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DEA3" w14:textId="77777777" w:rsidR="00413E5F" w:rsidRDefault="00B4071F">
      <w:pPr>
        <w:spacing w:after="0" w:line="240" w:lineRule="auto"/>
        <w:rPr>
          <w:rFonts w:ascii="Arial" w:eastAsia="Arial" w:hAnsi="Arial" w:cs="Arial"/>
          <w:b/>
        </w:rPr>
        <w:pPrChange w:id="0" w:author="Razavi, Pedram/Medicine" w:date="2019-06-16T15:04:00Z">
          <w:pPr>
            <w:spacing w:after="0" w:line="240" w:lineRule="auto"/>
            <w:jc w:val="both"/>
          </w:pPr>
        </w:pPrChange>
      </w:pPr>
      <w:r>
        <w:rPr>
          <w:rFonts w:ascii="Arial" w:eastAsia="Arial" w:hAnsi="Arial" w:cs="Arial"/>
          <w:b/>
        </w:rPr>
        <w:t>Referee expertise:</w:t>
      </w:r>
    </w:p>
    <w:p w14:paraId="5884F359" w14:textId="77777777" w:rsidR="00413E5F" w:rsidRDefault="00413E5F">
      <w:pPr>
        <w:spacing w:after="0" w:line="240" w:lineRule="auto"/>
        <w:rPr>
          <w:rFonts w:ascii="Arial" w:eastAsia="Arial" w:hAnsi="Arial" w:cs="Arial"/>
          <w:b/>
        </w:rPr>
        <w:pPrChange w:id="1" w:author="Razavi, Pedram/Medicine" w:date="2019-06-16T15:04:00Z">
          <w:pPr>
            <w:spacing w:after="0" w:line="240" w:lineRule="auto"/>
            <w:jc w:val="both"/>
          </w:pPr>
        </w:pPrChange>
      </w:pPr>
    </w:p>
    <w:p w14:paraId="7F7878E4" w14:textId="77777777" w:rsidR="00413E5F" w:rsidRDefault="00B4071F">
      <w:pPr>
        <w:spacing w:after="0" w:line="240" w:lineRule="auto"/>
        <w:rPr>
          <w:rFonts w:ascii="Arial" w:eastAsia="Arial" w:hAnsi="Arial" w:cs="Arial"/>
          <w:b/>
        </w:rPr>
        <w:pPrChange w:id="2" w:author="Razavi, Pedram/Medicine" w:date="2019-06-16T15:04:00Z">
          <w:pPr>
            <w:spacing w:after="0" w:line="240" w:lineRule="auto"/>
            <w:jc w:val="both"/>
          </w:pPr>
        </w:pPrChange>
      </w:pPr>
      <w:r>
        <w:rPr>
          <w:rFonts w:ascii="Arial" w:eastAsia="Arial" w:hAnsi="Arial" w:cs="Arial"/>
          <w:b/>
        </w:rPr>
        <w:t>Referee #1: computational biology/ctDNA</w:t>
      </w:r>
    </w:p>
    <w:p w14:paraId="4BC2C1AE" w14:textId="77777777" w:rsidR="00413E5F" w:rsidRDefault="00B4071F">
      <w:pPr>
        <w:spacing w:after="0" w:line="240" w:lineRule="auto"/>
        <w:rPr>
          <w:rFonts w:ascii="Arial" w:eastAsia="Arial" w:hAnsi="Arial" w:cs="Arial"/>
          <w:b/>
        </w:rPr>
        <w:pPrChange w:id="3" w:author="Razavi, Pedram/Medicine" w:date="2019-06-16T15:04:00Z">
          <w:pPr>
            <w:spacing w:after="0" w:line="240" w:lineRule="auto"/>
            <w:jc w:val="both"/>
          </w:pPr>
        </w:pPrChange>
      </w:pPr>
      <w:r>
        <w:rPr>
          <w:rFonts w:ascii="Arial" w:eastAsia="Arial" w:hAnsi="Arial" w:cs="Arial"/>
          <w:b/>
        </w:rPr>
        <w:t>Referee #2: clinical application of liquid biopsy</w:t>
      </w:r>
    </w:p>
    <w:p w14:paraId="098D1DFC" w14:textId="77777777" w:rsidR="00413E5F" w:rsidRDefault="00B4071F">
      <w:pPr>
        <w:spacing w:after="0" w:line="240" w:lineRule="auto"/>
        <w:rPr>
          <w:rFonts w:ascii="Arial" w:eastAsia="Arial" w:hAnsi="Arial" w:cs="Arial"/>
          <w:b/>
        </w:rPr>
        <w:pPrChange w:id="4" w:author="Razavi, Pedram/Medicine" w:date="2019-06-16T15:04:00Z">
          <w:pPr>
            <w:spacing w:after="0" w:line="240" w:lineRule="auto"/>
            <w:jc w:val="both"/>
          </w:pPr>
        </w:pPrChange>
      </w:pPr>
      <w:r>
        <w:rPr>
          <w:rFonts w:ascii="Arial" w:eastAsia="Arial" w:hAnsi="Arial" w:cs="Arial"/>
          <w:b/>
        </w:rPr>
        <w:t xml:space="preserve">Referee #3: genomics in cancer diagnostics </w:t>
      </w:r>
    </w:p>
    <w:p w14:paraId="05C403FF" w14:textId="77777777" w:rsidR="00413E5F" w:rsidRDefault="00413E5F">
      <w:pPr>
        <w:spacing w:after="0" w:line="240" w:lineRule="auto"/>
        <w:rPr>
          <w:rFonts w:ascii="Arial" w:eastAsia="Arial" w:hAnsi="Arial" w:cs="Arial"/>
        </w:rPr>
        <w:pPrChange w:id="5" w:author="Razavi, Pedram/Medicine" w:date="2019-06-16T15:04:00Z">
          <w:pPr>
            <w:spacing w:after="0" w:line="240" w:lineRule="auto"/>
            <w:jc w:val="both"/>
          </w:pPr>
        </w:pPrChange>
      </w:pPr>
    </w:p>
    <w:p w14:paraId="4BDA10FF" w14:textId="77777777" w:rsidR="00413E5F" w:rsidRDefault="00B4071F">
      <w:pPr>
        <w:spacing w:after="0" w:line="240" w:lineRule="auto"/>
        <w:rPr>
          <w:rFonts w:ascii="Arial" w:eastAsia="Arial" w:hAnsi="Arial" w:cs="Arial"/>
        </w:rPr>
        <w:pPrChange w:id="6" w:author="Razavi, Pedram/Medicine" w:date="2019-06-16T15:04:00Z">
          <w:pPr>
            <w:spacing w:after="0" w:line="240" w:lineRule="auto"/>
            <w:jc w:val="both"/>
          </w:pPr>
        </w:pPrChange>
      </w:pPr>
      <w:r>
        <w:rPr>
          <w:rFonts w:ascii="Arial" w:eastAsia="Arial" w:hAnsi="Arial" w:cs="Arial"/>
          <w:b/>
        </w:rPr>
        <w:t>Reviewer #1:</w:t>
      </w:r>
    </w:p>
    <w:p w14:paraId="07CAEBCB" w14:textId="77777777" w:rsidR="00413E5F" w:rsidRDefault="00B4071F">
      <w:pPr>
        <w:spacing w:after="0" w:line="240" w:lineRule="auto"/>
        <w:rPr>
          <w:rFonts w:ascii="Arial" w:eastAsia="Arial" w:hAnsi="Arial" w:cs="Arial"/>
          <w:b/>
        </w:rPr>
        <w:pPrChange w:id="7" w:author="Razavi, Pedram/Medicine" w:date="2019-06-16T15:04:00Z">
          <w:pPr>
            <w:spacing w:after="0" w:line="240" w:lineRule="auto"/>
            <w:jc w:val="both"/>
          </w:pPr>
        </w:pPrChange>
      </w:pPr>
      <w:r>
        <w:rPr>
          <w:rFonts w:ascii="Arial" w:eastAsia="Arial" w:hAnsi="Arial" w:cs="Arial"/>
          <w:b/>
        </w:rPr>
        <w:t xml:space="preserve">Reviewers' Comments: </w:t>
      </w:r>
    </w:p>
    <w:p w14:paraId="0EC48678" w14:textId="77777777" w:rsidR="00413E5F" w:rsidRDefault="00413E5F">
      <w:pPr>
        <w:spacing w:after="0" w:line="240" w:lineRule="auto"/>
        <w:rPr>
          <w:rFonts w:ascii="Arial" w:eastAsia="Arial" w:hAnsi="Arial" w:cs="Arial"/>
          <w:b/>
        </w:rPr>
        <w:pPrChange w:id="8" w:author="Razavi, Pedram/Medicine" w:date="2019-06-16T15:04:00Z">
          <w:pPr>
            <w:spacing w:after="0" w:line="240" w:lineRule="auto"/>
            <w:jc w:val="both"/>
          </w:pPr>
        </w:pPrChange>
      </w:pPr>
    </w:p>
    <w:p w14:paraId="24675428" w14:textId="77777777" w:rsidR="00413E5F" w:rsidRDefault="00B4071F">
      <w:pPr>
        <w:spacing w:after="0" w:line="240" w:lineRule="auto"/>
        <w:rPr>
          <w:rFonts w:ascii="Arial" w:eastAsia="Arial" w:hAnsi="Arial" w:cs="Arial"/>
        </w:rPr>
        <w:pPrChange w:id="9" w:author="Razavi, Pedram/Medicine" w:date="2019-06-16T15:04:00Z">
          <w:pPr>
            <w:spacing w:after="0" w:line="240" w:lineRule="auto"/>
            <w:jc w:val="both"/>
          </w:pPr>
        </w:pPrChange>
      </w:pPr>
      <w:r>
        <w:rPr>
          <w:rFonts w:ascii="Arial" w:eastAsia="Arial" w:hAnsi="Arial" w:cs="Arial"/>
        </w:rPr>
        <w:t>Remarks to the Author:</w:t>
      </w:r>
    </w:p>
    <w:p w14:paraId="2B143C9A" w14:textId="77777777" w:rsidR="00413E5F" w:rsidRDefault="00B4071F">
      <w:pPr>
        <w:spacing w:after="0" w:line="240" w:lineRule="auto"/>
        <w:rPr>
          <w:rFonts w:ascii="Arial" w:eastAsia="Arial" w:hAnsi="Arial" w:cs="Arial"/>
        </w:rPr>
        <w:pPrChange w:id="10" w:author="Razavi, Pedram/Medicine" w:date="2019-06-16T15:04:00Z">
          <w:pPr>
            <w:spacing w:after="0" w:line="240" w:lineRule="auto"/>
            <w:jc w:val="both"/>
          </w:pPr>
        </w:pPrChange>
      </w:pPr>
      <w:r>
        <w:rPr>
          <w:rFonts w:ascii="Arial" w:eastAsia="Arial" w:hAnsi="Arial" w:cs="Arial"/>
        </w:rPr>
        <w:t xml:space="preserve">In this manuscript, an outstanding team reports use of circulating tumour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(VUSo) are somatic mutations deriving from tumours, and some from CH. </w:t>
      </w:r>
    </w:p>
    <w:p w14:paraId="4265B105" w14:textId="77777777" w:rsidR="00413E5F" w:rsidRDefault="00413E5F">
      <w:pPr>
        <w:spacing w:after="0" w:line="240" w:lineRule="auto"/>
        <w:rPr>
          <w:rFonts w:ascii="Arial" w:eastAsia="Arial" w:hAnsi="Arial" w:cs="Arial"/>
        </w:rPr>
        <w:pPrChange w:id="11" w:author="Razavi, Pedram/Medicine" w:date="2019-06-16T15:04:00Z">
          <w:pPr>
            <w:spacing w:after="0" w:line="240" w:lineRule="auto"/>
            <w:jc w:val="both"/>
          </w:pPr>
        </w:pPrChange>
      </w:pPr>
    </w:p>
    <w:p w14:paraId="5244D4D2" w14:textId="77777777" w:rsidR="00413E5F" w:rsidRDefault="00B4071F">
      <w:pPr>
        <w:spacing w:after="0" w:line="240" w:lineRule="auto"/>
        <w:rPr>
          <w:rFonts w:ascii="Arial" w:eastAsia="Arial" w:hAnsi="Arial" w:cs="Arial"/>
        </w:rPr>
        <w:pPrChange w:id="12" w:author="Razavi, Pedram/Medicine" w:date="2019-06-16T15:04:00Z">
          <w:pPr>
            <w:spacing w:after="0" w:line="240" w:lineRule="auto"/>
            <w:jc w:val="both"/>
          </w:pPr>
        </w:pPrChange>
      </w:pPr>
      <w:r>
        <w:rPr>
          <w:rFonts w:ascii="Arial" w:eastAsia="Arial" w:hAnsi="Arial" w:cs="Arial"/>
        </w:rPr>
        <w:t>The manuscript is well-drafted and well-structured, and as additional notable strengths, the approach is notable for a significant degree of technical refinement, as well as a largely standardised workflow when considering pre-analytic and analytic variables relevant to ctDNA. However, when compared to recently published studies on cfDNA sequencing in patients with advanced malignancies (eg Bettegowda et al 2014 and others using for example the Guardant360 assay), this manuscript is clearly limited in terms of the breadth of tumour types analysed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Default="00413E5F">
      <w:pPr>
        <w:spacing w:after="0" w:line="240" w:lineRule="auto"/>
        <w:rPr>
          <w:rFonts w:ascii="Arial" w:eastAsia="Arial" w:hAnsi="Arial" w:cs="Arial"/>
        </w:rPr>
        <w:pPrChange w:id="13" w:author="Razavi, Pedram/Medicine" w:date="2019-06-16T15:04:00Z">
          <w:pPr>
            <w:spacing w:after="0" w:line="240" w:lineRule="auto"/>
            <w:jc w:val="both"/>
          </w:pPr>
        </w:pPrChange>
      </w:pPr>
    </w:p>
    <w:p w14:paraId="26193CCE" w14:textId="77777777" w:rsidR="00413E5F" w:rsidRDefault="00B4071F">
      <w:pPr>
        <w:spacing w:after="0" w:line="240" w:lineRule="auto"/>
        <w:rPr>
          <w:rFonts w:ascii="Arial" w:eastAsia="Arial" w:hAnsi="Arial" w:cs="Arial"/>
        </w:rPr>
        <w:pPrChange w:id="14" w:author="Razavi, Pedram/Medicine" w:date="2019-06-16T15:04:00Z">
          <w:pPr>
            <w:spacing w:after="0" w:line="240" w:lineRule="auto"/>
            <w:jc w:val="both"/>
          </w:pPr>
        </w:pPrChange>
      </w:pPr>
      <w:r>
        <w:rPr>
          <w:rFonts w:ascii="Arial" w:eastAsia="Arial" w:hAnsi="Arial" w:cs="Arial"/>
        </w:rPr>
        <w:t>Major comments:</w:t>
      </w:r>
    </w:p>
    <w:p w14:paraId="313E6CA0" w14:textId="77777777" w:rsidR="00413E5F" w:rsidRDefault="00B4071F">
      <w:pPr>
        <w:spacing w:after="0" w:line="240" w:lineRule="auto"/>
        <w:rPr>
          <w:rFonts w:ascii="Arial" w:eastAsia="Arial" w:hAnsi="Arial" w:cs="Arial"/>
        </w:rPr>
        <w:pPrChange w:id="15" w:author="Razavi, Pedram/Medicine" w:date="2019-06-16T15:04:00Z">
          <w:pPr>
            <w:spacing w:after="0" w:line="240" w:lineRule="auto"/>
            <w:jc w:val="both"/>
          </w:pPr>
        </w:pPrChange>
      </w:pPr>
      <w:r>
        <w:rPr>
          <w:rFonts w:ascii="Arial Unicode MS" w:eastAsia="Arial Unicode MS" w:hAnsi="Arial Unicode MS" w:cs="Arial Unicode MS"/>
        </w:rPr>
        <w:t xml:space="preserve">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w:t>
      </w:r>
      <w:r>
        <w:rPr>
          <w:rFonts w:ascii="Arial Unicode MS" w:eastAsia="Arial Unicode MS" w:hAnsi="Arial Unicode MS" w:cs="Arial Unicode MS"/>
        </w:rPr>
        <w:lastRenderedPageBreak/>
        <w:t>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42D9FC09" w14:textId="77777777" w:rsidR="00413E5F" w:rsidRDefault="00413E5F">
      <w:pPr>
        <w:spacing w:after="0" w:line="240" w:lineRule="auto"/>
        <w:rPr>
          <w:rFonts w:ascii="Arial" w:eastAsia="Arial" w:hAnsi="Arial" w:cs="Arial"/>
        </w:rPr>
        <w:pPrChange w:id="16" w:author="Razavi, Pedram/Medicine" w:date="2019-06-16T15:04:00Z">
          <w:pPr>
            <w:spacing w:after="0" w:line="240" w:lineRule="auto"/>
            <w:jc w:val="both"/>
          </w:pPr>
        </w:pPrChange>
      </w:pPr>
    </w:p>
    <w:p w14:paraId="3FA6AACE" w14:textId="77777777" w:rsidR="00413E5F" w:rsidRDefault="00B4071F">
      <w:pPr>
        <w:spacing w:after="0" w:line="240" w:lineRule="auto"/>
        <w:rPr>
          <w:rFonts w:ascii="Arial" w:eastAsia="Arial" w:hAnsi="Arial" w:cs="Arial"/>
          <w:color w:val="0033CC"/>
        </w:rPr>
        <w:pPrChange w:id="17" w:author="Razavi, Pedram/Medicine" w:date="2019-06-16T15:04:00Z">
          <w:pPr>
            <w:spacing w:after="0" w:line="240" w:lineRule="auto"/>
            <w:jc w:val="both"/>
          </w:pPr>
        </w:pPrChange>
      </w:pPr>
      <w:commentRangeStart w:id="18"/>
      <w:r>
        <w:rPr>
          <w:rFonts w:ascii="Arial" w:eastAsia="Arial" w:hAnsi="Arial" w:cs="Arial"/>
          <w:color w:val="0033CC"/>
        </w:rPr>
        <w:t>Authors:</w:t>
      </w:r>
      <w:commentRangeEnd w:id="18"/>
      <w:r>
        <w:rPr>
          <w:rStyle w:val="CommentReference"/>
        </w:rPr>
        <w:commentReference w:id="18"/>
      </w:r>
    </w:p>
    <w:p w14:paraId="77F369E3" w14:textId="77777777" w:rsidR="00413E5F" w:rsidRDefault="00413E5F">
      <w:pPr>
        <w:spacing w:after="0" w:line="240" w:lineRule="auto"/>
        <w:rPr>
          <w:rFonts w:ascii="Arial" w:eastAsia="Arial" w:hAnsi="Arial" w:cs="Arial"/>
        </w:rPr>
        <w:pPrChange w:id="19" w:author="Razavi, Pedram/Medicine" w:date="2019-06-16T15:04:00Z">
          <w:pPr>
            <w:spacing w:after="0" w:line="240" w:lineRule="auto"/>
            <w:jc w:val="both"/>
          </w:pPr>
        </w:pPrChange>
      </w:pPr>
    </w:p>
    <w:p w14:paraId="50322D7D" w14:textId="77777777" w:rsidR="00413E5F" w:rsidRDefault="00B4071F">
      <w:pPr>
        <w:spacing w:after="0" w:line="240" w:lineRule="auto"/>
        <w:rPr>
          <w:rFonts w:ascii="Arial" w:eastAsia="Arial" w:hAnsi="Arial" w:cs="Arial"/>
        </w:rPr>
        <w:pPrChange w:id="20" w:author="Razavi, Pedram/Medicine" w:date="2019-06-16T15:04:00Z">
          <w:pPr>
            <w:spacing w:after="0" w:line="240" w:lineRule="auto"/>
            <w:jc w:val="both"/>
          </w:pPr>
        </w:pPrChange>
      </w:pPr>
      <w:r>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3007F059" w14:textId="77777777" w:rsidR="00413E5F" w:rsidRDefault="00413E5F">
      <w:pPr>
        <w:spacing w:after="0" w:line="240" w:lineRule="auto"/>
        <w:rPr>
          <w:rFonts w:ascii="Arial" w:eastAsia="Arial" w:hAnsi="Arial" w:cs="Arial"/>
        </w:rPr>
        <w:pPrChange w:id="21" w:author="Razavi, Pedram/Medicine" w:date="2019-06-16T15:04:00Z">
          <w:pPr>
            <w:spacing w:after="0" w:line="240" w:lineRule="auto"/>
            <w:jc w:val="both"/>
          </w:pPr>
        </w:pPrChange>
      </w:pPr>
    </w:p>
    <w:p w14:paraId="3B9C5B4D" w14:textId="77777777" w:rsidR="007B749E" w:rsidRDefault="00B4071F">
      <w:pPr>
        <w:spacing w:after="0" w:line="240" w:lineRule="auto"/>
        <w:rPr>
          <w:ins w:id="22" w:author="Razavi, Pedram/Medicine" w:date="2019-06-13T14:08:00Z"/>
          <w:rFonts w:ascii="Arial" w:eastAsia="Arial" w:hAnsi="Arial" w:cs="Arial"/>
          <w:color w:val="0033CC"/>
        </w:rPr>
        <w:pPrChange w:id="23" w:author="Razavi, Pedram/Medicine" w:date="2019-06-16T15:04:00Z">
          <w:pPr>
            <w:spacing w:after="0" w:line="240" w:lineRule="auto"/>
            <w:jc w:val="both"/>
          </w:pPr>
        </w:pPrChange>
      </w:pPr>
      <w:commentRangeStart w:id="24"/>
      <w:commentRangeStart w:id="25"/>
      <w:r>
        <w:rPr>
          <w:rFonts w:ascii="Arial" w:eastAsia="Arial" w:hAnsi="Arial" w:cs="Arial"/>
          <w:color w:val="0033CC"/>
        </w:rPr>
        <w:t>Authors:</w:t>
      </w:r>
      <w:commentRangeEnd w:id="24"/>
      <w:r>
        <w:commentReference w:id="24"/>
      </w:r>
      <w:commentRangeEnd w:id="25"/>
      <w:ins w:id="26" w:author="Razavi, Pedram/Medicine" w:date="2019-06-13T14:06:00Z">
        <w:r w:rsidR="007B749E">
          <w:rPr>
            <w:rFonts w:ascii="Arial" w:eastAsia="Arial" w:hAnsi="Arial" w:cs="Arial"/>
            <w:color w:val="0033CC"/>
          </w:rPr>
          <w:t xml:space="preserve"> We appreciate review</w:t>
        </w:r>
      </w:ins>
      <w:ins w:id="27" w:author="Razavi, Pedram/Medicine" w:date="2019-06-13T14:07:00Z">
        <w:r w:rsidR="007B749E">
          <w:rPr>
            <w:rFonts w:ascii="Arial" w:eastAsia="Arial" w:hAnsi="Arial" w:cs="Arial"/>
            <w:color w:val="0033CC"/>
          </w:rPr>
          <w:t>er</w:t>
        </w:r>
      </w:ins>
      <w:ins w:id="28" w:author="Razavi, Pedram/Medicine" w:date="2019-06-13T14:06:00Z">
        <w:r w:rsidR="007B749E">
          <w:rPr>
            <w:rFonts w:ascii="Arial" w:eastAsia="Arial" w:hAnsi="Arial" w:cs="Arial"/>
            <w:color w:val="0033CC"/>
          </w:rPr>
          <w:t xml:space="preserve">s comment however we </w:t>
        </w:r>
      </w:ins>
      <w:ins w:id="29" w:author="Razavi, Pedram/Medicine" w:date="2019-06-13T14:07:00Z">
        <w:r w:rsidR="007B749E">
          <w:rPr>
            <w:rFonts w:ascii="Arial" w:eastAsia="Arial" w:hAnsi="Arial" w:cs="Arial"/>
            <w:color w:val="0033CC"/>
          </w:rPr>
          <w:t xml:space="preserve">completely disagree with </w:t>
        </w:r>
      </w:ins>
      <w:ins w:id="30" w:author="Razavi, Pedram/Medicine" w:date="2019-06-13T14:23:00Z">
        <w:r w:rsidR="009206A4">
          <w:rPr>
            <w:rFonts w:ascii="Arial" w:eastAsia="Arial" w:hAnsi="Arial" w:cs="Arial"/>
            <w:color w:val="0033CC"/>
          </w:rPr>
          <w:t xml:space="preserve">this </w:t>
        </w:r>
      </w:ins>
      <w:ins w:id="31" w:author="Razavi, Pedram/Medicine" w:date="2019-06-13T14:08:00Z">
        <w:r w:rsidR="007B749E">
          <w:rPr>
            <w:rFonts w:ascii="Arial" w:eastAsia="Arial" w:hAnsi="Arial" w:cs="Arial"/>
            <w:color w:val="0033CC"/>
          </w:rPr>
          <w:t>comment. To our knowledge this is the first study of concurrent ultra-deep sequencing of cfDNA and matched WBCs. Our results clearl</w:t>
        </w:r>
      </w:ins>
      <w:ins w:id="32" w:author="Razavi, Pedram/Medicine" w:date="2019-06-13T14:09:00Z">
        <w:r w:rsidR="007B749E">
          <w:rPr>
            <w:rFonts w:ascii="Arial" w:eastAsia="Arial" w:hAnsi="Arial" w:cs="Arial"/>
            <w:color w:val="0033CC"/>
          </w:rPr>
          <w:t xml:space="preserve">y highlight the importance of matched WBC sequencing as more than 50% of the mutations identified in cfDNA of cancer patients actually originate from CH. This </w:t>
        </w:r>
      </w:ins>
      <w:ins w:id="33" w:author="Razavi, Pedram/Medicine" w:date="2019-06-13T14:25:00Z">
        <w:r w:rsidR="009206A4">
          <w:rPr>
            <w:rFonts w:ascii="Arial" w:eastAsia="Arial" w:hAnsi="Arial" w:cs="Arial"/>
            <w:color w:val="0033CC"/>
          </w:rPr>
          <w:t xml:space="preserve">important </w:t>
        </w:r>
      </w:ins>
      <w:ins w:id="34" w:author="Razavi, Pedram/Medicine" w:date="2019-06-13T14:24:00Z">
        <w:r w:rsidR="009206A4">
          <w:rPr>
            <w:rFonts w:ascii="Arial" w:eastAsia="Arial" w:hAnsi="Arial" w:cs="Arial"/>
            <w:color w:val="0033CC"/>
          </w:rPr>
          <w:t>finding clearly highlight</w:t>
        </w:r>
      </w:ins>
      <w:ins w:id="35" w:author="Razavi, Pedram/Medicine" w:date="2019-06-13T14:25:00Z">
        <w:r w:rsidR="009206A4">
          <w:rPr>
            <w:rFonts w:ascii="Arial" w:eastAsia="Arial" w:hAnsi="Arial" w:cs="Arial"/>
            <w:color w:val="0033CC"/>
          </w:rPr>
          <w:t>s</w:t>
        </w:r>
      </w:ins>
      <w:ins w:id="36" w:author="Razavi, Pedram/Medicine" w:date="2019-06-13T14:24:00Z">
        <w:r w:rsidR="009206A4">
          <w:rPr>
            <w:rFonts w:ascii="Arial" w:eastAsia="Arial" w:hAnsi="Arial" w:cs="Arial"/>
            <w:color w:val="0033CC"/>
          </w:rPr>
          <w:t xml:space="preserve"> the </w:t>
        </w:r>
      </w:ins>
      <w:ins w:id="37" w:author="Razavi, Pedram/Medicine" w:date="2019-06-13T14:25:00Z">
        <w:r w:rsidR="009206A4">
          <w:rPr>
            <w:rFonts w:ascii="Arial" w:eastAsia="Arial" w:hAnsi="Arial" w:cs="Arial"/>
            <w:color w:val="0033CC"/>
          </w:rPr>
          <w:t>technically deficiencies of</w:t>
        </w:r>
      </w:ins>
      <w:ins w:id="38" w:author="Razavi, Pedram/Medicine" w:date="2019-06-13T14:26:00Z">
        <w:r w:rsidR="009206A4">
          <w:rPr>
            <w:rFonts w:ascii="Arial" w:eastAsia="Arial" w:hAnsi="Arial" w:cs="Arial"/>
            <w:color w:val="0033CC"/>
          </w:rPr>
          <w:t xml:space="preserve"> the majority of the current commercially available cfDNA assays such as Guardant 360 or Foundation that do not utilize matched WBC sequencing.  </w:t>
        </w:r>
      </w:ins>
    </w:p>
    <w:p w14:paraId="7867720F" w14:textId="77777777" w:rsidR="009206A4" w:rsidRDefault="009206A4">
      <w:pPr>
        <w:spacing w:after="0" w:line="240" w:lineRule="auto"/>
        <w:rPr>
          <w:ins w:id="39" w:author="Razavi, Pedram/Medicine" w:date="2019-06-13T14:29:00Z"/>
          <w:rFonts w:ascii="Arial" w:eastAsia="Arial" w:hAnsi="Arial" w:cs="Arial"/>
          <w:color w:val="0033CC"/>
        </w:rPr>
        <w:pPrChange w:id="40" w:author="Razavi, Pedram/Medicine" w:date="2019-06-16T15:04:00Z">
          <w:pPr>
            <w:spacing w:after="0" w:line="240" w:lineRule="auto"/>
            <w:jc w:val="both"/>
          </w:pPr>
        </w:pPrChange>
      </w:pPr>
    </w:p>
    <w:p w14:paraId="338FA887" w14:textId="77777777" w:rsidR="0035073C" w:rsidRDefault="009206A4">
      <w:pPr>
        <w:spacing w:after="0" w:line="240" w:lineRule="auto"/>
        <w:rPr>
          <w:ins w:id="41" w:author="Razavi, Pedram/Medicine" w:date="2019-06-13T14:32:00Z"/>
          <w:rFonts w:ascii="Arial" w:eastAsia="Arial" w:hAnsi="Arial" w:cs="Arial"/>
          <w:color w:val="0033CC"/>
        </w:rPr>
        <w:pPrChange w:id="42" w:author="Razavi, Pedram/Medicine" w:date="2019-06-16T15:04:00Z">
          <w:pPr>
            <w:spacing w:after="0" w:line="240" w:lineRule="auto"/>
            <w:jc w:val="both"/>
          </w:pPr>
        </w:pPrChange>
      </w:pPr>
      <w:ins w:id="43" w:author="Razavi, Pedram/Medicine" w:date="2019-06-13T14:30:00Z">
        <w:r>
          <w:rPr>
            <w:rFonts w:ascii="Arial" w:eastAsia="Arial" w:hAnsi="Arial" w:cs="Arial"/>
            <w:color w:val="0033CC"/>
          </w:rPr>
          <w:t xml:space="preserve">To highlight this issue we restricted our analysis to the 77 </w:t>
        </w:r>
      </w:ins>
      <w:ins w:id="44" w:author="Razavi, Pedram/Medicine" w:date="2019-06-13T14:31:00Z">
        <w:r>
          <w:rPr>
            <w:rFonts w:ascii="Arial" w:eastAsia="Arial" w:hAnsi="Arial" w:cs="Arial"/>
            <w:color w:val="0033CC"/>
          </w:rPr>
          <w:t xml:space="preserve">actionable </w:t>
        </w:r>
      </w:ins>
      <w:ins w:id="45" w:author="Razavi, Pedram/Medicine" w:date="2019-06-13T14:30:00Z">
        <w:r>
          <w:rPr>
            <w:rFonts w:ascii="Arial" w:eastAsia="Arial" w:hAnsi="Arial" w:cs="Arial"/>
            <w:color w:val="0033CC"/>
          </w:rPr>
          <w:t xml:space="preserve">genes included in the </w:t>
        </w:r>
      </w:ins>
      <w:ins w:id="46" w:author="Razavi, Pedram/Medicine" w:date="2019-06-13T14:31:00Z">
        <w:r>
          <w:rPr>
            <w:rFonts w:ascii="Arial" w:eastAsia="Arial" w:hAnsi="Arial" w:cs="Arial"/>
            <w:color w:val="0033CC"/>
          </w:rPr>
          <w:t xml:space="preserve">Guardant G360 </w:t>
        </w:r>
      </w:ins>
      <w:ins w:id="47" w:author="Razavi, Pedram/Medicine" w:date="2019-06-13T14:32:00Z">
        <w:r>
          <w:rPr>
            <w:rFonts w:ascii="Arial" w:eastAsia="Arial" w:hAnsi="Arial" w:cs="Arial"/>
            <w:color w:val="0033CC"/>
          </w:rPr>
          <w:t xml:space="preserve">assay. As depicted </w:t>
        </w:r>
      </w:ins>
      <w:ins w:id="48" w:author="Razavi, Pedram/Medicine" w:date="2019-06-13T14:33:00Z">
        <w:r>
          <w:rPr>
            <w:rFonts w:ascii="Arial" w:eastAsia="Arial" w:hAnsi="Arial" w:cs="Arial"/>
            <w:color w:val="0033CC"/>
          </w:rPr>
          <w:t>below XX% of the mutations identified in cfDNA were also found in WBCs and were not identified in the matched tumor</w:t>
        </w:r>
        <w:r w:rsidR="0035073C">
          <w:rPr>
            <w:rFonts w:ascii="Arial" w:eastAsia="Arial" w:hAnsi="Arial" w:cs="Arial"/>
            <w:color w:val="0033CC"/>
          </w:rPr>
          <w:t xml:space="preserve">, indicating that these mutations </w:t>
        </w:r>
      </w:ins>
      <w:ins w:id="49" w:author="Razavi, Pedram/Medicine" w:date="2019-06-13T14:34:00Z">
        <w:r w:rsidR="0035073C">
          <w:rPr>
            <w:rFonts w:ascii="Arial" w:eastAsia="Arial" w:hAnsi="Arial" w:cs="Arial"/>
            <w:color w:val="0033CC"/>
          </w:rPr>
          <w:t xml:space="preserve">could </w:t>
        </w:r>
      </w:ins>
      <w:ins w:id="50" w:author="Razavi, Pedram/Medicine" w:date="2019-06-13T14:33:00Z">
        <w:r w:rsidR="0035073C">
          <w:rPr>
            <w:rFonts w:ascii="Arial" w:eastAsia="Arial" w:hAnsi="Arial" w:cs="Arial"/>
            <w:color w:val="0033CC"/>
          </w:rPr>
          <w:t>have be</w:t>
        </w:r>
      </w:ins>
      <w:ins w:id="51" w:author="Razavi, Pedram/Medicine" w:date="2019-06-13T14:34:00Z">
        <w:r w:rsidR="0035073C">
          <w:rPr>
            <w:rFonts w:ascii="Arial" w:eastAsia="Arial" w:hAnsi="Arial" w:cs="Arial"/>
            <w:color w:val="0033CC"/>
          </w:rPr>
          <w:t>e</w:t>
        </w:r>
      </w:ins>
      <w:ins w:id="52" w:author="Razavi, Pedram/Medicine" w:date="2019-06-13T14:33:00Z">
        <w:r w:rsidR="0035073C">
          <w:rPr>
            <w:rFonts w:ascii="Arial" w:eastAsia="Arial" w:hAnsi="Arial" w:cs="Arial"/>
            <w:color w:val="0033CC"/>
          </w:rPr>
          <w:t>n</w:t>
        </w:r>
        <w:r>
          <w:rPr>
            <w:rFonts w:ascii="Arial" w:eastAsia="Arial" w:hAnsi="Arial" w:cs="Arial"/>
            <w:color w:val="0033CC"/>
          </w:rPr>
          <w:t xml:space="preserve"> </w:t>
        </w:r>
      </w:ins>
      <w:ins w:id="53" w:author="Razavi, Pedram/Medicine" w:date="2019-06-13T14:34:00Z">
        <w:r w:rsidR="0035073C">
          <w:rPr>
            <w:rFonts w:ascii="Arial" w:eastAsia="Arial" w:hAnsi="Arial" w:cs="Arial"/>
            <w:color w:val="0033CC"/>
          </w:rPr>
          <w:t xml:space="preserve">called as tumor derived. </w:t>
        </w:r>
      </w:ins>
    </w:p>
    <w:p w14:paraId="29411F48" w14:textId="77777777" w:rsidR="009206A4" w:rsidRDefault="009206A4">
      <w:pPr>
        <w:spacing w:after="0" w:line="240" w:lineRule="auto"/>
        <w:rPr>
          <w:ins w:id="54" w:author="Razavi, Pedram/Medicine" w:date="2019-06-13T14:34:00Z"/>
          <w:rFonts w:ascii="Arial" w:eastAsia="Arial" w:hAnsi="Arial" w:cs="Arial"/>
          <w:color w:val="0033CC"/>
        </w:rPr>
        <w:pPrChange w:id="55" w:author="Razavi, Pedram/Medicine" w:date="2019-06-16T15:04:00Z">
          <w:pPr>
            <w:spacing w:after="0" w:line="240" w:lineRule="auto"/>
            <w:jc w:val="both"/>
          </w:pPr>
        </w:pPrChange>
      </w:pPr>
    </w:p>
    <w:p w14:paraId="4259D7A3" w14:textId="77777777" w:rsidR="0035073C" w:rsidRDefault="0035073C">
      <w:pPr>
        <w:spacing w:after="0" w:line="240" w:lineRule="auto"/>
        <w:rPr>
          <w:ins w:id="56" w:author="Razavi, Pedram/Medicine" w:date="2019-06-13T14:34:00Z"/>
          <w:rFonts w:ascii="Arial" w:eastAsia="Arial" w:hAnsi="Arial" w:cs="Arial"/>
          <w:color w:val="0033CC"/>
        </w:rPr>
        <w:pPrChange w:id="57" w:author="Razavi, Pedram/Medicine" w:date="2019-06-16T15:04:00Z">
          <w:pPr>
            <w:spacing w:after="0" w:line="240" w:lineRule="auto"/>
            <w:jc w:val="both"/>
          </w:pPr>
        </w:pPrChange>
      </w:pPr>
    </w:p>
    <w:p w14:paraId="0BB250D3" w14:textId="77777777" w:rsidR="0035073C" w:rsidRDefault="0035073C">
      <w:pPr>
        <w:spacing w:after="0" w:line="240" w:lineRule="auto"/>
        <w:rPr>
          <w:ins w:id="58" w:author="Razavi, Pedram/Medicine" w:date="2019-06-13T14:29:00Z"/>
          <w:rFonts w:ascii="Arial" w:eastAsia="Arial" w:hAnsi="Arial" w:cs="Arial"/>
          <w:color w:val="0033CC"/>
        </w:rPr>
        <w:pPrChange w:id="59" w:author="Razavi, Pedram/Medicine" w:date="2019-06-16T15:04:00Z">
          <w:pPr>
            <w:spacing w:after="0" w:line="240" w:lineRule="auto"/>
            <w:jc w:val="both"/>
          </w:pPr>
        </w:pPrChange>
      </w:pPr>
      <w:ins w:id="60" w:author="Razavi, Pedram/Medicine" w:date="2019-06-13T14:34:00Z">
        <w:r>
          <w:rPr>
            <w:rFonts w:ascii="Arial" w:eastAsia="Arial" w:hAnsi="Arial" w:cs="Arial"/>
            <w:color w:val="0033CC"/>
          </w:rPr>
          <w:t xml:space="preserve">We also annotated our matched sequencing results </w:t>
        </w:r>
      </w:ins>
      <w:ins w:id="61" w:author="Razavi, Pedram/Medicine" w:date="2019-06-13T14:35:00Z">
        <w:r>
          <w:rPr>
            <w:rFonts w:ascii="Arial" w:eastAsia="Arial" w:hAnsi="Arial" w:cs="Arial"/>
            <w:color w:val="0033CC"/>
          </w:rPr>
          <w:t xml:space="preserve">utilizing the MSK OncoKb knowledgebase (REF) </w:t>
        </w:r>
      </w:ins>
      <w:ins w:id="62" w:author="Razavi, Pedram/Medicine" w:date="2019-06-13T14:34:00Z">
        <w:r>
          <w:rPr>
            <w:rFonts w:ascii="Arial" w:eastAsia="Arial" w:hAnsi="Arial" w:cs="Arial"/>
            <w:color w:val="0033CC"/>
          </w:rPr>
          <w:t>to i</w:t>
        </w:r>
      </w:ins>
      <w:ins w:id="63" w:author="Razavi, Pedram/Medicine" w:date="2019-06-13T14:35:00Z">
        <w:r>
          <w:rPr>
            <w:rFonts w:ascii="Arial" w:eastAsia="Arial" w:hAnsi="Arial" w:cs="Arial"/>
            <w:color w:val="0033CC"/>
          </w:rPr>
          <w:t xml:space="preserve">dentify the pathogenic or likely pathogenic </w:t>
        </w:r>
      </w:ins>
      <w:ins w:id="64" w:author="Razavi, Pedram/Medicine" w:date="2019-06-13T14:39:00Z">
        <w:r>
          <w:rPr>
            <w:rFonts w:ascii="Arial" w:eastAsia="Arial" w:hAnsi="Arial" w:cs="Arial"/>
            <w:color w:val="0033CC"/>
          </w:rPr>
          <w:t xml:space="preserve">somatic </w:t>
        </w:r>
      </w:ins>
      <w:ins w:id="65" w:author="Razavi, Pedram/Medicine" w:date="2019-06-13T14:35:00Z">
        <w:r>
          <w:rPr>
            <w:rFonts w:ascii="Arial" w:eastAsia="Arial" w:hAnsi="Arial" w:cs="Arial"/>
            <w:color w:val="0033CC"/>
          </w:rPr>
          <w:t xml:space="preserve">mutations and provide the level of evidence for actionability of the matched WBC alterations.  </w:t>
        </w:r>
      </w:ins>
      <w:ins w:id="66" w:author="Razavi, Pedram/Medicine" w:date="2019-06-13T14:36:00Z">
        <w:r>
          <w:rPr>
            <w:rFonts w:ascii="Arial" w:eastAsia="Arial" w:hAnsi="Arial" w:cs="Arial"/>
            <w:color w:val="0033CC"/>
          </w:rPr>
          <w:t xml:space="preserve">As depicted below, in both cancer patients and healthy controls we identified </w:t>
        </w:r>
      </w:ins>
      <w:ins w:id="67" w:author="Razavi, Pedram/Medicine" w:date="2019-06-13T14:37:00Z">
        <w:r>
          <w:rPr>
            <w:rFonts w:ascii="Arial" w:eastAsia="Arial" w:hAnsi="Arial" w:cs="Arial"/>
            <w:color w:val="0033CC"/>
          </w:rPr>
          <w:t>WBC-matched cfDNA actionable</w:t>
        </w:r>
      </w:ins>
      <w:ins w:id="68" w:author="Razavi, Pedram/Medicine" w:date="2019-06-13T14:38:00Z">
        <w:r>
          <w:rPr>
            <w:rFonts w:ascii="Arial" w:eastAsia="Arial" w:hAnsi="Arial" w:cs="Arial"/>
            <w:color w:val="0033CC"/>
          </w:rPr>
          <w:t xml:space="preserve"> alterations</w:t>
        </w:r>
      </w:ins>
      <w:ins w:id="69" w:author="Razavi, Pedram/Medicine" w:date="2019-06-13T14:39:00Z">
        <w:r>
          <w:rPr>
            <w:rFonts w:ascii="Arial" w:eastAsia="Arial" w:hAnsi="Arial" w:cs="Arial"/>
            <w:color w:val="0033CC"/>
          </w:rPr>
          <w:t xml:space="preserve">. </w:t>
        </w:r>
      </w:ins>
      <w:ins w:id="70" w:author="Razavi, Pedram/Medicine" w:date="2019-06-13T14:40:00Z">
        <w:r>
          <w:rPr>
            <w:rFonts w:ascii="Arial" w:eastAsia="Arial" w:hAnsi="Arial" w:cs="Arial"/>
            <w:color w:val="0033CC"/>
          </w:rPr>
          <w:t>Considering the allele frequencies of these mutations, w</w:t>
        </w:r>
      </w:ins>
      <w:ins w:id="71" w:author="Razavi, Pedram/Medicine" w:date="2019-06-13T14:39:00Z">
        <w:r>
          <w:rPr>
            <w:rFonts w:ascii="Arial" w:eastAsia="Arial" w:hAnsi="Arial" w:cs="Arial"/>
            <w:color w:val="0033CC"/>
          </w:rPr>
          <w:t xml:space="preserve">e expect almost all of these </w:t>
        </w:r>
      </w:ins>
      <w:ins w:id="72" w:author="Razavi, Pedram/Medicine" w:date="2019-06-13T14:40:00Z">
        <w:r>
          <w:rPr>
            <w:rFonts w:ascii="Arial" w:eastAsia="Arial" w:hAnsi="Arial" w:cs="Arial"/>
            <w:color w:val="0033CC"/>
          </w:rPr>
          <w:t>mutations</w:t>
        </w:r>
      </w:ins>
      <w:ins w:id="73" w:author="Razavi, Pedram/Medicine" w:date="2019-06-13T14:39:00Z">
        <w:r>
          <w:rPr>
            <w:rFonts w:ascii="Arial" w:eastAsia="Arial" w:hAnsi="Arial" w:cs="Arial"/>
            <w:color w:val="0033CC"/>
          </w:rPr>
          <w:t xml:space="preserve"> to have</w:t>
        </w:r>
      </w:ins>
      <w:ins w:id="74" w:author="Razavi, Pedram/Medicine" w:date="2019-06-13T14:40:00Z">
        <w:r>
          <w:rPr>
            <w:rFonts w:ascii="Arial" w:eastAsia="Arial" w:hAnsi="Arial" w:cs="Arial"/>
            <w:color w:val="0033CC"/>
          </w:rPr>
          <w:t xml:space="preserve"> been falsely reported as somatic tumor-derived cfDNA variants if matched WBC sequencing </w:t>
        </w:r>
      </w:ins>
      <w:ins w:id="75" w:author="Razavi, Pedram/Medicine" w:date="2019-06-13T14:41:00Z">
        <w:r>
          <w:rPr>
            <w:rFonts w:ascii="Arial" w:eastAsia="Arial" w:hAnsi="Arial" w:cs="Arial"/>
            <w:color w:val="0033CC"/>
          </w:rPr>
          <w:t xml:space="preserve">has not been performed. </w:t>
        </w:r>
      </w:ins>
    </w:p>
    <w:p w14:paraId="52D36280" w14:textId="77777777" w:rsidR="007B749E" w:rsidRDefault="007B749E">
      <w:pPr>
        <w:spacing w:after="0" w:line="240" w:lineRule="auto"/>
        <w:rPr>
          <w:ins w:id="76" w:author="Razavi, Pedram/Medicine" w:date="2019-06-13T14:07:00Z"/>
          <w:rFonts w:ascii="Arial" w:eastAsia="Arial" w:hAnsi="Arial" w:cs="Arial"/>
          <w:color w:val="0033CC"/>
        </w:rPr>
        <w:pPrChange w:id="77" w:author="Razavi, Pedram/Medicine" w:date="2019-06-16T15:04:00Z">
          <w:pPr>
            <w:spacing w:after="0" w:line="240" w:lineRule="auto"/>
            <w:jc w:val="both"/>
          </w:pPr>
        </w:pPrChange>
      </w:pPr>
    </w:p>
    <w:p w14:paraId="1276BD04" w14:textId="77777777" w:rsidR="00413E5F" w:rsidRDefault="007B749E">
      <w:pPr>
        <w:spacing w:after="0" w:line="240" w:lineRule="auto"/>
        <w:rPr>
          <w:rFonts w:ascii="Arial" w:eastAsia="Arial" w:hAnsi="Arial" w:cs="Arial"/>
          <w:color w:val="0033CC"/>
        </w:rPr>
        <w:pPrChange w:id="78" w:author="Razavi, Pedram/Medicine" w:date="2019-06-16T15:04:00Z">
          <w:pPr>
            <w:spacing w:after="0" w:line="240" w:lineRule="auto"/>
            <w:jc w:val="both"/>
          </w:pPr>
        </w:pPrChange>
      </w:pPr>
      <w:ins w:id="79" w:author="Razavi, Pedram/Medicine" w:date="2019-06-13T14:06:00Z">
        <w:r>
          <w:rPr>
            <w:rFonts w:ascii="Arial" w:eastAsia="Arial" w:hAnsi="Arial" w:cs="Arial"/>
            <w:color w:val="0033CC"/>
          </w:rPr>
          <w:t xml:space="preserve"> </w:t>
        </w:r>
      </w:ins>
      <w:r w:rsidR="00B4071F">
        <w:commentReference w:id="25"/>
      </w:r>
    </w:p>
    <w:p w14:paraId="703E073C" w14:textId="77777777" w:rsidR="00413E5F" w:rsidRDefault="00413E5F">
      <w:pPr>
        <w:spacing w:after="0" w:line="240" w:lineRule="auto"/>
        <w:rPr>
          <w:rFonts w:ascii="Arial" w:eastAsia="Arial" w:hAnsi="Arial" w:cs="Arial"/>
          <w:color w:val="0033CC"/>
        </w:rPr>
        <w:pPrChange w:id="80" w:author="Razavi, Pedram/Medicine" w:date="2019-06-16T15:04:00Z">
          <w:pPr>
            <w:spacing w:after="0" w:line="240" w:lineRule="auto"/>
            <w:jc w:val="both"/>
          </w:pPr>
        </w:pPrChange>
      </w:pPr>
    </w:p>
    <w:p w14:paraId="16A87F43" w14:textId="77777777" w:rsidR="00413E5F" w:rsidRDefault="00B4071F">
      <w:pPr>
        <w:spacing w:after="0" w:line="240" w:lineRule="auto"/>
        <w:rPr>
          <w:rFonts w:ascii="Arial" w:eastAsia="Arial" w:hAnsi="Arial" w:cs="Arial"/>
          <w:color w:val="0033CC"/>
          <w:sz w:val="17"/>
          <w:szCs w:val="17"/>
        </w:rPr>
        <w:pPrChange w:id="81" w:author="Razavi, Pedram/Medicine" w:date="2019-06-16T15:04:00Z">
          <w:pPr>
            <w:spacing w:after="0" w:line="240" w:lineRule="auto"/>
            <w:jc w:val="both"/>
          </w:pPr>
        </w:pPrChange>
      </w:pPr>
      <w:r>
        <w:rPr>
          <w:rFonts w:ascii="Arial" w:eastAsia="Arial" w:hAnsi="Arial" w:cs="Arial"/>
          <w:sz w:val="20"/>
          <w:szCs w:val="20"/>
        </w:rPr>
        <w:t>Table 1: WBC-matched variants with highest level OncoKB annotation detected in cfDNA of cancer patients</w:t>
      </w:r>
    </w:p>
    <w:tbl>
      <w:tblPr>
        <w:tblStyle w:val="a"/>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14:paraId="00240DFD" w14:textId="77777777">
        <w:trPr>
          <w:trHeight w:val="300"/>
        </w:trPr>
        <w:tc>
          <w:tcPr>
            <w:tcW w:w="1305" w:type="dxa"/>
            <w:shd w:val="clear" w:color="auto" w:fill="4D4D62"/>
            <w:tcMar>
              <w:top w:w="100" w:type="dxa"/>
              <w:left w:w="100" w:type="dxa"/>
              <w:bottom w:w="100" w:type="dxa"/>
              <w:right w:w="100" w:type="dxa"/>
            </w:tcMar>
          </w:tcPr>
          <w:p w14:paraId="5926E78F" w14:textId="77777777" w:rsidR="00413E5F" w:rsidRDefault="00B4071F">
            <w:pPr>
              <w:widowControl w:val="0"/>
              <w:spacing w:after="0" w:line="240" w:lineRule="auto"/>
              <w:rPr>
                <w:rFonts w:ascii="Arial" w:eastAsia="Arial" w:hAnsi="Arial" w:cs="Arial"/>
                <w:color w:val="FFFFFF"/>
                <w:sz w:val="18"/>
                <w:szCs w:val="18"/>
              </w:rPr>
              <w:pPrChange w:id="82" w:author="Razavi, Pedram/Medicine" w:date="2019-06-16T15:04:00Z">
                <w:pPr>
                  <w:widowControl w:val="0"/>
                  <w:spacing w:after="0" w:line="240" w:lineRule="auto"/>
                  <w:jc w:val="center"/>
                </w:pPr>
              </w:pPrChange>
            </w:pPr>
            <w:r>
              <w:rPr>
                <w:rFonts w:ascii="Arial" w:eastAsia="Arial" w:hAnsi="Arial" w:cs="Arial"/>
                <w:color w:val="FFFFFF"/>
                <w:sz w:val="18"/>
                <w:szCs w:val="18"/>
              </w:rPr>
              <w:t>Patient ID</w:t>
            </w:r>
          </w:p>
        </w:tc>
        <w:tc>
          <w:tcPr>
            <w:tcW w:w="705" w:type="dxa"/>
            <w:shd w:val="clear" w:color="auto" w:fill="4D4D62"/>
            <w:tcMar>
              <w:top w:w="100" w:type="dxa"/>
              <w:left w:w="100" w:type="dxa"/>
              <w:bottom w:w="100" w:type="dxa"/>
              <w:right w:w="100" w:type="dxa"/>
            </w:tcMar>
          </w:tcPr>
          <w:p w14:paraId="448E37F5" w14:textId="77777777" w:rsidR="00413E5F" w:rsidRDefault="00B4071F">
            <w:pPr>
              <w:widowControl w:val="0"/>
              <w:spacing w:after="0" w:line="240" w:lineRule="auto"/>
              <w:rPr>
                <w:rFonts w:ascii="Arial" w:eastAsia="Arial" w:hAnsi="Arial" w:cs="Arial"/>
                <w:color w:val="FFFFFF"/>
                <w:sz w:val="18"/>
                <w:szCs w:val="18"/>
              </w:rPr>
              <w:pPrChange w:id="83" w:author="Razavi, Pedram/Medicine" w:date="2019-06-16T15:04:00Z">
                <w:pPr>
                  <w:widowControl w:val="0"/>
                  <w:spacing w:after="0" w:line="240" w:lineRule="auto"/>
                  <w:jc w:val="center"/>
                </w:pPr>
              </w:pPrChange>
            </w:pPr>
            <w:r>
              <w:rPr>
                <w:rFonts w:ascii="Arial" w:eastAsia="Arial" w:hAnsi="Arial" w:cs="Arial"/>
                <w:color w:val="FFFFFF"/>
                <w:sz w:val="18"/>
                <w:szCs w:val="18"/>
              </w:rPr>
              <w:t>Gene</w:t>
            </w:r>
          </w:p>
        </w:tc>
        <w:tc>
          <w:tcPr>
            <w:tcW w:w="1230" w:type="dxa"/>
            <w:shd w:val="clear" w:color="auto" w:fill="4D4D62"/>
            <w:tcMar>
              <w:top w:w="100" w:type="dxa"/>
              <w:left w:w="100" w:type="dxa"/>
              <w:bottom w:w="100" w:type="dxa"/>
              <w:right w:w="100" w:type="dxa"/>
            </w:tcMar>
          </w:tcPr>
          <w:p w14:paraId="1F059822" w14:textId="77777777" w:rsidR="00413E5F" w:rsidRDefault="00B4071F">
            <w:pPr>
              <w:widowControl w:val="0"/>
              <w:spacing w:after="0" w:line="240" w:lineRule="auto"/>
              <w:rPr>
                <w:rFonts w:ascii="Arial" w:eastAsia="Arial" w:hAnsi="Arial" w:cs="Arial"/>
                <w:color w:val="FFFFFF"/>
                <w:sz w:val="18"/>
                <w:szCs w:val="18"/>
              </w:rPr>
              <w:pPrChange w:id="84" w:author="Razavi, Pedram/Medicine" w:date="2019-06-16T15:04:00Z">
                <w:pPr>
                  <w:widowControl w:val="0"/>
                  <w:spacing w:after="0" w:line="240" w:lineRule="auto"/>
                  <w:jc w:val="center"/>
                </w:pPr>
              </w:pPrChange>
            </w:pPr>
            <w:r>
              <w:rPr>
                <w:rFonts w:ascii="Arial" w:eastAsia="Arial" w:hAnsi="Arial" w:cs="Arial"/>
                <w:color w:val="FFFFFF"/>
                <w:sz w:val="18"/>
                <w:szCs w:val="18"/>
              </w:rPr>
              <w:t>HGVSp</w:t>
            </w:r>
          </w:p>
        </w:tc>
        <w:tc>
          <w:tcPr>
            <w:tcW w:w="862" w:type="dxa"/>
            <w:shd w:val="clear" w:color="auto" w:fill="4D4D62"/>
            <w:tcMar>
              <w:top w:w="100" w:type="dxa"/>
              <w:left w:w="100" w:type="dxa"/>
              <w:bottom w:w="100" w:type="dxa"/>
              <w:right w:w="100" w:type="dxa"/>
            </w:tcMar>
          </w:tcPr>
          <w:p w14:paraId="34AA19EF" w14:textId="77777777" w:rsidR="00413E5F" w:rsidRDefault="00B4071F">
            <w:pPr>
              <w:widowControl w:val="0"/>
              <w:spacing w:after="0" w:line="240" w:lineRule="auto"/>
              <w:rPr>
                <w:rFonts w:ascii="Arial" w:eastAsia="Arial" w:hAnsi="Arial" w:cs="Arial"/>
                <w:color w:val="FFFFFF"/>
                <w:sz w:val="18"/>
                <w:szCs w:val="18"/>
              </w:rPr>
              <w:pPrChange w:id="85" w:author="Razavi, Pedram/Medicine" w:date="2019-06-16T15:04:00Z">
                <w:pPr>
                  <w:widowControl w:val="0"/>
                  <w:spacing w:after="0" w:line="240" w:lineRule="auto"/>
                  <w:jc w:val="center"/>
                </w:pPr>
              </w:pPrChange>
            </w:pPr>
            <w:r>
              <w:rPr>
                <w:rFonts w:ascii="Arial" w:eastAsia="Arial" w:hAnsi="Arial" w:cs="Arial"/>
                <w:color w:val="FFFFFF"/>
                <w:sz w:val="18"/>
                <w:szCs w:val="18"/>
              </w:rPr>
              <w:t>cfDNA depth</w:t>
            </w:r>
          </w:p>
        </w:tc>
        <w:tc>
          <w:tcPr>
            <w:tcW w:w="862" w:type="dxa"/>
            <w:shd w:val="clear" w:color="auto" w:fill="4D4D62"/>
            <w:tcMar>
              <w:top w:w="100" w:type="dxa"/>
              <w:left w:w="100" w:type="dxa"/>
              <w:bottom w:w="100" w:type="dxa"/>
              <w:right w:w="100" w:type="dxa"/>
            </w:tcMar>
          </w:tcPr>
          <w:p w14:paraId="7CB1A788" w14:textId="77777777" w:rsidR="00413E5F" w:rsidRDefault="00B4071F">
            <w:pPr>
              <w:widowControl w:val="0"/>
              <w:spacing w:after="0" w:line="240" w:lineRule="auto"/>
              <w:rPr>
                <w:rFonts w:ascii="Arial" w:eastAsia="Arial" w:hAnsi="Arial" w:cs="Arial"/>
                <w:color w:val="FFFFFF"/>
                <w:sz w:val="18"/>
                <w:szCs w:val="18"/>
              </w:rPr>
              <w:pPrChange w:id="86" w:author="Razavi, Pedram/Medicine" w:date="2019-06-16T15:04:00Z">
                <w:pPr>
                  <w:widowControl w:val="0"/>
                  <w:spacing w:after="0" w:line="240" w:lineRule="auto"/>
                  <w:jc w:val="center"/>
                </w:pPr>
              </w:pPrChange>
            </w:pPr>
            <w:r>
              <w:rPr>
                <w:rFonts w:ascii="Arial" w:eastAsia="Arial" w:hAnsi="Arial" w:cs="Arial"/>
                <w:color w:val="FFFFFF"/>
                <w:sz w:val="18"/>
                <w:szCs w:val="18"/>
              </w:rPr>
              <w:t>cfDNA alt count</w:t>
            </w:r>
          </w:p>
        </w:tc>
        <w:tc>
          <w:tcPr>
            <w:tcW w:w="862" w:type="dxa"/>
            <w:shd w:val="clear" w:color="auto" w:fill="4D4D62"/>
            <w:tcMar>
              <w:top w:w="100" w:type="dxa"/>
              <w:left w:w="100" w:type="dxa"/>
              <w:bottom w:w="100" w:type="dxa"/>
              <w:right w:w="100" w:type="dxa"/>
            </w:tcMar>
          </w:tcPr>
          <w:p w14:paraId="46751813" w14:textId="77777777" w:rsidR="00413E5F" w:rsidRDefault="00B4071F">
            <w:pPr>
              <w:widowControl w:val="0"/>
              <w:spacing w:after="0" w:line="240" w:lineRule="auto"/>
              <w:rPr>
                <w:rFonts w:ascii="Arial" w:eastAsia="Arial" w:hAnsi="Arial" w:cs="Arial"/>
                <w:color w:val="FFFFFF"/>
                <w:sz w:val="18"/>
                <w:szCs w:val="18"/>
              </w:rPr>
              <w:pPrChange w:id="87" w:author="Razavi, Pedram/Medicine" w:date="2019-06-16T15:04:00Z">
                <w:pPr>
                  <w:widowControl w:val="0"/>
                  <w:spacing w:after="0" w:line="240" w:lineRule="auto"/>
                  <w:jc w:val="center"/>
                </w:pPr>
              </w:pPrChange>
            </w:pPr>
            <w:r>
              <w:rPr>
                <w:rFonts w:ascii="Arial" w:eastAsia="Arial" w:hAnsi="Arial" w:cs="Arial"/>
                <w:color w:val="FFFFFF"/>
                <w:sz w:val="18"/>
                <w:szCs w:val="18"/>
              </w:rPr>
              <w:t>cfDNA VAF (%)</w:t>
            </w:r>
          </w:p>
        </w:tc>
        <w:tc>
          <w:tcPr>
            <w:tcW w:w="862" w:type="dxa"/>
            <w:shd w:val="clear" w:color="auto" w:fill="4D4D62"/>
            <w:tcMar>
              <w:top w:w="100" w:type="dxa"/>
              <w:left w:w="100" w:type="dxa"/>
              <w:bottom w:w="100" w:type="dxa"/>
              <w:right w:w="100" w:type="dxa"/>
            </w:tcMar>
          </w:tcPr>
          <w:p w14:paraId="15295A8F" w14:textId="77777777" w:rsidR="00413E5F" w:rsidRDefault="00B4071F">
            <w:pPr>
              <w:widowControl w:val="0"/>
              <w:spacing w:after="0" w:line="240" w:lineRule="auto"/>
              <w:rPr>
                <w:rFonts w:ascii="Arial" w:eastAsia="Arial" w:hAnsi="Arial" w:cs="Arial"/>
                <w:color w:val="FFFFFF"/>
                <w:sz w:val="18"/>
                <w:szCs w:val="18"/>
              </w:rPr>
              <w:pPrChange w:id="88" w:author="Razavi, Pedram/Medicine" w:date="2019-06-16T15:04:00Z">
                <w:pPr>
                  <w:widowControl w:val="0"/>
                  <w:spacing w:after="0" w:line="240" w:lineRule="auto"/>
                  <w:jc w:val="center"/>
                </w:pPr>
              </w:pPrChange>
            </w:pPr>
            <w:r>
              <w:rPr>
                <w:rFonts w:ascii="Arial" w:eastAsia="Arial" w:hAnsi="Arial" w:cs="Arial"/>
                <w:color w:val="FFFFFF"/>
                <w:sz w:val="18"/>
                <w:szCs w:val="18"/>
              </w:rPr>
              <w:t>WBC depth</w:t>
            </w:r>
          </w:p>
        </w:tc>
        <w:tc>
          <w:tcPr>
            <w:tcW w:w="862" w:type="dxa"/>
            <w:shd w:val="clear" w:color="auto" w:fill="4D4D62"/>
            <w:tcMar>
              <w:top w:w="100" w:type="dxa"/>
              <w:left w:w="100" w:type="dxa"/>
              <w:bottom w:w="100" w:type="dxa"/>
              <w:right w:w="100" w:type="dxa"/>
            </w:tcMar>
          </w:tcPr>
          <w:p w14:paraId="6E83E8A1" w14:textId="77777777" w:rsidR="00413E5F" w:rsidRDefault="00B4071F">
            <w:pPr>
              <w:widowControl w:val="0"/>
              <w:spacing w:after="0" w:line="240" w:lineRule="auto"/>
              <w:rPr>
                <w:rFonts w:ascii="Arial" w:eastAsia="Arial" w:hAnsi="Arial" w:cs="Arial"/>
                <w:color w:val="FFFFFF"/>
                <w:sz w:val="18"/>
                <w:szCs w:val="18"/>
              </w:rPr>
              <w:pPrChange w:id="89" w:author="Razavi, Pedram/Medicine" w:date="2019-06-16T15:04:00Z">
                <w:pPr>
                  <w:widowControl w:val="0"/>
                  <w:spacing w:after="0" w:line="240" w:lineRule="auto"/>
                  <w:jc w:val="center"/>
                </w:pPr>
              </w:pPrChange>
            </w:pPr>
            <w:r>
              <w:rPr>
                <w:rFonts w:ascii="Arial" w:eastAsia="Arial" w:hAnsi="Arial" w:cs="Arial"/>
                <w:color w:val="FFFFFF"/>
                <w:sz w:val="18"/>
                <w:szCs w:val="18"/>
              </w:rPr>
              <w:t>WBC alt count</w:t>
            </w:r>
          </w:p>
        </w:tc>
        <w:tc>
          <w:tcPr>
            <w:tcW w:w="862" w:type="dxa"/>
            <w:shd w:val="clear" w:color="auto" w:fill="4D4D62"/>
            <w:tcMar>
              <w:top w:w="100" w:type="dxa"/>
              <w:left w:w="100" w:type="dxa"/>
              <w:bottom w:w="100" w:type="dxa"/>
              <w:right w:w="100" w:type="dxa"/>
            </w:tcMar>
          </w:tcPr>
          <w:p w14:paraId="558049AB" w14:textId="77777777" w:rsidR="00413E5F" w:rsidRDefault="00B4071F">
            <w:pPr>
              <w:widowControl w:val="0"/>
              <w:spacing w:after="0" w:line="240" w:lineRule="auto"/>
              <w:rPr>
                <w:rFonts w:ascii="Arial" w:eastAsia="Arial" w:hAnsi="Arial" w:cs="Arial"/>
                <w:color w:val="FFFFFF"/>
                <w:sz w:val="18"/>
                <w:szCs w:val="18"/>
              </w:rPr>
              <w:pPrChange w:id="90" w:author="Razavi, Pedram/Medicine" w:date="2019-06-16T15:04:00Z">
                <w:pPr>
                  <w:widowControl w:val="0"/>
                  <w:spacing w:after="0" w:line="240" w:lineRule="auto"/>
                  <w:jc w:val="center"/>
                </w:pPr>
              </w:pPrChange>
            </w:pPr>
            <w:r>
              <w:rPr>
                <w:rFonts w:ascii="Arial" w:eastAsia="Arial" w:hAnsi="Arial" w:cs="Arial"/>
                <w:color w:val="FFFFFF"/>
                <w:sz w:val="18"/>
                <w:szCs w:val="18"/>
              </w:rPr>
              <w:t>WBC VAF (%)</w:t>
            </w:r>
          </w:p>
        </w:tc>
        <w:tc>
          <w:tcPr>
            <w:tcW w:w="915" w:type="dxa"/>
            <w:shd w:val="clear" w:color="auto" w:fill="4D4D62"/>
            <w:tcMar>
              <w:top w:w="100" w:type="dxa"/>
              <w:left w:w="100" w:type="dxa"/>
              <w:bottom w:w="100" w:type="dxa"/>
              <w:right w:w="100" w:type="dxa"/>
            </w:tcMar>
          </w:tcPr>
          <w:p w14:paraId="35971597" w14:textId="77777777" w:rsidR="00413E5F" w:rsidRDefault="00B4071F">
            <w:pPr>
              <w:widowControl w:val="0"/>
              <w:spacing w:after="0" w:line="240" w:lineRule="auto"/>
              <w:rPr>
                <w:rFonts w:ascii="Arial" w:eastAsia="Arial" w:hAnsi="Arial" w:cs="Arial"/>
                <w:color w:val="FFFFFF"/>
                <w:sz w:val="18"/>
                <w:szCs w:val="18"/>
              </w:rPr>
              <w:pPrChange w:id="91" w:author="Razavi, Pedram/Medicine" w:date="2019-06-16T15:04:00Z">
                <w:pPr>
                  <w:widowControl w:val="0"/>
                  <w:spacing w:after="0" w:line="240" w:lineRule="auto"/>
                  <w:jc w:val="center"/>
                </w:pPr>
              </w:pPrChange>
            </w:pPr>
            <w:r>
              <w:rPr>
                <w:rFonts w:ascii="Arial" w:eastAsia="Arial" w:hAnsi="Arial" w:cs="Arial"/>
                <w:color w:val="FFFFFF"/>
                <w:sz w:val="18"/>
                <w:szCs w:val="18"/>
              </w:rPr>
              <w:t>OncoKB highest level</w:t>
            </w:r>
          </w:p>
        </w:tc>
      </w:tr>
      <w:tr w:rsidR="00413E5F" w14:paraId="6F15853C" w14:textId="77777777">
        <w:trPr>
          <w:trHeight w:val="440"/>
        </w:trPr>
        <w:tc>
          <w:tcPr>
            <w:tcW w:w="1305" w:type="dxa"/>
            <w:tcMar>
              <w:top w:w="20" w:type="dxa"/>
              <w:left w:w="20" w:type="dxa"/>
              <w:bottom w:w="100" w:type="dxa"/>
              <w:right w:w="20" w:type="dxa"/>
            </w:tcMar>
            <w:vAlign w:val="bottom"/>
          </w:tcPr>
          <w:p w14:paraId="02394502" w14:textId="77777777" w:rsidR="00413E5F" w:rsidRDefault="00B4071F">
            <w:pPr>
              <w:widowControl w:val="0"/>
              <w:shd w:val="clear" w:color="auto" w:fill="FFFFFF"/>
              <w:spacing w:after="0"/>
              <w:rPr>
                <w:rFonts w:ascii="Arial" w:eastAsia="Arial" w:hAnsi="Arial" w:cs="Arial"/>
                <w:sz w:val="16"/>
                <w:szCs w:val="16"/>
              </w:rPr>
              <w:pPrChange w:id="92" w:author="Razavi, Pedram/Medicine" w:date="2019-06-16T15:04:00Z">
                <w:pPr>
                  <w:widowControl w:val="0"/>
                  <w:shd w:val="clear" w:color="auto" w:fill="FFFFFF"/>
                  <w:spacing w:after="0"/>
                  <w:jc w:val="center"/>
                </w:pPr>
              </w:pPrChange>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6A1903A4" w14:textId="77777777" w:rsidR="00413E5F" w:rsidRDefault="00B4071F">
            <w:pPr>
              <w:widowControl w:val="0"/>
              <w:shd w:val="clear" w:color="auto" w:fill="FFFFFF"/>
              <w:spacing w:after="0"/>
              <w:rPr>
                <w:rFonts w:ascii="Arial" w:eastAsia="Arial" w:hAnsi="Arial" w:cs="Arial"/>
                <w:i/>
                <w:sz w:val="16"/>
                <w:szCs w:val="16"/>
              </w:rPr>
              <w:pPrChange w:id="93"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5CAD8F58" w14:textId="77777777" w:rsidR="00413E5F" w:rsidRDefault="00B4071F">
            <w:pPr>
              <w:widowControl w:val="0"/>
              <w:shd w:val="clear" w:color="auto" w:fill="FFFFFF"/>
              <w:spacing w:after="0"/>
              <w:rPr>
                <w:rFonts w:ascii="Arial" w:eastAsia="Arial" w:hAnsi="Arial" w:cs="Arial"/>
                <w:sz w:val="16"/>
                <w:szCs w:val="16"/>
              </w:rPr>
              <w:pPrChange w:id="94" w:author="Razavi, Pedram/Medicine" w:date="2019-06-16T15:04:00Z">
                <w:pPr>
                  <w:widowControl w:val="0"/>
                  <w:shd w:val="clear" w:color="auto" w:fill="FFFFFF"/>
                  <w:spacing w:after="0"/>
                  <w:jc w:val="center"/>
                </w:pPr>
              </w:pPrChange>
            </w:pPr>
            <w:r>
              <w:rPr>
                <w:rFonts w:ascii="Arial" w:eastAsia="Arial" w:hAnsi="Arial" w:cs="Arial"/>
                <w:sz w:val="16"/>
                <w:szCs w:val="16"/>
              </w:rPr>
              <w:t>E503*</w:t>
            </w:r>
          </w:p>
        </w:tc>
        <w:tc>
          <w:tcPr>
            <w:tcW w:w="862" w:type="dxa"/>
            <w:tcMar>
              <w:top w:w="20" w:type="dxa"/>
              <w:left w:w="20" w:type="dxa"/>
              <w:bottom w:w="100" w:type="dxa"/>
              <w:right w:w="20" w:type="dxa"/>
            </w:tcMar>
            <w:vAlign w:val="bottom"/>
          </w:tcPr>
          <w:p w14:paraId="096108A6" w14:textId="77777777" w:rsidR="00413E5F" w:rsidRDefault="00B4071F">
            <w:pPr>
              <w:widowControl w:val="0"/>
              <w:shd w:val="clear" w:color="auto" w:fill="FFFFFF"/>
              <w:spacing w:after="0"/>
              <w:rPr>
                <w:rFonts w:ascii="Arial" w:eastAsia="Arial" w:hAnsi="Arial" w:cs="Arial"/>
                <w:sz w:val="16"/>
                <w:szCs w:val="16"/>
              </w:rPr>
              <w:pPrChange w:id="95" w:author="Razavi, Pedram/Medicine" w:date="2019-06-16T15:04:00Z">
                <w:pPr>
                  <w:widowControl w:val="0"/>
                  <w:shd w:val="clear" w:color="auto" w:fill="FFFFFF"/>
                  <w:spacing w:after="0"/>
                  <w:jc w:val="center"/>
                </w:pPr>
              </w:pPrChange>
            </w:pPr>
            <w:r>
              <w:rPr>
                <w:rFonts w:ascii="Arial" w:eastAsia="Arial" w:hAnsi="Arial" w:cs="Arial"/>
                <w:sz w:val="16"/>
                <w:szCs w:val="16"/>
              </w:rPr>
              <w:t>6705</w:t>
            </w:r>
          </w:p>
        </w:tc>
        <w:tc>
          <w:tcPr>
            <w:tcW w:w="862" w:type="dxa"/>
            <w:tcMar>
              <w:top w:w="20" w:type="dxa"/>
              <w:left w:w="20" w:type="dxa"/>
              <w:bottom w:w="100" w:type="dxa"/>
              <w:right w:w="20" w:type="dxa"/>
            </w:tcMar>
            <w:vAlign w:val="bottom"/>
          </w:tcPr>
          <w:p w14:paraId="6A958E6F" w14:textId="77777777" w:rsidR="00413E5F" w:rsidRDefault="00B4071F">
            <w:pPr>
              <w:widowControl w:val="0"/>
              <w:shd w:val="clear" w:color="auto" w:fill="FFFFFF"/>
              <w:spacing w:after="0"/>
              <w:rPr>
                <w:rFonts w:ascii="Arial" w:eastAsia="Arial" w:hAnsi="Arial" w:cs="Arial"/>
                <w:sz w:val="16"/>
                <w:szCs w:val="16"/>
              </w:rPr>
              <w:pPrChange w:id="96" w:author="Razavi, Pedram/Medicine" w:date="2019-06-16T15:04:00Z">
                <w:pPr>
                  <w:widowControl w:val="0"/>
                  <w:shd w:val="clear" w:color="auto" w:fill="FFFFFF"/>
                  <w:spacing w:after="0"/>
                  <w:jc w:val="center"/>
                </w:pPr>
              </w:pPrChange>
            </w:pPr>
            <w:r>
              <w:rPr>
                <w:rFonts w:ascii="Arial" w:eastAsia="Arial" w:hAnsi="Arial" w:cs="Arial"/>
                <w:sz w:val="16"/>
                <w:szCs w:val="16"/>
              </w:rPr>
              <w:t>11</w:t>
            </w:r>
          </w:p>
        </w:tc>
        <w:tc>
          <w:tcPr>
            <w:tcW w:w="862" w:type="dxa"/>
            <w:tcMar>
              <w:top w:w="100" w:type="dxa"/>
              <w:left w:w="100" w:type="dxa"/>
              <w:bottom w:w="100" w:type="dxa"/>
              <w:right w:w="100" w:type="dxa"/>
            </w:tcMar>
            <w:vAlign w:val="center"/>
          </w:tcPr>
          <w:p w14:paraId="06863921" w14:textId="77777777" w:rsidR="00413E5F" w:rsidRDefault="00B4071F">
            <w:pPr>
              <w:widowControl w:val="0"/>
              <w:spacing w:after="0" w:line="240" w:lineRule="auto"/>
              <w:rPr>
                <w:rFonts w:ascii="Arial" w:eastAsia="Arial" w:hAnsi="Arial" w:cs="Arial"/>
                <w:sz w:val="16"/>
                <w:szCs w:val="16"/>
              </w:rPr>
              <w:pPrChange w:id="97" w:author="Razavi, Pedram/Medicine" w:date="2019-06-16T15:04:00Z">
                <w:pPr>
                  <w:widowControl w:val="0"/>
                  <w:spacing w:after="0" w:line="240" w:lineRule="auto"/>
                  <w:jc w:val="center"/>
                </w:pPr>
              </w:pPrChange>
            </w:pPr>
            <w:r>
              <w:rPr>
                <w:rFonts w:ascii="Arial" w:eastAsia="Arial" w:hAnsi="Arial" w:cs="Arial"/>
                <w:sz w:val="16"/>
                <w:szCs w:val="16"/>
              </w:rPr>
              <w:t>0.164</w:t>
            </w:r>
          </w:p>
        </w:tc>
        <w:tc>
          <w:tcPr>
            <w:tcW w:w="862" w:type="dxa"/>
            <w:tcMar>
              <w:top w:w="100" w:type="dxa"/>
              <w:left w:w="100" w:type="dxa"/>
              <w:bottom w:w="100" w:type="dxa"/>
              <w:right w:w="100" w:type="dxa"/>
            </w:tcMar>
            <w:vAlign w:val="center"/>
          </w:tcPr>
          <w:p w14:paraId="664A63AE" w14:textId="77777777" w:rsidR="00413E5F" w:rsidRDefault="00B4071F">
            <w:pPr>
              <w:widowControl w:val="0"/>
              <w:shd w:val="clear" w:color="auto" w:fill="FFFFFF"/>
              <w:spacing w:after="0"/>
              <w:rPr>
                <w:rFonts w:ascii="Arial" w:eastAsia="Arial" w:hAnsi="Arial" w:cs="Arial"/>
                <w:sz w:val="16"/>
                <w:szCs w:val="16"/>
              </w:rPr>
              <w:pPrChange w:id="98" w:author="Razavi, Pedram/Medicine" w:date="2019-06-16T15:04:00Z">
                <w:pPr>
                  <w:widowControl w:val="0"/>
                  <w:shd w:val="clear" w:color="auto" w:fill="FFFFFF"/>
                  <w:spacing w:after="0"/>
                  <w:jc w:val="center"/>
                </w:pPr>
              </w:pPrChange>
            </w:pPr>
            <w:r>
              <w:rPr>
                <w:rFonts w:ascii="Arial" w:eastAsia="Arial" w:hAnsi="Arial" w:cs="Arial"/>
                <w:sz w:val="17"/>
                <w:szCs w:val="17"/>
              </w:rPr>
              <w:t>3806</w:t>
            </w:r>
          </w:p>
        </w:tc>
        <w:tc>
          <w:tcPr>
            <w:tcW w:w="862" w:type="dxa"/>
            <w:tcMar>
              <w:top w:w="100" w:type="dxa"/>
              <w:left w:w="100" w:type="dxa"/>
              <w:bottom w:w="100" w:type="dxa"/>
              <w:right w:w="100" w:type="dxa"/>
            </w:tcMar>
            <w:vAlign w:val="center"/>
          </w:tcPr>
          <w:p w14:paraId="4EDEE8FF" w14:textId="77777777" w:rsidR="00413E5F" w:rsidRDefault="00B4071F">
            <w:pPr>
              <w:widowControl w:val="0"/>
              <w:shd w:val="clear" w:color="auto" w:fill="FFFFFF"/>
              <w:spacing w:after="0"/>
              <w:rPr>
                <w:rFonts w:ascii="Arial" w:eastAsia="Arial" w:hAnsi="Arial" w:cs="Arial"/>
                <w:sz w:val="16"/>
                <w:szCs w:val="16"/>
              </w:rPr>
              <w:pPrChange w:id="99" w:author="Razavi, Pedram/Medicine" w:date="2019-06-16T15:04:00Z">
                <w:pPr>
                  <w:widowControl w:val="0"/>
                  <w:shd w:val="clear" w:color="auto" w:fill="FFFFFF"/>
                  <w:spacing w:after="0"/>
                  <w:jc w:val="center"/>
                </w:pPr>
              </w:pPrChange>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589D4FDC" w14:textId="77777777" w:rsidR="00413E5F" w:rsidRDefault="00B4071F">
            <w:pPr>
              <w:widowControl w:val="0"/>
              <w:shd w:val="clear" w:color="auto" w:fill="FFFFFF"/>
              <w:spacing w:after="0"/>
              <w:rPr>
                <w:rFonts w:ascii="Arial" w:eastAsia="Arial" w:hAnsi="Arial" w:cs="Arial"/>
                <w:sz w:val="16"/>
                <w:szCs w:val="16"/>
              </w:rPr>
              <w:pPrChange w:id="100" w:author="Razavi, Pedram/Medicine" w:date="2019-06-16T15:04:00Z">
                <w:pPr>
                  <w:widowControl w:val="0"/>
                  <w:shd w:val="clear" w:color="auto" w:fill="FFFFFF"/>
                  <w:spacing w:after="0"/>
                  <w:jc w:val="center"/>
                </w:pPr>
              </w:pPrChange>
            </w:pPr>
            <w:r>
              <w:rPr>
                <w:rFonts w:ascii="Arial" w:eastAsia="Arial" w:hAnsi="Arial" w:cs="Arial"/>
                <w:sz w:val="16"/>
                <w:szCs w:val="16"/>
              </w:rPr>
              <w:t>0.105</w:t>
            </w:r>
          </w:p>
        </w:tc>
        <w:tc>
          <w:tcPr>
            <w:tcW w:w="915" w:type="dxa"/>
            <w:tcMar>
              <w:top w:w="20" w:type="dxa"/>
              <w:left w:w="20" w:type="dxa"/>
              <w:bottom w:w="100" w:type="dxa"/>
              <w:right w:w="20" w:type="dxa"/>
            </w:tcMar>
            <w:vAlign w:val="bottom"/>
          </w:tcPr>
          <w:p w14:paraId="260D80DE" w14:textId="77777777" w:rsidR="00413E5F" w:rsidRDefault="00B4071F">
            <w:pPr>
              <w:widowControl w:val="0"/>
              <w:shd w:val="clear" w:color="auto" w:fill="FFFFFF"/>
              <w:spacing w:after="0"/>
              <w:rPr>
                <w:rFonts w:ascii="Arial" w:eastAsia="Arial" w:hAnsi="Arial" w:cs="Arial"/>
                <w:sz w:val="16"/>
                <w:szCs w:val="16"/>
              </w:rPr>
              <w:pPrChange w:id="10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445C38C9" w14:textId="77777777">
        <w:trPr>
          <w:trHeight w:val="440"/>
        </w:trPr>
        <w:tc>
          <w:tcPr>
            <w:tcW w:w="1305" w:type="dxa"/>
            <w:tcMar>
              <w:top w:w="20" w:type="dxa"/>
              <w:left w:w="20" w:type="dxa"/>
              <w:bottom w:w="100" w:type="dxa"/>
              <w:right w:w="20" w:type="dxa"/>
            </w:tcMar>
            <w:vAlign w:val="bottom"/>
          </w:tcPr>
          <w:p w14:paraId="27A53EAB" w14:textId="77777777" w:rsidR="00413E5F" w:rsidRDefault="00B4071F">
            <w:pPr>
              <w:widowControl w:val="0"/>
              <w:shd w:val="clear" w:color="auto" w:fill="FFFFFF"/>
              <w:spacing w:after="0"/>
              <w:rPr>
                <w:rFonts w:ascii="Arial" w:eastAsia="Arial" w:hAnsi="Arial" w:cs="Arial"/>
                <w:sz w:val="16"/>
                <w:szCs w:val="16"/>
              </w:rPr>
              <w:pPrChange w:id="102" w:author="Razavi, Pedram/Medicine" w:date="2019-06-16T15:04:00Z">
                <w:pPr>
                  <w:widowControl w:val="0"/>
                  <w:shd w:val="clear" w:color="auto" w:fill="FFFFFF"/>
                  <w:spacing w:after="0"/>
                  <w:jc w:val="center"/>
                </w:pPr>
              </w:pPrChange>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0961E0F2" w14:textId="77777777" w:rsidR="00413E5F" w:rsidRDefault="00B4071F">
            <w:pPr>
              <w:widowControl w:val="0"/>
              <w:shd w:val="clear" w:color="auto" w:fill="FFFFFF"/>
              <w:spacing w:after="0"/>
              <w:rPr>
                <w:rFonts w:ascii="Arial" w:eastAsia="Arial" w:hAnsi="Arial" w:cs="Arial"/>
                <w:i/>
                <w:sz w:val="16"/>
                <w:szCs w:val="16"/>
              </w:rPr>
              <w:pPrChange w:id="103"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0AFF4795" w14:textId="77777777" w:rsidR="00413E5F" w:rsidRDefault="00B4071F">
            <w:pPr>
              <w:widowControl w:val="0"/>
              <w:shd w:val="clear" w:color="auto" w:fill="FFFFFF"/>
              <w:spacing w:after="0"/>
              <w:rPr>
                <w:rFonts w:ascii="Arial" w:eastAsia="Arial" w:hAnsi="Arial" w:cs="Arial"/>
                <w:sz w:val="16"/>
                <w:szCs w:val="16"/>
              </w:rPr>
              <w:pPrChange w:id="104" w:author="Razavi, Pedram/Medicine" w:date="2019-06-16T15:04:00Z">
                <w:pPr>
                  <w:widowControl w:val="0"/>
                  <w:shd w:val="clear" w:color="auto" w:fill="FFFFFF"/>
                  <w:spacing w:after="0"/>
                  <w:jc w:val="center"/>
                </w:pPr>
              </w:pPrChange>
            </w:pPr>
            <w:r>
              <w:rPr>
                <w:rFonts w:ascii="Arial" w:eastAsia="Arial" w:hAnsi="Arial" w:cs="Arial"/>
                <w:sz w:val="16"/>
                <w:szCs w:val="16"/>
              </w:rPr>
              <w:t>V1866Lfs*54</w:t>
            </w:r>
          </w:p>
        </w:tc>
        <w:tc>
          <w:tcPr>
            <w:tcW w:w="862" w:type="dxa"/>
            <w:tcMar>
              <w:top w:w="20" w:type="dxa"/>
              <w:left w:w="20" w:type="dxa"/>
              <w:bottom w:w="100" w:type="dxa"/>
              <w:right w:w="20" w:type="dxa"/>
            </w:tcMar>
            <w:vAlign w:val="bottom"/>
          </w:tcPr>
          <w:p w14:paraId="7E69E449" w14:textId="77777777" w:rsidR="00413E5F" w:rsidRDefault="00B4071F">
            <w:pPr>
              <w:widowControl w:val="0"/>
              <w:shd w:val="clear" w:color="auto" w:fill="FFFFFF"/>
              <w:spacing w:after="0"/>
              <w:rPr>
                <w:rFonts w:ascii="Arial" w:eastAsia="Arial" w:hAnsi="Arial" w:cs="Arial"/>
                <w:sz w:val="16"/>
                <w:szCs w:val="16"/>
              </w:rPr>
              <w:pPrChange w:id="105" w:author="Razavi, Pedram/Medicine" w:date="2019-06-16T15:04:00Z">
                <w:pPr>
                  <w:widowControl w:val="0"/>
                  <w:shd w:val="clear" w:color="auto" w:fill="FFFFFF"/>
                  <w:spacing w:after="0"/>
                  <w:jc w:val="center"/>
                </w:pPr>
              </w:pPrChange>
            </w:pPr>
            <w:r>
              <w:rPr>
                <w:rFonts w:ascii="Arial" w:eastAsia="Arial" w:hAnsi="Arial" w:cs="Arial"/>
                <w:sz w:val="16"/>
                <w:szCs w:val="16"/>
              </w:rPr>
              <w:t>4015</w:t>
            </w:r>
          </w:p>
        </w:tc>
        <w:tc>
          <w:tcPr>
            <w:tcW w:w="862" w:type="dxa"/>
            <w:tcMar>
              <w:top w:w="20" w:type="dxa"/>
              <w:left w:w="20" w:type="dxa"/>
              <w:bottom w:w="100" w:type="dxa"/>
              <w:right w:w="20" w:type="dxa"/>
            </w:tcMar>
            <w:vAlign w:val="bottom"/>
          </w:tcPr>
          <w:p w14:paraId="3F67B776" w14:textId="77777777" w:rsidR="00413E5F" w:rsidRDefault="00B4071F">
            <w:pPr>
              <w:widowControl w:val="0"/>
              <w:shd w:val="clear" w:color="auto" w:fill="FFFFFF"/>
              <w:spacing w:after="0"/>
              <w:rPr>
                <w:rFonts w:ascii="Arial" w:eastAsia="Arial" w:hAnsi="Arial" w:cs="Arial"/>
                <w:sz w:val="16"/>
                <w:szCs w:val="16"/>
              </w:rPr>
              <w:pPrChange w:id="106" w:author="Razavi, Pedram/Medicine" w:date="2019-06-16T15:04:00Z">
                <w:pPr>
                  <w:widowControl w:val="0"/>
                  <w:shd w:val="clear" w:color="auto" w:fill="FFFFFF"/>
                  <w:spacing w:after="0"/>
                  <w:jc w:val="center"/>
                </w:pPr>
              </w:pPrChange>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08F5F5EC" w14:textId="77777777" w:rsidR="00413E5F" w:rsidRDefault="00B4071F">
            <w:pPr>
              <w:widowControl w:val="0"/>
              <w:spacing w:after="0" w:line="240" w:lineRule="auto"/>
              <w:rPr>
                <w:rFonts w:ascii="Arial" w:eastAsia="Arial" w:hAnsi="Arial" w:cs="Arial"/>
                <w:sz w:val="16"/>
                <w:szCs w:val="16"/>
              </w:rPr>
              <w:pPrChange w:id="107" w:author="Razavi, Pedram/Medicine" w:date="2019-06-16T15:04:00Z">
                <w:pPr>
                  <w:widowControl w:val="0"/>
                  <w:spacing w:after="0" w:line="240" w:lineRule="auto"/>
                  <w:jc w:val="center"/>
                </w:pPr>
              </w:pPrChange>
            </w:pPr>
            <w:r>
              <w:rPr>
                <w:rFonts w:ascii="Arial" w:eastAsia="Arial" w:hAnsi="Arial" w:cs="Arial"/>
                <w:sz w:val="16"/>
                <w:szCs w:val="16"/>
              </w:rPr>
              <w:t>0.100</w:t>
            </w:r>
          </w:p>
        </w:tc>
        <w:tc>
          <w:tcPr>
            <w:tcW w:w="862" w:type="dxa"/>
            <w:tcMar>
              <w:top w:w="100" w:type="dxa"/>
              <w:left w:w="100" w:type="dxa"/>
              <w:bottom w:w="100" w:type="dxa"/>
              <w:right w:w="100" w:type="dxa"/>
            </w:tcMar>
            <w:vAlign w:val="center"/>
          </w:tcPr>
          <w:p w14:paraId="5EE82038" w14:textId="77777777" w:rsidR="00413E5F" w:rsidRDefault="00B4071F">
            <w:pPr>
              <w:widowControl w:val="0"/>
              <w:shd w:val="clear" w:color="auto" w:fill="FFFFFF"/>
              <w:spacing w:after="0"/>
              <w:rPr>
                <w:rFonts w:ascii="Arial" w:eastAsia="Arial" w:hAnsi="Arial" w:cs="Arial"/>
                <w:sz w:val="16"/>
                <w:szCs w:val="16"/>
              </w:rPr>
              <w:pPrChange w:id="108" w:author="Razavi, Pedram/Medicine" w:date="2019-06-16T15:04:00Z">
                <w:pPr>
                  <w:widowControl w:val="0"/>
                  <w:shd w:val="clear" w:color="auto" w:fill="FFFFFF"/>
                  <w:spacing w:after="0"/>
                  <w:jc w:val="center"/>
                </w:pPr>
              </w:pPrChange>
            </w:pPr>
            <w:r>
              <w:rPr>
                <w:rFonts w:ascii="Arial" w:eastAsia="Arial" w:hAnsi="Arial" w:cs="Arial"/>
                <w:sz w:val="17"/>
                <w:szCs w:val="17"/>
              </w:rPr>
              <w:t>3005</w:t>
            </w:r>
          </w:p>
        </w:tc>
        <w:tc>
          <w:tcPr>
            <w:tcW w:w="862" w:type="dxa"/>
            <w:tcMar>
              <w:top w:w="100" w:type="dxa"/>
              <w:left w:w="100" w:type="dxa"/>
              <w:bottom w:w="100" w:type="dxa"/>
              <w:right w:w="100" w:type="dxa"/>
            </w:tcMar>
            <w:vAlign w:val="center"/>
          </w:tcPr>
          <w:p w14:paraId="0A28FB1C" w14:textId="77777777" w:rsidR="00413E5F" w:rsidRDefault="00B4071F">
            <w:pPr>
              <w:widowControl w:val="0"/>
              <w:shd w:val="clear" w:color="auto" w:fill="FFFFFF"/>
              <w:spacing w:after="0"/>
              <w:rPr>
                <w:rFonts w:ascii="Arial" w:eastAsia="Arial" w:hAnsi="Arial" w:cs="Arial"/>
                <w:sz w:val="16"/>
                <w:szCs w:val="16"/>
              </w:rPr>
              <w:pPrChange w:id="109" w:author="Razavi, Pedram/Medicine" w:date="2019-06-16T15:04:00Z">
                <w:pPr>
                  <w:widowControl w:val="0"/>
                  <w:shd w:val="clear" w:color="auto" w:fill="FFFFFF"/>
                  <w:spacing w:after="0"/>
                  <w:jc w:val="center"/>
                </w:pPr>
              </w:pPrChange>
            </w:pPr>
            <w:r>
              <w:rPr>
                <w:rFonts w:ascii="Arial" w:eastAsia="Arial" w:hAnsi="Arial" w:cs="Arial"/>
                <w:sz w:val="16"/>
                <w:szCs w:val="16"/>
              </w:rPr>
              <w:t>2</w:t>
            </w:r>
          </w:p>
        </w:tc>
        <w:tc>
          <w:tcPr>
            <w:tcW w:w="862" w:type="dxa"/>
            <w:tcMar>
              <w:top w:w="100" w:type="dxa"/>
              <w:left w:w="100" w:type="dxa"/>
              <w:bottom w:w="100" w:type="dxa"/>
              <w:right w:w="100" w:type="dxa"/>
            </w:tcMar>
            <w:vAlign w:val="center"/>
          </w:tcPr>
          <w:p w14:paraId="613610D3" w14:textId="77777777" w:rsidR="00413E5F" w:rsidRDefault="00B4071F">
            <w:pPr>
              <w:widowControl w:val="0"/>
              <w:shd w:val="clear" w:color="auto" w:fill="FFFFFF"/>
              <w:spacing w:after="0"/>
              <w:rPr>
                <w:rFonts w:ascii="Arial" w:eastAsia="Arial" w:hAnsi="Arial" w:cs="Arial"/>
                <w:sz w:val="16"/>
                <w:szCs w:val="16"/>
              </w:rPr>
              <w:pPrChange w:id="110" w:author="Razavi, Pedram/Medicine" w:date="2019-06-16T15:04:00Z">
                <w:pPr>
                  <w:widowControl w:val="0"/>
                  <w:shd w:val="clear" w:color="auto" w:fill="FFFFFF"/>
                  <w:spacing w:after="0"/>
                  <w:jc w:val="center"/>
                </w:pPr>
              </w:pPrChange>
            </w:pPr>
            <w:r>
              <w:rPr>
                <w:rFonts w:ascii="Arial" w:eastAsia="Arial" w:hAnsi="Arial" w:cs="Arial"/>
                <w:sz w:val="16"/>
                <w:szCs w:val="16"/>
              </w:rPr>
              <w:t>0.067</w:t>
            </w:r>
          </w:p>
        </w:tc>
        <w:tc>
          <w:tcPr>
            <w:tcW w:w="915" w:type="dxa"/>
            <w:tcMar>
              <w:top w:w="20" w:type="dxa"/>
              <w:left w:w="20" w:type="dxa"/>
              <w:bottom w:w="100" w:type="dxa"/>
              <w:right w:w="20" w:type="dxa"/>
            </w:tcMar>
            <w:vAlign w:val="bottom"/>
          </w:tcPr>
          <w:p w14:paraId="72305C92" w14:textId="77777777" w:rsidR="00413E5F" w:rsidRDefault="00B4071F">
            <w:pPr>
              <w:widowControl w:val="0"/>
              <w:shd w:val="clear" w:color="auto" w:fill="FFFFFF"/>
              <w:spacing w:after="0"/>
              <w:rPr>
                <w:rFonts w:ascii="Arial" w:eastAsia="Arial" w:hAnsi="Arial" w:cs="Arial"/>
                <w:sz w:val="16"/>
                <w:szCs w:val="16"/>
              </w:rPr>
              <w:pPrChange w:id="11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24F471B6" w14:textId="77777777">
        <w:trPr>
          <w:trHeight w:val="440"/>
        </w:trPr>
        <w:tc>
          <w:tcPr>
            <w:tcW w:w="1305" w:type="dxa"/>
            <w:tcMar>
              <w:top w:w="20" w:type="dxa"/>
              <w:left w:w="20" w:type="dxa"/>
              <w:bottom w:w="100" w:type="dxa"/>
              <w:right w:w="20" w:type="dxa"/>
            </w:tcMar>
            <w:vAlign w:val="bottom"/>
          </w:tcPr>
          <w:p w14:paraId="20FB58A7" w14:textId="77777777" w:rsidR="00413E5F" w:rsidRDefault="00B4071F">
            <w:pPr>
              <w:widowControl w:val="0"/>
              <w:shd w:val="clear" w:color="auto" w:fill="FFFFFF"/>
              <w:spacing w:after="0"/>
              <w:rPr>
                <w:rFonts w:ascii="Arial" w:eastAsia="Arial" w:hAnsi="Arial" w:cs="Arial"/>
                <w:sz w:val="16"/>
                <w:szCs w:val="16"/>
              </w:rPr>
              <w:pPrChange w:id="112" w:author="Razavi, Pedram/Medicine" w:date="2019-06-16T15:04:00Z">
                <w:pPr>
                  <w:widowControl w:val="0"/>
                  <w:shd w:val="clear" w:color="auto" w:fill="FFFFFF"/>
                  <w:spacing w:after="0"/>
                  <w:jc w:val="center"/>
                </w:pPr>
              </w:pPrChange>
            </w:pPr>
            <w:r>
              <w:rPr>
                <w:rFonts w:ascii="Arial" w:eastAsia="Arial" w:hAnsi="Arial" w:cs="Arial"/>
                <w:sz w:val="16"/>
                <w:szCs w:val="16"/>
              </w:rPr>
              <w:t>MSK-VB-0058</w:t>
            </w:r>
          </w:p>
        </w:tc>
        <w:tc>
          <w:tcPr>
            <w:tcW w:w="705" w:type="dxa"/>
            <w:tcMar>
              <w:top w:w="20" w:type="dxa"/>
              <w:left w:w="20" w:type="dxa"/>
              <w:bottom w:w="100" w:type="dxa"/>
              <w:right w:w="20" w:type="dxa"/>
            </w:tcMar>
            <w:vAlign w:val="bottom"/>
          </w:tcPr>
          <w:p w14:paraId="6584CC24" w14:textId="77777777" w:rsidR="00413E5F" w:rsidRDefault="00B4071F">
            <w:pPr>
              <w:widowControl w:val="0"/>
              <w:shd w:val="clear" w:color="auto" w:fill="FFFFFF"/>
              <w:spacing w:after="0"/>
              <w:rPr>
                <w:rFonts w:ascii="Arial" w:eastAsia="Arial" w:hAnsi="Arial" w:cs="Arial"/>
                <w:i/>
                <w:sz w:val="16"/>
                <w:szCs w:val="16"/>
              </w:rPr>
              <w:pPrChange w:id="11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32987A3D" w14:textId="77777777" w:rsidR="00413E5F" w:rsidRDefault="00B4071F">
            <w:pPr>
              <w:widowControl w:val="0"/>
              <w:shd w:val="clear" w:color="auto" w:fill="FFFFFF"/>
              <w:spacing w:after="0"/>
              <w:rPr>
                <w:rFonts w:ascii="Arial" w:eastAsia="Arial" w:hAnsi="Arial" w:cs="Arial"/>
                <w:sz w:val="16"/>
                <w:szCs w:val="16"/>
              </w:rPr>
              <w:pPrChange w:id="114" w:author="Razavi, Pedram/Medicine" w:date="2019-06-16T15:04:00Z">
                <w:pPr>
                  <w:widowControl w:val="0"/>
                  <w:shd w:val="clear" w:color="auto" w:fill="FFFFFF"/>
                  <w:spacing w:after="0"/>
                  <w:jc w:val="center"/>
                </w:pPr>
              </w:pPrChange>
            </w:pPr>
            <w:r>
              <w:rPr>
                <w:rFonts w:ascii="Arial" w:eastAsia="Arial" w:hAnsi="Arial" w:cs="Arial"/>
                <w:sz w:val="16"/>
                <w:szCs w:val="16"/>
              </w:rPr>
              <w:t>L2395Ffs*27</w:t>
            </w:r>
          </w:p>
        </w:tc>
        <w:tc>
          <w:tcPr>
            <w:tcW w:w="862" w:type="dxa"/>
            <w:tcMar>
              <w:top w:w="20" w:type="dxa"/>
              <w:left w:w="20" w:type="dxa"/>
              <w:bottom w:w="100" w:type="dxa"/>
              <w:right w:w="20" w:type="dxa"/>
            </w:tcMar>
            <w:vAlign w:val="bottom"/>
          </w:tcPr>
          <w:p w14:paraId="1E9644FD" w14:textId="77777777" w:rsidR="00413E5F" w:rsidRDefault="00B4071F">
            <w:pPr>
              <w:widowControl w:val="0"/>
              <w:shd w:val="clear" w:color="auto" w:fill="FFFFFF"/>
              <w:spacing w:after="0"/>
              <w:rPr>
                <w:rFonts w:ascii="Arial" w:eastAsia="Arial" w:hAnsi="Arial" w:cs="Arial"/>
                <w:sz w:val="16"/>
                <w:szCs w:val="16"/>
              </w:rPr>
              <w:pPrChange w:id="115" w:author="Razavi, Pedram/Medicine" w:date="2019-06-16T15:04:00Z">
                <w:pPr>
                  <w:widowControl w:val="0"/>
                  <w:shd w:val="clear" w:color="auto" w:fill="FFFFFF"/>
                  <w:spacing w:after="0"/>
                  <w:jc w:val="center"/>
                </w:pPr>
              </w:pPrChange>
            </w:pPr>
            <w:r>
              <w:rPr>
                <w:rFonts w:ascii="Arial" w:eastAsia="Arial" w:hAnsi="Arial" w:cs="Arial"/>
                <w:sz w:val="16"/>
                <w:szCs w:val="16"/>
              </w:rPr>
              <w:t>5116</w:t>
            </w:r>
          </w:p>
        </w:tc>
        <w:tc>
          <w:tcPr>
            <w:tcW w:w="862" w:type="dxa"/>
            <w:tcMar>
              <w:top w:w="20" w:type="dxa"/>
              <w:left w:w="20" w:type="dxa"/>
              <w:bottom w:w="100" w:type="dxa"/>
              <w:right w:w="20" w:type="dxa"/>
            </w:tcMar>
            <w:vAlign w:val="bottom"/>
          </w:tcPr>
          <w:p w14:paraId="05E154B0" w14:textId="77777777" w:rsidR="00413E5F" w:rsidRDefault="00B4071F">
            <w:pPr>
              <w:widowControl w:val="0"/>
              <w:shd w:val="clear" w:color="auto" w:fill="FFFFFF"/>
              <w:spacing w:after="0"/>
              <w:rPr>
                <w:rFonts w:ascii="Arial" w:eastAsia="Arial" w:hAnsi="Arial" w:cs="Arial"/>
                <w:sz w:val="16"/>
                <w:szCs w:val="16"/>
              </w:rPr>
              <w:pPrChange w:id="116" w:author="Razavi, Pedram/Medicine" w:date="2019-06-16T15:04:00Z">
                <w:pPr>
                  <w:widowControl w:val="0"/>
                  <w:shd w:val="clear" w:color="auto" w:fill="FFFFFF"/>
                  <w:spacing w:after="0"/>
                  <w:jc w:val="center"/>
                </w:pPr>
              </w:pPrChange>
            </w:pPr>
            <w:r>
              <w:rPr>
                <w:rFonts w:ascii="Arial" w:eastAsia="Arial" w:hAnsi="Arial" w:cs="Arial"/>
                <w:sz w:val="16"/>
                <w:szCs w:val="16"/>
              </w:rPr>
              <w:t>17</w:t>
            </w:r>
          </w:p>
        </w:tc>
        <w:tc>
          <w:tcPr>
            <w:tcW w:w="862" w:type="dxa"/>
            <w:tcMar>
              <w:top w:w="100" w:type="dxa"/>
              <w:left w:w="100" w:type="dxa"/>
              <w:bottom w:w="100" w:type="dxa"/>
              <w:right w:w="100" w:type="dxa"/>
            </w:tcMar>
            <w:vAlign w:val="center"/>
          </w:tcPr>
          <w:p w14:paraId="307A8EF3" w14:textId="77777777" w:rsidR="00413E5F" w:rsidRDefault="00B4071F">
            <w:pPr>
              <w:widowControl w:val="0"/>
              <w:spacing w:after="0" w:line="240" w:lineRule="auto"/>
              <w:rPr>
                <w:rFonts w:ascii="Arial" w:eastAsia="Arial" w:hAnsi="Arial" w:cs="Arial"/>
                <w:sz w:val="16"/>
                <w:szCs w:val="16"/>
              </w:rPr>
              <w:pPrChange w:id="117" w:author="Razavi, Pedram/Medicine" w:date="2019-06-16T15:04:00Z">
                <w:pPr>
                  <w:widowControl w:val="0"/>
                  <w:spacing w:after="0" w:line="240" w:lineRule="auto"/>
                  <w:jc w:val="center"/>
                </w:pPr>
              </w:pPrChange>
            </w:pPr>
            <w:r>
              <w:rPr>
                <w:rFonts w:ascii="Arial" w:eastAsia="Arial" w:hAnsi="Arial" w:cs="Arial"/>
                <w:sz w:val="16"/>
                <w:szCs w:val="16"/>
              </w:rPr>
              <w:t>0.332</w:t>
            </w:r>
          </w:p>
        </w:tc>
        <w:tc>
          <w:tcPr>
            <w:tcW w:w="862" w:type="dxa"/>
            <w:tcMar>
              <w:top w:w="100" w:type="dxa"/>
              <w:left w:w="100" w:type="dxa"/>
              <w:bottom w:w="100" w:type="dxa"/>
              <w:right w:w="100" w:type="dxa"/>
            </w:tcMar>
            <w:vAlign w:val="center"/>
          </w:tcPr>
          <w:p w14:paraId="68CABDCB" w14:textId="77777777" w:rsidR="00413E5F" w:rsidRDefault="00B4071F">
            <w:pPr>
              <w:widowControl w:val="0"/>
              <w:shd w:val="clear" w:color="auto" w:fill="FFFFFF"/>
              <w:spacing w:after="0"/>
              <w:rPr>
                <w:rFonts w:ascii="Arial" w:eastAsia="Arial" w:hAnsi="Arial" w:cs="Arial"/>
                <w:sz w:val="16"/>
                <w:szCs w:val="16"/>
              </w:rPr>
              <w:pPrChange w:id="118" w:author="Razavi, Pedram/Medicine" w:date="2019-06-16T15:04:00Z">
                <w:pPr>
                  <w:widowControl w:val="0"/>
                  <w:shd w:val="clear" w:color="auto" w:fill="FFFFFF"/>
                  <w:spacing w:after="0"/>
                  <w:jc w:val="center"/>
                </w:pPr>
              </w:pPrChange>
            </w:pPr>
            <w:r>
              <w:rPr>
                <w:rFonts w:ascii="Arial" w:eastAsia="Arial" w:hAnsi="Arial" w:cs="Arial"/>
                <w:sz w:val="16"/>
                <w:szCs w:val="16"/>
              </w:rPr>
              <w:t>3060</w:t>
            </w:r>
          </w:p>
        </w:tc>
        <w:tc>
          <w:tcPr>
            <w:tcW w:w="862" w:type="dxa"/>
            <w:tcMar>
              <w:top w:w="100" w:type="dxa"/>
              <w:left w:w="100" w:type="dxa"/>
              <w:bottom w:w="100" w:type="dxa"/>
              <w:right w:w="100" w:type="dxa"/>
            </w:tcMar>
            <w:vAlign w:val="center"/>
          </w:tcPr>
          <w:p w14:paraId="44DFF375" w14:textId="77777777" w:rsidR="00413E5F" w:rsidRDefault="00B4071F">
            <w:pPr>
              <w:widowControl w:val="0"/>
              <w:shd w:val="clear" w:color="auto" w:fill="FFFFFF"/>
              <w:spacing w:after="0"/>
              <w:rPr>
                <w:rFonts w:ascii="Arial" w:eastAsia="Arial" w:hAnsi="Arial" w:cs="Arial"/>
                <w:sz w:val="16"/>
                <w:szCs w:val="16"/>
              </w:rPr>
              <w:pPrChange w:id="119" w:author="Razavi, Pedram/Medicine" w:date="2019-06-16T15:04:00Z">
                <w:pPr>
                  <w:widowControl w:val="0"/>
                  <w:shd w:val="clear" w:color="auto" w:fill="FFFFFF"/>
                  <w:spacing w:after="0"/>
                  <w:jc w:val="center"/>
                </w:pPr>
              </w:pPrChange>
            </w:pPr>
            <w:r>
              <w:rPr>
                <w:rFonts w:ascii="Arial" w:eastAsia="Arial" w:hAnsi="Arial" w:cs="Arial"/>
                <w:sz w:val="16"/>
                <w:szCs w:val="16"/>
              </w:rPr>
              <w:t>12</w:t>
            </w:r>
          </w:p>
        </w:tc>
        <w:tc>
          <w:tcPr>
            <w:tcW w:w="862" w:type="dxa"/>
            <w:tcMar>
              <w:top w:w="100" w:type="dxa"/>
              <w:left w:w="100" w:type="dxa"/>
              <w:bottom w:w="100" w:type="dxa"/>
              <w:right w:w="100" w:type="dxa"/>
            </w:tcMar>
            <w:vAlign w:val="center"/>
          </w:tcPr>
          <w:p w14:paraId="5E8B99C2" w14:textId="77777777" w:rsidR="00413E5F" w:rsidRDefault="00B4071F">
            <w:pPr>
              <w:widowControl w:val="0"/>
              <w:shd w:val="clear" w:color="auto" w:fill="FFFFFF"/>
              <w:spacing w:after="0"/>
              <w:rPr>
                <w:rFonts w:ascii="Arial" w:eastAsia="Arial" w:hAnsi="Arial" w:cs="Arial"/>
                <w:sz w:val="16"/>
                <w:szCs w:val="16"/>
              </w:rPr>
              <w:pPrChange w:id="120" w:author="Razavi, Pedram/Medicine" w:date="2019-06-16T15:04:00Z">
                <w:pPr>
                  <w:widowControl w:val="0"/>
                  <w:shd w:val="clear" w:color="auto" w:fill="FFFFFF"/>
                  <w:spacing w:after="0"/>
                  <w:jc w:val="center"/>
                </w:pPr>
              </w:pPrChange>
            </w:pPr>
            <w:r>
              <w:rPr>
                <w:rFonts w:ascii="Arial" w:eastAsia="Arial" w:hAnsi="Arial" w:cs="Arial"/>
                <w:sz w:val="16"/>
                <w:szCs w:val="16"/>
              </w:rPr>
              <w:t>0.392</w:t>
            </w:r>
          </w:p>
        </w:tc>
        <w:tc>
          <w:tcPr>
            <w:tcW w:w="915" w:type="dxa"/>
            <w:tcMar>
              <w:top w:w="20" w:type="dxa"/>
              <w:left w:w="20" w:type="dxa"/>
              <w:bottom w:w="100" w:type="dxa"/>
              <w:right w:w="20" w:type="dxa"/>
            </w:tcMar>
            <w:vAlign w:val="bottom"/>
          </w:tcPr>
          <w:p w14:paraId="2C96818B" w14:textId="77777777" w:rsidR="00413E5F" w:rsidRDefault="00B4071F">
            <w:pPr>
              <w:widowControl w:val="0"/>
              <w:shd w:val="clear" w:color="auto" w:fill="FFFFFF"/>
              <w:spacing w:after="0"/>
              <w:rPr>
                <w:rFonts w:ascii="Arial" w:eastAsia="Arial" w:hAnsi="Arial" w:cs="Arial"/>
                <w:sz w:val="16"/>
                <w:szCs w:val="16"/>
              </w:rPr>
              <w:pPrChange w:id="12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57A07624" w14:textId="77777777">
        <w:trPr>
          <w:trHeight w:val="440"/>
        </w:trPr>
        <w:tc>
          <w:tcPr>
            <w:tcW w:w="1305" w:type="dxa"/>
            <w:tcMar>
              <w:top w:w="20" w:type="dxa"/>
              <w:left w:w="20" w:type="dxa"/>
              <w:bottom w:w="100" w:type="dxa"/>
              <w:right w:w="20" w:type="dxa"/>
            </w:tcMar>
            <w:vAlign w:val="bottom"/>
          </w:tcPr>
          <w:p w14:paraId="50BB2025" w14:textId="77777777" w:rsidR="00413E5F" w:rsidRDefault="00B4071F">
            <w:pPr>
              <w:widowControl w:val="0"/>
              <w:shd w:val="clear" w:color="auto" w:fill="FFFFFF"/>
              <w:spacing w:after="0"/>
              <w:rPr>
                <w:rFonts w:ascii="Arial" w:eastAsia="Arial" w:hAnsi="Arial" w:cs="Arial"/>
                <w:sz w:val="16"/>
                <w:szCs w:val="16"/>
              </w:rPr>
              <w:pPrChange w:id="122" w:author="Razavi, Pedram/Medicine" w:date="2019-06-16T15:04:00Z">
                <w:pPr>
                  <w:widowControl w:val="0"/>
                  <w:shd w:val="clear" w:color="auto" w:fill="FFFFFF"/>
                  <w:spacing w:after="0"/>
                  <w:jc w:val="center"/>
                </w:pPr>
              </w:pPrChange>
            </w:pPr>
            <w:r>
              <w:rPr>
                <w:rFonts w:ascii="Arial" w:eastAsia="Arial" w:hAnsi="Arial" w:cs="Arial"/>
                <w:sz w:val="16"/>
                <w:szCs w:val="16"/>
              </w:rPr>
              <w:t>MSK-VB-0063</w:t>
            </w:r>
          </w:p>
        </w:tc>
        <w:tc>
          <w:tcPr>
            <w:tcW w:w="705" w:type="dxa"/>
            <w:tcMar>
              <w:top w:w="20" w:type="dxa"/>
              <w:left w:w="20" w:type="dxa"/>
              <w:bottom w:w="100" w:type="dxa"/>
              <w:right w:w="20" w:type="dxa"/>
            </w:tcMar>
            <w:vAlign w:val="bottom"/>
          </w:tcPr>
          <w:p w14:paraId="35CCFACB" w14:textId="77777777" w:rsidR="00413E5F" w:rsidRDefault="00B4071F">
            <w:pPr>
              <w:widowControl w:val="0"/>
              <w:shd w:val="clear" w:color="auto" w:fill="FFFFFF"/>
              <w:spacing w:after="0"/>
              <w:rPr>
                <w:rFonts w:ascii="Arial" w:eastAsia="Arial" w:hAnsi="Arial" w:cs="Arial"/>
                <w:i/>
                <w:sz w:val="16"/>
                <w:szCs w:val="16"/>
              </w:rPr>
              <w:pPrChange w:id="12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13BDFEF0" w14:textId="77777777" w:rsidR="00413E5F" w:rsidRDefault="00B4071F">
            <w:pPr>
              <w:widowControl w:val="0"/>
              <w:shd w:val="clear" w:color="auto" w:fill="FFFFFF"/>
              <w:spacing w:after="0"/>
              <w:rPr>
                <w:rFonts w:ascii="Arial" w:eastAsia="Arial" w:hAnsi="Arial" w:cs="Arial"/>
                <w:sz w:val="16"/>
                <w:szCs w:val="16"/>
              </w:rPr>
              <w:pPrChange w:id="124" w:author="Razavi, Pedram/Medicine" w:date="2019-06-16T15:04:00Z">
                <w:pPr>
                  <w:widowControl w:val="0"/>
                  <w:shd w:val="clear" w:color="auto" w:fill="FFFFFF"/>
                  <w:spacing w:after="0"/>
                  <w:jc w:val="center"/>
                </w:pPr>
              </w:pPrChange>
            </w:pPr>
            <w:r>
              <w:rPr>
                <w:rFonts w:ascii="Arial" w:eastAsia="Arial" w:hAnsi="Arial" w:cs="Arial"/>
                <w:sz w:val="16"/>
                <w:szCs w:val="16"/>
              </w:rPr>
              <w:t>L925*</w:t>
            </w:r>
          </w:p>
        </w:tc>
        <w:tc>
          <w:tcPr>
            <w:tcW w:w="862" w:type="dxa"/>
            <w:tcMar>
              <w:top w:w="20" w:type="dxa"/>
              <w:left w:w="20" w:type="dxa"/>
              <w:bottom w:w="100" w:type="dxa"/>
              <w:right w:w="20" w:type="dxa"/>
            </w:tcMar>
            <w:vAlign w:val="bottom"/>
          </w:tcPr>
          <w:p w14:paraId="7AE9F1B5" w14:textId="77777777" w:rsidR="00413E5F" w:rsidRDefault="00B4071F">
            <w:pPr>
              <w:widowControl w:val="0"/>
              <w:shd w:val="clear" w:color="auto" w:fill="FFFFFF"/>
              <w:spacing w:after="0"/>
              <w:rPr>
                <w:rFonts w:ascii="Arial" w:eastAsia="Arial" w:hAnsi="Arial" w:cs="Arial"/>
                <w:sz w:val="16"/>
                <w:szCs w:val="16"/>
              </w:rPr>
              <w:pPrChange w:id="125" w:author="Razavi, Pedram/Medicine" w:date="2019-06-16T15:04:00Z">
                <w:pPr>
                  <w:widowControl w:val="0"/>
                  <w:shd w:val="clear" w:color="auto" w:fill="FFFFFF"/>
                  <w:spacing w:after="0"/>
                  <w:jc w:val="center"/>
                </w:pPr>
              </w:pPrChange>
            </w:pPr>
            <w:r>
              <w:rPr>
                <w:rFonts w:ascii="Arial" w:eastAsia="Arial" w:hAnsi="Arial" w:cs="Arial"/>
                <w:sz w:val="16"/>
                <w:szCs w:val="16"/>
              </w:rPr>
              <w:t>7942</w:t>
            </w:r>
          </w:p>
        </w:tc>
        <w:tc>
          <w:tcPr>
            <w:tcW w:w="862" w:type="dxa"/>
            <w:tcMar>
              <w:top w:w="20" w:type="dxa"/>
              <w:left w:w="20" w:type="dxa"/>
              <w:bottom w:w="100" w:type="dxa"/>
              <w:right w:w="20" w:type="dxa"/>
            </w:tcMar>
            <w:vAlign w:val="bottom"/>
          </w:tcPr>
          <w:p w14:paraId="7BEAB99E" w14:textId="77777777" w:rsidR="00413E5F" w:rsidRDefault="00B4071F">
            <w:pPr>
              <w:widowControl w:val="0"/>
              <w:shd w:val="clear" w:color="auto" w:fill="FFFFFF"/>
              <w:spacing w:after="0"/>
              <w:rPr>
                <w:rFonts w:ascii="Arial" w:eastAsia="Arial" w:hAnsi="Arial" w:cs="Arial"/>
                <w:sz w:val="16"/>
                <w:szCs w:val="16"/>
              </w:rPr>
              <w:pPrChange w:id="126" w:author="Razavi, Pedram/Medicine" w:date="2019-06-16T15:04:00Z">
                <w:pPr>
                  <w:widowControl w:val="0"/>
                  <w:shd w:val="clear" w:color="auto" w:fill="FFFFFF"/>
                  <w:spacing w:after="0"/>
                  <w:jc w:val="center"/>
                </w:pPr>
              </w:pPrChange>
            </w:pPr>
            <w:r>
              <w:rPr>
                <w:rFonts w:ascii="Arial" w:eastAsia="Arial" w:hAnsi="Arial" w:cs="Arial"/>
                <w:sz w:val="16"/>
                <w:szCs w:val="16"/>
              </w:rPr>
              <w:t>9</w:t>
            </w:r>
          </w:p>
        </w:tc>
        <w:tc>
          <w:tcPr>
            <w:tcW w:w="862" w:type="dxa"/>
            <w:tcMar>
              <w:top w:w="100" w:type="dxa"/>
              <w:left w:w="100" w:type="dxa"/>
              <w:bottom w:w="100" w:type="dxa"/>
              <w:right w:w="100" w:type="dxa"/>
            </w:tcMar>
            <w:vAlign w:val="center"/>
          </w:tcPr>
          <w:p w14:paraId="76DFCED1" w14:textId="77777777" w:rsidR="00413E5F" w:rsidRDefault="00B4071F">
            <w:pPr>
              <w:widowControl w:val="0"/>
              <w:spacing w:after="0" w:line="240" w:lineRule="auto"/>
              <w:rPr>
                <w:rFonts w:ascii="Arial" w:eastAsia="Arial" w:hAnsi="Arial" w:cs="Arial"/>
                <w:sz w:val="16"/>
                <w:szCs w:val="16"/>
              </w:rPr>
              <w:pPrChange w:id="127" w:author="Razavi, Pedram/Medicine" w:date="2019-06-16T15:04:00Z">
                <w:pPr>
                  <w:widowControl w:val="0"/>
                  <w:spacing w:after="0" w:line="240" w:lineRule="auto"/>
                  <w:jc w:val="center"/>
                </w:pPr>
              </w:pPrChange>
            </w:pPr>
            <w:r>
              <w:rPr>
                <w:rFonts w:ascii="Arial" w:eastAsia="Arial" w:hAnsi="Arial" w:cs="Arial"/>
                <w:sz w:val="16"/>
                <w:szCs w:val="16"/>
              </w:rPr>
              <w:t>0.113</w:t>
            </w:r>
          </w:p>
        </w:tc>
        <w:tc>
          <w:tcPr>
            <w:tcW w:w="862" w:type="dxa"/>
            <w:tcMar>
              <w:top w:w="100" w:type="dxa"/>
              <w:left w:w="100" w:type="dxa"/>
              <w:bottom w:w="100" w:type="dxa"/>
              <w:right w:w="100" w:type="dxa"/>
            </w:tcMar>
            <w:vAlign w:val="center"/>
          </w:tcPr>
          <w:p w14:paraId="030E21D7" w14:textId="77777777" w:rsidR="00413E5F" w:rsidRDefault="00B4071F">
            <w:pPr>
              <w:widowControl w:val="0"/>
              <w:shd w:val="clear" w:color="auto" w:fill="FFFFFF"/>
              <w:spacing w:after="0"/>
              <w:rPr>
                <w:rFonts w:ascii="Arial" w:eastAsia="Arial" w:hAnsi="Arial" w:cs="Arial"/>
                <w:sz w:val="16"/>
                <w:szCs w:val="16"/>
              </w:rPr>
              <w:pPrChange w:id="128" w:author="Razavi, Pedram/Medicine" w:date="2019-06-16T15:04:00Z">
                <w:pPr>
                  <w:widowControl w:val="0"/>
                  <w:shd w:val="clear" w:color="auto" w:fill="FFFFFF"/>
                  <w:spacing w:after="0"/>
                  <w:jc w:val="center"/>
                </w:pPr>
              </w:pPrChange>
            </w:pPr>
            <w:r>
              <w:rPr>
                <w:rFonts w:ascii="Arial" w:eastAsia="Arial" w:hAnsi="Arial" w:cs="Arial"/>
                <w:sz w:val="16"/>
                <w:szCs w:val="16"/>
              </w:rPr>
              <w:t>4197</w:t>
            </w:r>
          </w:p>
        </w:tc>
        <w:tc>
          <w:tcPr>
            <w:tcW w:w="862" w:type="dxa"/>
            <w:tcMar>
              <w:top w:w="100" w:type="dxa"/>
              <w:left w:w="100" w:type="dxa"/>
              <w:bottom w:w="100" w:type="dxa"/>
              <w:right w:w="100" w:type="dxa"/>
            </w:tcMar>
            <w:vAlign w:val="center"/>
          </w:tcPr>
          <w:p w14:paraId="5034D699" w14:textId="77777777" w:rsidR="00413E5F" w:rsidRDefault="00B4071F">
            <w:pPr>
              <w:widowControl w:val="0"/>
              <w:shd w:val="clear" w:color="auto" w:fill="FFFFFF"/>
              <w:spacing w:after="0"/>
              <w:rPr>
                <w:rFonts w:ascii="Arial" w:eastAsia="Arial" w:hAnsi="Arial" w:cs="Arial"/>
                <w:sz w:val="16"/>
                <w:szCs w:val="16"/>
              </w:rPr>
              <w:pPrChange w:id="129" w:author="Razavi, Pedram/Medicine" w:date="2019-06-16T15:04:00Z">
                <w:pPr>
                  <w:widowControl w:val="0"/>
                  <w:shd w:val="clear" w:color="auto" w:fill="FFFFFF"/>
                  <w:spacing w:after="0"/>
                  <w:jc w:val="center"/>
                </w:pPr>
              </w:pPrChange>
            </w:pPr>
            <w:r>
              <w:rPr>
                <w:rFonts w:ascii="Arial" w:eastAsia="Arial" w:hAnsi="Arial" w:cs="Arial"/>
                <w:sz w:val="16"/>
                <w:szCs w:val="16"/>
              </w:rPr>
              <w:t>5</w:t>
            </w:r>
          </w:p>
        </w:tc>
        <w:tc>
          <w:tcPr>
            <w:tcW w:w="862" w:type="dxa"/>
            <w:tcMar>
              <w:top w:w="100" w:type="dxa"/>
              <w:left w:w="100" w:type="dxa"/>
              <w:bottom w:w="100" w:type="dxa"/>
              <w:right w:w="100" w:type="dxa"/>
            </w:tcMar>
            <w:vAlign w:val="center"/>
          </w:tcPr>
          <w:p w14:paraId="16198CD8" w14:textId="77777777" w:rsidR="00413E5F" w:rsidRDefault="00B4071F">
            <w:pPr>
              <w:widowControl w:val="0"/>
              <w:shd w:val="clear" w:color="auto" w:fill="FFFFFF"/>
              <w:spacing w:after="0"/>
              <w:rPr>
                <w:rFonts w:ascii="Arial" w:eastAsia="Arial" w:hAnsi="Arial" w:cs="Arial"/>
                <w:sz w:val="16"/>
                <w:szCs w:val="16"/>
              </w:rPr>
              <w:pPrChange w:id="130" w:author="Razavi, Pedram/Medicine" w:date="2019-06-16T15:04:00Z">
                <w:pPr>
                  <w:widowControl w:val="0"/>
                  <w:shd w:val="clear" w:color="auto" w:fill="FFFFFF"/>
                  <w:spacing w:after="0"/>
                  <w:jc w:val="center"/>
                </w:pPr>
              </w:pPrChange>
            </w:pPr>
            <w:r>
              <w:rPr>
                <w:rFonts w:ascii="Arial" w:eastAsia="Arial" w:hAnsi="Arial" w:cs="Arial"/>
                <w:sz w:val="16"/>
                <w:szCs w:val="16"/>
              </w:rPr>
              <w:t>0.119</w:t>
            </w:r>
          </w:p>
        </w:tc>
        <w:tc>
          <w:tcPr>
            <w:tcW w:w="915" w:type="dxa"/>
            <w:tcMar>
              <w:top w:w="20" w:type="dxa"/>
              <w:left w:w="20" w:type="dxa"/>
              <w:bottom w:w="100" w:type="dxa"/>
              <w:right w:w="20" w:type="dxa"/>
            </w:tcMar>
            <w:vAlign w:val="bottom"/>
          </w:tcPr>
          <w:p w14:paraId="6D3CFC1A" w14:textId="77777777" w:rsidR="00413E5F" w:rsidRDefault="00B4071F">
            <w:pPr>
              <w:widowControl w:val="0"/>
              <w:shd w:val="clear" w:color="auto" w:fill="FFFFFF"/>
              <w:spacing w:after="0"/>
              <w:rPr>
                <w:rFonts w:ascii="Arial" w:eastAsia="Arial" w:hAnsi="Arial" w:cs="Arial"/>
                <w:sz w:val="16"/>
                <w:szCs w:val="16"/>
              </w:rPr>
              <w:pPrChange w:id="13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7135E7B6" w14:textId="77777777">
        <w:trPr>
          <w:trHeight w:val="440"/>
        </w:trPr>
        <w:tc>
          <w:tcPr>
            <w:tcW w:w="1305" w:type="dxa"/>
            <w:tcMar>
              <w:top w:w="20" w:type="dxa"/>
              <w:left w:w="20" w:type="dxa"/>
              <w:bottom w:w="100" w:type="dxa"/>
              <w:right w:w="20" w:type="dxa"/>
            </w:tcMar>
            <w:vAlign w:val="bottom"/>
          </w:tcPr>
          <w:p w14:paraId="41E1374B" w14:textId="77777777" w:rsidR="00413E5F" w:rsidRDefault="00B4071F">
            <w:pPr>
              <w:widowControl w:val="0"/>
              <w:shd w:val="clear" w:color="auto" w:fill="FFFFFF"/>
              <w:spacing w:after="0"/>
              <w:rPr>
                <w:rFonts w:ascii="Arial" w:eastAsia="Arial" w:hAnsi="Arial" w:cs="Arial"/>
                <w:sz w:val="16"/>
                <w:szCs w:val="16"/>
              </w:rPr>
              <w:pPrChange w:id="132" w:author="Razavi, Pedram/Medicine" w:date="2019-06-16T15:04:00Z">
                <w:pPr>
                  <w:widowControl w:val="0"/>
                  <w:shd w:val="clear" w:color="auto" w:fill="FFFFFF"/>
                  <w:spacing w:after="0"/>
                  <w:jc w:val="center"/>
                </w:pPr>
              </w:pPrChange>
            </w:pPr>
            <w:r>
              <w:rPr>
                <w:rFonts w:ascii="Arial" w:eastAsia="Arial" w:hAnsi="Arial" w:cs="Arial"/>
                <w:sz w:val="16"/>
                <w:szCs w:val="16"/>
              </w:rPr>
              <w:t>MSK-VB-0067</w:t>
            </w:r>
          </w:p>
        </w:tc>
        <w:tc>
          <w:tcPr>
            <w:tcW w:w="705" w:type="dxa"/>
            <w:tcMar>
              <w:top w:w="20" w:type="dxa"/>
              <w:left w:w="20" w:type="dxa"/>
              <w:bottom w:w="100" w:type="dxa"/>
              <w:right w:w="20" w:type="dxa"/>
            </w:tcMar>
            <w:vAlign w:val="bottom"/>
          </w:tcPr>
          <w:p w14:paraId="78130784" w14:textId="77777777" w:rsidR="00413E5F" w:rsidRDefault="00B4071F">
            <w:pPr>
              <w:widowControl w:val="0"/>
              <w:shd w:val="clear" w:color="auto" w:fill="FFFFFF"/>
              <w:spacing w:after="0"/>
              <w:rPr>
                <w:rFonts w:ascii="Arial" w:eastAsia="Arial" w:hAnsi="Arial" w:cs="Arial"/>
                <w:i/>
                <w:sz w:val="16"/>
                <w:szCs w:val="16"/>
              </w:rPr>
              <w:pPrChange w:id="133" w:author="Razavi, Pedram/Medicine" w:date="2019-06-16T15:04:00Z">
                <w:pPr>
                  <w:widowControl w:val="0"/>
                  <w:shd w:val="clear" w:color="auto" w:fill="FFFFFF"/>
                  <w:spacing w:after="0"/>
                  <w:jc w:val="center"/>
                </w:pPr>
              </w:pPrChange>
            </w:pPr>
            <w:r>
              <w:rPr>
                <w:rFonts w:ascii="Arial" w:eastAsia="Arial" w:hAnsi="Arial" w:cs="Arial"/>
                <w:i/>
                <w:sz w:val="16"/>
                <w:szCs w:val="16"/>
              </w:rPr>
              <w:t>PIK3CA</w:t>
            </w:r>
          </w:p>
        </w:tc>
        <w:tc>
          <w:tcPr>
            <w:tcW w:w="1230" w:type="dxa"/>
            <w:tcMar>
              <w:top w:w="20" w:type="dxa"/>
              <w:left w:w="20" w:type="dxa"/>
              <w:bottom w:w="100" w:type="dxa"/>
              <w:right w:w="20" w:type="dxa"/>
            </w:tcMar>
            <w:vAlign w:val="bottom"/>
          </w:tcPr>
          <w:p w14:paraId="0D1459E7" w14:textId="77777777" w:rsidR="00413E5F" w:rsidRDefault="00B4071F">
            <w:pPr>
              <w:widowControl w:val="0"/>
              <w:shd w:val="clear" w:color="auto" w:fill="FFFFFF"/>
              <w:spacing w:after="0"/>
              <w:rPr>
                <w:rFonts w:ascii="Arial" w:eastAsia="Arial" w:hAnsi="Arial" w:cs="Arial"/>
                <w:sz w:val="16"/>
                <w:szCs w:val="16"/>
              </w:rPr>
              <w:pPrChange w:id="134" w:author="Razavi, Pedram/Medicine" w:date="2019-06-16T15:04:00Z">
                <w:pPr>
                  <w:widowControl w:val="0"/>
                  <w:shd w:val="clear" w:color="auto" w:fill="FFFFFF"/>
                  <w:spacing w:after="0"/>
                  <w:jc w:val="center"/>
                </w:pPr>
              </w:pPrChange>
            </w:pPr>
            <w:r>
              <w:rPr>
                <w:rFonts w:ascii="Arial" w:eastAsia="Arial" w:hAnsi="Arial" w:cs="Arial"/>
                <w:sz w:val="16"/>
                <w:szCs w:val="16"/>
              </w:rPr>
              <w:t>C90R</w:t>
            </w:r>
          </w:p>
        </w:tc>
        <w:tc>
          <w:tcPr>
            <w:tcW w:w="862" w:type="dxa"/>
            <w:tcMar>
              <w:top w:w="20" w:type="dxa"/>
              <w:left w:w="20" w:type="dxa"/>
              <w:bottom w:w="100" w:type="dxa"/>
              <w:right w:w="20" w:type="dxa"/>
            </w:tcMar>
            <w:vAlign w:val="bottom"/>
          </w:tcPr>
          <w:p w14:paraId="60C9ABA3" w14:textId="77777777" w:rsidR="00413E5F" w:rsidRDefault="00B4071F">
            <w:pPr>
              <w:widowControl w:val="0"/>
              <w:shd w:val="clear" w:color="auto" w:fill="FFFFFF"/>
              <w:spacing w:after="0"/>
              <w:rPr>
                <w:rFonts w:ascii="Arial" w:eastAsia="Arial" w:hAnsi="Arial" w:cs="Arial"/>
                <w:sz w:val="16"/>
                <w:szCs w:val="16"/>
              </w:rPr>
              <w:pPrChange w:id="135" w:author="Razavi, Pedram/Medicine" w:date="2019-06-16T15:04:00Z">
                <w:pPr>
                  <w:widowControl w:val="0"/>
                  <w:shd w:val="clear" w:color="auto" w:fill="FFFFFF"/>
                  <w:spacing w:after="0"/>
                  <w:jc w:val="center"/>
                </w:pPr>
              </w:pPrChange>
            </w:pPr>
            <w:r>
              <w:rPr>
                <w:rFonts w:ascii="Arial" w:eastAsia="Arial" w:hAnsi="Arial" w:cs="Arial"/>
                <w:sz w:val="16"/>
                <w:szCs w:val="16"/>
              </w:rPr>
              <w:t>2548</w:t>
            </w:r>
          </w:p>
        </w:tc>
        <w:tc>
          <w:tcPr>
            <w:tcW w:w="862" w:type="dxa"/>
            <w:tcMar>
              <w:top w:w="20" w:type="dxa"/>
              <w:left w:w="20" w:type="dxa"/>
              <w:bottom w:w="100" w:type="dxa"/>
              <w:right w:w="20" w:type="dxa"/>
            </w:tcMar>
            <w:vAlign w:val="bottom"/>
          </w:tcPr>
          <w:p w14:paraId="33CA7950" w14:textId="77777777" w:rsidR="00413E5F" w:rsidRDefault="00B4071F">
            <w:pPr>
              <w:widowControl w:val="0"/>
              <w:shd w:val="clear" w:color="auto" w:fill="FFFFFF"/>
              <w:spacing w:after="0"/>
              <w:rPr>
                <w:rFonts w:ascii="Arial" w:eastAsia="Arial" w:hAnsi="Arial" w:cs="Arial"/>
                <w:sz w:val="16"/>
                <w:szCs w:val="16"/>
              </w:rPr>
              <w:pPrChange w:id="136" w:author="Razavi, Pedram/Medicine" w:date="2019-06-16T15:04:00Z">
                <w:pPr>
                  <w:widowControl w:val="0"/>
                  <w:shd w:val="clear" w:color="auto" w:fill="FFFFFF"/>
                  <w:spacing w:after="0"/>
                  <w:jc w:val="center"/>
                </w:pPr>
              </w:pPrChange>
            </w:pPr>
            <w:r>
              <w:rPr>
                <w:rFonts w:ascii="Arial" w:eastAsia="Arial" w:hAnsi="Arial" w:cs="Arial"/>
                <w:sz w:val="16"/>
                <w:szCs w:val="16"/>
              </w:rPr>
              <w:t>18</w:t>
            </w:r>
          </w:p>
        </w:tc>
        <w:tc>
          <w:tcPr>
            <w:tcW w:w="862" w:type="dxa"/>
            <w:tcMar>
              <w:top w:w="100" w:type="dxa"/>
              <w:left w:w="100" w:type="dxa"/>
              <w:bottom w:w="100" w:type="dxa"/>
              <w:right w:w="100" w:type="dxa"/>
            </w:tcMar>
            <w:vAlign w:val="center"/>
          </w:tcPr>
          <w:p w14:paraId="799CB785" w14:textId="77777777" w:rsidR="00413E5F" w:rsidRDefault="00B4071F">
            <w:pPr>
              <w:widowControl w:val="0"/>
              <w:spacing w:after="0" w:line="240" w:lineRule="auto"/>
              <w:rPr>
                <w:rFonts w:ascii="Arial" w:eastAsia="Arial" w:hAnsi="Arial" w:cs="Arial"/>
                <w:sz w:val="16"/>
                <w:szCs w:val="16"/>
              </w:rPr>
              <w:pPrChange w:id="137" w:author="Razavi, Pedram/Medicine" w:date="2019-06-16T15:04:00Z">
                <w:pPr>
                  <w:widowControl w:val="0"/>
                  <w:spacing w:after="0" w:line="240" w:lineRule="auto"/>
                  <w:jc w:val="center"/>
                </w:pPr>
              </w:pPrChange>
            </w:pPr>
            <w:r>
              <w:rPr>
                <w:rFonts w:ascii="Arial" w:eastAsia="Arial" w:hAnsi="Arial" w:cs="Arial"/>
                <w:sz w:val="16"/>
                <w:szCs w:val="16"/>
              </w:rPr>
              <w:t>0.706</w:t>
            </w:r>
          </w:p>
        </w:tc>
        <w:tc>
          <w:tcPr>
            <w:tcW w:w="862" w:type="dxa"/>
            <w:tcMar>
              <w:top w:w="100" w:type="dxa"/>
              <w:left w:w="100" w:type="dxa"/>
              <w:bottom w:w="100" w:type="dxa"/>
              <w:right w:w="100" w:type="dxa"/>
            </w:tcMar>
            <w:vAlign w:val="center"/>
          </w:tcPr>
          <w:p w14:paraId="0C3951C5" w14:textId="77777777" w:rsidR="00413E5F" w:rsidRDefault="00B4071F">
            <w:pPr>
              <w:widowControl w:val="0"/>
              <w:shd w:val="clear" w:color="auto" w:fill="FFFFFF"/>
              <w:spacing w:after="0"/>
              <w:rPr>
                <w:rFonts w:ascii="Arial" w:eastAsia="Arial" w:hAnsi="Arial" w:cs="Arial"/>
                <w:sz w:val="16"/>
                <w:szCs w:val="16"/>
              </w:rPr>
              <w:pPrChange w:id="138" w:author="Razavi, Pedram/Medicine" w:date="2019-06-16T15:04:00Z">
                <w:pPr>
                  <w:widowControl w:val="0"/>
                  <w:shd w:val="clear" w:color="auto" w:fill="FFFFFF"/>
                  <w:spacing w:after="0"/>
                  <w:jc w:val="center"/>
                </w:pPr>
              </w:pPrChange>
            </w:pPr>
            <w:r>
              <w:rPr>
                <w:rFonts w:ascii="Arial" w:eastAsia="Arial" w:hAnsi="Arial" w:cs="Arial"/>
                <w:sz w:val="16"/>
                <w:szCs w:val="16"/>
              </w:rPr>
              <w:t>3588</w:t>
            </w:r>
          </w:p>
        </w:tc>
        <w:tc>
          <w:tcPr>
            <w:tcW w:w="862" w:type="dxa"/>
            <w:tcMar>
              <w:top w:w="100" w:type="dxa"/>
              <w:left w:w="100" w:type="dxa"/>
              <w:bottom w:w="100" w:type="dxa"/>
              <w:right w:w="100" w:type="dxa"/>
            </w:tcMar>
            <w:vAlign w:val="center"/>
          </w:tcPr>
          <w:p w14:paraId="0E02AE23" w14:textId="77777777" w:rsidR="00413E5F" w:rsidRDefault="00B4071F">
            <w:pPr>
              <w:widowControl w:val="0"/>
              <w:shd w:val="clear" w:color="auto" w:fill="FFFFFF"/>
              <w:spacing w:after="0"/>
              <w:rPr>
                <w:rFonts w:ascii="Arial" w:eastAsia="Arial" w:hAnsi="Arial" w:cs="Arial"/>
                <w:sz w:val="16"/>
                <w:szCs w:val="16"/>
              </w:rPr>
              <w:pPrChange w:id="139" w:author="Razavi, Pedram/Medicine" w:date="2019-06-16T15:04:00Z">
                <w:pPr>
                  <w:widowControl w:val="0"/>
                  <w:shd w:val="clear" w:color="auto" w:fill="FFFFFF"/>
                  <w:spacing w:after="0"/>
                  <w:jc w:val="center"/>
                </w:pPr>
              </w:pPrChange>
            </w:pPr>
            <w:r>
              <w:rPr>
                <w:rFonts w:ascii="Arial" w:eastAsia="Arial" w:hAnsi="Arial" w:cs="Arial"/>
                <w:sz w:val="16"/>
                <w:szCs w:val="16"/>
              </w:rPr>
              <w:t>19</w:t>
            </w:r>
          </w:p>
        </w:tc>
        <w:tc>
          <w:tcPr>
            <w:tcW w:w="862" w:type="dxa"/>
            <w:tcMar>
              <w:top w:w="100" w:type="dxa"/>
              <w:left w:w="100" w:type="dxa"/>
              <w:bottom w:w="100" w:type="dxa"/>
              <w:right w:w="100" w:type="dxa"/>
            </w:tcMar>
            <w:vAlign w:val="center"/>
          </w:tcPr>
          <w:p w14:paraId="17DF37B4" w14:textId="77777777" w:rsidR="00413E5F" w:rsidRDefault="00B4071F">
            <w:pPr>
              <w:widowControl w:val="0"/>
              <w:shd w:val="clear" w:color="auto" w:fill="FFFFFF"/>
              <w:spacing w:after="0"/>
              <w:rPr>
                <w:rFonts w:ascii="Arial" w:eastAsia="Arial" w:hAnsi="Arial" w:cs="Arial"/>
                <w:sz w:val="16"/>
                <w:szCs w:val="16"/>
              </w:rPr>
              <w:pPrChange w:id="140" w:author="Razavi, Pedram/Medicine" w:date="2019-06-16T15:04:00Z">
                <w:pPr>
                  <w:widowControl w:val="0"/>
                  <w:shd w:val="clear" w:color="auto" w:fill="FFFFFF"/>
                  <w:spacing w:after="0"/>
                  <w:jc w:val="center"/>
                </w:pPr>
              </w:pPrChange>
            </w:pPr>
            <w:r>
              <w:rPr>
                <w:rFonts w:ascii="Arial" w:eastAsia="Arial" w:hAnsi="Arial" w:cs="Arial"/>
                <w:sz w:val="16"/>
                <w:szCs w:val="16"/>
              </w:rPr>
              <w:t>0.530</w:t>
            </w:r>
          </w:p>
        </w:tc>
        <w:tc>
          <w:tcPr>
            <w:tcW w:w="915" w:type="dxa"/>
            <w:tcMar>
              <w:top w:w="20" w:type="dxa"/>
              <w:left w:w="20" w:type="dxa"/>
              <w:bottom w:w="100" w:type="dxa"/>
              <w:right w:w="20" w:type="dxa"/>
            </w:tcMar>
            <w:vAlign w:val="bottom"/>
          </w:tcPr>
          <w:p w14:paraId="6968B6B3" w14:textId="77777777" w:rsidR="00413E5F" w:rsidRDefault="00B4071F">
            <w:pPr>
              <w:widowControl w:val="0"/>
              <w:shd w:val="clear" w:color="auto" w:fill="FFFFFF"/>
              <w:spacing w:after="0"/>
              <w:rPr>
                <w:rFonts w:ascii="Arial" w:eastAsia="Arial" w:hAnsi="Arial" w:cs="Arial"/>
                <w:sz w:val="16"/>
                <w:szCs w:val="16"/>
              </w:rPr>
              <w:pPrChange w:id="141" w:author="Razavi, Pedram/Medicine" w:date="2019-06-16T15:04:00Z">
                <w:pPr>
                  <w:widowControl w:val="0"/>
                  <w:shd w:val="clear" w:color="auto" w:fill="FFFFFF"/>
                  <w:spacing w:after="0"/>
                  <w:jc w:val="center"/>
                </w:pPr>
              </w:pPrChange>
            </w:pPr>
            <w:r>
              <w:rPr>
                <w:rFonts w:ascii="Arial" w:eastAsia="Arial" w:hAnsi="Arial" w:cs="Arial"/>
                <w:sz w:val="16"/>
                <w:szCs w:val="16"/>
              </w:rPr>
              <w:t>3A</w:t>
            </w:r>
          </w:p>
        </w:tc>
      </w:tr>
      <w:tr w:rsidR="00413E5F" w14:paraId="5176DAF2" w14:textId="77777777">
        <w:trPr>
          <w:trHeight w:val="440"/>
        </w:trPr>
        <w:tc>
          <w:tcPr>
            <w:tcW w:w="1305" w:type="dxa"/>
            <w:tcMar>
              <w:top w:w="20" w:type="dxa"/>
              <w:left w:w="20" w:type="dxa"/>
              <w:bottom w:w="100" w:type="dxa"/>
              <w:right w:w="20" w:type="dxa"/>
            </w:tcMar>
            <w:vAlign w:val="bottom"/>
          </w:tcPr>
          <w:p w14:paraId="3C072688" w14:textId="77777777" w:rsidR="00413E5F" w:rsidRDefault="00B4071F">
            <w:pPr>
              <w:widowControl w:val="0"/>
              <w:shd w:val="clear" w:color="auto" w:fill="FFFFFF"/>
              <w:spacing w:after="0"/>
              <w:rPr>
                <w:rFonts w:ascii="Arial" w:eastAsia="Arial" w:hAnsi="Arial" w:cs="Arial"/>
                <w:sz w:val="16"/>
                <w:szCs w:val="16"/>
              </w:rPr>
              <w:pPrChange w:id="142" w:author="Razavi, Pedram/Medicine" w:date="2019-06-16T15:04:00Z">
                <w:pPr>
                  <w:widowControl w:val="0"/>
                  <w:shd w:val="clear" w:color="auto" w:fill="FFFFFF"/>
                  <w:spacing w:after="0"/>
                  <w:jc w:val="center"/>
                </w:pPr>
              </w:pPrChange>
            </w:pPr>
            <w:r>
              <w:rPr>
                <w:rFonts w:ascii="Arial" w:eastAsia="Arial" w:hAnsi="Arial" w:cs="Arial"/>
                <w:sz w:val="16"/>
                <w:szCs w:val="16"/>
              </w:rPr>
              <w:t>MSK-VL-0028</w:t>
            </w:r>
          </w:p>
        </w:tc>
        <w:tc>
          <w:tcPr>
            <w:tcW w:w="705" w:type="dxa"/>
            <w:tcMar>
              <w:top w:w="20" w:type="dxa"/>
              <w:left w:w="20" w:type="dxa"/>
              <w:bottom w:w="100" w:type="dxa"/>
              <w:right w:w="20" w:type="dxa"/>
            </w:tcMar>
            <w:vAlign w:val="bottom"/>
          </w:tcPr>
          <w:p w14:paraId="795DFB28" w14:textId="77777777" w:rsidR="00413E5F" w:rsidRDefault="00B4071F">
            <w:pPr>
              <w:widowControl w:val="0"/>
              <w:shd w:val="clear" w:color="auto" w:fill="FFFFFF"/>
              <w:spacing w:after="0"/>
              <w:rPr>
                <w:rFonts w:ascii="Arial" w:eastAsia="Arial" w:hAnsi="Arial" w:cs="Arial"/>
                <w:i/>
                <w:sz w:val="16"/>
                <w:szCs w:val="16"/>
              </w:rPr>
              <w:pPrChange w:id="14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5791FE0" w14:textId="77777777" w:rsidR="00413E5F" w:rsidRDefault="00B4071F">
            <w:pPr>
              <w:widowControl w:val="0"/>
              <w:shd w:val="clear" w:color="auto" w:fill="FFFFFF"/>
              <w:spacing w:after="0"/>
              <w:rPr>
                <w:rFonts w:ascii="Arial" w:eastAsia="Arial" w:hAnsi="Arial" w:cs="Arial"/>
                <w:sz w:val="16"/>
                <w:szCs w:val="16"/>
              </w:rPr>
              <w:pPrChange w:id="144" w:author="Razavi, Pedram/Medicine" w:date="2019-06-16T15:04:00Z">
                <w:pPr>
                  <w:widowControl w:val="0"/>
                  <w:shd w:val="clear" w:color="auto" w:fill="FFFFFF"/>
                  <w:spacing w:after="0"/>
                  <w:jc w:val="center"/>
                </w:pPr>
              </w:pPrChange>
            </w:pPr>
            <w:r>
              <w:rPr>
                <w:rFonts w:ascii="Arial" w:eastAsia="Arial" w:hAnsi="Arial" w:cs="Arial"/>
                <w:sz w:val="16"/>
                <w:szCs w:val="16"/>
              </w:rPr>
              <w:t>L2023*</w:t>
            </w:r>
          </w:p>
        </w:tc>
        <w:tc>
          <w:tcPr>
            <w:tcW w:w="862" w:type="dxa"/>
            <w:tcMar>
              <w:top w:w="20" w:type="dxa"/>
              <w:left w:w="20" w:type="dxa"/>
              <w:bottom w:w="100" w:type="dxa"/>
              <w:right w:w="20" w:type="dxa"/>
            </w:tcMar>
            <w:vAlign w:val="bottom"/>
          </w:tcPr>
          <w:p w14:paraId="32C88F0C" w14:textId="77777777" w:rsidR="00413E5F" w:rsidRDefault="00B4071F">
            <w:pPr>
              <w:widowControl w:val="0"/>
              <w:shd w:val="clear" w:color="auto" w:fill="FFFFFF"/>
              <w:spacing w:after="0"/>
              <w:rPr>
                <w:rFonts w:ascii="Arial" w:eastAsia="Arial" w:hAnsi="Arial" w:cs="Arial"/>
                <w:sz w:val="16"/>
                <w:szCs w:val="16"/>
              </w:rPr>
              <w:pPrChange w:id="145" w:author="Razavi, Pedram/Medicine" w:date="2019-06-16T15:04:00Z">
                <w:pPr>
                  <w:widowControl w:val="0"/>
                  <w:shd w:val="clear" w:color="auto" w:fill="FFFFFF"/>
                  <w:spacing w:after="0"/>
                  <w:jc w:val="center"/>
                </w:pPr>
              </w:pPrChange>
            </w:pPr>
            <w:r>
              <w:rPr>
                <w:rFonts w:ascii="Arial" w:eastAsia="Arial" w:hAnsi="Arial" w:cs="Arial"/>
                <w:sz w:val="16"/>
                <w:szCs w:val="16"/>
              </w:rPr>
              <w:t>7085</w:t>
            </w:r>
          </w:p>
        </w:tc>
        <w:tc>
          <w:tcPr>
            <w:tcW w:w="862" w:type="dxa"/>
            <w:tcMar>
              <w:top w:w="20" w:type="dxa"/>
              <w:left w:w="20" w:type="dxa"/>
              <w:bottom w:w="100" w:type="dxa"/>
              <w:right w:w="20" w:type="dxa"/>
            </w:tcMar>
            <w:vAlign w:val="bottom"/>
          </w:tcPr>
          <w:p w14:paraId="53247B73" w14:textId="77777777" w:rsidR="00413E5F" w:rsidRDefault="00B4071F">
            <w:pPr>
              <w:widowControl w:val="0"/>
              <w:shd w:val="clear" w:color="auto" w:fill="FFFFFF"/>
              <w:spacing w:after="0"/>
              <w:rPr>
                <w:rFonts w:ascii="Arial" w:eastAsia="Arial" w:hAnsi="Arial" w:cs="Arial"/>
                <w:sz w:val="16"/>
                <w:szCs w:val="16"/>
              </w:rPr>
              <w:pPrChange w:id="146" w:author="Razavi, Pedram/Medicine" w:date="2019-06-16T15:04:00Z">
                <w:pPr>
                  <w:widowControl w:val="0"/>
                  <w:shd w:val="clear" w:color="auto" w:fill="FFFFFF"/>
                  <w:spacing w:after="0"/>
                  <w:jc w:val="center"/>
                </w:pPr>
              </w:pPrChange>
            </w:pPr>
            <w:r>
              <w:rPr>
                <w:rFonts w:ascii="Arial" w:eastAsia="Arial" w:hAnsi="Arial" w:cs="Arial"/>
                <w:sz w:val="16"/>
                <w:szCs w:val="16"/>
              </w:rPr>
              <w:t>188</w:t>
            </w:r>
          </w:p>
        </w:tc>
        <w:tc>
          <w:tcPr>
            <w:tcW w:w="862" w:type="dxa"/>
            <w:tcMar>
              <w:top w:w="100" w:type="dxa"/>
              <w:left w:w="100" w:type="dxa"/>
              <w:bottom w:w="100" w:type="dxa"/>
              <w:right w:w="100" w:type="dxa"/>
            </w:tcMar>
            <w:vAlign w:val="center"/>
          </w:tcPr>
          <w:p w14:paraId="39A0DE8B" w14:textId="77777777" w:rsidR="00413E5F" w:rsidRDefault="00B4071F">
            <w:pPr>
              <w:widowControl w:val="0"/>
              <w:spacing w:after="0" w:line="240" w:lineRule="auto"/>
              <w:rPr>
                <w:rFonts w:ascii="Arial" w:eastAsia="Arial" w:hAnsi="Arial" w:cs="Arial"/>
                <w:sz w:val="16"/>
                <w:szCs w:val="16"/>
              </w:rPr>
              <w:pPrChange w:id="147" w:author="Razavi, Pedram/Medicine" w:date="2019-06-16T15:04:00Z">
                <w:pPr>
                  <w:widowControl w:val="0"/>
                  <w:spacing w:after="0" w:line="240" w:lineRule="auto"/>
                  <w:jc w:val="center"/>
                </w:pPr>
              </w:pPrChange>
            </w:pPr>
            <w:r>
              <w:rPr>
                <w:rFonts w:ascii="Arial" w:eastAsia="Arial" w:hAnsi="Arial" w:cs="Arial"/>
                <w:sz w:val="16"/>
                <w:szCs w:val="16"/>
              </w:rPr>
              <w:t>2.65</w:t>
            </w:r>
          </w:p>
        </w:tc>
        <w:tc>
          <w:tcPr>
            <w:tcW w:w="862" w:type="dxa"/>
            <w:tcMar>
              <w:top w:w="100" w:type="dxa"/>
              <w:left w:w="100" w:type="dxa"/>
              <w:bottom w:w="100" w:type="dxa"/>
              <w:right w:w="100" w:type="dxa"/>
            </w:tcMar>
            <w:vAlign w:val="center"/>
          </w:tcPr>
          <w:p w14:paraId="6B864652" w14:textId="77777777" w:rsidR="00413E5F" w:rsidRDefault="00B4071F">
            <w:pPr>
              <w:widowControl w:val="0"/>
              <w:shd w:val="clear" w:color="auto" w:fill="FFFFFF"/>
              <w:spacing w:after="0"/>
              <w:rPr>
                <w:rFonts w:ascii="Arial" w:eastAsia="Arial" w:hAnsi="Arial" w:cs="Arial"/>
                <w:sz w:val="16"/>
                <w:szCs w:val="16"/>
              </w:rPr>
              <w:pPrChange w:id="148" w:author="Razavi, Pedram/Medicine" w:date="2019-06-16T15:04:00Z">
                <w:pPr>
                  <w:widowControl w:val="0"/>
                  <w:shd w:val="clear" w:color="auto" w:fill="FFFFFF"/>
                  <w:spacing w:after="0"/>
                  <w:jc w:val="center"/>
                </w:pPr>
              </w:pPrChange>
            </w:pPr>
            <w:r>
              <w:rPr>
                <w:rFonts w:ascii="Arial" w:eastAsia="Arial" w:hAnsi="Arial" w:cs="Arial"/>
                <w:sz w:val="16"/>
                <w:szCs w:val="16"/>
              </w:rPr>
              <w:t>3778</w:t>
            </w:r>
          </w:p>
        </w:tc>
        <w:tc>
          <w:tcPr>
            <w:tcW w:w="862" w:type="dxa"/>
            <w:tcMar>
              <w:top w:w="100" w:type="dxa"/>
              <w:left w:w="100" w:type="dxa"/>
              <w:bottom w:w="100" w:type="dxa"/>
              <w:right w:w="100" w:type="dxa"/>
            </w:tcMar>
            <w:vAlign w:val="center"/>
          </w:tcPr>
          <w:p w14:paraId="1944B11A" w14:textId="77777777" w:rsidR="00413E5F" w:rsidRDefault="00B4071F">
            <w:pPr>
              <w:widowControl w:val="0"/>
              <w:shd w:val="clear" w:color="auto" w:fill="FFFFFF"/>
              <w:spacing w:after="0"/>
              <w:rPr>
                <w:rFonts w:ascii="Arial" w:eastAsia="Arial" w:hAnsi="Arial" w:cs="Arial"/>
                <w:sz w:val="16"/>
                <w:szCs w:val="16"/>
              </w:rPr>
              <w:pPrChange w:id="149" w:author="Razavi, Pedram/Medicine" w:date="2019-06-16T15:04:00Z">
                <w:pPr>
                  <w:widowControl w:val="0"/>
                  <w:shd w:val="clear" w:color="auto" w:fill="FFFFFF"/>
                  <w:spacing w:after="0"/>
                  <w:jc w:val="center"/>
                </w:pPr>
              </w:pPrChange>
            </w:pPr>
            <w:r>
              <w:rPr>
                <w:rFonts w:ascii="Arial" w:eastAsia="Arial" w:hAnsi="Arial" w:cs="Arial"/>
                <w:sz w:val="16"/>
                <w:szCs w:val="16"/>
              </w:rPr>
              <w:t>76</w:t>
            </w:r>
          </w:p>
        </w:tc>
        <w:tc>
          <w:tcPr>
            <w:tcW w:w="862" w:type="dxa"/>
            <w:tcMar>
              <w:top w:w="100" w:type="dxa"/>
              <w:left w:w="100" w:type="dxa"/>
              <w:bottom w:w="100" w:type="dxa"/>
              <w:right w:w="100" w:type="dxa"/>
            </w:tcMar>
            <w:vAlign w:val="center"/>
          </w:tcPr>
          <w:p w14:paraId="7B4AE8EA" w14:textId="77777777" w:rsidR="00413E5F" w:rsidRDefault="00B4071F">
            <w:pPr>
              <w:widowControl w:val="0"/>
              <w:shd w:val="clear" w:color="auto" w:fill="FFFFFF"/>
              <w:spacing w:after="0"/>
              <w:rPr>
                <w:rFonts w:ascii="Arial" w:eastAsia="Arial" w:hAnsi="Arial" w:cs="Arial"/>
                <w:sz w:val="16"/>
                <w:szCs w:val="16"/>
              </w:rPr>
              <w:pPrChange w:id="150" w:author="Razavi, Pedram/Medicine" w:date="2019-06-16T15:04:00Z">
                <w:pPr>
                  <w:widowControl w:val="0"/>
                  <w:shd w:val="clear" w:color="auto" w:fill="FFFFFF"/>
                  <w:spacing w:after="0"/>
                  <w:jc w:val="center"/>
                </w:pPr>
              </w:pPrChange>
            </w:pPr>
            <w:r>
              <w:rPr>
                <w:rFonts w:ascii="Arial" w:eastAsia="Arial" w:hAnsi="Arial" w:cs="Arial"/>
                <w:sz w:val="16"/>
                <w:szCs w:val="16"/>
              </w:rPr>
              <w:t>2.01</w:t>
            </w:r>
          </w:p>
        </w:tc>
        <w:tc>
          <w:tcPr>
            <w:tcW w:w="915" w:type="dxa"/>
            <w:tcMar>
              <w:top w:w="20" w:type="dxa"/>
              <w:left w:w="20" w:type="dxa"/>
              <w:bottom w:w="100" w:type="dxa"/>
              <w:right w:w="20" w:type="dxa"/>
            </w:tcMar>
            <w:vAlign w:val="bottom"/>
          </w:tcPr>
          <w:p w14:paraId="03D65B3D" w14:textId="77777777" w:rsidR="00413E5F" w:rsidRDefault="00B4071F">
            <w:pPr>
              <w:widowControl w:val="0"/>
              <w:shd w:val="clear" w:color="auto" w:fill="FFFFFF"/>
              <w:spacing w:after="0"/>
              <w:rPr>
                <w:rFonts w:ascii="Arial" w:eastAsia="Arial" w:hAnsi="Arial" w:cs="Arial"/>
                <w:sz w:val="16"/>
                <w:szCs w:val="16"/>
              </w:rPr>
              <w:pPrChange w:id="15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62AF846A" w14:textId="77777777">
        <w:trPr>
          <w:trHeight w:val="440"/>
        </w:trPr>
        <w:tc>
          <w:tcPr>
            <w:tcW w:w="1305" w:type="dxa"/>
            <w:tcMar>
              <w:top w:w="20" w:type="dxa"/>
              <w:left w:w="20" w:type="dxa"/>
              <w:bottom w:w="100" w:type="dxa"/>
              <w:right w:w="20" w:type="dxa"/>
            </w:tcMar>
            <w:vAlign w:val="bottom"/>
          </w:tcPr>
          <w:p w14:paraId="57BA610F" w14:textId="77777777" w:rsidR="00413E5F" w:rsidRDefault="00B4071F">
            <w:pPr>
              <w:widowControl w:val="0"/>
              <w:shd w:val="clear" w:color="auto" w:fill="FFFFFF"/>
              <w:spacing w:after="0"/>
              <w:rPr>
                <w:rFonts w:ascii="Arial" w:eastAsia="Arial" w:hAnsi="Arial" w:cs="Arial"/>
                <w:sz w:val="16"/>
                <w:szCs w:val="16"/>
              </w:rPr>
              <w:pPrChange w:id="152" w:author="Razavi, Pedram/Medicine" w:date="2019-06-16T15:04:00Z">
                <w:pPr>
                  <w:widowControl w:val="0"/>
                  <w:shd w:val="clear" w:color="auto" w:fill="FFFFFF"/>
                  <w:spacing w:after="0"/>
                  <w:jc w:val="center"/>
                </w:pPr>
              </w:pPrChange>
            </w:pPr>
            <w:r>
              <w:rPr>
                <w:rFonts w:ascii="Arial" w:eastAsia="Arial" w:hAnsi="Arial" w:cs="Arial"/>
                <w:sz w:val="16"/>
                <w:szCs w:val="16"/>
              </w:rPr>
              <w:t>MSK-VL-0028</w:t>
            </w:r>
          </w:p>
        </w:tc>
        <w:tc>
          <w:tcPr>
            <w:tcW w:w="705" w:type="dxa"/>
            <w:tcMar>
              <w:top w:w="20" w:type="dxa"/>
              <w:left w:w="20" w:type="dxa"/>
              <w:bottom w:w="100" w:type="dxa"/>
              <w:right w:w="20" w:type="dxa"/>
            </w:tcMar>
            <w:vAlign w:val="bottom"/>
          </w:tcPr>
          <w:p w14:paraId="242A72EA" w14:textId="77777777" w:rsidR="00413E5F" w:rsidRDefault="00B4071F">
            <w:pPr>
              <w:widowControl w:val="0"/>
              <w:shd w:val="clear" w:color="auto" w:fill="FFFFFF"/>
              <w:spacing w:after="0"/>
              <w:rPr>
                <w:rFonts w:ascii="Arial" w:eastAsia="Arial" w:hAnsi="Arial" w:cs="Arial"/>
                <w:i/>
                <w:sz w:val="16"/>
                <w:szCs w:val="16"/>
              </w:rPr>
              <w:pPrChange w:id="15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0B873528" w14:textId="77777777" w:rsidR="00413E5F" w:rsidRDefault="00B4071F">
            <w:pPr>
              <w:widowControl w:val="0"/>
              <w:shd w:val="clear" w:color="auto" w:fill="FFFFFF"/>
              <w:spacing w:after="0"/>
              <w:rPr>
                <w:rFonts w:ascii="Arial" w:eastAsia="Arial" w:hAnsi="Arial" w:cs="Arial"/>
                <w:sz w:val="16"/>
                <w:szCs w:val="16"/>
              </w:rPr>
              <w:pPrChange w:id="154" w:author="Razavi, Pedram/Medicine" w:date="2019-06-16T15:04:00Z">
                <w:pPr>
                  <w:widowControl w:val="0"/>
                  <w:shd w:val="clear" w:color="auto" w:fill="FFFFFF"/>
                  <w:spacing w:after="0"/>
                  <w:jc w:val="center"/>
                </w:pPr>
              </w:pPrChange>
            </w:pPr>
            <w:r>
              <w:rPr>
                <w:rFonts w:ascii="Arial" w:eastAsia="Arial" w:hAnsi="Arial" w:cs="Arial"/>
                <w:sz w:val="16"/>
                <w:szCs w:val="16"/>
              </w:rPr>
              <w:t>I679Dfs*21</w:t>
            </w:r>
          </w:p>
        </w:tc>
        <w:tc>
          <w:tcPr>
            <w:tcW w:w="862" w:type="dxa"/>
            <w:tcMar>
              <w:top w:w="20" w:type="dxa"/>
              <w:left w:w="20" w:type="dxa"/>
              <w:bottom w:w="100" w:type="dxa"/>
              <w:right w:w="20" w:type="dxa"/>
            </w:tcMar>
            <w:vAlign w:val="bottom"/>
          </w:tcPr>
          <w:p w14:paraId="5D0EF135" w14:textId="77777777" w:rsidR="00413E5F" w:rsidRDefault="00B4071F">
            <w:pPr>
              <w:widowControl w:val="0"/>
              <w:shd w:val="clear" w:color="auto" w:fill="FFFFFF"/>
              <w:spacing w:after="0"/>
              <w:rPr>
                <w:rFonts w:ascii="Arial" w:eastAsia="Arial" w:hAnsi="Arial" w:cs="Arial"/>
                <w:sz w:val="16"/>
                <w:szCs w:val="16"/>
              </w:rPr>
              <w:pPrChange w:id="155" w:author="Razavi, Pedram/Medicine" w:date="2019-06-16T15:04:00Z">
                <w:pPr>
                  <w:widowControl w:val="0"/>
                  <w:shd w:val="clear" w:color="auto" w:fill="FFFFFF"/>
                  <w:spacing w:after="0"/>
                  <w:jc w:val="center"/>
                </w:pPr>
              </w:pPrChange>
            </w:pPr>
            <w:r>
              <w:rPr>
                <w:rFonts w:ascii="Arial" w:eastAsia="Arial" w:hAnsi="Arial" w:cs="Arial"/>
                <w:sz w:val="16"/>
                <w:szCs w:val="16"/>
              </w:rPr>
              <w:t>6466</w:t>
            </w:r>
          </w:p>
        </w:tc>
        <w:tc>
          <w:tcPr>
            <w:tcW w:w="862" w:type="dxa"/>
            <w:tcMar>
              <w:top w:w="20" w:type="dxa"/>
              <w:left w:w="20" w:type="dxa"/>
              <w:bottom w:w="100" w:type="dxa"/>
              <w:right w:w="20" w:type="dxa"/>
            </w:tcMar>
            <w:vAlign w:val="bottom"/>
          </w:tcPr>
          <w:p w14:paraId="21486881" w14:textId="77777777" w:rsidR="00413E5F" w:rsidRDefault="00B4071F">
            <w:pPr>
              <w:widowControl w:val="0"/>
              <w:shd w:val="clear" w:color="auto" w:fill="FFFFFF"/>
              <w:spacing w:after="0"/>
              <w:rPr>
                <w:rFonts w:ascii="Arial" w:eastAsia="Arial" w:hAnsi="Arial" w:cs="Arial"/>
                <w:sz w:val="16"/>
                <w:szCs w:val="16"/>
              </w:rPr>
              <w:pPrChange w:id="156" w:author="Razavi, Pedram/Medicine" w:date="2019-06-16T15:04:00Z">
                <w:pPr>
                  <w:widowControl w:val="0"/>
                  <w:shd w:val="clear" w:color="auto" w:fill="FFFFFF"/>
                  <w:spacing w:after="0"/>
                  <w:jc w:val="center"/>
                </w:pPr>
              </w:pPrChange>
            </w:pPr>
            <w:r>
              <w:rPr>
                <w:rFonts w:ascii="Arial" w:eastAsia="Arial" w:hAnsi="Arial" w:cs="Arial"/>
                <w:sz w:val="16"/>
                <w:szCs w:val="16"/>
              </w:rPr>
              <w:t>44</w:t>
            </w:r>
          </w:p>
        </w:tc>
        <w:tc>
          <w:tcPr>
            <w:tcW w:w="862" w:type="dxa"/>
            <w:tcMar>
              <w:top w:w="100" w:type="dxa"/>
              <w:left w:w="100" w:type="dxa"/>
              <w:bottom w:w="100" w:type="dxa"/>
              <w:right w:w="100" w:type="dxa"/>
            </w:tcMar>
            <w:vAlign w:val="center"/>
          </w:tcPr>
          <w:p w14:paraId="71DDE611" w14:textId="77777777" w:rsidR="00413E5F" w:rsidRDefault="00B4071F">
            <w:pPr>
              <w:widowControl w:val="0"/>
              <w:spacing w:after="0" w:line="240" w:lineRule="auto"/>
              <w:rPr>
                <w:rFonts w:ascii="Arial" w:eastAsia="Arial" w:hAnsi="Arial" w:cs="Arial"/>
                <w:sz w:val="16"/>
                <w:szCs w:val="16"/>
              </w:rPr>
              <w:pPrChange w:id="157" w:author="Razavi, Pedram/Medicine" w:date="2019-06-16T15:04:00Z">
                <w:pPr>
                  <w:widowControl w:val="0"/>
                  <w:spacing w:after="0" w:line="240" w:lineRule="auto"/>
                  <w:jc w:val="center"/>
                </w:pPr>
              </w:pPrChange>
            </w:pPr>
            <w:r>
              <w:rPr>
                <w:rFonts w:ascii="Arial" w:eastAsia="Arial" w:hAnsi="Arial" w:cs="Arial"/>
                <w:sz w:val="16"/>
                <w:szCs w:val="16"/>
              </w:rPr>
              <w:t>0.68</w:t>
            </w:r>
          </w:p>
        </w:tc>
        <w:tc>
          <w:tcPr>
            <w:tcW w:w="862" w:type="dxa"/>
            <w:tcMar>
              <w:top w:w="100" w:type="dxa"/>
              <w:left w:w="100" w:type="dxa"/>
              <w:bottom w:w="100" w:type="dxa"/>
              <w:right w:w="100" w:type="dxa"/>
            </w:tcMar>
            <w:vAlign w:val="center"/>
          </w:tcPr>
          <w:p w14:paraId="68D005C5" w14:textId="77777777" w:rsidR="00413E5F" w:rsidRDefault="00B4071F">
            <w:pPr>
              <w:widowControl w:val="0"/>
              <w:shd w:val="clear" w:color="auto" w:fill="FFFFFF"/>
              <w:spacing w:after="0"/>
              <w:rPr>
                <w:rFonts w:ascii="Arial" w:eastAsia="Arial" w:hAnsi="Arial" w:cs="Arial"/>
                <w:sz w:val="16"/>
                <w:szCs w:val="16"/>
              </w:rPr>
              <w:pPrChange w:id="158" w:author="Razavi, Pedram/Medicine" w:date="2019-06-16T15:04:00Z">
                <w:pPr>
                  <w:widowControl w:val="0"/>
                  <w:shd w:val="clear" w:color="auto" w:fill="FFFFFF"/>
                  <w:spacing w:after="0"/>
                  <w:jc w:val="center"/>
                </w:pPr>
              </w:pPrChange>
            </w:pPr>
            <w:r>
              <w:rPr>
                <w:rFonts w:ascii="Arial" w:eastAsia="Arial" w:hAnsi="Arial" w:cs="Arial"/>
                <w:sz w:val="16"/>
                <w:szCs w:val="16"/>
              </w:rPr>
              <w:t>3821</w:t>
            </w:r>
          </w:p>
        </w:tc>
        <w:tc>
          <w:tcPr>
            <w:tcW w:w="862" w:type="dxa"/>
            <w:tcMar>
              <w:top w:w="100" w:type="dxa"/>
              <w:left w:w="100" w:type="dxa"/>
              <w:bottom w:w="100" w:type="dxa"/>
              <w:right w:w="100" w:type="dxa"/>
            </w:tcMar>
            <w:vAlign w:val="center"/>
          </w:tcPr>
          <w:p w14:paraId="0F7A507A" w14:textId="77777777" w:rsidR="00413E5F" w:rsidRDefault="00B4071F">
            <w:pPr>
              <w:widowControl w:val="0"/>
              <w:shd w:val="clear" w:color="auto" w:fill="FFFFFF"/>
              <w:spacing w:after="0"/>
              <w:rPr>
                <w:rFonts w:ascii="Arial" w:eastAsia="Arial" w:hAnsi="Arial" w:cs="Arial"/>
                <w:sz w:val="16"/>
                <w:szCs w:val="16"/>
              </w:rPr>
              <w:pPrChange w:id="159" w:author="Razavi, Pedram/Medicine" w:date="2019-06-16T15:04:00Z">
                <w:pPr>
                  <w:widowControl w:val="0"/>
                  <w:shd w:val="clear" w:color="auto" w:fill="FFFFFF"/>
                  <w:spacing w:after="0"/>
                  <w:jc w:val="center"/>
                </w:pPr>
              </w:pPrChange>
            </w:pPr>
            <w:r>
              <w:rPr>
                <w:rFonts w:ascii="Arial" w:eastAsia="Arial" w:hAnsi="Arial" w:cs="Arial"/>
                <w:sz w:val="16"/>
                <w:szCs w:val="16"/>
              </w:rPr>
              <w:t>43</w:t>
            </w:r>
          </w:p>
        </w:tc>
        <w:tc>
          <w:tcPr>
            <w:tcW w:w="862" w:type="dxa"/>
            <w:tcMar>
              <w:top w:w="100" w:type="dxa"/>
              <w:left w:w="100" w:type="dxa"/>
              <w:bottom w:w="100" w:type="dxa"/>
              <w:right w:w="100" w:type="dxa"/>
            </w:tcMar>
            <w:vAlign w:val="center"/>
          </w:tcPr>
          <w:p w14:paraId="626E201A" w14:textId="77777777" w:rsidR="00413E5F" w:rsidRDefault="00B4071F">
            <w:pPr>
              <w:widowControl w:val="0"/>
              <w:shd w:val="clear" w:color="auto" w:fill="FFFFFF"/>
              <w:spacing w:after="0"/>
              <w:rPr>
                <w:rFonts w:ascii="Arial" w:eastAsia="Arial" w:hAnsi="Arial" w:cs="Arial"/>
                <w:sz w:val="16"/>
                <w:szCs w:val="16"/>
              </w:rPr>
              <w:pPrChange w:id="160" w:author="Razavi, Pedram/Medicine" w:date="2019-06-16T15:04:00Z">
                <w:pPr>
                  <w:widowControl w:val="0"/>
                  <w:shd w:val="clear" w:color="auto" w:fill="FFFFFF"/>
                  <w:spacing w:after="0"/>
                  <w:jc w:val="center"/>
                </w:pPr>
              </w:pPrChange>
            </w:pPr>
            <w:r>
              <w:rPr>
                <w:rFonts w:ascii="Arial" w:eastAsia="Arial" w:hAnsi="Arial" w:cs="Arial"/>
                <w:sz w:val="16"/>
                <w:szCs w:val="16"/>
              </w:rPr>
              <w:t>1.13</w:t>
            </w:r>
          </w:p>
        </w:tc>
        <w:tc>
          <w:tcPr>
            <w:tcW w:w="915" w:type="dxa"/>
            <w:tcMar>
              <w:top w:w="20" w:type="dxa"/>
              <w:left w:w="20" w:type="dxa"/>
              <w:bottom w:w="100" w:type="dxa"/>
              <w:right w:w="20" w:type="dxa"/>
            </w:tcMar>
            <w:vAlign w:val="bottom"/>
          </w:tcPr>
          <w:p w14:paraId="35D25FBC" w14:textId="77777777" w:rsidR="00413E5F" w:rsidRDefault="00B4071F">
            <w:pPr>
              <w:widowControl w:val="0"/>
              <w:shd w:val="clear" w:color="auto" w:fill="FFFFFF"/>
              <w:spacing w:after="0"/>
              <w:rPr>
                <w:rFonts w:ascii="Arial" w:eastAsia="Arial" w:hAnsi="Arial" w:cs="Arial"/>
                <w:sz w:val="16"/>
                <w:szCs w:val="16"/>
              </w:rPr>
              <w:pPrChange w:id="16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4DB4620E" w14:textId="77777777">
        <w:trPr>
          <w:trHeight w:val="440"/>
        </w:trPr>
        <w:tc>
          <w:tcPr>
            <w:tcW w:w="1305" w:type="dxa"/>
            <w:tcMar>
              <w:top w:w="20" w:type="dxa"/>
              <w:left w:w="20" w:type="dxa"/>
              <w:bottom w:w="100" w:type="dxa"/>
              <w:right w:w="20" w:type="dxa"/>
            </w:tcMar>
            <w:vAlign w:val="bottom"/>
          </w:tcPr>
          <w:p w14:paraId="0277BD8A" w14:textId="77777777" w:rsidR="00413E5F" w:rsidRDefault="00B4071F">
            <w:pPr>
              <w:widowControl w:val="0"/>
              <w:shd w:val="clear" w:color="auto" w:fill="FFFFFF"/>
              <w:spacing w:after="0"/>
              <w:rPr>
                <w:rFonts w:ascii="Arial" w:eastAsia="Arial" w:hAnsi="Arial" w:cs="Arial"/>
                <w:sz w:val="16"/>
                <w:szCs w:val="16"/>
              </w:rPr>
              <w:pPrChange w:id="162" w:author="Razavi, Pedram/Medicine" w:date="2019-06-16T15:04:00Z">
                <w:pPr>
                  <w:widowControl w:val="0"/>
                  <w:shd w:val="clear" w:color="auto" w:fill="FFFFFF"/>
                  <w:spacing w:after="0"/>
                  <w:jc w:val="center"/>
                </w:pPr>
              </w:pPrChange>
            </w:pPr>
            <w:r>
              <w:rPr>
                <w:rFonts w:ascii="Arial" w:eastAsia="Arial" w:hAnsi="Arial" w:cs="Arial"/>
                <w:sz w:val="16"/>
                <w:szCs w:val="16"/>
              </w:rPr>
              <w:t>MSK-VL-0035</w:t>
            </w:r>
          </w:p>
        </w:tc>
        <w:tc>
          <w:tcPr>
            <w:tcW w:w="705" w:type="dxa"/>
            <w:tcMar>
              <w:top w:w="20" w:type="dxa"/>
              <w:left w:w="20" w:type="dxa"/>
              <w:bottom w:w="100" w:type="dxa"/>
              <w:right w:w="20" w:type="dxa"/>
            </w:tcMar>
            <w:vAlign w:val="bottom"/>
          </w:tcPr>
          <w:p w14:paraId="46AF013E" w14:textId="77777777" w:rsidR="00413E5F" w:rsidRDefault="00B4071F">
            <w:pPr>
              <w:widowControl w:val="0"/>
              <w:shd w:val="clear" w:color="auto" w:fill="FFFFFF"/>
              <w:spacing w:after="0"/>
              <w:rPr>
                <w:rFonts w:ascii="Arial" w:eastAsia="Arial" w:hAnsi="Arial" w:cs="Arial"/>
                <w:i/>
                <w:sz w:val="16"/>
                <w:szCs w:val="16"/>
              </w:rPr>
              <w:pPrChange w:id="163"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42CF8483" w14:textId="77777777" w:rsidR="00413E5F" w:rsidRDefault="00B4071F">
            <w:pPr>
              <w:widowControl w:val="0"/>
              <w:shd w:val="clear" w:color="auto" w:fill="FFFFFF"/>
              <w:spacing w:after="0"/>
              <w:rPr>
                <w:rFonts w:ascii="Arial" w:eastAsia="Arial" w:hAnsi="Arial" w:cs="Arial"/>
                <w:sz w:val="16"/>
                <w:szCs w:val="16"/>
              </w:rPr>
              <w:pPrChange w:id="164" w:author="Razavi, Pedram/Medicine" w:date="2019-06-16T15:04:00Z">
                <w:pPr>
                  <w:widowControl w:val="0"/>
                  <w:shd w:val="clear" w:color="auto" w:fill="FFFFFF"/>
                  <w:spacing w:after="0"/>
                  <w:jc w:val="center"/>
                </w:pPr>
              </w:pPrChange>
            </w:pPr>
            <w:r>
              <w:rPr>
                <w:rFonts w:ascii="Arial" w:eastAsia="Arial" w:hAnsi="Arial" w:cs="Arial"/>
                <w:sz w:val="16"/>
                <w:szCs w:val="16"/>
              </w:rPr>
              <w:t>D1278Tfs*6</w:t>
            </w:r>
          </w:p>
        </w:tc>
        <w:tc>
          <w:tcPr>
            <w:tcW w:w="862" w:type="dxa"/>
            <w:tcMar>
              <w:top w:w="20" w:type="dxa"/>
              <w:left w:w="20" w:type="dxa"/>
              <w:bottom w:w="100" w:type="dxa"/>
              <w:right w:w="20" w:type="dxa"/>
            </w:tcMar>
            <w:vAlign w:val="bottom"/>
          </w:tcPr>
          <w:p w14:paraId="2E1B7008" w14:textId="77777777" w:rsidR="00413E5F" w:rsidRDefault="00B4071F">
            <w:pPr>
              <w:widowControl w:val="0"/>
              <w:shd w:val="clear" w:color="auto" w:fill="FFFFFF"/>
              <w:spacing w:after="0"/>
              <w:rPr>
                <w:rFonts w:ascii="Arial" w:eastAsia="Arial" w:hAnsi="Arial" w:cs="Arial"/>
                <w:sz w:val="16"/>
                <w:szCs w:val="16"/>
              </w:rPr>
              <w:pPrChange w:id="165" w:author="Razavi, Pedram/Medicine" w:date="2019-06-16T15:04:00Z">
                <w:pPr>
                  <w:widowControl w:val="0"/>
                  <w:shd w:val="clear" w:color="auto" w:fill="FFFFFF"/>
                  <w:spacing w:after="0"/>
                  <w:jc w:val="center"/>
                </w:pPr>
              </w:pPrChange>
            </w:pPr>
            <w:r>
              <w:rPr>
                <w:rFonts w:ascii="Arial" w:eastAsia="Arial" w:hAnsi="Arial" w:cs="Arial"/>
                <w:sz w:val="16"/>
                <w:szCs w:val="16"/>
              </w:rPr>
              <w:t>3050</w:t>
            </w:r>
          </w:p>
        </w:tc>
        <w:tc>
          <w:tcPr>
            <w:tcW w:w="862" w:type="dxa"/>
            <w:tcMar>
              <w:top w:w="20" w:type="dxa"/>
              <w:left w:w="20" w:type="dxa"/>
              <w:bottom w:w="100" w:type="dxa"/>
              <w:right w:w="20" w:type="dxa"/>
            </w:tcMar>
            <w:vAlign w:val="bottom"/>
          </w:tcPr>
          <w:p w14:paraId="6DA59F99" w14:textId="77777777" w:rsidR="00413E5F" w:rsidRDefault="00B4071F">
            <w:pPr>
              <w:widowControl w:val="0"/>
              <w:shd w:val="clear" w:color="auto" w:fill="FFFFFF"/>
              <w:spacing w:after="0"/>
              <w:rPr>
                <w:rFonts w:ascii="Arial" w:eastAsia="Arial" w:hAnsi="Arial" w:cs="Arial"/>
                <w:sz w:val="16"/>
                <w:szCs w:val="16"/>
              </w:rPr>
              <w:pPrChange w:id="166" w:author="Razavi, Pedram/Medicine" w:date="2019-06-16T15:04:00Z">
                <w:pPr>
                  <w:widowControl w:val="0"/>
                  <w:shd w:val="clear" w:color="auto" w:fill="FFFFFF"/>
                  <w:spacing w:after="0"/>
                  <w:jc w:val="center"/>
                </w:pPr>
              </w:pPrChange>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05E88F5F" w14:textId="77777777" w:rsidR="00413E5F" w:rsidRDefault="00B4071F">
            <w:pPr>
              <w:widowControl w:val="0"/>
              <w:spacing w:after="0" w:line="240" w:lineRule="auto"/>
              <w:rPr>
                <w:rFonts w:ascii="Arial" w:eastAsia="Arial" w:hAnsi="Arial" w:cs="Arial"/>
                <w:sz w:val="16"/>
                <w:szCs w:val="16"/>
              </w:rPr>
              <w:pPrChange w:id="167" w:author="Razavi, Pedram/Medicine" w:date="2019-06-16T15:04:00Z">
                <w:pPr>
                  <w:widowControl w:val="0"/>
                  <w:spacing w:after="0" w:line="240" w:lineRule="auto"/>
                  <w:jc w:val="center"/>
                </w:pPr>
              </w:pPrChange>
            </w:pPr>
            <w:r>
              <w:rPr>
                <w:rFonts w:ascii="Arial" w:eastAsia="Arial" w:hAnsi="Arial" w:cs="Arial"/>
                <w:sz w:val="16"/>
                <w:szCs w:val="16"/>
              </w:rPr>
              <w:t>0.197</w:t>
            </w:r>
          </w:p>
        </w:tc>
        <w:tc>
          <w:tcPr>
            <w:tcW w:w="862" w:type="dxa"/>
            <w:tcMar>
              <w:top w:w="100" w:type="dxa"/>
              <w:left w:w="100" w:type="dxa"/>
              <w:bottom w:w="100" w:type="dxa"/>
              <w:right w:w="100" w:type="dxa"/>
            </w:tcMar>
            <w:vAlign w:val="center"/>
          </w:tcPr>
          <w:p w14:paraId="45D0DA72" w14:textId="77777777" w:rsidR="00413E5F" w:rsidRDefault="00B4071F">
            <w:pPr>
              <w:widowControl w:val="0"/>
              <w:shd w:val="clear" w:color="auto" w:fill="FFFFFF"/>
              <w:spacing w:after="0"/>
              <w:rPr>
                <w:rFonts w:ascii="Arial" w:eastAsia="Arial" w:hAnsi="Arial" w:cs="Arial"/>
                <w:sz w:val="16"/>
                <w:szCs w:val="16"/>
              </w:rPr>
              <w:pPrChange w:id="168" w:author="Razavi, Pedram/Medicine" w:date="2019-06-16T15:04:00Z">
                <w:pPr>
                  <w:widowControl w:val="0"/>
                  <w:shd w:val="clear" w:color="auto" w:fill="FFFFFF"/>
                  <w:spacing w:after="0"/>
                  <w:jc w:val="center"/>
                </w:pPr>
              </w:pPrChange>
            </w:pPr>
            <w:r>
              <w:rPr>
                <w:rFonts w:ascii="Arial" w:eastAsia="Arial" w:hAnsi="Arial" w:cs="Arial"/>
                <w:sz w:val="16"/>
                <w:szCs w:val="16"/>
              </w:rPr>
              <w:t>2934</w:t>
            </w:r>
          </w:p>
        </w:tc>
        <w:tc>
          <w:tcPr>
            <w:tcW w:w="862" w:type="dxa"/>
            <w:tcMar>
              <w:top w:w="100" w:type="dxa"/>
              <w:left w:w="100" w:type="dxa"/>
              <w:bottom w:w="100" w:type="dxa"/>
              <w:right w:w="100" w:type="dxa"/>
            </w:tcMar>
            <w:vAlign w:val="center"/>
          </w:tcPr>
          <w:p w14:paraId="78592452" w14:textId="77777777" w:rsidR="00413E5F" w:rsidRDefault="00B4071F">
            <w:pPr>
              <w:widowControl w:val="0"/>
              <w:shd w:val="clear" w:color="auto" w:fill="FFFFFF"/>
              <w:spacing w:after="0"/>
              <w:rPr>
                <w:rFonts w:ascii="Arial" w:eastAsia="Arial" w:hAnsi="Arial" w:cs="Arial"/>
                <w:sz w:val="16"/>
                <w:szCs w:val="16"/>
              </w:rPr>
              <w:pPrChange w:id="169" w:author="Razavi, Pedram/Medicine" w:date="2019-06-16T15:04:00Z">
                <w:pPr>
                  <w:widowControl w:val="0"/>
                  <w:shd w:val="clear" w:color="auto" w:fill="FFFFFF"/>
                  <w:spacing w:after="0"/>
                  <w:jc w:val="center"/>
                </w:pPr>
              </w:pPrChange>
            </w:pPr>
            <w:r>
              <w:rPr>
                <w:rFonts w:ascii="Arial" w:eastAsia="Arial" w:hAnsi="Arial" w:cs="Arial"/>
                <w:sz w:val="16"/>
                <w:szCs w:val="16"/>
              </w:rPr>
              <w:t>13</w:t>
            </w:r>
          </w:p>
        </w:tc>
        <w:tc>
          <w:tcPr>
            <w:tcW w:w="862" w:type="dxa"/>
            <w:tcMar>
              <w:top w:w="100" w:type="dxa"/>
              <w:left w:w="100" w:type="dxa"/>
              <w:bottom w:w="100" w:type="dxa"/>
              <w:right w:w="100" w:type="dxa"/>
            </w:tcMar>
            <w:vAlign w:val="center"/>
          </w:tcPr>
          <w:p w14:paraId="0ED366FC" w14:textId="77777777" w:rsidR="00413E5F" w:rsidRDefault="00B4071F">
            <w:pPr>
              <w:widowControl w:val="0"/>
              <w:shd w:val="clear" w:color="auto" w:fill="FFFFFF"/>
              <w:spacing w:after="0"/>
              <w:rPr>
                <w:rFonts w:ascii="Arial" w:eastAsia="Arial" w:hAnsi="Arial" w:cs="Arial"/>
                <w:sz w:val="16"/>
                <w:szCs w:val="16"/>
              </w:rPr>
              <w:pPrChange w:id="170" w:author="Razavi, Pedram/Medicine" w:date="2019-06-16T15:04:00Z">
                <w:pPr>
                  <w:widowControl w:val="0"/>
                  <w:shd w:val="clear" w:color="auto" w:fill="FFFFFF"/>
                  <w:spacing w:after="0"/>
                  <w:jc w:val="center"/>
                </w:pPr>
              </w:pPrChange>
            </w:pPr>
            <w:r>
              <w:rPr>
                <w:rFonts w:ascii="Arial" w:eastAsia="Arial" w:hAnsi="Arial" w:cs="Arial"/>
                <w:sz w:val="16"/>
                <w:szCs w:val="16"/>
              </w:rPr>
              <w:t>0.443</w:t>
            </w:r>
          </w:p>
        </w:tc>
        <w:tc>
          <w:tcPr>
            <w:tcW w:w="915" w:type="dxa"/>
            <w:tcMar>
              <w:top w:w="20" w:type="dxa"/>
              <w:left w:w="20" w:type="dxa"/>
              <w:bottom w:w="100" w:type="dxa"/>
              <w:right w:w="20" w:type="dxa"/>
            </w:tcMar>
            <w:vAlign w:val="bottom"/>
          </w:tcPr>
          <w:p w14:paraId="5F229B80" w14:textId="77777777" w:rsidR="00413E5F" w:rsidRDefault="00B4071F">
            <w:pPr>
              <w:widowControl w:val="0"/>
              <w:shd w:val="clear" w:color="auto" w:fill="FFFFFF"/>
              <w:spacing w:after="0"/>
              <w:rPr>
                <w:rFonts w:ascii="Arial" w:eastAsia="Arial" w:hAnsi="Arial" w:cs="Arial"/>
                <w:sz w:val="16"/>
                <w:szCs w:val="16"/>
              </w:rPr>
              <w:pPrChange w:id="17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552C9AFA" w14:textId="77777777">
        <w:trPr>
          <w:trHeight w:val="440"/>
        </w:trPr>
        <w:tc>
          <w:tcPr>
            <w:tcW w:w="1305" w:type="dxa"/>
            <w:tcMar>
              <w:top w:w="20" w:type="dxa"/>
              <w:left w:w="20" w:type="dxa"/>
              <w:bottom w:w="100" w:type="dxa"/>
              <w:right w:w="20" w:type="dxa"/>
            </w:tcMar>
            <w:vAlign w:val="bottom"/>
          </w:tcPr>
          <w:p w14:paraId="1C2283C9" w14:textId="77777777" w:rsidR="00413E5F" w:rsidRDefault="00B4071F">
            <w:pPr>
              <w:widowControl w:val="0"/>
              <w:shd w:val="clear" w:color="auto" w:fill="FFFFFF"/>
              <w:spacing w:after="0"/>
              <w:rPr>
                <w:rFonts w:ascii="Arial" w:eastAsia="Arial" w:hAnsi="Arial" w:cs="Arial"/>
                <w:sz w:val="16"/>
                <w:szCs w:val="16"/>
              </w:rPr>
              <w:pPrChange w:id="172" w:author="Razavi, Pedram/Medicine" w:date="2019-06-16T15:04:00Z">
                <w:pPr>
                  <w:widowControl w:val="0"/>
                  <w:shd w:val="clear" w:color="auto" w:fill="FFFFFF"/>
                  <w:spacing w:after="0"/>
                  <w:jc w:val="center"/>
                </w:pPr>
              </w:pPrChange>
            </w:pPr>
            <w:r>
              <w:rPr>
                <w:rFonts w:ascii="Arial" w:eastAsia="Arial" w:hAnsi="Arial" w:cs="Arial"/>
                <w:sz w:val="16"/>
                <w:szCs w:val="16"/>
              </w:rPr>
              <w:t>MSK-VL-0064</w:t>
            </w:r>
          </w:p>
        </w:tc>
        <w:tc>
          <w:tcPr>
            <w:tcW w:w="705" w:type="dxa"/>
            <w:tcMar>
              <w:top w:w="20" w:type="dxa"/>
              <w:left w:w="20" w:type="dxa"/>
              <w:bottom w:w="100" w:type="dxa"/>
              <w:right w:w="20" w:type="dxa"/>
            </w:tcMar>
            <w:vAlign w:val="bottom"/>
          </w:tcPr>
          <w:p w14:paraId="7326818B" w14:textId="77777777" w:rsidR="00413E5F" w:rsidRDefault="00B4071F">
            <w:pPr>
              <w:widowControl w:val="0"/>
              <w:shd w:val="clear" w:color="auto" w:fill="FFFFFF"/>
              <w:spacing w:after="0"/>
              <w:rPr>
                <w:rFonts w:ascii="Arial" w:eastAsia="Arial" w:hAnsi="Arial" w:cs="Arial"/>
                <w:i/>
                <w:sz w:val="16"/>
                <w:szCs w:val="16"/>
              </w:rPr>
              <w:pPrChange w:id="17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744B54C" w14:textId="77777777" w:rsidR="00413E5F" w:rsidRDefault="00B4071F">
            <w:pPr>
              <w:widowControl w:val="0"/>
              <w:shd w:val="clear" w:color="auto" w:fill="FFFFFF"/>
              <w:spacing w:after="0"/>
              <w:rPr>
                <w:rFonts w:ascii="Arial" w:eastAsia="Arial" w:hAnsi="Arial" w:cs="Arial"/>
                <w:sz w:val="16"/>
                <w:szCs w:val="16"/>
              </w:rPr>
              <w:pPrChange w:id="174" w:author="Razavi, Pedram/Medicine" w:date="2019-06-16T15:04:00Z">
                <w:pPr>
                  <w:widowControl w:val="0"/>
                  <w:shd w:val="clear" w:color="auto" w:fill="FFFFFF"/>
                  <w:spacing w:after="0"/>
                  <w:jc w:val="center"/>
                </w:pPr>
              </w:pPrChange>
            </w:pPr>
            <w:r>
              <w:rPr>
                <w:rFonts w:ascii="Arial" w:eastAsia="Arial" w:hAnsi="Arial" w:cs="Arial"/>
                <w:sz w:val="16"/>
                <w:szCs w:val="16"/>
              </w:rPr>
              <w:t>S637Vfs*51</w:t>
            </w:r>
          </w:p>
        </w:tc>
        <w:tc>
          <w:tcPr>
            <w:tcW w:w="862" w:type="dxa"/>
            <w:tcMar>
              <w:top w:w="20" w:type="dxa"/>
              <w:left w:w="20" w:type="dxa"/>
              <w:bottom w:w="100" w:type="dxa"/>
              <w:right w:w="20" w:type="dxa"/>
            </w:tcMar>
            <w:vAlign w:val="bottom"/>
          </w:tcPr>
          <w:p w14:paraId="11EBEB92" w14:textId="77777777" w:rsidR="00413E5F" w:rsidRDefault="00B4071F">
            <w:pPr>
              <w:widowControl w:val="0"/>
              <w:shd w:val="clear" w:color="auto" w:fill="FFFFFF"/>
              <w:spacing w:after="0"/>
              <w:rPr>
                <w:rFonts w:ascii="Arial" w:eastAsia="Arial" w:hAnsi="Arial" w:cs="Arial"/>
                <w:sz w:val="16"/>
                <w:szCs w:val="16"/>
              </w:rPr>
              <w:pPrChange w:id="175" w:author="Razavi, Pedram/Medicine" w:date="2019-06-16T15:04:00Z">
                <w:pPr>
                  <w:widowControl w:val="0"/>
                  <w:shd w:val="clear" w:color="auto" w:fill="FFFFFF"/>
                  <w:spacing w:after="0"/>
                  <w:jc w:val="center"/>
                </w:pPr>
              </w:pPrChange>
            </w:pPr>
            <w:r>
              <w:rPr>
                <w:rFonts w:ascii="Arial" w:eastAsia="Arial" w:hAnsi="Arial" w:cs="Arial"/>
                <w:sz w:val="16"/>
                <w:szCs w:val="16"/>
              </w:rPr>
              <w:t>5731</w:t>
            </w:r>
          </w:p>
        </w:tc>
        <w:tc>
          <w:tcPr>
            <w:tcW w:w="862" w:type="dxa"/>
            <w:tcMar>
              <w:top w:w="20" w:type="dxa"/>
              <w:left w:w="20" w:type="dxa"/>
              <w:bottom w:w="100" w:type="dxa"/>
              <w:right w:w="20" w:type="dxa"/>
            </w:tcMar>
            <w:vAlign w:val="bottom"/>
          </w:tcPr>
          <w:p w14:paraId="22B8F40B" w14:textId="77777777" w:rsidR="00413E5F" w:rsidRDefault="00B4071F">
            <w:pPr>
              <w:widowControl w:val="0"/>
              <w:shd w:val="clear" w:color="auto" w:fill="FFFFFF"/>
              <w:spacing w:after="0"/>
              <w:rPr>
                <w:rFonts w:ascii="Arial" w:eastAsia="Arial" w:hAnsi="Arial" w:cs="Arial"/>
                <w:sz w:val="16"/>
                <w:szCs w:val="16"/>
              </w:rPr>
              <w:pPrChange w:id="176" w:author="Razavi, Pedram/Medicine" w:date="2019-06-16T15:04:00Z">
                <w:pPr>
                  <w:widowControl w:val="0"/>
                  <w:shd w:val="clear" w:color="auto" w:fill="FFFFFF"/>
                  <w:spacing w:after="0"/>
                  <w:jc w:val="center"/>
                </w:pPr>
              </w:pPrChange>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2C76FFB9" w14:textId="77777777" w:rsidR="00413E5F" w:rsidRDefault="00B4071F">
            <w:pPr>
              <w:widowControl w:val="0"/>
              <w:spacing w:after="0" w:line="240" w:lineRule="auto"/>
              <w:rPr>
                <w:rFonts w:ascii="Arial" w:eastAsia="Arial" w:hAnsi="Arial" w:cs="Arial"/>
                <w:sz w:val="16"/>
                <w:szCs w:val="16"/>
              </w:rPr>
              <w:pPrChange w:id="177" w:author="Razavi, Pedram/Medicine" w:date="2019-06-16T15:04:00Z">
                <w:pPr>
                  <w:widowControl w:val="0"/>
                  <w:spacing w:after="0" w:line="240" w:lineRule="auto"/>
                  <w:jc w:val="center"/>
                </w:pPr>
              </w:pPrChange>
            </w:pPr>
            <w:r>
              <w:rPr>
                <w:rFonts w:ascii="Arial" w:eastAsia="Arial" w:hAnsi="Arial" w:cs="Arial"/>
                <w:sz w:val="16"/>
                <w:szCs w:val="16"/>
              </w:rPr>
              <w:t>0.140</w:t>
            </w:r>
          </w:p>
        </w:tc>
        <w:tc>
          <w:tcPr>
            <w:tcW w:w="862" w:type="dxa"/>
            <w:tcMar>
              <w:top w:w="100" w:type="dxa"/>
              <w:left w:w="100" w:type="dxa"/>
              <w:bottom w:w="100" w:type="dxa"/>
              <w:right w:w="100" w:type="dxa"/>
            </w:tcMar>
            <w:vAlign w:val="center"/>
          </w:tcPr>
          <w:p w14:paraId="6C3D18BF" w14:textId="77777777" w:rsidR="00413E5F" w:rsidRDefault="00B4071F">
            <w:pPr>
              <w:widowControl w:val="0"/>
              <w:shd w:val="clear" w:color="auto" w:fill="FFFFFF"/>
              <w:spacing w:after="0"/>
              <w:rPr>
                <w:rFonts w:ascii="Arial" w:eastAsia="Arial" w:hAnsi="Arial" w:cs="Arial"/>
                <w:sz w:val="16"/>
                <w:szCs w:val="16"/>
              </w:rPr>
              <w:pPrChange w:id="178" w:author="Razavi, Pedram/Medicine" w:date="2019-06-16T15:04:00Z">
                <w:pPr>
                  <w:widowControl w:val="0"/>
                  <w:shd w:val="clear" w:color="auto" w:fill="FFFFFF"/>
                  <w:spacing w:after="0"/>
                  <w:jc w:val="center"/>
                </w:pPr>
              </w:pPrChange>
            </w:pPr>
            <w:r>
              <w:rPr>
                <w:rFonts w:ascii="Arial" w:eastAsia="Arial" w:hAnsi="Arial" w:cs="Arial"/>
                <w:sz w:val="16"/>
                <w:szCs w:val="16"/>
              </w:rPr>
              <w:t>3869</w:t>
            </w:r>
          </w:p>
        </w:tc>
        <w:tc>
          <w:tcPr>
            <w:tcW w:w="862" w:type="dxa"/>
            <w:tcMar>
              <w:top w:w="100" w:type="dxa"/>
              <w:left w:w="100" w:type="dxa"/>
              <w:bottom w:w="100" w:type="dxa"/>
              <w:right w:w="100" w:type="dxa"/>
            </w:tcMar>
            <w:vAlign w:val="center"/>
          </w:tcPr>
          <w:p w14:paraId="7EEB4E98" w14:textId="77777777" w:rsidR="00413E5F" w:rsidRDefault="00B4071F">
            <w:pPr>
              <w:widowControl w:val="0"/>
              <w:shd w:val="clear" w:color="auto" w:fill="FFFFFF"/>
              <w:spacing w:after="0"/>
              <w:rPr>
                <w:rFonts w:ascii="Arial" w:eastAsia="Arial" w:hAnsi="Arial" w:cs="Arial"/>
                <w:sz w:val="16"/>
                <w:szCs w:val="16"/>
              </w:rPr>
              <w:pPrChange w:id="179" w:author="Razavi, Pedram/Medicine" w:date="2019-06-16T15:04:00Z">
                <w:pPr>
                  <w:widowControl w:val="0"/>
                  <w:shd w:val="clear" w:color="auto" w:fill="FFFFFF"/>
                  <w:spacing w:after="0"/>
                  <w:jc w:val="center"/>
                </w:pPr>
              </w:pPrChange>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24331D20" w14:textId="77777777" w:rsidR="00413E5F" w:rsidRDefault="00B4071F">
            <w:pPr>
              <w:widowControl w:val="0"/>
              <w:shd w:val="clear" w:color="auto" w:fill="FFFFFF"/>
              <w:spacing w:after="0"/>
              <w:rPr>
                <w:rFonts w:ascii="Arial" w:eastAsia="Arial" w:hAnsi="Arial" w:cs="Arial"/>
                <w:sz w:val="16"/>
                <w:szCs w:val="16"/>
              </w:rPr>
              <w:pPrChange w:id="180" w:author="Razavi, Pedram/Medicine" w:date="2019-06-16T15:04:00Z">
                <w:pPr>
                  <w:widowControl w:val="0"/>
                  <w:shd w:val="clear" w:color="auto" w:fill="FFFFFF"/>
                  <w:spacing w:after="0"/>
                  <w:jc w:val="center"/>
                </w:pPr>
              </w:pPrChange>
            </w:pPr>
            <w:r>
              <w:rPr>
                <w:rFonts w:ascii="Arial" w:eastAsia="Arial" w:hAnsi="Arial" w:cs="Arial"/>
                <w:sz w:val="16"/>
                <w:szCs w:val="16"/>
              </w:rPr>
              <w:t>0.181</w:t>
            </w:r>
          </w:p>
        </w:tc>
        <w:tc>
          <w:tcPr>
            <w:tcW w:w="915" w:type="dxa"/>
            <w:tcMar>
              <w:top w:w="20" w:type="dxa"/>
              <w:left w:w="20" w:type="dxa"/>
              <w:bottom w:w="100" w:type="dxa"/>
              <w:right w:w="20" w:type="dxa"/>
            </w:tcMar>
            <w:vAlign w:val="bottom"/>
          </w:tcPr>
          <w:p w14:paraId="57F10A7F" w14:textId="77777777" w:rsidR="00413E5F" w:rsidRDefault="00B4071F">
            <w:pPr>
              <w:widowControl w:val="0"/>
              <w:shd w:val="clear" w:color="auto" w:fill="FFFFFF"/>
              <w:spacing w:after="0"/>
              <w:rPr>
                <w:rFonts w:ascii="Arial" w:eastAsia="Arial" w:hAnsi="Arial" w:cs="Arial"/>
                <w:sz w:val="16"/>
                <w:szCs w:val="16"/>
              </w:rPr>
              <w:pPrChange w:id="18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5A655BCA" w14:textId="77777777">
        <w:trPr>
          <w:trHeight w:val="440"/>
        </w:trPr>
        <w:tc>
          <w:tcPr>
            <w:tcW w:w="1305" w:type="dxa"/>
            <w:tcMar>
              <w:top w:w="20" w:type="dxa"/>
              <w:left w:w="20" w:type="dxa"/>
              <w:bottom w:w="100" w:type="dxa"/>
              <w:right w:w="20" w:type="dxa"/>
            </w:tcMar>
            <w:vAlign w:val="bottom"/>
          </w:tcPr>
          <w:p w14:paraId="2B4257CA" w14:textId="77777777" w:rsidR="00413E5F" w:rsidRDefault="00B4071F">
            <w:pPr>
              <w:widowControl w:val="0"/>
              <w:shd w:val="clear" w:color="auto" w:fill="FFFFFF"/>
              <w:spacing w:after="0"/>
              <w:rPr>
                <w:rFonts w:ascii="Arial" w:eastAsia="Arial" w:hAnsi="Arial" w:cs="Arial"/>
                <w:sz w:val="16"/>
                <w:szCs w:val="16"/>
              </w:rPr>
              <w:pPrChange w:id="182" w:author="Razavi, Pedram/Medicine" w:date="2019-06-16T15:04:00Z">
                <w:pPr>
                  <w:widowControl w:val="0"/>
                  <w:shd w:val="clear" w:color="auto" w:fill="FFFFFF"/>
                  <w:spacing w:after="0"/>
                  <w:jc w:val="center"/>
                </w:pPr>
              </w:pPrChange>
            </w:pPr>
            <w:r>
              <w:rPr>
                <w:rFonts w:ascii="Arial" w:eastAsia="Arial" w:hAnsi="Arial" w:cs="Arial"/>
                <w:sz w:val="16"/>
                <w:szCs w:val="16"/>
              </w:rPr>
              <w:t>MSK-VP-0001</w:t>
            </w:r>
          </w:p>
        </w:tc>
        <w:tc>
          <w:tcPr>
            <w:tcW w:w="705" w:type="dxa"/>
            <w:tcMar>
              <w:top w:w="20" w:type="dxa"/>
              <w:left w:w="20" w:type="dxa"/>
              <w:bottom w:w="100" w:type="dxa"/>
              <w:right w:w="20" w:type="dxa"/>
            </w:tcMar>
            <w:vAlign w:val="bottom"/>
          </w:tcPr>
          <w:p w14:paraId="2B2EBA99" w14:textId="77777777" w:rsidR="00413E5F" w:rsidRDefault="00B4071F">
            <w:pPr>
              <w:widowControl w:val="0"/>
              <w:shd w:val="clear" w:color="auto" w:fill="FFFFFF"/>
              <w:spacing w:after="0"/>
              <w:rPr>
                <w:rFonts w:ascii="Arial" w:eastAsia="Arial" w:hAnsi="Arial" w:cs="Arial"/>
                <w:i/>
                <w:sz w:val="16"/>
                <w:szCs w:val="16"/>
              </w:rPr>
              <w:pPrChange w:id="183"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3AB94DBC" w14:textId="77777777" w:rsidR="00413E5F" w:rsidRDefault="00B4071F">
            <w:pPr>
              <w:widowControl w:val="0"/>
              <w:shd w:val="clear" w:color="auto" w:fill="FFFFFF"/>
              <w:spacing w:after="0"/>
              <w:rPr>
                <w:rFonts w:ascii="Arial" w:eastAsia="Arial" w:hAnsi="Arial" w:cs="Arial"/>
                <w:sz w:val="16"/>
                <w:szCs w:val="16"/>
              </w:rPr>
              <w:pPrChange w:id="184" w:author="Razavi, Pedram/Medicine" w:date="2019-06-16T15:04:00Z">
                <w:pPr>
                  <w:widowControl w:val="0"/>
                  <w:shd w:val="clear" w:color="auto" w:fill="FFFFFF"/>
                  <w:spacing w:after="0"/>
                  <w:jc w:val="center"/>
                </w:pPr>
              </w:pPrChange>
            </w:pPr>
            <w:r>
              <w:rPr>
                <w:rFonts w:ascii="Arial" w:eastAsia="Arial" w:hAnsi="Arial" w:cs="Arial"/>
                <w:sz w:val="16"/>
                <w:szCs w:val="16"/>
              </w:rPr>
              <w:t>W1831*</w:t>
            </w:r>
          </w:p>
        </w:tc>
        <w:tc>
          <w:tcPr>
            <w:tcW w:w="862" w:type="dxa"/>
            <w:tcMar>
              <w:top w:w="20" w:type="dxa"/>
              <w:left w:w="20" w:type="dxa"/>
              <w:bottom w:w="100" w:type="dxa"/>
              <w:right w:w="20" w:type="dxa"/>
            </w:tcMar>
            <w:vAlign w:val="bottom"/>
          </w:tcPr>
          <w:p w14:paraId="71E7EA14" w14:textId="77777777" w:rsidR="00413E5F" w:rsidRDefault="00B4071F">
            <w:pPr>
              <w:widowControl w:val="0"/>
              <w:shd w:val="clear" w:color="auto" w:fill="FFFFFF"/>
              <w:spacing w:after="0"/>
              <w:rPr>
                <w:rFonts w:ascii="Arial" w:eastAsia="Arial" w:hAnsi="Arial" w:cs="Arial"/>
                <w:sz w:val="16"/>
                <w:szCs w:val="16"/>
              </w:rPr>
              <w:pPrChange w:id="185" w:author="Razavi, Pedram/Medicine" w:date="2019-06-16T15:04:00Z">
                <w:pPr>
                  <w:widowControl w:val="0"/>
                  <w:shd w:val="clear" w:color="auto" w:fill="FFFFFF"/>
                  <w:spacing w:after="0"/>
                  <w:jc w:val="center"/>
                </w:pPr>
              </w:pPrChange>
            </w:pPr>
            <w:r>
              <w:rPr>
                <w:rFonts w:ascii="Arial" w:eastAsia="Arial" w:hAnsi="Arial" w:cs="Arial"/>
                <w:sz w:val="16"/>
                <w:szCs w:val="16"/>
              </w:rPr>
              <w:t>6741</w:t>
            </w:r>
          </w:p>
        </w:tc>
        <w:tc>
          <w:tcPr>
            <w:tcW w:w="862" w:type="dxa"/>
            <w:tcMar>
              <w:top w:w="20" w:type="dxa"/>
              <w:left w:w="20" w:type="dxa"/>
              <w:bottom w:w="100" w:type="dxa"/>
              <w:right w:w="20" w:type="dxa"/>
            </w:tcMar>
            <w:vAlign w:val="bottom"/>
          </w:tcPr>
          <w:p w14:paraId="690BF7BA" w14:textId="77777777" w:rsidR="00413E5F" w:rsidRDefault="00B4071F">
            <w:pPr>
              <w:widowControl w:val="0"/>
              <w:shd w:val="clear" w:color="auto" w:fill="FFFFFF"/>
              <w:spacing w:after="0"/>
              <w:rPr>
                <w:rFonts w:ascii="Arial" w:eastAsia="Arial" w:hAnsi="Arial" w:cs="Arial"/>
                <w:sz w:val="16"/>
                <w:szCs w:val="16"/>
              </w:rPr>
              <w:pPrChange w:id="186" w:author="Razavi, Pedram/Medicine" w:date="2019-06-16T15:04:00Z">
                <w:pPr>
                  <w:widowControl w:val="0"/>
                  <w:shd w:val="clear" w:color="auto" w:fill="FFFFFF"/>
                  <w:spacing w:after="0"/>
                  <w:jc w:val="center"/>
                </w:pPr>
              </w:pPrChange>
            </w:pPr>
            <w:r>
              <w:rPr>
                <w:rFonts w:ascii="Arial" w:eastAsia="Arial" w:hAnsi="Arial" w:cs="Arial"/>
                <w:sz w:val="16"/>
                <w:szCs w:val="16"/>
              </w:rPr>
              <w:t>42</w:t>
            </w:r>
          </w:p>
        </w:tc>
        <w:tc>
          <w:tcPr>
            <w:tcW w:w="862" w:type="dxa"/>
            <w:tcMar>
              <w:top w:w="100" w:type="dxa"/>
              <w:left w:w="100" w:type="dxa"/>
              <w:bottom w:w="100" w:type="dxa"/>
              <w:right w:w="100" w:type="dxa"/>
            </w:tcMar>
            <w:vAlign w:val="center"/>
          </w:tcPr>
          <w:p w14:paraId="0B2B7B28" w14:textId="77777777" w:rsidR="00413E5F" w:rsidRDefault="00B4071F">
            <w:pPr>
              <w:widowControl w:val="0"/>
              <w:spacing w:after="0" w:line="240" w:lineRule="auto"/>
              <w:rPr>
                <w:rFonts w:ascii="Arial" w:eastAsia="Arial" w:hAnsi="Arial" w:cs="Arial"/>
                <w:sz w:val="16"/>
                <w:szCs w:val="16"/>
              </w:rPr>
              <w:pPrChange w:id="187" w:author="Razavi, Pedram/Medicine" w:date="2019-06-16T15:04:00Z">
                <w:pPr>
                  <w:widowControl w:val="0"/>
                  <w:spacing w:after="0" w:line="240" w:lineRule="auto"/>
                  <w:jc w:val="center"/>
                </w:pPr>
              </w:pPrChange>
            </w:pPr>
            <w:r>
              <w:rPr>
                <w:rFonts w:ascii="Arial" w:eastAsia="Arial" w:hAnsi="Arial" w:cs="Arial"/>
                <w:sz w:val="16"/>
                <w:szCs w:val="16"/>
              </w:rPr>
              <w:t>0.623</w:t>
            </w:r>
          </w:p>
        </w:tc>
        <w:tc>
          <w:tcPr>
            <w:tcW w:w="862" w:type="dxa"/>
            <w:tcMar>
              <w:top w:w="100" w:type="dxa"/>
              <w:left w:w="100" w:type="dxa"/>
              <w:bottom w:w="100" w:type="dxa"/>
              <w:right w:w="100" w:type="dxa"/>
            </w:tcMar>
            <w:vAlign w:val="center"/>
          </w:tcPr>
          <w:p w14:paraId="1E20662E" w14:textId="77777777" w:rsidR="00413E5F" w:rsidRDefault="00B4071F">
            <w:pPr>
              <w:widowControl w:val="0"/>
              <w:shd w:val="clear" w:color="auto" w:fill="FFFFFF"/>
              <w:spacing w:after="0"/>
              <w:rPr>
                <w:rFonts w:ascii="Arial" w:eastAsia="Arial" w:hAnsi="Arial" w:cs="Arial"/>
                <w:sz w:val="16"/>
                <w:szCs w:val="16"/>
              </w:rPr>
              <w:pPrChange w:id="188" w:author="Razavi, Pedram/Medicine" w:date="2019-06-16T15:04:00Z">
                <w:pPr>
                  <w:widowControl w:val="0"/>
                  <w:shd w:val="clear" w:color="auto" w:fill="FFFFFF"/>
                  <w:spacing w:after="0"/>
                  <w:jc w:val="center"/>
                </w:pPr>
              </w:pPrChange>
            </w:pPr>
            <w:r>
              <w:rPr>
                <w:rFonts w:ascii="Arial" w:eastAsia="Arial" w:hAnsi="Arial" w:cs="Arial"/>
                <w:sz w:val="16"/>
                <w:szCs w:val="16"/>
              </w:rPr>
              <w:t>4881</w:t>
            </w:r>
          </w:p>
        </w:tc>
        <w:tc>
          <w:tcPr>
            <w:tcW w:w="862" w:type="dxa"/>
            <w:tcMar>
              <w:top w:w="100" w:type="dxa"/>
              <w:left w:w="100" w:type="dxa"/>
              <w:bottom w:w="100" w:type="dxa"/>
              <w:right w:w="100" w:type="dxa"/>
            </w:tcMar>
            <w:vAlign w:val="center"/>
          </w:tcPr>
          <w:p w14:paraId="5BFCB279" w14:textId="77777777" w:rsidR="00413E5F" w:rsidRDefault="00B4071F">
            <w:pPr>
              <w:widowControl w:val="0"/>
              <w:shd w:val="clear" w:color="auto" w:fill="FFFFFF"/>
              <w:spacing w:after="0"/>
              <w:rPr>
                <w:rFonts w:ascii="Arial" w:eastAsia="Arial" w:hAnsi="Arial" w:cs="Arial"/>
                <w:sz w:val="16"/>
                <w:szCs w:val="16"/>
              </w:rPr>
              <w:pPrChange w:id="189" w:author="Razavi, Pedram/Medicine" w:date="2019-06-16T15:04:00Z">
                <w:pPr>
                  <w:widowControl w:val="0"/>
                  <w:shd w:val="clear" w:color="auto" w:fill="FFFFFF"/>
                  <w:spacing w:after="0"/>
                  <w:jc w:val="center"/>
                </w:pPr>
              </w:pPrChange>
            </w:pPr>
            <w:r>
              <w:rPr>
                <w:rFonts w:ascii="Arial" w:eastAsia="Arial" w:hAnsi="Arial" w:cs="Arial"/>
                <w:sz w:val="16"/>
                <w:szCs w:val="16"/>
              </w:rPr>
              <w:t>32</w:t>
            </w:r>
          </w:p>
        </w:tc>
        <w:tc>
          <w:tcPr>
            <w:tcW w:w="862" w:type="dxa"/>
            <w:tcMar>
              <w:top w:w="100" w:type="dxa"/>
              <w:left w:w="100" w:type="dxa"/>
              <w:bottom w:w="100" w:type="dxa"/>
              <w:right w:w="100" w:type="dxa"/>
            </w:tcMar>
            <w:vAlign w:val="center"/>
          </w:tcPr>
          <w:p w14:paraId="0857BBE7" w14:textId="77777777" w:rsidR="00413E5F" w:rsidRDefault="00B4071F">
            <w:pPr>
              <w:widowControl w:val="0"/>
              <w:shd w:val="clear" w:color="auto" w:fill="FFFFFF"/>
              <w:spacing w:after="0"/>
              <w:rPr>
                <w:rFonts w:ascii="Arial" w:eastAsia="Arial" w:hAnsi="Arial" w:cs="Arial"/>
                <w:sz w:val="16"/>
                <w:szCs w:val="16"/>
              </w:rPr>
              <w:pPrChange w:id="190" w:author="Razavi, Pedram/Medicine" w:date="2019-06-16T15:04:00Z">
                <w:pPr>
                  <w:widowControl w:val="0"/>
                  <w:shd w:val="clear" w:color="auto" w:fill="FFFFFF"/>
                  <w:spacing w:after="0"/>
                  <w:jc w:val="center"/>
                </w:pPr>
              </w:pPrChange>
            </w:pPr>
            <w:r>
              <w:rPr>
                <w:rFonts w:ascii="Arial" w:eastAsia="Arial" w:hAnsi="Arial" w:cs="Arial"/>
                <w:sz w:val="16"/>
                <w:szCs w:val="16"/>
              </w:rPr>
              <w:t>0.656</w:t>
            </w:r>
          </w:p>
        </w:tc>
        <w:tc>
          <w:tcPr>
            <w:tcW w:w="915" w:type="dxa"/>
            <w:tcMar>
              <w:top w:w="20" w:type="dxa"/>
              <w:left w:w="20" w:type="dxa"/>
              <w:bottom w:w="100" w:type="dxa"/>
              <w:right w:w="20" w:type="dxa"/>
            </w:tcMar>
            <w:vAlign w:val="bottom"/>
          </w:tcPr>
          <w:p w14:paraId="28D04EA2" w14:textId="77777777" w:rsidR="00413E5F" w:rsidRDefault="00B4071F">
            <w:pPr>
              <w:widowControl w:val="0"/>
              <w:shd w:val="clear" w:color="auto" w:fill="FFFFFF"/>
              <w:spacing w:after="0"/>
              <w:rPr>
                <w:rFonts w:ascii="Arial" w:eastAsia="Arial" w:hAnsi="Arial" w:cs="Arial"/>
                <w:sz w:val="16"/>
                <w:szCs w:val="16"/>
              </w:rPr>
              <w:pPrChange w:id="19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38223EE1" w14:textId="77777777">
        <w:trPr>
          <w:trHeight w:val="440"/>
        </w:trPr>
        <w:tc>
          <w:tcPr>
            <w:tcW w:w="1305" w:type="dxa"/>
            <w:tcMar>
              <w:top w:w="20" w:type="dxa"/>
              <w:left w:w="20" w:type="dxa"/>
              <w:bottom w:w="100" w:type="dxa"/>
              <w:right w:w="20" w:type="dxa"/>
            </w:tcMar>
            <w:vAlign w:val="bottom"/>
          </w:tcPr>
          <w:p w14:paraId="7D7F4466" w14:textId="77777777" w:rsidR="00413E5F" w:rsidRDefault="00B4071F">
            <w:pPr>
              <w:widowControl w:val="0"/>
              <w:shd w:val="clear" w:color="auto" w:fill="FFFFFF"/>
              <w:spacing w:after="0"/>
              <w:rPr>
                <w:rFonts w:ascii="Arial" w:eastAsia="Arial" w:hAnsi="Arial" w:cs="Arial"/>
                <w:sz w:val="16"/>
                <w:szCs w:val="16"/>
              </w:rPr>
              <w:pPrChange w:id="192" w:author="Razavi, Pedram/Medicine" w:date="2019-06-16T15:04:00Z">
                <w:pPr>
                  <w:widowControl w:val="0"/>
                  <w:shd w:val="clear" w:color="auto" w:fill="FFFFFF"/>
                  <w:spacing w:after="0"/>
                  <w:jc w:val="center"/>
                </w:pPr>
              </w:pPrChange>
            </w:pPr>
            <w:r>
              <w:rPr>
                <w:rFonts w:ascii="Arial" w:eastAsia="Arial" w:hAnsi="Arial" w:cs="Arial"/>
                <w:sz w:val="16"/>
                <w:szCs w:val="16"/>
              </w:rPr>
              <w:t>MSK-VP-0009</w:t>
            </w:r>
          </w:p>
        </w:tc>
        <w:tc>
          <w:tcPr>
            <w:tcW w:w="705" w:type="dxa"/>
            <w:tcMar>
              <w:top w:w="20" w:type="dxa"/>
              <w:left w:w="20" w:type="dxa"/>
              <w:bottom w:w="100" w:type="dxa"/>
              <w:right w:w="20" w:type="dxa"/>
            </w:tcMar>
            <w:vAlign w:val="bottom"/>
          </w:tcPr>
          <w:p w14:paraId="166FEC1A" w14:textId="77777777" w:rsidR="00413E5F" w:rsidRDefault="00B4071F">
            <w:pPr>
              <w:widowControl w:val="0"/>
              <w:shd w:val="clear" w:color="auto" w:fill="FFFFFF"/>
              <w:spacing w:after="0"/>
              <w:rPr>
                <w:rFonts w:ascii="Arial" w:eastAsia="Arial" w:hAnsi="Arial" w:cs="Arial"/>
                <w:i/>
                <w:sz w:val="16"/>
                <w:szCs w:val="16"/>
              </w:rPr>
              <w:pPrChange w:id="193"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5EC15C6A" w14:textId="77777777" w:rsidR="00413E5F" w:rsidRDefault="00B4071F">
            <w:pPr>
              <w:widowControl w:val="0"/>
              <w:shd w:val="clear" w:color="auto" w:fill="FFFFFF"/>
              <w:spacing w:after="0"/>
              <w:rPr>
                <w:rFonts w:ascii="Arial" w:eastAsia="Arial" w:hAnsi="Arial" w:cs="Arial"/>
                <w:sz w:val="16"/>
                <w:szCs w:val="16"/>
              </w:rPr>
              <w:pPrChange w:id="194" w:author="Razavi, Pedram/Medicine" w:date="2019-06-16T15:04:00Z">
                <w:pPr>
                  <w:widowControl w:val="0"/>
                  <w:shd w:val="clear" w:color="auto" w:fill="FFFFFF"/>
                  <w:spacing w:after="0"/>
                  <w:jc w:val="center"/>
                </w:pPr>
              </w:pPrChange>
            </w:pPr>
            <w:r>
              <w:rPr>
                <w:rFonts w:ascii="Arial" w:eastAsia="Arial" w:hAnsi="Arial" w:cs="Arial"/>
                <w:sz w:val="16"/>
                <w:szCs w:val="16"/>
              </w:rPr>
              <w:t>C1502Afs*5</w:t>
            </w:r>
          </w:p>
        </w:tc>
        <w:tc>
          <w:tcPr>
            <w:tcW w:w="862" w:type="dxa"/>
            <w:tcMar>
              <w:top w:w="20" w:type="dxa"/>
              <w:left w:w="20" w:type="dxa"/>
              <w:bottom w:w="100" w:type="dxa"/>
              <w:right w:w="20" w:type="dxa"/>
            </w:tcMar>
            <w:vAlign w:val="bottom"/>
          </w:tcPr>
          <w:p w14:paraId="3B032679" w14:textId="77777777" w:rsidR="00413E5F" w:rsidRDefault="00B4071F">
            <w:pPr>
              <w:widowControl w:val="0"/>
              <w:shd w:val="clear" w:color="auto" w:fill="FFFFFF"/>
              <w:spacing w:after="0"/>
              <w:rPr>
                <w:rFonts w:ascii="Arial" w:eastAsia="Arial" w:hAnsi="Arial" w:cs="Arial"/>
                <w:sz w:val="16"/>
                <w:szCs w:val="16"/>
              </w:rPr>
              <w:pPrChange w:id="195" w:author="Razavi, Pedram/Medicine" w:date="2019-06-16T15:04:00Z">
                <w:pPr>
                  <w:widowControl w:val="0"/>
                  <w:shd w:val="clear" w:color="auto" w:fill="FFFFFF"/>
                  <w:spacing w:after="0"/>
                  <w:jc w:val="center"/>
                </w:pPr>
              </w:pPrChange>
            </w:pPr>
            <w:r>
              <w:rPr>
                <w:rFonts w:ascii="Arial" w:eastAsia="Arial" w:hAnsi="Arial" w:cs="Arial"/>
                <w:sz w:val="16"/>
                <w:szCs w:val="16"/>
              </w:rPr>
              <w:t>3782</w:t>
            </w:r>
          </w:p>
        </w:tc>
        <w:tc>
          <w:tcPr>
            <w:tcW w:w="862" w:type="dxa"/>
            <w:tcMar>
              <w:top w:w="20" w:type="dxa"/>
              <w:left w:w="20" w:type="dxa"/>
              <w:bottom w:w="100" w:type="dxa"/>
              <w:right w:w="20" w:type="dxa"/>
            </w:tcMar>
            <w:vAlign w:val="bottom"/>
          </w:tcPr>
          <w:p w14:paraId="02E7D33E" w14:textId="77777777" w:rsidR="00413E5F" w:rsidRDefault="00B4071F">
            <w:pPr>
              <w:widowControl w:val="0"/>
              <w:shd w:val="clear" w:color="auto" w:fill="FFFFFF"/>
              <w:spacing w:after="0"/>
              <w:rPr>
                <w:rFonts w:ascii="Arial" w:eastAsia="Arial" w:hAnsi="Arial" w:cs="Arial"/>
                <w:sz w:val="16"/>
                <w:szCs w:val="16"/>
              </w:rPr>
              <w:pPrChange w:id="196" w:author="Razavi, Pedram/Medicine" w:date="2019-06-16T15:04:00Z">
                <w:pPr>
                  <w:widowControl w:val="0"/>
                  <w:shd w:val="clear" w:color="auto" w:fill="FFFFFF"/>
                  <w:spacing w:after="0"/>
                  <w:jc w:val="center"/>
                </w:pPr>
              </w:pPrChange>
            </w:pPr>
            <w:r>
              <w:rPr>
                <w:rFonts w:ascii="Arial" w:eastAsia="Arial" w:hAnsi="Arial" w:cs="Arial"/>
                <w:sz w:val="16"/>
                <w:szCs w:val="16"/>
              </w:rPr>
              <w:t>75</w:t>
            </w:r>
          </w:p>
        </w:tc>
        <w:tc>
          <w:tcPr>
            <w:tcW w:w="862" w:type="dxa"/>
            <w:tcMar>
              <w:top w:w="100" w:type="dxa"/>
              <w:left w:w="100" w:type="dxa"/>
              <w:bottom w:w="100" w:type="dxa"/>
              <w:right w:w="100" w:type="dxa"/>
            </w:tcMar>
            <w:vAlign w:val="center"/>
          </w:tcPr>
          <w:p w14:paraId="129F987D" w14:textId="77777777" w:rsidR="00413E5F" w:rsidRDefault="00B4071F">
            <w:pPr>
              <w:widowControl w:val="0"/>
              <w:spacing w:after="0" w:line="240" w:lineRule="auto"/>
              <w:rPr>
                <w:rFonts w:ascii="Arial" w:eastAsia="Arial" w:hAnsi="Arial" w:cs="Arial"/>
                <w:sz w:val="16"/>
                <w:szCs w:val="16"/>
              </w:rPr>
              <w:pPrChange w:id="197" w:author="Razavi, Pedram/Medicine" w:date="2019-06-16T15:04:00Z">
                <w:pPr>
                  <w:widowControl w:val="0"/>
                  <w:spacing w:after="0" w:line="240" w:lineRule="auto"/>
                  <w:jc w:val="center"/>
                </w:pPr>
              </w:pPrChange>
            </w:pPr>
            <w:r>
              <w:rPr>
                <w:rFonts w:ascii="Arial" w:eastAsia="Arial" w:hAnsi="Arial" w:cs="Arial"/>
                <w:sz w:val="16"/>
                <w:szCs w:val="16"/>
              </w:rPr>
              <w:t>1.98</w:t>
            </w:r>
          </w:p>
        </w:tc>
        <w:tc>
          <w:tcPr>
            <w:tcW w:w="862" w:type="dxa"/>
            <w:tcMar>
              <w:top w:w="100" w:type="dxa"/>
              <w:left w:w="100" w:type="dxa"/>
              <w:bottom w:w="100" w:type="dxa"/>
              <w:right w:w="100" w:type="dxa"/>
            </w:tcMar>
            <w:vAlign w:val="center"/>
          </w:tcPr>
          <w:p w14:paraId="0FA9B846" w14:textId="77777777" w:rsidR="00413E5F" w:rsidRDefault="00B4071F">
            <w:pPr>
              <w:widowControl w:val="0"/>
              <w:shd w:val="clear" w:color="auto" w:fill="FFFFFF"/>
              <w:spacing w:after="0"/>
              <w:rPr>
                <w:rFonts w:ascii="Arial" w:eastAsia="Arial" w:hAnsi="Arial" w:cs="Arial"/>
                <w:sz w:val="16"/>
                <w:szCs w:val="16"/>
              </w:rPr>
              <w:pPrChange w:id="198" w:author="Razavi, Pedram/Medicine" w:date="2019-06-16T15:04:00Z">
                <w:pPr>
                  <w:widowControl w:val="0"/>
                  <w:shd w:val="clear" w:color="auto" w:fill="FFFFFF"/>
                  <w:spacing w:after="0"/>
                  <w:jc w:val="center"/>
                </w:pPr>
              </w:pPrChange>
            </w:pPr>
            <w:r>
              <w:rPr>
                <w:rFonts w:ascii="Arial" w:eastAsia="Arial" w:hAnsi="Arial" w:cs="Arial"/>
                <w:sz w:val="16"/>
                <w:szCs w:val="16"/>
              </w:rPr>
              <w:t>3676</w:t>
            </w:r>
          </w:p>
        </w:tc>
        <w:tc>
          <w:tcPr>
            <w:tcW w:w="862" w:type="dxa"/>
            <w:tcMar>
              <w:top w:w="100" w:type="dxa"/>
              <w:left w:w="100" w:type="dxa"/>
              <w:bottom w:w="100" w:type="dxa"/>
              <w:right w:w="100" w:type="dxa"/>
            </w:tcMar>
            <w:vAlign w:val="center"/>
          </w:tcPr>
          <w:p w14:paraId="7D0F1D22" w14:textId="77777777" w:rsidR="00413E5F" w:rsidRDefault="00B4071F">
            <w:pPr>
              <w:widowControl w:val="0"/>
              <w:shd w:val="clear" w:color="auto" w:fill="FFFFFF"/>
              <w:spacing w:after="0"/>
              <w:rPr>
                <w:rFonts w:ascii="Arial" w:eastAsia="Arial" w:hAnsi="Arial" w:cs="Arial"/>
                <w:sz w:val="16"/>
                <w:szCs w:val="16"/>
              </w:rPr>
              <w:pPrChange w:id="199" w:author="Razavi, Pedram/Medicine" w:date="2019-06-16T15:04:00Z">
                <w:pPr>
                  <w:widowControl w:val="0"/>
                  <w:shd w:val="clear" w:color="auto" w:fill="FFFFFF"/>
                  <w:spacing w:after="0"/>
                  <w:jc w:val="center"/>
                </w:pPr>
              </w:pPrChange>
            </w:pPr>
            <w:r>
              <w:rPr>
                <w:rFonts w:ascii="Arial" w:eastAsia="Arial" w:hAnsi="Arial" w:cs="Arial"/>
                <w:sz w:val="16"/>
                <w:szCs w:val="16"/>
              </w:rPr>
              <w:t>98</w:t>
            </w:r>
          </w:p>
        </w:tc>
        <w:tc>
          <w:tcPr>
            <w:tcW w:w="862" w:type="dxa"/>
            <w:tcMar>
              <w:top w:w="100" w:type="dxa"/>
              <w:left w:w="100" w:type="dxa"/>
              <w:bottom w:w="100" w:type="dxa"/>
              <w:right w:w="100" w:type="dxa"/>
            </w:tcMar>
            <w:vAlign w:val="center"/>
          </w:tcPr>
          <w:p w14:paraId="47DD9B09" w14:textId="77777777" w:rsidR="00413E5F" w:rsidRDefault="00B4071F">
            <w:pPr>
              <w:widowControl w:val="0"/>
              <w:shd w:val="clear" w:color="auto" w:fill="FFFFFF"/>
              <w:spacing w:after="0"/>
              <w:rPr>
                <w:rFonts w:ascii="Arial" w:eastAsia="Arial" w:hAnsi="Arial" w:cs="Arial"/>
                <w:sz w:val="16"/>
                <w:szCs w:val="16"/>
              </w:rPr>
              <w:pPrChange w:id="200" w:author="Razavi, Pedram/Medicine" w:date="2019-06-16T15:04:00Z">
                <w:pPr>
                  <w:widowControl w:val="0"/>
                  <w:shd w:val="clear" w:color="auto" w:fill="FFFFFF"/>
                  <w:spacing w:after="0"/>
                  <w:jc w:val="center"/>
                </w:pPr>
              </w:pPrChange>
            </w:pPr>
            <w:r>
              <w:rPr>
                <w:rFonts w:ascii="Arial" w:eastAsia="Arial" w:hAnsi="Arial" w:cs="Arial"/>
                <w:sz w:val="16"/>
                <w:szCs w:val="16"/>
              </w:rPr>
              <w:t>2.67</w:t>
            </w:r>
          </w:p>
        </w:tc>
        <w:tc>
          <w:tcPr>
            <w:tcW w:w="915" w:type="dxa"/>
            <w:tcMar>
              <w:top w:w="20" w:type="dxa"/>
              <w:left w:w="20" w:type="dxa"/>
              <w:bottom w:w="100" w:type="dxa"/>
              <w:right w:w="20" w:type="dxa"/>
            </w:tcMar>
            <w:vAlign w:val="bottom"/>
          </w:tcPr>
          <w:p w14:paraId="1B918183" w14:textId="77777777" w:rsidR="00413E5F" w:rsidRDefault="00B4071F">
            <w:pPr>
              <w:widowControl w:val="0"/>
              <w:shd w:val="clear" w:color="auto" w:fill="FFFFFF"/>
              <w:spacing w:after="0"/>
              <w:rPr>
                <w:rFonts w:ascii="Arial" w:eastAsia="Arial" w:hAnsi="Arial" w:cs="Arial"/>
                <w:sz w:val="16"/>
                <w:szCs w:val="16"/>
              </w:rPr>
              <w:pPrChange w:id="20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706471B7" w14:textId="77777777">
        <w:trPr>
          <w:trHeight w:val="440"/>
        </w:trPr>
        <w:tc>
          <w:tcPr>
            <w:tcW w:w="1305" w:type="dxa"/>
            <w:tcMar>
              <w:top w:w="20" w:type="dxa"/>
              <w:left w:w="20" w:type="dxa"/>
              <w:bottom w:w="100" w:type="dxa"/>
              <w:right w:w="20" w:type="dxa"/>
            </w:tcMar>
            <w:vAlign w:val="bottom"/>
          </w:tcPr>
          <w:p w14:paraId="14D311BC" w14:textId="77777777" w:rsidR="00413E5F" w:rsidRDefault="00B4071F">
            <w:pPr>
              <w:widowControl w:val="0"/>
              <w:shd w:val="clear" w:color="auto" w:fill="FFFFFF"/>
              <w:spacing w:after="0"/>
              <w:rPr>
                <w:rFonts w:ascii="Arial" w:eastAsia="Arial" w:hAnsi="Arial" w:cs="Arial"/>
                <w:sz w:val="16"/>
                <w:szCs w:val="16"/>
              </w:rPr>
              <w:pPrChange w:id="202" w:author="Razavi, Pedram/Medicine" w:date="2019-06-16T15:04:00Z">
                <w:pPr>
                  <w:widowControl w:val="0"/>
                  <w:shd w:val="clear" w:color="auto" w:fill="FFFFFF"/>
                  <w:spacing w:after="0"/>
                  <w:jc w:val="center"/>
                </w:pPr>
              </w:pPrChange>
            </w:pPr>
            <w:r>
              <w:rPr>
                <w:rFonts w:ascii="Arial" w:eastAsia="Arial" w:hAnsi="Arial" w:cs="Arial"/>
                <w:sz w:val="16"/>
                <w:szCs w:val="16"/>
              </w:rPr>
              <w:t>MSK-VP-0045</w:t>
            </w:r>
          </w:p>
        </w:tc>
        <w:tc>
          <w:tcPr>
            <w:tcW w:w="705" w:type="dxa"/>
            <w:tcMar>
              <w:top w:w="20" w:type="dxa"/>
              <w:left w:w="20" w:type="dxa"/>
              <w:bottom w:w="100" w:type="dxa"/>
              <w:right w:w="20" w:type="dxa"/>
            </w:tcMar>
            <w:vAlign w:val="bottom"/>
          </w:tcPr>
          <w:p w14:paraId="005C2487" w14:textId="77777777" w:rsidR="00413E5F" w:rsidRDefault="00B4071F">
            <w:pPr>
              <w:widowControl w:val="0"/>
              <w:shd w:val="clear" w:color="auto" w:fill="FFFFFF"/>
              <w:spacing w:after="0"/>
              <w:rPr>
                <w:rFonts w:ascii="Arial" w:eastAsia="Arial" w:hAnsi="Arial" w:cs="Arial"/>
                <w:i/>
                <w:sz w:val="16"/>
                <w:szCs w:val="16"/>
              </w:rPr>
              <w:pPrChange w:id="203"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69F2109A" w14:textId="77777777" w:rsidR="00413E5F" w:rsidRDefault="00B4071F">
            <w:pPr>
              <w:widowControl w:val="0"/>
              <w:shd w:val="clear" w:color="auto" w:fill="FFFFFF"/>
              <w:spacing w:after="0"/>
              <w:rPr>
                <w:rFonts w:ascii="Arial" w:eastAsia="Arial" w:hAnsi="Arial" w:cs="Arial"/>
                <w:sz w:val="16"/>
                <w:szCs w:val="16"/>
              </w:rPr>
              <w:pPrChange w:id="204" w:author="Razavi, Pedram/Medicine" w:date="2019-06-16T15:04:00Z">
                <w:pPr>
                  <w:widowControl w:val="0"/>
                  <w:shd w:val="clear" w:color="auto" w:fill="FFFFFF"/>
                  <w:spacing w:after="0"/>
                  <w:jc w:val="center"/>
                </w:pPr>
              </w:pPrChange>
            </w:pPr>
            <w:r>
              <w:rPr>
                <w:rFonts w:ascii="Arial" w:eastAsia="Arial" w:hAnsi="Arial" w:cs="Arial"/>
                <w:sz w:val="16"/>
                <w:szCs w:val="16"/>
              </w:rPr>
              <w:t>Q1098Rfs*11</w:t>
            </w:r>
          </w:p>
        </w:tc>
        <w:tc>
          <w:tcPr>
            <w:tcW w:w="862" w:type="dxa"/>
            <w:tcMar>
              <w:top w:w="20" w:type="dxa"/>
              <w:left w:w="20" w:type="dxa"/>
              <w:bottom w:w="100" w:type="dxa"/>
              <w:right w:w="20" w:type="dxa"/>
            </w:tcMar>
            <w:vAlign w:val="bottom"/>
          </w:tcPr>
          <w:p w14:paraId="0673E1AE" w14:textId="77777777" w:rsidR="00413E5F" w:rsidRDefault="00B4071F">
            <w:pPr>
              <w:widowControl w:val="0"/>
              <w:shd w:val="clear" w:color="auto" w:fill="FFFFFF"/>
              <w:spacing w:after="0"/>
              <w:rPr>
                <w:rFonts w:ascii="Arial" w:eastAsia="Arial" w:hAnsi="Arial" w:cs="Arial"/>
                <w:sz w:val="16"/>
                <w:szCs w:val="16"/>
              </w:rPr>
              <w:pPrChange w:id="205" w:author="Razavi, Pedram/Medicine" w:date="2019-06-16T15:04:00Z">
                <w:pPr>
                  <w:widowControl w:val="0"/>
                  <w:shd w:val="clear" w:color="auto" w:fill="FFFFFF"/>
                  <w:spacing w:after="0"/>
                  <w:jc w:val="center"/>
                </w:pPr>
              </w:pPrChange>
            </w:pPr>
            <w:r>
              <w:rPr>
                <w:rFonts w:ascii="Arial" w:eastAsia="Arial" w:hAnsi="Arial" w:cs="Arial"/>
                <w:sz w:val="16"/>
                <w:szCs w:val="16"/>
              </w:rPr>
              <w:t>3151</w:t>
            </w:r>
          </w:p>
        </w:tc>
        <w:tc>
          <w:tcPr>
            <w:tcW w:w="862" w:type="dxa"/>
            <w:tcMar>
              <w:top w:w="20" w:type="dxa"/>
              <w:left w:w="20" w:type="dxa"/>
              <w:bottom w:w="100" w:type="dxa"/>
              <w:right w:w="20" w:type="dxa"/>
            </w:tcMar>
            <w:vAlign w:val="bottom"/>
          </w:tcPr>
          <w:p w14:paraId="26A58A22" w14:textId="77777777" w:rsidR="00413E5F" w:rsidRDefault="00B4071F">
            <w:pPr>
              <w:widowControl w:val="0"/>
              <w:shd w:val="clear" w:color="auto" w:fill="FFFFFF"/>
              <w:spacing w:after="0"/>
              <w:rPr>
                <w:rFonts w:ascii="Arial" w:eastAsia="Arial" w:hAnsi="Arial" w:cs="Arial"/>
                <w:sz w:val="16"/>
                <w:szCs w:val="16"/>
              </w:rPr>
              <w:pPrChange w:id="206" w:author="Razavi, Pedram/Medicine" w:date="2019-06-16T15:04:00Z">
                <w:pPr>
                  <w:widowControl w:val="0"/>
                  <w:shd w:val="clear" w:color="auto" w:fill="FFFFFF"/>
                  <w:spacing w:after="0"/>
                  <w:jc w:val="center"/>
                </w:pPr>
              </w:pPrChange>
            </w:pPr>
            <w:r>
              <w:rPr>
                <w:rFonts w:ascii="Arial" w:eastAsia="Arial" w:hAnsi="Arial" w:cs="Arial"/>
                <w:sz w:val="16"/>
                <w:szCs w:val="16"/>
              </w:rPr>
              <w:t>4</w:t>
            </w:r>
          </w:p>
        </w:tc>
        <w:tc>
          <w:tcPr>
            <w:tcW w:w="862" w:type="dxa"/>
            <w:tcMar>
              <w:top w:w="100" w:type="dxa"/>
              <w:left w:w="100" w:type="dxa"/>
              <w:bottom w:w="100" w:type="dxa"/>
              <w:right w:w="100" w:type="dxa"/>
            </w:tcMar>
            <w:vAlign w:val="center"/>
          </w:tcPr>
          <w:p w14:paraId="37B0FD7D" w14:textId="77777777" w:rsidR="00413E5F" w:rsidRDefault="00B4071F">
            <w:pPr>
              <w:widowControl w:val="0"/>
              <w:spacing w:after="0" w:line="240" w:lineRule="auto"/>
              <w:rPr>
                <w:rFonts w:ascii="Arial" w:eastAsia="Arial" w:hAnsi="Arial" w:cs="Arial"/>
                <w:sz w:val="16"/>
                <w:szCs w:val="16"/>
              </w:rPr>
              <w:pPrChange w:id="207" w:author="Razavi, Pedram/Medicine" w:date="2019-06-16T15:04:00Z">
                <w:pPr>
                  <w:widowControl w:val="0"/>
                  <w:spacing w:after="0" w:line="240" w:lineRule="auto"/>
                  <w:jc w:val="center"/>
                </w:pPr>
              </w:pPrChange>
            </w:pPr>
            <w:r>
              <w:rPr>
                <w:rFonts w:ascii="Arial" w:eastAsia="Arial" w:hAnsi="Arial" w:cs="Arial"/>
                <w:sz w:val="16"/>
                <w:szCs w:val="16"/>
              </w:rPr>
              <w:t>0.127</w:t>
            </w:r>
          </w:p>
        </w:tc>
        <w:tc>
          <w:tcPr>
            <w:tcW w:w="862" w:type="dxa"/>
            <w:tcMar>
              <w:top w:w="100" w:type="dxa"/>
              <w:left w:w="100" w:type="dxa"/>
              <w:bottom w:w="100" w:type="dxa"/>
              <w:right w:w="100" w:type="dxa"/>
            </w:tcMar>
            <w:vAlign w:val="center"/>
          </w:tcPr>
          <w:p w14:paraId="1BF974A9" w14:textId="77777777" w:rsidR="00413E5F" w:rsidRDefault="00B4071F">
            <w:pPr>
              <w:widowControl w:val="0"/>
              <w:shd w:val="clear" w:color="auto" w:fill="FFFFFF"/>
              <w:spacing w:after="0"/>
              <w:rPr>
                <w:rFonts w:ascii="Arial" w:eastAsia="Arial" w:hAnsi="Arial" w:cs="Arial"/>
                <w:sz w:val="16"/>
                <w:szCs w:val="16"/>
              </w:rPr>
              <w:pPrChange w:id="208" w:author="Razavi, Pedram/Medicine" w:date="2019-06-16T15:04:00Z">
                <w:pPr>
                  <w:widowControl w:val="0"/>
                  <w:shd w:val="clear" w:color="auto" w:fill="FFFFFF"/>
                  <w:spacing w:after="0"/>
                  <w:jc w:val="center"/>
                </w:pPr>
              </w:pPrChange>
            </w:pPr>
            <w:r>
              <w:rPr>
                <w:rFonts w:ascii="Arial" w:eastAsia="Arial" w:hAnsi="Arial" w:cs="Arial"/>
                <w:sz w:val="16"/>
                <w:szCs w:val="16"/>
              </w:rPr>
              <w:t>2503</w:t>
            </w:r>
          </w:p>
        </w:tc>
        <w:tc>
          <w:tcPr>
            <w:tcW w:w="862" w:type="dxa"/>
            <w:tcMar>
              <w:top w:w="100" w:type="dxa"/>
              <w:left w:w="100" w:type="dxa"/>
              <w:bottom w:w="100" w:type="dxa"/>
              <w:right w:w="100" w:type="dxa"/>
            </w:tcMar>
            <w:vAlign w:val="center"/>
          </w:tcPr>
          <w:p w14:paraId="4BFD3F7A" w14:textId="77777777" w:rsidR="00413E5F" w:rsidRDefault="00B4071F">
            <w:pPr>
              <w:widowControl w:val="0"/>
              <w:shd w:val="clear" w:color="auto" w:fill="FFFFFF"/>
              <w:spacing w:after="0"/>
              <w:rPr>
                <w:rFonts w:ascii="Arial" w:eastAsia="Arial" w:hAnsi="Arial" w:cs="Arial"/>
                <w:sz w:val="16"/>
                <w:szCs w:val="16"/>
              </w:rPr>
              <w:pPrChange w:id="209" w:author="Razavi, Pedram/Medicine" w:date="2019-06-16T15:04:00Z">
                <w:pPr>
                  <w:widowControl w:val="0"/>
                  <w:shd w:val="clear" w:color="auto" w:fill="FFFFFF"/>
                  <w:spacing w:after="0"/>
                  <w:jc w:val="center"/>
                </w:pPr>
              </w:pPrChange>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4D78FB1E" w14:textId="77777777" w:rsidR="00413E5F" w:rsidRDefault="00B4071F">
            <w:pPr>
              <w:widowControl w:val="0"/>
              <w:shd w:val="clear" w:color="auto" w:fill="FFFFFF"/>
              <w:spacing w:after="0"/>
              <w:rPr>
                <w:rFonts w:ascii="Arial" w:eastAsia="Arial" w:hAnsi="Arial" w:cs="Arial"/>
                <w:sz w:val="16"/>
                <w:szCs w:val="16"/>
              </w:rPr>
              <w:pPrChange w:id="210" w:author="Razavi, Pedram/Medicine" w:date="2019-06-16T15:04:00Z">
                <w:pPr>
                  <w:widowControl w:val="0"/>
                  <w:shd w:val="clear" w:color="auto" w:fill="FFFFFF"/>
                  <w:spacing w:after="0"/>
                  <w:jc w:val="center"/>
                </w:pPr>
              </w:pPrChange>
            </w:pPr>
            <w:r>
              <w:rPr>
                <w:rFonts w:ascii="Arial" w:eastAsia="Arial" w:hAnsi="Arial" w:cs="Arial"/>
                <w:sz w:val="16"/>
                <w:szCs w:val="16"/>
              </w:rPr>
              <w:t>0.240</w:t>
            </w:r>
          </w:p>
        </w:tc>
        <w:tc>
          <w:tcPr>
            <w:tcW w:w="915" w:type="dxa"/>
            <w:tcMar>
              <w:top w:w="20" w:type="dxa"/>
              <w:left w:w="20" w:type="dxa"/>
              <w:bottom w:w="100" w:type="dxa"/>
              <w:right w:w="20" w:type="dxa"/>
            </w:tcMar>
            <w:vAlign w:val="bottom"/>
          </w:tcPr>
          <w:p w14:paraId="354698E6" w14:textId="77777777" w:rsidR="00413E5F" w:rsidRDefault="00B4071F">
            <w:pPr>
              <w:widowControl w:val="0"/>
              <w:shd w:val="clear" w:color="auto" w:fill="FFFFFF"/>
              <w:spacing w:after="0"/>
              <w:rPr>
                <w:rFonts w:ascii="Arial" w:eastAsia="Arial" w:hAnsi="Arial" w:cs="Arial"/>
                <w:sz w:val="16"/>
                <w:szCs w:val="16"/>
              </w:rPr>
              <w:pPrChange w:id="211"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bl>
    <w:p w14:paraId="586B623B" w14:textId="77777777" w:rsidR="00413E5F" w:rsidRDefault="00413E5F">
      <w:pPr>
        <w:spacing w:after="0" w:line="240" w:lineRule="auto"/>
        <w:rPr>
          <w:rFonts w:ascii="Arial" w:eastAsia="Arial" w:hAnsi="Arial" w:cs="Arial"/>
          <w:color w:val="0033CC"/>
        </w:rPr>
        <w:pPrChange w:id="212" w:author="Razavi, Pedram/Medicine" w:date="2019-06-16T15:04:00Z">
          <w:pPr>
            <w:spacing w:after="0" w:line="240" w:lineRule="auto"/>
            <w:jc w:val="both"/>
          </w:pPr>
        </w:pPrChange>
      </w:pPr>
    </w:p>
    <w:p w14:paraId="2AA448E0" w14:textId="77777777" w:rsidR="00413E5F" w:rsidRDefault="00B4071F">
      <w:pPr>
        <w:spacing w:after="0" w:line="240" w:lineRule="auto"/>
        <w:rPr>
          <w:rFonts w:ascii="Arial" w:eastAsia="Arial" w:hAnsi="Arial" w:cs="Arial"/>
          <w:color w:val="0033CC"/>
          <w:sz w:val="17"/>
          <w:szCs w:val="17"/>
        </w:rPr>
        <w:pPrChange w:id="213" w:author="Razavi, Pedram/Medicine" w:date="2019-06-16T15:04:00Z">
          <w:pPr>
            <w:spacing w:after="0" w:line="240" w:lineRule="auto"/>
            <w:jc w:val="both"/>
          </w:pPr>
        </w:pPrChange>
      </w:pPr>
      <w:r>
        <w:rPr>
          <w:rFonts w:ascii="Arial" w:eastAsia="Arial" w:hAnsi="Arial" w:cs="Arial"/>
          <w:sz w:val="20"/>
          <w:szCs w:val="20"/>
        </w:rPr>
        <w:t>Table 2: WBC-matched variants with highest level OncoKB annotation detected in cfDNA of healthy controls</w:t>
      </w:r>
    </w:p>
    <w:tbl>
      <w:tblPr>
        <w:tblStyle w:val="a0"/>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14:paraId="4D72421D" w14:textId="77777777">
        <w:trPr>
          <w:trHeight w:val="300"/>
        </w:trPr>
        <w:tc>
          <w:tcPr>
            <w:tcW w:w="1305" w:type="dxa"/>
            <w:shd w:val="clear" w:color="auto" w:fill="4D4D62"/>
            <w:tcMar>
              <w:top w:w="100" w:type="dxa"/>
              <w:left w:w="100" w:type="dxa"/>
              <w:bottom w:w="100" w:type="dxa"/>
              <w:right w:w="100" w:type="dxa"/>
            </w:tcMar>
          </w:tcPr>
          <w:p w14:paraId="7B8C923D" w14:textId="77777777" w:rsidR="00413E5F" w:rsidRDefault="00B4071F">
            <w:pPr>
              <w:widowControl w:val="0"/>
              <w:spacing w:after="0" w:line="240" w:lineRule="auto"/>
              <w:rPr>
                <w:rFonts w:ascii="Arial" w:eastAsia="Arial" w:hAnsi="Arial" w:cs="Arial"/>
                <w:color w:val="FFFFFF"/>
                <w:sz w:val="18"/>
                <w:szCs w:val="18"/>
              </w:rPr>
              <w:pPrChange w:id="214" w:author="Razavi, Pedram/Medicine" w:date="2019-06-16T15:04:00Z">
                <w:pPr>
                  <w:widowControl w:val="0"/>
                  <w:spacing w:after="0" w:line="240" w:lineRule="auto"/>
                  <w:jc w:val="center"/>
                </w:pPr>
              </w:pPrChange>
            </w:pPr>
            <w:r>
              <w:rPr>
                <w:rFonts w:ascii="Arial" w:eastAsia="Arial" w:hAnsi="Arial" w:cs="Arial"/>
                <w:color w:val="FFFFFF"/>
                <w:sz w:val="18"/>
                <w:szCs w:val="18"/>
              </w:rPr>
              <w:t>Patient ID</w:t>
            </w:r>
          </w:p>
        </w:tc>
        <w:tc>
          <w:tcPr>
            <w:tcW w:w="705" w:type="dxa"/>
            <w:shd w:val="clear" w:color="auto" w:fill="4D4D62"/>
            <w:tcMar>
              <w:top w:w="100" w:type="dxa"/>
              <w:left w:w="100" w:type="dxa"/>
              <w:bottom w:w="100" w:type="dxa"/>
              <w:right w:w="100" w:type="dxa"/>
            </w:tcMar>
          </w:tcPr>
          <w:p w14:paraId="5AD31855" w14:textId="77777777" w:rsidR="00413E5F" w:rsidRDefault="00B4071F">
            <w:pPr>
              <w:widowControl w:val="0"/>
              <w:spacing w:after="0" w:line="240" w:lineRule="auto"/>
              <w:rPr>
                <w:rFonts w:ascii="Arial" w:eastAsia="Arial" w:hAnsi="Arial" w:cs="Arial"/>
                <w:color w:val="FFFFFF"/>
                <w:sz w:val="18"/>
                <w:szCs w:val="18"/>
              </w:rPr>
              <w:pPrChange w:id="215" w:author="Razavi, Pedram/Medicine" w:date="2019-06-16T15:04:00Z">
                <w:pPr>
                  <w:widowControl w:val="0"/>
                  <w:spacing w:after="0" w:line="240" w:lineRule="auto"/>
                  <w:jc w:val="center"/>
                </w:pPr>
              </w:pPrChange>
            </w:pPr>
            <w:r>
              <w:rPr>
                <w:rFonts w:ascii="Arial" w:eastAsia="Arial" w:hAnsi="Arial" w:cs="Arial"/>
                <w:color w:val="FFFFFF"/>
                <w:sz w:val="18"/>
                <w:szCs w:val="18"/>
              </w:rPr>
              <w:t>Gene</w:t>
            </w:r>
          </w:p>
        </w:tc>
        <w:tc>
          <w:tcPr>
            <w:tcW w:w="1230" w:type="dxa"/>
            <w:shd w:val="clear" w:color="auto" w:fill="4D4D62"/>
            <w:tcMar>
              <w:top w:w="100" w:type="dxa"/>
              <w:left w:w="100" w:type="dxa"/>
              <w:bottom w:w="100" w:type="dxa"/>
              <w:right w:w="100" w:type="dxa"/>
            </w:tcMar>
          </w:tcPr>
          <w:p w14:paraId="6F595D8D" w14:textId="77777777" w:rsidR="00413E5F" w:rsidRDefault="00B4071F">
            <w:pPr>
              <w:widowControl w:val="0"/>
              <w:spacing w:after="0" w:line="240" w:lineRule="auto"/>
              <w:rPr>
                <w:rFonts w:ascii="Arial" w:eastAsia="Arial" w:hAnsi="Arial" w:cs="Arial"/>
                <w:color w:val="FFFFFF"/>
                <w:sz w:val="18"/>
                <w:szCs w:val="18"/>
              </w:rPr>
              <w:pPrChange w:id="216" w:author="Razavi, Pedram/Medicine" w:date="2019-06-16T15:04:00Z">
                <w:pPr>
                  <w:widowControl w:val="0"/>
                  <w:spacing w:after="0" w:line="240" w:lineRule="auto"/>
                  <w:jc w:val="center"/>
                </w:pPr>
              </w:pPrChange>
            </w:pPr>
            <w:r>
              <w:rPr>
                <w:rFonts w:ascii="Arial" w:eastAsia="Arial" w:hAnsi="Arial" w:cs="Arial"/>
                <w:color w:val="FFFFFF"/>
                <w:sz w:val="18"/>
                <w:szCs w:val="18"/>
              </w:rPr>
              <w:t>HGVSp</w:t>
            </w:r>
          </w:p>
        </w:tc>
        <w:tc>
          <w:tcPr>
            <w:tcW w:w="862" w:type="dxa"/>
            <w:shd w:val="clear" w:color="auto" w:fill="4D4D62"/>
            <w:tcMar>
              <w:top w:w="100" w:type="dxa"/>
              <w:left w:w="100" w:type="dxa"/>
              <w:bottom w:w="100" w:type="dxa"/>
              <w:right w:w="100" w:type="dxa"/>
            </w:tcMar>
          </w:tcPr>
          <w:p w14:paraId="5266E0E9" w14:textId="77777777" w:rsidR="00413E5F" w:rsidRDefault="00B4071F">
            <w:pPr>
              <w:widowControl w:val="0"/>
              <w:spacing w:after="0" w:line="240" w:lineRule="auto"/>
              <w:rPr>
                <w:rFonts w:ascii="Arial" w:eastAsia="Arial" w:hAnsi="Arial" w:cs="Arial"/>
                <w:color w:val="FFFFFF"/>
                <w:sz w:val="18"/>
                <w:szCs w:val="18"/>
              </w:rPr>
              <w:pPrChange w:id="217" w:author="Razavi, Pedram/Medicine" w:date="2019-06-16T15:04:00Z">
                <w:pPr>
                  <w:widowControl w:val="0"/>
                  <w:spacing w:after="0" w:line="240" w:lineRule="auto"/>
                  <w:jc w:val="center"/>
                </w:pPr>
              </w:pPrChange>
            </w:pPr>
            <w:r>
              <w:rPr>
                <w:rFonts w:ascii="Arial" w:eastAsia="Arial" w:hAnsi="Arial" w:cs="Arial"/>
                <w:color w:val="FFFFFF"/>
                <w:sz w:val="18"/>
                <w:szCs w:val="18"/>
              </w:rPr>
              <w:t>cfDNA depth</w:t>
            </w:r>
          </w:p>
        </w:tc>
        <w:tc>
          <w:tcPr>
            <w:tcW w:w="862" w:type="dxa"/>
            <w:shd w:val="clear" w:color="auto" w:fill="4D4D62"/>
            <w:tcMar>
              <w:top w:w="100" w:type="dxa"/>
              <w:left w:w="100" w:type="dxa"/>
              <w:bottom w:w="100" w:type="dxa"/>
              <w:right w:w="100" w:type="dxa"/>
            </w:tcMar>
          </w:tcPr>
          <w:p w14:paraId="4FCF19B1" w14:textId="77777777" w:rsidR="00413E5F" w:rsidRDefault="00B4071F">
            <w:pPr>
              <w:widowControl w:val="0"/>
              <w:spacing w:after="0" w:line="240" w:lineRule="auto"/>
              <w:rPr>
                <w:rFonts w:ascii="Arial" w:eastAsia="Arial" w:hAnsi="Arial" w:cs="Arial"/>
                <w:color w:val="FFFFFF"/>
                <w:sz w:val="18"/>
                <w:szCs w:val="18"/>
              </w:rPr>
              <w:pPrChange w:id="218" w:author="Razavi, Pedram/Medicine" w:date="2019-06-16T15:04:00Z">
                <w:pPr>
                  <w:widowControl w:val="0"/>
                  <w:spacing w:after="0" w:line="240" w:lineRule="auto"/>
                  <w:jc w:val="center"/>
                </w:pPr>
              </w:pPrChange>
            </w:pPr>
            <w:r>
              <w:rPr>
                <w:rFonts w:ascii="Arial" w:eastAsia="Arial" w:hAnsi="Arial" w:cs="Arial"/>
                <w:color w:val="FFFFFF"/>
                <w:sz w:val="18"/>
                <w:szCs w:val="18"/>
              </w:rPr>
              <w:t>cfDNA alt count</w:t>
            </w:r>
          </w:p>
        </w:tc>
        <w:tc>
          <w:tcPr>
            <w:tcW w:w="862" w:type="dxa"/>
            <w:shd w:val="clear" w:color="auto" w:fill="4D4D62"/>
            <w:tcMar>
              <w:top w:w="100" w:type="dxa"/>
              <w:left w:w="100" w:type="dxa"/>
              <w:bottom w:w="100" w:type="dxa"/>
              <w:right w:w="100" w:type="dxa"/>
            </w:tcMar>
          </w:tcPr>
          <w:p w14:paraId="57198D57" w14:textId="77777777" w:rsidR="00413E5F" w:rsidRDefault="00B4071F">
            <w:pPr>
              <w:widowControl w:val="0"/>
              <w:spacing w:after="0" w:line="240" w:lineRule="auto"/>
              <w:rPr>
                <w:rFonts w:ascii="Arial" w:eastAsia="Arial" w:hAnsi="Arial" w:cs="Arial"/>
                <w:color w:val="FFFFFF"/>
                <w:sz w:val="18"/>
                <w:szCs w:val="18"/>
              </w:rPr>
              <w:pPrChange w:id="219" w:author="Razavi, Pedram/Medicine" w:date="2019-06-16T15:04:00Z">
                <w:pPr>
                  <w:widowControl w:val="0"/>
                  <w:spacing w:after="0" w:line="240" w:lineRule="auto"/>
                  <w:jc w:val="center"/>
                </w:pPr>
              </w:pPrChange>
            </w:pPr>
            <w:r>
              <w:rPr>
                <w:rFonts w:ascii="Arial" w:eastAsia="Arial" w:hAnsi="Arial" w:cs="Arial"/>
                <w:color w:val="FFFFFF"/>
                <w:sz w:val="18"/>
                <w:szCs w:val="18"/>
              </w:rPr>
              <w:t>cfDNA VAF (%)</w:t>
            </w:r>
          </w:p>
        </w:tc>
        <w:tc>
          <w:tcPr>
            <w:tcW w:w="862" w:type="dxa"/>
            <w:shd w:val="clear" w:color="auto" w:fill="4D4D62"/>
            <w:tcMar>
              <w:top w:w="100" w:type="dxa"/>
              <w:left w:w="100" w:type="dxa"/>
              <w:bottom w:w="100" w:type="dxa"/>
              <w:right w:w="100" w:type="dxa"/>
            </w:tcMar>
          </w:tcPr>
          <w:p w14:paraId="0A502DFB" w14:textId="77777777" w:rsidR="00413E5F" w:rsidRDefault="00B4071F">
            <w:pPr>
              <w:widowControl w:val="0"/>
              <w:spacing w:after="0" w:line="240" w:lineRule="auto"/>
              <w:rPr>
                <w:rFonts w:ascii="Arial" w:eastAsia="Arial" w:hAnsi="Arial" w:cs="Arial"/>
                <w:color w:val="FFFFFF"/>
                <w:sz w:val="18"/>
                <w:szCs w:val="18"/>
              </w:rPr>
              <w:pPrChange w:id="220" w:author="Razavi, Pedram/Medicine" w:date="2019-06-16T15:04:00Z">
                <w:pPr>
                  <w:widowControl w:val="0"/>
                  <w:spacing w:after="0" w:line="240" w:lineRule="auto"/>
                  <w:jc w:val="center"/>
                </w:pPr>
              </w:pPrChange>
            </w:pPr>
            <w:r>
              <w:rPr>
                <w:rFonts w:ascii="Arial" w:eastAsia="Arial" w:hAnsi="Arial" w:cs="Arial"/>
                <w:color w:val="FFFFFF"/>
                <w:sz w:val="18"/>
                <w:szCs w:val="18"/>
              </w:rPr>
              <w:t>WBC depth</w:t>
            </w:r>
          </w:p>
        </w:tc>
        <w:tc>
          <w:tcPr>
            <w:tcW w:w="862" w:type="dxa"/>
            <w:shd w:val="clear" w:color="auto" w:fill="4D4D62"/>
            <w:tcMar>
              <w:top w:w="100" w:type="dxa"/>
              <w:left w:w="100" w:type="dxa"/>
              <w:bottom w:w="100" w:type="dxa"/>
              <w:right w:w="100" w:type="dxa"/>
            </w:tcMar>
          </w:tcPr>
          <w:p w14:paraId="4100B4D3" w14:textId="77777777" w:rsidR="00413E5F" w:rsidRDefault="00B4071F">
            <w:pPr>
              <w:widowControl w:val="0"/>
              <w:spacing w:after="0" w:line="240" w:lineRule="auto"/>
              <w:rPr>
                <w:rFonts w:ascii="Arial" w:eastAsia="Arial" w:hAnsi="Arial" w:cs="Arial"/>
                <w:color w:val="FFFFFF"/>
                <w:sz w:val="18"/>
                <w:szCs w:val="18"/>
              </w:rPr>
              <w:pPrChange w:id="221" w:author="Razavi, Pedram/Medicine" w:date="2019-06-16T15:04:00Z">
                <w:pPr>
                  <w:widowControl w:val="0"/>
                  <w:spacing w:after="0" w:line="240" w:lineRule="auto"/>
                  <w:jc w:val="center"/>
                </w:pPr>
              </w:pPrChange>
            </w:pPr>
            <w:r>
              <w:rPr>
                <w:rFonts w:ascii="Arial" w:eastAsia="Arial" w:hAnsi="Arial" w:cs="Arial"/>
                <w:color w:val="FFFFFF"/>
                <w:sz w:val="18"/>
                <w:szCs w:val="18"/>
              </w:rPr>
              <w:t>WBC alt count</w:t>
            </w:r>
          </w:p>
        </w:tc>
        <w:tc>
          <w:tcPr>
            <w:tcW w:w="862" w:type="dxa"/>
            <w:shd w:val="clear" w:color="auto" w:fill="4D4D62"/>
            <w:tcMar>
              <w:top w:w="100" w:type="dxa"/>
              <w:left w:w="100" w:type="dxa"/>
              <w:bottom w:w="100" w:type="dxa"/>
              <w:right w:w="100" w:type="dxa"/>
            </w:tcMar>
          </w:tcPr>
          <w:p w14:paraId="5325D6CC" w14:textId="77777777" w:rsidR="00413E5F" w:rsidRDefault="00B4071F">
            <w:pPr>
              <w:widowControl w:val="0"/>
              <w:spacing w:after="0" w:line="240" w:lineRule="auto"/>
              <w:rPr>
                <w:rFonts w:ascii="Arial" w:eastAsia="Arial" w:hAnsi="Arial" w:cs="Arial"/>
                <w:color w:val="FFFFFF"/>
                <w:sz w:val="18"/>
                <w:szCs w:val="18"/>
              </w:rPr>
              <w:pPrChange w:id="222" w:author="Razavi, Pedram/Medicine" w:date="2019-06-16T15:04:00Z">
                <w:pPr>
                  <w:widowControl w:val="0"/>
                  <w:spacing w:after="0" w:line="240" w:lineRule="auto"/>
                  <w:jc w:val="center"/>
                </w:pPr>
              </w:pPrChange>
            </w:pPr>
            <w:r>
              <w:rPr>
                <w:rFonts w:ascii="Arial" w:eastAsia="Arial" w:hAnsi="Arial" w:cs="Arial"/>
                <w:color w:val="FFFFFF"/>
                <w:sz w:val="18"/>
                <w:szCs w:val="18"/>
              </w:rPr>
              <w:t>WBC VAF (%)</w:t>
            </w:r>
          </w:p>
        </w:tc>
        <w:tc>
          <w:tcPr>
            <w:tcW w:w="915" w:type="dxa"/>
            <w:shd w:val="clear" w:color="auto" w:fill="4D4D62"/>
            <w:tcMar>
              <w:top w:w="100" w:type="dxa"/>
              <w:left w:w="100" w:type="dxa"/>
              <w:bottom w:w="100" w:type="dxa"/>
              <w:right w:w="100" w:type="dxa"/>
            </w:tcMar>
          </w:tcPr>
          <w:p w14:paraId="6DAE2946" w14:textId="77777777" w:rsidR="00413E5F" w:rsidRDefault="00B4071F">
            <w:pPr>
              <w:widowControl w:val="0"/>
              <w:spacing w:after="0" w:line="240" w:lineRule="auto"/>
              <w:rPr>
                <w:rFonts w:ascii="Arial" w:eastAsia="Arial" w:hAnsi="Arial" w:cs="Arial"/>
                <w:color w:val="FFFFFF"/>
                <w:sz w:val="18"/>
                <w:szCs w:val="18"/>
              </w:rPr>
              <w:pPrChange w:id="223" w:author="Razavi, Pedram/Medicine" w:date="2019-06-16T15:04:00Z">
                <w:pPr>
                  <w:widowControl w:val="0"/>
                  <w:spacing w:after="0" w:line="240" w:lineRule="auto"/>
                  <w:jc w:val="center"/>
                </w:pPr>
              </w:pPrChange>
            </w:pPr>
            <w:r>
              <w:rPr>
                <w:rFonts w:ascii="Arial" w:eastAsia="Arial" w:hAnsi="Arial" w:cs="Arial"/>
                <w:color w:val="FFFFFF"/>
                <w:sz w:val="18"/>
                <w:szCs w:val="18"/>
              </w:rPr>
              <w:t>OncoKB highest level</w:t>
            </w:r>
          </w:p>
        </w:tc>
      </w:tr>
      <w:tr w:rsidR="00413E5F" w14:paraId="1EF1C6CC" w14:textId="77777777">
        <w:trPr>
          <w:trHeight w:val="440"/>
        </w:trPr>
        <w:tc>
          <w:tcPr>
            <w:tcW w:w="1305" w:type="dxa"/>
            <w:tcMar>
              <w:top w:w="20" w:type="dxa"/>
              <w:left w:w="20" w:type="dxa"/>
              <w:bottom w:w="100" w:type="dxa"/>
              <w:right w:w="20" w:type="dxa"/>
            </w:tcMar>
            <w:vAlign w:val="bottom"/>
          </w:tcPr>
          <w:p w14:paraId="335F2ABA" w14:textId="77777777" w:rsidR="00413E5F" w:rsidRDefault="00B4071F">
            <w:pPr>
              <w:widowControl w:val="0"/>
              <w:shd w:val="clear" w:color="auto" w:fill="FFFFFF"/>
              <w:spacing w:after="0"/>
              <w:rPr>
                <w:rFonts w:ascii="Arial" w:eastAsia="Arial" w:hAnsi="Arial" w:cs="Arial"/>
                <w:sz w:val="16"/>
                <w:szCs w:val="16"/>
              </w:rPr>
              <w:pPrChange w:id="224" w:author="Razavi, Pedram/Medicine" w:date="2019-06-16T15:04:00Z">
                <w:pPr>
                  <w:widowControl w:val="0"/>
                  <w:shd w:val="clear" w:color="auto" w:fill="FFFFFF"/>
                  <w:spacing w:after="0"/>
                  <w:jc w:val="center"/>
                </w:pPr>
              </w:pPrChange>
            </w:pPr>
            <w:r>
              <w:rPr>
                <w:rFonts w:ascii="Arial" w:eastAsia="Arial" w:hAnsi="Arial" w:cs="Arial"/>
                <w:sz w:val="16"/>
                <w:szCs w:val="16"/>
              </w:rPr>
              <w:t>W044216563529</w:t>
            </w:r>
          </w:p>
        </w:tc>
        <w:tc>
          <w:tcPr>
            <w:tcW w:w="705" w:type="dxa"/>
            <w:tcMar>
              <w:top w:w="20" w:type="dxa"/>
              <w:left w:w="20" w:type="dxa"/>
              <w:bottom w:w="100" w:type="dxa"/>
              <w:right w:w="20" w:type="dxa"/>
            </w:tcMar>
            <w:vAlign w:val="bottom"/>
          </w:tcPr>
          <w:p w14:paraId="64F6F364" w14:textId="77777777" w:rsidR="00413E5F" w:rsidRDefault="00B4071F">
            <w:pPr>
              <w:widowControl w:val="0"/>
              <w:shd w:val="clear" w:color="auto" w:fill="FFFFFF"/>
              <w:spacing w:after="0"/>
              <w:rPr>
                <w:rFonts w:ascii="Arial" w:eastAsia="Arial" w:hAnsi="Arial" w:cs="Arial"/>
                <w:i/>
                <w:sz w:val="16"/>
                <w:szCs w:val="16"/>
              </w:rPr>
              <w:pPrChange w:id="225"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70E42AA7" w14:textId="77777777" w:rsidR="00413E5F" w:rsidRDefault="00B4071F">
            <w:pPr>
              <w:widowControl w:val="0"/>
              <w:shd w:val="clear" w:color="auto" w:fill="FFFFFF"/>
              <w:spacing w:after="0"/>
              <w:rPr>
                <w:rFonts w:ascii="Arial" w:eastAsia="Arial" w:hAnsi="Arial" w:cs="Arial"/>
                <w:sz w:val="16"/>
                <w:szCs w:val="16"/>
              </w:rPr>
              <w:pPrChange w:id="226" w:author="Razavi, Pedram/Medicine" w:date="2019-06-16T15:04:00Z">
                <w:pPr>
                  <w:widowControl w:val="0"/>
                  <w:shd w:val="clear" w:color="auto" w:fill="FFFFFF"/>
                  <w:spacing w:after="0"/>
                  <w:jc w:val="center"/>
                </w:pPr>
              </w:pPrChange>
            </w:pPr>
            <w:r>
              <w:rPr>
                <w:rFonts w:ascii="Arial" w:eastAsia="Arial" w:hAnsi="Arial" w:cs="Arial"/>
                <w:sz w:val="16"/>
                <w:szCs w:val="16"/>
              </w:rPr>
              <w:t>E713Gfs*18</w:t>
            </w:r>
          </w:p>
        </w:tc>
        <w:tc>
          <w:tcPr>
            <w:tcW w:w="862" w:type="dxa"/>
            <w:tcMar>
              <w:top w:w="20" w:type="dxa"/>
              <w:left w:w="20" w:type="dxa"/>
              <w:bottom w:w="100" w:type="dxa"/>
              <w:right w:w="20" w:type="dxa"/>
            </w:tcMar>
            <w:vAlign w:val="bottom"/>
          </w:tcPr>
          <w:p w14:paraId="7C453503" w14:textId="77777777" w:rsidR="00413E5F" w:rsidRDefault="00B4071F">
            <w:pPr>
              <w:widowControl w:val="0"/>
              <w:shd w:val="clear" w:color="auto" w:fill="FFFFFF"/>
              <w:spacing w:after="0"/>
              <w:rPr>
                <w:rFonts w:ascii="Arial" w:eastAsia="Arial" w:hAnsi="Arial" w:cs="Arial"/>
                <w:sz w:val="16"/>
                <w:szCs w:val="16"/>
              </w:rPr>
              <w:pPrChange w:id="227" w:author="Razavi, Pedram/Medicine" w:date="2019-06-16T15:04:00Z">
                <w:pPr>
                  <w:widowControl w:val="0"/>
                  <w:shd w:val="clear" w:color="auto" w:fill="FFFFFF"/>
                  <w:spacing w:after="0"/>
                  <w:jc w:val="center"/>
                </w:pPr>
              </w:pPrChange>
            </w:pPr>
            <w:r>
              <w:rPr>
                <w:rFonts w:ascii="Arial" w:eastAsia="Arial" w:hAnsi="Arial" w:cs="Arial"/>
                <w:sz w:val="16"/>
                <w:szCs w:val="16"/>
              </w:rPr>
              <w:t>1582</w:t>
            </w:r>
          </w:p>
        </w:tc>
        <w:tc>
          <w:tcPr>
            <w:tcW w:w="862" w:type="dxa"/>
            <w:tcMar>
              <w:top w:w="20" w:type="dxa"/>
              <w:left w:w="20" w:type="dxa"/>
              <w:bottom w:w="100" w:type="dxa"/>
              <w:right w:w="20" w:type="dxa"/>
            </w:tcMar>
            <w:vAlign w:val="bottom"/>
          </w:tcPr>
          <w:p w14:paraId="060FA71C" w14:textId="77777777" w:rsidR="00413E5F" w:rsidRDefault="00B4071F">
            <w:pPr>
              <w:widowControl w:val="0"/>
              <w:shd w:val="clear" w:color="auto" w:fill="FFFFFF"/>
              <w:spacing w:after="0"/>
              <w:rPr>
                <w:rFonts w:ascii="Arial" w:eastAsia="Arial" w:hAnsi="Arial" w:cs="Arial"/>
                <w:sz w:val="16"/>
                <w:szCs w:val="16"/>
              </w:rPr>
              <w:pPrChange w:id="228" w:author="Razavi, Pedram/Medicine" w:date="2019-06-16T15:04:00Z">
                <w:pPr>
                  <w:widowControl w:val="0"/>
                  <w:shd w:val="clear" w:color="auto" w:fill="FFFFFF"/>
                  <w:spacing w:after="0"/>
                  <w:jc w:val="center"/>
                </w:pPr>
              </w:pPrChange>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218A89C2" w14:textId="77777777" w:rsidR="00413E5F" w:rsidRDefault="00B4071F">
            <w:pPr>
              <w:widowControl w:val="0"/>
              <w:spacing w:after="0" w:line="240" w:lineRule="auto"/>
              <w:rPr>
                <w:rFonts w:ascii="Arial" w:eastAsia="Arial" w:hAnsi="Arial" w:cs="Arial"/>
                <w:sz w:val="16"/>
                <w:szCs w:val="16"/>
              </w:rPr>
              <w:pPrChange w:id="229" w:author="Razavi, Pedram/Medicine" w:date="2019-06-16T15:04:00Z">
                <w:pPr>
                  <w:widowControl w:val="0"/>
                  <w:spacing w:after="0" w:line="240" w:lineRule="auto"/>
                  <w:jc w:val="center"/>
                </w:pPr>
              </w:pPrChange>
            </w:pPr>
            <w:r>
              <w:rPr>
                <w:rFonts w:ascii="Arial" w:eastAsia="Arial" w:hAnsi="Arial" w:cs="Arial"/>
                <w:sz w:val="16"/>
                <w:szCs w:val="16"/>
              </w:rPr>
              <w:t>0.506</w:t>
            </w:r>
          </w:p>
        </w:tc>
        <w:tc>
          <w:tcPr>
            <w:tcW w:w="862" w:type="dxa"/>
            <w:tcMar>
              <w:top w:w="100" w:type="dxa"/>
              <w:left w:w="100" w:type="dxa"/>
              <w:bottom w:w="100" w:type="dxa"/>
              <w:right w:w="100" w:type="dxa"/>
            </w:tcMar>
            <w:vAlign w:val="center"/>
          </w:tcPr>
          <w:p w14:paraId="5AD38DE0" w14:textId="77777777" w:rsidR="00413E5F" w:rsidRDefault="00B4071F">
            <w:pPr>
              <w:widowControl w:val="0"/>
              <w:shd w:val="clear" w:color="auto" w:fill="FFFFFF"/>
              <w:spacing w:after="0"/>
              <w:rPr>
                <w:rFonts w:ascii="Arial" w:eastAsia="Arial" w:hAnsi="Arial" w:cs="Arial"/>
                <w:sz w:val="16"/>
                <w:szCs w:val="16"/>
              </w:rPr>
              <w:pPrChange w:id="230" w:author="Razavi, Pedram/Medicine" w:date="2019-06-16T15:04:00Z">
                <w:pPr>
                  <w:widowControl w:val="0"/>
                  <w:shd w:val="clear" w:color="auto" w:fill="FFFFFF"/>
                  <w:spacing w:after="0"/>
                  <w:jc w:val="center"/>
                </w:pPr>
              </w:pPrChange>
            </w:pPr>
            <w:r>
              <w:rPr>
                <w:rFonts w:ascii="Arial" w:eastAsia="Arial" w:hAnsi="Arial" w:cs="Arial"/>
                <w:sz w:val="16"/>
                <w:szCs w:val="16"/>
              </w:rPr>
              <w:t>2619</w:t>
            </w:r>
          </w:p>
        </w:tc>
        <w:tc>
          <w:tcPr>
            <w:tcW w:w="862" w:type="dxa"/>
            <w:tcMar>
              <w:top w:w="100" w:type="dxa"/>
              <w:left w:w="100" w:type="dxa"/>
              <w:bottom w:w="100" w:type="dxa"/>
              <w:right w:w="100" w:type="dxa"/>
            </w:tcMar>
            <w:vAlign w:val="center"/>
          </w:tcPr>
          <w:p w14:paraId="00F69F46" w14:textId="77777777" w:rsidR="00413E5F" w:rsidRDefault="00B4071F">
            <w:pPr>
              <w:widowControl w:val="0"/>
              <w:shd w:val="clear" w:color="auto" w:fill="FFFFFF"/>
              <w:spacing w:after="0"/>
              <w:rPr>
                <w:rFonts w:ascii="Arial" w:eastAsia="Arial" w:hAnsi="Arial" w:cs="Arial"/>
                <w:sz w:val="16"/>
                <w:szCs w:val="16"/>
              </w:rPr>
              <w:pPrChange w:id="231" w:author="Razavi, Pedram/Medicine" w:date="2019-06-16T15:04:00Z">
                <w:pPr>
                  <w:widowControl w:val="0"/>
                  <w:shd w:val="clear" w:color="auto" w:fill="FFFFFF"/>
                  <w:spacing w:after="0"/>
                  <w:jc w:val="center"/>
                </w:pPr>
              </w:pPrChange>
            </w:pPr>
            <w:r>
              <w:rPr>
                <w:rFonts w:ascii="Arial" w:eastAsia="Arial" w:hAnsi="Arial" w:cs="Arial"/>
                <w:sz w:val="16"/>
                <w:szCs w:val="16"/>
              </w:rPr>
              <w:t>14</w:t>
            </w:r>
          </w:p>
        </w:tc>
        <w:tc>
          <w:tcPr>
            <w:tcW w:w="862" w:type="dxa"/>
            <w:tcMar>
              <w:top w:w="100" w:type="dxa"/>
              <w:left w:w="100" w:type="dxa"/>
              <w:bottom w:w="100" w:type="dxa"/>
              <w:right w:w="100" w:type="dxa"/>
            </w:tcMar>
            <w:vAlign w:val="center"/>
          </w:tcPr>
          <w:p w14:paraId="1048EC31" w14:textId="77777777" w:rsidR="00413E5F" w:rsidRDefault="00B4071F">
            <w:pPr>
              <w:widowControl w:val="0"/>
              <w:shd w:val="clear" w:color="auto" w:fill="FFFFFF"/>
              <w:spacing w:after="0"/>
              <w:rPr>
                <w:rFonts w:ascii="Arial" w:eastAsia="Arial" w:hAnsi="Arial" w:cs="Arial"/>
                <w:sz w:val="16"/>
                <w:szCs w:val="16"/>
              </w:rPr>
              <w:pPrChange w:id="232" w:author="Razavi, Pedram/Medicine" w:date="2019-06-16T15:04:00Z">
                <w:pPr>
                  <w:widowControl w:val="0"/>
                  <w:shd w:val="clear" w:color="auto" w:fill="FFFFFF"/>
                  <w:spacing w:after="0"/>
                  <w:jc w:val="center"/>
                </w:pPr>
              </w:pPrChange>
            </w:pPr>
            <w:r>
              <w:rPr>
                <w:rFonts w:ascii="Arial" w:eastAsia="Arial" w:hAnsi="Arial" w:cs="Arial"/>
                <w:sz w:val="16"/>
                <w:szCs w:val="16"/>
              </w:rPr>
              <w:t>0.535</w:t>
            </w:r>
          </w:p>
        </w:tc>
        <w:tc>
          <w:tcPr>
            <w:tcW w:w="915" w:type="dxa"/>
            <w:tcMar>
              <w:top w:w="20" w:type="dxa"/>
              <w:left w:w="20" w:type="dxa"/>
              <w:bottom w:w="100" w:type="dxa"/>
              <w:right w:w="20" w:type="dxa"/>
            </w:tcMar>
            <w:vAlign w:val="bottom"/>
          </w:tcPr>
          <w:p w14:paraId="5899CA46" w14:textId="77777777" w:rsidR="00413E5F" w:rsidRDefault="00B4071F">
            <w:pPr>
              <w:widowControl w:val="0"/>
              <w:shd w:val="clear" w:color="auto" w:fill="FFFFFF"/>
              <w:spacing w:after="0"/>
              <w:rPr>
                <w:rFonts w:ascii="Arial" w:eastAsia="Arial" w:hAnsi="Arial" w:cs="Arial"/>
                <w:sz w:val="16"/>
                <w:szCs w:val="16"/>
              </w:rPr>
              <w:pPrChange w:id="233"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4ED61A8E" w14:textId="77777777">
        <w:trPr>
          <w:trHeight w:val="440"/>
        </w:trPr>
        <w:tc>
          <w:tcPr>
            <w:tcW w:w="1305" w:type="dxa"/>
            <w:tcMar>
              <w:top w:w="20" w:type="dxa"/>
              <w:left w:w="20" w:type="dxa"/>
              <w:bottom w:w="100" w:type="dxa"/>
              <w:right w:w="20" w:type="dxa"/>
            </w:tcMar>
            <w:vAlign w:val="bottom"/>
          </w:tcPr>
          <w:p w14:paraId="3C64365C" w14:textId="77777777" w:rsidR="00413E5F" w:rsidRDefault="00B4071F">
            <w:pPr>
              <w:widowControl w:val="0"/>
              <w:shd w:val="clear" w:color="auto" w:fill="FFFFFF"/>
              <w:spacing w:after="0"/>
              <w:rPr>
                <w:rFonts w:ascii="Arial" w:eastAsia="Arial" w:hAnsi="Arial" w:cs="Arial"/>
                <w:sz w:val="16"/>
                <w:szCs w:val="16"/>
              </w:rPr>
              <w:pPrChange w:id="234" w:author="Razavi, Pedram/Medicine" w:date="2019-06-16T15:04:00Z">
                <w:pPr>
                  <w:widowControl w:val="0"/>
                  <w:shd w:val="clear" w:color="auto" w:fill="FFFFFF"/>
                  <w:spacing w:after="0"/>
                  <w:jc w:val="center"/>
                </w:pPr>
              </w:pPrChange>
            </w:pPr>
            <w:r>
              <w:rPr>
                <w:rFonts w:ascii="Arial" w:eastAsia="Arial" w:hAnsi="Arial" w:cs="Arial"/>
                <w:sz w:val="16"/>
                <w:szCs w:val="16"/>
              </w:rPr>
              <w:t>W044216563537</w:t>
            </w:r>
          </w:p>
        </w:tc>
        <w:tc>
          <w:tcPr>
            <w:tcW w:w="705" w:type="dxa"/>
            <w:tcMar>
              <w:top w:w="20" w:type="dxa"/>
              <w:left w:w="20" w:type="dxa"/>
              <w:bottom w:w="100" w:type="dxa"/>
              <w:right w:w="20" w:type="dxa"/>
            </w:tcMar>
            <w:vAlign w:val="bottom"/>
          </w:tcPr>
          <w:p w14:paraId="6B862E60" w14:textId="77777777" w:rsidR="00413E5F" w:rsidRDefault="00B4071F">
            <w:pPr>
              <w:widowControl w:val="0"/>
              <w:shd w:val="clear" w:color="auto" w:fill="FFFFFF"/>
              <w:spacing w:after="0"/>
              <w:rPr>
                <w:rFonts w:ascii="Arial" w:eastAsia="Arial" w:hAnsi="Arial" w:cs="Arial"/>
                <w:i/>
                <w:sz w:val="16"/>
                <w:szCs w:val="16"/>
              </w:rPr>
              <w:pPrChange w:id="235"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15AE199B" w14:textId="77777777" w:rsidR="00413E5F" w:rsidRDefault="00B4071F">
            <w:pPr>
              <w:widowControl w:val="0"/>
              <w:shd w:val="clear" w:color="auto" w:fill="FFFFFF"/>
              <w:spacing w:after="0"/>
              <w:rPr>
                <w:rFonts w:ascii="Arial" w:eastAsia="Arial" w:hAnsi="Arial" w:cs="Arial"/>
                <w:sz w:val="16"/>
                <w:szCs w:val="16"/>
              </w:rPr>
              <w:pPrChange w:id="236" w:author="Razavi, Pedram/Medicine" w:date="2019-06-16T15:04:00Z">
                <w:pPr>
                  <w:widowControl w:val="0"/>
                  <w:shd w:val="clear" w:color="auto" w:fill="FFFFFF"/>
                  <w:spacing w:after="0"/>
                  <w:jc w:val="center"/>
                </w:pPr>
              </w:pPrChange>
            </w:pPr>
            <w:r>
              <w:rPr>
                <w:rFonts w:ascii="Arial" w:eastAsia="Arial" w:hAnsi="Arial" w:cs="Arial"/>
                <w:sz w:val="16"/>
                <w:szCs w:val="16"/>
              </w:rPr>
              <w:t>R1968*</w:t>
            </w:r>
          </w:p>
        </w:tc>
        <w:tc>
          <w:tcPr>
            <w:tcW w:w="862" w:type="dxa"/>
            <w:tcMar>
              <w:top w:w="20" w:type="dxa"/>
              <w:left w:w="20" w:type="dxa"/>
              <w:bottom w:w="100" w:type="dxa"/>
              <w:right w:w="20" w:type="dxa"/>
            </w:tcMar>
            <w:vAlign w:val="bottom"/>
          </w:tcPr>
          <w:p w14:paraId="5319052E" w14:textId="77777777" w:rsidR="00413E5F" w:rsidRDefault="00B4071F">
            <w:pPr>
              <w:widowControl w:val="0"/>
              <w:shd w:val="clear" w:color="auto" w:fill="FFFFFF"/>
              <w:spacing w:after="0"/>
              <w:rPr>
                <w:rFonts w:ascii="Arial" w:eastAsia="Arial" w:hAnsi="Arial" w:cs="Arial"/>
                <w:sz w:val="16"/>
                <w:szCs w:val="16"/>
              </w:rPr>
              <w:pPrChange w:id="237" w:author="Razavi, Pedram/Medicine" w:date="2019-06-16T15:04:00Z">
                <w:pPr>
                  <w:widowControl w:val="0"/>
                  <w:shd w:val="clear" w:color="auto" w:fill="FFFFFF"/>
                  <w:spacing w:after="0"/>
                  <w:jc w:val="center"/>
                </w:pPr>
              </w:pPrChange>
            </w:pPr>
            <w:r>
              <w:rPr>
                <w:rFonts w:ascii="Arial" w:eastAsia="Arial" w:hAnsi="Arial" w:cs="Arial"/>
                <w:sz w:val="16"/>
                <w:szCs w:val="16"/>
              </w:rPr>
              <w:t>4447</w:t>
            </w:r>
          </w:p>
        </w:tc>
        <w:tc>
          <w:tcPr>
            <w:tcW w:w="862" w:type="dxa"/>
            <w:tcMar>
              <w:top w:w="20" w:type="dxa"/>
              <w:left w:w="20" w:type="dxa"/>
              <w:bottom w:w="100" w:type="dxa"/>
              <w:right w:w="20" w:type="dxa"/>
            </w:tcMar>
            <w:vAlign w:val="bottom"/>
          </w:tcPr>
          <w:p w14:paraId="01E8A68F" w14:textId="77777777" w:rsidR="00413E5F" w:rsidRDefault="00B4071F">
            <w:pPr>
              <w:widowControl w:val="0"/>
              <w:shd w:val="clear" w:color="auto" w:fill="FFFFFF"/>
              <w:spacing w:after="0"/>
              <w:rPr>
                <w:rFonts w:ascii="Arial" w:eastAsia="Arial" w:hAnsi="Arial" w:cs="Arial"/>
                <w:sz w:val="16"/>
                <w:szCs w:val="16"/>
              </w:rPr>
              <w:pPrChange w:id="238" w:author="Razavi, Pedram/Medicine" w:date="2019-06-16T15:04:00Z">
                <w:pPr>
                  <w:widowControl w:val="0"/>
                  <w:shd w:val="clear" w:color="auto" w:fill="FFFFFF"/>
                  <w:spacing w:after="0"/>
                  <w:jc w:val="center"/>
                </w:pPr>
              </w:pPrChange>
            </w:pPr>
            <w:r>
              <w:rPr>
                <w:rFonts w:ascii="Arial" w:eastAsia="Arial" w:hAnsi="Arial" w:cs="Arial"/>
                <w:sz w:val="16"/>
                <w:szCs w:val="16"/>
              </w:rPr>
              <w:t>6</w:t>
            </w:r>
          </w:p>
        </w:tc>
        <w:tc>
          <w:tcPr>
            <w:tcW w:w="862" w:type="dxa"/>
            <w:tcMar>
              <w:top w:w="100" w:type="dxa"/>
              <w:left w:w="100" w:type="dxa"/>
              <w:bottom w:w="100" w:type="dxa"/>
              <w:right w:w="100" w:type="dxa"/>
            </w:tcMar>
            <w:vAlign w:val="center"/>
          </w:tcPr>
          <w:p w14:paraId="554A5E31" w14:textId="77777777" w:rsidR="00413E5F" w:rsidRDefault="00B4071F">
            <w:pPr>
              <w:widowControl w:val="0"/>
              <w:spacing w:after="0" w:line="240" w:lineRule="auto"/>
              <w:rPr>
                <w:rFonts w:ascii="Arial" w:eastAsia="Arial" w:hAnsi="Arial" w:cs="Arial"/>
                <w:sz w:val="16"/>
                <w:szCs w:val="16"/>
              </w:rPr>
              <w:pPrChange w:id="239" w:author="Razavi, Pedram/Medicine" w:date="2019-06-16T15:04:00Z">
                <w:pPr>
                  <w:widowControl w:val="0"/>
                  <w:spacing w:after="0" w:line="240" w:lineRule="auto"/>
                  <w:jc w:val="center"/>
                </w:pPr>
              </w:pPrChange>
            </w:pPr>
            <w:r>
              <w:rPr>
                <w:rFonts w:ascii="Arial" w:eastAsia="Arial" w:hAnsi="Arial" w:cs="Arial"/>
                <w:sz w:val="16"/>
                <w:szCs w:val="16"/>
              </w:rPr>
              <w:t>0.135</w:t>
            </w:r>
          </w:p>
        </w:tc>
        <w:tc>
          <w:tcPr>
            <w:tcW w:w="862" w:type="dxa"/>
            <w:tcMar>
              <w:top w:w="100" w:type="dxa"/>
              <w:left w:w="100" w:type="dxa"/>
              <w:bottom w:w="100" w:type="dxa"/>
              <w:right w:w="100" w:type="dxa"/>
            </w:tcMar>
            <w:vAlign w:val="center"/>
          </w:tcPr>
          <w:p w14:paraId="210C5805" w14:textId="77777777" w:rsidR="00413E5F" w:rsidRDefault="00B4071F">
            <w:pPr>
              <w:widowControl w:val="0"/>
              <w:shd w:val="clear" w:color="auto" w:fill="FFFFFF"/>
              <w:spacing w:after="0"/>
              <w:rPr>
                <w:rFonts w:ascii="Arial" w:eastAsia="Arial" w:hAnsi="Arial" w:cs="Arial"/>
                <w:sz w:val="16"/>
                <w:szCs w:val="16"/>
              </w:rPr>
              <w:pPrChange w:id="240" w:author="Razavi, Pedram/Medicine" w:date="2019-06-16T15:04:00Z">
                <w:pPr>
                  <w:widowControl w:val="0"/>
                  <w:shd w:val="clear" w:color="auto" w:fill="FFFFFF"/>
                  <w:spacing w:after="0"/>
                  <w:jc w:val="center"/>
                </w:pPr>
              </w:pPrChange>
            </w:pPr>
            <w:r>
              <w:rPr>
                <w:rFonts w:ascii="Arial" w:eastAsia="Arial" w:hAnsi="Arial" w:cs="Arial"/>
                <w:sz w:val="16"/>
                <w:szCs w:val="16"/>
              </w:rPr>
              <w:t>3795</w:t>
            </w:r>
          </w:p>
        </w:tc>
        <w:tc>
          <w:tcPr>
            <w:tcW w:w="862" w:type="dxa"/>
            <w:tcMar>
              <w:top w:w="100" w:type="dxa"/>
              <w:left w:w="100" w:type="dxa"/>
              <w:bottom w:w="100" w:type="dxa"/>
              <w:right w:w="100" w:type="dxa"/>
            </w:tcMar>
            <w:vAlign w:val="center"/>
          </w:tcPr>
          <w:p w14:paraId="7199769B" w14:textId="77777777" w:rsidR="00413E5F" w:rsidRDefault="00B4071F">
            <w:pPr>
              <w:widowControl w:val="0"/>
              <w:shd w:val="clear" w:color="auto" w:fill="FFFFFF"/>
              <w:spacing w:after="0"/>
              <w:rPr>
                <w:rFonts w:ascii="Arial" w:eastAsia="Arial" w:hAnsi="Arial" w:cs="Arial"/>
                <w:sz w:val="16"/>
                <w:szCs w:val="16"/>
              </w:rPr>
              <w:pPrChange w:id="241" w:author="Razavi, Pedram/Medicine" w:date="2019-06-16T15:04:00Z">
                <w:pPr>
                  <w:widowControl w:val="0"/>
                  <w:shd w:val="clear" w:color="auto" w:fill="FFFFFF"/>
                  <w:spacing w:after="0"/>
                  <w:jc w:val="center"/>
                </w:pPr>
              </w:pPrChange>
            </w:pPr>
            <w:r>
              <w:rPr>
                <w:rFonts w:ascii="Arial" w:eastAsia="Arial" w:hAnsi="Arial" w:cs="Arial"/>
                <w:sz w:val="16"/>
                <w:szCs w:val="16"/>
              </w:rPr>
              <w:t>2</w:t>
            </w:r>
          </w:p>
        </w:tc>
        <w:tc>
          <w:tcPr>
            <w:tcW w:w="862" w:type="dxa"/>
            <w:tcMar>
              <w:top w:w="100" w:type="dxa"/>
              <w:left w:w="100" w:type="dxa"/>
              <w:bottom w:w="100" w:type="dxa"/>
              <w:right w:w="100" w:type="dxa"/>
            </w:tcMar>
            <w:vAlign w:val="center"/>
          </w:tcPr>
          <w:p w14:paraId="2767FA64" w14:textId="77777777" w:rsidR="00413E5F" w:rsidRDefault="00B4071F">
            <w:pPr>
              <w:widowControl w:val="0"/>
              <w:shd w:val="clear" w:color="auto" w:fill="FFFFFF"/>
              <w:spacing w:after="0"/>
              <w:rPr>
                <w:rFonts w:ascii="Arial" w:eastAsia="Arial" w:hAnsi="Arial" w:cs="Arial"/>
                <w:sz w:val="16"/>
                <w:szCs w:val="16"/>
              </w:rPr>
              <w:pPrChange w:id="242" w:author="Razavi, Pedram/Medicine" w:date="2019-06-16T15:04:00Z">
                <w:pPr>
                  <w:widowControl w:val="0"/>
                  <w:shd w:val="clear" w:color="auto" w:fill="FFFFFF"/>
                  <w:spacing w:after="0"/>
                  <w:jc w:val="center"/>
                </w:pPr>
              </w:pPrChange>
            </w:pPr>
            <w:r>
              <w:rPr>
                <w:rFonts w:ascii="Arial" w:eastAsia="Arial" w:hAnsi="Arial" w:cs="Arial"/>
                <w:sz w:val="16"/>
                <w:szCs w:val="16"/>
              </w:rPr>
              <w:t>0.053</w:t>
            </w:r>
          </w:p>
        </w:tc>
        <w:tc>
          <w:tcPr>
            <w:tcW w:w="915" w:type="dxa"/>
            <w:tcMar>
              <w:top w:w="20" w:type="dxa"/>
              <w:left w:w="20" w:type="dxa"/>
              <w:bottom w:w="100" w:type="dxa"/>
              <w:right w:w="20" w:type="dxa"/>
            </w:tcMar>
            <w:vAlign w:val="bottom"/>
          </w:tcPr>
          <w:p w14:paraId="5AFD9F53" w14:textId="77777777" w:rsidR="00413E5F" w:rsidRDefault="00B4071F">
            <w:pPr>
              <w:widowControl w:val="0"/>
              <w:shd w:val="clear" w:color="auto" w:fill="FFFFFF"/>
              <w:spacing w:after="0"/>
              <w:rPr>
                <w:rFonts w:ascii="Arial" w:eastAsia="Arial" w:hAnsi="Arial" w:cs="Arial"/>
                <w:sz w:val="16"/>
                <w:szCs w:val="16"/>
              </w:rPr>
              <w:pPrChange w:id="243"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4F21BCC4" w14:textId="77777777">
        <w:trPr>
          <w:trHeight w:val="440"/>
        </w:trPr>
        <w:tc>
          <w:tcPr>
            <w:tcW w:w="1305" w:type="dxa"/>
            <w:tcMar>
              <w:top w:w="20" w:type="dxa"/>
              <w:left w:w="20" w:type="dxa"/>
              <w:bottom w:w="100" w:type="dxa"/>
              <w:right w:w="20" w:type="dxa"/>
            </w:tcMar>
            <w:vAlign w:val="bottom"/>
          </w:tcPr>
          <w:p w14:paraId="06C5868B" w14:textId="77777777" w:rsidR="00413E5F" w:rsidRDefault="00B4071F">
            <w:pPr>
              <w:widowControl w:val="0"/>
              <w:shd w:val="clear" w:color="auto" w:fill="FFFFFF"/>
              <w:spacing w:after="0"/>
              <w:rPr>
                <w:rFonts w:ascii="Arial" w:eastAsia="Arial" w:hAnsi="Arial" w:cs="Arial"/>
                <w:sz w:val="16"/>
                <w:szCs w:val="16"/>
              </w:rPr>
              <w:pPrChange w:id="244" w:author="Razavi, Pedram/Medicine" w:date="2019-06-16T15:04:00Z">
                <w:pPr>
                  <w:widowControl w:val="0"/>
                  <w:shd w:val="clear" w:color="auto" w:fill="FFFFFF"/>
                  <w:spacing w:after="0"/>
                  <w:jc w:val="center"/>
                </w:pPr>
              </w:pPrChange>
            </w:pPr>
            <w:r>
              <w:rPr>
                <w:rFonts w:ascii="Arial" w:eastAsia="Arial" w:hAnsi="Arial" w:cs="Arial"/>
                <w:sz w:val="16"/>
                <w:szCs w:val="16"/>
              </w:rPr>
              <w:lastRenderedPageBreak/>
              <w:t>W044216563576</w:t>
            </w:r>
          </w:p>
        </w:tc>
        <w:tc>
          <w:tcPr>
            <w:tcW w:w="705" w:type="dxa"/>
            <w:tcMar>
              <w:top w:w="20" w:type="dxa"/>
              <w:left w:w="20" w:type="dxa"/>
              <w:bottom w:w="100" w:type="dxa"/>
              <w:right w:w="20" w:type="dxa"/>
            </w:tcMar>
            <w:vAlign w:val="bottom"/>
          </w:tcPr>
          <w:p w14:paraId="62C72483" w14:textId="77777777" w:rsidR="00413E5F" w:rsidRDefault="00B4071F">
            <w:pPr>
              <w:widowControl w:val="0"/>
              <w:shd w:val="clear" w:color="auto" w:fill="FFFFFF"/>
              <w:spacing w:after="0"/>
              <w:rPr>
                <w:rFonts w:ascii="Arial" w:eastAsia="Arial" w:hAnsi="Arial" w:cs="Arial"/>
                <w:i/>
                <w:sz w:val="16"/>
                <w:szCs w:val="16"/>
              </w:rPr>
              <w:pPrChange w:id="245" w:author="Razavi, Pedram/Medicine" w:date="2019-06-16T15:04:00Z">
                <w:pPr>
                  <w:widowControl w:val="0"/>
                  <w:shd w:val="clear" w:color="auto" w:fill="FFFFFF"/>
                  <w:spacing w:after="0"/>
                  <w:jc w:val="center"/>
                </w:pPr>
              </w:pPrChange>
            </w:pPr>
            <w:r>
              <w:rPr>
                <w:rFonts w:ascii="Arial" w:eastAsia="Arial" w:hAnsi="Arial" w:cs="Arial"/>
                <w:i/>
                <w:sz w:val="16"/>
                <w:szCs w:val="16"/>
              </w:rPr>
              <w:t>ATM</w:t>
            </w:r>
          </w:p>
        </w:tc>
        <w:tc>
          <w:tcPr>
            <w:tcW w:w="1230" w:type="dxa"/>
            <w:tcMar>
              <w:top w:w="20" w:type="dxa"/>
              <w:left w:w="20" w:type="dxa"/>
              <w:bottom w:w="100" w:type="dxa"/>
              <w:right w:w="20" w:type="dxa"/>
            </w:tcMar>
            <w:vAlign w:val="bottom"/>
          </w:tcPr>
          <w:p w14:paraId="0CD0A144" w14:textId="77777777" w:rsidR="00413E5F" w:rsidRDefault="00B4071F">
            <w:pPr>
              <w:widowControl w:val="0"/>
              <w:shd w:val="clear" w:color="auto" w:fill="FFFFFF"/>
              <w:spacing w:after="0"/>
              <w:rPr>
                <w:rFonts w:ascii="Arial" w:eastAsia="Arial" w:hAnsi="Arial" w:cs="Arial"/>
                <w:sz w:val="16"/>
                <w:szCs w:val="16"/>
              </w:rPr>
              <w:pPrChange w:id="246" w:author="Razavi, Pedram/Medicine" w:date="2019-06-16T15:04:00Z">
                <w:pPr>
                  <w:widowControl w:val="0"/>
                  <w:shd w:val="clear" w:color="auto" w:fill="FFFFFF"/>
                  <w:spacing w:after="0"/>
                  <w:jc w:val="center"/>
                </w:pPr>
              </w:pPrChange>
            </w:pPr>
            <w:r>
              <w:rPr>
                <w:rFonts w:ascii="Arial" w:eastAsia="Arial" w:hAnsi="Arial" w:cs="Arial"/>
                <w:sz w:val="16"/>
                <w:szCs w:val="16"/>
              </w:rPr>
              <w:t>R3008C</w:t>
            </w:r>
          </w:p>
        </w:tc>
        <w:tc>
          <w:tcPr>
            <w:tcW w:w="862" w:type="dxa"/>
            <w:tcMar>
              <w:top w:w="20" w:type="dxa"/>
              <w:left w:w="20" w:type="dxa"/>
              <w:bottom w:w="100" w:type="dxa"/>
              <w:right w:w="20" w:type="dxa"/>
            </w:tcMar>
            <w:vAlign w:val="bottom"/>
          </w:tcPr>
          <w:p w14:paraId="3AC761DB" w14:textId="77777777" w:rsidR="00413E5F" w:rsidRDefault="00B4071F">
            <w:pPr>
              <w:widowControl w:val="0"/>
              <w:shd w:val="clear" w:color="auto" w:fill="FFFFFF"/>
              <w:spacing w:after="0"/>
              <w:rPr>
                <w:rFonts w:ascii="Arial" w:eastAsia="Arial" w:hAnsi="Arial" w:cs="Arial"/>
                <w:sz w:val="16"/>
                <w:szCs w:val="16"/>
              </w:rPr>
              <w:pPrChange w:id="247" w:author="Razavi, Pedram/Medicine" w:date="2019-06-16T15:04:00Z">
                <w:pPr>
                  <w:widowControl w:val="0"/>
                  <w:shd w:val="clear" w:color="auto" w:fill="FFFFFF"/>
                  <w:spacing w:after="0"/>
                  <w:jc w:val="center"/>
                </w:pPr>
              </w:pPrChange>
            </w:pPr>
            <w:r>
              <w:rPr>
                <w:rFonts w:ascii="Arial" w:eastAsia="Arial" w:hAnsi="Arial" w:cs="Arial"/>
                <w:sz w:val="16"/>
                <w:szCs w:val="16"/>
              </w:rPr>
              <w:t>5061</w:t>
            </w:r>
          </w:p>
        </w:tc>
        <w:tc>
          <w:tcPr>
            <w:tcW w:w="862" w:type="dxa"/>
            <w:tcMar>
              <w:top w:w="20" w:type="dxa"/>
              <w:left w:w="20" w:type="dxa"/>
              <w:bottom w:w="100" w:type="dxa"/>
              <w:right w:w="20" w:type="dxa"/>
            </w:tcMar>
            <w:vAlign w:val="bottom"/>
          </w:tcPr>
          <w:p w14:paraId="0E01D239" w14:textId="77777777" w:rsidR="00413E5F" w:rsidRDefault="00B4071F">
            <w:pPr>
              <w:widowControl w:val="0"/>
              <w:shd w:val="clear" w:color="auto" w:fill="FFFFFF"/>
              <w:spacing w:after="0"/>
              <w:rPr>
                <w:rFonts w:ascii="Arial" w:eastAsia="Arial" w:hAnsi="Arial" w:cs="Arial"/>
                <w:sz w:val="16"/>
                <w:szCs w:val="16"/>
              </w:rPr>
              <w:pPrChange w:id="248" w:author="Razavi, Pedram/Medicine" w:date="2019-06-16T15:04:00Z">
                <w:pPr>
                  <w:widowControl w:val="0"/>
                  <w:shd w:val="clear" w:color="auto" w:fill="FFFFFF"/>
                  <w:spacing w:after="0"/>
                  <w:jc w:val="center"/>
                </w:pPr>
              </w:pPrChange>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76EA8901" w14:textId="77777777" w:rsidR="00413E5F" w:rsidRDefault="00B4071F">
            <w:pPr>
              <w:widowControl w:val="0"/>
              <w:spacing w:after="0" w:line="240" w:lineRule="auto"/>
              <w:rPr>
                <w:rFonts w:ascii="Arial" w:eastAsia="Arial" w:hAnsi="Arial" w:cs="Arial"/>
                <w:sz w:val="16"/>
                <w:szCs w:val="16"/>
              </w:rPr>
              <w:pPrChange w:id="249" w:author="Razavi, Pedram/Medicine" w:date="2019-06-16T15:04:00Z">
                <w:pPr>
                  <w:widowControl w:val="0"/>
                  <w:spacing w:after="0" w:line="240" w:lineRule="auto"/>
                  <w:jc w:val="center"/>
                </w:pPr>
              </w:pPrChange>
            </w:pPr>
            <w:r>
              <w:rPr>
                <w:rFonts w:ascii="Arial" w:eastAsia="Arial" w:hAnsi="Arial" w:cs="Arial"/>
                <w:sz w:val="16"/>
                <w:szCs w:val="16"/>
              </w:rPr>
              <w:t>0.138</w:t>
            </w:r>
          </w:p>
        </w:tc>
        <w:tc>
          <w:tcPr>
            <w:tcW w:w="862" w:type="dxa"/>
            <w:tcMar>
              <w:top w:w="100" w:type="dxa"/>
              <w:left w:w="100" w:type="dxa"/>
              <w:bottom w:w="100" w:type="dxa"/>
              <w:right w:w="100" w:type="dxa"/>
            </w:tcMar>
            <w:vAlign w:val="center"/>
          </w:tcPr>
          <w:p w14:paraId="1E96E353" w14:textId="77777777" w:rsidR="00413E5F" w:rsidRDefault="00B4071F">
            <w:pPr>
              <w:widowControl w:val="0"/>
              <w:shd w:val="clear" w:color="auto" w:fill="FFFFFF"/>
              <w:spacing w:after="0"/>
              <w:rPr>
                <w:rFonts w:ascii="Arial" w:eastAsia="Arial" w:hAnsi="Arial" w:cs="Arial"/>
                <w:sz w:val="16"/>
                <w:szCs w:val="16"/>
              </w:rPr>
              <w:pPrChange w:id="250" w:author="Razavi, Pedram/Medicine" w:date="2019-06-16T15:04:00Z">
                <w:pPr>
                  <w:widowControl w:val="0"/>
                  <w:shd w:val="clear" w:color="auto" w:fill="FFFFFF"/>
                  <w:spacing w:after="0"/>
                  <w:jc w:val="center"/>
                </w:pPr>
              </w:pPrChange>
            </w:pPr>
            <w:r>
              <w:rPr>
                <w:rFonts w:ascii="Arial" w:eastAsia="Arial" w:hAnsi="Arial" w:cs="Arial"/>
                <w:sz w:val="16"/>
                <w:szCs w:val="16"/>
              </w:rPr>
              <w:t>4190</w:t>
            </w:r>
          </w:p>
        </w:tc>
        <w:tc>
          <w:tcPr>
            <w:tcW w:w="862" w:type="dxa"/>
            <w:tcMar>
              <w:top w:w="100" w:type="dxa"/>
              <w:left w:w="100" w:type="dxa"/>
              <w:bottom w:w="100" w:type="dxa"/>
              <w:right w:w="100" w:type="dxa"/>
            </w:tcMar>
            <w:vAlign w:val="center"/>
          </w:tcPr>
          <w:p w14:paraId="1D9BB9A7" w14:textId="77777777" w:rsidR="00413E5F" w:rsidRDefault="00B4071F">
            <w:pPr>
              <w:widowControl w:val="0"/>
              <w:shd w:val="clear" w:color="auto" w:fill="FFFFFF"/>
              <w:spacing w:after="0"/>
              <w:rPr>
                <w:rFonts w:ascii="Arial" w:eastAsia="Arial" w:hAnsi="Arial" w:cs="Arial"/>
                <w:sz w:val="16"/>
                <w:szCs w:val="16"/>
              </w:rPr>
              <w:pPrChange w:id="251" w:author="Razavi, Pedram/Medicine" w:date="2019-06-16T15:04:00Z">
                <w:pPr>
                  <w:widowControl w:val="0"/>
                  <w:shd w:val="clear" w:color="auto" w:fill="FFFFFF"/>
                  <w:spacing w:after="0"/>
                  <w:jc w:val="center"/>
                </w:pPr>
              </w:pPrChange>
            </w:pPr>
            <w:r>
              <w:rPr>
                <w:rFonts w:ascii="Arial" w:eastAsia="Arial" w:hAnsi="Arial" w:cs="Arial"/>
                <w:sz w:val="16"/>
                <w:szCs w:val="16"/>
              </w:rPr>
              <w:t>3</w:t>
            </w:r>
          </w:p>
        </w:tc>
        <w:tc>
          <w:tcPr>
            <w:tcW w:w="862" w:type="dxa"/>
            <w:tcMar>
              <w:top w:w="100" w:type="dxa"/>
              <w:left w:w="100" w:type="dxa"/>
              <w:bottom w:w="100" w:type="dxa"/>
              <w:right w:w="100" w:type="dxa"/>
            </w:tcMar>
            <w:vAlign w:val="center"/>
          </w:tcPr>
          <w:p w14:paraId="7A2DEE9E" w14:textId="77777777" w:rsidR="00413E5F" w:rsidRDefault="00B4071F">
            <w:pPr>
              <w:widowControl w:val="0"/>
              <w:shd w:val="clear" w:color="auto" w:fill="FFFFFF"/>
              <w:spacing w:after="0"/>
              <w:rPr>
                <w:rFonts w:ascii="Arial" w:eastAsia="Arial" w:hAnsi="Arial" w:cs="Arial"/>
                <w:sz w:val="16"/>
                <w:szCs w:val="16"/>
              </w:rPr>
              <w:pPrChange w:id="252" w:author="Razavi, Pedram/Medicine" w:date="2019-06-16T15:04:00Z">
                <w:pPr>
                  <w:widowControl w:val="0"/>
                  <w:shd w:val="clear" w:color="auto" w:fill="FFFFFF"/>
                  <w:spacing w:after="0"/>
                  <w:jc w:val="center"/>
                </w:pPr>
              </w:pPrChange>
            </w:pPr>
            <w:r>
              <w:rPr>
                <w:rFonts w:ascii="Arial" w:eastAsia="Arial" w:hAnsi="Arial" w:cs="Arial"/>
                <w:sz w:val="16"/>
                <w:szCs w:val="16"/>
              </w:rPr>
              <w:t>0.072</w:t>
            </w:r>
          </w:p>
        </w:tc>
        <w:tc>
          <w:tcPr>
            <w:tcW w:w="915" w:type="dxa"/>
            <w:tcMar>
              <w:top w:w="20" w:type="dxa"/>
              <w:left w:w="20" w:type="dxa"/>
              <w:bottom w:w="100" w:type="dxa"/>
              <w:right w:w="20" w:type="dxa"/>
            </w:tcMar>
            <w:vAlign w:val="bottom"/>
          </w:tcPr>
          <w:p w14:paraId="4F281105" w14:textId="77777777" w:rsidR="00413E5F" w:rsidRDefault="00B4071F">
            <w:pPr>
              <w:widowControl w:val="0"/>
              <w:shd w:val="clear" w:color="auto" w:fill="FFFFFF"/>
              <w:spacing w:after="0"/>
              <w:rPr>
                <w:rFonts w:ascii="Arial" w:eastAsia="Arial" w:hAnsi="Arial" w:cs="Arial"/>
                <w:sz w:val="16"/>
                <w:szCs w:val="16"/>
              </w:rPr>
              <w:pPrChange w:id="253"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034193C2" w14:textId="77777777">
        <w:trPr>
          <w:trHeight w:val="440"/>
        </w:trPr>
        <w:tc>
          <w:tcPr>
            <w:tcW w:w="1305" w:type="dxa"/>
            <w:tcMar>
              <w:top w:w="20" w:type="dxa"/>
              <w:left w:w="20" w:type="dxa"/>
              <w:bottom w:w="100" w:type="dxa"/>
              <w:right w:w="20" w:type="dxa"/>
            </w:tcMar>
            <w:vAlign w:val="bottom"/>
          </w:tcPr>
          <w:p w14:paraId="5C537DC6" w14:textId="77777777" w:rsidR="00413E5F" w:rsidRDefault="00B4071F">
            <w:pPr>
              <w:widowControl w:val="0"/>
              <w:shd w:val="clear" w:color="auto" w:fill="FFFFFF"/>
              <w:spacing w:after="0"/>
              <w:rPr>
                <w:rFonts w:ascii="Arial" w:eastAsia="Arial" w:hAnsi="Arial" w:cs="Arial"/>
                <w:sz w:val="16"/>
                <w:szCs w:val="16"/>
              </w:rPr>
              <w:pPrChange w:id="254" w:author="Razavi, Pedram/Medicine" w:date="2019-06-16T15:04:00Z">
                <w:pPr>
                  <w:widowControl w:val="0"/>
                  <w:shd w:val="clear" w:color="auto" w:fill="FFFFFF"/>
                  <w:spacing w:after="0"/>
                  <w:jc w:val="center"/>
                </w:pPr>
              </w:pPrChange>
            </w:pPr>
            <w:r>
              <w:rPr>
                <w:rFonts w:ascii="Arial" w:eastAsia="Arial" w:hAnsi="Arial" w:cs="Arial"/>
                <w:sz w:val="16"/>
                <w:szCs w:val="16"/>
              </w:rPr>
              <w:t>W044216563917</w:t>
            </w:r>
          </w:p>
        </w:tc>
        <w:tc>
          <w:tcPr>
            <w:tcW w:w="705" w:type="dxa"/>
            <w:tcMar>
              <w:top w:w="20" w:type="dxa"/>
              <w:left w:w="20" w:type="dxa"/>
              <w:bottom w:w="100" w:type="dxa"/>
              <w:right w:w="20" w:type="dxa"/>
            </w:tcMar>
            <w:vAlign w:val="bottom"/>
          </w:tcPr>
          <w:p w14:paraId="0A0CF537" w14:textId="77777777" w:rsidR="00413E5F" w:rsidRDefault="00B4071F">
            <w:pPr>
              <w:widowControl w:val="0"/>
              <w:shd w:val="clear" w:color="auto" w:fill="FFFFFF"/>
              <w:spacing w:after="0"/>
              <w:rPr>
                <w:rFonts w:ascii="Arial" w:eastAsia="Arial" w:hAnsi="Arial" w:cs="Arial"/>
                <w:i/>
                <w:sz w:val="16"/>
                <w:szCs w:val="16"/>
              </w:rPr>
              <w:pPrChange w:id="255" w:author="Razavi, Pedram/Medicine" w:date="2019-06-16T15:04:00Z">
                <w:pPr>
                  <w:widowControl w:val="0"/>
                  <w:shd w:val="clear" w:color="auto" w:fill="FFFFFF"/>
                  <w:spacing w:after="0"/>
                  <w:jc w:val="center"/>
                </w:pPr>
              </w:pPrChange>
            </w:pPr>
            <w:r>
              <w:rPr>
                <w:rFonts w:ascii="Arial" w:eastAsia="Arial" w:hAnsi="Arial" w:cs="Arial"/>
                <w:i/>
                <w:sz w:val="16"/>
                <w:szCs w:val="16"/>
              </w:rPr>
              <w:t>NF1</w:t>
            </w:r>
          </w:p>
        </w:tc>
        <w:tc>
          <w:tcPr>
            <w:tcW w:w="1230" w:type="dxa"/>
            <w:tcMar>
              <w:top w:w="20" w:type="dxa"/>
              <w:left w:w="20" w:type="dxa"/>
              <w:bottom w:w="100" w:type="dxa"/>
              <w:right w:w="20" w:type="dxa"/>
            </w:tcMar>
            <w:vAlign w:val="bottom"/>
          </w:tcPr>
          <w:p w14:paraId="2E28021E" w14:textId="77777777" w:rsidR="00413E5F" w:rsidRDefault="00B4071F">
            <w:pPr>
              <w:widowControl w:val="0"/>
              <w:shd w:val="clear" w:color="auto" w:fill="FFFFFF"/>
              <w:spacing w:after="0"/>
              <w:rPr>
                <w:rFonts w:ascii="Arial" w:eastAsia="Arial" w:hAnsi="Arial" w:cs="Arial"/>
                <w:sz w:val="16"/>
                <w:szCs w:val="16"/>
              </w:rPr>
              <w:pPrChange w:id="256" w:author="Razavi, Pedram/Medicine" w:date="2019-06-16T15:04:00Z">
                <w:pPr>
                  <w:widowControl w:val="0"/>
                  <w:shd w:val="clear" w:color="auto" w:fill="FFFFFF"/>
                  <w:spacing w:after="0"/>
                  <w:jc w:val="center"/>
                </w:pPr>
              </w:pPrChange>
            </w:pPr>
            <w:r>
              <w:rPr>
                <w:rFonts w:ascii="Arial" w:eastAsia="Arial" w:hAnsi="Arial" w:cs="Arial"/>
                <w:sz w:val="16"/>
                <w:szCs w:val="16"/>
              </w:rPr>
              <w:t>E1266Dfs*19</w:t>
            </w:r>
          </w:p>
        </w:tc>
        <w:tc>
          <w:tcPr>
            <w:tcW w:w="862" w:type="dxa"/>
            <w:tcMar>
              <w:top w:w="20" w:type="dxa"/>
              <w:left w:w="20" w:type="dxa"/>
              <w:bottom w:w="100" w:type="dxa"/>
              <w:right w:w="20" w:type="dxa"/>
            </w:tcMar>
            <w:vAlign w:val="bottom"/>
          </w:tcPr>
          <w:p w14:paraId="4FE60925" w14:textId="77777777" w:rsidR="00413E5F" w:rsidRDefault="00B4071F">
            <w:pPr>
              <w:widowControl w:val="0"/>
              <w:shd w:val="clear" w:color="auto" w:fill="FFFFFF"/>
              <w:spacing w:after="0"/>
              <w:rPr>
                <w:rFonts w:ascii="Arial" w:eastAsia="Arial" w:hAnsi="Arial" w:cs="Arial"/>
                <w:sz w:val="16"/>
                <w:szCs w:val="16"/>
              </w:rPr>
              <w:pPrChange w:id="257" w:author="Razavi, Pedram/Medicine" w:date="2019-06-16T15:04:00Z">
                <w:pPr>
                  <w:widowControl w:val="0"/>
                  <w:shd w:val="clear" w:color="auto" w:fill="FFFFFF"/>
                  <w:spacing w:after="0"/>
                  <w:jc w:val="center"/>
                </w:pPr>
              </w:pPrChange>
            </w:pPr>
            <w:r>
              <w:rPr>
                <w:rFonts w:ascii="Arial" w:eastAsia="Arial" w:hAnsi="Arial" w:cs="Arial"/>
                <w:sz w:val="16"/>
                <w:szCs w:val="16"/>
              </w:rPr>
              <w:t>3324</w:t>
            </w:r>
          </w:p>
        </w:tc>
        <w:tc>
          <w:tcPr>
            <w:tcW w:w="862" w:type="dxa"/>
            <w:tcMar>
              <w:top w:w="20" w:type="dxa"/>
              <w:left w:w="20" w:type="dxa"/>
              <w:bottom w:w="100" w:type="dxa"/>
              <w:right w:w="20" w:type="dxa"/>
            </w:tcMar>
            <w:vAlign w:val="bottom"/>
          </w:tcPr>
          <w:p w14:paraId="46F9BEE3" w14:textId="77777777" w:rsidR="00413E5F" w:rsidRDefault="00B4071F">
            <w:pPr>
              <w:widowControl w:val="0"/>
              <w:shd w:val="clear" w:color="auto" w:fill="FFFFFF"/>
              <w:spacing w:after="0"/>
              <w:rPr>
                <w:rFonts w:ascii="Arial" w:eastAsia="Arial" w:hAnsi="Arial" w:cs="Arial"/>
                <w:sz w:val="16"/>
                <w:szCs w:val="16"/>
              </w:rPr>
              <w:pPrChange w:id="258" w:author="Razavi, Pedram/Medicine" w:date="2019-06-16T15:04:00Z">
                <w:pPr>
                  <w:widowControl w:val="0"/>
                  <w:shd w:val="clear" w:color="auto" w:fill="FFFFFF"/>
                  <w:spacing w:after="0"/>
                  <w:jc w:val="center"/>
                </w:pPr>
              </w:pPrChange>
            </w:pPr>
            <w:r>
              <w:rPr>
                <w:rFonts w:ascii="Arial" w:eastAsia="Arial" w:hAnsi="Arial" w:cs="Arial"/>
                <w:sz w:val="16"/>
                <w:szCs w:val="16"/>
              </w:rPr>
              <w:t>7</w:t>
            </w:r>
          </w:p>
        </w:tc>
        <w:tc>
          <w:tcPr>
            <w:tcW w:w="862" w:type="dxa"/>
            <w:tcMar>
              <w:top w:w="100" w:type="dxa"/>
              <w:left w:w="100" w:type="dxa"/>
              <w:bottom w:w="100" w:type="dxa"/>
              <w:right w:w="100" w:type="dxa"/>
            </w:tcMar>
            <w:vAlign w:val="center"/>
          </w:tcPr>
          <w:p w14:paraId="761CDA43" w14:textId="77777777" w:rsidR="00413E5F" w:rsidRDefault="00B4071F">
            <w:pPr>
              <w:widowControl w:val="0"/>
              <w:spacing w:after="0" w:line="240" w:lineRule="auto"/>
              <w:rPr>
                <w:rFonts w:ascii="Arial" w:eastAsia="Arial" w:hAnsi="Arial" w:cs="Arial"/>
                <w:sz w:val="16"/>
                <w:szCs w:val="16"/>
              </w:rPr>
              <w:pPrChange w:id="259" w:author="Razavi, Pedram/Medicine" w:date="2019-06-16T15:04:00Z">
                <w:pPr>
                  <w:widowControl w:val="0"/>
                  <w:spacing w:after="0" w:line="240" w:lineRule="auto"/>
                  <w:jc w:val="center"/>
                </w:pPr>
              </w:pPrChange>
            </w:pPr>
            <w:r>
              <w:rPr>
                <w:rFonts w:ascii="Arial" w:eastAsia="Arial" w:hAnsi="Arial" w:cs="Arial"/>
                <w:sz w:val="16"/>
                <w:szCs w:val="16"/>
              </w:rPr>
              <w:t>0.211</w:t>
            </w:r>
          </w:p>
        </w:tc>
        <w:tc>
          <w:tcPr>
            <w:tcW w:w="862" w:type="dxa"/>
            <w:tcMar>
              <w:top w:w="100" w:type="dxa"/>
              <w:left w:w="100" w:type="dxa"/>
              <w:bottom w:w="100" w:type="dxa"/>
              <w:right w:w="100" w:type="dxa"/>
            </w:tcMar>
            <w:vAlign w:val="center"/>
          </w:tcPr>
          <w:p w14:paraId="4BEE2756" w14:textId="77777777" w:rsidR="00413E5F" w:rsidRDefault="00B4071F">
            <w:pPr>
              <w:widowControl w:val="0"/>
              <w:shd w:val="clear" w:color="auto" w:fill="FFFFFF"/>
              <w:spacing w:after="0"/>
              <w:rPr>
                <w:rFonts w:ascii="Arial" w:eastAsia="Arial" w:hAnsi="Arial" w:cs="Arial"/>
                <w:sz w:val="16"/>
                <w:szCs w:val="16"/>
              </w:rPr>
              <w:pPrChange w:id="260" w:author="Razavi, Pedram/Medicine" w:date="2019-06-16T15:04:00Z">
                <w:pPr>
                  <w:widowControl w:val="0"/>
                  <w:shd w:val="clear" w:color="auto" w:fill="FFFFFF"/>
                  <w:spacing w:after="0"/>
                  <w:jc w:val="center"/>
                </w:pPr>
              </w:pPrChange>
            </w:pPr>
            <w:r>
              <w:rPr>
                <w:rFonts w:ascii="Arial" w:eastAsia="Arial" w:hAnsi="Arial" w:cs="Arial"/>
                <w:sz w:val="16"/>
                <w:szCs w:val="16"/>
              </w:rPr>
              <w:t>4779</w:t>
            </w:r>
          </w:p>
        </w:tc>
        <w:tc>
          <w:tcPr>
            <w:tcW w:w="862" w:type="dxa"/>
            <w:tcMar>
              <w:top w:w="100" w:type="dxa"/>
              <w:left w:w="100" w:type="dxa"/>
              <w:bottom w:w="100" w:type="dxa"/>
              <w:right w:w="100" w:type="dxa"/>
            </w:tcMar>
            <w:vAlign w:val="center"/>
          </w:tcPr>
          <w:p w14:paraId="0A67F6C5" w14:textId="77777777" w:rsidR="00413E5F" w:rsidRDefault="00B4071F">
            <w:pPr>
              <w:widowControl w:val="0"/>
              <w:shd w:val="clear" w:color="auto" w:fill="FFFFFF"/>
              <w:spacing w:after="0"/>
              <w:rPr>
                <w:rFonts w:ascii="Arial" w:eastAsia="Arial" w:hAnsi="Arial" w:cs="Arial"/>
                <w:sz w:val="16"/>
                <w:szCs w:val="16"/>
              </w:rPr>
              <w:pPrChange w:id="261" w:author="Razavi, Pedram/Medicine" w:date="2019-06-16T15:04:00Z">
                <w:pPr>
                  <w:widowControl w:val="0"/>
                  <w:shd w:val="clear" w:color="auto" w:fill="FFFFFF"/>
                  <w:spacing w:after="0"/>
                  <w:jc w:val="center"/>
                </w:pPr>
              </w:pPrChange>
            </w:pPr>
            <w:r>
              <w:rPr>
                <w:rFonts w:ascii="Arial" w:eastAsia="Arial" w:hAnsi="Arial" w:cs="Arial"/>
                <w:sz w:val="16"/>
                <w:szCs w:val="16"/>
              </w:rPr>
              <w:t>8</w:t>
            </w:r>
          </w:p>
        </w:tc>
        <w:tc>
          <w:tcPr>
            <w:tcW w:w="862" w:type="dxa"/>
            <w:tcMar>
              <w:top w:w="100" w:type="dxa"/>
              <w:left w:w="100" w:type="dxa"/>
              <w:bottom w:w="100" w:type="dxa"/>
              <w:right w:w="100" w:type="dxa"/>
            </w:tcMar>
            <w:vAlign w:val="center"/>
          </w:tcPr>
          <w:p w14:paraId="5172A5F4" w14:textId="77777777" w:rsidR="00413E5F" w:rsidRDefault="00B4071F">
            <w:pPr>
              <w:widowControl w:val="0"/>
              <w:shd w:val="clear" w:color="auto" w:fill="FFFFFF"/>
              <w:spacing w:after="0"/>
              <w:rPr>
                <w:rFonts w:ascii="Arial" w:eastAsia="Arial" w:hAnsi="Arial" w:cs="Arial"/>
                <w:sz w:val="16"/>
                <w:szCs w:val="16"/>
              </w:rPr>
              <w:pPrChange w:id="262" w:author="Razavi, Pedram/Medicine" w:date="2019-06-16T15:04:00Z">
                <w:pPr>
                  <w:widowControl w:val="0"/>
                  <w:shd w:val="clear" w:color="auto" w:fill="FFFFFF"/>
                  <w:spacing w:after="0"/>
                  <w:jc w:val="center"/>
                </w:pPr>
              </w:pPrChange>
            </w:pPr>
            <w:r>
              <w:rPr>
                <w:rFonts w:ascii="Arial" w:eastAsia="Arial" w:hAnsi="Arial" w:cs="Arial"/>
                <w:sz w:val="16"/>
                <w:szCs w:val="16"/>
              </w:rPr>
              <w:t>0.167</w:t>
            </w:r>
          </w:p>
        </w:tc>
        <w:tc>
          <w:tcPr>
            <w:tcW w:w="915" w:type="dxa"/>
            <w:tcMar>
              <w:top w:w="20" w:type="dxa"/>
              <w:left w:w="20" w:type="dxa"/>
              <w:bottom w:w="100" w:type="dxa"/>
              <w:right w:w="20" w:type="dxa"/>
            </w:tcMar>
            <w:vAlign w:val="bottom"/>
          </w:tcPr>
          <w:p w14:paraId="365558EF" w14:textId="77777777" w:rsidR="00413E5F" w:rsidRDefault="00B4071F">
            <w:pPr>
              <w:widowControl w:val="0"/>
              <w:shd w:val="clear" w:color="auto" w:fill="FFFFFF"/>
              <w:spacing w:after="0"/>
              <w:rPr>
                <w:rFonts w:ascii="Arial" w:eastAsia="Arial" w:hAnsi="Arial" w:cs="Arial"/>
                <w:sz w:val="16"/>
                <w:szCs w:val="16"/>
              </w:rPr>
              <w:pPrChange w:id="263" w:author="Razavi, Pedram/Medicine" w:date="2019-06-16T15:04:00Z">
                <w:pPr>
                  <w:widowControl w:val="0"/>
                  <w:shd w:val="clear" w:color="auto" w:fill="FFFFFF"/>
                  <w:spacing w:after="0"/>
                  <w:jc w:val="center"/>
                </w:pPr>
              </w:pPrChange>
            </w:pPr>
            <w:r>
              <w:rPr>
                <w:rFonts w:ascii="Arial" w:eastAsia="Arial" w:hAnsi="Arial" w:cs="Arial"/>
                <w:sz w:val="16"/>
                <w:szCs w:val="16"/>
              </w:rPr>
              <w:t>4</w:t>
            </w:r>
          </w:p>
        </w:tc>
      </w:tr>
      <w:tr w:rsidR="00413E5F" w14:paraId="0B0D7427" w14:textId="77777777">
        <w:trPr>
          <w:trHeight w:val="440"/>
        </w:trPr>
        <w:tc>
          <w:tcPr>
            <w:tcW w:w="1305" w:type="dxa"/>
            <w:tcMar>
              <w:top w:w="20" w:type="dxa"/>
              <w:left w:w="20" w:type="dxa"/>
              <w:bottom w:w="100" w:type="dxa"/>
              <w:right w:w="20" w:type="dxa"/>
            </w:tcMar>
            <w:vAlign w:val="bottom"/>
          </w:tcPr>
          <w:p w14:paraId="05CE1F2B" w14:textId="77777777" w:rsidR="00413E5F" w:rsidRDefault="00B4071F">
            <w:pPr>
              <w:widowControl w:val="0"/>
              <w:shd w:val="clear" w:color="auto" w:fill="FFFFFF"/>
              <w:spacing w:after="0"/>
              <w:rPr>
                <w:rFonts w:ascii="Arial" w:eastAsia="Arial" w:hAnsi="Arial" w:cs="Arial"/>
                <w:sz w:val="16"/>
                <w:szCs w:val="16"/>
              </w:rPr>
              <w:pPrChange w:id="264" w:author="Razavi, Pedram/Medicine" w:date="2019-06-16T15:04:00Z">
                <w:pPr>
                  <w:widowControl w:val="0"/>
                  <w:shd w:val="clear" w:color="auto" w:fill="FFFFFF"/>
                  <w:spacing w:after="0"/>
                  <w:jc w:val="center"/>
                </w:pPr>
              </w:pPrChange>
            </w:pPr>
            <w:r>
              <w:rPr>
                <w:rFonts w:ascii="Arial" w:eastAsia="Arial" w:hAnsi="Arial" w:cs="Arial"/>
                <w:sz w:val="16"/>
                <w:szCs w:val="16"/>
              </w:rPr>
              <w:t>W044216564621</w:t>
            </w:r>
          </w:p>
        </w:tc>
        <w:tc>
          <w:tcPr>
            <w:tcW w:w="705" w:type="dxa"/>
            <w:tcMar>
              <w:top w:w="20" w:type="dxa"/>
              <w:left w:w="20" w:type="dxa"/>
              <w:bottom w:w="100" w:type="dxa"/>
              <w:right w:w="20" w:type="dxa"/>
            </w:tcMar>
            <w:vAlign w:val="bottom"/>
          </w:tcPr>
          <w:p w14:paraId="4F8E761C" w14:textId="77777777" w:rsidR="00413E5F" w:rsidRDefault="00B4071F">
            <w:pPr>
              <w:widowControl w:val="0"/>
              <w:shd w:val="clear" w:color="auto" w:fill="FFFFFF"/>
              <w:spacing w:after="0"/>
              <w:rPr>
                <w:rFonts w:ascii="Arial" w:eastAsia="Arial" w:hAnsi="Arial" w:cs="Arial"/>
                <w:i/>
                <w:sz w:val="16"/>
                <w:szCs w:val="16"/>
              </w:rPr>
              <w:pPrChange w:id="265" w:author="Razavi, Pedram/Medicine" w:date="2019-06-16T15:04:00Z">
                <w:pPr>
                  <w:widowControl w:val="0"/>
                  <w:shd w:val="clear" w:color="auto" w:fill="FFFFFF"/>
                  <w:spacing w:after="0"/>
                  <w:jc w:val="center"/>
                </w:pPr>
              </w:pPrChange>
            </w:pPr>
            <w:r>
              <w:rPr>
                <w:rFonts w:ascii="Arial" w:eastAsia="Arial" w:hAnsi="Arial" w:cs="Arial"/>
                <w:i/>
                <w:sz w:val="16"/>
                <w:szCs w:val="16"/>
              </w:rPr>
              <w:t>KIT</w:t>
            </w:r>
          </w:p>
        </w:tc>
        <w:tc>
          <w:tcPr>
            <w:tcW w:w="1230" w:type="dxa"/>
            <w:tcMar>
              <w:top w:w="20" w:type="dxa"/>
              <w:left w:w="20" w:type="dxa"/>
              <w:bottom w:w="100" w:type="dxa"/>
              <w:right w:w="20" w:type="dxa"/>
            </w:tcMar>
            <w:vAlign w:val="bottom"/>
          </w:tcPr>
          <w:p w14:paraId="2755F791" w14:textId="77777777" w:rsidR="00413E5F" w:rsidRDefault="00B4071F">
            <w:pPr>
              <w:widowControl w:val="0"/>
              <w:shd w:val="clear" w:color="auto" w:fill="FFFFFF"/>
              <w:spacing w:after="0"/>
              <w:rPr>
                <w:rFonts w:ascii="Arial" w:eastAsia="Arial" w:hAnsi="Arial" w:cs="Arial"/>
                <w:sz w:val="16"/>
                <w:szCs w:val="16"/>
              </w:rPr>
              <w:pPrChange w:id="266" w:author="Razavi, Pedram/Medicine" w:date="2019-06-16T15:04:00Z">
                <w:pPr>
                  <w:widowControl w:val="0"/>
                  <w:shd w:val="clear" w:color="auto" w:fill="FFFFFF"/>
                  <w:spacing w:after="0"/>
                  <w:jc w:val="center"/>
                </w:pPr>
              </w:pPrChange>
            </w:pPr>
            <w:r>
              <w:rPr>
                <w:rFonts w:ascii="Arial" w:eastAsia="Arial" w:hAnsi="Arial" w:cs="Arial"/>
                <w:sz w:val="16"/>
                <w:szCs w:val="16"/>
              </w:rPr>
              <w:t>R634W</w:t>
            </w:r>
          </w:p>
        </w:tc>
        <w:tc>
          <w:tcPr>
            <w:tcW w:w="862" w:type="dxa"/>
            <w:tcMar>
              <w:top w:w="20" w:type="dxa"/>
              <w:left w:w="20" w:type="dxa"/>
              <w:bottom w:w="100" w:type="dxa"/>
              <w:right w:w="20" w:type="dxa"/>
            </w:tcMar>
            <w:vAlign w:val="bottom"/>
          </w:tcPr>
          <w:p w14:paraId="28073358" w14:textId="77777777" w:rsidR="00413E5F" w:rsidRDefault="00B4071F">
            <w:pPr>
              <w:widowControl w:val="0"/>
              <w:shd w:val="clear" w:color="auto" w:fill="FFFFFF"/>
              <w:spacing w:after="0"/>
              <w:rPr>
                <w:rFonts w:ascii="Arial" w:eastAsia="Arial" w:hAnsi="Arial" w:cs="Arial"/>
                <w:sz w:val="16"/>
                <w:szCs w:val="16"/>
              </w:rPr>
              <w:pPrChange w:id="267" w:author="Razavi, Pedram/Medicine" w:date="2019-06-16T15:04:00Z">
                <w:pPr>
                  <w:widowControl w:val="0"/>
                  <w:shd w:val="clear" w:color="auto" w:fill="FFFFFF"/>
                  <w:spacing w:after="0"/>
                  <w:jc w:val="center"/>
                </w:pPr>
              </w:pPrChange>
            </w:pPr>
            <w:r>
              <w:rPr>
                <w:rFonts w:ascii="Arial" w:eastAsia="Arial" w:hAnsi="Arial" w:cs="Arial"/>
                <w:sz w:val="16"/>
                <w:szCs w:val="16"/>
              </w:rPr>
              <w:t>3436</w:t>
            </w:r>
          </w:p>
        </w:tc>
        <w:tc>
          <w:tcPr>
            <w:tcW w:w="862" w:type="dxa"/>
            <w:tcMar>
              <w:top w:w="20" w:type="dxa"/>
              <w:left w:w="20" w:type="dxa"/>
              <w:bottom w:w="100" w:type="dxa"/>
              <w:right w:w="20" w:type="dxa"/>
            </w:tcMar>
            <w:vAlign w:val="bottom"/>
          </w:tcPr>
          <w:p w14:paraId="37497D41" w14:textId="77777777" w:rsidR="00413E5F" w:rsidRDefault="00B4071F">
            <w:pPr>
              <w:widowControl w:val="0"/>
              <w:shd w:val="clear" w:color="auto" w:fill="FFFFFF"/>
              <w:spacing w:after="0"/>
              <w:rPr>
                <w:rFonts w:ascii="Arial" w:eastAsia="Arial" w:hAnsi="Arial" w:cs="Arial"/>
                <w:sz w:val="16"/>
                <w:szCs w:val="16"/>
              </w:rPr>
              <w:pPrChange w:id="268" w:author="Razavi, Pedram/Medicine" w:date="2019-06-16T15:04:00Z">
                <w:pPr>
                  <w:widowControl w:val="0"/>
                  <w:shd w:val="clear" w:color="auto" w:fill="FFFFFF"/>
                  <w:spacing w:after="0"/>
                  <w:jc w:val="center"/>
                </w:pPr>
              </w:pPrChange>
            </w:pPr>
            <w:r>
              <w:rPr>
                <w:rFonts w:ascii="Arial" w:eastAsia="Arial" w:hAnsi="Arial" w:cs="Arial"/>
                <w:sz w:val="16"/>
                <w:szCs w:val="16"/>
              </w:rPr>
              <w:t>97</w:t>
            </w:r>
          </w:p>
        </w:tc>
        <w:tc>
          <w:tcPr>
            <w:tcW w:w="862" w:type="dxa"/>
            <w:tcMar>
              <w:top w:w="100" w:type="dxa"/>
              <w:left w:w="100" w:type="dxa"/>
              <w:bottom w:w="100" w:type="dxa"/>
              <w:right w:w="100" w:type="dxa"/>
            </w:tcMar>
            <w:vAlign w:val="center"/>
          </w:tcPr>
          <w:p w14:paraId="1956E8A1" w14:textId="77777777" w:rsidR="00413E5F" w:rsidRDefault="00B4071F">
            <w:pPr>
              <w:widowControl w:val="0"/>
              <w:spacing w:after="0" w:line="240" w:lineRule="auto"/>
              <w:rPr>
                <w:rFonts w:ascii="Arial" w:eastAsia="Arial" w:hAnsi="Arial" w:cs="Arial"/>
                <w:sz w:val="16"/>
                <w:szCs w:val="16"/>
              </w:rPr>
              <w:pPrChange w:id="269" w:author="Razavi, Pedram/Medicine" w:date="2019-06-16T15:04:00Z">
                <w:pPr>
                  <w:widowControl w:val="0"/>
                  <w:spacing w:after="0" w:line="240" w:lineRule="auto"/>
                  <w:jc w:val="center"/>
                </w:pPr>
              </w:pPrChange>
            </w:pPr>
            <w:r>
              <w:rPr>
                <w:rFonts w:ascii="Arial" w:eastAsia="Arial" w:hAnsi="Arial" w:cs="Arial"/>
                <w:sz w:val="16"/>
                <w:szCs w:val="16"/>
              </w:rPr>
              <w:t>2.82</w:t>
            </w:r>
          </w:p>
        </w:tc>
        <w:tc>
          <w:tcPr>
            <w:tcW w:w="862" w:type="dxa"/>
            <w:tcMar>
              <w:top w:w="100" w:type="dxa"/>
              <w:left w:w="100" w:type="dxa"/>
              <w:bottom w:w="100" w:type="dxa"/>
              <w:right w:w="100" w:type="dxa"/>
            </w:tcMar>
            <w:vAlign w:val="center"/>
          </w:tcPr>
          <w:p w14:paraId="36271CF0" w14:textId="77777777" w:rsidR="00413E5F" w:rsidRDefault="00B4071F">
            <w:pPr>
              <w:widowControl w:val="0"/>
              <w:shd w:val="clear" w:color="auto" w:fill="FFFFFF"/>
              <w:spacing w:after="0"/>
              <w:rPr>
                <w:rFonts w:ascii="Arial" w:eastAsia="Arial" w:hAnsi="Arial" w:cs="Arial"/>
                <w:sz w:val="16"/>
                <w:szCs w:val="16"/>
              </w:rPr>
              <w:pPrChange w:id="270" w:author="Razavi, Pedram/Medicine" w:date="2019-06-16T15:04:00Z">
                <w:pPr>
                  <w:widowControl w:val="0"/>
                  <w:shd w:val="clear" w:color="auto" w:fill="FFFFFF"/>
                  <w:spacing w:after="0"/>
                  <w:jc w:val="center"/>
                </w:pPr>
              </w:pPrChange>
            </w:pPr>
            <w:r>
              <w:rPr>
                <w:rFonts w:ascii="Arial" w:eastAsia="Arial" w:hAnsi="Arial" w:cs="Arial"/>
                <w:sz w:val="16"/>
                <w:szCs w:val="16"/>
              </w:rPr>
              <w:t>2104</w:t>
            </w:r>
          </w:p>
        </w:tc>
        <w:tc>
          <w:tcPr>
            <w:tcW w:w="862" w:type="dxa"/>
            <w:tcMar>
              <w:top w:w="100" w:type="dxa"/>
              <w:left w:w="100" w:type="dxa"/>
              <w:bottom w:w="100" w:type="dxa"/>
              <w:right w:w="100" w:type="dxa"/>
            </w:tcMar>
            <w:vAlign w:val="center"/>
          </w:tcPr>
          <w:p w14:paraId="158E02B9" w14:textId="77777777" w:rsidR="00413E5F" w:rsidRDefault="00B4071F">
            <w:pPr>
              <w:widowControl w:val="0"/>
              <w:shd w:val="clear" w:color="auto" w:fill="FFFFFF"/>
              <w:spacing w:after="0"/>
              <w:rPr>
                <w:rFonts w:ascii="Arial" w:eastAsia="Arial" w:hAnsi="Arial" w:cs="Arial"/>
                <w:sz w:val="16"/>
                <w:szCs w:val="16"/>
              </w:rPr>
              <w:pPrChange w:id="271" w:author="Razavi, Pedram/Medicine" w:date="2019-06-16T15:04:00Z">
                <w:pPr>
                  <w:widowControl w:val="0"/>
                  <w:shd w:val="clear" w:color="auto" w:fill="FFFFFF"/>
                  <w:spacing w:after="0"/>
                  <w:jc w:val="center"/>
                </w:pPr>
              </w:pPrChange>
            </w:pPr>
            <w:r>
              <w:rPr>
                <w:rFonts w:ascii="Arial" w:eastAsia="Arial" w:hAnsi="Arial" w:cs="Arial"/>
                <w:sz w:val="16"/>
                <w:szCs w:val="16"/>
              </w:rPr>
              <w:t>72</w:t>
            </w:r>
          </w:p>
        </w:tc>
        <w:tc>
          <w:tcPr>
            <w:tcW w:w="862" w:type="dxa"/>
            <w:tcMar>
              <w:top w:w="100" w:type="dxa"/>
              <w:left w:w="100" w:type="dxa"/>
              <w:bottom w:w="100" w:type="dxa"/>
              <w:right w:w="100" w:type="dxa"/>
            </w:tcMar>
            <w:vAlign w:val="center"/>
          </w:tcPr>
          <w:p w14:paraId="040B3D64" w14:textId="77777777" w:rsidR="00413E5F" w:rsidRDefault="00B4071F">
            <w:pPr>
              <w:widowControl w:val="0"/>
              <w:shd w:val="clear" w:color="auto" w:fill="FFFFFF"/>
              <w:spacing w:after="0"/>
              <w:rPr>
                <w:rFonts w:ascii="Arial" w:eastAsia="Arial" w:hAnsi="Arial" w:cs="Arial"/>
                <w:sz w:val="16"/>
                <w:szCs w:val="16"/>
              </w:rPr>
              <w:pPrChange w:id="272" w:author="Razavi, Pedram/Medicine" w:date="2019-06-16T15:04:00Z">
                <w:pPr>
                  <w:widowControl w:val="0"/>
                  <w:shd w:val="clear" w:color="auto" w:fill="FFFFFF"/>
                  <w:spacing w:after="0"/>
                  <w:jc w:val="center"/>
                </w:pPr>
              </w:pPrChange>
            </w:pPr>
            <w:r>
              <w:rPr>
                <w:rFonts w:ascii="Arial" w:eastAsia="Arial" w:hAnsi="Arial" w:cs="Arial"/>
                <w:sz w:val="16"/>
                <w:szCs w:val="16"/>
              </w:rPr>
              <w:t>3.42</w:t>
            </w:r>
          </w:p>
        </w:tc>
        <w:tc>
          <w:tcPr>
            <w:tcW w:w="915" w:type="dxa"/>
            <w:tcMar>
              <w:top w:w="20" w:type="dxa"/>
              <w:left w:w="20" w:type="dxa"/>
              <w:bottom w:w="100" w:type="dxa"/>
              <w:right w:w="20" w:type="dxa"/>
            </w:tcMar>
            <w:vAlign w:val="bottom"/>
          </w:tcPr>
          <w:p w14:paraId="3E3ED210" w14:textId="77777777" w:rsidR="00413E5F" w:rsidRDefault="00B4071F">
            <w:pPr>
              <w:widowControl w:val="0"/>
              <w:shd w:val="clear" w:color="auto" w:fill="FFFFFF"/>
              <w:spacing w:after="0"/>
              <w:rPr>
                <w:rFonts w:ascii="Arial" w:eastAsia="Arial" w:hAnsi="Arial" w:cs="Arial"/>
                <w:sz w:val="16"/>
                <w:szCs w:val="16"/>
              </w:rPr>
              <w:pPrChange w:id="273" w:author="Razavi, Pedram/Medicine" w:date="2019-06-16T15:04:00Z">
                <w:pPr>
                  <w:widowControl w:val="0"/>
                  <w:shd w:val="clear" w:color="auto" w:fill="FFFFFF"/>
                  <w:spacing w:after="0"/>
                  <w:jc w:val="center"/>
                </w:pPr>
              </w:pPrChange>
            </w:pPr>
            <w:r>
              <w:rPr>
                <w:rFonts w:ascii="Arial" w:eastAsia="Arial" w:hAnsi="Arial" w:cs="Arial"/>
                <w:sz w:val="16"/>
                <w:szCs w:val="16"/>
              </w:rPr>
              <w:t>1</w:t>
            </w:r>
          </w:p>
        </w:tc>
      </w:tr>
    </w:tbl>
    <w:p w14:paraId="1E2DA275" w14:textId="77777777" w:rsidR="00413E5F" w:rsidRDefault="00413E5F">
      <w:pPr>
        <w:spacing w:after="0" w:line="240" w:lineRule="auto"/>
        <w:rPr>
          <w:rFonts w:ascii="Arial" w:eastAsia="Arial" w:hAnsi="Arial" w:cs="Arial"/>
          <w:color w:val="0033CC"/>
        </w:rPr>
        <w:pPrChange w:id="274" w:author="Razavi, Pedram/Medicine" w:date="2019-06-16T15:04:00Z">
          <w:pPr>
            <w:spacing w:after="0" w:line="240" w:lineRule="auto"/>
            <w:jc w:val="both"/>
          </w:pPr>
        </w:pPrChange>
      </w:pPr>
    </w:p>
    <w:p w14:paraId="57BE3560" w14:textId="77777777" w:rsidR="00413E5F" w:rsidRDefault="00B4071F">
      <w:pPr>
        <w:spacing w:after="0" w:line="240" w:lineRule="auto"/>
        <w:rPr>
          <w:rFonts w:ascii="Arial" w:eastAsia="Arial" w:hAnsi="Arial" w:cs="Arial"/>
        </w:rPr>
        <w:pPrChange w:id="275" w:author="Razavi, Pedram/Medicine" w:date="2019-06-16T15:04:00Z">
          <w:pPr>
            <w:spacing w:after="0" w:line="240" w:lineRule="auto"/>
            <w:jc w:val="both"/>
          </w:pPr>
        </w:pPrChange>
      </w:pPr>
      <w:r>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TEC-Seq, Guardant, CAPP-Seq, SafeSeqS,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7777777" w:rsidR="00413E5F" w:rsidRDefault="00413E5F">
      <w:pPr>
        <w:spacing w:after="0" w:line="240" w:lineRule="auto"/>
        <w:rPr>
          <w:rFonts w:ascii="Arial" w:eastAsia="Arial" w:hAnsi="Arial" w:cs="Arial"/>
        </w:rPr>
        <w:pPrChange w:id="276" w:author="Razavi, Pedram/Medicine" w:date="2019-06-16T15:04:00Z">
          <w:pPr>
            <w:spacing w:after="0" w:line="240" w:lineRule="auto"/>
            <w:jc w:val="both"/>
          </w:pPr>
        </w:pPrChange>
      </w:pPr>
    </w:p>
    <w:p w14:paraId="5AD26E22" w14:textId="52C12C72" w:rsidR="00413E5F" w:rsidRDefault="00B4071F">
      <w:pPr>
        <w:spacing w:after="0" w:line="240" w:lineRule="auto"/>
        <w:rPr>
          <w:rFonts w:ascii="Arial" w:eastAsia="Arial" w:hAnsi="Arial" w:cs="Arial"/>
          <w:color w:val="0033CC"/>
        </w:rPr>
        <w:pPrChange w:id="277" w:author="Razavi, Pedram/Medicine" w:date="2019-06-16T15:04:00Z">
          <w:pPr>
            <w:spacing w:after="0" w:line="240" w:lineRule="auto"/>
            <w:jc w:val="both"/>
          </w:pPr>
        </w:pPrChange>
      </w:pPr>
      <w:r>
        <w:rPr>
          <w:rFonts w:ascii="Arial" w:eastAsia="Arial" w:hAnsi="Arial" w:cs="Arial"/>
          <w:color w:val="0033CC"/>
        </w:rPr>
        <w:t xml:space="preserve">Authors: </w:t>
      </w:r>
      <w:ins w:id="278" w:author="Razavi, Pedram/Medicine" w:date="2019-06-13T14:42:00Z">
        <w:r w:rsidR="004B03EB">
          <w:rPr>
            <w:rFonts w:ascii="Arial" w:eastAsia="Arial" w:hAnsi="Arial" w:cs="Arial"/>
            <w:color w:val="0033CC"/>
          </w:rPr>
          <w:t>We thank the reviewed for hig</w:t>
        </w:r>
      </w:ins>
      <w:ins w:id="279" w:author="Razavi, Pedram/Medicine" w:date="2019-06-13T14:43:00Z">
        <w:r w:rsidR="004B03EB">
          <w:rPr>
            <w:rFonts w:ascii="Arial" w:eastAsia="Arial" w:hAnsi="Arial" w:cs="Arial"/>
            <w:color w:val="0033CC"/>
          </w:rPr>
          <w:t>hlighting this important poin</w:t>
        </w:r>
      </w:ins>
      <w:ins w:id="280" w:author="Razavi, Pedram/Medicine" w:date="2019-06-14T12:08:00Z">
        <w:r w:rsidR="007E25F4">
          <w:rPr>
            <w:rFonts w:ascii="Arial" w:eastAsia="Arial" w:hAnsi="Arial" w:cs="Arial"/>
            <w:color w:val="0033CC"/>
          </w:rPr>
          <w:t>t</w:t>
        </w:r>
      </w:ins>
      <w:ins w:id="281" w:author="Razavi, Pedram/Medicine" w:date="2019-06-13T14:43:00Z">
        <w:r w:rsidR="004B03EB">
          <w:rPr>
            <w:rFonts w:ascii="Arial" w:eastAsia="Arial" w:hAnsi="Arial" w:cs="Arial"/>
            <w:color w:val="0033CC"/>
          </w:rPr>
          <w:t xml:space="preserve">. We </w:t>
        </w:r>
      </w:ins>
      <w:ins w:id="282" w:author="Razavi, Pedram/Medicine" w:date="2019-06-14T12:08:00Z">
        <w:r w:rsidR="007E25F4">
          <w:rPr>
            <w:rFonts w:ascii="Arial" w:eastAsia="Arial" w:hAnsi="Arial" w:cs="Arial"/>
            <w:color w:val="0033CC"/>
          </w:rPr>
          <w:t xml:space="preserve">now </w:t>
        </w:r>
      </w:ins>
      <w:ins w:id="283" w:author="Razavi, Pedram/Medicine" w:date="2019-06-13T14:43:00Z">
        <w:r w:rsidR="004B03EB">
          <w:rPr>
            <w:rFonts w:ascii="Arial" w:eastAsia="Arial" w:hAnsi="Arial" w:cs="Arial"/>
            <w:color w:val="0033CC"/>
          </w:rPr>
          <w:t xml:space="preserve">provided </w:t>
        </w:r>
      </w:ins>
      <w:del w:id="284" w:author="Razavi, Pedram/Medicine" w:date="2019-06-13T14:43:00Z">
        <w:r w:rsidDel="004B03EB">
          <w:rPr>
            <w:rFonts w:ascii="Arial" w:eastAsia="Arial" w:hAnsi="Arial" w:cs="Arial"/>
            <w:color w:val="0033CC"/>
          </w:rPr>
          <w:delText>A</w:delText>
        </w:r>
      </w:del>
      <w:ins w:id="285" w:author="Razavi, Pedram/Medicine" w:date="2019-06-13T14:43:00Z">
        <w:r w:rsidR="004B03EB">
          <w:rPr>
            <w:rFonts w:ascii="Arial" w:eastAsia="Arial" w:hAnsi="Arial" w:cs="Arial"/>
            <w:color w:val="0033CC"/>
          </w:rPr>
          <w:t>a</w:t>
        </w:r>
      </w:ins>
      <w:r>
        <w:rPr>
          <w:rFonts w:ascii="Arial" w:eastAsia="Arial" w:hAnsi="Arial" w:cs="Arial"/>
          <w:color w:val="0033CC"/>
        </w:rPr>
        <w:t xml:space="preserve"> full description of the probabilistic model used for joint calling of variants from cfDNA and WBC together with the procedures used for parameter estimation is provided in the supplementary methods under sections “Machine learning error model” and “Joint variant analysis using the machine learning error model”. For the purpose of this point-by-point </w:t>
      </w:r>
      <w:del w:id="286" w:author="Razavi, Pedram/Medicine" w:date="2019-06-14T12:09:00Z">
        <w:r w:rsidDel="00856B49">
          <w:rPr>
            <w:rFonts w:ascii="Arial" w:eastAsia="Arial" w:hAnsi="Arial" w:cs="Arial"/>
            <w:color w:val="0033CC"/>
          </w:rPr>
          <w:delText>reply</w:delText>
        </w:r>
      </w:del>
      <w:ins w:id="287" w:author="Razavi, Pedram/Medicine" w:date="2019-06-14T12:09:00Z">
        <w:r w:rsidR="00856B49">
          <w:rPr>
            <w:rFonts w:ascii="Arial" w:eastAsia="Arial" w:hAnsi="Arial" w:cs="Arial"/>
            <w:color w:val="0033CC"/>
          </w:rPr>
          <w:t>description of the methods</w:t>
        </w:r>
      </w:ins>
      <w:r>
        <w:rPr>
          <w:rFonts w:ascii="Arial" w:eastAsia="Arial" w:hAnsi="Arial" w:cs="Arial"/>
          <w:color w:val="0033CC"/>
        </w:rPr>
        <w:t xml:space="preserve">, we describe the relevant aspects where the technical performance was assessed. In this discussion and unless otherwise stated, the terms `variants` and `mutation` refer to SNVs. The extensions brought to the model to account for indels are described in the supplementary methods of the manuscript under the sections </w:t>
      </w:r>
      <w:commentRangeStart w:id="288"/>
      <w:r>
        <w:rPr>
          <w:rFonts w:ascii="Arial" w:eastAsia="Arial" w:hAnsi="Arial" w:cs="Arial"/>
          <w:color w:val="0033CC"/>
        </w:rPr>
        <w:t>cited above</w:t>
      </w:r>
      <w:commentRangeEnd w:id="288"/>
      <w:r w:rsidR="00856B49">
        <w:rPr>
          <w:rStyle w:val="CommentReference"/>
        </w:rPr>
        <w:commentReference w:id="288"/>
      </w:r>
      <w:r>
        <w:rPr>
          <w:rFonts w:ascii="Arial" w:eastAsia="Arial" w:hAnsi="Arial" w:cs="Arial"/>
          <w:color w:val="0033CC"/>
        </w:rPr>
        <w:t xml:space="preserve">. All empirical measurements of depth were obtained from raw pileups without </w:t>
      </w:r>
      <w:r>
        <w:rPr>
          <w:rFonts w:ascii="Arial" w:eastAsia="Arial" w:hAnsi="Arial" w:cs="Arial"/>
          <w:color w:val="0033CC"/>
          <w:u w:val="single"/>
        </w:rPr>
        <w:t>b</w:t>
      </w:r>
      <w:r>
        <w:rPr>
          <w:rFonts w:ascii="Arial" w:eastAsia="Arial" w:hAnsi="Arial" w:cs="Arial"/>
          <w:color w:val="0033CC"/>
        </w:rPr>
        <w:t xml:space="preserve">ase </w:t>
      </w:r>
      <w:r>
        <w:rPr>
          <w:rFonts w:ascii="Arial" w:eastAsia="Arial" w:hAnsi="Arial" w:cs="Arial"/>
          <w:color w:val="0033CC"/>
          <w:u w:val="single"/>
        </w:rPr>
        <w:t>a</w:t>
      </w:r>
      <w:r>
        <w:rPr>
          <w:rFonts w:ascii="Arial" w:eastAsia="Arial" w:hAnsi="Arial" w:cs="Arial"/>
          <w:color w:val="0033CC"/>
        </w:rPr>
        <w:t xml:space="preserve">lignment </w:t>
      </w:r>
      <w:r>
        <w:rPr>
          <w:rFonts w:ascii="Arial" w:eastAsia="Arial" w:hAnsi="Arial" w:cs="Arial"/>
          <w:color w:val="0033CC"/>
          <w:u w:val="single"/>
        </w:rPr>
        <w:t>q</w:t>
      </w:r>
      <w:r>
        <w:rPr>
          <w:rFonts w:ascii="Arial" w:eastAsia="Arial" w:hAnsi="Arial" w:cs="Arial"/>
          <w:color w:val="0033CC"/>
        </w:rPr>
        <w:t>uality (BAQ) filtering.</w:t>
      </w:r>
    </w:p>
    <w:p w14:paraId="55D80676" w14:textId="77777777" w:rsidR="00413E5F" w:rsidRDefault="00413E5F">
      <w:pPr>
        <w:spacing w:after="0" w:line="240" w:lineRule="auto"/>
        <w:rPr>
          <w:rFonts w:ascii="Arial" w:eastAsia="Arial" w:hAnsi="Arial" w:cs="Arial"/>
          <w:color w:val="0033CC"/>
        </w:rPr>
        <w:pPrChange w:id="289" w:author="Razavi, Pedram/Medicine" w:date="2019-06-16T15:04:00Z">
          <w:pPr>
            <w:spacing w:after="0" w:line="240" w:lineRule="auto"/>
            <w:jc w:val="both"/>
          </w:pPr>
        </w:pPrChange>
      </w:pPr>
    </w:p>
    <w:p w14:paraId="5B7CBD39" w14:textId="7C0E6DCF" w:rsidR="00413E5F" w:rsidRDefault="00B4071F">
      <w:pPr>
        <w:spacing w:after="0" w:line="240" w:lineRule="auto"/>
        <w:rPr>
          <w:rFonts w:ascii="Arial" w:eastAsia="Arial" w:hAnsi="Arial" w:cs="Arial"/>
          <w:color w:val="0033CC"/>
        </w:rPr>
        <w:pPrChange w:id="290" w:author="Razavi, Pedram/Medicine" w:date="2019-06-16T15:04:00Z">
          <w:pPr>
            <w:spacing w:after="0" w:line="240" w:lineRule="auto"/>
            <w:jc w:val="both"/>
          </w:pPr>
        </w:pPrChange>
      </w:pPr>
      <w:r>
        <w:rPr>
          <w:rFonts w:ascii="Arial" w:eastAsia="Arial" w:hAnsi="Arial" w:cs="Arial"/>
          <w:color w:val="0033CC"/>
        </w:rPr>
        <w:t xml:space="preserve">At each genomic coordinate, </w:t>
      </w:r>
      <m:oMath>
        <m:r>
          <w:rPr>
            <w:rFonts w:ascii="Arial" w:eastAsia="Arial" w:hAnsi="Arial" w:cs="Arial"/>
            <w:color w:val="0033CC"/>
          </w:rPr>
          <m:t>p</m:t>
        </m:r>
      </m:oMath>
      <w:r>
        <w:rPr>
          <w:rFonts w:ascii="Arial" w:eastAsia="Arial" w:hAnsi="Arial" w:cs="Arial"/>
          <w:color w:val="0033CC"/>
        </w:rPr>
        <w:t xml:space="preserve">, the expected alternate allele depth </w:t>
      </w:r>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oMath>
      <w:r>
        <w:rPr>
          <w:rFonts w:ascii="Arial" w:eastAsia="Arial" w:hAnsi="Arial" w:cs="Arial"/>
          <w:color w:val="0033CC"/>
        </w:rPr>
        <w:t xml:space="preserve"> has a baseline noise rate </w:t>
      </w:r>
      <m:oMath>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λ</m:t>
            </m:r>
          </m:e>
          <m:sub>
            <m:r>
              <w:rPr>
                <w:rFonts w:ascii="Arial" w:eastAsia="Arial" w:hAnsi="Arial" w:cs="Arial"/>
                <w:color w:val="0033CC"/>
              </w:rPr>
              <m:t>p</m:t>
            </m:r>
          </m:sub>
        </m:sSub>
      </m:oMath>
      <w:r>
        <w:rPr>
          <w:rFonts w:ascii="Arial" w:eastAsia="Arial" w:hAnsi="Arial" w:cs="Arial"/>
          <w:color w:val="0033CC"/>
        </w:rPr>
        <w:t xml:space="preserve"> where </w:t>
      </w:r>
      <m:oMath>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oMath>
      <w:r>
        <w:rPr>
          <w:rFonts w:ascii="Arial" w:eastAsia="Arial" w:hAnsi="Arial" w:cs="Arial"/>
          <w:color w:val="0033CC"/>
        </w:rPr>
        <w:t xml:space="preserve"> is the total depth at </w:t>
      </w:r>
      <m:oMath>
        <m:r>
          <w:rPr>
            <w:rFonts w:ascii="Arial" w:eastAsia="Arial" w:hAnsi="Arial" w:cs="Arial"/>
            <w:color w:val="0033CC"/>
          </w:rPr>
          <m:t>p</m:t>
        </m:r>
      </m:oMath>
      <w:r>
        <w:rPr>
          <w:rFonts w:ascii="Arial" w:eastAsia="Arial" w:hAnsi="Arial" w:cs="Arial"/>
          <w:color w:val="0033CC"/>
        </w:rPr>
        <w:t xml:space="preserve"> and </w:t>
      </w:r>
      <m:oMath>
        <m:sSub>
          <m:sSubPr>
            <m:ctrlPr>
              <w:rPr>
                <w:rFonts w:ascii="Arial" w:eastAsia="Arial" w:hAnsi="Arial" w:cs="Arial"/>
                <w:color w:val="0032CC"/>
              </w:rPr>
            </m:ctrlPr>
          </m:sSubPr>
          <m:e>
            <m:r>
              <w:rPr>
                <w:rFonts w:ascii="Cambria Math" w:hAnsi="Cambria Math"/>
                <w:color w:val="0032CC"/>
                <w:rPrChange w:id="291" w:author="Razavi, Pedram/Medicine" w:date="2019-06-14T12:11:00Z">
                  <w:rPr>
                    <w:rFonts w:ascii="Cambria Math" w:hAnsi="Cambria Math"/>
                  </w:rPr>
                </w:rPrChange>
              </w:rPr>
              <m:t>λ</m:t>
            </m:r>
          </m:e>
          <m:sub>
            <m:r>
              <w:rPr>
                <w:rFonts w:ascii="Arial" w:eastAsia="Arial" w:hAnsi="Arial" w:cs="Arial"/>
                <w:color w:val="0032CC"/>
                <w:rPrChange w:id="292" w:author="Razavi, Pedram/Medicine" w:date="2019-06-14T12:11:00Z">
                  <w:rPr>
                    <w:rFonts w:ascii="Arial" w:eastAsia="Arial" w:hAnsi="Arial" w:cs="Arial"/>
                    <w:color w:val="0033CC"/>
                  </w:rPr>
                </w:rPrChange>
              </w:rPr>
              <m:t>p</m:t>
            </m:r>
          </m:sub>
        </m:sSub>
      </m:oMath>
      <w:r>
        <w:rPr>
          <w:rFonts w:ascii="Arial" w:eastAsia="Arial" w:hAnsi="Arial" w:cs="Arial"/>
          <w:color w:val="0033CC"/>
        </w:rPr>
        <w:t xml:space="preserve">is the allele frequency. The model assumes that </w:t>
      </w:r>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oMath>
      <w:r>
        <w:rPr>
          <w:rFonts w:ascii="Arial" w:eastAsia="Arial" w:hAnsi="Arial" w:cs="Arial"/>
          <w:color w:val="0033CC"/>
        </w:rPr>
        <w:t>is drawn from a Poisson distribution such that:</w:t>
      </w:r>
    </w:p>
    <w:p w14:paraId="5B74242C" w14:textId="77777777" w:rsidR="00413E5F" w:rsidRDefault="00413E5F">
      <w:pPr>
        <w:spacing w:after="0" w:line="240" w:lineRule="auto"/>
        <w:rPr>
          <w:rFonts w:ascii="Arial" w:eastAsia="Arial" w:hAnsi="Arial" w:cs="Arial"/>
          <w:color w:val="0033CC"/>
        </w:rPr>
        <w:pPrChange w:id="293" w:author="Razavi, Pedram/Medicine" w:date="2019-06-16T15:04:00Z">
          <w:pPr>
            <w:spacing w:after="0" w:line="240" w:lineRule="auto"/>
            <w:jc w:val="both"/>
          </w:pPr>
        </w:pPrChange>
      </w:pPr>
    </w:p>
    <w:p w14:paraId="119C9E7A" w14:textId="77777777" w:rsidR="00413E5F" w:rsidRDefault="00504212">
      <w:pPr>
        <w:spacing w:after="0" w:line="240" w:lineRule="auto"/>
        <w:rPr>
          <w:rFonts w:ascii="Arial" w:eastAsia="Arial" w:hAnsi="Arial" w:cs="Arial"/>
          <w:color w:val="0033CC"/>
        </w:rPr>
        <w:pPrChange w:id="294" w:author="Razavi, Pedram/Medicine" w:date="2019-06-16T15:04:00Z">
          <w:pPr>
            <w:spacing w:after="0" w:line="240" w:lineRule="auto"/>
            <w:jc w:val="center"/>
          </w:pPr>
        </w:pPrChange>
      </w:pPr>
      <m:oMathPara>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∼Poisson (</m:t>
          </m:r>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sSub>
            <m:sSubPr>
              <m:ctrlPr>
                <w:rPr>
                  <w:rFonts w:ascii="Arial" w:eastAsia="Arial" w:hAnsi="Arial" w:cs="Arial"/>
                  <w:color w:val="0033CC"/>
                </w:rPr>
              </m:ctrlPr>
            </m:sSubPr>
            <m:e>
              <m:r>
                <w:rPr>
                  <w:rFonts w:ascii="Arial" w:eastAsia="Arial" w:hAnsi="Arial" w:cs="Arial"/>
                  <w:color w:val="0033CC"/>
                </w:rPr>
                <m:t xml:space="preserve"> ⋅ λ</m:t>
              </m:r>
            </m:e>
            <m:sub>
              <m:r>
                <w:rPr>
                  <w:rFonts w:ascii="Arial" w:eastAsia="Arial" w:hAnsi="Arial" w:cs="Arial"/>
                  <w:color w:val="0033CC"/>
                </w:rPr>
                <m:t>p</m:t>
              </m:r>
            </m:sub>
          </m:sSub>
          <m:r>
            <w:rPr>
              <w:rFonts w:ascii="Arial" w:eastAsia="Arial" w:hAnsi="Arial" w:cs="Arial"/>
              <w:color w:val="0033CC"/>
            </w:rPr>
            <m:t>)</m:t>
          </m:r>
        </m:oMath>
      </m:oMathPara>
    </w:p>
    <w:p w14:paraId="407876C7" w14:textId="77777777" w:rsidR="00413E5F" w:rsidRDefault="00413E5F">
      <w:pPr>
        <w:spacing w:after="0" w:line="240" w:lineRule="auto"/>
        <w:rPr>
          <w:rFonts w:ascii="Arial" w:eastAsia="Arial" w:hAnsi="Arial" w:cs="Arial"/>
          <w:color w:val="0033CC"/>
        </w:rPr>
        <w:pPrChange w:id="295" w:author="Razavi, Pedram/Medicine" w:date="2019-06-16T15:04:00Z">
          <w:pPr>
            <w:spacing w:after="0" w:line="240" w:lineRule="auto"/>
            <w:jc w:val="both"/>
          </w:pPr>
        </w:pPrChange>
      </w:pPr>
    </w:p>
    <w:p w14:paraId="68717C91" w14:textId="77777777" w:rsidR="00413E5F" w:rsidRDefault="00B4071F">
      <w:pPr>
        <w:spacing w:after="0" w:line="240" w:lineRule="auto"/>
        <w:rPr>
          <w:rFonts w:ascii="Arial" w:eastAsia="Arial" w:hAnsi="Arial" w:cs="Arial"/>
          <w:color w:val="0033CC"/>
        </w:rPr>
        <w:pPrChange w:id="296" w:author="Razavi, Pedram/Medicine" w:date="2019-06-16T15:04:00Z">
          <w:pPr>
            <w:spacing w:after="0" w:line="240" w:lineRule="auto"/>
            <w:jc w:val="both"/>
          </w:pPr>
        </w:pPrChange>
      </w:pPr>
      <w:r w:rsidRPr="00856B49">
        <w:rPr>
          <w:rFonts w:ascii="Arial" w:eastAsia="Arial" w:hAnsi="Arial" w:cs="Arial"/>
          <w:color w:val="0032CC"/>
          <w:rPrChange w:id="297" w:author="Razavi, Pedram/Medicine" w:date="2019-06-14T12:13:00Z">
            <w:rPr>
              <w:rFonts w:ascii="Arial" w:eastAsia="Arial" w:hAnsi="Arial" w:cs="Arial"/>
              <w:color w:val="0033CC"/>
            </w:rPr>
          </w:rPrChange>
        </w:rPr>
        <w:t xml:space="preserve">Each </w:t>
      </w:r>
      <m:oMath>
        <m:sSub>
          <m:sSubPr>
            <m:ctrlPr>
              <w:rPr>
                <w:rFonts w:ascii="Arial" w:eastAsia="Arial" w:hAnsi="Arial" w:cs="Arial"/>
                <w:color w:val="0032CC"/>
              </w:rPr>
            </m:ctrlPr>
          </m:sSubPr>
          <m:e>
            <m:r>
              <w:rPr>
                <w:rFonts w:ascii="Cambria Math" w:hAnsi="Cambria Math"/>
                <w:color w:val="0032CC"/>
                <w:rPrChange w:id="298" w:author="Razavi, Pedram/Medicine" w:date="2019-06-14T12:13:00Z">
                  <w:rPr>
                    <w:rFonts w:ascii="Cambria Math" w:hAnsi="Cambria Math"/>
                  </w:rPr>
                </w:rPrChange>
              </w:rPr>
              <m:t>λ</m:t>
            </m:r>
          </m:e>
          <m:sub>
            <m:r>
              <w:rPr>
                <w:rFonts w:ascii="Arial" w:eastAsia="Arial" w:hAnsi="Arial" w:cs="Arial"/>
                <w:color w:val="0032CC"/>
                <w:rPrChange w:id="299" w:author="Razavi, Pedram/Medicine" w:date="2019-06-14T12:13:00Z">
                  <w:rPr>
                    <w:rFonts w:ascii="Arial" w:eastAsia="Arial" w:hAnsi="Arial" w:cs="Arial"/>
                    <w:color w:val="0033CC"/>
                  </w:rPr>
                </w:rPrChange>
              </w:rPr>
              <m:t>p</m:t>
            </m:r>
          </m:sub>
        </m:sSub>
      </m:oMath>
      <w:r w:rsidRPr="00856B49">
        <w:rPr>
          <w:rFonts w:ascii="Arial" w:eastAsia="Arial" w:hAnsi="Arial" w:cs="Arial"/>
          <w:color w:val="0032CC"/>
          <w:rPrChange w:id="300" w:author="Razavi, Pedram/Medicine" w:date="2019-06-14T12:13:00Z">
            <w:rPr>
              <w:rFonts w:ascii="Arial" w:eastAsia="Arial" w:hAnsi="Arial" w:cs="Arial"/>
              <w:color w:val="0033CC"/>
            </w:rPr>
          </w:rPrChange>
        </w:rPr>
        <w:t xml:space="preserve"> was </w:t>
      </w:r>
      <w:r>
        <w:rPr>
          <w:rFonts w:ascii="Arial" w:eastAsia="Arial" w:hAnsi="Arial" w:cs="Arial"/>
          <w:color w:val="0033CC"/>
        </w:rPr>
        <w:t xml:space="preserve">assumed to be drawn from a mixture of Gamma distributions indexed by </w:t>
      </w:r>
      <m:oMath>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r>
          <w:rPr>
            <w:rFonts w:ascii="Arial" w:eastAsia="Arial" w:hAnsi="Arial" w:cs="Arial"/>
            <w:color w:val="0033CC"/>
          </w:rPr>
          <m:t>∈ {1, ..., K}</m:t>
        </m:r>
      </m:oMath>
      <w:r>
        <w:rPr>
          <w:rFonts w:ascii="Arial" w:eastAsia="Arial" w:hAnsi="Arial" w:cs="Arial"/>
          <w:color w:val="0033CC"/>
        </w:rPr>
        <w:t>, the parameters of which varied based on discrete covariates such that:</w:t>
      </w:r>
    </w:p>
    <w:p w14:paraId="64C4C36E" w14:textId="77777777" w:rsidR="00413E5F" w:rsidRDefault="00413E5F">
      <w:pPr>
        <w:spacing w:after="0" w:line="240" w:lineRule="auto"/>
        <w:rPr>
          <w:rFonts w:ascii="Arial" w:eastAsia="Arial" w:hAnsi="Arial" w:cs="Arial"/>
          <w:color w:val="0033CC"/>
        </w:rPr>
        <w:pPrChange w:id="301" w:author="Razavi, Pedram/Medicine" w:date="2019-06-16T15:04:00Z">
          <w:pPr>
            <w:spacing w:after="0" w:line="240" w:lineRule="auto"/>
            <w:jc w:val="both"/>
          </w:pPr>
        </w:pPrChange>
      </w:pPr>
    </w:p>
    <w:p w14:paraId="6B8A3D5B" w14:textId="77777777" w:rsidR="00413E5F" w:rsidRDefault="00504212">
      <w:pPr>
        <w:spacing w:after="0" w:line="240" w:lineRule="auto"/>
        <w:rPr>
          <w:rFonts w:ascii="Arial" w:eastAsia="Arial" w:hAnsi="Arial" w:cs="Arial"/>
          <w:color w:val="0033CC"/>
        </w:rPr>
        <w:pPrChange w:id="302" w:author="Razavi, Pedram/Medicine" w:date="2019-06-16T15:04:00Z">
          <w:pPr>
            <w:spacing w:after="0" w:line="240" w:lineRule="auto"/>
            <w:jc w:val="center"/>
          </w:pPr>
        </w:pPrChange>
      </w:pPr>
      <m:oMathPara>
        <m:oMath>
          <m:sSub>
            <m:sSubPr>
              <m:ctrlPr>
                <w:rPr>
                  <w:rFonts w:ascii="Arial" w:eastAsia="Arial" w:hAnsi="Arial" w:cs="Arial"/>
                  <w:color w:val="0032CC"/>
                </w:rPr>
              </m:ctrlPr>
            </m:sSubPr>
            <m:e>
              <m:r>
                <w:rPr>
                  <w:rFonts w:ascii="Cambria Math" w:hAnsi="Cambria Math"/>
                  <w:color w:val="0032CC"/>
                  <w:rPrChange w:id="303" w:author="Razavi, Pedram/Medicine" w:date="2019-06-14T12:13:00Z">
                    <w:rPr>
                      <w:rFonts w:ascii="Cambria Math" w:hAnsi="Cambria Math"/>
                    </w:rPr>
                  </w:rPrChange>
                </w:rPr>
                <m:t>λ</m:t>
              </m:r>
            </m:e>
            <m:sub>
              <m:r>
                <w:rPr>
                  <w:rFonts w:ascii="Arial" w:eastAsia="Arial" w:hAnsi="Arial" w:cs="Arial"/>
                  <w:color w:val="0032CC"/>
                  <w:rPrChange w:id="304" w:author="Razavi, Pedram/Medicine" w:date="2019-06-14T12:13:00Z">
                    <w:rPr>
                      <w:rFonts w:ascii="Arial" w:eastAsia="Arial" w:hAnsi="Arial" w:cs="Arial"/>
                      <w:color w:val="0033CC"/>
                    </w:rPr>
                  </w:rPrChange>
                </w:rPr>
                <m:t>p</m:t>
              </m:r>
            </m:sub>
          </m:sSub>
          <m:r>
            <w:rPr>
              <w:rFonts w:ascii="Arial" w:eastAsia="Arial" w:hAnsi="Arial" w:cs="Arial"/>
              <w:color w:val="0032CC"/>
              <w:rPrChange w:id="305" w:author="Razavi, Pedram/Medicine" w:date="2019-06-14T12:13:00Z">
                <w:rPr>
                  <w:rFonts w:ascii="Arial" w:eastAsia="Arial" w:hAnsi="Arial" w:cs="Arial"/>
                  <w:color w:val="0033CC"/>
                </w:rPr>
              </w:rPrChange>
            </w:rPr>
            <m:t>∼</m:t>
          </m:r>
          <m:r>
            <w:rPr>
              <w:rFonts w:ascii="Arial" w:eastAsia="Arial" w:hAnsi="Arial" w:cs="Arial"/>
              <w:color w:val="0033CC"/>
            </w:rPr>
            <m:t>Gamma (</m:t>
          </m:r>
          <m:sSub>
            <m:sSubPr>
              <m:ctrlPr>
                <w:rPr>
                  <w:rFonts w:ascii="Arial" w:eastAsia="Arial" w:hAnsi="Arial" w:cs="Arial"/>
                  <w:color w:val="0033CC"/>
                </w:rPr>
              </m:ctrlPr>
            </m:sSubPr>
            <m:e>
              <m:r>
                <w:rPr>
                  <w:rFonts w:ascii="Arial" w:eastAsia="Arial" w:hAnsi="Arial" w:cs="Arial"/>
                  <w:color w:val="0033CC"/>
                </w:rPr>
                <m:t>α</m:t>
              </m:r>
            </m:e>
            <m:sub>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β</m:t>
              </m:r>
            </m:e>
            <m:sub>
              <m:sSub>
                <m:sSubPr>
                  <m:ctrlPr>
                    <w:rPr>
                      <w:rFonts w:ascii="Arial" w:eastAsia="Arial" w:hAnsi="Arial" w:cs="Arial"/>
                      <w:color w:val="0033CC"/>
                    </w:rPr>
                  </m:ctrlPr>
                </m:sSubPr>
                <m:e>
                  <m:r>
                    <w:rPr>
                      <w:rFonts w:ascii="Arial" w:eastAsia="Arial" w:hAnsi="Arial" w:cs="Arial"/>
                      <w:color w:val="0033CC"/>
                    </w:rPr>
                    <m:t>z</m:t>
                  </m:r>
                </m:e>
                <m:sub>
                  <m:r>
                    <w:rPr>
                      <w:rFonts w:ascii="Arial" w:eastAsia="Arial" w:hAnsi="Arial" w:cs="Arial"/>
                      <w:color w:val="0033CC"/>
                    </w:rPr>
                    <m:t>p</m:t>
                  </m:r>
                </m:sub>
              </m:sSub>
            </m:sub>
          </m:sSub>
          <m:r>
            <w:rPr>
              <w:rFonts w:ascii="Arial" w:eastAsia="Arial" w:hAnsi="Arial" w:cs="Arial"/>
              <w:color w:val="0033CC"/>
            </w:rPr>
            <m:t>)</m:t>
          </m:r>
        </m:oMath>
      </m:oMathPara>
    </w:p>
    <w:p w14:paraId="3160C991" w14:textId="77777777" w:rsidR="00413E5F" w:rsidRDefault="00413E5F">
      <w:pPr>
        <w:spacing w:after="0" w:line="240" w:lineRule="auto"/>
        <w:rPr>
          <w:rFonts w:ascii="Arial" w:eastAsia="Arial" w:hAnsi="Arial" w:cs="Arial"/>
          <w:color w:val="0033CC"/>
        </w:rPr>
        <w:pPrChange w:id="306" w:author="Razavi, Pedram/Medicine" w:date="2019-06-16T15:04:00Z">
          <w:pPr>
            <w:spacing w:after="0" w:line="240" w:lineRule="auto"/>
            <w:jc w:val="both"/>
          </w:pPr>
        </w:pPrChange>
      </w:pPr>
    </w:p>
    <w:p w14:paraId="69217CBD" w14:textId="07E97DD9" w:rsidR="00413E5F" w:rsidRDefault="00B4071F">
      <w:pPr>
        <w:spacing w:after="0" w:line="240" w:lineRule="auto"/>
        <w:rPr>
          <w:rFonts w:ascii="Arial" w:eastAsia="Arial" w:hAnsi="Arial" w:cs="Arial"/>
          <w:color w:val="0033CC"/>
        </w:rPr>
        <w:pPrChange w:id="307" w:author="Razavi, Pedram/Medicine" w:date="2019-06-16T15:04:00Z">
          <w:pPr>
            <w:spacing w:after="0" w:line="240" w:lineRule="auto"/>
            <w:jc w:val="both"/>
          </w:pPr>
        </w:pPrChange>
      </w:pPr>
      <w:r>
        <w:rPr>
          <w:rFonts w:ascii="Arial" w:eastAsia="Arial" w:hAnsi="Arial" w:cs="Arial"/>
          <w:color w:val="0033CC"/>
        </w:rPr>
        <w:t>The covariates included</w:t>
      </w:r>
      <w:ins w:id="308" w:author="Razavi, Pedram/Medicine" w:date="2019-06-14T12:12:00Z">
        <w:r w:rsidR="00856B49">
          <w:rPr>
            <w:rFonts w:ascii="Arial" w:eastAsia="Arial" w:hAnsi="Arial" w:cs="Arial"/>
            <w:color w:val="0033CC"/>
          </w:rPr>
          <w:t xml:space="preserve"> were:</w:t>
        </w:r>
      </w:ins>
      <w:r>
        <w:rPr>
          <w:rFonts w:ascii="Arial" w:eastAsia="Arial" w:hAnsi="Arial" w:cs="Arial"/>
          <w:color w:val="0033CC"/>
        </w:rPr>
        <w:t xml:space="preserve"> (1) whether </w:t>
      </w:r>
      <m:oMath>
        <m:r>
          <w:rPr>
            <w:rFonts w:ascii="Arial" w:eastAsia="Arial" w:hAnsi="Arial" w:cs="Arial"/>
            <w:color w:val="0033CC"/>
          </w:rPr>
          <m:t>p</m:t>
        </m:r>
      </m:oMath>
      <w:r>
        <w:rPr>
          <w:rFonts w:ascii="Arial" w:eastAsia="Arial" w:hAnsi="Arial" w:cs="Arial"/>
          <w:color w:val="0033CC"/>
        </w:rPr>
        <w:t xml:space="preserve"> was uniquely alignable, (2) whether </w:t>
      </w:r>
      <m:oMath>
        <m:r>
          <w:rPr>
            <w:rFonts w:ascii="Arial" w:eastAsia="Arial" w:hAnsi="Arial" w:cs="Arial"/>
            <w:color w:val="0033CC"/>
          </w:rPr>
          <m:t>p</m:t>
        </m:r>
      </m:oMath>
      <w:r>
        <w:rPr>
          <w:rFonts w:ascii="Arial" w:eastAsia="Arial" w:hAnsi="Arial" w:cs="Arial"/>
          <w:color w:val="0033CC"/>
        </w:rPr>
        <w:t xml:space="preserve"> was located within a known segmental duplication and (3) the trinucleotide context. These covariates were found to be indispensable given that the error rate can vary as a function of the coordinate </w:t>
      </w:r>
      <m:oMath>
        <m:r>
          <w:rPr>
            <w:rFonts w:ascii="Arial" w:eastAsia="Arial" w:hAnsi="Arial" w:cs="Arial"/>
            <w:color w:val="0033CC"/>
          </w:rPr>
          <m:t>p</m:t>
        </m:r>
      </m:oMath>
      <w:r>
        <w:rPr>
          <w:rFonts w:ascii="Arial" w:eastAsia="Arial" w:hAnsi="Arial" w:cs="Arial"/>
          <w:color w:val="0033CC"/>
        </w:rPr>
        <w:t>, the type of mutation and its mutational context. Figure</w:t>
      </w:r>
      <w:ins w:id="309" w:author="Razavi, Pedram/Medicine" w:date="2019-06-14T12:17:00Z">
        <w:r w:rsidR="00856B49">
          <w:rPr>
            <w:rFonts w:ascii="Arial" w:eastAsia="Arial" w:hAnsi="Arial" w:cs="Arial"/>
            <w:color w:val="0033CC"/>
          </w:rPr>
          <w:t>s</w:t>
        </w:r>
      </w:ins>
      <w:r>
        <w:rPr>
          <w:rFonts w:ascii="Arial" w:eastAsia="Arial" w:hAnsi="Arial" w:cs="Arial"/>
          <w:color w:val="0033CC"/>
        </w:rPr>
        <w:t xml:space="preserve"> 1</w:t>
      </w:r>
      <w:del w:id="310" w:author="Razavi, Pedram/Medicine" w:date="2019-06-14T12:16:00Z">
        <w:r w:rsidDel="00856B49">
          <w:rPr>
            <w:rFonts w:ascii="Arial" w:eastAsia="Arial" w:hAnsi="Arial" w:cs="Arial"/>
            <w:color w:val="0033CC"/>
          </w:rPr>
          <w:delText>(</w:delText>
        </w:r>
      </w:del>
      <w:r>
        <w:rPr>
          <w:rFonts w:ascii="Arial" w:eastAsia="Arial" w:hAnsi="Arial" w:cs="Arial"/>
          <w:color w:val="0033CC"/>
        </w:rPr>
        <w:t>a</w:t>
      </w:r>
      <w:del w:id="311" w:author="Razavi, Pedram/Medicine" w:date="2019-06-14T12:16:00Z">
        <w:r w:rsidDel="00856B49">
          <w:rPr>
            <w:rFonts w:ascii="Arial" w:eastAsia="Arial" w:hAnsi="Arial" w:cs="Arial"/>
            <w:color w:val="0033CC"/>
          </w:rPr>
          <w:delText>)</w:delText>
        </w:r>
      </w:del>
      <w:ins w:id="312" w:author="Razavi, Pedram/Medicine" w:date="2019-06-14T12:17:00Z">
        <w:r w:rsidR="00856B49">
          <w:rPr>
            <w:rFonts w:ascii="Arial" w:eastAsia="Arial" w:hAnsi="Arial" w:cs="Arial"/>
            <w:color w:val="0033CC"/>
          </w:rPr>
          <w:t xml:space="preserve"> and </w:t>
        </w:r>
      </w:ins>
      <w:del w:id="313" w:author="Razavi, Pedram/Medicine" w:date="2019-06-14T12:17:00Z">
        <w:r w:rsidDel="00856B49">
          <w:rPr>
            <w:rFonts w:ascii="Arial" w:eastAsia="Arial" w:hAnsi="Arial" w:cs="Arial"/>
            <w:color w:val="0033CC"/>
          </w:rPr>
          <w:delText>-</w:delText>
        </w:r>
      </w:del>
      <w:ins w:id="314" w:author="Razavi, Pedram/Medicine" w:date="2019-06-14T12:17:00Z">
        <w:r w:rsidR="00856B49">
          <w:rPr>
            <w:rFonts w:ascii="Arial" w:eastAsia="Arial" w:hAnsi="Arial" w:cs="Arial"/>
            <w:color w:val="0033CC"/>
          </w:rPr>
          <w:t>1b</w:t>
        </w:r>
      </w:ins>
      <w:del w:id="315" w:author="Razavi, Pedram/Medicine" w:date="2019-06-14T12:17:00Z">
        <w:r w:rsidDel="00856B49">
          <w:rPr>
            <w:rFonts w:ascii="Arial" w:eastAsia="Arial" w:hAnsi="Arial" w:cs="Arial"/>
            <w:color w:val="0033CC"/>
          </w:rPr>
          <w:delText>(b)</w:delText>
        </w:r>
      </w:del>
      <w:r>
        <w:rPr>
          <w:rFonts w:ascii="Arial" w:eastAsia="Arial" w:hAnsi="Arial" w:cs="Arial"/>
          <w:color w:val="0033CC"/>
        </w:rPr>
        <w:t xml:space="preserve"> </w:t>
      </w:r>
      <w:del w:id="316" w:author="Razavi, Pedram/Medicine" w:date="2019-06-14T12:17:00Z">
        <w:r w:rsidDel="00856B49">
          <w:rPr>
            <w:rFonts w:ascii="Arial" w:eastAsia="Arial" w:hAnsi="Arial" w:cs="Arial"/>
            <w:color w:val="0033CC"/>
          </w:rPr>
          <w:delText>of this point-by-point reply</w:delText>
        </w:r>
      </w:del>
      <w:ins w:id="317" w:author="Razavi, Pedram/Medicine" w:date="2019-06-14T12:17:00Z">
        <w:r w:rsidR="00856B49">
          <w:rPr>
            <w:rFonts w:ascii="Arial" w:eastAsia="Arial" w:hAnsi="Arial" w:cs="Arial"/>
            <w:color w:val="0033CC"/>
          </w:rPr>
          <w:t>below</w:t>
        </w:r>
      </w:ins>
      <w:r>
        <w:rPr>
          <w:rFonts w:ascii="Arial" w:eastAsia="Arial" w:hAnsi="Arial" w:cs="Arial"/>
          <w:color w:val="0033CC"/>
        </w:rPr>
        <w:t xml:space="preserve"> show</w:t>
      </w:r>
      <w:del w:id="318" w:author="Razavi, Pedram/Medicine" w:date="2019-06-14T12:17:00Z">
        <w:r w:rsidDel="00856B49">
          <w:rPr>
            <w:rFonts w:ascii="Arial" w:eastAsia="Arial" w:hAnsi="Arial" w:cs="Arial"/>
            <w:color w:val="0033CC"/>
          </w:rPr>
          <w:delText>s</w:delText>
        </w:r>
      </w:del>
      <w:r>
        <w:rPr>
          <w:rFonts w:ascii="Arial" w:eastAsia="Arial" w:hAnsi="Arial" w:cs="Arial"/>
          <w:color w:val="0033CC"/>
        </w:rPr>
        <w:t xml:space="preserve"> the distribution of the mean posterior estimates </w:t>
      </w:r>
      <w:r w:rsidRPr="00856B49">
        <w:rPr>
          <w:rFonts w:ascii="Arial" w:eastAsia="Arial" w:hAnsi="Arial" w:cs="Arial"/>
          <w:color w:val="0032CC"/>
          <w:rPrChange w:id="319" w:author="Razavi, Pedram/Medicine" w:date="2019-06-14T12:13:00Z">
            <w:rPr>
              <w:rFonts w:ascii="Arial" w:eastAsia="Arial" w:hAnsi="Arial" w:cs="Arial"/>
              <w:color w:val="0033CC"/>
            </w:rPr>
          </w:rPrChange>
        </w:rPr>
        <w:t xml:space="preserve">of </w:t>
      </w:r>
      <m:oMath>
        <m:sSub>
          <m:sSubPr>
            <m:ctrlPr>
              <w:rPr>
                <w:rFonts w:ascii="Arial" w:eastAsia="Arial" w:hAnsi="Arial" w:cs="Arial"/>
                <w:color w:val="0032CC"/>
              </w:rPr>
            </m:ctrlPr>
          </m:sSubPr>
          <m:e>
            <m:r>
              <w:rPr>
                <w:rFonts w:ascii="Cambria Math" w:hAnsi="Cambria Math"/>
                <w:color w:val="0032CC"/>
                <w:rPrChange w:id="320" w:author="Razavi, Pedram/Medicine" w:date="2019-06-14T12:13:00Z">
                  <w:rPr>
                    <w:rFonts w:ascii="Cambria Math" w:hAnsi="Cambria Math"/>
                  </w:rPr>
                </w:rPrChange>
              </w:rPr>
              <m:t>λ</m:t>
            </m:r>
          </m:e>
          <m:sub>
            <m:r>
              <w:rPr>
                <w:rFonts w:ascii="Arial" w:eastAsia="Arial" w:hAnsi="Arial" w:cs="Arial"/>
                <w:color w:val="0032CC"/>
                <w:rPrChange w:id="321" w:author="Razavi, Pedram/Medicine" w:date="2019-06-14T12:13:00Z">
                  <w:rPr>
                    <w:rFonts w:ascii="Arial" w:eastAsia="Arial" w:hAnsi="Arial" w:cs="Arial"/>
                    <w:color w:val="0033CC"/>
                  </w:rPr>
                </w:rPrChange>
              </w:rPr>
              <m:t>p</m:t>
            </m:r>
          </m:sub>
        </m:sSub>
      </m:oMath>
      <w:r w:rsidRPr="00856B49">
        <w:rPr>
          <w:rFonts w:ascii="Arial" w:eastAsia="Arial" w:hAnsi="Arial" w:cs="Arial"/>
          <w:color w:val="0032CC"/>
          <w:rPrChange w:id="322" w:author="Razavi, Pedram/Medicine" w:date="2019-06-14T12:13:00Z">
            <w:rPr>
              <w:rFonts w:ascii="Arial" w:eastAsia="Arial" w:hAnsi="Arial" w:cs="Arial"/>
              <w:color w:val="0033CC"/>
            </w:rPr>
          </w:rPrChange>
        </w:rPr>
        <w:t xml:space="preserve"> (</w:t>
      </w:r>
      <m:oMath>
        <m:sSub>
          <m:sSubPr>
            <m:ctrlPr>
              <w:rPr>
                <w:rFonts w:ascii="Arial" w:eastAsia="Arial" w:hAnsi="Arial" w:cs="Arial"/>
                <w:color w:val="0032CC"/>
              </w:rPr>
            </m:ctrlPr>
          </m:sSubPr>
          <m:e>
            <m:r>
              <w:rPr>
                <w:rFonts w:ascii="Cambria Math" w:hAnsi="Cambria Math"/>
                <w:color w:val="0032CC"/>
                <w:rPrChange w:id="323" w:author="Razavi, Pedram/Medicine" w:date="2019-06-14T12:13:00Z">
                  <w:rPr>
                    <w:rFonts w:ascii="Cambria Math" w:hAnsi="Cambria Math"/>
                  </w:rPr>
                </w:rPrChange>
              </w:rPr>
              <m:t>μ</m:t>
            </m:r>
          </m:e>
          <m:sub>
            <m:r>
              <w:rPr>
                <w:rFonts w:ascii="Arial" w:eastAsia="Arial" w:hAnsi="Arial" w:cs="Arial"/>
                <w:color w:val="0032CC"/>
                <w:rPrChange w:id="324" w:author="Razavi, Pedram/Medicine" w:date="2019-06-14T12:13:00Z">
                  <w:rPr>
                    <w:rFonts w:ascii="Arial" w:eastAsia="Arial" w:hAnsi="Arial" w:cs="Arial"/>
                    <w:color w:val="0033CC"/>
                  </w:rPr>
                </w:rPrChange>
              </w:rPr>
              <m:t>p</m:t>
            </m:r>
          </m:sub>
        </m:sSub>
      </m:oMath>
      <w:r w:rsidRPr="00856B49">
        <w:rPr>
          <w:rFonts w:ascii="Arial" w:eastAsia="Arial" w:hAnsi="Arial" w:cs="Arial"/>
          <w:color w:val="0032CC"/>
          <w:rPrChange w:id="325" w:author="Razavi, Pedram/Medicine" w:date="2019-06-14T12:13:00Z">
            <w:rPr>
              <w:rFonts w:ascii="Arial" w:eastAsia="Arial" w:hAnsi="Arial" w:cs="Arial"/>
              <w:color w:val="0033CC"/>
            </w:rPr>
          </w:rPrChange>
        </w:rPr>
        <w:t xml:space="preserve">) across </w:t>
      </w:r>
      <w:r>
        <w:rPr>
          <w:rFonts w:ascii="Arial" w:eastAsia="Arial" w:hAnsi="Arial" w:cs="Arial"/>
          <w:color w:val="0033CC"/>
        </w:rPr>
        <w:t>a representative subset of sites by type of substitution and trinucleotide context.</w:t>
      </w:r>
    </w:p>
    <w:p w14:paraId="44BB6049" w14:textId="77777777" w:rsidR="00413E5F" w:rsidRDefault="00413E5F">
      <w:pPr>
        <w:spacing w:after="0" w:line="240" w:lineRule="auto"/>
        <w:rPr>
          <w:rFonts w:ascii="Arial" w:eastAsia="Arial" w:hAnsi="Arial" w:cs="Arial"/>
          <w:color w:val="0033CC"/>
        </w:rPr>
        <w:pPrChange w:id="326" w:author="Razavi, Pedram/Medicine" w:date="2019-06-16T15:04:00Z">
          <w:pPr>
            <w:spacing w:after="0" w:line="240" w:lineRule="auto"/>
            <w:jc w:val="both"/>
          </w:pPr>
        </w:pPrChange>
      </w:pPr>
    </w:p>
    <w:p w14:paraId="6369B37F" w14:textId="65513B57" w:rsidR="00413E5F" w:rsidRDefault="00B4071F">
      <w:pPr>
        <w:spacing w:after="0" w:line="240" w:lineRule="auto"/>
        <w:rPr>
          <w:rFonts w:ascii="Arial" w:eastAsia="Arial" w:hAnsi="Arial" w:cs="Arial"/>
          <w:color w:val="0033CC"/>
        </w:rPr>
        <w:pPrChange w:id="327" w:author="Razavi, Pedram/Medicine" w:date="2019-06-16T15:04:00Z">
          <w:pPr>
            <w:spacing w:after="0" w:line="240" w:lineRule="auto"/>
            <w:jc w:val="both"/>
          </w:pPr>
        </w:pPrChange>
      </w:pPr>
      <w:r>
        <w:rPr>
          <w:rFonts w:ascii="Arial" w:eastAsia="Arial" w:hAnsi="Arial" w:cs="Arial"/>
          <w:color w:val="0033CC"/>
        </w:rPr>
        <w:lastRenderedPageBreak/>
        <w:t>Typical workflows for detecting variants from single tumor samples and/or matched tumor normal pairs seldom include site-specific priors and if they do, it is usually through ad hoc filters for putative mutations detected in panels of normal</w:t>
      </w:r>
      <w:ins w:id="328" w:author="Razavi, Pedram/Medicine" w:date="2019-06-14T12:14:00Z">
        <w:r w:rsidR="00856B49">
          <w:rPr>
            <w:rFonts w:ascii="Arial" w:eastAsia="Arial" w:hAnsi="Arial" w:cs="Arial"/>
            <w:color w:val="0033CC"/>
          </w:rPr>
          <w:t xml:space="preserve"> sample</w:t>
        </w:r>
      </w:ins>
      <w:r>
        <w:rPr>
          <w:rFonts w:ascii="Arial" w:eastAsia="Arial" w:hAnsi="Arial" w:cs="Arial"/>
          <w:color w:val="0033CC"/>
        </w:rPr>
        <w:t>s (</w:t>
      </w:r>
      <w:commentRangeStart w:id="329"/>
      <w:r>
        <w:rPr>
          <w:rFonts w:ascii="Arial" w:eastAsia="Arial" w:hAnsi="Arial" w:cs="Arial"/>
          <w:color w:val="0033CC"/>
        </w:rPr>
        <w:t>ref</w:t>
      </w:r>
      <w:commentRangeEnd w:id="329"/>
      <w:r>
        <w:commentReference w:id="329"/>
      </w:r>
      <w:r>
        <w:rPr>
          <w:rFonts w:ascii="Arial" w:eastAsia="Arial" w:hAnsi="Arial" w:cs="Arial"/>
          <w:color w:val="0033CC"/>
        </w:rPr>
        <w:t xml:space="preserve">). Here instead, the posterior distribution </w:t>
      </w:r>
      <w:r w:rsidRPr="00856B49">
        <w:rPr>
          <w:rFonts w:ascii="Arial" w:eastAsia="Arial" w:hAnsi="Arial" w:cs="Arial"/>
          <w:color w:val="0032CC"/>
          <w:rPrChange w:id="330" w:author="Razavi, Pedram/Medicine" w:date="2019-06-14T12:14:00Z">
            <w:rPr>
              <w:rFonts w:ascii="Arial" w:eastAsia="Arial" w:hAnsi="Arial" w:cs="Arial"/>
              <w:color w:val="0033CC"/>
            </w:rPr>
          </w:rPrChange>
        </w:rPr>
        <w:t xml:space="preserve">of </w:t>
      </w:r>
      <m:oMath>
        <m:sSub>
          <m:sSubPr>
            <m:ctrlPr>
              <w:rPr>
                <w:rFonts w:ascii="Arial" w:eastAsia="Arial" w:hAnsi="Arial" w:cs="Arial"/>
                <w:color w:val="0032CC"/>
              </w:rPr>
            </m:ctrlPr>
          </m:sSubPr>
          <m:e>
            <m:r>
              <w:rPr>
                <w:rFonts w:ascii="Cambria Math" w:hAnsi="Cambria Math"/>
                <w:color w:val="0032CC"/>
                <w:rPrChange w:id="331" w:author="Razavi, Pedram/Medicine" w:date="2019-06-14T12:14:00Z">
                  <w:rPr>
                    <w:rFonts w:ascii="Cambria Math" w:hAnsi="Cambria Math"/>
                  </w:rPr>
                </w:rPrChange>
              </w:rPr>
              <m:t>λ</m:t>
            </m:r>
          </m:e>
          <m:sub>
            <m:r>
              <w:rPr>
                <w:rFonts w:ascii="Arial" w:eastAsia="Arial" w:hAnsi="Arial" w:cs="Arial"/>
                <w:color w:val="0032CC"/>
                <w:rPrChange w:id="332" w:author="Razavi, Pedram/Medicine" w:date="2019-06-14T12:14:00Z">
                  <w:rPr>
                    <w:rFonts w:ascii="Arial" w:eastAsia="Arial" w:hAnsi="Arial" w:cs="Arial"/>
                    <w:color w:val="0033CC"/>
                  </w:rPr>
                </w:rPrChange>
              </w:rPr>
              <m:t>p</m:t>
            </m:r>
          </m:sub>
        </m:sSub>
      </m:oMath>
      <w:r>
        <w:rPr>
          <w:rFonts w:ascii="Arial" w:eastAsia="Arial" w:hAnsi="Arial" w:cs="Arial"/>
          <w:color w:val="0033CC"/>
        </w:rPr>
        <w:t xml:space="preserve"> obtained through Markov chain Monte-Carlo resampling provides site-specific error rates with non-zero estimates at sites where no actual alternate allele counts were observed across samples in the training set. Figure 1</w:t>
      </w:r>
      <w:del w:id="333" w:author="Razavi, Pedram/Medicine" w:date="2019-06-14T12:16:00Z">
        <w:r w:rsidDel="00856B49">
          <w:rPr>
            <w:rFonts w:ascii="Arial" w:eastAsia="Arial" w:hAnsi="Arial" w:cs="Arial"/>
            <w:color w:val="0033CC"/>
          </w:rPr>
          <w:delText>(</w:delText>
        </w:r>
      </w:del>
      <w:r>
        <w:rPr>
          <w:rFonts w:ascii="Arial" w:eastAsia="Arial" w:hAnsi="Arial" w:cs="Arial"/>
          <w:color w:val="0033CC"/>
        </w:rPr>
        <w:t>c</w:t>
      </w:r>
      <w:del w:id="334" w:author="Razavi, Pedram/Medicine" w:date="2019-06-14T12:15:00Z">
        <w:r w:rsidDel="00856B49">
          <w:rPr>
            <w:rFonts w:ascii="Arial" w:eastAsia="Arial" w:hAnsi="Arial" w:cs="Arial"/>
            <w:color w:val="0033CC"/>
          </w:rPr>
          <w:delText>)</w:delText>
        </w:r>
      </w:del>
      <w:ins w:id="335" w:author="Razavi, Pedram/Medicine" w:date="2019-06-14T12:17:00Z">
        <w:r w:rsidR="00856B49">
          <w:rPr>
            <w:rFonts w:ascii="Arial" w:eastAsia="Arial" w:hAnsi="Arial" w:cs="Arial"/>
            <w:color w:val="0033CC"/>
          </w:rPr>
          <w:t xml:space="preserve"> </w:t>
        </w:r>
      </w:ins>
      <w:del w:id="336" w:author="Razavi, Pedram/Medicine" w:date="2019-06-14T12:17:00Z">
        <w:r w:rsidDel="00856B49">
          <w:rPr>
            <w:rFonts w:ascii="Arial" w:eastAsia="Arial" w:hAnsi="Arial" w:cs="Arial"/>
            <w:color w:val="0033CC"/>
          </w:rPr>
          <w:delText xml:space="preserve"> of this </w:delText>
        </w:r>
      </w:del>
      <w:del w:id="337" w:author="Razavi, Pedram/Medicine" w:date="2019-06-14T12:16:00Z">
        <w:r w:rsidDel="00856B49">
          <w:rPr>
            <w:rFonts w:ascii="Arial" w:eastAsia="Arial" w:hAnsi="Arial" w:cs="Arial"/>
            <w:color w:val="0033CC"/>
          </w:rPr>
          <w:delText>point-by-point reply</w:delText>
        </w:r>
      </w:del>
      <w:del w:id="338" w:author="Razavi, Pedram/Medicine" w:date="2019-06-14T12:17:00Z">
        <w:r w:rsidDel="00856B49">
          <w:rPr>
            <w:rFonts w:ascii="Arial" w:eastAsia="Arial" w:hAnsi="Arial" w:cs="Arial"/>
            <w:color w:val="0033CC"/>
          </w:rPr>
          <w:delText xml:space="preserve"> </w:delText>
        </w:r>
      </w:del>
      <w:r>
        <w:rPr>
          <w:rFonts w:ascii="Arial" w:eastAsia="Arial" w:hAnsi="Arial" w:cs="Arial"/>
          <w:color w:val="0033CC"/>
        </w:rPr>
        <w:t xml:space="preserve">shows the scatter plot of site-specific mean posterior estimates </w:t>
      </w:r>
      <m:oMath>
        <m:sSub>
          <m:sSubPr>
            <m:ctrlPr>
              <w:rPr>
                <w:rFonts w:ascii="Arial" w:eastAsia="Arial" w:hAnsi="Arial" w:cs="Arial"/>
                <w:color w:val="0032CC"/>
              </w:rPr>
            </m:ctrlPr>
          </m:sSubPr>
          <m:e>
            <m:r>
              <w:rPr>
                <w:rFonts w:ascii="Cambria Math" w:hAnsi="Cambria Math"/>
                <w:color w:val="0032CC"/>
                <w:rPrChange w:id="339" w:author="Razavi, Pedram/Medicine" w:date="2019-06-14T12:14:00Z">
                  <w:rPr>
                    <w:rFonts w:ascii="Cambria Math" w:hAnsi="Cambria Math"/>
                  </w:rPr>
                </w:rPrChange>
              </w:rPr>
              <m:t>μ</m:t>
            </m:r>
          </m:e>
          <m:sub>
            <m:r>
              <w:rPr>
                <w:rFonts w:ascii="Arial" w:eastAsia="Arial" w:hAnsi="Arial" w:cs="Arial"/>
                <w:color w:val="0032CC"/>
                <w:rPrChange w:id="340" w:author="Razavi, Pedram/Medicine" w:date="2019-06-14T12:14:00Z">
                  <w:rPr>
                    <w:rFonts w:ascii="Arial" w:eastAsia="Arial" w:hAnsi="Arial" w:cs="Arial"/>
                    <w:color w:val="0033CC"/>
                  </w:rPr>
                </w:rPrChange>
              </w:rPr>
              <m:t>p</m:t>
            </m:r>
          </m:sub>
        </m:sSub>
      </m:oMath>
      <w:r w:rsidRPr="00856B49">
        <w:rPr>
          <w:rFonts w:ascii="Arial" w:eastAsia="Arial" w:hAnsi="Arial" w:cs="Arial"/>
          <w:color w:val="0032CC"/>
          <w:rPrChange w:id="341" w:author="Razavi, Pedram/Medicine" w:date="2019-06-14T12:14:00Z">
            <w:rPr>
              <w:rFonts w:ascii="Arial" w:eastAsia="Arial" w:hAnsi="Arial" w:cs="Arial"/>
              <w:color w:val="0033CC"/>
            </w:rPr>
          </w:rPrChange>
        </w:rPr>
        <w:t xml:space="preserve"> </w:t>
      </w:r>
      <w:r>
        <w:rPr>
          <w:rFonts w:ascii="Arial" w:eastAsia="Arial" w:hAnsi="Arial" w:cs="Arial"/>
          <w:color w:val="0033CC"/>
        </w:rPr>
        <w:t>against the observed</w:t>
      </w:r>
      <w:r w:rsidRPr="00856B49">
        <w:rPr>
          <w:rFonts w:ascii="Arial" w:eastAsia="Arial" w:hAnsi="Arial" w:cs="Arial"/>
          <w:color w:val="0032CC"/>
          <w:rPrChange w:id="342" w:author="Razavi, Pedram/Medicine" w:date="2019-06-14T12:14:00Z">
            <w:rPr>
              <w:rFonts w:ascii="Arial" w:eastAsia="Arial" w:hAnsi="Arial" w:cs="Arial"/>
              <w:color w:val="0033CC"/>
            </w:rPr>
          </w:rPrChange>
        </w:rPr>
        <w:t xml:space="preserve"> </w:t>
      </w:r>
      <m:oMath>
        <m:sSub>
          <m:sSubPr>
            <m:ctrlPr>
              <w:rPr>
                <w:rFonts w:ascii="Arial" w:eastAsia="Arial" w:hAnsi="Arial" w:cs="Arial"/>
                <w:color w:val="0032CC"/>
              </w:rPr>
            </m:ctrlPr>
          </m:sSubPr>
          <m:e>
            <m:r>
              <w:rPr>
                <w:rFonts w:ascii="Cambria Math" w:hAnsi="Cambria Math"/>
                <w:color w:val="0032CC"/>
                <w:rPrChange w:id="343" w:author="Razavi, Pedram/Medicine" w:date="2019-06-14T12:14:00Z">
                  <w:rPr>
                    <w:rFonts w:ascii="Cambria Math" w:hAnsi="Cambria Math"/>
                  </w:rPr>
                </w:rPrChange>
              </w:rPr>
              <m:t>λ</m:t>
            </m:r>
          </m:e>
          <m:sub>
            <m:r>
              <w:rPr>
                <w:rFonts w:ascii="Arial" w:eastAsia="Arial" w:hAnsi="Arial" w:cs="Arial"/>
                <w:color w:val="0032CC"/>
                <w:rPrChange w:id="344" w:author="Razavi, Pedram/Medicine" w:date="2019-06-14T12:14:00Z">
                  <w:rPr>
                    <w:rFonts w:ascii="Arial" w:eastAsia="Arial" w:hAnsi="Arial" w:cs="Arial"/>
                    <w:color w:val="0033CC"/>
                  </w:rPr>
                </w:rPrChange>
              </w:rPr>
              <m:t>p</m:t>
            </m:r>
          </m:sub>
        </m:sSub>
      </m:oMath>
      <w:r w:rsidRPr="00856B49">
        <w:rPr>
          <w:rFonts w:ascii="Arial" w:eastAsia="Arial" w:hAnsi="Arial" w:cs="Arial"/>
          <w:color w:val="0032CC"/>
          <w:rPrChange w:id="345" w:author="Razavi, Pedram/Medicine" w:date="2019-06-14T12:14:00Z">
            <w:rPr>
              <w:rFonts w:ascii="Arial" w:eastAsia="Arial" w:hAnsi="Arial" w:cs="Arial"/>
              <w:color w:val="0033CC"/>
            </w:rPr>
          </w:rPrChange>
        </w:rPr>
        <w:t xml:space="preserve"> f</w:t>
      </w:r>
      <w:r>
        <w:rPr>
          <w:rFonts w:ascii="Arial" w:eastAsia="Arial" w:hAnsi="Arial" w:cs="Arial"/>
          <w:color w:val="0033CC"/>
        </w:rPr>
        <w:t>or samples in the training set.</w:t>
      </w:r>
    </w:p>
    <w:p w14:paraId="69180D50" w14:textId="77777777" w:rsidR="00413E5F" w:rsidRDefault="00413E5F">
      <w:pPr>
        <w:spacing w:after="0" w:line="240" w:lineRule="auto"/>
        <w:rPr>
          <w:rFonts w:ascii="Arial" w:eastAsia="Arial" w:hAnsi="Arial" w:cs="Arial"/>
          <w:color w:val="0033CC"/>
        </w:rPr>
        <w:pPrChange w:id="346" w:author="Razavi, Pedram/Medicine" w:date="2019-06-16T15:04:00Z">
          <w:pPr>
            <w:spacing w:after="0" w:line="240" w:lineRule="auto"/>
            <w:jc w:val="both"/>
          </w:pPr>
        </w:pPrChange>
      </w:pPr>
    </w:p>
    <w:p w14:paraId="5AC3B1C5" w14:textId="77777777" w:rsidR="00413E5F" w:rsidRDefault="00B4071F">
      <w:pPr>
        <w:spacing w:after="0" w:line="240" w:lineRule="auto"/>
        <w:rPr>
          <w:rFonts w:ascii="Arial" w:eastAsia="Arial" w:hAnsi="Arial" w:cs="Arial"/>
          <w:color w:val="0033CC"/>
        </w:rPr>
        <w:pPrChange w:id="347" w:author="Razavi, Pedram/Medicine" w:date="2019-06-16T15:04:00Z">
          <w:pPr>
            <w:spacing w:after="0" w:line="240" w:lineRule="auto"/>
            <w:jc w:val="both"/>
          </w:pPr>
        </w:pPrChange>
      </w:pPr>
      <w:r>
        <w:rPr>
          <w:rFonts w:ascii="Arial" w:eastAsia="Arial" w:hAnsi="Arial" w:cs="Arial"/>
          <w:color w:val="0033CC"/>
        </w:rPr>
        <w:t xml:space="preserve">The posterior distribution of </w:t>
      </w:r>
      <w:r w:rsidRPr="00856B49">
        <w:rPr>
          <w:rFonts w:ascii="Arial" w:eastAsia="Arial" w:hAnsi="Arial" w:cs="Arial"/>
          <w:color w:val="0032CC"/>
          <w:rPrChange w:id="348" w:author="Razavi, Pedram/Medicine" w:date="2019-06-14T12:14:00Z">
            <w:rPr>
              <w:rFonts w:ascii="Arial" w:eastAsia="Arial" w:hAnsi="Arial" w:cs="Arial"/>
              <w:color w:val="0033CC"/>
            </w:rPr>
          </w:rPrChange>
        </w:rPr>
        <w:t xml:space="preserve">each </w:t>
      </w:r>
      <m:oMath>
        <m:sSub>
          <m:sSubPr>
            <m:ctrlPr>
              <w:rPr>
                <w:rFonts w:ascii="Arial" w:eastAsia="Arial" w:hAnsi="Arial" w:cs="Arial"/>
                <w:color w:val="0032CC"/>
              </w:rPr>
            </m:ctrlPr>
          </m:sSubPr>
          <m:e>
            <m:r>
              <w:rPr>
                <w:rFonts w:ascii="Cambria Math" w:hAnsi="Cambria Math"/>
                <w:color w:val="0032CC"/>
                <w:rPrChange w:id="349" w:author="Razavi, Pedram/Medicine" w:date="2019-06-14T12:14:00Z">
                  <w:rPr>
                    <w:rFonts w:ascii="Cambria Math" w:hAnsi="Cambria Math"/>
                  </w:rPr>
                </w:rPrChange>
              </w:rPr>
              <m:t>λ</m:t>
            </m:r>
          </m:e>
          <m:sub>
            <m:r>
              <w:rPr>
                <w:rFonts w:ascii="Arial" w:eastAsia="Arial" w:hAnsi="Arial" w:cs="Arial"/>
                <w:color w:val="0032CC"/>
                <w:rPrChange w:id="350" w:author="Razavi, Pedram/Medicine" w:date="2019-06-14T12:14:00Z">
                  <w:rPr>
                    <w:rFonts w:ascii="Arial" w:eastAsia="Arial" w:hAnsi="Arial" w:cs="Arial"/>
                    <w:color w:val="0033CC"/>
                  </w:rPr>
                </w:rPrChange>
              </w:rPr>
              <m:t>p</m:t>
            </m:r>
          </m:sub>
        </m:sSub>
      </m:oMath>
      <w:r w:rsidRPr="00856B49">
        <w:rPr>
          <w:rFonts w:ascii="Arial" w:eastAsia="Arial" w:hAnsi="Arial" w:cs="Arial"/>
          <w:color w:val="0032CC"/>
          <w:rPrChange w:id="351" w:author="Razavi, Pedram/Medicine" w:date="2019-06-14T12:14:00Z">
            <w:rPr>
              <w:rFonts w:ascii="Arial" w:eastAsia="Arial" w:hAnsi="Arial" w:cs="Arial"/>
              <w:color w:val="0033CC"/>
            </w:rPr>
          </w:rPrChange>
        </w:rPr>
        <w:t xml:space="preserve"> was </w:t>
      </w:r>
      <w:r>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Arial" w:eastAsia="Arial" w:hAnsi="Arial" w:cs="Arial"/>
            <w:color w:val="0033CC"/>
          </w:rPr>
          <m:t>p</m:t>
        </m:r>
      </m:oMath>
      <w:r>
        <w:rPr>
          <w:rFonts w:ascii="Arial" w:eastAsia="Arial" w:hAnsi="Arial" w:cs="Arial"/>
          <w:color w:val="0033CC"/>
        </w:rPr>
        <w:t xml:space="preserve"> and each alternate allele such that:</w:t>
      </w:r>
    </w:p>
    <w:p w14:paraId="2087A823" w14:textId="77777777" w:rsidR="00413E5F" w:rsidRDefault="00413E5F">
      <w:pPr>
        <w:spacing w:after="0" w:line="240" w:lineRule="auto"/>
        <w:rPr>
          <w:rFonts w:ascii="Arial" w:eastAsia="Arial" w:hAnsi="Arial" w:cs="Arial"/>
          <w:color w:val="0033CC"/>
        </w:rPr>
        <w:pPrChange w:id="352" w:author="Razavi, Pedram/Medicine" w:date="2019-06-16T15:04:00Z">
          <w:pPr>
            <w:spacing w:after="0" w:line="240" w:lineRule="auto"/>
            <w:jc w:val="both"/>
          </w:pPr>
        </w:pPrChange>
      </w:pPr>
    </w:p>
    <w:p w14:paraId="0F4A0AD4" w14:textId="77777777" w:rsidR="00413E5F" w:rsidRDefault="00504212">
      <w:pPr>
        <w:spacing w:after="0" w:line="240" w:lineRule="auto"/>
        <w:rPr>
          <w:rFonts w:ascii="Arial" w:eastAsia="Arial" w:hAnsi="Arial" w:cs="Arial"/>
          <w:color w:val="0033CC"/>
        </w:rPr>
        <w:pPrChange w:id="353" w:author="Razavi, Pedram/Medicine" w:date="2019-06-16T15:04:00Z">
          <w:pPr>
            <w:spacing w:after="0" w:line="240" w:lineRule="auto"/>
            <w:jc w:val="center"/>
          </w:pPr>
        </w:pPrChange>
      </w:pPr>
      <m:oMathPara>
        <m:oMath>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∼NB (</m:t>
          </m:r>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r>
            <w:rPr>
              <w:rFonts w:ascii="Arial" w:eastAsia="Arial" w:hAnsi="Arial" w:cs="Arial"/>
              <w:color w:val="0033CC"/>
            </w:rPr>
            <m:t>)</m:t>
          </m:r>
        </m:oMath>
      </m:oMathPara>
    </w:p>
    <w:p w14:paraId="268E1EC4" w14:textId="77777777" w:rsidR="00413E5F" w:rsidRDefault="00413E5F">
      <w:pPr>
        <w:spacing w:after="0" w:line="240" w:lineRule="auto"/>
        <w:rPr>
          <w:rFonts w:ascii="Arial" w:eastAsia="Arial" w:hAnsi="Arial" w:cs="Arial"/>
          <w:color w:val="0033CC"/>
        </w:rPr>
        <w:pPrChange w:id="354" w:author="Razavi, Pedram/Medicine" w:date="2019-06-16T15:04:00Z">
          <w:pPr>
            <w:spacing w:after="0" w:line="240" w:lineRule="auto"/>
            <w:jc w:val="center"/>
          </w:pPr>
        </w:pPrChange>
      </w:pPr>
    </w:p>
    <w:p w14:paraId="353EFE13" w14:textId="77777777" w:rsidR="00413E5F" w:rsidRDefault="00B4071F">
      <w:pPr>
        <w:spacing w:after="0" w:line="240" w:lineRule="auto"/>
        <w:rPr>
          <w:rFonts w:ascii="Arial" w:eastAsia="Arial" w:hAnsi="Arial" w:cs="Arial"/>
          <w:color w:val="0033CC"/>
        </w:rPr>
        <w:pPrChange w:id="355" w:author="Razavi, Pedram/Medicine" w:date="2019-06-16T15:04:00Z">
          <w:pPr>
            <w:spacing w:after="0" w:line="240" w:lineRule="auto"/>
            <w:jc w:val="both"/>
          </w:pPr>
        </w:pPrChange>
      </w:pPr>
      <w:r>
        <w:rPr>
          <w:rFonts w:ascii="Arial" w:eastAsia="Arial" w:hAnsi="Arial" w:cs="Arial"/>
          <w:color w:val="0033CC"/>
        </w:rPr>
        <w:t xml:space="preserve">where </w:t>
      </w:r>
      <m:oMath>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oMath>
      <w:r>
        <w:rPr>
          <w:rFonts w:ascii="Arial" w:eastAsia="Arial" w:hAnsi="Arial" w:cs="Arial"/>
          <w:color w:val="0033CC"/>
        </w:rPr>
        <w:t xml:space="preserve"> and </w:t>
      </w:r>
      <m:oMath>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oMath>
      <w:r>
        <w:rPr>
          <w:rFonts w:ascii="Arial" w:eastAsia="Arial" w:hAnsi="Arial" w:cs="Arial"/>
          <w:color w:val="0033CC"/>
        </w:rPr>
        <w:t xml:space="preserve"> are the rate and dispersion parameters. This provides the basis for recalibrated quality scores for each observed alternate allele at each </w:t>
      </w:r>
      <m:oMath>
        <m:r>
          <w:rPr>
            <w:rFonts w:ascii="Arial" w:eastAsia="Arial" w:hAnsi="Arial" w:cs="Arial"/>
            <w:color w:val="0033CC"/>
          </w:rPr>
          <m:t>p</m:t>
        </m:r>
      </m:oMath>
      <w:r>
        <w:rPr>
          <w:rFonts w:ascii="Arial" w:eastAsia="Arial" w:hAnsi="Arial" w:cs="Arial"/>
          <w:color w:val="0033CC"/>
        </w:rPr>
        <w:t xml:space="preserve"> such that:</w:t>
      </w:r>
    </w:p>
    <w:p w14:paraId="4CA5F392" w14:textId="77777777" w:rsidR="00413E5F" w:rsidRDefault="00413E5F">
      <w:pPr>
        <w:spacing w:after="0" w:line="240" w:lineRule="auto"/>
        <w:rPr>
          <w:rFonts w:ascii="Arial" w:eastAsia="Arial" w:hAnsi="Arial" w:cs="Arial"/>
          <w:color w:val="0033CC"/>
        </w:rPr>
        <w:pPrChange w:id="356" w:author="Razavi, Pedram/Medicine" w:date="2019-06-16T15:04:00Z">
          <w:pPr>
            <w:spacing w:after="0" w:line="240" w:lineRule="auto"/>
            <w:jc w:val="both"/>
          </w:pPr>
        </w:pPrChange>
      </w:pPr>
    </w:p>
    <w:p w14:paraId="157E0B9F" w14:textId="77777777" w:rsidR="00413E5F" w:rsidRDefault="00B4071F">
      <w:pPr>
        <w:spacing w:after="0" w:line="240" w:lineRule="auto"/>
        <w:rPr>
          <w:rFonts w:ascii="Arial" w:eastAsia="Arial" w:hAnsi="Arial" w:cs="Arial"/>
          <w:color w:val="0033CC"/>
        </w:rPr>
        <w:pPrChange w:id="357" w:author="Razavi, Pedram/Medicine" w:date="2019-06-16T15:04:00Z">
          <w:pPr>
            <w:spacing w:after="0" w:line="240" w:lineRule="auto"/>
            <w:jc w:val="center"/>
          </w:pPr>
        </w:pPrChange>
      </w:pPr>
      <m:oMathPara>
        <m:oMath>
          <m:r>
            <w:rPr>
              <w:rFonts w:ascii="Arial" w:eastAsia="Arial" w:hAnsi="Arial" w:cs="Arial"/>
              <w:color w:val="0033CC"/>
            </w:rPr>
            <m:t xml:space="preserve">Q = -10 </m:t>
          </m:r>
          <m:sSub>
            <m:sSubPr>
              <m:ctrlPr>
                <w:rPr>
                  <w:rFonts w:ascii="Arial" w:eastAsia="Arial" w:hAnsi="Arial" w:cs="Arial"/>
                  <w:color w:val="0033CC"/>
                </w:rPr>
              </m:ctrlPr>
            </m:sSubPr>
            <m:e>
              <m:r>
                <w:rPr>
                  <w:rFonts w:ascii="Arial" w:eastAsia="Arial" w:hAnsi="Arial" w:cs="Arial"/>
                  <w:color w:val="0033CC"/>
                </w:rPr>
                <m:t>Log</m:t>
              </m:r>
            </m:e>
            <m:sub>
              <m:r>
                <w:rPr>
                  <w:rFonts w:ascii="Arial" w:eastAsia="Arial" w:hAnsi="Arial" w:cs="Arial"/>
                  <w:color w:val="0033CC"/>
                </w:rPr>
                <m:t>10</m:t>
              </m:r>
            </m:sub>
          </m:sSub>
          <m:r>
            <w:rPr>
              <w:rFonts w:ascii="Arial" w:eastAsia="Arial" w:hAnsi="Arial" w:cs="Arial"/>
              <w:color w:val="0033CC"/>
            </w:rPr>
            <m:t xml:space="preserve"> (Pr (</m:t>
          </m:r>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r>
            <w:rPr>
              <w:rFonts w:ascii="Arial" w:eastAsia="Arial" w:hAnsi="Arial" w:cs="Arial"/>
              <w:color w:val="0033CC"/>
            </w:rPr>
            <m:t xml:space="preserve"> ≥ </m:t>
          </m:r>
          <m:sSub>
            <m:sSubPr>
              <m:ctrlPr>
                <w:rPr>
                  <w:rFonts w:ascii="Arial" w:eastAsia="Arial" w:hAnsi="Arial" w:cs="Arial"/>
                  <w:color w:val="0033CC"/>
                </w:rPr>
              </m:ctrlPr>
            </m:sSubPr>
            <m:e>
              <m:r>
                <w:rPr>
                  <w:rFonts w:ascii="Arial" w:eastAsia="Arial" w:hAnsi="Arial" w:cs="Arial"/>
                  <w:color w:val="0033CC"/>
                </w:rPr>
                <m:t>y</m:t>
              </m:r>
            </m:e>
            <m:sub>
              <m:r>
                <w:rPr>
                  <w:rFonts w:ascii="Arial" w:eastAsia="Arial" w:hAnsi="Arial" w:cs="Arial"/>
                  <w:color w:val="0033CC"/>
                </w:rPr>
                <m:t>p</m:t>
              </m:r>
            </m:sub>
          </m:sSub>
          <m:r>
            <w:rPr>
              <w:rFonts w:ascii="Arial" w:eastAsia="Arial" w:hAnsi="Arial" w:cs="Arial"/>
              <w:color w:val="0033CC"/>
            </w:rPr>
            <m:t>)</m:t>
          </m:r>
        </m:oMath>
      </m:oMathPara>
    </w:p>
    <w:p w14:paraId="1F90959A" w14:textId="77777777" w:rsidR="00413E5F" w:rsidRDefault="00413E5F">
      <w:pPr>
        <w:spacing w:after="0" w:line="240" w:lineRule="auto"/>
        <w:rPr>
          <w:rFonts w:ascii="Arial" w:eastAsia="Arial" w:hAnsi="Arial" w:cs="Arial"/>
          <w:color w:val="0033CC"/>
        </w:rPr>
        <w:pPrChange w:id="358" w:author="Razavi, Pedram/Medicine" w:date="2019-06-16T15:04:00Z">
          <w:pPr>
            <w:spacing w:after="0" w:line="240" w:lineRule="auto"/>
            <w:jc w:val="both"/>
          </w:pPr>
        </w:pPrChange>
      </w:pPr>
    </w:p>
    <w:p w14:paraId="08C7E953" w14:textId="6D4C3A2F" w:rsidR="00413E5F" w:rsidRDefault="00B4071F">
      <w:pPr>
        <w:spacing w:after="0" w:line="240" w:lineRule="auto"/>
        <w:rPr>
          <w:rFonts w:ascii="Arial" w:eastAsia="Arial" w:hAnsi="Arial" w:cs="Arial"/>
          <w:color w:val="0033CC"/>
        </w:rPr>
        <w:pPrChange w:id="359" w:author="Razavi, Pedram/Medicine" w:date="2019-06-16T15:04:00Z">
          <w:pPr>
            <w:spacing w:after="0" w:line="240" w:lineRule="auto"/>
            <w:jc w:val="both"/>
          </w:pPr>
        </w:pPrChange>
      </w:pPr>
      <w:r>
        <w:rPr>
          <w:rFonts w:ascii="Arial" w:eastAsia="Arial" w:hAnsi="Arial" w:cs="Arial"/>
          <w:color w:val="0033CC"/>
        </w:rPr>
        <w:t xml:space="preserve">where </w:t>
      </w:r>
      <m:oMath>
        <m:r>
          <w:rPr>
            <w:rFonts w:ascii="Arial" w:eastAsia="Arial" w:hAnsi="Arial" w:cs="Arial"/>
            <w:color w:val="0033CC"/>
          </w:rPr>
          <m:t>Q</m:t>
        </m:r>
      </m:oMath>
      <w:r>
        <w:rPr>
          <w:rFonts w:ascii="Arial" w:eastAsia="Arial" w:hAnsi="Arial" w:cs="Arial"/>
          <w:color w:val="0033CC"/>
        </w:rPr>
        <w:t xml:space="preserve"> is the Phred-scaled quality score and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oMath>
      <w:r>
        <w:rPr>
          <w:rFonts w:ascii="Arial" w:eastAsia="Arial" w:hAnsi="Arial" w:cs="Arial"/>
          <w:color w:val="0033CC"/>
        </w:rPr>
        <w:t xml:space="preserve"> is the alternate allele depth. Figure 1</w:t>
      </w:r>
      <w:del w:id="360" w:author="Razavi, Pedram/Medicine" w:date="2019-06-14T12:15:00Z">
        <w:r w:rsidDel="00856B49">
          <w:rPr>
            <w:rFonts w:ascii="Arial" w:eastAsia="Arial" w:hAnsi="Arial" w:cs="Arial"/>
            <w:color w:val="0033CC"/>
          </w:rPr>
          <w:delText>(d)</w:delText>
        </w:r>
      </w:del>
      <w:ins w:id="361" w:author="Razavi, Pedram/Medicine" w:date="2019-06-14T12:15:00Z">
        <w:r w:rsidR="00856B49">
          <w:rPr>
            <w:rFonts w:ascii="Arial" w:eastAsia="Arial" w:hAnsi="Arial" w:cs="Arial"/>
            <w:color w:val="0033CC"/>
          </w:rPr>
          <w:t>d</w:t>
        </w:r>
      </w:ins>
      <w:r>
        <w:rPr>
          <w:rFonts w:ascii="Arial" w:eastAsia="Arial" w:hAnsi="Arial" w:cs="Arial"/>
          <w:color w:val="0033CC"/>
        </w:rPr>
        <w:t xml:space="preserve"> </w:t>
      </w:r>
      <w:ins w:id="362" w:author="Razavi, Pedram/Medicine" w:date="2019-06-14T12:18:00Z">
        <w:r w:rsidR="00856B49">
          <w:rPr>
            <w:rFonts w:ascii="Arial" w:eastAsia="Arial" w:hAnsi="Arial" w:cs="Arial"/>
            <w:color w:val="0033CC"/>
          </w:rPr>
          <w:t xml:space="preserve">below </w:t>
        </w:r>
      </w:ins>
      <w:del w:id="363" w:author="Razavi, Pedram/Medicine" w:date="2019-06-14T12:18:00Z">
        <w:r w:rsidDel="00856B49">
          <w:rPr>
            <w:rFonts w:ascii="Arial" w:eastAsia="Arial" w:hAnsi="Arial" w:cs="Arial"/>
            <w:color w:val="0033CC"/>
          </w:rPr>
          <w:delText xml:space="preserve">of this point-by-point reply </w:delText>
        </w:r>
      </w:del>
      <w:r>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Arial" w:eastAsia="Arial" w:hAnsi="Arial" w:cs="Arial"/>
                <w:color w:val="0033CC"/>
              </w:rPr>
            </m:ctrlPr>
          </m:sSubPr>
          <m:e>
            <m:r>
              <w:rPr>
                <w:rFonts w:ascii="Cambria Math" w:hAnsi="Cambria Math"/>
                <w:color w:val="0032CC"/>
                <w:rPrChange w:id="364" w:author="Razavi, Pedram/Medicine" w:date="2019-06-14T12:18:00Z">
                  <w:rPr>
                    <w:rFonts w:ascii="Cambria Math" w:hAnsi="Cambria Math"/>
                  </w:rPr>
                </w:rPrChange>
              </w:rPr>
              <m:t>λ</m:t>
            </m:r>
          </m:e>
          <m:sub>
            <m:r>
              <w:rPr>
                <w:rFonts w:ascii="Arial" w:eastAsia="Arial" w:hAnsi="Arial" w:cs="Arial"/>
                <w:color w:val="0033CC"/>
              </w:rPr>
              <m:t>p</m:t>
            </m:r>
          </m:sub>
        </m:sSub>
      </m:oMath>
      <w:r>
        <w:rPr>
          <w:rFonts w:ascii="Arial" w:eastAsia="Arial" w:hAnsi="Arial" w:cs="Arial"/>
          <w:color w:val="0033CC"/>
        </w:rPr>
        <w:t xml:space="preserve"> obtained by training the model on </w:t>
      </w:r>
      <w:commentRangeStart w:id="365"/>
      <w:r>
        <w:rPr>
          <w:rFonts w:ascii="Arial" w:eastAsia="Arial" w:hAnsi="Arial" w:cs="Arial"/>
          <w:color w:val="0033CC"/>
        </w:rPr>
        <w:t>XX</w:t>
      </w:r>
      <w:commentRangeEnd w:id="365"/>
      <w:r w:rsidR="00856B49">
        <w:rPr>
          <w:rStyle w:val="CommentReference"/>
        </w:rPr>
        <w:commentReference w:id="365"/>
      </w:r>
      <w:r>
        <w:rPr>
          <w:rFonts w:ascii="Arial" w:eastAsia="Arial" w:hAnsi="Arial" w:cs="Arial"/>
          <w:color w:val="0033CC"/>
        </w:rPr>
        <w:t xml:space="preserve"> healthy control individuals, we compute the site- and allele-specific quality scores comparing the variants thus detected against the matched tumor biopsy. Figure 1</w:t>
      </w:r>
      <w:ins w:id="366" w:author="Razavi, Pedram/Medicine" w:date="2019-06-14T12:18:00Z">
        <w:r w:rsidR="0021343E">
          <w:rPr>
            <w:rFonts w:ascii="Arial" w:eastAsia="Arial" w:hAnsi="Arial" w:cs="Arial"/>
            <w:color w:val="0033CC"/>
          </w:rPr>
          <w:t>e</w:t>
        </w:r>
      </w:ins>
      <w:del w:id="367" w:author="Razavi, Pedram/Medicine" w:date="2019-06-14T12:18:00Z">
        <w:r w:rsidDel="0021343E">
          <w:rPr>
            <w:rFonts w:ascii="Arial" w:eastAsia="Arial" w:hAnsi="Arial" w:cs="Arial"/>
            <w:color w:val="0033CC"/>
          </w:rPr>
          <w:delText>(e)</w:delText>
        </w:r>
      </w:del>
      <w:r>
        <w:rPr>
          <w:rFonts w:ascii="Arial" w:eastAsia="Arial" w:hAnsi="Arial" w:cs="Arial"/>
          <w:color w:val="0033CC"/>
        </w:rPr>
        <w:t xml:space="preserve"> shows the recall rate per cancer type against the mean number of variants detected in healthy control individuals at different </w:t>
      </w:r>
      <m:oMath>
        <m:r>
          <w:rPr>
            <w:rFonts w:ascii="Arial" w:eastAsia="Arial" w:hAnsi="Arial" w:cs="Arial"/>
            <w:color w:val="0033CC"/>
          </w:rPr>
          <m:t>Q</m:t>
        </m:r>
      </m:oMath>
      <w:r>
        <w:rPr>
          <w:rFonts w:ascii="Arial" w:eastAsia="Arial" w:hAnsi="Arial" w:cs="Arial"/>
          <w:color w:val="0033CC"/>
        </w:rPr>
        <w:t xml:space="preserve"> thresholds. By definition, </w:t>
      </w:r>
      <m:oMath>
        <m:sSub>
          <m:sSubPr>
            <m:ctrlPr>
              <w:rPr>
                <w:rFonts w:ascii="Arial" w:eastAsia="Arial" w:hAnsi="Arial" w:cs="Arial"/>
                <w:color w:val="0033CC"/>
              </w:rPr>
            </m:ctrlPr>
          </m:sSubPr>
          <m:e>
            <m:r>
              <w:rPr>
                <w:rFonts w:ascii="Arial" w:eastAsia="Arial" w:hAnsi="Arial" w:cs="Arial"/>
                <w:color w:val="0033CC"/>
              </w:rPr>
              <m:t>Q</m:t>
            </m:r>
          </m:e>
          <m:sub>
            <m:r>
              <w:rPr>
                <w:rFonts w:ascii="Arial" w:eastAsia="Arial" w:hAnsi="Arial" w:cs="Arial"/>
                <w:color w:val="0033CC"/>
              </w:rPr>
              <m:t>60</m:t>
            </m:r>
          </m:sub>
        </m:sSub>
      </m:oMath>
      <w:r>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Default="00413E5F">
      <w:pPr>
        <w:spacing w:after="0" w:line="240" w:lineRule="auto"/>
        <w:rPr>
          <w:rFonts w:ascii="Arial" w:eastAsia="Arial" w:hAnsi="Arial" w:cs="Arial"/>
          <w:color w:val="0033CC"/>
        </w:rPr>
        <w:pPrChange w:id="368" w:author="Razavi, Pedram/Medicine" w:date="2019-06-16T15:04:00Z">
          <w:pPr>
            <w:spacing w:after="0" w:line="240" w:lineRule="auto"/>
            <w:jc w:val="both"/>
          </w:pPr>
        </w:pPrChange>
      </w:pPr>
    </w:p>
    <w:p w14:paraId="0142BC5D" w14:textId="77777777" w:rsidR="00413E5F" w:rsidRDefault="00B4071F">
      <w:pPr>
        <w:spacing w:after="0" w:line="240" w:lineRule="auto"/>
        <w:rPr>
          <w:rFonts w:ascii="Arial" w:eastAsia="Arial" w:hAnsi="Arial" w:cs="Arial"/>
          <w:color w:val="0033CC"/>
        </w:rPr>
        <w:pPrChange w:id="369" w:author="Razavi, Pedram/Medicine" w:date="2019-06-16T15:04:00Z">
          <w:pPr>
            <w:spacing w:after="0" w:line="240" w:lineRule="auto"/>
            <w:jc w:val="both"/>
          </w:pPr>
        </w:pPrChange>
      </w:pPr>
      <w:r>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p</m:t>
            </m:r>
          </m:sub>
        </m:sSub>
      </m:oMath>
      <w:r>
        <w:rPr>
          <w:rFonts w:ascii="Arial" w:eastAsia="Arial" w:hAnsi="Arial" w:cs="Arial"/>
          <w:color w:val="0033CC"/>
        </w:rPr>
        <w:t xml:space="preserve"> were assumed to correspond to the sum of negative Binomial noise and Poisson distributed signal. Formally:</w:t>
      </w:r>
    </w:p>
    <w:p w14:paraId="7840E837" w14:textId="77777777" w:rsidR="00413E5F" w:rsidRDefault="00413E5F">
      <w:pPr>
        <w:spacing w:after="0" w:line="240" w:lineRule="auto"/>
        <w:rPr>
          <w:rFonts w:ascii="Arial" w:eastAsia="Arial" w:hAnsi="Arial" w:cs="Arial"/>
          <w:color w:val="0033CC"/>
        </w:rPr>
        <w:pPrChange w:id="370" w:author="Razavi, Pedram/Medicine" w:date="2019-06-16T15:04:00Z">
          <w:pPr>
            <w:spacing w:after="0" w:line="240" w:lineRule="auto"/>
            <w:jc w:val="both"/>
          </w:pPr>
        </w:pPrChange>
      </w:pPr>
    </w:p>
    <w:p w14:paraId="6D197B2B" w14:textId="77777777" w:rsidR="00413E5F" w:rsidRDefault="00504212">
      <w:pPr>
        <w:spacing w:after="0" w:line="240" w:lineRule="auto"/>
        <w:rPr>
          <w:rFonts w:ascii="Arial" w:eastAsia="Arial" w:hAnsi="Arial" w:cs="Arial"/>
          <w:color w:val="0033CC"/>
        </w:rPr>
        <w:pPrChange w:id="371" w:author="Razavi, Pedram/Medicine" w:date="2019-06-16T15:04:00Z">
          <w:pPr>
            <w:spacing w:after="0" w:line="240" w:lineRule="auto"/>
            <w:jc w:val="center"/>
          </w:pPr>
        </w:pPrChange>
      </w:pPr>
      <m:oMathPara>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cfDNA, p</m:t>
              </m:r>
            </m:sub>
          </m:sSub>
          <m:r>
            <w:rPr>
              <w:rFonts w:ascii="Arial" w:eastAsia="Arial" w:hAnsi="Arial" w:cs="Arial"/>
              <w:color w:val="0033CC"/>
            </w:rPr>
            <m:t xml:space="preserve"> ∼ Poisson (</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cfDNA, p</m:t>
              </m:r>
            </m:sub>
          </m:sSub>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 NB (</m:t>
          </m:r>
          <m:sSub>
            <m:sSubPr>
              <m:ctrlPr>
                <w:rPr>
                  <w:rFonts w:ascii="Arial" w:eastAsia="Arial" w:hAnsi="Arial" w:cs="Arial"/>
                  <w:color w:val="0033CC"/>
                </w:rPr>
              </m:ctrlPr>
            </m:sSubPr>
            <m:e>
              <m:r>
                <w:rPr>
                  <w:rFonts w:ascii="Arial" w:eastAsia="Arial" w:hAnsi="Arial" w:cs="Arial"/>
                  <w:color w:val="0033CC"/>
                </w:rPr>
                <m:t>m</m:t>
              </m:r>
            </m:e>
            <m:sub>
              <m:r>
                <w:rPr>
                  <w:rFonts w:ascii="Arial" w:eastAsia="Arial" w:hAnsi="Arial" w:cs="Arial"/>
                  <w:color w:val="0033CC"/>
                </w:rPr>
                <m:t>p</m:t>
              </m:r>
            </m:sub>
          </m:sSub>
          <m:r>
            <w:rPr>
              <w:rFonts w:ascii="Arial" w:eastAsia="Arial" w:hAnsi="Arial" w:cs="Arial"/>
              <w:color w:val="0033CC"/>
            </w:rPr>
            <m:t>⋅</m:t>
          </m:r>
          <m:sSub>
            <m:sSubPr>
              <m:ctrlPr>
                <w:rPr>
                  <w:rFonts w:ascii="Arial" w:eastAsia="Arial" w:hAnsi="Arial" w:cs="Arial"/>
                  <w:color w:val="0033CC"/>
                </w:rPr>
              </m:ctrlPr>
            </m:sSubPr>
            <m:e>
              <m:r>
                <w:rPr>
                  <w:rFonts w:ascii="Arial" w:eastAsia="Arial" w:hAnsi="Arial" w:cs="Arial"/>
                  <w:color w:val="0033CC"/>
                </w:rPr>
                <m:t>d</m:t>
              </m:r>
            </m:e>
            <m:sub>
              <m:r>
                <w:rPr>
                  <w:rFonts w:ascii="Arial" w:eastAsia="Arial" w:hAnsi="Arial" w:cs="Arial"/>
                  <w:color w:val="0033CC"/>
                </w:rPr>
                <m:t>p</m:t>
              </m:r>
            </m:sub>
          </m:sSub>
          <m:r>
            <w:rPr>
              <w:rFonts w:ascii="Arial" w:eastAsia="Arial" w:hAnsi="Arial" w:cs="Arial"/>
              <w:color w:val="0033CC"/>
            </w:rPr>
            <m:t xml:space="preserve">, </m:t>
          </m:r>
          <m:sSub>
            <m:sSubPr>
              <m:ctrlPr>
                <w:rPr>
                  <w:rFonts w:ascii="Arial" w:eastAsia="Arial" w:hAnsi="Arial" w:cs="Arial"/>
                  <w:color w:val="0033CC"/>
                </w:rPr>
              </m:ctrlPr>
            </m:sSubPr>
            <m:e>
              <m:r>
                <w:rPr>
                  <w:rFonts w:ascii="Arial" w:eastAsia="Arial" w:hAnsi="Arial" w:cs="Arial"/>
                  <w:color w:val="0033CC"/>
                </w:rPr>
                <m:t>r</m:t>
              </m:r>
            </m:e>
            <m:sub>
              <m:r>
                <w:rPr>
                  <w:rFonts w:ascii="Arial" w:eastAsia="Arial" w:hAnsi="Arial" w:cs="Arial"/>
                  <w:color w:val="0033CC"/>
                </w:rPr>
                <m:t>p</m:t>
              </m:r>
            </m:sub>
          </m:sSub>
          <m:r>
            <w:rPr>
              <w:rFonts w:ascii="Arial" w:eastAsia="Arial" w:hAnsi="Arial" w:cs="Arial"/>
              <w:color w:val="0033CC"/>
            </w:rPr>
            <m:t>)</m:t>
          </m:r>
        </m:oMath>
      </m:oMathPara>
    </w:p>
    <w:p w14:paraId="0597094D" w14:textId="77777777" w:rsidR="00413E5F" w:rsidRDefault="00413E5F">
      <w:pPr>
        <w:spacing w:after="0" w:line="240" w:lineRule="auto"/>
        <w:rPr>
          <w:rFonts w:ascii="Arial" w:eastAsia="Arial" w:hAnsi="Arial" w:cs="Arial"/>
        </w:rPr>
        <w:pPrChange w:id="372" w:author="Razavi, Pedram/Medicine" w:date="2019-06-16T15:04:00Z">
          <w:pPr>
            <w:spacing w:after="0" w:line="240" w:lineRule="auto"/>
            <w:jc w:val="both"/>
          </w:pPr>
        </w:pPrChange>
      </w:pPr>
    </w:p>
    <w:p w14:paraId="0E4C7903" w14:textId="77777777" w:rsidR="00413E5F" w:rsidRDefault="00B4071F">
      <w:pPr>
        <w:spacing w:after="0" w:line="240" w:lineRule="auto"/>
        <w:rPr>
          <w:rFonts w:ascii="Arial" w:eastAsia="Arial" w:hAnsi="Arial" w:cs="Arial"/>
          <w:color w:val="0033CC"/>
        </w:rPr>
        <w:pPrChange w:id="373" w:author="Razavi, Pedram/Medicine" w:date="2019-06-16T15:04:00Z">
          <w:pPr>
            <w:spacing w:after="0" w:line="240" w:lineRule="auto"/>
            <w:jc w:val="both"/>
          </w:pPr>
        </w:pPrChange>
      </w:pPr>
      <w:r>
        <w:rPr>
          <w:rFonts w:ascii="Arial" w:eastAsia="Arial" w:hAnsi="Arial" w:cs="Arial"/>
          <w:color w:val="0033CC"/>
        </w:rPr>
        <w:t xml:space="preserve">with an equivalent model for WBC. The likelihood of the observed pair of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cfDNA, p</m:t>
            </m:r>
          </m:sub>
        </m:sSub>
      </m:oMath>
      <w:r>
        <w:rPr>
          <w:rFonts w:ascii="Arial" w:eastAsia="Arial" w:hAnsi="Arial" w:cs="Arial"/>
          <w:color w:val="0033CC"/>
        </w:rPr>
        <w:t xml:space="preserve"> and </w:t>
      </w:r>
      <m:oMath>
        <m:sSub>
          <m:sSubPr>
            <m:ctrlPr>
              <w:rPr>
                <w:rFonts w:ascii="Arial" w:eastAsia="Arial" w:hAnsi="Arial" w:cs="Arial"/>
                <w:color w:val="0033CC"/>
              </w:rPr>
            </m:ctrlPr>
          </m:sSubPr>
          <m:e>
            <m:r>
              <w:rPr>
                <w:rFonts w:ascii="Arial" w:eastAsia="Arial" w:hAnsi="Arial" w:cs="Arial"/>
                <w:color w:val="0033CC"/>
              </w:rPr>
              <m:t>AD</m:t>
            </m:r>
          </m:e>
          <m:sub>
            <m:r>
              <w:rPr>
                <w:rFonts w:ascii="Arial" w:eastAsia="Arial" w:hAnsi="Arial" w:cs="Arial"/>
                <w:color w:val="0033CC"/>
              </w:rPr>
              <m:t>WBC, p</m:t>
            </m:r>
          </m:sub>
        </m:sSub>
      </m:oMath>
      <w:r>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 fractions allows one to assign the source of origin of the variant such that:</w:t>
      </w:r>
    </w:p>
    <w:p w14:paraId="26CB17BF" w14:textId="77777777" w:rsidR="00413E5F" w:rsidRDefault="00413E5F">
      <w:pPr>
        <w:spacing w:after="0" w:line="240" w:lineRule="auto"/>
        <w:rPr>
          <w:rFonts w:ascii="Arial" w:eastAsia="Arial" w:hAnsi="Arial" w:cs="Arial"/>
          <w:color w:val="0033CC"/>
        </w:rPr>
        <w:pPrChange w:id="374" w:author="Razavi, Pedram/Medicine" w:date="2019-06-16T15:04:00Z">
          <w:pPr>
            <w:spacing w:after="0" w:line="240" w:lineRule="auto"/>
            <w:jc w:val="both"/>
          </w:pPr>
        </w:pPrChange>
      </w:pPr>
    </w:p>
    <w:p w14:paraId="585AC1F1" w14:textId="77777777" w:rsidR="00413E5F" w:rsidRDefault="00B4071F">
      <w:pPr>
        <w:spacing w:after="0" w:line="240" w:lineRule="auto"/>
        <w:rPr>
          <w:rFonts w:ascii="Arial" w:eastAsia="Arial" w:hAnsi="Arial" w:cs="Arial"/>
          <w:color w:val="0033CC"/>
        </w:rPr>
        <w:pPrChange w:id="375" w:author="Razavi, Pedram/Medicine" w:date="2019-06-16T15:04:00Z">
          <w:pPr>
            <w:spacing w:after="0" w:line="240" w:lineRule="auto"/>
            <w:jc w:val="center"/>
          </w:pPr>
        </w:pPrChange>
      </w:pPr>
      <m:oMathPara>
        <m:oMath>
          <m:r>
            <w:rPr>
              <w:rFonts w:ascii="Arial" w:eastAsia="Arial" w:hAnsi="Arial" w:cs="Arial"/>
              <w:color w:val="0033CC"/>
            </w:rPr>
            <m:t>PGTKXGDNA  = Pr (</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cfDNA, p</m:t>
              </m:r>
            </m:sub>
          </m:sSub>
          <m:r>
            <w:rPr>
              <w:rFonts w:ascii="Arial" w:eastAsia="Arial" w:hAnsi="Arial" w:cs="Arial"/>
              <w:color w:val="0033CC"/>
            </w:rPr>
            <m:t xml:space="preserve"> ≥ k⋅</m:t>
          </m:r>
          <m:sSub>
            <m:sSubPr>
              <m:ctrlPr>
                <w:rPr>
                  <w:rFonts w:ascii="Arial" w:eastAsia="Arial" w:hAnsi="Arial" w:cs="Arial"/>
                  <w:color w:val="0033CC"/>
                </w:rPr>
              </m:ctrlPr>
            </m:sSubPr>
            <m:e>
              <m:r>
                <w:rPr>
                  <w:rFonts w:ascii="Arial" w:eastAsia="Arial" w:hAnsi="Arial" w:cs="Arial"/>
                  <w:color w:val="0033CC"/>
                </w:rPr>
                <m:t>AF</m:t>
              </m:r>
            </m:e>
            <m:sub>
              <m:r>
                <w:rPr>
                  <w:rFonts w:ascii="Arial" w:eastAsia="Arial" w:hAnsi="Arial" w:cs="Arial"/>
                  <w:color w:val="0033CC"/>
                </w:rPr>
                <m:t>WBC, p</m:t>
              </m:r>
            </m:sub>
          </m:sSub>
          <m:r>
            <w:rPr>
              <w:rFonts w:ascii="Arial" w:eastAsia="Arial" w:hAnsi="Arial" w:cs="Arial"/>
              <w:color w:val="0033CC"/>
            </w:rPr>
            <m:t xml:space="preserve"> )</m:t>
          </m:r>
        </m:oMath>
      </m:oMathPara>
    </w:p>
    <w:p w14:paraId="2CCF264D" w14:textId="77777777" w:rsidR="00413E5F" w:rsidRDefault="00413E5F">
      <w:pPr>
        <w:spacing w:after="0" w:line="240" w:lineRule="auto"/>
        <w:rPr>
          <w:rFonts w:ascii="Arial" w:eastAsia="Arial" w:hAnsi="Arial" w:cs="Arial"/>
          <w:color w:val="0033CC"/>
        </w:rPr>
        <w:pPrChange w:id="376" w:author="Razavi, Pedram/Medicine" w:date="2019-06-16T15:04:00Z">
          <w:pPr>
            <w:spacing w:after="0" w:line="240" w:lineRule="auto"/>
            <w:jc w:val="both"/>
          </w:pPr>
        </w:pPrChange>
      </w:pPr>
    </w:p>
    <w:p w14:paraId="21FD1318" w14:textId="07A603CD" w:rsidR="00413E5F" w:rsidRDefault="00B4071F">
      <w:pPr>
        <w:spacing w:after="0" w:line="240" w:lineRule="auto"/>
        <w:rPr>
          <w:rFonts w:ascii="Arial" w:eastAsia="Arial" w:hAnsi="Arial" w:cs="Arial"/>
          <w:color w:val="0033CC"/>
        </w:rPr>
        <w:pPrChange w:id="377" w:author="Razavi, Pedram/Medicine" w:date="2019-06-16T15:04:00Z">
          <w:pPr>
            <w:spacing w:after="0" w:line="240" w:lineRule="auto"/>
            <w:jc w:val="both"/>
          </w:pPr>
        </w:pPrChange>
      </w:pPr>
      <w:r>
        <w:rPr>
          <w:rFonts w:ascii="Arial" w:eastAsia="Arial" w:hAnsi="Arial" w:cs="Arial"/>
          <w:color w:val="0033CC"/>
        </w:rPr>
        <w:t xml:space="preserve">where </w:t>
      </w:r>
      <m:oMath>
        <m:r>
          <w:rPr>
            <w:rFonts w:ascii="Arial" w:eastAsia="Arial" w:hAnsi="Arial" w:cs="Arial"/>
            <w:color w:val="0033CC"/>
          </w:rPr>
          <m:t>PGTKXGDNA</m:t>
        </m:r>
      </m:oMath>
      <w:r>
        <w:rPr>
          <w:rFonts w:ascii="Arial" w:eastAsia="Arial" w:hAnsi="Arial" w:cs="Arial"/>
          <w:color w:val="0033CC"/>
        </w:rPr>
        <w:t xml:space="preserve"> describes the posterior probability of assigning a detected variant to cfDNA. The procedure used for choosing </w:t>
      </w:r>
      <m:oMath>
        <m:r>
          <w:rPr>
            <w:rFonts w:ascii="Arial" w:eastAsia="Arial" w:hAnsi="Arial" w:cs="Arial"/>
            <w:color w:val="0033CC"/>
          </w:rPr>
          <m:t>k</m:t>
        </m:r>
      </m:oMath>
      <w:r>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Arial" w:eastAsia="Arial" w:hAnsi="Arial" w:cs="Arial"/>
            <w:color w:val="0033CC"/>
          </w:rPr>
          <m:t>PGTKXGDNA</m:t>
        </m:r>
      </m:oMath>
      <w:r>
        <w:rPr>
          <w:rFonts w:ascii="Arial" w:eastAsia="Arial" w:hAnsi="Arial" w:cs="Arial"/>
          <w:color w:val="0033CC"/>
        </w:rPr>
        <w:t xml:space="preserve"> allows the model to be further optimized. Figure</w:t>
      </w:r>
      <w:ins w:id="378" w:author="Razavi, Pedram/Medicine" w:date="2019-06-14T12:20:00Z">
        <w:r w:rsidR="0021343E">
          <w:rPr>
            <w:rFonts w:ascii="Arial" w:eastAsia="Arial" w:hAnsi="Arial" w:cs="Arial"/>
            <w:color w:val="0033CC"/>
          </w:rPr>
          <w:t>s</w:t>
        </w:r>
      </w:ins>
      <w:r>
        <w:rPr>
          <w:rFonts w:ascii="Arial" w:eastAsia="Arial" w:hAnsi="Arial" w:cs="Arial"/>
          <w:color w:val="0033CC"/>
        </w:rPr>
        <w:t xml:space="preserve"> 2</w:t>
      </w:r>
      <w:ins w:id="379" w:author="Razavi, Pedram/Medicine" w:date="2019-06-14T12:20:00Z">
        <w:r w:rsidR="0021343E">
          <w:rPr>
            <w:rFonts w:ascii="Arial" w:eastAsia="Arial" w:hAnsi="Arial" w:cs="Arial"/>
            <w:color w:val="0033CC"/>
          </w:rPr>
          <w:t>a</w:t>
        </w:r>
      </w:ins>
      <w:del w:id="380" w:author="Razavi, Pedram/Medicine" w:date="2019-06-14T12:20:00Z">
        <w:r w:rsidDel="0021343E">
          <w:rPr>
            <w:rFonts w:ascii="Arial" w:eastAsia="Arial" w:hAnsi="Arial" w:cs="Arial"/>
            <w:color w:val="0033CC"/>
          </w:rPr>
          <w:delText>(a)</w:delText>
        </w:r>
      </w:del>
      <w:r>
        <w:rPr>
          <w:rFonts w:ascii="Arial" w:eastAsia="Arial" w:hAnsi="Arial" w:cs="Arial"/>
          <w:color w:val="0033CC"/>
        </w:rPr>
        <w:t>-</w:t>
      </w:r>
      <w:ins w:id="381" w:author="Razavi, Pedram/Medicine" w:date="2019-06-14T12:20:00Z">
        <w:r w:rsidR="0021343E">
          <w:rPr>
            <w:rFonts w:ascii="Arial" w:eastAsia="Arial" w:hAnsi="Arial" w:cs="Arial"/>
            <w:color w:val="0033CC"/>
          </w:rPr>
          <w:t>2c</w:t>
        </w:r>
      </w:ins>
      <w:del w:id="382" w:author="Razavi, Pedram/Medicine" w:date="2019-06-14T12:20:00Z">
        <w:r w:rsidDel="0021343E">
          <w:rPr>
            <w:rFonts w:ascii="Arial" w:eastAsia="Arial" w:hAnsi="Arial" w:cs="Arial"/>
            <w:color w:val="0033CC"/>
          </w:rPr>
          <w:delText>(c)</w:delText>
        </w:r>
      </w:del>
      <w:r>
        <w:rPr>
          <w:rFonts w:ascii="Arial" w:eastAsia="Arial" w:hAnsi="Arial" w:cs="Arial"/>
          <w:color w:val="0033CC"/>
        </w:rPr>
        <w:t xml:space="preserve"> </w:t>
      </w:r>
      <w:del w:id="383" w:author="Razavi, Pedram/Medicine" w:date="2019-06-14T12:20:00Z">
        <w:r w:rsidDel="0021343E">
          <w:rPr>
            <w:rFonts w:ascii="Arial" w:eastAsia="Arial" w:hAnsi="Arial" w:cs="Arial"/>
            <w:color w:val="0033CC"/>
          </w:rPr>
          <w:delText>of this point-by-point reply</w:delText>
        </w:r>
      </w:del>
      <w:ins w:id="384" w:author="Razavi, Pedram/Medicine" w:date="2019-06-14T12:20:00Z">
        <w:r w:rsidR="0021343E">
          <w:rPr>
            <w:rFonts w:ascii="Arial" w:eastAsia="Arial" w:hAnsi="Arial" w:cs="Arial"/>
            <w:color w:val="0033CC"/>
          </w:rPr>
          <w:t>below</w:t>
        </w:r>
      </w:ins>
      <w:r>
        <w:rPr>
          <w:rFonts w:ascii="Arial" w:eastAsia="Arial" w:hAnsi="Arial" w:cs="Arial"/>
          <w:color w:val="0033CC"/>
        </w:rPr>
        <w:t xml:space="preserve"> show the cancer specific trade-offs between the recall rate of biopsy-matched variants and allowing additional SNVs to be assigned to cfDNA in healthy control individuals at fixed </w:t>
      </w:r>
      <m:oMath>
        <m:sSub>
          <m:sSubPr>
            <m:ctrlPr>
              <w:rPr>
                <w:rFonts w:ascii="Arial" w:eastAsia="Arial" w:hAnsi="Arial" w:cs="Arial"/>
                <w:color w:val="0033CC"/>
              </w:rPr>
            </m:ctrlPr>
          </m:sSubPr>
          <m:e>
            <m:r>
              <w:rPr>
                <w:rFonts w:ascii="Arial" w:eastAsia="Arial" w:hAnsi="Arial" w:cs="Arial"/>
                <w:color w:val="0033CC"/>
              </w:rPr>
              <m:t>Q</m:t>
            </m:r>
          </m:e>
          <m:sub>
            <m:r>
              <w:rPr>
                <w:rFonts w:ascii="Arial" w:eastAsia="Arial" w:hAnsi="Arial" w:cs="Arial"/>
                <w:color w:val="0033CC"/>
              </w:rPr>
              <m:t>60</m:t>
            </m:r>
          </m:sub>
        </m:sSub>
      </m:oMath>
      <w:r>
        <w:rPr>
          <w:rFonts w:ascii="Arial" w:eastAsia="Arial" w:hAnsi="Arial" w:cs="Arial"/>
          <w:color w:val="0033CC"/>
        </w:rPr>
        <w:t xml:space="preserve">. The particular thresholds were obtained through cross-validation by holding out each cancer type and </w:t>
      </w:r>
      <w:r>
        <w:rPr>
          <w:rFonts w:ascii="Arial" w:eastAsia="Arial" w:hAnsi="Arial" w:cs="Arial"/>
          <w:color w:val="0033CC"/>
        </w:rPr>
        <w:lastRenderedPageBreak/>
        <w:t>selecting the threshold retaining most biopsy-matched variants whilst filtering out most variants of potential hematopoietic origin.</w:t>
      </w:r>
    </w:p>
    <w:p w14:paraId="04D23F43" w14:textId="77777777" w:rsidR="00413E5F" w:rsidRDefault="00413E5F">
      <w:pPr>
        <w:spacing w:after="0" w:line="240" w:lineRule="auto"/>
        <w:rPr>
          <w:rFonts w:ascii="Arial" w:eastAsia="Arial" w:hAnsi="Arial" w:cs="Arial"/>
          <w:color w:val="0033CC"/>
        </w:rPr>
        <w:pPrChange w:id="385" w:author="Razavi, Pedram/Medicine" w:date="2019-06-16T15:04:00Z">
          <w:pPr>
            <w:spacing w:after="0" w:line="240" w:lineRule="auto"/>
            <w:jc w:val="both"/>
          </w:pPr>
        </w:pPrChange>
      </w:pPr>
    </w:p>
    <w:p w14:paraId="10D1A205" w14:textId="20B42865" w:rsidR="00413E5F" w:rsidRDefault="00B4071F">
      <w:pPr>
        <w:spacing w:after="0" w:line="240" w:lineRule="auto"/>
        <w:rPr>
          <w:rFonts w:ascii="Arial" w:eastAsia="Arial" w:hAnsi="Arial" w:cs="Arial"/>
          <w:color w:val="0033CC"/>
        </w:rPr>
        <w:pPrChange w:id="386" w:author="Razavi, Pedram/Medicine" w:date="2019-06-16T15:04:00Z">
          <w:pPr>
            <w:spacing w:after="0" w:line="240" w:lineRule="auto"/>
            <w:jc w:val="both"/>
          </w:pPr>
        </w:pPrChange>
      </w:pPr>
      <w:r>
        <w:rPr>
          <w:rFonts w:ascii="Arial" w:eastAsia="Arial" w:hAnsi="Arial" w:cs="Arial"/>
          <w:color w:val="0033CC"/>
        </w:rPr>
        <w:t xml:space="preserve">In summary, candidate variants in cfDNA and WBC generated through </w:t>
      </w:r>
      <w:r>
        <w:rPr>
          <w:rFonts w:ascii="Arial" w:eastAsia="Arial" w:hAnsi="Arial" w:cs="Arial"/>
          <w:i/>
          <w:color w:val="0033CC"/>
        </w:rPr>
        <w:t>de novo</w:t>
      </w:r>
      <w:r>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Tables 3-6 of this </w:t>
      </w:r>
      <w:del w:id="387" w:author="Razavi, Pedram/Medicine" w:date="2019-06-16T15:31:00Z">
        <w:r w:rsidDel="005A4295">
          <w:rPr>
            <w:rFonts w:ascii="Arial" w:eastAsia="Arial" w:hAnsi="Arial" w:cs="Arial"/>
            <w:color w:val="0033CC"/>
          </w:rPr>
          <w:delText>point-by-point reply</w:delText>
        </w:r>
      </w:del>
      <w:ins w:id="388"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show a summary of the final number of variants. Driver variants are defined as cancer-specific hotspot mutations </w:t>
      </w:r>
      <w:del w:id="389" w:author="Razavi, Pedram/Medicine" w:date="2019-06-14T12:27:00Z">
        <w:r w:rsidDel="0094690E">
          <w:rPr>
            <w:rFonts w:ascii="Arial" w:eastAsia="Arial" w:hAnsi="Arial" w:cs="Arial"/>
            <w:color w:val="0033CC"/>
          </w:rPr>
          <w:delText>i.e. ...</w:delText>
        </w:r>
      </w:del>
      <w:ins w:id="390" w:author="Razavi, Pedram/Medicine" w:date="2019-06-14T12:27:00Z">
        <w:r w:rsidR="0094690E">
          <w:rPr>
            <w:rFonts w:ascii="Arial" w:eastAsia="Arial" w:hAnsi="Arial" w:cs="Arial"/>
            <w:color w:val="0033CC"/>
          </w:rPr>
          <w:t xml:space="preserve">and mutations considered to be pathogenic or likely pathogenic </w:t>
        </w:r>
      </w:ins>
      <w:ins w:id="391" w:author="Razavi, Pedram/Medicine" w:date="2019-06-14T12:28:00Z">
        <w:r w:rsidR="0094690E">
          <w:rPr>
            <w:rFonts w:ascii="Arial" w:eastAsia="Arial" w:hAnsi="Arial" w:cs="Arial"/>
            <w:color w:val="0033CC"/>
          </w:rPr>
          <w:t>(</w:t>
        </w:r>
      </w:ins>
      <w:ins w:id="392" w:author="Razavi, Pedram/Medicine" w:date="2019-06-14T12:33:00Z">
        <w:r w:rsidR="0094690E">
          <w:rPr>
            <w:rFonts w:ascii="Arial" w:eastAsia="Arial" w:hAnsi="Arial" w:cs="Arial"/>
            <w:color w:val="0033CC"/>
          </w:rPr>
          <w:t>PMID: 288</w:t>
        </w:r>
        <w:r w:rsidR="0039346E">
          <w:rPr>
            <w:rFonts w:ascii="Arial" w:eastAsia="Arial" w:hAnsi="Arial" w:cs="Arial"/>
            <w:color w:val="0033CC"/>
          </w:rPr>
          <w:t>90946)</w:t>
        </w:r>
      </w:ins>
    </w:p>
    <w:p w14:paraId="55414187" w14:textId="4CD16F2C" w:rsidR="00413E5F" w:rsidDel="001A1BD3" w:rsidRDefault="00413E5F" w:rsidP="001A1BD3">
      <w:pPr>
        <w:spacing w:after="0" w:line="240" w:lineRule="auto"/>
        <w:rPr>
          <w:del w:id="393" w:author="Razavi, Pedram/Medicine" w:date="2019-06-16T17:10:00Z"/>
          <w:rFonts w:ascii="Arial" w:eastAsia="Arial" w:hAnsi="Arial" w:cs="Arial"/>
          <w:color w:val="0033CC"/>
        </w:rPr>
      </w:pPr>
    </w:p>
    <w:p w14:paraId="50846602" w14:textId="1928BED0" w:rsidR="001A1BD3" w:rsidDel="001A1BD3" w:rsidRDefault="001A1BD3" w:rsidP="001A1BD3">
      <w:pPr>
        <w:spacing w:after="0" w:line="240" w:lineRule="auto"/>
        <w:jc w:val="both"/>
        <w:rPr>
          <w:del w:id="394" w:author="Razavi, Pedram/Medicine" w:date="2019-06-16T17:10:00Z"/>
          <w:rFonts w:ascii="Arial" w:eastAsia="Arial" w:hAnsi="Arial" w:cs="Arial"/>
          <w:color w:val="0033CC"/>
        </w:rPr>
      </w:pPr>
    </w:p>
    <w:p w14:paraId="024A4B93" w14:textId="1707A387" w:rsidR="001A1BD3" w:rsidDel="001A1BD3" w:rsidRDefault="001A1BD3" w:rsidP="001A1BD3">
      <w:pPr>
        <w:spacing w:after="0" w:line="240" w:lineRule="auto"/>
        <w:jc w:val="both"/>
        <w:rPr>
          <w:del w:id="395" w:author="Razavi, Pedram/Medicine" w:date="2019-06-16T17:10:00Z"/>
          <w:rFonts w:ascii="Arial" w:eastAsia="Arial" w:hAnsi="Arial" w:cs="Arial"/>
          <w:sz w:val="20"/>
          <w:szCs w:val="20"/>
        </w:rPr>
      </w:pPr>
      <w:del w:id="396" w:author="Razavi, Pedram/Medicine" w:date="2019-06-16T17:10:00Z">
        <w:r w:rsidDel="001A1BD3">
          <w:rPr>
            <w:rFonts w:ascii="Arial" w:eastAsia="Arial" w:hAnsi="Arial" w:cs="Arial"/>
            <w:sz w:val="20"/>
            <w:szCs w:val="20"/>
          </w:rPr>
          <w:delText>Table 3: Mean number of variants per sample (hypermutators included)</w:delText>
        </w:r>
      </w:del>
    </w:p>
    <w:tbl>
      <w:tblPr>
        <w:tblStyle w:val="a1"/>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1A1BD3" w:rsidRPr="001A1BD3" w:rsidDel="001A1BD3" w14:paraId="1CD5A805" w14:textId="6D9C13D5" w:rsidTr="001A1BD3">
        <w:trPr>
          <w:trHeight w:val="144"/>
          <w:del w:id="397"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1E8A4" w14:textId="312E150E" w:rsidR="001A1BD3" w:rsidRPr="001A1BD3" w:rsidDel="001A1BD3" w:rsidRDefault="001A1BD3" w:rsidP="00F83E6A">
            <w:pPr>
              <w:spacing w:after="0" w:line="240" w:lineRule="auto"/>
              <w:jc w:val="both"/>
              <w:rPr>
                <w:del w:id="398" w:author="Razavi, Pedram/Medicine" w:date="2019-06-16T17:10:00Z"/>
                <w:rFonts w:ascii="Arial" w:eastAsia="Arial" w:hAnsi="Arial" w:cs="Arial"/>
                <w:color w:val="FFFFFF"/>
                <w:sz w:val="16"/>
                <w:szCs w:val="16"/>
              </w:rPr>
            </w:pPr>
            <w:del w:id="399" w:author="Razavi, Pedram/Medicine" w:date="2019-06-16T17:10:00Z">
              <w:r w:rsidRPr="001A1BD3" w:rsidDel="001A1BD3">
                <w:rPr>
                  <w:rFonts w:ascii="Arial" w:eastAsia="Arial" w:hAnsi="Arial" w:cs="Arial"/>
                  <w:color w:val="FFFFFF"/>
                  <w:sz w:val="16"/>
                  <w:szCs w:val="16"/>
                </w:rPr>
                <w:delText>Cohort</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686DC29" w14:textId="73FD8AFE" w:rsidR="001A1BD3" w:rsidRPr="001A1BD3" w:rsidDel="001A1BD3" w:rsidRDefault="001A1BD3" w:rsidP="00F83E6A">
            <w:pPr>
              <w:spacing w:after="0" w:line="240" w:lineRule="auto"/>
              <w:jc w:val="center"/>
              <w:rPr>
                <w:del w:id="400" w:author="Razavi, Pedram/Medicine" w:date="2019-06-16T17:10:00Z"/>
                <w:rFonts w:ascii="Arial" w:eastAsia="Arial" w:hAnsi="Arial" w:cs="Arial"/>
                <w:color w:val="FFFFFF"/>
                <w:sz w:val="16"/>
                <w:szCs w:val="16"/>
              </w:rPr>
            </w:pPr>
            <w:del w:id="401" w:author="Razavi, Pedram/Medicine" w:date="2019-06-16T17:10:00Z">
              <w:r w:rsidRPr="001A1BD3" w:rsidDel="001A1BD3">
                <w:rPr>
                  <w:rFonts w:ascii="Arial" w:eastAsia="Arial" w:hAnsi="Arial" w:cs="Arial"/>
                  <w:color w:val="FFFFFF"/>
                  <w:sz w:val="16"/>
                  <w:szCs w:val="16"/>
                </w:rPr>
                <w:delText>Mean no. of candidate SNVs</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EB8CFC2" w14:textId="0E4249A0" w:rsidR="001A1BD3" w:rsidRPr="001A1BD3" w:rsidDel="001A1BD3" w:rsidRDefault="001A1BD3" w:rsidP="00F83E6A">
            <w:pPr>
              <w:spacing w:after="0" w:line="240" w:lineRule="auto"/>
              <w:jc w:val="center"/>
              <w:rPr>
                <w:del w:id="402" w:author="Razavi, Pedram/Medicine" w:date="2019-06-16T17:10:00Z"/>
                <w:rFonts w:ascii="Arial" w:eastAsia="Arial" w:hAnsi="Arial" w:cs="Arial"/>
                <w:color w:val="FFFFFF"/>
                <w:sz w:val="16"/>
                <w:szCs w:val="16"/>
                <w:vertAlign w:val="subscript"/>
              </w:rPr>
            </w:pPr>
            <w:del w:id="403"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3072E87" w14:textId="372F887B" w:rsidR="001A1BD3" w:rsidRPr="001A1BD3" w:rsidDel="001A1BD3" w:rsidRDefault="001A1BD3" w:rsidP="00F83E6A">
            <w:pPr>
              <w:spacing w:after="0" w:line="240" w:lineRule="auto"/>
              <w:jc w:val="center"/>
              <w:rPr>
                <w:del w:id="404" w:author="Razavi, Pedram/Medicine" w:date="2019-06-16T17:10:00Z"/>
                <w:rFonts w:ascii="Arial" w:eastAsia="Arial" w:hAnsi="Arial" w:cs="Arial"/>
                <w:color w:val="FFFFFF"/>
                <w:sz w:val="16"/>
                <w:szCs w:val="16"/>
                <w:vertAlign w:val="subscript"/>
              </w:rPr>
            </w:pPr>
            <w:del w:id="405"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WBC-filtered</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590BE00" w14:textId="3A8DD11D" w:rsidR="001A1BD3" w:rsidRPr="001A1BD3" w:rsidDel="001A1BD3" w:rsidRDefault="001A1BD3" w:rsidP="00F83E6A">
            <w:pPr>
              <w:spacing w:after="0" w:line="240" w:lineRule="auto"/>
              <w:jc w:val="center"/>
              <w:rPr>
                <w:del w:id="406" w:author="Razavi, Pedram/Medicine" w:date="2019-06-16T17:10:00Z"/>
                <w:rFonts w:ascii="Arial" w:eastAsia="Arial" w:hAnsi="Arial" w:cs="Arial"/>
                <w:color w:val="FFFFFF"/>
                <w:sz w:val="16"/>
                <w:szCs w:val="16"/>
                <w:vertAlign w:val="subscript"/>
              </w:rPr>
            </w:pPr>
            <w:del w:id="407"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non-synonymous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r>
      <w:tr w:rsidR="001A1BD3" w:rsidRPr="001A1BD3" w:rsidDel="001A1BD3" w14:paraId="31EA20FD" w14:textId="53C1FB88" w:rsidTr="001A1BD3">
        <w:trPr>
          <w:trHeight w:val="144"/>
          <w:del w:id="408"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B9B8D20" w14:textId="1AD75C17" w:rsidR="001A1BD3" w:rsidRPr="001A1BD3" w:rsidDel="001A1BD3" w:rsidRDefault="001A1BD3" w:rsidP="00F83E6A">
            <w:pPr>
              <w:spacing w:after="0" w:line="240" w:lineRule="auto"/>
              <w:jc w:val="both"/>
              <w:rPr>
                <w:del w:id="409" w:author="Razavi, Pedram/Medicine" w:date="2019-06-16T17:10:00Z"/>
                <w:rFonts w:ascii="Arial" w:eastAsia="Arial" w:hAnsi="Arial" w:cs="Arial"/>
                <w:color w:val="333333"/>
                <w:sz w:val="16"/>
                <w:szCs w:val="16"/>
              </w:rPr>
            </w:pPr>
            <w:del w:id="410" w:author="Razavi, Pedram/Medicine" w:date="2019-06-16T17:10:00Z">
              <w:r w:rsidRPr="001A1BD3" w:rsidDel="001A1BD3">
                <w:rPr>
                  <w:rFonts w:ascii="Arial" w:eastAsia="Arial" w:hAnsi="Arial" w:cs="Arial"/>
                  <w:color w:val="333333"/>
                  <w:sz w:val="16"/>
                  <w:szCs w:val="16"/>
                </w:rPr>
                <w:delText>Breast</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981DF24" w14:textId="0CA7FD40" w:rsidR="001A1BD3" w:rsidRPr="001A1BD3" w:rsidDel="001A1BD3" w:rsidRDefault="001A1BD3" w:rsidP="00F83E6A">
            <w:pPr>
              <w:spacing w:after="0" w:line="240" w:lineRule="auto"/>
              <w:jc w:val="center"/>
              <w:rPr>
                <w:del w:id="411" w:author="Razavi, Pedram/Medicine" w:date="2019-06-16T17:10:00Z"/>
                <w:rFonts w:ascii="Arial" w:eastAsia="Arial" w:hAnsi="Arial" w:cs="Arial"/>
                <w:color w:val="333333"/>
                <w:sz w:val="16"/>
                <w:szCs w:val="16"/>
              </w:rPr>
            </w:pPr>
            <w:del w:id="412" w:author="Razavi, Pedram/Medicine" w:date="2019-06-16T17:10:00Z">
              <w:r w:rsidRPr="001A1BD3" w:rsidDel="001A1BD3">
                <w:rPr>
                  <w:rFonts w:ascii="Arial" w:eastAsia="Arial" w:hAnsi="Arial" w:cs="Arial"/>
                  <w:color w:val="333333"/>
                  <w:sz w:val="16"/>
                  <w:szCs w:val="16"/>
                </w:rPr>
                <w:delText>295.4</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65A2BBC" w14:textId="7BF480D5" w:rsidR="001A1BD3" w:rsidRPr="001A1BD3" w:rsidDel="001A1BD3" w:rsidRDefault="001A1BD3" w:rsidP="00F83E6A">
            <w:pPr>
              <w:spacing w:after="0" w:line="240" w:lineRule="auto"/>
              <w:jc w:val="center"/>
              <w:rPr>
                <w:del w:id="413" w:author="Razavi, Pedram/Medicine" w:date="2019-06-16T17:10:00Z"/>
                <w:rFonts w:ascii="Arial" w:eastAsia="Arial" w:hAnsi="Arial" w:cs="Arial"/>
                <w:color w:val="333333"/>
                <w:sz w:val="16"/>
                <w:szCs w:val="16"/>
              </w:rPr>
            </w:pPr>
            <w:del w:id="414" w:author="Razavi, Pedram/Medicine" w:date="2019-06-16T17:10:00Z">
              <w:r w:rsidRPr="001A1BD3" w:rsidDel="001A1BD3">
                <w:rPr>
                  <w:rFonts w:ascii="Arial" w:eastAsia="Arial" w:hAnsi="Arial" w:cs="Arial"/>
                  <w:color w:val="333333"/>
                  <w:sz w:val="16"/>
                  <w:szCs w:val="16"/>
                </w:rPr>
                <w:delText>77.08</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4CCC52" w14:textId="78314315" w:rsidR="001A1BD3" w:rsidRPr="001A1BD3" w:rsidDel="001A1BD3" w:rsidRDefault="001A1BD3" w:rsidP="00F83E6A">
            <w:pPr>
              <w:spacing w:after="0" w:line="240" w:lineRule="auto"/>
              <w:jc w:val="center"/>
              <w:rPr>
                <w:del w:id="415" w:author="Razavi, Pedram/Medicine" w:date="2019-06-16T17:10:00Z"/>
                <w:rFonts w:ascii="Arial" w:eastAsia="Arial" w:hAnsi="Arial" w:cs="Arial"/>
                <w:color w:val="333333"/>
                <w:sz w:val="16"/>
                <w:szCs w:val="16"/>
              </w:rPr>
            </w:pPr>
            <w:del w:id="416" w:author="Razavi, Pedram/Medicine" w:date="2019-06-16T17:10:00Z">
              <w:r w:rsidRPr="001A1BD3" w:rsidDel="001A1BD3">
                <w:rPr>
                  <w:rFonts w:ascii="Arial" w:eastAsia="Arial" w:hAnsi="Arial" w:cs="Arial"/>
                  <w:color w:val="333333"/>
                  <w:sz w:val="16"/>
                  <w:szCs w:val="16"/>
                </w:rPr>
                <w:delText>54.48</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9475DE7" w14:textId="0C2071FF" w:rsidR="001A1BD3" w:rsidRPr="001A1BD3" w:rsidDel="001A1BD3" w:rsidRDefault="001A1BD3" w:rsidP="00F83E6A">
            <w:pPr>
              <w:spacing w:after="0" w:line="240" w:lineRule="auto"/>
              <w:jc w:val="center"/>
              <w:rPr>
                <w:del w:id="417" w:author="Razavi, Pedram/Medicine" w:date="2019-06-16T17:10:00Z"/>
                <w:rFonts w:ascii="Arial" w:eastAsia="Arial" w:hAnsi="Arial" w:cs="Arial"/>
                <w:color w:val="333333"/>
                <w:sz w:val="16"/>
                <w:szCs w:val="16"/>
              </w:rPr>
            </w:pPr>
            <w:del w:id="418" w:author="Razavi, Pedram/Medicine" w:date="2019-06-16T17:10:00Z">
              <w:r w:rsidRPr="001A1BD3" w:rsidDel="001A1BD3">
                <w:rPr>
                  <w:rFonts w:ascii="Arial" w:eastAsia="Arial" w:hAnsi="Arial" w:cs="Arial"/>
                  <w:color w:val="333333"/>
                  <w:sz w:val="16"/>
                  <w:szCs w:val="16"/>
                </w:rPr>
                <w:delText>28.44</w:delText>
              </w:r>
            </w:del>
          </w:p>
        </w:tc>
      </w:tr>
      <w:tr w:rsidR="001A1BD3" w:rsidRPr="001A1BD3" w:rsidDel="001A1BD3" w14:paraId="344F73CC" w14:textId="27A35F43" w:rsidTr="001A1BD3">
        <w:trPr>
          <w:trHeight w:val="144"/>
          <w:del w:id="419"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E005AFB" w14:textId="266D6332" w:rsidR="001A1BD3" w:rsidRPr="001A1BD3" w:rsidDel="001A1BD3" w:rsidRDefault="001A1BD3" w:rsidP="00F83E6A">
            <w:pPr>
              <w:spacing w:after="0" w:line="240" w:lineRule="auto"/>
              <w:jc w:val="both"/>
              <w:rPr>
                <w:del w:id="420" w:author="Razavi, Pedram/Medicine" w:date="2019-06-16T17:10:00Z"/>
                <w:rFonts w:ascii="Arial" w:eastAsia="Arial" w:hAnsi="Arial" w:cs="Arial"/>
                <w:color w:val="333333"/>
                <w:sz w:val="16"/>
                <w:szCs w:val="16"/>
              </w:rPr>
            </w:pPr>
            <w:del w:id="421" w:author="Razavi, Pedram/Medicine" w:date="2019-06-16T17:10:00Z">
              <w:r w:rsidRPr="001A1BD3" w:rsidDel="001A1BD3">
                <w:rPr>
                  <w:rFonts w:ascii="Arial" w:eastAsia="Arial" w:hAnsi="Arial" w:cs="Arial"/>
                  <w:color w:val="333333"/>
                  <w:sz w:val="16"/>
                  <w:szCs w:val="16"/>
                </w:rPr>
                <w:delText>Lung</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EAF3D8D" w14:textId="3D4D5B25" w:rsidR="001A1BD3" w:rsidRPr="001A1BD3" w:rsidDel="001A1BD3" w:rsidRDefault="001A1BD3" w:rsidP="00F83E6A">
            <w:pPr>
              <w:spacing w:after="0" w:line="240" w:lineRule="auto"/>
              <w:jc w:val="center"/>
              <w:rPr>
                <w:del w:id="422" w:author="Razavi, Pedram/Medicine" w:date="2019-06-16T17:10:00Z"/>
                <w:rFonts w:ascii="Arial" w:eastAsia="Arial" w:hAnsi="Arial" w:cs="Arial"/>
                <w:color w:val="333333"/>
                <w:sz w:val="16"/>
                <w:szCs w:val="16"/>
              </w:rPr>
            </w:pPr>
            <w:del w:id="423" w:author="Razavi, Pedram/Medicine" w:date="2019-06-16T17:10:00Z">
              <w:r w:rsidRPr="001A1BD3" w:rsidDel="001A1BD3">
                <w:rPr>
                  <w:rFonts w:ascii="Arial" w:eastAsia="Arial" w:hAnsi="Arial" w:cs="Arial"/>
                  <w:color w:val="333333"/>
                  <w:sz w:val="16"/>
                  <w:szCs w:val="16"/>
                </w:rPr>
                <w:delText>233.2</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3D9397E" w14:textId="4E650331" w:rsidR="001A1BD3" w:rsidRPr="001A1BD3" w:rsidDel="001A1BD3" w:rsidRDefault="001A1BD3" w:rsidP="00F83E6A">
            <w:pPr>
              <w:spacing w:after="0" w:line="240" w:lineRule="auto"/>
              <w:jc w:val="center"/>
              <w:rPr>
                <w:del w:id="424" w:author="Razavi, Pedram/Medicine" w:date="2019-06-16T17:10:00Z"/>
                <w:rFonts w:ascii="Arial" w:eastAsia="Arial" w:hAnsi="Arial" w:cs="Arial"/>
                <w:color w:val="333333"/>
                <w:sz w:val="16"/>
                <w:szCs w:val="16"/>
              </w:rPr>
            </w:pPr>
            <w:del w:id="425" w:author="Razavi, Pedram/Medicine" w:date="2019-06-16T17:10:00Z">
              <w:r w:rsidRPr="001A1BD3" w:rsidDel="001A1BD3">
                <w:rPr>
                  <w:rFonts w:ascii="Arial" w:eastAsia="Arial" w:hAnsi="Arial" w:cs="Arial"/>
                  <w:color w:val="333333"/>
                  <w:sz w:val="16"/>
                  <w:szCs w:val="16"/>
                </w:rPr>
                <w:delText>34.15</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F7F6692" w14:textId="4D059BBC" w:rsidR="001A1BD3" w:rsidRPr="001A1BD3" w:rsidDel="001A1BD3" w:rsidRDefault="001A1BD3" w:rsidP="00F83E6A">
            <w:pPr>
              <w:spacing w:after="0" w:line="240" w:lineRule="auto"/>
              <w:jc w:val="center"/>
              <w:rPr>
                <w:del w:id="426" w:author="Razavi, Pedram/Medicine" w:date="2019-06-16T17:10:00Z"/>
                <w:rFonts w:ascii="Arial" w:eastAsia="Arial" w:hAnsi="Arial" w:cs="Arial"/>
                <w:color w:val="333333"/>
                <w:sz w:val="16"/>
                <w:szCs w:val="16"/>
              </w:rPr>
            </w:pPr>
            <w:del w:id="427" w:author="Razavi, Pedram/Medicine" w:date="2019-06-16T17:10:00Z">
              <w:r w:rsidRPr="001A1BD3" w:rsidDel="001A1BD3">
                <w:rPr>
                  <w:rFonts w:ascii="Arial" w:eastAsia="Arial" w:hAnsi="Arial" w:cs="Arial"/>
                  <w:color w:val="333333"/>
                  <w:sz w:val="16"/>
                  <w:szCs w:val="16"/>
                </w:rPr>
                <w:delText>18.17</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8EDA09" w14:textId="51CFB018" w:rsidR="001A1BD3" w:rsidRPr="001A1BD3" w:rsidDel="001A1BD3" w:rsidRDefault="001A1BD3" w:rsidP="00F83E6A">
            <w:pPr>
              <w:spacing w:after="0" w:line="240" w:lineRule="auto"/>
              <w:jc w:val="center"/>
              <w:rPr>
                <w:del w:id="428" w:author="Razavi, Pedram/Medicine" w:date="2019-06-16T17:10:00Z"/>
                <w:rFonts w:ascii="Arial" w:eastAsia="Arial" w:hAnsi="Arial" w:cs="Arial"/>
                <w:color w:val="333333"/>
                <w:sz w:val="16"/>
                <w:szCs w:val="16"/>
              </w:rPr>
            </w:pPr>
            <w:del w:id="429" w:author="Razavi, Pedram/Medicine" w:date="2019-06-16T17:10:00Z">
              <w:r w:rsidRPr="001A1BD3" w:rsidDel="001A1BD3">
                <w:rPr>
                  <w:rFonts w:ascii="Arial" w:eastAsia="Arial" w:hAnsi="Arial" w:cs="Arial"/>
                  <w:color w:val="333333"/>
                  <w:sz w:val="16"/>
                  <w:szCs w:val="16"/>
                </w:rPr>
                <w:delText>9.81</w:delText>
              </w:r>
            </w:del>
          </w:p>
        </w:tc>
      </w:tr>
      <w:tr w:rsidR="001A1BD3" w:rsidRPr="001A1BD3" w:rsidDel="001A1BD3" w14:paraId="5D29C641" w14:textId="2F98C50F" w:rsidTr="001A1BD3">
        <w:trPr>
          <w:trHeight w:val="144"/>
          <w:del w:id="430"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1A1B7E" w14:textId="74774EF6" w:rsidR="001A1BD3" w:rsidRPr="001A1BD3" w:rsidDel="001A1BD3" w:rsidRDefault="001A1BD3" w:rsidP="00F83E6A">
            <w:pPr>
              <w:spacing w:after="0" w:line="240" w:lineRule="auto"/>
              <w:jc w:val="both"/>
              <w:rPr>
                <w:del w:id="431" w:author="Razavi, Pedram/Medicine" w:date="2019-06-16T17:10:00Z"/>
                <w:rFonts w:ascii="Arial" w:eastAsia="Arial" w:hAnsi="Arial" w:cs="Arial"/>
                <w:color w:val="333333"/>
                <w:sz w:val="16"/>
                <w:szCs w:val="16"/>
              </w:rPr>
            </w:pPr>
            <w:del w:id="432" w:author="Razavi, Pedram/Medicine" w:date="2019-06-16T17:10:00Z">
              <w:r w:rsidRPr="001A1BD3" w:rsidDel="001A1BD3">
                <w:rPr>
                  <w:rFonts w:ascii="Arial" w:eastAsia="Arial" w:hAnsi="Arial" w:cs="Arial"/>
                  <w:color w:val="333333"/>
                  <w:sz w:val="16"/>
                  <w:szCs w:val="16"/>
                </w:rPr>
                <w:delText>Prostate</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F9DAE6D" w14:textId="171A4A36" w:rsidR="001A1BD3" w:rsidRPr="001A1BD3" w:rsidDel="001A1BD3" w:rsidRDefault="001A1BD3" w:rsidP="00F83E6A">
            <w:pPr>
              <w:spacing w:after="0" w:line="240" w:lineRule="auto"/>
              <w:jc w:val="center"/>
              <w:rPr>
                <w:del w:id="433" w:author="Razavi, Pedram/Medicine" w:date="2019-06-16T17:10:00Z"/>
                <w:rFonts w:ascii="Arial" w:eastAsia="Arial" w:hAnsi="Arial" w:cs="Arial"/>
                <w:color w:val="333333"/>
                <w:sz w:val="16"/>
                <w:szCs w:val="16"/>
              </w:rPr>
            </w:pPr>
            <w:del w:id="434" w:author="Razavi, Pedram/Medicine" w:date="2019-06-16T17:10:00Z">
              <w:r w:rsidRPr="001A1BD3" w:rsidDel="001A1BD3">
                <w:rPr>
                  <w:rFonts w:ascii="Arial" w:eastAsia="Arial" w:hAnsi="Arial" w:cs="Arial"/>
                  <w:color w:val="333333"/>
                  <w:sz w:val="16"/>
                  <w:szCs w:val="16"/>
                </w:rPr>
                <w:delText>204.3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397CE4" w14:textId="4B95D16A" w:rsidR="001A1BD3" w:rsidRPr="001A1BD3" w:rsidDel="001A1BD3" w:rsidRDefault="001A1BD3" w:rsidP="00F83E6A">
            <w:pPr>
              <w:spacing w:after="0" w:line="240" w:lineRule="auto"/>
              <w:jc w:val="center"/>
              <w:rPr>
                <w:del w:id="435" w:author="Razavi, Pedram/Medicine" w:date="2019-06-16T17:10:00Z"/>
                <w:rFonts w:ascii="Arial" w:eastAsia="Arial" w:hAnsi="Arial" w:cs="Arial"/>
                <w:color w:val="333333"/>
                <w:sz w:val="16"/>
                <w:szCs w:val="16"/>
              </w:rPr>
            </w:pPr>
            <w:del w:id="436" w:author="Razavi, Pedram/Medicine" w:date="2019-06-16T17:10:00Z">
              <w:r w:rsidRPr="001A1BD3" w:rsidDel="001A1BD3">
                <w:rPr>
                  <w:rFonts w:ascii="Arial" w:eastAsia="Arial" w:hAnsi="Arial" w:cs="Arial"/>
                  <w:color w:val="333333"/>
                  <w:sz w:val="16"/>
                  <w:szCs w:val="16"/>
                </w:rPr>
                <w:delText>29.16</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B7902E2" w14:textId="1BB3E942" w:rsidR="001A1BD3" w:rsidRPr="001A1BD3" w:rsidDel="001A1BD3" w:rsidRDefault="001A1BD3" w:rsidP="00F83E6A">
            <w:pPr>
              <w:spacing w:after="0" w:line="240" w:lineRule="auto"/>
              <w:jc w:val="center"/>
              <w:rPr>
                <w:del w:id="437" w:author="Razavi, Pedram/Medicine" w:date="2019-06-16T17:10:00Z"/>
                <w:rFonts w:ascii="Arial" w:eastAsia="Arial" w:hAnsi="Arial" w:cs="Arial"/>
                <w:color w:val="333333"/>
                <w:sz w:val="16"/>
                <w:szCs w:val="16"/>
              </w:rPr>
            </w:pPr>
            <w:del w:id="438" w:author="Razavi, Pedram/Medicine" w:date="2019-06-16T17:10:00Z">
              <w:r w:rsidRPr="001A1BD3" w:rsidDel="001A1BD3">
                <w:rPr>
                  <w:rFonts w:ascii="Arial" w:eastAsia="Arial" w:hAnsi="Arial" w:cs="Arial"/>
                  <w:color w:val="333333"/>
                  <w:sz w:val="16"/>
                  <w:szCs w:val="16"/>
                </w:rPr>
                <w:delText>12.73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C705996" w14:textId="36492838" w:rsidR="001A1BD3" w:rsidRPr="001A1BD3" w:rsidDel="001A1BD3" w:rsidRDefault="001A1BD3" w:rsidP="00F83E6A">
            <w:pPr>
              <w:spacing w:after="0" w:line="240" w:lineRule="auto"/>
              <w:jc w:val="center"/>
              <w:rPr>
                <w:del w:id="439" w:author="Razavi, Pedram/Medicine" w:date="2019-06-16T17:10:00Z"/>
                <w:rFonts w:ascii="Arial" w:eastAsia="Arial" w:hAnsi="Arial" w:cs="Arial"/>
                <w:color w:val="333333"/>
                <w:sz w:val="16"/>
                <w:szCs w:val="16"/>
              </w:rPr>
            </w:pPr>
            <w:del w:id="440" w:author="Razavi, Pedram/Medicine" w:date="2019-06-16T17:10:00Z">
              <w:r w:rsidRPr="001A1BD3" w:rsidDel="001A1BD3">
                <w:rPr>
                  <w:rFonts w:ascii="Arial" w:eastAsia="Arial" w:hAnsi="Arial" w:cs="Arial"/>
                  <w:color w:val="333333"/>
                  <w:sz w:val="16"/>
                  <w:szCs w:val="16"/>
                </w:rPr>
                <w:delText>7.58</w:delText>
              </w:r>
            </w:del>
          </w:p>
        </w:tc>
      </w:tr>
      <w:tr w:rsidR="001A1BD3" w:rsidRPr="001A1BD3" w:rsidDel="001A1BD3" w14:paraId="6C5ED576" w14:textId="40976141" w:rsidTr="001A1BD3">
        <w:trPr>
          <w:trHeight w:val="144"/>
          <w:del w:id="441"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A781A2" w14:textId="5109A66A" w:rsidR="001A1BD3" w:rsidRPr="001A1BD3" w:rsidDel="001A1BD3" w:rsidRDefault="001A1BD3" w:rsidP="00F83E6A">
            <w:pPr>
              <w:spacing w:after="0" w:line="240" w:lineRule="auto"/>
              <w:jc w:val="both"/>
              <w:rPr>
                <w:del w:id="442" w:author="Razavi, Pedram/Medicine" w:date="2019-06-16T17:10:00Z"/>
                <w:rFonts w:ascii="Arial" w:eastAsia="Arial" w:hAnsi="Arial" w:cs="Arial"/>
                <w:color w:val="333333"/>
                <w:sz w:val="16"/>
                <w:szCs w:val="16"/>
              </w:rPr>
            </w:pPr>
            <w:del w:id="443" w:author="Razavi, Pedram/Medicine" w:date="2019-06-16T17:10:00Z">
              <w:r w:rsidRPr="001A1BD3" w:rsidDel="001A1BD3">
                <w:rPr>
                  <w:rFonts w:ascii="Arial" w:eastAsia="Arial" w:hAnsi="Arial" w:cs="Arial"/>
                  <w:color w:val="333333"/>
                  <w:sz w:val="16"/>
                  <w:szCs w:val="16"/>
                </w:rPr>
                <w:delText>Healthy</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4EB6A" w14:textId="55BE6588" w:rsidR="001A1BD3" w:rsidRPr="001A1BD3" w:rsidDel="001A1BD3" w:rsidRDefault="001A1BD3" w:rsidP="00F83E6A">
            <w:pPr>
              <w:spacing w:after="0" w:line="240" w:lineRule="auto"/>
              <w:jc w:val="center"/>
              <w:rPr>
                <w:del w:id="444" w:author="Razavi, Pedram/Medicine" w:date="2019-06-16T17:10:00Z"/>
                <w:rFonts w:ascii="Arial" w:eastAsia="Arial" w:hAnsi="Arial" w:cs="Arial"/>
                <w:color w:val="333333"/>
                <w:sz w:val="16"/>
                <w:szCs w:val="16"/>
              </w:rPr>
            </w:pPr>
            <w:del w:id="445" w:author="Razavi, Pedram/Medicine" w:date="2019-06-16T17:10:00Z">
              <w:r w:rsidRPr="001A1BD3" w:rsidDel="001A1BD3">
                <w:rPr>
                  <w:rFonts w:ascii="Arial" w:eastAsia="Arial" w:hAnsi="Arial" w:cs="Arial"/>
                  <w:color w:val="333333"/>
                  <w:sz w:val="16"/>
                  <w:szCs w:val="16"/>
                </w:rPr>
                <w:delText>222.9</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A67E087" w14:textId="26F85085" w:rsidR="001A1BD3" w:rsidRPr="001A1BD3" w:rsidDel="001A1BD3" w:rsidRDefault="001A1BD3" w:rsidP="00F83E6A">
            <w:pPr>
              <w:spacing w:after="0" w:line="240" w:lineRule="auto"/>
              <w:jc w:val="center"/>
              <w:rPr>
                <w:del w:id="446" w:author="Razavi, Pedram/Medicine" w:date="2019-06-16T17:10:00Z"/>
                <w:rFonts w:ascii="Arial" w:eastAsia="Arial" w:hAnsi="Arial" w:cs="Arial"/>
                <w:color w:val="333333"/>
                <w:sz w:val="16"/>
                <w:szCs w:val="16"/>
              </w:rPr>
            </w:pPr>
            <w:del w:id="447" w:author="Razavi, Pedram/Medicine" w:date="2019-06-16T17:10:00Z">
              <w:r w:rsidRPr="001A1BD3" w:rsidDel="001A1BD3">
                <w:rPr>
                  <w:rFonts w:ascii="Arial" w:eastAsia="Arial" w:hAnsi="Arial" w:cs="Arial"/>
                  <w:color w:val="333333"/>
                  <w:sz w:val="16"/>
                  <w:szCs w:val="16"/>
                </w:rPr>
                <w:delText>14.13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1D7C87" w14:textId="6E3C9903" w:rsidR="001A1BD3" w:rsidRPr="001A1BD3" w:rsidDel="001A1BD3" w:rsidRDefault="001A1BD3" w:rsidP="00F83E6A">
            <w:pPr>
              <w:spacing w:after="0" w:line="240" w:lineRule="auto"/>
              <w:jc w:val="center"/>
              <w:rPr>
                <w:del w:id="448" w:author="Razavi, Pedram/Medicine" w:date="2019-06-16T17:10:00Z"/>
                <w:rFonts w:ascii="Arial" w:eastAsia="Arial" w:hAnsi="Arial" w:cs="Arial"/>
                <w:color w:val="333333"/>
                <w:sz w:val="16"/>
                <w:szCs w:val="16"/>
              </w:rPr>
            </w:pPr>
            <w:del w:id="449" w:author="Razavi, Pedram/Medicine" w:date="2019-06-16T17:10:00Z">
              <w:r w:rsidRPr="001A1BD3" w:rsidDel="001A1BD3">
                <w:rPr>
                  <w:rFonts w:ascii="Arial" w:eastAsia="Arial" w:hAnsi="Arial" w:cs="Arial"/>
                  <w:color w:val="333333"/>
                  <w:sz w:val="16"/>
                  <w:szCs w:val="16"/>
                </w:rPr>
                <w:delText>2.47</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C3F1D97" w14:textId="5F50FA18" w:rsidR="001A1BD3" w:rsidRPr="001A1BD3" w:rsidDel="001A1BD3" w:rsidRDefault="001A1BD3" w:rsidP="00F83E6A">
            <w:pPr>
              <w:spacing w:after="0" w:line="240" w:lineRule="auto"/>
              <w:jc w:val="center"/>
              <w:rPr>
                <w:del w:id="450" w:author="Razavi, Pedram/Medicine" w:date="2019-06-16T17:10:00Z"/>
                <w:rFonts w:ascii="Arial" w:eastAsia="Arial" w:hAnsi="Arial" w:cs="Arial"/>
                <w:color w:val="333333"/>
                <w:sz w:val="16"/>
                <w:szCs w:val="16"/>
              </w:rPr>
            </w:pPr>
            <w:del w:id="451" w:author="Razavi, Pedram/Medicine" w:date="2019-06-16T17:10:00Z">
              <w:r w:rsidRPr="001A1BD3" w:rsidDel="001A1BD3">
                <w:rPr>
                  <w:rFonts w:ascii="Arial" w:eastAsia="Arial" w:hAnsi="Arial" w:cs="Arial"/>
                  <w:color w:val="333333"/>
                  <w:sz w:val="16"/>
                  <w:szCs w:val="16"/>
                </w:rPr>
                <w:delText>1.43</w:delText>
              </w:r>
            </w:del>
          </w:p>
        </w:tc>
      </w:tr>
    </w:tbl>
    <w:p w14:paraId="0D300522" w14:textId="0A7AE218" w:rsidR="001A1BD3" w:rsidDel="001A1BD3" w:rsidRDefault="001A1BD3" w:rsidP="001A1BD3">
      <w:pPr>
        <w:spacing w:after="0" w:line="240" w:lineRule="auto"/>
        <w:jc w:val="both"/>
        <w:rPr>
          <w:del w:id="452" w:author="Razavi, Pedram/Medicine" w:date="2019-06-16T17:10:00Z"/>
          <w:rFonts w:ascii="Arial" w:eastAsia="Arial" w:hAnsi="Arial" w:cs="Arial"/>
          <w:color w:val="333333"/>
          <w:sz w:val="20"/>
          <w:szCs w:val="20"/>
        </w:rPr>
      </w:pPr>
    </w:p>
    <w:p w14:paraId="0D9F2D46" w14:textId="27406047" w:rsidR="001A1BD3" w:rsidDel="001A1BD3" w:rsidRDefault="001A1BD3" w:rsidP="001A1BD3">
      <w:pPr>
        <w:spacing w:after="0" w:line="240" w:lineRule="auto"/>
        <w:jc w:val="both"/>
        <w:rPr>
          <w:del w:id="453" w:author="Razavi, Pedram/Medicine" w:date="2019-06-16T17:10:00Z"/>
          <w:rFonts w:ascii="Arial" w:eastAsia="Arial" w:hAnsi="Arial" w:cs="Arial"/>
          <w:color w:val="333333"/>
          <w:sz w:val="20"/>
          <w:szCs w:val="20"/>
        </w:rPr>
      </w:pPr>
    </w:p>
    <w:p w14:paraId="0641A72C" w14:textId="646B06C4" w:rsidR="001A1BD3" w:rsidDel="001A1BD3" w:rsidRDefault="001A1BD3" w:rsidP="001A1BD3">
      <w:pPr>
        <w:spacing w:after="0" w:line="240" w:lineRule="auto"/>
        <w:jc w:val="both"/>
        <w:rPr>
          <w:del w:id="454" w:author="Razavi, Pedram/Medicine" w:date="2019-06-16T17:10:00Z"/>
          <w:rFonts w:ascii="Arial" w:eastAsia="Arial" w:hAnsi="Arial" w:cs="Arial"/>
          <w:color w:val="333333"/>
          <w:sz w:val="20"/>
          <w:szCs w:val="20"/>
        </w:rPr>
      </w:pPr>
      <w:del w:id="455" w:author="Razavi, Pedram/Medicine" w:date="2019-06-16T17:10:00Z">
        <w:r w:rsidDel="001A1BD3">
          <w:rPr>
            <w:rFonts w:ascii="Arial" w:eastAsia="Arial" w:hAnsi="Arial" w:cs="Arial"/>
            <w:color w:val="333333"/>
            <w:sz w:val="20"/>
            <w:szCs w:val="20"/>
          </w:rPr>
          <w:delText>Table 4: Mean number of variants per sample (hypermutators omitted)</w:delText>
        </w:r>
      </w:del>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1A1BD3" w:rsidRPr="001A1BD3" w:rsidDel="001A1BD3" w14:paraId="5AFB2E43" w14:textId="04A92092" w:rsidTr="001A1BD3">
        <w:trPr>
          <w:trHeight w:val="144"/>
          <w:del w:id="456"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FB6F0D8" w14:textId="18A9251D" w:rsidR="001A1BD3" w:rsidRPr="001A1BD3" w:rsidDel="001A1BD3" w:rsidRDefault="001A1BD3" w:rsidP="00F83E6A">
            <w:pPr>
              <w:spacing w:after="0" w:line="240" w:lineRule="auto"/>
              <w:jc w:val="both"/>
              <w:rPr>
                <w:del w:id="457" w:author="Razavi, Pedram/Medicine" w:date="2019-06-16T17:10:00Z"/>
                <w:rFonts w:ascii="Arial" w:eastAsia="Arial" w:hAnsi="Arial" w:cs="Arial"/>
                <w:color w:val="FFFFFF"/>
                <w:sz w:val="16"/>
                <w:szCs w:val="16"/>
              </w:rPr>
            </w:pPr>
            <w:del w:id="458" w:author="Razavi, Pedram/Medicine" w:date="2019-06-16T17:10:00Z">
              <w:r w:rsidRPr="001A1BD3" w:rsidDel="001A1BD3">
                <w:rPr>
                  <w:rFonts w:ascii="Arial" w:eastAsia="Arial" w:hAnsi="Arial" w:cs="Arial"/>
                  <w:color w:val="FFFFFF"/>
                  <w:sz w:val="16"/>
                  <w:szCs w:val="16"/>
                </w:rPr>
                <w:delText>Cohort</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842483D" w14:textId="4F56B713" w:rsidR="001A1BD3" w:rsidRPr="001A1BD3" w:rsidDel="001A1BD3" w:rsidRDefault="001A1BD3" w:rsidP="00F83E6A">
            <w:pPr>
              <w:spacing w:after="0" w:line="240" w:lineRule="auto"/>
              <w:jc w:val="center"/>
              <w:rPr>
                <w:del w:id="459" w:author="Razavi, Pedram/Medicine" w:date="2019-06-16T17:10:00Z"/>
                <w:rFonts w:ascii="Arial" w:eastAsia="Arial" w:hAnsi="Arial" w:cs="Arial"/>
                <w:color w:val="FFFFFF"/>
                <w:sz w:val="16"/>
                <w:szCs w:val="16"/>
              </w:rPr>
            </w:pPr>
            <w:del w:id="460" w:author="Razavi, Pedram/Medicine" w:date="2019-06-16T17:10:00Z">
              <w:r w:rsidRPr="001A1BD3" w:rsidDel="001A1BD3">
                <w:rPr>
                  <w:rFonts w:ascii="Arial" w:eastAsia="Arial" w:hAnsi="Arial" w:cs="Arial"/>
                  <w:color w:val="FFFFFF"/>
                  <w:sz w:val="16"/>
                  <w:szCs w:val="16"/>
                </w:rPr>
                <w:delText>Mean no. of candidate SNVs</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1DA27B9" w14:textId="555F49DE" w:rsidR="001A1BD3" w:rsidRPr="001A1BD3" w:rsidDel="001A1BD3" w:rsidRDefault="001A1BD3" w:rsidP="00F83E6A">
            <w:pPr>
              <w:spacing w:after="0" w:line="240" w:lineRule="auto"/>
              <w:jc w:val="center"/>
              <w:rPr>
                <w:del w:id="461" w:author="Razavi, Pedram/Medicine" w:date="2019-06-16T17:10:00Z"/>
                <w:rFonts w:ascii="Arial" w:eastAsia="Arial" w:hAnsi="Arial" w:cs="Arial"/>
                <w:color w:val="FFFFFF"/>
                <w:sz w:val="16"/>
                <w:szCs w:val="16"/>
                <w:vertAlign w:val="subscript"/>
              </w:rPr>
            </w:pPr>
            <w:del w:id="462"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932BCB3" w14:textId="1D4FFF33" w:rsidR="001A1BD3" w:rsidRPr="001A1BD3" w:rsidDel="001A1BD3" w:rsidRDefault="001A1BD3" w:rsidP="00F83E6A">
            <w:pPr>
              <w:spacing w:after="0" w:line="240" w:lineRule="auto"/>
              <w:jc w:val="center"/>
              <w:rPr>
                <w:del w:id="463" w:author="Razavi, Pedram/Medicine" w:date="2019-06-16T17:10:00Z"/>
                <w:rFonts w:ascii="Arial" w:eastAsia="Arial" w:hAnsi="Arial" w:cs="Arial"/>
                <w:color w:val="FFFFFF"/>
                <w:sz w:val="16"/>
                <w:szCs w:val="16"/>
                <w:vertAlign w:val="subscript"/>
              </w:rPr>
            </w:pPr>
            <w:del w:id="464"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A7DE65C" w14:textId="7CDB506B" w:rsidR="001A1BD3" w:rsidRPr="001A1BD3" w:rsidDel="001A1BD3" w:rsidRDefault="001A1BD3" w:rsidP="00F83E6A">
            <w:pPr>
              <w:spacing w:after="0" w:line="240" w:lineRule="auto"/>
              <w:jc w:val="center"/>
              <w:rPr>
                <w:del w:id="465" w:author="Razavi, Pedram/Medicine" w:date="2019-06-16T17:10:00Z"/>
                <w:rFonts w:ascii="Arial" w:eastAsia="Arial" w:hAnsi="Arial" w:cs="Arial"/>
                <w:color w:val="FFFFFF"/>
                <w:sz w:val="16"/>
                <w:szCs w:val="16"/>
                <w:vertAlign w:val="subscript"/>
              </w:rPr>
            </w:pPr>
            <w:del w:id="466" w:author="Razavi, Pedram/Medicine" w:date="2019-06-16T17:10:00Z">
              <w:r w:rsidRPr="001A1BD3" w:rsidDel="001A1BD3">
                <w:rPr>
                  <w:rFonts w:ascii="Arial Unicode MS" w:eastAsia="Arial Unicode MS" w:hAnsi="Arial Unicode MS" w:cs="Arial Unicode MS"/>
                  <w:color w:val="FFFFFF"/>
                  <w:sz w:val="16"/>
                  <w:szCs w:val="16"/>
                </w:rPr>
                <w:delText xml:space="preserve">Mean no. of cfDNA non-synonymous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r>
      <w:tr w:rsidR="001A1BD3" w:rsidRPr="001A1BD3" w:rsidDel="001A1BD3" w14:paraId="6A3E91D0" w14:textId="67D51628" w:rsidTr="001A1BD3">
        <w:trPr>
          <w:trHeight w:val="144"/>
          <w:del w:id="467"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12AAE2F" w14:textId="7DCD80BA" w:rsidR="001A1BD3" w:rsidRPr="001A1BD3" w:rsidDel="001A1BD3" w:rsidRDefault="001A1BD3" w:rsidP="00F83E6A">
            <w:pPr>
              <w:spacing w:after="0" w:line="240" w:lineRule="auto"/>
              <w:jc w:val="both"/>
              <w:rPr>
                <w:del w:id="468" w:author="Razavi, Pedram/Medicine" w:date="2019-06-16T17:10:00Z"/>
                <w:rFonts w:ascii="Arial" w:eastAsia="Arial" w:hAnsi="Arial" w:cs="Arial"/>
                <w:color w:val="333333"/>
                <w:sz w:val="16"/>
                <w:szCs w:val="16"/>
              </w:rPr>
            </w:pPr>
            <w:del w:id="469" w:author="Razavi, Pedram/Medicine" w:date="2019-06-16T17:10:00Z">
              <w:r w:rsidRPr="001A1BD3" w:rsidDel="001A1BD3">
                <w:rPr>
                  <w:rFonts w:ascii="Arial" w:eastAsia="Arial" w:hAnsi="Arial" w:cs="Arial"/>
                  <w:color w:val="333333"/>
                  <w:sz w:val="16"/>
                  <w:szCs w:val="16"/>
                </w:rPr>
                <w:delText>Breast</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6925DB" w14:textId="0578DD64" w:rsidR="001A1BD3" w:rsidRPr="001A1BD3" w:rsidDel="001A1BD3" w:rsidRDefault="001A1BD3" w:rsidP="00F83E6A">
            <w:pPr>
              <w:spacing w:after="0" w:line="240" w:lineRule="auto"/>
              <w:jc w:val="center"/>
              <w:rPr>
                <w:del w:id="470" w:author="Razavi, Pedram/Medicine" w:date="2019-06-16T17:10:00Z"/>
                <w:rFonts w:ascii="Arial" w:eastAsia="Arial" w:hAnsi="Arial" w:cs="Arial"/>
                <w:color w:val="333333"/>
                <w:sz w:val="16"/>
                <w:szCs w:val="16"/>
              </w:rPr>
            </w:pPr>
            <w:del w:id="471" w:author="Razavi, Pedram/Medicine" w:date="2019-06-16T17:10:00Z">
              <w:r w:rsidRPr="001A1BD3" w:rsidDel="001A1BD3">
                <w:rPr>
                  <w:rFonts w:ascii="Arial" w:eastAsia="Arial" w:hAnsi="Arial" w:cs="Arial"/>
                  <w:color w:val="333333"/>
                  <w:sz w:val="16"/>
                  <w:szCs w:val="16"/>
                </w:rPr>
                <w:delText>191.3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DE01E0" w14:textId="7A5CA757" w:rsidR="001A1BD3" w:rsidRPr="001A1BD3" w:rsidDel="001A1BD3" w:rsidRDefault="001A1BD3" w:rsidP="00F83E6A">
            <w:pPr>
              <w:spacing w:after="0" w:line="240" w:lineRule="auto"/>
              <w:jc w:val="center"/>
              <w:rPr>
                <w:del w:id="472" w:author="Razavi, Pedram/Medicine" w:date="2019-06-16T17:10:00Z"/>
                <w:rFonts w:ascii="Arial" w:eastAsia="Arial" w:hAnsi="Arial" w:cs="Arial"/>
                <w:color w:val="333333"/>
                <w:sz w:val="16"/>
                <w:szCs w:val="16"/>
              </w:rPr>
            </w:pPr>
            <w:del w:id="473" w:author="Razavi, Pedram/Medicine" w:date="2019-06-16T17:10:00Z">
              <w:r w:rsidRPr="001A1BD3" w:rsidDel="001A1BD3">
                <w:rPr>
                  <w:rFonts w:ascii="Arial" w:eastAsia="Arial" w:hAnsi="Arial" w:cs="Arial"/>
                  <w:color w:val="333333"/>
                  <w:sz w:val="16"/>
                  <w:szCs w:val="16"/>
                </w:rPr>
                <w:delText>23.28</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0FAB483" w14:textId="6420D999" w:rsidR="001A1BD3" w:rsidRPr="001A1BD3" w:rsidDel="001A1BD3" w:rsidRDefault="001A1BD3" w:rsidP="00F83E6A">
            <w:pPr>
              <w:spacing w:after="0" w:line="240" w:lineRule="auto"/>
              <w:jc w:val="center"/>
              <w:rPr>
                <w:del w:id="474" w:author="Razavi, Pedram/Medicine" w:date="2019-06-16T17:10:00Z"/>
                <w:rFonts w:ascii="Arial" w:eastAsia="Arial" w:hAnsi="Arial" w:cs="Arial"/>
                <w:color w:val="333333"/>
                <w:sz w:val="16"/>
                <w:szCs w:val="16"/>
              </w:rPr>
            </w:pPr>
            <w:del w:id="475" w:author="Razavi, Pedram/Medicine" w:date="2019-06-16T17:10:00Z">
              <w:r w:rsidRPr="001A1BD3" w:rsidDel="001A1BD3">
                <w:rPr>
                  <w:rFonts w:ascii="Arial" w:eastAsia="Arial" w:hAnsi="Arial" w:cs="Arial"/>
                  <w:color w:val="333333"/>
                  <w:sz w:val="16"/>
                  <w:szCs w:val="16"/>
                </w:rPr>
                <w:delText>9.91</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CEBB9AB" w14:textId="0C9FC1A9" w:rsidR="001A1BD3" w:rsidRPr="001A1BD3" w:rsidDel="001A1BD3" w:rsidRDefault="001A1BD3" w:rsidP="00F83E6A">
            <w:pPr>
              <w:spacing w:after="0" w:line="240" w:lineRule="auto"/>
              <w:jc w:val="center"/>
              <w:rPr>
                <w:del w:id="476" w:author="Razavi, Pedram/Medicine" w:date="2019-06-16T17:10:00Z"/>
                <w:rFonts w:ascii="Arial" w:eastAsia="Arial" w:hAnsi="Arial" w:cs="Arial"/>
                <w:color w:val="333333"/>
                <w:sz w:val="16"/>
                <w:szCs w:val="16"/>
              </w:rPr>
            </w:pPr>
            <w:del w:id="477" w:author="Razavi, Pedram/Medicine" w:date="2019-06-16T17:10:00Z">
              <w:r w:rsidRPr="001A1BD3" w:rsidDel="001A1BD3">
                <w:rPr>
                  <w:rFonts w:ascii="Arial" w:eastAsia="Arial" w:hAnsi="Arial" w:cs="Arial"/>
                  <w:color w:val="333333"/>
                  <w:sz w:val="16"/>
                  <w:szCs w:val="16"/>
                </w:rPr>
                <w:delText>5.7</w:delText>
              </w:r>
            </w:del>
          </w:p>
        </w:tc>
      </w:tr>
      <w:tr w:rsidR="001A1BD3" w:rsidRPr="001A1BD3" w:rsidDel="001A1BD3" w14:paraId="4E018C02" w14:textId="69730880" w:rsidTr="001A1BD3">
        <w:trPr>
          <w:trHeight w:val="144"/>
          <w:del w:id="478"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6CC2D8" w14:textId="01B4A7FA" w:rsidR="001A1BD3" w:rsidRPr="001A1BD3" w:rsidDel="001A1BD3" w:rsidRDefault="001A1BD3" w:rsidP="00F83E6A">
            <w:pPr>
              <w:spacing w:after="0" w:line="240" w:lineRule="auto"/>
              <w:jc w:val="both"/>
              <w:rPr>
                <w:del w:id="479" w:author="Razavi, Pedram/Medicine" w:date="2019-06-16T17:10:00Z"/>
                <w:rFonts w:ascii="Arial" w:eastAsia="Arial" w:hAnsi="Arial" w:cs="Arial"/>
                <w:color w:val="333333"/>
                <w:sz w:val="16"/>
                <w:szCs w:val="16"/>
              </w:rPr>
            </w:pPr>
            <w:del w:id="480" w:author="Razavi, Pedram/Medicine" w:date="2019-06-16T17:10:00Z">
              <w:r w:rsidRPr="001A1BD3" w:rsidDel="001A1BD3">
                <w:rPr>
                  <w:rFonts w:ascii="Arial" w:eastAsia="Arial" w:hAnsi="Arial" w:cs="Arial"/>
                  <w:color w:val="333333"/>
                  <w:sz w:val="16"/>
                  <w:szCs w:val="16"/>
                </w:rPr>
                <w:delText>Lung</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7BDEBD" w14:textId="3D311BF9" w:rsidR="001A1BD3" w:rsidRPr="001A1BD3" w:rsidDel="001A1BD3" w:rsidRDefault="001A1BD3" w:rsidP="00F83E6A">
            <w:pPr>
              <w:spacing w:after="0" w:line="240" w:lineRule="auto"/>
              <w:jc w:val="center"/>
              <w:rPr>
                <w:del w:id="481" w:author="Razavi, Pedram/Medicine" w:date="2019-06-16T17:10:00Z"/>
                <w:rFonts w:ascii="Arial" w:eastAsia="Arial" w:hAnsi="Arial" w:cs="Arial"/>
                <w:color w:val="333333"/>
                <w:sz w:val="16"/>
                <w:szCs w:val="16"/>
              </w:rPr>
            </w:pPr>
            <w:del w:id="482" w:author="Razavi, Pedram/Medicine" w:date="2019-06-16T17:10:00Z">
              <w:r w:rsidRPr="001A1BD3" w:rsidDel="001A1BD3">
                <w:rPr>
                  <w:rFonts w:ascii="Arial" w:eastAsia="Arial" w:hAnsi="Arial" w:cs="Arial"/>
                  <w:color w:val="333333"/>
                  <w:sz w:val="16"/>
                  <w:szCs w:val="16"/>
                </w:rPr>
                <w:delText>233.2</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1CE5AE" w14:textId="61D91972" w:rsidR="001A1BD3" w:rsidRPr="001A1BD3" w:rsidDel="001A1BD3" w:rsidRDefault="001A1BD3" w:rsidP="00F83E6A">
            <w:pPr>
              <w:spacing w:after="0" w:line="240" w:lineRule="auto"/>
              <w:jc w:val="center"/>
              <w:rPr>
                <w:del w:id="483" w:author="Razavi, Pedram/Medicine" w:date="2019-06-16T17:10:00Z"/>
                <w:rFonts w:ascii="Arial" w:eastAsia="Arial" w:hAnsi="Arial" w:cs="Arial"/>
                <w:color w:val="333333"/>
                <w:sz w:val="16"/>
                <w:szCs w:val="16"/>
              </w:rPr>
            </w:pPr>
            <w:del w:id="484" w:author="Razavi, Pedram/Medicine" w:date="2019-06-16T17:10:00Z">
              <w:r w:rsidRPr="001A1BD3" w:rsidDel="001A1BD3">
                <w:rPr>
                  <w:rFonts w:ascii="Arial" w:eastAsia="Arial" w:hAnsi="Arial" w:cs="Arial"/>
                  <w:color w:val="333333"/>
                  <w:sz w:val="16"/>
                  <w:szCs w:val="16"/>
                </w:rPr>
                <w:delText>34.15</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EA42910" w14:textId="2C05F8FF" w:rsidR="001A1BD3" w:rsidRPr="001A1BD3" w:rsidDel="001A1BD3" w:rsidRDefault="001A1BD3" w:rsidP="00F83E6A">
            <w:pPr>
              <w:spacing w:after="0" w:line="240" w:lineRule="auto"/>
              <w:jc w:val="center"/>
              <w:rPr>
                <w:del w:id="485" w:author="Razavi, Pedram/Medicine" w:date="2019-06-16T17:10:00Z"/>
                <w:rFonts w:ascii="Arial" w:eastAsia="Arial" w:hAnsi="Arial" w:cs="Arial"/>
                <w:color w:val="333333"/>
                <w:sz w:val="16"/>
                <w:szCs w:val="16"/>
              </w:rPr>
            </w:pPr>
            <w:del w:id="486" w:author="Razavi, Pedram/Medicine" w:date="2019-06-16T17:10:00Z">
              <w:r w:rsidRPr="001A1BD3" w:rsidDel="001A1BD3">
                <w:rPr>
                  <w:rFonts w:ascii="Arial" w:eastAsia="Arial" w:hAnsi="Arial" w:cs="Arial"/>
                  <w:color w:val="333333"/>
                  <w:sz w:val="16"/>
                  <w:szCs w:val="16"/>
                </w:rPr>
                <w:delText>18.17</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AC83762" w14:textId="11078B2D" w:rsidR="001A1BD3" w:rsidRPr="001A1BD3" w:rsidDel="001A1BD3" w:rsidRDefault="001A1BD3" w:rsidP="00F83E6A">
            <w:pPr>
              <w:spacing w:after="0" w:line="240" w:lineRule="auto"/>
              <w:jc w:val="center"/>
              <w:rPr>
                <w:del w:id="487" w:author="Razavi, Pedram/Medicine" w:date="2019-06-16T17:10:00Z"/>
                <w:rFonts w:ascii="Arial" w:eastAsia="Arial" w:hAnsi="Arial" w:cs="Arial"/>
                <w:color w:val="333333"/>
                <w:sz w:val="16"/>
                <w:szCs w:val="16"/>
              </w:rPr>
            </w:pPr>
            <w:del w:id="488" w:author="Razavi, Pedram/Medicine" w:date="2019-06-16T17:10:00Z">
              <w:r w:rsidRPr="001A1BD3" w:rsidDel="001A1BD3">
                <w:rPr>
                  <w:rFonts w:ascii="Arial" w:eastAsia="Arial" w:hAnsi="Arial" w:cs="Arial"/>
                  <w:color w:val="333333"/>
                  <w:sz w:val="16"/>
                  <w:szCs w:val="16"/>
                </w:rPr>
                <w:delText>9.81</w:delText>
              </w:r>
            </w:del>
          </w:p>
        </w:tc>
      </w:tr>
      <w:tr w:rsidR="001A1BD3" w:rsidRPr="001A1BD3" w:rsidDel="001A1BD3" w14:paraId="6F7996E1" w14:textId="23837B2E" w:rsidTr="001A1BD3">
        <w:trPr>
          <w:trHeight w:val="144"/>
          <w:del w:id="489"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C6507AA" w14:textId="68371EFD" w:rsidR="001A1BD3" w:rsidRPr="001A1BD3" w:rsidDel="001A1BD3" w:rsidRDefault="001A1BD3" w:rsidP="00F83E6A">
            <w:pPr>
              <w:spacing w:after="0" w:line="240" w:lineRule="auto"/>
              <w:jc w:val="both"/>
              <w:rPr>
                <w:del w:id="490" w:author="Razavi, Pedram/Medicine" w:date="2019-06-16T17:10:00Z"/>
                <w:rFonts w:ascii="Arial" w:eastAsia="Arial" w:hAnsi="Arial" w:cs="Arial"/>
                <w:color w:val="333333"/>
                <w:sz w:val="16"/>
                <w:szCs w:val="16"/>
              </w:rPr>
            </w:pPr>
            <w:del w:id="491" w:author="Razavi, Pedram/Medicine" w:date="2019-06-16T17:10:00Z">
              <w:r w:rsidRPr="001A1BD3" w:rsidDel="001A1BD3">
                <w:rPr>
                  <w:rFonts w:ascii="Arial" w:eastAsia="Arial" w:hAnsi="Arial" w:cs="Arial"/>
                  <w:color w:val="333333"/>
                  <w:sz w:val="16"/>
                  <w:szCs w:val="16"/>
                </w:rPr>
                <w:delText>Prostate</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AE3BD8E" w14:textId="707C886E" w:rsidR="001A1BD3" w:rsidRPr="001A1BD3" w:rsidDel="001A1BD3" w:rsidRDefault="001A1BD3" w:rsidP="00F83E6A">
            <w:pPr>
              <w:spacing w:after="0" w:line="240" w:lineRule="auto"/>
              <w:jc w:val="center"/>
              <w:rPr>
                <w:del w:id="492" w:author="Razavi, Pedram/Medicine" w:date="2019-06-16T17:10:00Z"/>
                <w:rFonts w:ascii="Arial" w:eastAsia="Arial" w:hAnsi="Arial" w:cs="Arial"/>
                <w:color w:val="333333"/>
                <w:sz w:val="16"/>
                <w:szCs w:val="16"/>
              </w:rPr>
            </w:pPr>
            <w:del w:id="493" w:author="Razavi, Pedram/Medicine" w:date="2019-06-16T17:10:00Z">
              <w:r w:rsidRPr="001A1BD3" w:rsidDel="001A1BD3">
                <w:rPr>
                  <w:rFonts w:ascii="Arial" w:eastAsia="Arial" w:hAnsi="Arial" w:cs="Arial"/>
                  <w:color w:val="333333"/>
                  <w:sz w:val="16"/>
                  <w:szCs w:val="16"/>
                </w:rPr>
                <w:delText>201.3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BBE49" w14:textId="0E407DF1" w:rsidR="001A1BD3" w:rsidRPr="001A1BD3" w:rsidDel="001A1BD3" w:rsidRDefault="001A1BD3" w:rsidP="00F83E6A">
            <w:pPr>
              <w:spacing w:after="0" w:line="240" w:lineRule="auto"/>
              <w:jc w:val="center"/>
              <w:rPr>
                <w:del w:id="494" w:author="Razavi, Pedram/Medicine" w:date="2019-06-16T17:10:00Z"/>
                <w:rFonts w:ascii="Arial" w:eastAsia="Arial" w:hAnsi="Arial" w:cs="Arial"/>
                <w:color w:val="333333"/>
                <w:sz w:val="16"/>
                <w:szCs w:val="16"/>
              </w:rPr>
            </w:pPr>
            <w:del w:id="495" w:author="Razavi, Pedram/Medicine" w:date="2019-06-16T17:10:00Z">
              <w:r w:rsidRPr="001A1BD3" w:rsidDel="001A1BD3">
                <w:rPr>
                  <w:rFonts w:ascii="Arial" w:eastAsia="Arial" w:hAnsi="Arial" w:cs="Arial"/>
                  <w:color w:val="333333"/>
                  <w:sz w:val="16"/>
                  <w:szCs w:val="16"/>
                </w:rPr>
                <w:delText>28.09</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EFDE38" w14:textId="4A3C75E8" w:rsidR="001A1BD3" w:rsidRPr="001A1BD3" w:rsidDel="001A1BD3" w:rsidRDefault="001A1BD3" w:rsidP="00F83E6A">
            <w:pPr>
              <w:spacing w:after="0" w:line="240" w:lineRule="auto"/>
              <w:jc w:val="center"/>
              <w:rPr>
                <w:del w:id="496" w:author="Razavi, Pedram/Medicine" w:date="2019-06-16T17:10:00Z"/>
                <w:rFonts w:ascii="Arial" w:eastAsia="Arial" w:hAnsi="Arial" w:cs="Arial"/>
                <w:color w:val="333333"/>
                <w:sz w:val="16"/>
                <w:szCs w:val="16"/>
              </w:rPr>
            </w:pPr>
            <w:del w:id="497" w:author="Razavi, Pedram/Medicine" w:date="2019-06-16T17:10:00Z">
              <w:r w:rsidRPr="001A1BD3" w:rsidDel="001A1BD3">
                <w:rPr>
                  <w:rFonts w:ascii="Arial" w:eastAsia="Arial" w:hAnsi="Arial" w:cs="Arial"/>
                  <w:color w:val="333333"/>
                  <w:sz w:val="16"/>
                  <w:szCs w:val="16"/>
                </w:rPr>
                <w:delText>11.85</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82CF32A" w14:textId="42070CD1" w:rsidR="001A1BD3" w:rsidRPr="001A1BD3" w:rsidDel="001A1BD3" w:rsidRDefault="001A1BD3" w:rsidP="00F83E6A">
            <w:pPr>
              <w:spacing w:after="0" w:line="240" w:lineRule="auto"/>
              <w:jc w:val="center"/>
              <w:rPr>
                <w:del w:id="498" w:author="Razavi, Pedram/Medicine" w:date="2019-06-16T17:10:00Z"/>
                <w:rFonts w:ascii="Arial" w:eastAsia="Arial" w:hAnsi="Arial" w:cs="Arial"/>
                <w:color w:val="333333"/>
                <w:sz w:val="16"/>
                <w:szCs w:val="16"/>
              </w:rPr>
            </w:pPr>
            <w:del w:id="499" w:author="Razavi, Pedram/Medicine" w:date="2019-06-16T17:10:00Z">
              <w:r w:rsidRPr="001A1BD3" w:rsidDel="001A1BD3">
                <w:rPr>
                  <w:rFonts w:ascii="Arial" w:eastAsia="Arial" w:hAnsi="Arial" w:cs="Arial"/>
                  <w:color w:val="333333"/>
                  <w:sz w:val="16"/>
                  <w:szCs w:val="16"/>
                </w:rPr>
                <w:delText>7.02</w:delText>
              </w:r>
            </w:del>
          </w:p>
        </w:tc>
      </w:tr>
      <w:tr w:rsidR="001A1BD3" w:rsidRPr="001A1BD3" w:rsidDel="001A1BD3" w14:paraId="6A35DC10" w14:textId="505A8798" w:rsidTr="001A1BD3">
        <w:trPr>
          <w:trHeight w:val="144"/>
          <w:del w:id="500" w:author="Razavi, Pedram/Medicine" w:date="2019-06-16T17:10:00Z"/>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9E230F" w14:textId="145C5C23" w:rsidR="001A1BD3" w:rsidRPr="001A1BD3" w:rsidDel="001A1BD3" w:rsidRDefault="001A1BD3" w:rsidP="00F83E6A">
            <w:pPr>
              <w:spacing w:after="0" w:line="240" w:lineRule="auto"/>
              <w:jc w:val="both"/>
              <w:rPr>
                <w:del w:id="501" w:author="Razavi, Pedram/Medicine" w:date="2019-06-16T17:10:00Z"/>
                <w:rFonts w:ascii="Arial" w:eastAsia="Arial" w:hAnsi="Arial" w:cs="Arial"/>
                <w:color w:val="333333"/>
                <w:sz w:val="16"/>
                <w:szCs w:val="16"/>
              </w:rPr>
            </w:pPr>
            <w:del w:id="502" w:author="Razavi, Pedram/Medicine" w:date="2019-06-16T17:10:00Z">
              <w:r w:rsidRPr="001A1BD3" w:rsidDel="001A1BD3">
                <w:rPr>
                  <w:rFonts w:ascii="Arial" w:eastAsia="Arial" w:hAnsi="Arial" w:cs="Arial"/>
                  <w:color w:val="333333"/>
                  <w:sz w:val="16"/>
                  <w:szCs w:val="16"/>
                </w:rPr>
                <w:delText>Healthy</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B3D0E4" w14:textId="6B48ABB8" w:rsidR="001A1BD3" w:rsidRPr="001A1BD3" w:rsidDel="001A1BD3" w:rsidRDefault="001A1BD3" w:rsidP="00F83E6A">
            <w:pPr>
              <w:spacing w:after="0" w:line="240" w:lineRule="auto"/>
              <w:jc w:val="center"/>
              <w:rPr>
                <w:del w:id="503" w:author="Razavi, Pedram/Medicine" w:date="2019-06-16T17:10:00Z"/>
                <w:rFonts w:ascii="Arial" w:eastAsia="Arial" w:hAnsi="Arial" w:cs="Arial"/>
                <w:color w:val="333333"/>
                <w:sz w:val="16"/>
                <w:szCs w:val="16"/>
              </w:rPr>
            </w:pPr>
            <w:del w:id="504" w:author="Razavi, Pedram/Medicine" w:date="2019-06-16T17:10:00Z">
              <w:r w:rsidRPr="001A1BD3" w:rsidDel="001A1BD3">
                <w:rPr>
                  <w:rFonts w:ascii="Arial" w:eastAsia="Arial" w:hAnsi="Arial" w:cs="Arial"/>
                  <w:color w:val="333333"/>
                  <w:sz w:val="16"/>
                  <w:szCs w:val="16"/>
                </w:rPr>
                <w:delText>222.9</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C617785" w14:textId="75307096" w:rsidR="001A1BD3" w:rsidRPr="001A1BD3" w:rsidDel="001A1BD3" w:rsidRDefault="001A1BD3" w:rsidP="00F83E6A">
            <w:pPr>
              <w:spacing w:after="0" w:line="240" w:lineRule="auto"/>
              <w:jc w:val="center"/>
              <w:rPr>
                <w:del w:id="505" w:author="Razavi, Pedram/Medicine" w:date="2019-06-16T17:10:00Z"/>
                <w:rFonts w:ascii="Arial" w:eastAsia="Arial" w:hAnsi="Arial" w:cs="Arial"/>
                <w:color w:val="333333"/>
                <w:sz w:val="16"/>
                <w:szCs w:val="16"/>
              </w:rPr>
            </w:pPr>
            <w:del w:id="506" w:author="Razavi, Pedram/Medicine" w:date="2019-06-16T17:10:00Z">
              <w:r w:rsidRPr="001A1BD3" w:rsidDel="001A1BD3">
                <w:rPr>
                  <w:rFonts w:ascii="Arial" w:eastAsia="Arial" w:hAnsi="Arial" w:cs="Arial"/>
                  <w:color w:val="333333"/>
                  <w:sz w:val="16"/>
                  <w:szCs w:val="16"/>
                </w:rPr>
                <w:delText>14.13</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33081A" w14:textId="0D0A8C97" w:rsidR="001A1BD3" w:rsidRPr="001A1BD3" w:rsidDel="001A1BD3" w:rsidRDefault="001A1BD3" w:rsidP="00F83E6A">
            <w:pPr>
              <w:spacing w:after="0" w:line="240" w:lineRule="auto"/>
              <w:jc w:val="center"/>
              <w:rPr>
                <w:del w:id="507" w:author="Razavi, Pedram/Medicine" w:date="2019-06-16T17:10:00Z"/>
                <w:rFonts w:ascii="Arial" w:eastAsia="Arial" w:hAnsi="Arial" w:cs="Arial"/>
                <w:color w:val="333333"/>
                <w:sz w:val="16"/>
                <w:szCs w:val="16"/>
              </w:rPr>
            </w:pPr>
            <w:del w:id="508" w:author="Razavi, Pedram/Medicine" w:date="2019-06-16T17:10:00Z">
              <w:r w:rsidRPr="001A1BD3" w:rsidDel="001A1BD3">
                <w:rPr>
                  <w:rFonts w:ascii="Arial" w:eastAsia="Arial" w:hAnsi="Arial" w:cs="Arial"/>
                  <w:color w:val="333333"/>
                  <w:sz w:val="16"/>
                  <w:szCs w:val="16"/>
                </w:rPr>
                <w:delText>2.47</w:delText>
              </w:r>
            </w:del>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CA9EAC" w14:textId="2FF11FB7" w:rsidR="001A1BD3" w:rsidRPr="001A1BD3" w:rsidDel="001A1BD3" w:rsidRDefault="001A1BD3" w:rsidP="00F83E6A">
            <w:pPr>
              <w:spacing w:after="0" w:line="240" w:lineRule="auto"/>
              <w:jc w:val="center"/>
              <w:rPr>
                <w:del w:id="509" w:author="Razavi, Pedram/Medicine" w:date="2019-06-16T17:10:00Z"/>
                <w:rFonts w:ascii="Arial" w:eastAsia="Arial" w:hAnsi="Arial" w:cs="Arial"/>
                <w:color w:val="333333"/>
                <w:sz w:val="16"/>
                <w:szCs w:val="16"/>
              </w:rPr>
            </w:pPr>
            <w:del w:id="510" w:author="Razavi, Pedram/Medicine" w:date="2019-06-16T17:10:00Z">
              <w:r w:rsidRPr="001A1BD3" w:rsidDel="001A1BD3">
                <w:rPr>
                  <w:rFonts w:ascii="Arial" w:eastAsia="Arial" w:hAnsi="Arial" w:cs="Arial"/>
                  <w:color w:val="333333"/>
                  <w:sz w:val="16"/>
                  <w:szCs w:val="16"/>
                </w:rPr>
                <w:delText>1.43</w:delText>
              </w:r>
            </w:del>
          </w:p>
        </w:tc>
      </w:tr>
    </w:tbl>
    <w:p w14:paraId="2F4838C4" w14:textId="3C10C370" w:rsidR="001A1BD3" w:rsidDel="001A1BD3" w:rsidRDefault="001A1BD3" w:rsidP="001A1BD3">
      <w:pPr>
        <w:spacing w:after="0" w:line="240" w:lineRule="auto"/>
        <w:jc w:val="both"/>
        <w:rPr>
          <w:del w:id="511" w:author="Razavi, Pedram/Medicine" w:date="2019-06-16T17:10:00Z"/>
          <w:rFonts w:ascii="Arial" w:eastAsia="Arial" w:hAnsi="Arial" w:cs="Arial"/>
          <w:color w:val="333333"/>
          <w:sz w:val="20"/>
          <w:szCs w:val="20"/>
        </w:rPr>
      </w:pPr>
    </w:p>
    <w:p w14:paraId="1FE3A343" w14:textId="6A2664C5" w:rsidR="001A1BD3" w:rsidDel="001A1BD3" w:rsidRDefault="001A1BD3" w:rsidP="001A1BD3">
      <w:pPr>
        <w:spacing w:after="0" w:line="240" w:lineRule="auto"/>
        <w:jc w:val="both"/>
        <w:rPr>
          <w:del w:id="512" w:author="Razavi, Pedram/Medicine" w:date="2019-06-16T17:10:00Z"/>
          <w:rFonts w:ascii="Arial" w:eastAsia="Arial" w:hAnsi="Arial" w:cs="Arial"/>
          <w:color w:val="333333"/>
          <w:sz w:val="20"/>
          <w:szCs w:val="20"/>
        </w:rPr>
      </w:pPr>
    </w:p>
    <w:p w14:paraId="00B680B6" w14:textId="124B0F29" w:rsidR="001A1BD3" w:rsidDel="001A1BD3" w:rsidRDefault="001A1BD3" w:rsidP="001A1BD3">
      <w:pPr>
        <w:spacing w:after="0" w:line="240" w:lineRule="auto"/>
        <w:jc w:val="both"/>
        <w:rPr>
          <w:del w:id="513" w:author="Razavi, Pedram/Medicine" w:date="2019-06-16T17:10:00Z"/>
          <w:rFonts w:ascii="Arial" w:eastAsia="Arial" w:hAnsi="Arial" w:cs="Arial"/>
          <w:color w:val="333333"/>
          <w:sz w:val="20"/>
          <w:szCs w:val="20"/>
        </w:rPr>
      </w:pPr>
      <w:del w:id="514" w:author="Razavi, Pedram/Medicine" w:date="2019-06-16T17:10:00Z">
        <w:r w:rsidDel="001A1BD3">
          <w:rPr>
            <w:rFonts w:ascii="Arial" w:eastAsia="Arial" w:hAnsi="Arial" w:cs="Arial"/>
            <w:color w:val="333333"/>
            <w:sz w:val="20"/>
            <w:szCs w:val="20"/>
          </w:rPr>
          <w:delText>Table 5: Positive percent agreement of biopsy-matched variants in cfDNA  (hypermutators omitted)</w:delText>
        </w:r>
      </w:del>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1A1BD3" w:rsidRPr="001A1BD3" w:rsidDel="001A1BD3" w14:paraId="61C01013" w14:textId="2D455EA0" w:rsidTr="001A1BD3">
        <w:trPr>
          <w:trHeight w:val="144"/>
          <w:del w:id="515"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47480DC" w14:textId="34F9CDB4" w:rsidR="001A1BD3" w:rsidRPr="001A1BD3" w:rsidDel="001A1BD3" w:rsidRDefault="001A1BD3" w:rsidP="00F83E6A">
            <w:pPr>
              <w:spacing w:after="0" w:line="240" w:lineRule="auto"/>
              <w:jc w:val="both"/>
              <w:rPr>
                <w:del w:id="516" w:author="Razavi, Pedram/Medicine" w:date="2019-06-16T17:10:00Z"/>
                <w:rFonts w:ascii="Arial" w:eastAsia="Arial" w:hAnsi="Arial" w:cs="Arial"/>
                <w:color w:val="FFFFFF"/>
                <w:sz w:val="16"/>
                <w:szCs w:val="16"/>
              </w:rPr>
            </w:pPr>
            <w:del w:id="517" w:author="Razavi, Pedram/Medicine" w:date="2019-06-16T17:10:00Z">
              <w:r w:rsidRPr="001A1BD3" w:rsidDel="001A1BD3">
                <w:rPr>
                  <w:rFonts w:ascii="Arial" w:eastAsia="Arial" w:hAnsi="Arial" w:cs="Arial"/>
                  <w:color w:val="FFFFFF"/>
                  <w:sz w:val="16"/>
                  <w:szCs w:val="16"/>
                </w:rPr>
                <w:delText>Cohort</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4806159" w14:textId="5601ABA5" w:rsidR="001A1BD3" w:rsidRPr="001A1BD3" w:rsidDel="001A1BD3" w:rsidRDefault="001A1BD3" w:rsidP="00F83E6A">
            <w:pPr>
              <w:spacing w:after="0" w:line="240" w:lineRule="auto"/>
              <w:jc w:val="center"/>
              <w:rPr>
                <w:del w:id="518" w:author="Razavi, Pedram/Medicine" w:date="2019-06-16T17:10:00Z"/>
                <w:rFonts w:ascii="Arial" w:eastAsia="Arial" w:hAnsi="Arial" w:cs="Arial"/>
                <w:color w:val="FFFFFF"/>
                <w:sz w:val="16"/>
                <w:szCs w:val="16"/>
              </w:rPr>
            </w:pPr>
            <w:del w:id="519" w:author="Razavi, Pedram/Medicine" w:date="2019-06-16T17:10:00Z">
              <w:r w:rsidRPr="001A1BD3" w:rsidDel="001A1BD3">
                <w:rPr>
                  <w:rFonts w:ascii="Arial" w:eastAsia="Arial" w:hAnsi="Arial" w:cs="Arial"/>
                  <w:color w:val="FFFFFF"/>
                  <w:sz w:val="16"/>
                  <w:szCs w:val="16"/>
                </w:rPr>
                <w:delText>Candidate SNVs</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C23683A" w14:textId="1360FDC8" w:rsidR="001A1BD3" w:rsidRPr="001A1BD3" w:rsidDel="001A1BD3" w:rsidRDefault="001A1BD3" w:rsidP="00F83E6A">
            <w:pPr>
              <w:spacing w:after="0" w:line="240" w:lineRule="auto"/>
              <w:jc w:val="center"/>
              <w:rPr>
                <w:del w:id="520" w:author="Razavi, Pedram/Medicine" w:date="2019-06-16T17:10:00Z"/>
                <w:rFonts w:ascii="Arial" w:eastAsia="Arial" w:hAnsi="Arial" w:cs="Arial"/>
                <w:color w:val="FFFFFF"/>
                <w:sz w:val="16"/>
                <w:szCs w:val="16"/>
              </w:rPr>
            </w:pPr>
            <w:del w:id="521" w:author="Razavi, Pedram/Medicine" w:date="2019-06-16T17:10:00Z">
              <w:r w:rsidRPr="001A1BD3" w:rsidDel="001A1BD3">
                <w:rPr>
                  <w:rFonts w:ascii="Arial Unicode MS" w:eastAsia="Arial Unicode MS" w:hAnsi="Arial Unicode MS" w:cs="Arial Unicode MS"/>
                  <w:color w:val="FFFFFF"/>
                  <w:sz w:val="16"/>
                  <w:szCs w:val="16"/>
                </w:rPr>
                <w:delText xml:space="preserve">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624B31" w14:textId="6BACF1A7" w:rsidR="001A1BD3" w:rsidRPr="001A1BD3" w:rsidDel="001A1BD3" w:rsidRDefault="001A1BD3" w:rsidP="00F83E6A">
            <w:pPr>
              <w:spacing w:after="0" w:line="240" w:lineRule="auto"/>
              <w:jc w:val="center"/>
              <w:rPr>
                <w:del w:id="522" w:author="Razavi, Pedram/Medicine" w:date="2019-06-16T17:10:00Z"/>
                <w:rFonts w:ascii="Arial" w:eastAsia="Arial" w:hAnsi="Arial" w:cs="Arial"/>
                <w:color w:val="FFFFFF"/>
                <w:sz w:val="16"/>
                <w:szCs w:val="16"/>
              </w:rPr>
            </w:pPr>
            <w:del w:id="523" w:author="Razavi, Pedram/Medicine" w:date="2019-06-16T17:10:00Z">
              <w:r w:rsidRPr="001A1BD3" w:rsidDel="001A1BD3">
                <w:rPr>
                  <w:rFonts w:ascii="Arial Unicode MS" w:eastAsia="Arial Unicode MS" w:hAnsi="Arial Unicode MS" w:cs="Arial Unicode MS"/>
                  <w:color w:val="FFFFFF"/>
                  <w:sz w:val="16"/>
                  <w:szCs w:val="16"/>
                </w:rPr>
                <w:delText xml:space="preserve">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6EB73A4" w14:textId="71B44EF1" w:rsidR="001A1BD3" w:rsidRPr="001A1BD3" w:rsidDel="001A1BD3" w:rsidRDefault="001A1BD3" w:rsidP="00F83E6A">
            <w:pPr>
              <w:spacing w:after="0" w:line="240" w:lineRule="auto"/>
              <w:jc w:val="center"/>
              <w:rPr>
                <w:del w:id="524" w:author="Razavi, Pedram/Medicine" w:date="2019-06-16T17:10:00Z"/>
                <w:rFonts w:ascii="Arial" w:eastAsia="Arial" w:hAnsi="Arial" w:cs="Arial"/>
                <w:color w:val="FFFFFF"/>
                <w:sz w:val="16"/>
                <w:szCs w:val="16"/>
              </w:rPr>
            </w:pPr>
            <w:del w:id="525" w:author="Razavi, Pedram/Medicine" w:date="2019-06-16T17:10:00Z">
              <w:r w:rsidRPr="001A1BD3" w:rsidDel="001A1BD3">
                <w:rPr>
                  <w:rFonts w:ascii="Arial Unicode MS" w:eastAsia="Arial Unicode MS" w:hAnsi="Arial Unicode MS" w:cs="Arial Unicode MS"/>
                  <w:color w:val="FFFFFF"/>
                  <w:sz w:val="16"/>
                  <w:szCs w:val="16"/>
                </w:rPr>
                <w:delText xml:space="preserve">Non-synonymous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r>
      <w:tr w:rsidR="001A1BD3" w:rsidRPr="001A1BD3" w:rsidDel="001A1BD3" w14:paraId="33760BDC" w14:textId="183316C9" w:rsidTr="001A1BD3">
        <w:trPr>
          <w:trHeight w:val="144"/>
          <w:del w:id="526"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359D45" w14:textId="5043271D" w:rsidR="001A1BD3" w:rsidRPr="001A1BD3" w:rsidDel="001A1BD3" w:rsidRDefault="001A1BD3" w:rsidP="00F83E6A">
            <w:pPr>
              <w:spacing w:after="0" w:line="240" w:lineRule="auto"/>
              <w:jc w:val="both"/>
              <w:rPr>
                <w:del w:id="527" w:author="Razavi, Pedram/Medicine" w:date="2019-06-16T17:10:00Z"/>
                <w:rFonts w:ascii="Arial" w:eastAsia="Arial" w:hAnsi="Arial" w:cs="Arial"/>
                <w:color w:val="333333"/>
                <w:sz w:val="16"/>
                <w:szCs w:val="16"/>
              </w:rPr>
            </w:pPr>
            <w:del w:id="528" w:author="Razavi, Pedram/Medicine" w:date="2019-06-16T17:10:00Z">
              <w:r w:rsidRPr="001A1BD3" w:rsidDel="001A1BD3">
                <w:rPr>
                  <w:rFonts w:ascii="Arial" w:eastAsia="Arial" w:hAnsi="Arial" w:cs="Arial"/>
                  <w:color w:val="333333"/>
                  <w:sz w:val="16"/>
                  <w:szCs w:val="16"/>
                </w:rPr>
                <w:delText>Breast</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DF16EA" w14:textId="2E598869" w:rsidR="001A1BD3" w:rsidRPr="001A1BD3" w:rsidDel="001A1BD3" w:rsidRDefault="001A1BD3" w:rsidP="00F83E6A">
            <w:pPr>
              <w:spacing w:after="0" w:line="240" w:lineRule="auto"/>
              <w:jc w:val="center"/>
              <w:rPr>
                <w:del w:id="529" w:author="Razavi, Pedram/Medicine" w:date="2019-06-16T17:10:00Z"/>
                <w:rFonts w:ascii="Arial" w:eastAsia="Arial" w:hAnsi="Arial" w:cs="Arial"/>
                <w:color w:val="333333"/>
                <w:sz w:val="16"/>
                <w:szCs w:val="16"/>
              </w:rPr>
            </w:pPr>
            <w:del w:id="530" w:author="Razavi, Pedram/Medicine" w:date="2019-06-16T17:10:00Z">
              <w:r w:rsidRPr="001A1BD3" w:rsidDel="001A1BD3">
                <w:rPr>
                  <w:rFonts w:ascii="Arial" w:eastAsia="Arial" w:hAnsi="Arial" w:cs="Arial"/>
                  <w:color w:val="333333"/>
                  <w:sz w:val="16"/>
                  <w:szCs w:val="16"/>
                </w:rPr>
                <w:delText>0.84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07EE759" w14:textId="2877BD72" w:rsidR="001A1BD3" w:rsidRPr="001A1BD3" w:rsidDel="001A1BD3" w:rsidRDefault="001A1BD3" w:rsidP="00F83E6A">
            <w:pPr>
              <w:spacing w:after="0" w:line="240" w:lineRule="auto"/>
              <w:jc w:val="center"/>
              <w:rPr>
                <w:del w:id="531" w:author="Razavi, Pedram/Medicine" w:date="2019-06-16T17:10:00Z"/>
                <w:rFonts w:ascii="Arial" w:eastAsia="Arial" w:hAnsi="Arial" w:cs="Arial"/>
                <w:color w:val="333333"/>
                <w:sz w:val="16"/>
                <w:szCs w:val="16"/>
              </w:rPr>
            </w:pPr>
            <w:del w:id="532" w:author="Razavi, Pedram/Medicine" w:date="2019-06-16T17:10:00Z">
              <w:r w:rsidRPr="001A1BD3" w:rsidDel="001A1BD3">
                <w:rPr>
                  <w:rFonts w:ascii="Arial" w:eastAsia="Arial" w:hAnsi="Arial" w:cs="Arial"/>
                  <w:color w:val="333333"/>
                  <w:sz w:val="16"/>
                  <w:szCs w:val="16"/>
                </w:rPr>
                <w:delText>0.84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F7E2116" w14:textId="1236F2BE" w:rsidR="001A1BD3" w:rsidRPr="001A1BD3" w:rsidDel="001A1BD3" w:rsidRDefault="001A1BD3" w:rsidP="00F83E6A">
            <w:pPr>
              <w:spacing w:after="0" w:line="240" w:lineRule="auto"/>
              <w:jc w:val="center"/>
              <w:rPr>
                <w:del w:id="533" w:author="Razavi, Pedram/Medicine" w:date="2019-06-16T17:10:00Z"/>
                <w:rFonts w:ascii="Arial" w:eastAsia="Arial" w:hAnsi="Arial" w:cs="Arial"/>
                <w:color w:val="333333"/>
                <w:sz w:val="16"/>
                <w:szCs w:val="16"/>
              </w:rPr>
            </w:pPr>
            <w:del w:id="534" w:author="Razavi, Pedram/Medicine" w:date="2019-06-16T17:10:00Z">
              <w:r w:rsidRPr="001A1BD3" w:rsidDel="001A1BD3">
                <w:rPr>
                  <w:rFonts w:ascii="Arial" w:eastAsia="Arial" w:hAnsi="Arial" w:cs="Arial"/>
                  <w:color w:val="333333"/>
                  <w:sz w:val="16"/>
                  <w:szCs w:val="16"/>
                </w:rPr>
                <w:delText>0.84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4C84E71" w14:textId="01E3B8BF" w:rsidR="001A1BD3" w:rsidRPr="001A1BD3" w:rsidDel="001A1BD3" w:rsidRDefault="001A1BD3" w:rsidP="00F83E6A">
            <w:pPr>
              <w:spacing w:after="0" w:line="240" w:lineRule="auto"/>
              <w:jc w:val="center"/>
              <w:rPr>
                <w:del w:id="535" w:author="Razavi, Pedram/Medicine" w:date="2019-06-16T17:10:00Z"/>
                <w:rFonts w:ascii="Arial" w:eastAsia="Arial" w:hAnsi="Arial" w:cs="Arial"/>
                <w:color w:val="333333"/>
                <w:sz w:val="16"/>
                <w:szCs w:val="16"/>
              </w:rPr>
            </w:pPr>
            <w:del w:id="536" w:author="Razavi, Pedram/Medicine" w:date="2019-06-16T17:10:00Z">
              <w:r w:rsidRPr="001A1BD3" w:rsidDel="001A1BD3">
                <w:rPr>
                  <w:rFonts w:ascii="Arial" w:eastAsia="Arial" w:hAnsi="Arial" w:cs="Arial"/>
                  <w:color w:val="333333"/>
                  <w:sz w:val="16"/>
                  <w:szCs w:val="16"/>
                </w:rPr>
                <w:delText>0.84</w:delText>
              </w:r>
            </w:del>
          </w:p>
        </w:tc>
      </w:tr>
      <w:tr w:rsidR="001A1BD3" w:rsidRPr="001A1BD3" w:rsidDel="001A1BD3" w14:paraId="49558526" w14:textId="07BC5E24" w:rsidTr="001A1BD3">
        <w:trPr>
          <w:trHeight w:val="144"/>
          <w:del w:id="537"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B1C359" w14:textId="76D299B2" w:rsidR="001A1BD3" w:rsidRPr="001A1BD3" w:rsidDel="001A1BD3" w:rsidRDefault="001A1BD3" w:rsidP="00F83E6A">
            <w:pPr>
              <w:spacing w:after="0" w:line="240" w:lineRule="auto"/>
              <w:jc w:val="both"/>
              <w:rPr>
                <w:del w:id="538" w:author="Razavi, Pedram/Medicine" w:date="2019-06-16T17:10:00Z"/>
                <w:rFonts w:ascii="Arial" w:eastAsia="Arial" w:hAnsi="Arial" w:cs="Arial"/>
                <w:color w:val="333333"/>
                <w:sz w:val="16"/>
                <w:szCs w:val="16"/>
              </w:rPr>
            </w:pPr>
            <w:del w:id="539" w:author="Razavi, Pedram/Medicine" w:date="2019-06-16T17:10:00Z">
              <w:r w:rsidRPr="001A1BD3" w:rsidDel="001A1BD3">
                <w:rPr>
                  <w:rFonts w:ascii="Arial" w:eastAsia="Arial" w:hAnsi="Arial" w:cs="Arial"/>
                  <w:color w:val="333333"/>
                  <w:sz w:val="16"/>
                  <w:szCs w:val="16"/>
                </w:rPr>
                <w:delText>Lung</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8A011AA" w14:textId="4888BDBE" w:rsidR="001A1BD3" w:rsidRPr="001A1BD3" w:rsidDel="001A1BD3" w:rsidRDefault="001A1BD3" w:rsidP="00F83E6A">
            <w:pPr>
              <w:spacing w:after="0" w:line="240" w:lineRule="auto"/>
              <w:jc w:val="center"/>
              <w:rPr>
                <w:del w:id="540" w:author="Razavi, Pedram/Medicine" w:date="2019-06-16T17:10:00Z"/>
                <w:rFonts w:ascii="Arial" w:eastAsia="Arial" w:hAnsi="Arial" w:cs="Arial"/>
                <w:color w:val="333333"/>
                <w:sz w:val="16"/>
                <w:szCs w:val="16"/>
              </w:rPr>
            </w:pPr>
            <w:del w:id="541" w:author="Razavi, Pedram/Medicine" w:date="2019-06-16T17:10:00Z">
              <w:r w:rsidRPr="001A1BD3" w:rsidDel="001A1BD3">
                <w:rPr>
                  <w:rFonts w:ascii="Arial" w:eastAsia="Arial" w:hAnsi="Arial" w:cs="Arial"/>
                  <w:color w:val="333333"/>
                  <w:sz w:val="16"/>
                  <w:szCs w:val="16"/>
                </w:rPr>
                <w:delText>0.79</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FD2628C" w14:textId="03E64E9C" w:rsidR="001A1BD3" w:rsidRPr="001A1BD3" w:rsidDel="001A1BD3" w:rsidRDefault="001A1BD3" w:rsidP="00F83E6A">
            <w:pPr>
              <w:spacing w:after="0" w:line="240" w:lineRule="auto"/>
              <w:jc w:val="center"/>
              <w:rPr>
                <w:del w:id="542" w:author="Razavi, Pedram/Medicine" w:date="2019-06-16T17:10:00Z"/>
                <w:rFonts w:ascii="Arial" w:eastAsia="Arial" w:hAnsi="Arial" w:cs="Arial"/>
                <w:color w:val="333333"/>
                <w:sz w:val="16"/>
                <w:szCs w:val="16"/>
              </w:rPr>
            </w:pPr>
            <w:del w:id="543" w:author="Razavi, Pedram/Medicine" w:date="2019-06-16T17:10:00Z">
              <w:r w:rsidRPr="001A1BD3" w:rsidDel="001A1BD3">
                <w:rPr>
                  <w:rFonts w:ascii="Arial" w:eastAsia="Arial" w:hAnsi="Arial" w:cs="Arial"/>
                  <w:color w:val="333333"/>
                  <w:sz w:val="16"/>
                  <w:szCs w:val="16"/>
                </w:rPr>
                <w:delText>0.73</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1B931D" w14:textId="1B7AE662" w:rsidR="001A1BD3" w:rsidRPr="001A1BD3" w:rsidDel="001A1BD3" w:rsidRDefault="001A1BD3" w:rsidP="00F83E6A">
            <w:pPr>
              <w:spacing w:after="0" w:line="240" w:lineRule="auto"/>
              <w:jc w:val="center"/>
              <w:rPr>
                <w:del w:id="544" w:author="Razavi, Pedram/Medicine" w:date="2019-06-16T17:10:00Z"/>
                <w:rFonts w:ascii="Arial" w:eastAsia="Arial" w:hAnsi="Arial" w:cs="Arial"/>
                <w:color w:val="333333"/>
                <w:sz w:val="16"/>
                <w:szCs w:val="16"/>
              </w:rPr>
            </w:pPr>
            <w:del w:id="545" w:author="Razavi, Pedram/Medicine" w:date="2019-06-16T17:10:00Z">
              <w:r w:rsidRPr="001A1BD3" w:rsidDel="001A1BD3">
                <w:rPr>
                  <w:rFonts w:ascii="Arial" w:eastAsia="Arial" w:hAnsi="Arial" w:cs="Arial"/>
                  <w:color w:val="333333"/>
                  <w:sz w:val="16"/>
                  <w:szCs w:val="16"/>
                </w:rPr>
                <w:delText>0.72</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79BEC" w14:textId="7242CCEC" w:rsidR="001A1BD3" w:rsidRPr="001A1BD3" w:rsidDel="001A1BD3" w:rsidRDefault="001A1BD3" w:rsidP="00F83E6A">
            <w:pPr>
              <w:spacing w:after="0" w:line="240" w:lineRule="auto"/>
              <w:jc w:val="center"/>
              <w:rPr>
                <w:del w:id="546" w:author="Razavi, Pedram/Medicine" w:date="2019-06-16T17:10:00Z"/>
                <w:rFonts w:ascii="Arial" w:eastAsia="Arial" w:hAnsi="Arial" w:cs="Arial"/>
                <w:color w:val="333333"/>
                <w:sz w:val="16"/>
                <w:szCs w:val="16"/>
              </w:rPr>
            </w:pPr>
            <w:del w:id="547" w:author="Razavi, Pedram/Medicine" w:date="2019-06-16T17:10:00Z">
              <w:r w:rsidRPr="001A1BD3" w:rsidDel="001A1BD3">
                <w:rPr>
                  <w:rFonts w:ascii="Arial" w:eastAsia="Arial" w:hAnsi="Arial" w:cs="Arial"/>
                  <w:color w:val="333333"/>
                  <w:sz w:val="16"/>
                  <w:szCs w:val="16"/>
                </w:rPr>
                <w:delText>0.72</w:delText>
              </w:r>
            </w:del>
          </w:p>
        </w:tc>
      </w:tr>
      <w:tr w:rsidR="001A1BD3" w:rsidRPr="001A1BD3" w:rsidDel="001A1BD3" w14:paraId="44F1FA12" w14:textId="26EF8A34" w:rsidTr="001A1BD3">
        <w:trPr>
          <w:trHeight w:val="144"/>
          <w:del w:id="548"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0E1E987" w14:textId="68DB04E0" w:rsidR="001A1BD3" w:rsidRPr="001A1BD3" w:rsidDel="001A1BD3" w:rsidRDefault="001A1BD3" w:rsidP="00F83E6A">
            <w:pPr>
              <w:spacing w:after="0" w:line="240" w:lineRule="auto"/>
              <w:jc w:val="both"/>
              <w:rPr>
                <w:del w:id="549" w:author="Razavi, Pedram/Medicine" w:date="2019-06-16T17:10:00Z"/>
                <w:rFonts w:ascii="Arial" w:eastAsia="Arial" w:hAnsi="Arial" w:cs="Arial"/>
                <w:color w:val="333333"/>
                <w:sz w:val="16"/>
                <w:szCs w:val="16"/>
              </w:rPr>
            </w:pPr>
            <w:del w:id="550" w:author="Razavi, Pedram/Medicine" w:date="2019-06-16T17:10:00Z">
              <w:r w:rsidRPr="001A1BD3" w:rsidDel="001A1BD3">
                <w:rPr>
                  <w:rFonts w:ascii="Arial" w:eastAsia="Arial" w:hAnsi="Arial" w:cs="Arial"/>
                  <w:color w:val="333333"/>
                  <w:sz w:val="16"/>
                  <w:szCs w:val="16"/>
                </w:rPr>
                <w:delText>Prostate</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5C8E15F" w14:textId="612B4DBC" w:rsidR="001A1BD3" w:rsidRPr="001A1BD3" w:rsidDel="001A1BD3" w:rsidRDefault="001A1BD3" w:rsidP="00F83E6A">
            <w:pPr>
              <w:spacing w:after="0" w:line="240" w:lineRule="auto"/>
              <w:jc w:val="center"/>
              <w:rPr>
                <w:del w:id="551" w:author="Razavi, Pedram/Medicine" w:date="2019-06-16T17:10:00Z"/>
                <w:rFonts w:ascii="Arial" w:eastAsia="Arial" w:hAnsi="Arial" w:cs="Arial"/>
                <w:color w:val="333333"/>
                <w:sz w:val="16"/>
                <w:szCs w:val="16"/>
              </w:rPr>
            </w:pPr>
            <w:del w:id="552" w:author="Razavi, Pedram/Medicine" w:date="2019-06-16T17:10:00Z">
              <w:r w:rsidRPr="001A1BD3" w:rsidDel="001A1BD3">
                <w:rPr>
                  <w:rFonts w:ascii="Arial" w:eastAsia="Arial" w:hAnsi="Arial" w:cs="Arial"/>
                  <w:color w:val="333333"/>
                  <w:sz w:val="16"/>
                  <w:szCs w:val="16"/>
                </w:rPr>
                <w:delText>0.77</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7AC0C5" w14:textId="4AEB7761" w:rsidR="001A1BD3" w:rsidRPr="001A1BD3" w:rsidDel="001A1BD3" w:rsidRDefault="001A1BD3" w:rsidP="00F83E6A">
            <w:pPr>
              <w:spacing w:after="0" w:line="240" w:lineRule="auto"/>
              <w:jc w:val="center"/>
              <w:rPr>
                <w:del w:id="553" w:author="Razavi, Pedram/Medicine" w:date="2019-06-16T17:10:00Z"/>
                <w:rFonts w:ascii="Arial" w:eastAsia="Arial" w:hAnsi="Arial" w:cs="Arial"/>
                <w:color w:val="333333"/>
                <w:sz w:val="16"/>
                <w:szCs w:val="16"/>
              </w:rPr>
            </w:pPr>
            <w:del w:id="554" w:author="Razavi, Pedram/Medicine" w:date="2019-06-16T17:10:00Z">
              <w:r w:rsidRPr="001A1BD3" w:rsidDel="001A1BD3">
                <w:rPr>
                  <w:rFonts w:ascii="Arial" w:eastAsia="Arial" w:hAnsi="Arial" w:cs="Arial"/>
                  <w:color w:val="333333"/>
                  <w:sz w:val="16"/>
                  <w:szCs w:val="16"/>
                </w:rPr>
                <w:delText>0.76</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21570" w14:textId="7844ED5D" w:rsidR="001A1BD3" w:rsidRPr="001A1BD3" w:rsidDel="001A1BD3" w:rsidRDefault="001A1BD3" w:rsidP="00F83E6A">
            <w:pPr>
              <w:spacing w:after="0" w:line="240" w:lineRule="auto"/>
              <w:jc w:val="center"/>
              <w:rPr>
                <w:del w:id="555" w:author="Razavi, Pedram/Medicine" w:date="2019-06-16T17:10:00Z"/>
                <w:rFonts w:ascii="Arial" w:eastAsia="Arial" w:hAnsi="Arial" w:cs="Arial"/>
                <w:color w:val="333333"/>
                <w:sz w:val="16"/>
                <w:szCs w:val="16"/>
              </w:rPr>
            </w:pPr>
            <w:del w:id="556" w:author="Razavi, Pedram/Medicine" w:date="2019-06-16T17:10:00Z">
              <w:r w:rsidRPr="001A1BD3" w:rsidDel="001A1BD3">
                <w:rPr>
                  <w:rFonts w:ascii="Arial" w:eastAsia="Arial" w:hAnsi="Arial" w:cs="Arial"/>
                  <w:color w:val="333333"/>
                  <w:sz w:val="16"/>
                  <w:szCs w:val="16"/>
                </w:rPr>
                <w:delText>0.74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D5BA7" w14:textId="17C62113" w:rsidR="001A1BD3" w:rsidRPr="001A1BD3" w:rsidDel="001A1BD3" w:rsidRDefault="001A1BD3" w:rsidP="00F83E6A">
            <w:pPr>
              <w:spacing w:after="0" w:line="240" w:lineRule="auto"/>
              <w:jc w:val="center"/>
              <w:rPr>
                <w:del w:id="557" w:author="Razavi, Pedram/Medicine" w:date="2019-06-16T17:10:00Z"/>
                <w:rFonts w:ascii="Arial" w:eastAsia="Arial" w:hAnsi="Arial" w:cs="Arial"/>
                <w:color w:val="333333"/>
                <w:sz w:val="16"/>
                <w:szCs w:val="16"/>
              </w:rPr>
            </w:pPr>
            <w:del w:id="558" w:author="Razavi, Pedram/Medicine" w:date="2019-06-16T17:10:00Z">
              <w:r w:rsidRPr="001A1BD3" w:rsidDel="001A1BD3">
                <w:rPr>
                  <w:rFonts w:ascii="Arial" w:eastAsia="Arial" w:hAnsi="Arial" w:cs="Arial"/>
                  <w:color w:val="333333"/>
                  <w:sz w:val="16"/>
                  <w:szCs w:val="16"/>
                </w:rPr>
                <w:delText>0.74</w:delText>
              </w:r>
            </w:del>
          </w:p>
        </w:tc>
      </w:tr>
    </w:tbl>
    <w:p w14:paraId="12136DAB" w14:textId="4E95BE7D" w:rsidR="001A1BD3" w:rsidDel="001A1BD3" w:rsidRDefault="001A1BD3" w:rsidP="001A1BD3">
      <w:pPr>
        <w:spacing w:after="0" w:line="240" w:lineRule="auto"/>
        <w:jc w:val="both"/>
        <w:rPr>
          <w:del w:id="559" w:author="Razavi, Pedram/Medicine" w:date="2019-06-16T17:10:00Z"/>
          <w:rFonts w:ascii="Arial" w:eastAsia="Arial" w:hAnsi="Arial" w:cs="Arial"/>
          <w:color w:val="333333"/>
          <w:sz w:val="20"/>
          <w:szCs w:val="20"/>
        </w:rPr>
      </w:pPr>
    </w:p>
    <w:p w14:paraId="4B6535F7" w14:textId="61B993D4" w:rsidR="001A1BD3" w:rsidDel="001A1BD3" w:rsidRDefault="001A1BD3" w:rsidP="001A1BD3">
      <w:pPr>
        <w:spacing w:after="0" w:line="240" w:lineRule="auto"/>
        <w:jc w:val="both"/>
        <w:rPr>
          <w:del w:id="560" w:author="Razavi, Pedram/Medicine" w:date="2019-06-16T17:10:00Z"/>
          <w:rFonts w:ascii="Arial" w:eastAsia="Arial" w:hAnsi="Arial" w:cs="Arial"/>
          <w:color w:val="333333"/>
          <w:sz w:val="20"/>
          <w:szCs w:val="20"/>
        </w:rPr>
      </w:pPr>
    </w:p>
    <w:p w14:paraId="57C299EE" w14:textId="276924BA" w:rsidR="001A1BD3" w:rsidDel="001A1BD3" w:rsidRDefault="001A1BD3" w:rsidP="001A1BD3">
      <w:pPr>
        <w:spacing w:after="0" w:line="240" w:lineRule="auto"/>
        <w:jc w:val="both"/>
        <w:rPr>
          <w:del w:id="561" w:author="Razavi, Pedram/Medicine" w:date="2019-06-16T17:10:00Z"/>
          <w:rFonts w:ascii="Arial" w:eastAsia="Arial" w:hAnsi="Arial" w:cs="Arial"/>
          <w:color w:val="333333"/>
          <w:sz w:val="20"/>
          <w:szCs w:val="20"/>
        </w:rPr>
      </w:pPr>
    </w:p>
    <w:p w14:paraId="6A6E20DD" w14:textId="07B2BEF4" w:rsidR="001A1BD3" w:rsidDel="001A1BD3" w:rsidRDefault="001A1BD3" w:rsidP="001A1BD3">
      <w:pPr>
        <w:spacing w:after="0" w:line="240" w:lineRule="auto"/>
        <w:jc w:val="both"/>
        <w:rPr>
          <w:del w:id="562" w:author="Razavi, Pedram/Medicine" w:date="2019-06-16T17:10:00Z"/>
          <w:rFonts w:ascii="Arial" w:eastAsia="Arial" w:hAnsi="Arial" w:cs="Arial"/>
          <w:color w:val="333333"/>
          <w:sz w:val="20"/>
          <w:szCs w:val="20"/>
        </w:rPr>
      </w:pPr>
    </w:p>
    <w:p w14:paraId="10BF1AD8" w14:textId="6F543FC6" w:rsidR="001A1BD3" w:rsidDel="001A1BD3" w:rsidRDefault="001A1BD3" w:rsidP="001A1BD3">
      <w:pPr>
        <w:spacing w:after="0" w:line="240" w:lineRule="auto"/>
        <w:jc w:val="both"/>
        <w:rPr>
          <w:del w:id="563" w:author="Razavi, Pedram/Medicine" w:date="2019-06-16T17:10:00Z"/>
          <w:rFonts w:ascii="Arial" w:eastAsia="Arial" w:hAnsi="Arial" w:cs="Arial"/>
          <w:color w:val="333333"/>
          <w:sz w:val="20"/>
          <w:szCs w:val="20"/>
        </w:rPr>
      </w:pPr>
    </w:p>
    <w:p w14:paraId="4FD1CFE0" w14:textId="0E1F846C" w:rsidR="001A1BD3" w:rsidDel="001A1BD3" w:rsidRDefault="001A1BD3" w:rsidP="001A1BD3">
      <w:pPr>
        <w:spacing w:after="0" w:line="240" w:lineRule="auto"/>
        <w:jc w:val="both"/>
        <w:rPr>
          <w:del w:id="564" w:author="Razavi, Pedram/Medicine" w:date="2019-06-16T17:10:00Z"/>
          <w:rFonts w:ascii="Arial" w:eastAsia="Arial" w:hAnsi="Arial" w:cs="Arial"/>
          <w:color w:val="333333"/>
          <w:sz w:val="20"/>
          <w:szCs w:val="20"/>
        </w:rPr>
      </w:pPr>
    </w:p>
    <w:p w14:paraId="62316C57" w14:textId="2E989EBD" w:rsidR="001A1BD3" w:rsidDel="001A1BD3" w:rsidRDefault="001A1BD3" w:rsidP="001A1BD3">
      <w:pPr>
        <w:spacing w:after="0" w:line="240" w:lineRule="auto"/>
        <w:jc w:val="both"/>
        <w:rPr>
          <w:del w:id="565" w:author="Razavi, Pedram/Medicine" w:date="2019-06-16T17:09:00Z"/>
          <w:rFonts w:ascii="Arial" w:eastAsia="Arial" w:hAnsi="Arial" w:cs="Arial"/>
          <w:color w:val="333333"/>
          <w:sz w:val="20"/>
          <w:szCs w:val="20"/>
        </w:rPr>
      </w:pPr>
    </w:p>
    <w:p w14:paraId="7636D945" w14:textId="300E7700" w:rsidR="001A1BD3" w:rsidDel="001A1BD3" w:rsidRDefault="001A1BD3" w:rsidP="001A1BD3">
      <w:pPr>
        <w:spacing w:after="0" w:line="240" w:lineRule="auto"/>
        <w:jc w:val="both"/>
        <w:rPr>
          <w:del w:id="566" w:author="Razavi, Pedram/Medicine" w:date="2019-06-16T17:09:00Z"/>
          <w:rFonts w:ascii="Arial" w:eastAsia="Arial" w:hAnsi="Arial" w:cs="Arial"/>
          <w:color w:val="333333"/>
          <w:sz w:val="20"/>
          <w:szCs w:val="20"/>
        </w:rPr>
      </w:pPr>
    </w:p>
    <w:p w14:paraId="0E62E688" w14:textId="1450E235" w:rsidR="001A1BD3" w:rsidDel="001A1BD3" w:rsidRDefault="001A1BD3" w:rsidP="001A1BD3">
      <w:pPr>
        <w:spacing w:after="0" w:line="240" w:lineRule="auto"/>
        <w:jc w:val="both"/>
        <w:rPr>
          <w:del w:id="567" w:author="Razavi, Pedram/Medicine" w:date="2019-06-16T17:10:00Z"/>
          <w:rFonts w:ascii="Arial" w:eastAsia="Arial" w:hAnsi="Arial" w:cs="Arial"/>
          <w:color w:val="333333"/>
          <w:sz w:val="20"/>
          <w:szCs w:val="20"/>
        </w:rPr>
      </w:pPr>
      <w:del w:id="568" w:author="Razavi, Pedram/Medicine" w:date="2019-06-16T17:10:00Z">
        <w:r w:rsidDel="001A1BD3">
          <w:rPr>
            <w:rFonts w:ascii="Arial" w:eastAsia="Arial" w:hAnsi="Arial" w:cs="Arial"/>
            <w:color w:val="333333"/>
            <w:sz w:val="20"/>
            <w:szCs w:val="20"/>
          </w:rPr>
          <w:delText>Table 6: Positive percent agreement of biopsy-matched driver variants in cfDNA</w:delText>
        </w:r>
      </w:del>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1A1BD3" w:rsidRPr="001A1BD3" w:rsidDel="001A1BD3" w14:paraId="1815A31D" w14:textId="2A873AE4" w:rsidTr="001A1BD3">
        <w:trPr>
          <w:trHeight w:val="144"/>
          <w:del w:id="569"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332A5BC" w14:textId="4C1689B0" w:rsidR="001A1BD3" w:rsidRPr="001A1BD3" w:rsidDel="001A1BD3" w:rsidRDefault="001A1BD3" w:rsidP="00F83E6A">
            <w:pPr>
              <w:spacing w:after="0" w:line="240" w:lineRule="auto"/>
              <w:jc w:val="both"/>
              <w:rPr>
                <w:del w:id="570" w:author="Razavi, Pedram/Medicine" w:date="2019-06-16T17:10:00Z"/>
                <w:rFonts w:ascii="Arial" w:eastAsia="Arial" w:hAnsi="Arial" w:cs="Arial"/>
                <w:color w:val="FFFFFF"/>
                <w:sz w:val="16"/>
                <w:szCs w:val="16"/>
              </w:rPr>
            </w:pPr>
            <w:del w:id="571" w:author="Razavi, Pedram/Medicine" w:date="2019-06-16T17:10:00Z">
              <w:r w:rsidRPr="001A1BD3" w:rsidDel="001A1BD3">
                <w:rPr>
                  <w:rFonts w:ascii="Arial" w:eastAsia="Arial" w:hAnsi="Arial" w:cs="Arial"/>
                  <w:color w:val="FFFFFF"/>
                  <w:sz w:val="16"/>
                  <w:szCs w:val="16"/>
                </w:rPr>
                <w:delText>Cohort</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90CC4DC" w14:textId="65464C7A" w:rsidR="001A1BD3" w:rsidRPr="001A1BD3" w:rsidDel="001A1BD3" w:rsidRDefault="001A1BD3" w:rsidP="00F83E6A">
            <w:pPr>
              <w:spacing w:after="0" w:line="240" w:lineRule="auto"/>
              <w:jc w:val="center"/>
              <w:rPr>
                <w:del w:id="572" w:author="Razavi, Pedram/Medicine" w:date="2019-06-16T17:10:00Z"/>
                <w:rFonts w:ascii="Arial" w:eastAsia="Arial" w:hAnsi="Arial" w:cs="Arial"/>
                <w:color w:val="FFFFFF"/>
                <w:sz w:val="16"/>
                <w:szCs w:val="16"/>
              </w:rPr>
            </w:pPr>
            <w:del w:id="573" w:author="Razavi, Pedram/Medicine" w:date="2019-06-16T17:10:00Z">
              <w:r w:rsidRPr="001A1BD3" w:rsidDel="001A1BD3">
                <w:rPr>
                  <w:rFonts w:ascii="Arial" w:eastAsia="Arial" w:hAnsi="Arial" w:cs="Arial"/>
                  <w:color w:val="FFFFFF"/>
                  <w:sz w:val="16"/>
                  <w:szCs w:val="16"/>
                </w:rPr>
                <w:delText>Candidate SNVs</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9E9022C" w14:textId="27BA9CFC" w:rsidR="001A1BD3" w:rsidRPr="001A1BD3" w:rsidDel="001A1BD3" w:rsidRDefault="001A1BD3" w:rsidP="00F83E6A">
            <w:pPr>
              <w:spacing w:after="0" w:line="240" w:lineRule="auto"/>
              <w:jc w:val="center"/>
              <w:rPr>
                <w:del w:id="574" w:author="Razavi, Pedram/Medicine" w:date="2019-06-16T17:10:00Z"/>
                <w:rFonts w:ascii="Arial" w:eastAsia="Arial" w:hAnsi="Arial" w:cs="Arial"/>
                <w:color w:val="FFFFFF"/>
                <w:sz w:val="16"/>
                <w:szCs w:val="16"/>
              </w:rPr>
            </w:pPr>
            <w:del w:id="575" w:author="Razavi, Pedram/Medicine" w:date="2019-06-16T17:10:00Z">
              <w:r w:rsidRPr="001A1BD3" w:rsidDel="001A1BD3">
                <w:rPr>
                  <w:rFonts w:ascii="Arial Unicode MS" w:eastAsia="Arial Unicode MS" w:hAnsi="Arial Unicode MS" w:cs="Arial Unicode MS"/>
                  <w:color w:val="FFFFFF"/>
                  <w:sz w:val="16"/>
                  <w:szCs w:val="16"/>
                </w:rPr>
                <w:delText xml:space="preserve">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4B04F8B9" w14:textId="328CE3D5" w:rsidR="001A1BD3" w:rsidRPr="001A1BD3" w:rsidDel="001A1BD3" w:rsidRDefault="001A1BD3" w:rsidP="00F83E6A">
            <w:pPr>
              <w:spacing w:after="0" w:line="240" w:lineRule="auto"/>
              <w:jc w:val="center"/>
              <w:rPr>
                <w:del w:id="576" w:author="Razavi, Pedram/Medicine" w:date="2019-06-16T17:10:00Z"/>
                <w:rFonts w:ascii="Arial" w:eastAsia="Arial" w:hAnsi="Arial" w:cs="Arial"/>
                <w:color w:val="FFFFFF"/>
                <w:sz w:val="16"/>
                <w:szCs w:val="16"/>
              </w:rPr>
            </w:pPr>
            <w:del w:id="577" w:author="Razavi, Pedram/Medicine" w:date="2019-06-16T17:10:00Z">
              <w:r w:rsidRPr="001A1BD3" w:rsidDel="001A1BD3">
                <w:rPr>
                  <w:rFonts w:ascii="Arial Unicode MS" w:eastAsia="Arial Unicode MS" w:hAnsi="Arial Unicode MS" w:cs="Arial Unicode MS"/>
                  <w:color w:val="FFFFFF"/>
                  <w:sz w:val="16"/>
                  <w:szCs w:val="16"/>
                </w:rPr>
                <w:delText xml:space="preserve">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8C6A787" w14:textId="642CECD9" w:rsidR="001A1BD3" w:rsidRPr="001A1BD3" w:rsidDel="001A1BD3" w:rsidRDefault="001A1BD3" w:rsidP="00F83E6A">
            <w:pPr>
              <w:spacing w:after="0" w:line="240" w:lineRule="auto"/>
              <w:jc w:val="center"/>
              <w:rPr>
                <w:del w:id="578" w:author="Razavi, Pedram/Medicine" w:date="2019-06-16T17:10:00Z"/>
                <w:rFonts w:ascii="Arial" w:eastAsia="Arial" w:hAnsi="Arial" w:cs="Arial"/>
                <w:color w:val="FFFFFF"/>
                <w:sz w:val="16"/>
                <w:szCs w:val="16"/>
              </w:rPr>
            </w:pPr>
            <w:del w:id="579" w:author="Razavi, Pedram/Medicine" w:date="2019-06-16T17:10:00Z">
              <w:r w:rsidRPr="001A1BD3" w:rsidDel="001A1BD3">
                <w:rPr>
                  <w:rFonts w:ascii="Arial Unicode MS" w:eastAsia="Arial Unicode MS" w:hAnsi="Arial Unicode MS" w:cs="Arial Unicode MS"/>
                  <w:color w:val="FFFFFF"/>
                  <w:sz w:val="16"/>
                  <w:szCs w:val="16"/>
                </w:rPr>
                <w:delText xml:space="preserve">Non-synonymous cfDNA SNVs ≥ </w:delTex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A1BD3" w:rsidDel="001A1BD3">
                <w:rPr>
                  <w:rFonts w:ascii="Arial" w:eastAsia="Arial" w:hAnsi="Arial" w:cs="Arial"/>
                  <w:color w:val="FFFFFF"/>
                  <w:sz w:val="16"/>
                  <w:szCs w:val="16"/>
                </w:rPr>
                <w:delText xml:space="preserve"> WBC-filtered</w:delText>
              </w:r>
            </w:del>
          </w:p>
        </w:tc>
      </w:tr>
      <w:tr w:rsidR="001A1BD3" w:rsidRPr="001A1BD3" w:rsidDel="001A1BD3" w14:paraId="5B242A01" w14:textId="6033227B" w:rsidTr="001A1BD3">
        <w:trPr>
          <w:trHeight w:val="144"/>
          <w:del w:id="580"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1F4470" w14:textId="753356E7" w:rsidR="001A1BD3" w:rsidRPr="001A1BD3" w:rsidDel="001A1BD3" w:rsidRDefault="001A1BD3" w:rsidP="00F83E6A">
            <w:pPr>
              <w:spacing w:after="0" w:line="240" w:lineRule="auto"/>
              <w:jc w:val="both"/>
              <w:rPr>
                <w:del w:id="581" w:author="Razavi, Pedram/Medicine" w:date="2019-06-16T17:10:00Z"/>
                <w:rFonts w:ascii="Arial" w:eastAsia="Arial" w:hAnsi="Arial" w:cs="Arial"/>
                <w:color w:val="333333"/>
                <w:sz w:val="16"/>
                <w:szCs w:val="16"/>
              </w:rPr>
            </w:pPr>
            <w:del w:id="582" w:author="Razavi, Pedram/Medicine" w:date="2019-06-16T17:10:00Z">
              <w:r w:rsidRPr="001A1BD3" w:rsidDel="001A1BD3">
                <w:rPr>
                  <w:rFonts w:ascii="Arial" w:eastAsia="Arial" w:hAnsi="Arial" w:cs="Arial"/>
                  <w:color w:val="333333"/>
                  <w:sz w:val="16"/>
                  <w:szCs w:val="16"/>
                </w:rPr>
                <w:delText>Breast</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791394D" w14:textId="220609F1" w:rsidR="001A1BD3" w:rsidRPr="001A1BD3" w:rsidDel="001A1BD3" w:rsidRDefault="001A1BD3" w:rsidP="00F83E6A">
            <w:pPr>
              <w:spacing w:after="0" w:line="240" w:lineRule="auto"/>
              <w:jc w:val="center"/>
              <w:rPr>
                <w:del w:id="583" w:author="Razavi, Pedram/Medicine" w:date="2019-06-16T17:10:00Z"/>
                <w:rFonts w:ascii="Arial" w:eastAsia="Arial" w:hAnsi="Arial" w:cs="Arial"/>
                <w:color w:val="333333"/>
                <w:sz w:val="16"/>
                <w:szCs w:val="16"/>
              </w:rPr>
            </w:pPr>
            <w:del w:id="584"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503D28" w14:textId="1D73F93E" w:rsidR="001A1BD3" w:rsidRPr="001A1BD3" w:rsidDel="001A1BD3" w:rsidRDefault="001A1BD3" w:rsidP="00F83E6A">
            <w:pPr>
              <w:spacing w:after="0" w:line="240" w:lineRule="auto"/>
              <w:jc w:val="center"/>
              <w:rPr>
                <w:del w:id="585" w:author="Razavi, Pedram/Medicine" w:date="2019-06-16T17:10:00Z"/>
                <w:rFonts w:ascii="Arial" w:eastAsia="Arial" w:hAnsi="Arial" w:cs="Arial"/>
                <w:color w:val="333333"/>
                <w:sz w:val="16"/>
                <w:szCs w:val="16"/>
              </w:rPr>
            </w:pPr>
            <w:del w:id="586"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46D683" w14:textId="3E9B5667" w:rsidR="001A1BD3" w:rsidRPr="001A1BD3" w:rsidDel="001A1BD3" w:rsidRDefault="001A1BD3" w:rsidP="00F83E6A">
            <w:pPr>
              <w:spacing w:after="0" w:line="240" w:lineRule="auto"/>
              <w:jc w:val="center"/>
              <w:rPr>
                <w:del w:id="587" w:author="Razavi, Pedram/Medicine" w:date="2019-06-16T17:10:00Z"/>
                <w:rFonts w:ascii="Arial" w:eastAsia="Arial" w:hAnsi="Arial" w:cs="Arial"/>
                <w:color w:val="333333"/>
                <w:sz w:val="16"/>
                <w:szCs w:val="16"/>
              </w:rPr>
            </w:pPr>
            <w:del w:id="588"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6A03528" w14:textId="24E78056" w:rsidR="001A1BD3" w:rsidRPr="001A1BD3" w:rsidDel="001A1BD3" w:rsidRDefault="001A1BD3" w:rsidP="00F83E6A">
            <w:pPr>
              <w:spacing w:after="0" w:line="240" w:lineRule="auto"/>
              <w:jc w:val="center"/>
              <w:rPr>
                <w:del w:id="589" w:author="Razavi, Pedram/Medicine" w:date="2019-06-16T17:10:00Z"/>
                <w:rFonts w:ascii="Arial" w:eastAsia="Arial" w:hAnsi="Arial" w:cs="Arial"/>
                <w:color w:val="333333"/>
                <w:sz w:val="16"/>
                <w:szCs w:val="16"/>
              </w:rPr>
            </w:pPr>
            <w:del w:id="590" w:author="Razavi, Pedram/Medicine" w:date="2019-06-16T17:10:00Z">
              <w:r w:rsidRPr="001A1BD3" w:rsidDel="001A1BD3">
                <w:rPr>
                  <w:rFonts w:ascii="Arial" w:eastAsia="Arial" w:hAnsi="Arial" w:cs="Arial"/>
                  <w:color w:val="333333"/>
                  <w:sz w:val="16"/>
                  <w:szCs w:val="16"/>
                </w:rPr>
                <w:delText>1</w:delText>
              </w:r>
            </w:del>
          </w:p>
        </w:tc>
      </w:tr>
      <w:tr w:rsidR="001A1BD3" w:rsidRPr="001A1BD3" w:rsidDel="001A1BD3" w14:paraId="61DD2898" w14:textId="5BDA204B" w:rsidTr="001A1BD3">
        <w:trPr>
          <w:trHeight w:val="144"/>
          <w:del w:id="591"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6C467A" w14:textId="422E2C2D" w:rsidR="001A1BD3" w:rsidRPr="001A1BD3" w:rsidDel="001A1BD3" w:rsidRDefault="001A1BD3" w:rsidP="00F83E6A">
            <w:pPr>
              <w:spacing w:after="0" w:line="240" w:lineRule="auto"/>
              <w:jc w:val="both"/>
              <w:rPr>
                <w:del w:id="592" w:author="Razavi, Pedram/Medicine" w:date="2019-06-16T17:10:00Z"/>
                <w:rFonts w:ascii="Arial" w:eastAsia="Arial" w:hAnsi="Arial" w:cs="Arial"/>
                <w:color w:val="333333"/>
                <w:sz w:val="16"/>
                <w:szCs w:val="16"/>
              </w:rPr>
            </w:pPr>
            <w:del w:id="593" w:author="Razavi, Pedram/Medicine" w:date="2019-06-16T17:10:00Z">
              <w:r w:rsidRPr="001A1BD3" w:rsidDel="001A1BD3">
                <w:rPr>
                  <w:rFonts w:ascii="Arial" w:eastAsia="Arial" w:hAnsi="Arial" w:cs="Arial"/>
                  <w:color w:val="333333"/>
                  <w:sz w:val="16"/>
                  <w:szCs w:val="16"/>
                </w:rPr>
                <w:delText>Lung</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D86F30" w14:textId="3BD1F7D9" w:rsidR="001A1BD3" w:rsidRPr="001A1BD3" w:rsidDel="001A1BD3" w:rsidRDefault="001A1BD3" w:rsidP="00F83E6A">
            <w:pPr>
              <w:spacing w:after="0" w:line="240" w:lineRule="auto"/>
              <w:jc w:val="center"/>
              <w:rPr>
                <w:del w:id="594" w:author="Razavi, Pedram/Medicine" w:date="2019-06-16T17:10:00Z"/>
                <w:rFonts w:ascii="Arial" w:eastAsia="Arial" w:hAnsi="Arial" w:cs="Arial"/>
                <w:color w:val="333333"/>
                <w:sz w:val="16"/>
                <w:szCs w:val="16"/>
              </w:rPr>
            </w:pPr>
            <w:del w:id="595" w:author="Razavi, Pedram/Medicine" w:date="2019-06-16T17:10:00Z">
              <w:r w:rsidRPr="001A1BD3" w:rsidDel="001A1BD3">
                <w:rPr>
                  <w:rFonts w:ascii="Arial" w:eastAsia="Arial" w:hAnsi="Arial" w:cs="Arial"/>
                  <w:color w:val="333333"/>
                  <w:sz w:val="16"/>
                  <w:szCs w:val="16"/>
                </w:rPr>
                <w:delText>0.73</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2E7F79" w14:textId="7C97A6D9" w:rsidR="001A1BD3" w:rsidRPr="001A1BD3" w:rsidDel="001A1BD3" w:rsidRDefault="001A1BD3" w:rsidP="00F83E6A">
            <w:pPr>
              <w:spacing w:after="0" w:line="240" w:lineRule="auto"/>
              <w:jc w:val="center"/>
              <w:rPr>
                <w:del w:id="596" w:author="Razavi, Pedram/Medicine" w:date="2019-06-16T17:10:00Z"/>
                <w:rFonts w:ascii="Arial" w:eastAsia="Arial" w:hAnsi="Arial" w:cs="Arial"/>
                <w:color w:val="333333"/>
                <w:sz w:val="16"/>
                <w:szCs w:val="16"/>
              </w:rPr>
            </w:pPr>
            <w:del w:id="597" w:author="Razavi, Pedram/Medicine" w:date="2019-06-16T17:10:00Z">
              <w:r w:rsidRPr="001A1BD3" w:rsidDel="001A1BD3">
                <w:rPr>
                  <w:rFonts w:ascii="Arial" w:eastAsia="Arial" w:hAnsi="Arial" w:cs="Arial"/>
                  <w:color w:val="333333"/>
                  <w:sz w:val="16"/>
                  <w:szCs w:val="16"/>
                </w:rPr>
                <w:delText>0.64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D0254" w14:textId="5D17B306" w:rsidR="001A1BD3" w:rsidRPr="001A1BD3" w:rsidDel="001A1BD3" w:rsidRDefault="001A1BD3" w:rsidP="00F83E6A">
            <w:pPr>
              <w:spacing w:after="0" w:line="240" w:lineRule="auto"/>
              <w:jc w:val="center"/>
              <w:rPr>
                <w:del w:id="598" w:author="Razavi, Pedram/Medicine" w:date="2019-06-16T17:10:00Z"/>
                <w:rFonts w:ascii="Arial" w:eastAsia="Arial" w:hAnsi="Arial" w:cs="Arial"/>
                <w:color w:val="333333"/>
                <w:sz w:val="16"/>
                <w:szCs w:val="16"/>
              </w:rPr>
            </w:pPr>
            <w:del w:id="599" w:author="Razavi, Pedram/Medicine" w:date="2019-06-16T17:10:00Z">
              <w:r w:rsidRPr="001A1BD3" w:rsidDel="001A1BD3">
                <w:rPr>
                  <w:rFonts w:ascii="Arial" w:eastAsia="Arial" w:hAnsi="Arial" w:cs="Arial"/>
                  <w:color w:val="333333"/>
                  <w:sz w:val="16"/>
                  <w:szCs w:val="16"/>
                </w:rPr>
                <w:delText>0.64</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AEFAEC" w14:textId="1D297E2C" w:rsidR="001A1BD3" w:rsidRPr="001A1BD3" w:rsidDel="001A1BD3" w:rsidRDefault="001A1BD3" w:rsidP="00F83E6A">
            <w:pPr>
              <w:spacing w:after="0" w:line="240" w:lineRule="auto"/>
              <w:jc w:val="center"/>
              <w:rPr>
                <w:del w:id="600" w:author="Razavi, Pedram/Medicine" w:date="2019-06-16T17:10:00Z"/>
                <w:rFonts w:ascii="Arial" w:eastAsia="Arial" w:hAnsi="Arial" w:cs="Arial"/>
                <w:color w:val="333333"/>
                <w:sz w:val="16"/>
                <w:szCs w:val="16"/>
              </w:rPr>
            </w:pPr>
            <w:del w:id="601" w:author="Razavi, Pedram/Medicine" w:date="2019-06-16T17:10:00Z">
              <w:r w:rsidRPr="001A1BD3" w:rsidDel="001A1BD3">
                <w:rPr>
                  <w:rFonts w:ascii="Arial" w:eastAsia="Arial" w:hAnsi="Arial" w:cs="Arial"/>
                  <w:color w:val="333333"/>
                  <w:sz w:val="16"/>
                  <w:szCs w:val="16"/>
                </w:rPr>
                <w:delText>0.64</w:delText>
              </w:r>
            </w:del>
          </w:p>
        </w:tc>
      </w:tr>
      <w:tr w:rsidR="001A1BD3" w:rsidRPr="001A1BD3" w:rsidDel="001A1BD3" w14:paraId="7E6A77D2" w14:textId="1319234A" w:rsidTr="001A1BD3">
        <w:trPr>
          <w:trHeight w:val="144"/>
          <w:del w:id="602" w:author="Razavi, Pedram/Medicine" w:date="2019-06-16T17:10:00Z"/>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6B2888" w14:textId="127046E0" w:rsidR="001A1BD3" w:rsidRPr="001A1BD3" w:rsidDel="001A1BD3" w:rsidRDefault="001A1BD3" w:rsidP="00F83E6A">
            <w:pPr>
              <w:spacing w:after="0" w:line="240" w:lineRule="auto"/>
              <w:jc w:val="both"/>
              <w:rPr>
                <w:del w:id="603" w:author="Razavi, Pedram/Medicine" w:date="2019-06-16T17:10:00Z"/>
                <w:rFonts w:ascii="Arial" w:eastAsia="Arial" w:hAnsi="Arial" w:cs="Arial"/>
                <w:color w:val="333333"/>
                <w:sz w:val="16"/>
                <w:szCs w:val="16"/>
              </w:rPr>
            </w:pPr>
            <w:del w:id="604" w:author="Razavi, Pedram/Medicine" w:date="2019-06-16T17:10:00Z">
              <w:r w:rsidRPr="001A1BD3" w:rsidDel="001A1BD3">
                <w:rPr>
                  <w:rFonts w:ascii="Arial" w:eastAsia="Arial" w:hAnsi="Arial" w:cs="Arial"/>
                  <w:color w:val="333333"/>
                  <w:sz w:val="16"/>
                  <w:szCs w:val="16"/>
                </w:rPr>
                <w:delText>Prostate</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5FED707" w14:textId="74899D18" w:rsidR="001A1BD3" w:rsidRPr="001A1BD3" w:rsidDel="001A1BD3" w:rsidRDefault="001A1BD3" w:rsidP="00F83E6A">
            <w:pPr>
              <w:spacing w:after="0" w:line="240" w:lineRule="auto"/>
              <w:jc w:val="center"/>
              <w:rPr>
                <w:del w:id="605" w:author="Razavi, Pedram/Medicine" w:date="2019-06-16T17:10:00Z"/>
                <w:rFonts w:ascii="Arial" w:eastAsia="Arial" w:hAnsi="Arial" w:cs="Arial"/>
                <w:color w:val="333333"/>
                <w:sz w:val="16"/>
                <w:szCs w:val="16"/>
              </w:rPr>
            </w:pPr>
            <w:del w:id="606"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C8BF77F" w14:textId="1EAC1B4D" w:rsidR="001A1BD3" w:rsidRPr="001A1BD3" w:rsidDel="001A1BD3" w:rsidRDefault="001A1BD3" w:rsidP="00F83E6A">
            <w:pPr>
              <w:spacing w:after="0" w:line="240" w:lineRule="auto"/>
              <w:jc w:val="center"/>
              <w:rPr>
                <w:del w:id="607" w:author="Razavi, Pedram/Medicine" w:date="2019-06-16T17:10:00Z"/>
                <w:rFonts w:ascii="Arial" w:eastAsia="Arial" w:hAnsi="Arial" w:cs="Arial"/>
                <w:color w:val="333333"/>
                <w:sz w:val="16"/>
                <w:szCs w:val="16"/>
              </w:rPr>
            </w:pPr>
            <w:del w:id="608"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0A26F57" w14:textId="565DC5B3" w:rsidR="001A1BD3" w:rsidRPr="001A1BD3" w:rsidDel="001A1BD3" w:rsidRDefault="001A1BD3" w:rsidP="00F83E6A">
            <w:pPr>
              <w:spacing w:after="0" w:line="240" w:lineRule="auto"/>
              <w:jc w:val="center"/>
              <w:rPr>
                <w:del w:id="609" w:author="Razavi, Pedram/Medicine" w:date="2019-06-16T17:10:00Z"/>
                <w:rFonts w:ascii="Arial" w:eastAsia="Arial" w:hAnsi="Arial" w:cs="Arial"/>
                <w:color w:val="333333"/>
                <w:sz w:val="16"/>
                <w:szCs w:val="16"/>
              </w:rPr>
            </w:pPr>
            <w:del w:id="610" w:author="Razavi, Pedram/Medicine" w:date="2019-06-16T17:10:00Z">
              <w:r w:rsidRPr="001A1BD3" w:rsidDel="001A1BD3">
                <w:rPr>
                  <w:rFonts w:ascii="Arial" w:eastAsia="Arial" w:hAnsi="Arial" w:cs="Arial"/>
                  <w:color w:val="333333"/>
                  <w:sz w:val="16"/>
                  <w:szCs w:val="16"/>
                </w:rPr>
                <w:delText>1</w:delText>
              </w:r>
            </w:del>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966341" w14:textId="607567BA" w:rsidR="001A1BD3" w:rsidRPr="001A1BD3" w:rsidDel="001A1BD3" w:rsidRDefault="001A1BD3" w:rsidP="00F83E6A">
            <w:pPr>
              <w:spacing w:after="0" w:line="240" w:lineRule="auto"/>
              <w:jc w:val="center"/>
              <w:rPr>
                <w:del w:id="611" w:author="Razavi, Pedram/Medicine" w:date="2019-06-16T17:10:00Z"/>
                <w:rFonts w:ascii="Arial" w:eastAsia="Arial" w:hAnsi="Arial" w:cs="Arial"/>
                <w:color w:val="333333"/>
                <w:sz w:val="16"/>
                <w:szCs w:val="16"/>
              </w:rPr>
            </w:pPr>
            <w:del w:id="612" w:author="Razavi, Pedram/Medicine" w:date="2019-06-16T17:10:00Z">
              <w:r w:rsidRPr="001A1BD3" w:rsidDel="001A1BD3">
                <w:rPr>
                  <w:rFonts w:ascii="Arial" w:eastAsia="Arial" w:hAnsi="Arial" w:cs="Arial"/>
                  <w:color w:val="333333"/>
                  <w:sz w:val="16"/>
                  <w:szCs w:val="16"/>
                </w:rPr>
                <w:delText>1</w:delText>
              </w:r>
            </w:del>
          </w:p>
        </w:tc>
      </w:tr>
    </w:tbl>
    <w:p w14:paraId="3FBA9D96" w14:textId="466B83C2" w:rsidR="001A1BD3" w:rsidDel="001A1BD3" w:rsidRDefault="001A1BD3" w:rsidP="001A1BD3">
      <w:pPr>
        <w:spacing w:after="0" w:line="240" w:lineRule="auto"/>
        <w:rPr>
          <w:del w:id="613" w:author="Razavi, Pedram/Medicine" w:date="2019-06-16T17:10:00Z"/>
          <w:rFonts w:ascii="Arial" w:eastAsia="Arial" w:hAnsi="Arial" w:cs="Arial"/>
          <w:color w:val="0033CC"/>
        </w:rPr>
      </w:pPr>
    </w:p>
    <w:p w14:paraId="43CC67DA" w14:textId="25AA73F5" w:rsidR="001A1BD3" w:rsidDel="001A1BD3" w:rsidRDefault="001A1BD3" w:rsidP="001A1BD3">
      <w:pPr>
        <w:spacing w:after="0" w:line="240" w:lineRule="auto"/>
        <w:rPr>
          <w:del w:id="614" w:author="Razavi, Pedram/Medicine" w:date="2019-06-16T17:10:00Z"/>
          <w:rFonts w:ascii="Arial" w:eastAsia="Arial" w:hAnsi="Arial" w:cs="Arial"/>
          <w:color w:val="0033CC"/>
        </w:rPr>
      </w:pPr>
    </w:p>
    <w:p w14:paraId="364278F2" w14:textId="701C4B36" w:rsidR="001A1BD3" w:rsidRDefault="001A1BD3" w:rsidP="001A1BD3">
      <w:pPr>
        <w:spacing w:after="0" w:line="240" w:lineRule="auto"/>
        <w:rPr>
          <w:rFonts w:ascii="Arial" w:eastAsia="Arial" w:hAnsi="Arial" w:cs="Arial"/>
          <w:color w:val="0033CC"/>
        </w:rPr>
      </w:pPr>
      <w:ins w:id="615" w:author="Razavi, Pedram/Medicine" w:date="2019-06-16T17:09:00Z">
        <w:r w:rsidRPr="0094690E">
          <w:rPr>
            <w:noProof/>
            <w:sz w:val="18"/>
            <w:szCs w:val="18"/>
            <w:rPrChange w:id="616" w:author="Razavi, Pedram/Medicine" w:date="2019-06-14T12:24:00Z">
              <w:rPr>
                <w:noProof/>
              </w:rPr>
            </w:rPrChange>
          </w:rPr>
          <w:drawing>
            <wp:anchor distT="114300" distB="114300" distL="114300" distR="114300" simplePos="0" relativeHeight="251676672" behindDoc="0" locked="0" layoutInCell="1" hidden="0" allowOverlap="1" wp14:anchorId="087E3D93" wp14:editId="6E0CD3B1">
              <wp:simplePos x="0" y="0"/>
              <wp:positionH relativeFrom="column">
                <wp:posOffset>0</wp:posOffset>
              </wp:positionH>
              <wp:positionV relativeFrom="paragraph">
                <wp:posOffset>280035</wp:posOffset>
              </wp:positionV>
              <wp:extent cx="5886450" cy="4343400"/>
              <wp:effectExtent l="0" t="0" r="0" b="0"/>
              <wp:wrapTopAndBottom distT="114300" distB="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r="961" b="-1333"/>
                      <a:stretch>
                        <a:fillRect/>
                      </a:stretch>
                    </pic:blipFill>
                    <pic:spPr>
                      <a:xfrm>
                        <a:off x="0" y="0"/>
                        <a:ext cx="5886450" cy="4343400"/>
                      </a:xfrm>
                      <a:prstGeom prst="rect">
                        <a:avLst/>
                      </a:prstGeom>
                      <a:ln/>
                    </pic:spPr>
                  </pic:pic>
                </a:graphicData>
              </a:graphic>
            </wp:anchor>
          </w:drawing>
        </w:r>
      </w:ins>
    </w:p>
    <w:p w14:paraId="424A271E" w14:textId="248A8B04" w:rsidR="001A1BD3" w:rsidDel="001A1BD3" w:rsidRDefault="001A1BD3" w:rsidP="001A1BD3">
      <w:pPr>
        <w:spacing w:after="0" w:line="240" w:lineRule="auto"/>
        <w:rPr>
          <w:del w:id="617" w:author="Razavi, Pedram/Medicine" w:date="2019-06-16T17:09:00Z"/>
          <w:rFonts w:ascii="Arial" w:eastAsia="Arial" w:hAnsi="Arial" w:cs="Arial"/>
          <w:color w:val="0033CC"/>
        </w:rPr>
      </w:pPr>
    </w:p>
    <w:p w14:paraId="00CFBA5A" w14:textId="7203DC56" w:rsidR="001A1BD3" w:rsidDel="001A1BD3" w:rsidRDefault="001A1BD3">
      <w:pPr>
        <w:spacing w:after="0" w:line="240" w:lineRule="auto"/>
        <w:rPr>
          <w:del w:id="618" w:author="Razavi, Pedram/Medicine" w:date="2019-06-16T17:09:00Z"/>
          <w:rFonts w:ascii="Arial" w:eastAsia="Arial" w:hAnsi="Arial" w:cs="Arial"/>
          <w:color w:val="0033CC"/>
        </w:rPr>
        <w:pPrChange w:id="619" w:author="Razavi, Pedram/Medicine" w:date="2019-06-16T15:04:00Z">
          <w:pPr>
            <w:spacing w:after="0" w:line="240" w:lineRule="auto"/>
            <w:jc w:val="both"/>
          </w:pPr>
        </w:pPrChange>
      </w:pPr>
    </w:p>
    <w:p w14:paraId="437BBC39" w14:textId="0D32908C" w:rsidR="00413E5F" w:rsidDel="0094690E" w:rsidRDefault="00413E5F">
      <w:pPr>
        <w:spacing w:after="0" w:line="240" w:lineRule="auto"/>
        <w:rPr>
          <w:moveFrom w:id="620" w:author="Razavi, Pedram/Medicine" w:date="2019-06-14T12:25:00Z"/>
          <w:rFonts w:ascii="Arial" w:eastAsia="Arial" w:hAnsi="Arial" w:cs="Arial"/>
          <w:color w:val="0033CC"/>
        </w:rPr>
        <w:pPrChange w:id="621" w:author="Razavi, Pedram/Medicine" w:date="2019-06-16T15:04:00Z">
          <w:pPr>
            <w:spacing w:after="0" w:line="240" w:lineRule="auto"/>
            <w:jc w:val="both"/>
          </w:pPr>
        </w:pPrChange>
      </w:pPr>
      <w:moveFromRangeStart w:id="622" w:author="Razavi, Pedram/Medicine" w:date="2019-06-14T12:25:00Z" w:name="move11407533"/>
    </w:p>
    <w:p w14:paraId="7CF0AAEC" w14:textId="2BA9D4D3" w:rsidR="00413E5F" w:rsidDel="0094690E" w:rsidRDefault="00B4071F">
      <w:pPr>
        <w:spacing w:after="0" w:line="240" w:lineRule="auto"/>
        <w:rPr>
          <w:moveFrom w:id="623" w:author="Razavi, Pedram/Medicine" w:date="2019-06-14T12:25:00Z"/>
          <w:rFonts w:ascii="Arial" w:eastAsia="Arial" w:hAnsi="Arial" w:cs="Arial"/>
          <w:sz w:val="20"/>
          <w:szCs w:val="20"/>
        </w:rPr>
        <w:pPrChange w:id="624" w:author="Razavi, Pedram/Medicine" w:date="2019-06-16T15:04:00Z">
          <w:pPr>
            <w:spacing w:after="0" w:line="240" w:lineRule="auto"/>
            <w:jc w:val="both"/>
          </w:pPr>
        </w:pPrChange>
      </w:pPr>
      <w:moveFrom w:id="625" w:author="Razavi, Pedram/Medicine" w:date="2019-06-14T12:25:00Z">
        <w:r w:rsidDel="0094690E">
          <w:rPr>
            <w:rFonts w:ascii="Arial" w:eastAsia="Arial" w:hAnsi="Arial" w:cs="Arial"/>
            <w:sz w:val="20"/>
            <w:szCs w:val="20"/>
          </w:rPr>
          <w:t>Table 3: Mean number of variants per sample (hypermutators included)</w:t>
        </w:r>
      </w:moveFrom>
    </w:p>
    <w:p w14:paraId="053DC679" w14:textId="52A51ABC" w:rsidR="00413E5F" w:rsidDel="0094690E" w:rsidRDefault="00413E5F">
      <w:pPr>
        <w:spacing w:after="0" w:line="240" w:lineRule="auto"/>
        <w:rPr>
          <w:moveFrom w:id="626" w:author="Razavi, Pedram/Medicine" w:date="2019-06-14T12:25:00Z"/>
          <w:rFonts w:ascii="Arial" w:eastAsia="Arial" w:hAnsi="Arial" w:cs="Arial"/>
          <w:color w:val="333333"/>
          <w:sz w:val="20"/>
          <w:szCs w:val="20"/>
        </w:rPr>
        <w:pPrChange w:id="627" w:author="Razavi, Pedram/Medicine" w:date="2019-06-16T15:04:00Z">
          <w:pPr>
            <w:spacing w:after="0" w:line="240" w:lineRule="auto"/>
            <w:jc w:val="both"/>
          </w:pPr>
        </w:pPrChange>
      </w:pPr>
    </w:p>
    <w:p w14:paraId="2DF3B81F" w14:textId="3F03D920" w:rsidR="00413E5F" w:rsidDel="0094690E" w:rsidRDefault="00B4071F">
      <w:pPr>
        <w:spacing w:after="0" w:line="240" w:lineRule="auto"/>
        <w:rPr>
          <w:moveFrom w:id="628" w:author="Razavi, Pedram/Medicine" w:date="2019-06-14T12:25:00Z"/>
          <w:rFonts w:ascii="Arial" w:eastAsia="Arial" w:hAnsi="Arial" w:cs="Arial"/>
          <w:color w:val="333333"/>
          <w:sz w:val="20"/>
          <w:szCs w:val="20"/>
        </w:rPr>
        <w:pPrChange w:id="629" w:author="Razavi, Pedram/Medicine" w:date="2019-06-16T15:04:00Z">
          <w:pPr>
            <w:spacing w:after="0" w:line="240" w:lineRule="auto"/>
            <w:jc w:val="both"/>
          </w:pPr>
        </w:pPrChange>
      </w:pPr>
      <w:moveFrom w:id="630" w:author="Razavi, Pedram/Medicine" w:date="2019-06-14T12:25:00Z">
        <w:r w:rsidDel="0094690E">
          <w:rPr>
            <w:rFonts w:ascii="Arial" w:eastAsia="Arial" w:hAnsi="Arial" w:cs="Arial"/>
            <w:color w:val="333333"/>
            <w:sz w:val="20"/>
            <w:szCs w:val="20"/>
          </w:rPr>
          <w:t>Table 4: Mean number of variants per sample (hypermutators omitted)</w:t>
        </w:r>
      </w:moveFrom>
    </w:p>
    <w:p w14:paraId="2E4382A3" w14:textId="0CFECEFD" w:rsidR="00413E5F" w:rsidDel="0094690E" w:rsidRDefault="00413E5F">
      <w:pPr>
        <w:spacing w:after="0" w:line="240" w:lineRule="auto"/>
        <w:rPr>
          <w:moveFrom w:id="631" w:author="Razavi, Pedram/Medicine" w:date="2019-06-14T12:25:00Z"/>
          <w:rFonts w:ascii="Arial" w:eastAsia="Arial" w:hAnsi="Arial" w:cs="Arial"/>
          <w:color w:val="333333"/>
          <w:sz w:val="20"/>
          <w:szCs w:val="20"/>
        </w:rPr>
        <w:pPrChange w:id="632" w:author="Razavi, Pedram/Medicine" w:date="2019-06-16T15:04:00Z">
          <w:pPr>
            <w:spacing w:after="0" w:line="240" w:lineRule="auto"/>
            <w:jc w:val="both"/>
          </w:pPr>
        </w:pPrChange>
      </w:pPr>
    </w:p>
    <w:p w14:paraId="6EF77477" w14:textId="02969E4A" w:rsidR="00413E5F" w:rsidDel="0094690E" w:rsidRDefault="00B4071F">
      <w:pPr>
        <w:spacing w:after="0" w:line="240" w:lineRule="auto"/>
        <w:rPr>
          <w:moveFrom w:id="633" w:author="Razavi, Pedram/Medicine" w:date="2019-06-14T12:25:00Z"/>
          <w:rFonts w:ascii="Arial" w:eastAsia="Arial" w:hAnsi="Arial" w:cs="Arial"/>
          <w:color w:val="333333"/>
          <w:sz w:val="20"/>
          <w:szCs w:val="20"/>
        </w:rPr>
        <w:pPrChange w:id="634" w:author="Razavi, Pedram/Medicine" w:date="2019-06-16T15:04:00Z">
          <w:pPr>
            <w:spacing w:after="0" w:line="240" w:lineRule="auto"/>
            <w:jc w:val="both"/>
          </w:pPr>
        </w:pPrChange>
      </w:pPr>
      <w:moveFrom w:id="635" w:author="Razavi, Pedram/Medicine" w:date="2019-06-14T12:25:00Z">
        <w:r w:rsidDel="0094690E">
          <w:rPr>
            <w:rFonts w:ascii="Arial" w:eastAsia="Arial" w:hAnsi="Arial" w:cs="Arial"/>
            <w:color w:val="333333"/>
            <w:sz w:val="20"/>
            <w:szCs w:val="20"/>
          </w:rPr>
          <w:t>Table 5: Positive percent agreement of biopsy-matched variants in cfDNA  (hypermutators omitted)</w:t>
        </w:r>
      </w:moveFrom>
    </w:p>
    <w:p w14:paraId="516366B7" w14:textId="02CF21D6" w:rsidR="00413E5F" w:rsidDel="0094690E" w:rsidRDefault="00413E5F">
      <w:pPr>
        <w:spacing w:after="0" w:line="240" w:lineRule="auto"/>
        <w:rPr>
          <w:moveFrom w:id="636" w:author="Razavi, Pedram/Medicine" w:date="2019-06-14T12:25:00Z"/>
          <w:rFonts w:ascii="Arial" w:eastAsia="Arial" w:hAnsi="Arial" w:cs="Arial"/>
          <w:color w:val="333333"/>
          <w:sz w:val="20"/>
          <w:szCs w:val="20"/>
        </w:rPr>
        <w:pPrChange w:id="637" w:author="Razavi, Pedram/Medicine" w:date="2019-06-16T15:04:00Z">
          <w:pPr>
            <w:spacing w:after="0" w:line="240" w:lineRule="auto"/>
            <w:jc w:val="both"/>
          </w:pPr>
        </w:pPrChange>
      </w:pPr>
    </w:p>
    <w:p w14:paraId="6D6864BA" w14:textId="5CC304F8" w:rsidR="00413E5F" w:rsidDel="0094690E" w:rsidRDefault="00B4071F">
      <w:pPr>
        <w:spacing w:after="0" w:line="240" w:lineRule="auto"/>
        <w:rPr>
          <w:moveFrom w:id="638" w:author="Razavi, Pedram/Medicine" w:date="2019-06-14T12:25:00Z"/>
          <w:rFonts w:ascii="Arial" w:eastAsia="Arial" w:hAnsi="Arial" w:cs="Arial"/>
          <w:color w:val="333333"/>
          <w:sz w:val="20"/>
          <w:szCs w:val="20"/>
        </w:rPr>
        <w:pPrChange w:id="639" w:author="Razavi, Pedram/Medicine" w:date="2019-06-16T15:04:00Z">
          <w:pPr>
            <w:spacing w:after="0" w:line="240" w:lineRule="auto"/>
            <w:jc w:val="both"/>
          </w:pPr>
        </w:pPrChange>
      </w:pPr>
      <w:moveFrom w:id="640" w:author="Razavi, Pedram/Medicine" w:date="2019-06-14T12:25:00Z">
        <w:r w:rsidDel="0094690E">
          <w:rPr>
            <w:rFonts w:ascii="Arial" w:eastAsia="Arial" w:hAnsi="Arial" w:cs="Arial"/>
            <w:color w:val="333333"/>
            <w:sz w:val="20"/>
            <w:szCs w:val="20"/>
          </w:rPr>
          <w:t>Table 6: Positive percent agreement of biopsy-matched driver variants in cfDNA</w:t>
        </w:r>
      </w:moveFrom>
    </w:p>
    <w:p w14:paraId="70C87D6F" w14:textId="4C8E6D91" w:rsidR="00413E5F" w:rsidRPr="00191549" w:rsidDel="0094690E" w:rsidRDefault="00B4071F">
      <w:pPr>
        <w:spacing w:after="0" w:line="240" w:lineRule="auto"/>
        <w:rPr>
          <w:moveFrom w:id="641" w:author="Razavi, Pedram/Medicine" w:date="2019-06-14T12:25:00Z"/>
          <w:rFonts w:ascii="Arial" w:eastAsia="Arial" w:hAnsi="Arial" w:cs="Arial"/>
          <w:color w:val="0033CC"/>
          <w:sz w:val="18"/>
          <w:szCs w:val="18"/>
          <w:rPrChange w:id="642" w:author="Razavi, Pedram/Medicine" w:date="2019-06-16T11:33:00Z">
            <w:rPr>
              <w:moveFrom w:id="643" w:author="Razavi, Pedram/Medicine" w:date="2019-06-14T12:25:00Z"/>
              <w:rFonts w:ascii="Arial" w:eastAsia="Arial" w:hAnsi="Arial" w:cs="Arial"/>
              <w:color w:val="0033CC"/>
            </w:rPr>
          </w:rPrChange>
        </w:rPr>
        <w:pPrChange w:id="644" w:author="Razavi, Pedram/Medicine" w:date="2019-06-16T15:04:00Z">
          <w:pPr>
            <w:spacing w:after="0" w:line="240" w:lineRule="auto"/>
            <w:jc w:val="both"/>
          </w:pPr>
        </w:pPrChange>
      </w:pPr>
      <w:moveFrom w:id="645" w:author="Razavi, Pedram/Medicine" w:date="2019-06-14T12:25:00Z">
        <w:r w:rsidRPr="00191549" w:rsidDel="0094690E">
          <w:rPr>
            <w:sz w:val="18"/>
            <w:szCs w:val="18"/>
            <w:rPrChange w:id="646" w:author="Razavi, Pedram/Medicine" w:date="2019-06-16T11:33:00Z">
              <w:rPr/>
            </w:rPrChange>
          </w:rPr>
          <w:br w:type="page"/>
        </w:r>
      </w:moveFrom>
    </w:p>
    <w:moveFromRangeEnd w:id="622"/>
    <w:p w14:paraId="5680F02D" w14:textId="4896A8C7" w:rsidR="00413E5F" w:rsidRPr="0094690E" w:rsidRDefault="00B4071F">
      <w:pPr>
        <w:spacing w:after="0" w:line="240" w:lineRule="auto"/>
        <w:rPr>
          <w:rFonts w:ascii="Arial" w:eastAsia="Arial" w:hAnsi="Arial" w:cs="Arial"/>
          <w:color w:val="0033CC"/>
          <w:sz w:val="18"/>
          <w:szCs w:val="18"/>
          <w:rPrChange w:id="647" w:author="Razavi, Pedram/Medicine" w:date="2019-06-14T12:24:00Z">
            <w:rPr>
              <w:rFonts w:ascii="Arial" w:eastAsia="Arial" w:hAnsi="Arial" w:cs="Arial"/>
              <w:color w:val="0033CC"/>
              <w:sz w:val="20"/>
              <w:szCs w:val="20"/>
            </w:rPr>
          </w:rPrChange>
        </w:rPr>
        <w:pPrChange w:id="648" w:author="Razavi, Pedram/Medicine" w:date="2019-06-16T15:04:00Z">
          <w:pPr>
            <w:spacing w:after="0" w:line="240" w:lineRule="auto"/>
            <w:jc w:val="both"/>
          </w:pPr>
        </w:pPrChange>
      </w:pPr>
      <w:r w:rsidRPr="00191549">
        <w:rPr>
          <w:rFonts w:ascii="Arial" w:eastAsia="Arial" w:hAnsi="Arial" w:cs="Arial"/>
          <w:b/>
          <w:color w:val="0032CC"/>
          <w:sz w:val="18"/>
          <w:szCs w:val="18"/>
          <w:rPrChange w:id="649" w:author="Razavi, Pedram/Medicine" w:date="2019-06-16T11:33:00Z">
            <w:rPr>
              <w:rFonts w:ascii="Arial" w:eastAsia="Arial" w:hAnsi="Arial" w:cs="Arial"/>
              <w:b/>
              <w:color w:val="0033CC"/>
              <w:sz w:val="20"/>
              <w:szCs w:val="20"/>
            </w:rPr>
          </w:rPrChange>
        </w:rPr>
        <w:t>Figure 1: Estimation of error rates and performance assessment of the hierarchical Bayesian model.</w:t>
      </w:r>
      <w:r w:rsidRPr="00191549">
        <w:rPr>
          <w:rFonts w:ascii="Arial" w:eastAsia="Arial" w:hAnsi="Arial" w:cs="Arial"/>
          <w:color w:val="0032CC"/>
          <w:sz w:val="18"/>
          <w:szCs w:val="18"/>
          <w:rPrChange w:id="650" w:author="Razavi, Pedram/Medicine" w:date="2019-06-16T11:33:00Z">
            <w:rPr>
              <w:rFonts w:ascii="Arial" w:eastAsia="Arial" w:hAnsi="Arial" w:cs="Arial"/>
              <w:color w:val="0033CC"/>
              <w:sz w:val="20"/>
              <w:szCs w:val="20"/>
            </w:rPr>
          </w:rPrChange>
        </w:rPr>
        <w:t xml:space="preserve"> The posterior distributions of site-specific </w:t>
      </w:r>
      <m:oMath>
        <m:sSub>
          <m:sSubPr>
            <m:ctrlPr>
              <w:rPr>
                <w:rFonts w:ascii="Arial" w:eastAsia="Arial" w:hAnsi="Arial" w:cs="Arial"/>
                <w:color w:val="0032CC"/>
                <w:sz w:val="18"/>
                <w:szCs w:val="18"/>
              </w:rPr>
            </m:ctrlPr>
          </m:sSubPr>
          <m:e>
            <m:r>
              <w:rPr>
                <w:rFonts w:ascii="Cambria Math" w:hAnsi="Cambria Math"/>
                <w:color w:val="0032CC"/>
                <w:sz w:val="18"/>
                <w:szCs w:val="18"/>
                <w:rPrChange w:id="651" w:author="Razavi, Pedram/Medicine" w:date="2019-06-16T11:33:00Z">
                  <w:rPr>
                    <w:rFonts w:ascii="Cambria Math" w:hAnsi="Cambria Math"/>
                  </w:rPr>
                </w:rPrChange>
              </w:rPr>
              <m:t>λ</m:t>
            </m:r>
          </m:e>
          <m:sub>
            <m:r>
              <w:rPr>
                <w:rFonts w:ascii="Arial" w:eastAsia="Arial" w:hAnsi="Arial" w:cs="Arial"/>
                <w:color w:val="0032CC"/>
                <w:sz w:val="18"/>
                <w:szCs w:val="18"/>
                <w:rPrChange w:id="652"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53" w:author="Razavi, Pedram/Medicine" w:date="2019-06-16T11:33:00Z">
            <w:rPr>
              <w:rFonts w:ascii="Arial" w:eastAsia="Arial" w:hAnsi="Arial" w:cs="Arial"/>
              <w:color w:val="0033CC"/>
              <w:sz w:val="20"/>
              <w:szCs w:val="20"/>
            </w:rPr>
          </w:rPrChange>
        </w:rPr>
        <w:t xml:space="preserve">were summarized by its mean </w:t>
      </w:r>
      <m:oMath>
        <m:sSub>
          <m:sSubPr>
            <m:ctrlPr>
              <w:rPr>
                <w:rFonts w:ascii="Arial" w:eastAsia="Arial" w:hAnsi="Arial" w:cs="Arial"/>
                <w:color w:val="0032CC"/>
                <w:sz w:val="18"/>
                <w:szCs w:val="18"/>
              </w:rPr>
            </m:ctrlPr>
          </m:sSubPr>
          <m:e>
            <m:r>
              <w:rPr>
                <w:rFonts w:ascii="Cambria Math" w:hAnsi="Cambria Math"/>
                <w:color w:val="0032CC"/>
                <w:sz w:val="18"/>
                <w:szCs w:val="18"/>
                <w:rPrChange w:id="654" w:author="Razavi, Pedram/Medicine" w:date="2019-06-16T11:33:00Z">
                  <w:rPr>
                    <w:rFonts w:ascii="Cambria Math" w:hAnsi="Cambria Math"/>
                  </w:rPr>
                </w:rPrChange>
              </w:rPr>
              <m:t>μ</m:t>
            </m:r>
          </m:e>
          <m:sub>
            <m:r>
              <w:rPr>
                <w:rFonts w:ascii="Arial" w:eastAsia="Arial" w:hAnsi="Arial" w:cs="Arial"/>
                <w:color w:val="0032CC"/>
                <w:sz w:val="18"/>
                <w:szCs w:val="18"/>
                <w:rPrChange w:id="655"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56" w:author="Razavi, Pedram/Medicine" w:date="2019-06-16T11:33:00Z">
            <w:rPr>
              <w:rFonts w:ascii="Arial" w:eastAsia="Arial" w:hAnsi="Arial" w:cs="Arial"/>
              <w:color w:val="0033CC"/>
              <w:sz w:val="20"/>
              <w:szCs w:val="20"/>
            </w:rPr>
          </w:rPrChange>
        </w:rPr>
        <w:t xml:space="preserve">and displayed for a subset of representative sites in (a) by type of mutation and (b) by trinucleotide context. Panel (c) shows the estimated </w:t>
      </w:r>
      <m:oMath>
        <m:sSub>
          <m:sSubPr>
            <m:ctrlPr>
              <w:rPr>
                <w:rFonts w:ascii="Arial" w:eastAsia="Arial" w:hAnsi="Arial" w:cs="Arial"/>
                <w:color w:val="0032CC"/>
                <w:sz w:val="18"/>
                <w:szCs w:val="18"/>
              </w:rPr>
            </m:ctrlPr>
          </m:sSubPr>
          <m:e>
            <m:r>
              <w:rPr>
                <w:rFonts w:ascii="Cambria Math" w:hAnsi="Cambria Math"/>
                <w:color w:val="0032CC"/>
                <w:sz w:val="18"/>
                <w:szCs w:val="18"/>
                <w:rPrChange w:id="657" w:author="Razavi, Pedram/Medicine" w:date="2019-06-16T11:33:00Z">
                  <w:rPr>
                    <w:rFonts w:ascii="Cambria Math" w:hAnsi="Cambria Math"/>
                  </w:rPr>
                </w:rPrChange>
              </w:rPr>
              <m:t>μ</m:t>
            </m:r>
          </m:e>
          <m:sub>
            <m:r>
              <w:rPr>
                <w:rFonts w:ascii="Arial" w:eastAsia="Arial" w:hAnsi="Arial" w:cs="Arial"/>
                <w:color w:val="0032CC"/>
                <w:sz w:val="18"/>
                <w:szCs w:val="18"/>
                <w:rPrChange w:id="658"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59" w:author="Razavi, Pedram/Medicine" w:date="2019-06-16T11:33:00Z">
            <w:rPr>
              <w:rFonts w:ascii="Arial" w:eastAsia="Arial" w:hAnsi="Arial" w:cs="Arial"/>
              <w:color w:val="0033CC"/>
              <w:sz w:val="20"/>
              <w:szCs w:val="20"/>
            </w:rPr>
          </w:rPrChange>
        </w:rPr>
        <w:t xml:space="preserve"> against the observed allele frequencies </w:t>
      </w:r>
      <m:oMath>
        <m:sSub>
          <m:sSubPr>
            <m:ctrlPr>
              <w:rPr>
                <w:rFonts w:ascii="Arial" w:eastAsia="Arial" w:hAnsi="Arial" w:cs="Arial"/>
                <w:color w:val="0032CC"/>
                <w:sz w:val="18"/>
                <w:szCs w:val="18"/>
              </w:rPr>
            </m:ctrlPr>
          </m:sSubPr>
          <m:e>
            <m:r>
              <w:rPr>
                <w:rFonts w:ascii="Cambria Math" w:hAnsi="Cambria Math"/>
                <w:color w:val="0032CC"/>
                <w:sz w:val="18"/>
                <w:szCs w:val="18"/>
                <w:rPrChange w:id="660" w:author="Razavi, Pedram/Medicine" w:date="2019-06-16T11:33:00Z">
                  <w:rPr>
                    <w:rFonts w:ascii="Cambria Math" w:hAnsi="Cambria Math"/>
                  </w:rPr>
                </w:rPrChange>
              </w:rPr>
              <m:t>λ</m:t>
            </m:r>
          </m:e>
          <m:sub>
            <m:r>
              <w:rPr>
                <w:rFonts w:ascii="Arial" w:eastAsia="Arial" w:hAnsi="Arial" w:cs="Arial"/>
                <w:color w:val="0032CC"/>
                <w:sz w:val="18"/>
                <w:szCs w:val="18"/>
                <w:rPrChange w:id="661"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62" w:author="Razavi, Pedram/Medicine" w:date="2019-06-16T11:33:00Z">
            <w:rPr>
              <w:rFonts w:ascii="Arial" w:eastAsia="Arial" w:hAnsi="Arial" w:cs="Arial"/>
              <w:color w:val="0033CC"/>
              <w:sz w:val="20"/>
              <w:szCs w:val="20"/>
            </w:rPr>
          </w:rPrChange>
        </w:rPr>
        <w:t xml:space="preserve"> for samples in the training set. Note the data points at the bottom are all </w:t>
      </w:r>
      <m:oMath>
        <m:r>
          <w:rPr>
            <w:rFonts w:ascii="Arial" w:eastAsia="Arial" w:hAnsi="Arial" w:cs="Arial"/>
            <w:color w:val="0032CC"/>
            <w:sz w:val="18"/>
            <w:szCs w:val="18"/>
            <w:rPrChange w:id="663" w:author="Razavi, Pedram/Medicine" w:date="2019-06-16T11:33:00Z">
              <w:rPr>
                <w:rFonts w:ascii="Arial" w:eastAsia="Arial" w:hAnsi="Arial" w:cs="Arial"/>
                <w:color w:val="0033CC"/>
                <w:sz w:val="20"/>
                <w:szCs w:val="20"/>
              </w:rPr>
            </w:rPrChange>
          </w:rPr>
          <m:t>p</m:t>
        </m:r>
      </m:oMath>
      <w:r w:rsidRPr="00191549">
        <w:rPr>
          <w:rFonts w:ascii="Arial" w:eastAsia="Arial" w:hAnsi="Arial" w:cs="Arial"/>
          <w:color w:val="0032CC"/>
          <w:sz w:val="18"/>
          <w:szCs w:val="18"/>
          <w:rPrChange w:id="664" w:author="Razavi, Pedram/Medicine" w:date="2019-06-16T11:33:00Z">
            <w:rPr>
              <w:rFonts w:ascii="Arial" w:eastAsia="Arial" w:hAnsi="Arial" w:cs="Arial"/>
              <w:color w:val="0033CC"/>
              <w:sz w:val="20"/>
              <w:szCs w:val="20"/>
            </w:rPr>
          </w:rPrChange>
        </w:rPr>
        <w:t xml:space="preserve"> with non-zero mean posterior </w:t>
      </w:r>
      <m:oMath>
        <m:sSub>
          <m:sSubPr>
            <m:ctrlPr>
              <w:rPr>
                <w:rFonts w:ascii="Arial" w:eastAsia="Arial" w:hAnsi="Arial" w:cs="Arial"/>
                <w:color w:val="0032CC"/>
                <w:sz w:val="18"/>
                <w:szCs w:val="18"/>
              </w:rPr>
            </m:ctrlPr>
          </m:sSubPr>
          <m:e>
            <m:r>
              <w:rPr>
                <w:rFonts w:ascii="Cambria Math" w:hAnsi="Cambria Math"/>
                <w:color w:val="0032CC"/>
                <w:sz w:val="18"/>
                <w:szCs w:val="18"/>
                <w:rPrChange w:id="665" w:author="Razavi, Pedram/Medicine" w:date="2019-06-16T11:33:00Z">
                  <w:rPr>
                    <w:rFonts w:ascii="Cambria Math" w:hAnsi="Cambria Math"/>
                  </w:rPr>
                </w:rPrChange>
              </w:rPr>
              <m:t>μ</m:t>
            </m:r>
          </m:e>
          <m:sub>
            <m:r>
              <w:rPr>
                <w:rFonts w:ascii="Arial" w:eastAsia="Arial" w:hAnsi="Arial" w:cs="Arial"/>
                <w:color w:val="0032CC"/>
                <w:sz w:val="18"/>
                <w:szCs w:val="18"/>
                <w:rPrChange w:id="666"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67" w:author="Razavi, Pedram/Medicine" w:date="2019-06-16T11:33:00Z">
            <w:rPr>
              <w:rFonts w:ascii="Arial" w:eastAsia="Arial" w:hAnsi="Arial" w:cs="Arial"/>
              <w:color w:val="0033CC"/>
              <w:sz w:val="20"/>
              <w:szCs w:val="20"/>
            </w:rPr>
          </w:rPrChange>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Arial" w:eastAsia="Arial" w:hAnsi="Arial" w:cs="Arial"/>
                <w:color w:val="0032CC"/>
                <w:sz w:val="18"/>
                <w:szCs w:val="18"/>
              </w:rPr>
            </m:ctrlPr>
          </m:sSubPr>
          <m:e>
            <m:r>
              <w:rPr>
                <w:rFonts w:ascii="Cambria Math" w:hAnsi="Cambria Math"/>
                <w:color w:val="0032CC"/>
                <w:sz w:val="18"/>
                <w:szCs w:val="18"/>
                <w:rPrChange w:id="668" w:author="Razavi, Pedram/Medicine" w:date="2019-06-16T11:33:00Z">
                  <w:rPr>
                    <w:rFonts w:ascii="Cambria Math" w:hAnsi="Cambria Math"/>
                  </w:rPr>
                </w:rPrChange>
              </w:rPr>
              <m:t>μ</m:t>
            </m:r>
          </m:e>
          <m:sub>
            <m:r>
              <w:rPr>
                <w:rFonts w:ascii="Arial" w:eastAsia="Arial" w:hAnsi="Arial" w:cs="Arial"/>
                <w:color w:val="0032CC"/>
                <w:sz w:val="18"/>
                <w:szCs w:val="18"/>
                <w:rPrChange w:id="669" w:author="Razavi, Pedram/Medicine" w:date="2019-06-16T11:33:00Z">
                  <w:rPr>
                    <w:rFonts w:ascii="Arial" w:eastAsia="Arial" w:hAnsi="Arial" w:cs="Arial"/>
                    <w:color w:val="0033CC"/>
                    <w:sz w:val="20"/>
                    <w:szCs w:val="20"/>
                  </w:rPr>
                </w:rPrChange>
              </w:rPr>
              <m:t>p</m:t>
            </m:r>
          </m:sub>
        </m:sSub>
      </m:oMath>
      <w:r w:rsidRPr="00191549">
        <w:rPr>
          <w:rFonts w:ascii="Arial" w:eastAsia="Arial" w:hAnsi="Arial" w:cs="Arial"/>
          <w:color w:val="0032CC"/>
          <w:sz w:val="18"/>
          <w:szCs w:val="18"/>
          <w:rPrChange w:id="670" w:author="Razavi, Pedram/Medicine" w:date="2019-06-16T11:33:00Z">
            <w:rPr>
              <w:rFonts w:ascii="Arial" w:eastAsia="Arial" w:hAnsi="Arial" w:cs="Arial"/>
              <w:color w:val="0033CC"/>
              <w:sz w:val="20"/>
              <w:szCs w:val="20"/>
            </w:rPr>
          </w:rPrChange>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Arial" w:eastAsia="Arial" w:hAnsi="Arial" w:cs="Arial"/>
                <w:color w:val="0032CC"/>
                <w:sz w:val="18"/>
                <w:szCs w:val="18"/>
              </w:rPr>
            </m:ctrlPr>
          </m:sSubPr>
          <m:e>
            <m:r>
              <w:rPr>
                <w:rFonts w:ascii="Arial" w:eastAsia="Arial" w:hAnsi="Arial" w:cs="Arial"/>
                <w:color w:val="0032CC"/>
                <w:sz w:val="18"/>
                <w:szCs w:val="18"/>
                <w:rPrChange w:id="671" w:author="Razavi, Pedram/Medicine" w:date="2019-06-16T11:33:00Z">
                  <w:rPr>
                    <w:rFonts w:ascii="Arial" w:eastAsia="Arial" w:hAnsi="Arial" w:cs="Arial"/>
                    <w:color w:val="0033CC"/>
                    <w:sz w:val="20"/>
                    <w:szCs w:val="20"/>
                  </w:rPr>
                </w:rPrChange>
              </w:rPr>
              <m:t>Q</m:t>
            </m:r>
          </m:e>
          <m:sub>
            <m:r>
              <w:rPr>
                <w:rFonts w:ascii="Arial" w:eastAsia="Arial" w:hAnsi="Arial" w:cs="Arial"/>
                <w:color w:val="0032CC"/>
                <w:sz w:val="18"/>
                <w:szCs w:val="18"/>
                <w:rPrChange w:id="672" w:author="Razavi, Pedram/Medicine" w:date="2019-06-16T11:33:00Z">
                  <w:rPr>
                    <w:rFonts w:ascii="Arial" w:eastAsia="Arial" w:hAnsi="Arial" w:cs="Arial"/>
                    <w:color w:val="0033CC"/>
                    <w:sz w:val="20"/>
                    <w:szCs w:val="20"/>
                  </w:rPr>
                </w:rPrChange>
              </w:rPr>
              <m:t>60</m:t>
            </m:r>
          </m:sub>
        </m:sSub>
      </m:oMath>
      <w:r w:rsidRPr="00191549">
        <w:rPr>
          <w:rFonts w:ascii="Arial" w:eastAsia="Arial" w:hAnsi="Arial" w:cs="Arial"/>
          <w:color w:val="0032CC"/>
          <w:sz w:val="18"/>
          <w:szCs w:val="18"/>
          <w:rPrChange w:id="673" w:author="Razavi, Pedram/Medicine" w:date="2019-06-16T11:33:00Z">
            <w:rPr>
              <w:rFonts w:ascii="Arial" w:eastAsia="Arial" w:hAnsi="Arial" w:cs="Arial"/>
              <w:color w:val="0033CC"/>
              <w:sz w:val="20"/>
              <w:szCs w:val="20"/>
            </w:rPr>
          </w:rPrChange>
        </w:rPr>
        <w:t>, one expects one false positive per million bases. Here, to exclude potentially CH-</w:t>
      </w:r>
      <w:r w:rsidRPr="00191549">
        <w:rPr>
          <w:rFonts w:ascii="Arial" w:eastAsia="Arial" w:hAnsi="Arial" w:cs="Arial"/>
          <w:color w:val="0032CC"/>
          <w:sz w:val="18"/>
          <w:szCs w:val="18"/>
          <w:rPrChange w:id="674" w:author="Razavi, Pedram/Medicine" w:date="2019-06-16T11:33:00Z">
            <w:rPr>
              <w:rFonts w:ascii="Arial" w:eastAsia="Arial" w:hAnsi="Arial" w:cs="Arial"/>
              <w:color w:val="0033CC"/>
              <w:sz w:val="20"/>
              <w:szCs w:val="20"/>
            </w:rPr>
          </w:rPrChange>
        </w:rPr>
        <w:lastRenderedPageBreak/>
        <w:t xml:space="preserve">derived variants, we use a fixed threshold of 0.8 on the posterior probability of detected variants originating from cfDNA (i.e. </w:t>
      </w:r>
      <m:oMath>
        <m:r>
          <w:rPr>
            <w:rFonts w:ascii="Arial" w:eastAsia="Arial" w:hAnsi="Arial" w:cs="Arial"/>
            <w:color w:val="0032CC"/>
            <w:sz w:val="18"/>
            <w:szCs w:val="18"/>
            <w:rPrChange w:id="675" w:author="Razavi, Pedram/Medicine" w:date="2019-06-16T11:33:00Z">
              <w:rPr>
                <w:rFonts w:ascii="Arial" w:eastAsia="Arial" w:hAnsi="Arial" w:cs="Arial"/>
                <w:color w:val="0033CC"/>
              </w:rPr>
            </w:rPrChange>
          </w:rPr>
          <m:t>PGTKXGDNA</m:t>
        </m:r>
      </m:oMath>
      <w:r w:rsidRPr="00191549">
        <w:rPr>
          <w:rFonts w:ascii="Arial" w:eastAsia="Arial" w:hAnsi="Arial" w:cs="Arial"/>
          <w:color w:val="0032CC"/>
          <w:sz w:val="18"/>
          <w:szCs w:val="18"/>
          <w:rPrChange w:id="676" w:author="Razavi, Pedram/Medicine" w:date="2019-06-16T11:33:00Z">
            <w:rPr>
              <w:rFonts w:ascii="Arial" w:eastAsia="Arial" w:hAnsi="Arial" w:cs="Arial"/>
              <w:color w:val="0033CC"/>
              <w:sz w:val="20"/>
              <w:szCs w:val="20"/>
            </w:rPr>
          </w:rPrChange>
        </w:rPr>
        <w:t>).</w:t>
      </w:r>
      <w:del w:id="677" w:author="Razavi, Pedram/Medicine" w:date="2019-06-16T17:09:00Z">
        <w:r w:rsidRPr="0094690E" w:rsidDel="001A1BD3">
          <w:rPr>
            <w:noProof/>
            <w:sz w:val="18"/>
            <w:szCs w:val="18"/>
            <w:rPrChange w:id="678" w:author="Razavi, Pedram/Medicine" w:date="2019-06-14T12:24:00Z">
              <w:rPr>
                <w:noProof/>
              </w:rPr>
            </w:rPrChange>
          </w:rPr>
          <w:drawing>
            <wp:anchor distT="114300" distB="114300" distL="114300" distR="114300" simplePos="0" relativeHeight="251658240" behindDoc="0" locked="0" layoutInCell="1" hidden="0" allowOverlap="1" wp14:anchorId="5223858F" wp14:editId="56D5AAD7">
              <wp:simplePos x="0" y="0"/>
              <wp:positionH relativeFrom="column">
                <wp:posOffset>57151</wp:posOffset>
              </wp:positionH>
              <wp:positionV relativeFrom="paragraph">
                <wp:posOffset>114300</wp:posOffset>
              </wp:positionV>
              <wp:extent cx="5886450" cy="4343400"/>
              <wp:effectExtent l="0" t="0" r="0" b="0"/>
              <wp:wrapTopAndBottom distT="114300" distB="11430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r="961" b="-1333"/>
                      <a:stretch>
                        <a:fillRect/>
                      </a:stretch>
                    </pic:blipFill>
                    <pic:spPr>
                      <a:xfrm>
                        <a:off x="0" y="0"/>
                        <a:ext cx="5886450" cy="4343400"/>
                      </a:xfrm>
                      <a:prstGeom prst="rect">
                        <a:avLst/>
                      </a:prstGeom>
                      <a:ln/>
                    </pic:spPr>
                  </pic:pic>
                </a:graphicData>
              </a:graphic>
            </wp:anchor>
          </w:drawing>
        </w:r>
      </w:del>
    </w:p>
    <w:p w14:paraId="2B8ADB12" w14:textId="77777777" w:rsidR="00413E5F" w:rsidRDefault="00413E5F">
      <w:pPr>
        <w:spacing w:after="0" w:line="240" w:lineRule="auto"/>
        <w:rPr>
          <w:rFonts w:ascii="Arial" w:eastAsia="Arial" w:hAnsi="Arial" w:cs="Arial"/>
        </w:rPr>
        <w:pPrChange w:id="679" w:author="Razavi, Pedram/Medicine" w:date="2019-06-16T15:04:00Z">
          <w:pPr>
            <w:spacing w:after="0" w:line="240" w:lineRule="auto"/>
            <w:jc w:val="both"/>
          </w:pPr>
        </w:pPrChange>
      </w:pPr>
    </w:p>
    <w:p w14:paraId="09030A86" w14:textId="4EFFEAD7" w:rsidR="00413E5F" w:rsidRDefault="00B4071F">
      <w:pPr>
        <w:spacing w:after="0" w:line="240" w:lineRule="auto"/>
        <w:rPr>
          <w:rFonts w:ascii="Arial" w:eastAsia="Arial" w:hAnsi="Arial" w:cs="Arial"/>
          <w:color w:val="0033CC"/>
          <w:sz w:val="20"/>
          <w:szCs w:val="20"/>
        </w:rPr>
        <w:pPrChange w:id="680" w:author="Razavi, Pedram/Medicine" w:date="2019-06-16T15:04:00Z">
          <w:pPr>
            <w:spacing w:after="0" w:line="240" w:lineRule="auto"/>
            <w:jc w:val="both"/>
          </w:pPr>
        </w:pPrChange>
      </w:pPr>
      <w:del w:id="681" w:author="Razavi, Pedram/Medicine" w:date="2019-06-14T12:23:00Z">
        <w:r w:rsidDel="0094690E">
          <w:rPr>
            <w:rFonts w:ascii="Arial" w:eastAsia="Arial" w:hAnsi="Arial" w:cs="Arial"/>
            <w:b/>
            <w:color w:val="0033CC"/>
            <w:sz w:val="20"/>
            <w:szCs w:val="20"/>
          </w:rPr>
          <w:delText>Figure 2: Performance characteristics of WBC filtering.</w:delText>
        </w:r>
        <w:r w:rsidDel="0094690E">
          <w:rPr>
            <w:rFonts w:ascii="Arial" w:eastAsia="Arial" w:hAnsi="Arial" w:cs="Arial"/>
            <w:color w:val="0033CC"/>
            <w:sz w:val="20"/>
            <w:szCs w:val="20"/>
          </w:rPr>
          <w:delTex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delText>
        </w:r>
        <m:oMath>
          <m:sSub>
            <m:sSubPr>
              <m:ctrlPr>
                <w:rPr>
                  <w:rFonts w:ascii="Arial" w:eastAsia="Arial" w:hAnsi="Arial" w:cs="Arial"/>
                  <w:color w:val="0033CC"/>
                  <w:sz w:val="20"/>
                  <w:szCs w:val="20"/>
                </w:rPr>
              </m:ctrlPr>
            </m:sSubPr>
            <m:e>
              <m:r>
                <w:rPr>
                  <w:rFonts w:ascii="Arial" w:eastAsia="Arial" w:hAnsi="Arial" w:cs="Arial"/>
                  <w:color w:val="0033CC"/>
                  <w:sz w:val="20"/>
                  <w:szCs w:val="20"/>
                </w:rPr>
                <m:t>Q</m:t>
              </m:r>
            </m:e>
            <m:sub>
              <m:r>
                <w:rPr>
                  <w:rFonts w:ascii="Arial" w:eastAsia="Arial" w:hAnsi="Arial" w:cs="Arial"/>
                  <w:color w:val="0033CC"/>
                  <w:sz w:val="20"/>
                  <w:szCs w:val="20"/>
                </w:rPr>
                <m:t>60</m:t>
              </m:r>
            </m:sub>
          </m:sSub>
        </m:oMath>
        <w:r w:rsidDel="0094690E">
          <w:rPr>
            <w:rFonts w:ascii="Arial" w:eastAsia="Arial" w:hAnsi="Arial" w:cs="Arial"/>
            <w:color w:val="0033CC"/>
            <w:sz w:val="20"/>
            <w:szCs w:val="20"/>
          </w:rPr>
          <w:delText>.</w:delText>
        </w:r>
      </w:del>
      <w:r>
        <w:rPr>
          <w:noProof/>
        </w:rPr>
        <w:drawing>
          <wp:anchor distT="114300" distB="114300" distL="114300" distR="114300" simplePos="0" relativeHeight="251659264" behindDoc="0" locked="0" layoutInCell="1" hidden="0" allowOverlap="1" wp14:anchorId="7EEFB28B" wp14:editId="115CB4EE">
            <wp:simplePos x="0" y="0"/>
            <wp:positionH relativeFrom="column">
              <wp:posOffset>19051</wp:posOffset>
            </wp:positionH>
            <wp:positionV relativeFrom="paragraph">
              <wp:posOffset>114300</wp:posOffset>
            </wp:positionV>
            <wp:extent cx="5889763" cy="2605088"/>
            <wp:effectExtent l="0" t="0" r="0" b="0"/>
            <wp:wrapTopAndBottom distT="114300" distB="11430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889763" cy="2605088"/>
                    </a:xfrm>
                    <a:prstGeom prst="rect">
                      <a:avLst/>
                    </a:prstGeom>
                    <a:ln/>
                  </pic:spPr>
                </pic:pic>
              </a:graphicData>
            </a:graphic>
          </wp:anchor>
        </w:drawing>
      </w:r>
    </w:p>
    <w:p w14:paraId="2F8BB05D" w14:textId="77777777" w:rsidR="0094690E" w:rsidRPr="00191549" w:rsidRDefault="0094690E">
      <w:pPr>
        <w:spacing w:after="0" w:line="240" w:lineRule="auto"/>
        <w:rPr>
          <w:ins w:id="682" w:author="Razavi, Pedram/Medicine" w:date="2019-06-14T12:25:00Z"/>
          <w:rFonts w:ascii="Arial" w:eastAsia="Arial" w:hAnsi="Arial" w:cs="Arial"/>
          <w:color w:val="0033CC"/>
          <w:sz w:val="18"/>
          <w:szCs w:val="18"/>
        </w:rPr>
        <w:pPrChange w:id="683" w:author="Razavi, Pedram/Medicine" w:date="2019-06-16T15:04:00Z">
          <w:pPr>
            <w:spacing w:after="0" w:line="240" w:lineRule="auto"/>
            <w:jc w:val="both"/>
          </w:pPr>
        </w:pPrChange>
      </w:pPr>
      <w:ins w:id="684" w:author="Razavi, Pedram/Medicine" w:date="2019-06-14T12:23:00Z">
        <w:r w:rsidRPr="00191549">
          <w:rPr>
            <w:rFonts w:ascii="Arial" w:eastAsia="Arial" w:hAnsi="Arial" w:cs="Arial"/>
            <w:b/>
            <w:color w:val="0033CC"/>
            <w:sz w:val="18"/>
            <w:szCs w:val="18"/>
            <w:rPrChange w:id="685" w:author="Razavi, Pedram/Medicine" w:date="2019-06-16T11:33:00Z">
              <w:rPr>
                <w:rFonts w:ascii="Arial" w:eastAsia="Arial" w:hAnsi="Arial" w:cs="Arial"/>
                <w:b/>
                <w:color w:val="0033CC"/>
                <w:sz w:val="20"/>
                <w:szCs w:val="20"/>
              </w:rPr>
            </w:rPrChange>
          </w:rPr>
          <w:t>Figure 2: Performance characteristics of WBC filtering.</w:t>
        </w:r>
        <w:r w:rsidRPr="00191549">
          <w:rPr>
            <w:rFonts w:ascii="Arial" w:eastAsia="Arial" w:hAnsi="Arial" w:cs="Arial"/>
            <w:color w:val="0033CC"/>
            <w:sz w:val="18"/>
            <w:szCs w:val="18"/>
            <w:rPrChange w:id="686" w:author="Razavi, Pedram/Medicine" w:date="2019-06-16T11:33:00Z">
              <w:rPr>
                <w:rFonts w:ascii="Arial" w:eastAsia="Arial" w:hAnsi="Arial" w:cs="Arial"/>
                <w:color w:val="0033CC"/>
                <w:sz w:val="20"/>
                <w:szCs w:val="20"/>
              </w:rPr>
            </w:rPrChange>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Arial" w:eastAsia="Arial" w:hAnsi="Arial" w:cs="Arial"/>
                  <w:color w:val="0033CC"/>
                  <w:sz w:val="18"/>
                  <w:szCs w:val="18"/>
                </w:rPr>
              </m:ctrlPr>
            </m:sSubPr>
            <m:e>
              <m:r>
                <w:rPr>
                  <w:rFonts w:ascii="Arial" w:eastAsia="Arial" w:hAnsi="Arial" w:cs="Arial"/>
                  <w:color w:val="0033CC"/>
                  <w:sz w:val="18"/>
                  <w:szCs w:val="18"/>
                  <w:rPrChange w:id="687" w:author="Razavi, Pedram/Medicine" w:date="2019-06-16T11:33:00Z">
                    <w:rPr>
                      <w:rFonts w:ascii="Arial" w:eastAsia="Arial" w:hAnsi="Arial" w:cs="Arial"/>
                      <w:color w:val="0033CC"/>
                      <w:sz w:val="20"/>
                      <w:szCs w:val="20"/>
                    </w:rPr>
                  </w:rPrChange>
                </w:rPr>
                <m:t>Q</m:t>
              </m:r>
            </m:e>
            <m:sub>
              <m:r>
                <w:rPr>
                  <w:rFonts w:ascii="Arial" w:eastAsia="Arial" w:hAnsi="Arial" w:cs="Arial"/>
                  <w:color w:val="0033CC"/>
                  <w:sz w:val="18"/>
                  <w:szCs w:val="18"/>
                  <w:rPrChange w:id="688" w:author="Razavi, Pedram/Medicine" w:date="2019-06-16T11:33:00Z">
                    <w:rPr>
                      <w:rFonts w:ascii="Arial" w:eastAsia="Arial" w:hAnsi="Arial" w:cs="Arial"/>
                      <w:color w:val="0033CC"/>
                      <w:sz w:val="20"/>
                      <w:szCs w:val="20"/>
                    </w:rPr>
                  </w:rPrChange>
                </w:rPr>
                <m:t>60</m:t>
              </m:r>
            </m:sub>
          </m:sSub>
        </m:oMath>
        <w:r w:rsidRPr="00191549">
          <w:rPr>
            <w:rFonts w:ascii="Arial" w:eastAsia="Arial" w:hAnsi="Arial" w:cs="Arial"/>
            <w:color w:val="0033CC"/>
            <w:sz w:val="18"/>
            <w:szCs w:val="18"/>
            <w:rPrChange w:id="689" w:author="Razavi, Pedram/Medicine" w:date="2019-06-16T11:33:00Z">
              <w:rPr>
                <w:rFonts w:ascii="Arial" w:eastAsia="Arial" w:hAnsi="Arial" w:cs="Arial"/>
                <w:color w:val="0033CC"/>
                <w:sz w:val="20"/>
                <w:szCs w:val="20"/>
              </w:rPr>
            </w:rPrChange>
          </w:rPr>
          <w:t>.</w:t>
        </w:r>
      </w:ins>
    </w:p>
    <w:p w14:paraId="32A0C8D1" w14:textId="31C4E6C6" w:rsidR="0094690E" w:rsidRDefault="0094690E">
      <w:pPr>
        <w:spacing w:after="0" w:line="240" w:lineRule="auto"/>
        <w:rPr>
          <w:ins w:id="690" w:author="Razavi, Pedram/Medicine" w:date="2019-06-16T11:34:00Z"/>
          <w:rFonts w:ascii="Arial" w:eastAsia="Arial" w:hAnsi="Arial" w:cs="Arial"/>
          <w:color w:val="0033CC"/>
          <w:sz w:val="18"/>
          <w:szCs w:val="18"/>
        </w:rPr>
        <w:pPrChange w:id="691" w:author="Razavi, Pedram/Medicine" w:date="2019-06-16T15:04:00Z">
          <w:pPr>
            <w:spacing w:after="0" w:line="240" w:lineRule="auto"/>
            <w:jc w:val="both"/>
          </w:pPr>
        </w:pPrChange>
      </w:pPr>
    </w:p>
    <w:p w14:paraId="69D60754" w14:textId="52E413B5" w:rsidR="00191549" w:rsidRDefault="00191549">
      <w:pPr>
        <w:spacing w:after="0" w:line="240" w:lineRule="auto"/>
        <w:rPr>
          <w:ins w:id="692" w:author="Razavi, Pedram/Medicine" w:date="2019-06-16T11:34:00Z"/>
          <w:rFonts w:ascii="Arial" w:eastAsia="Arial" w:hAnsi="Arial" w:cs="Arial"/>
          <w:color w:val="0033CC"/>
          <w:sz w:val="18"/>
          <w:szCs w:val="18"/>
        </w:rPr>
        <w:pPrChange w:id="693" w:author="Razavi, Pedram/Medicine" w:date="2019-06-16T15:04:00Z">
          <w:pPr>
            <w:spacing w:after="0" w:line="240" w:lineRule="auto"/>
            <w:jc w:val="both"/>
          </w:pPr>
        </w:pPrChange>
      </w:pPr>
    </w:p>
    <w:p w14:paraId="5D44C647" w14:textId="77777777" w:rsidR="0094690E" w:rsidRDefault="0094690E">
      <w:pPr>
        <w:spacing w:after="0" w:line="240" w:lineRule="auto"/>
        <w:rPr>
          <w:moveTo w:id="694" w:author="Razavi, Pedram/Medicine" w:date="2019-06-14T12:25:00Z"/>
          <w:rFonts w:ascii="Arial" w:eastAsia="Arial" w:hAnsi="Arial" w:cs="Arial"/>
          <w:color w:val="0033CC"/>
        </w:rPr>
        <w:pPrChange w:id="695" w:author="Razavi, Pedram/Medicine" w:date="2019-06-16T15:04:00Z">
          <w:pPr>
            <w:spacing w:after="0" w:line="240" w:lineRule="auto"/>
            <w:jc w:val="both"/>
          </w:pPr>
        </w:pPrChange>
      </w:pPr>
      <w:moveToRangeStart w:id="696" w:author="Razavi, Pedram/Medicine" w:date="2019-06-14T12:25:00Z" w:name="move11407533"/>
    </w:p>
    <w:p w14:paraId="32776F28" w14:textId="77777777" w:rsidR="0094690E" w:rsidRDefault="0094690E">
      <w:pPr>
        <w:spacing w:after="0" w:line="240" w:lineRule="auto"/>
        <w:rPr>
          <w:moveTo w:id="697" w:author="Razavi, Pedram/Medicine" w:date="2019-06-14T12:25:00Z"/>
          <w:rFonts w:ascii="Arial" w:eastAsia="Arial" w:hAnsi="Arial" w:cs="Arial"/>
          <w:sz w:val="20"/>
          <w:szCs w:val="20"/>
        </w:rPr>
        <w:pPrChange w:id="698" w:author="Razavi, Pedram/Medicine" w:date="2019-06-16T15:04:00Z">
          <w:pPr>
            <w:spacing w:after="0" w:line="240" w:lineRule="auto"/>
            <w:jc w:val="both"/>
          </w:pPr>
        </w:pPrChange>
      </w:pPr>
      <w:moveTo w:id="699" w:author="Razavi, Pedram/Medicine" w:date="2019-06-14T12:25:00Z">
        <w:r>
          <w:rPr>
            <w:rFonts w:ascii="Arial" w:eastAsia="Arial" w:hAnsi="Arial" w:cs="Arial"/>
            <w:sz w:val="20"/>
            <w:szCs w:val="20"/>
          </w:rPr>
          <w:t>Table 3: Mean number of variants per sample (hypermutators included)</w:t>
        </w:r>
      </w:moveTo>
    </w:p>
    <w:tbl>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700" w:author="Razavi, Pedram/Medicine" w:date="2019-06-16T13:14:00Z">
          <w:tblPr>
            <w:tblStyle w:val="a1"/>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155"/>
        <w:gridCol w:w="2055"/>
        <w:gridCol w:w="2055"/>
        <w:gridCol w:w="2055"/>
        <w:gridCol w:w="2055"/>
        <w:tblGridChange w:id="701">
          <w:tblGrid>
            <w:gridCol w:w="1153"/>
            <w:gridCol w:w="2051"/>
            <w:gridCol w:w="2051"/>
            <w:gridCol w:w="2051"/>
            <w:gridCol w:w="2051"/>
          </w:tblGrid>
        </w:tblGridChange>
      </w:tblGrid>
      <w:tr w:rsidR="0094690E" w:rsidRPr="00D02890" w14:paraId="3CE97253" w14:textId="77777777" w:rsidTr="00D02890">
        <w:trPr>
          <w:trHeight w:val="20"/>
          <w:trPrChange w:id="702" w:author="Razavi, Pedram/Medicine" w:date="2019-06-16T13:14:00Z">
            <w:trPr>
              <w:trHeight w:val="480"/>
            </w:trPr>
          </w:trPrChange>
        </w:trPr>
        <w:tc>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703" w:author="Razavi, Pedram/Medicine" w:date="2019-06-16T13:14:00Z">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AF01172" w14:textId="77777777" w:rsidR="0094690E" w:rsidRPr="00D02890" w:rsidRDefault="0094690E">
            <w:pPr>
              <w:spacing w:after="0" w:line="240" w:lineRule="auto"/>
              <w:rPr>
                <w:moveTo w:id="704" w:author="Razavi, Pedram/Medicine" w:date="2019-06-14T12:25:00Z"/>
                <w:rFonts w:ascii="Arial" w:eastAsia="Arial" w:hAnsi="Arial" w:cs="Arial"/>
                <w:color w:val="FFFFFF"/>
                <w:sz w:val="16"/>
                <w:szCs w:val="16"/>
                <w:rPrChange w:id="705" w:author="Razavi, Pedram/Medicine" w:date="2019-06-16T13:14:00Z">
                  <w:rPr>
                    <w:moveTo w:id="706" w:author="Razavi, Pedram/Medicine" w:date="2019-06-14T12:25:00Z"/>
                    <w:rFonts w:ascii="Arial" w:eastAsia="Arial" w:hAnsi="Arial" w:cs="Arial"/>
                    <w:color w:val="FFFFFF"/>
                    <w:sz w:val="18"/>
                    <w:szCs w:val="18"/>
                  </w:rPr>
                </w:rPrChange>
              </w:rPr>
              <w:pPrChange w:id="707" w:author="Razavi, Pedram/Medicine" w:date="2019-06-16T15:04:00Z">
                <w:pPr>
                  <w:spacing w:after="0" w:line="240" w:lineRule="auto"/>
                  <w:jc w:val="both"/>
                </w:pPr>
              </w:pPrChange>
            </w:pPr>
            <w:moveTo w:id="708" w:author="Razavi, Pedram/Medicine" w:date="2019-06-14T12:25:00Z">
              <w:r w:rsidRPr="00D02890">
                <w:rPr>
                  <w:rFonts w:ascii="Arial" w:eastAsia="Arial" w:hAnsi="Arial" w:cs="Arial"/>
                  <w:color w:val="FFFFFF"/>
                  <w:sz w:val="16"/>
                  <w:szCs w:val="16"/>
                  <w:rPrChange w:id="709" w:author="Razavi, Pedram/Medicine" w:date="2019-06-16T13:14:00Z">
                    <w:rPr>
                      <w:rFonts w:ascii="Arial" w:eastAsia="Arial" w:hAnsi="Arial" w:cs="Arial"/>
                      <w:color w:val="FFFFFF"/>
                      <w:sz w:val="18"/>
                      <w:szCs w:val="18"/>
                    </w:rPr>
                  </w:rPrChange>
                </w:rPr>
                <w:t>Cohort</w:t>
              </w:r>
            </w:moveTo>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710" w:author="Razavi, Pedram/Medicine" w:date="2019-06-16T13:1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6DA19EE" w14:textId="77777777" w:rsidR="0094690E" w:rsidRPr="00D02890" w:rsidRDefault="0094690E">
            <w:pPr>
              <w:spacing w:after="0" w:line="240" w:lineRule="auto"/>
              <w:rPr>
                <w:moveTo w:id="711" w:author="Razavi, Pedram/Medicine" w:date="2019-06-14T12:25:00Z"/>
                <w:rFonts w:ascii="Arial" w:eastAsia="Arial" w:hAnsi="Arial" w:cs="Arial"/>
                <w:color w:val="FFFFFF"/>
                <w:sz w:val="16"/>
                <w:szCs w:val="16"/>
                <w:rPrChange w:id="712" w:author="Razavi, Pedram/Medicine" w:date="2019-06-16T13:14:00Z">
                  <w:rPr>
                    <w:moveTo w:id="713" w:author="Razavi, Pedram/Medicine" w:date="2019-06-14T12:25:00Z"/>
                    <w:rFonts w:ascii="Arial" w:eastAsia="Arial" w:hAnsi="Arial" w:cs="Arial"/>
                    <w:color w:val="FFFFFF"/>
                    <w:sz w:val="18"/>
                    <w:szCs w:val="18"/>
                  </w:rPr>
                </w:rPrChange>
              </w:rPr>
              <w:pPrChange w:id="714" w:author="Razavi, Pedram/Medicine" w:date="2019-06-16T15:04:00Z">
                <w:pPr>
                  <w:spacing w:after="0" w:line="240" w:lineRule="auto"/>
                  <w:jc w:val="center"/>
                </w:pPr>
              </w:pPrChange>
            </w:pPr>
            <w:moveTo w:id="715" w:author="Razavi, Pedram/Medicine" w:date="2019-06-14T12:25:00Z">
              <w:r w:rsidRPr="00D02890">
                <w:rPr>
                  <w:rFonts w:ascii="Arial" w:eastAsia="Arial" w:hAnsi="Arial" w:cs="Arial"/>
                  <w:color w:val="FFFFFF"/>
                  <w:sz w:val="16"/>
                  <w:szCs w:val="16"/>
                  <w:rPrChange w:id="716" w:author="Razavi, Pedram/Medicine" w:date="2019-06-16T13:14:00Z">
                    <w:rPr>
                      <w:rFonts w:ascii="Arial" w:eastAsia="Arial" w:hAnsi="Arial" w:cs="Arial"/>
                      <w:color w:val="FFFFFF"/>
                      <w:sz w:val="18"/>
                      <w:szCs w:val="18"/>
                    </w:rPr>
                  </w:rPrChange>
                </w:rPr>
                <w:t>Mean no. of candidate SNVs</w:t>
              </w:r>
            </w:moveTo>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717" w:author="Razavi, Pedram/Medicine" w:date="2019-06-16T13:1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8219F4C" w14:textId="77777777" w:rsidR="0094690E" w:rsidRPr="00D02890" w:rsidRDefault="0094690E">
            <w:pPr>
              <w:spacing w:after="0" w:line="240" w:lineRule="auto"/>
              <w:rPr>
                <w:moveTo w:id="718" w:author="Razavi, Pedram/Medicine" w:date="2019-06-14T12:25:00Z"/>
                <w:rFonts w:ascii="Arial" w:eastAsia="Arial" w:hAnsi="Arial" w:cs="Arial"/>
                <w:color w:val="FFFFFF"/>
                <w:sz w:val="16"/>
                <w:szCs w:val="16"/>
                <w:vertAlign w:val="subscript"/>
                <w:rPrChange w:id="719" w:author="Razavi, Pedram/Medicine" w:date="2019-06-16T13:14:00Z">
                  <w:rPr>
                    <w:moveTo w:id="720" w:author="Razavi, Pedram/Medicine" w:date="2019-06-14T12:25:00Z"/>
                    <w:rFonts w:ascii="Arial" w:eastAsia="Arial" w:hAnsi="Arial" w:cs="Arial"/>
                    <w:color w:val="FFFFFF"/>
                    <w:sz w:val="18"/>
                    <w:szCs w:val="18"/>
                    <w:vertAlign w:val="subscript"/>
                  </w:rPr>
                </w:rPrChange>
              </w:rPr>
              <w:pPrChange w:id="721" w:author="Razavi, Pedram/Medicine" w:date="2019-06-16T15:04:00Z">
                <w:pPr>
                  <w:spacing w:after="0" w:line="240" w:lineRule="auto"/>
                  <w:jc w:val="center"/>
                </w:pPr>
              </w:pPrChange>
            </w:pPr>
            <w:moveTo w:id="722" w:author="Razavi, Pedram/Medicine" w:date="2019-06-14T12:25:00Z">
              <w:r w:rsidRPr="00D02890">
                <w:rPr>
                  <w:rFonts w:ascii="Arial" w:eastAsia="Arial Unicode MS" w:hAnsi="Arial" w:cs="Arial"/>
                  <w:color w:val="FFFFFF"/>
                  <w:sz w:val="16"/>
                  <w:szCs w:val="16"/>
                  <w:rPrChange w:id="723" w:author="Razavi, Pedram/Medicine" w:date="2019-06-16T13:14:00Z">
                    <w:rPr>
                      <w:rFonts w:ascii="Arial Unicode MS" w:eastAsia="Arial Unicode MS" w:hAnsi="Arial Unicode MS" w:cs="Arial Unicode MS"/>
                      <w:color w:val="FFFFFF"/>
                      <w:sz w:val="18"/>
                      <w:szCs w:val="18"/>
                    </w:rPr>
                  </w:rPrChange>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724"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725" w:author="Razavi, Pedram/Medicine" w:date="2019-06-16T13:14:00Z">
                          <w:rPr>
                            <w:rFonts w:ascii="Arial" w:eastAsia="Arial" w:hAnsi="Arial" w:cs="Arial"/>
                            <w:color w:val="FFFFFF"/>
                            <w:sz w:val="18"/>
                            <w:szCs w:val="18"/>
                          </w:rPr>
                        </w:rPrChange>
                      </w:rPr>
                      <m:t>60</m:t>
                    </m:r>
                  </m:sub>
                </m:sSub>
              </m:oMath>
            </w:moveTo>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726" w:author="Razavi, Pedram/Medicine" w:date="2019-06-16T13:1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CE8E64D" w14:textId="77777777" w:rsidR="0094690E" w:rsidRPr="00D02890" w:rsidRDefault="0094690E">
            <w:pPr>
              <w:spacing w:after="0" w:line="240" w:lineRule="auto"/>
              <w:rPr>
                <w:moveTo w:id="727" w:author="Razavi, Pedram/Medicine" w:date="2019-06-14T12:25:00Z"/>
                <w:rFonts w:ascii="Arial" w:eastAsia="Arial" w:hAnsi="Arial" w:cs="Arial"/>
                <w:color w:val="FFFFFF"/>
                <w:sz w:val="16"/>
                <w:szCs w:val="16"/>
                <w:vertAlign w:val="subscript"/>
                <w:rPrChange w:id="728" w:author="Razavi, Pedram/Medicine" w:date="2019-06-16T13:14:00Z">
                  <w:rPr>
                    <w:moveTo w:id="729" w:author="Razavi, Pedram/Medicine" w:date="2019-06-14T12:25:00Z"/>
                    <w:rFonts w:ascii="Arial" w:eastAsia="Arial" w:hAnsi="Arial" w:cs="Arial"/>
                    <w:color w:val="FFFFFF"/>
                    <w:sz w:val="18"/>
                    <w:szCs w:val="18"/>
                    <w:vertAlign w:val="subscript"/>
                  </w:rPr>
                </w:rPrChange>
              </w:rPr>
              <w:pPrChange w:id="730" w:author="Razavi, Pedram/Medicine" w:date="2019-06-16T15:04:00Z">
                <w:pPr>
                  <w:spacing w:after="0" w:line="240" w:lineRule="auto"/>
                  <w:jc w:val="center"/>
                </w:pPr>
              </w:pPrChange>
            </w:pPr>
            <w:moveTo w:id="731" w:author="Razavi, Pedram/Medicine" w:date="2019-06-14T12:25:00Z">
              <w:r w:rsidRPr="00D02890">
                <w:rPr>
                  <w:rFonts w:ascii="Arial" w:eastAsia="Arial Unicode MS" w:hAnsi="Arial" w:cs="Arial"/>
                  <w:color w:val="FFFFFF"/>
                  <w:sz w:val="16"/>
                  <w:szCs w:val="16"/>
                  <w:rPrChange w:id="732" w:author="Razavi, Pedram/Medicine" w:date="2019-06-16T13:14:00Z">
                    <w:rPr>
                      <w:rFonts w:ascii="Arial Unicode MS" w:eastAsia="Arial Unicode MS" w:hAnsi="Arial Unicode MS" w:cs="Arial Unicode MS"/>
                      <w:color w:val="FFFFFF"/>
                      <w:sz w:val="18"/>
                      <w:szCs w:val="18"/>
                    </w:rPr>
                  </w:rPrChange>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733"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734"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735" w:author="Razavi, Pedram/Medicine" w:date="2019-06-16T13:14:00Z">
                    <w:rPr>
                      <w:rFonts w:ascii="Arial" w:eastAsia="Arial" w:hAnsi="Arial" w:cs="Arial"/>
                      <w:color w:val="FFFFFF"/>
                      <w:sz w:val="18"/>
                      <w:szCs w:val="18"/>
                    </w:rPr>
                  </w:rPrChange>
                </w:rPr>
                <w:t>WBC-filtered</w:t>
              </w:r>
            </w:moveTo>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736" w:author="Razavi, Pedram/Medicine" w:date="2019-06-16T13:1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DD7DA95" w14:textId="77777777" w:rsidR="0094690E" w:rsidRPr="00D02890" w:rsidRDefault="0094690E">
            <w:pPr>
              <w:spacing w:after="0" w:line="240" w:lineRule="auto"/>
              <w:rPr>
                <w:moveTo w:id="737" w:author="Razavi, Pedram/Medicine" w:date="2019-06-14T12:25:00Z"/>
                <w:rFonts w:ascii="Arial" w:eastAsia="Arial" w:hAnsi="Arial" w:cs="Arial"/>
                <w:color w:val="FFFFFF"/>
                <w:sz w:val="16"/>
                <w:szCs w:val="16"/>
                <w:vertAlign w:val="subscript"/>
                <w:rPrChange w:id="738" w:author="Razavi, Pedram/Medicine" w:date="2019-06-16T13:14:00Z">
                  <w:rPr>
                    <w:moveTo w:id="739" w:author="Razavi, Pedram/Medicine" w:date="2019-06-14T12:25:00Z"/>
                    <w:rFonts w:ascii="Arial" w:eastAsia="Arial" w:hAnsi="Arial" w:cs="Arial"/>
                    <w:color w:val="FFFFFF"/>
                    <w:sz w:val="18"/>
                    <w:szCs w:val="18"/>
                    <w:vertAlign w:val="subscript"/>
                  </w:rPr>
                </w:rPrChange>
              </w:rPr>
              <w:pPrChange w:id="740" w:author="Razavi, Pedram/Medicine" w:date="2019-06-16T15:04:00Z">
                <w:pPr>
                  <w:spacing w:after="0" w:line="240" w:lineRule="auto"/>
                  <w:jc w:val="center"/>
                </w:pPr>
              </w:pPrChange>
            </w:pPr>
            <w:moveTo w:id="741" w:author="Razavi, Pedram/Medicine" w:date="2019-06-14T12:25:00Z">
              <w:r w:rsidRPr="00D02890">
                <w:rPr>
                  <w:rFonts w:ascii="Arial" w:eastAsia="Arial Unicode MS" w:hAnsi="Arial" w:cs="Arial"/>
                  <w:color w:val="FFFFFF"/>
                  <w:sz w:val="16"/>
                  <w:szCs w:val="16"/>
                  <w:rPrChange w:id="742" w:author="Razavi, Pedram/Medicine" w:date="2019-06-16T13:14:00Z">
                    <w:rPr>
                      <w:rFonts w:ascii="Arial Unicode MS" w:eastAsia="Arial Unicode MS" w:hAnsi="Arial Unicode MS" w:cs="Arial Unicode MS"/>
                      <w:color w:val="FFFFFF"/>
                      <w:sz w:val="18"/>
                      <w:szCs w:val="18"/>
                    </w:rPr>
                  </w:rPrChange>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743"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744"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745" w:author="Razavi, Pedram/Medicine" w:date="2019-06-16T13:14:00Z">
                    <w:rPr>
                      <w:rFonts w:ascii="Arial" w:eastAsia="Arial" w:hAnsi="Arial" w:cs="Arial"/>
                      <w:color w:val="FFFFFF"/>
                      <w:sz w:val="18"/>
                      <w:szCs w:val="18"/>
                    </w:rPr>
                  </w:rPrChange>
                </w:rPr>
                <w:t xml:space="preserve"> WBC-filtered</w:t>
              </w:r>
            </w:moveTo>
          </w:p>
        </w:tc>
      </w:tr>
      <w:tr w:rsidR="0094690E" w:rsidRPr="00D02890" w14:paraId="71913732" w14:textId="77777777" w:rsidTr="00D02890">
        <w:trPr>
          <w:trHeight w:val="20"/>
          <w:trPrChange w:id="746" w:author="Razavi, Pedram/Medicine" w:date="2019-06-16T13:14:00Z">
            <w:trPr>
              <w:trHeight w:val="480"/>
            </w:trPr>
          </w:trPrChange>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47" w:author="Razavi, Pedram/Medicine" w:date="2019-06-16T13:1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2D3BF14" w14:textId="77777777" w:rsidR="0094690E" w:rsidRPr="00D02890" w:rsidRDefault="0094690E">
            <w:pPr>
              <w:spacing w:after="0" w:line="240" w:lineRule="auto"/>
              <w:rPr>
                <w:moveTo w:id="748" w:author="Razavi, Pedram/Medicine" w:date="2019-06-14T12:25:00Z"/>
                <w:rFonts w:ascii="Arial" w:eastAsia="Arial" w:hAnsi="Arial" w:cs="Arial"/>
                <w:color w:val="333333"/>
                <w:sz w:val="16"/>
                <w:szCs w:val="16"/>
                <w:rPrChange w:id="749" w:author="Razavi, Pedram/Medicine" w:date="2019-06-16T13:14:00Z">
                  <w:rPr>
                    <w:moveTo w:id="750" w:author="Razavi, Pedram/Medicine" w:date="2019-06-14T12:25:00Z"/>
                    <w:rFonts w:ascii="Arial" w:eastAsia="Arial" w:hAnsi="Arial" w:cs="Arial"/>
                    <w:color w:val="333333"/>
                    <w:sz w:val="18"/>
                    <w:szCs w:val="18"/>
                  </w:rPr>
                </w:rPrChange>
              </w:rPr>
              <w:pPrChange w:id="751" w:author="Razavi, Pedram/Medicine" w:date="2019-06-16T15:04:00Z">
                <w:pPr>
                  <w:spacing w:after="0" w:line="240" w:lineRule="auto"/>
                  <w:jc w:val="both"/>
                </w:pPr>
              </w:pPrChange>
            </w:pPr>
            <w:moveTo w:id="752" w:author="Razavi, Pedram/Medicine" w:date="2019-06-14T12:25:00Z">
              <w:r w:rsidRPr="00D02890">
                <w:rPr>
                  <w:rFonts w:ascii="Arial" w:eastAsia="Arial" w:hAnsi="Arial" w:cs="Arial"/>
                  <w:color w:val="333333"/>
                  <w:sz w:val="16"/>
                  <w:szCs w:val="16"/>
                  <w:rPrChange w:id="753" w:author="Razavi, Pedram/Medicine" w:date="2019-06-16T13:14:00Z">
                    <w:rPr>
                      <w:rFonts w:ascii="Arial" w:eastAsia="Arial" w:hAnsi="Arial" w:cs="Arial"/>
                      <w:color w:val="333333"/>
                      <w:sz w:val="18"/>
                      <w:szCs w:val="18"/>
                    </w:rPr>
                  </w:rPrChange>
                </w:rPr>
                <w:t>Breast</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54"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05655CD" w14:textId="77777777" w:rsidR="0094690E" w:rsidRPr="00D02890" w:rsidRDefault="0094690E">
            <w:pPr>
              <w:spacing w:after="0" w:line="240" w:lineRule="auto"/>
              <w:rPr>
                <w:moveTo w:id="755" w:author="Razavi, Pedram/Medicine" w:date="2019-06-14T12:25:00Z"/>
                <w:rFonts w:ascii="Arial" w:eastAsia="Arial" w:hAnsi="Arial" w:cs="Arial"/>
                <w:color w:val="333333"/>
                <w:sz w:val="16"/>
                <w:szCs w:val="16"/>
                <w:rPrChange w:id="756" w:author="Razavi, Pedram/Medicine" w:date="2019-06-16T13:14:00Z">
                  <w:rPr>
                    <w:moveTo w:id="757" w:author="Razavi, Pedram/Medicine" w:date="2019-06-14T12:25:00Z"/>
                    <w:rFonts w:ascii="Arial" w:eastAsia="Arial" w:hAnsi="Arial" w:cs="Arial"/>
                    <w:color w:val="333333"/>
                    <w:sz w:val="18"/>
                    <w:szCs w:val="18"/>
                  </w:rPr>
                </w:rPrChange>
              </w:rPr>
              <w:pPrChange w:id="758" w:author="Razavi, Pedram/Medicine" w:date="2019-06-16T15:04:00Z">
                <w:pPr>
                  <w:spacing w:after="0" w:line="240" w:lineRule="auto"/>
                  <w:jc w:val="center"/>
                </w:pPr>
              </w:pPrChange>
            </w:pPr>
            <w:moveTo w:id="759" w:author="Razavi, Pedram/Medicine" w:date="2019-06-14T12:25:00Z">
              <w:r w:rsidRPr="00D02890">
                <w:rPr>
                  <w:rFonts w:ascii="Arial" w:eastAsia="Arial" w:hAnsi="Arial" w:cs="Arial"/>
                  <w:color w:val="333333"/>
                  <w:sz w:val="16"/>
                  <w:szCs w:val="16"/>
                  <w:rPrChange w:id="760" w:author="Razavi, Pedram/Medicine" w:date="2019-06-16T13:14:00Z">
                    <w:rPr>
                      <w:rFonts w:ascii="Arial" w:eastAsia="Arial" w:hAnsi="Arial" w:cs="Arial"/>
                      <w:color w:val="333333"/>
                      <w:sz w:val="18"/>
                      <w:szCs w:val="18"/>
                    </w:rPr>
                  </w:rPrChange>
                </w:rPr>
                <w:t>295.4</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61"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B269D1F" w14:textId="77777777" w:rsidR="0094690E" w:rsidRPr="00D02890" w:rsidRDefault="0094690E">
            <w:pPr>
              <w:spacing w:after="0" w:line="240" w:lineRule="auto"/>
              <w:rPr>
                <w:moveTo w:id="762" w:author="Razavi, Pedram/Medicine" w:date="2019-06-14T12:25:00Z"/>
                <w:rFonts w:ascii="Arial" w:eastAsia="Arial" w:hAnsi="Arial" w:cs="Arial"/>
                <w:color w:val="333333"/>
                <w:sz w:val="16"/>
                <w:szCs w:val="16"/>
                <w:rPrChange w:id="763" w:author="Razavi, Pedram/Medicine" w:date="2019-06-16T13:14:00Z">
                  <w:rPr>
                    <w:moveTo w:id="764" w:author="Razavi, Pedram/Medicine" w:date="2019-06-14T12:25:00Z"/>
                    <w:rFonts w:ascii="Arial" w:eastAsia="Arial" w:hAnsi="Arial" w:cs="Arial"/>
                    <w:color w:val="333333"/>
                    <w:sz w:val="18"/>
                    <w:szCs w:val="18"/>
                  </w:rPr>
                </w:rPrChange>
              </w:rPr>
              <w:pPrChange w:id="765" w:author="Razavi, Pedram/Medicine" w:date="2019-06-16T15:04:00Z">
                <w:pPr>
                  <w:spacing w:after="0" w:line="240" w:lineRule="auto"/>
                  <w:jc w:val="center"/>
                </w:pPr>
              </w:pPrChange>
            </w:pPr>
            <w:moveTo w:id="766" w:author="Razavi, Pedram/Medicine" w:date="2019-06-14T12:25:00Z">
              <w:r w:rsidRPr="00D02890">
                <w:rPr>
                  <w:rFonts w:ascii="Arial" w:eastAsia="Arial" w:hAnsi="Arial" w:cs="Arial"/>
                  <w:color w:val="333333"/>
                  <w:sz w:val="16"/>
                  <w:szCs w:val="16"/>
                  <w:rPrChange w:id="767" w:author="Razavi, Pedram/Medicine" w:date="2019-06-16T13:14:00Z">
                    <w:rPr>
                      <w:rFonts w:ascii="Arial" w:eastAsia="Arial" w:hAnsi="Arial" w:cs="Arial"/>
                      <w:color w:val="333333"/>
                      <w:sz w:val="18"/>
                      <w:szCs w:val="18"/>
                    </w:rPr>
                  </w:rPrChange>
                </w:rPr>
                <w:t>77.08</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68"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3668DA5" w14:textId="77777777" w:rsidR="0094690E" w:rsidRPr="00D02890" w:rsidRDefault="0094690E">
            <w:pPr>
              <w:spacing w:after="0" w:line="240" w:lineRule="auto"/>
              <w:rPr>
                <w:moveTo w:id="769" w:author="Razavi, Pedram/Medicine" w:date="2019-06-14T12:25:00Z"/>
                <w:rFonts w:ascii="Arial" w:eastAsia="Arial" w:hAnsi="Arial" w:cs="Arial"/>
                <w:color w:val="333333"/>
                <w:sz w:val="16"/>
                <w:szCs w:val="16"/>
                <w:rPrChange w:id="770" w:author="Razavi, Pedram/Medicine" w:date="2019-06-16T13:14:00Z">
                  <w:rPr>
                    <w:moveTo w:id="771" w:author="Razavi, Pedram/Medicine" w:date="2019-06-14T12:25:00Z"/>
                    <w:rFonts w:ascii="Arial" w:eastAsia="Arial" w:hAnsi="Arial" w:cs="Arial"/>
                    <w:color w:val="333333"/>
                    <w:sz w:val="18"/>
                    <w:szCs w:val="18"/>
                  </w:rPr>
                </w:rPrChange>
              </w:rPr>
              <w:pPrChange w:id="772" w:author="Razavi, Pedram/Medicine" w:date="2019-06-16T15:04:00Z">
                <w:pPr>
                  <w:spacing w:after="0" w:line="240" w:lineRule="auto"/>
                  <w:jc w:val="center"/>
                </w:pPr>
              </w:pPrChange>
            </w:pPr>
            <w:moveTo w:id="773" w:author="Razavi, Pedram/Medicine" w:date="2019-06-14T12:25:00Z">
              <w:r w:rsidRPr="00D02890">
                <w:rPr>
                  <w:rFonts w:ascii="Arial" w:eastAsia="Arial" w:hAnsi="Arial" w:cs="Arial"/>
                  <w:color w:val="333333"/>
                  <w:sz w:val="16"/>
                  <w:szCs w:val="16"/>
                  <w:rPrChange w:id="774" w:author="Razavi, Pedram/Medicine" w:date="2019-06-16T13:14:00Z">
                    <w:rPr>
                      <w:rFonts w:ascii="Arial" w:eastAsia="Arial" w:hAnsi="Arial" w:cs="Arial"/>
                      <w:color w:val="333333"/>
                      <w:sz w:val="18"/>
                      <w:szCs w:val="18"/>
                    </w:rPr>
                  </w:rPrChange>
                </w:rPr>
                <w:t>54.48</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75"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054D58D" w14:textId="77777777" w:rsidR="0094690E" w:rsidRPr="00D02890" w:rsidRDefault="0094690E">
            <w:pPr>
              <w:spacing w:after="0" w:line="240" w:lineRule="auto"/>
              <w:rPr>
                <w:moveTo w:id="776" w:author="Razavi, Pedram/Medicine" w:date="2019-06-14T12:25:00Z"/>
                <w:rFonts w:ascii="Arial" w:eastAsia="Arial" w:hAnsi="Arial" w:cs="Arial"/>
                <w:color w:val="333333"/>
                <w:sz w:val="16"/>
                <w:szCs w:val="16"/>
                <w:rPrChange w:id="777" w:author="Razavi, Pedram/Medicine" w:date="2019-06-16T13:14:00Z">
                  <w:rPr>
                    <w:moveTo w:id="778" w:author="Razavi, Pedram/Medicine" w:date="2019-06-14T12:25:00Z"/>
                    <w:rFonts w:ascii="Arial" w:eastAsia="Arial" w:hAnsi="Arial" w:cs="Arial"/>
                    <w:color w:val="333333"/>
                    <w:sz w:val="18"/>
                    <w:szCs w:val="18"/>
                  </w:rPr>
                </w:rPrChange>
              </w:rPr>
              <w:pPrChange w:id="779" w:author="Razavi, Pedram/Medicine" w:date="2019-06-16T15:04:00Z">
                <w:pPr>
                  <w:spacing w:after="0" w:line="240" w:lineRule="auto"/>
                  <w:jc w:val="center"/>
                </w:pPr>
              </w:pPrChange>
            </w:pPr>
            <w:moveTo w:id="780" w:author="Razavi, Pedram/Medicine" w:date="2019-06-14T12:25:00Z">
              <w:r w:rsidRPr="00D02890">
                <w:rPr>
                  <w:rFonts w:ascii="Arial" w:eastAsia="Arial" w:hAnsi="Arial" w:cs="Arial"/>
                  <w:color w:val="333333"/>
                  <w:sz w:val="16"/>
                  <w:szCs w:val="16"/>
                  <w:rPrChange w:id="781" w:author="Razavi, Pedram/Medicine" w:date="2019-06-16T13:14:00Z">
                    <w:rPr>
                      <w:rFonts w:ascii="Arial" w:eastAsia="Arial" w:hAnsi="Arial" w:cs="Arial"/>
                      <w:color w:val="333333"/>
                      <w:sz w:val="18"/>
                      <w:szCs w:val="18"/>
                    </w:rPr>
                  </w:rPrChange>
                </w:rPr>
                <w:t>28.44</w:t>
              </w:r>
            </w:moveTo>
          </w:p>
        </w:tc>
      </w:tr>
      <w:tr w:rsidR="0094690E" w:rsidRPr="00D02890" w14:paraId="76CEB8D4" w14:textId="77777777" w:rsidTr="00D02890">
        <w:trPr>
          <w:trHeight w:val="20"/>
          <w:trPrChange w:id="782" w:author="Razavi, Pedram/Medicine" w:date="2019-06-16T13:14:00Z">
            <w:trPr>
              <w:trHeight w:val="480"/>
            </w:trPr>
          </w:trPrChange>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83" w:author="Razavi, Pedram/Medicine" w:date="2019-06-16T13:1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FF631C" w14:textId="77777777" w:rsidR="0094690E" w:rsidRPr="00D02890" w:rsidRDefault="0094690E">
            <w:pPr>
              <w:spacing w:after="0" w:line="240" w:lineRule="auto"/>
              <w:rPr>
                <w:moveTo w:id="784" w:author="Razavi, Pedram/Medicine" w:date="2019-06-14T12:25:00Z"/>
                <w:rFonts w:ascii="Arial" w:eastAsia="Arial" w:hAnsi="Arial" w:cs="Arial"/>
                <w:color w:val="333333"/>
                <w:sz w:val="16"/>
                <w:szCs w:val="16"/>
                <w:rPrChange w:id="785" w:author="Razavi, Pedram/Medicine" w:date="2019-06-16T13:14:00Z">
                  <w:rPr>
                    <w:moveTo w:id="786" w:author="Razavi, Pedram/Medicine" w:date="2019-06-14T12:25:00Z"/>
                    <w:rFonts w:ascii="Arial" w:eastAsia="Arial" w:hAnsi="Arial" w:cs="Arial"/>
                    <w:color w:val="333333"/>
                    <w:sz w:val="18"/>
                    <w:szCs w:val="18"/>
                  </w:rPr>
                </w:rPrChange>
              </w:rPr>
              <w:pPrChange w:id="787" w:author="Razavi, Pedram/Medicine" w:date="2019-06-16T15:04:00Z">
                <w:pPr>
                  <w:spacing w:after="0" w:line="240" w:lineRule="auto"/>
                  <w:jc w:val="both"/>
                </w:pPr>
              </w:pPrChange>
            </w:pPr>
            <w:moveTo w:id="788" w:author="Razavi, Pedram/Medicine" w:date="2019-06-14T12:25:00Z">
              <w:r w:rsidRPr="00D02890">
                <w:rPr>
                  <w:rFonts w:ascii="Arial" w:eastAsia="Arial" w:hAnsi="Arial" w:cs="Arial"/>
                  <w:color w:val="333333"/>
                  <w:sz w:val="16"/>
                  <w:szCs w:val="16"/>
                  <w:rPrChange w:id="789" w:author="Razavi, Pedram/Medicine" w:date="2019-06-16T13:14:00Z">
                    <w:rPr>
                      <w:rFonts w:ascii="Arial" w:eastAsia="Arial" w:hAnsi="Arial" w:cs="Arial"/>
                      <w:color w:val="333333"/>
                      <w:sz w:val="18"/>
                      <w:szCs w:val="18"/>
                    </w:rPr>
                  </w:rPrChange>
                </w:rPr>
                <w:t>Lung</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90"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28A2361" w14:textId="77777777" w:rsidR="0094690E" w:rsidRPr="00D02890" w:rsidRDefault="0094690E">
            <w:pPr>
              <w:spacing w:after="0" w:line="240" w:lineRule="auto"/>
              <w:rPr>
                <w:moveTo w:id="791" w:author="Razavi, Pedram/Medicine" w:date="2019-06-14T12:25:00Z"/>
                <w:rFonts w:ascii="Arial" w:eastAsia="Arial" w:hAnsi="Arial" w:cs="Arial"/>
                <w:color w:val="333333"/>
                <w:sz w:val="16"/>
                <w:szCs w:val="16"/>
                <w:rPrChange w:id="792" w:author="Razavi, Pedram/Medicine" w:date="2019-06-16T13:14:00Z">
                  <w:rPr>
                    <w:moveTo w:id="793" w:author="Razavi, Pedram/Medicine" w:date="2019-06-14T12:25:00Z"/>
                    <w:rFonts w:ascii="Arial" w:eastAsia="Arial" w:hAnsi="Arial" w:cs="Arial"/>
                    <w:color w:val="333333"/>
                    <w:sz w:val="18"/>
                    <w:szCs w:val="18"/>
                  </w:rPr>
                </w:rPrChange>
              </w:rPr>
              <w:pPrChange w:id="794" w:author="Razavi, Pedram/Medicine" w:date="2019-06-16T15:04:00Z">
                <w:pPr>
                  <w:spacing w:after="0" w:line="240" w:lineRule="auto"/>
                  <w:jc w:val="center"/>
                </w:pPr>
              </w:pPrChange>
            </w:pPr>
            <w:moveTo w:id="795" w:author="Razavi, Pedram/Medicine" w:date="2019-06-14T12:25:00Z">
              <w:r w:rsidRPr="00D02890">
                <w:rPr>
                  <w:rFonts w:ascii="Arial" w:eastAsia="Arial" w:hAnsi="Arial" w:cs="Arial"/>
                  <w:color w:val="333333"/>
                  <w:sz w:val="16"/>
                  <w:szCs w:val="16"/>
                  <w:rPrChange w:id="796" w:author="Razavi, Pedram/Medicine" w:date="2019-06-16T13:14:00Z">
                    <w:rPr>
                      <w:rFonts w:ascii="Arial" w:eastAsia="Arial" w:hAnsi="Arial" w:cs="Arial"/>
                      <w:color w:val="333333"/>
                      <w:sz w:val="18"/>
                      <w:szCs w:val="18"/>
                    </w:rPr>
                  </w:rPrChange>
                </w:rPr>
                <w:t>233.2</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797"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87C23F7" w14:textId="77777777" w:rsidR="0094690E" w:rsidRPr="00D02890" w:rsidRDefault="0094690E">
            <w:pPr>
              <w:spacing w:after="0" w:line="240" w:lineRule="auto"/>
              <w:rPr>
                <w:moveTo w:id="798" w:author="Razavi, Pedram/Medicine" w:date="2019-06-14T12:25:00Z"/>
                <w:rFonts w:ascii="Arial" w:eastAsia="Arial" w:hAnsi="Arial" w:cs="Arial"/>
                <w:color w:val="333333"/>
                <w:sz w:val="16"/>
                <w:szCs w:val="16"/>
                <w:rPrChange w:id="799" w:author="Razavi, Pedram/Medicine" w:date="2019-06-16T13:14:00Z">
                  <w:rPr>
                    <w:moveTo w:id="800" w:author="Razavi, Pedram/Medicine" w:date="2019-06-14T12:25:00Z"/>
                    <w:rFonts w:ascii="Arial" w:eastAsia="Arial" w:hAnsi="Arial" w:cs="Arial"/>
                    <w:color w:val="333333"/>
                    <w:sz w:val="18"/>
                    <w:szCs w:val="18"/>
                  </w:rPr>
                </w:rPrChange>
              </w:rPr>
              <w:pPrChange w:id="801" w:author="Razavi, Pedram/Medicine" w:date="2019-06-16T15:04:00Z">
                <w:pPr>
                  <w:spacing w:after="0" w:line="240" w:lineRule="auto"/>
                  <w:jc w:val="center"/>
                </w:pPr>
              </w:pPrChange>
            </w:pPr>
            <w:moveTo w:id="802" w:author="Razavi, Pedram/Medicine" w:date="2019-06-14T12:25:00Z">
              <w:r w:rsidRPr="00D02890">
                <w:rPr>
                  <w:rFonts w:ascii="Arial" w:eastAsia="Arial" w:hAnsi="Arial" w:cs="Arial"/>
                  <w:color w:val="333333"/>
                  <w:sz w:val="16"/>
                  <w:szCs w:val="16"/>
                  <w:rPrChange w:id="803" w:author="Razavi, Pedram/Medicine" w:date="2019-06-16T13:14:00Z">
                    <w:rPr>
                      <w:rFonts w:ascii="Arial" w:eastAsia="Arial" w:hAnsi="Arial" w:cs="Arial"/>
                      <w:color w:val="333333"/>
                      <w:sz w:val="18"/>
                      <w:szCs w:val="18"/>
                    </w:rPr>
                  </w:rPrChange>
                </w:rPr>
                <w:t>34.15</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04"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D7CB1DD" w14:textId="77777777" w:rsidR="0094690E" w:rsidRPr="00D02890" w:rsidRDefault="0094690E">
            <w:pPr>
              <w:spacing w:after="0" w:line="240" w:lineRule="auto"/>
              <w:rPr>
                <w:moveTo w:id="805" w:author="Razavi, Pedram/Medicine" w:date="2019-06-14T12:25:00Z"/>
                <w:rFonts w:ascii="Arial" w:eastAsia="Arial" w:hAnsi="Arial" w:cs="Arial"/>
                <w:color w:val="333333"/>
                <w:sz w:val="16"/>
                <w:szCs w:val="16"/>
                <w:rPrChange w:id="806" w:author="Razavi, Pedram/Medicine" w:date="2019-06-16T13:14:00Z">
                  <w:rPr>
                    <w:moveTo w:id="807" w:author="Razavi, Pedram/Medicine" w:date="2019-06-14T12:25:00Z"/>
                    <w:rFonts w:ascii="Arial" w:eastAsia="Arial" w:hAnsi="Arial" w:cs="Arial"/>
                    <w:color w:val="333333"/>
                    <w:sz w:val="18"/>
                    <w:szCs w:val="18"/>
                  </w:rPr>
                </w:rPrChange>
              </w:rPr>
              <w:pPrChange w:id="808" w:author="Razavi, Pedram/Medicine" w:date="2019-06-16T15:04:00Z">
                <w:pPr>
                  <w:spacing w:after="0" w:line="240" w:lineRule="auto"/>
                  <w:jc w:val="center"/>
                </w:pPr>
              </w:pPrChange>
            </w:pPr>
            <w:moveTo w:id="809" w:author="Razavi, Pedram/Medicine" w:date="2019-06-14T12:25:00Z">
              <w:r w:rsidRPr="00D02890">
                <w:rPr>
                  <w:rFonts w:ascii="Arial" w:eastAsia="Arial" w:hAnsi="Arial" w:cs="Arial"/>
                  <w:color w:val="333333"/>
                  <w:sz w:val="16"/>
                  <w:szCs w:val="16"/>
                  <w:rPrChange w:id="810" w:author="Razavi, Pedram/Medicine" w:date="2019-06-16T13:14:00Z">
                    <w:rPr>
                      <w:rFonts w:ascii="Arial" w:eastAsia="Arial" w:hAnsi="Arial" w:cs="Arial"/>
                      <w:color w:val="333333"/>
                      <w:sz w:val="18"/>
                      <w:szCs w:val="18"/>
                    </w:rPr>
                  </w:rPrChange>
                </w:rPr>
                <w:t>18.17</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11"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3C06425" w14:textId="77777777" w:rsidR="0094690E" w:rsidRPr="00D02890" w:rsidRDefault="0094690E">
            <w:pPr>
              <w:spacing w:after="0" w:line="240" w:lineRule="auto"/>
              <w:rPr>
                <w:moveTo w:id="812" w:author="Razavi, Pedram/Medicine" w:date="2019-06-14T12:25:00Z"/>
                <w:rFonts w:ascii="Arial" w:eastAsia="Arial" w:hAnsi="Arial" w:cs="Arial"/>
                <w:color w:val="333333"/>
                <w:sz w:val="16"/>
                <w:szCs w:val="16"/>
                <w:rPrChange w:id="813" w:author="Razavi, Pedram/Medicine" w:date="2019-06-16T13:14:00Z">
                  <w:rPr>
                    <w:moveTo w:id="814" w:author="Razavi, Pedram/Medicine" w:date="2019-06-14T12:25:00Z"/>
                    <w:rFonts w:ascii="Arial" w:eastAsia="Arial" w:hAnsi="Arial" w:cs="Arial"/>
                    <w:color w:val="333333"/>
                    <w:sz w:val="18"/>
                    <w:szCs w:val="18"/>
                  </w:rPr>
                </w:rPrChange>
              </w:rPr>
              <w:pPrChange w:id="815" w:author="Razavi, Pedram/Medicine" w:date="2019-06-16T15:04:00Z">
                <w:pPr>
                  <w:spacing w:after="0" w:line="240" w:lineRule="auto"/>
                  <w:jc w:val="center"/>
                </w:pPr>
              </w:pPrChange>
            </w:pPr>
            <w:moveTo w:id="816" w:author="Razavi, Pedram/Medicine" w:date="2019-06-14T12:25:00Z">
              <w:r w:rsidRPr="00D02890">
                <w:rPr>
                  <w:rFonts w:ascii="Arial" w:eastAsia="Arial" w:hAnsi="Arial" w:cs="Arial"/>
                  <w:color w:val="333333"/>
                  <w:sz w:val="16"/>
                  <w:szCs w:val="16"/>
                  <w:rPrChange w:id="817" w:author="Razavi, Pedram/Medicine" w:date="2019-06-16T13:14:00Z">
                    <w:rPr>
                      <w:rFonts w:ascii="Arial" w:eastAsia="Arial" w:hAnsi="Arial" w:cs="Arial"/>
                      <w:color w:val="333333"/>
                      <w:sz w:val="18"/>
                      <w:szCs w:val="18"/>
                    </w:rPr>
                  </w:rPrChange>
                </w:rPr>
                <w:t>9.81</w:t>
              </w:r>
            </w:moveTo>
          </w:p>
        </w:tc>
      </w:tr>
      <w:tr w:rsidR="0094690E" w:rsidRPr="00D02890" w14:paraId="7FC56F8D" w14:textId="77777777" w:rsidTr="00D02890">
        <w:trPr>
          <w:trHeight w:val="20"/>
          <w:trPrChange w:id="818" w:author="Razavi, Pedram/Medicine" w:date="2019-06-16T13:14:00Z">
            <w:trPr>
              <w:trHeight w:val="480"/>
            </w:trPr>
          </w:trPrChange>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19" w:author="Razavi, Pedram/Medicine" w:date="2019-06-16T13:1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395919A" w14:textId="77777777" w:rsidR="0094690E" w:rsidRPr="00D02890" w:rsidRDefault="0094690E">
            <w:pPr>
              <w:spacing w:after="0" w:line="240" w:lineRule="auto"/>
              <w:rPr>
                <w:moveTo w:id="820" w:author="Razavi, Pedram/Medicine" w:date="2019-06-14T12:25:00Z"/>
                <w:rFonts w:ascii="Arial" w:eastAsia="Arial" w:hAnsi="Arial" w:cs="Arial"/>
                <w:color w:val="333333"/>
                <w:sz w:val="16"/>
                <w:szCs w:val="16"/>
                <w:rPrChange w:id="821" w:author="Razavi, Pedram/Medicine" w:date="2019-06-16T13:14:00Z">
                  <w:rPr>
                    <w:moveTo w:id="822" w:author="Razavi, Pedram/Medicine" w:date="2019-06-14T12:25:00Z"/>
                    <w:rFonts w:ascii="Arial" w:eastAsia="Arial" w:hAnsi="Arial" w:cs="Arial"/>
                    <w:color w:val="333333"/>
                    <w:sz w:val="18"/>
                    <w:szCs w:val="18"/>
                  </w:rPr>
                </w:rPrChange>
              </w:rPr>
              <w:pPrChange w:id="823" w:author="Razavi, Pedram/Medicine" w:date="2019-06-16T15:04:00Z">
                <w:pPr>
                  <w:spacing w:after="0" w:line="240" w:lineRule="auto"/>
                  <w:jc w:val="both"/>
                </w:pPr>
              </w:pPrChange>
            </w:pPr>
            <w:moveTo w:id="824" w:author="Razavi, Pedram/Medicine" w:date="2019-06-14T12:25:00Z">
              <w:r w:rsidRPr="00D02890">
                <w:rPr>
                  <w:rFonts w:ascii="Arial" w:eastAsia="Arial" w:hAnsi="Arial" w:cs="Arial"/>
                  <w:color w:val="333333"/>
                  <w:sz w:val="16"/>
                  <w:szCs w:val="16"/>
                  <w:rPrChange w:id="825" w:author="Razavi, Pedram/Medicine" w:date="2019-06-16T13:14:00Z">
                    <w:rPr>
                      <w:rFonts w:ascii="Arial" w:eastAsia="Arial" w:hAnsi="Arial" w:cs="Arial"/>
                      <w:color w:val="333333"/>
                      <w:sz w:val="18"/>
                      <w:szCs w:val="18"/>
                    </w:rPr>
                  </w:rPrChange>
                </w:rPr>
                <w:t>Prostate</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26"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BFFB310" w14:textId="77777777" w:rsidR="0094690E" w:rsidRPr="00D02890" w:rsidRDefault="0094690E">
            <w:pPr>
              <w:spacing w:after="0" w:line="240" w:lineRule="auto"/>
              <w:rPr>
                <w:moveTo w:id="827" w:author="Razavi, Pedram/Medicine" w:date="2019-06-14T12:25:00Z"/>
                <w:rFonts w:ascii="Arial" w:eastAsia="Arial" w:hAnsi="Arial" w:cs="Arial"/>
                <w:color w:val="333333"/>
                <w:sz w:val="16"/>
                <w:szCs w:val="16"/>
                <w:rPrChange w:id="828" w:author="Razavi, Pedram/Medicine" w:date="2019-06-16T13:14:00Z">
                  <w:rPr>
                    <w:moveTo w:id="829" w:author="Razavi, Pedram/Medicine" w:date="2019-06-14T12:25:00Z"/>
                    <w:rFonts w:ascii="Arial" w:eastAsia="Arial" w:hAnsi="Arial" w:cs="Arial"/>
                    <w:color w:val="333333"/>
                    <w:sz w:val="18"/>
                    <w:szCs w:val="18"/>
                  </w:rPr>
                </w:rPrChange>
              </w:rPr>
              <w:pPrChange w:id="830" w:author="Razavi, Pedram/Medicine" w:date="2019-06-16T15:04:00Z">
                <w:pPr>
                  <w:spacing w:after="0" w:line="240" w:lineRule="auto"/>
                  <w:jc w:val="center"/>
                </w:pPr>
              </w:pPrChange>
            </w:pPr>
            <w:moveTo w:id="831" w:author="Razavi, Pedram/Medicine" w:date="2019-06-14T12:25:00Z">
              <w:r w:rsidRPr="00D02890">
                <w:rPr>
                  <w:rFonts w:ascii="Arial" w:eastAsia="Arial" w:hAnsi="Arial" w:cs="Arial"/>
                  <w:color w:val="333333"/>
                  <w:sz w:val="16"/>
                  <w:szCs w:val="16"/>
                  <w:rPrChange w:id="832" w:author="Razavi, Pedram/Medicine" w:date="2019-06-16T13:14:00Z">
                    <w:rPr>
                      <w:rFonts w:ascii="Arial" w:eastAsia="Arial" w:hAnsi="Arial" w:cs="Arial"/>
                      <w:color w:val="333333"/>
                      <w:sz w:val="18"/>
                      <w:szCs w:val="18"/>
                    </w:rPr>
                  </w:rPrChange>
                </w:rPr>
                <w:t>204.3</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33"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B8538DE" w14:textId="77777777" w:rsidR="0094690E" w:rsidRPr="00D02890" w:rsidRDefault="0094690E">
            <w:pPr>
              <w:spacing w:after="0" w:line="240" w:lineRule="auto"/>
              <w:rPr>
                <w:moveTo w:id="834" w:author="Razavi, Pedram/Medicine" w:date="2019-06-14T12:25:00Z"/>
                <w:rFonts w:ascii="Arial" w:eastAsia="Arial" w:hAnsi="Arial" w:cs="Arial"/>
                <w:color w:val="333333"/>
                <w:sz w:val="16"/>
                <w:szCs w:val="16"/>
                <w:rPrChange w:id="835" w:author="Razavi, Pedram/Medicine" w:date="2019-06-16T13:14:00Z">
                  <w:rPr>
                    <w:moveTo w:id="836" w:author="Razavi, Pedram/Medicine" w:date="2019-06-14T12:25:00Z"/>
                    <w:rFonts w:ascii="Arial" w:eastAsia="Arial" w:hAnsi="Arial" w:cs="Arial"/>
                    <w:color w:val="333333"/>
                    <w:sz w:val="18"/>
                    <w:szCs w:val="18"/>
                  </w:rPr>
                </w:rPrChange>
              </w:rPr>
              <w:pPrChange w:id="837" w:author="Razavi, Pedram/Medicine" w:date="2019-06-16T15:04:00Z">
                <w:pPr>
                  <w:spacing w:after="0" w:line="240" w:lineRule="auto"/>
                  <w:jc w:val="center"/>
                </w:pPr>
              </w:pPrChange>
            </w:pPr>
            <w:moveTo w:id="838" w:author="Razavi, Pedram/Medicine" w:date="2019-06-14T12:25:00Z">
              <w:r w:rsidRPr="00D02890">
                <w:rPr>
                  <w:rFonts w:ascii="Arial" w:eastAsia="Arial" w:hAnsi="Arial" w:cs="Arial"/>
                  <w:color w:val="333333"/>
                  <w:sz w:val="16"/>
                  <w:szCs w:val="16"/>
                  <w:rPrChange w:id="839" w:author="Razavi, Pedram/Medicine" w:date="2019-06-16T13:14:00Z">
                    <w:rPr>
                      <w:rFonts w:ascii="Arial" w:eastAsia="Arial" w:hAnsi="Arial" w:cs="Arial"/>
                      <w:color w:val="333333"/>
                      <w:sz w:val="18"/>
                      <w:szCs w:val="18"/>
                    </w:rPr>
                  </w:rPrChange>
                </w:rPr>
                <w:t>29.16</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40"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0E35E23" w14:textId="77777777" w:rsidR="0094690E" w:rsidRPr="00D02890" w:rsidRDefault="0094690E">
            <w:pPr>
              <w:spacing w:after="0" w:line="240" w:lineRule="auto"/>
              <w:rPr>
                <w:moveTo w:id="841" w:author="Razavi, Pedram/Medicine" w:date="2019-06-14T12:25:00Z"/>
                <w:rFonts w:ascii="Arial" w:eastAsia="Arial" w:hAnsi="Arial" w:cs="Arial"/>
                <w:color w:val="333333"/>
                <w:sz w:val="16"/>
                <w:szCs w:val="16"/>
                <w:rPrChange w:id="842" w:author="Razavi, Pedram/Medicine" w:date="2019-06-16T13:14:00Z">
                  <w:rPr>
                    <w:moveTo w:id="843" w:author="Razavi, Pedram/Medicine" w:date="2019-06-14T12:25:00Z"/>
                    <w:rFonts w:ascii="Arial" w:eastAsia="Arial" w:hAnsi="Arial" w:cs="Arial"/>
                    <w:color w:val="333333"/>
                    <w:sz w:val="18"/>
                    <w:szCs w:val="18"/>
                  </w:rPr>
                </w:rPrChange>
              </w:rPr>
              <w:pPrChange w:id="844" w:author="Razavi, Pedram/Medicine" w:date="2019-06-16T15:04:00Z">
                <w:pPr>
                  <w:spacing w:after="0" w:line="240" w:lineRule="auto"/>
                  <w:jc w:val="center"/>
                </w:pPr>
              </w:pPrChange>
            </w:pPr>
            <w:moveTo w:id="845" w:author="Razavi, Pedram/Medicine" w:date="2019-06-14T12:25:00Z">
              <w:r w:rsidRPr="00D02890">
                <w:rPr>
                  <w:rFonts w:ascii="Arial" w:eastAsia="Arial" w:hAnsi="Arial" w:cs="Arial"/>
                  <w:color w:val="333333"/>
                  <w:sz w:val="16"/>
                  <w:szCs w:val="16"/>
                  <w:rPrChange w:id="846" w:author="Razavi, Pedram/Medicine" w:date="2019-06-16T13:14:00Z">
                    <w:rPr>
                      <w:rFonts w:ascii="Arial" w:eastAsia="Arial" w:hAnsi="Arial" w:cs="Arial"/>
                      <w:color w:val="333333"/>
                      <w:sz w:val="18"/>
                      <w:szCs w:val="18"/>
                    </w:rPr>
                  </w:rPrChange>
                </w:rPr>
                <w:t>12.73</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47"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D9F351E" w14:textId="77777777" w:rsidR="0094690E" w:rsidRPr="00D02890" w:rsidRDefault="0094690E">
            <w:pPr>
              <w:spacing w:after="0" w:line="240" w:lineRule="auto"/>
              <w:rPr>
                <w:moveTo w:id="848" w:author="Razavi, Pedram/Medicine" w:date="2019-06-14T12:25:00Z"/>
                <w:rFonts w:ascii="Arial" w:eastAsia="Arial" w:hAnsi="Arial" w:cs="Arial"/>
                <w:color w:val="333333"/>
                <w:sz w:val="16"/>
                <w:szCs w:val="16"/>
                <w:rPrChange w:id="849" w:author="Razavi, Pedram/Medicine" w:date="2019-06-16T13:14:00Z">
                  <w:rPr>
                    <w:moveTo w:id="850" w:author="Razavi, Pedram/Medicine" w:date="2019-06-14T12:25:00Z"/>
                    <w:rFonts w:ascii="Arial" w:eastAsia="Arial" w:hAnsi="Arial" w:cs="Arial"/>
                    <w:color w:val="333333"/>
                    <w:sz w:val="18"/>
                    <w:szCs w:val="18"/>
                  </w:rPr>
                </w:rPrChange>
              </w:rPr>
              <w:pPrChange w:id="851" w:author="Razavi, Pedram/Medicine" w:date="2019-06-16T15:04:00Z">
                <w:pPr>
                  <w:spacing w:after="0" w:line="240" w:lineRule="auto"/>
                  <w:jc w:val="center"/>
                </w:pPr>
              </w:pPrChange>
            </w:pPr>
            <w:moveTo w:id="852" w:author="Razavi, Pedram/Medicine" w:date="2019-06-14T12:25:00Z">
              <w:r w:rsidRPr="00D02890">
                <w:rPr>
                  <w:rFonts w:ascii="Arial" w:eastAsia="Arial" w:hAnsi="Arial" w:cs="Arial"/>
                  <w:color w:val="333333"/>
                  <w:sz w:val="16"/>
                  <w:szCs w:val="16"/>
                  <w:rPrChange w:id="853" w:author="Razavi, Pedram/Medicine" w:date="2019-06-16T13:14:00Z">
                    <w:rPr>
                      <w:rFonts w:ascii="Arial" w:eastAsia="Arial" w:hAnsi="Arial" w:cs="Arial"/>
                      <w:color w:val="333333"/>
                      <w:sz w:val="18"/>
                      <w:szCs w:val="18"/>
                    </w:rPr>
                  </w:rPrChange>
                </w:rPr>
                <w:t>7.58</w:t>
              </w:r>
            </w:moveTo>
          </w:p>
        </w:tc>
      </w:tr>
      <w:tr w:rsidR="0094690E" w:rsidRPr="00D02890" w14:paraId="0637DC1E" w14:textId="77777777" w:rsidTr="00D02890">
        <w:trPr>
          <w:trHeight w:val="20"/>
          <w:trPrChange w:id="854" w:author="Razavi, Pedram/Medicine" w:date="2019-06-16T13:14:00Z">
            <w:trPr>
              <w:trHeight w:val="480"/>
            </w:trPr>
          </w:trPrChange>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55" w:author="Razavi, Pedram/Medicine" w:date="2019-06-16T13:1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4556224" w14:textId="77777777" w:rsidR="0094690E" w:rsidRPr="00D02890" w:rsidRDefault="0094690E">
            <w:pPr>
              <w:spacing w:after="0" w:line="240" w:lineRule="auto"/>
              <w:rPr>
                <w:moveTo w:id="856" w:author="Razavi, Pedram/Medicine" w:date="2019-06-14T12:25:00Z"/>
                <w:rFonts w:ascii="Arial" w:eastAsia="Arial" w:hAnsi="Arial" w:cs="Arial"/>
                <w:color w:val="333333"/>
                <w:sz w:val="16"/>
                <w:szCs w:val="16"/>
                <w:rPrChange w:id="857" w:author="Razavi, Pedram/Medicine" w:date="2019-06-16T13:14:00Z">
                  <w:rPr>
                    <w:moveTo w:id="858" w:author="Razavi, Pedram/Medicine" w:date="2019-06-14T12:25:00Z"/>
                    <w:rFonts w:ascii="Arial" w:eastAsia="Arial" w:hAnsi="Arial" w:cs="Arial"/>
                    <w:color w:val="333333"/>
                    <w:sz w:val="18"/>
                    <w:szCs w:val="18"/>
                  </w:rPr>
                </w:rPrChange>
              </w:rPr>
              <w:pPrChange w:id="859" w:author="Razavi, Pedram/Medicine" w:date="2019-06-16T15:04:00Z">
                <w:pPr>
                  <w:spacing w:after="0" w:line="240" w:lineRule="auto"/>
                  <w:jc w:val="both"/>
                </w:pPr>
              </w:pPrChange>
            </w:pPr>
            <w:moveTo w:id="860" w:author="Razavi, Pedram/Medicine" w:date="2019-06-14T12:25:00Z">
              <w:r w:rsidRPr="00D02890">
                <w:rPr>
                  <w:rFonts w:ascii="Arial" w:eastAsia="Arial" w:hAnsi="Arial" w:cs="Arial"/>
                  <w:color w:val="333333"/>
                  <w:sz w:val="16"/>
                  <w:szCs w:val="16"/>
                  <w:rPrChange w:id="861" w:author="Razavi, Pedram/Medicine" w:date="2019-06-16T13:14:00Z">
                    <w:rPr>
                      <w:rFonts w:ascii="Arial" w:eastAsia="Arial" w:hAnsi="Arial" w:cs="Arial"/>
                      <w:color w:val="333333"/>
                      <w:sz w:val="18"/>
                      <w:szCs w:val="18"/>
                    </w:rPr>
                  </w:rPrChange>
                </w:rPr>
                <w:t>Healthy</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62"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A2EAE6" w14:textId="77777777" w:rsidR="0094690E" w:rsidRPr="00D02890" w:rsidRDefault="0094690E">
            <w:pPr>
              <w:spacing w:after="0" w:line="240" w:lineRule="auto"/>
              <w:rPr>
                <w:moveTo w:id="863" w:author="Razavi, Pedram/Medicine" w:date="2019-06-14T12:25:00Z"/>
                <w:rFonts w:ascii="Arial" w:eastAsia="Arial" w:hAnsi="Arial" w:cs="Arial"/>
                <w:color w:val="333333"/>
                <w:sz w:val="16"/>
                <w:szCs w:val="16"/>
                <w:rPrChange w:id="864" w:author="Razavi, Pedram/Medicine" w:date="2019-06-16T13:14:00Z">
                  <w:rPr>
                    <w:moveTo w:id="865" w:author="Razavi, Pedram/Medicine" w:date="2019-06-14T12:25:00Z"/>
                    <w:rFonts w:ascii="Arial" w:eastAsia="Arial" w:hAnsi="Arial" w:cs="Arial"/>
                    <w:color w:val="333333"/>
                    <w:sz w:val="18"/>
                    <w:szCs w:val="18"/>
                  </w:rPr>
                </w:rPrChange>
              </w:rPr>
              <w:pPrChange w:id="866" w:author="Razavi, Pedram/Medicine" w:date="2019-06-16T15:04:00Z">
                <w:pPr>
                  <w:spacing w:after="0" w:line="240" w:lineRule="auto"/>
                  <w:jc w:val="center"/>
                </w:pPr>
              </w:pPrChange>
            </w:pPr>
            <w:moveTo w:id="867" w:author="Razavi, Pedram/Medicine" w:date="2019-06-14T12:25:00Z">
              <w:r w:rsidRPr="00D02890">
                <w:rPr>
                  <w:rFonts w:ascii="Arial" w:eastAsia="Arial" w:hAnsi="Arial" w:cs="Arial"/>
                  <w:color w:val="333333"/>
                  <w:sz w:val="16"/>
                  <w:szCs w:val="16"/>
                  <w:rPrChange w:id="868" w:author="Razavi, Pedram/Medicine" w:date="2019-06-16T13:14:00Z">
                    <w:rPr>
                      <w:rFonts w:ascii="Arial" w:eastAsia="Arial" w:hAnsi="Arial" w:cs="Arial"/>
                      <w:color w:val="333333"/>
                      <w:sz w:val="18"/>
                      <w:szCs w:val="18"/>
                    </w:rPr>
                  </w:rPrChange>
                </w:rPr>
                <w:t>222.9</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69"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71A6202" w14:textId="77777777" w:rsidR="0094690E" w:rsidRPr="00D02890" w:rsidRDefault="0094690E">
            <w:pPr>
              <w:spacing w:after="0" w:line="240" w:lineRule="auto"/>
              <w:rPr>
                <w:moveTo w:id="870" w:author="Razavi, Pedram/Medicine" w:date="2019-06-14T12:25:00Z"/>
                <w:rFonts w:ascii="Arial" w:eastAsia="Arial" w:hAnsi="Arial" w:cs="Arial"/>
                <w:color w:val="333333"/>
                <w:sz w:val="16"/>
                <w:szCs w:val="16"/>
                <w:rPrChange w:id="871" w:author="Razavi, Pedram/Medicine" w:date="2019-06-16T13:14:00Z">
                  <w:rPr>
                    <w:moveTo w:id="872" w:author="Razavi, Pedram/Medicine" w:date="2019-06-14T12:25:00Z"/>
                    <w:rFonts w:ascii="Arial" w:eastAsia="Arial" w:hAnsi="Arial" w:cs="Arial"/>
                    <w:color w:val="333333"/>
                    <w:sz w:val="18"/>
                    <w:szCs w:val="18"/>
                  </w:rPr>
                </w:rPrChange>
              </w:rPr>
              <w:pPrChange w:id="873" w:author="Razavi, Pedram/Medicine" w:date="2019-06-16T15:04:00Z">
                <w:pPr>
                  <w:spacing w:after="0" w:line="240" w:lineRule="auto"/>
                  <w:jc w:val="center"/>
                </w:pPr>
              </w:pPrChange>
            </w:pPr>
            <w:moveTo w:id="874" w:author="Razavi, Pedram/Medicine" w:date="2019-06-14T12:25:00Z">
              <w:r w:rsidRPr="00D02890">
                <w:rPr>
                  <w:rFonts w:ascii="Arial" w:eastAsia="Arial" w:hAnsi="Arial" w:cs="Arial"/>
                  <w:color w:val="333333"/>
                  <w:sz w:val="16"/>
                  <w:szCs w:val="16"/>
                  <w:rPrChange w:id="875" w:author="Razavi, Pedram/Medicine" w:date="2019-06-16T13:14:00Z">
                    <w:rPr>
                      <w:rFonts w:ascii="Arial" w:eastAsia="Arial" w:hAnsi="Arial" w:cs="Arial"/>
                      <w:color w:val="333333"/>
                      <w:sz w:val="18"/>
                      <w:szCs w:val="18"/>
                    </w:rPr>
                  </w:rPrChange>
                </w:rPr>
                <w:t>14.13</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76"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2EA226" w14:textId="77777777" w:rsidR="0094690E" w:rsidRPr="00D02890" w:rsidRDefault="0094690E">
            <w:pPr>
              <w:spacing w:after="0" w:line="240" w:lineRule="auto"/>
              <w:rPr>
                <w:moveTo w:id="877" w:author="Razavi, Pedram/Medicine" w:date="2019-06-14T12:25:00Z"/>
                <w:rFonts w:ascii="Arial" w:eastAsia="Arial" w:hAnsi="Arial" w:cs="Arial"/>
                <w:color w:val="333333"/>
                <w:sz w:val="16"/>
                <w:szCs w:val="16"/>
                <w:rPrChange w:id="878" w:author="Razavi, Pedram/Medicine" w:date="2019-06-16T13:14:00Z">
                  <w:rPr>
                    <w:moveTo w:id="879" w:author="Razavi, Pedram/Medicine" w:date="2019-06-14T12:25:00Z"/>
                    <w:rFonts w:ascii="Arial" w:eastAsia="Arial" w:hAnsi="Arial" w:cs="Arial"/>
                    <w:color w:val="333333"/>
                    <w:sz w:val="18"/>
                    <w:szCs w:val="18"/>
                  </w:rPr>
                </w:rPrChange>
              </w:rPr>
              <w:pPrChange w:id="880" w:author="Razavi, Pedram/Medicine" w:date="2019-06-16T15:04:00Z">
                <w:pPr>
                  <w:spacing w:after="0" w:line="240" w:lineRule="auto"/>
                  <w:jc w:val="center"/>
                </w:pPr>
              </w:pPrChange>
            </w:pPr>
            <w:moveTo w:id="881" w:author="Razavi, Pedram/Medicine" w:date="2019-06-14T12:25:00Z">
              <w:r w:rsidRPr="00D02890">
                <w:rPr>
                  <w:rFonts w:ascii="Arial" w:eastAsia="Arial" w:hAnsi="Arial" w:cs="Arial"/>
                  <w:color w:val="333333"/>
                  <w:sz w:val="16"/>
                  <w:szCs w:val="16"/>
                  <w:rPrChange w:id="882" w:author="Razavi, Pedram/Medicine" w:date="2019-06-16T13:14:00Z">
                    <w:rPr>
                      <w:rFonts w:ascii="Arial" w:eastAsia="Arial" w:hAnsi="Arial" w:cs="Arial"/>
                      <w:color w:val="333333"/>
                      <w:sz w:val="18"/>
                      <w:szCs w:val="18"/>
                    </w:rPr>
                  </w:rPrChange>
                </w:rPr>
                <w:t>2.47</w:t>
              </w:r>
            </w:moveTo>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883" w:author="Razavi, Pedram/Medicine" w:date="2019-06-16T13:1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0F40DC" w14:textId="77777777" w:rsidR="0094690E" w:rsidRPr="00D02890" w:rsidRDefault="0094690E">
            <w:pPr>
              <w:spacing w:after="0" w:line="240" w:lineRule="auto"/>
              <w:rPr>
                <w:moveTo w:id="884" w:author="Razavi, Pedram/Medicine" w:date="2019-06-14T12:25:00Z"/>
                <w:rFonts w:ascii="Arial" w:eastAsia="Arial" w:hAnsi="Arial" w:cs="Arial"/>
                <w:color w:val="333333"/>
                <w:sz w:val="16"/>
                <w:szCs w:val="16"/>
                <w:rPrChange w:id="885" w:author="Razavi, Pedram/Medicine" w:date="2019-06-16T13:14:00Z">
                  <w:rPr>
                    <w:moveTo w:id="886" w:author="Razavi, Pedram/Medicine" w:date="2019-06-14T12:25:00Z"/>
                    <w:rFonts w:ascii="Arial" w:eastAsia="Arial" w:hAnsi="Arial" w:cs="Arial"/>
                    <w:color w:val="333333"/>
                    <w:sz w:val="18"/>
                    <w:szCs w:val="18"/>
                  </w:rPr>
                </w:rPrChange>
              </w:rPr>
              <w:pPrChange w:id="887" w:author="Razavi, Pedram/Medicine" w:date="2019-06-16T15:04:00Z">
                <w:pPr>
                  <w:spacing w:after="0" w:line="240" w:lineRule="auto"/>
                  <w:jc w:val="center"/>
                </w:pPr>
              </w:pPrChange>
            </w:pPr>
            <w:moveTo w:id="888" w:author="Razavi, Pedram/Medicine" w:date="2019-06-14T12:25:00Z">
              <w:r w:rsidRPr="00D02890">
                <w:rPr>
                  <w:rFonts w:ascii="Arial" w:eastAsia="Arial" w:hAnsi="Arial" w:cs="Arial"/>
                  <w:color w:val="333333"/>
                  <w:sz w:val="16"/>
                  <w:szCs w:val="16"/>
                  <w:rPrChange w:id="889" w:author="Razavi, Pedram/Medicine" w:date="2019-06-16T13:14:00Z">
                    <w:rPr>
                      <w:rFonts w:ascii="Arial" w:eastAsia="Arial" w:hAnsi="Arial" w:cs="Arial"/>
                      <w:color w:val="333333"/>
                      <w:sz w:val="18"/>
                      <w:szCs w:val="18"/>
                    </w:rPr>
                  </w:rPrChange>
                </w:rPr>
                <w:t>1.43</w:t>
              </w:r>
            </w:moveTo>
          </w:p>
        </w:tc>
      </w:tr>
    </w:tbl>
    <w:p w14:paraId="2804141C" w14:textId="414669AA" w:rsidR="0094690E" w:rsidRDefault="0094690E">
      <w:pPr>
        <w:spacing w:after="0" w:line="240" w:lineRule="auto"/>
        <w:rPr>
          <w:ins w:id="890" w:author="Razavi, Pedram/Medicine" w:date="2019-06-16T11:34:00Z"/>
          <w:rFonts w:ascii="Arial" w:eastAsia="Arial" w:hAnsi="Arial" w:cs="Arial"/>
          <w:color w:val="333333"/>
          <w:sz w:val="20"/>
          <w:szCs w:val="20"/>
        </w:rPr>
        <w:pPrChange w:id="891" w:author="Razavi, Pedram/Medicine" w:date="2019-06-16T15:04:00Z">
          <w:pPr>
            <w:spacing w:after="0" w:line="240" w:lineRule="auto"/>
            <w:jc w:val="both"/>
          </w:pPr>
        </w:pPrChange>
      </w:pPr>
    </w:p>
    <w:p w14:paraId="45507779" w14:textId="57AEB4D1" w:rsidR="00191549" w:rsidRDefault="00191549">
      <w:pPr>
        <w:spacing w:after="0" w:line="240" w:lineRule="auto"/>
        <w:rPr>
          <w:ins w:id="892" w:author="Razavi, Pedram/Medicine" w:date="2019-06-16T11:34:00Z"/>
          <w:rFonts w:ascii="Arial" w:eastAsia="Arial" w:hAnsi="Arial" w:cs="Arial"/>
          <w:color w:val="333333"/>
          <w:sz w:val="20"/>
          <w:szCs w:val="20"/>
        </w:rPr>
        <w:pPrChange w:id="893" w:author="Razavi, Pedram/Medicine" w:date="2019-06-16T15:04:00Z">
          <w:pPr>
            <w:spacing w:after="0" w:line="240" w:lineRule="auto"/>
            <w:jc w:val="both"/>
          </w:pPr>
        </w:pPrChange>
      </w:pPr>
    </w:p>
    <w:p w14:paraId="645BA318" w14:textId="5C2A8B52" w:rsidR="00191549" w:rsidDel="001A1BD3" w:rsidRDefault="00191549">
      <w:pPr>
        <w:spacing w:after="0" w:line="240" w:lineRule="auto"/>
        <w:rPr>
          <w:del w:id="894" w:author="Razavi, Pedram/Medicine" w:date="2019-06-16T17:10:00Z"/>
          <w:moveTo w:id="895" w:author="Razavi, Pedram/Medicine" w:date="2019-06-14T12:25:00Z"/>
          <w:rFonts w:ascii="Arial" w:eastAsia="Arial" w:hAnsi="Arial" w:cs="Arial"/>
          <w:color w:val="333333"/>
          <w:sz w:val="20"/>
          <w:szCs w:val="20"/>
        </w:rPr>
        <w:pPrChange w:id="896" w:author="Razavi, Pedram/Medicine" w:date="2019-06-16T15:04:00Z">
          <w:pPr>
            <w:spacing w:after="0" w:line="240" w:lineRule="auto"/>
            <w:jc w:val="both"/>
          </w:pPr>
        </w:pPrChange>
      </w:pPr>
    </w:p>
    <w:p w14:paraId="3F844C44" w14:textId="77777777" w:rsidR="0094690E" w:rsidRDefault="0094690E">
      <w:pPr>
        <w:spacing w:after="0" w:line="240" w:lineRule="auto"/>
        <w:rPr>
          <w:moveTo w:id="897" w:author="Razavi, Pedram/Medicine" w:date="2019-06-14T12:25:00Z"/>
          <w:rFonts w:ascii="Arial" w:eastAsia="Arial" w:hAnsi="Arial" w:cs="Arial"/>
          <w:color w:val="333333"/>
          <w:sz w:val="20"/>
          <w:szCs w:val="20"/>
        </w:rPr>
        <w:pPrChange w:id="898" w:author="Razavi, Pedram/Medicine" w:date="2019-06-16T15:04:00Z">
          <w:pPr>
            <w:spacing w:after="0" w:line="240" w:lineRule="auto"/>
            <w:jc w:val="both"/>
          </w:pPr>
        </w:pPrChange>
      </w:pPr>
      <w:moveTo w:id="899" w:author="Razavi, Pedram/Medicine" w:date="2019-06-14T12:25:00Z">
        <w:r>
          <w:rPr>
            <w:rFonts w:ascii="Arial" w:eastAsia="Arial" w:hAnsi="Arial" w:cs="Arial"/>
            <w:color w:val="333333"/>
            <w:sz w:val="20"/>
            <w:szCs w:val="20"/>
          </w:rPr>
          <w:t>Table 4: Mean number of variants per sample (hypermutators omitted)</w:t>
        </w:r>
      </w:moveTo>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900" w:author="Razavi, Pedram/Medicine" w:date="2019-06-16T11:34:00Z">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153"/>
        <w:gridCol w:w="2051"/>
        <w:gridCol w:w="2051"/>
        <w:gridCol w:w="2051"/>
        <w:gridCol w:w="2051"/>
        <w:tblGridChange w:id="901">
          <w:tblGrid>
            <w:gridCol w:w="1153"/>
            <w:gridCol w:w="2051"/>
            <w:gridCol w:w="2051"/>
            <w:gridCol w:w="2051"/>
            <w:gridCol w:w="2051"/>
          </w:tblGrid>
        </w:tblGridChange>
      </w:tblGrid>
      <w:tr w:rsidR="0094690E" w:rsidRPr="00D02890" w14:paraId="4C42C0D1" w14:textId="77777777" w:rsidTr="00191549">
        <w:trPr>
          <w:trHeight w:val="144"/>
          <w:trPrChange w:id="902" w:author="Razavi, Pedram/Medicine" w:date="2019-06-16T11:34:00Z">
            <w:trPr>
              <w:trHeight w:val="480"/>
            </w:trPr>
          </w:trPrChange>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903" w:author="Razavi, Pedram/Medicine" w:date="2019-06-16T11:34:00Z">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16E9B3A" w14:textId="77777777" w:rsidR="0094690E" w:rsidRPr="00D02890" w:rsidRDefault="0094690E">
            <w:pPr>
              <w:spacing w:after="0" w:line="240" w:lineRule="auto"/>
              <w:rPr>
                <w:moveTo w:id="904" w:author="Razavi, Pedram/Medicine" w:date="2019-06-14T12:25:00Z"/>
                <w:rFonts w:ascii="Arial" w:eastAsia="Arial" w:hAnsi="Arial" w:cs="Arial"/>
                <w:color w:val="FFFFFF"/>
                <w:sz w:val="16"/>
                <w:szCs w:val="16"/>
                <w:rPrChange w:id="905" w:author="Razavi, Pedram/Medicine" w:date="2019-06-16T13:14:00Z">
                  <w:rPr>
                    <w:moveTo w:id="906" w:author="Razavi, Pedram/Medicine" w:date="2019-06-14T12:25:00Z"/>
                    <w:rFonts w:ascii="Arial" w:eastAsia="Arial" w:hAnsi="Arial" w:cs="Arial"/>
                    <w:color w:val="FFFFFF"/>
                    <w:sz w:val="18"/>
                    <w:szCs w:val="18"/>
                  </w:rPr>
                </w:rPrChange>
              </w:rPr>
              <w:pPrChange w:id="907" w:author="Razavi, Pedram/Medicine" w:date="2019-06-16T15:04:00Z">
                <w:pPr>
                  <w:spacing w:after="0" w:line="240" w:lineRule="auto"/>
                  <w:jc w:val="both"/>
                </w:pPr>
              </w:pPrChange>
            </w:pPr>
            <w:moveTo w:id="908" w:author="Razavi, Pedram/Medicine" w:date="2019-06-14T12:25:00Z">
              <w:r w:rsidRPr="00D02890">
                <w:rPr>
                  <w:rFonts w:ascii="Arial" w:eastAsia="Arial" w:hAnsi="Arial" w:cs="Arial"/>
                  <w:color w:val="FFFFFF"/>
                  <w:sz w:val="16"/>
                  <w:szCs w:val="16"/>
                  <w:rPrChange w:id="909" w:author="Razavi, Pedram/Medicine" w:date="2019-06-16T13:14:00Z">
                    <w:rPr>
                      <w:rFonts w:ascii="Arial" w:eastAsia="Arial" w:hAnsi="Arial" w:cs="Arial"/>
                      <w:color w:val="FFFFFF"/>
                      <w:sz w:val="18"/>
                      <w:szCs w:val="18"/>
                    </w:rPr>
                  </w:rPrChange>
                </w:rPr>
                <w:t>Cohort</w:t>
              </w:r>
            </w:moveTo>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910" w:author="Razavi, Pedram/Medicine" w:date="2019-06-16T11:3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B45E7B3" w14:textId="77777777" w:rsidR="0094690E" w:rsidRPr="00D02890" w:rsidRDefault="0094690E">
            <w:pPr>
              <w:spacing w:after="0" w:line="240" w:lineRule="auto"/>
              <w:rPr>
                <w:moveTo w:id="911" w:author="Razavi, Pedram/Medicine" w:date="2019-06-14T12:25:00Z"/>
                <w:rFonts w:ascii="Arial" w:eastAsia="Arial" w:hAnsi="Arial" w:cs="Arial"/>
                <w:color w:val="FFFFFF"/>
                <w:sz w:val="16"/>
                <w:szCs w:val="16"/>
                <w:rPrChange w:id="912" w:author="Razavi, Pedram/Medicine" w:date="2019-06-16T13:14:00Z">
                  <w:rPr>
                    <w:moveTo w:id="913" w:author="Razavi, Pedram/Medicine" w:date="2019-06-14T12:25:00Z"/>
                    <w:rFonts w:ascii="Arial" w:eastAsia="Arial" w:hAnsi="Arial" w:cs="Arial"/>
                    <w:color w:val="FFFFFF"/>
                    <w:sz w:val="18"/>
                    <w:szCs w:val="18"/>
                  </w:rPr>
                </w:rPrChange>
              </w:rPr>
              <w:pPrChange w:id="914" w:author="Razavi, Pedram/Medicine" w:date="2019-06-16T15:04:00Z">
                <w:pPr>
                  <w:spacing w:after="0" w:line="240" w:lineRule="auto"/>
                  <w:jc w:val="center"/>
                </w:pPr>
              </w:pPrChange>
            </w:pPr>
            <w:moveTo w:id="915" w:author="Razavi, Pedram/Medicine" w:date="2019-06-14T12:25:00Z">
              <w:r w:rsidRPr="00D02890">
                <w:rPr>
                  <w:rFonts w:ascii="Arial" w:eastAsia="Arial" w:hAnsi="Arial" w:cs="Arial"/>
                  <w:color w:val="FFFFFF"/>
                  <w:sz w:val="16"/>
                  <w:szCs w:val="16"/>
                  <w:rPrChange w:id="916" w:author="Razavi, Pedram/Medicine" w:date="2019-06-16T13:14:00Z">
                    <w:rPr>
                      <w:rFonts w:ascii="Arial" w:eastAsia="Arial" w:hAnsi="Arial" w:cs="Arial"/>
                      <w:color w:val="FFFFFF"/>
                      <w:sz w:val="18"/>
                      <w:szCs w:val="18"/>
                    </w:rPr>
                  </w:rPrChange>
                </w:rPr>
                <w:t>Mean no. of candidate SNVs</w:t>
              </w:r>
            </w:moveTo>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917" w:author="Razavi, Pedram/Medicine" w:date="2019-06-16T11:3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3D67985" w14:textId="77777777" w:rsidR="0094690E" w:rsidRPr="00D02890" w:rsidRDefault="0094690E">
            <w:pPr>
              <w:spacing w:after="0" w:line="240" w:lineRule="auto"/>
              <w:rPr>
                <w:moveTo w:id="918" w:author="Razavi, Pedram/Medicine" w:date="2019-06-14T12:25:00Z"/>
                <w:rFonts w:ascii="Arial" w:eastAsia="Arial" w:hAnsi="Arial" w:cs="Arial"/>
                <w:color w:val="FFFFFF"/>
                <w:sz w:val="16"/>
                <w:szCs w:val="16"/>
                <w:vertAlign w:val="subscript"/>
                <w:rPrChange w:id="919" w:author="Razavi, Pedram/Medicine" w:date="2019-06-16T13:14:00Z">
                  <w:rPr>
                    <w:moveTo w:id="920" w:author="Razavi, Pedram/Medicine" w:date="2019-06-14T12:25:00Z"/>
                    <w:rFonts w:ascii="Arial" w:eastAsia="Arial" w:hAnsi="Arial" w:cs="Arial"/>
                    <w:color w:val="FFFFFF"/>
                    <w:sz w:val="18"/>
                    <w:szCs w:val="18"/>
                    <w:vertAlign w:val="subscript"/>
                  </w:rPr>
                </w:rPrChange>
              </w:rPr>
              <w:pPrChange w:id="921" w:author="Razavi, Pedram/Medicine" w:date="2019-06-16T15:04:00Z">
                <w:pPr>
                  <w:spacing w:after="0" w:line="240" w:lineRule="auto"/>
                  <w:jc w:val="center"/>
                </w:pPr>
              </w:pPrChange>
            </w:pPr>
            <w:moveTo w:id="922" w:author="Razavi, Pedram/Medicine" w:date="2019-06-14T12:25:00Z">
              <w:r w:rsidRPr="00D02890">
                <w:rPr>
                  <w:rFonts w:ascii="Arial" w:eastAsia="Arial Unicode MS" w:hAnsi="Arial" w:cs="Arial"/>
                  <w:color w:val="FFFFFF"/>
                  <w:sz w:val="16"/>
                  <w:szCs w:val="16"/>
                  <w:rPrChange w:id="923" w:author="Razavi, Pedram/Medicine" w:date="2019-06-16T13:14:00Z">
                    <w:rPr>
                      <w:rFonts w:ascii="Arial Unicode MS" w:eastAsia="Arial Unicode MS" w:hAnsi="Arial Unicode MS" w:cs="Arial Unicode MS"/>
                      <w:color w:val="FFFFFF"/>
                      <w:sz w:val="18"/>
                      <w:szCs w:val="18"/>
                    </w:rPr>
                  </w:rPrChange>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924"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925" w:author="Razavi, Pedram/Medicine" w:date="2019-06-16T13:14:00Z">
                          <w:rPr>
                            <w:rFonts w:ascii="Arial" w:eastAsia="Arial" w:hAnsi="Arial" w:cs="Arial"/>
                            <w:color w:val="FFFFFF"/>
                            <w:sz w:val="18"/>
                            <w:szCs w:val="18"/>
                          </w:rPr>
                        </w:rPrChange>
                      </w:rPr>
                      <m:t>60</m:t>
                    </m:r>
                  </m:sub>
                </m:sSub>
              </m:oMath>
            </w:moveTo>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926" w:author="Razavi, Pedram/Medicine" w:date="2019-06-16T11:3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600C5B3" w14:textId="77777777" w:rsidR="0094690E" w:rsidRPr="00D02890" w:rsidRDefault="0094690E">
            <w:pPr>
              <w:spacing w:after="0" w:line="240" w:lineRule="auto"/>
              <w:rPr>
                <w:moveTo w:id="927" w:author="Razavi, Pedram/Medicine" w:date="2019-06-14T12:25:00Z"/>
                <w:rFonts w:ascii="Arial" w:eastAsia="Arial" w:hAnsi="Arial" w:cs="Arial"/>
                <w:color w:val="FFFFFF"/>
                <w:sz w:val="16"/>
                <w:szCs w:val="16"/>
                <w:vertAlign w:val="subscript"/>
                <w:rPrChange w:id="928" w:author="Razavi, Pedram/Medicine" w:date="2019-06-16T13:14:00Z">
                  <w:rPr>
                    <w:moveTo w:id="929" w:author="Razavi, Pedram/Medicine" w:date="2019-06-14T12:25:00Z"/>
                    <w:rFonts w:ascii="Arial" w:eastAsia="Arial" w:hAnsi="Arial" w:cs="Arial"/>
                    <w:color w:val="FFFFFF"/>
                    <w:sz w:val="18"/>
                    <w:szCs w:val="18"/>
                    <w:vertAlign w:val="subscript"/>
                  </w:rPr>
                </w:rPrChange>
              </w:rPr>
              <w:pPrChange w:id="930" w:author="Razavi, Pedram/Medicine" w:date="2019-06-16T15:04:00Z">
                <w:pPr>
                  <w:spacing w:after="0" w:line="240" w:lineRule="auto"/>
                  <w:jc w:val="center"/>
                </w:pPr>
              </w:pPrChange>
            </w:pPr>
            <w:moveTo w:id="931" w:author="Razavi, Pedram/Medicine" w:date="2019-06-14T12:25:00Z">
              <w:r w:rsidRPr="00D02890">
                <w:rPr>
                  <w:rFonts w:ascii="Arial" w:eastAsia="Arial Unicode MS" w:hAnsi="Arial" w:cs="Arial"/>
                  <w:color w:val="FFFFFF"/>
                  <w:sz w:val="16"/>
                  <w:szCs w:val="16"/>
                  <w:rPrChange w:id="932" w:author="Razavi, Pedram/Medicine" w:date="2019-06-16T13:14:00Z">
                    <w:rPr>
                      <w:rFonts w:ascii="Arial Unicode MS" w:eastAsia="Arial Unicode MS" w:hAnsi="Arial Unicode MS" w:cs="Arial Unicode MS"/>
                      <w:color w:val="FFFFFF"/>
                      <w:sz w:val="18"/>
                      <w:szCs w:val="18"/>
                    </w:rPr>
                  </w:rPrChange>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933"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934"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935" w:author="Razavi, Pedram/Medicine" w:date="2019-06-16T13:14:00Z">
                    <w:rPr>
                      <w:rFonts w:ascii="Arial" w:eastAsia="Arial" w:hAnsi="Arial" w:cs="Arial"/>
                      <w:color w:val="FFFFFF"/>
                      <w:sz w:val="18"/>
                      <w:szCs w:val="18"/>
                    </w:rPr>
                  </w:rPrChange>
                </w:rPr>
                <w:t xml:space="preserve"> WBC-filtered</w:t>
              </w:r>
            </w:moveTo>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936" w:author="Razavi, Pedram/Medicine" w:date="2019-06-16T11:34: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6AD2A75" w14:textId="77777777" w:rsidR="0094690E" w:rsidRPr="00D02890" w:rsidRDefault="0094690E">
            <w:pPr>
              <w:spacing w:after="0" w:line="240" w:lineRule="auto"/>
              <w:rPr>
                <w:moveTo w:id="937" w:author="Razavi, Pedram/Medicine" w:date="2019-06-14T12:25:00Z"/>
                <w:rFonts w:ascii="Arial" w:eastAsia="Arial" w:hAnsi="Arial" w:cs="Arial"/>
                <w:color w:val="FFFFFF"/>
                <w:sz w:val="16"/>
                <w:szCs w:val="16"/>
                <w:vertAlign w:val="subscript"/>
                <w:rPrChange w:id="938" w:author="Razavi, Pedram/Medicine" w:date="2019-06-16T13:14:00Z">
                  <w:rPr>
                    <w:moveTo w:id="939" w:author="Razavi, Pedram/Medicine" w:date="2019-06-14T12:25:00Z"/>
                    <w:rFonts w:ascii="Arial" w:eastAsia="Arial" w:hAnsi="Arial" w:cs="Arial"/>
                    <w:color w:val="FFFFFF"/>
                    <w:sz w:val="18"/>
                    <w:szCs w:val="18"/>
                    <w:vertAlign w:val="subscript"/>
                  </w:rPr>
                </w:rPrChange>
              </w:rPr>
              <w:pPrChange w:id="940" w:author="Razavi, Pedram/Medicine" w:date="2019-06-16T15:04:00Z">
                <w:pPr>
                  <w:spacing w:after="0" w:line="240" w:lineRule="auto"/>
                  <w:jc w:val="center"/>
                </w:pPr>
              </w:pPrChange>
            </w:pPr>
            <w:moveTo w:id="941" w:author="Razavi, Pedram/Medicine" w:date="2019-06-14T12:25:00Z">
              <w:r w:rsidRPr="00D02890">
                <w:rPr>
                  <w:rFonts w:ascii="Arial" w:eastAsia="Arial Unicode MS" w:hAnsi="Arial" w:cs="Arial"/>
                  <w:color w:val="FFFFFF"/>
                  <w:sz w:val="16"/>
                  <w:szCs w:val="16"/>
                  <w:rPrChange w:id="942" w:author="Razavi, Pedram/Medicine" w:date="2019-06-16T13:14:00Z">
                    <w:rPr>
                      <w:rFonts w:ascii="Arial Unicode MS" w:eastAsia="Arial Unicode MS" w:hAnsi="Arial Unicode MS" w:cs="Arial Unicode MS"/>
                      <w:color w:val="FFFFFF"/>
                      <w:sz w:val="18"/>
                      <w:szCs w:val="18"/>
                    </w:rPr>
                  </w:rPrChange>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943"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944"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945" w:author="Razavi, Pedram/Medicine" w:date="2019-06-16T13:14:00Z">
                    <w:rPr>
                      <w:rFonts w:ascii="Arial" w:eastAsia="Arial" w:hAnsi="Arial" w:cs="Arial"/>
                      <w:color w:val="FFFFFF"/>
                      <w:sz w:val="18"/>
                      <w:szCs w:val="18"/>
                    </w:rPr>
                  </w:rPrChange>
                </w:rPr>
                <w:t xml:space="preserve"> WBC-filtered</w:t>
              </w:r>
            </w:moveTo>
          </w:p>
        </w:tc>
      </w:tr>
      <w:tr w:rsidR="0094690E" w:rsidRPr="00D02890" w14:paraId="7861CF88" w14:textId="77777777" w:rsidTr="00191549">
        <w:trPr>
          <w:trHeight w:val="144"/>
          <w:trPrChange w:id="946" w:author="Razavi, Pedram/Medicine" w:date="2019-06-16T11:34:00Z">
            <w:trPr>
              <w:trHeight w:val="480"/>
            </w:trPr>
          </w:trPrChange>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47" w:author="Razavi, Pedram/Medicine" w:date="2019-06-16T11:3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7EBE47F" w14:textId="77777777" w:rsidR="0094690E" w:rsidRPr="00D02890" w:rsidRDefault="0094690E">
            <w:pPr>
              <w:spacing w:after="0" w:line="240" w:lineRule="auto"/>
              <w:rPr>
                <w:moveTo w:id="948" w:author="Razavi, Pedram/Medicine" w:date="2019-06-14T12:25:00Z"/>
                <w:rFonts w:ascii="Arial" w:eastAsia="Arial" w:hAnsi="Arial" w:cs="Arial"/>
                <w:color w:val="333333"/>
                <w:sz w:val="16"/>
                <w:szCs w:val="16"/>
                <w:rPrChange w:id="949" w:author="Razavi, Pedram/Medicine" w:date="2019-06-16T13:14:00Z">
                  <w:rPr>
                    <w:moveTo w:id="950" w:author="Razavi, Pedram/Medicine" w:date="2019-06-14T12:25:00Z"/>
                    <w:rFonts w:ascii="Arial" w:eastAsia="Arial" w:hAnsi="Arial" w:cs="Arial"/>
                    <w:color w:val="333333"/>
                    <w:sz w:val="18"/>
                    <w:szCs w:val="18"/>
                  </w:rPr>
                </w:rPrChange>
              </w:rPr>
              <w:pPrChange w:id="951" w:author="Razavi, Pedram/Medicine" w:date="2019-06-16T15:04:00Z">
                <w:pPr>
                  <w:spacing w:after="0" w:line="240" w:lineRule="auto"/>
                  <w:jc w:val="both"/>
                </w:pPr>
              </w:pPrChange>
            </w:pPr>
            <w:moveTo w:id="952" w:author="Razavi, Pedram/Medicine" w:date="2019-06-14T12:25:00Z">
              <w:r w:rsidRPr="00D02890">
                <w:rPr>
                  <w:rFonts w:ascii="Arial" w:eastAsia="Arial" w:hAnsi="Arial" w:cs="Arial"/>
                  <w:color w:val="333333"/>
                  <w:sz w:val="16"/>
                  <w:szCs w:val="16"/>
                  <w:rPrChange w:id="953" w:author="Razavi, Pedram/Medicine" w:date="2019-06-16T13:14:00Z">
                    <w:rPr>
                      <w:rFonts w:ascii="Arial" w:eastAsia="Arial" w:hAnsi="Arial" w:cs="Arial"/>
                      <w:color w:val="333333"/>
                      <w:sz w:val="18"/>
                      <w:szCs w:val="18"/>
                    </w:rPr>
                  </w:rPrChange>
                </w:rPr>
                <w:t>Breast</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54"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FA9BC6B" w14:textId="77777777" w:rsidR="0094690E" w:rsidRPr="00D02890" w:rsidRDefault="0094690E">
            <w:pPr>
              <w:spacing w:after="0" w:line="240" w:lineRule="auto"/>
              <w:rPr>
                <w:moveTo w:id="955" w:author="Razavi, Pedram/Medicine" w:date="2019-06-14T12:25:00Z"/>
                <w:rFonts w:ascii="Arial" w:eastAsia="Arial" w:hAnsi="Arial" w:cs="Arial"/>
                <w:color w:val="333333"/>
                <w:sz w:val="16"/>
                <w:szCs w:val="16"/>
                <w:rPrChange w:id="956" w:author="Razavi, Pedram/Medicine" w:date="2019-06-16T13:14:00Z">
                  <w:rPr>
                    <w:moveTo w:id="957" w:author="Razavi, Pedram/Medicine" w:date="2019-06-14T12:25:00Z"/>
                    <w:rFonts w:ascii="Arial" w:eastAsia="Arial" w:hAnsi="Arial" w:cs="Arial"/>
                    <w:color w:val="333333"/>
                    <w:sz w:val="18"/>
                    <w:szCs w:val="18"/>
                  </w:rPr>
                </w:rPrChange>
              </w:rPr>
              <w:pPrChange w:id="958" w:author="Razavi, Pedram/Medicine" w:date="2019-06-16T15:04:00Z">
                <w:pPr>
                  <w:spacing w:after="0" w:line="240" w:lineRule="auto"/>
                  <w:jc w:val="center"/>
                </w:pPr>
              </w:pPrChange>
            </w:pPr>
            <w:moveTo w:id="959" w:author="Razavi, Pedram/Medicine" w:date="2019-06-14T12:25:00Z">
              <w:r w:rsidRPr="00D02890">
                <w:rPr>
                  <w:rFonts w:ascii="Arial" w:eastAsia="Arial" w:hAnsi="Arial" w:cs="Arial"/>
                  <w:color w:val="333333"/>
                  <w:sz w:val="16"/>
                  <w:szCs w:val="16"/>
                  <w:rPrChange w:id="960" w:author="Razavi, Pedram/Medicine" w:date="2019-06-16T13:14:00Z">
                    <w:rPr>
                      <w:rFonts w:ascii="Arial" w:eastAsia="Arial" w:hAnsi="Arial" w:cs="Arial"/>
                      <w:color w:val="333333"/>
                      <w:sz w:val="18"/>
                      <w:szCs w:val="18"/>
                    </w:rPr>
                  </w:rPrChange>
                </w:rPr>
                <w:t>191.3</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61"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DAE3E5E" w14:textId="77777777" w:rsidR="0094690E" w:rsidRPr="00D02890" w:rsidRDefault="0094690E">
            <w:pPr>
              <w:spacing w:after="0" w:line="240" w:lineRule="auto"/>
              <w:rPr>
                <w:moveTo w:id="962" w:author="Razavi, Pedram/Medicine" w:date="2019-06-14T12:25:00Z"/>
                <w:rFonts w:ascii="Arial" w:eastAsia="Arial" w:hAnsi="Arial" w:cs="Arial"/>
                <w:color w:val="333333"/>
                <w:sz w:val="16"/>
                <w:szCs w:val="16"/>
                <w:rPrChange w:id="963" w:author="Razavi, Pedram/Medicine" w:date="2019-06-16T13:14:00Z">
                  <w:rPr>
                    <w:moveTo w:id="964" w:author="Razavi, Pedram/Medicine" w:date="2019-06-14T12:25:00Z"/>
                    <w:rFonts w:ascii="Arial" w:eastAsia="Arial" w:hAnsi="Arial" w:cs="Arial"/>
                    <w:color w:val="333333"/>
                    <w:sz w:val="18"/>
                    <w:szCs w:val="18"/>
                  </w:rPr>
                </w:rPrChange>
              </w:rPr>
              <w:pPrChange w:id="965" w:author="Razavi, Pedram/Medicine" w:date="2019-06-16T15:04:00Z">
                <w:pPr>
                  <w:spacing w:after="0" w:line="240" w:lineRule="auto"/>
                  <w:jc w:val="center"/>
                </w:pPr>
              </w:pPrChange>
            </w:pPr>
            <w:moveTo w:id="966" w:author="Razavi, Pedram/Medicine" w:date="2019-06-14T12:25:00Z">
              <w:r w:rsidRPr="00D02890">
                <w:rPr>
                  <w:rFonts w:ascii="Arial" w:eastAsia="Arial" w:hAnsi="Arial" w:cs="Arial"/>
                  <w:color w:val="333333"/>
                  <w:sz w:val="16"/>
                  <w:szCs w:val="16"/>
                  <w:rPrChange w:id="967" w:author="Razavi, Pedram/Medicine" w:date="2019-06-16T13:14:00Z">
                    <w:rPr>
                      <w:rFonts w:ascii="Arial" w:eastAsia="Arial" w:hAnsi="Arial" w:cs="Arial"/>
                      <w:color w:val="333333"/>
                      <w:sz w:val="18"/>
                      <w:szCs w:val="18"/>
                    </w:rPr>
                  </w:rPrChange>
                </w:rPr>
                <w:t>23.28</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68"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09B92C4" w14:textId="77777777" w:rsidR="0094690E" w:rsidRPr="00D02890" w:rsidRDefault="0094690E">
            <w:pPr>
              <w:spacing w:after="0" w:line="240" w:lineRule="auto"/>
              <w:rPr>
                <w:moveTo w:id="969" w:author="Razavi, Pedram/Medicine" w:date="2019-06-14T12:25:00Z"/>
                <w:rFonts w:ascii="Arial" w:eastAsia="Arial" w:hAnsi="Arial" w:cs="Arial"/>
                <w:color w:val="333333"/>
                <w:sz w:val="16"/>
                <w:szCs w:val="16"/>
                <w:rPrChange w:id="970" w:author="Razavi, Pedram/Medicine" w:date="2019-06-16T13:14:00Z">
                  <w:rPr>
                    <w:moveTo w:id="971" w:author="Razavi, Pedram/Medicine" w:date="2019-06-14T12:25:00Z"/>
                    <w:rFonts w:ascii="Arial" w:eastAsia="Arial" w:hAnsi="Arial" w:cs="Arial"/>
                    <w:color w:val="333333"/>
                    <w:sz w:val="18"/>
                    <w:szCs w:val="18"/>
                  </w:rPr>
                </w:rPrChange>
              </w:rPr>
              <w:pPrChange w:id="972" w:author="Razavi, Pedram/Medicine" w:date="2019-06-16T15:04:00Z">
                <w:pPr>
                  <w:spacing w:after="0" w:line="240" w:lineRule="auto"/>
                  <w:jc w:val="center"/>
                </w:pPr>
              </w:pPrChange>
            </w:pPr>
            <w:moveTo w:id="973" w:author="Razavi, Pedram/Medicine" w:date="2019-06-14T12:25:00Z">
              <w:r w:rsidRPr="00D02890">
                <w:rPr>
                  <w:rFonts w:ascii="Arial" w:eastAsia="Arial" w:hAnsi="Arial" w:cs="Arial"/>
                  <w:color w:val="333333"/>
                  <w:sz w:val="16"/>
                  <w:szCs w:val="16"/>
                  <w:rPrChange w:id="974" w:author="Razavi, Pedram/Medicine" w:date="2019-06-16T13:14:00Z">
                    <w:rPr>
                      <w:rFonts w:ascii="Arial" w:eastAsia="Arial" w:hAnsi="Arial" w:cs="Arial"/>
                      <w:color w:val="333333"/>
                      <w:sz w:val="18"/>
                      <w:szCs w:val="18"/>
                    </w:rPr>
                  </w:rPrChange>
                </w:rPr>
                <w:t>9.91</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75"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B5A0AEB" w14:textId="77777777" w:rsidR="0094690E" w:rsidRPr="00D02890" w:rsidRDefault="0094690E">
            <w:pPr>
              <w:spacing w:after="0" w:line="240" w:lineRule="auto"/>
              <w:rPr>
                <w:moveTo w:id="976" w:author="Razavi, Pedram/Medicine" w:date="2019-06-14T12:25:00Z"/>
                <w:rFonts w:ascii="Arial" w:eastAsia="Arial" w:hAnsi="Arial" w:cs="Arial"/>
                <w:color w:val="333333"/>
                <w:sz w:val="16"/>
                <w:szCs w:val="16"/>
                <w:rPrChange w:id="977" w:author="Razavi, Pedram/Medicine" w:date="2019-06-16T13:14:00Z">
                  <w:rPr>
                    <w:moveTo w:id="978" w:author="Razavi, Pedram/Medicine" w:date="2019-06-14T12:25:00Z"/>
                    <w:rFonts w:ascii="Arial" w:eastAsia="Arial" w:hAnsi="Arial" w:cs="Arial"/>
                    <w:color w:val="333333"/>
                    <w:sz w:val="18"/>
                    <w:szCs w:val="18"/>
                  </w:rPr>
                </w:rPrChange>
              </w:rPr>
              <w:pPrChange w:id="979" w:author="Razavi, Pedram/Medicine" w:date="2019-06-16T15:04:00Z">
                <w:pPr>
                  <w:spacing w:after="0" w:line="240" w:lineRule="auto"/>
                  <w:jc w:val="center"/>
                </w:pPr>
              </w:pPrChange>
            </w:pPr>
            <w:moveTo w:id="980" w:author="Razavi, Pedram/Medicine" w:date="2019-06-14T12:25:00Z">
              <w:r w:rsidRPr="00D02890">
                <w:rPr>
                  <w:rFonts w:ascii="Arial" w:eastAsia="Arial" w:hAnsi="Arial" w:cs="Arial"/>
                  <w:color w:val="333333"/>
                  <w:sz w:val="16"/>
                  <w:szCs w:val="16"/>
                  <w:rPrChange w:id="981" w:author="Razavi, Pedram/Medicine" w:date="2019-06-16T13:14:00Z">
                    <w:rPr>
                      <w:rFonts w:ascii="Arial" w:eastAsia="Arial" w:hAnsi="Arial" w:cs="Arial"/>
                      <w:color w:val="333333"/>
                      <w:sz w:val="18"/>
                      <w:szCs w:val="18"/>
                    </w:rPr>
                  </w:rPrChange>
                </w:rPr>
                <w:t>5.7</w:t>
              </w:r>
            </w:moveTo>
          </w:p>
        </w:tc>
      </w:tr>
      <w:tr w:rsidR="0094690E" w:rsidRPr="00D02890" w14:paraId="0B367CC6" w14:textId="77777777" w:rsidTr="00191549">
        <w:trPr>
          <w:trHeight w:val="144"/>
          <w:trPrChange w:id="982" w:author="Razavi, Pedram/Medicine" w:date="2019-06-16T11:34:00Z">
            <w:trPr>
              <w:trHeight w:val="480"/>
            </w:trPr>
          </w:trPrChange>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83" w:author="Razavi, Pedram/Medicine" w:date="2019-06-16T11:3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B638B04" w14:textId="77777777" w:rsidR="0094690E" w:rsidRPr="00D02890" w:rsidRDefault="0094690E">
            <w:pPr>
              <w:spacing w:after="0" w:line="240" w:lineRule="auto"/>
              <w:rPr>
                <w:moveTo w:id="984" w:author="Razavi, Pedram/Medicine" w:date="2019-06-14T12:25:00Z"/>
                <w:rFonts w:ascii="Arial" w:eastAsia="Arial" w:hAnsi="Arial" w:cs="Arial"/>
                <w:color w:val="333333"/>
                <w:sz w:val="16"/>
                <w:szCs w:val="16"/>
                <w:rPrChange w:id="985" w:author="Razavi, Pedram/Medicine" w:date="2019-06-16T13:14:00Z">
                  <w:rPr>
                    <w:moveTo w:id="986" w:author="Razavi, Pedram/Medicine" w:date="2019-06-14T12:25:00Z"/>
                    <w:rFonts w:ascii="Arial" w:eastAsia="Arial" w:hAnsi="Arial" w:cs="Arial"/>
                    <w:color w:val="333333"/>
                    <w:sz w:val="18"/>
                    <w:szCs w:val="18"/>
                  </w:rPr>
                </w:rPrChange>
              </w:rPr>
              <w:pPrChange w:id="987" w:author="Razavi, Pedram/Medicine" w:date="2019-06-16T15:04:00Z">
                <w:pPr>
                  <w:spacing w:after="0" w:line="240" w:lineRule="auto"/>
                  <w:jc w:val="both"/>
                </w:pPr>
              </w:pPrChange>
            </w:pPr>
            <w:moveTo w:id="988" w:author="Razavi, Pedram/Medicine" w:date="2019-06-14T12:25:00Z">
              <w:r w:rsidRPr="00D02890">
                <w:rPr>
                  <w:rFonts w:ascii="Arial" w:eastAsia="Arial" w:hAnsi="Arial" w:cs="Arial"/>
                  <w:color w:val="333333"/>
                  <w:sz w:val="16"/>
                  <w:szCs w:val="16"/>
                  <w:rPrChange w:id="989" w:author="Razavi, Pedram/Medicine" w:date="2019-06-16T13:14:00Z">
                    <w:rPr>
                      <w:rFonts w:ascii="Arial" w:eastAsia="Arial" w:hAnsi="Arial" w:cs="Arial"/>
                      <w:color w:val="333333"/>
                      <w:sz w:val="18"/>
                      <w:szCs w:val="18"/>
                    </w:rPr>
                  </w:rPrChange>
                </w:rPr>
                <w:t>Lung</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90"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4D906FA" w14:textId="77777777" w:rsidR="0094690E" w:rsidRPr="00D02890" w:rsidRDefault="0094690E">
            <w:pPr>
              <w:spacing w:after="0" w:line="240" w:lineRule="auto"/>
              <w:rPr>
                <w:moveTo w:id="991" w:author="Razavi, Pedram/Medicine" w:date="2019-06-14T12:25:00Z"/>
                <w:rFonts w:ascii="Arial" w:eastAsia="Arial" w:hAnsi="Arial" w:cs="Arial"/>
                <w:color w:val="333333"/>
                <w:sz w:val="16"/>
                <w:szCs w:val="16"/>
                <w:rPrChange w:id="992" w:author="Razavi, Pedram/Medicine" w:date="2019-06-16T13:14:00Z">
                  <w:rPr>
                    <w:moveTo w:id="993" w:author="Razavi, Pedram/Medicine" w:date="2019-06-14T12:25:00Z"/>
                    <w:rFonts w:ascii="Arial" w:eastAsia="Arial" w:hAnsi="Arial" w:cs="Arial"/>
                    <w:color w:val="333333"/>
                    <w:sz w:val="18"/>
                    <w:szCs w:val="18"/>
                  </w:rPr>
                </w:rPrChange>
              </w:rPr>
              <w:pPrChange w:id="994" w:author="Razavi, Pedram/Medicine" w:date="2019-06-16T15:04:00Z">
                <w:pPr>
                  <w:spacing w:after="0" w:line="240" w:lineRule="auto"/>
                  <w:jc w:val="center"/>
                </w:pPr>
              </w:pPrChange>
            </w:pPr>
            <w:moveTo w:id="995" w:author="Razavi, Pedram/Medicine" w:date="2019-06-14T12:25:00Z">
              <w:r w:rsidRPr="00D02890">
                <w:rPr>
                  <w:rFonts w:ascii="Arial" w:eastAsia="Arial" w:hAnsi="Arial" w:cs="Arial"/>
                  <w:color w:val="333333"/>
                  <w:sz w:val="16"/>
                  <w:szCs w:val="16"/>
                  <w:rPrChange w:id="996" w:author="Razavi, Pedram/Medicine" w:date="2019-06-16T13:14:00Z">
                    <w:rPr>
                      <w:rFonts w:ascii="Arial" w:eastAsia="Arial" w:hAnsi="Arial" w:cs="Arial"/>
                      <w:color w:val="333333"/>
                      <w:sz w:val="18"/>
                      <w:szCs w:val="18"/>
                    </w:rPr>
                  </w:rPrChange>
                </w:rPr>
                <w:t>233.2</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997"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4ED5539" w14:textId="77777777" w:rsidR="0094690E" w:rsidRPr="00D02890" w:rsidRDefault="0094690E">
            <w:pPr>
              <w:spacing w:after="0" w:line="240" w:lineRule="auto"/>
              <w:rPr>
                <w:moveTo w:id="998" w:author="Razavi, Pedram/Medicine" w:date="2019-06-14T12:25:00Z"/>
                <w:rFonts w:ascii="Arial" w:eastAsia="Arial" w:hAnsi="Arial" w:cs="Arial"/>
                <w:color w:val="333333"/>
                <w:sz w:val="16"/>
                <w:szCs w:val="16"/>
                <w:rPrChange w:id="999" w:author="Razavi, Pedram/Medicine" w:date="2019-06-16T13:14:00Z">
                  <w:rPr>
                    <w:moveTo w:id="1000" w:author="Razavi, Pedram/Medicine" w:date="2019-06-14T12:25:00Z"/>
                    <w:rFonts w:ascii="Arial" w:eastAsia="Arial" w:hAnsi="Arial" w:cs="Arial"/>
                    <w:color w:val="333333"/>
                    <w:sz w:val="18"/>
                    <w:szCs w:val="18"/>
                  </w:rPr>
                </w:rPrChange>
              </w:rPr>
              <w:pPrChange w:id="1001" w:author="Razavi, Pedram/Medicine" w:date="2019-06-16T15:04:00Z">
                <w:pPr>
                  <w:spacing w:after="0" w:line="240" w:lineRule="auto"/>
                  <w:jc w:val="center"/>
                </w:pPr>
              </w:pPrChange>
            </w:pPr>
            <w:moveTo w:id="1002" w:author="Razavi, Pedram/Medicine" w:date="2019-06-14T12:25:00Z">
              <w:r w:rsidRPr="00D02890">
                <w:rPr>
                  <w:rFonts w:ascii="Arial" w:eastAsia="Arial" w:hAnsi="Arial" w:cs="Arial"/>
                  <w:color w:val="333333"/>
                  <w:sz w:val="16"/>
                  <w:szCs w:val="16"/>
                  <w:rPrChange w:id="1003" w:author="Razavi, Pedram/Medicine" w:date="2019-06-16T13:14:00Z">
                    <w:rPr>
                      <w:rFonts w:ascii="Arial" w:eastAsia="Arial" w:hAnsi="Arial" w:cs="Arial"/>
                      <w:color w:val="333333"/>
                      <w:sz w:val="18"/>
                      <w:szCs w:val="18"/>
                    </w:rPr>
                  </w:rPrChange>
                </w:rPr>
                <w:t>34.15</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04"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FEB5294" w14:textId="77777777" w:rsidR="0094690E" w:rsidRPr="00D02890" w:rsidRDefault="0094690E">
            <w:pPr>
              <w:spacing w:after="0" w:line="240" w:lineRule="auto"/>
              <w:rPr>
                <w:moveTo w:id="1005" w:author="Razavi, Pedram/Medicine" w:date="2019-06-14T12:25:00Z"/>
                <w:rFonts w:ascii="Arial" w:eastAsia="Arial" w:hAnsi="Arial" w:cs="Arial"/>
                <w:color w:val="333333"/>
                <w:sz w:val="16"/>
                <w:szCs w:val="16"/>
                <w:rPrChange w:id="1006" w:author="Razavi, Pedram/Medicine" w:date="2019-06-16T13:14:00Z">
                  <w:rPr>
                    <w:moveTo w:id="1007" w:author="Razavi, Pedram/Medicine" w:date="2019-06-14T12:25:00Z"/>
                    <w:rFonts w:ascii="Arial" w:eastAsia="Arial" w:hAnsi="Arial" w:cs="Arial"/>
                    <w:color w:val="333333"/>
                    <w:sz w:val="18"/>
                    <w:szCs w:val="18"/>
                  </w:rPr>
                </w:rPrChange>
              </w:rPr>
              <w:pPrChange w:id="1008" w:author="Razavi, Pedram/Medicine" w:date="2019-06-16T15:04:00Z">
                <w:pPr>
                  <w:spacing w:after="0" w:line="240" w:lineRule="auto"/>
                  <w:jc w:val="center"/>
                </w:pPr>
              </w:pPrChange>
            </w:pPr>
            <w:moveTo w:id="1009" w:author="Razavi, Pedram/Medicine" w:date="2019-06-14T12:25:00Z">
              <w:r w:rsidRPr="00D02890">
                <w:rPr>
                  <w:rFonts w:ascii="Arial" w:eastAsia="Arial" w:hAnsi="Arial" w:cs="Arial"/>
                  <w:color w:val="333333"/>
                  <w:sz w:val="16"/>
                  <w:szCs w:val="16"/>
                  <w:rPrChange w:id="1010" w:author="Razavi, Pedram/Medicine" w:date="2019-06-16T13:14:00Z">
                    <w:rPr>
                      <w:rFonts w:ascii="Arial" w:eastAsia="Arial" w:hAnsi="Arial" w:cs="Arial"/>
                      <w:color w:val="333333"/>
                      <w:sz w:val="18"/>
                      <w:szCs w:val="18"/>
                    </w:rPr>
                  </w:rPrChange>
                </w:rPr>
                <w:t>18.17</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11"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1CC0708" w14:textId="77777777" w:rsidR="0094690E" w:rsidRPr="00D02890" w:rsidRDefault="0094690E">
            <w:pPr>
              <w:spacing w:after="0" w:line="240" w:lineRule="auto"/>
              <w:rPr>
                <w:moveTo w:id="1012" w:author="Razavi, Pedram/Medicine" w:date="2019-06-14T12:25:00Z"/>
                <w:rFonts w:ascii="Arial" w:eastAsia="Arial" w:hAnsi="Arial" w:cs="Arial"/>
                <w:color w:val="333333"/>
                <w:sz w:val="16"/>
                <w:szCs w:val="16"/>
                <w:rPrChange w:id="1013" w:author="Razavi, Pedram/Medicine" w:date="2019-06-16T13:14:00Z">
                  <w:rPr>
                    <w:moveTo w:id="1014" w:author="Razavi, Pedram/Medicine" w:date="2019-06-14T12:25:00Z"/>
                    <w:rFonts w:ascii="Arial" w:eastAsia="Arial" w:hAnsi="Arial" w:cs="Arial"/>
                    <w:color w:val="333333"/>
                    <w:sz w:val="18"/>
                    <w:szCs w:val="18"/>
                  </w:rPr>
                </w:rPrChange>
              </w:rPr>
              <w:pPrChange w:id="1015" w:author="Razavi, Pedram/Medicine" w:date="2019-06-16T15:04:00Z">
                <w:pPr>
                  <w:spacing w:after="0" w:line="240" w:lineRule="auto"/>
                  <w:jc w:val="center"/>
                </w:pPr>
              </w:pPrChange>
            </w:pPr>
            <w:moveTo w:id="1016" w:author="Razavi, Pedram/Medicine" w:date="2019-06-14T12:25:00Z">
              <w:r w:rsidRPr="00D02890">
                <w:rPr>
                  <w:rFonts w:ascii="Arial" w:eastAsia="Arial" w:hAnsi="Arial" w:cs="Arial"/>
                  <w:color w:val="333333"/>
                  <w:sz w:val="16"/>
                  <w:szCs w:val="16"/>
                  <w:rPrChange w:id="1017" w:author="Razavi, Pedram/Medicine" w:date="2019-06-16T13:14:00Z">
                    <w:rPr>
                      <w:rFonts w:ascii="Arial" w:eastAsia="Arial" w:hAnsi="Arial" w:cs="Arial"/>
                      <w:color w:val="333333"/>
                      <w:sz w:val="18"/>
                      <w:szCs w:val="18"/>
                    </w:rPr>
                  </w:rPrChange>
                </w:rPr>
                <w:t>9.81</w:t>
              </w:r>
            </w:moveTo>
          </w:p>
        </w:tc>
      </w:tr>
      <w:tr w:rsidR="0094690E" w:rsidRPr="00D02890" w14:paraId="35515F94" w14:textId="77777777" w:rsidTr="00191549">
        <w:trPr>
          <w:trHeight w:val="144"/>
          <w:trPrChange w:id="1018" w:author="Razavi, Pedram/Medicine" w:date="2019-06-16T11:34:00Z">
            <w:trPr>
              <w:trHeight w:val="480"/>
            </w:trPr>
          </w:trPrChange>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19" w:author="Razavi, Pedram/Medicine" w:date="2019-06-16T11:3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45D7A9E" w14:textId="77777777" w:rsidR="0094690E" w:rsidRPr="00D02890" w:rsidRDefault="0094690E">
            <w:pPr>
              <w:spacing w:after="0" w:line="240" w:lineRule="auto"/>
              <w:rPr>
                <w:moveTo w:id="1020" w:author="Razavi, Pedram/Medicine" w:date="2019-06-14T12:25:00Z"/>
                <w:rFonts w:ascii="Arial" w:eastAsia="Arial" w:hAnsi="Arial" w:cs="Arial"/>
                <w:color w:val="333333"/>
                <w:sz w:val="16"/>
                <w:szCs w:val="16"/>
                <w:rPrChange w:id="1021" w:author="Razavi, Pedram/Medicine" w:date="2019-06-16T13:14:00Z">
                  <w:rPr>
                    <w:moveTo w:id="1022" w:author="Razavi, Pedram/Medicine" w:date="2019-06-14T12:25:00Z"/>
                    <w:rFonts w:ascii="Arial" w:eastAsia="Arial" w:hAnsi="Arial" w:cs="Arial"/>
                    <w:color w:val="333333"/>
                    <w:sz w:val="18"/>
                    <w:szCs w:val="18"/>
                  </w:rPr>
                </w:rPrChange>
              </w:rPr>
              <w:pPrChange w:id="1023" w:author="Razavi, Pedram/Medicine" w:date="2019-06-16T15:04:00Z">
                <w:pPr>
                  <w:spacing w:after="0" w:line="240" w:lineRule="auto"/>
                  <w:jc w:val="both"/>
                </w:pPr>
              </w:pPrChange>
            </w:pPr>
            <w:moveTo w:id="1024" w:author="Razavi, Pedram/Medicine" w:date="2019-06-14T12:25:00Z">
              <w:r w:rsidRPr="00D02890">
                <w:rPr>
                  <w:rFonts w:ascii="Arial" w:eastAsia="Arial" w:hAnsi="Arial" w:cs="Arial"/>
                  <w:color w:val="333333"/>
                  <w:sz w:val="16"/>
                  <w:szCs w:val="16"/>
                  <w:rPrChange w:id="1025" w:author="Razavi, Pedram/Medicine" w:date="2019-06-16T13:14:00Z">
                    <w:rPr>
                      <w:rFonts w:ascii="Arial" w:eastAsia="Arial" w:hAnsi="Arial" w:cs="Arial"/>
                      <w:color w:val="333333"/>
                      <w:sz w:val="18"/>
                      <w:szCs w:val="18"/>
                    </w:rPr>
                  </w:rPrChange>
                </w:rPr>
                <w:t>Prostate</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26"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135E331" w14:textId="77777777" w:rsidR="0094690E" w:rsidRPr="00D02890" w:rsidRDefault="0094690E">
            <w:pPr>
              <w:spacing w:after="0" w:line="240" w:lineRule="auto"/>
              <w:rPr>
                <w:moveTo w:id="1027" w:author="Razavi, Pedram/Medicine" w:date="2019-06-14T12:25:00Z"/>
                <w:rFonts w:ascii="Arial" w:eastAsia="Arial" w:hAnsi="Arial" w:cs="Arial"/>
                <w:color w:val="333333"/>
                <w:sz w:val="16"/>
                <w:szCs w:val="16"/>
                <w:rPrChange w:id="1028" w:author="Razavi, Pedram/Medicine" w:date="2019-06-16T13:14:00Z">
                  <w:rPr>
                    <w:moveTo w:id="1029" w:author="Razavi, Pedram/Medicine" w:date="2019-06-14T12:25:00Z"/>
                    <w:rFonts w:ascii="Arial" w:eastAsia="Arial" w:hAnsi="Arial" w:cs="Arial"/>
                    <w:color w:val="333333"/>
                    <w:sz w:val="18"/>
                    <w:szCs w:val="18"/>
                  </w:rPr>
                </w:rPrChange>
              </w:rPr>
              <w:pPrChange w:id="1030" w:author="Razavi, Pedram/Medicine" w:date="2019-06-16T15:04:00Z">
                <w:pPr>
                  <w:spacing w:after="0" w:line="240" w:lineRule="auto"/>
                  <w:jc w:val="center"/>
                </w:pPr>
              </w:pPrChange>
            </w:pPr>
            <w:moveTo w:id="1031" w:author="Razavi, Pedram/Medicine" w:date="2019-06-14T12:25:00Z">
              <w:r w:rsidRPr="00D02890">
                <w:rPr>
                  <w:rFonts w:ascii="Arial" w:eastAsia="Arial" w:hAnsi="Arial" w:cs="Arial"/>
                  <w:color w:val="333333"/>
                  <w:sz w:val="16"/>
                  <w:szCs w:val="16"/>
                  <w:rPrChange w:id="1032" w:author="Razavi, Pedram/Medicine" w:date="2019-06-16T13:14:00Z">
                    <w:rPr>
                      <w:rFonts w:ascii="Arial" w:eastAsia="Arial" w:hAnsi="Arial" w:cs="Arial"/>
                      <w:color w:val="333333"/>
                      <w:sz w:val="18"/>
                      <w:szCs w:val="18"/>
                    </w:rPr>
                  </w:rPrChange>
                </w:rPr>
                <w:t>201.3</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33"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59BD9F" w14:textId="77777777" w:rsidR="0094690E" w:rsidRPr="00D02890" w:rsidRDefault="0094690E">
            <w:pPr>
              <w:spacing w:after="0" w:line="240" w:lineRule="auto"/>
              <w:rPr>
                <w:moveTo w:id="1034" w:author="Razavi, Pedram/Medicine" w:date="2019-06-14T12:25:00Z"/>
                <w:rFonts w:ascii="Arial" w:eastAsia="Arial" w:hAnsi="Arial" w:cs="Arial"/>
                <w:color w:val="333333"/>
                <w:sz w:val="16"/>
                <w:szCs w:val="16"/>
                <w:rPrChange w:id="1035" w:author="Razavi, Pedram/Medicine" w:date="2019-06-16T13:14:00Z">
                  <w:rPr>
                    <w:moveTo w:id="1036" w:author="Razavi, Pedram/Medicine" w:date="2019-06-14T12:25:00Z"/>
                    <w:rFonts w:ascii="Arial" w:eastAsia="Arial" w:hAnsi="Arial" w:cs="Arial"/>
                    <w:color w:val="333333"/>
                    <w:sz w:val="18"/>
                    <w:szCs w:val="18"/>
                  </w:rPr>
                </w:rPrChange>
              </w:rPr>
              <w:pPrChange w:id="1037" w:author="Razavi, Pedram/Medicine" w:date="2019-06-16T15:04:00Z">
                <w:pPr>
                  <w:spacing w:after="0" w:line="240" w:lineRule="auto"/>
                  <w:jc w:val="center"/>
                </w:pPr>
              </w:pPrChange>
            </w:pPr>
            <w:moveTo w:id="1038" w:author="Razavi, Pedram/Medicine" w:date="2019-06-14T12:25:00Z">
              <w:r w:rsidRPr="00D02890">
                <w:rPr>
                  <w:rFonts w:ascii="Arial" w:eastAsia="Arial" w:hAnsi="Arial" w:cs="Arial"/>
                  <w:color w:val="333333"/>
                  <w:sz w:val="16"/>
                  <w:szCs w:val="16"/>
                  <w:rPrChange w:id="1039" w:author="Razavi, Pedram/Medicine" w:date="2019-06-16T13:14:00Z">
                    <w:rPr>
                      <w:rFonts w:ascii="Arial" w:eastAsia="Arial" w:hAnsi="Arial" w:cs="Arial"/>
                      <w:color w:val="333333"/>
                      <w:sz w:val="18"/>
                      <w:szCs w:val="18"/>
                    </w:rPr>
                  </w:rPrChange>
                </w:rPr>
                <w:t>28.09</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40"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CCC490A" w14:textId="77777777" w:rsidR="0094690E" w:rsidRPr="00D02890" w:rsidRDefault="0094690E">
            <w:pPr>
              <w:spacing w:after="0" w:line="240" w:lineRule="auto"/>
              <w:rPr>
                <w:moveTo w:id="1041" w:author="Razavi, Pedram/Medicine" w:date="2019-06-14T12:25:00Z"/>
                <w:rFonts w:ascii="Arial" w:eastAsia="Arial" w:hAnsi="Arial" w:cs="Arial"/>
                <w:color w:val="333333"/>
                <w:sz w:val="16"/>
                <w:szCs w:val="16"/>
                <w:rPrChange w:id="1042" w:author="Razavi, Pedram/Medicine" w:date="2019-06-16T13:14:00Z">
                  <w:rPr>
                    <w:moveTo w:id="1043" w:author="Razavi, Pedram/Medicine" w:date="2019-06-14T12:25:00Z"/>
                    <w:rFonts w:ascii="Arial" w:eastAsia="Arial" w:hAnsi="Arial" w:cs="Arial"/>
                    <w:color w:val="333333"/>
                    <w:sz w:val="18"/>
                    <w:szCs w:val="18"/>
                  </w:rPr>
                </w:rPrChange>
              </w:rPr>
              <w:pPrChange w:id="1044" w:author="Razavi, Pedram/Medicine" w:date="2019-06-16T15:04:00Z">
                <w:pPr>
                  <w:spacing w:after="0" w:line="240" w:lineRule="auto"/>
                  <w:jc w:val="center"/>
                </w:pPr>
              </w:pPrChange>
            </w:pPr>
            <w:moveTo w:id="1045" w:author="Razavi, Pedram/Medicine" w:date="2019-06-14T12:25:00Z">
              <w:r w:rsidRPr="00D02890">
                <w:rPr>
                  <w:rFonts w:ascii="Arial" w:eastAsia="Arial" w:hAnsi="Arial" w:cs="Arial"/>
                  <w:color w:val="333333"/>
                  <w:sz w:val="16"/>
                  <w:szCs w:val="16"/>
                  <w:rPrChange w:id="1046" w:author="Razavi, Pedram/Medicine" w:date="2019-06-16T13:14:00Z">
                    <w:rPr>
                      <w:rFonts w:ascii="Arial" w:eastAsia="Arial" w:hAnsi="Arial" w:cs="Arial"/>
                      <w:color w:val="333333"/>
                      <w:sz w:val="18"/>
                      <w:szCs w:val="18"/>
                    </w:rPr>
                  </w:rPrChange>
                </w:rPr>
                <w:t>11.85</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47"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41ADB07" w14:textId="77777777" w:rsidR="0094690E" w:rsidRPr="00D02890" w:rsidRDefault="0094690E">
            <w:pPr>
              <w:spacing w:after="0" w:line="240" w:lineRule="auto"/>
              <w:rPr>
                <w:moveTo w:id="1048" w:author="Razavi, Pedram/Medicine" w:date="2019-06-14T12:25:00Z"/>
                <w:rFonts w:ascii="Arial" w:eastAsia="Arial" w:hAnsi="Arial" w:cs="Arial"/>
                <w:color w:val="333333"/>
                <w:sz w:val="16"/>
                <w:szCs w:val="16"/>
                <w:rPrChange w:id="1049" w:author="Razavi, Pedram/Medicine" w:date="2019-06-16T13:14:00Z">
                  <w:rPr>
                    <w:moveTo w:id="1050" w:author="Razavi, Pedram/Medicine" w:date="2019-06-14T12:25:00Z"/>
                    <w:rFonts w:ascii="Arial" w:eastAsia="Arial" w:hAnsi="Arial" w:cs="Arial"/>
                    <w:color w:val="333333"/>
                    <w:sz w:val="18"/>
                    <w:szCs w:val="18"/>
                  </w:rPr>
                </w:rPrChange>
              </w:rPr>
              <w:pPrChange w:id="1051" w:author="Razavi, Pedram/Medicine" w:date="2019-06-16T15:04:00Z">
                <w:pPr>
                  <w:spacing w:after="0" w:line="240" w:lineRule="auto"/>
                  <w:jc w:val="center"/>
                </w:pPr>
              </w:pPrChange>
            </w:pPr>
            <w:moveTo w:id="1052" w:author="Razavi, Pedram/Medicine" w:date="2019-06-14T12:25:00Z">
              <w:r w:rsidRPr="00D02890">
                <w:rPr>
                  <w:rFonts w:ascii="Arial" w:eastAsia="Arial" w:hAnsi="Arial" w:cs="Arial"/>
                  <w:color w:val="333333"/>
                  <w:sz w:val="16"/>
                  <w:szCs w:val="16"/>
                  <w:rPrChange w:id="1053" w:author="Razavi, Pedram/Medicine" w:date="2019-06-16T13:14:00Z">
                    <w:rPr>
                      <w:rFonts w:ascii="Arial" w:eastAsia="Arial" w:hAnsi="Arial" w:cs="Arial"/>
                      <w:color w:val="333333"/>
                      <w:sz w:val="18"/>
                      <w:szCs w:val="18"/>
                    </w:rPr>
                  </w:rPrChange>
                </w:rPr>
                <w:t>7.02</w:t>
              </w:r>
            </w:moveTo>
          </w:p>
        </w:tc>
      </w:tr>
      <w:tr w:rsidR="0094690E" w:rsidRPr="00D02890" w14:paraId="29C11BC3" w14:textId="77777777" w:rsidTr="00191549">
        <w:trPr>
          <w:trHeight w:val="144"/>
          <w:trPrChange w:id="1054" w:author="Razavi, Pedram/Medicine" w:date="2019-06-16T11:34:00Z">
            <w:trPr>
              <w:trHeight w:val="480"/>
            </w:trPr>
          </w:trPrChange>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55" w:author="Razavi, Pedram/Medicine" w:date="2019-06-16T11:34: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DCC87E9" w14:textId="77777777" w:rsidR="0094690E" w:rsidRPr="00D02890" w:rsidRDefault="0094690E">
            <w:pPr>
              <w:spacing w:after="0" w:line="240" w:lineRule="auto"/>
              <w:rPr>
                <w:moveTo w:id="1056" w:author="Razavi, Pedram/Medicine" w:date="2019-06-14T12:25:00Z"/>
                <w:rFonts w:ascii="Arial" w:eastAsia="Arial" w:hAnsi="Arial" w:cs="Arial"/>
                <w:color w:val="333333"/>
                <w:sz w:val="16"/>
                <w:szCs w:val="16"/>
                <w:rPrChange w:id="1057" w:author="Razavi, Pedram/Medicine" w:date="2019-06-16T13:14:00Z">
                  <w:rPr>
                    <w:moveTo w:id="1058" w:author="Razavi, Pedram/Medicine" w:date="2019-06-14T12:25:00Z"/>
                    <w:rFonts w:ascii="Arial" w:eastAsia="Arial" w:hAnsi="Arial" w:cs="Arial"/>
                    <w:color w:val="333333"/>
                    <w:sz w:val="18"/>
                    <w:szCs w:val="18"/>
                  </w:rPr>
                </w:rPrChange>
              </w:rPr>
              <w:pPrChange w:id="1059" w:author="Razavi, Pedram/Medicine" w:date="2019-06-16T15:04:00Z">
                <w:pPr>
                  <w:spacing w:after="0" w:line="240" w:lineRule="auto"/>
                  <w:jc w:val="both"/>
                </w:pPr>
              </w:pPrChange>
            </w:pPr>
            <w:moveTo w:id="1060" w:author="Razavi, Pedram/Medicine" w:date="2019-06-14T12:25:00Z">
              <w:r w:rsidRPr="00D02890">
                <w:rPr>
                  <w:rFonts w:ascii="Arial" w:eastAsia="Arial" w:hAnsi="Arial" w:cs="Arial"/>
                  <w:color w:val="333333"/>
                  <w:sz w:val="16"/>
                  <w:szCs w:val="16"/>
                  <w:rPrChange w:id="1061" w:author="Razavi, Pedram/Medicine" w:date="2019-06-16T13:14:00Z">
                    <w:rPr>
                      <w:rFonts w:ascii="Arial" w:eastAsia="Arial" w:hAnsi="Arial" w:cs="Arial"/>
                      <w:color w:val="333333"/>
                      <w:sz w:val="18"/>
                      <w:szCs w:val="18"/>
                    </w:rPr>
                  </w:rPrChange>
                </w:rPr>
                <w:t>Healthy</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62"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A86B2A2" w14:textId="77777777" w:rsidR="0094690E" w:rsidRPr="00D02890" w:rsidRDefault="0094690E">
            <w:pPr>
              <w:spacing w:after="0" w:line="240" w:lineRule="auto"/>
              <w:rPr>
                <w:moveTo w:id="1063" w:author="Razavi, Pedram/Medicine" w:date="2019-06-14T12:25:00Z"/>
                <w:rFonts w:ascii="Arial" w:eastAsia="Arial" w:hAnsi="Arial" w:cs="Arial"/>
                <w:color w:val="333333"/>
                <w:sz w:val="16"/>
                <w:szCs w:val="16"/>
                <w:rPrChange w:id="1064" w:author="Razavi, Pedram/Medicine" w:date="2019-06-16T13:14:00Z">
                  <w:rPr>
                    <w:moveTo w:id="1065" w:author="Razavi, Pedram/Medicine" w:date="2019-06-14T12:25:00Z"/>
                    <w:rFonts w:ascii="Arial" w:eastAsia="Arial" w:hAnsi="Arial" w:cs="Arial"/>
                    <w:color w:val="333333"/>
                    <w:sz w:val="18"/>
                    <w:szCs w:val="18"/>
                  </w:rPr>
                </w:rPrChange>
              </w:rPr>
              <w:pPrChange w:id="1066" w:author="Razavi, Pedram/Medicine" w:date="2019-06-16T15:04:00Z">
                <w:pPr>
                  <w:spacing w:after="0" w:line="240" w:lineRule="auto"/>
                  <w:jc w:val="center"/>
                </w:pPr>
              </w:pPrChange>
            </w:pPr>
            <w:moveTo w:id="1067" w:author="Razavi, Pedram/Medicine" w:date="2019-06-14T12:25:00Z">
              <w:r w:rsidRPr="00D02890">
                <w:rPr>
                  <w:rFonts w:ascii="Arial" w:eastAsia="Arial" w:hAnsi="Arial" w:cs="Arial"/>
                  <w:color w:val="333333"/>
                  <w:sz w:val="16"/>
                  <w:szCs w:val="16"/>
                  <w:rPrChange w:id="1068" w:author="Razavi, Pedram/Medicine" w:date="2019-06-16T13:14:00Z">
                    <w:rPr>
                      <w:rFonts w:ascii="Arial" w:eastAsia="Arial" w:hAnsi="Arial" w:cs="Arial"/>
                      <w:color w:val="333333"/>
                      <w:sz w:val="18"/>
                      <w:szCs w:val="18"/>
                    </w:rPr>
                  </w:rPrChange>
                </w:rPr>
                <w:t>222.9</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69"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C7FEB83" w14:textId="77777777" w:rsidR="0094690E" w:rsidRPr="00D02890" w:rsidRDefault="0094690E">
            <w:pPr>
              <w:spacing w:after="0" w:line="240" w:lineRule="auto"/>
              <w:rPr>
                <w:moveTo w:id="1070" w:author="Razavi, Pedram/Medicine" w:date="2019-06-14T12:25:00Z"/>
                <w:rFonts w:ascii="Arial" w:eastAsia="Arial" w:hAnsi="Arial" w:cs="Arial"/>
                <w:color w:val="333333"/>
                <w:sz w:val="16"/>
                <w:szCs w:val="16"/>
                <w:rPrChange w:id="1071" w:author="Razavi, Pedram/Medicine" w:date="2019-06-16T13:14:00Z">
                  <w:rPr>
                    <w:moveTo w:id="1072" w:author="Razavi, Pedram/Medicine" w:date="2019-06-14T12:25:00Z"/>
                    <w:rFonts w:ascii="Arial" w:eastAsia="Arial" w:hAnsi="Arial" w:cs="Arial"/>
                    <w:color w:val="333333"/>
                    <w:sz w:val="18"/>
                    <w:szCs w:val="18"/>
                  </w:rPr>
                </w:rPrChange>
              </w:rPr>
              <w:pPrChange w:id="1073" w:author="Razavi, Pedram/Medicine" w:date="2019-06-16T15:04:00Z">
                <w:pPr>
                  <w:spacing w:after="0" w:line="240" w:lineRule="auto"/>
                  <w:jc w:val="center"/>
                </w:pPr>
              </w:pPrChange>
            </w:pPr>
            <w:moveTo w:id="1074" w:author="Razavi, Pedram/Medicine" w:date="2019-06-14T12:25:00Z">
              <w:r w:rsidRPr="00D02890">
                <w:rPr>
                  <w:rFonts w:ascii="Arial" w:eastAsia="Arial" w:hAnsi="Arial" w:cs="Arial"/>
                  <w:color w:val="333333"/>
                  <w:sz w:val="16"/>
                  <w:szCs w:val="16"/>
                  <w:rPrChange w:id="1075" w:author="Razavi, Pedram/Medicine" w:date="2019-06-16T13:14:00Z">
                    <w:rPr>
                      <w:rFonts w:ascii="Arial" w:eastAsia="Arial" w:hAnsi="Arial" w:cs="Arial"/>
                      <w:color w:val="333333"/>
                      <w:sz w:val="18"/>
                      <w:szCs w:val="18"/>
                    </w:rPr>
                  </w:rPrChange>
                </w:rPr>
                <w:t>14.13</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76"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27AC166" w14:textId="77777777" w:rsidR="0094690E" w:rsidRPr="00D02890" w:rsidRDefault="0094690E">
            <w:pPr>
              <w:spacing w:after="0" w:line="240" w:lineRule="auto"/>
              <w:rPr>
                <w:moveTo w:id="1077" w:author="Razavi, Pedram/Medicine" w:date="2019-06-14T12:25:00Z"/>
                <w:rFonts w:ascii="Arial" w:eastAsia="Arial" w:hAnsi="Arial" w:cs="Arial"/>
                <w:color w:val="333333"/>
                <w:sz w:val="16"/>
                <w:szCs w:val="16"/>
                <w:rPrChange w:id="1078" w:author="Razavi, Pedram/Medicine" w:date="2019-06-16T13:14:00Z">
                  <w:rPr>
                    <w:moveTo w:id="1079" w:author="Razavi, Pedram/Medicine" w:date="2019-06-14T12:25:00Z"/>
                    <w:rFonts w:ascii="Arial" w:eastAsia="Arial" w:hAnsi="Arial" w:cs="Arial"/>
                    <w:color w:val="333333"/>
                    <w:sz w:val="18"/>
                    <w:szCs w:val="18"/>
                  </w:rPr>
                </w:rPrChange>
              </w:rPr>
              <w:pPrChange w:id="1080" w:author="Razavi, Pedram/Medicine" w:date="2019-06-16T15:04:00Z">
                <w:pPr>
                  <w:spacing w:after="0" w:line="240" w:lineRule="auto"/>
                  <w:jc w:val="center"/>
                </w:pPr>
              </w:pPrChange>
            </w:pPr>
            <w:moveTo w:id="1081" w:author="Razavi, Pedram/Medicine" w:date="2019-06-14T12:25:00Z">
              <w:r w:rsidRPr="00D02890">
                <w:rPr>
                  <w:rFonts w:ascii="Arial" w:eastAsia="Arial" w:hAnsi="Arial" w:cs="Arial"/>
                  <w:color w:val="333333"/>
                  <w:sz w:val="16"/>
                  <w:szCs w:val="16"/>
                  <w:rPrChange w:id="1082" w:author="Razavi, Pedram/Medicine" w:date="2019-06-16T13:14:00Z">
                    <w:rPr>
                      <w:rFonts w:ascii="Arial" w:eastAsia="Arial" w:hAnsi="Arial" w:cs="Arial"/>
                      <w:color w:val="333333"/>
                      <w:sz w:val="18"/>
                      <w:szCs w:val="18"/>
                    </w:rPr>
                  </w:rPrChange>
                </w:rPr>
                <w:t>2.47</w:t>
              </w:r>
            </w:moveTo>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083" w:author="Razavi, Pedram/Medicine" w:date="2019-06-16T11:34: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5A6AD3" w14:textId="77777777" w:rsidR="0094690E" w:rsidRPr="00D02890" w:rsidRDefault="0094690E">
            <w:pPr>
              <w:spacing w:after="0" w:line="240" w:lineRule="auto"/>
              <w:rPr>
                <w:moveTo w:id="1084" w:author="Razavi, Pedram/Medicine" w:date="2019-06-14T12:25:00Z"/>
                <w:rFonts w:ascii="Arial" w:eastAsia="Arial" w:hAnsi="Arial" w:cs="Arial"/>
                <w:color w:val="333333"/>
                <w:sz w:val="16"/>
                <w:szCs w:val="16"/>
                <w:rPrChange w:id="1085" w:author="Razavi, Pedram/Medicine" w:date="2019-06-16T13:14:00Z">
                  <w:rPr>
                    <w:moveTo w:id="1086" w:author="Razavi, Pedram/Medicine" w:date="2019-06-14T12:25:00Z"/>
                    <w:rFonts w:ascii="Arial" w:eastAsia="Arial" w:hAnsi="Arial" w:cs="Arial"/>
                    <w:color w:val="333333"/>
                    <w:sz w:val="18"/>
                    <w:szCs w:val="18"/>
                  </w:rPr>
                </w:rPrChange>
              </w:rPr>
              <w:pPrChange w:id="1087" w:author="Razavi, Pedram/Medicine" w:date="2019-06-16T15:04:00Z">
                <w:pPr>
                  <w:spacing w:after="0" w:line="240" w:lineRule="auto"/>
                  <w:jc w:val="center"/>
                </w:pPr>
              </w:pPrChange>
            </w:pPr>
            <w:moveTo w:id="1088" w:author="Razavi, Pedram/Medicine" w:date="2019-06-14T12:25:00Z">
              <w:r w:rsidRPr="00D02890">
                <w:rPr>
                  <w:rFonts w:ascii="Arial" w:eastAsia="Arial" w:hAnsi="Arial" w:cs="Arial"/>
                  <w:color w:val="333333"/>
                  <w:sz w:val="16"/>
                  <w:szCs w:val="16"/>
                  <w:rPrChange w:id="1089" w:author="Razavi, Pedram/Medicine" w:date="2019-06-16T13:14:00Z">
                    <w:rPr>
                      <w:rFonts w:ascii="Arial" w:eastAsia="Arial" w:hAnsi="Arial" w:cs="Arial"/>
                      <w:color w:val="333333"/>
                      <w:sz w:val="18"/>
                      <w:szCs w:val="18"/>
                    </w:rPr>
                  </w:rPrChange>
                </w:rPr>
                <w:t>1.43</w:t>
              </w:r>
            </w:moveTo>
          </w:p>
        </w:tc>
      </w:tr>
    </w:tbl>
    <w:p w14:paraId="7052CC06" w14:textId="77777777" w:rsidR="0094690E" w:rsidRDefault="0094690E">
      <w:pPr>
        <w:spacing w:after="0" w:line="240" w:lineRule="auto"/>
        <w:rPr>
          <w:moveTo w:id="1090" w:author="Razavi, Pedram/Medicine" w:date="2019-06-14T12:25:00Z"/>
          <w:rFonts w:ascii="Arial" w:eastAsia="Arial" w:hAnsi="Arial" w:cs="Arial"/>
          <w:color w:val="333333"/>
          <w:sz w:val="20"/>
          <w:szCs w:val="20"/>
        </w:rPr>
        <w:pPrChange w:id="1091" w:author="Razavi, Pedram/Medicine" w:date="2019-06-16T15:04:00Z">
          <w:pPr>
            <w:spacing w:after="0" w:line="240" w:lineRule="auto"/>
            <w:jc w:val="both"/>
          </w:pPr>
        </w:pPrChange>
      </w:pPr>
    </w:p>
    <w:p w14:paraId="3369E742" w14:textId="062543F0" w:rsidR="0094690E" w:rsidRDefault="0094690E">
      <w:pPr>
        <w:spacing w:after="0" w:line="240" w:lineRule="auto"/>
        <w:rPr>
          <w:moveTo w:id="1092" w:author="Razavi, Pedram/Medicine" w:date="2019-06-14T12:25:00Z"/>
          <w:rFonts w:ascii="Arial" w:eastAsia="Arial" w:hAnsi="Arial" w:cs="Arial"/>
          <w:color w:val="333333"/>
          <w:sz w:val="20"/>
          <w:szCs w:val="20"/>
        </w:rPr>
        <w:pPrChange w:id="1093" w:author="Razavi, Pedram/Medicine" w:date="2019-06-16T15:04:00Z">
          <w:pPr>
            <w:spacing w:after="0" w:line="240" w:lineRule="auto"/>
            <w:jc w:val="both"/>
          </w:pPr>
        </w:pPrChange>
      </w:pPr>
      <w:bookmarkStart w:id="1094" w:name="_GoBack"/>
      <w:bookmarkEnd w:id="1094"/>
      <w:moveTo w:id="1095" w:author="Razavi, Pedram/Medicine" w:date="2019-06-14T12:25:00Z">
        <w:r>
          <w:rPr>
            <w:rFonts w:ascii="Arial" w:eastAsia="Arial" w:hAnsi="Arial" w:cs="Arial"/>
            <w:color w:val="333333"/>
            <w:sz w:val="20"/>
            <w:szCs w:val="20"/>
          </w:rPr>
          <w:lastRenderedPageBreak/>
          <w:t>Table 5: Positive percent agreement of biopsy-matched variants in cfDNA  (hypermutators omitted)</w:t>
        </w:r>
      </w:moveTo>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096" w:author="Razavi, Pedram/Medicine" w:date="2019-06-16T11:34:00Z">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428"/>
        <w:gridCol w:w="1984"/>
        <w:gridCol w:w="1984"/>
        <w:gridCol w:w="1984"/>
        <w:gridCol w:w="1984"/>
        <w:tblGridChange w:id="1097">
          <w:tblGrid>
            <w:gridCol w:w="1428"/>
            <w:gridCol w:w="1984"/>
            <w:gridCol w:w="1984"/>
            <w:gridCol w:w="1984"/>
            <w:gridCol w:w="1984"/>
          </w:tblGrid>
        </w:tblGridChange>
      </w:tblGrid>
      <w:tr w:rsidR="0094690E" w:rsidRPr="00D02890" w14:paraId="4D2D97F3" w14:textId="77777777" w:rsidTr="00191549">
        <w:trPr>
          <w:trHeight w:val="144"/>
          <w:trPrChange w:id="1098"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099" w:author="Razavi, Pedram/Medicine" w:date="2019-06-16T11:34: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0D9AA2B" w14:textId="77777777" w:rsidR="0094690E" w:rsidRPr="00D02890" w:rsidRDefault="0094690E">
            <w:pPr>
              <w:spacing w:after="0" w:line="240" w:lineRule="auto"/>
              <w:rPr>
                <w:moveTo w:id="1100" w:author="Razavi, Pedram/Medicine" w:date="2019-06-14T12:25:00Z"/>
                <w:rFonts w:ascii="Arial" w:eastAsia="Arial" w:hAnsi="Arial" w:cs="Arial"/>
                <w:color w:val="FFFFFF"/>
                <w:sz w:val="16"/>
                <w:szCs w:val="16"/>
                <w:rPrChange w:id="1101" w:author="Razavi, Pedram/Medicine" w:date="2019-06-16T13:14:00Z">
                  <w:rPr>
                    <w:moveTo w:id="1102" w:author="Razavi, Pedram/Medicine" w:date="2019-06-14T12:25:00Z"/>
                    <w:rFonts w:ascii="Arial" w:eastAsia="Arial" w:hAnsi="Arial" w:cs="Arial"/>
                    <w:color w:val="FFFFFF"/>
                    <w:sz w:val="18"/>
                    <w:szCs w:val="18"/>
                  </w:rPr>
                </w:rPrChange>
              </w:rPr>
              <w:pPrChange w:id="1103" w:author="Razavi, Pedram/Medicine" w:date="2019-06-16T15:04:00Z">
                <w:pPr>
                  <w:spacing w:after="0" w:line="240" w:lineRule="auto"/>
                  <w:jc w:val="both"/>
                </w:pPr>
              </w:pPrChange>
            </w:pPr>
            <w:moveTo w:id="1104" w:author="Razavi, Pedram/Medicine" w:date="2019-06-14T12:25:00Z">
              <w:r w:rsidRPr="00D02890">
                <w:rPr>
                  <w:rFonts w:ascii="Arial" w:eastAsia="Arial" w:hAnsi="Arial" w:cs="Arial"/>
                  <w:color w:val="FFFFFF"/>
                  <w:sz w:val="16"/>
                  <w:szCs w:val="16"/>
                  <w:rPrChange w:id="1105" w:author="Razavi, Pedram/Medicine" w:date="2019-06-16T13:14:00Z">
                    <w:rPr>
                      <w:rFonts w:ascii="Arial" w:eastAsia="Arial" w:hAnsi="Arial" w:cs="Arial"/>
                      <w:color w:val="FFFFFF"/>
                      <w:sz w:val="18"/>
                      <w:szCs w:val="18"/>
                    </w:rPr>
                  </w:rPrChange>
                </w:rPr>
                <w:t>Cohort</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106"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961E945" w14:textId="77777777" w:rsidR="0094690E" w:rsidRPr="00D02890" w:rsidRDefault="0094690E">
            <w:pPr>
              <w:spacing w:after="0" w:line="240" w:lineRule="auto"/>
              <w:rPr>
                <w:moveTo w:id="1107" w:author="Razavi, Pedram/Medicine" w:date="2019-06-14T12:25:00Z"/>
                <w:rFonts w:ascii="Arial" w:eastAsia="Arial" w:hAnsi="Arial" w:cs="Arial"/>
                <w:color w:val="FFFFFF"/>
                <w:sz w:val="16"/>
                <w:szCs w:val="16"/>
                <w:rPrChange w:id="1108" w:author="Razavi, Pedram/Medicine" w:date="2019-06-16T13:14:00Z">
                  <w:rPr>
                    <w:moveTo w:id="1109" w:author="Razavi, Pedram/Medicine" w:date="2019-06-14T12:25:00Z"/>
                    <w:rFonts w:ascii="Arial" w:eastAsia="Arial" w:hAnsi="Arial" w:cs="Arial"/>
                    <w:color w:val="FFFFFF"/>
                    <w:sz w:val="18"/>
                    <w:szCs w:val="18"/>
                  </w:rPr>
                </w:rPrChange>
              </w:rPr>
              <w:pPrChange w:id="1110" w:author="Razavi, Pedram/Medicine" w:date="2019-06-16T15:04:00Z">
                <w:pPr>
                  <w:spacing w:after="0" w:line="240" w:lineRule="auto"/>
                  <w:jc w:val="center"/>
                </w:pPr>
              </w:pPrChange>
            </w:pPr>
            <w:moveTo w:id="1111" w:author="Razavi, Pedram/Medicine" w:date="2019-06-14T12:25:00Z">
              <w:r w:rsidRPr="00D02890">
                <w:rPr>
                  <w:rFonts w:ascii="Arial" w:eastAsia="Arial" w:hAnsi="Arial" w:cs="Arial"/>
                  <w:color w:val="FFFFFF"/>
                  <w:sz w:val="16"/>
                  <w:szCs w:val="16"/>
                  <w:rPrChange w:id="1112" w:author="Razavi, Pedram/Medicine" w:date="2019-06-16T13:14:00Z">
                    <w:rPr>
                      <w:rFonts w:ascii="Arial" w:eastAsia="Arial" w:hAnsi="Arial" w:cs="Arial"/>
                      <w:color w:val="FFFFFF"/>
                      <w:sz w:val="18"/>
                      <w:szCs w:val="18"/>
                    </w:rPr>
                  </w:rPrChange>
                </w:rPr>
                <w:t>Candidate SNVs</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113"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C3ED800" w14:textId="77777777" w:rsidR="0094690E" w:rsidRPr="00D02890" w:rsidRDefault="0094690E">
            <w:pPr>
              <w:spacing w:after="0" w:line="240" w:lineRule="auto"/>
              <w:rPr>
                <w:moveTo w:id="1114" w:author="Razavi, Pedram/Medicine" w:date="2019-06-14T12:25:00Z"/>
                <w:rFonts w:ascii="Arial" w:eastAsia="Arial" w:hAnsi="Arial" w:cs="Arial"/>
                <w:color w:val="FFFFFF"/>
                <w:sz w:val="16"/>
                <w:szCs w:val="16"/>
                <w:rPrChange w:id="1115" w:author="Razavi, Pedram/Medicine" w:date="2019-06-16T13:14:00Z">
                  <w:rPr>
                    <w:moveTo w:id="1116" w:author="Razavi, Pedram/Medicine" w:date="2019-06-14T12:25:00Z"/>
                    <w:rFonts w:ascii="Arial" w:eastAsia="Arial" w:hAnsi="Arial" w:cs="Arial"/>
                    <w:color w:val="FFFFFF"/>
                    <w:sz w:val="18"/>
                    <w:szCs w:val="18"/>
                  </w:rPr>
                </w:rPrChange>
              </w:rPr>
              <w:pPrChange w:id="1117" w:author="Razavi, Pedram/Medicine" w:date="2019-06-16T15:04:00Z">
                <w:pPr>
                  <w:spacing w:after="0" w:line="240" w:lineRule="auto"/>
                  <w:jc w:val="center"/>
                </w:pPr>
              </w:pPrChange>
            </w:pPr>
            <w:moveTo w:id="1118" w:author="Razavi, Pedram/Medicine" w:date="2019-06-14T12:25:00Z">
              <w:r w:rsidRPr="00D02890">
                <w:rPr>
                  <w:rFonts w:ascii="Arial" w:eastAsia="Arial Unicode MS" w:hAnsi="Arial" w:cs="Arial"/>
                  <w:color w:val="FFFFFF"/>
                  <w:sz w:val="16"/>
                  <w:szCs w:val="16"/>
                  <w:rPrChange w:id="1119" w:author="Razavi, Pedram/Medicine" w:date="2019-06-16T13:14:00Z">
                    <w:rPr>
                      <w:rFonts w:ascii="Arial Unicode MS" w:eastAsia="Arial Unicode MS" w:hAnsi="Arial Unicode MS" w:cs="Arial Unicode MS"/>
                      <w:color w:val="FFFFFF"/>
                      <w:sz w:val="18"/>
                      <w:szCs w:val="18"/>
                    </w:rPr>
                  </w:rPrChange>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120"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121" w:author="Razavi, Pedram/Medicine" w:date="2019-06-16T13:14:00Z">
                          <w:rPr>
                            <w:rFonts w:ascii="Arial" w:eastAsia="Arial" w:hAnsi="Arial" w:cs="Arial"/>
                            <w:color w:val="FFFFFF"/>
                            <w:sz w:val="18"/>
                            <w:szCs w:val="18"/>
                          </w:rPr>
                        </w:rPrChange>
                      </w:rPr>
                      <m:t>60</m:t>
                    </m:r>
                  </m:sub>
                </m:sSub>
              </m:oMath>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122"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1F17ECD" w14:textId="77777777" w:rsidR="0094690E" w:rsidRPr="00D02890" w:rsidRDefault="0094690E">
            <w:pPr>
              <w:spacing w:after="0" w:line="240" w:lineRule="auto"/>
              <w:rPr>
                <w:moveTo w:id="1123" w:author="Razavi, Pedram/Medicine" w:date="2019-06-14T12:25:00Z"/>
                <w:rFonts w:ascii="Arial" w:eastAsia="Arial" w:hAnsi="Arial" w:cs="Arial"/>
                <w:color w:val="FFFFFF"/>
                <w:sz w:val="16"/>
                <w:szCs w:val="16"/>
                <w:rPrChange w:id="1124" w:author="Razavi, Pedram/Medicine" w:date="2019-06-16T13:14:00Z">
                  <w:rPr>
                    <w:moveTo w:id="1125" w:author="Razavi, Pedram/Medicine" w:date="2019-06-14T12:25:00Z"/>
                    <w:rFonts w:ascii="Arial" w:eastAsia="Arial" w:hAnsi="Arial" w:cs="Arial"/>
                    <w:color w:val="FFFFFF"/>
                    <w:sz w:val="18"/>
                    <w:szCs w:val="18"/>
                  </w:rPr>
                </w:rPrChange>
              </w:rPr>
              <w:pPrChange w:id="1126" w:author="Razavi, Pedram/Medicine" w:date="2019-06-16T15:04:00Z">
                <w:pPr>
                  <w:spacing w:after="0" w:line="240" w:lineRule="auto"/>
                  <w:jc w:val="center"/>
                </w:pPr>
              </w:pPrChange>
            </w:pPr>
            <w:moveTo w:id="1127" w:author="Razavi, Pedram/Medicine" w:date="2019-06-14T12:25:00Z">
              <w:r w:rsidRPr="00D02890">
                <w:rPr>
                  <w:rFonts w:ascii="Arial" w:eastAsia="Arial Unicode MS" w:hAnsi="Arial" w:cs="Arial"/>
                  <w:color w:val="FFFFFF"/>
                  <w:sz w:val="16"/>
                  <w:szCs w:val="16"/>
                  <w:rPrChange w:id="1128" w:author="Razavi, Pedram/Medicine" w:date="2019-06-16T13:14:00Z">
                    <w:rPr>
                      <w:rFonts w:ascii="Arial Unicode MS" w:eastAsia="Arial Unicode MS" w:hAnsi="Arial Unicode MS" w:cs="Arial Unicode MS"/>
                      <w:color w:val="FFFFFF"/>
                      <w:sz w:val="18"/>
                      <w:szCs w:val="18"/>
                    </w:rPr>
                  </w:rPrChange>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129"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130"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1131" w:author="Razavi, Pedram/Medicine" w:date="2019-06-16T13:14:00Z">
                    <w:rPr>
                      <w:rFonts w:ascii="Arial" w:eastAsia="Arial" w:hAnsi="Arial" w:cs="Arial"/>
                      <w:color w:val="FFFFFF"/>
                      <w:sz w:val="18"/>
                      <w:szCs w:val="18"/>
                    </w:rPr>
                  </w:rPrChange>
                </w:rPr>
                <w:t xml:space="preserve"> WBC-filtered</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132"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89A2941" w14:textId="77777777" w:rsidR="0094690E" w:rsidRPr="00D02890" w:rsidRDefault="0094690E">
            <w:pPr>
              <w:spacing w:after="0" w:line="240" w:lineRule="auto"/>
              <w:rPr>
                <w:moveTo w:id="1133" w:author="Razavi, Pedram/Medicine" w:date="2019-06-14T12:25:00Z"/>
                <w:rFonts w:ascii="Arial" w:eastAsia="Arial" w:hAnsi="Arial" w:cs="Arial"/>
                <w:color w:val="FFFFFF"/>
                <w:sz w:val="16"/>
                <w:szCs w:val="16"/>
                <w:rPrChange w:id="1134" w:author="Razavi, Pedram/Medicine" w:date="2019-06-16T13:14:00Z">
                  <w:rPr>
                    <w:moveTo w:id="1135" w:author="Razavi, Pedram/Medicine" w:date="2019-06-14T12:25:00Z"/>
                    <w:rFonts w:ascii="Arial" w:eastAsia="Arial" w:hAnsi="Arial" w:cs="Arial"/>
                    <w:color w:val="FFFFFF"/>
                    <w:sz w:val="18"/>
                    <w:szCs w:val="18"/>
                  </w:rPr>
                </w:rPrChange>
              </w:rPr>
              <w:pPrChange w:id="1136" w:author="Razavi, Pedram/Medicine" w:date="2019-06-16T15:04:00Z">
                <w:pPr>
                  <w:spacing w:after="0" w:line="240" w:lineRule="auto"/>
                  <w:jc w:val="center"/>
                </w:pPr>
              </w:pPrChange>
            </w:pPr>
            <w:moveTo w:id="1137" w:author="Razavi, Pedram/Medicine" w:date="2019-06-14T12:25:00Z">
              <w:r w:rsidRPr="00D02890">
                <w:rPr>
                  <w:rFonts w:ascii="Arial" w:eastAsia="Arial Unicode MS" w:hAnsi="Arial" w:cs="Arial"/>
                  <w:color w:val="FFFFFF"/>
                  <w:sz w:val="16"/>
                  <w:szCs w:val="16"/>
                  <w:rPrChange w:id="1138" w:author="Razavi, Pedram/Medicine" w:date="2019-06-16T13:14:00Z">
                    <w:rPr>
                      <w:rFonts w:ascii="Arial Unicode MS" w:eastAsia="Arial Unicode MS" w:hAnsi="Arial Unicode MS" w:cs="Arial Unicode MS"/>
                      <w:color w:val="FFFFFF"/>
                      <w:sz w:val="18"/>
                      <w:szCs w:val="18"/>
                    </w:rPr>
                  </w:rPrChange>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139"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140"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1141" w:author="Razavi, Pedram/Medicine" w:date="2019-06-16T13:14:00Z">
                    <w:rPr>
                      <w:rFonts w:ascii="Arial" w:eastAsia="Arial" w:hAnsi="Arial" w:cs="Arial"/>
                      <w:color w:val="FFFFFF"/>
                      <w:sz w:val="18"/>
                      <w:szCs w:val="18"/>
                    </w:rPr>
                  </w:rPrChange>
                </w:rPr>
                <w:t xml:space="preserve"> WBC-filtered</w:t>
              </w:r>
            </w:moveTo>
          </w:p>
        </w:tc>
      </w:tr>
      <w:tr w:rsidR="0094690E" w:rsidRPr="00D02890" w14:paraId="46326E13" w14:textId="77777777" w:rsidTr="00191549">
        <w:trPr>
          <w:trHeight w:val="144"/>
          <w:trPrChange w:id="1142"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43"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92B307F" w14:textId="77777777" w:rsidR="0094690E" w:rsidRPr="00D02890" w:rsidRDefault="0094690E">
            <w:pPr>
              <w:spacing w:after="0" w:line="240" w:lineRule="auto"/>
              <w:rPr>
                <w:moveTo w:id="1144" w:author="Razavi, Pedram/Medicine" w:date="2019-06-14T12:25:00Z"/>
                <w:rFonts w:ascii="Arial" w:eastAsia="Arial" w:hAnsi="Arial" w:cs="Arial"/>
                <w:color w:val="333333"/>
                <w:sz w:val="16"/>
                <w:szCs w:val="16"/>
                <w:rPrChange w:id="1145" w:author="Razavi, Pedram/Medicine" w:date="2019-06-16T13:14:00Z">
                  <w:rPr>
                    <w:moveTo w:id="1146" w:author="Razavi, Pedram/Medicine" w:date="2019-06-14T12:25:00Z"/>
                    <w:rFonts w:ascii="Arial" w:eastAsia="Arial" w:hAnsi="Arial" w:cs="Arial"/>
                    <w:color w:val="333333"/>
                    <w:sz w:val="18"/>
                    <w:szCs w:val="18"/>
                  </w:rPr>
                </w:rPrChange>
              </w:rPr>
              <w:pPrChange w:id="1147" w:author="Razavi, Pedram/Medicine" w:date="2019-06-16T15:04:00Z">
                <w:pPr>
                  <w:spacing w:after="0" w:line="240" w:lineRule="auto"/>
                  <w:jc w:val="both"/>
                </w:pPr>
              </w:pPrChange>
            </w:pPr>
            <w:moveTo w:id="1148" w:author="Razavi, Pedram/Medicine" w:date="2019-06-14T12:25:00Z">
              <w:r w:rsidRPr="00D02890">
                <w:rPr>
                  <w:rFonts w:ascii="Arial" w:eastAsia="Arial" w:hAnsi="Arial" w:cs="Arial"/>
                  <w:color w:val="333333"/>
                  <w:sz w:val="16"/>
                  <w:szCs w:val="16"/>
                  <w:rPrChange w:id="1149" w:author="Razavi, Pedram/Medicine" w:date="2019-06-16T13:14:00Z">
                    <w:rPr>
                      <w:rFonts w:ascii="Arial" w:eastAsia="Arial" w:hAnsi="Arial" w:cs="Arial"/>
                      <w:color w:val="333333"/>
                      <w:sz w:val="18"/>
                      <w:szCs w:val="18"/>
                    </w:rPr>
                  </w:rPrChange>
                </w:rPr>
                <w:t>Breast</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50"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8F07591" w14:textId="77777777" w:rsidR="0094690E" w:rsidRPr="00D02890" w:rsidRDefault="0094690E">
            <w:pPr>
              <w:spacing w:after="0" w:line="240" w:lineRule="auto"/>
              <w:rPr>
                <w:moveTo w:id="1151" w:author="Razavi, Pedram/Medicine" w:date="2019-06-14T12:25:00Z"/>
                <w:rFonts w:ascii="Arial" w:eastAsia="Arial" w:hAnsi="Arial" w:cs="Arial"/>
                <w:color w:val="333333"/>
                <w:sz w:val="16"/>
                <w:szCs w:val="16"/>
                <w:rPrChange w:id="1152" w:author="Razavi, Pedram/Medicine" w:date="2019-06-16T13:14:00Z">
                  <w:rPr>
                    <w:moveTo w:id="1153" w:author="Razavi, Pedram/Medicine" w:date="2019-06-14T12:25:00Z"/>
                    <w:rFonts w:ascii="Arial" w:eastAsia="Arial" w:hAnsi="Arial" w:cs="Arial"/>
                    <w:color w:val="333333"/>
                    <w:sz w:val="18"/>
                    <w:szCs w:val="18"/>
                  </w:rPr>
                </w:rPrChange>
              </w:rPr>
              <w:pPrChange w:id="1154" w:author="Razavi, Pedram/Medicine" w:date="2019-06-16T15:04:00Z">
                <w:pPr>
                  <w:spacing w:after="0" w:line="240" w:lineRule="auto"/>
                  <w:jc w:val="center"/>
                </w:pPr>
              </w:pPrChange>
            </w:pPr>
            <w:moveTo w:id="1155" w:author="Razavi, Pedram/Medicine" w:date="2019-06-14T12:25:00Z">
              <w:r w:rsidRPr="00D02890">
                <w:rPr>
                  <w:rFonts w:ascii="Arial" w:eastAsia="Arial" w:hAnsi="Arial" w:cs="Arial"/>
                  <w:color w:val="333333"/>
                  <w:sz w:val="16"/>
                  <w:szCs w:val="16"/>
                  <w:rPrChange w:id="1156" w:author="Razavi, Pedram/Medicine" w:date="2019-06-16T13:14:00Z">
                    <w:rPr>
                      <w:rFonts w:ascii="Arial" w:eastAsia="Arial" w:hAnsi="Arial" w:cs="Arial"/>
                      <w:color w:val="333333"/>
                      <w:sz w:val="18"/>
                      <w:szCs w:val="18"/>
                    </w:rPr>
                  </w:rPrChange>
                </w:rPr>
                <w:t>0.84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57"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BDB180F" w14:textId="77777777" w:rsidR="0094690E" w:rsidRPr="00D02890" w:rsidRDefault="0094690E">
            <w:pPr>
              <w:spacing w:after="0" w:line="240" w:lineRule="auto"/>
              <w:rPr>
                <w:moveTo w:id="1158" w:author="Razavi, Pedram/Medicine" w:date="2019-06-14T12:25:00Z"/>
                <w:rFonts w:ascii="Arial" w:eastAsia="Arial" w:hAnsi="Arial" w:cs="Arial"/>
                <w:color w:val="333333"/>
                <w:sz w:val="16"/>
                <w:szCs w:val="16"/>
                <w:rPrChange w:id="1159" w:author="Razavi, Pedram/Medicine" w:date="2019-06-16T13:14:00Z">
                  <w:rPr>
                    <w:moveTo w:id="1160" w:author="Razavi, Pedram/Medicine" w:date="2019-06-14T12:25:00Z"/>
                    <w:rFonts w:ascii="Arial" w:eastAsia="Arial" w:hAnsi="Arial" w:cs="Arial"/>
                    <w:color w:val="333333"/>
                    <w:sz w:val="18"/>
                    <w:szCs w:val="18"/>
                  </w:rPr>
                </w:rPrChange>
              </w:rPr>
              <w:pPrChange w:id="1161" w:author="Razavi, Pedram/Medicine" w:date="2019-06-16T15:04:00Z">
                <w:pPr>
                  <w:spacing w:after="0" w:line="240" w:lineRule="auto"/>
                  <w:jc w:val="center"/>
                </w:pPr>
              </w:pPrChange>
            </w:pPr>
            <w:moveTo w:id="1162" w:author="Razavi, Pedram/Medicine" w:date="2019-06-14T12:25:00Z">
              <w:r w:rsidRPr="00D02890">
                <w:rPr>
                  <w:rFonts w:ascii="Arial" w:eastAsia="Arial" w:hAnsi="Arial" w:cs="Arial"/>
                  <w:color w:val="333333"/>
                  <w:sz w:val="16"/>
                  <w:szCs w:val="16"/>
                  <w:rPrChange w:id="1163" w:author="Razavi, Pedram/Medicine" w:date="2019-06-16T13:14:00Z">
                    <w:rPr>
                      <w:rFonts w:ascii="Arial" w:eastAsia="Arial" w:hAnsi="Arial" w:cs="Arial"/>
                      <w:color w:val="333333"/>
                      <w:sz w:val="18"/>
                      <w:szCs w:val="18"/>
                    </w:rPr>
                  </w:rPrChange>
                </w:rPr>
                <w:t>0.84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64"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F36F63B" w14:textId="77777777" w:rsidR="0094690E" w:rsidRPr="00D02890" w:rsidRDefault="0094690E">
            <w:pPr>
              <w:spacing w:after="0" w:line="240" w:lineRule="auto"/>
              <w:rPr>
                <w:moveTo w:id="1165" w:author="Razavi, Pedram/Medicine" w:date="2019-06-14T12:25:00Z"/>
                <w:rFonts w:ascii="Arial" w:eastAsia="Arial" w:hAnsi="Arial" w:cs="Arial"/>
                <w:color w:val="333333"/>
                <w:sz w:val="16"/>
                <w:szCs w:val="16"/>
                <w:rPrChange w:id="1166" w:author="Razavi, Pedram/Medicine" w:date="2019-06-16T13:14:00Z">
                  <w:rPr>
                    <w:moveTo w:id="1167" w:author="Razavi, Pedram/Medicine" w:date="2019-06-14T12:25:00Z"/>
                    <w:rFonts w:ascii="Arial" w:eastAsia="Arial" w:hAnsi="Arial" w:cs="Arial"/>
                    <w:color w:val="333333"/>
                    <w:sz w:val="18"/>
                    <w:szCs w:val="18"/>
                  </w:rPr>
                </w:rPrChange>
              </w:rPr>
              <w:pPrChange w:id="1168" w:author="Razavi, Pedram/Medicine" w:date="2019-06-16T15:04:00Z">
                <w:pPr>
                  <w:spacing w:after="0" w:line="240" w:lineRule="auto"/>
                  <w:jc w:val="center"/>
                </w:pPr>
              </w:pPrChange>
            </w:pPr>
            <w:moveTo w:id="1169" w:author="Razavi, Pedram/Medicine" w:date="2019-06-14T12:25:00Z">
              <w:r w:rsidRPr="00D02890">
                <w:rPr>
                  <w:rFonts w:ascii="Arial" w:eastAsia="Arial" w:hAnsi="Arial" w:cs="Arial"/>
                  <w:color w:val="333333"/>
                  <w:sz w:val="16"/>
                  <w:szCs w:val="16"/>
                  <w:rPrChange w:id="1170" w:author="Razavi, Pedram/Medicine" w:date="2019-06-16T13:14:00Z">
                    <w:rPr>
                      <w:rFonts w:ascii="Arial" w:eastAsia="Arial" w:hAnsi="Arial" w:cs="Arial"/>
                      <w:color w:val="333333"/>
                      <w:sz w:val="18"/>
                      <w:szCs w:val="18"/>
                    </w:rPr>
                  </w:rPrChange>
                </w:rPr>
                <w:t>0.84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71"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90F5CD" w14:textId="77777777" w:rsidR="0094690E" w:rsidRPr="00D02890" w:rsidRDefault="0094690E">
            <w:pPr>
              <w:spacing w:after="0" w:line="240" w:lineRule="auto"/>
              <w:rPr>
                <w:moveTo w:id="1172" w:author="Razavi, Pedram/Medicine" w:date="2019-06-14T12:25:00Z"/>
                <w:rFonts w:ascii="Arial" w:eastAsia="Arial" w:hAnsi="Arial" w:cs="Arial"/>
                <w:color w:val="333333"/>
                <w:sz w:val="16"/>
                <w:szCs w:val="16"/>
                <w:rPrChange w:id="1173" w:author="Razavi, Pedram/Medicine" w:date="2019-06-16T13:14:00Z">
                  <w:rPr>
                    <w:moveTo w:id="1174" w:author="Razavi, Pedram/Medicine" w:date="2019-06-14T12:25:00Z"/>
                    <w:rFonts w:ascii="Arial" w:eastAsia="Arial" w:hAnsi="Arial" w:cs="Arial"/>
                    <w:color w:val="333333"/>
                    <w:sz w:val="18"/>
                    <w:szCs w:val="18"/>
                  </w:rPr>
                </w:rPrChange>
              </w:rPr>
              <w:pPrChange w:id="1175" w:author="Razavi, Pedram/Medicine" w:date="2019-06-16T15:04:00Z">
                <w:pPr>
                  <w:spacing w:after="0" w:line="240" w:lineRule="auto"/>
                  <w:jc w:val="center"/>
                </w:pPr>
              </w:pPrChange>
            </w:pPr>
            <w:moveTo w:id="1176" w:author="Razavi, Pedram/Medicine" w:date="2019-06-14T12:25:00Z">
              <w:r w:rsidRPr="00D02890">
                <w:rPr>
                  <w:rFonts w:ascii="Arial" w:eastAsia="Arial" w:hAnsi="Arial" w:cs="Arial"/>
                  <w:color w:val="333333"/>
                  <w:sz w:val="16"/>
                  <w:szCs w:val="16"/>
                  <w:rPrChange w:id="1177" w:author="Razavi, Pedram/Medicine" w:date="2019-06-16T13:14:00Z">
                    <w:rPr>
                      <w:rFonts w:ascii="Arial" w:eastAsia="Arial" w:hAnsi="Arial" w:cs="Arial"/>
                      <w:color w:val="333333"/>
                      <w:sz w:val="18"/>
                      <w:szCs w:val="18"/>
                    </w:rPr>
                  </w:rPrChange>
                </w:rPr>
                <w:t>0.84</w:t>
              </w:r>
            </w:moveTo>
          </w:p>
        </w:tc>
      </w:tr>
      <w:tr w:rsidR="0094690E" w:rsidRPr="00D02890" w14:paraId="73C11E1B" w14:textId="77777777" w:rsidTr="00191549">
        <w:trPr>
          <w:trHeight w:val="144"/>
          <w:trPrChange w:id="1178"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79"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7B59603" w14:textId="77777777" w:rsidR="0094690E" w:rsidRPr="00D02890" w:rsidRDefault="0094690E">
            <w:pPr>
              <w:spacing w:after="0" w:line="240" w:lineRule="auto"/>
              <w:rPr>
                <w:moveTo w:id="1180" w:author="Razavi, Pedram/Medicine" w:date="2019-06-14T12:25:00Z"/>
                <w:rFonts w:ascii="Arial" w:eastAsia="Arial" w:hAnsi="Arial" w:cs="Arial"/>
                <w:color w:val="333333"/>
                <w:sz w:val="16"/>
                <w:szCs w:val="16"/>
                <w:rPrChange w:id="1181" w:author="Razavi, Pedram/Medicine" w:date="2019-06-16T13:14:00Z">
                  <w:rPr>
                    <w:moveTo w:id="1182" w:author="Razavi, Pedram/Medicine" w:date="2019-06-14T12:25:00Z"/>
                    <w:rFonts w:ascii="Arial" w:eastAsia="Arial" w:hAnsi="Arial" w:cs="Arial"/>
                    <w:color w:val="333333"/>
                    <w:sz w:val="18"/>
                    <w:szCs w:val="18"/>
                  </w:rPr>
                </w:rPrChange>
              </w:rPr>
              <w:pPrChange w:id="1183" w:author="Razavi, Pedram/Medicine" w:date="2019-06-16T15:04:00Z">
                <w:pPr>
                  <w:spacing w:after="0" w:line="240" w:lineRule="auto"/>
                  <w:jc w:val="both"/>
                </w:pPr>
              </w:pPrChange>
            </w:pPr>
            <w:moveTo w:id="1184" w:author="Razavi, Pedram/Medicine" w:date="2019-06-14T12:25:00Z">
              <w:r w:rsidRPr="00D02890">
                <w:rPr>
                  <w:rFonts w:ascii="Arial" w:eastAsia="Arial" w:hAnsi="Arial" w:cs="Arial"/>
                  <w:color w:val="333333"/>
                  <w:sz w:val="16"/>
                  <w:szCs w:val="16"/>
                  <w:rPrChange w:id="1185" w:author="Razavi, Pedram/Medicine" w:date="2019-06-16T13:14:00Z">
                    <w:rPr>
                      <w:rFonts w:ascii="Arial" w:eastAsia="Arial" w:hAnsi="Arial" w:cs="Arial"/>
                      <w:color w:val="333333"/>
                      <w:sz w:val="18"/>
                      <w:szCs w:val="18"/>
                    </w:rPr>
                  </w:rPrChange>
                </w:rPr>
                <w:t>Lung</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86"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C48B307" w14:textId="77777777" w:rsidR="0094690E" w:rsidRPr="00D02890" w:rsidRDefault="0094690E">
            <w:pPr>
              <w:spacing w:after="0" w:line="240" w:lineRule="auto"/>
              <w:rPr>
                <w:moveTo w:id="1187" w:author="Razavi, Pedram/Medicine" w:date="2019-06-14T12:25:00Z"/>
                <w:rFonts w:ascii="Arial" w:eastAsia="Arial" w:hAnsi="Arial" w:cs="Arial"/>
                <w:color w:val="333333"/>
                <w:sz w:val="16"/>
                <w:szCs w:val="16"/>
                <w:rPrChange w:id="1188" w:author="Razavi, Pedram/Medicine" w:date="2019-06-16T13:14:00Z">
                  <w:rPr>
                    <w:moveTo w:id="1189" w:author="Razavi, Pedram/Medicine" w:date="2019-06-14T12:25:00Z"/>
                    <w:rFonts w:ascii="Arial" w:eastAsia="Arial" w:hAnsi="Arial" w:cs="Arial"/>
                    <w:color w:val="333333"/>
                    <w:sz w:val="18"/>
                    <w:szCs w:val="18"/>
                  </w:rPr>
                </w:rPrChange>
              </w:rPr>
              <w:pPrChange w:id="1190" w:author="Razavi, Pedram/Medicine" w:date="2019-06-16T15:04:00Z">
                <w:pPr>
                  <w:spacing w:after="0" w:line="240" w:lineRule="auto"/>
                  <w:jc w:val="center"/>
                </w:pPr>
              </w:pPrChange>
            </w:pPr>
            <w:moveTo w:id="1191" w:author="Razavi, Pedram/Medicine" w:date="2019-06-14T12:25:00Z">
              <w:r w:rsidRPr="00D02890">
                <w:rPr>
                  <w:rFonts w:ascii="Arial" w:eastAsia="Arial" w:hAnsi="Arial" w:cs="Arial"/>
                  <w:color w:val="333333"/>
                  <w:sz w:val="16"/>
                  <w:szCs w:val="16"/>
                  <w:rPrChange w:id="1192" w:author="Razavi, Pedram/Medicine" w:date="2019-06-16T13:14:00Z">
                    <w:rPr>
                      <w:rFonts w:ascii="Arial" w:eastAsia="Arial" w:hAnsi="Arial" w:cs="Arial"/>
                      <w:color w:val="333333"/>
                      <w:sz w:val="18"/>
                      <w:szCs w:val="18"/>
                    </w:rPr>
                  </w:rPrChange>
                </w:rPr>
                <w:t>0.79</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193"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C08E762" w14:textId="77777777" w:rsidR="0094690E" w:rsidRPr="00D02890" w:rsidRDefault="0094690E">
            <w:pPr>
              <w:spacing w:after="0" w:line="240" w:lineRule="auto"/>
              <w:rPr>
                <w:moveTo w:id="1194" w:author="Razavi, Pedram/Medicine" w:date="2019-06-14T12:25:00Z"/>
                <w:rFonts w:ascii="Arial" w:eastAsia="Arial" w:hAnsi="Arial" w:cs="Arial"/>
                <w:color w:val="333333"/>
                <w:sz w:val="16"/>
                <w:szCs w:val="16"/>
                <w:rPrChange w:id="1195" w:author="Razavi, Pedram/Medicine" w:date="2019-06-16T13:14:00Z">
                  <w:rPr>
                    <w:moveTo w:id="1196" w:author="Razavi, Pedram/Medicine" w:date="2019-06-14T12:25:00Z"/>
                    <w:rFonts w:ascii="Arial" w:eastAsia="Arial" w:hAnsi="Arial" w:cs="Arial"/>
                    <w:color w:val="333333"/>
                    <w:sz w:val="18"/>
                    <w:szCs w:val="18"/>
                  </w:rPr>
                </w:rPrChange>
              </w:rPr>
              <w:pPrChange w:id="1197" w:author="Razavi, Pedram/Medicine" w:date="2019-06-16T15:04:00Z">
                <w:pPr>
                  <w:spacing w:after="0" w:line="240" w:lineRule="auto"/>
                  <w:jc w:val="center"/>
                </w:pPr>
              </w:pPrChange>
            </w:pPr>
            <w:moveTo w:id="1198" w:author="Razavi, Pedram/Medicine" w:date="2019-06-14T12:25:00Z">
              <w:r w:rsidRPr="00D02890">
                <w:rPr>
                  <w:rFonts w:ascii="Arial" w:eastAsia="Arial" w:hAnsi="Arial" w:cs="Arial"/>
                  <w:color w:val="333333"/>
                  <w:sz w:val="16"/>
                  <w:szCs w:val="16"/>
                  <w:rPrChange w:id="1199" w:author="Razavi, Pedram/Medicine" w:date="2019-06-16T13:14:00Z">
                    <w:rPr>
                      <w:rFonts w:ascii="Arial" w:eastAsia="Arial" w:hAnsi="Arial" w:cs="Arial"/>
                      <w:color w:val="333333"/>
                      <w:sz w:val="18"/>
                      <w:szCs w:val="18"/>
                    </w:rPr>
                  </w:rPrChange>
                </w:rPr>
                <w:t>0.73</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00"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CA1A49E" w14:textId="77777777" w:rsidR="0094690E" w:rsidRPr="00D02890" w:rsidRDefault="0094690E">
            <w:pPr>
              <w:spacing w:after="0" w:line="240" w:lineRule="auto"/>
              <w:rPr>
                <w:moveTo w:id="1201" w:author="Razavi, Pedram/Medicine" w:date="2019-06-14T12:25:00Z"/>
                <w:rFonts w:ascii="Arial" w:eastAsia="Arial" w:hAnsi="Arial" w:cs="Arial"/>
                <w:color w:val="333333"/>
                <w:sz w:val="16"/>
                <w:szCs w:val="16"/>
                <w:rPrChange w:id="1202" w:author="Razavi, Pedram/Medicine" w:date="2019-06-16T13:14:00Z">
                  <w:rPr>
                    <w:moveTo w:id="1203" w:author="Razavi, Pedram/Medicine" w:date="2019-06-14T12:25:00Z"/>
                    <w:rFonts w:ascii="Arial" w:eastAsia="Arial" w:hAnsi="Arial" w:cs="Arial"/>
                    <w:color w:val="333333"/>
                    <w:sz w:val="18"/>
                    <w:szCs w:val="18"/>
                  </w:rPr>
                </w:rPrChange>
              </w:rPr>
              <w:pPrChange w:id="1204" w:author="Razavi, Pedram/Medicine" w:date="2019-06-16T15:04:00Z">
                <w:pPr>
                  <w:spacing w:after="0" w:line="240" w:lineRule="auto"/>
                  <w:jc w:val="center"/>
                </w:pPr>
              </w:pPrChange>
            </w:pPr>
            <w:moveTo w:id="1205" w:author="Razavi, Pedram/Medicine" w:date="2019-06-14T12:25:00Z">
              <w:r w:rsidRPr="00D02890">
                <w:rPr>
                  <w:rFonts w:ascii="Arial" w:eastAsia="Arial" w:hAnsi="Arial" w:cs="Arial"/>
                  <w:color w:val="333333"/>
                  <w:sz w:val="16"/>
                  <w:szCs w:val="16"/>
                  <w:rPrChange w:id="1206" w:author="Razavi, Pedram/Medicine" w:date="2019-06-16T13:14:00Z">
                    <w:rPr>
                      <w:rFonts w:ascii="Arial" w:eastAsia="Arial" w:hAnsi="Arial" w:cs="Arial"/>
                      <w:color w:val="333333"/>
                      <w:sz w:val="18"/>
                      <w:szCs w:val="18"/>
                    </w:rPr>
                  </w:rPrChange>
                </w:rPr>
                <w:t>0.72</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07"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03531B7" w14:textId="77777777" w:rsidR="0094690E" w:rsidRPr="00D02890" w:rsidRDefault="0094690E">
            <w:pPr>
              <w:spacing w:after="0" w:line="240" w:lineRule="auto"/>
              <w:rPr>
                <w:moveTo w:id="1208" w:author="Razavi, Pedram/Medicine" w:date="2019-06-14T12:25:00Z"/>
                <w:rFonts w:ascii="Arial" w:eastAsia="Arial" w:hAnsi="Arial" w:cs="Arial"/>
                <w:color w:val="333333"/>
                <w:sz w:val="16"/>
                <w:szCs w:val="16"/>
                <w:rPrChange w:id="1209" w:author="Razavi, Pedram/Medicine" w:date="2019-06-16T13:14:00Z">
                  <w:rPr>
                    <w:moveTo w:id="1210" w:author="Razavi, Pedram/Medicine" w:date="2019-06-14T12:25:00Z"/>
                    <w:rFonts w:ascii="Arial" w:eastAsia="Arial" w:hAnsi="Arial" w:cs="Arial"/>
                    <w:color w:val="333333"/>
                    <w:sz w:val="18"/>
                    <w:szCs w:val="18"/>
                  </w:rPr>
                </w:rPrChange>
              </w:rPr>
              <w:pPrChange w:id="1211" w:author="Razavi, Pedram/Medicine" w:date="2019-06-16T15:04:00Z">
                <w:pPr>
                  <w:spacing w:after="0" w:line="240" w:lineRule="auto"/>
                  <w:jc w:val="center"/>
                </w:pPr>
              </w:pPrChange>
            </w:pPr>
            <w:moveTo w:id="1212" w:author="Razavi, Pedram/Medicine" w:date="2019-06-14T12:25:00Z">
              <w:r w:rsidRPr="00D02890">
                <w:rPr>
                  <w:rFonts w:ascii="Arial" w:eastAsia="Arial" w:hAnsi="Arial" w:cs="Arial"/>
                  <w:color w:val="333333"/>
                  <w:sz w:val="16"/>
                  <w:szCs w:val="16"/>
                  <w:rPrChange w:id="1213" w:author="Razavi, Pedram/Medicine" w:date="2019-06-16T13:14:00Z">
                    <w:rPr>
                      <w:rFonts w:ascii="Arial" w:eastAsia="Arial" w:hAnsi="Arial" w:cs="Arial"/>
                      <w:color w:val="333333"/>
                      <w:sz w:val="18"/>
                      <w:szCs w:val="18"/>
                    </w:rPr>
                  </w:rPrChange>
                </w:rPr>
                <w:t>0.72</w:t>
              </w:r>
            </w:moveTo>
          </w:p>
        </w:tc>
      </w:tr>
      <w:tr w:rsidR="0094690E" w:rsidRPr="00D02890" w14:paraId="03E8503D" w14:textId="77777777" w:rsidTr="00191549">
        <w:trPr>
          <w:trHeight w:val="144"/>
          <w:trPrChange w:id="1214"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15"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2ACEFD6" w14:textId="77777777" w:rsidR="0094690E" w:rsidRPr="00D02890" w:rsidRDefault="0094690E">
            <w:pPr>
              <w:spacing w:after="0" w:line="240" w:lineRule="auto"/>
              <w:rPr>
                <w:moveTo w:id="1216" w:author="Razavi, Pedram/Medicine" w:date="2019-06-14T12:25:00Z"/>
                <w:rFonts w:ascii="Arial" w:eastAsia="Arial" w:hAnsi="Arial" w:cs="Arial"/>
                <w:color w:val="333333"/>
                <w:sz w:val="16"/>
                <w:szCs w:val="16"/>
                <w:rPrChange w:id="1217" w:author="Razavi, Pedram/Medicine" w:date="2019-06-16T13:14:00Z">
                  <w:rPr>
                    <w:moveTo w:id="1218" w:author="Razavi, Pedram/Medicine" w:date="2019-06-14T12:25:00Z"/>
                    <w:rFonts w:ascii="Arial" w:eastAsia="Arial" w:hAnsi="Arial" w:cs="Arial"/>
                    <w:color w:val="333333"/>
                    <w:sz w:val="18"/>
                    <w:szCs w:val="18"/>
                  </w:rPr>
                </w:rPrChange>
              </w:rPr>
              <w:pPrChange w:id="1219" w:author="Razavi, Pedram/Medicine" w:date="2019-06-16T15:04:00Z">
                <w:pPr>
                  <w:spacing w:after="0" w:line="240" w:lineRule="auto"/>
                  <w:jc w:val="both"/>
                </w:pPr>
              </w:pPrChange>
            </w:pPr>
            <w:moveTo w:id="1220" w:author="Razavi, Pedram/Medicine" w:date="2019-06-14T12:25:00Z">
              <w:r w:rsidRPr="00D02890">
                <w:rPr>
                  <w:rFonts w:ascii="Arial" w:eastAsia="Arial" w:hAnsi="Arial" w:cs="Arial"/>
                  <w:color w:val="333333"/>
                  <w:sz w:val="16"/>
                  <w:szCs w:val="16"/>
                  <w:rPrChange w:id="1221" w:author="Razavi, Pedram/Medicine" w:date="2019-06-16T13:14:00Z">
                    <w:rPr>
                      <w:rFonts w:ascii="Arial" w:eastAsia="Arial" w:hAnsi="Arial" w:cs="Arial"/>
                      <w:color w:val="333333"/>
                      <w:sz w:val="18"/>
                      <w:szCs w:val="18"/>
                    </w:rPr>
                  </w:rPrChange>
                </w:rPr>
                <w:t>Prostate</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22"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F79D2A9" w14:textId="77777777" w:rsidR="0094690E" w:rsidRPr="00D02890" w:rsidRDefault="0094690E">
            <w:pPr>
              <w:spacing w:after="0" w:line="240" w:lineRule="auto"/>
              <w:rPr>
                <w:moveTo w:id="1223" w:author="Razavi, Pedram/Medicine" w:date="2019-06-14T12:25:00Z"/>
                <w:rFonts w:ascii="Arial" w:eastAsia="Arial" w:hAnsi="Arial" w:cs="Arial"/>
                <w:color w:val="333333"/>
                <w:sz w:val="16"/>
                <w:szCs w:val="16"/>
                <w:rPrChange w:id="1224" w:author="Razavi, Pedram/Medicine" w:date="2019-06-16T13:14:00Z">
                  <w:rPr>
                    <w:moveTo w:id="1225" w:author="Razavi, Pedram/Medicine" w:date="2019-06-14T12:25:00Z"/>
                    <w:rFonts w:ascii="Arial" w:eastAsia="Arial" w:hAnsi="Arial" w:cs="Arial"/>
                    <w:color w:val="333333"/>
                    <w:sz w:val="18"/>
                    <w:szCs w:val="18"/>
                  </w:rPr>
                </w:rPrChange>
              </w:rPr>
              <w:pPrChange w:id="1226" w:author="Razavi, Pedram/Medicine" w:date="2019-06-16T15:04:00Z">
                <w:pPr>
                  <w:spacing w:after="0" w:line="240" w:lineRule="auto"/>
                  <w:jc w:val="center"/>
                </w:pPr>
              </w:pPrChange>
            </w:pPr>
            <w:moveTo w:id="1227" w:author="Razavi, Pedram/Medicine" w:date="2019-06-14T12:25:00Z">
              <w:r w:rsidRPr="00D02890">
                <w:rPr>
                  <w:rFonts w:ascii="Arial" w:eastAsia="Arial" w:hAnsi="Arial" w:cs="Arial"/>
                  <w:color w:val="333333"/>
                  <w:sz w:val="16"/>
                  <w:szCs w:val="16"/>
                  <w:rPrChange w:id="1228" w:author="Razavi, Pedram/Medicine" w:date="2019-06-16T13:14:00Z">
                    <w:rPr>
                      <w:rFonts w:ascii="Arial" w:eastAsia="Arial" w:hAnsi="Arial" w:cs="Arial"/>
                      <w:color w:val="333333"/>
                      <w:sz w:val="18"/>
                      <w:szCs w:val="18"/>
                    </w:rPr>
                  </w:rPrChange>
                </w:rPr>
                <w:t>0.77</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29"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F938925" w14:textId="77777777" w:rsidR="0094690E" w:rsidRPr="00D02890" w:rsidRDefault="0094690E">
            <w:pPr>
              <w:spacing w:after="0" w:line="240" w:lineRule="auto"/>
              <w:rPr>
                <w:moveTo w:id="1230" w:author="Razavi, Pedram/Medicine" w:date="2019-06-14T12:25:00Z"/>
                <w:rFonts w:ascii="Arial" w:eastAsia="Arial" w:hAnsi="Arial" w:cs="Arial"/>
                <w:color w:val="333333"/>
                <w:sz w:val="16"/>
                <w:szCs w:val="16"/>
                <w:rPrChange w:id="1231" w:author="Razavi, Pedram/Medicine" w:date="2019-06-16T13:14:00Z">
                  <w:rPr>
                    <w:moveTo w:id="1232" w:author="Razavi, Pedram/Medicine" w:date="2019-06-14T12:25:00Z"/>
                    <w:rFonts w:ascii="Arial" w:eastAsia="Arial" w:hAnsi="Arial" w:cs="Arial"/>
                    <w:color w:val="333333"/>
                    <w:sz w:val="18"/>
                    <w:szCs w:val="18"/>
                  </w:rPr>
                </w:rPrChange>
              </w:rPr>
              <w:pPrChange w:id="1233" w:author="Razavi, Pedram/Medicine" w:date="2019-06-16T15:04:00Z">
                <w:pPr>
                  <w:spacing w:after="0" w:line="240" w:lineRule="auto"/>
                  <w:jc w:val="center"/>
                </w:pPr>
              </w:pPrChange>
            </w:pPr>
            <w:moveTo w:id="1234" w:author="Razavi, Pedram/Medicine" w:date="2019-06-14T12:25:00Z">
              <w:r w:rsidRPr="00D02890">
                <w:rPr>
                  <w:rFonts w:ascii="Arial" w:eastAsia="Arial" w:hAnsi="Arial" w:cs="Arial"/>
                  <w:color w:val="333333"/>
                  <w:sz w:val="16"/>
                  <w:szCs w:val="16"/>
                  <w:rPrChange w:id="1235" w:author="Razavi, Pedram/Medicine" w:date="2019-06-16T13:14:00Z">
                    <w:rPr>
                      <w:rFonts w:ascii="Arial" w:eastAsia="Arial" w:hAnsi="Arial" w:cs="Arial"/>
                      <w:color w:val="333333"/>
                      <w:sz w:val="18"/>
                      <w:szCs w:val="18"/>
                    </w:rPr>
                  </w:rPrChange>
                </w:rPr>
                <w:t>0.76</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36"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A010B90" w14:textId="77777777" w:rsidR="0094690E" w:rsidRPr="00D02890" w:rsidRDefault="0094690E">
            <w:pPr>
              <w:spacing w:after="0" w:line="240" w:lineRule="auto"/>
              <w:rPr>
                <w:moveTo w:id="1237" w:author="Razavi, Pedram/Medicine" w:date="2019-06-14T12:25:00Z"/>
                <w:rFonts w:ascii="Arial" w:eastAsia="Arial" w:hAnsi="Arial" w:cs="Arial"/>
                <w:color w:val="333333"/>
                <w:sz w:val="16"/>
                <w:szCs w:val="16"/>
                <w:rPrChange w:id="1238" w:author="Razavi, Pedram/Medicine" w:date="2019-06-16T13:14:00Z">
                  <w:rPr>
                    <w:moveTo w:id="1239" w:author="Razavi, Pedram/Medicine" w:date="2019-06-14T12:25:00Z"/>
                    <w:rFonts w:ascii="Arial" w:eastAsia="Arial" w:hAnsi="Arial" w:cs="Arial"/>
                    <w:color w:val="333333"/>
                    <w:sz w:val="18"/>
                    <w:szCs w:val="18"/>
                  </w:rPr>
                </w:rPrChange>
              </w:rPr>
              <w:pPrChange w:id="1240" w:author="Razavi, Pedram/Medicine" w:date="2019-06-16T15:04:00Z">
                <w:pPr>
                  <w:spacing w:after="0" w:line="240" w:lineRule="auto"/>
                  <w:jc w:val="center"/>
                </w:pPr>
              </w:pPrChange>
            </w:pPr>
            <w:moveTo w:id="1241" w:author="Razavi, Pedram/Medicine" w:date="2019-06-14T12:25:00Z">
              <w:r w:rsidRPr="00D02890">
                <w:rPr>
                  <w:rFonts w:ascii="Arial" w:eastAsia="Arial" w:hAnsi="Arial" w:cs="Arial"/>
                  <w:color w:val="333333"/>
                  <w:sz w:val="16"/>
                  <w:szCs w:val="16"/>
                  <w:rPrChange w:id="1242" w:author="Razavi, Pedram/Medicine" w:date="2019-06-16T13:14:00Z">
                    <w:rPr>
                      <w:rFonts w:ascii="Arial" w:eastAsia="Arial" w:hAnsi="Arial" w:cs="Arial"/>
                      <w:color w:val="333333"/>
                      <w:sz w:val="18"/>
                      <w:szCs w:val="18"/>
                    </w:rPr>
                  </w:rPrChange>
                </w:rPr>
                <w:t>0.74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43"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52552DB" w14:textId="77777777" w:rsidR="0094690E" w:rsidRPr="00D02890" w:rsidRDefault="0094690E">
            <w:pPr>
              <w:spacing w:after="0" w:line="240" w:lineRule="auto"/>
              <w:rPr>
                <w:moveTo w:id="1244" w:author="Razavi, Pedram/Medicine" w:date="2019-06-14T12:25:00Z"/>
                <w:rFonts w:ascii="Arial" w:eastAsia="Arial" w:hAnsi="Arial" w:cs="Arial"/>
                <w:color w:val="333333"/>
                <w:sz w:val="16"/>
                <w:szCs w:val="16"/>
                <w:rPrChange w:id="1245" w:author="Razavi, Pedram/Medicine" w:date="2019-06-16T13:14:00Z">
                  <w:rPr>
                    <w:moveTo w:id="1246" w:author="Razavi, Pedram/Medicine" w:date="2019-06-14T12:25:00Z"/>
                    <w:rFonts w:ascii="Arial" w:eastAsia="Arial" w:hAnsi="Arial" w:cs="Arial"/>
                    <w:color w:val="333333"/>
                    <w:sz w:val="18"/>
                    <w:szCs w:val="18"/>
                  </w:rPr>
                </w:rPrChange>
              </w:rPr>
              <w:pPrChange w:id="1247" w:author="Razavi, Pedram/Medicine" w:date="2019-06-16T15:04:00Z">
                <w:pPr>
                  <w:spacing w:after="0" w:line="240" w:lineRule="auto"/>
                  <w:jc w:val="center"/>
                </w:pPr>
              </w:pPrChange>
            </w:pPr>
            <w:moveTo w:id="1248" w:author="Razavi, Pedram/Medicine" w:date="2019-06-14T12:25:00Z">
              <w:r w:rsidRPr="00D02890">
                <w:rPr>
                  <w:rFonts w:ascii="Arial" w:eastAsia="Arial" w:hAnsi="Arial" w:cs="Arial"/>
                  <w:color w:val="333333"/>
                  <w:sz w:val="16"/>
                  <w:szCs w:val="16"/>
                  <w:rPrChange w:id="1249" w:author="Razavi, Pedram/Medicine" w:date="2019-06-16T13:14:00Z">
                    <w:rPr>
                      <w:rFonts w:ascii="Arial" w:eastAsia="Arial" w:hAnsi="Arial" w:cs="Arial"/>
                      <w:color w:val="333333"/>
                      <w:sz w:val="18"/>
                      <w:szCs w:val="18"/>
                    </w:rPr>
                  </w:rPrChange>
                </w:rPr>
                <w:t>0.74</w:t>
              </w:r>
            </w:moveTo>
          </w:p>
        </w:tc>
      </w:tr>
    </w:tbl>
    <w:p w14:paraId="025ADBE0" w14:textId="3B6252EC" w:rsidR="0094690E" w:rsidRDefault="0094690E">
      <w:pPr>
        <w:spacing w:after="0" w:line="240" w:lineRule="auto"/>
        <w:rPr>
          <w:ins w:id="1250" w:author="Razavi, Pedram/Medicine" w:date="2019-06-16T11:34:00Z"/>
          <w:rFonts w:ascii="Arial" w:eastAsia="Arial" w:hAnsi="Arial" w:cs="Arial"/>
          <w:color w:val="333333"/>
          <w:sz w:val="20"/>
          <w:szCs w:val="20"/>
        </w:rPr>
        <w:pPrChange w:id="1251" w:author="Razavi, Pedram/Medicine" w:date="2019-06-16T15:04:00Z">
          <w:pPr>
            <w:spacing w:after="0" w:line="240" w:lineRule="auto"/>
            <w:jc w:val="both"/>
          </w:pPr>
        </w:pPrChange>
      </w:pPr>
    </w:p>
    <w:p w14:paraId="4614094A" w14:textId="09B548C2" w:rsidR="00191549" w:rsidRDefault="00191549">
      <w:pPr>
        <w:spacing w:after="0" w:line="240" w:lineRule="auto"/>
        <w:rPr>
          <w:ins w:id="1252" w:author="Razavi, Pedram/Medicine" w:date="2019-06-16T11:34:00Z"/>
          <w:rFonts w:ascii="Arial" w:eastAsia="Arial" w:hAnsi="Arial" w:cs="Arial"/>
          <w:color w:val="333333"/>
          <w:sz w:val="20"/>
          <w:szCs w:val="20"/>
        </w:rPr>
        <w:pPrChange w:id="1253" w:author="Razavi, Pedram/Medicine" w:date="2019-06-16T15:04:00Z">
          <w:pPr>
            <w:spacing w:after="0" w:line="240" w:lineRule="auto"/>
            <w:jc w:val="both"/>
          </w:pPr>
        </w:pPrChange>
      </w:pPr>
    </w:p>
    <w:p w14:paraId="0AB4EB09" w14:textId="77777777" w:rsidR="00191549" w:rsidRDefault="00191549">
      <w:pPr>
        <w:spacing w:after="0" w:line="240" w:lineRule="auto"/>
        <w:rPr>
          <w:moveTo w:id="1254" w:author="Razavi, Pedram/Medicine" w:date="2019-06-14T12:25:00Z"/>
          <w:rFonts w:ascii="Arial" w:eastAsia="Arial" w:hAnsi="Arial" w:cs="Arial"/>
          <w:color w:val="333333"/>
          <w:sz w:val="20"/>
          <w:szCs w:val="20"/>
        </w:rPr>
        <w:pPrChange w:id="1255" w:author="Razavi, Pedram/Medicine" w:date="2019-06-16T15:04:00Z">
          <w:pPr>
            <w:spacing w:after="0" w:line="240" w:lineRule="auto"/>
            <w:jc w:val="both"/>
          </w:pPr>
        </w:pPrChange>
      </w:pPr>
    </w:p>
    <w:p w14:paraId="72B1DE30" w14:textId="77777777" w:rsidR="0094690E" w:rsidRDefault="0094690E">
      <w:pPr>
        <w:spacing w:after="0" w:line="240" w:lineRule="auto"/>
        <w:rPr>
          <w:moveTo w:id="1256" w:author="Razavi, Pedram/Medicine" w:date="2019-06-14T12:25:00Z"/>
          <w:rFonts w:ascii="Arial" w:eastAsia="Arial" w:hAnsi="Arial" w:cs="Arial"/>
          <w:color w:val="333333"/>
          <w:sz w:val="20"/>
          <w:szCs w:val="20"/>
        </w:rPr>
        <w:pPrChange w:id="1257" w:author="Razavi, Pedram/Medicine" w:date="2019-06-16T15:04:00Z">
          <w:pPr>
            <w:spacing w:after="0" w:line="240" w:lineRule="auto"/>
            <w:jc w:val="both"/>
          </w:pPr>
        </w:pPrChange>
      </w:pPr>
      <w:moveTo w:id="1258" w:author="Razavi, Pedram/Medicine" w:date="2019-06-14T12:25:00Z">
        <w:r>
          <w:rPr>
            <w:rFonts w:ascii="Arial" w:eastAsia="Arial" w:hAnsi="Arial" w:cs="Arial"/>
            <w:color w:val="333333"/>
            <w:sz w:val="20"/>
            <w:szCs w:val="20"/>
          </w:rPr>
          <w:t>Table 6: Positive percent agreement of biopsy-matched driver variants in cfDNA</w:t>
        </w:r>
      </w:moveTo>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259" w:author="Razavi, Pedram/Medicine" w:date="2019-06-16T11:34:00Z">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428"/>
        <w:gridCol w:w="1984"/>
        <w:gridCol w:w="1984"/>
        <w:gridCol w:w="1984"/>
        <w:gridCol w:w="1984"/>
        <w:tblGridChange w:id="1260">
          <w:tblGrid>
            <w:gridCol w:w="1428"/>
            <w:gridCol w:w="1984"/>
            <w:gridCol w:w="1984"/>
            <w:gridCol w:w="1984"/>
            <w:gridCol w:w="1984"/>
          </w:tblGrid>
        </w:tblGridChange>
      </w:tblGrid>
      <w:tr w:rsidR="0094690E" w:rsidRPr="00D02890" w14:paraId="52D35F48" w14:textId="77777777" w:rsidTr="00191549">
        <w:trPr>
          <w:trHeight w:val="144"/>
          <w:trPrChange w:id="1261"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62" w:author="Razavi, Pedram/Medicine" w:date="2019-06-16T11:34: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CA5D206" w14:textId="77777777" w:rsidR="0094690E" w:rsidRPr="00D02890" w:rsidRDefault="0094690E">
            <w:pPr>
              <w:spacing w:after="0" w:line="240" w:lineRule="auto"/>
              <w:rPr>
                <w:moveTo w:id="1263" w:author="Razavi, Pedram/Medicine" w:date="2019-06-14T12:25:00Z"/>
                <w:rFonts w:ascii="Arial" w:eastAsia="Arial" w:hAnsi="Arial" w:cs="Arial"/>
                <w:color w:val="FFFFFF"/>
                <w:sz w:val="16"/>
                <w:szCs w:val="16"/>
                <w:rPrChange w:id="1264" w:author="Razavi, Pedram/Medicine" w:date="2019-06-16T13:14:00Z">
                  <w:rPr>
                    <w:moveTo w:id="1265" w:author="Razavi, Pedram/Medicine" w:date="2019-06-14T12:25:00Z"/>
                    <w:rFonts w:ascii="Arial" w:eastAsia="Arial" w:hAnsi="Arial" w:cs="Arial"/>
                    <w:color w:val="FFFFFF"/>
                    <w:sz w:val="18"/>
                    <w:szCs w:val="18"/>
                  </w:rPr>
                </w:rPrChange>
              </w:rPr>
              <w:pPrChange w:id="1266" w:author="Razavi, Pedram/Medicine" w:date="2019-06-16T15:04:00Z">
                <w:pPr>
                  <w:spacing w:after="0" w:line="240" w:lineRule="auto"/>
                  <w:jc w:val="both"/>
                </w:pPr>
              </w:pPrChange>
            </w:pPr>
            <w:moveTo w:id="1267" w:author="Razavi, Pedram/Medicine" w:date="2019-06-14T12:25:00Z">
              <w:r w:rsidRPr="00D02890">
                <w:rPr>
                  <w:rFonts w:ascii="Arial" w:eastAsia="Arial" w:hAnsi="Arial" w:cs="Arial"/>
                  <w:color w:val="FFFFFF"/>
                  <w:sz w:val="16"/>
                  <w:szCs w:val="16"/>
                  <w:rPrChange w:id="1268" w:author="Razavi, Pedram/Medicine" w:date="2019-06-16T13:14:00Z">
                    <w:rPr>
                      <w:rFonts w:ascii="Arial" w:eastAsia="Arial" w:hAnsi="Arial" w:cs="Arial"/>
                      <w:color w:val="FFFFFF"/>
                      <w:sz w:val="18"/>
                      <w:szCs w:val="18"/>
                    </w:rPr>
                  </w:rPrChange>
                </w:rPr>
                <w:t>Cohort</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69"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0770106" w14:textId="77777777" w:rsidR="0094690E" w:rsidRPr="00D02890" w:rsidRDefault="0094690E">
            <w:pPr>
              <w:spacing w:after="0" w:line="240" w:lineRule="auto"/>
              <w:rPr>
                <w:moveTo w:id="1270" w:author="Razavi, Pedram/Medicine" w:date="2019-06-14T12:25:00Z"/>
                <w:rFonts w:ascii="Arial" w:eastAsia="Arial" w:hAnsi="Arial" w:cs="Arial"/>
                <w:color w:val="FFFFFF"/>
                <w:sz w:val="16"/>
                <w:szCs w:val="16"/>
                <w:rPrChange w:id="1271" w:author="Razavi, Pedram/Medicine" w:date="2019-06-16T13:14:00Z">
                  <w:rPr>
                    <w:moveTo w:id="1272" w:author="Razavi, Pedram/Medicine" w:date="2019-06-14T12:25:00Z"/>
                    <w:rFonts w:ascii="Arial" w:eastAsia="Arial" w:hAnsi="Arial" w:cs="Arial"/>
                    <w:color w:val="FFFFFF"/>
                    <w:sz w:val="18"/>
                    <w:szCs w:val="18"/>
                  </w:rPr>
                </w:rPrChange>
              </w:rPr>
              <w:pPrChange w:id="1273" w:author="Razavi, Pedram/Medicine" w:date="2019-06-16T15:04:00Z">
                <w:pPr>
                  <w:spacing w:after="0" w:line="240" w:lineRule="auto"/>
                  <w:jc w:val="center"/>
                </w:pPr>
              </w:pPrChange>
            </w:pPr>
            <w:moveTo w:id="1274" w:author="Razavi, Pedram/Medicine" w:date="2019-06-14T12:25:00Z">
              <w:r w:rsidRPr="00D02890">
                <w:rPr>
                  <w:rFonts w:ascii="Arial" w:eastAsia="Arial" w:hAnsi="Arial" w:cs="Arial"/>
                  <w:color w:val="FFFFFF"/>
                  <w:sz w:val="16"/>
                  <w:szCs w:val="16"/>
                  <w:rPrChange w:id="1275" w:author="Razavi, Pedram/Medicine" w:date="2019-06-16T13:14:00Z">
                    <w:rPr>
                      <w:rFonts w:ascii="Arial" w:eastAsia="Arial" w:hAnsi="Arial" w:cs="Arial"/>
                      <w:color w:val="FFFFFF"/>
                      <w:sz w:val="18"/>
                      <w:szCs w:val="18"/>
                    </w:rPr>
                  </w:rPrChange>
                </w:rPr>
                <w:t>Candidate SNVs</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76"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06F4302" w14:textId="77777777" w:rsidR="0094690E" w:rsidRPr="00D02890" w:rsidRDefault="0094690E">
            <w:pPr>
              <w:spacing w:after="0" w:line="240" w:lineRule="auto"/>
              <w:rPr>
                <w:moveTo w:id="1277" w:author="Razavi, Pedram/Medicine" w:date="2019-06-14T12:25:00Z"/>
                <w:rFonts w:ascii="Arial" w:eastAsia="Arial" w:hAnsi="Arial" w:cs="Arial"/>
                <w:color w:val="FFFFFF"/>
                <w:sz w:val="16"/>
                <w:szCs w:val="16"/>
                <w:rPrChange w:id="1278" w:author="Razavi, Pedram/Medicine" w:date="2019-06-16T13:14:00Z">
                  <w:rPr>
                    <w:moveTo w:id="1279" w:author="Razavi, Pedram/Medicine" w:date="2019-06-14T12:25:00Z"/>
                    <w:rFonts w:ascii="Arial" w:eastAsia="Arial" w:hAnsi="Arial" w:cs="Arial"/>
                    <w:color w:val="FFFFFF"/>
                    <w:sz w:val="18"/>
                    <w:szCs w:val="18"/>
                  </w:rPr>
                </w:rPrChange>
              </w:rPr>
              <w:pPrChange w:id="1280" w:author="Razavi, Pedram/Medicine" w:date="2019-06-16T15:04:00Z">
                <w:pPr>
                  <w:spacing w:after="0" w:line="240" w:lineRule="auto"/>
                  <w:jc w:val="center"/>
                </w:pPr>
              </w:pPrChange>
            </w:pPr>
            <w:moveTo w:id="1281" w:author="Razavi, Pedram/Medicine" w:date="2019-06-14T12:25:00Z">
              <w:r w:rsidRPr="00D02890">
                <w:rPr>
                  <w:rFonts w:ascii="Arial" w:eastAsia="Arial Unicode MS" w:hAnsi="Arial" w:cs="Arial"/>
                  <w:color w:val="FFFFFF"/>
                  <w:sz w:val="16"/>
                  <w:szCs w:val="16"/>
                  <w:rPrChange w:id="1282" w:author="Razavi, Pedram/Medicine" w:date="2019-06-16T13:14:00Z">
                    <w:rPr>
                      <w:rFonts w:ascii="Arial Unicode MS" w:eastAsia="Arial Unicode MS" w:hAnsi="Arial Unicode MS" w:cs="Arial Unicode MS"/>
                      <w:color w:val="FFFFFF"/>
                      <w:sz w:val="18"/>
                      <w:szCs w:val="18"/>
                    </w:rPr>
                  </w:rPrChange>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283"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284" w:author="Razavi, Pedram/Medicine" w:date="2019-06-16T13:14:00Z">
                          <w:rPr>
                            <w:rFonts w:ascii="Arial" w:eastAsia="Arial" w:hAnsi="Arial" w:cs="Arial"/>
                            <w:color w:val="FFFFFF"/>
                            <w:sz w:val="18"/>
                            <w:szCs w:val="18"/>
                          </w:rPr>
                        </w:rPrChange>
                      </w:rPr>
                      <m:t>60</m:t>
                    </m:r>
                  </m:sub>
                </m:sSub>
              </m:oMath>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85"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76A7911" w14:textId="77777777" w:rsidR="0094690E" w:rsidRPr="00D02890" w:rsidRDefault="0094690E">
            <w:pPr>
              <w:spacing w:after="0" w:line="240" w:lineRule="auto"/>
              <w:rPr>
                <w:moveTo w:id="1286" w:author="Razavi, Pedram/Medicine" w:date="2019-06-14T12:25:00Z"/>
                <w:rFonts w:ascii="Arial" w:eastAsia="Arial" w:hAnsi="Arial" w:cs="Arial"/>
                <w:color w:val="FFFFFF"/>
                <w:sz w:val="16"/>
                <w:szCs w:val="16"/>
                <w:rPrChange w:id="1287" w:author="Razavi, Pedram/Medicine" w:date="2019-06-16T13:14:00Z">
                  <w:rPr>
                    <w:moveTo w:id="1288" w:author="Razavi, Pedram/Medicine" w:date="2019-06-14T12:25:00Z"/>
                    <w:rFonts w:ascii="Arial" w:eastAsia="Arial" w:hAnsi="Arial" w:cs="Arial"/>
                    <w:color w:val="FFFFFF"/>
                    <w:sz w:val="18"/>
                    <w:szCs w:val="18"/>
                  </w:rPr>
                </w:rPrChange>
              </w:rPr>
              <w:pPrChange w:id="1289" w:author="Razavi, Pedram/Medicine" w:date="2019-06-16T15:04:00Z">
                <w:pPr>
                  <w:spacing w:after="0" w:line="240" w:lineRule="auto"/>
                  <w:jc w:val="center"/>
                </w:pPr>
              </w:pPrChange>
            </w:pPr>
            <w:moveTo w:id="1290" w:author="Razavi, Pedram/Medicine" w:date="2019-06-14T12:25:00Z">
              <w:r w:rsidRPr="00D02890">
                <w:rPr>
                  <w:rFonts w:ascii="Arial" w:eastAsia="Arial Unicode MS" w:hAnsi="Arial" w:cs="Arial"/>
                  <w:color w:val="FFFFFF"/>
                  <w:sz w:val="16"/>
                  <w:szCs w:val="16"/>
                  <w:rPrChange w:id="1291" w:author="Razavi, Pedram/Medicine" w:date="2019-06-16T13:14:00Z">
                    <w:rPr>
                      <w:rFonts w:ascii="Arial Unicode MS" w:eastAsia="Arial Unicode MS" w:hAnsi="Arial Unicode MS" w:cs="Arial Unicode MS"/>
                      <w:color w:val="FFFFFF"/>
                      <w:sz w:val="18"/>
                      <w:szCs w:val="18"/>
                    </w:rPr>
                  </w:rPrChange>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292"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293"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1294" w:author="Razavi, Pedram/Medicine" w:date="2019-06-16T13:14:00Z">
                    <w:rPr>
                      <w:rFonts w:ascii="Arial" w:eastAsia="Arial" w:hAnsi="Arial" w:cs="Arial"/>
                      <w:color w:val="FFFFFF"/>
                      <w:sz w:val="18"/>
                      <w:szCs w:val="18"/>
                    </w:rPr>
                  </w:rPrChange>
                </w:rPr>
                <w:t xml:space="preserve"> WBC-filtered</w:t>
              </w:r>
            </w:moveTo>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95" w:author="Razavi, Pedram/Medicine" w:date="2019-06-16T11:34: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AB37D1B" w14:textId="77777777" w:rsidR="0094690E" w:rsidRPr="00D02890" w:rsidRDefault="0094690E">
            <w:pPr>
              <w:spacing w:after="0" w:line="240" w:lineRule="auto"/>
              <w:rPr>
                <w:moveTo w:id="1296" w:author="Razavi, Pedram/Medicine" w:date="2019-06-14T12:25:00Z"/>
                <w:rFonts w:ascii="Arial" w:eastAsia="Arial" w:hAnsi="Arial" w:cs="Arial"/>
                <w:color w:val="FFFFFF"/>
                <w:sz w:val="16"/>
                <w:szCs w:val="16"/>
                <w:rPrChange w:id="1297" w:author="Razavi, Pedram/Medicine" w:date="2019-06-16T13:14:00Z">
                  <w:rPr>
                    <w:moveTo w:id="1298" w:author="Razavi, Pedram/Medicine" w:date="2019-06-14T12:25:00Z"/>
                    <w:rFonts w:ascii="Arial" w:eastAsia="Arial" w:hAnsi="Arial" w:cs="Arial"/>
                    <w:color w:val="FFFFFF"/>
                    <w:sz w:val="18"/>
                    <w:szCs w:val="18"/>
                  </w:rPr>
                </w:rPrChange>
              </w:rPr>
              <w:pPrChange w:id="1299" w:author="Razavi, Pedram/Medicine" w:date="2019-06-16T15:04:00Z">
                <w:pPr>
                  <w:spacing w:after="0" w:line="240" w:lineRule="auto"/>
                  <w:jc w:val="center"/>
                </w:pPr>
              </w:pPrChange>
            </w:pPr>
            <w:moveTo w:id="1300" w:author="Razavi, Pedram/Medicine" w:date="2019-06-14T12:25:00Z">
              <w:r w:rsidRPr="00D02890">
                <w:rPr>
                  <w:rFonts w:ascii="Arial" w:eastAsia="Arial Unicode MS" w:hAnsi="Arial" w:cs="Arial"/>
                  <w:color w:val="FFFFFF"/>
                  <w:sz w:val="16"/>
                  <w:szCs w:val="16"/>
                  <w:rPrChange w:id="1301" w:author="Razavi, Pedram/Medicine" w:date="2019-06-16T13:14:00Z">
                    <w:rPr>
                      <w:rFonts w:ascii="Arial Unicode MS" w:eastAsia="Arial Unicode MS" w:hAnsi="Arial Unicode MS" w:cs="Arial Unicode MS"/>
                      <w:color w:val="FFFFFF"/>
                      <w:sz w:val="18"/>
                      <w:szCs w:val="18"/>
                    </w:rPr>
                  </w:rPrChange>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Change w:id="1302" w:author="Razavi, Pedram/Medicine" w:date="2019-06-16T13:14:00Z">
                          <w:rPr>
                            <w:rFonts w:ascii="Arial" w:eastAsia="Arial" w:hAnsi="Arial" w:cs="Arial"/>
                            <w:color w:val="FFFFFF"/>
                            <w:sz w:val="18"/>
                            <w:szCs w:val="18"/>
                          </w:rPr>
                        </w:rPrChange>
                      </w:rPr>
                      <m:t>Q</m:t>
                    </m:r>
                  </m:e>
                  <m:sub>
                    <m:r>
                      <w:rPr>
                        <w:rFonts w:ascii="Cambria Math" w:eastAsia="Arial" w:hAnsi="Cambria Math" w:cs="Arial"/>
                        <w:color w:val="FFFFFF"/>
                        <w:sz w:val="16"/>
                        <w:szCs w:val="16"/>
                        <w:rPrChange w:id="1303" w:author="Razavi, Pedram/Medicine" w:date="2019-06-16T13:14:00Z">
                          <w:rPr>
                            <w:rFonts w:ascii="Arial" w:eastAsia="Arial" w:hAnsi="Arial" w:cs="Arial"/>
                            <w:color w:val="FFFFFF"/>
                            <w:sz w:val="18"/>
                            <w:szCs w:val="18"/>
                          </w:rPr>
                        </w:rPrChange>
                      </w:rPr>
                      <m:t>60</m:t>
                    </m:r>
                  </m:sub>
                </m:sSub>
              </m:oMath>
              <w:r w:rsidRPr="00D02890">
                <w:rPr>
                  <w:rFonts w:ascii="Arial" w:eastAsia="Arial" w:hAnsi="Arial" w:cs="Arial"/>
                  <w:color w:val="FFFFFF"/>
                  <w:sz w:val="16"/>
                  <w:szCs w:val="16"/>
                  <w:rPrChange w:id="1304" w:author="Razavi, Pedram/Medicine" w:date="2019-06-16T13:14:00Z">
                    <w:rPr>
                      <w:rFonts w:ascii="Arial" w:eastAsia="Arial" w:hAnsi="Arial" w:cs="Arial"/>
                      <w:color w:val="FFFFFF"/>
                      <w:sz w:val="18"/>
                      <w:szCs w:val="18"/>
                    </w:rPr>
                  </w:rPrChange>
                </w:rPr>
                <w:t xml:space="preserve"> WBC-filtered</w:t>
              </w:r>
            </w:moveTo>
          </w:p>
        </w:tc>
      </w:tr>
      <w:tr w:rsidR="0094690E" w:rsidRPr="00D02890" w14:paraId="0948C56B" w14:textId="77777777" w:rsidTr="00191549">
        <w:trPr>
          <w:trHeight w:val="144"/>
          <w:trPrChange w:id="1305"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6"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FB2B58" w14:textId="77777777" w:rsidR="0094690E" w:rsidRPr="00D02890" w:rsidRDefault="0094690E">
            <w:pPr>
              <w:spacing w:after="0" w:line="240" w:lineRule="auto"/>
              <w:rPr>
                <w:moveTo w:id="1307" w:author="Razavi, Pedram/Medicine" w:date="2019-06-14T12:25:00Z"/>
                <w:rFonts w:ascii="Arial" w:eastAsia="Arial" w:hAnsi="Arial" w:cs="Arial"/>
                <w:color w:val="333333"/>
                <w:sz w:val="16"/>
                <w:szCs w:val="16"/>
                <w:rPrChange w:id="1308" w:author="Razavi, Pedram/Medicine" w:date="2019-06-16T13:14:00Z">
                  <w:rPr>
                    <w:moveTo w:id="1309" w:author="Razavi, Pedram/Medicine" w:date="2019-06-14T12:25:00Z"/>
                    <w:rFonts w:ascii="Arial" w:eastAsia="Arial" w:hAnsi="Arial" w:cs="Arial"/>
                    <w:color w:val="333333"/>
                    <w:sz w:val="18"/>
                    <w:szCs w:val="18"/>
                  </w:rPr>
                </w:rPrChange>
              </w:rPr>
              <w:pPrChange w:id="1310" w:author="Razavi, Pedram/Medicine" w:date="2019-06-16T15:04:00Z">
                <w:pPr>
                  <w:spacing w:after="0" w:line="240" w:lineRule="auto"/>
                  <w:jc w:val="both"/>
                </w:pPr>
              </w:pPrChange>
            </w:pPr>
            <w:moveTo w:id="1311" w:author="Razavi, Pedram/Medicine" w:date="2019-06-14T12:25:00Z">
              <w:r w:rsidRPr="00D02890">
                <w:rPr>
                  <w:rFonts w:ascii="Arial" w:eastAsia="Arial" w:hAnsi="Arial" w:cs="Arial"/>
                  <w:color w:val="333333"/>
                  <w:sz w:val="16"/>
                  <w:szCs w:val="16"/>
                  <w:rPrChange w:id="1312" w:author="Razavi, Pedram/Medicine" w:date="2019-06-16T13:14:00Z">
                    <w:rPr>
                      <w:rFonts w:ascii="Arial" w:eastAsia="Arial" w:hAnsi="Arial" w:cs="Arial"/>
                      <w:color w:val="333333"/>
                      <w:sz w:val="18"/>
                      <w:szCs w:val="18"/>
                    </w:rPr>
                  </w:rPrChange>
                </w:rPr>
                <w:t>Breast</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3"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BBA8ECE" w14:textId="77777777" w:rsidR="0094690E" w:rsidRPr="00D02890" w:rsidRDefault="0094690E">
            <w:pPr>
              <w:spacing w:after="0" w:line="240" w:lineRule="auto"/>
              <w:rPr>
                <w:moveTo w:id="1314" w:author="Razavi, Pedram/Medicine" w:date="2019-06-14T12:25:00Z"/>
                <w:rFonts w:ascii="Arial" w:eastAsia="Arial" w:hAnsi="Arial" w:cs="Arial"/>
                <w:color w:val="333333"/>
                <w:sz w:val="16"/>
                <w:szCs w:val="16"/>
                <w:rPrChange w:id="1315" w:author="Razavi, Pedram/Medicine" w:date="2019-06-16T13:14:00Z">
                  <w:rPr>
                    <w:moveTo w:id="1316" w:author="Razavi, Pedram/Medicine" w:date="2019-06-14T12:25:00Z"/>
                    <w:rFonts w:ascii="Arial" w:eastAsia="Arial" w:hAnsi="Arial" w:cs="Arial"/>
                    <w:color w:val="333333"/>
                    <w:sz w:val="18"/>
                    <w:szCs w:val="18"/>
                  </w:rPr>
                </w:rPrChange>
              </w:rPr>
              <w:pPrChange w:id="1317" w:author="Razavi, Pedram/Medicine" w:date="2019-06-16T15:04:00Z">
                <w:pPr>
                  <w:spacing w:after="0" w:line="240" w:lineRule="auto"/>
                  <w:jc w:val="center"/>
                </w:pPr>
              </w:pPrChange>
            </w:pPr>
            <w:moveTo w:id="1318" w:author="Razavi, Pedram/Medicine" w:date="2019-06-14T12:25:00Z">
              <w:r w:rsidRPr="00D02890">
                <w:rPr>
                  <w:rFonts w:ascii="Arial" w:eastAsia="Arial" w:hAnsi="Arial" w:cs="Arial"/>
                  <w:color w:val="333333"/>
                  <w:sz w:val="16"/>
                  <w:szCs w:val="16"/>
                  <w:rPrChange w:id="1319"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0"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F056BBF" w14:textId="77777777" w:rsidR="0094690E" w:rsidRPr="00D02890" w:rsidRDefault="0094690E">
            <w:pPr>
              <w:spacing w:after="0" w:line="240" w:lineRule="auto"/>
              <w:rPr>
                <w:moveTo w:id="1321" w:author="Razavi, Pedram/Medicine" w:date="2019-06-14T12:25:00Z"/>
                <w:rFonts w:ascii="Arial" w:eastAsia="Arial" w:hAnsi="Arial" w:cs="Arial"/>
                <w:color w:val="333333"/>
                <w:sz w:val="16"/>
                <w:szCs w:val="16"/>
                <w:rPrChange w:id="1322" w:author="Razavi, Pedram/Medicine" w:date="2019-06-16T13:14:00Z">
                  <w:rPr>
                    <w:moveTo w:id="1323" w:author="Razavi, Pedram/Medicine" w:date="2019-06-14T12:25:00Z"/>
                    <w:rFonts w:ascii="Arial" w:eastAsia="Arial" w:hAnsi="Arial" w:cs="Arial"/>
                    <w:color w:val="333333"/>
                    <w:sz w:val="18"/>
                    <w:szCs w:val="18"/>
                  </w:rPr>
                </w:rPrChange>
              </w:rPr>
              <w:pPrChange w:id="1324" w:author="Razavi, Pedram/Medicine" w:date="2019-06-16T15:04:00Z">
                <w:pPr>
                  <w:spacing w:after="0" w:line="240" w:lineRule="auto"/>
                  <w:jc w:val="center"/>
                </w:pPr>
              </w:pPrChange>
            </w:pPr>
            <w:moveTo w:id="1325" w:author="Razavi, Pedram/Medicine" w:date="2019-06-14T12:25:00Z">
              <w:r w:rsidRPr="00D02890">
                <w:rPr>
                  <w:rFonts w:ascii="Arial" w:eastAsia="Arial" w:hAnsi="Arial" w:cs="Arial"/>
                  <w:color w:val="333333"/>
                  <w:sz w:val="16"/>
                  <w:szCs w:val="16"/>
                  <w:rPrChange w:id="1326"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7"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E03626B" w14:textId="77777777" w:rsidR="0094690E" w:rsidRPr="00D02890" w:rsidRDefault="0094690E">
            <w:pPr>
              <w:spacing w:after="0" w:line="240" w:lineRule="auto"/>
              <w:rPr>
                <w:moveTo w:id="1328" w:author="Razavi, Pedram/Medicine" w:date="2019-06-14T12:25:00Z"/>
                <w:rFonts w:ascii="Arial" w:eastAsia="Arial" w:hAnsi="Arial" w:cs="Arial"/>
                <w:color w:val="333333"/>
                <w:sz w:val="16"/>
                <w:szCs w:val="16"/>
                <w:rPrChange w:id="1329" w:author="Razavi, Pedram/Medicine" w:date="2019-06-16T13:14:00Z">
                  <w:rPr>
                    <w:moveTo w:id="1330" w:author="Razavi, Pedram/Medicine" w:date="2019-06-14T12:25:00Z"/>
                    <w:rFonts w:ascii="Arial" w:eastAsia="Arial" w:hAnsi="Arial" w:cs="Arial"/>
                    <w:color w:val="333333"/>
                    <w:sz w:val="18"/>
                    <w:szCs w:val="18"/>
                  </w:rPr>
                </w:rPrChange>
              </w:rPr>
              <w:pPrChange w:id="1331" w:author="Razavi, Pedram/Medicine" w:date="2019-06-16T15:04:00Z">
                <w:pPr>
                  <w:spacing w:after="0" w:line="240" w:lineRule="auto"/>
                  <w:jc w:val="center"/>
                </w:pPr>
              </w:pPrChange>
            </w:pPr>
            <w:moveTo w:id="1332" w:author="Razavi, Pedram/Medicine" w:date="2019-06-14T12:25:00Z">
              <w:r w:rsidRPr="00D02890">
                <w:rPr>
                  <w:rFonts w:ascii="Arial" w:eastAsia="Arial" w:hAnsi="Arial" w:cs="Arial"/>
                  <w:color w:val="333333"/>
                  <w:sz w:val="16"/>
                  <w:szCs w:val="16"/>
                  <w:rPrChange w:id="1333"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4"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2E3693B" w14:textId="77777777" w:rsidR="0094690E" w:rsidRPr="00D02890" w:rsidRDefault="0094690E">
            <w:pPr>
              <w:spacing w:after="0" w:line="240" w:lineRule="auto"/>
              <w:rPr>
                <w:moveTo w:id="1335" w:author="Razavi, Pedram/Medicine" w:date="2019-06-14T12:25:00Z"/>
                <w:rFonts w:ascii="Arial" w:eastAsia="Arial" w:hAnsi="Arial" w:cs="Arial"/>
                <w:color w:val="333333"/>
                <w:sz w:val="16"/>
                <w:szCs w:val="16"/>
                <w:rPrChange w:id="1336" w:author="Razavi, Pedram/Medicine" w:date="2019-06-16T13:14:00Z">
                  <w:rPr>
                    <w:moveTo w:id="1337" w:author="Razavi, Pedram/Medicine" w:date="2019-06-14T12:25:00Z"/>
                    <w:rFonts w:ascii="Arial" w:eastAsia="Arial" w:hAnsi="Arial" w:cs="Arial"/>
                    <w:color w:val="333333"/>
                    <w:sz w:val="18"/>
                    <w:szCs w:val="18"/>
                  </w:rPr>
                </w:rPrChange>
              </w:rPr>
              <w:pPrChange w:id="1338" w:author="Razavi, Pedram/Medicine" w:date="2019-06-16T15:04:00Z">
                <w:pPr>
                  <w:spacing w:after="0" w:line="240" w:lineRule="auto"/>
                  <w:jc w:val="center"/>
                </w:pPr>
              </w:pPrChange>
            </w:pPr>
            <w:moveTo w:id="1339" w:author="Razavi, Pedram/Medicine" w:date="2019-06-14T12:25:00Z">
              <w:r w:rsidRPr="00D02890">
                <w:rPr>
                  <w:rFonts w:ascii="Arial" w:eastAsia="Arial" w:hAnsi="Arial" w:cs="Arial"/>
                  <w:color w:val="333333"/>
                  <w:sz w:val="16"/>
                  <w:szCs w:val="16"/>
                  <w:rPrChange w:id="1340" w:author="Razavi, Pedram/Medicine" w:date="2019-06-16T13:14:00Z">
                    <w:rPr>
                      <w:rFonts w:ascii="Arial" w:eastAsia="Arial" w:hAnsi="Arial" w:cs="Arial"/>
                      <w:color w:val="333333"/>
                      <w:sz w:val="18"/>
                      <w:szCs w:val="18"/>
                    </w:rPr>
                  </w:rPrChange>
                </w:rPr>
                <w:t>1</w:t>
              </w:r>
            </w:moveTo>
          </w:p>
        </w:tc>
      </w:tr>
      <w:tr w:rsidR="0094690E" w:rsidRPr="00D02890" w14:paraId="2F29F254" w14:textId="77777777" w:rsidTr="00191549">
        <w:trPr>
          <w:trHeight w:val="144"/>
          <w:trPrChange w:id="1341"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2"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CA4A33" w14:textId="77777777" w:rsidR="0094690E" w:rsidRPr="00D02890" w:rsidRDefault="0094690E">
            <w:pPr>
              <w:spacing w:after="0" w:line="240" w:lineRule="auto"/>
              <w:rPr>
                <w:moveTo w:id="1343" w:author="Razavi, Pedram/Medicine" w:date="2019-06-14T12:25:00Z"/>
                <w:rFonts w:ascii="Arial" w:eastAsia="Arial" w:hAnsi="Arial" w:cs="Arial"/>
                <w:color w:val="333333"/>
                <w:sz w:val="16"/>
                <w:szCs w:val="16"/>
                <w:rPrChange w:id="1344" w:author="Razavi, Pedram/Medicine" w:date="2019-06-16T13:14:00Z">
                  <w:rPr>
                    <w:moveTo w:id="1345" w:author="Razavi, Pedram/Medicine" w:date="2019-06-14T12:25:00Z"/>
                    <w:rFonts w:ascii="Arial" w:eastAsia="Arial" w:hAnsi="Arial" w:cs="Arial"/>
                    <w:color w:val="333333"/>
                    <w:sz w:val="18"/>
                    <w:szCs w:val="18"/>
                  </w:rPr>
                </w:rPrChange>
              </w:rPr>
              <w:pPrChange w:id="1346" w:author="Razavi, Pedram/Medicine" w:date="2019-06-16T15:04:00Z">
                <w:pPr>
                  <w:spacing w:after="0" w:line="240" w:lineRule="auto"/>
                  <w:jc w:val="both"/>
                </w:pPr>
              </w:pPrChange>
            </w:pPr>
            <w:moveTo w:id="1347" w:author="Razavi, Pedram/Medicine" w:date="2019-06-14T12:25:00Z">
              <w:r w:rsidRPr="00D02890">
                <w:rPr>
                  <w:rFonts w:ascii="Arial" w:eastAsia="Arial" w:hAnsi="Arial" w:cs="Arial"/>
                  <w:color w:val="333333"/>
                  <w:sz w:val="16"/>
                  <w:szCs w:val="16"/>
                  <w:rPrChange w:id="1348" w:author="Razavi, Pedram/Medicine" w:date="2019-06-16T13:14:00Z">
                    <w:rPr>
                      <w:rFonts w:ascii="Arial" w:eastAsia="Arial" w:hAnsi="Arial" w:cs="Arial"/>
                      <w:color w:val="333333"/>
                      <w:sz w:val="18"/>
                      <w:szCs w:val="18"/>
                    </w:rPr>
                  </w:rPrChange>
                </w:rPr>
                <w:t>Lung</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9"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68D6670" w14:textId="77777777" w:rsidR="0094690E" w:rsidRPr="00D02890" w:rsidRDefault="0094690E">
            <w:pPr>
              <w:spacing w:after="0" w:line="240" w:lineRule="auto"/>
              <w:rPr>
                <w:moveTo w:id="1350" w:author="Razavi, Pedram/Medicine" w:date="2019-06-14T12:25:00Z"/>
                <w:rFonts w:ascii="Arial" w:eastAsia="Arial" w:hAnsi="Arial" w:cs="Arial"/>
                <w:color w:val="333333"/>
                <w:sz w:val="16"/>
                <w:szCs w:val="16"/>
                <w:rPrChange w:id="1351" w:author="Razavi, Pedram/Medicine" w:date="2019-06-16T13:14:00Z">
                  <w:rPr>
                    <w:moveTo w:id="1352" w:author="Razavi, Pedram/Medicine" w:date="2019-06-14T12:25:00Z"/>
                    <w:rFonts w:ascii="Arial" w:eastAsia="Arial" w:hAnsi="Arial" w:cs="Arial"/>
                    <w:color w:val="333333"/>
                    <w:sz w:val="18"/>
                    <w:szCs w:val="18"/>
                  </w:rPr>
                </w:rPrChange>
              </w:rPr>
              <w:pPrChange w:id="1353" w:author="Razavi, Pedram/Medicine" w:date="2019-06-16T15:04:00Z">
                <w:pPr>
                  <w:spacing w:after="0" w:line="240" w:lineRule="auto"/>
                  <w:jc w:val="center"/>
                </w:pPr>
              </w:pPrChange>
            </w:pPr>
            <w:moveTo w:id="1354" w:author="Razavi, Pedram/Medicine" w:date="2019-06-14T12:25:00Z">
              <w:r w:rsidRPr="00D02890">
                <w:rPr>
                  <w:rFonts w:ascii="Arial" w:eastAsia="Arial" w:hAnsi="Arial" w:cs="Arial"/>
                  <w:color w:val="333333"/>
                  <w:sz w:val="16"/>
                  <w:szCs w:val="16"/>
                  <w:rPrChange w:id="1355" w:author="Razavi, Pedram/Medicine" w:date="2019-06-16T13:14:00Z">
                    <w:rPr>
                      <w:rFonts w:ascii="Arial" w:eastAsia="Arial" w:hAnsi="Arial" w:cs="Arial"/>
                      <w:color w:val="333333"/>
                      <w:sz w:val="18"/>
                      <w:szCs w:val="18"/>
                    </w:rPr>
                  </w:rPrChange>
                </w:rPr>
                <w:t>0.73</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6"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99F9D58" w14:textId="77777777" w:rsidR="0094690E" w:rsidRPr="00D02890" w:rsidRDefault="0094690E">
            <w:pPr>
              <w:spacing w:after="0" w:line="240" w:lineRule="auto"/>
              <w:rPr>
                <w:moveTo w:id="1357" w:author="Razavi, Pedram/Medicine" w:date="2019-06-14T12:25:00Z"/>
                <w:rFonts w:ascii="Arial" w:eastAsia="Arial" w:hAnsi="Arial" w:cs="Arial"/>
                <w:color w:val="333333"/>
                <w:sz w:val="16"/>
                <w:szCs w:val="16"/>
                <w:rPrChange w:id="1358" w:author="Razavi, Pedram/Medicine" w:date="2019-06-16T13:14:00Z">
                  <w:rPr>
                    <w:moveTo w:id="1359" w:author="Razavi, Pedram/Medicine" w:date="2019-06-14T12:25:00Z"/>
                    <w:rFonts w:ascii="Arial" w:eastAsia="Arial" w:hAnsi="Arial" w:cs="Arial"/>
                    <w:color w:val="333333"/>
                    <w:sz w:val="18"/>
                    <w:szCs w:val="18"/>
                  </w:rPr>
                </w:rPrChange>
              </w:rPr>
              <w:pPrChange w:id="1360" w:author="Razavi, Pedram/Medicine" w:date="2019-06-16T15:04:00Z">
                <w:pPr>
                  <w:spacing w:after="0" w:line="240" w:lineRule="auto"/>
                  <w:jc w:val="center"/>
                </w:pPr>
              </w:pPrChange>
            </w:pPr>
            <w:moveTo w:id="1361" w:author="Razavi, Pedram/Medicine" w:date="2019-06-14T12:25:00Z">
              <w:r w:rsidRPr="00D02890">
                <w:rPr>
                  <w:rFonts w:ascii="Arial" w:eastAsia="Arial" w:hAnsi="Arial" w:cs="Arial"/>
                  <w:color w:val="333333"/>
                  <w:sz w:val="16"/>
                  <w:szCs w:val="16"/>
                  <w:rPrChange w:id="1362" w:author="Razavi, Pedram/Medicine" w:date="2019-06-16T13:14:00Z">
                    <w:rPr>
                      <w:rFonts w:ascii="Arial" w:eastAsia="Arial" w:hAnsi="Arial" w:cs="Arial"/>
                      <w:color w:val="333333"/>
                      <w:sz w:val="18"/>
                      <w:szCs w:val="18"/>
                    </w:rPr>
                  </w:rPrChange>
                </w:rPr>
                <w:t>0.64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63"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B641DD3" w14:textId="77777777" w:rsidR="0094690E" w:rsidRPr="00D02890" w:rsidRDefault="0094690E">
            <w:pPr>
              <w:spacing w:after="0" w:line="240" w:lineRule="auto"/>
              <w:rPr>
                <w:moveTo w:id="1364" w:author="Razavi, Pedram/Medicine" w:date="2019-06-14T12:25:00Z"/>
                <w:rFonts w:ascii="Arial" w:eastAsia="Arial" w:hAnsi="Arial" w:cs="Arial"/>
                <w:color w:val="333333"/>
                <w:sz w:val="16"/>
                <w:szCs w:val="16"/>
                <w:rPrChange w:id="1365" w:author="Razavi, Pedram/Medicine" w:date="2019-06-16T13:14:00Z">
                  <w:rPr>
                    <w:moveTo w:id="1366" w:author="Razavi, Pedram/Medicine" w:date="2019-06-14T12:25:00Z"/>
                    <w:rFonts w:ascii="Arial" w:eastAsia="Arial" w:hAnsi="Arial" w:cs="Arial"/>
                    <w:color w:val="333333"/>
                    <w:sz w:val="18"/>
                    <w:szCs w:val="18"/>
                  </w:rPr>
                </w:rPrChange>
              </w:rPr>
              <w:pPrChange w:id="1367" w:author="Razavi, Pedram/Medicine" w:date="2019-06-16T15:04:00Z">
                <w:pPr>
                  <w:spacing w:after="0" w:line="240" w:lineRule="auto"/>
                  <w:jc w:val="center"/>
                </w:pPr>
              </w:pPrChange>
            </w:pPr>
            <w:moveTo w:id="1368" w:author="Razavi, Pedram/Medicine" w:date="2019-06-14T12:25:00Z">
              <w:r w:rsidRPr="00D02890">
                <w:rPr>
                  <w:rFonts w:ascii="Arial" w:eastAsia="Arial" w:hAnsi="Arial" w:cs="Arial"/>
                  <w:color w:val="333333"/>
                  <w:sz w:val="16"/>
                  <w:szCs w:val="16"/>
                  <w:rPrChange w:id="1369" w:author="Razavi, Pedram/Medicine" w:date="2019-06-16T13:14:00Z">
                    <w:rPr>
                      <w:rFonts w:ascii="Arial" w:eastAsia="Arial" w:hAnsi="Arial" w:cs="Arial"/>
                      <w:color w:val="333333"/>
                      <w:sz w:val="18"/>
                      <w:szCs w:val="18"/>
                    </w:rPr>
                  </w:rPrChange>
                </w:rPr>
                <w:t>0.64</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70"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AD8EDDC" w14:textId="77777777" w:rsidR="0094690E" w:rsidRPr="00D02890" w:rsidRDefault="0094690E">
            <w:pPr>
              <w:spacing w:after="0" w:line="240" w:lineRule="auto"/>
              <w:rPr>
                <w:moveTo w:id="1371" w:author="Razavi, Pedram/Medicine" w:date="2019-06-14T12:25:00Z"/>
                <w:rFonts w:ascii="Arial" w:eastAsia="Arial" w:hAnsi="Arial" w:cs="Arial"/>
                <w:color w:val="333333"/>
                <w:sz w:val="16"/>
                <w:szCs w:val="16"/>
                <w:rPrChange w:id="1372" w:author="Razavi, Pedram/Medicine" w:date="2019-06-16T13:14:00Z">
                  <w:rPr>
                    <w:moveTo w:id="1373" w:author="Razavi, Pedram/Medicine" w:date="2019-06-14T12:25:00Z"/>
                    <w:rFonts w:ascii="Arial" w:eastAsia="Arial" w:hAnsi="Arial" w:cs="Arial"/>
                    <w:color w:val="333333"/>
                    <w:sz w:val="18"/>
                    <w:szCs w:val="18"/>
                  </w:rPr>
                </w:rPrChange>
              </w:rPr>
              <w:pPrChange w:id="1374" w:author="Razavi, Pedram/Medicine" w:date="2019-06-16T15:04:00Z">
                <w:pPr>
                  <w:spacing w:after="0" w:line="240" w:lineRule="auto"/>
                  <w:jc w:val="center"/>
                </w:pPr>
              </w:pPrChange>
            </w:pPr>
            <w:moveTo w:id="1375" w:author="Razavi, Pedram/Medicine" w:date="2019-06-14T12:25:00Z">
              <w:r w:rsidRPr="00D02890">
                <w:rPr>
                  <w:rFonts w:ascii="Arial" w:eastAsia="Arial" w:hAnsi="Arial" w:cs="Arial"/>
                  <w:color w:val="333333"/>
                  <w:sz w:val="16"/>
                  <w:szCs w:val="16"/>
                  <w:rPrChange w:id="1376" w:author="Razavi, Pedram/Medicine" w:date="2019-06-16T13:14:00Z">
                    <w:rPr>
                      <w:rFonts w:ascii="Arial" w:eastAsia="Arial" w:hAnsi="Arial" w:cs="Arial"/>
                      <w:color w:val="333333"/>
                      <w:sz w:val="18"/>
                      <w:szCs w:val="18"/>
                    </w:rPr>
                  </w:rPrChange>
                </w:rPr>
                <w:t>0.64</w:t>
              </w:r>
            </w:moveTo>
          </w:p>
        </w:tc>
      </w:tr>
      <w:tr w:rsidR="0094690E" w:rsidRPr="00D02890" w14:paraId="46C69509" w14:textId="77777777" w:rsidTr="00191549">
        <w:trPr>
          <w:trHeight w:val="144"/>
          <w:trPrChange w:id="1377" w:author="Razavi, Pedram/Medicine" w:date="2019-06-16T11:34:00Z">
            <w:trPr>
              <w:trHeight w:val="480"/>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78" w:author="Razavi, Pedram/Medicine" w:date="2019-06-16T11:34: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7425F72" w14:textId="77777777" w:rsidR="0094690E" w:rsidRPr="00D02890" w:rsidRDefault="0094690E">
            <w:pPr>
              <w:spacing w:after="0" w:line="240" w:lineRule="auto"/>
              <w:rPr>
                <w:moveTo w:id="1379" w:author="Razavi, Pedram/Medicine" w:date="2019-06-14T12:25:00Z"/>
                <w:rFonts w:ascii="Arial" w:eastAsia="Arial" w:hAnsi="Arial" w:cs="Arial"/>
                <w:color w:val="333333"/>
                <w:sz w:val="16"/>
                <w:szCs w:val="16"/>
                <w:rPrChange w:id="1380" w:author="Razavi, Pedram/Medicine" w:date="2019-06-16T13:14:00Z">
                  <w:rPr>
                    <w:moveTo w:id="1381" w:author="Razavi, Pedram/Medicine" w:date="2019-06-14T12:25:00Z"/>
                    <w:rFonts w:ascii="Arial" w:eastAsia="Arial" w:hAnsi="Arial" w:cs="Arial"/>
                    <w:color w:val="333333"/>
                    <w:sz w:val="18"/>
                    <w:szCs w:val="18"/>
                  </w:rPr>
                </w:rPrChange>
              </w:rPr>
              <w:pPrChange w:id="1382" w:author="Razavi, Pedram/Medicine" w:date="2019-06-16T15:04:00Z">
                <w:pPr>
                  <w:spacing w:after="0" w:line="240" w:lineRule="auto"/>
                  <w:jc w:val="both"/>
                </w:pPr>
              </w:pPrChange>
            </w:pPr>
            <w:moveTo w:id="1383" w:author="Razavi, Pedram/Medicine" w:date="2019-06-14T12:25:00Z">
              <w:r w:rsidRPr="00D02890">
                <w:rPr>
                  <w:rFonts w:ascii="Arial" w:eastAsia="Arial" w:hAnsi="Arial" w:cs="Arial"/>
                  <w:color w:val="333333"/>
                  <w:sz w:val="16"/>
                  <w:szCs w:val="16"/>
                  <w:rPrChange w:id="1384" w:author="Razavi, Pedram/Medicine" w:date="2019-06-16T13:14:00Z">
                    <w:rPr>
                      <w:rFonts w:ascii="Arial" w:eastAsia="Arial" w:hAnsi="Arial" w:cs="Arial"/>
                      <w:color w:val="333333"/>
                      <w:sz w:val="18"/>
                      <w:szCs w:val="18"/>
                    </w:rPr>
                  </w:rPrChange>
                </w:rPr>
                <w:t>Prostate</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85"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8549DF0" w14:textId="77777777" w:rsidR="0094690E" w:rsidRPr="00D02890" w:rsidRDefault="0094690E">
            <w:pPr>
              <w:spacing w:after="0" w:line="240" w:lineRule="auto"/>
              <w:rPr>
                <w:moveTo w:id="1386" w:author="Razavi, Pedram/Medicine" w:date="2019-06-14T12:25:00Z"/>
                <w:rFonts w:ascii="Arial" w:eastAsia="Arial" w:hAnsi="Arial" w:cs="Arial"/>
                <w:color w:val="333333"/>
                <w:sz w:val="16"/>
                <w:szCs w:val="16"/>
                <w:rPrChange w:id="1387" w:author="Razavi, Pedram/Medicine" w:date="2019-06-16T13:14:00Z">
                  <w:rPr>
                    <w:moveTo w:id="1388" w:author="Razavi, Pedram/Medicine" w:date="2019-06-14T12:25:00Z"/>
                    <w:rFonts w:ascii="Arial" w:eastAsia="Arial" w:hAnsi="Arial" w:cs="Arial"/>
                    <w:color w:val="333333"/>
                    <w:sz w:val="18"/>
                    <w:szCs w:val="18"/>
                  </w:rPr>
                </w:rPrChange>
              </w:rPr>
              <w:pPrChange w:id="1389" w:author="Razavi, Pedram/Medicine" w:date="2019-06-16T15:04:00Z">
                <w:pPr>
                  <w:spacing w:after="0" w:line="240" w:lineRule="auto"/>
                  <w:jc w:val="center"/>
                </w:pPr>
              </w:pPrChange>
            </w:pPr>
            <w:moveTo w:id="1390" w:author="Razavi, Pedram/Medicine" w:date="2019-06-14T12:25:00Z">
              <w:r w:rsidRPr="00D02890">
                <w:rPr>
                  <w:rFonts w:ascii="Arial" w:eastAsia="Arial" w:hAnsi="Arial" w:cs="Arial"/>
                  <w:color w:val="333333"/>
                  <w:sz w:val="16"/>
                  <w:szCs w:val="16"/>
                  <w:rPrChange w:id="1391"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92"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13BCE09" w14:textId="77777777" w:rsidR="0094690E" w:rsidRPr="00D02890" w:rsidRDefault="0094690E">
            <w:pPr>
              <w:spacing w:after="0" w:line="240" w:lineRule="auto"/>
              <w:rPr>
                <w:moveTo w:id="1393" w:author="Razavi, Pedram/Medicine" w:date="2019-06-14T12:25:00Z"/>
                <w:rFonts w:ascii="Arial" w:eastAsia="Arial" w:hAnsi="Arial" w:cs="Arial"/>
                <w:color w:val="333333"/>
                <w:sz w:val="16"/>
                <w:szCs w:val="16"/>
                <w:rPrChange w:id="1394" w:author="Razavi, Pedram/Medicine" w:date="2019-06-16T13:14:00Z">
                  <w:rPr>
                    <w:moveTo w:id="1395" w:author="Razavi, Pedram/Medicine" w:date="2019-06-14T12:25:00Z"/>
                    <w:rFonts w:ascii="Arial" w:eastAsia="Arial" w:hAnsi="Arial" w:cs="Arial"/>
                    <w:color w:val="333333"/>
                    <w:sz w:val="18"/>
                    <w:szCs w:val="18"/>
                  </w:rPr>
                </w:rPrChange>
              </w:rPr>
              <w:pPrChange w:id="1396" w:author="Razavi, Pedram/Medicine" w:date="2019-06-16T15:04:00Z">
                <w:pPr>
                  <w:spacing w:after="0" w:line="240" w:lineRule="auto"/>
                  <w:jc w:val="center"/>
                </w:pPr>
              </w:pPrChange>
            </w:pPr>
            <w:moveTo w:id="1397" w:author="Razavi, Pedram/Medicine" w:date="2019-06-14T12:25:00Z">
              <w:r w:rsidRPr="00D02890">
                <w:rPr>
                  <w:rFonts w:ascii="Arial" w:eastAsia="Arial" w:hAnsi="Arial" w:cs="Arial"/>
                  <w:color w:val="333333"/>
                  <w:sz w:val="16"/>
                  <w:szCs w:val="16"/>
                  <w:rPrChange w:id="1398"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99"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E5C24E9" w14:textId="77777777" w:rsidR="0094690E" w:rsidRPr="00D02890" w:rsidRDefault="0094690E">
            <w:pPr>
              <w:spacing w:after="0" w:line="240" w:lineRule="auto"/>
              <w:rPr>
                <w:moveTo w:id="1400" w:author="Razavi, Pedram/Medicine" w:date="2019-06-14T12:25:00Z"/>
                <w:rFonts w:ascii="Arial" w:eastAsia="Arial" w:hAnsi="Arial" w:cs="Arial"/>
                <w:color w:val="333333"/>
                <w:sz w:val="16"/>
                <w:szCs w:val="16"/>
                <w:rPrChange w:id="1401" w:author="Razavi, Pedram/Medicine" w:date="2019-06-16T13:14:00Z">
                  <w:rPr>
                    <w:moveTo w:id="1402" w:author="Razavi, Pedram/Medicine" w:date="2019-06-14T12:25:00Z"/>
                    <w:rFonts w:ascii="Arial" w:eastAsia="Arial" w:hAnsi="Arial" w:cs="Arial"/>
                    <w:color w:val="333333"/>
                    <w:sz w:val="18"/>
                    <w:szCs w:val="18"/>
                  </w:rPr>
                </w:rPrChange>
              </w:rPr>
              <w:pPrChange w:id="1403" w:author="Razavi, Pedram/Medicine" w:date="2019-06-16T15:04:00Z">
                <w:pPr>
                  <w:spacing w:after="0" w:line="240" w:lineRule="auto"/>
                  <w:jc w:val="center"/>
                </w:pPr>
              </w:pPrChange>
            </w:pPr>
            <w:moveTo w:id="1404" w:author="Razavi, Pedram/Medicine" w:date="2019-06-14T12:25:00Z">
              <w:r w:rsidRPr="00D02890">
                <w:rPr>
                  <w:rFonts w:ascii="Arial" w:eastAsia="Arial" w:hAnsi="Arial" w:cs="Arial"/>
                  <w:color w:val="333333"/>
                  <w:sz w:val="16"/>
                  <w:szCs w:val="16"/>
                  <w:rPrChange w:id="1405" w:author="Razavi, Pedram/Medicine" w:date="2019-06-16T13:14:00Z">
                    <w:rPr>
                      <w:rFonts w:ascii="Arial" w:eastAsia="Arial" w:hAnsi="Arial" w:cs="Arial"/>
                      <w:color w:val="333333"/>
                      <w:sz w:val="18"/>
                      <w:szCs w:val="18"/>
                    </w:rPr>
                  </w:rPrChange>
                </w:rPr>
                <w:t>1</w:t>
              </w:r>
            </w:moveTo>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6" w:author="Razavi, Pedram/Medicine" w:date="2019-06-16T11:34: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000B903" w14:textId="77777777" w:rsidR="0094690E" w:rsidRPr="00D02890" w:rsidRDefault="0094690E">
            <w:pPr>
              <w:spacing w:after="0" w:line="240" w:lineRule="auto"/>
              <w:rPr>
                <w:moveTo w:id="1407" w:author="Razavi, Pedram/Medicine" w:date="2019-06-14T12:25:00Z"/>
                <w:rFonts w:ascii="Arial" w:eastAsia="Arial" w:hAnsi="Arial" w:cs="Arial"/>
                <w:color w:val="333333"/>
                <w:sz w:val="16"/>
                <w:szCs w:val="16"/>
                <w:rPrChange w:id="1408" w:author="Razavi, Pedram/Medicine" w:date="2019-06-16T13:14:00Z">
                  <w:rPr>
                    <w:moveTo w:id="1409" w:author="Razavi, Pedram/Medicine" w:date="2019-06-14T12:25:00Z"/>
                    <w:rFonts w:ascii="Arial" w:eastAsia="Arial" w:hAnsi="Arial" w:cs="Arial"/>
                    <w:color w:val="333333"/>
                    <w:sz w:val="18"/>
                    <w:szCs w:val="18"/>
                  </w:rPr>
                </w:rPrChange>
              </w:rPr>
              <w:pPrChange w:id="1410" w:author="Razavi, Pedram/Medicine" w:date="2019-06-16T15:04:00Z">
                <w:pPr>
                  <w:spacing w:after="0" w:line="240" w:lineRule="auto"/>
                  <w:jc w:val="center"/>
                </w:pPr>
              </w:pPrChange>
            </w:pPr>
            <w:moveTo w:id="1411" w:author="Razavi, Pedram/Medicine" w:date="2019-06-14T12:25:00Z">
              <w:r w:rsidRPr="00D02890">
                <w:rPr>
                  <w:rFonts w:ascii="Arial" w:eastAsia="Arial" w:hAnsi="Arial" w:cs="Arial"/>
                  <w:color w:val="333333"/>
                  <w:sz w:val="16"/>
                  <w:szCs w:val="16"/>
                  <w:rPrChange w:id="1412" w:author="Razavi, Pedram/Medicine" w:date="2019-06-16T13:14:00Z">
                    <w:rPr>
                      <w:rFonts w:ascii="Arial" w:eastAsia="Arial" w:hAnsi="Arial" w:cs="Arial"/>
                      <w:color w:val="333333"/>
                      <w:sz w:val="18"/>
                      <w:szCs w:val="18"/>
                    </w:rPr>
                  </w:rPrChange>
                </w:rPr>
                <w:t>1</w:t>
              </w:r>
            </w:moveTo>
          </w:p>
        </w:tc>
      </w:tr>
    </w:tbl>
    <w:p w14:paraId="4B505828" w14:textId="77777777" w:rsidR="0094690E" w:rsidRDefault="0094690E">
      <w:pPr>
        <w:spacing w:after="0" w:line="240" w:lineRule="auto"/>
        <w:rPr>
          <w:moveTo w:id="1413" w:author="Razavi, Pedram/Medicine" w:date="2019-06-14T12:25:00Z"/>
          <w:rFonts w:ascii="Arial" w:eastAsia="Arial" w:hAnsi="Arial" w:cs="Arial"/>
          <w:color w:val="0033CC"/>
        </w:rPr>
        <w:pPrChange w:id="1414" w:author="Razavi, Pedram/Medicine" w:date="2019-06-16T15:04:00Z">
          <w:pPr>
            <w:spacing w:after="0" w:line="240" w:lineRule="auto"/>
            <w:jc w:val="both"/>
          </w:pPr>
        </w:pPrChange>
      </w:pPr>
      <w:moveTo w:id="1415" w:author="Razavi, Pedram/Medicine" w:date="2019-06-14T12:25:00Z">
        <w:r>
          <w:br w:type="page"/>
        </w:r>
      </w:moveTo>
    </w:p>
    <w:moveToRangeEnd w:id="696"/>
    <w:p w14:paraId="54B76702" w14:textId="7B7FB939" w:rsidR="00413E5F" w:rsidRPr="0094690E" w:rsidDel="0094690E" w:rsidRDefault="00B4071F">
      <w:pPr>
        <w:spacing w:after="0" w:line="240" w:lineRule="auto"/>
        <w:rPr>
          <w:del w:id="1416" w:author="Razavi, Pedram/Medicine" w:date="2019-06-14T12:27:00Z"/>
          <w:rFonts w:ascii="Arial" w:eastAsia="Arial" w:hAnsi="Arial" w:cs="Arial"/>
          <w:sz w:val="18"/>
          <w:szCs w:val="18"/>
          <w:rPrChange w:id="1417" w:author="Razavi, Pedram/Medicine" w:date="2019-06-14T12:23:00Z">
            <w:rPr>
              <w:del w:id="1418" w:author="Razavi, Pedram/Medicine" w:date="2019-06-14T12:27:00Z"/>
              <w:rFonts w:ascii="Arial" w:eastAsia="Arial" w:hAnsi="Arial" w:cs="Arial"/>
            </w:rPr>
          </w:rPrChange>
        </w:rPr>
        <w:pPrChange w:id="1419" w:author="Razavi, Pedram/Medicine" w:date="2019-06-16T15:04:00Z">
          <w:pPr>
            <w:spacing w:after="0" w:line="240" w:lineRule="auto"/>
            <w:jc w:val="both"/>
          </w:pPr>
        </w:pPrChange>
      </w:pPr>
      <w:del w:id="1420" w:author="Razavi, Pedram/Medicine" w:date="2019-06-14T12:27:00Z">
        <w:r w:rsidRPr="0094690E" w:rsidDel="0094690E">
          <w:rPr>
            <w:sz w:val="18"/>
            <w:szCs w:val="18"/>
            <w:rPrChange w:id="1421" w:author="Razavi, Pedram/Medicine" w:date="2019-06-14T12:23:00Z">
              <w:rPr/>
            </w:rPrChange>
          </w:rPr>
          <w:lastRenderedPageBreak/>
          <w:br w:type="page"/>
        </w:r>
      </w:del>
    </w:p>
    <w:p w14:paraId="1AF797A3" w14:textId="77777777" w:rsidR="00413E5F" w:rsidRDefault="00B4071F">
      <w:pPr>
        <w:spacing w:after="0" w:line="240" w:lineRule="auto"/>
        <w:rPr>
          <w:rFonts w:ascii="Arial" w:eastAsia="Arial" w:hAnsi="Arial" w:cs="Arial"/>
        </w:rPr>
        <w:pPrChange w:id="1422" w:author="Razavi, Pedram/Medicine" w:date="2019-06-16T15:04:00Z">
          <w:pPr>
            <w:spacing w:after="0" w:line="240" w:lineRule="auto"/>
            <w:jc w:val="both"/>
          </w:pPr>
        </w:pPrChange>
      </w:pPr>
      <w:r>
        <w:rPr>
          <w:rFonts w:ascii="Arial" w:eastAsia="Arial" w:hAnsi="Arial" w:cs="Arial"/>
        </w:rPr>
        <w:t>4. Figure 2 depicts the concordance of tumour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tumour burden), then better measures of burden than the number of metastatic sites are the more conventional measures of burden including MTV, GTV, SLD, etc.</w:t>
      </w:r>
    </w:p>
    <w:p w14:paraId="27810EE0" w14:textId="77777777" w:rsidR="00413E5F" w:rsidRDefault="00413E5F">
      <w:pPr>
        <w:spacing w:after="0" w:line="240" w:lineRule="auto"/>
        <w:rPr>
          <w:rFonts w:ascii="Arial" w:eastAsia="Arial" w:hAnsi="Arial" w:cs="Arial"/>
        </w:rPr>
        <w:pPrChange w:id="1423" w:author="Razavi, Pedram/Medicine" w:date="2019-06-16T15:04:00Z">
          <w:pPr>
            <w:spacing w:after="0" w:line="240" w:lineRule="auto"/>
            <w:jc w:val="both"/>
          </w:pPr>
        </w:pPrChange>
      </w:pPr>
    </w:p>
    <w:p w14:paraId="57703952" w14:textId="77777777" w:rsidR="002822C5" w:rsidRDefault="00B4071F">
      <w:pPr>
        <w:spacing w:after="0" w:line="240" w:lineRule="auto"/>
        <w:rPr>
          <w:ins w:id="1424" w:author="Razavi, Pedram/Medicine" w:date="2019-06-14T13:40:00Z"/>
          <w:rFonts w:ascii="Arial" w:eastAsia="Arial" w:hAnsi="Arial" w:cs="Arial"/>
          <w:color w:val="0033CC"/>
        </w:rPr>
        <w:pPrChange w:id="1425" w:author="Razavi, Pedram/Medicine" w:date="2019-06-16T15:04:00Z">
          <w:pPr>
            <w:spacing w:after="0" w:line="240" w:lineRule="auto"/>
            <w:jc w:val="both"/>
          </w:pPr>
        </w:pPrChange>
      </w:pPr>
      <w:r>
        <w:rPr>
          <w:rFonts w:ascii="Arial" w:eastAsia="Arial" w:hAnsi="Arial" w:cs="Arial"/>
          <w:color w:val="0033CC"/>
        </w:rPr>
        <w:t xml:space="preserve">Authors: </w:t>
      </w:r>
      <w:ins w:id="1426" w:author="Razavi, Pedram/Medicine" w:date="2019-06-14T12:35:00Z">
        <w:r w:rsidR="0039346E">
          <w:rPr>
            <w:rFonts w:ascii="Arial" w:eastAsia="Arial" w:hAnsi="Arial" w:cs="Arial"/>
            <w:color w:val="0033CC"/>
          </w:rPr>
          <w:t xml:space="preserve">We thank the reviewer for </w:t>
        </w:r>
      </w:ins>
      <w:ins w:id="1427" w:author="Razavi, Pedram/Medicine" w:date="2019-06-14T12:36:00Z">
        <w:r w:rsidR="0039346E">
          <w:rPr>
            <w:rFonts w:ascii="Arial" w:eastAsia="Arial" w:hAnsi="Arial" w:cs="Arial"/>
            <w:color w:val="0033CC"/>
          </w:rPr>
          <w:t>sugges</w:t>
        </w:r>
      </w:ins>
      <w:ins w:id="1428" w:author="Razavi, Pedram/Medicine" w:date="2019-06-14T12:37:00Z">
        <w:r w:rsidR="0039346E">
          <w:rPr>
            <w:rFonts w:ascii="Arial" w:eastAsia="Arial" w:hAnsi="Arial" w:cs="Arial"/>
            <w:color w:val="0033CC"/>
          </w:rPr>
          <w:t xml:space="preserve">ting the additional analyses. </w:t>
        </w:r>
      </w:ins>
      <w:moveToRangeStart w:id="1429" w:author="Razavi, Pedram/Medicine" w:date="2019-06-14T12:42:00Z" w:name="move11408578"/>
      <w:moveTo w:id="1430" w:author="Razavi, Pedram/Medicine" w:date="2019-06-14T12:42:00Z">
        <w:del w:id="1431" w:author="Razavi, Pedram/Medicine" w:date="2019-06-14T12:42:00Z">
          <w:r w:rsidR="0039346E" w:rsidDel="0039346E">
            <w:rPr>
              <w:rFonts w:ascii="Arial" w:eastAsia="Arial" w:hAnsi="Arial" w:cs="Arial"/>
              <w:color w:val="0033CC"/>
            </w:rPr>
            <w:delText>The authors</w:delText>
          </w:r>
        </w:del>
        <w:del w:id="1432" w:author="Razavi, Pedram/Medicine" w:date="2019-06-14T12:43:00Z">
          <w:r w:rsidR="0039346E" w:rsidDel="0039346E">
            <w:rPr>
              <w:rFonts w:ascii="Arial" w:eastAsia="Arial" w:hAnsi="Arial" w:cs="Arial"/>
              <w:color w:val="0033CC"/>
            </w:rPr>
            <w:delText xml:space="preserve"> acknowledge that the number of metastatic sites is a crude measure of disease burden </w:delText>
          </w:r>
        </w:del>
        <w:del w:id="1433" w:author="Razavi, Pedram/Medicine" w:date="2019-06-14T12:42:00Z">
          <w:r w:rsidR="0039346E" w:rsidDel="0039346E">
            <w:rPr>
              <w:rFonts w:ascii="Arial" w:eastAsia="Arial" w:hAnsi="Arial" w:cs="Arial"/>
              <w:color w:val="0033CC"/>
            </w:rPr>
            <w:delText>which may</w:delText>
          </w:r>
        </w:del>
        <w:del w:id="1434" w:author="Razavi, Pedram/Medicine" w:date="2019-06-14T12:43:00Z">
          <w:r w:rsidR="0039346E" w:rsidDel="0039346E">
            <w:rPr>
              <w:rFonts w:ascii="Arial" w:eastAsia="Arial" w:hAnsi="Arial" w:cs="Arial"/>
              <w:color w:val="0033CC"/>
            </w:rPr>
            <w:delText xml:space="preserve"> not fully capture underlying tumor biology e.g. the cumulative volume of metastases or distribution of anatomic sites. </w:delText>
          </w:r>
        </w:del>
      </w:moveTo>
      <w:moveToRangeEnd w:id="1429"/>
      <w:ins w:id="1435" w:author="Razavi, Pedram/Medicine" w:date="2019-06-14T12:41:00Z">
        <w:r w:rsidR="0039346E">
          <w:rPr>
            <w:rFonts w:ascii="Arial" w:eastAsia="Arial" w:hAnsi="Arial" w:cs="Arial"/>
            <w:color w:val="0033CC"/>
          </w:rPr>
          <w:t xml:space="preserve">We performed volumetric analysis </w:t>
        </w:r>
      </w:ins>
      <w:ins w:id="1436" w:author="Razavi, Pedram/Medicine" w:date="2019-06-14T12:43:00Z">
        <w:r w:rsidR="006E0470">
          <w:rPr>
            <w:rFonts w:ascii="Arial" w:eastAsia="Arial" w:hAnsi="Arial" w:cs="Arial"/>
            <w:color w:val="0033CC"/>
          </w:rPr>
          <w:t xml:space="preserve">of </w:t>
        </w:r>
      </w:ins>
      <w:ins w:id="1437" w:author="Razavi, Pedram/Medicine" w:date="2019-06-14T12:41:00Z">
        <w:r w:rsidR="0039346E">
          <w:rPr>
            <w:rFonts w:ascii="Arial" w:eastAsia="Arial" w:hAnsi="Arial" w:cs="Arial"/>
            <w:color w:val="0033CC"/>
          </w:rPr>
          <w:t xml:space="preserve">the pre-cfDNA collection </w:t>
        </w:r>
      </w:ins>
      <w:ins w:id="1438" w:author="Razavi, Pedram/Medicine" w:date="2019-06-14T12:43:00Z">
        <w:r w:rsidR="006E0470">
          <w:rPr>
            <w:rFonts w:ascii="Arial" w:eastAsia="Arial" w:hAnsi="Arial" w:cs="Arial"/>
            <w:color w:val="0033CC"/>
          </w:rPr>
          <w:t>CT scans</w:t>
        </w:r>
      </w:ins>
      <w:ins w:id="1439" w:author="Razavi, Pedram/Medicine" w:date="2019-06-14T12:41:00Z">
        <w:r w:rsidR="0039346E">
          <w:rPr>
            <w:rFonts w:ascii="Arial" w:eastAsia="Arial" w:hAnsi="Arial" w:cs="Arial"/>
            <w:color w:val="0033CC"/>
          </w:rPr>
          <w:t xml:space="preserve"> of all the breast </w:t>
        </w:r>
      </w:ins>
      <w:ins w:id="1440" w:author="Razavi, Pedram/Medicine" w:date="2019-06-14T12:42:00Z">
        <w:r w:rsidR="0039346E">
          <w:rPr>
            <w:rFonts w:ascii="Arial" w:eastAsia="Arial" w:hAnsi="Arial" w:cs="Arial"/>
            <w:color w:val="0033CC"/>
          </w:rPr>
          <w:t>and lung cancer cases</w:t>
        </w:r>
      </w:ins>
      <w:ins w:id="1441" w:author="Razavi, Pedram/Medicine" w:date="2019-06-14T12:44:00Z">
        <w:r w:rsidR="006E0470">
          <w:rPr>
            <w:rFonts w:ascii="Arial" w:eastAsia="Arial" w:hAnsi="Arial" w:cs="Arial"/>
            <w:color w:val="0033CC"/>
          </w:rPr>
          <w:t>. Briefly, …. (</w:t>
        </w:r>
      </w:ins>
      <w:ins w:id="1442" w:author="Razavi, Pedram/Medicine" w:date="2019-06-14T12:45:00Z">
        <w:r w:rsidR="006E0470">
          <w:rPr>
            <w:rFonts w:ascii="Arial" w:eastAsia="Arial" w:hAnsi="Arial" w:cs="Arial"/>
            <w:color w:val="0033CC"/>
          </w:rPr>
          <w:t>pending receiving t</w:t>
        </w:r>
      </w:ins>
      <w:ins w:id="1443" w:author="Razavi, Pedram/Medicine" w:date="2019-06-14T12:46:00Z">
        <w:r w:rsidR="006E0470">
          <w:rPr>
            <w:rFonts w:ascii="Arial" w:eastAsia="Arial" w:hAnsi="Arial" w:cs="Arial"/>
            <w:color w:val="0033CC"/>
          </w:rPr>
          <w:t xml:space="preserve">he methods from </w:t>
        </w:r>
      </w:ins>
      <w:ins w:id="1444" w:author="Razavi, Pedram/Medicine" w:date="2019-06-14T12:44:00Z">
        <w:r w:rsidR="006E0470">
          <w:rPr>
            <w:rFonts w:ascii="Arial" w:eastAsia="Arial" w:hAnsi="Arial" w:cs="Arial"/>
            <w:color w:val="0033CC"/>
          </w:rPr>
          <w:t>KRISHNA).</w:t>
        </w:r>
      </w:ins>
      <w:ins w:id="1445" w:author="Razavi, Pedram/Medicine" w:date="2019-06-14T12:47:00Z">
        <w:r w:rsidR="006E0470">
          <w:rPr>
            <w:rFonts w:ascii="Arial" w:eastAsia="Arial" w:hAnsi="Arial" w:cs="Arial"/>
            <w:color w:val="0033CC"/>
          </w:rPr>
          <w:t xml:space="preserve"> </w:t>
        </w:r>
      </w:ins>
    </w:p>
    <w:p w14:paraId="3617D0C2" w14:textId="77777777" w:rsidR="002822C5" w:rsidRDefault="002822C5">
      <w:pPr>
        <w:spacing w:after="0" w:line="240" w:lineRule="auto"/>
        <w:rPr>
          <w:ins w:id="1446" w:author="Razavi, Pedram/Medicine" w:date="2019-06-14T13:40:00Z"/>
          <w:rFonts w:ascii="Arial" w:eastAsia="Arial" w:hAnsi="Arial" w:cs="Arial"/>
          <w:color w:val="0033CC"/>
        </w:rPr>
        <w:pPrChange w:id="1447" w:author="Razavi, Pedram/Medicine" w:date="2019-06-16T15:04:00Z">
          <w:pPr>
            <w:spacing w:after="0" w:line="240" w:lineRule="auto"/>
            <w:jc w:val="both"/>
          </w:pPr>
        </w:pPrChange>
      </w:pPr>
    </w:p>
    <w:p w14:paraId="274D4F04" w14:textId="78DF4097" w:rsidR="006E0470" w:rsidRPr="00191549" w:rsidRDefault="002822C5">
      <w:pPr>
        <w:spacing w:after="0" w:line="240" w:lineRule="auto"/>
        <w:rPr>
          <w:ins w:id="1448" w:author="Razavi, Pedram/Medicine" w:date="2019-06-14T12:49:00Z"/>
          <w:rFonts w:ascii="Arial" w:eastAsia="Arial" w:hAnsi="Arial" w:cs="Arial"/>
          <w:color w:val="0033CC"/>
        </w:rPr>
        <w:pPrChange w:id="1449" w:author="Razavi, Pedram/Medicine" w:date="2019-06-16T15:04:00Z">
          <w:pPr>
            <w:spacing w:after="0" w:line="240" w:lineRule="auto"/>
            <w:jc w:val="both"/>
          </w:pPr>
        </w:pPrChange>
      </w:pPr>
      <w:ins w:id="1450" w:author="Razavi, Pedram/Medicine" w:date="2019-06-14T13:39:00Z">
        <w:r>
          <w:rPr>
            <w:rFonts w:ascii="Arial" w:eastAsia="Arial" w:hAnsi="Arial" w:cs="Arial"/>
            <w:color w:val="0033CC"/>
          </w:rPr>
          <w:t xml:space="preserve">We have now updated the correlative analysis and </w:t>
        </w:r>
        <w:r w:rsidRPr="002822C5">
          <w:rPr>
            <w:rFonts w:ascii="Arial" w:eastAsia="Arial" w:hAnsi="Arial" w:cs="Arial"/>
            <w:color w:val="0033CC"/>
          </w:rPr>
          <w:t>added the results as new Figure</w:t>
        </w:r>
      </w:ins>
      <w:ins w:id="1451" w:author="Razavi, Pedram/Medicine" w:date="2019-06-14T13:40:00Z">
        <w:r>
          <w:rPr>
            <w:rFonts w:ascii="Arial" w:eastAsia="Arial" w:hAnsi="Arial" w:cs="Arial"/>
            <w:color w:val="0033CC"/>
          </w:rPr>
          <w:t>s 2x-2y</w:t>
        </w:r>
      </w:ins>
      <w:ins w:id="1452" w:author="Razavi, Pedram/Medicine" w:date="2019-06-14T13:39:00Z">
        <w:r w:rsidRPr="002822C5">
          <w:rPr>
            <w:rFonts w:ascii="Arial" w:eastAsia="Arial" w:hAnsi="Arial" w:cs="Arial"/>
            <w:color w:val="0033CC"/>
          </w:rPr>
          <w:t xml:space="preserve"> (see below) and modified the main text accordingly.</w:t>
        </w:r>
      </w:ins>
      <w:ins w:id="1453" w:author="Razavi, Pedram/Medicine" w:date="2019-06-14T13:40:00Z">
        <w:r>
          <w:rPr>
            <w:rFonts w:ascii="Arial" w:eastAsia="Arial" w:hAnsi="Arial" w:cs="Arial"/>
            <w:color w:val="0033CC"/>
          </w:rPr>
          <w:t xml:space="preserve"> </w:t>
        </w:r>
      </w:ins>
      <w:ins w:id="1454" w:author="Razavi, Pedram/Medicine" w:date="2019-06-14T13:41:00Z">
        <w:r>
          <w:rPr>
            <w:rFonts w:ascii="Arial" w:eastAsia="Arial" w:hAnsi="Arial" w:cs="Arial"/>
            <w:color w:val="0033CC"/>
          </w:rPr>
          <w:t xml:space="preserve">We found a </w:t>
        </w:r>
      </w:ins>
      <w:ins w:id="1455" w:author="Razavi, Pedram/Medicine" w:date="2019-06-14T12:49:00Z">
        <w:r w:rsidR="006E0470">
          <w:rPr>
            <w:rFonts w:ascii="Arial" w:eastAsia="Arial" w:hAnsi="Arial" w:cs="Arial"/>
            <w:color w:val="0033CC"/>
          </w:rPr>
          <w:t>significant association between estimated disease volume</w:t>
        </w:r>
      </w:ins>
      <w:ins w:id="1456" w:author="Razavi, Pedram/Medicine" w:date="2019-06-14T13:41:00Z">
        <w:r>
          <w:rPr>
            <w:rFonts w:ascii="Arial" w:eastAsia="Arial" w:hAnsi="Arial" w:cs="Arial"/>
            <w:color w:val="0033CC"/>
          </w:rPr>
          <w:t xml:space="preserve"> (tertile of disease volume in ml)</w:t>
        </w:r>
      </w:ins>
      <w:ins w:id="1457" w:author="Razavi, Pedram/Medicine" w:date="2019-06-14T12:49:00Z">
        <w:r w:rsidR="006E0470">
          <w:rPr>
            <w:rFonts w:ascii="Arial" w:eastAsia="Arial" w:hAnsi="Arial" w:cs="Arial"/>
            <w:color w:val="0033CC"/>
          </w:rPr>
          <w:t xml:space="preserve"> </w:t>
        </w:r>
      </w:ins>
      <w:ins w:id="1458" w:author="Razavi, Pedram/Medicine" w:date="2019-06-14T12:50:00Z">
        <w:r w:rsidR="006E0470">
          <w:rPr>
            <w:rFonts w:ascii="Arial" w:eastAsia="Arial" w:hAnsi="Arial" w:cs="Arial"/>
            <w:color w:val="0033CC"/>
          </w:rPr>
          <w:t xml:space="preserve">and ctDNA fraction </w:t>
        </w:r>
      </w:ins>
      <w:ins w:id="1459" w:author="Razavi, Pedram/Medicine" w:date="2019-06-14T13:41:00Z">
        <w:r>
          <w:rPr>
            <w:rFonts w:ascii="Arial" w:eastAsia="Arial" w:hAnsi="Arial" w:cs="Arial"/>
            <w:color w:val="0033CC"/>
          </w:rPr>
          <w:t>in</w:t>
        </w:r>
      </w:ins>
      <w:ins w:id="1460" w:author="Razavi, Pedram/Medicine" w:date="2019-06-14T12:50:00Z">
        <w:r w:rsidR="006E0470">
          <w:rPr>
            <w:rFonts w:ascii="Arial" w:eastAsia="Arial" w:hAnsi="Arial" w:cs="Arial"/>
            <w:color w:val="0033CC"/>
          </w:rPr>
          <w:t xml:space="preserve"> both breast and lung c</w:t>
        </w:r>
      </w:ins>
      <w:ins w:id="1461" w:author="Razavi, Pedram/Medicine" w:date="2019-06-14T12:51:00Z">
        <w:r w:rsidR="006E0470">
          <w:rPr>
            <w:rFonts w:ascii="Arial" w:eastAsia="Arial" w:hAnsi="Arial" w:cs="Arial"/>
            <w:color w:val="0033CC"/>
          </w:rPr>
          <w:t xml:space="preserve">ancer </w:t>
        </w:r>
      </w:ins>
      <w:ins w:id="1462" w:author="Razavi, Pedram/Medicine" w:date="2019-06-14T13:42:00Z">
        <w:r>
          <w:rPr>
            <w:rFonts w:ascii="Arial" w:eastAsia="Arial" w:hAnsi="Arial" w:cs="Arial"/>
            <w:color w:val="0033CC"/>
          </w:rPr>
          <w:t xml:space="preserve">patients </w:t>
        </w:r>
      </w:ins>
      <w:ins w:id="1463" w:author="Razavi, Pedram/Medicine" w:date="2019-06-14T12:51:00Z">
        <w:r w:rsidR="006E0470">
          <w:rPr>
            <w:rFonts w:ascii="Arial" w:eastAsia="Arial" w:hAnsi="Arial" w:cs="Arial"/>
            <w:color w:val="0033CC"/>
          </w:rPr>
          <w:t>(p</w:t>
        </w:r>
        <w:r w:rsidR="006E0470">
          <w:rPr>
            <w:rFonts w:ascii="Arial" w:eastAsia="Arial" w:hAnsi="Arial" w:cs="Arial"/>
            <w:color w:val="0033CC"/>
            <w:vertAlign w:val="subscript"/>
          </w:rPr>
          <w:t>trend</w:t>
        </w:r>
        <w:r w:rsidR="006E0470">
          <w:rPr>
            <w:rFonts w:ascii="Arial" w:eastAsia="Arial" w:hAnsi="Arial" w:cs="Arial"/>
            <w:color w:val="0033CC"/>
          </w:rPr>
          <w:t xml:space="preserve">: </w:t>
        </w:r>
      </w:ins>
      <w:ins w:id="1464" w:author="Razavi, Pedram/Medicine" w:date="2019-06-14T13:42:00Z">
        <w:r>
          <w:rPr>
            <w:rFonts w:ascii="Arial" w:eastAsia="Arial" w:hAnsi="Arial" w:cs="Arial"/>
            <w:color w:val="0033CC"/>
          </w:rPr>
          <w:t xml:space="preserve"> 0.0001 and </w:t>
        </w:r>
      </w:ins>
      <w:ins w:id="1465" w:author="Razavi, Pedram/Medicine" w:date="2019-06-14T12:51:00Z">
        <w:r w:rsidR="006E0470">
          <w:rPr>
            <w:rFonts w:ascii="Arial" w:eastAsia="Arial" w:hAnsi="Arial" w:cs="Arial"/>
            <w:color w:val="0033CC"/>
          </w:rPr>
          <w:t>0.040</w:t>
        </w:r>
      </w:ins>
      <w:ins w:id="1466" w:author="Razavi, Pedram/Medicine" w:date="2019-06-14T13:42:00Z">
        <w:r>
          <w:rPr>
            <w:rFonts w:ascii="Arial" w:eastAsia="Arial" w:hAnsi="Arial" w:cs="Arial"/>
            <w:color w:val="0033CC"/>
          </w:rPr>
          <w:t>, respectively</w:t>
        </w:r>
      </w:ins>
      <w:ins w:id="1467" w:author="Razavi, Pedram/Medicine" w:date="2019-06-14T12:51:00Z">
        <w:r w:rsidR="006E0470">
          <w:rPr>
            <w:rFonts w:ascii="Arial" w:eastAsia="Arial" w:hAnsi="Arial" w:cs="Arial"/>
            <w:color w:val="0033CC"/>
          </w:rPr>
          <w:t>)</w:t>
        </w:r>
      </w:ins>
    </w:p>
    <w:p w14:paraId="65D3B7D0" w14:textId="77777777" w:rsidR="0039346E" w:rsidRDefault="0039346E">
      <w:pPr>
        <w:spacing w:after="0" w:line="240" w:lineRule="auto"/>
        <w:rPr>
          <w:ins w:id="1468" w:author="Razavi, Pedram/Medicine" w:date="2019-06-14T12:37:00Z"/>
          <w:rFonts w:ascii="Arial" w:eastAsia="Arial" w:hAnsi="Arial" w:cs="Arial"/>
          <w:color w:val="0033CC"/>
        </w:rPr>
        <w:pPrChange w:id="1469" w:author="Razavi, Pedram/Medicine" w:date="2019-06-16T15:04:00Z">
          <w:pPr>
            <w:spacing w:after="0" w:line="240" w:lineRule="auto"/>
            <w:jc w:val="both"/>
          </w:pPr>
        </w:pPrChange>
      </w:pPr>
    </w:p>
    <w:p w14:paraId="32A193E4" w14:textId="191D2662" w:rsidR="002822C5" w:rsidRPr="00F83E6A" w:rsidRDefault="002822C5">
      <w:pPr>
        <w:spacing w:after="0" w:line="240" w:lineRule="auto"/>
        <w:rPr>
          <w:ins w:id="1470" w:author="Razavi, Pedram/Medicine" w:date="2019-06-14T13:46:00Z"/>
          <w:rFonts w:ascii="Arial" w:eastAsia="Arial" w:hAnsi="Arial" w:cs="Arial"/>
          <w:color w:val="0033CC"/>
        </w:rPr>
        <w:pPrChange w:id="1471" w:author="Razavi, Pedram/Medicine" w:date="2019-06-16T15:04:00Z">
          <w:pPr>
            <w:spacing w:after="0" w:line="240" w:lineRule="auto"/>
            <w:jc w:val="both"/>
          </w:pPr>
        </w:pPrChange>
      </w:pPr>
      <w:ins w:id="1472" w:author="Razavi, Pedram/Medicine" w:date="2019-06-14T13:43:00Z">
        <w:r>
          <w:rPr>
            <w:rFonts w:ascii="Arial" w:eastAsia="Arial" w:hAnsi="Arial" w:cs="Arial"/>
            <w:color w:val="0033CC"/>
          </w:rPr>
          <w:t>The</w:t>
        </w:r>
      </w:ins>
      <w:ins w:id="1473" w:author="Razavi, Pedram/Medicine" w:date="2019-06-14T13:42:00Z">
        <w:r>
          <w:rPr>
            <w:rFonts w:ascii="Arial" w:eastAsia="Arial" w:hAnsi="Arial" w:cs="Arial"/>
            <w:color w:val="0033CC"/>
          </w:rPr>
          <w:t xml:space="preserve"> majority of the</w:t>
        </w:r>
      </w:ins>
      <w:ins w:id="1474" w:author="Razavi, Pedram/Medicine" w:date="2019-06-14T13:43:00Z">
        <w:r>
          <w:rPr>
            <w:rFonts w:ascii="Arial" w:eastAsia="Arial" w:hAnsi="Arial" w:cs="Arial"/>
            <w:color w:val="0033CC"/>
          </w:rPr>
          <w:t xml:space="preserve"> castration resistance</w:t>
        </w:r>
      </w:ins>
      <w:ins w:id="1475" w:author="Razavi, Pedram/Medicine" w:date="2019-06-14T13:42:00Z">
        <w:r>
          <w:rPr>
            <w:rFonts w:ascii="Arial" w:eastAsia="Arial" w:hAnsi="Arial" w:cs="Arial"/>
            <w:color w:val="0033CC"/>
          </w:rPr>
          <w:t xml:space="preserve"> prostate </w:t>
        </w:r>
      </w:ins>
      <w:ins w:id="1476" w:author="Razavi, Pedram/Medicine" w:date="2019-06-14T13:43:00Z">
        <w:r>
          <w:rPr>
            <w:rFonts w:ascii="Arial" w:eastAsia="Arial" w:hAnsi="Arial" w:cs="Arial"/>
            <w:color w:val="0033CC"/>
          </w:rPr>
          <w:t xml:space="preserve">cancer patients had extensive bone disease </w:t>
        </w:r>
      </w:ins>
      <w:ins w:id="1477" w:author="Razavi, Pedram/Medicine" w:date="2019-06-14T13:44:00Z">
        <w:r>
          <w:rPr>
            <w:rFonts w:ascii="Arial" w:eastAsia="Arial" w:hAnsi="Arial" w:cs="Arial"/>
            <w:color w:val="0033CC"/>
          </w:rPr>
          <w:t xml:space="preserve">and had undergone bone scans prior to enrolment in. the study. Therefore, </w:t>
        </w:r>
      </w:ins>
      <w:del w:id="1478" w:author="Razavi, Pedram/Medicine" w:date="2019-06-14T12:43:00Z">
        <w:r w:rsidR="00B4071F" w:rsidDel="006E0470">
          <w:rPr>
            <w:rFonts w:ascii="Arial" w:eastAsia="Arial" w:hAnsi="Arial" w:cs="Arial"/>
            <w:color w:val="0033CC"/>
          </w:rPr>
          <w:delText xml:space="preserve">The association of ctDNA fraction with disease burden measured as the number of metastatic sites is shown in Figure 2(e) of the manuscript. </w:delText>
        </w:r>
      </w:del>
      <w:moveFromRangeStart w:id="1479" w:author="Razavi, Pedram/Medicine" w:date="2019-06-14T12:42:00Z" w:name="move11408578"/>
      <w:moveFrom w:id="1480" w:author="Razavi, Pedram/Medicine" w:date="2019-06-14T12:42:00Z">
        <w:del w:id="1481" w:author="Razavi, Pedram/Medicine" w:date="2019-06-14T12:43:00Z">
          <w:r w:rsidR="00B4071F" w:rsidDel="006E0470">
            <w:rPr>
              <w:rFonts w:ascii="Arial" w:eastAsia="Arial" w:hAnsi="Arial" w:cs="Arial"/>
              <w:color w:val="0033CC"/>
            </w:rPr>
            <w:delText xml:space="preserve">The authors acknowledge that the number of metastatic sites is a crude measure of disease burden which may not fully capture underlying tumor biology e.g. the cumulative volume of metastases or distribution of anatomic sites. </w:delText>
          </w:r>
        </w:del>
      </w:moveFrom>
      <w:moveFromRangeEnd w:id="1479"/>
      <w:del w:id="1482" w:author="Razavi, Pedram/Medicine" w:date="2019-06-14T12:43:00Z">
        <w:r w:rsidR="00B4071F" w:rsidDel="006E0470">
          <w:rPr>
            <w:rFonts w:ascii="Arial" w:eastAsia="Arial" w:hAnsi="Arial" w:cs="Arial"/>
            <w:color w:val="0033CC"/>
          </w:rPr>
          <w:delText xml:space="preserve">Following the Reviewer’s suggestion, disease volume for breast and lung cancer patients was assessed …. </w:delText>
        </w:r>
      </w:del>
      <w:del w:id="1483" w:author="Razavi, Pedram/Medicine" w:date="2019-06-14T13:44:00Z">
        <w:r w:rsidR="00B4071F" w:rsidDel="002822C5">
          <w:rPr>
            <w:rFonts w:ascii="Arial" w:eastAsia="Arial" w:hAnsi="Arial" w:cs="Arial"/>
            <w:color w:val="0033CC"/>
          </w:rPr>
          <w:delText>In the case of prostate cancer patients,</w:delText>
        </w:r>
      </w:del>
      <w:ins w:id="1484" w:author="Razavi, Pedram/Medicine" w:date="2019-06-14T13:44:00Z">
        <w:r>
          <w:rPr>
            <w:rFonts w:ascii="Arial" w:eastAsia="Arial" w:hAnsi="Arial" w:cs="Arial"/>
            <w:color w:val="0033CC"/>
          </w:rPr>
          <w:t>we obtained the</w:t>
        </w:r>
      </w:ins>
      <w:r w:rsidR="00B4071F">
        <w:rPr>
          <w:rFonts w:ascii="Arial" w:eastAsia="Arial" w:hAnsi="Arial" w:cs="Arial"/>
          <w:color w:val="0033CC"/>
        </w:rPr>
        <w:t xml:space="preserve"> computer automated </w:t>
      </w:r>
      <w:r w:rsidR="00B4071F" w:rsidRPr="002822C5">
        <w:rPr>
          <w:rFonts w:ascii="Arial" w:eastAsia="Arial" w:hAnsi="Arial" w:cs="Arial"/>
          <w:color w:val="0033CC"/>
          <w:rPrChange w:id="1485" w:author="Razavi, Pedram/Medicine" w:date="2019-06-14T13:42:00Z">
            <w:rPr>
              <w:rFonts w:ascii="Arial" w:eastAsia="Arial" w:hAnsi="Arial" w:cs="Arial"/>
              <w:color w:val="0033CC"/>
              <w:u w:val="single"/>
            </w:rPr>
          </w:rPrChange>
        </w:rPr>
        <w:t>b</w:t>
      </w:r>
      <w:r w:rsidR="00B4071F" w:rsidRPr="00191549">
        <w:rPr>
          <w:rFonts w:ascii="Arial" w:eastAsia="Arial" w:hAnsi="Arial" w:cs="Arial"/>
          <w:color w:val="0033CC"/>
        </w:rPr>
        <w:t xml:space="preserve">one </w:t>
      </w:r>
      <w:r w:rsidR="00B4071F" w:rsidRPr="002822C5">
        <w:rPr>
          <w:rFonts w:ascii="Arial" w:eastAsia="Arial" w:hAnsi="Arial" w:cs="Arial"/>
          <w:color w:val="0033CC"/>
          <w:rPrChange w:id="1486" w:author="Razavi, Pedram/Medicine" w:date="2019-06-14T13:42:00Z">
            <w:rPr>
              <w:rFonts w:ascii="Arial" w:eastAsia="Arial" w:hAnsi="Arial" w:cs="Arial"/>
              <w:color w:val="0033CC"/>
              <w:u w:val="single"/>
            </w:rPr>
          </w:rPrChange>
        </w:rPr>
        <w:t>s</w:t>
      </w:r>
      <w:r w:rsidR="00B4071F" w:rsidRPr="00191549">
        <w:rPr>
          <w:rFonts w:ascii="Arial" w:eastAsia="Arial" w:hAnsi="Arial" w:cs="Arial"/>
          <w:color w:val="0033CC"/>
        </w:rPr>
        <w:t xml:space="preserve">can </w:t>
      </w:r>
      <w:r w:rsidR="00B4071F" w:rsidRPr="002822C5">
        <w:rPr>
          <w:rFonts w:ascii="Arial" w:eastAsia="Arial" w:hAnsi="Arial" w:cs="Arial"/>
          <w:color w:val="0033CC"/>
          <w:rPrChange w:id="1487" w:author="Razavi, Pedram/Medicine" w:date="2019-06-14T13:42:00Z">
            <w:rPr>
              <w:rFonts w:ascii="Arial" w:eastAsia="Arial" w:hAnsi="Arial" w:cs="Arial"/>
              <w:color w:val="0033CC"/>
              <w:u w:val="single"/>
            </w:rPr>
          </w:rPrChange>
        </w:rPr>
        <w:t>i</w:t>
      </w:r>
      <w:r w:rsidR="00B4071F" w:rsidRPr="00191549">
        <w:rPr>
          <w:rFonts w:ascii="Arial" w:eastAsia="Arial" w:hAnsi="Arial" w:cs="Arial"/>
          <w:color w:val="0033CC"/>
        </w:rPr>
        <w:t>ndex</w:t>
      </w:r>
      <w:r w:rsidR="00B4071F">
        <w:rPr>
          <w:rFonts w:ascii="Arial" w:eastAsia="Arial" w:hAnsi="Arial" w:cs="Arial"/>
          <w:color w:val="0033CC"/>
        </w:rPr>
        <w:t xml:space="preserve"> (BSI) </w:t>
      </w:r>
      <w:del w:id="1488" w:author="Razavi, Pedram/Medicine" w:date="2019-06-14T13:45:00Z">
        <w:r w:rsidR="00B4071F" w:rsidDel="002822C5">
          <w:rPr>
            <w:rFonts w:ascii="Arial" w:eastAsia="Arial" w:hAnsi="Arial" w:cs="Arial"/>
            <w:color w:val="0033CC"/>
          </w:rPr>
          <w:delText xml:space="preserve">was obtained </w:delText>
        </w:r>
      </w:del>
      <w:ins w:id="1489" w:author="Razavi, Pedram/Medicine" w:date="2019-06-14T12:44:00Z">
        <w:r w:rsidR="006E0470">
          <w:rPr>
            <w:rFonts w:ascii="Arial" w:eastAsia="Arial" w:hAnsi="Arial" w:cs="Arial"/>
            <w:color w:val="0033CC"/>
          </w:rPr>
          <w:t xml:space="preserve">as a proxy </w:t>
        </w:r>
      </w:ins>
      <w:ins w:id="1490" w:author="Razavi, Pedram/Medicine" w:date="2019-06-14T12:45:00Z">
        <w:r w:rsidR="006E0470">
          <w:rPr>
            <w:rFonts w:ascii="Arial" w:eastAsia="Arial" w:hAnsi="Arial" w:cs="Arial"/>
            <w:color w:val="0033CC"/>
          </w:rPr>
          <w:t xml:space="preserve">for </w:t>
        </w:r>
      </w:ins>
      <w:ins w:id="1491" w:author="Razavi, Pedram/Medicine" w:date="2019-06-14T13:45:00Z">
        <w:r>
          <w:rPr>
            <w:rFonts w:ascii="Arial" w:eastAsia="Arial" w:hAnsi="Arial" w:cs="Arial"/>
            <w:color w:val="0033CC"/>
          </w:rPr>
          <w:t xml:space="preserve">bone </w:t>
        </w:r>
      </w:ins>
      <w:ins w:id="1492" w:author="Razavi, Pedram/Medicine" w:date="2019-06-14T12:45:00Z">
        <w:r w:rsidR="006E0470">
          <w:rPr>
            <w:rFonts w:ascii="Arial" w:eastAsia="Arial" w:hAnsi="Arial" w:cs="Arial"/>
            <w:color w:val="0033CC"/>
          </w:rPr>
          <w:t>disease burden</w:t>
        </w:r>
      </w:ins>
      <w:ins w:id="1493" w:author="Razavi, Pedram/Medicine" w:date="2019-06-14T12:46:00Z">
        <w:r w:rsidR="006E0470">
          <w:rPr>
            <w:rFonts w:ascii="Arial" w:eastAsia="Arial" w:hAnsi="Arial" w:cs="Arial"/>
            <w:color w:val="0033CC"/>
          </w:rPr>
          <w:t xml:space="preserve"> and the </w:t>
        </w:r>
      </w:ins>
      <w:ins w:id="1494" w:author="Razavi, Pedram/Medicine" w:date="2019-06-14T13:45:00Z">
        <w:r>
          <w:rPr>
            <w:rFonts w:ascii="Arial" w:eastAsia="Arial" w:hAnsi="Arial" w:cs="Arial"/>
            <w:color w:val="0033CC"/>
          </w:rPr>
          <w:t xml:space="preserve">assessed the </w:t>
        </w:r>
      </w:ins>
      <w:ins w:id="1495" w:author="Razavi, Pedram/Medicine" w:date="2019-06-14T12:46:00Z">
        <w:r w:rsidR="006E0470">
          <w:rPr>
            <w:rFonts w:ascii="Arial" w:eastAsia="Arial" w:hAnsi="Arial" w:cs="Arial"/>
            <w:color w:val="0033CC"/>
          </w:rPr>
          <w:t xml:space="preserve">association between the BSI tertiles and </w:t>
        </w:r>
      </w:ins>
      <w:ins w:id="1496" w:author="Razavi, Pedram/Medicine" w:date="2019-06-14T12:47:00Z">
        <w:r w:rsidR="006E0470">
          <w:rPr>
            <w:rFonts w:ascii="Arial" w:eastAsia="Arial" w:hAnsi="Arial" w:cs="Arial"/>
            <w:color w:val="0033CC"/>
          </w:rPr>
          <w:t xml:space="preserve">ctDNA </w:t>
        </w:r>
      </w:ins>
      <w:ins w:id="1497" w:author="Razavi, Pedram/Medicine" w:date="2019-06-14T13:46:00Z">
        <w:r>
          <w:rPr>
            <w:rFonts w:ascii="Arial" w:eastAsia="Arial" w:hAnsi="Arial" w:cs="Arial"/>
            <w:color w:val="0033CC"/>
          </w:rPr>
          <w:t>fraction</w:t>
        </w:r>
      </w:ins>
      <w:ins w:id="1498" w:author="Razavi, Pedram/Medicine" w:date="2019-06-14T12:47:00Z">
        <w:r w:rsidR="006E0470">
          <w:rPr>
            <w:rFonts w:ascii="Arial" w:eastAsia="Arial" w:hAnsi="Arial" w:cs="Arial"/>
            <w:color w:val="0033CC"/>
          </w:rPr>
          <w:t xml:space="preserve"> (Figure </w:t>
        </w:r>
      </w:ins>
      <w:ins w:id="1499" w:author="Razavi, Pedram/Medicine" w:date="2019-06-14T13:45:00Z">
        <w:r>
          <w:rPr>
            <w:rFonts w:ascii="Arial" w:eastAsia="Arial" w:hAnsi="Arial" w:cs="Arial"/>
            <w:color w:val="0033CC"/>
          </w:rPr>
          <w:t>2x and below</w:t>
        </w:r>
      </w:ins>
      <w:ins w:id="1500" w:author="Razavi, Pedram/Medicine" w:date="2019-06-14T12:47:00Z">
        <w:r w:rsidR="006E0470">
          <w:rPr>
            <w:rFonts w:ascii="Arial" w:eastAsia="Arial" w:hAnsi="Arial" w:cs="Arial"/>
            <w:color w:val="0033CC"/>
          </w:rPr>
          <w:t xml:space="preserve">). For this analysis, </w:t>
        </w:r>
      </w:ins>
      <w:ins w:id="1501" w:author="Razavi, Pedram/Medicine" w:date="2019-06-14T12:45:00Z">
        <w:r w:rsidR="006E0470">
          <w:rPr>
            <w:rFonts w:ascii="Arial" w:eastAsia="Arial" w:hAnsi="Arial" w:cs="Arial"/>
            <w:color w:val="0033CC"/>
          </w:rPr>
          <w:t>the prostate cancer cases with no bone disease were excluded</w:t>
        </w:r>
      </w:ins>
      <w:ins w:id="1502" w:author="Razavi, Pedram/Medicine" w:date="2019-06-14T12:47:00Z">
        <w:r w:rsidR="006E0470">
          <w:rPr>
            <w:rFonts w:ascii="Arial" w:eastAsia="Arial" w:hAnsi="Arial" w:cs="Arial"/>
            <w:color w:val="0033CC"/>
          </w:rPr>
          <w:t xml:space="preserve">. </w:t>
        </w:r>
      </w:ins>
      <w:ins w:id="1503" w:author="Razavi, Pedram/Medicine" w:date="2019-06-14T13:46:00Z">
        <w:r>
          <w:rPr>
            <w:rFonts w:ascii="Arial" w:eastAsia="Arial" w:hAnsi="Arial" w:cs="Arial"/>
            <w:color w:val="0033CC"/>
          </w:rPr>
          <w:t>Our analysis revealed a significant association between BSI and ctDNA faction (p</w:t>
        </w:r>
        <w:r>
          <w:rPr>
            <w:rFonts w:ascii="Arial" w:eastAsia="Arial" w:hAnsi="Arial" w:cs="Arial"/>
            <w:color w:val="0033CC"/>
            <w:vertAlign w:val="subscript"/>
          </w:rPr>
          <w:t>trend</w:t>
        </w:r>
        <w:r>
          <w:rPr>
            <w:rFonts w:ascii="Arial" w:eastAsia="Arial" w:hAnsi="Arial" w:cs="Arial"/>
            <w:color w:val="0033CC"/>
          </w:rPr>
          <w:t>:  0.023)</w:t>
        </w:r>
      </w:ins>
    </w:p>
    <w:p w14:paraId="6ACE8019" w14:textId="1D21BECE" w:rsidR="006E0470" w:rsidRDefault="006E0470">
      <w:pPr>
        <w:spacing w:after="0" w:line="240" w:lineRule="auto"/>
        <w:rPr>
          <w:ins w:id="1504" w:author="Razavi, Pedram/Medicine" w:date="2019-06-14T12:45:00Z"/>
          <w:rFonts w:ascii="Arial" w:eastAsia="Arial" w:hAnsi="Arial" w:cs="Arial"/>
          <w:color w:val="0033CC"/>
        </w:rPr>
        <w:pPrChange w:id="1505" w:author="Razavi, Pedram/Medicine" w:date="2019-06-16T15:04:00Z">
          <w:pPr>
            <w:spacing w:after="0" w:line="240" w:lineRule="auto"/>
            <w:jc w:val="both"/>
          </w:pPr>
        </w:pPrChange>
      </w:pPr>
    </w:p>
    <w:p w14:paraId="3BAE3657" w14:textId="77777777" w:rsidR="006E0470" w:rsidRDefault="006E0470">
      <w:pPr>
        <w:spacing w:after="0" w:line="240" w:lineRule="auto"/>
        <w:rPr>
          <w:ins w:id="1506" w:author="Razavi, Pedram/Medicine" w:date="2019-06-14T12:45:00Z"/>
          <w:rFonts w:ascii="Arial" w:eastAsia="Arial" w:hAnsi="Arial" w:cs="Arial"/>
          <w:color w:val="0033CC"/>
        </w:rPr>
        <w:pPrChange w:id="1507" w:author="Razavi, Pedram/Medicine" w:date="2019-06-16T15:04:00Z">
          <w:pPr>
            <w:spacing w:after="0" w:line="240" w:lineRule="auto"/>
            <w:jc w:val="both"/>
          </w:pPr>
        </w:pPrChange>
      </w:pPr>
    </w:p>
    <w:p w14:paraId="1D2465DE" w14:textId="30FB5430" w:rsidR="00413E5F" w:rsidDel="006E0470" w:rsidRDefault="00B4071F">
      <w:pPr>
        <w:spacing w:after="0" w:line="240" w:lineRule="auto"/>
        <w:rPr>
          <w:del w:id="1508" w:author="Razavi, Pedram/Medicine" w:date="2019-06-14T12:52:00Z"/>
          <w:rFonts w:ascii="Arial" w:eastAsia="Arial" w:hAnsi="Arial" w:cs="Arial"/>
        </w:rPr>
        <w:pPrChange w:id="1509" w:author="Razavi, Pedram/Medicine" w:date="2019-06-16T15:04:00Z">
          <w:pPr>
            <w:spacing w:after="0" w:line="240" w:lineRule="auto"/>
            <w:jc w:val="both"/>
          </w:pPr>
        </w:pPrChange>
      </w:pPr>
      <w:del w:id="1510" w:author="Razavi, Pedram/Medicine" w:date="2019-06-14T12:52:00Z">
        <w:r w:rsidDel="006E0470">
          <w:rPr>
            <w:rFonts w:ascii="Arial" w:eastAsia="Arial" w:hAnsi="Arial" w:cs="Arial"/>
            <w:color w:val="0033CC"/>
          </w:rPr>
          <w:delText>… The association of disease burden measured as disease volume in breast and lung and BSI in prostate cancers are shown in Figure 3(a)-(c) of this point-by-point reply.</w:delText>
        </w:r>
      </w:del>
    </w:p>
    <w:p w14:paraId="1864BBDC" w14:textId="5B45FCFE" w:rsidR="00413E5F" w:rsidRDefault="00B4071F">
      <w:pPr>
        <w:spacing w:after="0" w:line="240" w:lineRule="auto"/>
        <w:rPr>
          <w:rFonts w:ascii="Arial" w:eastAsia="Arial" w:hAnsi="Arial" w:cs="Arial"/>
        </w:rPr>
        <w:pPrChange w:id="1511" w:author="Razavi, Pedram/Medicine" w:date="2019-06-16T15:04:00Z">
          <w:pPr>
            <w:spacing w:after="0" w:line="240" w:lineRule="auto"/>
            <w:jc w:val="both"/>
          </w:pPr>
        </w:pPrChange>
      </w:pPr>
      <w:del w:id="1512" w:author="Razavi, Pedram/Medicine" w:date="2019-06-14T13:47:00Z">
        <w:r w:rsidDel="001F5DB3">
          <w:br w:type="page"/>
        </w:r>
      </w:del>
    </w:p>
    <w:p w14:paraId="6B87A1F7" w14:textId="77777777" w:rsidR="00413E5F" w:rsidRDefault="00B4071F">
      <w:pPr>
        <w:spacing w:after="0" w:line="240" w:lineRule="auto"/>
        <w:rPr>
          <w:rFonts w:ascii="Arial" w:eastAsia="Arial" w:hAnsi="Arial" w:cs="Arial"/>
          <w:b/>
          <w:color w:val="0033CC"/>
          <w:sz w:val="20"/>
          <w:szCs w:val="20"/>
        </w:rPr>
        <w:pPrChange w:id="1513" w:author="Razavi, Pedram/Medicine" w:date="2019-06-16T15:04:00Z">
          <w:pPr>
            <w:spacing w:after="0" w:line="240" w:lineRule="auto"/>
            <w:jc w:val="both"/>
          </w:pPr>
        </w:pPrChange>
      </w:pPr>
      <w:r>
        <w:rPr>
          <w:noProof/>
        </w:rPr>
        <w:drawing>
          <wp:anchor distT="114300" distB="114300" distL="114300" distR="114300" simplePos="0" relativeHeight="251660288" behindDoc="0" locked="0" layoutInCell="1" hidden="0" allowOverlap="1" wp14:anchorId="69E29238" wp14:editId="34105A64">
            <wp:simplePos x="0" y="0"/>
            <wp:positionH relativeFrom="column">
              <wp:posOffset>1</wp:posOffset>
            </wp:positionH>
            <wp:positionV relativeFrom="paragraph">
              <wp:posOffset>114300</wp:posOffset>
            </wp:positionV>
            <wp:extent cx="5943600" cy="2095027"/>
            <wp:effectExtent l="0" t="0" r="0" b="0"/>
            <wp:wrapTopAndBottom distT="114300" distB="11430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943600" cy="2095027"/>
                    </a:xfrm>
                    <a:prstGeom prst="rect">
                      <a:avLst/>
                    </a:prstGeom>
                    <a:ln/>
                  </pic:spPr>
                </pic:pic>
              </a:graphicData>
            </a:graphic>
          </wp:anchor>
        </w:drawing>
      </w:r>
    </w:p>
    <w:p w14:paraId="4D5D5FAA" w14:textId="77777777" w:rsidR="00413E5F" w:rsidRDefault="00B4071F">
      <w:pPr>
        <w:spacing w:after="0" w:line="240" w:lineRule="auto"/>
        <w:rPr>
          <w:rFonts w:ascii="Arial" w:eastAsia="Arial" w:hAnsi="Arial" w:cs="Arial"/>
          <w:color w:val="0033CC"/>
          <w:sz w:val="20"/>
          <w:szCs w:val="20"/>
        </w:rPr>
        <w:pPrChange w:id="1514" w:author="Razavi, Pedram/Medicine" w:date="2019-06-16T15:04:00Z">
          <w:pPr>
            <w:spacing w:after="0" w:line="240" w:lineRule="auto"/>
            <w:jc w:val="both"/>
          </w:pPr>
        </w:pPrChange>
      </w:pPr>
      <w:r>
        <w:rPr>
          <w:rFonts w:ascii="Arial" w:eastAsia="Arial" w:hAnsi="Arial" w:cs="Arial"/>
          <w:b/>
          <w:color w:val="0033CC"/>
          <w:sz w:val="20"/>
          <w:szCs w:val="20"/>
        </w:rPr>
        <w:t>Figure 3: Association of disease burden and ctDNA fraction.</w:t>
      </w:r>
      <w:r>
        <w:rPr>
          <w:rFonts w:ascii="Arial" w:eastAsia="Arial" w:hAnsi="Arial" w:cs="Arial"/>
          <w:color w:val="0033CC"/>
          <w:sz w:val="20"/>
          <w:szCs w:val="20"/>
        </w:rPr>
        <w:t xml:space="preserve"> ctDNA fraction estimates (</w:t>
      </w:r>
      <w:r>
        <w:rPr>
          <w:rFonts w:ascii="Arial" w:eastAsia="Arial" w:hAnsi="Arial" w:cs="Arial"/>
          <w:i/>
          <w:color w:val="0033CC"/>
          <w:sz w:val="20"/>
          <w:szCs w:val="20"/>
        </w:rPr>
        <w:t>y-</w:t>
      </w:r>
      <w:r>
        <w:rPr>
          <w:rFonts w:ascii="Arial" w:eastAsia="Arial" w:hAnsi="Arial" w:cs="Arial"/>
          <w:color w:val="0033CC"/>
          <w:sz w:val="20"/>
          <w:szCs w:val="20"/>
        </w:rPr>
        <w:t>axis) as a function of disease burden (</w:t>
      </w:r>
      <w:r>
        <w:rPr>
          <w:rFonts w:ascii="Arial" w:eastAsia="Arial" w:hAnsi="Arial" w:cs="Arial"/>
          <w:i/>
          <w:color w:val="0033CC"/>
          <w:sz w:val="20"/>
          <w:szCs w:val="20"/>
        </w:rPr>
        <w:t>x-</w:t>
      </w:r>
      <w:r>
        <w:rPr>
          <w:rFonts w:ascii="Arial" w:eastAsia="Arial" w:hAnsi="Arial" w:cs="Arial"/>
          <w:color w:val="0033CC"/>
          <w:sz w:val="20"/>
          <w:szCs w:val="20"/>
        </w:rPr>
        <w:t>axis) for (a) breast, (b) lung and (c) prostate cancers. In (a) to (c), disease volume and bone scan index are grouped by tertitles and p-values were obtained using a one-sided Jonckheere-Terpstra test for increasing ctDNA fraction. In (a) and (b), triangles indicate patients from whom some distant metastases could not be measured and were not included in the volumetric assessment.</w:t>
      </w:r>
    </w:p>
    <w:p w14:paraId="122BDBFF" w14:textId="77777777" w:rsidR="00413E5F" w:rsidRDefault="00B4071F">
      <w:pPr>
        <w:spacing w:after="0" w:line="240" w:lineRule="auto"/>
        <w:rPr>
          <w:rFonts w:ascii="Arial" w:eastAsia="Arial" w:hAnsi="Arial" w:cs="Arial"/>
        </w:rPr>
        <w:pPrChange w:id="1515" w:author="Razavi, Pedram/Medicine" w:date="2019-06-16T15:04:00Z">
          <w:pPr>
            <w:spacing w:after="0" w:line="240" w:lineRule="auto"/>
            <w:jc w:val="both"/>
          </w:pPr>
        </w:pPrChange>
      </w:pPr>
      <w:r>
        <w:br w:type="page"/>
      </w:r>
    </w:p>
    <w:p w14:paraId="37A373F1" w14:textId="77777777" w:rsidR="00413E5F" w:rsidRDefault="00B4071F">
      <w:pPr>
        <w:spacing w:after="0" w:line="240" w:lineRule="auto"/>
        <w:rPr>
          <w:rFonts w:ascii="Arial" w:eastAsia="Arial" w:hAnsi="Arial" w:cs="Arial"/>
        </w:rPr>
        <w:pPrChange w:id="1516" w:author="Razavi, Pedram/Medicine" w:date="2019-06-16T15:04:00Z">
          <w:pPr>
            <w:spacing w:after="0" w:line="240" w:lineRule="auto"/>
            <w:jc w:val="both"/>
          </w:pPr>
        </w:pPrChange>
      </w:pPr>
      <w:r>
        <w:rPr>
          <w:rFonts w:ascii="Arial" w:eastAsia="Arial" w:hAnsi="Arial" w:cs="Arial"/>
        </w:rPr>
        <w:lastRenderedPageBreak/>
        <w:t>5. Figure 3 depicts the relationship between inferred TMB from ctDNA and tumour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tumour mutational burden, MSI, and mutational signatures is interesting as an assessment of the ctDNA detection method but it is not clear that in the scope of this work as it does not ‘reveal the sources of plasma circulating cfDNA’ nor does it quantitate the accuracy of the method.</w:t>
      </w:r>
    </w:p>
    <w:p w14:paraId="14A3C822" w14:textId="77777777" w:rsidR="00413E5F" w:rsidRDefault="00413E5F">
      <w:pPr>
        <w:spacing w:after="0" w:line="240" w:lineRule="auto"/>
        <w:rPr>
          <w:rFonts w:ascii="Arial" w:eastAsia="Arial" w:hAnsi="Arial" w:cs="Arial"/>
        </w:rPr>
        <w:pPrChange w:id="1517" w:author="Razavi, Pedram/Medicine" w:date="2019-06-16T15:04:00Z">
          <w:pPr>
            <w:spacing w:after="0" w:line="240" w:lineRule="auto"/>
            <w:jc w:val="both"/>
          </w:pPr>
        </w:pPrChange>
      </w:pPr>
    </w:p>
    <w:p w14:paraId="6A41832F" w14:textId="77777777" w:rsidR="00413E5F" w:rsidRDefault="00B4071F">
      <w:pPr>
        <w:spacing w:after="0" w:line="240" w:lineRule="auto"/>
        <w:rPr>
          <w:rFonts w:ascii="Arial" w:eastAsia="Arial" w:hAnsi="Arial" w:cs="Arial"/>
          <w:color w:val="0033CC"/>
        </w:rPr>
        <w:pPrChange w:id="1518" w:author="Razavi, Pedram/Medicine" w:date="2019-06-16T15:04:00Z">
          <w:pPr>
            <w:spacing w:after="0" w:line="240" w:lineRule="auto"/>
            <w:jc w:val="both"/>
          </w:pPr>
        </w:pPrChange>
      </w:pPr>
      <w:commentRangeStart w:id="1519"/>
      <w:r>
        <w:rPr>
          <w:rFonts w:ascii="Arial" w:eastAsia="Arial" w:hAnsi="Arial" w:cs="Arial"/>
          <w:color w:val="0033CC"/>
        </w:rPr>
        <w:t>Authors:</w:t>
      </w:r>
      <w:commentRangeEnd w:id="1519"/>
      <w:r>
        <w:commentReference w:id="1519"/>
      </w:r>
    </w:p>
    <w:p w14:paraId="6E52A32C" w14:textId="77777777" w:rsidR="00413E5F" w:rsidRDefault="00413E5F">
      <w:pPr>
        <w:spacing w:after="0" w:line="240" w:lineRule="auto"/>
        <w:rPr>
          <w:rFonts w:ascii="Arial" w:eastAsia="Arial" w:hAnsi="Arial" w:cs="Arial"/>
        </w:rPr>
        <w:pPrChange w:id="1520" w:author="Razavi, Pedram/Medicine" w:date="2019-06-16T15:04:00Z">
          <w:pPr>
            <w:spacing w:after="0" w:line="240" w:lineRule="auto"/>
            <w:jc w:val="both"/>
          </w:pPr>
        </w:pPrChange>
      </w:pPr>
    </w:p>
    <w:p w14:paraId="734ACDE9" w14:textId="77777777" w:rsidR="00413E5F" w:rsidRDefault="00B4071F">
      <w:pPr>
        <w:spacing w:after="0" w:line="240" w:lineRule="auto"/>
        <w:rPr>
          <w:rFonts w:ascii="Arial" w:eastAsia="Arial" w:hAnsi="Arial" w:cs="Arial"/>
        </w:rPr>
        <w:pPrChange w:id="1521" w:author="Razavi, Pedram/Medicine" w:date="2019-06-16T15:04:00Z">
          <w:pPr>
            <w:spacing w:after="0" w:line="240" w:lineRule="auto"/>
            <w:jc w:val="both"/>
          </w:pPr>
        </w:pPrChange>
      </w:pPr>
      <w:r>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Default="00413E5F">
      <w:pPr>
        <w:spacing w:after="0" w:line="240" w:lineRule="auto"/>
        <w:rPr>
          <w:rFonts w:ascii="Arial" w:eastAsia="Arial" w:hAnsi="Arial" w:cs="Arial"/>
          <w:color w:val="0033CC"/>
        </w:rPr>
        <w:pPrChange w:id="1522" w:author="Razavi, Pedram/Medicine" w:date="2019-06-16T15:04:00Z">
          <w:pPr>
            <w:spacing w:after="0" w:line="240" w:lineRule="auto"/>
            <w:jc w:val="both"/>
          </w:pPr>
        </w:pPrChange>
      </w:pPr>
    </w:p>
    <w:p w14:paraId="1042C90F" w14:textId="7D4920C2" w:rsidR="00EC0A39" w:rsidRDefault="00B4071F">
      <w:pPr>
        <w:spacing w:after="0" w:line="240" w:lineRule="auto"/>
        <w:rPr>
          <w:ins w:id="1523" w:author="Razavi, Pedram/Medicine" w:date="2019-06-15T11:38:00Z"/>
          <w:rFonts w:ascii="Arial" w:eastAsia="Arial" w:hAnsi="Arial" w:cs="Arial"/>
          <w:color w:val="0033CC"/>
        </w:rPr>
        <w:pPrChange w:id="1524" w:author="Razavi, Pedram/Medicine" w:date="2019-06-16T15:04:00Z">
          <w:pPr>
            <w:spacing w:after="0" w:line="240" w:lineRule="auto"/>
            <w:jc w:val="both"/>
          </w:pPr>
        </w:pPrChange>
      </w:pPr>
      <w:commentRangeStart w:id="1525"/>
      <w:r>
        <w:rPr>
          <w:rFonts w:ascii="Arial" w:eastAsia="Arial" w:hAnsi="Arial" w:cs="Arial"/>
          <w:color w:val="0033CC"/>
        </w:rPr>
        <w:t>Authors:</w:t>
      </w:r>
      <w:commentRangeEnd w:id="1525"/>
      <w:r>
        <w:commentReference w:id="1525"/>
      </w:r>
      <w:r>
        <w:rPr>
          <w:rFonts w:ascii="Arial" w:eastAsia="Arial" w:hAnsi="Arial" w:cs="Arial"/>
          <w:color w:val="0033CC"/>
        </w:rPr>
        <w:t xml:space="preserve"> </w:t>
      </w:r>
      <w:ins w:id="1526" w:author="Razavi, Pedram/Medicine" w:date="2019-06-15T11:19:00Z">
        <w:r w:rsidR="00E26E90">
          <w:rPr>
            <w:rFonts w:ascii="Arial" w:eastAsia="Arial" w:hAnsi="Arial" w:cs="Arial"/>
            <w:color w:val="0033CC"/>
          </w:rPr>
          <w:t xml:space="preserve">We would like to </w:t>
        </w:r>
      </w:ins>
      <w:ins w:id="1527" w:author="Razavi, Pedram/Medicine" w:date="2019-06-15T11:37:00Z">
        <w:r w:rsidR="00EC0A39">
          <w:rPr>
            <w:rFonts w:ascii="Arial" w:eastAsia="Arial" w:hAnsi="Arial" w:cs="Arial"/>
            <w:color w:val="0033CC"/>
          </w:rPr>
          <w:t xml:space="preserve">highlight a few important points </w:t>
        </w:r>
      </w:ins>
      <w:ins w:id="1528" w:author="Razavi, Pedram/Medicine" w:date="2019-06-15T11:38:00Z">
        <w:r w:rsidR="00EC0A39">
          <w:rPr>
            <w:rFonts w:ascii="Arial" w:eastAsia="Arial" w:hAnsi="Arial" w:cs="Arial"/>
            <w:color w:val="0033CC"/>
          </w:rPr>
          <w:t>distinguishing</w:t>
        </w:r>
      </w:ins>
      <w:ins w:id="1529" w:author="Razavi, Pedram/Medicine" w:date="2019-06-15T11:37:00Z">
        <w:r w:rsidR="00EC0A39">
          <w:rPr>
            <w:rFonts w:ascii="Arial" w:eastAsia="Arial" w:hAnsi="Arial" w:cs="Arial"/>
            <w:color w:val="0033CC"/>
          </w:rPr>
          <w:t xml:space="preserve"> our study from the st</w:t>
        </w:r>
      </w:ins>
      <w:ins w:id="1530" w:author="Razavi, Pedram/Medicine" w:date="2019-06-15T11:38:00Z">
        <w:r w:rsidR="00EC0A39">
          <w:rPr>
            <w:rFonts w:ascii="Arial" w:eastAsia="Arial" w:hAnsi="Arial" w:cs="Arial"/>
            <w:color w:val="0033CC"/>
          </w:rPr>
          <w:t>u</w:t>
        </w:r>
      </w:ins>
      <w:ins w:id="1531" w:author="Razavi, Pedram/Medicine" w:date="2019-06-15T11:37:00Z">
        <w:r w:rsidR="00EC0A39">
          <w:rPr>
            <w:rFonts w:ascii="Arial" w:eastAsia="Arial" w:hAnsi="Arial" w:cs="Arial"/>
            <w:color w:val="0033CC"/>
          </w:rPr>
          <w:t>dy by Liu et al</w:t>
        </w:r>
      </w:ins>
      <w:ins w:id="1532" w:author="Razavi, Pedram/Medicine" w:date="2019-06-15T11:38:00Z">
        <w:r w:rsidR="00EC0A39">
          <w:rPr>
            <w:rFonts w:ascii="Arial" w:eastAsia="Arial" w:hAnsi="Arial" w:cs="Arial"/>
            <w:color w:val="0033CC"/>
          </w:rPr>
          <w:t xml:space="preserve">. </w:t>
        </w:r>
      </w:ins>
    </w:p>
    <w:p w14:paraId="2FEC4174" w14:textId="77777777" w:rsidR="00EC0A39" w:rsidRDefault="00EC0A39">
      <w:pPr>
        <w:spacing w:after="0" w:line="240" w:lineRule="auto"/>
        <w:rPr>
          <w:ins w:id="1533" w:author="Razavi, Pedram/Medicine" w:date="2019-06-15T11:38:00Z"/>
          <w:rFonts w:ascii="Arial" w:eastAsia="Arial" w:hAnsi="Arial" w:cs="Arial"/>
          <w:color w:val="0033CC"/>
        </w:rPr>
        <w:pPrChange w:id="1534" w:author="Razavi, Pedram/Medicine" w:date="2019-06-16T15:04:00Z">
          <w:pPr>
            <w:spacing w:after="0" w:line="240" w:lineRule="auto"/>
            <w:jc w:val="both"/>
          </w:pPr>
        </w:pPrChange>
      </w:pPr>
    </w:p>
    <w:p w14:paraId="1690A4FA" w14:textId="0C13F004" w:rsidR="00EC0A39" w:rsidRPr="00EC0A39" w:rsidRDefault="00EC0A39">
      <w:pPr>
        <w:pStyle w:val="ListParagraph"/>
        <w:numPr>
          <w:ilvl w:val="0"/>
          <w:numId w:val="2"/>
        </w:numPr>
        <w:spacing w:after="0" w:line="240" w:lineRule="auto"/>
        <w:rPr>
          <w:ins w:id="1535" w:author="Razavi, Pedram/Medicine" w:date="2019-06-15T11:42:00Z"/>
          <w:rFonts w:ascii="Arial" w:eastAsia="Arial" w:hAnsi="Arial" w:cs="Arial"/>
          <w:color w:val="0033CC"/>
          <w:rPrChange w:id="1536" w:author="Razavi, Pedram/Medicine" w:date="2019-06-15T11:42:00Z">
            <w:rPr>
              <w:ins w:id="1537" w:author="Razavi, Pedram/Medicine" w:date="2019-06-15T11:42:00Z"/>
            </w:rPr>
          </w:rPrChange>
        </w:rPr>
        <w:pPrChange w:id="1538" w:author="Razavi, Pedram/Medicine" w:date="2019-06-16T15:04:00Z">
          <w:pPr>
            <w:spacing w:after="0" w:line="240" w:lineRule="auto"/>
            <w:jc w:val="both"/>
          </w:pPr>
        </w:pPrChange>
      </w:pPr>
      <w:ins w:id="1539" w:author="Razavi, Pedram/Medicine" w:date="2019-06-15T11:38:00Z">
        <w:r w:rsidRPr="00EC0A39">
          <w:rPr>
            <w:rFonts w:ascii="Arial" w:eastAsia="Arial" w:hAnsi="Arial" w:cs="Arial"/>
            <w:color w:val="0033CC"/>
            <w:rPrChange w:id="1540" w:author="Razavi, Pedram/Medicine" w:date="2019-06-15T11:42:00Z">
              <w:rPr/>
            </w:rPrChange>
          </w:rPr>
          <w:t>The study by Liu et al only included healthy individuals</w:t>
        </w:r>
      </w:ins>
      <w:ins w:id="1541" w:author="Razavi, Pedram/Medicine" w:date="2019-06-15T11:39:00Z">
        <w:r w:rsidRPr="00EC0A39">
          <w:rPr>
            <w:rFonts w:ascii="Arial" w:eastAsia="Arial" w:hAnsi="Arial" w:cs="Arial"/>
            <w:color w:val="0033CC"/>
            <w:rPrChange w:id="1542" w:author="Razavi, Pedram/Medicine" w:date="2019-06-15T11:42:00Z">
              <w:rPr/>
            </w:rPrChange>
          </w:rPr>
          <w:t xml:space="preserve">. </w:t>
        </w:r>
      </w:ins>
      <w:ins w:id="1543" w:author="Razavi, Pedram/Medicine" w:date="2019-06-15T11:40:00Z">
        <w:r w:rsidRPr="00EC0A39">
          <w:rPr>
            <w:rFonts w:ascii="Arial" w:eastAsia="Arial" w:hAnsi="Arial" w:cs="Arial"/>
            <w:color w:val="0033CC"/>
            <w:rPrChange w:id="1544" w:author="Razavi, Pedram/Medicine" w:date="2019-06-15T11:42:00Z">
              <w:rPr/>
            </w:rPrChange>
          </w:rPr>
          <w:t xml:space="preserve">The study showed that </w:t>
        </w:r>
      </w:ins>
      <w:ins w:id="1545" w:author="Razavi, Pedram/Medicine" w:date="2019-06-15T12:41:00Z">
        <w:r w:rsidR="00EB1585" w:rsidRPr="00191549">
          <w:rPr>
            <w:rFonts w:ascii="Arial" w:eastAsia="Arial" w:hAnsi="Arial" w:cs="Arial"/>
            <w:color w:val="0033CC"/>
          </w:rPr>
          <w:t>expectedly the</w:t>
        </w:r>
      </w:ins>
      <w:ins w:id="1546" w:author="Razavi, Pedram/Medicine" w:date="2019-06-15T11:39:00Z">
        <w:r w:rsidRPr="00EC0A39">
          <w:rPr>
            <w:rFonts w:ascii="Arial" w:eastAsia="Arial" w:hAnsi="Arial" w:cs="Arial"/>
            <w:color w:val="0033CC"/>
            <w:rPrChange w:id="1547" w:author="Razavi, Pedram/Medicine" w:date="2019-06-15T11:42:00Z">
              <w:rPr/>
            </w:rPrChange>
          </w:rPr>
          <w:t xml:space="preserve"> majority of the somatic mutations in </w:t>
        </w:r>
      </w:ins>
      <w:ins w:id="1548" w:author="Razavi, Pedram/Medicine" w:date="2019-06-15T11:40:00Z">
        <w:r w:rsidRPr="00EC0A39">
          <w:rPr>
            <w:rFonts w:ascii="Arial" w:eastAsia="Arial" w:hAnsi="Arial" w:cs="Arial"/>
            <w:color w:val="0033CC"/>
            <w:rPrChange w:id="1549" w:author="Razavi, Pedram/Medicine" w:date="2019-06-15T11:42:00Z">
              <w:rPr/>
            </w:rPrChange>
          </w:rPr>
          <w:t>plasma originated from CH</w:t>
        </w:r>
      </w:ins>
      <w:ins w:id="1550" w:author="Razavi, Pedram/Medicine" w:date="2019-06-15T11:41:00Z">
        <w:r w:rsidRPr="00EC0A39">
          <w:rPr>
            <w:rFonts w:ascii="Arial" w:eastAsia="Arial" w:hAnsi="Arial" w:cs="Arial"/>
            <w:color w:val="0033CC"/>
            <w:rPrChange w:id="1551" w:author="Razavi, Pedram/Medicine" w:date="2019-06-15T11:42:00Z">
              <w:rPr/>
            </w:rPrChange>
          </w:rPr>
          <w:t xml:space="preserve">. Our study, however, is the first to show the </w:t>
        </w:r>
      </w:ins>
      <w:ins w:id="1552" w:author="Razavi, Pedram/Medicine" w:date="2019-06-15T11:25:00Z">
        <w:r w:rsidR="00E26E90" w:rsidRPr="00EC0A39">
          <w:rPr>
            <w:rFonts w:ascii="Arial" w:eastAsia="Arial" w:hAnsi="Arial" w:cs="Arial"/>
            <w:color w:val="0033CC"/>
            <w:rPrChange w:id="1553" w:author="Razavi, Pedram/Medicine" w:date="2019-06-15T11:42:00Z">
              <w:rPr/>
            </w:rPrChange>
          </w:rPr>
          <w:t xml:space="preserve">large contribution of CH mutations </w:t>
        </w:r>
      </w:ins>
      <w:ins w:id="1554" w:author="Razavi, Pedram/Medicine" w:date="2019-06-15T11:41:00Z">
        <w:r w:rsidRPr="00EC0A39">
          <w:rPr>
            <w:rFonts w:ascii="Arial" w:eastAsia="Arial" w:hAnsi="Arial" w:cs="Arial"/>
            <w:color w:val="0033CC"/>
            <w:rPrChange w:id="1555" w:author="Razavi, Pedram/Medicine" w:date="2019-06-15T11:42:00Z">
              <w:rPr/>
            </w:rPrChange>
          </w:rPr>
          <w:t xml:space="preserve">to the cfDNA mutational burden </w:t>
        </w:r>
      </w:ins>
      <w:ins w:id="1556" w:author="Razavi, Pedram/Medicine" w:date="2019-06-15T11:25:00Z">
        <w:r w:rsidR="00E26E90" w:rsidRPr="00EC0A39">
          <w:rPr>
            <w:rFonts w:ascii="Arial" w:eastAsia="Arial" w:hAnsi="Arial" w:cs="Arial"/>
            <w:color w:val="0033CC"/>
            <w:rPrChange w:id="1557" w:author="Razavi, Pedram/Medicine" w:date="2019-06-15T11:42:00Z">
              <w:rPr/>
            </w:rPrChange>
          </w:rPr>
          <w:t>in</w:t>
        </w:r>
      </w:ins>
      <w:ins w:id="1558" w:author="Razavi, Pedram/Medicine" w:date="2019-06-15T11:37:00Z">
        <w:r w:rsidRPr="00EC0A39">
          <w:rPr>
            <w:rFonts w:ascii="Arial" w:eastAsia="Arial" w:hAnsi="Arial" w:cs="Arial"/>
            <w:color w:val="0033CC"/>
            <w:rPrChange w:id="1559" w:author="Razavi, Pedram/Medicine" w:date="2019-06-15T11:42:00Z">
              <w:rPr/>
            </w:rPrChange>
          </w:rPr>
          <w:t xml:space="preserve"> </w:t>
        </w:r>
      </w:ins>
      <w:ins w:id="1560" w:author="Razavi, Pedram/Medicine" w:date="2019-06-15T11:25:00Z">
        <w:r w:rsidR="00E26E90" w:rsidRPr="00EC0A39">
          <w:rPr>
            <w:rFonts w:ascii="Arial" w:eastAsia="Arial" w:hAnsi="Arial" w:cs="Arial"/>
            <w:color w:val="0033CC"/>
            <w:rPrChange w:id="1561" w:author="Razavi, Pedram/Medicine" w:date="2019-06-15T11:42:00Z">
              <w:rPr/>
            </w:rPrChange>
          </w:rPr>
          <w:t>cancer patients</w:t>
        </w:r>
      </w:ins>
      <w:ins w:id="1562" w:author="Razavi, Pedram/Medicine" w:date="2019-06-15T11:41:00Z">
        <w:r w:rsidRPr="00EC0A39">
          <w:rPr>
            <w:rFonts w:ascii="Arial" w:eastAsia="Arial" w:hAnsi="Arial" w:cs="Arial"/>
            <w:color w:val="0033CC"/>
            <w:rPrChange w:id="1563" w:author="Razavi, Pedram/Medicine" w:date="2019-06-15T11:42:00Z">
              <w:rPr/>
            </w:rPrChange>
          </w:rPr>
          <w:t xml:space="preserve">. </w:t>
        </w:r>
      </w:ins>
      <w:ins w:id="1564" w:author="Razavi, Pedram/Medicine" w:date="2019-06-15T12:42:00Z">
        <w:r w:rsidR="00EB1585">
          <w:rPr>
            <w:rFonts w:ascii="Arial" w:eastAsia="Arial" w:hAnsi="Arial" w:cs="Arial"/>
            <w:color w:val="0033CC"/>
          </w:rPr>
          <w:t xml:space="preserve">In the 114 non-hypermutators, more than 50% of the mutations identified in cfDNA were likely originated from </w:t>
        </w:r>
      </w:ins>
      <w:ins w:id="1565" w:author="Razavi, Pedram/Medicine" w:date="2019-06-15T12:43:00Z">
        <w:r w:rsidR="00EB1585">
          <w:rPr>
            <w:rFonts w:ascii="Arial" w:eastAsia="Arial" w:hAnsi="Arial" w:cs="Arial"/>
            <w:color w:val="0033CC"/>
          </w:rPr>
          <w:t>CH</w:t>
        </w:r>
      </w:ins>
      <w:ins w:id="1566" w:author="Razavi, Pedram/Medicine" w:date="2019-06-15T12:42:00Z">
        <w:r w:rsidR="00EB1585">
          <w:rPr>
            <w:rFonts w:ascii="Arial" w:eastAsia="Arial" w:hAnsi="Arial" w:cs="Arial"/>
            <w:color w:val="0033CC"/>
          </w:rPr>
          <w:t xml:space="preserve">. </w:t>
        </w:r>
      </w:ins>
    </w:p>
    <w:p w14:paraId="7BF65299" w14:textId="101C3C5C" w:rsidR="00EC0A39" w:rsidRPr="00EC0A39" w:rsidRDefault="00EC0A39">
      <w:pPr>
        <w:pStyle w:val="ListParagraph"/>
        <w:numPr>
          <w:ilvl w:val="0"/>
          <w:numId w:val="2"/>
        </w:numPr>
        <w:spacing w:after="0" w:line="240" w:lineRule="auto"/>
        <w:rPr>
          <w:ins w:id="1567" w:author="Razavi, Pedram/Medicine" w:date="2019-06-15T11:41:00Z"/>
          <w:rFonts w:ascii="Arial" w:eastAsia="Arial" w:hAnsi="Arial" w:cs="Arial"/>
          <w:color w:val="0033CC"/>
          <w:rPrChange w:id="1568" w:author="Razavi, Pedram/Medicine" w:date="2019-06-15T11:42:00Z">
            <w:rPr>
              <w:ins w:id="1569" w:author="Razavi, Pedram/Medicine" w:date="2019-06-15T11:41:00Z"/>
            </w:rPr>
          </w:rPrChange>
        </w:rPr>
        <w:pPrChange w:id="1570" w:author="Razavi, Pedram/Medicine" w:date="2019-06-16T15:04:00Z">
          <w:pPr>
            <w:spacing w:after="0" w:line="240" w:lineRule="auto"/>
            <w:jc w:val="both"/>
          </w:pPr>
        </w:pPrChange>
      </w:pPr>
      <w:ins w:id="1571" w:author="Razavi, Pedram/Medicine" w:date="2019-06-15T11:42:00Z">
        <w:r>
          <w:rPr>
            <w:rFonts w:ascii="Arial" w:eastAsia="Arial" w:hAnsi="Arial" w:cs="Arial"/>
            <w:color w:val="0033CC"/>
          </w:rPr>
          <w:t xml:space="preserve">Our study utilizes </w:t>
        </w:r>
      </w:ins>
      <w:ins w:id="1572" w:author="Razavi, Pedram/Medicine" w:date="2019-06-15T11:57:00Z">
        <w:r w:rsidR="00EC2943">
          <w:rPr>
            <w:rFonts w:ascii="Arial" w:eastAsia="Arial" w:hAnsi="Arial" w:cs="Arial"/>
            <w:color w:val="0033CC"/>
          </w:rPr>
          <w:t xml:space="preserve">the same sequencing </w:t>
        </w:r>
      </w:ins>
      <w:ins w:id="1573" w:author="Razavi, Pedram/Medicine" w:date="2019-06-15T12:43:00Z">
        <w:r w:rsidR="00EB1585">
          <w:rPr>
            <w:rFonts w:ascii="Arial" w:eastAsia="Arial" w:hAnsi="Arial" w:cs="Arial"/>
            <w:color w:val="0033CC"/>
          </w:rPr>
          <w:t>methodology</w:t>
        </w:r>
      </w:ins>
      <w:ins w:id="1574" w:author="Razavi, Pedram/Medicine" w:date="2019-06-15T11:57:00Z">
        <w:r w:rsidR="00EC2943">
          <w:rPr>
            <w:rFonts w:ascii="Arial" w:eastAsia="Arial" w:hAnsi="Arial" w:cs="Arial"/>
            <w:color w:val="0033CC"/>
          </w:rPr>
          <w:t xml:space="preserve"> as the cfDNA to </w:t>
        </w:r>
        <w:r w:rsidR="001C0ED6">
          <w:rPr>
            <w:rFonts w:ascii="Arial" w:eastAsia="Arial" w:hAnsi="Arial" w:cs="Arial"/>
            <w:color w:val="0033CC"/>
          </w:rPr>
          <w:t>sequ</w:t>
        </w:r>
      </w:ins>
      <w:ins w:id="1575" w:author="Razavi, Pedram/Medicine" w:date="2019-06-15T11:58:00Z">
        <w:r w:rsidR="001C0ED6">
          <w:rPr>
            <w:rFonts w:ascii="Arial" w:eastAsia="Arial" w:hAnsi="Arial" w:cs="Arial"/>
            <w:color w:val="0033CC"/>
          </w:rPr>
          <w:t>ence the WBC i.e. we utilized barcoding and target</w:t>
        </w:r>
      </w:ins>
      <w:ins w:id="1576" w:author="Razavi, Pedram/Medicine" w:date="2019-06-15T12:43:00Z">
        <w:r w:rsidR="00EB1585">
          <w:rPr>
            <w:rFonts w:ascii="Arial" w:eastAsia="Arial" w:hAnsi="Arial" w:cs="Arial"/>
            <w:color w:val="0033CC"/>
          </w:rPr>
          <w:t>ed</w:t>
        </w:r>
      </w:ins>
      <w:ins w:id="1577" w:author="Razavi, Pedram/Medicine" w:date="2019-06-15T11:58:00Z">
        <w:r w:rsidR="001C0ED6">
          <w:rPr>
            <w:rFonts w:ascii="Arial" w:eastAsia="Arial" w:hAnsi="Arial" w:cs="Arial"/>
            <w:color w:val="0033CC"/>
          </w:rPr>
          <w:t xml:space="preserve"> raw sequencing depth of &gt;50,000x for both cfDNA and WBCs</w:t>
        </w:r>
      </w:ins>
      <w:ins w:id="1578" w:author="Razavi, Pedram/Medicine" w:date="2019-06-15T12:48:00Z">
        <w:r w:rsidR="00EB1585">
          <w:rPr>
            <w:rFonts w:ascii="Arial" w:eastAsia="Arial" w:hAnsi="Arial" w:cs="Arial"/>
            <w:color w:val="0033CC"/>
          </w:rPr>
          <w:t xml:space="preserve"> (average raw sequencing depth for WBCs:</w:t>
        </w:r>
      </w:ins>
      <w:ins w:id="1579" w:author="Razavi, Pedram/Medicine" w:date="2019-06-15T12:49:00Z">
        <w:r w:rsidR="00EB1585">
          <w:rPr>
            <w:rFonts w:ascii="Arial" w:eastAsia="Arial" w:hAnsi="Arial" w:cs="Arial"/>
            <w:color w:val="0033CC"/>
          </w:rPr>
          <w:t>XX and cfDNA:XX)</w:t>
        </w:r>
      </w:ins>
      <w:ins w:id="1580" w:author="Razavi, Pedram/Medicine" w:date="2019-06-15T11:58:00Z">
        <w:r w:rsidR="001C0ED6">
          <w:rPr>
            <w:rFonts w:ascii="Arial" w:eastAsia="Arial" w:hAnsi="Arial" w:cs="Arial"/>
            <w:color w:val="0033CC"/>
          </w:rPr>
          <w:t>. This allow</w:t>
        </w:r>
      </w:ins>
      <w:ins w:id="1581" w:author="Razavi, Pedram/Medicine" w:date="2019-06-15T12:43:00Z">
        <w:r w:rsidR="00EB1585">
          <w:rPr>
            <w:rFonts w:ascii="Arial" w:eastAsia="Arial" w:hAnsi="Arial" w:cs="Arial"/>
            <w:color w:val="0033CC"/>
          </w:rPr>
          <w:t>ed</w:t>
        </w:r>
      </w:ins>
      <w:ins w:id="1582" w:author="Razavi, Pedram/Medicine" w:date="2019-06-15T11:58:00Z">
        <w:r w:rsidR="001C0ED6">
          <w:rPr>
            <w:rFonts w:ascii="Arial" w:eastAsia="Arial" w:hAnsi="Arial" w:cs="Arial"/>
            <w:color w:val="0033CC"/>
          </w:rPr>
          <w:t xml:space="preserve"> us to identify </w:t>
        </w:r>
      </w:ins>
      <w:ins w:id="1583" w:author="Razavi, Pedram/Medicine" w:date="2019-06-15T11:59:00Z">
        <w:r w:rsidR="001C0ED6">
          <w:rPr>
            <w:rFonts w:ascii="Arial" w:eastAsia="Arial" w:hAnsi="Arial" w:cs="Arial"/>
            <w:color w:val="0033CC"/>
          </w:rPr>
          <w:t xml:space="preserve">CH mutations </w:t>
        </w:r>
      </w:ins>
      <w:ins w:id="1584" w:author="Razavi, Pedram/Medicine" w:date="2019-06-15T12:43:00Z">
        <w:r w:rsidR="00EB1585">
          <w:rPr>
            <w:rFonts w:ascii="Arial" w:eastAsia="Arial" w:hAnsi="Arial" w:cs="Arial"/>
            <w:color w:val="0033CC"/>
          </w:rPr>
          <w:t>in much lower thresholds bioth in</w:t>
        </w:r>
      </w:ins>
      <w:ins w:id="1585" w:author="Razavi, Pedram/Medicine" w:date="2019-06-15T12:44:00Z">
        <w:r w:rsidR="00EB1585">
          <w:rPr>
            <w:rFonts w:ascii="Arial" w:eastAsia="Arial" w:hAnsi="Arial" w:cs="Arial"/>
            <w:color w:val="0033CC"/>
          </w:rPr>
          <w:t xml:space="preserve"> cfDNA and WBCs </w:t>
        </w:r>
      </w:ins>
      <w:ins w:id="1586" w:author="Razavi, Pedram/Medicine" w:date="2019-06-15T12:43:00Z">
        <w:r w:rsidR="00EB1585">
          <w:rPr>
            <w:rFonts w:ascii="Arial" w:eastAsia="Arial" w:hAnsi="Arial" w:cs="Arial"/>
            <w:color w:val="0033CC"/>
          </w:rPr>
          <w:t>as Liu et al</w:t>
        </w:r>
      </w:ins>
      <w:ins w:id="1587" w:author="Razavi, Pedram/Medicine" w:date="2019-06-15T12:44:00Z">
        <w:r w:rsidR="00EB1585">
          <w:rPr>
            <w:rFonts w:ascii="Arial" w:eastAsia="Arial" w:hAnsi="Arial" w:cs="Arial"/>
            <w:color w:val="0033CC"/>
          </w:rPr>
          <w:t xml:space="preserve">. In that study the WBCs were </w:t>
        </w:r>
      </w:ins>
      <w:ins w:id="1588" w:author="Razavi, Pedram/Medicine" w:date="2019-06-15T12:00:00Z">
        <w:r w:rsidR="001C0ED6">
          <w:rPr>
            <w:rFonts w:ascii="Arial" w:eastAsia="Arial" w:hAnsi="Arial" w:cs="Arial"/>
            <w:color w:val="0033CC"/>
          </w:rPr>
          <w:t xml:space="preserve">sequenced the </w:t>
        </w:r>
      </w:ins>
      <w:ins w:id="1589" w:author="Razavi, Pedram/Medicine" w:date="2019-06-15T12:44:00Z">
        <w:r w:rsidR="00EB1585">
          <w:rPr>
            <w:rFonts w:ascii="Arial" w:eastAsia="Arial" w:hAnsi="Arial" w:cs="Arial"/>
            <w:color w:val="0033CC"/>
          </w:rPr>
          <w:t xml:space="preserve">to </w:t>
        </w:r>
      </w:ins>
      <w:ins w:id="1590" w:author="Razavi, Pedram/Medicine" w:date="2019-06-15T12:00:00Z">
        <w:r w:rsidR="001C0ED6">
          <w:rPr>
            <w:rFonts w:ascii="Arial" w:eastAsia="Arial" w:hAnsi="Arial" w:cs="Arial"/>
            <w:color w:val="0033CC"/>
          </w:rPr>
          <w:t xml:space="preserve">a </w:t>
        </w:r>
      </w:ins>
      <w:ins w:id="1591" w:author="Razavi, Pedram/Medicine" w:date="2019-06-15T12:46:00Z">
        <w:r w:rsidR="00EB1585">
          <w:rPr>
            <w:rFonts w:ascii="Arial" w:eastAsia="Arial" w:hAnsi="Arial" w:cs="Arial"/>
            <w:color w:val="0033CC"/>
          </w:rPr>
          <w:t>mean</w:t>
        </w:r>
      </w:ins>
      <w:ins w:id="1592" w:author="Razavi, Pedram/Medicine" w:date="2019-06-15T12:00:00Z">
        <w:r w:rsidR="001C0ED6">
          <w:rPr>
            <w:rFonts w:ascii="Arial" w:eastAsia="Arial" w:hAnsi="Arial" w:cs="Arial"/>
            <w:color w:val="0033CC"/>
          </w:rPr>
          <w:t xml:space="preserve"> depth of </w:t>
        </w:r>
      </w:ins>
      <w:ins w:id="1593" w:author="Razavi, Pedram/Medicine" w:date="2019-06-15T12:46:00Z">
        <w:r w:rsidR="00EB1585">
          <w:rPr>
            <w:rFonts w:ascii="Arial" w:eastAsia="Arial" w:hAnsi="Arial" w:cs="Arial"/>
            <w:color w:val="0033CC"/>
          </w:rPr>
          <w:t xml:space="preserve">406x </w:t>
        </w:r>
      </w:ins>
      <w:ins w:id="1594" w:author="Razavi, Pedram/Medicine" w:date="2019-06-15T12:47:00Z">
        <w:r w:rsidR="00EB1585">
          <w:rPr>
            <w:rFonts w:ascii="Arial" w:eastAsia="Arial" w:hAnsi="Arial" w:cs="Arial"/>
            <w:color w:val="0033CC"/>
          </w:rPr>
          <w:t>resulting in a</w:t>
        </w:r>
      </w:ins>
      <w:ins w:id="1595" w:author="Razavi, Pedram/Medicine" w:date="2019-06-15T12:48:00Z">
        <w:r w:rsidR="00EB1585">
          <w:rPr>
            <w:rFonts w:ascii="Arial" w:eastAsia="Arial" w:hAnsi="Arial" w:cs="Arial"/>
            <w:color w:val="0033CC"/>
          </w:rPr>
          <w:t xml:space="preserve"> VAF detection threshold at least 10 times higher than our stuidy. </w:t>
        </w:r>
      </w:ins>
      <w:ins w:id="1596" w:author="Razavi, Pedram/Medicine" w:date="2019-06-15T12:47:00Z">
        <w:r w:rsidR="00EB1585">
          <w:rPr>
            <w:rFonts w:ascii="Arial" w:eastAsia="Arial" w:hAnsi="Arial" w:cs="Arial"/>
            <w:color w:val="0033CC"/>
          </w:rPr>
          <w:t xml:space="preserve"> </w:t>
        </w:r>
      </w:ins>
    </w:p>
    <w:p w14:paraId="163EA4D9" w14:textId="77777777" w:rsidR="00E26E90" w:rsidRDefault="00E26E90">
      <w:pPr>
        <w:spacing w:after="0" w:line="240" w:lineRule="auto"/>
        <w:rPr>
          <w:ins w:id="1597" w:author="Razavi, Pedram/Medicine" w:date="2019-06-15T11:20:00Z"/>
          <w:rFonts w:ascii="Arial" w:eastAsia="Arial" w:hAnsi="Arial" w:cs="Arial"/>
          <w:color w:val="0033CC"/>
        </w:rPr>
        <w:pPrChange w:id="1598" w:author="Razavi, Pedram/Medicine" w:date="2019-06-16T15:04:00Z">
          <w:pPr>
            <w:spacing w:after="0" w:line="240" w:lineRule="auto"/>
            <w:jc w:val="both"/>
          </w:pPr>
        </w:pPrChange>
      </w:pPr>
    </w:p>
    <w:p w14:paraId="48B0613C" w14:textId="0710937C" w:rsidR="00413E5F" w:rsidRDefault="00EB1585">
      <w:pPr>
        <w:spacing w:after="0" w:line="240" w:lineRule="auto"/>
        <w:rPr>
          <w:rFonts w:ascii="Arial" w:eastAsia="Arial" w:hAnsi="Arial" w:cs="Arial"/>
          <w:color w:val="0033CC"/>
        </w:rPr>
        <w:pPrChange w:id="1599" w:author="Razavi, Pedram/Medicine" w:date="2019-06-16T15:04:00Z">
          <w:pPr>
            <w:spacing w:after="0" w:line="240" w:lineRule="auto"/>
            <w:jc w:val="both"/>
          </w:pPr>
        </w:pPrChange>
      </w:pPr>
      <w:ins w:id="1600" w:author="Razavi, Pedram/Medicine" w:date="2019-06-15T12:49:00Z">
        <w:r>
          <w:rPr>
            <w:rFonts w:ascii="Arial" w:eastAsia="Arial" w:hAnsi="Arial" w:cs="Arial"/>
            <w:color w:val="0033CC"/>
          </w:rPr>
          <w:t xml:space="preserve">We appreciate the reviewers comments </w:t>
        </w:r>
      </w:ins>
      <w:ins w:id="1601" w:author="Razavi, Pedram/Medicine" w:date="2019-06-15T12:50:00Z">
        <w:r>
          <w:rPr>
            <w:rFonts w:ascii="Arial" w:eastAsia="Arial" w:hAnsi="Arial" w:cs="Arial"/>
            <w:color w:val="0033CC"/>
          </w:rPr>
          <w:t xml:space="preserve">regarding the </w:t>
        </w:r>
      </w:ins>
      <w:ins w:id="1602" w:author="Razavi, Pedram/Medicine" w:date="2019-06-15T12:51:00Z">
        <w:r>
          <w:rPr>
            <w:rFonts w:ascii="Arial" w:eastAsia="Arial" w:hAnsi="Arial" w:cs="Arial"/>
            <w:color w:val="0033CC"/>
          </w:rPr>
          <w:t xml:space="preserve">modeled cfDNA and WBC VAFs presented in </w:t>
        </w:r>
      </w:ins>
      <w:del w:id="1603" w:author="Razavi, Pedram/Medicine" w:date="2019-06-15T12:51:00Z">
        <w:r w:rsidR="00B4071F" w:rsidDel="001E69A9">
          <w:rPr>
            <w:rFonts w:ascii="Arial" w:eastAsia="Arial" w:hAnsi="Arial" w:cs="Arial"/>
            <w:color w:val="0033CC"/>
          </w:rPr>
          <w:delText xml:space="preserve">The scatter plots of VAFs in cfDNA and WBC shown </w:delText>
        </w:r>
      </w:del>
      <w:r w:rsidR="00B4071F">
        <w:rPr>
          <w:rFonts w:ascii="Arial" w:eastAsia="Arial" w:hAnsi="Arial" w:cs="Arial"/>
          <w:color w:val="0033CC"/>
        </w:rPr>
        <w:t>in Figure 4</w:t>
      </w:r>
      <w:del w:id="1604" w:author="Razavi, Pedram/Medicine" w:date="2019-06-15T12:51:00Z">
        <w:r w:rsidR="00B4071F" w:rsidDel="001E69A9">
          <w:rPr>
            <w:rFonts w:ascii="Arial" w:eastAsia="Arial" w:hAnsi="Arial" w:cs="Arial"/>
            <w:color w:val="0033CC"/>
          </w:rPr>
          <w:delText>(e</w:delText>
        </w:r>
      </w:del>
      <w:ins w:id="1605" w:author="Razavi, Pedram/Medicine" w:date="2019-06-15T12:52:00Z">
        <w:r w:rsidR="001E69A9">
          <w:rPr>
            <w:rFonts w:ascii="Arial" w:eastAsia="Arial" w:hAnsi="Arial" w:cs="Arial"/>
            <w:color w:val="0033CC"/>
          </w:rPr>
          <w:t>e</w:t>
        </w:r>
      </w:ins>
      <w:ins w:id="1606" w:author="Razavi, Pedram/Medicine" w:date="2019-06-15T12:54:00Z">
        <w:r w:rsidR="001E69A9">
          <w:rPr>
            <w:rFonts w:ascii="Arial" w:eastAsia="Arial" w:hAnsi="Arial" w:cs="Arial"/>
            <w:color w:val="0033CC"/>
          </w:rPr>
          <w:t xml:space="preserve"> and Figure </w:t>
        </w:r>
      </w:ins>
      <w:ins w:id="1607" w:author="Razavi, Pedram/Medicine" w:date="2019-06-15T12:55:00Z">
        <w:r w:rsidR="001E69A9">
          <w:rPr>
            <w:rFonts w:ascii="Arial" w:eastAsia="Arial" w:hAnsi="Arial" w:cs="Arial"/>
            <w:color w:val="0033CC"/>
          </w:rPr>
          <w:t>4a below</w:t>
        </w:r>
      </w:ins>
      <w:ins w:id="1608" w:author="Razavi, Pedram/Medicine" w:date="2019-06-15T12:53:00Z">
        <w:r w:rsidR="001E69A9">
          <w:rPr>
            <w:rFonts w:ascii="Arial" w:eastAsia="Arial" w:hAnsi="Arial" w:cs="Arial"/>
            <w:color w:val="0033CC"/>
          </w:rPr>
          <w:t xml:space="preserve">. This </w:t>
        </w:r>
      </w:ins>
      <w:del w:id="1609" w:author="Razavi, Pedram/Medicine" w:date="2019-06-15T12:52:00Z">
        <w:r w:rsidR="00B4071F" w:rsidDel="001E69A9">
          <w:rPr>
            <w:rFonts w:ascii="Arial" w:eastAsia="Arial" w:hAnsi="Arial" w:cs="Arial"/>
            <w:color w:val="0033CC"/>
          </w:rPr>
          <w:delText>)</w:delText>
        </w:r>
      </w:del>
      <w:del w:id="1610" w:author="Razavi, Pedram/Medicine" w:date="2019-06-15T12:54:00Z">
        <w:r w:rsidR="00B4071F" w:rsidDel="001E69A9">
          <w:rPr>
            <w:rFonts w:ascii="Arial" w:eastAsia="Arial" w:hAnsi="Arial" w:cs="Arial"/>
            <w:color w:val="0033CC"/>
          </w:rPr>
          <w:delText xml:space="preserve"> of the manuscript and </w:delText>
        </w:r>
      </w:del>
      <w:del w:id="1611" w:author="Razavi, Pedram/Medicine" w:date="2019-06-15T12:52:00Z">
        <w:r w:rsidR="00B4071F" w:rsidDel="001E69A9">
          <w:rPr>
            <w:rFonts w:ascii="Arial" w:eastAsia="Arial" w:hAnsi="Arial" w:cs="Arial"/>
            <w:color w:val="0033CC"/>
          </w:rPr>
          <w:delText xml:space="preserve">Figure 4(a) of this point-by-point reply display </w:delText>
        </w:r>
      </w:del>
      <w:r w:rsidR="00B4071F">
        <w:rPr>
          <w:rFonts w:ascii="Arial" w:eastAsia="Arial" w:hAnsi="Arial" w:cs="Arial"/>
          <w:color w:val="0033CC"/>
        </w:rPr>
        <w:t xml:space="preserve">modeled VAF </w:t>
      </w:r>
      <w:ins w:id="1612" w:author="Razavi, Pedram/Medicine" w:date="2019-06-15T12:54:00Z">
        <w:r w:rsidR="001E69A9">
          <w:rPr>
            <w:rFonts w:ascii="Arial" w:eastAsia="Arial" w:hAnsi="Arial" w:cs="Arial"/>
            <w:color w:val="0033CC"/>
          </w:rPr>
          <w:t xml:space="preserve">is obtained as </w:t>
        </w:r>
      </w:ins>
      <w:del w:id="1613" w:author="Razavi, Pedram/Medicine" w:date="2019-06-15T12:54:00Z">
        <w:r w:rsidR="00B4071F" w:rsidDel="001E69A9">
          <w:rPr>
            <w:rFonts w:ascii="Arial" w:eastAsia="Arial" w:hAnsi="Arial" w:cs="Arial"/>
            <w:color w:val="0033CC"/>
          </w:rPr>
          <w:delText xml:space="preserve">obtained as </w:delText>
        </w:r>
      </w:del>
      <w:r w:rsidR="00B4071F">
        <w:rPr>
          <w:rFonts w:ascii="Arial" w:eastAsia="Arial" w:hAnsi="Arial" w:cs="Arial"/>
          <w:color w:val="0033CC"/>
        </w:rPr>
        <w:t>the mean posterior estimate from the Bayesian hierarchical model after Markov chain Monte-Carlo resampling.</w:t>
      </w:r>
      <w:ins w:id="1614" w:author="Razavi, Pedram/Medicine" w:date="2019-06-15T12:55:00Z">
        <w:r w:rsidR="001E69A9">
          <w:rPr>
            <w:rFonts w:ascii="Arial" w:eastAsia="Arial" w:hAnsi="Arial" w:cs="Arial"/>
            <w:color w:val="0033CC"/>
          </w:rPr>
          <w:t xml:space="preserve"> We</w:t>
        </w:r>
      </w:ins>
      <w:ins w:id="1615" w:author="Razavi, Pedram/Medicine" w:date="2019-06-15T12:58:00Z">
        <w:r w:rsidR="001E69A9">
          <w:rPr>
            <w:rFonts w:ascii="Arial" w:eastAsia="Arial" w:hAnsi="Arial" w:cs="Arial"/>
            <w:color w:val="0033CC"/>
          </w:rPr>
          <w:t xml:space="preserve"> </w:t>
        </w:r>
      </w:ins>
      <w:ins w:id="1616" w:author="Razavi, Pedram/Medicine" w:date="2019-06-15T12:55:00Z">
        <w:r w:rsidR="001E69A9">
          <w:rPr>
            <w:rFonts w:ascii="Arial" w:eastAsia="Arial" w:hAnsi="Arial" w:cs="Arial"/>
            <w:color w:val="0033CC"/>
          </w:rPr>
          <w:t xml:space="preserve">now additionally present as Supplemental Figure X and </w:t>
        </w:r>
      </w:ins>
      <w:del w:id="1617" w:author="Razavi, Pedram/Medicine" w:date="2019-06-15T12:55:00Z">
        <w:r w:rsidR="00B4071F" w:rsidDel="001E69A9">
          <w:rPr>
            <w:rFonts w:ascii="Arial" w:eastAsia="Arial" w:hAnsi="Arial" w:cs="Arial"/>
            <w:color w:val="0033CC"/>
          </w:rPr>
          <w:delText xml:space="preserve"> </w:delText>
        </w:r>
      </w:del>
      <w:r w:rsidR="00B4071F">
        <w:rPr>
          <w:rFonts w:ascii="Arial" w:eastAsia="Arial" w:hAnsi="Arial" w:cs="Arial"/>
          <w:color w:val="0033CC"/>
        </w:rPr>
        <w:t>Figure</w:t>
      </w:r>
      <w:ins w:id="1618" w:author="Razavi, Pedram/Medicine" w:date="2019-06-15T12:55:00Z">
        <w:r w:rsidR="001E69A9">
          <w:rPr>
            <w:rFonts w:ascii="Arial" w:eastAsia="Arial" w:hAnsi="Arial" w:cs="Arial"/>
            <w:color w:val="0033CC"/>
          </w:rPr>
          <w:t xml:space="preserve">s </w:t>
        </w:r>
      </w:ins>
      <w:del w:id="1619" w:author="Razavi, Pedram/Medicine" w:date="2019-06-15T12:55:00Z">
        <w:r w:rsidR="00B4071F" w:rsidDel="001E69A9">
          <w:rPr>
            <w:rFonts w:ascii="Arial" w:eastAsia="Arial" w:hAnsi="Arial" w:cs="Arial"/>
            <w:color w:val="0033CC"/>
          </w:rPr>
          <w:delText xml:space="preserve"> 4(b)-(c)</w:delText>
        </w:r>
      </w:del>
      <w:ins w:id="1620" w:author="Razavi, Pedram/Medicine" w:date="2019-06-15T12:55:00Z">
        <w:r w:rsidR="001E69A9">
          <w:rPr>
            <w:rFonts w:ascii="Arial" w:eastAsia="Arial" w:hAnsi="Arial" w:cs="Arial"/>
            <w:color w:val="0033CC"/>
          </w:rPr>
          <w:t>4b</w:t>
        </w:r>
      </w:ins>
      <w:ins w:id="1621" w:author="Razavi, Pedram/Medicine" w:date="2019-06-15T12:56:00Z">
        <w:r w:rsidR="001E69A9">
          <w:rPr>
            <w:rFonts w:ascii="Arial" w:eastAsia="Arial" w:hAnsi="Arial" w:cs="Arial"/>
            <w:color w:val="0033CC"/>
          </w:rPr>
          <w:t xml:space="preserve">-4c below </w:t>
        </w:r>
      </w:ins>
      <w:del w:id="1622" w:author="Razavi, Pedram/Medicine" w:date="2019-06-15T12:56:00Z">
        <w:r w:rsidR="00B4071F" w:rsidDel="001E69A9">
          <w:rPr>
            <w:rFonts w:ascii="Arial" w:eastAsia="Arial" w:hAnsi="Arial" w:cs="Arial"/>
            <w:color w:val="0033CC"/>
          </w:rPr>
          <w:delText xml:space="preserve"> of this </w:delText>
        </w:r>
      </w:del>
      <w:del w:id="1623" w:author="Razavi, Pedram/Medicine" w:date="2019-06-15T11:19:00Z">
        <w:r w:rsidR="00B4071F" w:rsidDel="00985DDE">
          <w:rPr>
            <w:rFonts w:ascii="Arial" w:eastAsia="Arial" w:hAnsi="Arial" w:cs="Arial"/>
            <w:color w:val="0033CC"/>
          </w:rPr>
          <w:delText>point-by-point r</w:delText>
        </w:r>
      </w:del>
      <w:del w:id="1624" w:author="Razavi, Pedram/Medicine" w:date="2019-06-15T12:56:00Z">
        <w:r w:rsidR="00B4071F" w:rsidDel="001E69A9">
          <w:rPr>
            <w:rFonts w:ascii="Arial" w:eastAsia="Arial" w:hAnsi="Arial" w:cs="Arial"/>
            <w:color w:val="0033CC"/>
          </w:rPr>
          <w:delText>eply shows</w:delText>
        </w:r>
      </w:del>
      <w:ins w:id="1625" w:author="Razavi, Pedram/Medicine" w:date="2019-06-15T12:56:00Z">
        <w:r w:rsidR="001E69A9">
          <w:rPr>
            <w:rFonts w:ascii="Arial" w:eastAsia="Arial" w:hAnsi="Arial" w:cs="Arial"/>
            <w:color w:val="0033CC"/>
          </w:rPr>
          <w:t>the</w:t>
        </w:r>
      </w:ins>
      <w:r w:rsidR="00B4071F">
        <w:rPr>
          <w:rFonts w:ascii="Arial" w:eastAsia="Arial" w:hAnsi="Arial" w:cs="Arial"/>
          <w:color w:val="0033CC"/>
        </w:rPr>
        <w:t xml:space="preserve"> two alternative representations of this scatterplot where the VAFs are estimated from the raw pileup without </w:t>
      </w:r>
      <w:r w:rsidR="00B4071F">
        <w:rPr>
          <w:rFonts w:ascii="Arial" w:eastAsia="Arial" w:hAnsi="Arial" w:cs="Arial"/>
          <w:color w:val="0033CC"/>
          <w:u w:val="single"/>
        </w:rPr>
        <w:t>b</w:t>
      </w:r>
      <w:r w:rsidR="00B4071F">
        <w:rPr>
          <w:rFonts w:ascii="Arial" w:eastAsia="Arial" w:hAnsi="Arial" w:cs="Arial"/>
          <w:color w:val="0033CC"/>
        </w:rPr>
        <w:t xml:space="preserve">ase </w:t>
      </w:r>
      <w:r w:rsidR="00B4071F">
        <w:rPr>
          <w:rFonts w:ascii="Arial" w:eastAsia="Arial" w:hAnsi="Arial" w:cs="Arial"/>
          <w:color w:val="0033CC"/>
          <w:u w:val="single"/>
        </w:rPr>
        <w:t>a</w:t>
      </w:r>
      <w:r w:rsidR="00B4071F">
        <w:rPr>
          <w:rFonts w:ascii="Arial" w:eastAsia="Arial" w:hAnsi="Arial" w:cs="Arial"/>
          <w:color w:val="0033CC"/>
        </w:rPr>
        <w:t xml:space="preserve">lignment </w:t>
      </w:r>
      <w:r w:rsidR="00B4071F">
        <w:rPr>
          <w:rFonts w:ascii="Arial" w:eastAsia="Arial" w:hAnsi="Arial" w:cs="Arial"/>
          <w:color w:val="0033CC"/>
          <w:u w:val="single"/>
        </w:rPr>
        <w:t>q</w:t>
      </w:r>
      <w:r w:rsidR="00B4071F">
        <w:rPr>
          <w:rFonts w:ascii="Arial" w:eastAsia="Arial" w:hAnsi="Arial" w:cs="Arial"/>
          <w:color w:val="0033CC"/>
        </w:rPr>
        <w:t xml:space="preserve">uality (BAQ) filtering and </w:t>
      </w:r>
      <w:ins w:id="1626" w:author="Razavi, Pedram/Medicine" w:date="2019-06-15T12:57:00Z">
        <w:r w:rsidR="001E69A9">
          <w:rPr>
            <w:rFonts w:ascii="Arial" w:eastAsia="Arial" w:hAnsi="Arial" w:cs="Arial"/>
            <w:color w:val="0033CC"/>
          </w:rPr>
          <w:t xml:space="preserve">with or without </w:t>
        </w:r>
      </w:ins>
      <w:del w:id="1627" w:author="Razavi, Pedram/Medicine" w:date="2019-06-15T12:57:00Z">
        <w:r w:rsidR="00B4071F" w:rsidDel="001E69A9">
          <w:rPr>
            <w:rFonts w:ascii="Arial" w:eastAsia="Arial" w:hAnsi="Arial" w:cs="Arial"/>
            <w:color w:val="0033CC"/>
          </w:rPr>
          <w:delText>added</w:delText>
        </w:r>
      </w:del>
      <w:ins w:id="1628" w:author="Razavi, Pedram/Medicine" w:date="2019-06-15T12:57:00Z">
        <w:r w:rsidR="001E69A9">
          <w:rPr>
            <w:rFonts w:ascii="Arial" w:eastAsia="Arial" w:hAnsi="Arial" w:cs="Arial"/>
            <w:color w:val="0033CC"/>
          </w:rPr>
          <w:t>the</w:t>
        </w:r>
      </w:ins>
      <w:r w:rsidR="00B4071F">
        <w:rPr>
          <w:rFonts w:ascii="Arial" w:eastAsia="Arial" w:hAnsi="Arial" w:cs="Arial"/>
          <w:color w:val="0033CC"/>
        </w:rPr>
        <w:t xml:space="preserve"> pseudocounts. Whilst being more factual, raw VAFs without pseudocounts cannot be displayed accurately since variants detected in cfDNA with zero alternate allele count in WBC cannot be represented in a typical scatter plot with logarithmic axes. Similarly, whilst the raw VAFs with added pseudocounts is a possible alternative, the equivalent depiction using posterior estimates of VAF does not affect the interpretation of the underlying data and has the advantage of being part of the model rather than being transformed for display purposes. </w:t>
      </w:r>
    </w:p>
    <w:p w14:paraId="318F27BE" w14:textId="77777777" w:rsidR="00413E5F" w:rsidRDefault="00B4071F">
      <w:pPr>
        <w:spacing w:after="0" w:line="240" w:lineRule="auto"/>
        <w:rPr>
          <w:rFonts w:ascii="Arial" w:eastAsia="Arial" w:hAnsi="Arial" w:cs="Arial"/>
          <w:color w:val="0033CC"/>
        </w:rPr>
        <w:pPrChange w:id="1629" w:author="Razavi, Pedram/Medicine" w:date="2019-06-16T15:04:00Z">
          <w:pPr>
            <w:spacing w:after="0" w:line="240" w:lineRule="auto"/>
            <w:jc w:val="both"/>
          </w:pPr>
        </w:pPrChange>
      </w:pPr>
      <w:r>
        <w:br w:type="page"/>
      </w:r>
    </w:p>
    <w:p w14:paraId="5BF481E8" w14:textId="77777777" w:rsidR="00413E5F" w:rsidRDefault="00B4071F">
      <w:pPr>
        <w:spacing w:after="0" w:line="240" w:lineRule="auto"/>
        <w:rPr>
          <w:rFonts w:ascii="Arial" w:eastAsia="Arial" w:hAnsi="Arial" w:cs="Arial"/>
          <w:color w:val="0033CC"/>
        </w:rPr>
        <w:pPrChange w:id="1630" w:author="Razavi, Pedram/Medicine" w:date="2019-06-16T15:04:00Z">
          <w:pPr>
            <w:spacing w:after="0" w:line="240" w:lineRule="auto"/>
            <w:jc w:val="both"/>
          </w:pPr>
        </w:pPrChange>
      </w:pPr>
      <w:r>
        <w:rPr>
          <w:rFonts w:ascii="Arial" w:eastAsia="Arial" w:hAnsi="Arial" w:cs="Arial"/>
          <w:noProof/>
          <w:color w:val="0033CC"/>
        </w:rPr>
        <w:lastRenderedPageBreak/>
        <w:drawing>
          <wp:inline distT="114300" distB="114300" distL="114300" distR="114300" wp14:anchorId="72688551" wp14:editId="2ECF7035">
            <wp:extent cx="5943600" cy="2460621"/>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3"/>
                    <a:srcRect t="238" b="238"/>
                    <a:stretch>
                      <a:fillRect/>
                    </a:stretch>
                  </pic:blipFill>
                  <pic:spPr>
                    <a:xfrm>
                      <a:off x="0" y="0"/>
                      <a:ext cx="5943600" cy="2460621"/>
                    </a:xfrm>
                    <a:prstGeom prst="rect">
                      <a:avLst/>
                    </a:prstGeom>
                    <a:ln/>
                  </pic:spPr>
                </pic:pic>
              </a:graphicData>
            </a:graphic>
          </wp:inline>
        </w:drawing>
      </w:r>
    </w:p>
    <w:p w14:paraId="4E2891F9" w14:textId="77777777" w:rsidR="00413E5F" w:rsidRDefault="00413E5F">
      <w:pPr>
        <w:spacing w:after="0" w:line="240" w:lineRule="auto"/>
        <w:rPr>
          <w:rFonts w:ascii="Arial" w:eastAsia="Arial" w:hAnsi="Arial" w:cs="Arial"/>
          <w:color w:val="0033CC"/>
        </w:rPr>
        <w:pPrChange w:id="1631" w:author="Razavi, Pedram/Medicine" w:date="2019-06-16T15:04:00Z">
          <w:pPr>
            <w:spacing w:after="0" w:line="240" w:lineRule="auto"/>
            <w:jc w:val="both"/>
          </w:pPr>
        </w:pPrChange>
      </w:pPr>
    </w:p>
    <w:p w14:paraId="0574DE7E" w14:textId="77777777" w:rsidR="00413E5F" w:rsidRDefault="00B4071F">
      <w:pPr>
        <w:spacing w:after="0" w:line="240" w:lineRule="auto"/>
        <w:rPr>
          <w:rFonts w:ascii="Arial" w:eastAsia="Arial" w:hAnsi="Arial" w:cs="Arial"/>
          <w:color w:val="0033CC"/>
          <w:sz w:val="20"/>
          <w:szCs w:val="20"/>
        </w:rPr>
        <w:pPrChange w:id="1632" w:author="Razavi, Pedram/Medicine" w:date="2019-06-16T15:04:00Z">
          <w:pPr>
            <w:spacing w:after="0" w:line="240" w:lineRule="auto"/>
            <w:jc w:val="both"/>
          </w:pPr>
        </w:pPrChange>
      </w:pPr>
      <w:r>
        <w:rPr>
          <w:rFonts w:ascii="Arial" w:eastAsia="Arial" w:hAnsi="Arial" w:cs="Arial"/>
          <w:b/>
          <w:color w:val="0033CC"/>
          <w:sz w:val="20"/>
          <w:szCs w:val="20"/>
        </w:rPr>
        <w:t>Figure 4: Comparison of VAF of somatic mutations in cfDNA and WBC.</w:t>
      </w:r>
      <w:r>
        <w:rPr>
          <w:rFonts w:ascii="Arial" w:eastAsia="Arial" w:hAnsi="Arial" w:cs="Arial"/>
          <w:color w:val="0033CC"/>
          <w:sz w:val="20"/>
          <w:szCs w:val="20"/>
        </w:rPr>
        <w:t xml:space="preserve"> Comparison of VAF in cfDNA (</w:t>
      </w:r>
      <w:r>
        <w:rPr>
          <w:rFonts w:ascii="Arial" w:eastAsia="Arial" w:hAnsi="Arial" w:cs="Arial"/>
          <w:i/>
          <w:color w:val="0033CC"/>
          <w:sz w:val="20"/>
          <w:szCs w:val="20"/>
        </w:rPr>
        <w:t>x</w:t>
      </w:r>
      <w:r>
        <w:rPr>
          <w:rFonts w:ascii="Arial" w:eastAsia="Arial" w:hAnsi="Arial" w:cs="Arial"/>
          <w:color w:val="0033CC"/>
          <w:sz w:val="20"/>
          <w:szCs w:val="20"/>
        </w:rPr>
        <w:t>-axis) and genomic DNA isolated from WBC (</w:t>
      </w:r>
      <w:r>
        <w:rPr>
          <w:rFonts w:ascii="Arial" w:eastAsia="Arial" w:hAnsi="Arial" w:cs="Arial"/>
          <w:i/>
          <w:color w:val="0033CC"/>
          <w:sz w:val="20"/>
          <w:szCs w:val="20"/>
        </w:rPr>
        <w:t>y</w:t>
      </w:r>
      <w:r>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pseudocounts and (c) same as in (b) without pseudocounts. In all panels, the variant category i.e. Biopsy-matched, Biopsy-subthreshold, VUSo and WBC-matched are color coded and described in the corresponding legends. The diagonal line represents the line </w:t>
      </w:r>
      <w:r>
        <w:rPr>
          <w:rFonts w:ascii="Arial" w:eastAsia="Arial" w:hAnsi="Arial" w:cs="Arial"/>
          <w:i/>
          <w:color w:val="0033CC"/>
          <w:sz w:val="20"/>
          <w:szCs w:val="20"/>
        </w:rPr>
        <w:t>y = x</w:t>
      </w:r>
      <w:r>
        <w:rPr>
          <w:rFonts w:ascii="Arial" w:eastAsia="Arial" w:hAnsi="Arial" w:cs="Arial"/>
          <w:color w:val="0033CC"/>
          <w:sz w:val="20"/>
          <w:szCs w:val="20"/>
        </w:rPr>
        <w:t xml:space="preserve">. Panel (a) represents modeled VAF as displayed in Figure 4(e) of the manuscript. VAF based on pseudocounts displayed in panel (b) are obtained as </w:t>
      </w:r>
      <m:oMath>
        <m:r>
          <w:rPr>
            <w:rFonts w:ascii="Arial" w:eastAsia="Arial" w:hAnsi="Arial" w:cs="Arial"/>
            <w:color w:val="0033CC"/>
            <w:sz w:val="20"/>
            <w:szCs w:val="20"/>
          </w:rPr>
          <m:t>VAF = 100 × (AD + 2 ) / (DP + 4)</m:t>
        </m:r>
      </m:oMath>
      <w:r>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77777777" w:rsidR="00413E5F" w:rsidRDefault="00B4071F">
      <w:pPr>
        <w:spacing w:after="0" w:line="240" w:lineRule="auto"/>
        <w:rPr>
          <w:rFonts w:ascii="Arial" w:eastAsia="Arial" w:hAnsi="Arial" w:cs="Arial"/>
        </w:rPr>
        <w:pPrChange w:id="1633" w:author="Razavi, Pedram/Medicine" w:date="2019-06-16T15:04:00Z">
          <w:pPr>
            <w:spacing w:after="0" w:line="240" w:lineRule="auto"/>
            <w:jc w:val="both"/>
          </w:pPr>
        </w:pPrChange>
      </w:pPr>
      <w:r>
        <w:br w:type="page"/>
      </w:r>
    </w:p>
    <w:p w14:paraId="59A0690C" w14:textId="77777777" w:rsidR="00413E5F" w:rsidRDefault="00B4071F">
      <w:pPr>
        <w:spacing w:after="0" w:line="240" w:lineRule="auto"/>
        <w:rPr>
          <w:rFonts w:ascii="Arial" w:eastAsia="Arial" w:hAnsi="Arial" w:cs="Arial"/>
        </w:rPr>
        <w:pPrChange w:id="1634" w:author="Razavi, Pedram/Medicine" w:date="2019-06-16T15:04:00Z">
          <w:pPr>
            <w:spacing w:after="0" w:line="240" w:lineRule="auto"/>
            <w:jc w:val="both"/>
          </w:pPr>
        </w:pPrChange>
      </w:pPr>
      <w:r>
        <w:rPr>
          <w:rFonts w:ascii="Arial" w:eastAsia="Arial" w:hAnsi="Arial" w:cs="Arial"/>
        </w:rPr>
        <w:lastRenderedPageBreak/>
        <w:t>7. The patient enrolment flow suggests an unusually high rate of failure / rejection of subjects and/or specimens for a variety of reasons, which makes the current assay from GRAIL to seem an outlier when considering the rate of failures of similar assays from Guardant, PGDx, Foundation ACT, etc. This major discrepancy seems concerning and is poorly addressed.</w:t>
      </w:r>
    </w:p>
    <w:p w14:paraId="79EAE39F" w14:textId="77777777" w:rsidR="00413E5F" w:rsidRDefault="00413E5F">
      <w:pPr>
        <w:spacing w:after="0" w:line="240" w:lineRule="auto"/>
        <w:rPr>
          <w:rFonts w:ascii="Arial" w:eastAsia="Arial" w:hAnsi="Arial" w:cs="Arial"/>
          <w:color w:val="0033CC"/>
        </w:rPr>
        <w:pPrChange w:id="1635" w:author="Razavi, Pedram/Medicine" w:date="2019-06-16T15:04:00Z">
          <w:pPr>
            <w:spacing w:after="0" w:line="240" w:lineRule="auto"/>
            <w:jc w:val="both"/>
          </w:pPr>
        </w:pPrChange>
      </w:pPr>
    </w:p>
    <w:p w14:paraId="25C66AF0" w14:textId="5C43E08D" w:rsidR="001E69A9" w:rsidRDefault="00B4071F">
      <w:pPr>
        <w:spacing w:after="0" w:line="240" w:lineRule="auto"/>
        <w:rPr>
          <w:ins w:id="1636" w:author="Razavi, Pedram/Medicine" w:date="2019-06-15T13:00:00Z"/>
          <w:rFonts w:ascii="Arial" w:eastAsia="Arial" w:hAnsi="Arial" w:cs="Arial"/>
          <w:color w:val="0033CC"/>
        </w:rPr>
        <w:pPrChange w:id="1637" w:author="Razavi, Pedram/Medicine" w:date="2019-06-16T15:04:00Z">
          <w:pPr>
            <w:spacing w:after="0" w:line="240" w:lineRule="auto"/>
            <w:jc w:val="both"/>
          </w:pPr>
        </w:pPrChange>
      </w:pPr>
      <w:commentRangeStart w:id="1638"/>
      <w:r>
        <w:rPr>
          <w:rFonts w:ascii="Arial" w:eastAsia="Arial" w:hAnsi="Arial" w:cs="Arial"/>
          <w:color w:val="0033CC"/>
        </w:rPr>
        <w:t xml:space="preserve">Authors: </w:t>
      </w:r>
      <w:commentRangeEnd w:id="1638"/>
      <w:r w:rsidR="00191549">
        <w:rPr>
          <w:rStyle w:val="CommentReference"/>
        </w:rPr>
        <w:commentReference w:id="1638"/>
      </w:r>
      <w:ins w:id="1639" w:author="Razavi, Pedram/Medicine" w:date="2019-06-15T12:59:00Z">
        <w:r w:rsidR="001E69A9">
          <w:rPr>
            <w:rFonts w:ascii="Arial" w:eastAsia="Arial" w:hAnsi="Arial" w:cs="Arial"/>
            <w:color w:val="0033CC"/>
          </w:rPr>
          <w:t>We thank the reviewer for pointing out this iss</w:t>
        </w:r>
      </w:ins>
      <w:ins w:id="1640" w:author="Razavi, Pedram/Medicine" w:date="2019-06-15T13:00:00Z">
        <w:r w:rsidR="001E69A9">
          <w:rPr>
            <w:rFonts w:ascii="Arial" w:eastAsia="Arial" w:hAnsi="Arial" w:cs="Arial"/>
            <w:color w:val="0033CC"/>
          </w:rPr>
          <w:t>ue. We have previously</w:t>
        </w:r>
      </w:ins>
      <w:ins w:id="1641" w:author="Razavi, Pedram/Medicine" w:date="2019-06-15T13:02:00Z">
        <w:r w:rsidR="006669F5">
          <w:rPr>
            <w:rFonts w:ascii="Arial" w:eastAsia="Arial" w:hAnsi="Arial" w:cs="Arial"/>
            <w:color w:val="0033CC"/>
          </w:rPr>
          <w:t xml:space="preserve"> c</w:t>
        </w:r>
      </w:ins>
      <w:ins w:id="1642" w:author="Razavi, Pedram/Medicine" w:date="2019-06-15T13:01:00Z">
        <w:r w:rsidR="006669F5">
          <w:rPr>
            <w:rFonts w:ascii="Arial" w:eastAsia="Arial" w:hAnsi="Arial" w:cs="Arial"/>
            <w:color w:val="0033CC"/>
          </w:rPr>
          <w:t xml:space="preserve">ategorized any </w:t>
        </w:r>
      </w:ins>
    </w:p>
    <w:p w14:paraId="73B03E2C" w14:textId="77777777" w:rsidR="001E69A9" w:rsidRDefault="001E69A9">
      <w:pPr>
        <w:spacing w:after="0" w:line="240" w:lineRule="auto"/>
        <w:rPr>
          <w:ins w:id="1643" w:author="Razavi, Pedram/Medicine" w:date="2019-06-15T13:00:00Z"/>
          <w:rFonts w:ascii="Arial" w:eastAsia="Arial" w:hAnsi="Arial" w:cs="Arial"/>
          <w:color w:val="0033CC"/>
        </w:rPr>
        <w:pPrChange w:id="1644" w:author="Razavi, Pedram/Medicine" w:date="2019-06-16T15:04:00Z">
          <w:pPr>
            <w:spacing w:after="0" w:line="240" w:lineRule="auto"/>
            <w:jc w:val="both"/>
          </w:pPr>
        </w:pPrChange>
      </w:pPr>
    </w:p>
    <w:p w14:paraId="432B4B0A" w14:textId="5C7F9C7B" w:rsidR="00413E5F" w:rsidRDefault="00B4071F">
      <w:pPr>
        <w:spacing w:after="0" w:line="240" w:lineRule="auto"/>
        <w:rPr>
          <w:rFonts w:ascii="Arial" w:eastAsia="Arial" w:hAnsi="Arial" w:cs="Arial"/>
          <w:color w:val="0033CC"/>
        </w:rPr>
        <w:pPrChange w:id="1645" w:author="Razavi, Pedram/Medicine" w:date="2019-06-16T15:04:00Z">
          <w:pPr>
            <w:spacing w:after="0" w:line="240" w:lineRule="auto"/>
            <w:jc w:val="both"/>
          </w:pPr>
        </w:pPrChange>
      </w:pPr>
      <w:r>
        <w:rPr>
          <w:rFonts w:ascii="Arial" w:eastAsia="Arial" w:hAnsi="Arial" w:cs="Arial"/>
          <w:color w:val="0033CC"/>
        </w:rPr>
        <w:t xml:space="preserve">Tables 7-10 of this </w:t>
      </w:r>
      <w:del w:id="1646" w:author="Razavi, Pedram/Medicine" w:date="2019-06-16T15:31:00Z">
        <w:r w:rsidDel="005A4295">
          <w:rPr>
            <w:rFonts w:ascii="Arial" w:eastAsia="Arial" w:hAnsi="Arial" w:cs="Arial"/>
            <w:color w:val="0033CC"/>
          </w:rPr>
          <w:delText>point-by-point reply</w:delText>
        </w:r>
      </w:del>
      <w:ins w:id="1647"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provide a detailed breakdown of the patient enrollment and the reasons for exclusion. The corresponding CONSORT diagram is shown in Figure 5 of this </w:t>
      </w:r>
      <w:del w:id="1648" w:author="Razavi, Pedram/Medicine" w:date="2019-06-16T15:31:00Z">
        <w:r w:rsidDel="005A4295">
          <w:rPr>
            <w:rFonts w:ascii="Arial" w:eastAsia="Arial" w:hAnsi="Arial" w:cs="Arial"/>
            <w:color w:val="0033CC"/>
          </w:rPr>
          <w:delText>point-by-point reply</w:delText>
        </w:r>
      </w:del>
      <w:ins w:id="1649" w:author="Razavi, Pedram/Medicine" w:date="2019-06-16T15:31:00Z">
        <w:r w:rsidR="005A4295">
          <w:rPr>
            <w:rFonts w:ascii="Arial" w:eastAsia="Arial" w:hAnsi="Arial" w:cs="Arial"/>
            <w:color w:val="0033CC"/>
          </w:rPr>
          <w:t>response</w:t>
        </w:r>
      </w:ins>
      <w:r>
        <w:rPr>
          <w:rFonts w:ascii="Arial" w:eastAsia="Arial" w:hAnsi="Arial" w:cs="Arial"/>
          <w:color w:val="0033CC"/>
        </w:rPr>
        <w:t>.</w:t>
      </w:r>
    </w:p>
    <w:p w14:paraId="6EEA9745" w14:textId="43BA1055" w:rsidR="00413E5F" w:rsidDel="00D02890" w:rsidRDefault="00413E5F">
      <w:pPr>
        <w:spacing w:after="0" w:line="240" w:lineRule="auto"/>
        <w:rPr>
          <w:del w:id="1650" w:author="Razavi, Pedram/Medicine" w:date="2019-06-16T13:15:00Z"/>
          <w:rFonts w:ascii="Arial" w:eastAsia="Arial" w:hAnsi="Arial" w:cs="Arial"/>
        </w:rPr>
        <w:pPrChange w:id="1651" w:author="Razavi, Pedram/Medicine" w:date="2019-06-16T15:04:00Z">
          <w:pPr>
            <w:spacing w:after="0" w:line="240" w:lineRule="auto"/>
            <w:jc w:val="both"/>
          </w:pPr>
        </w:pPrChange>
      </w:pPr>
    </w:p>
    <w:p w14:paraId="38BA2DB3" w14:textId="04852E4C" w:rsidR="00413E5F" w:rsidDel="00D02890" w:rsidRDefault="00B4071F">
      <w:pPr>
        <w:spacing w:after="0" w:line="240" w:lineRule="auto"/>
        <w:rPr>
          <w:del w:id="1652" w:author="Razavi, Pedram/Medicine" w:date="2019-06-16T13:15:00Z"/>
          <w:rFonts w:ascii="Arial" w:eastAsia="Arial" w:hAnsi="Arial" w:cs="Arial"/>
          <w:color w:val="0033CC"/>
          <w:sz w:val="17"/>
          <w:szCs w:val="17"/>
        </w:rPr>
        <w:pPrChange w:id="1653" w:author="Razavi, Pedram/Medicine" w:date="2019-06-16T15:04:00Z">
          <w:pPr>
            <w:spacing w:after="0" w:line="240" w:lineRule="auto"/>
            <w:jc w:val="both"/>
          </w:pPr>
        </w:pPrChange>
      </w:pPr>
      <w:del w:id="1654" w:author="Razavi, Pedram/Medicine" w:date="2019-06-16T13:15:00Z">
        <w:r w:rsidDel="00D02890">
          <w:rPr>
            <w:rFonts w:ascii="Arial" w:eastAsia="Arial" w:hAnsi="Arial" w:cs="Arial"/>
            <w:sz w:val="20"/>
            <w:szCs w:val="20"/>
          </w:rPr>
          <w:delText>Table 7: Patient enrollment, inclusion and evaluability</w:delText>
        </w:r>
      </w:del>
    </w:p>
    <w:tbl>
      <w:tblPr>
        <w:tblStyle w:val="a5"/>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413E5F" w:rsidDel="00D02890" w14:paraId="43D42744" w14:textId="14A51A23">
        <w:trPr>
          <w:trHeight w:val="300"/>
          <w:del w:id="1655" w:author="Razavi, Pedram/Medicine" w:date="2019-06-16T13:15:00Z"/>
        </w:trPr>
        <w:tc>
          <w:tcPr>
            <w:tcW w:w="5265" w:type="dxa"/>
            <w:shd w:val="clear" w:color="auto" w:fill="4D4D62"/>
            <w:tcMar>
              <w:top w:w="100" w:type="dxa"/>
              <w:left w:w="100" w:type="dxa"/>
              <w:bottom w:w="100" w:type="dxa"/>
              <w:right w:w="100" w:type="dxa"/>
            </w:tcMar>
          </w:tcPr>
          <w:p w14:paraId="5977FAC7" w14:textId="0A32ACA1" w:rsidR="00413E5F" w:rsidDel="00D02890" w:rsidRDefault="00413E5F">
            <w:pPr>
              <w:widowControl w:val="0"/>
              <w:spacing w:after="0" w:line="240" w:lineRule="auto"/>
              <w:rPr>
                <w:del w:id="1656" w:author="Razavi, Pedram/Medicine" w:date="2019-06-16T13:15:00Z"/>
                <w:rFonts w:ascii="Arial" w:eastAsia="Arial" w:hAnsi="Arial" w:cs="Arial"/>
                <w:color w:val="0033CC"/>
                <w:sz w:val="18"/>
                <w:szCs w:val="18"/>
              </w:rPr>
              <w:pPrChange w:id="1657" w:author="Razavi, Pedram/Medicine" w:date="2019-06-16T15:04:00Z">
                <w:pPr>
                  <w:widowControl w:val="0"/>
                  <w:spacing w:after="0" w:line="240" w:lineRule="auto"/>
                  <w:jc w:val="center"/>
                </w:pPr>
              </w:pPrChange>
            </w:pPr>
          </w:p>
        </w:tc>
        <w:tc>
          <w:tcPr>
            <w:tcW w:w="1020" w:type="dxa"/>
            <w:shd w:val="clear" w:color="auto" w:fill="4D4D62"/>
            <w:tcMar>
              <w:top w:w="100" w:type="dxa"/>
              <w:left w:w="100" w:type="dxa"/>
              <w:bottom w:w="100" w:type="dxa"/>
              <w:right w:w="100" w:type="dxa"/>
            </w:tcMar>
          </w:tcPr>
          <w:p w14:paraId="6ADC7A75" w14:textId="2D0B6F84" w:rsidR="00413E5F" w:rsidDel="00D02890" w:rsidRDefault="00B4071F">
            <w:pPr>
              <w:widowControl w:val="0"/>
              <w:spacing w:after="0" w:line="240" w:lineRule="auto"/>
              <w:rPr>
                <w:del w:id="1658" w:author="Razavi, Pedram/Medicine" w:date="2019-06-16T13:15:00Z"/>
                <w:rFonts w:ascii="Arial" w:eastAsia="Arial" w:hAnsi="Arial" w:cs="Arial"/>
                <w:color w:val="0033CC"/>
                <w:sz w:val="18"/>
                <w:szCs w:val="18"/>
              </w:rPr>
              <w:pPrChange w:id="1659" w:author="Razavi, Pedram/Medicine" w:date="2019-06-16T15:04:00Z">
                <w:pPr>
                  <w:widowControl w:val="0"/>
                  <w:spacing w:after="0" w:line="240" w:lineRule="auto"/>
                  <w:jc w:val="center"/>
                </w:pPr>
              </w:pPrChange>
            </w:pPr>
            <w:del w:id="1660" w:author="Razavi, Pedram/Medicine" w:date="2019-06-16T13:15:00Z">
              <w:r w:rsidDel="00D02890">
                <w:rPr>
                  <w:rFonts w:ascii="Arial" w:eastAsia="Arial" w:hAnsi="Arial" w:cs="Arial"/>
                  <w:color w:val="FFFFFF"/>
                  <w:sz w:val="18"/>
                  <w:szCs w:val="18"/>
                </w:rPr>
                <w:delText>Breast</w:delText>
              </w:r>
            </w:del>
          </w:p>
        </w:tc>
        <w:tc>
          <w:tcPr>
            <w:tcW w:w="1020" w:type="dxa"/>
            <w:shd w:val="clear" w:color="auto" w:fill="4D4D62"/>
            <w:tcMar>
              <w:top w:w="100" w:type="dxa"/>
              <w:left w:w="100" w:type="dxa"/>
              <w:bottom w:w="100" w:type="dxa"/>
              <w:right w:w="100" w:type="dxa"/>
            </w:tcMar>
          </w:tcPr>
          <w:p w14:paraId="2752D65D" w14:textId="6D408845" w:rsidR="00413E5F" w:rsidDel="00D02890" w:rsidRDefault="00B4071F">
            <w:pPr>
              <w:widowControl w:val="0"/>
              <w:spacing w:after="0" w:line="240" w:lineRule="auto"/>
              <w:rPr>
                <w:del w:id="1661" w:author="Razavi, Pedram/Medicine" w:date="2019-06-16T13:15:00Z"/>
                <w:rFonts w:ascii="Arial" w:eastAsia="Arial" w:hAnsi="Arial" w:cs="Arial"/>
                <w:color w:val="0033CC"/>
                <w:sz w:val="18"/>
                <w:szCs w:val="18"/>
              </w:rPr>
              <w:pPrChange w:id="1662" w:author="Razavi, Pedram/Medicine" w:date="2019-06-16T15:04:00Z">
                <w:pPr>
                  <w:widowControl w:val="0"/>
                  <w:spacing w:after="0" w:line="240" w:lineRule="auto"/>
                  <w:jc w:val="center"/>
                </w:pPr>
              </w:pPrChange>
            </w:pPr>
            <w:del w:id="1663" w:author="Razavi, Pedram/Medicine" w:date="2019-06-16T13:15:00Z">
              <w:r w:rsidDel="00D02890">
                <w:rPr>
                  <w:rFonts w:ascii="Arial" w:eastAsia="Arial" w:hAnsi="Arial" w:cs="Arial"/>
                  <w:color w:val="FFFFFF"/>
                  <w:sz w:val="18"/>
                  <w:szCs w:val="18"/>
                </w:rPr>
                <w:delText>Lung</w:delText>
              </w:r>
            </w:del>
          </w:p>
        </w:tc>
        <w:tc>
          <w:tcPr>
            <w:tcW w:w="1020" w:type="dxa"/>
            <w:shd w:val="clear" w:color="auto" w:fill="4D4D62"/>
            <w:tcMar>
              <w:top w:w="100" w:type="dxa"/>
              <w:left w:w="100" w:type="dxa"/>
              <w:bottom w:w="100" w:type="dxa"/>
              <w:right w:w="100" w:type="dxa"/>
            </w:tcMar>
          </w:tcPr>
          <w:p w14:paraId="2FF66B01" w14:textId="4BBA00D1" w:rsidR="00413E5F" w:rsidDel="00D02890" w:rsidRDefault="00B4071F">
            <w:pPr>
              <w:widowControl w:val="0"/>
              <w:spacing w:after="0" w:line="240" w:lineRule="auto"/>
              <w:rPr>
                <w:del w:id="1664" w:author="Razavi, Pedram/Medicine" w:date="2019-06-16T13:15:00Z"/>
                <w:rFonts w:ascii="Arial" w:eastAsia="Arial" w:hAnsi="Arial" w:cs="Arial"/>
                <w:color w:val="FFFFFF"/>
                <w:sz w:val="18"/>
                <w:szCs w:val="18"/>
              </w:rPr>
              <w:pPrChange w:id="1665" w:author="Razavi, Pedram/Medicine" w:date="2019-06-16T15:04:00Z">
                <w:pPr>
                  <w:widowControl w:val="0"/>
                  <w:spacing w:after="0" w:line="240" w:lineRule="auto"/>
                  <w:jc w:val="center"/>
                </w:pPr>
              </w:pPrChange>
            </w:pPr>
            <w:del w:id="1666" w:author="Razavi, Pedram/Medicine" w:date="2019-06-16T13:15:00Z">
              <w:r w:rsidDel="00D02890">
                <w:rPr>
                  <w:rFonts w:ascii="Arial" w:eastAsia="Arial" w:hAnsi="Arial" w:cs="Arial"/>
                  <w:color w:val="FFFFFF"/>
                  <w:sz w:val="18"/>
                  <w:szCs w:val="18"/>
                </w:rPr>
                <w:delText>Prostate</w:delText>
              </w:r>
            </w:del>
          </w:p>
        </w:tc>
        <w:tc>
          <w:tcPr>
            <w:tcW w:w="1020" w:type="dxa"/>
            <w:shd w:val="clear" w:color="auto" w:fill="4D4D62"/>
            <w:tcMar>
              <w:top w:w="100" w:type="dxa"/>
              <w:left w:w="100" w:type="dxa"/>
              <w:bottom w:w="100" w:type="dxa"/>
              <w:right w:w="100" w:type="dxa"/>
            </w:tcMar>
          </w:tcPr>
          <w:p w14:paraId="1B73C834" w14:textId="65D417E2" w:rsidR="00413E5F" w:rsidDel="00D02890" w:rsidRDefault="00B4071F">
            <w:pPr>
              <w:widowControl w:val="0"/>
              <w:spacing w:after="0" w:line="240" w:lineRule="auto"/>
              <w:rPr>
                <w:del w:id="1667" w:author="Razavi, Pedram/Medicine" w:date="2019-06-16T13:15:00Z"/>
                <w:rFonts w:ascii="Arial" w:eastAsia="Arial" w:hAnsi="Arial" w:cs="Arial"/>
                <w:color w:val="FFFFFF"/>
                <w:sz w:val="18"/>
                <w:szCs w:val="18"/>
              </w:rPr>
              <w:pPrChange w:id="1668" w:author="Razavi, Pedram/Medicine" w:date="2019-06-16T15:04:00Z">
                <w:pPr>
                  <w:widowControl w:val="0"/>
                  <w:spacing w:after="0" w:line="240" w:lineRule="auto"/>
                  <w:jc w:val="center"/>
                </w:pPr>
              </w:pPrChange>
            </w:pPr>
            <w:del w:id="1669" w:author="Razavi, Pedram/Medicine" w:date="2019-06-16T13:15:00Z">
              <w:r w:rsidDel="00D02890">
                <w:rPr>
                  <w:rFonts w:ascii="Arial" w:eastAsia="Arial" w:hAnsi="Arial" w:cs="Arial"/>
                  <w:color w:val="FFFFFF"/>
                  <w:sz w:val="18"/>
                  <w:szCs w:val="18"/>
                </w:rPr>
                <w:delText>All</w:delText>
              </w:r>
            </w:del>
          </w:p>
        </w:tc>
      </w:tr>
      <w:tr w:rsidR="00413E5F" w:rsidDel="00D02890" w14:paraId="4686296E" w14:textId="75D8B902">
        <w:trPr>
          <w:trHeight w:val="440"/>
          <w:del w:id="1670" w:author="Razavi, Pedram/Medicine" w:date="2019-06-16T13:15:00Z"/>
        </w:trPr>
        <w:tc>
          <w:tcPr>
            <w:tcW w:w="5265" w:type="dxa"/>
            <w:tcMar>
              <w:top w:w="100" w:type="dxa"/>
              <w:left w:w="100" w:type="dxa"/>
              <w:bottom w:w="100" w:type="dxa"/>
              <w:right w:w="100" w:type="dxa"/>
            </w:tcMar>
          </w:tcPr>
          <w:p w14:paraId="3CF33445" w14:textId="1BA30E9A" w:rsidR="00413E5F" w:rsidDel="00D02890" w:rsidRDefault="00B4071F">
            <w:pPr>
              <w:widowControl w:val="0"/>
              <w:shd w:val="clear" w:color="auto" w:fill="FFFFFF"/>
              <w:spacing w:after="0"/>
              <w:rPr>
                <w:del w:id="1671" w:author="Razavi, Pedram/Medicine" w:date="2019-06-16T13:15:00Z"/>
                <w:rFonts w:ascii="Arial" w:eastAsia="Arial" w:hAnsi="Arial" w:cs="Arial"/>
                <w:sz w:val="18"/>
                <w:szCs w:val="18"/>
              </w:rPr>
            </w:pPr>
            <w:del w:id="1672" w:author="Razavi, Pedram/Medicine" w:date="2019-06-16T13:15:00Z">
              <w:r w:rsidDel="00D02890">
                <w:rPr>
                  <w:rFonts w:ascii="Arial" w:eastAsia="Arial" w:hAnsi="Arial" w:cs="Arial"/>
                  <w:sz w:val="18"/>
                  <w:szCs w:val="18"/>
                </w:rPr>
                <w:delText>Patients enrolled</w:delText>
              </w:r>
            </w:del>
          </w:p>
        </w:tc>
        <w:tc>
          <w:tcPr>
            <w:tcW w:w="1020" w:type="dxa"/>
            <w:tcMar>
              <w:top w:w="100" w:type="dxa"/>
              <w:left w:w="100" w:type="dxa"/>
              <w:bottom w:w="100" w:type="dxa"/>
              <w:right w:w="100" w:type="dxa"/>
            </w:tcMar>
            <w:vAlign w:val="center"/>
          </w:tcPr>
          <w:p w14:paraId="5929095E" w14:textId="50A87FE0" w:rsidR="00413E5F" w:rsidDel="00D02890" w:rsidRDefault="00B4071F">
            <w:pPr>
              <w:widowControl w:val="0"/>
              <w:shd w:val="clear" w:color="auto" w:fill="FFFFFF"/>
              <w:spacing w:after="0"/>
              <w:rPr>
                <w:del w:id="1673" w:author="Razavi, Pedram/Medicine" w:date="2019-06-16T13:15:00Z"/>
                <w:rFonts w:ascii="Arial" w:eastAsia="Arial" w:hAnsi="Arial" w:cs="Arial"/>
                <w:sz w:val="18"/>
                <w:szCs w:val="18"/>
              </w:rPr>
              <w:pPrChange w:id="1674" w:author="Razavi, Pedram/Medicine" w:date="2019-06-16T15:04:00Z">
                <w:pPr>
                  <w:widowControl w:val="0"/>
                  <w:shd w:val="clear" w:color="auto" w:fill="FFFFFF"/>
                  <w:spacing w:after="0"/>
                  <w:jc w:val="center"/>
                </w:pPr>
              </w:pPrChange>
            </w:pPr>
            <w:del w:id="1675" w:author="Razavi, Pedram/Medicine" w:date="2019-06-16T13:15:00Z">
              <w:r w:rsidDel="00D02890">
                <w:rPr>
                  <w:rFonts w:ascii="Arial" w:eastAsia="Arial" w:hAnsi="Arial" w:cs="Arial"/>
                  <w:sz w:val="18"/>
                  <w:szCs w:val="18"/>
                </w:rPr>
                <w:delText>80</w:delText>
              </w:r>
            </w:del>
          </w:p>
        </w:tc>
        <w:tc>
          <w:tcPr>
            <w:tcW w:w="1020" w:type="dxa"/>
            <w:tcMar>
              <w:top w:w="100" w:type="dxa"/>
              <w:left w:w="100" w:type="dxa"/>
              <w:bottom w:w="100" w:type="dxa"/>
              <w:right w:w="100" w:type="dxa"/>
            </w:tcMar>
            <w:vAlign w:val="center"/>
          </w:tcPr>
          <w:p w14:paraId="16592DDF" w14:textId="5A52C09B" w:rsidR="00413E5F" w:rsidDel="00D02890" w:rsidRDefault="00B4071F">
            <w:pPr>
              <w:widowControl w:val="0"/>
              <w:shd w:val="clear" w:color="auto" w:fill="FFFFFF"/>
              <w:spacing w:after="0"/>
              <w:rPr>
                <w:del w:id="1676" w:author="Razavi, Pedram/Medicine" w:date="2019-06-16T13:15:00Z"/>
                <w:rFonts w:ascii="Arial" w:eastAsia="Arial" w:hAnsi="Arial" w:cs="Arial"/>
                <w:sz w:val="18"/>
                <w:szCs w:val="18"/>
              </w:rPr>
              <w:pPrChange w:id="1677" w:author="Razavi, Pedram/Medicine" w:date="2019-06-16T15:04:00Z">
                <w:pPr>
                  <w:widowControl w:val="0"/>
                  <w:shd w:val="clear" w:color="auto" w:fill="FFFFFF"/>
                  <w:spacing w:after="0"/>
                  <w:jc w:val="center"/>
                </w:pPr>
              </w:pPrChange>
            </w:pPr>
            <w:del w:id="1678" w:author="Razavi, Pedram/Medicine" w:date="2019-06-16T13:15:00Z">
              <w:r w:rsidDel="00D02890">
                <w:rPr>
                  <w:rFonts w:ascii="Arial" w:eastAsia="Arial" w:hAnsi="Arial" w:cs="Arial"/>
                  <w:sz w:val="18"/>
                  <w:szCs w:val="18"/>
                </w:rPr>
                <w:delText>82</w:delText>
              </w:r>
            </w:del>
          </w:p>
        </w:tc>
        <w:tc>
          <w:tcPr>
            <w:tcW w:w="1020" w:type="dxa"/>
            <w:tcMar>
              <w:top w:w="100" w:type="dxa"/>
              <w:left w:w="100" w:type="dxa"/>
              <w:bottom w:w="100" w:type="dxa"/>
              <w:right w:w="100" w:type="dxa"/>
            </w:tcMar>
            <w:vAlign w:val="center"/>
          </w:tcPr>
          <w:p w14:paraId="76418BDD" w14:textId="19791275" w:rsidR="00413E5F" w:rsidDel="00D02890" w:rsidRDefault="00B4071F">
            <w:pPr>
              <w:widowControl w:val="0"/>
              <w:spacing w:after="0" w:line="240" w:lineRule="auto"/>
              <w:rPr>
                <w:del w:id="1679" w:author="Razavi, Pedram/Medicine" w:date="2019-06-16T13:15:00Z"/>
                <w:rFonts w:ascii="Arial" w:eastAsia="Arial" w:hAnsi="Arial" w:cs="Arial"/>
                <w:sz w:val="18"/>
                <w:szCs w:val="18"/>
              </w:rPr>
              <w:pPrChange w:id="1680" w:author="Razavi, Pedram/Medicine" w:date="2019-06-16T15:04:00Z">
                <w:pPr>
                  <w:widowControl w:val="0"/>
                  <w:spacing w:after="0" w:line="240" w:lineRule="auto"/>
                  <w:jc w:val="center"/>
                </w:pPr>
              </w:pPrChange>
            </w:pPr>
            <w:del w:id="1681" w:author="Razavi, Pedram/Medicine" w:date="2019-06-16T13:15:00Z">
              <w:r w:rsidDel="00D02890">
                <w:rPr>
                  <w:rFonts w:ascii="Arial" w:eastAsia="Arial" w:hAnsi="Arial" w:cs="Arial"/>
                  <w:sz w:val="18"/>
                  <w:szCs w:val="18"/>
                </w:rPr>
                <w:delText>70</w:delText>
              </w:r>
            </w:del>
          </w:p>
        </w:tc>
        <w:tc>
          <w:tcPr>
            <w:tcW w:w="1020" w:type="dxa"/>
            <w:tcMar>
              <w:top w:w="100" w:type="dxa"/>
              <w:left w:w="100" w:type="dxa"/>
              <w:bottom w:w="100" w:type="dxa"/>
              <w:right w:w="100" w:type="dxa"/>
            </w:tcMar>
            <w:vAlign w:val="center"/>
          </w:tcPr>
          <w:p w14:paraId="4B9FA4E8" w14:textId="41F8837A" w:rsidR="00413E5F" w:rsidDel="00D02890" w:rsidRDefault="00B4071F">
            <w:pPr>
              <w:widowControl w:val="0"/>
              <w:shd w:val="clear" w:color="auto" w:fill="FFFFFF"/>
              <w:spacing w:after="0"/>
              <w:rPr>
                <w:del w:id="1682" w:author="Razavi, Pedram/Medicine" w:date="2019-06-16T13:15:00Z"/>
                <w:rFonts w:ascii="Arial" w:eastAsia="Arial" w:hAnsi="Arial" w:cs="Arial"/>
                <w:sz w:val="18"/>
                <w:szCs w:val="18"/>
              </w:rPr>
              <w:pPrChange w:id="1683" w:author="Razavi, Pedram/Medicine" w:date="2019-06-16T15:04:00Z">
                <w:pPr>
                  <w:widowControl w:val="0"/>
                  <w:shd w:val="clear" w:color="auto" w:fill="FFFFFF"/>
                  <w:spacing w:after="0"/>
                  <w:jc w:val="center"/>
                </w:pPr>
              </w:pPrChange>
            </w:pPr>
            <w:del w:id="1684" w:author="Razavi, Pedram/Medicine" w:date="2019-06-16T13:15:00Z">
              <w:r w:rsidDel="00D02890">
                <w:rPr>
                  <w:rFonts w:ascii="Arial" w:eastAsia="Arial" w:hAnsi="Arial" w:cs="Arial"/>
                  <w:sz w:val="18"/>
                  <w:szCs w:val="18"/>
                </w:rPr>
                <w:delText>232</w:delText>
              </w:r>
            </w:del>
          </w:p>
        </w:tc>
      </w:tr>
      <w:tr w:rsidR="00413E5F" w:rsidDel="00D02890" w14:paraId="105B0B82" w14:textId="7DF408A4">
        <w:trPr>
          <w:trHeight w:val="440"/>
          <w:del w:id="1685" w:author="Razavi, Pedram/Medicine" w:date="2019-06-16T13:15:00Z"/>
        </w:trPr>
        <w:tc>
          <w:tcPr>
            <w:tcW w:w="5265" w:type="dxa"/>
            <w:tcMar>
              <w:top w:w="100" w:type="dxa"/>
              <w:left w:w="100" w:type="dxa"/>
              <w:bottom w:w="100" w:type="dxa"/>
              <w:right w:w="100" w:type="dxa"/>
            </w:tcMar>
          </w:tcPr>
          <w:p w14:paraId="23F02FF0" w14:textId="73BB5F48" w:rsidR="00413E5F" w:rsidDel="00D02890" w:rsidRDefault="00B4071F">
            <w:pPr>
              <w:widowControl w:val="0"/>
              <w:shd w:val="clear" w:color="auto" w:fill="FFFFFF"/>
              <w:spacing w:after="0"/>
              <w:rPr>
                <w:del w:id="1686" w:author="Razavi, Pedram/Medicine" w:date="2019-06-16T13:15:00Z"/>
                <w:rFonts w:ascii="Arial" w:eastAsia="Arial" w:hAnsi="Arial" w:cs="Arial"/>
                <w:sz w:val="18"/>
                <w:szCs w:val="18"/>
              </w:rPr>
            </w:pPr>
            <w:del w:id="1687" w:author="Razavi, Pedram/Medicine" w:date="2019-06-16T13:15:00Z">
              <w:r w:rsidDel="00D02890">
                <w:rPr>
                  <w:rFonts w:ascii="Arial" w:eastAsia="Arial" w:hAnsi="Arial" w:cs="Arial"/>
                  <w:sz w:val="18"/>
                  <w:szCs w:val="18"/>
                </w:rPr>
                <w:delText>Clinical exclusion</w:delText>
              </w:r>
            </w:del>
          </w:p>
        </w:tc>
        <w:tc>
          <w:tcPr>
            <w:tcW w:w="1020" w:type="dxa"/>
            <w:tcMar>
              <w:top w:w="100" w:type="dxa"/>
              <w:left w:w="100" w:type="dxa"/>
              <w:bottom w:w="100" w:type="dxa"/>
              <w:right w:w="100" w:type="dxa"/>
            </w:tcMar>
            <w:vAlign w:val="center"/>
          </w:tcPr>
          <w:p w14:paraId="506BCEE5" w14:textId="0D214996" w:rsidR="00413E5F" w:rsidDel="00D02890" w:rsidRDefault="00B4071F">
            <w:pPr>
              <w:widowControl w:val="0"/>
              <w:shd w:val="clear" w:color="auto" w:fill="FFFFFF"/>
              <w:spacing w:after="0"/>
              <w:rPr>
                <w:del w:id="1688" w:author="Razavi, Pedram/Medicine" w:date="2019-06-16T13:15:00Z"/>
                <w:rFonts w:ascii="Arial" w:eastAsia="Arial" w:hAnsi="Arial" w:cs="Arial"/>
                <w:sz w:val="18"/>
                <w:szCs w:val="18"/>
              </w:rPr>
              <w:pPrChange w:id="1689" w:author="Razavi, Pedram/Medicine" w:date="2019-06-16T15:04:00Z">
                <w:pPr>
                  <w:widowControl w:val="0"/>
                  <w:shd w:val="clear" w:color="auto" w:fill="FFFFFF"/>
                  <w:spacing w:after="0"/>
                  <w:jc w:val="center"/>
                </w:pPr>
              </w:pPrChange>
            </w:pPr>
            <w:del w:id="1690" w:author="Razavi, Pedram/Medicine" w:date="2019-06-16T13:15:00Z">
              <w:r w:rsidDel="00D02890">
                <w:rPr>
                  <w:rFonts w:ascii="Arial" w:eastAsia="Arial" w:hAnsi="Arial" w:cs="Arial"/>
                  <w:sz w:val="18"/>
                  <w:szCs w:val="18"/>
                </w:rPr>
                <w:delText>27</w:delText>
              </w:r>
            </w:del>
          </w:p>
        </w:tc>
        <w:tc>
          <w:tcPr>
            <w:tcW w:w="1020" w:type="dxa"/>
            <w:tcMar>
              <w:top w:w="100" w:type="dxa"/>
              <w:left w:w="100" w:type="dxa"/>
              <w:bottom w:w="100" w:type="dxa"/>
              <w:right w:w="100" w:type="dxa"/>
            </w:tcMar>
            <w:vAlign w:val="center"/>
          </w:tcPr>
          <w:p w14:paraId="52ED16AF" w14:textId="0921A099" w:rsidR="00413E5F" w:rsidDel="00D02890" w:rsidRDefault="00B4071F">
            <w:pPr>
              <w:widowControl w:val="0"/>
              <w:shd w:val="clear" w:color="auto" w:fill="FFFFFF"/>
              <w:spacing w:after="0"/>
              <w:rPr>
                <w:del w:id="1691" w:author="Razavi, Pedram/Medicine" w:date="2019-06-16T13:15:00Z"/>
                <w:rFonts w:ascii="Arial" w:eastAsia="Arial" w:hAnsi="Arial" w:cs="Arial"/>
                <w:sz w:val="18"/>
                <w:szCs w:val="18"/>
              </w:rPr>
              <w:pPrChange w:id="1692" w:author="Razavi, Pedram/Medicine" w:date="2019-06-16T15:04:00Z">
                <w:pPr>
                  <w:widowControl w:val="0"/>
                  <w:shd w:val="clear" w:color="auto" w:fill="FFFFFF"/>
                  <w:spacing w:after="0"/>
                  <w:jc w:val="center"/>
                </w:pPr>
              </w:pPrChange>
            </w:pPr>
            <w:del w:id="1693" w:author="Razavi, Pedram/Medicine" w:date="2019-06-16T13:15:00Z">
              <w:r w:rsidDel="00D02890">
                <w:rPr>
                  <w:rFonts w:ascii="Arial" w:eastAsia="Arial" w:hAnsi="Arial" w:cs="Arial"/>
                  <w:sz w:val="18"/>
                  <w:szCs w:val="18"/>
                </w:rPr>
                <w:delText>27</w:delText>
              </w:r>
            </w:del>
          </w:p>
        </w:tc>
        <w:tc>
          <w:tcPr>
            <w:tcW w:w="1020" w:type="dxa"/>
            <w:tcMar>
              <w:top w:w="100" w:type="dxa"/>
              <w:left w:w="100" w:type="dxa"/>
              <w:bottom w:w="100" w:type="dxa"/>
              <w:right w:w="100" w:type="dxa"/>
            </w:tcMar>
            <w:vAlign w:val="center"/>
          </w:tcPr>
          <w:p w14:paraId="6C8C1C33" w14:textId="1DA7028F" w:rsidR="00413E5F" w:rsidDel="00D02890" w:rsidRDefault="00B4071F">
            <w:pPr>
              <w:widowControl w:val="0"/>
              <w:spacing w:after="0" w:line="240" w:lineRule="auto"/>
              <w:rPr>
                <w:del w:id="1694" w:author="Razavi, Pedram/Medicine" w:date="2019-06-16T13:15:00Z"/>
                <w:rFonts w:ascii="Arial" w:eastAsia="Arial" w:hAnsi="Arial" w:cs="Arial"/>
                <w:sz w:val="18"/>
                <w:szCs w:val="18"/>
              </w:rPr>
              <w:pPrChange w:id="1695" w:author="Razavi, Pedram/Medicine" w:date="2019-06-16T15:04:00Z">
                <w:pPr>
                  <w:widowControl w:val="0"/>
                  <w:spacing w:after="0" w:line="240" w:lineRule="auto"/>
                  <w:jc w:val="center"/>
                </w:pPr>
              </w:pPrChange>
            </w:pPr>
            <w:del w:id="1696" w:author="Razavi, Pedram/Medicine" w:date="2019-06-16T13:15:00Z">
              <w:r w:rsidDel="00D02890">
                <w:rPr>
                  <w:rFonts w:ascii="Arial" w:eastAsia="Arial" w:hAnsi="Arial" w:cs="Arial"/>
                  <w:sz w:val="18"/>
                  <w:szCs w:val="18"/>
                </w:rPr>
                <w:delText>16</w:delText>
              </w:r>
            </w:del>
          </w:p>
        </w:tc>
        <w:tc>
          <w:tcPr>
            <w:tcW w:w="1020" w:type="dxa"/>
            <w:tcMar>
              <w:top w:w="100" w:type="dxa"/>
              <w:left w:w="100" w:type="dxa"/>
              <w:bottom w:w="100" w:type="dxa"/>
              <w:right w:w="100" w:type="dxa"/>
            </w:tcMar>
            <w:vAlign w:val="center"/>
          </w:tcPr>
          <w:p w14:paraId="5622CE8E" w14:textId="19CA38DC" w:rsidR="00413E5F" w:rsidDel="00D02890" w:rsidRDefault="00B4071F">
            <w:pPr>
              <w:widowControl w:val="0"/>
              <w:shd w:val="clear" w:color="auto" w:fill="FFFFFF"/>
              <w:spacing w:after="0"/>
              <w:rPr>
                <w:del w:id="1697" w:author="Razavi, Pedram/Medicine" w:date="2019-06-16T13:15:00Z"/>
                <w:rFonts w:ascii="Arial" w:eastAsia="Arial" w:hAnsi="Arial" w:cs="Arial"/>
                <w:sz w:val="18"/>
                <w:szCs w:val="18"/>
              </w:rPr>
              <w:pPrChange w:id="1698" w:author="Razavi, Pedram/Medicine" w:date="2019-06-16T15:04:00Z">
                <w:pPr>
                  <w:widowControl w:val="0"/>
                  <w:shd w:val="clear" w:color="auto" w:fill="FFFFFF"/>
                  <w:spacing w:after="0"/>
                  <w:jc w:val="center"/>
                </w:pPr>
              </w:pPrChange>
            </w:pPr>
            <w:del w:id="1699" w:author="Razavi, Pedram/Medicine" w:date="2019-06-16T13:15:00Z">
              <w:r w:rsidDel="00D02890">
                <w:rPr>
                  <w:rFonts w:ascii="Arial" w:eastAsia="Arial" w:hAnsi="Arial" w:cs="Arial"/>
                  <w:sz w:val="18"/>
                  <w:szCs w:val="18"/>
                </w:rPr>
                <w:delText>70</w:delText>
              </w:r>
            </w:del>
          </w:p>
        </w:tc>
      </w:tr>
      <w:tr w:rsidR="00413E5F" w:rsidDel="00D02890" w14:paraId="728A6394" w14:textId="7BE3DFB4">
        <w:trPr>
          <w:trHeight w:val="440"/>
          <w:del w:id="1700" w:author="Razavi, Pedram/Medicine" w:date="2019-06-16T13:15:00Z"/>
        </w:trPr>
        <w:tc>
          <w:tcPr>
            <w:tcW w:w="5265" w:type="dxa"/>
            <w:tcMar>
              <w:top w:w="100" w:type="dxa"/>
              <w:left w:w="100" w:type="dxa"/>
              <w:bottom w:w="100" w:type="dxa"/>
              <w:right w:w="100" w:type="dxa"/>
            </w:tcMar>
          </w:tcPr>
          <w:p w14:paraId="0FD53F9D" w14:textId="0F487A4F" w:rsidR="00413E5F" w:rsidDel="00D02890" w:rsidRDefault="00B4071F">
            <w:pPr>
              <w:widowControl w:val="0"/>
              <w:shd w:val="clear" w:color="auto" w:fill="FFFFFF"/>
              <w:spacing w:after="0"/>
              <w:rPr>
                <w:del w:id="1701" w:author="Razavi, Pedram/Medicine" w:date="2019-06-16T13:15:00Z"/>
                <w:rFonts w:ascii="Arial" w:eastAsia="Arial" w:hAnsi="Arial" w:cs="Arial"/>
                <w:sz w:val="18"/>
                <w:szCs w:val="18"/>
              </w:rPr>
            </w:pPr>
            <w:del w:id="1702" w:author="Razavi, Pedram/Medicine" w:date="2019-06-16T13:15:00Z">
              <w:r w:rsidDel="00D02890">
                <w:rPr>
                  <w:rFonts w:ascii="Arial" w:eastAsia="Arial" w:hAnsi="Arial" w:cs="Arial"/>
                  <w:sz w:val="18"/>
                  <w:szCs w:val="18"/>
                </w:rPr>
                <w:delText>Tissue exclusion</w:delText>
              </w:r>
            </w:del>
          </w:p>
        </w:tc>
        <w:tc>
          <w:tcPr>
            <w:tcW w:w="1020" w:type="dxa"/>
            <w:tcMar>
              <w:top w:w="100" w:type="dxa"/>
              <w:left w:w="100" w:type="dxa"/>
              <w:bottom w:w="100" w:type="dxa"/>
              <w:right w:w="100" w:type="dxa"/>
            </w:tcMar>
            <w:vAlign w:val="center"/>
          </w:tcPr>
          <w:p w14:paraId="02F62528" w14:textId="21A402CE" w:rsidR="00413E5F" w:rsidDel="00D02890" w:rsidRDefault="00B4071F">
            <w:pPr>
              <w:widowControl w:val="0"/>
              <w:shd w:val="clear" w:color="auto" w:fill="FFFFFF"/>
              <w:spacing w:after="0"/>
              <w:rPr>
                <w:del w:id="1703" w:author="Razavi, Pedram/Medicine" w:date="2019-06-16T13:15:00Z"/>
                <w:rFonts w:ascii="Arial" w:eastAsia="Arial" w:hAnsi="Arial" w:cs="Arial"/>
                <w:sz w:val="18"/>
                <w:szCs w:val="18"/>
              </w:rPr>
              <w:pPrChange w:id="1704" w:author="Razavi, Pedram/Medicine" w:date="2019-06-16T15:04:00Z">
                <w:pPr>
                  <w:widowControl w:val="0"/>
                  <w:shd w:val="clear" w:color="auto" w:fill="FFFFFF"/>
                  <w:spacing w:after="0"/>
                  <w:jc w:val="center"/>
                </w:pPr>
              </w:pPrChange>
            </w:pPr>
            <w:del w:id="1705" w:author="Razavi, Pedram/Medicine" w:date="2019-06-16T13:15:00Z">
              <w:r w:rsidDel="00D02890">
                <w:rPr>
                  <w:rFonts w:ascii="Arial" w:eastAsia="Arial" w:hAnsi="Arial" w:cs="Arial"/>
                  <w:sz w:val="18"/>
                  <w:szCs w:val="18"/>
                </w:rPr>
                <w:delText>8</w:delText>
              </w:r>
            </w:del>
          </w:p>
        </w:tc>
        <w:tc>
          <w:tcPr>
            <w:tcW w:w="1020" w:type="dxa"/>
            <w:tcMar>
              <w:top w:w="100" w:type="dxa"/>
              <w:left w:w="100" w:type="dxa"/>
              <w:bottom w:w="100" w:type="dxa"/>
              <w:right w:w="100" w:type="dxa"/>
            </w:tcMar>
            <w:vAlign w:val="center"/>
          </w:tcPr>
          <w:p w14:paraId="37FC2F12" w14:textId="6F14C804" w:rsidR="00413E5F" w:rsidDel="00D02890" w:rsidRDefault="00B4071F">
            <w:pPr>
              <w:widowControl w:val="0"/>
              <w:shd w:val="clear" w:color="auto" w:fill="FFFFFF"/>
              <w:spacing w:after="0"/>
              <w:rPr>
                <w:del w:id="1706" w:author="Razavi, Pedram/Medicine" w:date="2019-06-16T13:15:00Z"/>
                <w:rFonts w:ascii="Arial" w:eastAsia="Arial" w:hAnsi="Arial" w:cs="Arial"/>
                <w:sz w:val="18"/>
                <w:szCs w:val="18"/>
              </w:rPr>
              <w:pPrChange w:id="1707" w:author="Razavi, Pedram/Medicine" w:date="2019-06-16T15:04:00Z">
                <w:pPr>
                  <w:widowControl w:val="0"/>
                  <w:shd w:val="clear" w:color="auto" w:fill="FFFFFF"/>
                  <w:spacing w:after="0"/>
                  <w:jc w:val="center"/>
                </w:pPr>
              </w:pPrChange>
            </w:pPr>
            <w:del w:id="1708" w:author="Razavi, Pedram/Medicine" w:date="2019-06-16T13:15:00Z">
              <w:r w:rsidDel="00D02890">
                <w:rPr>
                  <w:rFonts w:ascii="Arial" w:eastAsia="Arial" w:hAnsi="Arial" w:cs="Arial"/>
                  <w:sz w:val="18"/>
                  <w:szCs w:val="18"/>
                </w:rPr>
                <w:delText>7</w:delText>
              </w:r>
            </w:del>
          </w:p>
        </w:tc>
        <w:tc>
          <w:tcPr>
            <w:tcW w:w="1020" w:type="dxa"/>
            <w:tcMar>
              <w:top w:w="100" w:type="dxa"/>
              <w:left w:w="100" w:type="dxa"/>
              <w:bottom w:w="100" w:type="dxa"/>
              <w:right w:w="100" w:type="dxa"/>
            </w:tcMar>
            <w:vAlign w:val="center"/>
          </w:tcPr>
          <w:p w14:paraId="60A6A094" w14:textId="393BCD92" w:rsidR="00413E5F" w:rsidDel="00D02890" w:rsidRDefault="00B4071F">
            <w:pPr>
              <w:widowControl w:val="0"/>
              <w:spacing w:after="0" w:line="240" w:lineRule="auto"/>
              <w:rPr>
                <w:del w:id="1709" w:author="Razavi, Pedram/Medicine" w:date="2019-06-16T13:15:00Z"/>
                <w:rFonts w:ascii="Arial" w:eastAsia="Arial" w:hAnsi="Arial" w:cs="Arial"/>
                <w:sz w:val="18"/>
                <w:szCs w:val="18"/>
              </w:rPr>
              <w:pPrChange w:id="1710" w:author="Razavi, Pedram/Medicine" w:date="2019-06-16T15:04:00Z">
                <w:pPr>
                  <w:widowControl w:val="0"/>
                  <w:spacing w:after="0" w:line="240" w:lineRule="auto"/>
                  <w:jc w:val="center"/>
                </w:pPr>
              </w:pPrChange>
            </w:pPr>
            <w:del w:id="1711" w:author="Razavi, Pedram/Medicine" w:date="2019-06-16T13:15:00Z">
              <w:r w:rsidDel="00D02890">
                <w:rPr>
                  <w:rFonts w:ascii="Arial" w:eastAsia="Arial" w:hAnsi="Arial" w:cs="Arial"/>
                  <w:sz w:val="18"/>
                  <w:szCs w:val="18"/>
                </w:rPr>
                <w:delText>9</w:delText>
              </w:r>
            </w:del>
          </w:p>
        </w:tc>
        <w:tc>
          <w:tcPr>
            <w:tcW w:w="1020" w:type="dxa"/>
            <w:tcMar>
              <w:top w:w="100" w:type="dxa"/>
              <w:left w:w="100" w:type="dxa"/>
              <w:bottom w:w="100" w:type="dxa"/>
              <w:right w:w="100" w:type="dxa"/>
            </w:tcMar>
            <w:vAlign w:val="center"/>
          </w:tcPr>
          <w:p w14:paraId="736B32D7" w14:textId="2819ABE3" w:rsidR="00413E5F" w:rsidDel="00D02890" w:rsidRDefault="00B4071F">
            <w:pPr>
              <w:widowControl w:val="0"/>
              <w:shd w:val="clear" w:color="auto" w:fill="FFFFFF"/>
              <w:spacing w:after="0"/>
              <w:rPr>
                <w:del w:id="1712" w:author="Razavi, Pedram/Medicine" w:date="2019-06-16T13:15:00Z"/>
                <w:rFonts w:ascii="Arial" w:eastAsia="Arial" w:hAnsi="Arial" w:cs="Arial"/>
                <w:sz w:val="18"/>
                <w:szCs w:val="18"/>
              </w:rPr>
              <w:pPrChange w:id="1713" w:author="Razavi, Pedram/Medicine" w:date="2019-06-16T15:04:00Z">
                <w:pPr>
                  <w:widowControl w:val="0"/>
                  <w:shd w:val="clear" w:color="auto" w:fill="FFFFFF"/>
                  <w:spacing w:after="0"/>
                  <w:jc w:val="center"/>
                </w:pPr>
              </w:pPrChange>
            </w:pPr>
            <w:del w:id="1714" w:author="Razavi, Pedram/Medicine" w:date="2019-06-16T13:15:00Z">
              <w:r w:rsidDel="00D02890">
                <w:rPr>
                  <w:rFonts w:ascii="Arial" w:eastAsia="Arial" w:hAnsi="Arial" w:cs="Arial"/>
                  <w:sz w:val="18"/>
                  <w:szCs w:val="18"/>
                </w:rPr>
                <w:delText>24</w:delText>
              </w:r>
            </w:del>
          </w:p>
        </w:tc>
      </w:tr>
      <w:tr w:rsidR="00413E5F" w:rsidDel="00D02890" w14:paraId="05436BF6" w14:textId="7505E66A">
        <w:trPr>
          <w:trHeight w:val="360"/>
          <w:del w:id="1715" w:author="Razavi, Pedram/Medicine" w:date="2019-06-16T13:15:00Z"/>
        </w:trPr>
        <w:tc>
          <w:tcPr>
            <w:tcW w:w="5265" w:type="dxa"/>
            <w:tcMar>
              <w:top w:w="100" w:type="dxa"/>
              <w:left w:w="100" w:type="dxa"/>
              <w:bottom w:w="100" w:type="dxa"/>
              <w:right w:w="100" w:type="dxa"/>
            </w:tcMar>
          </w:tcPr>
          <w:p w14:paraId="421B202C" w14:textId="38133DFA" w:rsidR="00413E5F" w:rsidDel="00D02890" w:rsidRDefault="00B4071F">
            <w:pPr>
              <w:shd w:val="clear" w:color="auto" w:fill="FFFFFF"/>
              <w:spacing w:after="0"/>
              <w:rPr>
                <w:del w:id="1716" w:author="Razavi, Pedram/Medicine" w:date="2019-06-16T13:15:00Z"/>
                <w:rFonts w:ascii="Arial" w:eastAsia="Arial" w:hAnsi="Arial" w:cs="Arial"/>
                <w:sz w:val="18"/>
                <w:szCs w:val="18"/>
              </w:rPr>
            </w:pPr>
            <w:del w:id="1717" w:author="Razavi, Pedram/Medicine" w:date="2019-06-16T13:15:00Z">
              <w:r w:rsidDel="00D02890">
                <w:rPr>
                  <w:rFonts w:ascii="Arial" w:eastAsia="Arial" w:hAnsi="Arial" w:cs="Arial"/>
                  <w:sz w:val="18"/>
                  <w:szCs w:val="18"/>
                </w:rPr>
                <w:delText>cfDNA exclusion</w:delText>
              </w:r>
            </w:del>
          </w:p>
        </w:tc>
        <w:tc>
          <w:tcPr>
            <w:tcW w:w="1020" w:type="dxa"/>
            <w:tcMar>
              <w:top w:w="100" w:type="dxa"/>
              <w:left w:w="100" w:type="dxa"/>
              <w:bottom w:w="100" w:type="dxa"/>
              <w:right w:w="100" w:type="dxa"/>
            </w:tcMar>
            <w:vAlign w:val="center"/>
          </w:tcPr>
          <w:p w14:paraId="25AE181F" w14:textId="32403C44" w:rsidR="00413E5F" w:rsidDel="00D02890" w:rsidRDefault="00B4071F">
            <w:pPr>
              <w:widowControl w:val="0"/>
              <w:shd w:val="clear" w:color="auto" w:fill="FFFFFF"/>
              <w:spacing w:after="0"/>
              <w:rPr>
                <w:del w:id="1718" w:author="Razavi, Pedram/Medicine" w:date="2019-06-16T13:15:00Z"/>
                <w:rFonts w:ascii="Arial" w:eastAsia="Arial" w:hAnsi="Arial" w:cs="Arial"/>
                <w:sz w:val="18"/>
                <w:szCs w:val="18"/>
              </w:rPr>
              <w:pPrChange w:id="1719" w:author="Razavi, Pedram/Medicine" w:date="2019-06-16T15:04:00Z">
                <w:pPr>
                  <w:widowControl w:val="0"/>
                  <w:shd w:val="clear" w:color="auto" w:fill="FFFFFF"/>
                  <w:spacing w:after="0"/>
                  <w:jc w:val="center"/>
                </w:pPr>
              </w:pPrChange>
            </w:pPr>
            <w:del w:id="1720" w:author="Razavi, Pedram/Medicine" w:date="2019-06-16T13:15:00Z">
              <w:r w:rsidDel="00D02890">
                <w:rPr>
                  <w:rFonts w:ascii="Arial" w:eastAsia="Arial" w:hAnsi="Arial" w:cs="Arial"/>
                  <w:sz w:val="18"/>
                  <w:szCs w:val="18"/>
                </w:rPr>
                <w:delText>6</w:delText>
              </w:r>
            </w:del>
          </w:p>
        </w:tc>
        <w:tc>
          <w:tcPr>
            <w:tcW w:w="1020" w:type="dxa"/>
            <w:tcMar>
              <w:top w:w="100" w:type="dxa"/>
              <w:left w:w="100" w:type="dxa"/>
              <w:bottom w:w="100" w:type="dxa"/>
              <w:right w:w="100" w:type="dxa"/>
            </w:tcMar>
            <w:vAlign w:val="center"/>
          </w:tcPr>
          <w:p w14:paraId="22E01277" w14:textId="01A65075" w:rsidR="00413E5F" w:rsidDel="00D02890" w:rsidRDefault="00B4071F">
            <w:pPr>
              <w:widowControl w:val="0"/>
              <w:shd w:val="clear" w:color="auto" w:fill="FFFFFF"/>
              <w:spacing w:after="0"/>
              <w:rPr>
                <w:del w:id="1721" w:author="Razavi, Pedram/Medicine" w:date="2019-06-16T13:15:00Z"/>
                <w:rFonts w:ascii="Arial" w:eastAsia="Arial" w:hAnsi="Arial" w:cs="Arial"/>
                <w:sz w:val="18"/>
                <w:szCs w:val="18"/>
              </w:rPr>
              <w:pPrChange w:id="1722" w:author="Razavi, Pedram/Medicine" w:date="2019-06-16T15:04:00Z">
                <w:pPr>
                  <w:widowControl w:val="0"/>
                  <w:shd w:val="clear" w:color="auto" w:fill="FFFFFF"/>
                  <w:spacing w:after="0"/>
                  <w:jc w:val="center"/>
                </w:pPr>
              </w:pPrChange>
            </w:pPr>
            <w:del w:id="1723" w:author="Razavi, Pedram/Medicine" w:date="2019-06-16T13:15:00Z">
              <w:r w:rsidDel="00D02890">
                <w:rPr>
                  <w:rFonts w:ascii="Arial" w:eastAsia="Arial" w:hAnsi="Arial" w:cs="Arial"/>
                  <w:sz w:val="18"/>
                  <w:szCs w:val="18"/>
                </w:rPr>
                <w:delText>7</w:delText>
              </w:r>
            </w:del>
          </w:p>
        </w:tc>
        <w:tc>
          <w:tcPr>
            <w:tcW w:w="1020" w:type="dxa"/>
            <w:tcMar>
              <w:top w:w="100" w:type="dxa"/>
              <w:left w:w="100" w:type="dxa"/>
              <w:bottom w:w="100" w:type="dxa"/>
              <w:right w:w="100" w:type="dxa"/>
            </w:tcMar>
            <w:vAlign w:val="center"/>
          </w:tcPr>
          <w:p w14:paraId="0931115C" w14:textId="37B1410E" w:rsidR="00413E5F" w:rsidDel="00D02890" w:rsidRDefault="00B4071F">
            <w:pPr>
              <w:widowControl w:val="0"/>
              <w:spacing w:after="0" w:line="240" w:lineRule="auto"/>
              <w:rPr>
                <w:del w:id="1724" w:author="Razavi, Pedram/Medicine" w:date="2019-06-16T13:15:00Z"/>
                <w:rFonts w:ascii="Arial" w:eastAsia="Arial" w:hAnsi="Arial" w:cs="Arial"/>
                <w:sz w:val="18"/>
                <w:szCs w:val="18"/>
              </w:rPr>
              <w:pPrChange w:id="1725" w:author="Razavi, Pedram/Medicine" w:date="2019-06-16T15:04:00Z">
                <w:pPr>
                  <w:widowControl w:val="0"/>
                  <w:spacing w:after="0" w:line="240" w:lineRule="auto"/>
                  <w:jc w:val="center"/>
                </w:pPr>
              </w:pPrChange>
            </w:pPr>
            <w:del w:id="1726" w:author="Razavi, Pedram/Medicine" w:date="2019-06-16T13:15:00Z">
              <w:r w:rsidDel="00D02890">
                <w:rPr>
                  <w:rFonts w:ascii="Arial" w:eastAsia="Arial" w:hAnsi="Arial" w:cs="Arial"/>
                  <w:sz w:val="18"/>
                  <w:szCs w:val="18"/>
                </w:rPr>
                <w:delText>1</w:delText>
              </w:r>
            </w:del>
          </w:p>
        </w:tc>
        <w:tc>
          <w:tcPr>
            <w:tcW w:w="102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A73BDC1" w14:textId="3BB39FCA" w:rsidR="00413E5F" w:rsidDel="00D02890" w:rsidRDefault="00B4071F">
            <w:pPr>
              <w:widowControl w:val="0"/>
              <w:spacing w:after="0"/>
              <w:rPr>
                <w:del w:id="1727" w:author="Razavi, Pedram/Medicine" w:date="2019-06-16T13:15:00Z"/>
                <w:rFonts w:ascii="Arial" w:eastAsia="Arial" w:hAnsi="Arial" w:cs="Arial"/>
                <w:sz w:val="18"/>
                <w:szCs w:val="18"/>
              </w:rPr>
              <w:pPrChange w:id="1728" w:author="Razavi, Pedram/Medicine" w:date="2019-06-16T15:04:00Z">
                <w:pPr>
                  <w:widowControl w:val="0"/>
                  <w:spacing w:after="0"/>
                  <w:jc w:val="center"/>
                </w:pPr>
              </w:pPrChange>
            </w:pPr>
            <w:del w:id="1729" w:author="Razavi, Pedram/Medicine" w:date="2019-06-16T13:15:00Z">
              <w:r w:rsidDel="00D02890">
                <w:rPr>
                  <w:rFonts w:ascii="Arial" w:eastAsia="Arial" w:hAnsi="Arial" w:cs="Arial"/>
                  <w:sz w:val="18"/>
                  <w:szCs w:val="18"/>
                </w:rPr>
                <w:delText>14</w:delText>
              </w:r>
            </w:del>
          </w:p>
        </w:tc>
      </w:tr>
      <w:tr w:rsidR="00413E5F" w:rsidDel="00D02890" w14:paraId="5317F7C4" w14:textId="2D29791B">
        <w:trPr>
          <w:trHeight w:val="360"/>
          <w:del w:id="1730" w:author="Razavi, Pedram/Medicine" w:date="2019-06-16T13:15:00Z"/>
        </w:trPr>
        <w:tc>
          <w:tcPr>
            <w:tcW w:w="5265" w:type="dxa"/>
            <w:tcMar>
              <w:top w:w="100" w:type="dxa"/>
              <w:left w:w="100" w:type="dxa"/>
              <w:bottom w:w="100" w:type="dxa"/>
              <w:right w:w="100" w:type="dxa"/>
            </w:tcMar>
          </w:tcPr>
          <w:p w14:paraId="06915D7D" w14:textId="14656AA8" w:rsidR="00413E5F" w:rsidDel="00D02890" w:rsidRDefault="00B4071F">
            <w:pPr>
              <w:shd w:val="clear" w:color="auto" w:fill="FFFFFF"/>
              <w:spacing w:after="0"/>
              <w:rPr>
                <w:del w:id="1731" w:author="Razavi, Pedram/Medicine" w:date="2019-06-16T13:15:00Z"/>
                <w:rFonts w:ascii="Arial" w:eastAsia="Arial" w:hAnsi="Arial" w:cs="Arial"/>
                <w:sz w:val="18"/>
                <w:szCs w:val="18"/>
              </w:rPr>
            </w:pPr>
            <w:del w:id="1732" w:author="Razavi, Pedram/Medicine" w:date="2019-06-16T13:15:00Z">
              <w:r w:rsidDel="00D02890">
                <w:rPr>
                  <w:rFonts w:ascii="Arial" w:eastAsia="Arial" w:hAnsi="Arial" w:cs="Arial"/>
                  <w:sz w:val="18"/>
                  <w:szCs w:val="18"/>
                </w:rPr>
                <w:delText>Tissue evaluable</w:delText>
              </w:r>
            </w:del>
          </w:p>
        </w:tc>
        <w:tc>
          <w:tcPr>
            <w:tcW w:w="1020" w:type="dxa"/>
            <w:tcMar>
              <w:top w:w="100" w:type="dxa"/>
              <w:left w:w="100" w:type="dxa"/>
              <w:bottom w:w="100" w:type="dxa"/>
              <w:right w:w="100" w:type="dxa"/>
            </w:tcMar>
            <w:vAlign w:val="center"/>
          </w:tcPr>
          <w:p w14:paraId="11BC42D4" w14:textId="1385BE8D" w:rsidR="00413E5F" w:rsidDel="00D02890" w:rsidRDefault="00B4071F">
            <w:pPr>
              <w:widowControl w:val="0"/>
              <w:shd w:val="clear" w:color="auto" w:fill="FFFFFF"/>
              <w:spacing w:after="0"/>
              <w:rPr>
                <w:del w:id="1733" w:author="Razavi, Pedram/Medicine" w:date="2019-06-16T13:15:00Z"/>
                <w:rFonts w:ascii="Arial" w:eastAsia="Arial" w:hAnsi="Arial" w:cs="Arial"/>
                <w:sz w:val="18"/>
                <w:szCs w:val="18"/>
              </w:rPr>
              <w:pPrChange w:id="1734" w:author="Razavi, Pedram/Medicine" w:date="2019-06-16T15:04:00Z">
                <w:pPr>
                  <w:widowControl w:val="0"/>
                  <w:shd w:val="clear" w:color="auto" w:fill="FFFFFF"/>
                  <w:spacing w:after="0"/>
                  <w:jc w:val="center"/>
                </w:pPr>
              </w:pPrChange>
            </w:pPr>
            <w:del w:id="1735" w:author="Razavi, Pedram/Medicine" w:date="2019-06-16T13:15:00Z">
              <w:r w:rsidDel="00D02890">
                <w:rPr>
                  <w:rFonts w:ascii="Arial" w:eastAsia="Arial" w:hAnsi="Arial" w:cs="Arial"/>
                  <w:sz w:val="18"/>
                  <w:szCs w:val="18"/>
                </w:rPr>
                <w:delText>45</w:delText>
              </w:r>
            </w:del>
          </w:p>
        </w:tc>
        <w:tc>
          <w:tcPr>
            <w:tcW w:w="1020" w:type="dxa"/>
            <w:tcMar>
              <w:top w:w="100" w:type="dxa"/>
              <w:left w:w="100" w:type="dxa"/>
              <w:bottom w:w="100" w:type="dxa"/>
              <w:right w:w="100" w:type="dxa"/>
            </w:tcMar>
            <w:vAlign w:val="center"/>
          </w:tcPr>
          <w:p w14:paraId="7E5C7E40" w14:textId="51E97767" w:rsidR="00413E5F" w:rsidDel="00D02890" w:rsidRDefault="00B4071F">
            <w:pPr>
              <w:widowControl w:val="0"/>
              <w:shd w:val="clear" w:color="auto" w:fill="FFFFFF"/>
              <w:spacing w:after="0"/>
              <w:rPr>
                <w:del w:id="1736" w:author="Razavi, Pedram/Medicine" w:date="2019-06-16T13:15:00Z"/>
                <w:rFonts w:ascii="Arial" w:eastAsia="Arial" w:hAnsi="Arial" w:cs="Arial"/>
                <w:sz w:val="18"/>
                <w:szCs w:val="18"/>
              </w:rPr>
              <w:pPrChange w:id="1737" w:author="Razavi, Pedram/Medicine" w:date="2019-06-16T15:04:00Z">
                <w:pPr>
                  <w:widowControl w:val="0"/>
                  <w:shd w:val="clear" w:color="auto" w:fill="FFFFFF"/>
                  <w:spacing w:after="0"/>
                  <w:jc w:val="center"/>
                </w:pPr>
              </w:pPrChange>
            </w:pPr>
            <w:del w:id="1738" w:author="Razavi, Pedram/Medicine" w:date="2019-06-16T13:15:00Z">
              <w:r w:rsidDel="00D02890">
                <w:rPr>
                  <w:rFonts w:ascii="Arial" w:eastAsia="Arial" w:hAnsi="Arial" w:cs="Arial"/>
                  <w:sz w:val="18"/>
                  <w:szCs w:val="18"/>
                </w:rPr>
                <w:delText>48</w:delText>
              </w:r>
            </w:del>
          </w:p>
        </w:tc>
        <w:tc>
          <w:tcPr>
            <w:tcW w:w="1020" w:type="dxa"/>
            <w:tcMar>
              <w:top w:w="100" w:type="dxa"/>
              <w:left w:w="100" w:type="dxa"/>
              <w:bottom w:w="100" w:type="dxa"/>
              <w:right w:w="100" w:type="dxa"/>
            </w:tcMar>
            <w:vAlign w:val="center"/>
          </w:tcPr>
          <w:p w14:paraId="3D646924" w14:textId="1D512A2B" w:rsidR="00413E5F" w:rsidDel="00D02890" w:rsidRDefault="00B4071F">
            <w:pPr>
              <w:widowControl w:val="0"/>
              <w:spacing w:after="0" w:line="240" w:lineRule="auto"/>
              <w:rPr>
                <w:del w:id="1739" w:author="Razavi, Pedram/Medicine" w:date="2019-06-16T13:15:00Z"/>
                <w:rFonts w:ascii="Arial" w:eastAsia="Arial" w:hAnsi="Arial" w:cs="Arial"/>
                <w:sz w:val="18"/>
                <w:szCs w:val="18"/>
              </w:rPr>
              <w:pPrChange w:id="1740" w:author="Razavi, Pedram/Medicine" w:date="2019-06-16T15:04:00Z">
                <w:pPr>
                  <w:widowControl w:val="0"/>
                  <w:spacing w:after="0" w:line="240" w:lineRule="auto"/>
                  <w:jc w:val="center"/>
                </w:pPr>
              </w:pPrChange>
            </w:pPr>
            <w:del w:id="1741" w:author="Razavi, Pedram/Medicine" w:date="2019-06-16T13:15:00Z">
              <w:r w:rsidDel="00D02890">
                <w:rPr>
                  <w:rFonts w:ascii="Arial" w:eastAsia="Arial" w:hAnsi="Arial" w:cs="Arial"/>
                  <w:sz w:val="18"/>
                  <w:szCs w:val="18"/>
                </w:rPr>
                <w:delText>45</w:delText>
              </w:r>
            </w:del>
          </w:p>
        </w:tc>
        <w:tc>
          <w:tcPr>
            <w:tcW w:w="1020" w:type="dxa"/>
            <w:tcMar>
              <w:top w:w="100" w:type="dxa"/>
              <w:left w:w="100" w:type="dxa"/>
              <w:bottom w:w="100" w:type="dxa"/>
              <w:right w:w="100" w:type="dxa"/>
            </w:tcMar>
            <w:vAlign w:val="center"/>
          </w:tcPr>
          <w:p w14:paraId="502268B6" w14:textId="11A62015" w:rsidR="00413E5F" w:rsidDel="00D02890" w:rsidRDefault="00B4071F">
            <w:pPr>
              <w:widowControl w:val="0"/>
              <w:shd w:val="clear" w:color="auto" w:fill="FFFFFF"/>
              <w:spacing w:after="0"/>
              <w:rPr>
                <w:del w:id="1742" w:author="Razavi, Pedram/Medicine" w:date="2019-06-16T13:15:00Z"/>
                <w:rFonts w:ascii="Arial" w:eastAsia="Arial" w:hAnsi="Arial" w:cs="Arial"/>
                <w:sz w:val="18"/>
                <w:szCs w:val="18"/>
              </w:rPr>
              <w:pPrChange w:id="1743" w:author="Razavi, Pedram/Medicine" w:date="2019-06-16T15:04:00Z">
                <w:pPr>
                  <w:widowControl w:val="0"/>
                  <w:shd w:val="clear" w:color="auto" w:fill="FFFFFF"/>
                  <w:spacing w:after="0"/>
                  <w:jc w:val="center"/>
                </w:pPr>
              </w:pPrChange>
            </w:pPr>
            <w:del w:id="1744" w:author="Razavi, Pedram/Medicine" w:date="2019-06-16T13:15:00Z">
              <w:r w:rsidDel="00D02890">
                <w:rPr>
                  <w:rFonts w:ascii="Arial" w:eastAsia="Arial" w:hAnsi="Arial" w:cs="Arial"/>
                  <w:sz w:val="18"/>
                  <w:szCs w:val="18"/>
                </w:rPr>
                <w:delText>138</w:delText>
              </w:r>
            </w:del>
          </w:p>
        </w:tc>
      </w:tr>
      <w:tr w:rsidR="00413E5F" w:rsidDel="00D02890" w14:paraId="544989CD" w14:textId="693C2AE3">
        <w:trPr>
          <w:trHeight w:val="340"/>
          <w:del w:id="1745" w:author="Razavi, Pedram/Medicine" w:date="2019-06-16T13:15:00Z"/>
        </w:trPr>
        <w:tc>
          <w:tcPr>
            <w:tcW w:w="5265" w:type="dxa"/>
            <w:tcMar>
              <w:top w:w="100" w:type="dxa"/>
              <w:left w:w="100" w:type="dxa"/>
              <w:bottom w:w="100" w:type="dxa"/>
              <w:right w:w="100" w:type="dxa"/>
            </w:tcMar>
          </w:tcPr>
          <w:p w14:paraId="5988F863" w14:textId="4BF29213" w:rsidR="00413E5F" w:rsidDel="00D02890" w:rsidRDefault="00B4071F">
            <w:pPr>
              <w:shd w:val="clear" w:color="auto" w:fill="FFFFFF"/>
              <w:spacing w:after="0"/>
              <w:rPr>
                <w:del w:id="1746" w:author="Razavi, Pedram/Medicine" w:date="2019-06-16T13:15:00Z"/>
                <w:rFonts w:ascii="Arial" w:eastAsia="Arial" w:hAnsi="Arial" w:cs="Arial"/>
                <w:sz w:val="18"/>
                <w:szCs w:val="18"/>
              </w:rPr>
            </w:pPr>
            <w:del w:id="1747" w:author="Razavi, Pedram/Medicine" w:date="2019-06-16T13:15:00Z">
              <w:r w:rsidDel="00D02890">
                <w:rPr>
                  <w:rFonts w:ascii="Arial" w:eastAsia="Arial" w:hAnsi="Arial" w:cs="Arial"/>
                  <w:sz w:val="18"/>
                  <w:szCs w:val="18"/>
                </w:rPr>
                <w:delText>cfDNA evaluable</w:delText>
              </w:r>
            </w:del>
          </w:p>
        </w:tc>
        <w:tc>
          <w:tcPr>
            <w:tcW w:w="1020" w:type="dxa"/>
            <w:tcMar>
              <w:top w:w="100" w:type="dxa"/>
              <w:left w:w="100" w:type="dxa"/>
              <w:bottom w:w="100" w:type="dxa"/>
              <w:right w:w="100" w:type="dxa"/>
            </w:tcMar>
            <w:vAlign w:val="center"/>
          </w:tcPr>
          <w:p w14:paraId="76ADD42A" w14:textId="67CA0ABD" w:rsidR="00413E5F" w:rsidDel="00D02890" w:rsidRDefault="00B4071F">
            <w:pPr>
              <w:widowControl w:val="0"/>
              <w:shd w:val="clear" w:color="auto" w:fill="FFFFFF"/>
              <w:spacing w:after="0"/>
              <w:rPr>
                <w:del w:id="1748" w:author="Razavi, Pedram/Medicine" w:date="2019-06-16T13:15:00Z"/>
                <w:rFonts w:ascii="Arial" w:eastAsia="Arial" w:hAnsi="Arial" w:cs="Arial"/>
                <w:sz w:val="18"/>
                <w:szCs w:val="18"/>
              </w:rPr>
              <w:pPrChange w:id="1749" w:author="Razavi, Pedram/Medicine" w:date="2019-06-16T15:04:00Z">
                <w:pPr>
                  <w:widowControl w:val="0"/>
                  <w:shd w:val="clear" w:color="auto" w:fill="FFFFFF"/>
                  <w:spacing w:after="0"/>
                  <w:jc w:val="center"/>
                </w:pPr>
              </w:pPrChange>
            </w:pPr>
            <w:del w:id="1750" w:author="Razavi, Pedram/Medicine" w:date="2019-06-16T13:15:00Z">
              <w:r w:rsidDel="00D02890">
                <w:rPr>
                  <w:rFonts w:ascii="Arial" w:eastAsia="Arial" w:hAnsi="Arial" w:cs="Arial"/>
                  <w:sz w:val="18"/>
                  <w:szCs w:val="18"/>
                </w:rPr>
                <w:delText>47</w:delText>
              </w:r>
            </w:del>
          </w:p>
        </w:tc>
        <w:tc>
          <w:tcPr>
            <w:tcW w:w="1020" w:type="dxa"/>
            <w:tcMar>
              <w:top w:w="100" w:type="dxa"/>
              <w:left w:w="100" w:type="dxa"/>
              <w:bottom w:w="100" w:type="dxa"/>
              <w:right w:w="100" w:type="dxa"/>
            </w:tcMar>
            <w:vAlign w:val="center"/>
          </w:tcPr>
          <w:p w14:paraId="05B1462C" w14:textId="364CCBE2" w:rsidR="00413E5F" w:rsidDel="00D02890" w:rsidRDefault="00B4071F">
            <w:pPr>
              <w:widowControl w:val="0"/>
              <w:shd w:val="clear" w:color="auto" w:fill="FFFFFF"/>
              <w:spacing w:after="0"/>
              <w:rPr>
                <w:del w:id="1751" w:author="Razavi, Pedram/Medicine" w:date="2019-06-16T13:15:00Z"/>
                <w:rFonts w:ascii="Arial" w:eastAsia="Arial" w:hAnsi="Arial" w:cs="Arial"/>
                <w:sz w:val="18"/>
                <w:szCs w:val="18"/>
              </w:rPr>
              <w:pPrChange w:id="1752" w:author="Razavi, Pedram/Medicine" w:date="2019-06-16T15:04:00Z">
                <w:pPr>
                  <w:widowControl w:val="0"/>
                  <w:shd w:val="clear" w:color="auto" w:fill="FFFFFF"/>
                  <w:spacing w:after="0"/>
                  <w:jc w:val="center"/>
                </w:pPr>
              </w:pPrChange>
            </w:pPr>
            <w:del w:id="1753" w:author="Razavi, Pedram/Medicine" w:date="2019-06-16T13:15:00Z">
              <w:r w:rsidDel="00D02890">
                <w:rPr>
                  <w:rFonts w:ascii="Arial" w:eastAsia="Arial" w:hAnsi="Arial" w:cs="Arial"/>
                  <w:sz w:val="18"/>
                  <w:szCs w:val="18"/>
                </w:rPr>
                <w:delText>48</w:delText>
              </w:r>
            </w:del>
          </w:p>
        </w:tc>
        <w:tc>
          <w:tcPr>
            <w:tcW w:w="1020" w:type="dxa"/>
            <w:tcMar>
              <w:top w:w="100" w:type="dxa"/>
              <w:left w:w="100" w:type="dxa"/>
              <w:bottom w:w="100" w:type="dxa"/>
              <w:right w:w="100" w:type="dxa"/>
            </w:tcMar>
            <w:vAlign w:val="center"/>
          </w:tcPr>
          <w:p w14:paraId="7CDDC3A6" w14:textId="32B1B668" w:rsidR="00413E5F" w:rsidDel="00D02890" w:rsidRDefault="00B4071F">
            <w:pPr>
              <w:widowControl w:val="0"/>
              <w:spacing w:after="0" w:line="240" w:lineRule="auto"/>
              <w:rPr>
                <w:del w:id="1754" w:author="Razavi, Pedram/Medicine" w:date="2019-06-16T13:15:00Z"/>
                <w:rFonts w:ascii="Arial" w:eastAsia="Arial" w:hAnsi="Arial" w:cs="Arial"/>
                <w:sz w:val="18"/>
                <w:szCs w:val="18"/>
              </w:rPr>
              <w:pPrChange w:id="1755" w:author="Razavi, Pedram/Medicine" w:date="2019-06-16T15:04:00Z">
                <w:pPr>
                  <w:widowControl w:val="0"/>
                  <w:spacing w:after="0" w:line="240" w:lineRule="auto"/>
                  <w:jc w:val="center"/>
                </w:pPr>
              </w:pPrChange>
            </w:pPr>
            <w:del w:id="1756" w:author="Razavi, Pedram/Medicine" w:date="2019-06-16T13:15:00Z">
              <w:r w:rsidDel="00D02890">
                <w:rPr>
                  <w:rFonts w:ascii="Arial" w:eastAsia="Arial" w:hAnsi="Arial" w:cs="Arial"/>
                  <w:sz w:val="18"/>
                  <w:szCs w:val="18"/>
                </w:rPr>
                <w:delText>53</w:delText>
              </w:r>
            </w:del>
          </w:p>
        </w:tc>
        <w:tc>
          <w:tcPr>
            <w:tcW w:w="1020" w:type="dxa"/>
            <w:tcMar>
              <w:top w:w="100" w:type="dxa"/>
              <w:left w:w="100" w:type="dxa"/>
              <w:bottom w:w="100" w:type="dxa"/>
              <w:right w:w="100" w:type="dxa"/>
            </w:tcMar>
            <w:vAlign w:val="center"/>
          </w:tcPr>
          <w:p w14:paraId="62A7A3F3" w14:textId="22927FC3" w:rsidR="00413E5F" w:rsidDel="00D02890" w:rsidRDefault="00B4071F">
            <w:pPr>
              <w:widowControl w:val="0"/>
              <w:shd w:val="clear" w:color="auto" w:fill="FFFFFF"/>
              <w:spacing w:after="0"/>
              <w:rPr>
                <w:del w:id="1757" w:author="Razavi, Pedram/Medicine" w:date="2019-06-16T13:15:00Z"/>
                <w:rFonts w:ascii="Arial" w:eastAsia="Arial" w:hAnsi="Arial" w:cs="Arial"/>
                <w:sz w:val="18"/>
                <w:szCs w:val="18"/>
              </w:rPr>
              <w:pPrChange w:id="1758" w:author="Razavi, Pedram/Medicine" w:date="2019-06-16T15:04:00Z">
                <w:pPr>
                  <w:widowControl w:val="0"/>
                  <w:shd w:val="clear" w:color="auto" w:fill="FFFFFF"/>
                  <w:spacing w:after="0"/>
                  <w:jc w:val="center"/>
                </w:pPr>
              </w:pPrChange>
            </w:pPr>
            <w:del w:id="1759" w:author="Razavi, Pedram/Medicine" w:date="2019-06-16T13:15:00Z">
              <w:r w:rsidDel="00D02890">
                <w:rPr>
                  <w:rFonts w:ascii="Arial" w:eastAsia="Arial" w:hAnsi="Arial" w:cs="Arial"/>
                  <w:sz w:val="18"/>
                  <w:szCs w:val="18"/>
                </w:rPr>
                <w:delText>148</w:delText>
              </w:r>
            </w:del>
          </w:p>
        </w:tc>
      </w:tr>
      <w:tr w:rsidR="00413E5F" w:rsidDel="00D02890" w14:paraId="35818C73" w14:textId="3910045C">
        <w:trPr>
          <w:trHeight w:val="360"/>
          <w:del w:id="1760" w:author="Razavi, Pedram/Medicine" w:date="2019-06-16T13:15:00Z"/>
        </w:trPr>
        <w:tc>
          <w:tcPr>
            <w:tcW w:w="5265" w:type="dxa"/>
            <w:shd w:val="clear" w:color="auto" w:fill="F3F3F3"/>
            <w:tcMar>
              <w:top w:w="100" w:type="dxa"/>
              <w:left w:w="100" w:type="dxa"/>
              <w:bottom w:w="100" w:type="dxa"/>
              <w:right w:w="100" w:type="dxa"/>
            </w:tcMar>
            <w:vAlign w:val="center"/>
          </w:tcPr>
          <w:p w14:paraId="24386639" w14:textId="54F2983C" w:rsidR="00413E5F" w:rsidDel="00D02890" w:rsidRDefault="00B4071F">
            <w:pPr>
              <w:widowControl w:val="0"/>
              <w:spacing w:after="0" w:line="240" w:lineRule="auto"/>
              <w:rPr>
                <w:del w:id="1761" w:author="Razavi, Pedram/Medicine" w:date="2019-06-16T13:15:00Z"/>
                <w:rFonts w:ascii="Arial" w:eastAsia="Arial" w:hAnsi="Arial" w:cs="Arial"/>
                <w:b/>
                <w:sz w:val="18"/>
                <w:szCs w:val="18"/>
              </w:rPr>
            </w:pPr>
            <w:del w:id="1762" w:author="Razavi, Pedram/Medicine" w:date="2019-06-16T13:15:00Z">
              <w:r w:rsidDel="00D02890">
                <w:rPr>
                  <w:rFonts w:ascii="Arial" w:eastAsia="Arial" w:hAnsi="Arial" w:cs="Arial"/>
                  <w:b/>
                  <w:sz w:val="18"/>
                  <w:szCs w:val="18"/>
                </w:rPr>
                <w:delText>Both evaluable</w:delText>
              </w:r>
            </w:del>
          </w:p>
        </w:tc>
        <w:tc>
          <w:tcPr>
            <w:tcW w:w="1020" w:type="dxa"/>
            <w:shd w:val="clear" w:color="auto" w:fill="F3F3F3"/>
            <w:tcMar>
              <w:top w:w="100" w:type="dxa"/>
              <w:left w:w="100" w:type="dxa"/>
              <w:bottom w:w="100" w:type="dxa"/>
              <w:right w:w="100" w:type="dxa"/>
            </w:tcMar>
            <w:vAlign w:val="center"/>
          </w:tcPr>
          <w:p w14:paraId="22B67000" w14:textId="665BFE9D" w:rsidR="00413E5F" w:rsidDel="00D02890" w:rsidRDefault="00B4071F">
            <w:pPr>
              <w:widowControl w:val="0"/>
              <w:spacing w:after="0" w:line="240" w:lineRule="auto"/>
              <w:rPr>
                <w:del w:id="1763" w:author="Razavi, Pedram/Medicine" w:date="2019-06-16T13:15:00Z"/>
                <w:rFonts w:ascii="Arial" w:eastAsia="Arial" w:hAnsi="Arial" w:cs="Arial"/>
                <w:b/>
                <w:sz w:val="18"/>
                <w:szCs w:val="18"/>
              </w:rPr>
              <w:pPrChange w:id="1764" w:author="Razavi, Pedram/Medicine" w:date="2019-06-16T15:04:00Z">
                <w:pPr>
                  <w:widowControl w:val="0"/>
                  <w:spacing w:after="0" w:line="240" w:lineRule="auto"/>
                  <w:jc w:val="center"/>
                </w:pPr>
              </w:pPrChange>
            </w:pPr>
            <w:del w:id="1765" w:author="Razavi, Pedram/Medicine" w:date="2019-06-16T13:15:00Z">
              <w:r w:rsidDel="00D02890">
                <w:rPr>
                  <w:rFonts w:ascii="Arial" w:eastAsia="Arial" w:hAnsi="Arial" w:cs="Arial"/>
                  <w:b/>
                  <w:sz w:val="18"/>
                  <w:szCs w:val="18"/>
                </w:rPr>
                <w:delText>39</w:delText>
              </w:r>
            </w:del>
          </w:p>
        </w:tc>
        <w:tc>
          <w:tcPr>
            <w:tcW w:w="1020" w:type="dxa"/>
            <w:shd w:val="clear" w:color="auto" w:fill="F3F3F3"/>
            <w:tcMar>
              <w:top w:w="100" w:type="dxa"/>
              <w:left w:w="100" w:type="dxa"/>
              <w:bottom w:w="100" w:type="dxa"/>
              <w:right w:w="100" w:type="dxa"/>
            </w:tcMar>
            <w:vAlign w:val="center"/>
          </w:tcPr>
          <w:p w14:paraId="4BF37AEE" w14:textId="2E0E6FDE" w:rsidR="00413E5F" w:rsidDel="00D02890" w:rsidRDefault="00B4071F">
            <w:pPr>
              <w:widowControl w:val="0"/>
              <w:spacing w:after="0" w:line="240" w:lineRule="auto"/>
              <w:rPr>
                <w:del w:id="1766" w:author="Razavi, Pedram/Medicine" w:date="2019-06-16T13:15:00Z"/>
                <w:rFonts w:ascii="Arial" w:eastAsia="Arial" w:hAnsi="Arial" w:cs="Arial"/>
                <w:b/>
                <w:sz w:val="18"/>
                <w:szCs w:val="18"/>
              </w:rPr>
              <w:pPrChange w:id="1767" w:author="Razavi, Pedram/Medicine" w:date="2019-06-16T15:04:00Z">
                <w:pPr>
                  <w:widowControl w:val="0"/>
                  <w:spacing w:after="0" w:line="240" w:lineRule="auto"/>
                  <w:jc w:val="center"/>
                </w:pPr>
              </w:pPrChange>
            </w:pPr>
            <w:del w:id="1768" w:author="Razavi, Pedram/Medicine" w:date="2019-06-16T13:15:00Z">
              <w:r w:rsidDel="00D02890">
                <w:rPr>
                  <w:rFonts w:ascii="Arial" w:eastAsia="Arial" w:hAnsi="Arial" w:cs="Arial"/>
                  <w:b/>
                  <w:sz w:val="18"/>
                  <w:szCs w:val="18"/>
                </w:rPr>
                <w:delText>41</w:delText>
              </w:r>
            </w:del>
          </w:p>
        </w:tc>
        <w:tc>
          <w:tcPr>
            <w:tcW w:w="1020" w:type="dxa"/>
            <w:shd w:val="clear" w:color="auto" w:fill="F3F3F3"/>
            <w:tcMar>
              <w:top w:w="100" w:type="dxa"/>
              <w:left w:w="100" w:type="dxa"/>
              <w:bottom w:w="100" w:type="dxa"/>
              <w:right w:w="100" w:type="dxa"/>
            </w:tcMar>
            <w:vAlign w:val="center"/>
          </w:tcPr>
          <w:p w14:paraId="56BFC883" w14:textId="74C223E8" w:rsidR="00413E5F" w:rsidDel="00D02890" w:rsidRDefault="00B4071F">
            <w:pPr>
              <w:widowControl w:val="0"/>
              <w:spacing w:after="0" w:line="240" w:lineRule="auto"/>
              <w:rPr>
                <w:del w:id="1769" w:author="Razavi, Pedram/Medicine" w:date="2019-06-16T13:15:00Z"/>
                <w:rFonts w:ascii="Arial" w:eastAsia="Arial" w:hAnsi="Arial" w:cs="Arial"/>
                <w:b/>
                <w:sz w:val="18"/>
                <w:szCs w:val="18"/>
              </w:rPr>
              <w:pPrChange w:id="1770" w:author="Razavi, Pedram/Medicine" w:date="2019-06-16T15:04:00Z">
                <w:pPr>
                  <w:widowControl w:val="0"/>
                  <w:spacing w:after="0" w:line="240" w:lineRule="auto"/>
                  <w:jc w:val="center"/>
                </w:pPr>
              </w:pPrChange>
            </w:pPr>
            <w:del w:id="1771" w:author="Razavi, Pedram/Medicine" w:date="2019-06-16T13:15:00Z">
              <w:r w:rsidDel="00D02890">
                <w:rPr>
                  <w:rFonts w:ascii="Arial" w:eastAsia="Arial" w:hAnsi="Arial" w:cs="Arial"/>
                  <w:b/>
                  <w:sz w:val="18"/>
                  <w:szCs w:val="18"/>
                </w:rPr>
                <w:delText>44</w:delText>
              </w:r>
            </w:del>
          </w:p>
        </w:tc>
        <w:tc>
          <w:tcPr>
            <w:tcW w:w="1020" w:type="dxa"/>
            <w:shd w:val="clear" w:color="auto" w:fill="F3F3F3"/>
            <w:tcMar>
              <w:top w:w="100" w:type="dxa"/>
              <w:left w:w="100" w:type="dxa"/>
              <w:bottom w:w="100" w:type="dxa"/>
              <w:right w:w="100" w:type="dxa"/>
            </w:tcMar>
            <w:vAlign w:val="center"/>
          </w:tcPr>
          <w:p w14:paraId="167C3171" w14:textId="30BC0B73" w:rsidR="00413E5F" w:rsidDel="00D02890" w:rsidRDefault="00B4071F">
            <w:pPr>
              <w:widowControl w:val="0"/>
              <w:spacing w:after="0" w:line="240" w:lineRule="auto"/>
              <w:rPr>
                <w:del w:id="1772" w:author="Razavi, Pedram/Medicine" w:date="2019-06-16T13:15:00Z"/>
                <w:rFonts w:ascii="Arial" w:eastAsia="Arial" w:hAnsi="Arial" w:cs="Arial"/>
                <w:b/>
                <w:sz w:val="18"/>
                <w:szCs w:val="18"/>
              </w:rPr>
              <w:pPrChange w:id="1773" w:author="Razavi, Pedram/Medicine" w:date="2019-06-16T15:04:00Z">
                <w:pPr>
                  <w:widowControl w:val="0"/>
                  <w:spacing w:after="0" w:line="240" w:lineRule="auto"/>
                  <w:jc w:val="center"/>
                </w:pPr>
              </w:pPrChange>
            </w:pPr>
            <w:del w:id="1774" w:author="Razavi, Pedram/Medicine" w:date="2019-06-16T13:15:00Z">
              <w:r w:rsidDel="00D02890">
                <w:rPr>
                  <w:rFonts w:ascii="Arial" w:eastAsia="Arial" w:hAnsi="Arial" w:cs="Arial"/>
                  <w:b/>
                  <w:sz w:val="18"/>
                  <w:szCs w:val="18"/>
                </w:rPr>
                <w:delText>124</w:delText>
              </w:r>
            </w:del>
          </w:p>
        </w:tc>
      </w:tr>
    </w:tbl>
    <w:p w14:paraId="45F5EDCC" w14:textId="044DD2DC" w:rsidR="00413E5F" w:rsidDel="00D02890" w:rsidRDefault="00413E5F">
      <w:pPr>
        <w:shd w:val="clear" w:color="auto" w:fill="FFFFFF"/>
        <w:spacing w:after="0"/>
        <w:rPr>
          <w:del w:id="1775" w:author="Razavi, Pedram/Medicine" w:date="2019-06-16T13:15:00Z"/>
          <w:rFonts w:ascii="Arial" w:eastAsia="Arial" w:hAnsi="Arial" w:cs="Arial"/>
        </w:rPr>
        <w:pPrChange w:id="1776" w:author="Razavi, Pedram/Medicine" w:date="2019-06-16T15:04:00Z">
          <w:pPr>
            <w:shd w:val="clear" w:color="auto" w:fill="FFFFFF"/>
            <w:spacing w:after="0"/>
            <w:jc w:val="both"/>
          </w:pPr>
        </w:pPrChange>
      </w:pPr>
    </w:p>
    <w:p w14:paraId="06B072AB" w14:textId="43EBAABA" w:rsidR="00413E5F" w:rsidDel="00D02890" w:rsidRDefault="00B4071F">
      <w:pPr>
        <w:spacing w:after="0" w:line="240" w:lineRule="auto"/>
        <w:rPr>
          <w:del w:id="1777" w:author="Razavi, Pedram/Medicine" w:date="2019-06-16T13:15:00Z"/>
          <w:rFonts w:ascii="Arial" w:eastAsia="Arial" w:hAnsi="Arial" w:cs="Arial"/>
          <w:color w:val="0033CC"/>
          <w:sz w:val="17"/>
          <w:szCs w:val="17"/>
        </w:rPr>
        <w:pPrChange w:id="1778" w:author="Razavi, Pedram/Medicine" w:date="2019-06-16T15:04:00Z">
          <w:pPr>
            <w:spacing w:after="0" w:line="240" w:lineRule="auto"/>
            <w:jc w:val="both"/>
          </w:pPr>
        </w:pPrChange>
      </w:pPr>
      <w:del w:id="1779" w:author="Razavi, Pedram/Medicine" w:date="2019-06-16T13:15:00Z">
        <w:r w:rsidDel="00D02890">
          <w:rPr>
            <w:rFonts w:ascii="Arial" w:eastAsia="Arial" w:hAnsi="Arial" w:cs="Arial"/>
            <w:sz w:val="20"/>
            <w:szCs w:val="20"/>
          </w:rPr>
          <w:delText>Table 8: Clinical exclusion</w:delText>
        </w:r>
      </w:del>
    </w:p>
    <w:tbl>
      <w:tblPr>
        <w:tblStyle w:val="a6"/>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413E5F" w:rsidDel="00D02890" w14:paraId="258D4E4A" w14:textId="723EB372">
        <w:trPr>
          <w:trHeight w:val="300"/>
          <w:del w:id="1780" w:author="Razavi, Pedram/Medicine" w:date="2019-06-16T13:15:00Z"/>
        </w:trPr>
        <w:tc>
          <w:tcPr>
            <w:tcW w:w="5265" w:type="dxa"/>
            <w:shd w:val="clear" w:color="auto" w:fill="4D4D62"/>
            <w:tcMar>
              <w:top w:w="100" w:type="dxa"/>
              <w:left w:w="100" w:type="dxa"/>
              <w:bottom w:w="100" w:type="dxa"/>
              <w:right w:w="100" w:type="dxa"/>
            </w:tcMar>
          </w:tcPr>
          <w:p w14:paraId="3A2BCF81" w14:textId="3683FF23" w:rsidR="00413E5F" w:rsidDel="00D02890" w:rsidRDefault="00413E5F">
            <w:pPr>
              <w:widowControl w:val="0"/>
              <w:spacing w:after="0" w:line="240" w:lineRule="auto"/>
              <w:rPr>
                <w:del w:id="1781" w:author="Razavi, Pedram/Medicine" w:date="2019-06-16T13:15:00Z"/>
                <w:rFonts w:ascii="Arial" w:eastAsia="Arial" w:hAnsi="Arial" w:cs="Arial"/>
                <w:color w:val="0033CC"/>
                <w:sz w:val="17"/>
                <w:szCs w:val="17"/>
              </w:rPr>
              <w:pPrChange w:id="1782" w:author="Razavi, Pedram/Medicine" w:date="2019-06-16T15:04:00Z">
                <w:pPr>
                  <w:widowControl w:val="0"/>
                  <w:spacing w:after="0" w:line="240" w:lineRule="auto"/>
                  <w:jc w:val="center"/>
                </w:pPr>
              </w:pPrChange>
            </w:pPr>
          </w:p>
        </w:tc>
        <w:tc>
          <w:tcPr>
            <w:tcW w:w="1020" w:type="dxa"/>
            <w:shd w:val="clear" w:color="auto" w:fill="4D4D62"/>
            <w:tcMar>
              <w:top w:w="100" w:type="dxa"/>
              <w:left w:w="100" w:type="dxa"/>
              <w:bottom w:w="100" w:type="dxa"/>
              <w:right w:w="100" w:type="dxa"/>
            </w:tcMar>
          </w:tcPr>
          <w:p w14:paraId="3DC46958" w14:textId="1E2316B0" w:rsidR="00413E5F" w:rsidDel="00D02890" w:rsidRDefault="00B4071F">
            <w:pPr>
              <w:widowControl w:val="0"/>
              <w:spacing w:after="0" w:line="240" w:lineRule="auto"/>
              <w:rPr>
                <w:del w:id="1783" w:author="Razavi, Pedram/Medicine" w:date="2019-06-16T13:15:00Z"/>
                <w:rFonts w:ascii="Arial" w:eastAsia="Arial" w:hAnsi="Arial" w:cs="Arial"/>
                <w:color w:val="0033CC"/>
                <w:sz w:val="17"/>
                <w:szCs w:val="17"/>
              </w:rPr>
              <w:pPrChange w:id="1784" w:author="Razavi, Pedram/Medicine" w:date="2019-06-16T15:04:00Z">
                <w:pPr>
                  <w:widowControl w:val="0"/>
                  <w:spacing w:after="0" w:line="240" w:lineRule="auto"/>
                  <w:jc w:val="center"/>
                </w:pPr>
              </w:pPrChange>
            </w:pPr>
            <w:del w:id="1785" w:author="Razavi, Pedram/Medicine" w:date="2019-06-16T13:15:00Z">
              <w:r w:rsidDel="00D02890">
                <w:rPr>
                  <w:rFonts w:ascii="Arial" w:eastAsia="Arial" w:hAnsi="Arial" w:cs="Arial"/>
                  <w:color w:val="FFFFFF"/>
                  <w:sz w:val="18"/>
                  <w:szCs w:val="18"/>
                </w:rPr>
                <w:delText>Breast</w:delText>
              </w:r>
            </w:del>
          </w:p>
        </w:tc>
        <w:tc>
          <w:tcPr>
            <w:tcW w:w="1020" w:type="dxa"/>
            <w:shd w:val="clear" w:color="auto" w:fill="4D4D62"/>
            <w:tcMar>
              <w:top w:w="100" w:type="dxa"/>
              <w:left w:w="100" w:type="dxa"/>
              <w:bottom w:w="100" w:type="dxa"/>
              <w:right w:w="100" w:type="dxa"/>
            </w:tcMar>
          </w:tcPr>
          <w:p w14:paraId="330A3ADF" w14:textId="43186815" w:rsidR="00413E5F" w:rsidDel="00D02890" w:rsidRDefault="00B4071F">
            <w:pPr>
              <w:widowControl w:val="0"/>
              <w:spacing w:after="0" w:line="240" w:lineRule="auto"/>
              <w:rPr>
                <w:del w:id="1786" w:author="Razavi, Pedram/Medicine" w:date="2019-06-16T13:15:00Z"/>
                <w:rFonts w:ascii="Arial" w:eastAsia="Arial" w:hAnsi="Arial" w:cs="Arial"/>
                <w:color w:val="0033CC"/>
                <w:sz w:val="17"/>
                <w:szCs w:val="17"/>
              </w:rPr>
              <w:pPrChange w:id="1787" w:author="Razavi, Pedram/Medicine" w:date="2019-06-16T15:04:00Z">
                <w:pPr>
                  <w:widowControl w:val="0"/>
                  <w:spacing w:after="0" w:line="240" w:lineRule="auto"/>
                  <w:jc w:val="center"/>
                </w:pPr>
              </w:pPrChange>
            </w:pPr>
            <w:del w:id="1788" w:author="Razavi, Pedram/Medicine" w:date="2019-06-16T13:15:00Z">
              <w:r w:rsidDel="00D02890">
                <w:rPr>
                  <w:rFonts w:ascii="Arial" w:eastAsia="Arial" w:hAnsi="Arial" w:cs="Arial"/>
                  <w:color w:val="FFFFFF"/>
                  <w:sz w:val="18"/>
                  <w:szCs w:val="18"/>
                </w:rPr>
                <w:delText>Lung</w:delText>
              </w:r>
            </w:del>
          </w:p>
        </w:tc>
        <w:tc>
          <w:tcPr>
            <w:tcW w:w="1020" w:type="dxa"/>
            <w:shd w:val="clear" w:color="auto" w:fill="4D4D62"/>
            <w:tcMar>
              <w:top w:w="100" w:type="dxa"/>
              <w:left w:w="100" w:type="dxa"/>
              <w:bottom w:w="100" w:type="dxa"/>
              <w:right w:w="100" w:type="dxa"/>
            </w:tcMar>
          </w:tcPr>
          <w:p w14:paraId="2A81580D" w14:textId="7A218DBB" w:rsidR="00413E5F" w:rsidDel="00D02890" w:rsidRDefault="00B4071F">
            <w:pPr>
              <w:widowControl w:val="0"/>
              <w:spacing w:after="0" w:line="240" w:lineRule="auto"/>
              <w:rPr>
                <w:del w:id="1789" w:author="Razavi, Pedram/Medicine" w:date="2019-06-16T13:15:00Z"/>
                <w:rFonts w:ascii="Arial" w:eastAsia="Arial" w:hAnsi="Arial" w:cs="Arial"/>
                <w:color w:val="FFFFFF"/>
                <w:sz w:val="18"/>
                <w:szCs w:val="18"/>
              </w:rPr>
              <w:pPrChange w:id="1790" w:author="Razavi, Pedram/Medicine" w:date="2019-06-16T15:04:00Z">
                <w:pPr>
                  <w:widowControl w:val="0"/>
                  <w:spacing w:after="0" w:line="240" w:lineRule="auto"/>
                  <w:jc w:val="center"/>
                </w:pPr>
              </w:pPrChange>
            </w:pPr>
            <w:del w:id="1791" w:author="Razavi, Pedram/Medicine" w:date="2019-06-16T13:15:00Z">
              <w:r w:rsidDel="00D02890">
                <w:rPr>
                  <w:rFonts w:ascii="Arial" w:eastAsia="Arial" w:hAnsi="Arial" w:cs="Arial"/>
                  <w:color w:val="FFFFFF"/>
                  <w:sz w:val="18"/>
                  <w:szCs w:val="18"/>
                </w:rPr>
                <w:delText>Prostate</w:delText>
              </w:r>
            </w:del>
          </w:p>
        </w:tc>
        <w:tc>
          <w:tcPr>
            <w:tcW w:w="1020" w:type="dxa"/>
            <w:shd w:val="clear" w:color="auto" w:fill="4D4D62"/>
            <w:tcMar>
              <w:top w:w="100" w:type="dxa"/>
              <w:left w:w="100" w:type="dxa"/>
              <w:bottom w:w="100" w:type="dxa"/>
              <w:right w:w="100" w:type="dxa"/>
            </w:tcMar>
          </w:tcPr>
          <w:p w14:paraId="3F1BB8CC" w14:textId="69B8D134" w:rsidR="00413E5F" w:rsidDel="00D02890" w:rsidRDefault="00B4071F">
            <w:pPr>
              <w:widowControl w:val="0"/>
              <w:spacing w:after="0" w:line="240" w:lineRule="auto"/>
              <w:rPr>
                <w:del w:id="1792" w:author="Razavi, Pedram/Medicine" w:date="2019-06-16T13:15:00Z"/>
                <w:rFonts w:ascii="Arial" w:eastAsia="Arial" w:hAnsi="Arial" w:cs="Arial"/>
                <w:color w:val="FFFFFF"/>
                <w:sz w:val="18"/>
                <w:szCs w:val="18"/>
              </w:rPr>
              <w:pPrChange w:id="1793" w:author="Razavi, Pedram/Medicine" w:date="2019-06-16T15:04:00Z">
                <w:pPr>
                  <w:widowControl w:val="0"/>
                  <w:spacing w:after="0" w:line="240" w:lineRule="auto"/>
                  <w:jc w:val="center"/>
                </w:pPr>
              </w:pPrChange>
            </w:pPr>
            <w:del w:id="1794" w:author="Razavi, Pedram/Medicine" w:date="2019-06-16T13:15:00Z">
              <w:r w:rsidDel="00D02890">
                <w:rPr>
                  <w:rFonts w:ascii="Arial" w:eastAsia="Arial" w:hAnsi="Arial" w:cs="Arial"/>
                  <w:color w:val="FFFFFF"/>
                  <w:sz w:val="18"/>
                  <w:szCs w:val="18"/>
                </w:rPr>
                <w:delText>All</w:delText>
              </w:r>
            </w:del>
          </w:p>
        </w:tc>
      </w:tr>
      <w:tr w:rsidR="00413E5F" w:rsidDel="00D02890" w14:paraId="6A6A9775" w14:textId="67D9DEFE">
        <w:trPr>
          <w:trHeight w:val="440"/>
          <w:del w:id="1795" w:author="Razavi, Pedram/Medicine" w:date="2019-06-16T13:15:00Z"/>
        </w:trPr>
        <w:tc>
          <w:tcPr>
            <w:tcW w:w="5265" w:type="dxa"/>
            <w:tcMar>
              <w:top w:w="100" w:type="dxa"/>
              <w:left w:w="100" w:type="dxa"/>
              <w:bottom w:w="100" w:type="dxa"/>
              <w:right w:w="100" w:type="dxa"/>
            </w:tcMar>
          </w:tcPr>
          <w:p w14:paraId="3901411A" w14:textId="73D72A7E" w:rsidR="00413E5F" w:rsidDel="00D02890" w:rsidRDefault="00B4071F">
            <w:pPr>
              <w:widowControl w:val="0"/>
              <w:shd w:val="clear" w:color="auto" w:fill="FFFFFF"/>
              <w:spacing w:after="0"/>
              <w:rPr>
                <w:del w:id="1796" w:author="Razavi, Pedram/Medicine" w:date="2019-06-16T13:15:00Z"/>
                <w:rFonts w:ascii="Arial" w:eastAsia="Arial" w:hAnsi="Arial" w:cs="Arial"/>
                <w:sz w:val="18"/>
                <w:szCs w:val="18"/>
              </w:rPr>
            </w:pPr>
            <w:del w:id="1797" w:author="Razavi, Pedram/Medicine" w:date="2019-06-16T13:15:00Z">
              <w:r w:rsidDel="00D02890">
                <w:rPr>
                  <w:rFonts w:ascii="Arial" w:eastAsia="Arial" w:hAnsi="Arial" w:cs="Arial"/>
                  <w:sz w:val="18"/>
                  <w:szCs w:val="18"/>
                </w:rPr>
                <w:delText>Blood collected after metastasectomy</w:delText>
              </w:r>
            </w:del>
          </w:p>
        </w:tc>
        <w:tc>
          <w:tcPr>
            <w:tcW w:w="1020" w:type="dxa"/>
            <w:tcMar>
              <w:top w:w="100" w:type="dxa"/>
              <w:left w:w="100" w:type="dxa"/>
              <w:bottom w:w="100" w:type="dxa"/>
              <w:right w:w="100" w:type="dxa"/>
            </w:tcMar>
            <w:vAlign w:val="center"/>
          </w:tcPr>
          <w:p w14:paraId="002B6295" w14:textId="55A61990" w:rsidR="00413E5F" w:rsidDel="00D02890" w:rsidRDefault="00B4071F">
            <w:pPr>
              <w:widowControl w:val="0"/>
              <w:shd w:val="clear" w:color="auto" w:fill="FFFFFF"/>
              <w:spacing w:after="0"/>
              <w:rPr>
                <w:del w:id="1798" w:author="Razavi, Pedram/Medicine" w:date="2019-06-16T13:15:00Z"/>
                <w:rFonts w:ascii="Arial" w:eastAsia="Arial" w:hAnsi="Arial" w:cs="Arial"/>
                <w:sz w:val="18"/>
                <w:szCs w:val="18"/>
              </w:rPr>
              <w:pPrChange w:id="1799" w:author="Razavi, Pedram/Medicine" w:date="2019-06-16T15:04:00Z">
                <w:pPr>
                  <w:widowControl w:val="0"/>
                  <w:shd w:val="clear" w:color="auto" w:fill="FFFFFF"/>
                  <w:spacing w:after="0"/>
                  <w:jc w:val="center"/>
                </w:pPr>
              </w:pPrChange>
            </w:pPr>
            <w:del w:id="1800"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1B71A355" w14:textId="1B84CCCC" w:rsidR="00413E5F" w:rsidDel="00D02890" w:rsidRDefault="00B4071F">
            <w:pPr>
              <w:widowControl w:val="0"/>
              <w:shd w:val="clear" w:color="auto" w:fill="FFFFFF"/>
              <w:spacing w:after="0"/>
              <w:rPr>
                <w:del w:id="1801" w:author="Razavi, Pedram/Medicine" w:date="2019-06-16T13:15:00Z"/>
                <w:rFonts w:ascii="Arial" w:eastAsia="Arial" w:hAnsi="Arial" w:cs="Arial"/>
                <w:sz w:val="18"/>
                <w:szCs w:val="18"/>
              </w:rPr>
              <w:pPrChange w:id="1802" w:author="Razavi, Pedram/Medicine" w:date="2019-06-16T15:04:00Z">
                <w:pPr>
                  <w:widowControl w:val="0"/>
                  <w:shd w:val="clear" w:color="auto" w:fill="FFFFFF"/>
                  <w:spacing w:after="0"/>
                  <w:jc w:val="center"/>
                </w:pPr>
              </w:pPrChange>
            </w:pPr>
            <w:del w:id="1803"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7193A601" w14:textId="41EAD2CA" w:rsidR="00413E5F" w:rsidDel="00D02890" w:rsidRDefault="00B4071F">
            <w:pPr>
              <w:widowControl w:val="0"/>
              <w:spacing w:after="0" w:line="240" w:lineRule="auto"/>
              <w:rPr>
                <w:del w:id="1804" w:author="Razavi, Pedram/Medicine" w:date="2019-06-16T13:15:00Z"/>
                <w:rFonts w:ascii="Arial" w:eastAsia="Arial" w:hAnsi="Arial" w:cs="Arial"/>
                <w:sz w:val="18"/>
                <w:szCs w:val="18"/>
              </w:rPr>
              <w:pPrChange w:id="1805" w:author="Razavi, Pedram/Medicine" w:date="2019-06-16T15:04:00Z">
                <w:pPr>
                  <w:widowControl w:val="0"/>
                  <w:spacing w:after="0" w:line="240" w:lineRule="auto"/>
                  <w:jc w:val="center"/>
                </w:pPr>
              </w:pPrChange>
            </w:pPr>
            <w:del w:id="1806"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48547072" w14:textId="2F15869C" w:rsidR="00413E5F" w:rsidDel="00D02890" w:rsidRDefault="00B4071F">
            <w:pPr>
              <w:widowControl w:val="0"/>
              <w:shd w:val="clear" w:color="auto" w:fill="FFFFFF"/>
              <w:spacing w:after="0"/>
              <w:rPr>
                <w:del w:id="1807" w:author="Razavi, Pedram/Medicine" w:date="2019-06-16T13:15:00Z"/>
                <w:rFonts w:ascii="Arial" w:eastAsia="Arial" w:hAnsi="Arial" w:cs="Arial"/>
                <w:sz w:val="18"/>
                <w:szCs w:val="18"/>
              </w:rPr>
              <w:pPrChange w:id="1808" w:author="Razavi, Pedram/Medicine" w:date="2019-06-16T15:04:00Z">
                <w:pPr>
                  <w:widowControl w:val="0"/>
                  <w:shd w:val="clear" w:color="auto" w:fill="FFFFFF"/>
                  <w:spacing w:after="0"/>
                  <w:jc w:val="center"/>
                </w:pPr>
              </w:pPrChange>
            </w:pPr>
            <w:del w:id="1809" w:author="Razavi, Pedram/Medicine" w:date="2019-06-16T13:15:00Z">
              <w:r w:rsidDel="00D02890">
                <w:rPr>
                  <w:rFonts w:ascii="Arial" w:eastAsia="Arial" w:hAnsi="Arial" w:cs="Arial"/>
                  <w:sz w:val="18"/>
                  <w:szCs w:val="18"/>
                </w:rPr>
                <w:delText>1</w:delText>
              </w:r>
            </w:del>
          </w:p>
        </w:tc>
      </w:tr>
      <w:tr w:rsidR="00413E5F" w:rsidDel="00D02890" w14:paraId="39F85588" w14:textId="1387BAD2">
        <w:trPr>
          <w:trHeight w:val="440"/>
          <w:del w:id="1810" w:author="Razavi, Pedram/Medicine" w:date="2019-06-16T13:15:00Z"/>
        </w:trPr>
        <w:tc>
          <w:tcPr>
            <w:tcW w:w="5265" w:type="dxa"/>
            <w:tcMar>
              <w:top w:w="100" w:type="dxa"/>
              <w:left w:w="100" w:type="dxa"/>
              <w:bottom w:w="100" w:type="dxa"/>
              <w:right w:w="100" w:type="dxa"/>
            </w:tcMar>
          </w:tcPr>
          <w:p w14:paraId="16415FBD" w14:textId="14634A9E" w:rsidR="00413E5F" w:rsidDel="00D02890" w:rsidRDefault="00B4071F">
            <w:pPr>
              <w:widowControl w:val="0"/>
              <w:shd w:val="clear" w:color="auto" w:fill="FFFFFF"/>
              <w:spacing w:after="0"/>
              <w:rPr>
                <w:del w:id="1811" w:author="Razavi, Pedram/Medicine" w:date="2019-06-16T13:15:00Z"/>
                <w:rFonts w:ascii="Arial" w:eastAsia="Arial" w:hAnsi="Arial" w:cs="Arial"/>
                <w:sz w:val="18"/>
                <w:szCs w:val="18"/>
              </w:rPr>
            </w:pPr>
            <w:del w:id="1812" w:author="Razavi, Pedram/Medicine" w:date="2019-06-16T13:15:00Z">
              <w:r w:rsidDel="00D02890">
                <w:rPr>
                  <w:rFonts w:ascii="Arial" w:eastAsia="Arial" w:hAnsi="Arial" w:cs="Arial"/>
                  <w:sz w:val="18"/>
                  <w:szCs w:val="18"/>
                </w:rPr>
                <w:delText>Blood not collected with the window</w:delText>
              </w:r>
            </w:del>
          </w:p>
        </w:tc>
        <w:tc>
          <w:tcPr>
            <w:tcW w:w="1020" w:type="dxa"/>
            <w:tcMar>
              <w:top w:w="100" w:type="dxa"/>
              <w:left w:w="100" w:type="dxa"/>
              <w:bottom w:w="100" w:type="dxa"/>
              <w:right w:w="100" w:type="dxa"/>
            </w:tcMar>
            <w:vAlign w:val="center"/>
          </w:tcPr>
          <w:p w14:paraId="65028F47" w14:textId="65DCFEC8" w:rsidR="00413E5F" w:rsidDel="00D02890" w:rsidRDefault="00B4071F">
            <w:pPr>
              <w:widowControl w:val="0"/>
              <w:shd w:val="clear" w:color="auto" w:fill="FFFFFF"/>
              <w:spacing w:after="0"/>
              <w:rPr>
                <w:del w:id="1813" w:author="Razavi, Pedram/Medicine" w:date="2019-06-16T13:15:00Z"/>
                <w:rFonts w:ascii="Arial" w:eastAsia="Arial" w:hAnsi="Arial" w:cs="Arial"/>
                <w:sz w:val="18"/>
                <w:szCs w:val="18"/>
              </w:rPr>
              <w:pPrChange w:id="1814" w:author="Razavi, Pedram/Medicine" w:date="2019-06-16T15:04:00Z">
                <w:pPr>
                  <w:widowControl w:val="0"/>
                  <w:shd w:val="clear" w:color="auto" w:fill="FFFFFF"/>
                  <w:spacing w:after="0"/>
                  <w:jc w:val="center"/>
                </w:pPr>
              </w:pPrChange>
            </w:pPr>
            <w:del w:id="1815" w:author="Razavi, Pedram/Medicine" w:date="2019-06-16T13:15:00Z">
              <w:r w:rsidDel="00D02890">
                <w:rPr>
                  <w:rFonts w:ascii="Arial" w:eastAsia="Arial" w:hAnsi="Arial" w:cs="Arial"/>
                  <w:sz w:val="18"/>
                  <w:szCs w:val="18"/>
                </w:rPr>
                <w:delText>10</w:delText>
              </w:r>
            </w:del>
          </w:p>
        </w:tc>
        <w:tc>
          <w:tcPr>
            <w:tcW w:w="1020" w:type="dxa"/>
            <w:tcMar>
              <w:top w:w="100" w:type="dxa"/>
              <w:left w:w="100" w:type="dxa"/>
              <w:bottom w:w="100" w:type="dxa"/>
              <w:right w:w="100" w:type="dxa"/>
            </w:tcMar>
            <w:vAlign w:val="center"/>
          </w:tcPr>
          <w:p w14:paraId="2E3F8AC9" w14:textId="7DC8D96B" w:rsidR="00413E5F" w:rsidDel="00D02890" w:rsidRDefault="00B4071F">
            <w:pPr>
              <w:widowControl w:val="0"/>
              <w:shd w:val="clear" w:color="auto" w:fill="FFFFFF"/>
              <w:spacing w:after="0"/>
              <w:rPr>
                <w:del w:id="1816" w:author="Razavi, Pedram/Medicine" w:date="2019-06-16T13:15:00Z"/>
                <w:rFonts w:ascii="Arial" w:eastAsia="Arial" w:hAnsi="Arial" w:cs="Arial"/>
                <w:sz w:val="18"/>
                <w:szCs w:val="18"/>
              </w:rPr>
              <w:pPrChange w:id="1817" w:author="Razavi, Pedram/Medicine" w:date="2019-06-16T15:04:00Z">
                <w:pPr>
                  <w:widowControl w:val="0"/>
                  <w:shd w:val="clear" w:color="auto" w:fill="FFFFFF"/>
                  <w:spacing w:after="0"/>
                  <w:jc w:val="center"/>
                </w:pPr>
              </w:pPrChange>
            </w:pPr>
            <w:del w:id="1818" w:author="Razavi, Pedram/Medicine" w:date="2019-06-16T13:15:00Z">
              <w:r w:rsidDel="00D02890">
                <w:rPr>
                  <w:rFonts w:ascii="Arial" w:eastAsia="Arial" w:hAnsi="Arial" w:cs="Arial"/>
                  <w:sz w:val="18"/>
                  <w:szCs w:val="18"/>
                </w:rPr>
                <w:delText>4</w:delText>
              </w:r>
            </w:del>
          </w:p>
        </w:tc>
        <w:tc>
          <w:tcPr>
            <w:tcW w:w="1020" w:type="dxa"/>
            <w:tcMar>
              <w:top w:w="100" w:type="dxa"/>
              <w:left w:w="100" w:type="dxa"/>
              <w:bottom w:w="100" w:type="dxa"/>
              <w:right w:w="100" w:type="dxa"/>
            </w:tcMar>
            <w:vAlign w:val="center"/>
          </w:tcPr>
          <w:p w14:paraId="56BBFB63" w14:textId="36B98690" w:rsidR="00413E5F" w:rsidDel="00D02890" w:rsidRDefault="00B4071F">
            <w:pPr>
              <w:widowControl w:val="0"/>
              <w:spacing w:after="0" w:line="240" w:lineRule="auto"/>
              <w:rPr>
                <w:del w:id="1819" w:author="Razavi, Pedram/Medicine" w:date="2019-06-16T13:15:00Z"/>
                <w:rFonts w:ascii="Arial" w:eastAsia="Arial" w:hAnsi="Arial" w:cs="Arial"/>
                <w:sz w:val="18"/>
                <w:szCs w:val="18"/>
              </w:rPr>
              <w:pPrChange w:id="1820" w:author="Razavi, Pedram/Medicine" w:date="2019-06-16T15:04:00Z">
                <w:pPr>
                  <w:widowControl w:val="0"/>
                  <w:spacing w:after="0" w:line="240" w:lineRule="auto"/>
                  <w:jc w:val="center"/>
                </w:pPr>
              </w:pPrChange>
            </w:pPr>
            <w:del w:id="1821"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04A7F1EA" w14:textId="5E2A3031" w:rsidR="00413E5F" w:rsidDel="00D02890" w:rsidRDefault="00B4071F">
            <w:pPr>
              <w:widowControl w:val="0"/>
              <w:shd w:val="clear" w:color="auto" w:fill="FFFFFF"/>
              <w:spacing w:after="0"/>
              <w:rPr>
                <w:del w:id="1822" w:author="Razavi, Pedram/Medicine" w:date="2019-06-16T13:15:00Z"/>
                <w:rFonts w:ascii="Arial" w:eastAsia="Arial" w:hAnsi="Arial" w:cs="Arial"/>
                <w:sz w:val="18"/>
                <w:szCs w:val="18"/>
              </w:rPr>
              <w:pPrChange w:id="1823" w:author="Razavi, Pedram/Medicine" w:date="2019-06-16T15:04:00Z">
                <w:pPr>
                  <w:widowControl w:val="0"/>
                  <w:shd w:val="clear" w:color="auto" w:fill="FFFFFF"/>
                  <w:spacing w:after="0"/>
                  <w:jc w:val="center"/>
                </w:pPr>
              </w:pPrChange>
            </w:pPr>
            <w:del w:id="1824" w:author="Razavi, Pedram/Medicine" w:date="2019-06-16T13:15:00Z">
              <w:r w:rsidDel="00D02890">
                <w:rPr>
                  <w:rFonts w:ascii="Arial" w:eastAsia="Arial" w:hAnsi="Arial" w:cs="Arial"/>
                  <w:sz w:val="18"/>
                  <w:szCs w:val="18"/>
                </w:rPr>
                <w:delText>14</w:delText>
              </w:r>
            </w:del>
          </w:p>
        </w:tc>
      </w:tr>
      <w:tr w:rsidR="00413E5F" w:rsidDel="00D02890" w14:paraId="331445B2" w14:textId="0631E704">
        <w:trPr>
          <w:trHeight w:val="440"/>
          <w:del w:id="1825" w:author="Razavi, Pedram/Medicine" w:date="2019-06-16T13:15:00Z"/>
        </w:trPr>
        <w:tc>
          <w:tcPr>
            <w:tcW w:w="5265" w:type="dxa"/>
            <w:tcMar>
              <w:top w:w="100" w:type="dxa"/>
              <w:left w:w="100" w:type="dxa"/>
              <w:bottom w:w="100" w:type="dxa"/>
              <w:right w:w="100" w:type="dxa"/>
            </w:tcMar>
          </w:tcPr>
          <w:p w14:paraId="06F60CBD" w14:textId="576F85E7" w:rsidR="00413E5F" w:rsidDel="00D02890" w:rsidRDefault="00B4071F">
            <w:pPr>
              <w:widowControl w:val="0"/>
              <w:shd w:val="clear" w:color="auto" w:fill="FFFFFF"/>
              <w:spacing w:after="0"/>
              <w:rPr>
                <w:del w:id="1826" w:author="Razavi, Pedram/Medicine" w:date="2019-06-16T13:15:00Z"/>
                <w:rFonts w:ascii="Arial" w:eastAsia="Arial" w:hAnsi="Arial" w:cs="Arial"/>
                <w:sz w:val="18"/>
                <w:szCs w:val="18"/>
              </w:rPr>
            </w:pPr>
            <w:del w:id="1827" w:author="Razavi, Pedram/Medicine" w:date="2019-06-16T13:15:00Z">
              <w:r w:rsidDel="00D02890">
                <w:rPr>
                  <w:rFonts w:ascii="Arial" w:eastAsia="Arial" w:hAnsi="Arial" w:cs="Arial"/>
                  <w:sz w:val="18"/>
                  <w:szCs w:val="18"/>
                </w:rPr>
                <w:delText>Disease progression not confirmed</w:delText>
              </w:r>
            </w:del>
          </w:p>
        </w:tc>
        <w:tc>
          <w:tcPr>
            <w:tcW w:w="1020" w:type="dxa"/>
            <w:tcMar>
              <w:top w:w="100" w:type="dxa"/>
              <w:left w:w="100" w:type="dxa"/>
              <w:bottom w:w="100" w:type="dxa"/>
              <w:right w:w="100" w:type="dxa"/>
            </w:tcMar>
            <w:vAlign w:val="center"/>
          </w:tcPr>
          <w:p w14:paraId="28536955" w14:textId="3DB2ED92" w:rsidR="00413E5F" w:rsidDel="00D02890" w:rsidRDefault="00B4071F">
            <w:pPr>
              <w:widowControl w:val="0"/>
              <w:shd w:val="clear" w:color="auto" w:fill="FFFFFF"/>
              <w:spacing w:after="0"/>
              <w:rPr>
                <w:del w:id="1828" w:author="Razavi, Pedram/Medicine" w:date="2019-06-16T13:15:00Z"/>
                <w:rFonts w:ascii="Arial" w:eastAsia="Arial" w:hAnsi="Arial" w:cs="Arial"/>
                <w:sz w:val="18"/>
                <w:szCs w:val="18"/>
              </w:rPr>
              <w:pPrChange w:id="1829" w:author="Razavi, Pedram/Medicine" w:date="2019-06-16T15:04:00Z">
                <w:pPr>
                  <w:widowControl w:val="0"/>
                  <w:shd w:val="clear" w:color="auto" w:fill="FFFFFF"/>
                  <w:spacing w:after="0"/>
                  <w:jc w:val="center"/>
                </w:pPr>
              </w:pPrChange>
            </w:pPr>
            <w:del w:id="1830"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22FC9DF9" w14:textId="7CDA2507" w:rsidR="00413E5F" w:rsidDel="00D02890" w:rsidRDefault="00B4071F">
            <w:pPr>
              <w:widowControl w:val="0"/>
              <w:shd w:val="clear" w:color="auto" w:fill="FFFFFF"/>
              <w:spacing w:after="0"/>
              <w:rPr>
                <w:del w:id="1831" w:author="Razavi, Pedram/Medicine" w:date="2019-06-16T13:15:00Z"/>
                <w:rFonts w:ascii="Arial" w:eastAsia="Arial" w:hAnsi="Arial" w:cs="Arial"/>
                <w:sz w:val="18"/>
                <w:szCs w:val="18"/>
              </w:rPr>
              <w:pPrChange w:id="1832" w:author="Razavi, Pedram/Medicine" w:date="2019-06-16T15:04:00Z">
                <w:pPr>
                  <w:widowControl w:val="0"/>
                  <w:shd w:val="clear" w:color="auto" w:fill="FFFFFF"/>
                  <w:spacing w:after="0"/>
                  <w:jc w:val="center"/>
                </w:pPr>
              </w:pPrChange>
            </w:pPr>
            <w:del w:id="1833"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504526DB" w14:textId="31F7B8EA" w:rsidR="00413E5F" w:rsidDel="00D02890" w:rsidRDefault="00B4071F">
            <w:pPr>
              <w:widowControl w:val="0"/>
              <w:spacing w:after="0" w:line="240" w:lineRule="auto"/>
              <w:rPr>
                <w:del w:id="1834" w:author="Razavi, Pedram/Medicine" w:date="2019-06-16T13:15:00Z"/>
                <w:rFonts w:ascii="Arial" w:eastAsia="Arial" w:hAnsi="Arial" w:cs="Arial"/>
                <w:sz w:val="18"/>
                <w:szCs w:val="18"/>
              </w:rPr>
              <w:pPrChange w:id="1835" w:author="Razavi, Pedram/Medicine" w:date="2019-06-16T15:04:00Z">
                <w:pPr>
                  <w:widowControl w:val="0"/>
                  <w:spacing w:after="0" w:line="240" w:lineRule="auto"/>
                  <w:jc w:val="center"/>
                </w:pPr>
              </w:pPrChange>
            </w:pPr>
            <w:del w:id="1836"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07F091C1" w14:textId="7D24C1F6" w:rsidR="00413E5F" w:rsidDel="00D02890" w:rsidRDefault="00B4071F">
            <w:pPr>
              <w:widowControl w:val="0"/>
              <w:shd w:val="clear" w:color="auto" w:fill="FFFFFF"/>
              <w:spacing w:after="0"/>
              <w:rPr>
                <w:del w:id="1837" w:author="Razavi, Pedram/Medicine" w:date="2019-06-16T13:15:00Z"/>
                <w:rFonts w:ascii="Arial" w:eastAsia="Arial" w:hAnsi="Arial" w:cs="Arial"/>
                <w:sz w:val="18"/>
                <w:szCs w:val="18"/>
              </w:rPr>
              <w:pPrChange w:id="1838" w:author="Razavi, Pedram/Medicine" w:date="2019-06-16T15:04:00Z">
                <w:pPr>
                  <w:widowControl w:val="0"/>
                  <w:shd w:val="clear" w:color="auto" w:fill="FFFFFF"/>
                  <w:spacing w:after="0"/>
                  <w:jc w:val="center"/>
                </w:pPr>
              </w:pPrChange>
            </w:pPr>
            <w:del w:id="1839" w:author="Razavi, Pedram/Medicine" w:date="2019-06-16T13:15:00Z">
              <w:r w:rsidDel="00D02890">
                <w:rPr>
                  <w:rFonts w:ascii="Arial" w:eastAsia="Arial" w:hAnsi="Arial" w:cs="Arial"/>
                  <w:sz w:val="18"/>
                  <w:szCs w:val="18"/>
                </w:rPr>
                <w:delText>6</w:delText>
              </w:r>
            </w:del>
          </w:p>
        </w:tc>
      </w:tr>
      <w:tr w:rsidR="00413E5F" w:rsidDel="00D02890" w14:paraId="0A0724C9" w14:textId="55A61F3A">
        <w:trPr>
          <w:trHeight w:val="440"/>
          <w:del w:id="1840" w:author="Razavi, Pedram/Medicine" w:date="2019-06-16T13:15:00Z"/>
        </w:trPr>
        <w:tc>
          <w:tcPr>
            <w:tcW w:w="5265" w:type="dxa"/>
            <w:tcMar>
              <w:top w:w="100" w:type="dxa"/>
              <w:left w:w="100" w:type="dxa"/>
              <w:bottom w:w="100" w:type="dxa"/>
              <w:right w:w="100" w:type="dxa"/>
            </w:tcMar>
          </w:tcPr>
          <w:p w14:paraId="2BC29A6D" w14:textId="7839DDC8" w:rsidR="00413E5F" w:rsidDel="00D02890" w:rsidRDefault="00B4071F">
            <w:pPr>
              <w:shd w:val="clear" w:color="auto" w:fill="FFFFFF"/>
              <w:spacing w:after="0"/>
              <w:rPr>
                <w:del w:id="1841" w:author="Razavi, Pedram/Medicine" w:date="2019-06-16T13:15:00Z"/>
                <w:rFonts w:ascii="Arial" w:eastAsia="Arial" w:hAnsi="Arial" w:cs="Arial"/>
                <w:sz w:val="18"/>
                <w:szCs w:val="18"/>
              </w:rPr>
            </w:pPr>
            <w:del w:id="1842" w:author="Razavi, Pedram/Medicine" w:date="2019-06-16T13:15:00Z">
              <w:r w:rsidDel="00D02890">
                <w:rPr>
                  <w:rFonts w:ascii="Arial" w:eastAsia="Arial" w:hAnsi="Arial" w:cs="Arial"/>
                  <w:sz w:val="18"/>
                  <w:szCs w:val="18"/>
                </w:rPr>
                <w:delText>Started new therapy prior to blood collection</w:delText>
              </w:r>
            </w:del>
          </w:p>
        </w:tc>
        <w:tc>
          <w:tcPr>
            <w:tcW w:w="1020" w:type="dxa"/>
            <w:tcMar>
              <w:top w:w="100" w:type="dxa"/>
              <w:left w:w="100" w:type="dxa"/>
              <w:bottom w:w="100" w:type="dxa"/>
              <w:right w:w="100" w:type="dxa"/>
            </w:tcMar>
            <w:vAlign w:val="center"/>
          </w:tcPr>
          <w:p w14:paraId="63AB1C7D" w14:textId="5ACFAB10" w:rsidR="00413E5F" w:rsidDel="00D02890" w:rsidRDefault="00B4071F">
            <w:pPr>
              <w:widowControl w:val="0"/>
              <w:shd w:val="clear" w:color="auto" w:fill="FFFFFF"/>
              <w:spacing w:after="0"/>
              <w:rPr>
                <w:del w:id="1843" w:author="Razavi, Pedram/Medicine" w:date="2019-06-16T13:15:00Z"/>
                <w:rFonts w:ascii="Arial" w:eastAsia="Arial" w:hAnsi="Arial" w:cs="Arial"/>
                <w:sz w:val="18"/>
                <w:szCs w:val="18"/>
              </w:rPr>
              <w:pPrChange w:id="1844" w:author="Razavi, Pedram/Medicine" w:date="2019-06-16T15:04:00Z">
                <w:pPr>
                  <w:widowControl w:val="0"/>
                  <w:shd w:val="clear" w:color="auto" w:fill="FFFFFF"/>
                  <w:spacing w:after="0"/>
                  <w:jc w:val="center"/>
                </w:pPr>
              </w:pPrChange>
            </w:pPr>
            <w:del w:id="1845" w:author="Razavi, Pedram/Medicine" w:date="2019-06-16T13:15:00Z">
              <w:r w:rsidDel="00D02890">
                <w:rPr>
                  <w:rFonts w:ascii="Arial" w:eastAsia="Arial" w:hAnsi="Arial" w:cs="Arial"/>
                  <w:sz w:val="18"/>
                  <w:szCs w:val="18"/>
                </w:rPr>
                <w:delText>4</w:delText>
              </w:r>
            </w:del>
          </w:p>
        </w:tc>
        <w:tc>
          <w:tcPr>
            <w:tcW w:w="1020" w:type="dxa"/>
            <w:tcMar>
              <w:top w:w="100" w:type="dxa"/>
              <w:left w:w="100" w:type="dxa"/>
              <w:bottom w:w="100" w:type="dxa"/>
              <w:right w:w="100" w:type="dxa"/>
            </w:tcMar>
            <w:vAlign w:val="center"/>
          </w:tcPr>
          <w:p w14:paraId="3670DFE5" w14:textId="6B1027E4" w:rsidR="00413E5F" w:rsidDel="00D02890" w:rsidRDefault="00B4071F">
            <w:pPr>
              <w:widowControl w:val="0"/>
              <w:shd w:val="clear" w:color="auto" w:fill="FFFFFF"/>
              <w:spacing w:after="0"/>
              <w:rPr>
                <w:del w:id="1846" w:author="Razavi, Pedram/Medicine" w:date="2019-06-16T13:15:00Z"/>
                <w:rFonts w:ascii="Arial" w:eastAsia="Arial" w:hAnsi="Arial" w:cs="Arial"/>
                <w:sz w:val="18"/>
                <w:szCs w:val="18"/>
              </w:rPr>
              <w:pPrChange w:id="1847" w:author="Razavi, Pedram/Medicine" w:date="2019-06-16T15:04:00Z">
                <w:pPr>
                  <w:widowControl w:val="0"/>
                  <w:shd w:val="clear" w:color="auto" w:fill="FFFFFF"/>
                  <w:spacing w:after="0"/>
                  <w:jc w:val="center"/>
                </w:pPr>
              </w:pPrChange>
            </w:pPr>
            <w:del w:id="1848" w:author="Razavi, Pedram/Medicine" w:date="2019-06-16T13:15:00Z">
              <w:r w:rsidDel="00D02890">
                <w:rPr>
                  <w:rFonts w:ascii="Arial" w:eastAsia="Arial" w:hAnsi="Arial" w:cs="Arial"/>
                  <w:sz w:val="18"/>
                  <w:szCs w:val="18"/>
                </w:rPr>
                <w:delText>13</w:delText>
              </w:r>
            </w:del>
          </w:p>
        </w:tc>
        <w:tc>
          <w:tcPr>
            <w:tcW w:w="1020" w:type="dxa"/>
            <w:tcMar>
              <w:top w:w="100" w:type="dxa"/>
              <w:left w:w="100" w:type="dxa"/>
              <w:bottom w:w="100" w:type="dxa"/>
              <w:right w:w="100" w:type="dxa"/>
            </w:tcMar>
            <w:vAlign w:val="center"/>
          </w:tcPr>
          <w:p w14:paraId="234A3108" w14:textId="0FB3522D" w:rsidR="00413E5F" w:rsidDel="00D02890" w:rsidRDefault="00B4071F">
            <w:pPr>
              <w:widowControl w:val="0"/>
              <w:spacing w:after="0" w:line="240" w:lineRule="auto"/>
              <w:rPr>
                <w:del w:id="1849" w:author="Razavi, Pedram/Medicine" w:date="2019-06-16T13:15:00Z"/>
                <w:rFonts w:ascii="Arial" w:eastAsia="Arial" w:hAnsi="Arial" w:cs="Arial"/>
                <w:sz w:val="18"/>
                <w:szCs w:val="18"/>
              </w:rPr>
              <w:pPrChange w:id="1850" w:author="Razavi, Pedram/Medicine" w:date="2019-06-16T15:04:00Z">
                <w:pPr>
                  <w:widowControl w:val="0"/>
                  <w:spacing w:after="0" w:line="240" w:lineRule="auto"/>
                  <w:jc w:val="center"/>
                </w:pPr>
              </w:pPrChange>
            </w:pPr>
            <w:del w:id="1851" w:author="Razavi, Pedram/Medicine" w:date="2019-06-16T13:15:00Z">
              <w:r w:rsidDel="00D02890">
                <w:rPr>
                  <w:rFonts w:ascii="Arial" w:eastAsia="Arial" w:hAnsi="Arial" w:cs="Arial"/>
                  <w:sz w:val="18"/>
                  <w:szCs w:val="18"/>
                </w:rPr>
                <w:delText>4</w:delText>
              </w:r>
            </w:del>
          </w:p>
        </w:tc>
        <w:tc>
          <w:tcPr>
            <w:tcW w:w="10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7047B567" w14:textId="39B0FB51" w:rsidR="00413E5F" w:rsidDel="00D02890" w:rsidRDefault="00B4071F">
            <w:pPr>
              <w:widowControl w:val="0"/>
              <w:spacing w:after="0"/>
              <w:rPr>
                <w:del w:id="1852" w:author="Razavi, Pedram/Medicine" w:date="2019-06-16T13:15:00Z"/>
                <w:rFonts w:ascii="Arial" w:eastAsia="Arial" w:hAnsi="Arial" w:cs="Arial"/>
                <w:sz w:val="18"/>
                <w:szCs w:val="18"/>
              </w:rPr>
              <w:pPrChange w:id="1853" w:author="Razavi, Pedram/Medicine" w:date="2019-06-16T15:04:00Z">
                <w:pPr>
                  <w:widowControl w:val="0"/>
                  <w:spacing w:after="0"/>
                  <w:jc w:val="center"/>
                </w:pPr>
              </w:pPrChange>
            </w:pPr>
            <w:del w:id="1854" w:author="Razavi, Pedram/Medicine" w:date="2019-06-16T13:15:00Z">
              <w:r w:rsidDel="00D02890">
                <w:rPr>
                  <w:rFonts w:ascii="Arial" w:eastAsia="Arial" w:hAnsi="Arial" w:cs="Arial"/>
                  <w:sz w:val="18"/>
                  <w:szCs w:val="18"/>
                </w:rPr>
                <w:delText>21</w:delText>
              </w:r>
            </w:del>
          </w:p>
        </w:tc>
      </w:tr>
      <w:tr w:rsidR="00413E5F" w:rsidDel="00D02890" w14:paraId="463AA25A" w14:textId="13B33FFA">
        <w:trPr>
          <w:trHeight w:val="440"/>
          <w:del w:id="1855" w:author="Razavi, Pedram/Medicine" w:date="2019-06-16T13:15:00Z"/>
        </w:trPr>
        <w:tc>
          <w:tcPr>
            <w:tcW w:w="5265" w:type="dxa"/>
            <w:tcMar>
              <w:top w:w="100" w:type="dxa"/>
              <w:left w:w="100" w:type="dxa"/>
              <w:bottom w:w="100" w:type="dxa"/>
              <w:right w:w="100" w:type="dxa"/>
            </w:tcMar>
          </w:tcPr>
          <w:p w14:paraId="4F1AE9F1" w14:textId="2ADB894A" w:rsidR="00413E5F" w:rsidDel="00D02890" w:rsidRDefault="00B4071F">
            <w:pPr>
              <w:shd w:val="clear" w:color="auto" w:fill="FFFFFF"/>
              <w:spacing w:after="0"/>
              <w:rPr>
                <w:del w:id="1856" w:author="Razavi, Pedram/Medicine" w:date="2019-06-16T13:15:00Z"/>
                <w:rFonts w:ascii="Arial" w:eastAsia="Arial" w:hAnsi="Arial" w:cs="Arial"/>
                <w:sz w:val="18"/>
                <w:szCs w:val="18"/>
              </w:rPr>
            </w:pPr>
            <w:del w:id="1857" w:author="Razavi, Pedram/Medicine" w:date="2019-06-16T13:15:00Z">
              <w:r w:rsidDel="00D02890">
                <w:rPr>
                  <w:rFonts w:ascii="Arial" w:eastAsia="Arial" w:hAnsi="Arial" w:cs="Arial"/>
                  <w:sz w:val="18"/>
                  <w:szCs w:val="18"/>
                </w:rPr>
                <w:delText>Withdrew consent</w:delText>
              </w:r>
            </w:del>
          </w:p>
        </w:tc>
        <w:tc>
          <w:tcPr>
            <w:tcW w:w="1020" w:type="dxa"/>
            <w:tcMar>
              <w:top w:w="100" w:type="dxa"/>
              <w:left w:w="100" w:type="dxa"/>
              <w:bottom w:w="100" w:type="dxa"/>
              <w:right w:w="100" w:type="dxa"/>
            </w:tcMar>
            <w:vAlign w:val="center"/>
          </w:tcPr>
          <w:p w14:paraId="568DA1DC" w14:textId="71FB6C01" w:rsidR="00413E5F" w:rsidDel="00D02890" w:rsidRDefault="00B4071F">
            <w:pPr>
              <w:widowControl w:val="0"/>
              <w:shd w:val="clear" w:color="auto" w:fill="FFFFFF"/>
              <w:spacing w:after="0"/>
              <w:rPr>
                <w:del w:id="1858" w:author="Razavi, Pedram/Medicine" w:date="2019-06-16T13:15:00Z"/>
                <w:rFonts w:ascii="Arial" w:eastAsia="Arial" w:hAnsi="Arial" w:cs="Arial"/>
                <w:sz w:val="18"/>
                <w:szCs w:val="18"/>
              </w:rPr>
              <w:pPrChange w:id="1859" w:author="Razavi, Pedram/Medicine" w:date="2019-06-16T15:04:00Z">
                <w:pPr>
                  <w:widowControl w:val="0"/>
                  <w:shd w:val="clear" w:color="auto" w:fill="FFFFFF"/>
                  <w:spacing w:after="0"/>
                  <w:jc w:val="center"/>
                </w:pPr>
              </w:pPrChange>
            </w:pPr>
            <w:del w:id="1860"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12875090" w14:textId="143E0003" w:rsidR="00413E5F" w:rsidDel="00D02890" w:rsidRDefault="00B4071F">
            <w:pPr>
              <w:widowControl w:val="0"/>
              <w:shd w:val="clear" w:color="auto" w:fill="FFFFFF"/>
              <w:spacing w:after="0"/>
              <w:rPr>
                <w:del w:id="1861" w:author="Razavi, Pedram/Medicine" w:date="2019-06-16T13:15:00Z"/>
                <w:rFonts w:ascii="Arial" w:eastAsia="Arial" w:hAnsi="Arial" w:cs="Arial"/>
                <w:sz w:val="18"/>
                <w:szCs w:val="18"/>
              </w:rPr>
              <w:pPrChange w:id="1862" w:author="Razavi, Pedram/Medicine" w:date="2019-06-16T15:04:00Z">
                <w:pPr>
                  <w:widowControl w:val="0"/>
                  <w:shd w:val="clear" w:color="auto" w:fill="FFFFFF"/>
                  <w:spacing w:after="0"/>
                  <w:jc w:val="center"/>
                </w:pPr>
              </w:pPrChange>
            </w:pPr>
            <w:del w:id="1863"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6C2A5D68" w14:textId="1165CA5F" w:rsidR="00413E5F" w:rsidDel="00D02890" w:rsidRDefault="00B4071F">
            <w:pPr>
              <w:widowControl w:val="0"/>
              <w:spacing w:after="0" w:line="240" w:lineRule="auto"/>
              <w:rPr>
                <w:del w:id="1864" w:author="Razavi, Pedram/Medicine" w:date="2019-06-16T13:15:00Z"/>
                <w:rFonts w:ascii="Arial" w:eastAsia="Arial" w:hAnsi="Arial" w:cs="Arial"/>
                <w:sz w:val="18"/>
                <w:szCs w:val="18"/>
              </w:rPr>
              <w:pPrChange w:id="1865" w:author="Razavi, Pedram/Medicine" w:date="2019-06-16T15:04:00Z">
                <w:pPr>
                  <w:widowControl w:val="0"/>
                  <w:spacing w:after="0" w:line="240" w:lineRule="auto"/>
                  <w:jc w:val="center"/>
                </w:pPr>
              </w:pPrChange>
            </w:pPr>
            <w:del w:id="1866"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304E485B" w14:textId="79497FA8" w:rsidR="00413E5F" w:rsidDel="00D02890" w:rsidRDefault="00B4071F">
            <w:pPr>
              <w:widowControl w:val="0"/>
              <w:shd w:val="clear" w:color="auto" w:fill="FFFFFF"/>
              <w:spacing w:after="0"/>
              <w:rPr>
                <w:del w:id="1867" w:author="Razavi, Pedram/Medicine" w:date="2019-06-16T13:15:00Z"/>
                <w:rFonts w:ascii="Arial" w:eastAsia="Arial" w:hAnsi="Arial" w:cs="Arial"/>
                <w:sz w:val="18"/>
                <w:szCs w:val="18"/>
              </w:rPr>
              <w:pPrChange w:id="1868" w:author="Razavi, Pedram/Medicine" w:date="2019-06-16T15:04:00Z">
                <w:pPr>
                  <w:widowControl w:val="0"/>
                  <w:shd w:val="clear" w:color="auto" w:fill="FFFFFF"/>
                  <w:spacing w:after="0"/>
                  <w:jc w:val="center"/>
                </w:pPr>
              </w:pPrChange>
            </w:pPr>
            <w:del w:id="1869" w:author="Razavi, Pedram/Medicine" w:date="2019-06-16T13:15:00Z">
              <w:r w:rsidDel="00D02890">
                <w:rPr>
                  <w:rFonts w:ascii="Arial" w:eastAsia="Arial" w:hAnsi="Arial" w:cs="Arial"/>
                  <w:sz w:val="18"/>
                  <w:szCs w:val="18"/>
                </w:rPr>
                <w:delText>2</w:delText>
              </w:r>
            </w:del>
          </w:p>
        </w:tc>
      </w:tr>
      <w:tr w:rsidR="00413E5F" w:rsidDel="00D02890" w14:paraId="48447D74" w14:textId="3AA4A430">
        <w:trPr>
          <w:trHeight w:val="440"/>
          <w:del w:id="1870" w:author="Razavi, Pedram/Medicine" w:date="2019-06-16T13:15:00Z"/>
        </w:trPr>
        <w:tc>
          <w:tcPr>
            <w:tcW w:w="5265" w:type="dxa"/>
            <w:tcMar>
              <w:top w:w="100" w:type="dxa"/>
              <w:left w:w="100" w:type="dxa"/>
              <w:bottom w:w="100" w:type="dxa"/>
              <w:right w:w="100" w:type="dxa"/>
            </w:tcMar>
          </w:tcPr>
          <w:p w14:paraId="5273219F" w14:textId="3EF4D573" w:rsidR="00413E5F" w:rsidDel="00D02890" w:rsidRDefault="00B4071F">
            <w:pPr>
              <w:shd w:val="clear" w:color="auto" w:fill="FFFFFF"/>
              <w:spacing w:after="0"/>
              <w:rPr>
                <w:del w:id="1871" w:author="Razavi, Pedram/Medicine" w:date="2019-06-16T13:15:00Z"/>
                <w:rFonts w:ascii="Arial" w:eastAsia="Arial" w:hAnsi="Arial" w:cs="Arial"/>
                <w:sz w:val="18"/>
                <w:szCs w:val="18"/>
              </w:rPr>
            </w:pPr>
            <w:del w:id="1872" w:author="Razavi, Pedram/Medicine" w:date="2019-06-16T13:15:00Z">
              <w:r w:rsidDel="00D02890">
                <w:rPr>
                  <w:rFonts w:ascii="Arial" w:eastAsia="Arial" w:hAnsi="Arial" w:cs="Arial"/>
                  <w:sz w:val="18"/>
                  <w:szCs w:val="18"/>
                </w:rPr>
                <w:delText>Wrong cohort assignment</w:delText>
              </w:r>
            </w:del>
          </w:p>
        </w:tc>
        <w:tc>
          <w:tcPr>
            <w:tcW w:w="1020" w:type="dxa"/>
            <w:tcMar>
              <w:top w:w="100" w:type="dxa"/>
              <w:left w:w="100" w:type="dxa"/>
              <w:bottom w:w="100" w:type="dxa"/>
              <w:right w:w="100" w:type="dxa"/>
            </w:tcMar>
            <w:vAlign w:val="center"/>
          </w:tcPr>
          <w:p w14:paraId="25DDC32E" w14:textId="08C30505" w:rsidR="00413E5F" w:rsidDel="00D02890" w:rsidRDefault="00B4071F">
            <w:pPr>
              <w:widowControl w:val="0"/>
              <w:shd w:val="clear" w:color="auto" w:fill="FFFFFF"/>
              <w:spacing w:after="0"/>
              <w:rPr>
                <w:del w:id="1873" w:author="Razavi, Pedram/Medicine" w:date="2019-06-16T13:15:00Z"/>
                <w:rFonts w:ascii="Arial" w:eastAsia="Arial" w:hAnsi="Arial" w:cs="Arial"/>
                <w:sz w:val="18"/>
                <w:szCs w:val="18"/>
              </w:rPr>
              <w:pPrChange w:id="1874" w:author="Razavi, Pedram/Medicine" w:date="2019-06-16T15:04:00Z">
                <w:pPr>
                  <w:widowControl w:val="0"/>
                  <w:shd w:val="clear" w:color="auto" w:fill="FFFFFF"/>
                  <w:spacing w:after="0"/>
                  <w:jc w:val="center"/>
                </w:pPr>
              </w:pPrChange>
            </w:pPr>
            <w:del w:id="1875"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47957D33" w14:textId="04E84268" w:rsidR="00413E5F" w:rsidDel="00D02890" w:rsidRDefault="00B4071F">
            <w:pPr>
              <w:widowControl w:val="0"/>
              <w:shd w:val="clear" w:color="auto" w:fill="FFFFFF"/>
              <w:spacing w:after="0"/>
              <w:rPr>
                <w:del w:id="1876" w:author="Razavi, Pedram/Medicine" w:date="2019-06-16T13:15:00Z"/>
                <w:rFonts w:ascii="Arial" w:eastAsia="Arial" w:hAnsi="Arial" w:cs="Arial"/>
                <w:sz w:val="18"/>
                <w:szCs w:val="18"/>
              </w:rPr>
              <w:pPrChange w:id="1877" w:author="Razavi, Pedram/Medicine" w:date="2019-06-16T15:04:00Z">
                <w:pPr>
                  <w:widowControl w:val="0"/>
                  <w:shd w:val="clear" w:color="auto" w:fill="FFFFFF"/>
                  <w:spacing w:after="0"/>
                  <w:jc w:val="center"/>
                </w:pPr>
              </w:pPrChange>
            </w:pPr>
            <w:del w:id="1878" w:author="Razavi, Pedram/Medicine" w:date="2019-06-16T13:15:00Z">
              <w:r w:rsidDel="00D02890">
                <w:rPr>
                  <w:rFonts w:ascii="Arial" w:eastAsia="Arial" w:hAnsi="Arial" w:cs="Arial"/>
                  <w:sz w:val="18"/>
                  <w:szCs w:val="18"/>
                </w:rPr>
                <w:delText>2</w:delText>
              </w:r>
            </w:del>
          </w:p>
        </w:tc>
        <w:tc>
          <w:tcPr>
            <w:tcW w:w="1020" w:type="dxa"/>
            <w:tcMar>
              <w:top w:w="100" w:type="dxa"/>
              <w:left w:w="100" w:type="dxa"/>
              <w:bottom w:w="100" w:type="dxa"/>
              <w:right w:w="100" w:type="dxa"/>
            </w:tcMar>
            <w:vAlign w:val="center"/>
          </w:tcPr>
          <w:p w14:paraId="4CF0DDED" w14:textId="35BF69E1" w:rsidR="00413E5F" w:rsidDel="00D02890" w:rsidRDefault="00B4071F">
            <w:pPr>
              <w:widowControl w:val="0"/>
              <w:spacing w:after="0" w:line="240" w:lineRule="auto"/>
              <w:rPr>
                <w:del w:id="1879" w:author="Razavi, Pedram/Medicine" w:date="2019-06-16T13:15:00Z"/>
                <w:rFonts w:ascii="Arial" w:eastAsia="Arial" w:hAnsi="Arial" w:cs="Arial"/>
                <w:sz w:val="18"/>
                <w:szCs w:val="18"/>
              </w:rPr>
              <w:pPrChange w:id="1880" w:author="Razavi, Pedram/Medicine" w:date="2019-06-16T15:04:00Z">
                <w:pPr>
                  <w:widowControl w:val="0"/>
                  <w:spacing w:after="0" w:line="240" w:lineRule="auto"/>
                  <w:jc w:val="center"/>
                </w:pPr>
              </w:pPrChange>
            </w:pPr>
            <w:del w:id="1881"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4F7EA31D" w14:textId="3B294E11" w:rsidR="00413E5F" w:rsidDel="00D02890" w:rsidRDefault="00B4071F">
            <w:pPr>
              <w:widowControl w:val="0"/>
              <w:shd w:val="clear" w:color="auto" w:fill="FFFFFF"/>
              <w:spacing w:after="0"/>
              <w:rPr>
                <w:del w:id="1882" w:author="Razavi, Pedram/Medicine" w:date="2019-06-16T13:15:00Z"/>
                <w:rFonts w:ascii="Arial" w:eastAsia="Arial" w:hAnsi="Arial" w:cs="Arial"/>
                <w:sz w:val="18"/>
                <w:szCs w:val="18"/>
              </w:rPr>
              <w:pPrChange w:id="1883" w:author="Razavi, Pedram/Medicine" w:date="2019-06-16T15:04:00Z">
                <w:pPr>
                  <w:widowControl w:val="0"/>
                  <w:shd w:val="clear" w:color="auto" w:fill="FFFFFF"/>
                  <w:spacing w:after="0"/>
                  <w:jc w:val="center"/>
                </w:pPr>
              </w:pPrChange>
            </w:pPr>
            <w:del w:id="1884" w:author="Razavi, Pedram/Medicine" w:date="2019-06-16T13:15:00Z">
              <w:r w:rsidDel="00D02890">
                <w:rPr>
                  <w:rFonts w:ascii="Arial" w:eastAsia="Arial" w:hAnsi="Arial" w:cs="Arial"/>
                  <w:sz w:val="18"/>
                  <w:szCs w:val="18"/>
                </w:rPr>
                <w:delText>3</w:delText>
              </w:r>
            </w:del>
          </w:p>
        </w:tc>
      </w:tr>
      <w:tr w:rsidR="00413E5F" w:rsidDel="00D02890" w14:paraId="68BB5BF5" w14:textId="57A7780F">
        <w:trPr>
          <w:trHeight w:val="440"/>
          <w:del w:id="1885" w:author="Razavi, Pedram/Medicine" w:date="2019-06-16T13:15:00Z"/>
        </w:trPr>
        <w:tc>
          <w:tcPr>
            <w:tcW w:w="5265" w:type="dxa"/>
            <w:tcMar>
              <w:top w:w="100" w:type="dxa"/>
              <w:left w:w="100" w:type="dxa"/>
              <w:bottom w:w="100" w:type="dxa"/>
              <w:right w:w="100" w:type="dxa"/>
            </w:tcMar>
          </w:tcPr>
          <w:p w14:paraId="068DB6E4" w14:textId="5F7F96C8" w:rsidR="00413E5F" w:rsidDel="00D02890" w:rsidRDefault="00B4071F">
            <w:pPr>
              <w:shd w:val="clear" w:color="auto" w:fill="FFFFFF"/>
              <w:spacing w:after="0"/>
              <w:rPr>
                <w:del w:id="1886" w:author="Razavi, Pedram/Medicine" w:date="2019-06-16T13:15:00Z"/>
                <w:rFonts w:ascii="Arial" w:eastAsia="Arial" w:hAnsi="Arial" w:cs="Arial"/>
                <w:sz w:val="18"/>
                <w:szCs w:val="18"/>
              </w:rPr>
            </w:pPr>
            <w:del w:id="1887" w:author="Razavi, Pedram/Medicine" w:date="2019-06-16T13:15:00Z">
              <w:r w:rsidDel="00D02890">
                <w:rPr>
                  <w:rFonts w:ascii="Arial" w:eastAsia="Arial" w:hAnsi="Arial" w:cs="Arial"/>
                  <w:sz w:val="18"/>
                  <w:szCs w:val="18"/>
                </w:rPr>
                <w:delText>Tissue not collected with the window</w:delText>
              </w:r>
            </w:del>
          </w:p>
        </w:tc>
        <w:tc>
          <w:tcPr>
            <w:tcW w:w="1020" w:type="dxa"/>
            <w:tcMar>
              <w:top w:w="100" w:type="dxa"/>
              <w:left w:w="100" w:type="dxa"/>
              <w:bottom w:w="100" w:type="dxa"/>
              <w:right w:w="100" w:type="dxa"/>
            </w:tcMar>
            <w:vAlign w:val="center"/>
          </w:tcPr>
          <w:p w14:paraId="05AE03F3" w14:textId="6F2BE29F" w:rsidR="00413E5F" w:rsidDel="00D02890" w:rsidRDefault="00B4071F">
            <w:pPr>
              <w:widowControl w:val="0"/>
              <w:shd w:val="clear" w:color="auto" w:fill="FFFFFF"/>
              <w:spacing w:after="0"/>
              <w:rPr>
                <w:del w:id="1888" w:author="Razavi, Pedram/Medicine" w:date="2019-06-16T13:15:00Z"/>
                <w:rFonts w:ascii="Arial" w:eastAsia="Arial" w:hAnsi="Arial" w:cs="Arial"/>
                <w:sz w:val="18"/>
                <w:szCs w:val="18"/>
              </w:rPr>
              <w:pPrChange w:id="1889" w:author="Razavi, Pedram/Medicine" w:date="2019-06-16T15:04:00Z">
                <w:pPr>
                  <w:widowControl w:val="0"/>
                  <w:shd w:val="clear" w:color="auto" w:fill="FFFFFF"/>
                  <w:spacing w:after="0"/>
                  <w:jc w:val="center"/>
                </w:pPr>
              </w:pPrChange>
            </w:pPr>
            <w:del w:id="1890"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7FDA40D0" w14:textId="38F9F385" w:rsidR="00413E5F" w:rsidDel="00D02890" w:rsidRDefault="00B4071F">
            <w:pPr>
              <w:widowControl w:val="0"/>
              <w:shd w:val="clear" w:color="auto" w:fill="FFFFFF"/>
              <w:spacing w:after="0"/>
              <w:rPr>
                <w:del w:id="1891" w:author="Razavi, Pedram/Medicine" w:date="2019-06-16T13:15:00Z"/>
                <w:rFonts w:ascii="Arial" w:eastAsia="Arial" w:hAnsi="Arial" w:cs="Arial"/>
                <w:sz w:val="18"/>
                <w:szCs w:val="18"/>
              </w:rPr>
              <w:pPrChange w:id="1892" w:author="Razavi, Pedram/Medicine" w:date="2019-06-16T15:04:00Z">
                <w:pPr>
                  <w:widowControl w:val="0"/>
                  <w:shd w:val="clear" w:color="auto" w:fill="FFFFFF"/>
                  <w:spacing w:after="0"/>
                  <w:jc w:val="center"/>
                </w:pPr>
              </w:pPrChange>
            </w:pPr>
            <w:del w:id="1893"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72F56CF6" w14:textId="6446FAB1" w:rsidR="00413E5F" w:rsidDel="00D02890" w:rsidRDefault="00B4071F">
            <w:pPr>
              <w:widowControl w:val="0"/>
              <w:spacing w:after="0" w:line="240" w:lineRule="auto"/>
              <w:rPr>
                <w:del w:id="1894" w:author="Razavi, Pedram/Medicine" w:date="2019-06-16T13:15:00Z"/>
                <w:rFonts w:ascii="Arial" w:eastAsia="Arial" w:hAnsi="Arial" w:cs="Arial"/>
                <w:sz w:val="18"/>
                <w:szCs w:val="18"/>
              </w:rPr>
              <w:pPrChange w:id="1895" w:author="Razavi, Pedram/Medicine" w:date="2019-06-16T15:04:00Z">
                <w:pPr>
                  <w:widowControl w:val="0"/>
                  <w:spacing w:after="0" w:line="240" w:lineRule="auto"/>
                  <w:jc w:val="center"/>
                </w:pPr>
              </w:pPrChange>
            </w:pPr>
            <w:del w:id="1896"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4C620DE1" w14:textId="7D58EDCB" w:rsidR="00413E5F" w:rsidDel="00D02890" w:rsidRDefault="00B4071F">
            <w:pPr>
              <w:widowControl w:val="0"/>
              <w:shd w:val="clear" w:color="auto" w:fill="FFFFFF"/>
              <w:spacing w:after="0"/>
              <w:rPr>
                <w:del w:id="1897" w:author="Razavi, Pedram/Medicine" w:date="2019-06-16T13:15:00Z"/>
                <w:rFonts w:ascii="Arial" w:eastAsia="Arial" w:hAnsi="Arial" w:cs="Arial"/>
                <w:sz w:val="18"/>
                <w:szCs w:val="18"/>
              </w:rPr>
              <w:pPrChange w:id="1898" w:author="Razavi, Pedram/Medicine" w:date="2019-06-16T15:04:00Z">
                <w:pPr>
                  <w:widowControl w:val="0"/>
                  <w:shd w:val="clear" w:color="auto" w:fill="FFFFFF"/>
                  <w:spacing w:after="0"/>
                  <w:jc w:val="center"/>
                </w:pPr>
              </w:pPrChange>
            </w:pPr>
            <w:del w:id="1899" w:author="Razavi, Pedram/Medicine" w:date="2019-06-16T13:15:00Z">
              <w:r w:rsidDel="00D02890">
                <w:rPr>
                  <w:rFonts w:ascii="Arial" w:eastAsia="Arial" w:hAnsi="Arial" w:cs="Arial"/>
                  <w:sz w:val="18"/>
                  <w:szCs w:val="18"/>
                </w:rPr>
                <w:delText>7</w:delText>
              </w:r>
            </w:del>
          </w:p>
        </w:tc>
      </w:tr>
      <w:tr w:rsidR="00413E5F" w:rsidDel="00D02890" w14:paraId="4FB404CF" w14:textId="030E14F9">
        <w:trPr>
          <w:trHeight w:val="440"/>
          <w:del w:id="1900" w:author="Razavi, Pedram/Medicine" w:date="2019-06-16T13:15:00Z"/>
        </w:trPr>
        <w:tc>
          <w:tcPr>
            <w:tcW w:w="5265" w:type="dxa"/>
            <w:tcMar>
              <w:top w:w="100" w:type="dxa"/>
              <w:left w:w="100" w:type="dxa"/>
              <w:bottom w:w="100" w:type="dxa"/>
              <w:right w:w="100" w:type="dxa"/>
            </w:tcMar>
          </w:tcPr>
          <w:p w14:paraId="76C3C36E" w14:textId="05B13AD3" w:rsidR="00413E5F" w:rsidDel="00D02890" w:rsidRDefault="00B4071F">
            <w:pPr>
              <w:shd w:val="clear" w:color="auto" w:fill="FFFFFF"/>
              <w:spacing w:after="0"/>
              <w:rPr>
                <w:del w:id="1901" w:author="Razavi, Pedram/Medicine" w:date="2019-06-16T13:15:00Z"/>
                <w:rFonts w:ascii="Arial" w:eastAsia="Arial" w:hAnsi="Arial" w:cs="Arial"/>
                <w:sz w:val="18"/>
                <w:szCs w:val="18"/>
              </w:rPr>
            </w:pPr>
            <w:del w:id="1902" w:author="Razavi, Pedram/Medicine" w:date="2019-06-16T13:15:00Z">
              <w:r w:rsidDel="00D02890">
                <w:rPr>
                  <w:rFonts w:ascii="Arial" w:eastAsia="Arial" w:hAnsi="Arial" w:cs="Arial"/>
                  <w:sz w:val="18"/>
                  <w:szCs w:val="18"/>
                </w:rPr>
                <w:delText>Tissue sequencing unavailable prior to study cutoff date</w:delText>
              </w:r>
            </w:del>
          </w:p>
        </w:tc>
        <w:tc>
          <w:tcPr>
            <w:tcW w:w="1020" w:type="dxa"/>
            <w:tcMar>
              <w:top w:w="100" w:type="dxa"/>
              <w:left w:w="100" w:type="dxa"/>
              <w:bottom w:w="100" w:type="dxa"/>
              <w:right w:w="100" w:type="dxa"/>
            </w:tcMar>
            <w:vAlign w:val="center"/>
          </w:tcPr>
          <w:p w14:paraId="4F2D55B6" w14:textId="23E89C51" w:rsidR="00413E5F" w:rsidDel="00D02890" w:rsidRDefault="00B4071F">
            <w:pPr>
              <w:widowControl w:val="0"/>
              <w:shd w:val="clear" w:color="auto" w:fill="FFFFFF"/>
              <w:spacing w:after="0"/>
              <w:rPr>
                <w:del w:id="1903" w:author="Razavi, Pedram/Medicine" w:date="2019-06-16T13:15:00Z"/>
                <w:rFonts w:ascii="Arial" w:eastAsia="Arial" w:hAnsi="Arial" w:cs="Arial"/>
                <w:sz w:val="18"/>
                <w:szCs w:val="18"/>
              </w:rPr>
              <w:pPrChange w:id="1904" w:author="Razavi, Pedram/Medicine" w:date="2019-06-16T15:04:00Z">
                <w:pPr>
                  <w:widowControl w:val="0"/>
                  <w:shd w:val="clear" w:color="auto" w:fill="FFFFFF"/>
                  <w:spacing w:after="0"/>
                  <w:jc w:val="center"/>
                </w:pPr>
              </w:pPrChange>
            </w:pPr>
            <w:del w:id="1905" w:author="Razavi, Pedram/Medicine" w:date="2019-06-16T13:15:00Z">
              <w:r w:rsidDel="00D02890">
                <w:rPr>
                  <w:rFonts w:ascii="Arial" w:eastAsia="Arial" w:hAnsi="Arial" w:cs="Arial"/>
                  <w:sz w:val="18"/>
                  <w:szCs w:val="18"/>
                </w:rPr>
                <w:delText>6</w:delText>
              </w:r>
            </w:del>
          </w:p>
        </w:tc>
        <w:tc>
          <w:tcPr>
            <w:tcW w:w="1020" w:type="dxa"/>
            <w:tcMar>
              <w:top w:w="100" w:type="dxa"/>
              <w:left w:w="100" w:type="dxa"/>
              <w:bottom w:w="100" w:type="dxa"/>
              <w:right w:w="100" w:type="dxa"/>
            </w:tcMar>
            <w:vAlign w:val="center"/>
          </w:tcPr>
          <w:p w14:paraId="193DFF9C" w14:textId="78B870AF" w:rsidR="00413E5F" w:rsidDel="00D02890" w:rsidRDefault="00B4071F">
            <w:pPr>
              <w:widowControl w:val="0"/>
              <w:shd w:val="clear" w:color="auto" w:fill="FFFFFF"/>
              <w:spacing w:after="0"/>
              <w:rPr>
                <w:del w:id="1906" w:author="Razavi, Pedram/Medicine" w:date="2019-06-16T13:15:00Z"/>
                <w:rFonts w:ascii="Arial" w:eastAsia="Arial" w:hAnsi="Arial" w:cs="Arial"/>
                <w:sz w:val="18"/>
                <w:szCs w:val="18"/>
              </w:rPr>
              <w:pPrChange w:id="1907" w:author="Razavi, Pedram/Medicine" w:date="2019-06-16T15:04:00Z">
                <w:pPr>
                  <w:widowControl w:val="0"/>
                  <w:shd w:val="clear" w:color="auto" w:fill="FFFFFF"/>
                  <w:spacing w:after="0"/>
                  <w:jc w:val="center"/>
                </w:pPr>
              </w:pPrChange>
            </w:pPr>
            <w:del w:id="1908" w:author="Razavi, Pedram/Medicine" w:date="2019-06-16T13:15:00Z">
              <w:r w:rsidDel="00D02890">
                <w:rPr>
                  <w:rFonts w:ascii="Arial" w:eastAsia="Arial" w:hAnsi="Arial" w:cs="Arial"/>
                  <w:sz w:val="18"/>
                  <w:szCs w:val="18"/>
                </w:rPr>
                <w:delText>2</w:delText>
              </w:r>
            </w:del>
          </w:p>
        </w:tc>
        <w:tc>
          <w:tcPr>
            <w:tcW w:w="1020" w:type="dxa"/>
            <w:tcMar>
              <w:top w:w="100" w:type="dxa"/>
              <w:left w:w="100" w:type="dxa"/>
              <w:bottom w:w="100" w:type="dxa"/>
              <w:right w:w="100" w:type="dxa"/>
            </w:tcMar>
            <w:vAlign w:val="center"/>
          </w:tcPr>
          <w:p w14:paraId="7A83CB00" w14:textId="4CC81B67" w:rsidR="00413E5F" w:rsidDel="00D02890" w:rsidRDefault="00B4071F">
            <w:pPr>
              <w:widowControl w:val="0"/>
              <w:spacing w:after="0" w:line="240" w:lineRule="auto"/>
              <w:rPr>
                <w:del w:id="1909" w:author="Razavi, Pedram/Medicine" w:date="2019-06-16T13:15:00Z"/>
                <w:rFonts w:ascii="Arial" w:eastAsia="Arial" w:hAnsi="Arial" w:cs="Arial"/>
                <w:sz w:val="18"/>
                <w:szCs w:val="18"/>
              </w:rPr>
              <w:pPrChange w:id="1910" w:author="Razavi, Pedram/Medicine" w:date="2019-06-16T15:04:00Z">
                <w:pPr>
                  <w:widowControl w:val="0"/>
                  <w:spacing w:after="0" w:line="240" w:lineRule="auto"/>
                  <w:jc w:val="center"/>
                </w:pPr>
              </w:pPrChange>
            </w:pPr>
            <w:del w:id="1911" w:author="Razavi, Pedram/Medicine" w:date="2019-06-16T13:15:00Z">
              <w:r w:rsidDel="00D02890">
                <w:rPr>
                  <w:rFonts w:ascii="Arial" w:eastAsia="Arial" w:hAnsi="Arial" w:cs="Arial"/>
                  <w:sz w:val="18"/>
                  <w:szCs w:val="18"/>
                </w:rPr>
                <w:delText>6</w:delText>
              </w:r>
            </w:del>
          </w:p>
        </w:tc>
        <w:tc>
          <w:tcPr>
            <w:tcW w:w="1020" w:type="dxa"/>
            <w:tcMar>
              <w:top w:w="100" w:type="dxa"/>
              <w:left w:w="100" w:type="dxa"/>
              <w:bottom w:w="100" w:type="dxa"/>
              <w:right w:w="100" w:type="dxa"/>
            </w:tcMar>
            <w:vAlign w:val="center"/>
          </w:tcPr>
          <w:p w14:paraId="2D0FBC35" w14:textId="53AF3195" w:rsidR="00413E5F" w:rsidDel="00D02890" w:rsidRDefault="00B4071F">
            <w:pPr>
              <w:widowControl w:val="0"/>
              <w:shd w:val="clear" w:color="auto" w:fill="FFFFFF"/>
              <w:spacing w:after="0"/>
              <w:rPr>
                <w:del w:id="1912" w:author="Razavi, Pedram/Medicine" w:date="2019-06-16T13:15:00Z"/>
                <w:rFonts w:ascii="Arial" w:eastAsia="Arial" w:hAnsi="Arial" w:cs="Arial"/>
                <w:sz w:val="18"/>
                <w:szCs w:val="18"/>
              </w:rPr>
              <w:pPrChange w:id="1913" w:author="Razavi, Pedram/Medicine" w:date="2019-06-16T15:04:00Z">
                <w:pPr>
                  <w:widowControl w:val="0"/>
                  <w:shd w:val="clear" w:color="auto" w:fill="FFFFFF"/>
                  <w:spacing w:after="0"/>
                  <w:jc w:val="center"/>
                </w:pPr>
              </w:pPrChange>
            </w:pPr>
            <w:del w:id="1914" w:author="Razavi, Pedram/Medicine" w:date="2019-06-16T13:15:00Z">
              <w:r w:rsidDel="00D02890">
                <w:rPr>
                  <w:rFonts w:ascii="Arial" w:eastAsia="Arial" w:hAnsi="Arial" w:cs="Arial"/>
                  <w:sz w:val="18"/>
                  <w:szCs w:val="18"/>
                </w:rPr>
                <w:delText>14</w:delText>
              </w:r>
            </w:del>
          </w:p>
        </w:tc>
      </w:tr>
      <w:tr w:rsidR="00413E5F" w:rsidDel="00D02890" w14:paraId="16DDA3E8" w14:textId="029C8E39">
        <w:trPr>
          <w:trHeight w:val="440"/>
          <w:del w:id="1915" w:author="Razavi, Pedram/Medicine" w:date="2019-06-16T13:15:00Z"/>
        </w:trPr>
        <w:tc>
          <w:tcPr>
            <w:tcW w:w="5265" w:type="dxa"/>
            <w:tcMar>
              <w:top w:w="100" w:type="dxa"/>
              <w:left w:w="100" w:type="dxa"/>
              <w:bottom w:w="100" w:type="dxa"/>
              <w:right w:w="100" w:type="dxa"/>
            </w:tcMar>
          </w:tcPr>
          <w:p w14:paraId="482964F2" w14:textId="1E9139A8" w:rsidR="00413E5F" w:rsidDel="00D02890" w:rsidRDefault="00B4071F">
            <w:pPr>
              <w:shd w:val="clear" w:color="auto" w:fill="FFFFFF"/>
              <w:spacing w:after="0"/>
              <w:rPr>
                <w:del w:id="1916" w:author="Razavi, Pedram/Medicine" w:date="2019-06-16T13:15:00Z"/>
                <w:rFonts w:ascii="Arial" w:eastAsia="Arial" w:hAnsi="Arial" w:cs="Arial"/>
                <w:sz w:val="18"/>
                <w:szCs w:val="18"/>
              </w:rPr>
            </w:pPr>
            <w:del w:id="1917" w:author="Razavi, Pedram/Medicine" w:date="2019-06-16T13:15:00Z">
              <w:r w:rsidDel="00D02890">
                <w:rPr>
                  <w:rFonts w:ascii="Arial" w:eastAsia="Arial" w:hAnsi="Arial" w:cs="Arial"/>
                  <w:sz w:val="18"/>
                  <w:szCs w:val="18"/>
                </w:rPr>
                <w:delText>Incorrect patient sample (confirmed after patient inclusion)</w:delText>
              </w:r>
            </w:del>
          </w:p>
        </w:tc>
        <w:tc>
          <w:tcPr>
            <w:tcW w:w="1020" w:type="dxa"/>
            <w:tcMar>
              <w:top w:w="100" w:type="dxa"/>
              <w:left w:w="100" w:type="dxa"/>
              <w:bottom w:w="100" w:type="dxa"/>
              <w:right w:w="100" w:type="dxa"/>
            </w:tcMar>
            <w:vAlign w:val="center"/>
          </w:tcPr>
          <w:p w14:paraId="77127965" w14:textId="592E6081" w:rsidR="00413E5F" w:rsidDel="00D02890" w:rsidRDefault="00B4071F">
            <w:pPr>
              <w:widowControl w:val="0"/>
              <w:shd w:val="clear" w:color="auto" w:fill="FFFFFF"/>
              <w:spacing w:after="0"/>
              <w:rPr>
                <w:del w:id="1918" w:author="Razavi, Pedram/Medicine" w:date="2019-06-16T13:15:00Z"/>
                <w:rFonts w:ascii="Arial" w:eastAsia="Arial" w:hAnsi="Arial" w:cs="Arial"/>
                <w:sz w:val="18"/>
                <w:szCs w:val="18"/>
              </w:rPr>
              <w:pPrChange w:id="1919" w:author="Razavi, Pedram/Medicine" w:date="2019-06-16T15:04:00Z">
                <w:pPr>
                  <w:widowControl w:val="0"/>
                  <w:shd w:val="clear" w:color="auto" w:fill="FFFFFF"/>
                  <w:spacing w:after="0"/>
                  <w:jc w:val="center"/>
                </w:pPr>
              </w:pPrChange>
            </w:pPr>
            <w:del w:id="1920" w:author="Razavi, Pedram/Medicine" w:date="2019-06-16T13:15:00Z">
              <w:r w:rsidDel="00D02890">
                <w:rPr>
                  <w:rFonts w:ascii="Arial" w:eastAsia="Arial" w:hAnsi="Arial" w:cs="Arial"/>
                  <w:sz w:val="18"/>
                  <w:szCs w:val="18"/>
                </w:rPr>
                <w:delText>2</w:delText>
              </w:r>
            </w:del>
          </w:p>
        </w:tc>
        <w:tc>
          <w:tcPr>
            <w:tcW w:w="1020" w:type="dxa"/>
            <w:tcMar>
              <w:top w:w="100" w:type="dxa"/>
              <w:left w:w="100" w:type="dxa"/>
              <w:bottom w:w="100" w:type="dxa"/>
              <w:right w:w="100" w:type="dxa"/>
            </w:tcMar>
            <w:vAlign w:val="center"/>
          </w:tcPr>
          <w:p w14:paraId="1AC7FD99" w14:textId="2096AE50" w:rsidR="00413E5F" w:rsidDel="00D02890" w:rsidRDefault="00B4071F">
            <w:pPr>
              <w:widowControl w:val="0"/>
              <w:shd w:val="clear" w:color="auto" w:fill="FFFFFF"/>
              <w:spacing w:after="0"/>
              <w:rPr>
                <w:del w:id="1921" w:author="Razavi, Pedram/Medicine" w:date="2019-06-16T13:15:00Z"/>
                <w:rFonts w:ascii="Arial" w:eastAsia="Arial" w:hAnsi="Arial" w:cs="Arial"/>
                <w:sz w:val="18"/>
                <w:szCs w:val="18"/>
              </w:rPr>
              <w:pPrChange w:id="1922" w:author="Razavi, Pedram/Medicine" w:date="2019-06-16T15:04:00Z">
                <w:pPr>
                  <w:widowControl w:val="0"/>
                  <w:shd w:val="clear" w:color="auto" w:fill="FFFFFF"/>
                  <w:spacing w:after="0"/>
                  <w:jc w:val="center"/>
                </w:pPr>
              </w:pPrChange>
            </w:pPr>
            <w:del w:id="1923"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05588B43" w14:textId="465C9284" w:rsidR="00413E5F" w:rsidDel="00D02890" w:rsidRDefault="00B4071F">
            <w:pPr>
              <w:widowControl w:val="0"/>
              <w:spacing w:after="0" w:line="240" w:lineRule="auto"/>
              <w:rPr>
                <w:del w:id="1924" w:author="Razavi, Pedram/Medicine" w:date="2019-06-16T13:15:00Z"/>
                <w:rFonts w:ascii="Arial" w:eastAsia="Arial" w:hAnsi="Arial" w:cs="Arial"/>
                <w:sz w:val="18"/>
                <w:szCs w:val="18"/>
              </w:rPr>
              <w:pPrChange w:id="1925" w:author="Razavi, Pedram/Medicine" w:date="2019-06-16T15:04:00Z">
                <w:pPr>
                  <w:widowControl w:val="0"/>
                  <w:spacing w:after="0" w:line="240" w:lineRule="auto"/>
                  <w:jc w:val="center"/>
                </w:pPr>
              </w:pPrChange>
            </w:pPr>
            <w:del w:id="1926"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30E3310E" w14:textId="543EA714" w:rsidR="00413E5F" w:rsidDel="00D02890" w:rsidRDefault="00B4071F">
            <w:pPr>
              <w:widowControl w:val="0"/>
              <w:shd w:val="clear" w:color="auto" w:fill="FFFFFF"/>
              <w:spacing w:after="0"/>
              <w:rPr>
                <w:del w:id="1927" w:author="Razavi, Pedram/Medicine" w:date="2019-06-16T13:15:00Z"/>
                <w:rFonts w:ascii="Arial" w:eastAsia="Arial" w:hAnsi="Arial" w:cs="Arial"/>
                <w:sz w:val="18"/>
                <w:szCs w:val="18"/>
              </w:rPr>
              <w:pPrChange w:id="1928" w:author="Razavi, Pedram/Medicine" w:date="2019-06-16T15:04:00Z">
                <w:pPr>
                  <w:widowControl w:val="0"/>
                  <w:shd w:val="clear" w:color="auto" w:fill="FFFFFF"/>
                  <w:spacing w:after="0"/>
                  <w:jc w:val="center"/>
                </w:pPr>
              </w:pPrChange>
            </w:pPr>
            <w:del w:id="1929" w:author="Razavi, Pedram/Medicine" w:date="2019-06-16T13:15:00Z">
              <w:r w:rsidDel="00D02890">
                <w:rPr>
                  <w:rFonts w:ascii="Arial" w:eastAsia="Arial" w:hAnsi="Arial" w:cs="Arial"/>
                  <w:sz w:val="18"/>
                  <w:szCs w:val="18"/>
                </w:rPr>
                <w:delText>2</w:delText>
              </w:r>
            </w:del>
          </w:p>
        </w:tc>
      </w:tr>
      <w:tr w:rsidR="00413E5F" w:rsidDel="00D02890" w14:paraId="553BA81F" w14:textId="02AB7206">
        <w:trPr>
          <w:trHeight w:val="440"/>
          <w:del w:id="1930" w:author="Razavi, Pedram/Medicine" w:date="2019-06-16T13:15:00Z"/>
        </w:trPr>
        <w:tc>
          <w:tcPr>
            <w:tcW w:w="5265" w:type="dxa"/>
            <w:shd w:val="clear" w:color="auto" w:fill="F3F3F3"/>
            <w:tcMar>
              <w:top w:w="100" w:type="dxa"/>
              <w:left w:w="100" w:type="dxa"/>
              <w:bottom w:w="100" w:type="dxa"/>
              <w:right w:w="100" w:type="dxa"/>
            </w:tcMar>
            <w:vAlign w:val="center"/>
          </w:tcPr>
          <w:p w14:paraId="4FE5A923" w14:textId="2E870C51" w:rsidR="00413E5F" w:rsidDel="00D02890" w:rsidRDefault="00B4071F">
            <w:pPr>
              <w:widowControl w:val="0"/>
              <w:spacing w:after="0" w:line="240" w:lineRule="auto"/>
              <w:rPr>
                <w:del w:id="1931" w:author="Razavi, Pedram/Medicine" w:date="2019-06-16T13:15:00Z"/>
                <w:rFonts w:ascii="Arial" w:eastAsia="Arial" w:hAnsi="Arial" w:cs="Arial"/>
                <w:b/>
                <w:sz w:val="18"/>
                <w:szCs w:val="18"/>
              </w:rPr>
            </w:pPr>
            <w:del w:id="1932" w:author="Razavi, Pedram/Medicine" w:date="2019-06-16T13:15:00Z">
              <w:r w:rsidDel="00D02890">
                <w:rPr>
                  <w:rFonts w:ascii="Arial" w:eastAsia="Arial" w:hAnsi="Arial" w:cs="Arial"/>
                  <w:b/>
                  <w:sz w:val="18"/>
                  <w:szCs w:val="18"/>
                </w:rPr>
                <w:delText>Total</w:delText>
              </w:r>
            </w:del>
          </w:p>
        </w:tc>
        <w:tc>
          <w:tcPr>
            <w:tcW w:w="1020" w:type="dxa"/>
            <w:shd w:val="clear" w:color="auto" w:fill="F3F3F3"/>
            <w:tcMar>
              <w:top w:w="100" w:type="dxa"/>
              <w:left w:w="100" w:type="dxa"/>
              <w:bottom w:w="100" w:type="dxa"/>
              <w:right w:w="100" w:type="dxa"/>
            </w:tcMar>
            <w:vAlign w:val="center"/>
          </w:tcPr>
          <w:p w14:paraId="389683D9" w14:textId="566710DA" w:rsidR="00413E5F" w:rsidDel="00D02890" w:rsidRDefault="00B4071F">
            <w:pPr>
              <w:widowControl w:val="0"/>
              <w:spacing w:after="0" w:line="240" w:lineRule="auto"/>
              <w:rPr>
                <w:del w:id="1933" w:author="Razavi, Pedram/Medicine" w:date="2019-06-16T13:15:00Z"/>
                <w:rFonts w:ascii="Arial" w:eastAsia="Arial" w:hAnsi="Arial" w:cs="Arial"/>
                <w:b/>
                <w:sz w:val="18"/>
                <w:szCs w:val="18"/>
              </w:rPr>
              <w:pPrChange w:id="1934" w:author="Razavi, Pedram/Medicine" w:date="2019-06-16T15:04:00Z">
                <w:pPr>
                  <w:widowControl w:val="0"/>
                  <w:spacing w:after="0" w:line="240" w:lineRule="auto"/>
                  <w:jc w:val="center"/>
                </w:pPr>
              </w:pPrChange>
            </w:pPr>
            <w:del w:id="1935" w:author="Razavi, Pedram/Medicine" w:date="2019-06-16T13:15:00Z">
              <w:r w:rsidDel="00D02890">
                <w:rPr>
                  <w:rFonts w:ascii="Arial" w:eastAsia="Arial" w:hAnsi="Arial" w:cs="Arial"/>
                  <w:b/>
                  <w:sz w:val="18"/>
                  <w:szCs w:val="18"/>
                </w:rPr>
                <w:delText>27</w:delText>
              </w:r>
            </w:del>
          </w:p>
        </w:tc>
        <w:tc>
          <w:tcPr>
            <w:tcW w:w="1020" w:type="dxa"/>
            <w:shd w:val="clear" w:color="auto" w:fill="F3F3F3"/>
            <w:tcMar>
              <w:top w:w="100" w:type="dxa"/>
              <w:left w:w="100" w:type="dxa"/>
              <w:bottom w:w="100" w:type="dxa"/>
              <w:right w:w="100" w:type="dxa"/>
            </w:tcMar>
            <w:vAlign w:val="center"/>
          </w:tcPr>
          <w:p w14:paraId="014CF766" w14:textId="1AEE61FC" w:rsidR="00413E5F" w:rsidDel="00D02890" w:rsidRDefault="00B4071F">
            <w:pPr>
              <w:widowControl w:val="0"/>
              <w:spacing w:after="0" w:line="240" w:lineRule="auto"/>
              <w:rPr>
                <w:del w:id="1936" w:author="Razavi, Pedram/Medicine" w:date="2019-06-16T13:15:00Z"/>
                <w:rFonts w:ascii="Arial" w:eastAsia="Arial" w:hAnsi="Arial" w:cs="Arial"/>
                <w:b/>
                <w:sz w:val="18"/>
                <w:szCs w:val="18"/>
              </w:rPr>
              <w:pPrChange w:id="1937" w:author="Razavi, Pedram/Medicine" w:date="2019-06-16T15:04:00Z">
                <w:pPr>
                  <w:widowControl w:val="0"/>
                  <w:spacing w:after="0" w:line="240" w:lineRule="auto"/>
                  <w:jc w:val="center"/>
                </w:pPr>
              </w:pPrChange>
            </w:pPr>
            <w:del w:id="1938" w:author="Razavi, Pedram/Medicine" w:date="2019-06-16T13:15:00Z">
              <w:r w:rsidDel="00D02890">
                <w:rPr>
                  <w:rFonts w:ascii="Arial" w:eastAsia="Arial" w:hAnsi="Arial" w:cs="Arial"/>
                  <w:b/>
                  <w:sz w:val="18"/>
                  <w:szCs w:val="18"/>
                </w:rPr>
                <w:delText>27</w:delText>
              </w:r>
            </w:del>
          </w:p>
        </w:tc>
        <w:tc>
          <w:tcPr>
            <w:tcW w:w="1020" w:type="dxa"/>
            <w:shd w:val="clear" w:color="auto" w:fill="F3F3F3"/>
            <w:tcMar>
              <w:top w:w="100" w:type="dxa"/>
              <w:left w:w="100" w:type="dxa"/>
              <w:bottom w:w="100" w:type="dxa"/>
              <w:right w:w="100" w:type="dxa"/>
            </w:tcMar>
            <w:vAlign w:val="center"/>
          </w:tcPr>
          <w:p w14:paraId="00BBB630" w14:textId="7FF30C63" w:rsidR="00413E5F" w:rsidDel="00D02890" w:rsidRDefault="00B4071F">
            <w:pPr>
              <w:widowControl w:val="0"/>
              <w:spacing w:after="0" w:line="240" w:lineRule="auto"/>
              <w:rPr>
                <w:del w:id="1939" w:author="Razavi, Pedram/Medicine" w:date="2019-06-16T13:15:00Z"/>
                <w:rFonts w:ascii="Arial" w:eastAsia="Arial" w:hAnsi="Arial" w:cs="Arial"/>
                <w:b/>
                <w:sz w:val="18"/>
                <w:szCs w:val="18"/>
              </w:rPr>
              <w:pPrChange w:id="1940" w:author="Razavi, Pedram/Medicine" w:date="2019-06-16T15:04:00Z">
                <w:pPr>
                  <w:widowControl w:val="0"/>
                  <w:spacing w:after="0" w:line="240" w:lineRule="auto"/>
                  <w:jc w:val="center"/>
                </w:pPr>
              </w:pPrChange>
            </w:pPr>
            <w:del w:id="1941" w:author="Razavi, Pedram/Medicine" w:date="2019-06-16T13:15:00Z">
              <w:r w:rsidDel="00D02890">
                <w:rPr>
                  <w:rFonts w:ascii="Arial" w:eastAsia="Arial" w:hAnsi="Arial" w:cs="Arial"/>
                  <w:b/>
                  <w:sz w:val="18"/>
                  <w:szCs w:val="18"/>
                </w:rPr>
                <w:delText>16</w:delText>
              </w:r>
            </w:del>
          </w:p>
        </w:tc>
        <w:tc>
          <w:tcPr>
            <w:tcW w:w="1020" w:type="dxa"/>
            <w:shd w:val="clear" w:color="auto" w:fill="F3F3F3"/>
            <w:tcMar>
              <w:top w:w="100" w:type="dxa"/>
              <w:left w:w="100" w:type="dxa"/>
              <w:bottom w:w="100" w:type="dxa"/>
              <w:right w:w="100" w:type="dxa"/>
            </w:tcMar>
            <w:vAlign w:val="center"/>
          </w:tcPr>
          <w:p w14:paraId="3C48F068" w14:textId="6D236A21" w:rsidR="00413E5F" w:rsidDel="00D02890" w:rsidRDefault="00B4071F">
            <w:pPr>
              <w:widowControl w:val="0"/>
              <w:spacing w:after="0" w:line="240" w:lineRule="auto"/>
              <w:rPr>
                <w:del w:id="1942" w:author="Razavi, Pedram/Medicine" w:date="2019-06-16T13:15:00Z"/>
                <w:rFonts w:ascii="Arial" w:eastAsia="Arial" w:hAnsi="Arial" w:cs="Arial"/>
                <w:b/>
                <w:sz w:val="18"/>
                <w:szCs w:val="18"/>
              </w:rPr>
              <w:pPrChange w:id="1943" w:author="Razavi, Pedram/Medicine" w:date="2019-06-16T15:04:00Z">
                <w:pPr>
                  <w:widowControl w:val="0"/>
                  <w:spacing w:after="0" w:line="240" w:lineRule="auto"/>
                  <w:jc w:val="center"/>
                </w:pPr>
              </w:pPrChange>
            </w:pPr>
            <w:del w:id="1944" w:author="Razavi, Pedram/Medicine" w:date="2019-06-16T13:15:00Z">
              <w:r w:rsidDel="00D02890">
                <w:rPr>
                  <w:rFonts w:ascii="Arial" w:eastAsia="Arial" w:hAnsi="Arial" w:cs="Arial"/>
                  <w:b/>
                  <w:sz w:val="18"/>
                  <w:szCs w:val="18"/>
                </w:rPr>
                <w:delText>70</w:delText>
              </w:r>
            </w:del>
          </w:p>
        </w:tc>
      </w:tr>
    </w:tbl>
    <w:p w14:paraId="6CAD92CA" w14:textId="43018CA5" w:rsidR="00413E5F" w:rsidDel="00D02890" w:rsidRDefault="00413E5F">
      <w:pPr>
        <w:shd w:val="clear" w:color="auto" w:fill="FFFFFF"/>
        <w:spacing w:after="0"/>
        <w:rPr>
          <w:del w:id="1945" w:author="Razavi, Pedram/Medicine" w:date="2019-06-16T13:15:00Z"/>
          <w:rFonts w:ascii="Arial" w:eastAsia="Arial" w:hAnsi="Arial" w:cs="Arial"/>
        </w:rPr>
        <w:pPrChange w:id="1946" w:author="Razavi, Pedram/Medicine" w:date="2019-06-16T15:04:00Z">
          <w:pPr>
            <w:shd w:val="clear" w:color="auto" w:fill="FFFFFF"/>
            <w:spacing w:after="0"/>
            <w:jc w:val="both"/>
          </w:pPr>
        </w:pPrChange>
      </w:pPr>
    </w:p>
    <w:p w14:paraId="59E52DF1" w14:textId="3DB51A2B" w:rsidR="00413E5F" w:rsidDel="00D02890" w:rsidRDefault="00B4071F">
      <w:pPr>
        <w:spacing w:after="0" w:line="240" w:lineRule="auto"/>
        <w:rPr>
          <w:del w:id="1947" w:author="Razavi, Pedram/Medicine" w:date="2019-06-16T13:15:00Z"/>
          <w:rFonts w:ascii="Arial" w:eastAsia="Arial" w:hAnsi="Arial" w:cs="Arial"/>
          <w:color w:val="0033CC"/>
          <w:sz w:val="17"/>
          <w:szCs w:val="17"/>
        </w:rPr>
        <w:pPrChange w:id="1948" w:author="Razavi, Pedram/Medicine" w:date="2019-06-16T15:04:00Z">
          <w:pPr>
            <w:spacing w:after="0" w:line="240" w:lineRule="auto"/>
            <w:jc w:val="both"/>
          </w:pPr>
        </w:pPrChange>
      </w:pPr>
      <w:del w:id="1949" w:author="Razavi, Pedram/Medicine" w:date="2019-06-16T13:15:00Z">
        <w:r w:rsidDel="00D02890">
          <w:rPr>
            <w:rFonts w:ascii="Arial" w:eastAsia="Arial" w:hAnsi="Arial" w:cs="Arial"/>
            <w:sz w:val="20"/>
            <w:szCs w:val="20"/>
          </w:rPr>
          <w:delText>Table 9: Tissue assay exclusion</w:delText>
        </w:r>
      </w:del>
    </w:p>
    <w:tbl>
      <w:tblPr>
        <w:tblStyle w:val="a7"/>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413E5F" w:rsidDel="00D02890" w14:paraId="56372E6E" w14:textId="2165ADD5">
        <w:trPr>
          <w:trHeight w:val="300"/>
          <w:del w:id="1950" w:author="Razavi, Pedram/Medicine" w:date="2019-06-16T13:15:00Z"/>
        </w:trPr>
        <w:tc>
          <w:tcPr>
            <w:tcW w:w="5265" w:type="dxa"/>
            <w:shd w:val="clear" w:color="auto" w:fill="4D4D62"/>
            <w:tcMar>
              <w:top w:w="100" w:type="dxa"/>
              <w:left w:w="100" w:type="dxa"/>
              <w:bottom w:w="100" w:type="dxa"/>
              <w:right w:w="100" w:type="dxa"/>
            </w:tcMar>
          </w:tcPr>
          <w:p w14:paraId="48205962" w14:textId="0641F160" w:rsidR="00413E5F" w:rsidDel="00D02890" w:rsidRDefault="00413E5F">
            <w:pPr>
              <w:widowControl w:val="0"/>
              <w:spacing w:after="0" w:line="240" w:lineRule="auto"/>
              <w:rPr>
                <w:del w:id="1951" w:author="Razavi, Pedram/Medicine" w:date="2019-06-16T13:15:00Z"/>
                <w:rFonts w:ascii="Arial" w:eastAsia="Arial" w:hAnsi="Arial" w:cs="Arial"/>
                <w:color w:val="0033CC"/>
                <w:sz w:val="18"/>
                <w:szCs w:val="18"/>
              </w:rPr>
              <w:pPrChange w:id="1952" w:author="Razavi, Pedram/Medicine" w:date="2019-06-16T15:04:00Z">
                <w:pPr>
                  <w:widowControl w:val="0"/>
                  <w:spacing w:after="0" w:line="240" w:lineRule="auto"/>
                  <w:jc w:val="center"/>
                </w:pPr>
              </w:pPrChange>
            </w:pPr>
          </w:p>
        </w:tc>
        <w:tc>
          <w:tcPr>
            <w:tcW w:w="1020" w:type="dxa"/>
            <w:shd w:val="clear" w:color="auto" w:fill="4D4D62"/>
            <w:tcMar>
              <w:top w:w="100" w:type="dxa"/>
              <w:left w:w="100" w:type="dxa"/>
              <w:bottom w:w="100" w:type="dxa"/>
              <w:right w:w="100" w:type="dxa"/>
            </w:tcMar>
          </w:tcPr>
          <w:p w14:paraId="1C11CE7C" w14:textId="63979D73" w:rsidR="00413E5F" w:rsidDel="00D02890" w:rsidRDefault="00B4071F">
            <w:pPr>
              <w:widowControl w:val="0"/>
              <w:spacing w:after="0" w:line="240" w:lineRule="auto"/>
              <w:rPr>
                <w:del w:id="1953" w:author="Razavi, Pedram/Medicine" w:date="2019-06-16T13:15:00Z"/>
                <w:rFonts w:ascii="Arial" w:eastAsia="Arial" w:hAnsi="Arial" w:cs="Arial"/>
                <w:color w:val="0033CC"/>
                <w:sz w:val="18"/>
                <w:szCs w:val="18"/>
              </w:rPr>
              <w:pPrChange w:id="1954" w:author="Razavi, Pedram/Medicine" w:date="2019-06-16T15:04:00Z">
                <w:pPr>
                  <w:widowControl w:val="0"/>
                  <w:spacing w:after="0" w:line="240" w:lineRule="auto"/>
                  <w:jc w:val="center"/>
                </w:pPr>
              </w:pPrChange>
            </w:pPr>
            <w:del w:id="1955" w:author="Razavi, Pedram/Medicine" w:date="2019-06-16T13:15:00Z">
              <w:r w:rsidDel="00D02890">
                <w:rPr>
                  <w:rFonts w:ascii="Arial" w:eastAsia="Arial" w:hAnsi="Arial" w:cs="Arial"/>
                  <w:color w:val="FFFFFF"/>
                  <w:sz w:val="18"/>
                  <w:szCs w:val="18"/>
                </w:rPr>
                <w:delText>Breast</w:delText>
              </w:r>
            </w:del>
          </w:p>
        </w:tc>
        <w:tc>
          <w:tcPr>
            <w:tcW w:w="1020" w:type="dxa"/>
            <w:shd w:val="clear" w:color="auto" w:fill="4D4D62"/>
            <w:tcMar>
              <w:top w:w="100" w:type="dxa"/>
              <w:left w:w="100" w:type="dxa"/>
              <w:bottom w:w="100" w:type="dxa"/>
              <w:right w:w="100" w:type="dxa"/>
            </w:tcMar>
          </w:tcPr>
          <w:p w14:paraId="722B2244" w14:textId="340D27F7" w:rsidR="00413E5F" w:rsidDel="00D02890" w:rsidRDefault="00B4071F">
            <w:pPr>
              <w:widowControl w:val="0"/>
              <w:spacing w:after="0" w:line="240" w:lineRule="auto"/>
              <w:rPr>
                <w:del w:id="1956" w:author="Razavi, Pedram/Medicine" w:date="2019-06-16T13:15:00Z"/>
                <w:rFonts w:ascii="Arial" w:eastAsia="Arial" w:hAnsi="Arial" w:cs="Arial"/>
                <w:color w:val="0033CC"/>
                <w:sz w:val="18"/>
                <w:szCs w:val="18"/>
              </w:rPr>
              <w:pPrChange w:id="1957" w:author="Razavi, Pedram/Medicine" w:date="2019-06-16T15:04:00Z">
                <w:pPr>
                  <w:widowControl w:val="0"/>
                  <w:spacing w:after="0" w:line="240" w:lineRule="auto"/>
                  <w:jc w:val="center"/>
                </w:pPr>
              </w:pPrChange>
            </w:pPr>
            <w:del w:id="1958" w:author="Razavi, Pedram/Medicine" w:date="2019-06-16T13:15:00Z">
              <w:r w:rsidDel="00D02890">
                <w:rPr>
                  <w:rFonts w:ascii="Arial" w:eastAsia="Arial" w:hAnsi="Arial" w:cs="Arial"/>
                  <w:color w:val="FFFFFF"/>
                  <w:sz w:val="18"/>
                  <w:szCs w:val="18"/>
                </w:rPr>
                <w:delText>Lung</w:delText>
              </w:r>
            </w:del>
          </w:p>
        </w:tc>
        <w:tc>
          <w:tcPr>
            <w:tcW w:w="1020" w:type="dxa"/>
            <w:shd w:val="clear" w:color="auto" w:fill="4D4D62"/>
            <w:tcMar>
              <w:top w:w="100" w:type="dxa"/>
              <w:left w:w="100" w:type="dxa"/>
              <w:bottom w:w="100" w:type="dxa"/>
              <w:right w:w="100" w:type="dxa"/>
            </w:tcMar>
          </w:tcPr>
          <w:p w14:paraId="7BCE85E2" w14:textId="0D133E69" w:rsidR="00413E5F" w:rsidDel="00D02890" w:rsidRDefault="00B4071F">
            <w:pPr>
              <w:widowControl w:val="0"/>
              <w:spacing w:after="0" w:line="240" w:lineRule="auto"/>
              <w:rPr>
                <w:del w:id="1959" w:author="Razavi, Pedram/Medicine" w:date="2019-06-16T13:15:00Z"/>
                <w:rFonts w:ascii="Arial" w:eastAsia="Arial" w:hAnsi="Arial" w:cs="Arial"/>
                <w:color w:val="FFFFFF"/>
                <w:sz w:val="18"/>
                <w:szCs w:val="18"/>
              </w:rPr>
              <w:pPrChange w:id="1960" w:author="Razavi, Pedram/Medicine" w:date="2019-06-16T15:04:00Z">
                <w:pPr>
                  <w:widowControl w:val="0"/>
                  <w:spacing w:after="0" w:line="240" w:lineRule="auto"/>
                  <w:jc w:val="center"/>
                </w:pPr>
              </w:pPrChange>
            </w:pPr>
            <w:del w:id="1961" w:author="Razavi, Pedram/Medicine" w:date="2019-06-16T13:15:00Z">
              <w:r w:rsidDel="00D02890">
                <w:rPr>
                  <w:rFonts w:ascii="Arial" w:eastAsia="Arial" w:hAnsi="Arial" w:cs="Arial"/>
                  <w:color w:val="FFFFFF"/>
                  <w:sz w:val="18"/>
                  <w:szCs w:val="18"/>
                </w:rPr>
                <w:delText>Prostate</w:delText>
              </w:r>
            </w:del>
          </w:p>
        </w:tc>
        <w:tc>
          <w:tcPr>
            <w:tcW w:w="1020" w:type="dxa"/>
            <w:shd w:val="clear" w:color="auto" w:fill="4D4D62"/>
            <w:tcMar>
              <w:top w:w="100" w:type="dxa"/>
              <w:left w:w="100" w:type="dxa"/>
              <w:bottom w:w="100" w:type="dxa"/>
              <w:right w:w="100" w:type="dxa"/>
            </w:tcMar>
          </w:tcPr>
          <w:p w14:paraId="3CF3209E" w14:textId="65C3BE3A" w:rsidR="00413E5F" w:rsidDel="00D02890" w:rsidRDefault="00B4071F">
            <w:pPr>
              <w:widowControl w:val="0"/>
              <w:spacing w:after="0" w:line="240" w:lineRule="auto"/>
              <w:rPr>
                <w:del w:id="1962" w:author="Razavi, Pedram/Medicine" w:date="2019-06-16T13:15:00Z"/>
                <w:rFonts w:ascii="Arial" w:eastAsia="Arial" w:hAnsi="Arial" w:cs="Arial"/>
                <w:color w:val="FFFFFF"/>
                <w:sz w:val="18"/>
                <w:szCs w:val="18"/>
              </w:rPr>
              <w:pPrChange w:id="1963" w:author="Razavi, Pedram/Medicine" w:date="2019-06-16T15:04:00Z">
                <w:pPr>
                  <w:widowControl w:val="0"/>
                  <w:spacing w:after="0" w:line="240" w:lineRule="auto"/>
                  <w:jc w:val="center"/>
                </w:pPr>
              </w:pPrChange>
            </w:pPr>
            <w:del w:id="1964" w:author="Razavi, Pedram/Medicine" w:date="2019-06-16T13:15:00Z">
              <w:r w:rsidDel="00D02890">
                <w:rPr>
                  <w:rFonts w:ascii="Arial" w:eastAsia="Arial" w:hAnsi="Arial" w:cs="Arial"/>
                  <w:color w:val="FFFFFF"/>
                  <w:sz w:val="18"/>
                  <w:szCs w:val="18"/>
                </w:rPr>
                <w:delText>All</w:delText>
              </w:r>
            </w:del>
          </w:p>
        </w:tc>
      </w:tr>
      <w:tr w:rsidR="00413E5F" w:rsidDel="00D02890" w14:paraId="0D907C2F" w14:textId="38120D58">
        <w:trPr>
          <w:trHeight w:val="440"/>
          <w:del w:id="1965" w:author="Razavi, Pedram/Medicine" w:date="2019-06-16T13:15:00Z"/>
        </w:trPr>
        <w:tc>
          <w:tcPr>
            <w:tcW w:w="5265" w:type="dxa"/>
            <w:tcMar>
              <w:top w:w="100" w:type="dxa"/>
              <w:left w:w="100" w:type="dxa"/>
              <w:bottom w:w="100" w:type="dxa"/>
              <w:right w:w="100" w:type="dxa"/>
            </w:tcMar>
          </w:tcPr>
          <w:p w14:paraId="1DFD146B" w14:textId="7B92029C" w:rsidR="00413E5F" w:rsidDel="00D02890" w:rsidRDefault="00B4071F">
            <w:pPr>
              <w:widowControl w:val="0"/>
              <w:shd w:val="clear" w:color="auto" w:fill="FFFFFF"/>
              <w:spacing w:after="0"/>
              <w:rPr>
                <w:del w:id="1966" w:author="Razavi, Pedram/Medicine" w:date="2019-06-16T13:15:00Z"/>
                <w:rFonts w:ascii="Arial" w:eastAsia="Arial" w:hAnsi="Arial" w:cs="Arial"/>
                <w:sz w:val="18"/>
                <w:szCs w:val="18"/>
              </w:rPr>
            </w:pPr>
            <w:del w:id="1967" w:author="Razavi, Pedram/Medicine" w:date="2019-06-16T13:15:00Z">
              <w:r w:rsidDel="00D02890">
                <w:rPr>
                  <w:rFonts w:ascii="Arial" w:eastAsia="Arial" w:hAnsi="Arial" w:cs="Arial"/>
                  <w:sz w:val="18"/>
                  <w:szCs w:val="18"/>
                </w:rPr>
                <w:delText>Tissue insufficient</w:delText>
              </w:r>
            </w:del>
          </w:p>
        </w:tc>
        <w:tc>
          <w:tcPr>
            <w:tcW w:w="1020" w:type="dxa"/>
            <w:tcMar>
              <w:top w:w="100" w:type="dxa"/>
              <w:left w:w="100" w:type="dxa"/>
              <w:bottom w:w="100" w:type="dxa"/>
              <w:right w:w="100" w:type="dxa"/>
            </w:tcMar>
            <w:vAlign w:val="center"/>
          </w:tcPr>
          <w:p w14:paraId="11051A46" w14:textId="29B21881" w:rsidR="00413E5F" w:rsidDel="00D02890" w:rsidRDefault="00B4071F">
            <w:pPr>
              <w:widowControl w:val="0"/>
              <w:shd w:val="clear" w:color="auto" w:fill="FFFFFF"/>
              <w:spacing w:after="0"/>
              <w:rPr>
                <w:del w:id="1968" w:author="Razavi, Pedram/Medicine" w:date="2019-06-16T13:15:00Z"/>
                <w:rFonts w:ascii="Arial" w:eastAsia="Arial" w:hAnsi="Arial" w:cs="Arial"/>
                <w:sz w:val="18"/>
                <w:szCs w:val="18"/>
              </w:rPr>
              <w:pPrChange w:id="1969" w:author="Razavi, Pedram/Medicine" w:date="2019-06-16T15:04:00Z">
                <w:pPr>
                  <w:widowControl w:val="0"/>
                  <w:shd w:val="clear" w:color="auto" w:fill="FFFFFF"/>
                  <w:spacing w:after="0"/>
                  <w:jc w:val="center"/>
                </w:pPr>
              </w:pPrChange>
            </w:pPr>
            <w:del w:id="1970"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0BCDBB43" w14:textId="5B5F0E66" w:rsidR="00413E5F" w:rsidDel="00D02890" w:rsidRDefault="00B4071F">
            <w:pPr>
              <w:widowControl w:val="0"/>
              <w:shd w:val="clear" w:color="auto" w:fill="FFFFFF"/>
              <w:spacing w:after="0"/>
              <w:rPr>
                <w:del w:id="1971" w:author="Razavi, Pedram/Medicine" w:date="2019-06-16T13:15:00Z"/>
                <w:rFonts w:ascii="Arial" w:eastAsia="Arial" w:hAnsi="Arial" w:cs="Arial"/>
                <w:sz w:val="18"/>
                <w:szCs w:val="18"/>
              </w:rPr>
              <w:pPrChange w:id="1972" w:author="Razavi, Pedram/Medicine" w:date="2019-06-16T15:04:00Z">
                <w:pPr>
                  <w:widowControl w:val="0"/>
                  <w:shd w:val="clear" w:color="auto" w:fill="FFFFFF"/>
                  <w:spacing w:after="0"/>
                  <w:jc w:val="center"/>
                </w:pPr>
              </w:pPrChange>
            </w:pPr>
            <w:del w:id="1973"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6E95A5EB" w14:textId="0284ABAA" w:rsidR="00413E5F" w:rsidDel="00D02890" w:rsidRDefault="00B4071F">
            <w:pPr>
              <w:widowControl w:val="0"/>
              <w:spacing w:after="0" w:line="240" w:lineRule="auto"/>
              <w:rPr>
                <w:del w:id="1974" w:author="Razavi, Pedram/Medicine" w:date="2019-06-16T13:15:00Z"/>
                <w:rFonts w:ascii="Arial" w:eastAsia="Arial" w:hAnsi="Arial" w:cs="Arial"/>
                <w:sz w:val="18"/>
                <w:szCs w:val="18"/>
              </w:rPr>
              <w:pPrChange w:id="1975" w:author="Razavi, Pedram/Medicine" w:date="2019-06-16T15:04:00Z">
                <w:pPr>
                  <w:widowControl w:val="0"/>
                  <w:spacing w:after="0" w:line="240" w:lineRule="auto"/>
                  <w:jc w:val="center"/>
                </w:pPr>
              </w:pPrChange>
            </w:pPr>
            <w:del w:id="1976" w:author="Razavi, Pedram/Medicine" w:date="2019-06-16T13:15:00Z">
              <w:r w:rsidDel="00D02890">
                <w:rPr>
                  <w:rFonts w:ascii="Arial" w:eastAsia="Arial" w:hAnsi="Arial" w:cs="Arial"/>
                  <w:sz w:val="18"/>
                  <w:szCs w:val="18"/>
                </w:rPr>
                <w:delText>5</w:delText>
              </w:r>
            </w:del>
          </w:p>
        </w:tc>
        <w:tc>
          <w:tcPr>
            <w:tcW w:w="1020" w:type="dxa"/>
            <w:tcMar>
              <w:top w:w="100" w:type="dxa"/>
              <w:left w:w="100" w:type="dxa"/>
              <w:bottom w:w="100" w:type="dxa"/>
              <w:right w:w="100" w:type="dxa"/>
            </w:tcMar>
            <w:vAlign w:val="center"/>
          </w:tcPr>
          <w:p w14:paraId="7E0B2B7E" w14:textId="22C69A16" w:rsidR="00413E5F" w:rsidDel="00D02890" w:rsidRDefault="00B4071F">
            <w:pPr>
              <w:widowControl w:val="0"/>
              <w:shd w:val="clear" w:color="auto" w:fill="FFFFFF"/>
              <w:spacing w:after="0"/>
              <w:rPr>
                <w:del w:id="1977" w:author="Razavi, Pedram/Medicine" w:date="2019-06-16T13:15:00Z"/>
                <w:rFonts w:ascii="Arial" w:eastAsia="Arial" w:hAnsi="Arial" w:cs="Arial"/>
                <w:sz w:val="18"/>
                <w:szCs w:val="18"/>
              </w:rPr>
              <w:pPrChange w:id="1978" w:author="Razavi, Pedram/Medicine" w:date="2019-06-16T15:04:00Z">
                <w:pPr>
                  <w:widowControl w:val="0"/>
                  <w:shd w:val="clear" w:color="auto" w:fill="FFFFFF"/>
                  <w:spacing w:after="0"/>
                  <w:jc w:val="center"/>
                </w:pPr>
              </w:pPrChange>
            </w:pPr>
            <w:del w:id="1979" w:author="Razavi, Pedram/Medicine" w:date="2019-06-16T13:15:00Z">
              <w:r w:rsidDel="00D02890">
                <w:rPr>
                  <w:rFonts w:ascii="Arial" w:eastAsia="Arial" w:hAnsi="Arial" w:cs="Arial"/>
                  <w:sz w:val="18"/>
                  <w:szCs w:val="18"/>
                </w:rPr>
                <w:delText>6</w:delText>
              </w:r>
            </w:del>
          </w:p>
        </w:tc>
      </w:tr>
      <w:tr w:rsidR="00413E5F" w:rsidDel="00D02890" w14:paraId="2B6B9A17" w14:textId="081AD189">
        <w:trPr>
          <w:trHeight w:val="440"/>
          <w:del w:id="1980" w:author="Razavi, Pedram/Medicine" w:date="2019-06-16T13:15:00Z"/>
        </w:trPr>
        <w:tc>
          <w:tcPr>
            <w:tcW w:w="5265" w:type="dxa"/>
            <w:tcMar>
              <w:top w:w="100" w:type="dxa"/>
              <w:left w:w="100" w:type="dxa"/>
              <w:bottom w:w="100" w:type="dxa"/>
              <w:right w:w="100" w:type="dxa"/>
            </w:tcMar>
          </w:tcPr>
          <w:p w14:paraId="7AF8D0D7" w14:textId="5A0A9B6B" w:rsidR="00413E5F" w:rsidDel="00D02890" w:rsidRDefault="00B4071F">
            <w:pPr>
              <w:widowControl w:val="0"/>
              <w:shd w:val="clear" w:color="auto" w:fill="FFFFFF"/>
              <w:spacing w:after="0"/>
              <w:rPr>
                <w:del w:id="1981" w:author="Razavi, Pedram/Medicine" w:date="2019-06-16T13:15:00Z"/>
                <w:rFonts w:ascii="Arial" w:eastAsia="Arial" w:hAnsi="Arial" w:cs="Arial"/>
                <w:sz w:val="18"/>
                <w:szCs w:val="18"/>
              </w:rPr>
            </w:pPr>
            <w:del w:id="1982" w:author="Razavi, Pedram/Medicine" w:date="2019-06-16T13:15:00Z">
              <w:r w:rsidDel="00D02890">
                <w:rPr>
                  <w:rFonts w:ascii="Arial" w:eastAsia="Arial" w:hAnsi="Arial" w:cs="Arial"/>
                  <w:sz w:val="18"/>
                  <w:szCs w:val="18"/>
                </w:rPr>
                <w:delText>Tumor sequencing failure</w:delText>
              </w:r>
            </w:del>
          </w:p>
        </w:tc>
        <w:tc>
          <w:tcPr>
            <w:tcW w:w="1020" w:type="dxa"/>
            <w:tcMar>
              <w:top w:w="100" w:type="dxa"/>
              <w:left w:w="100" w:type="dxa"/>
              <w:bottom w:w="100" w:type="dxa"/>
              <w:right w:w="100" w:type="dxa"/>
            </w:tcMar>
            <w:vAlign w:val="center"/>
          </w:tcPr>
          <w:p w14:paraId="3670CA08" w14:textId="6BDAAEEE" w:rsidR="00413E5F" w:rsidDel="00D02890" w:rsidRDefault="00B4071F">
            <w:pPr>
              <w:widowControl w:val="0"/>
              <w:shd w:val="clear" w:color="auto" w:fill="FFFFFF"/>
              <w:spacing w:after="0"/>
              <w:rPr>
                <w:del w:id="1983" w:author="Razavi, Pedram/Medicine" w:date="2019-06-16T13:15:00Z"/>
                <w:rFonts w:ascii="Arial" w:eastAsia="Arial" w:hAnsi="Arial" w:cs="Arial"/>
                <w:sz w:val="18"/>
                <w:szCs w:val="18"/>
              </w:rPr>
              <w:pPrChange w:id="1984" w:author="Razavi, Pedram/Medicine" w:date="2019-06-16T15:04:00Z">
                <w:pPr>
                  <w:widowControl w:val="0"/>
                  <w:shd w:val="clear" w:color="auto" w:fill="FFFFFF"/>
                  <w:spacing w:after="0"/>
                  <w:jc w:val="center"/>
                </w:pPr>
              </w:pPrChange>
            </w:pPr>
            <w:del w:id="1985" w:author="Razavi, Pedram/Medicine" w:date="2019-06-16T13:15:00Z">
              <w:r w:rsidDel="00D02890">
                <w:rPr>
                  <w:rFonts w:ascii="Arial" w:eastAsia="Arial" w:hAnsi="Arial" w:cs="Arial"/>
                  <w:sz w:val="18"/>
                  <w:szCs w:val="18"/>
                </w:rPr>
                <w:delText>8</w:delText>
              </w:r>
            </w:del>
          </w:p>
        </w:tc>
        <w:tc>
          <w:tcPr>
            <w:tcW w:w="1020" w:type="dxa"/>
            <w:tcMar>
              <w:top w:w="100" w:type="dxa"/>
              <w:left w:w="100" w:type="dxa"/>
              <w:bottom w:w="100" w:type="dxa"/>
              <w:right w:w="100" w:type="dxa"/>
            </w:tcMar>
            <w:vAlign w:val="center"/>
          </w:tcPr>
          <w:p w14:paraId="20036D8C" w14:textId="27445693" w:rsidR="00413E5F" w:rsidDel="00D02890" w:rsidRDefault="00B4071F">
            <w:pPr>
              <w:widowControl w:val="0"/>
              <w:shd w:val="clear" w:color="auto" w:fill="FFFFFF"/>
              <w:spacing w:after="0"/>
              <w:rPr>
                <w:del w:id="1986" w:author="Razavi, Pedram/Medicine" w:date="2019-06-16T13:15:00Z"/>
                <w:rFonts w:ascii="Arial" w:eastAsia="Arial" w:hAnsi="Arial" w:cs="Arial"/>
                <w:sz w:val="18"/>
                <w:szCs w:val="18"/>
              </w:rPr>
              <w:pPrChange w:id="1987" w:author="Razavi, Pedram/Medicine" w:date="2019-06-16T15:04:00Z">
                <w:pPr>
                  <w:widowControl w:val="0"/>
                  <w:shd w:val="clear" w:color="auto" w:fill="FFFFFF"/>
                  <w:spacing w:after="0"/>
                  <w:jc w:val="center"/>
                </w:pPr>
              </w:pPrChange>
            </w:pPr>
            <w:del w:id="1988" w:author="Razavi, Pedram/Medicine" w:date="2019-06-16T13:15:00Z">
              <w:r w:rsidDel="00D02890">
                <w:rPr>
                  <w:rFonts w:ascii="Arial" w:eastAsia="Arial" w:hAnsi="Arial" w:cs="Arial"/>
                  <w:sz w:val="18"/>
                  <w:szCs w:val="18"/>
                </w:rPr>
                <w:delText>6</w:delText>
              </w:r>
            </w:del>
          </w:p>
        </w:tc>
        <w:tc>
          <w:tcPr>
            <w:tcW w:w="1020" w:type="dxa"/>
            <w:tcMar>
              <w:top w:w="100" w:type="dxa"/>
              <w:left w:w="100" w:type="dxa"/>
              <w:bottom w:w="100" w:type="dxa"/>
              <w:right w:w="100" w:type="dxa"/>
            </w:tcMar>
            <w:vAlign w:val="center"/>
          </w:tcPr>
          <w:p w14:paraId="3E8E6921" w14:textId="1353A178" w:rsidR="00413E5F" w:rsidDel="00D02890" w:rsidRDefault="00B4071F">
            <w:pPr>
              <w:widowControl w:val="0"/>
              <w:spacing w:after="0" w:line="240" w:lineRule="auto"/>
              <w:rPr>
                <w:del w:id="1989" w:author="Razavi, Pedram/Medicine" w:date="2019-06-16T13:15:00Z"/>
                <w:rFonts w:ascii="Arial" w:eastAsia="Arial" w:hAnsi="Arial" w:cs="Arial"/>
                <w:sz w:val="18"/>
                <w:szCs w:val="18"/>
              </w:rPr>
              <w:pPrChange w:id="1990" w:author="Razavi, Pedram/Medicine" w:date="2019-06-16T15:04:00Z">
                <w:pPr>
                  <w:widowControl w:val="0"/>
                  <w:spacing w:after="0" w:line="240" w:lineRule="auto"/>
                  <w:jc w:val="center"/>
                </w:pPr>
              </w:pPrChange>
            </w:pPr>
            <w:del w:id="1991" w:author="Razavi, Pedram/Medicine" w:date="2019-06-16T13:15:00Z">
              <w:r w:rsidDel="00D02890">
                <w:rPr>
                  <w:rFonts w:ascii="Arial" w:eastAsia="Arial" w:hAnsi="Arial" w:cs="Arial"/>
                  <w:sz w:val="18"/>
                  <w:szCs w:val="18"/>
                </w:rPr>
                <w:delText>4</w:delText>
              </w:r>
            </w:del>
          </w:p>
        </w:tc>
        <w:tc>
          <w:tcPr>
            <w:tcW w:w="1020" w:type="dxa"/>
            <w:tcMar>
              <w:top w:w="100" w:type="dxa"/>
              <w:left w:w="100" w:type="dxa"/>
              <w:bottom w:w="100" w:type="dxa"/>
              <w:right w:w="100" w:type="dxa"/>
            </w:tcMar>
            <w:vAlign w:val="center"/>
          </w:tcPr>
          <w:p w14:paraId="7863E596" w14:textId="0F534215" w:rsidR="00413E5F" w:rsidDel="00D02890" w:rsidRDefault="00B4071F">
            <w:pPr>
              <w:widowControl w:val="0"/>
              <w:shd w:val="clear" w:color="auto" w:fill="FFFFFF"/>
              <w:spacing w:after="0"/>
              <w:rPr>
                <w:del w:id="1992" w:author="Razavi, Pedram/Medicine" w:date="2019-06-16T13:15:00Z"/>
                <w:rFonts w:ascii="Arial" w:eastAsia="Arial" w:hAnsi="Arial" w:cs="Arial"/>
                <w:sz w:val="18"/>
                <w:szCs w:val="18"/>
              </w:rPr>
              <w:pPrChange w:id="1993" w:author="Razavi, Pedram/Medicine" w:date="2019-06-16T15:04:00Z">
                <w:pPr>
                  <w:widowControl w:val="0"/>
                  <w:shd w:val="clear" w:color="auto" w:fill="FFFFFF"/>
                  <w:spacing w:after="0"/>
                  <w:jc w:val="center"/>
                </w:pPr>
              </w:pPrChange>
            </w:pPr>
            <w:del w:id="1994" w:author="Razavi, Pedram/Medicine" w:date="2019-06-16T13:15:00Z">
              <w:r w:rsidDel="00D02890">
                <w:rPr>
                  <w:rFonts w:ascii="Arial" w:eastAsia="Arial" w:hAnsi="Arial" w:cs="Arial"/>
                  <w:sz w:val="18"/>
                  <w:szCs w:val="18"/>
                </w:rPr>
                <w:delText>18</w:delText>
              </w:r>
            </w:del>
          </w:p>
        </w:tc>
      </w:tr>
      <w:tr w:rsidR="00413E5F" w:rsidDel="00D02890" w14:paraId="74450854" w14:textId="5A2616B9">
        <w:trPr>
          <w:trHeight w:val="440"/>
          <w:del w:id="1995" w:author="Razavi, Pedram/Medicine" w:date="2019-06-16T13:15:00Z"/>
        </w:trPr>
        <w:tc>
          <w:tcPr>
            <w:tcW w:w="5265" w:type="dxa"/>
            <w:shd w:val="clear" w:color="auto" w:fill="F3F3F3"/>
            <w:tcMar>
              <w:top w:w="100" w:type="dxa"/>
              <w:left w:w="100" w:type="dxa"/>
              <w:bottom w:w="100" w:type="dxa"/>
              <w:right w:w="100" w:type="dxa"/>
            </w:tcMar>
            <w:vAlign w:val="center"/>
          </w:tcPr>
          <w:p w14:paraId="5A031BBA" w14:textId="7D1D8C5E" w:rsidR="00413E5F" w:rsidDel="00D02890" w:rsidRDefault="00B4071F">
            <w:pPr>
              <w:widowControl w:val="0"/>
              <w:spacing w:after="0" w:line="240" w:lineRule="auto"/>
              <w:rPr>
                <w:del w:id="1996" w:author="Razavi, Pedram/Medicine" w:date="2019-06-16T13:15:00Z"/>
                <w:rFonts w:ascii="Arial" w:eastAsia="Arial" w:hAnsi="Arial" w:cs="Arial"/>
                <w:b/>
                <w:sz w:val="18"/>
                <w:szCs w:val="18"/>
              </w:rPr>
            </w:pPr>
            <w:del w:id="1997" w:author="Razavi, Pedram/Medicine" w:date="2019-06-16T13:15:00Z">
              <w:r w:rsidDel="00D02890">
                <w:rPr>
                  <w:rFonts w:ascii="Arial" w:eastAsia="Arial" w:hAnsi="Arial" w:cs="Arial"/>
                  <w:b/>
                  <w:sz w:val="18"/>
                  <w:szCs w:val="18"/>
                </w:rPr>
                <w:delText>Total</w:delText>
              </w:r>
            </w:del>
          </w:p>
        </w:tc>
        <w:tc>
          <w:tcPr>
            <w:tcW w:w="1020" w:type="dxa"/>
            <w:shd w:val="clear" w:color="auto" w:fill="F3F3F3"/>
            <w:tcMar>
              <w:top w:w="100" w:type="dxa"/>
              <w:left w:w="100" w:type="dxa"/>
              <w:bottom w:w="100" w:type="dxa"/>
              <w:right w:w="100" w:type="dxa"/>
            </w:tcMar>
            <w:vAlign w:val="center"/>
          </w:tcPr>
          <w:p w14:paraId="444B9153" w14:textId="76D8DA10" w:rsidR="00413E5F" w:rsidDel="00D02890" w:rsidRDefault="00B4071F">
            <w:pPr>
              <w:widowControl w:val="0"/>
              <w:spacing w:after="0" w:line="240" w:lineRule="auto"/>
              <w:rPr>
                <w:del w:id="1998" w:author="Razavi, Pedram/Medicine" w:date="2019-06-16T13:15:00Z"/>
                <w:rFonts w:ascii="Arial" w:eastAsia="Arial" w:hAnsi="Arial" w:cs="Arial"/>
                <w:b/>
                <w:sz w:val="18"/>
                <w:szCs w:val="18"/>
              </w:rPr>
              <w:pPrChange w:id="1999" w:author="Razavi, Pedram/Medicine" w:date="2019-06-16T15:04:00Z">
                <w:pPr>
                  <w:widowControl w:val="0"/>
                  <w:spacing w:after="0" w:line="240" w:lineRule="auto"/>
                  <w:jc w:val="center"/>
                </w:pPr>
              </w:pPrChange>
            </w:pPr>
            <w:del w:id="2000" w:author="Razavi, Pedram/Medicine" w:date="2019-06-16T13:15:00Z">
              <w:r w:rsidDel="00D02890">
                <w:rPr>
                  <w:rFonts w:ascii="Arial" w:eastAsia="Arial" w:hAnsi="Arial" w:cs="Arial"/>
                  <w:b/>
                  <w:sz w:val="18"/>
                  <w:szCs w:val="18"/>
                </w:rPr>
                <w:delText>8</w:delText>
              </w:r>
            </w:del>
          </w:p>
        </w:tc>
        <w:tc>
          <w:tcPr>
            <w:tcW w:w="1020" w:type="dxa"/>
            <w:shd w:val="clear" w:color="auto" w:fill="F3F3F3"/>
            <w:tcMar>
              <w:top w:w="100" w:type="dxa"/>
              <w:left w:w="100" w:type="dxa"/>
              <w:bottom w:w="100" w:type="dxa"/>
              <w:right w:w="100" w:type="dxa"/>
            </w:tcMar>
            <w:vAlign w:val="center"/>
          </w:tcPr>
          <w:p w14:paraId="2213066E" w14:textId="48941C7A" w:rsidR="00413E5F" w:rsidDel="00D02890" w:rsidRDefault="00B4071F">
            <w:pPr>
              <w:widowControl w:val="0"/>
              <w:spacing w:after="0" w:line="240" w:lineRule="auto"/>
              <w:rPr>
                <w:del w:id="2001" w:author="Razavi, Pedram/Medicine" w:date="2019-06-16T13:15:00Z"/>
                <w:rFonts w:ascii="Arial" w:eastAsia="Arial" w:hAnsi="Arial" w:cs="Arial"/>
                <w:b/>
                <w:sz w:val="18"/>
                <w:szCs w:val="18"/>
              </w:rPr>
              <w:pPrChange w:id="2002" w:author="Razavi, Pedram/Medicine" w:date="2019-06-16T15:04:00Z">
                <w:pPr>
                  <w:widowControl w:val="0"/>
                  <w:spacing w:after="0" w:line="240" w:lineRule="auto"/>
                  <w:jc w:val="center"/>
                </w:pPr>
              </w:pPrChange>
            </w:pPr>
            <w:del w:id="2003" w:author="Razavi, Pedram/Medicine" w:date="2019-06-16T13:15:00Z">
              <w:r w:rsidDel="00D02890">
                <w:rPr>
                  <w:rFonts w:ascii="Arial" w:eastAsia="Arial" w:hAnsi="Arial" w:cs="Arial"/>
                  <w:b/>
                  <w:sz w:val="18"/>
                  <w:szCs w:val="18"/>
                </w:rPr>
                <w:delText>7</w:delText>
              </w:r>
            </w:del>
          </w:p>
        </w:tc>
        <w:tc>
          <w:tcPr>
            <w:tcW w:w="1020" w:type="dxa"/>
            <w:shd w:val="clear" w:color="auto" w:fill="F3F3F3"/>
            <w:tcMar>
              <w:top w:w="100" w:type="dxa"/>
              <w:left w:w="100" w:type="dxa"/>
              <w:bottom w:w="100" w:type="dxa"/>
              <w:right w:w="100" w:type="dxa"/>
            </w:tcMar>
            <w:vAlign w:val="center"/>
          </w:tcPr>
          <w:p w14:paraId="4EEA654E" w14:textId="4B02E7FC" w:rsidR="00413E5F" w:rsidDel="00D02890" w:rsidRDefault="00B4071F">
            <w:pPr>
              <w:widowControl w:val="0"/>
              <w:spacing w:after="0" w:line="240" w:lineRule="auto"/>
              <w:rPr>
                <w:del w:id="2004" w:author="Razavi, Pedram/Medicine" w:date="2019-06-16T13:15:00Z"/>
                <w:rFonts w:ascii="Arial" w:eastAsia="Arial" w:hAnsi="Arial" w:cs="Arial"/>
                <w:b/>
                <w:sz w:val="18"/>
                <w:szCs w:val="18"/>
              </w:rPr>
              <w:pPrChange w:id="2005" w:author="Razavi, Pedram/Medicine" w:date="2019-06-16T15:04:00Z">
                <w:pPr>
                  <w:widowControl w:val="0"/>
                  <w:spacing w:after="0" w:line="240" w:lineRule="auto"/>
                  <w:jc w:val="center"/>
                </w:pPr>
              </w:pPrChange>
            </w:pPr>
            <w:del w:id="2006" w:author="Razavi, Pedram/Medicine" w:date="2019-06-16T13:15:00Z">
              <w:r w:rsidDel="00D02890">
                <w:rPr>
                  <w:rFonts w:ascii="Arial" w:eastAsia="Arial" w:hAnsi="Arial" w:cs="Arial"/>
                  <w:b/>
                  <w:sz w:val="18"/>
                  <w:szCs w:val="18"/>
                </w:rPr>
                <w:delText>9</w:delText>
              </w:r>
            </w:del>
          </w:p>
        </w:tc>
        <w:tc>
          <w:tcPr>
            <w:tcW w:w="1020" w:type="dxa"/>
            <w:shd w:val="clear" w:color="auto" w:fill="F3F3F3"/>
            <w:tcMar>
              <w:top w:w="100" w:type="dxa"/>
              <w:left w:w="100" w:type="dxa"/>
              <w:bottom w:w="100" w:type="dxa"/>
              <w:right w:w="100" w:type="dxa"/>
            </w:tcMar>
            <w:vAlign w:val="center"/>
          </w:tcPr>
          <w:p w14:paraId="113D35C9" w14:textId="61461F27" w:rsidR="00413E5F" w:rsidDel="00D02890" w:rsidRDefault="00B4071F">
            <w:pPr>
              <w:widowControl w:val="0"/>
              <w:spacing w:after="0" w:line="240" w:lineRule="auto"/>
              <w:rPr>
                <w:del w:id="2007" w:author="Razavi, Pedram/Medicine" w:date="2019-06-16T13:15:00Z"/>
                <w:rFonts w:ascii="Arial" w:eastAsia="Arial" w:hAnsi="Arial" w:cs="Arial"/>
                <w:b/>
                <w:sz w:val="18"/>
                <w:szCs w:val="18"/>
              </w:rPr>
              <w:pPrChange w:id="2008" w:author="Razavi, Pedram/Medicine" w:date="2019-06-16T15:04:00Z">
                <w:pPr>
                  <w:widowControl w:val="0"/>
                  <w:spacing w:after="0" w:line="240" w:lineRule="auto"/>
                  <w:jc w:val="center"/>
                </w:pPr>
              </w:pPrChange>
            </w:pPr>
            <w:del w:id="2009" w:author="Razavi, Pedram/Medicine" w:date="2019-06-16T13:15:00Z">
              <w:r w:rsidDel="00D02890">
                <w:rPr>
                  <w:rFonts w:ascii="Arial" w:eastAsia="Arial" w:hAnsi="Arial" w:cs="Arial"/>
                  <w:b/>
                  <w:sz w:val="18"/>
                  <w:szCs w:val="18"/>
                </w:rPr>
                <w:delText>24</w:delText>
              </w:r>
            </w:del>
          </w:p>
        </w:tc>
      </w:tr>
    </w:tbl>
    <w:p w14:paraId="175D7415" w14:textId="67B9BB49" w:rsidR="00413E5F" w:rsidDel="00D02890" w:rsidRDefault="00413E5F">
      <w:pPr>
        <w:shd w:val="clear" w:color="auto" w:fill="FFFFFF"/>
        <w:spacing w:after="0"/>
        <w:rPr>
          <w:del w:id="2010" w:author="Razavi, Pedram/Medicine" w:date="2019-06-16T13:15:00Z"/>
          <w:rFonts w:ascii="Arial" w:eastAsia="Arial" w:hAnsi="Arial" w:cs="Arial"/>
        </w:rPr>
        <w:pPrChange w:id="2011" w:author="Razavi, Pedram/Medicine" w:date="2019-06-16T15:04:00Z">
          <w:pPr>
            <w:shd w:val="clear" w:color="auto" w:fill="FFFFFF"/>
            <w:spacing w:after="0"/>
            <w:jc w:val="both"/>
          </w:pPr>
        </w:pPrChange>
      </w:pPr>
    </w:p>
    <w:p w14:paraId="773AFCF4" w14:textId="496F0906" w:rsidR="00413E5F" w:rsidDel="00D02890" w:rsidRDefault="00B4071F">
      <w:pPr>
        <w:spacing w:after="0" w:line="240" w:lineRule="auto"/>
        <w:rPr>
          <w:del w:id="2012" w:author="Razavi, Pedram/Medicine" w:date="2019-06-16T13:15:00Z"/>
          <w:rFonts w:ascii="Arial" w:eastAsia="Arial" w:hAnsi="Arial" w:cs="Arial"/>
          <w:color w:val="0033CC"/>
          <w:sz w:val="17"/>
          <w:szCs w:val="17"/>
        </w:rPr>
        <w:pPrChange w:id="2013" w:author="Razavi, Pedram/Medicine" w:date="2019-06-16T15:04:00Z">
          <w:pPr>
            <w:spacing w:after="0" w:line="240" w:lineRule="auto"/>
            <w:jc w:val="both"/>
          </w:pPr>
        </w:pPrChange>
      </w:pPr>
      <w:del w:id="2014" w:author="Razavi, Pedram/Medicine" w:date="2019-06-16T13:15:00Z">
        <w:r w:rsidDel="00D02890">
          <w:rPr>
            <w:rFonts w:ascii="Arial" w:eastAsia="Arial" w:hAnsi="Arial" w:cs="Arial"/>
            <w:sz w:val="20"/>
            <w:szCs w:val="20"/>
          </w:rPr>
          <w:delText>Table 10: cfDNA assay exclusion</w:delText>
        </w:r>
      </w:del>
    </w:p>
    <w:tbl>
      <w:tblPr>
        <w:tblStyle w:val="a8"/>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65"/>
        <w:gridCol w:w="1020"/>
        <w:gridCol w:w="1020"/>
        <w:gridCol w:w="1020"/>
        <w:gridCol w:w="1020"/>
      </w:tblGrid>
      <w:tr w:rsidR="00413E5F" w:rsidDel="00D02890" w14:paraId="4CD26BAF" w14:textId="0C2C66A5">
        <w:trPr>
          <w:trHeight w:val="300"/>
          <w:del w:id="2015" w:author="Razavi, Pedram/Medicine" w:date="2019-06-16T13:15:00Z"/>
        </w:trPr>
        <w:tc>
          <w:tcPr>
            <w:tcW w:w="5265" w:type="dxa"/>
            <w:shd w:val="clear" w:color="auto" w:fill="4D4D62"/>
            <w:tcMar>
              <w:top w:w="100" w:type="dxa"/>
              <w:left w:w="100" w:type="dxa"/>
              <w:bottom w:w="100" w:type="dxa"/>
              <w:right w:w="100" w:type="dxa"/>
            </w:tcMar>
          </w:tcPr>
          <w:p w14:paraId="2D0706BE" w14:textId="0242A535" w:rsidR="00413E5F" w:rsidDel="00D02890" w:rsidRDefault="00413E5F">
            <w:pPr>
              <w:spacing w:after="0" w:line="240" w:lineRule="auto"/>
              <w:rPr>
                <w:del w:id="2016" w:author="Razavi, Pedram/Medicine" w:date="2019-06-16T13:15:00Z"/>
                <w:rFonts w:ascii="Arial" w:eastAsia="Arial" w:hAnsi="Arial" w:cs="Arial"/>
                <w:color w:val="0033CC"/>
                <w:sz w:val="18"/>
                <w:szCs w:val="18"/>
              </w:rPr>
              <w:pPrChange w:id="2017" w:author="Razavi, Pedram/Medicine" w:date="2019-06-16T15:04:00Z">
                <w:pPr>
                  <w:widowControl w:val="0"/>
                  <w:spacing w:after="0" w:line="240" w:lineRule="auto"/>
                  <w:jc w:val="center"/>
                </w:pPr>
              </w:pPrChange>
            </w:pPr>
          </w:p>
        </w:tc>
        <w:tc>
          <w:tcPr>
            <w:tcW w:w="1020" w:type="dxa"/>
            <w:shd w:val="clear" w:color="auto" w:fill="4D4D62"/>
            <w:tcMar>
              <w:top w:w="100" w:type="dxa"/>
              <w:left w:w="100" w:type="dxa"/>
              <w:bottom w:w="100" w:type="dxa"/>
              <w:right w:w="100" w:type="dxa"/>
            </w:tcMar>
          </w:tcPr>
          <w:p w14:paraId="019A624C" w14:textId="151F8FE4" w:rsidR="00413E5F" w:rsidDel="00D02890" w:rsidRDefault="00B4071F">
            <w:pPr>
              <w:spacing w:after="0" w:line="240" w:lineRule="auto"/>
              <w:rPr>
                <w:del w:id="2018" w:author="Razavi, Pedram/Medicine" w:date="2019-06-16T13:15:00Z"/>
                <w:rFonts w:ascii="Arial" w:eastAsia="Arial" w:hAnsi="Arial" w:cs="Arial"/>
                <w:color w:val="0033CC"/>
                <w:sz w:val="18"/>
                <w:szCs w:val="18"/>
              </w:rPr>
              <w:pPrChange w:id="2019" w:author="Razavi, Pedram/Medicine" w:date="2019-06-16T15:04:00Z">
                <w:pPr>
                  <w:widowControl w:val="0"/>
                  <w:spacing w:after="0" w:line="240" w:lineRule="auto"/>
                  <w:jc w:val="center"/>
                </w:pPr>
              </w:pPrChange>
            </w:pPr>
            <w:del w:id="2020" w:author="Razavi, Pedram/Medicine" w:date="2019-06-16T13:15:00Z">
              <w:r w:rsidDel="00D02890">
                <w:rPr>
                  <w:rFonts w:ascii="Arial" w:eastAsia="Arial" w:hAnsi="Arial" w:cs="Arial"/>
                  <w:color w:val="FFFFFF"/>
                  <w:sz w:val="18"/>
                  <w:szCs w:val="18"/>
                </w:rPr>
                <w:delText>Breast</w:delText>
              </w:r>
            </w:del>
          </w:p>
        </w:tc>
        <w:tc>
          <w:tcPr>
            <w:tcW w:w="1020" w:type="dxa"/>
            <w:shd w:val="clear" w:color="auto" w:fill="4D4D62"/>
            <w:tcMar>
              <w:top w:w="100" w:type="dxa"/>
              <w:left w:w="100" w:type="dxa"/>
              <w:bottom w:w="100" w:type="dxa"/>
              <w:right w:w="100" w:type="dxa"/>
            </w:tcMar>
          </w:tcPr>
          <w:p w14:paraId="1AB9A4B9" w14:textId="02FD540E" w:rsidR="00413E5F" w:rsidDel="00D02890" w:rsidRDefault="00B4071F">
            <w:pPr>
              <w:spacing w:after="0" w:line="240" w:lineRule="auto"/>
              <w:rPr>
                <w:del w:id="2021" w:author="Razavi, Pedram/Medicine" w:date="2019-06-16T13:15:00Z"/>
                <w:rFonts w:ascii="Arial" w:eastAsia="Arial" w:hAnsi="Arial" w:cs="Arial"/>
                <w:color w:val="0033CC"/>
                <w:sz w:val="18"/>
                <w:szCs w:val="18"/>
              </w:rPr>
              <w:pPrChange w:id="2022" w:author="Razavi, Pedram/Medicine" w:date="2019-06-16T15:04:00Z">
                <w:pPr>
                  <w:widowControl w:val="0"/>
                  <w:spacing w:after="0" w:line="240" w:lineRule="auto"/>
                  <w:jc w:val="center"/>
                </w:pPr>
              </w:pPrChange>
            </w:pPr>
            <w:del w:id="2023" w:author="Razavi, Pedram/Medicine" w:date="2019-06-16T13:15:00Z">
              <w:r w:rsidDel="00D02890">
                <w:rPr>
                  <w:rFonts w:ascii="Arial" w:eastAsia="Arial" w:hAnsi="Arial" w:cs="Arial"/>
                  <w:color w:val="FFFFFF"/>
                  <w:sz w:val="18"/>
                  <w:szCs w:val="18"/>
                </w:rPr>
                <w:delText>Lung</w:delText>
              </w:r>
            </w:del>
          </w:p>
        </w:tc>
        <w:tc>
          <w:tcPr>
            <w:tcW w:w="1020" w:type="dxa"/>
            <w:shd w:val="clear" w:color="auto" w:fill="4D4D62"/>
            <w:tcMar>
              <w:top w:w="100" w:type="dxa"/>
              <w:left w:w="100" w:type="dxa"/>
              <w:bottom w:w="100" w:type="dxa"/>
              <w:right w:w="100" w:type="dxa"/>
            </w:tcMar>
          </w:tcPr>
          <w:p w14:paraId="5EF12001" w14:textId="2EBDEA17" w:rsidR="00413E5F" w:rsidDel="00D02890" w:rsidRDefault="00B4071F">
            <w:pPr>
              <w:spacing w:after="0" w:line="240" w:lineRule="auto"/>
              <w:rPr>
                <w:del w:id="2024" w:author="Razavi, Pedram/Medicine" w:date="2019-06-16T13:15:00Z"/>
                <w:rFonts w:ascii="Arial" w:eastAsia="Arial" w:hAnsi="Arial" w:cs="Arial"/>
                <w:color w:val="FFFFFF"/>
                <w:sz w:val="18"/>
                <w:szCs w:val="18"/>
              </w:rPr>
              <w:pPrChange w:id="2025" w:author="Razavi, Pedram/Medicine" w:date="2019-06-16T15:04:00Z">
                <w:pPr>
                  <w:widowControl w:val="0"/>
                  <w:spacing w:after="0" w:line="240" w:lineRule="auto"/>
                  <w:jc w:val="center"/>
                </w:pPr>
              </w:pPrChange>
            </w:pPr>
            <w:del w:id="2026" w:author="Razavi, Pedram/Medicine" w:date="2019-06-16T13:15:00Z">
              <w:r w:rsidDel="00D02890">
                <w:rPr>
                  <w:rFonts w:ascii="Arial" w:eastAsia="Arial" w:hAnsi="Arial" w:cs="Arial"/>
                  <w:color w:val="FFFFFF"/>
                  <w:sz w:val="18"/>
                  <w:szCs w:val="18"/>
                </w:rPr>
                <w:delText>Prostate</w:delText>
              </w:r>
            </w:del>
          </w:p>
        </w:tc>
        <w:tc>
          <w:tcPr>
            <w:tcW w:w="1020" w:type="dxa"/>
            <w:shd w:val="clear" w:color="auto" w:fill="4D4D62"/>
            <w:tcMar>
              <w:top w:w="100" w:type="dxa"/>
              <w:left w:w="100" w:type="dxa"/>
              <w:bottom w:w="100" w:type="dxa"/>
              <w:right w:w="100" w:type="dxa"/>
            </w:tcMar>
          </w:tcPr>
          <w:p w14:paraId="6365A0B0" w14:textId="5874995D" w:rsidR="00413E5F" w:rsidDel="00D02890" w:rsidRDefault="00B4071F">
            <w:pPr>
              <w:spacing w:after="0" w:line="240" w:lineRule="auto"/>
              <w:rPr>
                <w:del w:id="2027" w:author="Razavi, Pedram/Medicine" w:date="2019-06-16T13:15:00Z"/>
                <w:rFonts w:ascii="Arial" w:eastAsia="Arial" w:hAnsi="Arial" w:cs="Arial"/>
                <w:color w:val="FFFFFF"/>
                <w:sz w:val="18"/>
                <w:szCs w:val="18"/>
              </w:rPr>
              <w:pPrChange w:id="2028" w:author="Razavi, Pedram/Medicine" w:date="2019-06-16T15:04:00Z">
                <w:pPr>
                  <w:widowControl w:val="0"/>
                  <w:spacing w:after="0" w:line="240" w:lineRule="auto"/>
                  <w:jc w:val="center"/>
                </w:pPr>
              </w:pPrChange>
            </w:pPr>
            <w:del w:id="2029" w:author="Razavi, Pedram/Medicine" w:date="2019-06-16T13:15:00Z">
              <w:r w:rsidDel="00D02890">
                <w:rPr>
                  <w:rFonts w:ascii="Arial" w:eastAsia="Arial" w:hAnsi="Arial" w:cs="Arial"/>
                  <w:color w:val="FFFFFF"/>
                  <w:sz w:val="18"/>
                  <w:szCs w:val="18"/>
                </w:rPr>
                <w:delText>All</w:delText>
              </w:r>
            </w:del>
          </w:p>
        </w:tc>
      </w:tr>
      <w:tr w:rsidR="00413E5F" w:rsidDel="00D02890" w14:paraId="3611E1AC" w14:textId="77D8FD61">
        <w:trPr>
          <w:trHeight w:val="440"/>
          <w:del w:id="2030" w:author="Razavi, Pedram/Medicine" w:date="2019-06-16T13:15:00Z"/>
        </w:trPr>
        <w:tc>
          <w:tcPr>
            <w:tcW w:w="5265" w:type="dxa"/>
            <w:tcMar>
              <w:top w:w="100" w:type="dxa"/>
              <w:left w:w="100" w:type="dxa"/>
              <w:bottom w:w="100" w:type="dxa"/>
              <w:right w:w="100" w:type="dxa"/>
            </w:tcMar>
          </w:tcPr>
          <w:p w14:paraId="3F79FA0E" w14:textId="77553ACC" w:rsidR="00413E5F" w:rsidDel="00D02890" w:rsidRDefault="00B4071F">
            <w:pPr>
              <w:spacing w:after="0" w:line="240" w:lineRule="auto"/>
              <w:rPr>
                <w:del w:id="2031" w:author="Razavi, Pedram/Medicine" w:date="2019-06-16T13:15:00Z"/>
                <w:rFonts w:ascii="Arial" w:eastAsia="Arial" w:hAnsi="Arial" w:cs="Arial"/>
                <w:sz w:val="18"/>
                <w:szCs w:val="18"/>
              </w:rPr>
              <w:pPrChange w:id="2032" w:author="Razavi, Pedram/Medicine" w:date="2019-06-16T15:04:00Z">
                <w:pPr>
                  <w:widowControl w:val="0"/>
                  <w:shd w:val="clear" w:color="auto" w:fill="FFFFFF"/>
                  <w:spacing w:after="0"/>
                </w:pPr>
              </w:pPrChange>
            </w:pPr>
            <w:del w:id="2033" w:author="Razavi, Pedram/Medicine" w:date="2019-06-16T13:15:00Z">
              <w:r w:rsidDel="00D02890">
                <w:rPr>
                  <w:rFonts w:ascii="Arial" w:eastAsia="Arial" w:hAnsi="Arial" w:cs="Arial"/>
                  <w:sz w:val="18"/>
                  <w:szCs w:val="18"/>
                </w:rPr>
                <w:delText>Incorrect blood tubes</w:delText>
              </w:r>
            </w:del>
          </w:p>
        </w:tc>
        <w:tc>
          <w:tcPr>
            <w:tcW w:w="1020" w:type="dxa"/>
            <w:tcMar>
              <w:top w:w="100" w:type="dxa"/>
              <w:left w:w="100" w:type="dxa"/>
              <w:bottom w:w="100" w:type="dxa"/>
              <w:right w:w="100" w:type="dxa"/>
            </w:tcMar>
            <w:vAlign w:val="center"/>
          </w:tcPr>
          <w:p w14:paraId="457AD0FD" w14:textId="53D9F3E1" w:rsidR="00413E5F" w:rsidDel="00D02890" w:rsidRDefault="00B4071F">
            <w:pPr>
              <w:spacing w:after="0" w:line="240" w:lineRule="auto"/>
              <w:rPr>
                <w:del w:id="2034" w:author="Razavi, Pedram/Medicine" w:date="2019-06-16T13:15:00Z"/>
                <w:rFonts w:ascii="Arial" w:eastAsia="Arial" w:hAnsi="Arial" w:cs="Arial"/>
                <w:sz w:val="18"/>
                <w:szCs w:val="18"/>
              </w:rPr>
              <w:pPrChange w:id="2035" w:author="Razavi, Pedram/Medicine" w:date="2019-06-16T15:04:00Z">
                <w:pPr>
                  <w:widowControl w:val="0"/>
                  <w:shd w:val="clear" w:color="auto" w:fill="FFFFFF"/>
                  <w:spacing w:after="0"/>
                  <w:jc w:val="center"/>
                </w:pPr>
              </w:pPrChange>
            </w:pPr>
            <w:del w:id="2036" w:author="Razavi, Pedram/Medicine" w:date="2019-06-16T13:15:00Z">
              <w:r w:rsidDel="00D02890">
                <w:rPr>
                  <w:rFonts w:ascii="Arial" w:eastAsia="Arial" w:hAnsi="Arial" w:cs="Arial"/>
                  <w:sz w:val="18"/>
                  <w:szCs w:val="18"/>
                </w:rPr>
                <w:delText>2</w:delText>
              </w:r>
            </w:del>
          </w:p>
        </w:tc>
        <w:tc>
          <w:tcPr>
            <w:tcW w:w="1020" w:type="dxa"/>
            <w:tcMar>
              <w:top w:w="100" w:type="dxa"/>
              <w:left w:w="100" w:type="dxa"/>
              <w:bottom w:w="100" w:type="dxa"/>
              <w:right w:w="100" w:type="dxa"/>
            </w:tcMar>
            <w:vAlign w:val="center"/>
          </w:tcPr>
          <w:p w14:paraId="13B054F3" w14:textId="721D0049" w:rsidR="00413E5F" w:rsidDel="00D02890" w:rsidRDefault="00B4071F">
            <w:pPr>
              <w:spacing w:after="0" w:line="240" w:lineRule="auto"/>
              <w:rPr>
                <w:del w:id="2037" w:author="Razavi, Pedram/Medicine" w:date="2019-06-16T13:15:00Z"/>
                <w:rFonts w:ascii="Arial" w:eastAsia="Arial" w:hAnsi="Arial" w:cs="Arial"/>
                <w:sz w:val="18"/>
                <w:szCs w:val="18"/>
              </w:rPr>
              <w:pPrChange w:id="2038" w:author="Razavi, Pedram/Medicine" w:date="2019-06-16T15:04:00Z">
                <w:pPr>
                  <w:widowControl w:val="0"/>
                  <w:shd w:val="clear" w:color="auto" w:fill="FFFFFF"/>
                  <w:spacing w:after="0"/>
                  <w:jc w:val="center"/>
                </w:pPr>
              </w:pPrChange>
            </w:pPr>
            <w:del w:id="2039" w:author="Razavi, Pedram/Medicine" w:date="2019-06-16T13:15:00Z">
              <w:r w:rsidDel="00D02890">
                <w:rPr>
                  <w:rFonts w:ascii="Arial" w:eastAsia="Arial" w:hAnsi="Arial" w:cs="Arial"/>
                  <w:sz w:val="18"/>
                  <w:szCs w:val="18"/>
                </w:rPr>
                <w:delText>2</w:delText>
              </w:r>
            </w:del>
          </w:p>
        </w:tc>
        <w:tc>
          <w:tcPr>
            <w:tcW w:w="1020" w:type="dxa"/>
            <w:tcMar>
              <w:top w:w="100" w:type="dxa"/>
              <w:left w:w="100" w:type="dxa"/>
              <w:bottom w:w="100" w:type="dxa"/>
              <w:right w:w="100" w:type="dxa"/>
            </w:tcMar>
            <w:vAlign w:val="center"/>
          </w:tcPr>
          <w:p w14:paraId="6EB7BC5A" w14:textId="00E10ABC" w:rsidR="00413E5F" w:rsidDel="00D02890" w:rsidRDefault="00B4071F">
            <w:pPr>
              <w:spacing w:after="0" w:line="240" w:lineRule="auto"/>
              <w:rPr>
                <w:del w:id="2040" w:author="Razavi, Pedram/Medicine" w:date="2019-06-16T13:15:00Z"/>
                <w:rFonts w:ascii="Arial" w:eastAsia="Arial" w:hAnsi="Arial" w:cs="Arial"/>
                <w:sz w:val="18"/>
                <w:szCs w:val="18"/>
              </w:rPr>
              <w:pPrChange w:id="2041" w:author="Razavi, Pedram/Medicine" w:date="2019-06-16T15:04:00Z">
                <w:pPr>
                  <w:widowControl w:val="0"/>
                  <w:spacing w:after="0" w:line="240" w:lineRule="auto"/>
                  <w:jc w:val="center"/>
                </w:pPr>
              </w:pPrChange>
            </w:pPr>
            <w:del w:id="2042"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19C1ACE1" w14:textId="56C5A85E" w:rsidR="00413E5F" w:rsidDel="00D02890" w:rsidRDefault="00B4071F">
            <w:pPr>
              <w:spacing w:after="0" w:line="240" w:lineRule="auto"/>
              <w:rPr>
                <w:del w:id="2043" w:author="Razavi, Pedram/Medicine" w:date="2019-06-16T13:15:00Z"/>
                <w:rFonts w:ascii="Arial" w:eastAsia="Arial" w:hAnsi="Arial" w:cs="Arial"/>
                <w:sz w:val="18"/>
                <w:szCs w:val="18"/>
              </w:rPr>
              <w:pPrChange w:id="2044" w:author="Razavi, Pedram/Medicine" w:date="2019-06-16T15:04:00Z">
                <w:pPr>
                  <w:widowControl w:val="0"/>
                  <w:shd w:val="clear" w:color="auto" w:fill="FFFFFF"/>
                  <w:spacing w:after="0"/>
                  <w:jc w:val="center"/>
                </w:pPr>
              </w:pPrChange>
            </w:pPr>
            <w:del w:id="2045" w:author="Razavi, Pedram/Medicine" w:date="2019-06-16T13:15:00Z">
              <w:r w:rsidDel="00D02890">
                <w:rPr>
                  <w:rFonts w:ascii="Arial" w:eastAsia="Arial" w:hAnsi="Arial" w:cs="Arial"/>
                  <w:sz w:val="18"/>
                  <w:szCs w:val="18"/>
                </w:rPr>
                <w:delText>4</w:delText>
              </w:r>
            </w:del>
          </w:p>
        </w:tc>
      </w:tr>
      <w:tr w:rsidR="00413E5F" w:rsidDel="00D02890" w14:paraId="5F02C12F" w14:textId="7EB119B5">
        <w:trPr>
          <w:trHeight w:val="440"/>
          <w:del w:id="2046" w:author="Razavi, Pedram/Medicine" w:date="2019-06-16T13:15:00Z"/>
        </w:trPr>
        <w:tc>
          <w:tcPr>
            <w:tcW w:w="5265" w:type="dxa"/>
            <w:tcMar>
              <w:top w:w="100" w:type="dxa"/>
              <w:left w:w="100" w:type="dxa"/>
              <w:bottom w:w="100" w:type="dxa"/>
              <w:right w:w="100" w:type="dxa"/>
            </w:tcMar>
          </w:tcPr>
          <w:p w14:paraId="670B4438" w14:textId="18D5D3CC" w:rsidR="00413E5F" w:rsidDel="00D02890" w:rsidRDefault="00B4071F">
            <w:pPr>
              <w:spacing w:after="0" w:line="240" w:lineRule="auto"/>
              <w:rPr>
                <w:del w:id="2047" w:author="Razavi, Pedram/Medicine" w:date="2019-06-16T13:15:00Z"/>
                <w:rFonts w:ascii="Arial" w:eastAsia="Arial" w:hAnsi="Arial" w:cs="Arial"/>
                <w:sz w:val="18"/>
                <w:szCs w:val="18"/>
              </w:rPr>
              <w:pPrChange w:id="2048" w:author="Razavi, Pedram/Medicine" w:date="2019-06-16T15:04:00Z">
                <w:pPr>
                  <w:widowControl w:val="0"/>
                  <w:shd w:val="clear" w:color="auto" w:fill="FFFFFF"/>
                  <w:spacing w:after="0"/>
                </w:pPr>
              </w:pPrChange>
            </w:pPr>
            <w:del w:id="2049" w:author="Razavi, Pedram/Medicine" w:date="2019-06-16T13:15:00Z">
              <w:r w:rsidDel="00D02890">
                <w:rPr>
                  <w:rFonts w:ascii="Arial" w:eastAsia="Arial" w:hAnsi="Arial" w:cs="Arial"/>
                  <w:sz w:val="18"/>
                  <w:szCs w:val="18"/>
                </w:rPr>
                <w:delText>Only one blood tube received</w:delText>
              </w:r>
            </w:del>
          </w:p>
        </w:tc>
        <w:tc>
          <w:tcPr>
            <w:tcW w:w="1020" w:type="dxa"/>
            <w:tcMar>
              <w:top w:w="100" w:type="dxa"/>
              <w:left w:w="100" w:type="dxa"/>
              <w:bottom w:w="100" w:type="dxa"/>
              <w:right w:w="100" w:type="dxa"/>
            </w:tcMar>
            <w:vAlign w:val="center"/>
          </w:tcPr>
          <w:p w14:paraId="36451626" w14:textId="3426F599" w:rsidR="00413E5F" w:rsidDel="00D02890" w:rsidRDefault="00B4071F">
            <w:pPr>
              <w:spacing w:after="0" w:line="240" w:lineRule="auto"/>
              <w:rPr>
                <w:del w:id="2050" w:author="Razavi, Pedram/Medicine" w:date="2019-06-16T13:15:00Z"/>
                <w:rFonts w:ascii="Arial" w:eastAsia="Arial" w:hAnsi="Arial" w:cs="Arial"/>
                <w:sz w:val="18"/>
                <w:szCs w:val="18"/>
              </w:rPr>
              <w:pPrChange w:id="2051" w:author="Razavi, Pedram/Medicine" w:date="2019-06-16T15:04:00Z">
                <w:pPr>
                  <w:widowControl w:val="0"/>
                  <w:shd w:val="clear" w:color="auto" w:fill="FFFFFF"/>
                  <w:spacing w:after="0"/>
                  <w:jc w:val="center"/>
                </w:pPr>
              </w:pPrChange>
            </w:pPr>
            <w:del w:id="2052"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136F88AC" w14:textId="470989D0" w:rsidR="00413E5F" w:rsidDel="00D02890" w:rsidRDefault="00B4071F">
            <w:pPr>
              <w:spacing w:after="0" w:line="240" w:lineRule="auto"/>
              <w:rPr>
                <w:del w:id="2053" w:author="Razavi, Pedram/Medicine" w:date="2019-06-16T13:15:00Z"/>
                <w:rFonts w:ascii="Arial" w:eastAsia="Arial" w:hAnsi="Arial" w:cs="Arial"/>
                <w:sz w:val="18"/>
                <w:szCs w:val="18"/>
              </w:rPr>
              <w:pPrChange w:id="2054" w:author="Razavi, Pedram/Medicine" w:date="2019-06-16T15:04:00Z">
                <w:pPr>
                  <w:widowControl w:val="0"/>
                  <w:shd w:val="clear" w:color="auto" w:fill="FFFFFF"/>
                  <w:spacing w:after="0"/>
                  <w:jc w:val="center"/>
                </w:pPr>
              </w:pPrChange>
            </w:pPr>
            <w:del w:id="2055"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38DAF24C" w14:textId="08FB544B" w:rsidR="00413E5F" w:rsidDel="00D02890" w:rsidRDefault="00B4071F">
            <w:pPr>
              <w:spacing w:after="0" w:line="240" w:lineRule="auto"/>
              <w:rPr>
                <w:del w:id="2056" w:author="Razavi, Pedram/Medicine" w:date="2019-06-16T13:15:00Z"/>
                <w:rFonts w:ascii="Arial" w:eastAsia="Arial" w:hAnsi="Arial" w:cs="Arial"/>
                <w:sz w:val="18"/>
                <w:szCs w:val="18"/>
              </w:rPr>
              <w:pPrChange w:id="2057" w:author="Razavi, Pedram/Medicine" w:date="2019-06-16T15:04:00Z">
                <w:pPr>
                  <w:widowControl w:val="0"/>
                  <w:spacing w:after="0" w:line="240" w:lineRule="auto"/>
                  <w:jc w:val="center"/>
                </w:pPr>
              </w:pPrChange>
            </w:pPr>
            <w:del w:id="2058"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428E0FD9" w14:textId="4868FCA5" w:rsidR="00413E5F" w:rsidDel="00D02890" w:rsidRDefault="00B4071F">
            <w:pPr>
              <w:spacing w:after="0" w:line="240" w:lineRule="auto"/>
              <w:rPr>
                <w:del w:id="2059" w:author="Razavi, Pedram/Medicine" w:date="2019-06-16T13:15:00Z"/>
                <w:rFonts w:ascii="Arial" w:eastAsia="Arial" w:hAnsi="Arial" w:cs="Arial"/>
                <w:sz w:val="18"/>
                <w:szCs w:val="18"/>
              </w:rPr>
              <w:pPrChange w:id="2060" w:author="Razavi, Pedram/Medicine" w:date="2019-06-16T15:04:00Z">
                <w:pPr>
                  <w:widowControl w:val="0"/>
                  <w:shd w:val="clear" w:color="auto" w:fill="FFFFFF"/>
                  <w:spacing w:after="0"/>
                  <w:jc w:val="center"/>
                </w:pPr>
              </w:pPrChange>
            </w:pPr>
            <w:del w:id="2061" w:author="Razavi, Pedram/Medicine" w:date="2019-06-16T13:15:00Z">
              <w:r w:rsidDel="00D02890">
                <w:rPr>
                  <w:rFonts w:ascii="Arial" w:eastAsia="Arial" w:hAnsi="Arial" w:cs="Arial"/>
                  <w:sz w:val="18"/>
                  <w:szCs w:val="18"/>
                </w:rPr>
                <w:delText>2</w:delText>
              </w:r>
            </w:del>
          </w:p>
        </w:tc>
      </w:tr>
      <w:tr w:rsidR="00413E5F" w:rsidDel="00D02890" w14:paraId="75FEFFEE" w14:textId="08EDCB0A">
        <w:trPr>
          <w:trHeight w:val="440"/>
          <w:del w:id="2062" w:author="Razavi, Pedram/Medicine" w:date="2019-06-16T13:15:00Z"/>
        </w:trPr>
        <w:tc>
          <w:tcPr>
            <w:tcW w:w="5265" w:type="dxa"/>
            <w:tcMar>
              <w:top w:w="100" w:type="dxa"/>
              <w:left w:w="100" w:type="dxa"/>
              <w:bottom w:w="100" w:type="dxa"/>
              <w:right w:w="100" w:type="dxa"/>
            </w:tcMar>
          </w:tcPr>
          <w:p w14:paraId="07BA219D" w14:textId="4D4DA7D6" w:rsidR="00413E5F" w:rsidDel="00D02890" w:rsidRDefault="00B4071F">
            <w:pPr>
              <w:spacing w:after="0" w:line="240" w:lineRule="auto"/>
              <w:rPr>
                <w:del w:id="2063" w:author="Razavi, Pedram/Medicine" w:date="2019-06-16T13:15:00Z"/>
                <w:rFonts w:ascii="Arial" w:eastAsia="Arial" w:hAnsi="Arial" w:cs="Arial"/>
                <w:sz w:val="18"/>
                <w:szCs w:val="18"/>
              </w:rPr>
              <w:pPrChange w:id="2064" w:author="Razavi, Pedram/Medicine" w:date="2019-06-16T15:04:00Z">
                <w:pPr>
                  <w:widowControl w:val="0"/>
                  <w:shd w:val="clear" w:color="auto" w:fill="FFFFFF"/>
                  <w:spacing w:after="0"/>
                </w:pPr>
              </w:pPrChange>
            </w:pPr>
            <w:del w:id="2065" w:author="Razavi, Pedram/Medicine" w:date="2019-06-16T13:15:00Z">
              <w:r w:rsidDel="00D02890">
                <w:rPr>
                  <w:rFonts w:ascii="Arial" w:eastAsia="Arial" w:hAnsi="Arial" w:cs="Arial"/>
                  <w:sz w:val="18"/>
                  <w:szCs w:val="18"/>
                </w:rPr>
                <w:delText>cfDNA assay failure</w:delText>
              </w:r>
            </w:del>
          </w:p>
        </w:tc>
        <w:tc>
          <w:tcPr>
            <w:tcW w:w="1020" w:type="dxa"/>
            <w:tcMar>
              <w:top w:w="100" w:type="dxa"/>
              <w:left w:w="100" w:type="dxa"/>
              <w:bottom w:w="100" w:type="dxa"/>
              <w:right w:w="100" w:type="dxa"/>
            </w:tcMar>
            <w:vAlign w:val="center"/>
          </w:tcPr>
          <w:p w14:paraId="0AA828FA" w14:textId="451DDDDA" w:rsidR="00413E5F" w:rsidDel="00D02890" w:rsidRDefault="00B4071F">
            <w:pPr>
              <w:spacing w:after="0" w:line="240" w:lineRule="auto"/>
              <w:rPr>
                <w:del w:id="2066" w:author="Razavi, Pedram/Medicine" w:date="2019-06-16T13:15:00Z"/>
                <w:rFonts w:ascii="Arial" w:eastAsia="Arial" w:hAnsi="Arial" w:cs="Arial"/>
                <w:sz w:val="18"/>
                <w:szCs w:val="18"/>
              </w:rPr>
              <w:pPrChange w:id="2067" w:author="Razavi, Pedram/Medicine" w:date="2019-06-16T15:04:00Z">
                <w:pPr>
                  <w:widowControl w:val="0"/>
                  <w:shd w:val="clear" w:color="auto" w:fill="FFFFFF"/>
                  <w:spacing w:after="0"/>
                  <w:jc w:val="center"/>
                </w:pPr>
              </w:pPrChange>
            </w:pPr>
            <w:del w:id="2068"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7038C759" w14:textId="7035FDD6" w:rsidR="00413E5F" w:rsidDel="00D02890" w:rsidRDefault="00B4071F">
            <w:pPr>
              <w:spacing w:after="0" w:line="240" w:lineRule="auto"/>
              <w:rPr>
                <w:del w:id="2069" w:author="Razavi, Pedram/Medicine" w:date="2019-06-16T13:15:00Z"/>
                <w:rFonts w:ascii="Arial" w:eastAsia="Arial" w:hAnsi="Arial" w:cs="Arial"/>
                <w:sz w:val="18"/>
                <w:szCs w:val="18"/>
              </w:rPr>
              <w:pPrChange w:id="2070" w:author="Razavi, Pedram/Medicine" w:date="2019-06-16T15:04:00Z">
                <w:pPr>
                  <w:widowControl w:val="0"/>
                  <w:shd w:val="clear" w:color="auto" w:fill="FFFFFF"/>
                  <w:spacing w:after="0"/>
                  <w:jc w:val="center"/>
                </w:pPr>
              </w:pPrChange>
            </w:pPr>
            <w:del w:id="2071" w:author="Razavi, Pedram/Medicine" w:date="2019-06-16T13:15:00Z">
              <w:r w:rsidDel="00D02890">
                <w:rPr>
                  <w:rFonts w:ascii="Arial" w:eastAsia="Arial" w:hAnsi="Arial" w:cs="Arial"/>
                  <w:sz w:val="18"/>
                  <w:szCs w:val="18"/>
                </w:rPr>
                <w:delText>3</w:delText>
              </w:r>
            </w:del>
          </w:p>
        </w:tc>
        <w:tc>
          <w:tcPr>
            <w:tcW w:w="1020" w:type="dxa"/>
            <w:tcMar>
              <w:top w:w="100" w:type="dxa"/>
              <w:left w:w="100" w:type="dxa"/>
              <w:bottom w:w="100" w:type="dxa"/>
              <w:right w:w="100" w:type="dxa"/>
            </w:tcMar>
            <w:vAlign w:val="center"/>
          </w:tcPr>
          <w:p w14:paraId="4D449AF1" w14:textId="60DECEB7" w:rsidR="00413E5F" w:rsidDel="00D02890" w:rsidRDefault="00B4071F">
            <w:pPr>
              <w:spacing w:after="0" w:line="240" w:lineRule="auto"/>
              <w:rPr>
                <w:del w:id="2072" w:author="Razavi, Pedram/Medicine" w:date="2019-06-16T13:15:00Z"/>
                <w:rFonts w:ascii="Arial" w:eastAsia="Arial" w:hAnsi="Arial" w:cs="Arial"/>
                <w:sz w:val="18"/>
                <w:szCs w:val="18"/>
              </w:rPr>
              <w:pPrChange w:id="2073" w:author="Razavi, Pedram/Medicine" w:date="2019-06-16T15:04:00Z">
                <w:pPr>
                  <w:widowControl w:val="0"/>
                  <w:spacing w:after="0" w:line="240" w:lineRule="auto"/>
                  <w:jc w:val="center"/>
                </w:pPr>
              </w:pPrChange>
            </w:pPr>
            <w:del w:id="2074"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5BF8E1E5" w14:textId="35A7FEFC" w:rsidR="00413E5F" w:rsidDel="00D02890" w:rsidRDefault="00B4071F">
            <w:pPr>
              <w:spacing w:after="0" w:line="240" w:lineRule="auto"/>
              <w:rPr>
                <w:del w:id="2075" w:author="Razavi, Pedram/Medicine" w:date="2019-06-16T13:15:00Z"/>
                <w:rFonts w:ascii="Arial" w:eastAsia="Arial" w:hAnsi="Arial" w:cs="Arial"/>
                <w:sz w:val="18"/>
                <w:szCs w:val="18"/>
              </w:rPr>
              <w:pPrChange w:id="2076" w:author="Razavi, Pedram/Medicine" w:date="2019-06-16T15:04:00Z">
                <w:pPr>
                  <w:widowControl w:val="0"/>
                  <w:shd w:val="clear" w:color="auto" w:fill="FFFFFF"/>
                  <w:spacing w:after="0"/>
                  <w:jc w:val="center"/>
                </w:pPr>
              </w:pPrChange>
            </w:pPr>
            <w:del w:id="2077" w:author="Razavi, Pedram/Medicine" w:date="2019-06-16T13:15:00Z">
              <w:r w:rsidDel="00D02890">
                <w:rPr>
                  <w:rFonts w:ascii="Arial" w:eastAsia="Arial" w:hAnsi="Arial" w:cs="Arial"/>
                  <w:sz w:val="18"/>
                  <w:szCs w:val="18"/>
                </w:rPr>
                <w:delText>6</w:delText>
              </w:r>
            </w:del>
          </w:p>
        </w:tc>
      </w:tr>
      <w:tr w:rsidR="00413E5F" w:rsidDel="00D02890" w14:paraId="1FE279D2" w14:textId="70F89F6B">
        <w:trPr>
          <w:trHeight w:val="440"/>
          <w:del w:id="2078" w:author="Razavi, Pedram/Medicine" w:date="2019-06-16T13:15:00Z"/>
        </w:trPr>
        <w:tc>
          <w:tcPr>
            <w:tcW w:w="5265" w:type="dxa"/>
            <w:tcMar>
              <w:top w:w="100" w:type="dxa"/>
              <w:left w:w="100" w:type="dxa"/>
              <w:bottom w:w="100" w:type="dxa"/>
              <w:right w:w="100" w:type="dxa"/>
            </w:tcMar>
          </w:tcPr>
          <w:p w14:paraId="52AD4353" w14:textId="3B2F32A3" w:rsidR="00413E5F" w:rsidDel="00D02890" w:rsidRDefault="00B4071F">
            <w:pPr>
              <w:spacing w:after="0" w:line="240" w:lineRule="auto"/>
              <w:rPr>
                <w:del w:id="2079" w:author="Razavi, Pedram/Medicine" w:date="2019-06-16T13:15:00Z"/>
                <w:rFonts w:ascii="Arial" w:eastAsia="Arial" w:hAnsi="Arial" w:cs="Arial"/>
                <w:sz w:val="18"/>
                <w:szCs w:val="18"/>
              </w:rPr>
              <w:pPrChange w:id="2080" w:author="Razavi, Pedram/Medicine" w:date="2019-06-16T15:04:00Z">
                <w:pPr>
                  <w:widowControl w:val="0"/>
                  <w:shd w:val="clear" w:color="auto" w:fill="FFFFFF"/>
                  <w:spacing w:after="0"/>
                </w:pPr>
              </w:pPrChange>
            </w:pPr>
            <w:del w:id="2081" w:author="Razavi, Pedram/Medicine" w:date="2019-06-16T13:15:00Z">
              <w:r w:rsidDel="00D02890">
                <w:rPr>
                  <w:rFonts w:ascii="Arial" w:eastAsia="Arial" w:hAnsi="Arial" w:cs="Arial"/>
                  <w:sz w:val="18"/>
                  <w:szCs w:val="18"/>
                </w:rPr>
                <w:delText>cfDNA assay QC failure</w:delText>
              </w:r>
            </w:del>
          </w:p>
        </w:tc>
        <w:tc>
          <w:tcPr>
            <w:tcW w:w="1020" w:type="dxa"/>
            <w:tcMar>
              <w:top w:w="100" w:type="dxa"/>
              <w:left w:w="100" w:type="dxa"/>
              <w:bottom w:w="100" w:type="dxa"/>
              <w:right w:w="100" w:type="dxa"/>
            </w:tcMar>
            <w:vAlign w:val="center"/>
          </w:tcPr>
          <w:p w14:paraId="5BFC965A" w14:textId="1B0B3B11" w:rsidR="00413E5F" w:rsidDel="00D02890" w:rsidRDefault="00B4071F">
            <w:pPr>
              <w:spacing w:after="0" w:line="240" w:lineRule="auto"/>
              <w:rPr>
                <w:del w:id="2082" w:author="Razavi, Pedram/Medicine" w:date="2019-06-16T13:15:00Z"/>
                <w:rFonts w:ascii="Arial" w:eastAsia="Arial" w:hAnsi="Arial" w:cs="Arial"/>
                <w:sz w:val="18"/>
                <w:szCs w:val="18"/>
              </w:rPr>
              <w:pPrChange w:id="2083" w:author="Razavi, Pedram/Medicine" w:date="2019-06-16T15:04:00Z">
                <w:pPr>
                  <w:widowControl w:val="0"/>
                  <w:shd w:val="clear" w:color="auto" w:fill="FFFFFF"/>
                  <w:spacing w:after="0"/>
                  <w:jc w:val="center"/>
                </w:pPr>
              </w:pPrChange>
            </w:pPr>
            <w:del w:id="2084" w:author="Razavi, Pedram/Medicine" w:date="2019-06-16T13:15:00Z">
              <w:r w:rsidDel="00D02890">
                <w:rPr>
                  <w:rFonts w:ascii="Arial" w:eastAsia="Arial" w:hAnsi="Arial" w:cs="Arial"/>
                  <w:sz w:val="18"/>
                  <w:szCs w:val="18"/>
                </w:rPr>
                <w:delText>0</w:delText>
              </w:r>
            </w:del>
          </w:p>
        </w:tc>
        <w:tc>
          <w:tcPr>
            <w:tcW w:w="1020" w:type="dxa"/>
            <w:tcMar>
              <w:top w:w="100" w:type="dxa"/>
              <w:left w:w="100" w:type="dxa"/>
              <w:bottom w:w="100" w:type="dxa"/>
              <w:right w:w="100" w:type="dxa"/>
            </w:tcMar>
            <w:vAlign w:val="center"/>
          </w:tcPr>
          <w:p w14:paraId="0420D450" w14:textId="4038D985" w:rsidR="00413E5F" w:rsidDel="00D02890" w:rsidRDefault="00B4071F">
            <w:pPr>
              <w:spacing w:after="0" w:line="240" w:lineRule="auto"/>
              <w:rPr>
                <w:del w:id="2085" w:author="Razavi, Pedram/Medicine" w:date="2019-06-16T13:15:00Z"/>
                <w:rFonts w:ascii="Arial" w:eastAsia="Arial" w:hAnsi="Arial" w:cs="Arial"/>
                <w:sz w:val="18"/>
                <w:szCs w:val="18"/>
              </w:rPr>
              <w:pPrChange w:id="2086" w:author="Razavi, Pedram/Medicine" w:date="2019-06-16T15:04:00Z">
                <w:pPr>
                  <w:widowControl w:val="0"/>
                  <w:shd w:val="clear" w:color="auto" w:fill="FFFFFF"/>
                  <w:spacing w:after="0"/>
                  <w:jc w:val="center"/>
                </w:pPr>
              </w:pPrChange>
            </w:pPr>
            <w:del w:id="2087"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7A7DBDD3" w14:textId="1DBF8D82" w:rsidR="00413E5F" w:rsidDel="00D02890" w:rsidRDefault="00B4071F">
            <w:pPr>
              <w:spacing w:after="0" w:line="240" w:lineRule="auto"/>
              <w:rPr>
                <w:del w:id="2088" w:author="Razavi, Pedram/Medicine" w:date="2019-06-16T13:15:00Z"/>
                <w:rFonts w:ascii="Arial" w:eastAsia="Arial" w:hAnsi="Arial" w:cs="Arial"/>
                <w:sz w:val="18"/>
                <w:szCs w:val="18"/>
              </w:rPr>
              <w:pPrChange w:id="2089" w:author="Razavi, Pedram/Medicine" w:date="2019-06-16T15:04:00Z">
                <w:pPr>
                  <w:widowControl w:val="0"/>
                  <w:spacing w:after="0" w:line="240" w:lineRule="auto"/>
                  <w:jc w:val="center"/>
                </w:pPr>
              </w:pPrChange>
            </w:pPr>
            <w:del w:id="2090" w:author="Razavi, Pedram/Medicine" w:date="2019-06-16T13:15:00Z">
              <w:r w:rsidDel="00D02890">
                <w:rPr>
                  <w:rFonts w:ascii="Arial" w:eastAsia="Arial" w:hAnsi="Arial" w:cs="Arial"/>
                  <w:sz w:val="18"/>
                  <w:szCs w:val="18"/>
                </w:rPr>
                <w:delText>1</w:delText>
              </w:r>
            </w:del>
          </w:p>
        </w:tc>
        <w:tc>
          <w:tcPr>
            <w:tcW w:w="1020" w:type="dxa"/>
            <w:tcMar>
              <w:top w:w="100" w:type="dxa"/>
              <w:left w:w="100" w:type="dxa"/>
              <w:bottom w:w="100" w:type="dxa"/>
              <w:right w:w="100" w:type="dxa"/>
            </w:tcMar>
            <w:vAlign w:val="center"/>
          </w:tcPr>
          <w:p w14:paraId="44E853C5" w14:textId="3B135D8C" w:rsidR="00413E5F" w:rsidDel="00D02890" w:rsidRDefault="00B4071F">
            <w:pPr>
              <w:spacing w:after="0" w:line="240" w:lineRule="auto"/>
              <w:rPr>
                <w:del w:id="2091" w:author="Razavi, Pedram/Medicine" w:date="2019-06-16T13:15:00Z"/>
                <w:rFonts w:ascii="Arial" w:eastAsia="Arial" w:hAnsi="Arial" w:cs="Arial"/>
                <w:sz w:val="18"/>
                <w:szCs w:val="18"/>
              </w:rPr>
              <w:pPrChange w:id="2092" w:author="Razavi, Pedram/Medicine" w:date="2019-06-16T15:04:00Z">
                <w:pPr>
                  <w:widowControl w:val="0"/>
                  <w:shd w:val="clear" w:color="auto" w:fill="FFFFFF"/>
                  <w:spacing w:after="0"/>
                  <w:jc w:val="center"/>
                </w:pPr>
              </w:pPrChange>
            </w:pPr>
            <w:del w:id="2093" w:author="Razavi, Pedram/Medicine" w:date="2019-06-16T13:15:00Z">
              <w:r w:rsidDel="00D02890">
                <w:rPr>
                  <w:rFonts w:ascii="Arial" w:eastAsia="Arial" w:hAnsi="Arial" w:cs="Arial"/>
                  <w:sz w:val="18"/>
                  <w:szCs w:val="18"/>
                </w:rPr>
                <w:delText>2</w:delText>
              </w:r>
            </w:del>
          </w:p>
        </w:tc>
      </w:tr>
      <w:tr w:rsidR="00413E5F" w:rsidDel="00D02890" w14:paraId="44936E53" w14:textId="2C943205">
        <w:trPr>
          <w:trHeight w:val="440"/>
          <w:del w:id="2094" w:author="Razavi, Pedram/Medicine" w:date="2019-06-16T13:15:00Z"/>
        </w:trPr>
        <w:tc>
          <w:tcPr>
            <w:tcW w:w="5265" w:type="dxa"/>
            <w:shd w:val="clear" w:color="auto" w:fill="F3F3F3"/>
            <w:tcMar>
              <w:top w:w="100" w:type="dxa"/>
              <w:left w:w="100" w:type="dxa"/>
              <w:bottom w:w="100" w:type="dxa"/>
              <w:right w:w="100" w:type="dxa"/>
            </w:tcMar>
            <w:vAlign w:val="center"/>
          </w:tcPr>
          <w:p w14:paraId="4E682B2E" w14:textId="255608FB" w:rsidR="00413E5F" w:rsidDel="00D02890" w:rsidRDefault="00B4071F">
            <w:pPr>
              <w:spacing w:after="0" w:line="240" w:lineRule="auto"/>
              <w:rPr>
                <w:del w:id="2095" w:author="Razavi, Pedram/Medicine" w:date="2019-06-16T13:15:00Z"/>
                <w:rFonts w:ascii="Arial" w:eastAsia="Arial" w:hAnsi="Arial" w:cs="Arial"/>
                <w:b/>
                <w:sz w:val="18"/>
                <w:szCs w:val="18"/>
              </w:rPr>
              <w:pPrChange w:id="2096" w:author="Razavi, Pedram/Medicine" w:date="2019-06-16T15:04:00Z">
                <w:pPr>
                  <w:widowControl w:val="0"/>
                  <w:spacing w:after="0" w:line="240" w:lineRule="auto"/>
                </w:pPr>
              </w:pPrChange>
            </w:pPr>
            <w:del w:id="2097" w:author="Razavi, Pedram/Medicine" w:date="2019-06-16T13:15:00Z">
              <w:r w:rsidDel="00D02890">
                <w:rPr>
                  <w:rFonts w:ascii="Arial" w:eastAsia="Arial" w:hAnsi="Arial" w:cs="Arial"/>
                  <w:b/>
                  <w:sz w:val="18"/>
                  <w:szCs w:val="18"/>
                </w:rPr>
                <w:delText>Total</w:delText>
              </w:r>
            </w:del>
          </w:p>
        </w:tc>
        <w:tc>
          <w:tcPr>
            <w:tcW w:w="1020" w:type="dxa"/>
            <w:shd w:val="clear" w:color="auto" w:fill="F3F3F3"/>
            <w:tcMar>
              <w:top w:w="100" w:type="dxa"/>
              <w:left w:w="100" w:type="dxa"/>
              <w:bottom w:w="100" w:type="dxa"/>
              <w:right w:w="100" w:type="dxa"/>
            </w:tcMar>
            <w:vAlign w:val="center"/>
          </w:tcPr>
          <w:p w14:paraId="0D4D5EE7" w14:textId="4159D636" w:rsidR="00413E5F" w:rsidDel="00D02890" w:rsidRDefault="00B4071F">
            <w:pPr>
              <w:spacing w:after="0" w:line="240" w:lineRule="auto"/>
              <w:rPr>
                <w:del w:id="2098" w:author="Razavi, Pedram/Medicine" w:date="2019-06-16T13:15:00Z"/>
                <w:rFonts w:ascii="Arial" w:eastAsia="Arial" w:hAnsi="Arial" w:cs="Arial"/>
                <w:b/>
                <w:sz w:val="18"/>
                <w:szCs w:val="18"/>
              </w:rPr>
              <w:pPrChange w:id="2099" w:author="Razavi, Pedram/Medicine" w:date="2019-06-16T15:04:00Z">
                <w:pPr>
                  <w:widowControl w:val="0"/>
                  <w:spacing w:after="0" w:line="240" w:lineRule="auto"/>
                  <w:jc w:val="center"/>
                </w:pPr>
              </w:pPrChange>
            </w:pPr>
            <w:del w:id="2100" w:author="Razavi, Pedram/Medicine" w:date="2019-06-16T13:15:00Z">
              <w:r w:rsidDel="00D02890">
                <w:rPr>
                  <w:rFonts w:ascii="Arial" w:eastAsia="Arial" w:hAnsi="Arial" w:cs="Arial"/>
                  <w:b/>
                  <w:sz w:val="18"/>
                  <w:szCs w:val="18"/>
                </w:rPr>
                <w:delText>6</w:delText>
              </w:r>
            </w:del>
          </w:p>
        </w:tc>
        <w:tc>
          <w:tcPr>
            <w:tcW w:w="1020" w:type="dxa"/>
            <w:shd w:val="clear" w:color="auto" w:fill="F3F3F3"/>
            <w:tcMar>
              <w:top w:w="100" w:type="dxa"/>
              <w:left w:w="100" w:type="dxa"/>
              <w:bottom w:w="100" w:type="dxa"/>
              <w:right w:w="100" w:type="dxa"/>
            </w:tcMar>
            <w:vAlign w:val="center"/>
          </w:tcPr>
          <w:p w14:paraId="6C3E7990" w14:textId="5BBBD984" w:rsidR="00413E5F" w:rsidDel="00D02890" w:rsidRDefault="00B4071F">
            <w:pPr>
              <w:spacing w:after="0" w:line="240" w:lineRule="auto"/>
              <w:rPr>
                <w:del w:id="2101" w:author="Razavi, Pedram/Medicine" w:date="2019-06-16T13:15:00Z"/>
                <w:rFonts w:ascii="Arial" w:eastAsia="Arial" w:hAnsi="Arial" w:cs="Arial"/>
                <w:b/>
                <w:sz w:val="18"/>
                <w:szCs w:val="18"/>
              </w:rPr>
              <w:pPrChange w:id="2102" w:author="Razavi, Pedram/Medicine" w:date="2019-06-16T15:04:00Z">
                <w:pPr>
                  <w:widowControl w:val="0"/>
                  <w:spacing w:after="0" w:line="240" w:lineRule="auto"/>
                  <w:jc w:val="center"/>
                </w:pPr>
              </w:pPrChange>
            </w:pPr>
            <w:del w:id="2103" w:author="Razavi, Pedram/Medicine" w:date="2019-06-16T13:15:00Z">
              <w:r w:rsidDel="00D02890">
                <w:rPr>
                  <w:rFonts w:ascii="Arial" w:eastAsia="Arial" w:hAnsi="Arial" w:cs="Arial"/>
                  <w:b/>
                  <w:sz w:val="18"/>
                  <w:szCs w:val="18"/>
                </w:rPr>
                <w:delText>7</w:delText>
              </w:r>
            </w:del>
          </w:p>
        </w:tc>
        <w:tc>
          <w:tcPr>
            <w:tcW w:w="1020" w:type="dxa"/>
            <w:shd w:val="clear" w:color="auto" w:fill="F3F3F3"/>
            <w:tcMar>
              <w:top w:w="100" w:type="dxa"/>
              <w:left w:w="100" w:type="dxa"/>
              <w:bottom w:w="100" w:type="dxa"/>
              <w:right w:w="100" w:type="dxa"/>
            </w:tcMar>
            <w:vAlign w:val="center"/>
          </w:tcPr>
          <w:p w14:paraId="33CA8B9D" w14:textId="6E69AFB4" w:rsidR="00413E5F" w:rsidDel="00D02890" w:rsidRDefault="00B4071F">
            <w:pPr>
              <w:spacing w:after="0" w:line="240" w:lineRule="auto"/>
              <w:rPr>
                <w:del w:id="2104" w:author="Razavi, Pedram/Medicine" w:date="2019-06-16T13:15:00Z"/>
                <w:rFonts w:ascii="Arial" w:eastAsia="Arial" w:hAnsi="Arial" w:cs="Arial"/>
                <w:b/>
                <w:sz w:val="18"/>
                <w:szCs w:val="18"/>
              </w:rPr>
              <w:pPrChange w:id="2105" w:author="Razavi, Pedram/Medicine" w:date="2019-06-16T15:04:00Z">
                <w:pPr>
                  <w:widowControl w:val="0"/>
                  <w:spacing w:after="0" w:line="240" w:lineRule="auto"/>
                  <w:jc w:val="center"/>
                </w:pPr>
              </w:pPrChange>
            </w:pPr>
            <w:del w:id="2106" w:author="Razavi, Pedram/Medicine" w:date="2019-06-16T13:15:00Z">
              <w:r w:rsidDel="00D02890">
                <w:rPr>
                  <w:rFonts w:ascii="Arial" w:eastAsia="Arial" w:hAnsi="Arial" w:cs="Arial"/>
                  <w:b/>
                  <w:sz w:val="18"/>
                  <w:szCs w:val="18"/>
                </w:rPr>
                <w:delText>1</w:delText>
              </w:r>
            </w:del>
          </w:p>
        </w:tc>
        <w:tc>
          <w:tcPr>
            <w:tcW w:w="1020" w:type="dxa"/>
            <w:shd w:val="clear" w:color="auto" w:fill="F3F3F3"/>
            <w:tcMar>
              <w:top w:w="100" w:type="dxa"/>
              <w:left w:w="100" w:type="dxa"/>
              <w:bottom w:w="100" w:type="dxa"/>
              <w:right w:w="100" w:type="dxa"/>
            </w:tcMar>
            <w:vAlign w:val="center"/>
          </w:tcPr>
          <w:p w14:paraId="7C5ADB13" w14:textId="2DF50A2D" w:rsidR="00413E5F" w:rsidDel="00D02890" w:rsidRDefault="00B4071F">
            <w:pPr>
              <w:spacing w:after="0" w:line="240" w:lineRule="auto"/>
              <w:rPr>
                <w:del w:id="2107" w:author="Razavi, Pedram/Medicine" w:date="2019-06-16T13:15:00Z"/>
                <w:rFonts w:ascii="Arial" w:eastAsia="Arial" w:hAnsi="Arial" w:cs="Arial"/>
                <w:b/>
                <w:sz w:val="18"/>
                <w:szCs w:val="18"/>
              </w:rPr>
              <w:pPrChange w:id="2108" w:author="Razavi, Pedram/Medicine" w:date="2019-06-16T15:04:00Z">
                <w:pPr>
                  <w:widowControl w:val="0"/>
                  <w:spacing w:after="0" w:line="240" w:lineRule="auto"/>
                  <w:jc w:val="center"/>
                </w:pPr>
              </w:pPrChange>
            </w:pPr>
            <w:del w:id="2109" w:author="Razavi, Pedram/Medicine" w:date="2019-06-16T13:15:00Z">
              <w:r w:rsidDel="00D02890">
                <w:rPr>
                  <w:rFonts w:ascii="Arial" w:eastAsia="Arial" w:hAnsi="Arial" w:cs="Arial"/>
                  <w:b/>
                  <w:sz w:val="18"/>
                  <w:szCs w:val="18"/>
                </w:rPr>
                <w:delText>14</w:delText>
              </w:r>
            </w:del>
          </w:p>
        </w:tc>
      </w:tr>
    </w:tbl>
    <w:p w14:paraId="66FC3AE5" w14:textId="54116EF6" w:rsidR="00413E5F" w:rsidRDefault="00B4071F">
      <w:pPr>
        <w:spacing w:after="0" w:line="240" w:lineRule="auto"/>
        <w:rPr>
          <w:rFonts w:ascii="Arial" w:eastAsia="Arial" w:hAnsi="Arial" w:cs="Arial"/>
        </w:rPr>
        <w:pPrChange w:id="2110" w:author="Razavi, Pedram/Medicine" w:date="2019-06-16T15:04:00Z">
          <w:pPr>
            <w:spacing w:after="0" w:line="240" w:lineRule="auto"/>
            <w:jc w:val="both"/>
          </w:pPr>
        </w:pPrChange>
      </w:pPr>
      <w:del w:id="2111" w:author="Razavi, Pedram/Medicine" w:date="2019-06-16T13:15:00Z">
        <w:r w:rsidDel="00D02890">
          <w:br w:type="page"/>
        </w:r>
      </w:del>
    </w:p>
    <w:p w14:paraId="756C4DBD" w14:textId="77777777" w:rsidR="00413E5F" w:rsidRDefault="00B4071F">
      <w:pPr>
        <w:spacing w:after="0" w:line="240" w:lineRule="auto"/>
        <w:rPr>
          <w:rFonts w:ascii="Arial" w:eastAsia="Arial" w:hAnsi="Arial" w:cs="Arial"/>
        </w:rPr>
        <w:pPrChange w:id="2112" w:author="Razavi, Pedram/Medicine" w:date="2019-06-16T15:04:00Z">
          <w:pPr>
            <w:spacing w:after="0" w:line="240" w:lineRule="auto"/>
            <w:jc w:val="both"/>
          </w:pPr>
        </w:pPrChange>
      </w:pPr>
      <w:r>
        <w:rPr>
          <w:noProof/>
        </w:rPr>
        <w:drawing>
          <wp:anchor distT="114300" distB="114300" distL="114300" distR="114300" simplePos="0" relativeHeight="251661312" behindDoc="0" locked="0" layoutInCell="1" hidden="0" allowOverlap="1" wp14:anchorId="67107DCA" wp14:editId="7EB694BB">
            <wp:simplePos x="0" y="0"/>
            <wp:positionH relativeFrom="column">
              <wp:posOffset>266700</wp:posOffset>
            </wp:positionH>
            <wp:positionV relativeFrom="paragraph">
              <wp:posOffset>114300</wp:posOffset>
            </wp:positionV>
            <wp:extent cx="5414201" cy="3233738"/>
            <wp:effectExtent l="0" t="0" r="0" b="0"/>
            <wp:wrapTopAndBottom distT="114300" distB="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776" r="776"/>
                    <a:stretch>
                      <a:fillRect/>
                    </a:stretch>
                  </pic:blipFill>
                  <pic:spPr>
                    <a:xfrm>
                      <a:off x="0" y="0"/>
                      <a:ext cx="5414201" cy="3233738"/>
                    </a:xfrm>
                    <a:prstGeom prst="rect">
                      <a:avLst/>
                    </a:prstGeom>
                    <a:ln/>
                  </pic:spPr>
                </pic:pic>
              </a:graphicData>
            </a:graphic>
          </wp:anchor>
        </w:drawing>
      </w:r>
    </w:p>
    <w:p w14:paraId="56EF30BD" w14:textId="77777777" w:rsidR="00413E5F" w:rsidRPr="00191549" w:rsidRDefault="00B4071F">
      <w:pPr>
        <w:spacing w:after="0" w:line="240" w:lineRule="auto"/>
        <w:rPr>
          <w:rFonts w:ascii="Arial" w:eastAsia="Arial" w:hAnsi="Arial" w:cs="Arial"/>
          <w:color w:val="0033CC"/>
          <w:sz w:val="18"/>
          <w:szCs w:val="18"/>
          <w:rPrChange w:id="2113" w:author="Razavi, Pedram/Medicine" w:date="2019-06-16T11:30:00Z">
            <w:rPr>
              <w:rFonts w:ascii="Arial" w:eastAsia="Arial" w:hAnsi="Arial" w:cs="Arial"/>
              <w:color w:val="0033CC"/>
              <w:sz w:val="20"/>
              <w:szCs w:val="20"/>
            </w:rPr>
          </w:rPrChange>
        </w:rPr>
        <w:pPrChange w:id="2114" w:author="Razavi, Pedram/Medicine" w:date="2019-06-16T15:04:00Z">
          <w:pPr>
            <w:spacing w:after="0" w:line="240" w:lineRule="auto"/>
            <w:jc w:val="both"/>
          </w:pPr>
        </w:pPrChange>
      </w:pPr>
      <w:r w:rsidRPr="00191549">
        <w:rPr>
          <w:rFonts w:ascii="Arial" w:eastAsia="Arial" w:hAnsi="Arial" w:cs="Arial"/>
          <w:b/>
          <w:color w:val="0033CC"/>
          <w:sz w:val="18"/>
          <w:szCs w:val="18"/>
          <w:rPrChange w:id="2115" w:author="Razavi, Pedram/Medicine" w:date="2019-06-16T11:30:00Z">
            <w:rPr>
              <w:rFonts w:ascii="Arial" w:eastAsia="Arial" w:hAnsi="Arial" w:cs="Arial"/>
              <w:b/>
              <w:color w:val="0033CC"/>
              <w:sz w:val="20"/>
              <w:szCs w:val="20"/>
            </w:rPr>
          </w:rPrChange>
        </w:rPr>
        <w:t xml:space="preserve">Figure 5: Study overview. </w:t>
      </w:r>
      <w:r w:rsidRPr="00191549">
        <w:rPr>
          <w:rFonts w:ascii="Arial" w:eastAsia="Arial" w:hAnsi="Arial" w:cs="Arial"/>
          <w:color w:val="0033CC"/>
          <w:sz w:val="18"/>
          <w:szCs w:val="18"/>
          <w:rPrChange w:id="2116" w:author="Razavi, Pedram/Medicine" w:date="2019-06-16T11:30:00Z">
            <w:rPr>
              <w:rFonts w:ascii="Arial" w:eastAsia="Arial" w:hAnsi="Arial" w:cs="Arial"/>
              <w:color w:val="0033CC"/>
              <w:sz w:val="20"/>
              <w:szCs w:val="20"/>
            </w:rPr>
          </w:rPrChange>
        </w:rPr>
        <w:t>Patient enrollment, inclusion, and evaluable group are defined in the blue boxes. Clinical, tissue and cfDNA exclusions are shown in the gray boxes. The main reasons for exclusion from the evaluable group, where the “evaluable group” includes confirmed clinical and lab eligible samples, were (a) new systemic therapy initiated between tissue and cfDNA sequencing (4 breast, 13 lung and 4 prostate cancer patients), (b) blood not collected (10 breast, and 4 lung cancer patients), and (c) tissue sequencing failure (8 breast, 6 lung and 4 prostate cancer patients). Three healthy control samples were excluded due to cfDNA assay failure.</w:t>
      </w:r>
    </w:p>
    <w:p w14:paraId="312D9DD9" w14:textId="77777777" w:rsidR="00413E5F" w:rsidRDefault="00B4071F">
      <w:pPr>
        <w:spacing w:after="0" w:line="240" w:lineRule="auto"/>
        <w:rPr>
          <w:rFonts w:ascii="Arial" w:eastAsia="Arial" w:hAnsi="Arial" w:cs="Arial"/>
        </w:rPr>
        <w:pPrChange w:id="2117" w:author="Razavi, Pedram/Medicine" w:date="2019-06-16T15:04:00Z">
          <w:pPr>
            <w:spacing w:after="0" w:line="240" w:lineRule="auto"/>
            <w:jc w:val="both"/>
          </w:pPr>
        </w:pPrChange>
      </w:pPr>
      <w:r>
        <w:br w:type="page"/>
      </w:r>
    </w:p>
    <w:p w14:paraId="3E0D69D8" w14:textId="77777777" w:rsidR="00413E5F" w:rsidRDefault="00B4071F">
      <w:pPr>
        <w:spacing w:after="0" w:line="240" w:lineRule="auto"/>
        <w:rPr>
          <w:rFonts w:ascii="Arial" w:eastAsia="Arial" w:hAnsi="Arial" w:cs="Arial"/>
        </w:rPr>
        <w:pPrChange w:id="2118" w:author="Razavi, Pedram/Medicine" w:date="2019-06-16T15:04:00Z">
          <w:pPr>
            <w:spacing w:after="0" w:line="240" w:lineRule="auto"/>
            <w:jc w:val="both"/>
          </w:pPr>
        </w:pPrChange>
      </w:pPr>
      <w:r>
        <w:rPr>
          <w:rFonts w:ascii="Arial" w:eastAsia="Arial" w:hAnsi="Arial" w:cs="Arial"/>
        </w:rPr>
        <w:lastRenderedPageBreak/>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23A25F68" w14:textId="77777777" w:rsidR="00413E5F" w:rsidRDefault="00413E5F">
      <w:pPr>
        <w:spacing w:after="0" w:line="240" w:lineRule="auto"/>
        <w:rPr>
          <w:rFonts w:ascii="Arial" w:eastAsia="Arial" w:hAnsi="Arial" w:cs="Arial"/>
          <w:color w:val="0033CC"/>
        </w:rPr>
        <w:pPrChange w:id="2119" w:author="Razavi, Pedram/Medicine" w:date="2019-06-16T15:04:00Z">
          <w:pPr>
            <w:spacing w:after="0" w:line="240" w:lineRule="auto"/>
            <w:jc w:val="both"/>
          </w:pPr>
        </w:pPrChange>
      </w:pPr>
    </w:p>
    <w:p w14:paraId="2732EDC0" w14:textId="143BFA94" w:rsidR="00413E5F" w:rsidRDefault="00B4071F">
      <w:pPr>
        <w:spacing w:after="0" w:line="240" w:lineRule="auto"/>
        <w:rPr>
          <w:rFonts w:ascii="Arial" w:eastAsia="Arial" w:hAnsi="Arial" w:cs="Arial"/>
          <w:color w:val="0033CC"/>
        </w:rPr>
        <w:pPrChange w:id="2120" w:author="Razavi, Pedram/Medicine" w:date="2019-06-16T15:04:00Z">
          <w:pPr>
            <w:spacing w:after="0" w:line="240" w:lineRule="auto"/>
            <w:jc w:val="both"/>
          </w:pPr>
        </w:pPrChange>
      </w:pPr>
      <w:r>
        <w:rPr>
          <w:rFonts w:ascii="Arial" w:eastAsia="Arial" w:hAnsi="Arial" w:cs="Arial"/>
          <w:color w:val="0033CC"/>
        </w:rPr>
        <w:t xml:space="preserve">Authors: </w:t>
      </w:r>
      <w:ins w:id="2121" w:author="Razavi, Pedram/Medicine" w:date="2019-06-15T18:53:00Z">
        <w:r w:rsidR="00D778F4" w:rsidRPr="00D778F4">
          <w:rPr>
            <w:rFonts w:ascii="Arial" w:eastAsia="Arial" w:hAnsi="Arial" w:cs="Arial"/>
            <w:color w:val="0033CC"/>
          </w:rPr>
          <w:t xml:space="preserve">We apologize for the lack of clarity in describing these results. </w:t>
        </w:r>
      </w:ins>
      <w:commentRangeStart w:id="2122"/>
      <w:r>
        <w:rPr>
          <w:rFonts w:ascii="Arial" w:eastAsia="Arial" w:hAnsi="Arial" w:cs="Arial"/>
          <w:color w:val="0033CC"/>
        </w:rPr>
        <w:t>Supplementary Table S6</w:t>
      </w:r>
      <w:commentRangeEnd w:id="2122"/>
      <w:r>
        <w:commentReference w:id="2122"/>
      </w:r>
      <w:r>
        <w:rPr>
          <w:rFonts w:ascii="Arial" w:eastAsia="Arial" w:hAnsi="Arial" w:cs="Arial"/>
          <w:color w:val="0033CC"/>
        </w:rPr>
        <w:t xml:space="preserve"> of the manuscript provides details on the patients selected to evaluate the reproducibility of the cfDNA assay. </w:t>
      </w:r>
      <w:commentRangeStart w:id="2123"/>
      <w:r>
        <w:rPr>
          <w:rFonts w:ascii="Arial" w:eastAsia="Arial" w:hAnsi="Arial" w:cs="Arial"/>
          <w:color w:val="0033CC"/>
        </w:rPr>
        <w:t>Supplementary Tables S7-S9</w:t>
      </w:r>
      <w:commentRangeEnd w:id="2123"/>
      <w:r>
        <w:commentReference w:id="2123"/>
      </w:r>
      <w:r>
        <w:rPr>
          <w:rFonts w:ascii="Arial" w:eastAsia="Arial" w:hAnsi="Arial" w:cs="Arial"/>
          <w:color w:val="0033CC"/>
        </w:rPr>
        <w:t xml:space="preserve"> were provided as standard </w:t>
      </w:r>
      <w:r>
        <w:rPr>
          <w:rFonts w:ascii="Arial" w:eastAsia="Arial" w:hAnsi="Arial" w:cs="Arial"/>
          <w:color w:val="0033CC"/>
          <w:u w:val="single"/>
        </w:rPr>
        <w:t>M</w:t>
      </w:r>
      <w:r>
        <w:rPr>
          <w:rFonts w:ascii="Arial" w:eastAsia="Arial" w:hAnsi="Arial" w:cs="Arial"/>
          <w:color w:val="0033CC"/>
        </w:rPr>
        <w:t xml:space="preserve">utation </w:t>
      </w:r>
      <w:r>
        <w:rPr>
          <w:rFonts w:ascii="Arial" w:eastAsia="Arial" w:hAnsi="Arial" w:cs="Arial"/>
          <w:color w:val="0033CC"/>
          <w:u w:val="single"/>
        </w:rPr>
        <w:t>A</w:t>
      </w:r>
      <w:r>
        <w:rPr>
          <w:rFonts w:ascii="Arial" w:eastAsia="Arial" w:hAnsi="Arial" w:cs="Arial"/>
          <w:color w:val="0033CC"/>
        </w:rPr>
        <w:t xml:space="preserve">nnotation </w:t>
      </w:r>
      <w:r>
        <w:rPr>
          <w:rFonts w:ascii="Arial" w:eastAsia="Arial" w:hAnsi="Arial" w:cs="Arial"/>
          <w:color w:val="0033CC"/>
          <w:u w:val="single"/>
        </w:rPr>
        <w:t>F</w:t>
      </w:r>
      <w:r>
        <w:rPr>
          <w:rFonts w:ascii="Arial" w:eastAsia="Arial" w:hAnsi="Arial" w:cs="Arial"/>
          <w:color w:val="0033CC"/>
        </w:rPr>
        <w:t>ormat (MAF) files with aggregated information for each variant. A description of the file format together with the headers can be found on the NIH’s website (</w:t>
      </w:r>
      <w:r>
        <w:fldChar w:fldCharType="begin"/>
      </w:r>
      <w:r>
        <w:instrText xml:space="preserve"> HYPERLINK "https://docs.gdc.cancer.gov/Data/File_Formats/MAF_Format/" \h </w:instrText>
      </w:r>
      <w:r>
        <w:fldChar w:fldCharType="separate"/>
      </w:r>
      <w:r>
        <w:rPr>
          <w:rFonts w:ascii="Arial" w:eastAsia="Arial" w:hAnsi="Arial" w:cs="Arial"/>
          <w:color w:val="1155CC"/>
          <w:u w:val="single"/>
        </w:rPr>
        <w:t>https://docs.gdc.cancer.gov/Data/File_Formats/MAF_Format/</w:t>
      </w:r>
      <w:r>
        <w:rPr>
          <w:rFonts w:ascii="Arial" w:eastAsia="Arial" w:hAnsi="Arial" w:cs="Arial"/>
          <w:color w:val="1155CC"/>
          <w:u w:val="single"/>
        </w:rPr>
        <w:fldChar w:fldCharType="end"/>
      </w:r>
      <w:r>
        <w:rPr>
          <w:rFonts w:ascii="Arial" w:eastAsia="Arial" w:hAnsi="Arial" w:cs="Arial"/>
          <w:color w:val="0033CC"/>
        </w:rPr>
        <w:t>). Additionally, the PHENO column (i.e. column 99/CT) provides the category of the particular variant i.e. Biopsy-matched, Biopsy-subthreshold, VUSo, and WBC-matched for variants detected in cfDNA and compiled in Supplementary Table S7, CH-derived for variants found in genomic DNA extracted from buffy coat and shown in Supplementary Table S8 and finally, Biopsy-matched, Biopsy-subthreshold, and Biopsy-only for variants detected in the matched tumor and provided in Supplementary Table S9. The captions of Supplementary Tables S7-S9 have been updated accordingly in the revised version of the manuscript.</w:t>
      </w:r>
    </w:p>
    <w:p w14:paraId="67D7B7D6" w14:textId="77777777" w:rsidR="00413E5F" w:rsidRDefault="00413E5F">
      <w:pPr>
        <w:spacing w:after="0" w:line="240" w:lineRule="auto"/>
        <w:rPr>
          <w:rFonts w:ascii="Arial" w:eastAsia="Arial" w:hAnsi="Arial" w:cs="Arial"/>
        </w:rPr>
        <w:pPrChange w:id="2124" w:author="Razavi, Pedram/Medicine" w:date="2019-06-16T15:04:00Z">
          <w:pPr>
            <w:spacing w:after="0" w:line="240" w:lineRule="auto"/>
            <w:jc w:val="both"/>
          </w:pPr>
        </w:pPrChange>
      </w:pPr>
    </w:p>
    <w:p w14:paraId="59B48BD2" w14:textId="77777777" w:rsidR="00413E5F" w:rsidRDefault="00B4071F">
      <w:pPr>
        <w:spacing w:after="0" w:line="240" w:lineRule="auto"/>
        <w:rPr>
          <w:rFonts w:ascii="Arial" w:eastAsia="Arial" w:hAnsi="Arial" w:cs="Arial"/>
        </w:rPr>
        <w:pPrChange w:id="2125" w:author="Razavi, Pedram/Medicine" w:date="2019-06-16T15:04:00Z">
          <w:pPr>
            <w:spacing w:after="0" w:line="240" w:lineRule="auto"/>
            <w:jc w:val="both"/>
          </w:pPr>
        </w:pPrChange>
      </w:pPr>
      <w:r>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E64D386" w14:textId="77777777" w:rsidR="00413E5F" w:rsidRDefault="00413E5F">
      <w:pPr>
        <w:spacing w:after="0" w:line="240" w:lineRule="auto"/>
        <w:rPr>
          <w:rFonts w:ascii="Arial" w:eastAsia="Arial" w:hAnsi="Arial" w:cs="Arial"/>
          <w:color w:val="0033CC"/>
        </w:rPr>
        <w:pPrChange w:id="2126" w:author="Razavi, Pedram/Medicine" w:date="2019-06-16T15:04:00Z">
          <w:pPr>
            <w:spacing w:after="0" w:line="240" w:lineRule="auto"/>
            <w:jc w:val="both"/>
          </w:pPr>
        </w:pPrChange>
      </w:pPr>
    </w:p>
    <w:p w14:paraId="7D13AC85" w14:textId="7E222F9A" w:rsidR="00413E5F" w:rsidRDefault="00B4071F">
      <w:pPr>
        <w:spacing w:after="0" w:line="240" w:lineRule="auto"/>
        <w:rPr>
          <w:rFonts w:ascii="Arial" w:eastAsia="Arial" w:hAnsi="Arial" w:cs="Arial"/>
          <w:color w:val="0033CC"/>
        </w:rPr>
        <w:pPrChange w:id="2127" w:author="Razavi, Pedram/Medicine" w:date="2019-06-16T15:04:00Z">
          <w:pPr>
            <w:spacing w:after="0" w:line="240" w:lineRule="auto"/>
            <w:jc w:val="both"/>
          </w:pPr>
        </w:pPrChange>
      </w:pPr>
      <w:r>
        <w:rPr>
          <w:rFonts w:ascii="Arial" w:eastAsia="Arial" w:hAnsi="Arial" w:cs="Arial"/>
          <w:color w:val="0033CC"/>
        </w:rPr>
        <w:t xml:space="preserve">Authors: </w:t>
      </w:r>
      <w:ins w:id="2128" w:author="Razavi, Pedram/Medicine" w:date="2019-06-15T22:37:00Z">
        <w:r w:rsidR="00476FE2">
          <w:rPr>
            <w:rFonts w:ascii="Arial" w:eastAsia="Arial" w:hAnsi="Arial" w:cs="Arial"/>
            <w:color w:val="0033CC"/>
          </w:rPr>
          <w:t xml:space="preserve">We thank the reviewer for </w:t>
        </w:r>
      </w:ins>
      <w:ins w:id="2129" w:author="Razavi, Pedram/Medicine" w:date="2019-06-15T22:40:00Z">
        <w:r w:rsidR="00F419CA">
          <w:rPr>
            <w:rFonts w:ascii="Arial" w:eastAsia="Arial" w:hAnsi="Arial" w:cs="Arial"/>
            <w:color w:val="0033CC"/>
          </w:rPr>
          <w:t xml:space="preserve">pointing out this issue. We </w:t>
        </w:r>
      </w:ins>
      <w:ins w:id="2130" w:author="Razavi, Pedram/Medicine" w:date="2019-06-15T22:41:00Z">
        <w:r w:rsidR="00F419CA">
          <w:rPr>
            <w:rFonts w:ascii="Arial" w:eastAsia="Arial" w:hAnsi="Arial" w:cs="Arial"/>
            <w:color w:val="0033CC"/>
          </w:rPr>
          <w:t xml:space="preserve">now provide the sample level metrics as </w:t>
        </w:r>
      </w:ins>
      <w:del w:id="2131" w:author="Razavi, Pedram/Medicine" w:date="2019-06-15T22:41:00Z">
        <w:r w:rsidDel="00F419CA">
          <w:rPr>
            <w:rFonts w:ascii="Arial" w:eastAsia="Arial" w:hAnsi="Arial" w:cs="Arial"/>
            <w:color w:val="0033CC"/>
          </w:rPr>
          <w:delText xml:space="preserve">The revised version of the manuscript now includes </w:delText>
        </w:r>
      </w:del>
      <w:commentRangeStart w:id="2132"/>
      <w:r>
        <w:rPr>
          <w:rFonts w:ascii="Arial" w:eastAsia="Arial" w:hAnsi="Arial" w:cs="Arial"/>
          <w:color w:val="0033CC"/>
        </w:rPr>
        <w:t>Supplementary Table S10</w:t>
      </w:r>
      <w:commentRangeEnd w:id="2132"/>
      <w:r>
        <w:commentReference w:id="2132"/>
      </w:r>
      <w:del w:id="2133" w:author="Razavi, Pedram/Medicine" w:date="2019-06-15T22:41:00Z">
        <w:r w:rsidDel="00F419CA">
          <w:rPr>
            <w:rFonts w:ascii="Arial" w:eastAsia="Arial" w:hAnsi="Arial" w:cs="Arial"/>
            <w:color w:val="0033CC"/>
          </w:rPr>
          <w:delText xml:space="preserve"> which provides sample level metrics</w:delText>
        </w:r>
      </w:del>
      <w:r>
        <w:rPr>
          <w:rFonts w:ascii="Arial" w:eastAsia="Arial" w:hAnsi="Arial" w:cs="Arial"/>
          <w:color w:val="0033CC"/>
        </w:rPr>
        <w:t>. A description of the column headers is as follows:</w:t>
      </w:r>
    </w:p>
    <w:p w14:paraId="76CE596F" w14:textId="77777777" w:rsidR="00413E5F" w:rsidRDefault="00B4071F">
      <w:pPr>
        <w:spacing w:after="0" w:line="240" w:lineRule="auto"/>
        <w:rPr>
          <w:rFonts w:ascii="Arial" w:eastAsia="Arial" w:hAnsi="Arial" w:cs="Arial"/>
          <w:color w:val="0033CC"/>
        </w:rPr>
        <w:pPrChange w:id="2134" w:author="Razavi, Pedram/Medicine" w:date="2019-06-16T15:04:00Z">
          <w:pPr>
            <w:spacing w:after="0" w:line="240" w:lineRule="auto"/>
            <w:jc w:val="both"/>
          </w:pPr>
        </w:pPrChange>
      </w:pPr>
      <w:r>
        <w:rPr>
          <w:rFonts w:ascii="Arial" w:eastAsia="Arial" w:hAnsi="Arial" w:cs="Arial"/>
          <w:color w:val="0033CC"/>
        </w:rPr>
        <w:t>1) Patient_ID: Patient identifier</w:t>
      </w:r>
    </w:p>
    <w:p w14:paraId="6549DF8C" w14:textId="77777777" w:rsidR="00413E5F" w:rsidRDefault="00B4071F">
      <w:pPr>
        <w:spacing w:after="0" w:line="240" w:lineRule="auto"/>
        <w:rPr>
          <w:rFonts w:ascii="Arial" w:eastAsia="Arial" w:hAnsi="Arial" w:cs="Arial"/>
          <w:color w:val="0033CC"/>
        </w:rPr>
        <w:pPrChange w:id="2135" w:author="Razavi, Pedram/Medicine" w:date="2019-06-16T15:04:00Z">
          <w:pPr>
            <w:spacing w:after="0" w:line="240" w:lineRule="auto"/>
            <w:jc w:val="both"/>
          </w:pPr>
        </w:pPrChange>
      </w:pPr>
      <w:r>
        <w:rPr>
          <w:rFonts w:ascii="Arial" w:eastAsia="Arial" w:hAnsi="Arial" w:cs="Arial"/>
          <w:color w:val="0033CC"/>
        </w:rPr>
        <w:t>2) Sample_Type: The type of DNA i.e. cfDNA or gDNA</w:t>
      </w:r>
    </w:p>
    <w:p w14:paraId="5E11F12C" w14:textId="77777777" w:rsidR="00413E5F" w:rsidRDefault="00B4071F">
      <w:pPr>
        <w:spacing w:after="0" w:line="240" w:lineRule="auto"/>
        <w:rPr>
          <w:rFonts w:ascii="Arial" w:eastAsia="Arial" w:hAnsi="Arial" w:cs="Arial"/>
          <w:color w:val="0033CC"/>
        </w:rPr>
        <w:pPrChange w:id="2136" w:author="Razavi, Pedram/Medicine" w:date="2019-06-16T15:04:00Z">
          <w:pPr>
            <w:spacing w:after="0" w:line="240" w:lineRule="auto"/>
            <w:jc w:val="both"/>
          </w:pPr>
        </w:pPrChange>
      </w:pPr>
      <w:r>
        <w:rPr>
          <w:rFonts w:ascii="Arial" w:eastAsia="Arial" w:hAnsi="Arial" w:cs="Arial"/>
          <w:color w:val="0033CC"/>
        </w:rPr>
        <w:t>3) Tissue: The type of tissue i.e. Breast, Lung, Prostate, or Healthy</w:t>
      </w:r>
    </w:p>
    <w:p w14:paraId="715E13BA" w14:textId="77777777" w:rsidR="00413E5F" w:rsidRDefault="00B4071F">
      <w:pPr>
        <w:spacing w:after="0" w:line="240" w:lineRule="auto"/>
        <w:rPr>
          <w:rFonts w:ascii="Arial" w:eastAsia="Arial" w:hAnsi="Arial" w:cs="Arial"/>
          <w:color w:val="0033CC"/>
        </w:rPr>
        <w:pPrChange w:id="2137" w:author="Razavi, Pedram/Medicine" w:date="2019-06-16T15:04:00Z">
          <w:pPr>
            <w:spacing w:after="0" w:line="240" w:lineRule="auto"/>
            <w:jc w:val="both"/>
          </w:pPr>
        </w:pPrChange>
      </w:pPr>
      <w:r>
        <w:rPr>
          <w:rFonts w:ascii="Arial" w:eastAsia="Arial" w:hAnsi="Arial" w:cs="Arial"/>
          <w:color w:val="0033CC"/>
        </w:rPr>
        <w:t>4) Volume_of_blood_mL: Volume of blood used for DNA extraction</w:t>
      </w:r>
    </w:p>
    <w:p w14:paraId="4127B23E" w14:textId="77777777" w:rsidR="00413E5F" w:rsidRDefault="00B4071F">
      <w:pPr>
        <w:spacing w:after="0" w:line="240" w:lineRule="auto"/>
        <w:rPr>
          <w:rFonts w:ascii="Arial" w:eastAsia="Arial" w:hAnsi="Arial" w:cs="Arial"/>
          <w:color w:val="0033CC"/>
        </w:rPr>
        <w:pPrChange w:id="2138" w:author="Razavi, Pedram/Medicine" w:date="2019-06-16T15:04:00Z">
          <w:pPr>
            <w:spacing w:after="0" w:line="240" w:lineRule="auto"/>
            <w:jc w:val="both"/>
          </w:pPr>
        </w:pPrChange>
      </w:pPr>
      <w:r>
        <w:rPr>
          <w:rFonts w:ascii="Arial" w:eastAsia="Arial" w:hAnsi="Arial" w:cs="Arial"/>
          <w:color w:val="0033CC"/>
        </w:rPr>
        <w:t>5) Volume_of_DNA_source_mL: Volume of plasma or buffy coat used for cfDNA extraction</w:t>
      </w:r>
    </w:p>
    <w:p w14:paraId="2AEDCF1D" w14:textId="77777777" w:rsidR="00413E5F" w:rsidRDefault="00B4071F">
      <w:pPr>
        <w:spacing w:after="0" w:line="240" w:lineRule="auto"/>
        <w:rPr>
          <w:rFonts w:ascii="Arial" w:eastAsia="Arial" w:hAnsi="Arial" w:cs="Arial"/>
          <w:color w:val="0033CC"/>
        </w:rPr>
        <w:pPrChange w:id="2139" w:author="Razavi, Pedram/Medicine" w:date="2019-06-16T15:04:00Z">
          <w:pPr>
            <w:spacing w:after="0" w:line="240" w:lineRule="auto"/>
            <w:jc w:val="both"/>
          </w:pPr>
        </w:pPrChange>
      </w:pPr>
      <w:r>
        <w:rPr>
          <w:rFonts w:ascii="Arial" w:eastAsia="Arial" w:hAnsi="Arial" w:cs="Arial"/>
          <w:color w:val="0033CC"/>
        </w:rPr>
        <w:t>6) DNA_extraction_yield_ng: Yield of DNA after extraction</w:t>
      </w:r>
    </w:p>
    <w:p w14:paraId="002F562B" w14:textId="77777777" w:rsidR="00413E5F" w:rsidRDefault="00B4071F">
      <w:pPr>
        <w:spacing w:after="0" w:line="240" w:lineRule="auto"/>
        <w:rPr>
          <w:rFonts w:ascii="Arial" w:eastAsia="Arial" w:hAnsi="Arial" w:cs="Arial"/>
          <w:color w:val="0033CC"/>
        </w:rPr>
        <w:pPrChange w:id="2140" w:author="Razavi, Pedram/Medicine" w:date="2019-06-16T15:04:00Z">
          <w:pPr>
            <w:spacing w:after="0" w:line="240" w:lineRule="auto"/>
            <w:jc w:val="both"/>
          </w:pPr>
        </w:pPrChange>
      </w:pPr>
      <w:r>
        <w:rPr>
          <w:rFonts w:ascii="Arial" w:eastAsia="Arial" w:hAnsi="Arial" w:cs="Arial"/>
          <w:color w:val="0033CC"/>
        </w:rPr>
        <w:t>7) DNA_input_concentration_ng_uL: Concentration of input DNA</w:t>
      </w:r>
    </w:p>
    <w:p w14:paraId="33095FCD" w14:textId="77777777" w:rsidR="00413E5F" w:rsidRDefault="00B4071F">
      <w:pPr>
        <w:spacing w:after="0" w:line="240" w:lineRule="auto"/>
        <w:rPr>
          <w:rFonts w:ascii="Arial" w:eastAsia="Arial" w:hAnsi="Arial" w:cs="Arial"/>
          <w:color w:val="0033CC"/>
        </w:rPr>
        <w:pPrChange w:id="2141" w:author="Razavi, Pedram/Medicine" w:date="2019-06-16T15:04:00Z">
          <w:pPr>
            <w:spacing w:after="0" w:line="240" w:lineRule="auto"/>
            <w:jc w:val="both"/>
          </w:pPr>
        </w:pPrChange>
      </w:pPr>
      <w:r>
        <w:rPr>
          <w:rFonts w:ascii="Arial" w:eastAsia="Arial" w:hAnsi="Arial" w:cs="Arial"/>
          <w:color w:val="0033CC"/>
        </w:rPr>
        <w:t>8) Library_praparation_input_ng: Amount of DNA used for library preparation</w:t>
      </w:r>
    </w:p>
    <w:p w14:paraId="09AD0D73" w14:textId="77777777" w:rsidR="00413E5F" w:rsidRDefault="00B4071F">
      <w:pPr>
        <w:spacing w:after="0" w:line="240" w:lineRule="auto"/>
        <w:rPr>
          <w:rFonts w:ascii="Arial" w:eastAsia="Arial" w:hAnsi="Arial" w:cs="Arial"/>
          <w:color w:val="0033CC"/>
        </w:rPr>
        <w:pPrChange w:id="2142" w:author="Razavi, Pedram/Medicine" w:date="2019-06-16T15:04:00Z">
          <w:pPr>
            <w:spacing w:after="0" w:line="240" w:lineRule="auto"/>
            <w:jc w:val="both"/>
          </w:pPr>
        </w:pPrChange>
      </w:pPr>
      <w:r>
        <w:rPr>
          <w:rFonts w:ascii="Arial" w:eastAsia="Arial" w:hAnsi="Arial" w:cs="Arial"/>
          <w:color w:val="0033CC"/>
        </w:rPr>
        <w:t>9) Uncollapsed_Mean_Coverage: The mean coverage of all baits in the experiment obtained from deduplicated and uncollapsed reads</w:t>
      </w:r>
    </w:p>
    <w:p w14:paraId="4EE9ABB3" w14:textId="77777777" w:rsidR="00413E5F" w:rsidRDefault="00B4071F">
      <w:pPr>
        <w:spacing w:after="0" w:line="240" w:lineRule="auto"/>
        <w:rPr>
          <w:rFonts w:ascii="Arial" w:eastAsia="Arial" w:hAnsi="Arial" w:cs="Arial"/>
          <w:color w:val="0033CC"/>
        </w:rPr>
        <w:pPrChange w:id="2143" w:author="Razavi, Pedram/Medicine" w:date="2019-06-16T15:04:00Z">
          <w:pPr>
            <w:spacing w:after="0" w:line="240" w:lineRule="auto"/>
            <w:jc w:val="both"/>
          </w:pPr>
        </w:pPrChange>
      </w:pPr>
      <w:r>
        <w:rPr>
          <w:rFonts w:ascii="Arial" w:eastAsia="Arial" w:hAnsi="Arial" w:cs="Arial"/>
          <w:color w:val="0033CC"/>
        </w:rPr>
        <w:t>10) Collapsed_Mean_Coverage: The mean coverage of all baits in the experiment from deduplicated and collapsed reads</w:t>
      </w:r>
    </w:p>
    <w:p w14:paraId="756CD155" w14:textId="77777777" w:rsidR="00413E5F" w:rsidRDefault="00B4071F">
      <w:pPr>
        <w:spacing w:after="0" w:line="240" w:lineRule="auto"/>
        <w:rPr>
          <w:rFonts w:ascii="Arial" w:eastAsia="Arial" w:hAnsi="Arial" w:cs="Arial"/>
          <w:color w:val="0033CC"/>
        </w:rPr>
        <w:pPrChange w:id="2144" w:author="Razavi, Pedram/Medicine" w:date="2019-06-16T15:04:00Z">
          <w:pPr>
            <w:spacing w:after="0" w:line="240" w:lineRule="auto"/>
            <w:jc w:val="both"/>
          </w:pPr>
        </w:pPrChange>
      </w:pPr>
      <w:r>
        <w:rPr>
          <w:rFonts w:ascii="Arial" w:eastAsia="Arial" w:hAnsi="Arial" w:cs="Arial"/>
          <w:color w:val="0033CC"/>
        </w:rPr>
        <w:t>11) Collapsed_Fragment_Mean_Coverage: Mean unique coverage across target regions obtained from deduplicated and collapsed reads</w:t>
      </w:r>
    </w:p>
    <w:p w14:paraId="6AA7ABE1" w14:textId="77777777" w:rsidR="00413E5F" w:rsidRDefault="00B4071F">
      <w:pPr>
        <w:spacing w:after="0" w:line="240" w:lineRule="auto"/>
        <w:rPr>
          <w:rFonts w:ascii="Arial" w:eastAsia="Arial" w:hAnsi="Arial" w:cs="Arial"/>
          <w:color w:val="0033CC"/>
        </w:rPr>
        <w:pPrChange w:id="2145" w:author="Razavi, Pedram/Medicine" w:date="2019-06-16T15:04:00Z">
          <w:pPr>
            <w:spacing w:after="0" w:line="240" w:lineRule="auto"/>
            <w:jc w:val="both"/>
          </w:pPr>
        </w:pPrChange>
      </w:pPr>
      <w:r>
        <w:rPr>
          <w:rFonts w:ascii="Arial" w:eastAsia="Arial" w:hAnsi="Arial" w:cs="Arial"/>
          <w:color w:val="0033CC"/>
        </w:rPr>
        <w:t>12) Indel_and_Substitution_Error_Rate: Percentage of collapsed bases with SNV or indels</w:t>
      </w:r>
    </w:p>
    <w:p w14:paraId="3D79B646" w14:textId="77777777" w:rsidR="00413E5F" w:rsidRDefault="00B4071F">
      <w:pPr>
        <w:spacing w:after="0" w:line="240" w:lineRule="auto"/>
        <w:rPr>
          <w:rFonts w:ascii="Arial" w:eastAsia="Arial" w:hAnsi="Arial" w:cs="Arial"/>
          <w:color w:val="0033CC"/>
        </w:rPr>
        <w:pPrChange w:id="2146" w:author="Razavi, Pedram/Medicine" w:date="2019-06-16T15:04:00Z">
          <w:pPr>
            <w:spacing w:after="0" w:line="240" w:lineRule="auto"/>
            <w:jc w:val="both"/>
          </w:pPr>
        </w:pPrChange>
      </w:pPr>
      <w:r>
        <w:rPr>
          <w:rFonts w:ascii="Arial" w:eastAsia="Arial" w:hAnsi="Arial" w:cs="Arial"/>
          <w:color w:val="0033CC"/>
        </w:rPr>
        <w:t>13) Substitution_Error_Rate: Percentage of collapsed bases with SNVs</w:t>
      </w:r>
    </w:p>
    <w:p w14:paraId="0152659D" w14:textId="77777777" w:rsidR="00413E5F" w:rsidRDefault="00B4071F">
      <w:pPr>
        <w:spacing w:after="0" w:line="240" w:lineRule="auto"/>
        <w:rPr>
          <w:rFonts w:ascii="Arial" w:eastAsia="Arial" w:hAnsi="Arial" w:cs="Arial"/>
          <w:color w:val="0033CC"/>
        </w:rPr>
        <w:pPrChange w:id="2147" w:author="Razavi, Pedram/Medicine" w:date="2019-06-16T15:04:00Z">
          <w:pPr>
            <w:spacing w:after="0" w:line="240" w:lineRule="auto"/>
            <w:jc w:val="both"/>
          </w:pPr>
        </w:pPrChange>
      </w:pPr>
      <w:r>
        <w:rPr>
          <w:rFonts w:ascii="Arial" w:eastAsia="Arial" w:hAnsi="Arial" w:cs="Arial"/>
          <w:color w:val="0033CC"/>
        </w:rPr>
        <w:t>14) Assay_Version: Version of the assay used i.e. V1 or V2</w:t>
      </w:r>
    </w:p>
    <w:p w14:paraId="5110E4C4" w14:textId="77777777" w:rsidR="00413E5F" w:rsidRDefault="00413E5F">
      <w:pPr>
        <w:spacing w:after="0" w:line="240" w:lineRule="auto"/>
        <w:rPr>
          <w:rFonts w:ascii="Arial" w:eastAsia="Arial" w:hAnsi="Arial" w:cs="Arial"/>
        </w:rPr>
        <w:pPrChange w:id="2148" w:author="Razavi, Pedram/Medicine" w:date="2019-06-16T15:04:00Z">
          <w:pPr>
            <w:spacing w:after="0" w:line="240" w:lineRule="auto"/>
            <w:jc w:val="both"/>
          </w:pPr>
        </w:pPrChange>
      </w:pPr>
    </w:p>
    <w:p w14:paraId="10251DE8" w14:textId="77777777" w:rsidR="00413E5F" w:rsidRDefault="00B4071F">
      <w:pPr>
        <w:spacing w:after="0" w:line="240" w:lineRule="auto"/>
        <w:rPr>
          <w:rFonts w:ascii="Arial" w:eastAsia="Arial" w:hAnsi="Arial" w:cs="Arial"/>
        </w:rPr>
        <w:pPrChange w:id="2149" w:author="Razavi, Pedram/Medicine" w:date="2019-06-16T15:04:00Z">
          <w:pPr>
            <w:spacing w:after="0" w:line="240" w:lineRule="auto"/>
            <w:jc w:val="both"/>
          </w:pPr>
        </w:pPrChange>
      </w:pPr>
      <w:r>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cases:controls for this ratio). It is unclear whether this reflects </w:t>
      </w:r>
      <w:r>
        <w:rPr>
          <w:rFonts w:ascii="Arial" w:eastAsia="Arial" w:hAnsi="Arial" w:cs="Arial"/>
        </w:rPr>
        <w:lastRenderedPageBreak/>
        <w:t>pre-analytic variation or analytic variation, but this could lead to major technical artifacts that could provide for trivial explanations to some of the other differences between cases:controls (eg, plasma cfDNA concentration).</w:t>
      </w:r>
    </w:p>
    <w:p w14:paraId="7AF8FF08" w14:textId="77777777" w:rsidR="00413E5F" w:rsidRDefault="00413E5F">
      <w:pPr>
        <w:spacing w:after="0" w:line="240" w:lineRule="auto"/>
        <w:rPr>
          <w:rFonts w:ascii="Arial" w:eastAsia="Arial" w:hAnsi="Arial" w:cs="Arial"/>
          <w:color w:val="0033CC"/>
        </w:rPr>
        <w:pPrChange w:id="2150" w:author="Razavi, Pedram/Medicine" w:date="2019-06-16T15:04:00Z">
          <w:pPr>
            <w:spacing w:after="0" w:line="240" w:lineRule="auto"/>
            <w:jc w:val="both"/>
          </w:pPr>
        </w:pPrChange>
      </w:pPr>
    </w:p>
    <w:p w14:paraId="3D5CC720" w14:textId="40938BE2" w:rsidR="00413E5F" w:rsidRDefault="00B4071F">
      <w:pPr>
        <w:spacing w:after="0" w:line="240" w:lineRule="auto"/>
        <w:rPr>
          <w:rFonts w:ascii="Arial" w:eastAsia="Arial" w:hAnsi="Arial" w:cs="Arial"/>
          <w:color w:val="0033CC"/>
        </w:rPr>
        <w:pPrChange w:id="2151" w:author="Razavi, Pedram/Medicine" w:date="2019-06-16T15:04:00Z">
          <w:pPr>
            <w:spacing w:after="0" w:line="240" w:lineRule="auto"/>
            <w:jc w:val="both"/>
          </w:pPr>
        </w:pPrChange>
      </w:pPr>
      <w:r>
        <w:rPr>
          <w:rFonts w:ascii="Arial" w:eastAsia="Arial" w:hAnsi="Arial" w:cs="Arial"/>
          <w:color w:val="0033CC"/>
        </w:rPr>
        <w:t xml:space="preserve">Authors: Sample level metrics are compiled in Supplementary Table S10. </w:t>
      </w:r>
      <w:ins w:id="2152" w:author="Razavi, Pedram/Medicine" w:date="2019-06-15T22:44:00Z">
        <w:r w:rsidR="00F419CA">
          <w:rPr>
            <w:rFonts w:ascii="Arial" w:eastAsia="Arial" w:hAnsi="Arial" w:cs="Arial"/>
            <w:color w:val="0033CC"/>
          </w:rPr>
          <w:t xml:space="preserve">The </w:t>
        </w:r>
      </w:ins>
      <w:r>
        <w:rPr>
          <w:rFonts w:ascii="Arial" w:eastAsia="Arial" w:hAnsi="Arial" w:cs="Arial"/>
          <w:color w:val="0033CC"/>
        </w:rPr>
        <w:t>Figure 6</w:t>
      </w:r>
      <w:ins w:id="2153" w:author="Razavi, Pedram/Medicine" w:date="2019-06-15T22:42:00Z">
        <w:r w:rsidR="00F419CA">
          <w:rPr>
            <w:rFonts w:ascii="Arial" w:eastAsia="Arial" w:hAnsi="Arial" w:cs="Arial"/>
            <w:color w:val="0033CC"/>
          </w:rPr>
          <w:t xml:space="preserve">a </w:t>
        </w:r>
      </w:ins>
      <w:del w:id="2154" w:author="Razavi, Pedram/Medicine" w:date="2019-06-15T22:42:00Z">
        <w:r w:rsidDel="00F419CA">
          <w:rPr>
            <w:rFonts w:ascii="Arial" w:eastAsia="Arial" w:hAnsi="Arial" w:cs="Arial"/>
            <w:color w:val="0033CC"/>
          </w:rPr>
          <w:delText>(a)</w:delText>
        </w:r>
      </w:del>
      <w:del w:id="2155" w:author="Razavi, Pedram/Medicine" w:date="2019-06-15T22:43:00Z">
        <w:r w:rsidDel="00F419CA">
          <w:rPr>
            <w:rFonts w:ascii="Arial" w:eastAsia="Arial" w:hAnsi="Arial" w:cs="Arial"/>
            <w:color w:val="0033CC"/>
          </w:rPr>
          <w:delText xml:space="preserve"> </w:delText>
        </w:r>
      </w:del>
      <w:r>
        <w:rPr>
          <w:rFonts w:ascii="Arial" w:eastAsia="Arial" w:hAnsi="Arial" w:cs="Arial"/>
          <w:color w:val="0033CC"/>
        </w:rPr>
        <w:t xml:space="preserve">of this </w:t>
      </w:r>
      <w:del w:id="2156" w:author="Razavi, Pedram/Medicine" w:date="2019-06-15T22:43:00Z">
        <w:r w:rsidDel="00F419CA">
          <w:rPr>
            <w:rFonts w:ascii="Arial" w:eastAsia="Arial" w:hAnsi="Arial" w:cs="Arial"/>
            <w:color w:val="0033CC"/>
          </w:rPr>
          <w:delText>point-by-point reply</w:delText>
        </w:r>
      </w:del>
      <w:ins w:id="2157" w:author="Razavi, Pedram/Medicine" w:date="2019-06-15T22:43:00Z">
        <w:r w:rsidR="00F419CA">
          <w:rPr>
            <w:rFonts w:ascii="Arial" w:eastAsia="Arial" w:hAnsi="Arial" w:cs="Arial"/>
            <w:color w:val="0033CC"/>
          </w:rPr>
          <w:t>response</w:t>
        </w:r>
      </w:ins>
      <w:r>
        <w:rPr>
          <w:rFonts w:ascii="Arial" w:eastAsia="Arial" w:hAnsi="Arial" w:cs="Arial"/>
          <w:color w:val="0033CC"/>
        </w:rPr>
        <w:t xml:space="preserve"> </w:t>
      </w:r>
      <w:ins w:id="2158" w:author="Razavi, Pedram/Medicine" w:date="2019-06-15T22:45:00Z">
        <w:r w:rsidR="00F419CA">
          <w:rPr>
            <w:rFonts w:ascii="Arial" w:eastAsia="Arial" w:hAnsi="Arial" w:cs="Arial"/>
            <w:color w:val="0033CC"/>
          </w:rPr>
          <w:t xml:space="preserve">(below) </w:t>
        </w:r>
      </w:ins>
      <w:r>
        <w:rPr>
          <w:rFonts w:ascii="Arial" w:eastAsia="Arial" w:hAnsi="Arial" w:cs="Arial"/>
          <w:color w:val="0033CC"/>
        </w:rPr>
        <w:t xml:space="preserve">shows that the distributions of mean target coverage of uncollapsed reads for the cfDNA assay are largely overlapping comparing the three cancer cohorts (two-sided Mann-Whitney </w:t>
      </w:r>
      <w:r>
        <w:rPr>
          <w:rFonts w:ascii="Arial" w:eastAsia="Arial" w:hAnsi="Arial" w:cs="Arial"/>
          <w:i/>
          <w:color w:val="0033CC"/>
        </w:rPr>
        <w:t>U-</w:t>
      </w:r>
      <w:r>
        <w:rPr>
          <w:rFonts w:ascii="Arial" w:eastAsia="Arial" w:hAnsi="Arial" w:cs="Arial"/>
          <w:color w:val="0033CC"/>
        </w:rPr>
        <w:t xml:space="preserve">test, all p&gt;0.01). The healthy control individuals have higher cfDNA mean target uncollapsed sequencing depth. This was deliberate to accommodate lower sequencing depth after collapsing due to lower input DNA for library preparation and reduced library complexity. The distribution of mean target uncollapsed depth of the </w:t>
      </w:r>
      <w:commentRangeStart w:id="2159"/>
      <w:r>
        <w:rPr>
          <w:rFonts w:ascii="Arial" w:eastAsia="Arial" w:hAnsi="Arial" w:cs="Arial"/>
          <w:color w:val="0033CC"/>
        </w:rPr>
        <w:t xml:space="preserve">WBC </w:t>
      </w:r>
      <w:commentRangeEnd w:id="2159"/>
      <w:r w:rsidR="00F419CA">
        <w:rPr>
          <w:rStyle w:val="CommentReference"/>
        </w:rPr>
        <w:commentReference w:id="2159"/>
      </w:r>
      <w:r>
        <w:rPr>
          <w:rFonts w:ascii="Arial" w:eastAsia="Arial" w:hAnsi="Arial" w:cs="Arial"/>
          <w:color w:val="0033CC"/>
        </w:rPr>
        <w:t xml:space="preserve">assay shows no statistically significant differences between cancer and control or between the three cancer cohorts (two-sided Mann-Whitney </w:t>
      </w:r>
      <w:r>
        <w:rPr>
          <w:rFonts w:ascii="Arial" w:eastAsia="Arial" w:hAnsi="Arial" w:cs="Arial"/>
          <w:i/>
          <w:color w:val="0033CC"/>
        </w:rPr>
        <w:t>U-</w:t>
      </w:r>
      <w:r>
        <w:rPr>
          <w:rFonts w:ascii="Arial" w:eastAsia="Arial" w:hAnsi="Arial" w:cs="Arial"/>
          <w:color w:val="0033CC"/>
        </w:rPr>
        <w:t xml:space="preserve">test, all </w:t>
      </w:r>
      <w:commentRangeStart w:id="2160"/>
      <w:r>
        <w:rPr>
          <w:rFonts w:ascii="Arial" w:eastAsia="Arial" w:hAnsi="Arial" w:cs="Arial"/>
          <w:color w:val="0033CC"/>
        </w:rPr>
        <w:t>p&gt;0.0</w:t>
      </w:r>
      <w:ins w:id="2161" w:author="Razavi, Pedram/Medicine" w:date="2019-06-15T22:48:00Z">
        <w:r w:rsidR="00DF2422">
          <w:rPr>
            <w:rFonts w:ascii="Arial" w:eastAsia="Arial" w:hAnsi="Arial" w:cs="Arial"/>
            <w:color w:val="0033CC"/>
          </w:rPr>
          <w:t>5</w:t>
        </w:r>
        <w:commentRangeEnd w:id="2160"/>
        <w:r w:rsidR="00DF2422">
          <w:rPr>
            <w:rStyle w:val="CommentReference"/>
          </w:rPr>
          <w:commentReference w:id="2160"/>
        </w:r>
      </w:ins>
      <w:del w:id="2162" w:author="Razavi, Pedram/Medicine" w:date="2019-06-15T22:48:00Z">
        <w:r w:rsidDel="00DF2422">
          <w:rPr>
            <w:rFonts w:ascii="Arial" w:eastAsia="Arial" w:hAnsi="Arial" w:cs="Arial"/>
            <w:color w:val="0033CC"/>
          </w:rPr>
          <w:delText>1</w:delText>
        </w:r>
      </w:del>
      <w:r>
        <w:rPr>
          <w:rFonts w:ascii="Arial" w:eastAsia="Arial" w:hAnsi="Arial" w:cs="Arial"/>
          <w:color w:val="0033CC"/>
        </w:rPr>
        <w:t xml:space="preserve">). Similarly, except for comparisons involving the mean target uncollapsed depth of healthy control cfDNA, there is no statistically significant differences between the cfDNA and the WBC assays (two-sided Mann-Whitney </w:t>
      </w:r>
      <w:r>
        <w:rPr>
          <w:rFonts w:ascii="Arial" w:eastAsia="Arial" w:hAnsi="Arial" w:cs="Arial"/>
          <w:i/>
          <w:color w:val="0033CC"/>
        </w:rPr>
        <w:t>U-</w:t>
      </w:r>
      <w:r>
        <w:rPr>
          <w:rFonts w:ascii="Arial" w:eastAsia="Arial" w:hAnsi="Arial" w:cs="Arial"/>
          <w:color w:val="0033CC"/>
        </w:rPr>
        <w:t>test, all p&gt;0.0</w:t>
      </w:r>
      <w:ins w:id="2163" w:author="Razavi, Pedram/Medicine" w:date="2019-06-15T22:49:00Z">
        <w:r w:rsidR="00DF2422">
          <w:rPr>
            <w:rFonts w:ascii="Arial" w:eastAsia="Arial" w:hAnsi="Arial" w:cs="Arial"/>
            <w:color w:val="0033CC"/>
          </w:rPr>
          <w:t>5</w:t>
        </w:r>
      </w:ins>
      <w:del w:id="2164" w:author="Razavi, Pedram/Medicine" w:date="2019-06-15T22:49:00Z">
        <w:r w:rsidDel="00DF2422">
          <w:rPr>
            <w:rFonts w:ascii="Arial" w:eastAsia="Arial" w:hAnsi="Arial" w:cs="Arial"/>
            <w:color w:val="0033CC"/>
          </w:rPr>
          <w:delText>1</w:delText>
        </w:r>
      </w:del>
      <w:r>
        <w:rPr>
          <w:rFonts w:ascii="Arial" w:eastAsia="Arial" w:hAnsi="Arial" w:cs="Arial"/>
          <w:color w:val="0033CC"/>
        </w:rPr>
        <w:t xml:space="preserve">). The distribution of cfDNA mean target coverage from collapsed reads is comparable within the different cancer cohorts (two-sided Mann-Whitney </w:t>
      </w:r>
      <w:r>
        <w:rPr>
          <w:rFonts w:ascii="Arial" w:eastAsia="Arial" w:hAnsi="Arial" w:cs="Arial"/>
          <w:i/>
          <w:color w:val="0033CC"/>
        </w:rPr>
        <w:t>U-</w:t>
      </w:r>
      <w:r>
        <w:rPr>
          <w:rFonts w:ascii="Arial" w:eastAsia="Arial" w:hAnsi="Arial" w:cs="Arial"/>
          <w:color w:val="0033CC"/>
        </w:rPr>
        <w:t>test, all p&gt;0.01) and is, on average, higher than in healthy control individuals for reasons explained above.</w:t>
      </w:r>
    </w:p>
    <w:p w14:paraId="2B4FDBC9" w14:textId="77777777" w:rsidR="00413E5F" w:rsidRDefault="00413E5F">
      <w:pPr>
        <w:spacing w:after="0" w:line="240" w:lineRule="auto"/>
        <w:rPr>
          <w:rFonts w:ascii="Arial" w:eastAsia="Arial" w:hAnsi="Arial" w:cs="Arial"/>
          <w:color w:val="0033CC"/>
        </w:rPr>
        <w:pPrChange w:id="2165" w:author="Razavi, Pedram/Medicine" w:date="2019-06-16T15:04:00Z">
          <w:pPr>
            <w:spacing w:after="0" w:line="240" w:lineRule="auto"/>
            <w:jc w:val="both"/>
          </w:pPr>
        </w:pPrChange>
      </w:pPr>
    </w:p>
    <w:p w14:paraId="31AF7A99" w14:textId="4314AE5C" w:rsidR="00413E5F" w:rsidRDefault="00B4071F">
      <w:pPr>
        <w:spacing w:after="0" w:line="240" w:lineRule="auto"/>
        <w:rPr>
          <w:rFonts w:ascii="Arial" w:eastAsia="Arial" w:hAnsi="Arial" w:cs="Arial"/>
          <w:color w:val="0033CC"/>
        </w:rPr>
        <w:pPrChange w:id="2166" w:author="Razavi, Pedram/Medicine" w:date="2019-06-16T15:04:00Z">
          <w:pPr>
            <w:spacing w:after="0" w:line="240" w:lineRule="auto"/>
            <w:jc w:val="both"/>
          </w:pPr>
        </w:pPrChange>
      </w:pPr>
      <w:r>
        <w:rPr>
          <w:rFonts w:ascii="Arial" w:eastAsia="Arial" w:hAnsi="Arial" w:cs="Arial"/>
          <w:color w:val="0033CC"/>
        </w:rPr>
        <w:t>There is a statistically significant difference of mean target collapsed sequencing depth between cfDNA and genomic DNA</w:t>
      </w:r>
      <w:ins w:id="2167" w:author="Razavi, Pedram/Medicine" w:date="2019-06-15T22:51:00Z">
        <w:r w:rsidR="00DF2422">
          <w:rPr>
            <w:rFonts w:ascii="Arial" w:eastAsia="Arial" w:hAnsi="Arial" w:cs="Arial"/>
            <w:color w:val="0033CC"/>
          </w:rPr>
          <w:t xml:space="preserve"> (gDNA)</w:t>
        </w:r>
      </w:ins>
      <w:r>
        <w:rPr>
          <w:rFonts w:ascii="Arial" w:eastAsia="Arial" w:hAnsi="Arial" w:cs="Arial"/>
          <w:color w:val="0033CC"/>
        </w:rPr>
        <w:t xml:space="preserve"> extracted from WBC. cfDNA samples have on average higher collapsed mean target coverage than </w:t>
      </w:r>
      <w:del w:id="2168" w:author="Razavi, Pedram/Medicine" w:date="2019-06-15T22:52:00Z">
        <w:r w:rsidDel="00DF2422">
          <w:rPr>
            <w:rFonts w:ascii="Arial" w:eastAsia="Arial" w:hAnsi="Arial" w:cs="Arial"/>
            <w:color w:val="0033CC"/>
          </w:rPr>
          <w:delText>white blood cells</w:delText>
        </w:r>
      </w:del>
      <w:ins w:id="2169" w:author="Razavi, Pedram/Medicine" w:date="2019-06-15T22:52:00Z">
        <w:r w:rsidR="00DF2422">
          <w:rPr>
            <w:rFonts w:ascii="Arial" w:eastAsia="Arial" w:hAnsi="Arial" w:cs="Arial"/>
            <w:color w:val="0033CC"/>
          </w:rPr>
          <w:t>WBCs</w:t>
        </w:r>
      </w:ins>
      <w:r>
        <w:rPr>
          <w:rFonts w:ascii="Arial" w:eastAsia="Arial" w:hAnsi="Arial" w:cs="Arial"/>
          <w:color w:val="0033CC"/>
        </w:rPr>
        <w:t xml:space="preserve"> (two-sided paired Mann-Whitney </w:t>
      </w:r>
      <w:r>
        <w:rPr>
          <w:rFonts w:ascii="Arial" w:eastAsia="Arial" w:hAnsi="Arial" w:cs="Arial"/>
          <w:i/>
          <w:color w:val="0033CC"/>
        </w:rPr>
        <w:t>U</w:t>
      </w:r>
      <w:r>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del w:id="2170" w:author="Razavi, Pedram/Medicine" w:date="2019-06-15T22:52:00Z">
        <w:r w:rsidDel="00DF2422">
          <w:rPr>
            <w:rFonts w:ascii="Arial" w:eastAsia="Arial" w:hAnsi="Arial" w:cs="Arial"/>
            <w:color w:val="0033CC"/>
          </w:rPr>
          <w:delText xml:space="preserve">genomic </w:delText>
        </w:r>
      </w:del>
      <w:ins w:id="2171" w:author="Razavi, Pedram/Medicine" w:date="2019-06-15T22:52:00Z">
        <w:r w:rsidR="00DF2422">
          <w:rPr>
            <w:rFonts w:ascii="Arial" w:eastAsia="Arial" w:hAnsi="Arial" w:cs="Arial"/>
            <w:color w:val="0033CC"/>
          </w:rPr>
          <w:t>g</w:t>
        </w:r>
      </w:ins>
      <w:r>
        <w:rPr>
          <w:rFonts w:ascii="Arial" w:eastAsia="Arial" w:hAnsi="Arial" w:cs="Arial"/>
          <w:color w:val="0033CC"/>
        </w:rPr>
        <w:t>DNA extracted from buffy coat was used for the white blood cell assay. Figure 6</w:t>
      </w:r>
      <w:ins w:id="2172" w:author="Razavi, Pedram/Medicine" w:date="2019-06-15T22:52:00Z">
        <w:r w:rsidR="00DF2422">
          <w:rPr>
            <w:rFonts w:ascii="Arial" w:eastAsia="Arial" w:hAnsi="Arial" w:cs="Arial"/>
            <w:color w:val="0033CC"/>
          </w:rPr>
          <w:t>b</w:t>
        </w:r>
      </w:ins>
      <w:del w:id="2173" w:author="Razavi, Pedram/Medicine" w:date="2019-06-15T22:52:00Z">
        <w:r w:rsidDel="00DF2422">
          <w:rPr>
            <w:rFonts w:ascii="Arial" w:eastAsia="Arial" w:hAnsi="Arial" w:cs="Arial"/>
            <w:color w:val="0033CC"/>
          </w:rPr>
          <w:delText>(b)</w:delText>
        </w:r>
      </w:del>
      <w:r>
        <w:rPr>
          <w:rFonts w:ascii="Arial" w:eastAsia="Arial" w:hAnsi="Arial" w:cs="Arial"/>
          <w:color w:val="0033CC"/>
        </w:rPr>
        <w:t xml:space="preserve"> of this </w:t>
      </w:r>
      <w:del w:id="2174" w:author="Razavi, Pedram/Medicine" w:date="2019-06-15T22:52:00Z">
        <w:r w:rsidDel="00DF2422">
          <w:rPr>
            <w:rFonts w:ascii="Arial" w:eastAsia="Arial" w:hAnsi="Arial" w:cs="Arial"/>
            <w:color w:val="0033CC"/>
          </w:rPr>
          <w:delText>point-by-point reply</w:delText>
        </w:r>
      </w:del>
      <w:ins w:id="2175" w:author="Razavi, Pedram/Medicine" w:date="2019-06-15T22:52:00Z">
        <w:r w:rsidR="00DF2422">
          <w:rPr>
            <w:rFonts w:ascii="Arial" w:eastAsia="Arial" w:hAnsi="Arial" w:cs="Arial"/>
            <w:color w:val="0033CC"/>
          </w:rPr>
          <w:t>response</w:t>
        </w:r>
      </w:ins>
      <w:r>
        <w:rPr>
          <w:rFonts w:ascii="Arial" w:eastAsia="Arial" w:hAnsi="Arial" w:cs="Arial"/>
          <w:color w:val="0033CC"/>
        </w:rPr>
        <w:t xml:space="preserve"> shows that this effect is present across all cancer types and healthy control individuals. As shown in Figure</w:t>
      </w:r>
      <w:ins w:id="2176" w:author="Razavi, Pedram/Medicine" w:date="2019-06-15T22:53:00Z">
        <w:r w:rsidR="00DF2422">
          <w:rPr>
            <w:rFonts w:ascii="Arial" w:eastAsia="Arial" w:hAnsi="Arial" w:cs="Arial"/>
            <w:color w:val="0033CC"/>
          </w:rPr>
          <w:t>s</w:t>
        </w:r>
      </w:ins>
      <w:r>
        <w:rPr>
          <w:rFonts w:ascii="Arial" w:eastAsia="Arial" w:hAnsi="Arial" w:cs="Arial"/>
          <w:color w:val="0033CC"/>
        </w:rPr>
        <w:t xml:space="preserve"> 7</w:t>
      </w:r>
      <w:del w:id="2177" w:author="Razavi, Pedram/Medicine" w:date="2019-06-15T22:53:00Z">
        <w:r w:rsidDel="00DF2422">
          <w:rPr>
            <w:rFonts w:ascii="Arial" w:eastAsia="Arial" w:hAnsi="Arial" w:cs="Arial"/>
            <w:color w:val="0033CC"/>
          </w:rPr>
          <w:delText>(a)-(b)</w:delText>
        </w:r>
      </w:del>
      <w:ins w:id="2178" w:author="Razavi, Pedram/Medicine" w:date="2019-06-15T22:53:00Z">
        <w:r w:rsidR="00DF2422">
          <w:rPr>
            <w:rFonts w:ascii="Arial" w:eastAsia="Arial" w:hAnsi="Arial" w:cs="Arial"/>
            <w:color w:val="0033CC"/>
          </w:rPr>
          <w:t>a and 7b</w:t>
        </w:r>
      </w:ins>
      <w:r>
        <w:rPr>
          <w:rFonts w:ascii="Arial" w:eastAsia="Arial" w:hAnsi="Arial" w:cs="Arial"/>
          <w:color w:val="0033CC"/>
        </w:rPr>
        <w:t xml:space="preserve"> of this </w:t>
      </w:r>
      <w:del w:id="2179" w:author="Razavi, Pedram/Medicine" w:date="2019-06-15T22:53:00Z">
        <w:r w:rsidDel="00DF2422">
          <w:rPr>
            <w:rFonts w:ascii="Arial" w:eastAsia="Arial" w:hAnsi="Arial" w:cs="Arial"/>
            <w:color w:val="0033CC"/>
          </w:rPr>
          <w:delText>point-by-point reply</w:delText>
        </w:r>
      </w:del>
      <w:ins w:id="2180" w:author="Razavi, Pedram/Medicine" w:date="2019-06-15T22:53:00Z">
        <w:r w:rsidR="00DF2422">
          <w:rPr>
            <w:rFonts w:ascii="Arial" w:eastAsia="Arial" w:hAnsi="Arial" w:cs="Arial"/>
            <w:color w:val="0033CC"/>
          </w:rPr>
          <w:t>response</w:t>
        </w:r>
      </w:ins>
      <w:ins w:id="2181" w:author="Razavi, Pedram/Medicine" w:date="2019-06-15T22:54:00Z">
        <w:r w:rsidR="00DF2422">
          <w:rPr>
            <w:rFonts w:ascii="Arial" w:eastAsia="Arial" w:hAnsi="Arial" w:cs="Arial"/>
            <w:color w:val="0033CC"/>
          </w:rPr>
          <w:t xml:space="preserve"> below</w:t>
        </w:r>
      </w:ins>
      <w:r>
        <w:rPr>
          <w:rFonts w:ascii="Arial" w:eastAsia="Arial" w:hAnsi="Arial" w:cs="Arial"/>
          <w:color w:val="0033CC"/>
        </w:rPr>
        <w:t xml:space="preserve">, </w:t>
      </w:r>
      <w:ins w:id="2182" w:author="Razavi, Pedram/Medicine" w:date="2019-06-15T22:55:00Z">
        <w:r w:rsidR="00DF2422">
          <w:rPr>
            <w:rFonts w:ascii="Arial" w:eastAsia="Arial" w:hAnsi="Arial" w:cs="Arial"/>
            <w:color w:val="0033CC"/>
          </w:rPr>
          <w:t xml:space="preserve">the input DNA for library preparation is the main </w:t>
        </w:r>
      </w:ins>
      <w:del w:id="2183" w:author="Razavi, Pedram/Medicine" w:date="2019-06-15T22:55:00Z">
        <w:r w:rsidDel="00DF2422">
          <w:rPr>
            <w:rFonts w:ascii="Arial" w:eastAsia="Arial" w:hAnsi="Arial" w:cs="Arial"/>
            <w:color w:val="0033CC"/>
          </w:rPr>
          <w:delText xml:space="preserve">the </w:delText>
        </w:r>
      </w:del>
      <w:r>
        <w:rPr>
          <w:rFonts w:ascii="Arial" w:eastAsia="Arial" w:hAnsi="Arial" w:cs="Arial"/>
          <w:color w:val="0033CC"/>
        </w:rPr>
        <w:t xml:space="preserve">pre-analytical condition which explains the variability of cfDNA collapsed mean target coverage </w:t>
      </w:r>
      <w:ins w:id="2184" w:author="Razavi, Pedram/Medicine" w:date="2019-06-15T22:55:00Z">
        <w:r w:rsidR="00DF2422">
          <w:rPr>
            <w:rFonts w:ascii="Arial" w:eastAsia="Arial" w:hAnsi="Arial" w:cs="Arial"/>
            <w:color w:val="0033CC"/>
          </w:rPr>
          <w:t>(R</w:t>
        </w:r>
        <w:r w:rsidR="00DF2422">
          <w:rPr>
            <w:rFonts w:ascii="Arial" w:eastAsia="Arial" w:hAnsi="Arial" w:cs="Arial"/>
            <w:color w:val="0033CC"/>
            <w:vertAlign w:val="superscript"/>
          </w:rPr>
          <w:t>2</w:t>
        </w:r>
        <w:r w:rsidR="00DF2422">
          <w:rPr>
            <w:rFonts w:ascii="Arial" w:eastAsia="Arial" w:hAnsi="Arial" w:cs="Arial"/>
            <w:color w:val="0033CC"/>
          </w:rPr>
          <w:t>=</w:t>
        </w:r>
      </w:ins>
      <w:ins w:id="2185" w:author="Razavi, Pedram/Medicine" w:date="2019-06-15T22:56:00Z">
        <w:r w:rsidR="00DF2422">
          <w:rPr>
            <w:rFonts w:ascii="Arial" w:eastAsia="Arial" w:hAnsi="Arial" w:cs="Arial"/>
            <w:color w:val="0033CC"/>
          </w:rPr>
          <w:t>0.62, p=4.7e-37)</w:t>
        </w:r>
      </w:ins>
      <w:del w:id="2186" w:author="Razavi, Pedram/Medicine" w:date="2019-06-15T22:55:00Z">
        <w:r w:rsidDel="00DF2422">
          <w:rPr>
            <w:rFonts w:ascii="Arial" w:eastAsia="Arial" w:hAnsi="Arial" w:cs="Arial"/>
            <w:color w:val="0033CC"/>
          </w:rPr>
          <w:delText>is the input DNA for library preparation</w:delText>
        </w:r>
      </w:del>
      <w:r>
        <w:rPr>
          <w:rFonts w:ascii="Arial" w:eastAsia="Arial" w:hAnsi="Arial" w:cs="Arial"/>
          <w:color w:val="0033CC"/>
        </w:rPr>
        <w:t>.</w:t>
      </w:r>
    </w:p>
    <w:p w14:paraId="33FF0B7C" w14:textId="77777777" w:rsidR="00413E5F" w:rsidRDefault="00413E5F">
      <w:pPr>
        <w:spacing w:after="0" w:line="240" w:lineRule="auto"/>
        <w:rPr>
          <w:rFonts w:ascii="Arial" w:eastAsia="Arial" w:hAnsi="Arial" w:cs="Arial"/>
          <w:color w:val="0033CC"/>
        </w:rPr>
        <w:pPrChange w:id="2187" w:author="Razavi, Pedram/Medicine" w:date="2019-06-16T15:04:00Z">
          <w:pPr>
            <w:spacing w:after="0" w:line="240" w:lineRule="auto"/>
            <w:jc w:val="both"/>
          </w:pPr>
        </w:pPrChange>
      </w:pPr>
    </w:p>
    <w:p w14:paraId="5A686DF6" w14:textId="77777777" w:rsidR="00413E5F" w:rsidRDefault="00B4071F">
      <w:pPr>
        <w:spacing w:after="0" w:line="240" w:lineRule="auto"/>
        <w:rPr>
          <w:rFonts w:ascii="Arial" w:eastAsia="Arial" w:hAnsi="Arial" w:cs="Arial"/>
          <w:color w:val="0033CC"/>
        </w:rPr>
        <w:pPrChange w:id="2188" w:author="Razavi, Pedram/Medicine" w:date="2019-06-16T15:04:00Z">
          <w:pPr>
            <w:spacing w:after="0" w:line="240" w:lineRule="auto"/>
            <w:jc w:val="both"/>
          </w:pPr>
        </w:pPrChange>
      </w:pPr>
      <w:r>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734F4F01" w14:textId="77777777" w:rsidR="00413E5F" w:rsidRDefault="00413E5F">
      <w:pPr>
        <w:spacing w:after="0" w:line="240" w:lineRule="auto"/>
        <w:rPr>
          <w:rFonts w:ascii="Arial" w:eastAsia="Arial" w:hAnsi="Arial" w:cs="Arial"/>
          <w:color w:val="0033CC"/>
        </w:rPr>
        <w:pPrChange w:id="2189" w:author="Razavi, Pedram/Medicine" w:date="2019-06-16T15:04:00Z">
          <w:pPr>
            <w:spacing w:after="0" w:line="240" w:lineRule="auto"/>
            <w:jc w:val="both"/>
          </w:pPr>
        </w:pPrChange>
      </w:pPr>
    </w:p>
    <w:p w14:paraId="4496D4FF" w14:textId="2DED8161" w:rsidR="00413E5F" w:rsidRDefault="00B4071F">
      <w:pPr>
        <w:spacing w:after="0" w:line="240" w:lineRule="auto"/>
        <w:rPr>
          <w:rFonts w:ascii="Arial" w:eastAsia="Arial" w:hAnsi="Arial" w:cs="Arial"/>
          <w:color w:val="0033CC"/>
        </w:rPr>
        <w:pPrChange w:id="2190" w:author="Razavi, Pedram/Medicine" w:date="2019-06-16T15:04:00Z">
          <w:pPr>
            <w:spacing w:after="0" w:line="240" w:lineRule="auto"/>
            <w:jc w:val="both"/>
          </w:pPr>
        </w:pPrChange>
      </w:pPr>
      <w:r>
        <w:rPr>
          <w:rFonts w:ascii="Arial" w:eastAsia="Arial" w:hAnsi="Arial" w:cs="Arial"/>
          <w:color w:val="0033CC"/>
        </w:rPr>
        <w:t>1) 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Supplementary Table S6 of the manuscript, were selected for reprocessing with both assay protocols. The results were shown in Figure 1 and Supplementary Figure S3 of the manuscript.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0.9972, Supplementary Figure S3). </w:t>
      </w:r>
      <w:ins w:id="2191" w:author="Razavi, Pedram/Medicine" w:date="2019-06-15T23:28:00Z">
        <w:r w:rsidR="00CB07F2">
          <w:rPr>
            <w:rFonts w:ascii="Arial" w:eastAsia="Arial" w:hAnsi="Arial" w:cs="Arial"/>
            <w:color w:val="0033CC"/>
          </w:rPr>
          <w:t xml:space="preserve">In response to the reviewer comments, we </w:t>
        </w:r>
      </w:ins>
      <w:del w:id="2192" w:author="Razavi, Pedram/Medicine" w:date="2019-06-15T23:28:00Z">
        <w:r w:rsidDel="00CB07F2">
          <w:rPr>
            <w:rFonts w:ascii="Arial" w:eastAsia="Arial" w:hAnsi="Arial" w:cs="Arial"/>
            <w:color w:val="0033CC"/>
          </w:rPr>
          <w:delText>A</w:delText>
        </w:r>
      </w:del>
      <w:ins w:id="2193" w:author="Razavi, Pedram/Medicine" w:date="2019-06-15T23:28:00Z">
        <w:r w:rsidR="00CB07F2">
          <w:rPr>
            <w:rFonts w:ascii="Arial" w:eastAsia="Arial" w:hAnsi="Arial" w:cs="Arial"/>
            <w:color w:val="0033CC"/>
          </w:rPr>
          <w:t>a</w:t>
        </w:r>
      </w:ins>
      <w:r>
        <w:rPr>
          <w:rFonts w:ascii="Arial" w:eastAsia="Arial" w:hAnsi="Arial" w:cs="Arial"/>
          <w:color w:val="0033CC"/>
        </w:rPr>
        <w:t>dditionally</w:t>
      </w:r>
      <w:ins w:id="2194" w:author="Razavi, Pedram/Medicine" w:date="2019-06-15T23:29:00Z">
        <w:r w:rsidR="00CB07F2">
          <w:rPr>
            <w:rFonts w:ascii="Arial" w:eastAsia="Arial" w:hAnsi="Arial" w:cs="Arial"/>
            <w:color w:val="0033CC"/>
          </w:rPr>
          <w:t xml:space="preserve"> performed replicate cfDNA sequencing </w:t>
        </w:r>
        <w:r w:rsidR="00A576AF">
          <w:rPr>
            <w:rFonts w:ascii="Arial" w:eastAsia="Arial" w:hAnsi="Arial" w:cs="Arial"/>
            <w:color w:val="0033CC"/>
          </w:rPr>
          <w:t>on</w:t>
        </w:r>
      </w:ins>
      <w:del w:id="2195" w:author="Razavi, Pedram/Medicine" w:date="2019-06-15T23:29:00Z">
        <w:r w:rsidDel="00CB07F2">
          <w:rPr>
            <w:rFonts w:ascii="Arial" w:eastAsia="Arial" w:hAnsi="Arial" w:cs="Arial"/>
            <w:color w:val="0033CC"/>
          </w:rPr>
          <w:delText>,</w:delText>
        </w:r>
      </w:del>
      <w:r>
        <w:rPr>
          <w:rFonts w:ascii="Arial" w:eastAsia="Arial" w:hAnsi="Arial" w:cs="Arial"/>
          <w:color w:val="0033CC"/>
        </w:rPr>
        <w:t xml:space="preserve"> three of the above patients </w:t>
      </w:r>
      <w:del w:id="2196" w:author="Razavi, Pedram/Medicine" w:date="2019-06-15T23:29:00Z">
        <w:r w:rsidDel="00A576AF">
          <w:rPr>
            <w:rFonts w:ascii="Arial" w:eastAsia="Arial" w:hAnsi="Arial" w:cs="Arial"/>
            <w:color w:val="0033CC"/>
          </w:rPr>
          <w:delText xml:space="preserve">have been retested </w:delText>
        </w:r>
      </w:del>
      <w:r>
        <w:rPr>
          <w:rFonts w:ascii="Arial" w:eastAsia="Arial" w:hAnsi="Arial" w:cs="Arial"/>
          <w:color w:val="0033CC"/>
        </w:rPr>
        <w:t xml:space="preserve">using version V2 of the </w:t>
      </w:r>
      <w:ins w:id="2197" w:author="Razavi, Pedram/Medicine" w:date="2019-06-15T23:29:00Z">
        <w:r w:rsidR="00A576AF">
          <w:rPr>
            <w:rFonts w:ascii="Arial" w:eastAsia="Arial" w:hAnsi="Arial" w:cs="Arial"/>
            <w:color w:val="0033CC"/>
          </w:rPr>
          <w:t>sequencing assay</w:t>
        </w:r>
      </w:ins>
      <w:del w:id="2198" w:author="Razavi, Pedram/Medicine" w:date="2019-06-15T23:29:00Z">
        <w:r w:rsidDel="00A576AF">
          <w:rPr>
            <w:rFonts w:ascii="Arial" w:eastAsia="Arial" w:hAnsi="Arial" w:cs="Arial"/>
            <w:color w:val="0033CC"/>
          </w:rPr>
          <w:delText>protocol</w:delText>
        </w:r>
      </w:del>
      <w:r>
        <w:rPr>
          <w:rFonts w:ascii="Arial" w:eastAsia="Arial" w:hAnsi="Arial" w:cs="Arial"/>
          <w:color w:val="0033CC"/>
        </w:rPr>
        <w:t xml:space="preserve">. The pairwise comparison of measured VAFs between versions V1 vs V2 and V2 vs V2 for all the samples that have been retested are shown Figure 8 of this </w:t>
      </w:r>
      <w:del w:id="2199" w:author="Razavi, Pedram/Medicine" w:date="2019-06-15T23:30:00Z">
        <w:r w:rsidDel="00A576AF">
          <w:rPr>
            <w:rFonts w:ascii="Arial" w:eastAsia="Arial" w:hAnsi="Arial" w:cs="Arial"/>
            <w:color w:val="0033CC"/>
          </w:rPr>
          <w:delText>point-by-point reply</w:delText>
        </w:r>
      </w:del>
      <w:ins w:id="2200" w:author="Razavi, Pedram/Medicine" w:date="2019-06-15T23:30:00Z">
        <w:r w:rsidR="00A576AF">
          <w:rPr>
            <w:rFonts w:ascii="Arial" w:eastAsia="Arial" w:hAnsi="Arial" w:cs="Arial"/>
            <w:color w:val="0033CC"/>
          </w:rPr>
          <w:t>response and as Supplemental Figure X</w:t>
        </w:r>
      </w:ins>
      <w:r>
        <w:rPr>
          <w:rFonts w:ascii="Arial" w:eastAsia="Arial" w:hAnsi="Arial" w:cs="Arial"/>
          <w:color w:val="0033CC"/>
        </w:rPr>
        <w:t xml:space="preserve">. The number of variants from version V1 broken down per variant source category which have been validated across the replicates are displayed in Tables 11 and 12 of this </w:t>
      </w:r>
      <w:del w:id="2201" w:author="Razavi, Pedram/Medicine" w:date="2019-06-15T22:58:00Z">
        <w:r w:rsidDel="00650F4F">
          <w:rPr>
            <w:rFonts w:ascii="Arial" w:eastAsia="Arial" w:hAnsi="Arial" w:cs="Arial"/>
            <w:color w:val="0033CC"/>
          </w:rPr>
          <w:delText>point-by-point reply</w:delText>
        </w:r>
      </w:del>
      <w:ins w:id="2202" w:author="Razavi, Pedram/Medicine" w:date="2019-06-15T22:58:00Z">
        <w:r w:rsidR="00650F4F">
          <w:rPr>
            <w:rFonts w:ascii="Arial" w:eastAsia="Arial" w:hAnsi="Arial" w:cs="Arial"/>
            <w:color w:val="0033CC"/>
          </w:rPr>
          <w:t>response</w:t>
        </w:r>
      </w:ins>
      <w:r>
        <w:rPr>
          <w:rFonts w:ascii="Arial" w:eastAsia="Arial" w:hAnsi="Arial" w:cs="Arial"/>
          <w:color w:val="0033CC"/>
        </w:rPr>
        <w:t>.</w:t>
      </w:r>
    </w:p>
    <w:p w14:paraId="69760962" w14:textId="77777777" w:rsidR="00413E5F" w:rsidRDefault="00413E5F">
      <w:pPr>
        <w:spacing w:after="0" w:line="240" w:lineRule="auto"/>
        <w:rPr>
          <w:rFonts w:ascii="Arial" w:eastAsia="Arial" w:hAnsi="Arial" w:cs="Arial"/>
          <w:color w:val="0033CC"/>
        </w:rPr>
        <w:pPrChange w:id="2203" w:author="Razavi, Pedram/Medicine" w:date="2019-06-16T15:04:00Z">
          <w:pPr>
            <w:spacing w:after="0" w:line="240" w:lineRule="auto"/>
            <w:jc w:val="both"/>
          </w:pPr>
        </w:pPrChange>
      </w:pPr>
    </w:p>
    <w:p w14:paraId="7052F121" w14:textId="32CAE0F7" w:rsidR="00413E5F" w:rsidRDefault="00B4071F">
      <w:pPr>
        <w:spacing w:after="0" w:line="240" w:lineRule="auto"/>
        <w:rPr>
          <w:rFonts w:ascii="Arial" w:eastAsia="Arial" w:hAnsi="Arial" w:cs="Arial"/>
          <w:color w:val="0033CC"/>
        </w:rPr>
        <w:pPrChange w:id="2204" w:author="Razavi, Pedram/Medicine" w:date="2019-06-16T15:04:00Z">
          <w:pPr>
            <w:spacing w:after="0" w:line="240" w:lineRule="auto"/>
            <w:jc w:val="both"/>
          </w:pPr>
        </w:pPrChange>
      </w:pPr>
      <w:r>
        <w:rPr>
          <w:rFonts w:ascii="Arial" w:eastAsia="Arial" w:hAnsi="Arial" w:cs="Arial"/>
          <w:color w:val="0033CC"/>
        </w:rPr>
        <w:lastRenderedPageBreak/>
        <w:t>2) The raw error profiles of cfDNA and WBC assays are displayed in Figure 6</w:t>
      </w:r>
      <w:ins w:id="2205" w:author="Razavi, Pedram/Medicine" w:date="2019-06-15T22:58:00Z">
        <w:r w:rsidR="00650F4F">
          <w:rPr>
            <w:rFonts w:ascii="Arial" w:eastAsia="Arial" w:hAnsi="Arial" w:cs="Arial"/>
            <w:color w:val="0033CC"/>
          </w:rPr>
          <w:t>c and 6d</w:t>
        </w:r>
      </w:ins>
      <w:del w:id="2206" w:author="Razavi, Pedram/Medicine" w:date="2019-06-15T22:58:00Z">
        <w:r w:rsidDel="00650F4F">
          <w:rPr>
            <w:rFonts w:ascii="Arial" w:eastAsia="Arial" w:hAnsi="Arial" w:cs="Arial"/>
            <w:color w:val="0033CC"/>
          </w:rPr>
          <w:delText>(c)-(d)</w:delText>
        </w:r>
      </w:del>
      <w:r>
        <w:rPr>
          <w:rFonts w:ascii="Arial" w:eastAsia="Arial" w:hAnsi="Arial" w:cs="Arial"/>
          <w:color w:val="0033CC"/>
        </w:rPr>
        <w:t xml:space="preserve"> of this </w:t>
      </w:r>
      <w:del w:id="2207" w:author="Razavi, Pedram/Medicine" w:date="2019-06-15T22:58:00Z">
        <w:r w:rsidDel="00650F4F">
          <w:rPr>
            <w:rFonts w:ascii="Arial" w:eastAsia="Arial" w:hAnsi="Arial" w:cs="Arial"/>
            <w:color w:val="0033CC"/>
          </w:rPr>
          <w:delText>point-by-point reply</w:delText>
        </w:r>
      </w:del>
      <w:ins w:id="2208" w:author="Razavi, Pedram/Medicine" w:date="2019-06-15T22:58:00Z">
        <w:r w:rsidR="00650F4F">
          <w:rPr>
            <w:rFonts w:ascii="Arial" w:eastAsia="Arial" w:hAnsi="Arial" w:cs="Arial"/>
            <w:color w:val="0033CC"/>
          </w:rPr>
          <w:t>response</w:t>
        </w:r>
      </w:ins>
      <w:r>
        <w:rPr>
          <w:rFonts w:ascii="Arial" w:eastAsia="Arial" w:hAnsi="Arial" w:cs="Arial"/>
          <w:color w:val="0033CC"/>
        </w:rPr>
        <w:t xml:space="preserve"> and provided in Supplementary Table S10.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Pr>
          <w:rFonts w:ascii="Arial" w:eastAsia="Arial" w:hAnsi="Arial" w:cs="Arial"/>
          <w:i/>
          <w:color w:val="0033CC"/>
        </w:rPr>
        <w:t>U</w:t>
      </w:r>
      <w:r>
        <w:rPr>
          <w:rFonts w:ascii="Arial" w:eastAsia="Arial" w:hAnsi="Arial" w:cs="Arial"/>
          <w:color w:val="0033CC"/>
        </w:rPr>
        <w:t>-test; all p&gt;0.01) and higher than in healthy control individuals. The error profiles of white blood cells show no statistically significant differences within the three cancer cohorts or between cancer and healthy control individuals.</w:t>
      </w:r>
    </w:p>
    <w:p w14:paraId="38F97AD8" w14:textId="77777777" w:rsidR="00413E5F" w:rsidRDefault="00413E5F">
      <w:pPr>
        <w:spacing w:after="0" w:line="240" w:lineRule="auto"/>
        <w:rPr>
          <w:rFonts w:ascii="Arial" w:eastAsia="Arial" w:hAnsi="Arial" w:cs="Arial"/>
          <w:color w:val="0033CC"/>
        </w:rPr>
        <w:pPrChange w:id="2209" w:author="Razavi, Pedram/Medicine" w:date="2019-06-16T15:04:00Z">
          <w:pPr>
            <w:spacing w:after="0" w:line="240" w:lineRule="auto"/>
            <w:jc w:val="both"/>
          </w:pPr>
        </w:pPrChange>
      </w:pPr>
    </w:p>
    <w:p w14:paraId="55EA940C" w14:textId="1361DC97" w:rsidR="00413E5F" w:rsidRDefault="00B4071F">
      <w:pPr>
        <w:spacing w:after="0" w:line="240" w:lineRule="auto"/>
        <w:rPr>
          <w:rFonts w:ascii="Arial" w:eastAsia="Arial" w:hAnsi="Arial" w:cs="Arial"/>
          <w:color w:val="0033CC"/>
        </w:rPr>
        <w:pPrChange w:id="2210" w:author="Razavi, Pedram/Medicine" w:date="2019-06-16T15:04:00Z">
          <w:pPr>
            <w:spacing w:after="0" w:line="240" w:lineRule="auto"/>
            <w:jc w:val="both"/>
          </w:pPr>
        </w:pPrChange>
      </w:pPr>
      <w:r>
        <w:rPr>
          <w:rFonts w:ascii="Arial" w:eastAsia="Arial" w:hAnsi="Arial" w:cs="Arial"/>
          <w:color w:val="0033CC"/>
        </w:rPr>
        <w:t>3) The manuscript also included orthogonal validation of five canonical hotspot tumor-matched somatic mutations (</w:t>
      </w:r>
      <w:r w:rsidRPr="00650F4F">
        <w:rPr>
          <w:rFonts w:ascii="Arial" w:eastAsia="Arial" w:hAnsi="Arial" w:cs="Arial"/>
          <w:i/>
          <w:color w:val="0033CC"/>
          <w:rPrChange w:id="2211" w:author="Razavi, Pedram/Medicine" w:date="2019-06-15T22:59:00Z">
            <w:rPr>
              <w:rFonts w:ascii="Arial" w:eastAsia="Arial" w:hAnsi="Arial" w:cs="Arial"/>
              <w:color w:val="0033CC"/>
            </w:rPr>
          </w:rPrChange>
        </w:rPr>
        <w:t>PIK3CA</w:t>
      </w:r>
      <w:r>
        <w:rPr>
          <w:rFonts w:ascii="Arial" w:eastAsia="Arial" w:hAnsi="Arial" w:cs="Arial"/>
          <w:color w:val="0033CC"/>
        </w:rPr>
        <w:t xml:space="preserve"> E542K, </w:t>
      </w:r>
      <w:r w:rsidRPr="00650F4F">
        <w:rPr>
          <w:rFonts w:ascii="Arial" w:eastAsia="Arial" w:hAnsi="Arial" w:cs="Arial"/>
          <w:i/>
          <w:color w:val="0033CC"/>
          <w:rPrChange w:id="2212" w:author="Razavi, Pedram/Medicine" w:date="2019-06-15T22:59:00Z">
            <w:rPr>
              <w:rFonts w:ascii="Arial" w:eastAsia="Arial" w:hAnsi="Arial" w:cs="Arial"/>
              <w:color w:val="0033CC"/>
            </w:rPr>
          </w:rPrChange>
        </w:rPr>
        <w:t>PIK3CA</w:t>
      </w:r>
      <w:r>
        <w:rPr>
          <w:rFonts w:ascii="Arial" w:eastAsia="Arial" w:hAnsi="Arial" w:cs="Arial"/>
          <w:color w:val="0033CC"/>
        </w:rPr>
        <w:t xml:space="preserve"> H1047R, </w:t>
      </w:r>
      <w:r w:rsidRPr="00650F4F">
        <w:rPr>
          <w:rFonts w:ascii="Arial" w:eastAsia="Arial" w:hAnsi="Arial" w:cs="Arial"/>
          <w:i/>
          <w:color w:val="0033CC"/>
          <w:rPrChange w:id="2213" w:author="Razavi, Pedram/Medicine" w:date="2019-06-15T22:59:00Z">
            <w:rPr>
              <w:rFonts w:ascii="Arial" w:eastAsia="Arial" w:hAnsi="Arial" w:cs="Arial"/>
              <w:color w:val="0033CC"/>
            </w:rPr>
          </w:rPrChange>
        </w:rPr>
        <w:t>KRAS</w:t>
      </w:r>
      <w:r>
        <w:rPr>
          <w:rFonts w:ascii="Arial" w:eastAsia="Arial" w:hAnsi="Arial" w:cs="Arial"/>
          <w:color w:val="0033CC"/>
        </w:rPr>
        <w:t xml:space="preserve"> G12C, </w:t>
      </w:r>
      <w:r w:rsidRPr="00650F4F">
        <w:rPr>
          <w:rFonts w:ascii="Arial" w:eastAsia="Arial" w:hAnsi="Arial" w:cs="Arial"/>
          <w:i/>
          <w:color w:val="0033CC"/>
          <w:rPrChange w:id="2214" w:author="Razavi, Pedram/Medicine" w:date="2019-06-15T22:59:00Z">
            <w:rPr>
              <w:rFonts w:ascii="Arial" w:eastAsia="Arial" w:hAnsi="Arial" w:cs="Arial"/>
              <w:color w:val="0033CC"/>
            </w:rPr>
          </w:rPrChange>
        </w:rPr>
        <w:t>KRAS</w:t>
      </w:r>
      <w:r>
        <w:rPr>
          <w:rFonts w:ascii="Arial" w:eastAsia="Arial" w:hAnsi="Arial" w:cs="Arial"/>
          <w:color w:val="0033CC"/>
        </w:rPr>
        <w:t xml:space="preserve"> G12A, </w:t>
      </w:r>
      <w:r w:rsidRPr="00650F4F">
        <w:rPr>
          <w:rFonts w:ascii="Arial" w:eastAsia="Arial" w:hAnsi="Arial" w:cs="Arial"/>
          <w:i/>
          <w:color w:val="0033CC"/>
          <w:rPrChange w:id="2215" w:author="Razavi, Pedram/Medicine" w:date="2019-06-15T22:59:00Z">
            <w:rPr>
              <w:rFonts w:ascii="Arial" w:eastAsia="Arial" w:hAnsi="Arial" w:cs="Arial"/>
              <w:color w:val="0033CC"/>
            </w:rPr>
          </w:rPrChange>
        </w:rPr>
        <w:t>EGFR</w:t>
      </w:r>
      <w:r>
        <w:rPr>
          <w:rFonts w:ascii="Arial" w:eastAsia="Arial" w:hAnsi="Arial" w:cs="Arial"/>
          <w:color w:val="0033CC"/>
        </w:rPr>
        <w:t xml:space="preserve"> L861Q) using droplet digital PCR (ddPCR) in five patients. Figure 1</w:t>
      </w:r>
      <w:ins w:id="2216" w:author="Razavi, Pedram/Medicine" w:date="2019-06-15T22:59:00Z">
        <w:r w:rsidR="00650F4F">
          <w:rPr>
            <w:rFonts w:ascii="Arial" w:eastAsia="Arial" w:hAnsi="Arial" w:cs="Arial"/>
            <w:color w:val="0033CC"/>
          </w:rPr>
          <w:t xml:space="preserve">b </w:t>
        </w:r>
      </w:ins>
      <w:del w:id="2217" w:author="Razavi, Pedram/Medicine" w:date="2019-06-15T22:59:00Z">
        <w:r w:rsidDel="00650F4F">
          <w:rPr>
            <w:rFonts w:ascii="Arial" w:eastAsia="Arial" w:hAnsi="Arial" w:cs="Arial"/>
            <w:color w:val="0033CC"/>
          </w:rPr>
          <w:delText>(b)</w:delText>
        </w:r>
      </w:del>
      <w:r>
        <w:rPr>
          <w:rFonts w:ascii="Arial" w:eastAsia="Arial" w:hAnsi="Arial" w:cs="Arial"/>
          <w:color w:val="0033CC"/>
        </w:rPr>
        <w:t xml:space="preserve"> of the manuscript </w:t>
      </w:r>
      <w:ins w:id="2218" w:author="Razavi, Pedram/Medicine" w:date="2019-06-15T23:28:00Z">
        <w:r w:rsidR="00CB07F2">
          <w:rPr>
            <w:rFonts w:ascii="Arial" w:eastAsia="Arial" w:hAnsi="Arial" w:cs="Arial"/>
            <w:color w:val="0033CC"/>
          </w:rPr>
          <w:t xml:space="preserve">and Figure 9a of this response </w:t>
        </w:r>
      </w:ins>
      <w:r>
        <w:rPr>
          <w:rFonts w:ascii="Arial" w:eastAsia="Arial" w:hAnsi="Arial" w:cs="Arial"/>
          <w:color w:val="0033CC"/>
        </w:rPr>
        <w:t>shows that the VAF measured in cfDNA using either version of the assay protocol closely mirrors that obtained with ddPCR.</w:t>
      </w:r>
    </w:p>
    <w:p w14:paraId="233E7990" w14:textId="77777777" w:rsidR="00413E5F" w:rsidRDefault="00413E5F">
      <w:pPr>
        <w:spacing w:after="0" w:line="240" w:lineRule="auto"/>
        <w:rPr>
          <w:rFonts w:ascii="Arial" w:eastAsia="Arial" w:hAnsi="Arial" w:cs="Arial"/>
          <w:color w:val="0033CC"/>
        </w:rPr>
        <w:pPrChange w:id="2219" w:author="Razavi, Pedram/Medicine" w:date="2019-06-16T15:04:00Z">
          <w:pPr>
            <w:spacing w:after="0" w:line="240" w:lineRule="auto"/>
            <w:jc w:val="both"/>
          </w:pPr>
        </w:pPrChange>
      </w:pPr>
    </w:p>
    <w:p w14:paraId="2ECA3DB0" w14:textId="18029447" w:rsidR="00413E5F" w:rsidRDefault="00B4071F">
      <w:pPr>
        <w:spacing w:after="0" w:line="240" w:lineRule="auto"/>
        <w:rPr>
          <w:rFonts w:ascii="Arial" w:eastAsia="Arial" w:hAnsi="Arial" w:cs="Arial"/>
          <w:color w:val="0033CC"/>
        </w:rPr>
        <w:pPrChange w:id="2220" w:author="Razavi, Pedram/Medicine" w:date="2019-06-16T15:04:00Z">
          <w:pPr>
            <w:spacing w:after="0" w:line="240" w:lineRule="auto"/>
            <w:jc w:val="both"/>
          </w:pPr>
        </w:pPrChange>
      </w:pPr>
      <w:r>
        <w:rPr>
          <w:rFonts w:ascii="Arial" w:eastAsia="Arial" w:hAnsi="Arial" w:cs="Arial"/>
          <w:color w:val="0033CC"/>
        </w:rPr>
        <w:t xml:space="preserve">4) </w:t>
      </w:r>
      <w:ins w:id="2221" w:author="Razavi, Pedram/Medicine" w:date="2019-06-15T23:00:00Z">
        <w:r w:rsidR="00650F4F">
          <w:rPr>
            <w:rFonts w:ascii="Arial" w:eastAsia="Arial" w:hAnsi="Arial" w:cs="Arial"/>
            <w:color w:val="0033CC"/>
          </w:rPr>
          <w:t xml:space="preserve">In response to the </w:t>
        </w:r>
      </w:ins>
      <w:del w:id="2222" w:author="Razavi, Pedram/Medicine" w:date="2019-06-15T23:00:00Z">
        <w:r w:rsidDel="00650F4F">
          <w:rPr>
            <w:rFonts w:ascii="Arial" w:eastAsia="Arial" w:hAnsi="Arial" w:cs="Arial"/>
            <w:color w:val="0033CC"/>
          </w:rPr>
          <w:delText xml:space="preserve">Additionally, following the </w:delText>
        </w:r>
      </w:del>
      <w:r>
        <w:rPr>
          <w:rFonts w:ascii="Arial" w:eastAsia="Arial" w:hAnsi="Arial" w:cs="Arial"/>
          <w:color w:val="0033CC"/>
        </w:rPr>
        <w:t xml:space="preserve">Reviewer’s comment, </w:t>
      </w:r>
      <w:ins w:id="2223" w:author="Razavi, Pedram/Medicine" w:date="2019-06-15T23:11:00Z">
        <w:r w:rsidR="00C855A9">
          <w:rPr>
            <w:rFonts w:ascii="Arial" w:eastAsia="Arial" w:hAnsi="Arial" w:cs="Arial"/>
            <w:color w:val="0033CC"/>
          </w:rPr>
          <w:t xml:space="preserve">we </w:t>
        </w:r>
      </w:ins>
      <w:ins w:id="2224" w:author="Razavi, Pedram/Medicine" w:date="2019-06-15T23:27:00Z">
        <w:r w:rsidR="00CB07F2">
          <w:rPr>
            <w:rFonts w:ascii="Arial" w:eastAsia="Arial" w:hAnsi="Arial" w:cs="Arial"/>
            <w:color w:val="0033CC"/>
          </w:rPr>
          <w:t xml:space="preserve">additionally </w:t>
        </w:r>
      </w:ins>
      <w:ins w:id="2225" w:author="Razavi, Pedram/Medicine" w:date="2019-06-15T23:11:00Z">
        <w:r w:rsidR="00C855A9">
          <w:rPr>
            <w:rFonts w:ascii="Arial" w:eastAsia="Arial" w:hAnsi="Arial" w:cs="Arial"/>
            <w:color w:val="0033CC"/>
          </w:rPr>
          <w:t xml:space="preserve">performed ddPCR assays targeting the VUSo </w:t>
        </w:r>
      </w:ins>
      <w:ins w:id="2226" w:author="Razavi, Pedram/Medicine" w:date="2019-06-15T23:30:00Z">
        <w:r w:rsidR="00A576AF">
          <w:rPr>
            <w:rFonts w:ascii="Arial" w:eastAsia="Arial" w:hAnsi="Arial" w:cs="Arial"/>
            <w:color w:val="0033CC"/>
          </w:rPr>
          <w:t>(</w:t>
        </w:r>
      </w:ins>
      <w:ins w:id="2227" w:author="Razavi, Pedram/Medicine" w:date="2019-06-15T23:11:00Z">
        <w:r w:rsidR="00C855A9">
          <w:rPr>
            <w:rFonts w:ascii="Arial" w:eastAsia="Arial" w:hAnsi="Arial" w:cs="Arial"/>
            <w:color w:val="0033CC"/>
          </w:rPr>
          <w:t xml:space="preserve">the </w:t>
        </w:r>
      </w:ins>
      <w:ins w:id="2228" w:author="Razavi, Pedram/Medicine" w:date="2019-06-15T23:30:00Z">
        <w:r w:rsidR="00A576AF">
          <w:rPr>
            <w:rFonts w:ascii="Arial" w:eastAsia="Arial" w:hAnsi="Arial" w:cs="Arial"/>
            <w:color w:val="0033CC"/>
          </w:rPr>
          <w:t xml:space="preserve">cfDNA </w:t>
        </w:r>
      </w:ins>
      <w:ins w:id="2229" w:author="Razavi, Pedram/Medicine" w:date="2019-06-15T23:31:00Z">
        <w:r w:rsidR="00A576AF">
          <w:rPr>
            <w:rFonts w:ascii="Arial" w:eastAsia="Arial" w:hAnsi="Arial" w:cs="Arial"/>
            <w:color w:val="0033CC"/>
          </w:rPr>
          <w:t xml:space="preserve">somatic </w:t>
        </w:r>
      </w:ins>
      <w:ins w:id="2230" w:author="Razavi, Pedram/Medicine" w:date="2019-06-15T23:11:00Z">
        <w:r w:rsidR="00C855A9">
          <w:rPr>
            <w:rFonts w:ascii="Arial" w:eastAsia="Arial" w:hAnsi="Arial" w:cs="Arial"/>
            <w:color w:val="0033CC"/>
          </w:rPr>
          <w:t>mutations that were not matched to the paired tumors or WBCs) to evaluate the specificity of the cfDNA sequencing assay on low VAF non tumor-matched somatic variants</w:t>
        </w:r>
      </w:ins>
      <w:ins w:id="2231" w:author="Razavi, Pedram/Medicine" w:date="2019-06-15T23:12:00Z">
        <w:r w:rsidR="00C855A9">
          <w:rPr>
            <w:rFonts w:ascii="Arial" w:eastAsia="Arial" w:hAnsi="Arial" w:cs="Arial"/>
            <w:color w:val="0033CC"/>
          </w:rPr>
          <w:t xml:space="preserve">. For this analysis, </w:t>
        </w:r>
      </w:ins>
      <w:ins w:id="2232" w:author="Razavi, Pedram/Medicine" w:date="2019-06-15T23:00:00Z">
        <w:r w:rsidR="00650F4F">
          <w:rPr>
            <w:rFonts w:ascii="Arial" w:eastAsia="Arial" w:hAnsi="Arial" w:cs="Arial"/>
            <w:color w:val="0033CC"/>
          </w:rPr>
          <w:t xml:space="preserve">we </w:t>
        </w:r>
      </w:ins>
      <w:ins w:id="2233" w:author="Razavi, Pedram/Medicine" w:date="2019-06-15T23:12:00Z">
        <w:r w:rsidR="00C855A9">
          <w:rPr>
            <w:rFonts w:ascii="Arial" w:eastAsia="Arial" w:hAnsi="Arial" w:cs="Arial"/>
            <w:color w:val="0033CC"/>
          </w:rPr>
          <w:t xml:space="preserve">first </w:t>
        </w:r>
      </w:ins>
      <w:ins w:id="2234" w:author="Razavi, Pedram/Medicine" w:date="2019-06-15T23:02:00Z">
        <w:r w:rsidR="00650F4F">
          <w:rPr>
            <w:rFonts w:ascii="Arial" w:eastAsia="Arial" w:hAnsi="Arial" w:cs="Arial"/>
            <w:color w:val="0033CC"/>
          </w:rPr>
          <w:t>identified the subset of cfDNA VUSo</w:t>
        </w:r>
      </w:ins>
      <w:ins w:id="2235" w:author="Razavi, Pedram/Medicine" w:date="2019-06-15T23:05:00Z">
        <w:r w:rsidR="00650F4F">
          <w:rPr>
            <w:rFonts w:ascii="Arial" w:eastAsia="Arial" w:hAnsi="Arial" w:cs="Arial"/>
            <w:color w:val="0033CC"/>
          </w:rPr>
          <w:t xml:space="preserve"> </w:t>
        </w:r>
      </w:ins>
      <w:ins w:id="2236" w:author="Razavi, Pedram/Medicine" w:date="2019-06-15T23:02:00Z">
        <w:r w:rsidR="00650F4F">
          <w:rPr>
            <w:rFonts w:ascii="Arial" w:eastAsia="Arial" w:hAnsi="Arial" w:cs="Arial"/>
            <w:color w:val="0033CC"/>
          </w:rPr>
          <w:t>for</w:t>
        </w:r>
      </w:ins>
      <w:ins w:id="2237" w:author="Razavi, Pedram/Medicine" w:date="2019-06-15T23:03:00Z">
        <w:r w:rsidR="00650F4F">
          <w:rPr>
            <w:rFonts w:ascii="Arial" w:eastAsia="Arial" w:hAnsi="Arial" w:cs="Arial"/>
            <w:color w:val="0033CC"/>
          </w:rPr>
          <w:t xml:space="preserve"> which a </w:t>
        </w:r>
      </w:ins>
      <w:ins w:id="2238" w:author="Razavi, Pedram/Medicine" w:date="2019-06-15T23:01:00Z">
        <w:r w:rsidR="00650F4F">
          <w:rPr>
            <w:rFonts w:ascii="Arial" w:eastAsia="Arial" w:hAnsi="Arial" w:cs="Arial"/>
            <w:color w:val="0033CC"/>
          </w:rPr>
          <w:t xml:space="preserve">validated ddPCR assay </w:t>
        </w:r>
      </w:ins>
      <w:ins w:id="2239" w:author="Razavi, Pedram/Medicine" w:date="2019-06-15T23:10:00Z">
        <w:r w:rsidR="00C855A9">
          <w:rPr>
            <w:rFonts w:ascii="Arial" w:eastAsia="Arial" w:hAnsi="Arial" w:cs="Arial"/>
            <w:color w:val="0033CC"/>
          </w:rPr>
          <w:t>wa</w:t>
        </w:r>
      </w:ins>
      <w:ins w:id="2240" w:author="Razavi, Pedram/Medicine" w:date="2019-06-15T23:03:00Z">
        <w:r w:rsidR="00650F4F">
          <w:rPr>
            <w:rFonts w:ascii="Arial" w:eastAsia="Arial" w:hAnsi="Arial" w:cs="Arial"/>
            <w:color w:val="0033CC"/>
          </w:rPr>
          <w:t>s</w:t>
        </w:r>
      </w:ins>
      <w:ins w:id="2241" w:author="Razavi, Pedram/Medicine" w:date="2019-06-15T23:01:00Z">
        <w:r w:rsidR="00650F4F">
          <w:rPr>
            <w:rFonts w:ascii="Arial" w:eastAsia="Arial" w:hAnsi="Arial" w:cs="Arial"/>
            <w:color w:val="0033CC"/>
          </w:rPr>
          <w:t xml:space="preserve"> available</w:t>
        </w:r>
      </w:ins>
      <w:ins w:id="2242" w:author="Razavi, Pedram/Medicine" w:date="2019-06-15T23:03:00Z">
        <w:r w:rsidR="00650F4F">
          <w:rPr>
            <w:rFonts w:ascii="Arial" w:eastAsia="Arial" w:hAnsi="Arial" w:cs="Arial"/>
            <w:color w:val="0033CC"/>
          </w:rPr>
          <w:t>. We then identified all the p</w:t>
        </w:r>
      </w:ins>
      <w:ins w:id="2243" w:author="Razavi, Pedram/Medicine" w:date="2019-06-15T23:04:00Z">
        <w:r w:rsidR="00650F4F">
          <w:rPr>
            <w:rFonts w:ascii="Arial" w:eastAsia="Arial" w:hAnsi="Arial" w:cs="Arial"/>
            <w:color w:val="0033CC"/>
          </w:rPr>
          <w:t xml:space="preserve">atients with residual extracted cfDNA </w:t>
        </w:r>
      </w:ins>
      <w:ins w:id="2244" w:author="Razavi, Pedram/Medicine" w:date="2019-06-15T23:05:00Z">
        <w:r w:rsidR="00650F4F">
          <w:rPr>
            <w:rFonts w:ascii="Arial" w:eastAsia="Arial" w:hAnsi="Arial" w:cs="Arial"/>
            <w:color w:val="0033CC"/>
          </w:rPr>
          <w:t>and/</w:t>
        </w:r>
      </w:ins>
      <w:ins w:id="2245" w:author="Razavi, Pedram/Medicine" w:date="2019-06-15T23:04:00Z">
        <w:r w:rsidR="00650F4F">
          <w:rPr>
            <w:rFonts w:ascii="Arial" w:eastAsia="Arial" w:hAnsi="Arial" w:cs="Arial"/>
            <w:color w:val="0033CC"/>
          </w:rPr>
          <w:t xml:space="preserve">or adequate leftover pre-enrichment sequencing libraries </w:t>
        </w:r>
      </w:ins>
      <w:ins w:id="2246" w:author="Razavi, Pedram/Medicine" w:date="2019-06-15T23:05:00Z">
        <w:r w:rsidR="00650F4F">
          <w:rPr>
            <w:rFonts w:ascii="Arial" w:eastAsia="Arial" w:hAnsi="Arial" w:cs="Arial"/>
            <w:color w:val="0033CC"/>
          </w:rPr>
          <w:t>harbor</w:t>
        </w:r>
      </w:ins>
      <w:ins w:id="2247" w:author="Razavi, Pedram/Medicine" w:date="2019-06-15T23:12:00Z">
        <w:r w:rsidR="00C855A9">
          <w:rPr>
            <w:rFonts w:ascii="Arial" w:eastAsia="Arial" w:hAnsi="Arial" w:cs="Arial"/>
            <w:color w:val="0033CC"/>
          </w:rPr>
          <w:t xml:space="preserve">ing </w:t>
        </w:r>
      </w:ins>
      <w:ins w:id="2248" w:author="Razavi, Pedram/Medicine" w:date="2019-06-15T23:05:00Z">
        <w:r w:rsidR="00650F4F">
          <w:rPr>
            <w:rFonts w:ascii="Arial" w:eastAsia="Arial" w:hAnsi="Arial" w:cs="Arial"/>
            <w:color w:val="0033CC"/>
          </w:rPr>
          <w:t xml:space="preserve">any of </w:t>
        </w:r>
      </w:ins>
      <w:ins w:id="2249" w:author="Razavi, Pedram/Medicine" w:date="2019-06-15T23:06:00Z">
        <w:r w:rsidR="00650F4F">
          <w:rPr>
            <w:rFonts w:ascii="Arial" w:eastAsia="Arial" w:hAnsi="Arial" w:cs="Arial"/>
            <w:color w:val="0033CC"/>
          </w:rPr>
          <w:t xml:space="preserve">these mutations. Our final analysis included </w:t>
        </w:r>
      </w:ins>
      <w:ins w:id="2250" w:author="Razavi, Pedram/Medicine" w:date="2019-06-15T23:07:00Z">
        <w:r w:rsidR="00650F4F">
          <w:rPr>
            <w:rFonts w:ascii="Arial" w:eastAsia="Arial" w:hAnsi="Arial" w:cs="Arial"/>
            <w:color w:val="0033CC"/>
          </w:rPr>
          <w:t xml:space="preserve">four </w:t>
        </w:r>
      </w:ins>
      <w:del w:id="2251" w:author="Razavi, Pedram/Medicine" w:date="2019-06-15T23:00:00Z">
        <w:r w:rsidDel="00650F4F">
          <w:rPr>
            <w:rFonts w:ascii="Arial" w:eastAsia="Arial" w:hAnsi="Arial" w:cs="Arial"/>
            <w:color w:val="0033CC"/>
          </w:rPr>
          <w:delText xml:space="preserve">four </w:delText>
        </w:r>
      </w:del>
      <w:r>
        <w:rPr>
          <w:rFonts w:ascii="Arial" w:eastAsia="Arial" w:hAnsi="Arial" w:cs="Arial"/>
          <w:color w:val="0033CC"/>
        </w:rPr>
        <w:t>ddPCR assays (</w:t>
      </w:r>
      <w:r w:rsidRPr="00650F4F">
        <w:rPr>
          <w:rFonts w:ascii="Arial" w:eastAsia="Arial" w:hAnsi="Arial" w:cs="Arial"/>
          <w:i/>
          <w:color w:val="0033CC"/>
          <w:rPrChange w:id="2252" w:author="Razavi, Pedram/Medicine" w:date="2019-06-15T23:07:00Z">
            <w:rPr>
              <w:rFonts w:ascii="Arial" w:eastAsia="Arial" w:hAnsi="Arial" w:cs="Arial"/>
              <w:color w:val="0033CC"/>
            </w:rPr>
          </w:rPrChange>
        </w:rPr>
        <w:t>PIK3CA</w:t>
      </w:r>
      <w:r>
        <w:rPr>
          <w:rFonts w:ascii="Arial" w:eastAsia="Arial" w:hAnsi="Arial" w:cs="Arial"/>
          <w:color w:val="0033CC"/>
        </w:rPr>
        <w:t xml:space="preserve"> E545K, </w:t>
      </w:r>
      <w:r w:rsidRPr="00650F4F">
        <w:rPr>
          <w:rFonts w:ascii="Arial" w:eastAsia="Arial" w:hAnsi="Arial" w:cs="Arial"/>
          <w:i/>
          <w:color w:val="0033CC"/>
          <w:rPrChange w:id="2253" w:author="Razavi, Pedram/Medicine" w:date="2019-06-15T23:07:00Z">
            <w:rPr>
              <w:rFonts w:ascii="Arial" w:eastAsia="Arial" w:hAnsi="Arial" w:cs="Arial"/>
              <w:color w:val="0033CC"/>
            </w:rPr>
          </w:rPrChange>
        </w:rPr>
        <w:t>NRAS</w:t>
      </w:r>
      <w:r>
        <w:rPr>
          <w:rFonts w:ascii="Arial" w:eastAsia="Arial" w:hAnsi="Arial" w:cs="Arial"/>
          <w:color w:val="0033CC"/>
        </w:rPr>
        <w:t xml:space="preserve"> Q61K, </w:t>
      </w:r>
      <w:r w:rsidRPr="00650F4F">
        <w:rPr>
          <w:rFonts w:ascii="Arial" w:eastAsia="Arial" w:hAnsi="Arial" w:cs="Arial"/>
          <w:i/>
          <w:color w:val="0033CC"/>
          <w:rPrChange w:id="2254" w:author="Razavi, Pedram/Medicine" w:date="2019-06-15T23:07:00Z">
            <w:rPr>
              <w:rFonts w:ascii="Arial" w:eastAsia="Arial" w:hAnsi="Arial" w:cs="Arial"/>
              <w:color w:val="0033CC"/>
            </w:rPr>
          </w:rPrChange>
        </w:rPr>
        <w:t>CTNNB1</w:t>
      </w:r>
      <w:r>
        <w:rPr>
          <w:rFonts w:ascii="Arial" w:eastAsia="Arial" w:hAnsi="Arial" w:cs="Arial"/>
          <w:color w:val="0033CC"/>
        </w:rPr>
        <w:t xml:space="preserve"> T41I, </w:t>
      </w:r>
      <w:r w:rsidRPr="00650F4F">
        <w:rPr>
          <w:rFonts w:ascii="Arial" w:eastAsia="Arial" w:hAnsi="Arial" w:cs="Arial"/>
          <w:i/>
          <w:color w:val="0033CC"/>
          <w:rPrChange w:id="2255" w:author="Razavi, Pedram/Medicine" w:date="2019-06-15T23:07:00Z">
            <w:rPr>
              <w:rFonts w:ascii="Arial" w:eastAsia="Arial" w:hAnsi="Arial" w:cs="Arial"/>
              <w:color w:val="0033CC"/>
            </w:rPr>
          </w:rPrChange>
        </w:rPr>
        <w:t>CTNNB1</w:t>
      </w:r>
      <w:r>
        <w:rPr>
          <w:rFonts w:ascii="Arial" w:eastAsia="Arial" w:hAnsi="Arial" w:cs="Arial"/>
          <w:color w:val="0033CC"/>
        </w:rPr>
        <w:t xml:space="preserve"> S33C) targeting VUSo in seven patients</w:t>
      </w:r>
      <w:del w:id="2256" w:author="Razavi, Pedram/Medicine" w:date="2019-06-15T23:13:00Z">
        <w:r w:rsidDel="00C855A9">
          <w:rPr>
            <w:rFonts w:ascii="Arial" w:eastAsia="Arial" w:hAnsi="Arial" w:cs="Arial"/>
            <w:color w:val="0033CC"/>
          </w:rPr>
          <w:delText xml:space="preserve"> were used</w:delText>
        </w:r>
      </w:del>
      <w:del w:id="2257" w:author="Razavi, Pedram/Medicine" w:date="2019-06-15T23:10:00Z">
        <w:r w:rsidDel="00C855A9">
          <w:rPr>
            <w:rFonts w:ascii="Arial" w:eastAsia="Arial" w:hAnsi="Arial" w:cs="Arial"/>
            <w:color w:val="0033CC"/>
          </w:rPr>
          <w:delText xml:space="preserve"> to evaluate the specificity of the cfDNA sequencing assay on low VAF non tumor-matched somatic variants</w:delText>
        </w:r>
      </w:del>
      <w:r>
        <w:rPr>
          <w:rFonts w:ascii="Arial" w:eastAsia="Arial" w:hAnsi="Arial" w:cs="Arial"/>
          <w:color w:val="0033CC"/>
        </w:rPr>
        <w:t>. For one patient, only cfDNA extracted from plasma was available. For two patients, both cfDNA and pre-enrichment sequencing libraries were available and tested whilst for the remaining four patients, only pre-enrichment libraries were available. As negative control, the pre-enrichment sequencing libraries from 12 patients where the target VUSo were not detected in cfDNA were used. Four negative libraries were used for each ddPCR assay and all experiments were performed in triplicate. The results are shown in Figure 9</w:t>
      </w:r>
      <w:ins w:id="2258" w:author="Razavi, Pedram/Medicine" w:date="2019-06-15T23:13:00Z">
        <w:r w:rsidR="00C855A9">
          <w:rPr>
            <w:rFonts w:ascii="Arial" w:eastAsia="Arial" w:hAnsi="Arial" w:cs="Arial"/>
            <w:color w:val="0033CC"/>
          </w:rPr>
          <w:t>b</w:t>
        </w:r>
      </w:ins>
      <w:del w:id="2259" w:author="Razavi, Pedram/Medicine" w:date="2019-06-15T23:13:00Z">
        <w:r w:rsidDel="00C855A9">
          <w:rPr>
            <w:rFonts w:ascii="Arial" w:eastAsia="Arial" w:hAnsi="Arial" w:cs="Arial"/>
            <w:color w:val="0033CC"/>
          </w:rPr>
          <w:delText>(b)</w:delText>
        </w:r>
      </w:del>
      <w:r>
        <w:rPr>
          <w:rFonts w:ascii="Arial" w:eastAsia="Arial" w:hAnsi="Arial" w:cs="Arial"/>
          <w:color w:val="0033CC"/>
        </w:rPr>
        <w:t xml:space="preserve"> of </w:t>
      </w:r>
      <w:del w:id="2260" w:author="Razavi, Pedram/Medicine" w:date="2019-06-15T23:13:00Z">
        <w:r w:rsidDel="00C855A9">
          <w:rPr>
            <w:rFonts w:ascii="Arial" w:eastAsia="Arial" w:hAnsi="Arial" w:cs="Arial"/>
            <w:color w:val="0033CC"/>
          </w:rPr>
          <w:delText>this point-by-point reply</w:delText>
        </w:r>
      </w:del>
      <w:ins w:id="2261" w:author="Razavi, Pedram/Medicine" w:date="2019-06-15T23:13:00Z">
        <w:r w:rsidR="00C855A9">
          <w:rPr>
            <w:rFonts w:ascii="Arial" w:eastAsia="Arial" w:hAnsi="Arial" w:cs="Arial"/>
            <w:color w:val="0033CC"/>
          </w:rPr>
          <w:t xml:space="preserve">response and </w:t>
        </w:r>
      </w:ins>
      <w:ins w:id="2262" w:author="Razavi, Pedram/Medicine" w:date="2019-06-15T23:14:00Z">
        <w:r w:rsidR="00C855A9">
          <w:rPr>
            <w:rFonts w:ascii="Arial" w:eastAsia="Arial" w:hAnsi="Arial" w:cs="Arial"/>
            <w:color w:val="0033CC"/>
          </w:rPr>
          <w:t>as supplemental Figure X</w:t>
        </w:r>
      </w:ins>
      <w:r>
        <w:rPr>
          <w:rFonts w:ascii="Arial" w:eastAsia="Arial" w:hAnsi="Arial" w:cs="Arial"/>
          <w:color w:val="0033CC"/>
        </w:rPr>
        <w:t xml:space="preserve">. </w:t>
      </w:r>
      <w:moveFromRangeStart w:id="2263" w:author="Razavi, Pedram/Medicine" w:date="2019-06-15T23:15:00Z" w:name="move11532939"/>
      <w:moveFrom w:id="2264" w:author="Razavi, Pedram/Medicine" w:date="2019-06-15T23:15:00Z">
        <w:r w:rsidDel="00C855A9">
          <w:rPr>
            <w:rFonts w:ascii="Arial" w:eastAsia="Arial" w:hAnsi="Arial" w:cs="Arial"/>
            <w:color w:val="0033CC"/>
          </w:rPr>
          <w:t xml:space="preserve">Although the ddPCR assay shows a CTNNB1 T41I mutation at 0.01% VAF, this value is below the manufacturer’s specified limits of detection. </w:t>
        </w:r>
      </w:moveFrom>
      <w:moveFromRangeEnd w:id="2263"/>
      <w:r>
        <w:rPr>
          <w:rFonts w:ascii="Arial" w:eastAsia="Arial" w:hAnsi="Arial" w:cs="Arial"/>
          <w:color w:val="0033CC"/>
        </w:rPr>
        <w:t xml:space="preserve">Based on these results, the cfDNA sequencing assay showed 100% </w:t>
      </w:r>
      <w:r w:rsidRPr="00C855A9">
        <w:rPr>
          <w:rFonts w:ascii="Arial" w:eastAsia="Arial" w:hAnsi="Arial" w:cs="Arial"/>
          <w:color w:val="0033CC"/>
          <w:rPrChange w:id="2265" w:author="Razavi, Pedram/Medicine" w:date="2019-06-15T23:14:00Z">
            <w:rPr>
              <w:rFonts w:ascii="Arial" w:eastAsia="Arial" w:hAnsi="Arial" w:cs="Arial"/>
              <w:color w:val="0033CC"/>
              <w:u w:val="single"/>
            </w:rPr>
          </w:rPrChange>
        </w:rPr>
        <w:t>p</w:t>
      </w:r>
      <w:r w:rsidRPr="00191549">
        <w:rPr>
          <w:rFonts w:ascii="Arial" w:eastAsia="Arial" w:hAnsi="Arial" w:cs="Arial"/>
          <w:color w:val="0033CC"/>
        </w:rPr>
        <w:t xml:space="preserve">ositive </w:t>
      </w:r>
      <w:r w:rsidRPr="00C855A9">
        <w:rPr>
          <w:rFonts w:ascii="Arial" w:eastAsia="Arial" w:hAnsi="Arial" w:cs="Arial"/>
          <w:color w:val="0033CC"/>
          <w:rPrChange w:id="2266" w:author="Razavi, Pedram/Medicine" w:date="2019-06-15T23:14:00Z">
            <w:rPr>
              <w:rFonts w:ascii="Arial" w:eastAsia="Arial" w:hAnsi="Arial" w:cs="Arial"/>
              <w:color w:val="0033CC"/>
              <w:u w:val="single"/>
            </w:rPr>
          </w:rPrChange>
        </w:rPr>
        <w:t>p</w:t>
      </w:r>
      <w:r w:rsidRPr="00191549">
        <w:rPr>
          <w:rFonts w:ascii="Arial" w:eastAsia="Arial" w:hAnsi="Arial" w:cs="Arial"/>
          <w:color w:val="0033CC"/>
        </w:rPr>
        <w:t xml:space="preserve">ercent </w:t>
      </w:r>
      <w:r w:rsidRPr="00C855A9">
        <w:rPr>
          <w:rFonts w:ascii="Arial" w:eastAsia="Arial" w:hAnsi="Arial" w:cs="Arial"/>
          <w:color w:val="0033CC"/>
          <w:rPrChange w:id="2267" w:author="Razavi, Pedram/Medicine" w:date="2019-06-15T23:14:00Z">
            <w:rPr>
              <w:rFonts w:ascii="Arial" w:eastAsia="Arial" w:hAnsi="Arial" w:cs="Arial"/>
              <w:color w:val="0033CC"/>
              <w:u w:val="single"/>
            </w:rPr>
          </w:rPrChange>
        </w:rPr>
        <w:t>a</w:t>
      </w:r>
      <w:r w:rsidRPr="00191549">
        <w:rPr>
          <w:rFonts w:ascii="Arial" w:eastAsia="Arial" w:hAnsi="Arial" w:cs="Arial"/>
          <w:color w:val="0033CC"/>
        </w:rPr>
        <w:t>greement</w:t>
      </w:r>
      <w:r>
        <w:rPr>
          <w:rFonts w:ascii="Arial" w:eastAsia="Arial" w:hAnsi="Arial" w:cs="Arial"/>
          <w:color w:val="0033CC"/>
        </w:rPr>
        <w:t xml:space="preserve"> (PPA) and </w:t>
      </w:r>
      <w:ins w:id="2268" w:author="Razavi, Pedram/Medicine" w:date="2019-06-15T23:15:00Z">
        <w:r w:rsidR="00C855A9">
          <w:rPr>
            <w:rFonts w:ascii="Arial" w:eastAsia="Arial" w:hAnsi="Arial" w:cs="Arial"/>
            <w:color w:val="0033CC"/>
          </w:rPr>
          <w:t xml:space="preserve">100% </w:t>
        </w:r>
      </w:ins>
      <w:r w:rsidRPr="00C855A9">
        <w:rPr>
          <w:rFonts w:ascii="Arial" w:eastAsia="Arial" w:hAnsi="Arial" w:cs="Arial"/>
          <w:color w:val="0033CC"/>
          <w:rPrChange w:id="2269" w:author="Razavi, Pedram/Medicine" w:date="2019-06-15T23:15:00Z">
            <w:rPr>
              <w:rFonts w:ascii="Arial" w:eastAsia="Arial" w:hAnsi="Arial" w:cs="Arial"/>
              <w:color w:val="0033CC"/>
              <w:u w:val="single"/>
            </w:rPr>
          </w:rPrChange>
        </w:rPr>
        <w:t>n</w:t>
      </w:r>
      <w:r w:rsidRPr="00191549">
        <w:rPr>
          <w:rFonts w:ascii="Arial" w:eastAsia="Arial" w:hAnsi="Arial" w:cs="Arial"/>
          <w:color w:val="0033CC"/>
        </w:rPr>
        <w:t xml:space="preserve">egative </w:t>
      </w:r>
      <w:r w:rsidRPr="00C855A9">
        <w:rPr>
          <w:rFonts w:ascii="Arial" w:eastAsia="Arial" w:hAnsi="Arial" w:cs="Arial"/>
          <w:color w:val="0033CC"/>
          <w:rPrChange w:id="2270" w:author="Razavi, Pedram/Medicine" w:date="2019-06-15T23:15:00Z">
            <w:rPr>
              <w:rFonts w:ascii="Arial" w:eastAsia="Arial" w:hAnsi="Arial" w:cs="Arial"/>
              <w:color w:val="0033CC"/>
              <w:u w:val="single"/>
            </w:rPr>
          </w:rPrChange>
        </w:rPr>
        <w:t>p</w:t>
      </w:r>
      <w:r w:rsidRPr="00191549">
        <w:rPr>
          <w:rFonts w:ascii="Arial" w:eastAsia="Arial" w:hAnsi="Arial" w:cs="Arial"/>
          <w:color w:val="0033CC"/>
        </w:rPr>
        <w:t>ercent</w:t>
      </w:r>
      <w:r>
        <w:rPr>
          <w:rFonts w:ascii="Arial" w:eastAsia="Arial" w:hAnsi="Arial" w:cs="Arial"/>
          <w:color w:val="0033CC"/>
        </w:rPr>
        <w:t xml:space="preserve"> </w:t>
      </w:r>
      <w:r w:rsidRPr="00C855A9">
        <w:rPr>
          <w:rFonts w:ascii="Arial" w:eastAsia="Arial" w:hAnsi="Arial" w:cs="Arial"/>
          <w:color w:val="0033CC"/>
          <w:rPrChange w:id="2271" w:author="Razavi, Pedram/Medicine" w:date="2019-06-15T23:15:00Z">
            <w:rPr>
              <w:rFonts w:ascii="Arial" w:eastAsia="Arial" w:hAnsi="Arial" w:cs="Arial"/>
              <w:color w:val="0033CC"/>
              <w:u w:val="single"/>
            </w:rPr>
          </w:rPrChange>
        </w:rPr>
        <w:t>a</w:t>
      </w:r>
      <w:r w:rsidRPr="00191549">
        <w:rPr>
          <w:rFonts w:ascii="Arial" w:eastAsia="Arial" w:hAnsi="Arial" w:cs="Arial"/>
          <w:color w:val="0033CC"/>
        </w:rPr>
        <w:t>g</w:t>
      </w:r>
      <w:r>
        <w:rPr>
          <w:rFonts w:ascii="Arial" w:eastAsia="Arial" w:hAnsi="Arial" w:cs="Arial"/>
          <w:color w:val="0033CC"/>
        </w:rPr>
        <w:t>reement (NPA) considering ddPCR as the benchmark.</w:t>
      </w:r>
      <w:ins w:id="2272" w:author="Razavi, Pedram/Medicine" w:date="2019-06-15T23:15:00Z">
        <w:r w:rsidR="00C855A9">
          <w:rPr>
            <w:rFonts w:ascii="Arial" w:eastAsia="Arial" w:hAnsi="Arial" w:cs="Arial"/>
            <w:color w:val="0033CC"/>
          </w:rPr>
          <w:t xml:space="preserve"> </w:t>
        </w:r>
        <w:commentRangeStart w:id="2273"/>
        <w:r w:rsidR="00C855A9">
          <w:rPr>
            <w:rFonts w:ascii="Arial" w:eastAsia="Arial" w:hAnsi="Arial" w:cs="Arial"/>
            <w:color w:val="0033CC"/>
          </w:rPr>
          <w:t xml:space="preserve">Of note, </w:t>
        </w:r>
      </w:ins>
      <w:moveToRangeStart w:id="2274" w:author="Razavi, Pedram/Medicine" w:date="2019-06-15T23:15:00Z" w:name="move11532939"/>
      <w:moveTo w:id="2275" w:author="Razavi, Pedram/Medicine" w:date="2019-06-15T23:15:00Z">
        <w:del w:id="2276" w:author="Razavi, Pedram/Medicine" w:date="2019-06-15T23:15:00Z">
          <w:r w:rsidR="00C855A9" w:rsidDel="00C855A9">
            <w:rPr>
              <w:rFonts w:ascii="Arial" w:eastAsia="Arial" w:hAnsi="Arial" w:cs="Arial"/>
              <w:color w:val="0033CC"/>
            </w:rPr>
            <w:delText xml:space="preserve">Although </w:delText>
          </w:r>
        </w:del>
        <w:r w:rsidR="00C855A9">
          <w:rPr>
            <w:rFonts w:ascii="Arial" w:eastAsia="Arial" w:hAnsi="Arial" w:cs="Arial"/>
            <w:color w:val="0033CC"/>
          </w:rPr>
          <w:t>the ddPCR assay show</w:t>
        </w:r>
      </w:moveTo>
      <w:ins w:id="2277" w:author="Razavi, Pedram/Medicine" w:date="2019-06-15T23:15:00Z">
        <w:r w:rsidR="00C855A9">
          <w:rPr>
            <w:rFonts w:ascii="Arial" w:eastAsia="Arial" w:hAnsi="Arial" w:cs="Arial"/>
            <w:color w:val="0033CC"/>
          </w:rPr>
          <w:t>ed</w:t>
        </w:r>
      </w:ins>
      <w:moveTo w:id="2278" w:author="Razavi, Pedram/Medicine" w:date="2019-06-15T23:15:00Z">
        <w:del w:id="2279" w:author="Razavi, Pedram/Medicine" w:date="2019-06-15T23:15:00Z">
          <w:r w:rsidR="00C855A9" w:rsidDel="00C855A9">
            <w:rPr>
              <w:rFonts w:ascii="Arial" w:eastAsia="Arial" w:hAnsi="Arial" w:cs="Arial"/>
              <w:color w:val="0033CC"/>
            </w:rPr>
            <w:delText>s</w:delText>
          </w:r>
        </w:del>
        <w:r w:rsidR="00C855A9">
          <w:rPr>
            <w:rFonts w:ascii="Arial" w:eastAsia="Arial" w:hAnsi="Arial" w:cs="Arial"/>
            <w:color w:val="0033CC"/>
          </w:rPr>
          <w:t xml:space="preserve"> a CTNNB1 T41I mutation at 0.01% VAF, this value is below the manufacturer’s specified limits of detection</w:t>
        </w:r>
      </w:moveTo>
      <w:ins w:id="2280" w:author="Razavi, Pedram/Medicine" w:date="2019-06-15T23:21:00Z">
        <w:r w:rsidR="00CB07F2">
          <w:rPr>
            <w:rFonts w:ascii="Arial" w:eastAsia="Arial" w:hAnsi="Arial" w:cs="Arial"/>
            <w:color w:val="0033CC"/>
          </w:rPr>
          <w:t xml:space="preserve"> of 0.05%</w:t>
        </w:r>
      </w:ins>
      <w:moveTo w:id="2281" w:author="Razavi, Pedram/Medicine" w:date="2019-06-15T23:15:00Z">
        <w:r w:rsidR="00C855A9">
          <w:rPr>
            <w:rFonts w:ascii="Arial" w:eastAsia="Arial" w:hAnsi="Arial" w:cs="Arial"/>
            <w:color w:val="0033CC"/>
          </w:rPr>
          <w:t>.</w:t>
        </w:r>
      </w:moveTo>
      <w:moveToRangeEnd w:id="2274"/>
      <w:commentRangeEnd w:id="2273"/>
      <w:r w:rsidR="00CB07F2">
        <w:rPr>
          <w:rStyle w:val="CommentReference"/>
        </w:rPr>
        <w:commentReference w:id="2273"/>
      </w:r>
    </w:p>
    <w:p w14:paraId="1FAD6181" w14:textId="77777777" w:rsidR="00413E5F" w:rsidRDefault="00B4071F">
      <w:pPr>
        <w:spacing w:after="0" w:line="240" w:lineRule="auto"/>
        <w:rPr>
          <w:rFonts w:ascii="Arial" w:eastAsia="Arial" w:hAnsi="Arial" w:cs="Arial"/>
          <w:color w:val="0033CC"/>
        </w:rPr>
        <w:pPrChange w:id="2282" w:author="Razavi, Pedram/Medicine" w:date="2019-06-16T15:04:00Z">
          <w:pPr>
            <w:spacing w:after="0" w:line="240" w:lineRule="auto"/>
            <w:jc w:val="both"/>
          </w:pPr>
        </w:pPrChange>
      </w:pPr>
      <w:r>
        <w:br w:type="page"/>
      </w:r>
    </w:p>
    <w:p w14:paraId="5982602A" w14:textId="77777777" w:rsidR="00413E5F" w:rsidRDefault="00B4071F">
      <w:pPr>
        <w:spacing w:after="0" w:line="240" w:lineRule="auto"/>
        <w:rPr>
          <w:rFonts w:ascii="Arial" w:eastAsia="Arial" w:hAnsi="Arial" w:cs="Arial"/>
          <w:color w:val="0033CC"/>
        </w:rPr>
        <w:pPrChange w:id="2283" w:author="Razavi, Pedram/Medicine" w:date="2019-06-16T15:04:00Z">
          <w:pPr>
            <w:spacing w:after="0" w:line="240" w:lineRule="auto"/>
            <w:jc w:val="both"/>
          </w:pPr>
        </w:pPrChange>
      </w:pPr>
      <w:r>
        <w:rPr>
          <w:noProof/>
        </w:rPr>
        <w:lastRenderedPageBreak/>
        <w:drawing>
          <wp:anchor distT="114300" distB="114300" distL="114300" distR="114300" simplePos="0" relativeHeight="251662336" behindDoc="0" locked="0" layoutInCell="1" hidden="0" allowOverlap="1" wp14:anchorId="3D74CEC8" wp14:editId="452DAA72">
            <wp:simplePos x="0" y="0"/>
            <wp:positionH relativeFrom="column">
              <wp:posOffset>1</wp:posOffset>
            </wp:positionH>
            <wp:positionV relativeFrom="paragraph">
              <wp:posOffset>266700</wp:posOffset>
            </wp:positionV>
            <wp:extent cx="5943600" cy="4658844"/>
            <wp:effectExtent l="0" t="0" r="0" b="0"/>
            <wp:wrapTopAndBottom distT="114300" distB="11430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39" r="39"/>
                    <a:stretch>
                      <a:fillRect/>
                    </a:stretch>
                  </pic:blipFill>
                  <pic:spPr>
                    <a:xfrm>
                      <a:off x="0" y="0"/>
                      <a:ext cx="5943600" cy="4658844"/>
                    </a:xfrm>
                    <a:prstGeom prst="rect">
                      <a:avLst/>
                    </a:prstGeom>
                    <a:ln/>
                  </pic:spPr>
                </pic:pic>
              </a:graphicData>
            </a:graphic>
          </wp:anchor>
        </w:drawing>
      </w:r>
    </w:p>
    <w:p w14:paraId="79AFFDFA" w14:textId="77777777" w:rsidR="00413E5F" w:rsidRPr="00191549" w:rsidRDefault="00B4071F">
      <w:pPr>
        <w:spacing w:after="0" w:line="240" w:lineRule="auto"/>
        <w:rPr>
          <w:rFonts w:ascii="Arial" w:eastAsia="Arial" w:hAnsi="Arial" w:cs="Arial"/>
          <w:color w:val="0033CC"/>
          <w:sz w:val="18"/>
          <w:szCs w:val="18"/>
          <w:rPrChange w:id="2284" w:author="Razavi, Pedram/Medicine" w:date="2019-06-16T11:30:00Z">
            <w:rPr>
              <w:rFonts w:ascii="Arial" w:eastAsia="Arial" w:hAnsi="Arial" w:cs="Arial"/>
              <w:color w:val="0033CC"/>
              <w:sz w:val="20"/>
              <w:szCs w:val="20"/>
            </w:rPr>
          </w:rPrChange>
        </w:rPr>
        <w:pPrChange w:id="2285" w:author="Razavi, Pedram/Medicine" w:date="2019-06-16T15:04:00Z">
          <w:pPr>
            <w:spacing w:after="0" w:line="240" w:lineRule="auto"/>
            <w:jc w:val="both"/>
          </w:pPr>
        </w:pPrChange>
      </w:pPr>
      <w:r w:rsidRPr="00191549">
        <w:rPr>
          <w:rFonts w:ascii="Arial" w:eastAsia="Arial" w:hAnsi="Arial" w:cs="Arial"/>
          <w:b/>
          <w:color w:val="0033CC"/>
          <w:sz w:val="18"/>
          <w:szCs w:val="18"/>
          <w:rPrChange w:id="2286" w:author="Razavi, Pedram/Medicine" w:date="2019-06-16T11:30:00Z">
            <w:rPr>
              <w:rFonts w:ascii="Arial" w:eastAsia="Arial" w:hAnsi="Arial" w:cs="Arial"/>
              <w:b/>
              <w:color w:val="0033CC"/>
              <w:sz w:val="20"/>
              <w:szCs w:val="20"/>
            </w:rPr>
          </w:rPrChange>
        </w:rPr>
        <w:t>Figure 6: Comparison of mean target sequencing depth and error rate distribution across the cancer cohorts and healthy controls.</w:t>
      </w:r>
      <w:r w:rsidRPr="00191549">
        <w:rPr>
          <w:rFonts w:ascii="Arial" w:eastAsia="Arial" w:hAnsi="Arial" w:cs="Arial"/>
          <w:color w:val="0033CC"/>
          <w:sz w:val="18"/>
          <w:szCs w:val="18"/>
          <w:rPrChange w:id="2287" w:author="Razavi, Pedram/Medicine" w:date="2019-06-16T11:30:00Z">
            <w:rPr>
              <w:rFonts w:ascii="Arial" w:eastAsia="Arial" w:hAnsi="Arial" w:cs="Arial"/>
              <w:color w:val="0033CC"/>
              <w:sz w:val="20"/>
              <w:szCs w:val="20"/>
            </w:rPr>
          </w:rPrChange>
        </w:rPr>
        <w:t xml:space="preserve"> Shown are the distributions of (a) deduplicated and uncollapsed mean target sequence depth, (b) deduplicated and collapsed mean target sequence depth, (c) substitution error rate and (d) substitution and indel error rate. In (c), the substitution error rate represents the percentage of collapsed bases with non-reference base. Similarly, in (d) the combined error rate represents the percentage of collapsed bases with non-reference base or indels. All pairwise comparisons were done using a two-sided Mann-Whitney </w:t>
      </w:r>
      <w:r w:rsidRPr="00191549">
        <w:rPr>
          <w:rFonts w:ascii="Arial" w:eastAsia="Arial" w:hAnsi="Arial" w:cs="Arial"/>
          <w:i/>
          <w:color w:val="0033CC"/>
          <w:sz w:val="18"/>
          <w:szCs w:val="18"/>
          <w:rPrChange w:id="2288" w:author="Razavi, Pedram/Medicine" w:date="2019-06-16T11:30:00Z">
            <w:rPr>
              <w:rFonts w:ascii="Arial" w:eastAsia="Arial" w:hAnsi="Arial" w:cs="Arial"/>
              <w:i/>
              <w:color w:val="0033CC"/>
              <w:sz w:val="20"/>
              <w:szCs w:val="20"/>
            </w:rPr>
          </w:rPrChange>
        </w:rPr>
        <w:t>U</w:t>
      </w:r>
      <w:r w:rsidRPr="00191549">
        <w:rPr>
          <w:rFonts w:ascii="Arial" w:eastAsia="Arial" w:hAnsi="Arial" w:cs="Arial"/>
          <w:color w:val="0033CC"/>
          <w:sz w:val="18"/>
          <w:szCs w:val="18"/>
          <w:rPrChange w:id="2289" w:author="Razavi, Pedram/Medicine" w:date="2019-06-16T11:30:00Z">
            <w:rPr>
              <w:rFonts w:ascii="Arial" w:eastAsia="Arial" w:hAnsi="Arial" w:cs="Arial"/>
              <w:color w:val="0033CC"/>
              <w:sz w:val="20"/>
              <w:szCs w:val="20"/>
            </w:rPr>
          </w:rPrChange>
        </w:rPr>
        <w:t>-test. In all panels, the p-values were adjusted for multiple testing using the Bonferroni method.</w:t>
      </w:r>
    </w:p>
    <w:p w14:paraId="6FAF4E0A" w14:textId="77777777" w:rsidR="00413E5F" w:rsidRDefault="00B4071F">
      <w:pPr>
        <w:spacing w:after="0" w:line="240" w:lineRule="auto"/>
        <w:rPr>
          <w:rFonts w:ascii="Arial" w:eastAsia="Arial" w:hAnsi="Arial" w:cs="Arial"/>
          <w:color w:val="0033CC"/>
        </w:rPr>
        <w:pPrChange w:id="2290" w:author="Razavi, Pedram/Medicine" w:date="2019-06-16T15:04:00Z">
          <w:pPr>
            <w:spacing w:after="0" w:line="240" w:lineRule="auto"/>
            <w:jc w:val="both"/>
          </w:pPr>
        </w:pPrChange>
      </w:pPr>
      <w:r>
        <w:br w:type="page"/>
      </w:r>
    </w:p>
    <w:p w14:paraId="3351B6F7" w14:textId="77777777" w:rsidR="00413E5F" w:rsidRPr="00191549" w:rsidRDefault="00B4071F">
      <w:pPr>
        <w:spacing w:after="0" w:line="240" w:lineRule="auto"/>
        <w:rPr>
          <w:rFonts w:ascii="Arial" w:eastAsia="Arial" w:hAnsi="Arial" w:cs="Arial"/>
          <w:color w:val="0033CC"/>
          <w:sz w:val="18"/>
          <w:szCs w:val="18"/>
          <w:rPrChange w:id="2291" w:author="Razavi, Pedram/Medicine" w:date="2019-06-16T11:29:00Z">
            <w:rPr>
              <w:rFonts w:ascii="Arial" w:eastAsia="Arial" w:hAnsi="Arial" w:cs="Arial"/>
              <w:color w:val="0033CC"/>
              <w:sz w:val="20"/>
              <w:szCs w:val="20"/>
            </w:rPr>
          </w:rPrChange>
        </w:rPr>
        <w:pPrChange w:id="2292" w:author="Razavi, Pedram/Medicine" w:date="2019-06-16T15:04:00Z">
          <w:pPr>
            <w:spacing w:after="0" w:line="240" w:lineRule="auto"/>
            <w:jc w:val="both"/>
          </w:pPr>
        </w:pPrChange>
      </w:pPr>
      <w:r w:rsidRPr="00191549">
        <w:rPr>
          <w:rFonts w:ascii="Arial" w:eastAsia="Arial" w:hAnsi="Arial" w:cs="Arial"/>
          <w:b/>
          <w:color w:val="0033CC"/>
          <w:sz w:val="18"/>
          <w:szCs w:val="18"/>
          <w:rPrChange w:id="2293" w:author="Razavi, Pedram/Medicine" w:date="2019-06-16T11:29:00Z">
            <w:rPr>
              <w:rFonts w:ascii="Arial" w:eastAsia="Arial" w:hAnsi="Arial" w:cs="Arial"/>
              <w:b/>
              <w:color w:val="0033CC"/>
              <w:sz w:val="20"/>
              <w:szCs w:val="20"/>
            </w:rPr>
          </w:rPrChange>
        </w:rPr>
        <w:lastRenderedPageBreak/>
        <w:t>Figure 7: Association of input cfDNA and sequencing depth.</w:t>
      </w:r>
      <w:r w:rsidRPr="00191549">
        <w:rPr>
          <w:rFonts w:ascii="Arial" w:eastAsia="Arial" w:hAnsi="Arial" w:cs="Arial"/>
          <w:color w:val="0033CC"/>
          <w:sz w:val="18"/>
          <w:szCs w:val="18"/>
          <w:rPrChange w:id="2294" w:author="Razavi, Pedram/Medicine" w:date="2019-06-16T11:29:00Z">
            <w:rPr>
              <w:rFonts w:ascii="Arial" w:eastAsia="Arial" w:hAnsi="Arial" w:cs="Arial"/>
              <w:color w:val="0033CC"/>
              <w:sz w:val="20"/>
              <w:szCs w:val="20"/>
            </w:rPr>
          </w:rPrChange>
        </w:rPr>
        <w:t xml:space="preserve"> Amount of cfDNA used for library preparation as a function of (a) mean target deduplicated and collapsed sequencing depth and (b) cancer type. In (a), the diagonal line represents a linear regression with 99% confidence intervals. The p-value was obtained using an </w:t>
      </w:r>
      <w:r w:rsidRPr="00191549">
        <w:rPr>
          <w:rFonts w:ascii="Arial" w:eastAsia="Arial" w:hAnsi="Arial" w:cs="Arial"/>
          <w:i/>
          <w:color w:val="0033CC"/>
          <w:sz w:val="18"/>
          <w:szCs w:val="18"/>
          <w:rPrChange w:id="2295" w:author="Razavi, Pedram/Medicine" w:date="2019-06-16T11:29:00Z">
            <w:rPr>
              <w:rFonts w:ascii="Arial" w:eastAsia="Arial" w:hAnsi="Arial" w:cs="Arial"/>
              <w:i/>
              <w:color w:val="0033CC"/>
              <w:sz w:val="20"/>
              <w:szCs w:val="20"/>
            </w:rPr>
          </w:rPrChange>
        </w:rPr>
        <w:t>F</w:t>
      </w:r>
      <w:r w:rsidRPr="00191549">
        <w:rPr>
          <w:rFonts w:ascii="Arial" w:eastAsia="Arial" w:hAnsi="Arial" w:cs="Arial"/>
          <w:color w:val="0033CC"/>
          <w:sz w:val="18"/>
          <w:szCs w:val="18"/>
          <w:rPrChange w:id="2296" w:author="Razavi, Pedram/Medicine" w:date="2019-06-16T11:29:00Z">
            <w:rPr>
              <w:rFonts w:ascii="Arial" w:eastAsia="Arial" w:hAnsi="Arial" w:cs="Arial"/>
              <w:color w:val="0033CC"/>
              <w:sz w:val="20"/>
              <w:szCs w:val="20"/>
            </w:rPr>
          </w:rPrChange>
        </w:rPr>
        <w:t xml:space="preserve">-test. In (b), the p-values were obtained from pairwise comparisons using a two-sided Mann-Whitney </w:t>
      </w:r>
      <w:r w:rsidRPr="00191549">
        <w:rPr>
          <w:rFonts w:ascii="Arial" w:eastAsia="Arial" w:hAnsi="Arial" w:cs="Arial"/>
          <w:i/>
          <w:color w:val="0033CC"/>
          <w:sz w:val="18"/>
          <w:szCs w:val="18"/>
          <w:rPrChange w:id="2297" w:author="Razavi, Pedram/Medicine" w:date="2019-06-16T11:29:00Z">
            <w:rPr>
              <w:rFonts w:ascii="Arial" w:eastAsia="Arial" w:hAnsi="Arial" w:cs="Arial"/>
              <w:i/>
              <w:color w:val="0033CC"/>
              <w:sz w:val="20"/>
              <w:szCs w:val="20"/>
            </w:rPr>
          </w:rPrChange>
        </w:rPr>
        <w:t>U</w:t>
      </w:r>
      <w:r w:rsidRPr="00191549">
        <w:rPr>
          <w:rFonts w:ascii="Arial" w:eastAsia="Arial" w:hAnsi="Arial" w:cs="Arial"/>
          <w:color w:val="0033CC"/>
          <w:sz w:val="18"/>
          <w:szCs w:val="18"/>
          <w:rPrChange w:id="2298" w:author="Razavi, Pedram/Medicine" w:date="2019-06-16T11:29:00Z">
            <w:rPr>
              <w:rFonts w:ascii="Arial" w:eastAsia="Arial" w:hAnsi="Arial" w:cs="Arial"/>
              <w:color w:val="0033CC"/>
              <w:sz w:val="20"/>
              <w:szCs w:val="20"/>
            </w:rPr>
          </w:rPrChange>
        </w:rPr>
        <w:t>-test and adjusted for multiple testing using the Bonferroni method.</w:t>
      </w:r>
      <w:r w:rsidRPr="00191549">
        <w:rPr>
          <w:noProof/>
          <w:sz w:val="18"/>
          <w:szCs w:val="18"/>
          <w:rPrChange w:id="2299" w:author="Razavi, Pedram/Medicine" w:date="2019-06-16T11:29:00Z">
            <w:rPr>
              <w:noProof/>
            </w:rPr>
          </w:rPrChange>
        </w:rPr>
        <w:drawing>
          <wp:anchor distT="114300" distB="114300" distL="114300" distR="114300" simplePos="0" relativeHeight="251663360" behindDoc="0" locked="0" layoutInCell="1" hidden="0" allowOverlap="1" wp14:anchorId="03F09E73" wp14:editId="40FB5CBF">
            <wp:simplePos x="0" y="0"/>
            <wp:positionH relativeFrom="column">
              <wp:posOffset>14288</wp:posOffset>
            </wp:positionH>
            <wp:positionV relativeFrom="paragraph">
              <wp:posOffset>190500</wp:posOffset>
            </wp:positionV>
            <wp:extent cx="5835708" cy="3009900"/>
            <wp:effectExtent l="0" t="0" r="0" b="0"/>
            <wp:wrapTopAndBottom distT="114300" distB="1143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t="741" b="741"/>
                    <a:stretch>
                      <a:fillRect/>
                    </a:stretch>
                  </pic:blipFill>
                  <pic:spPr>
                    <a:xfrm>
                      <a:off x="0" y="0"/>
                      <a:ext cx="5835708" cy="3009900"/>
                    </a:xfrm>
                    <a:prstGeom prst="rect">
                      <a:avLst/>
                    </a:prstGeom>
                    <a:ln/>
                  </pic:spPr>
                </pic:pic>
              </a:graphicData>
            </a:graphic>
          </wp:anchor>
        </w:drawing>
      </w:r>
    </w:p>
    <w:p w14:paraId="60E4F9C5" w14:textId="77777777" w:rsidR="00413E5F" w:rsidRDefault="00B4071F">
      <w:pPr>
        <w:spacing w:after="0" w:line="240" w:lineRule="auto"/>
        <w:rPr>
          <w:rFonts w:ascii="Arial" w:eastAsia="Arial" w:hAnsi="Arial" w:cs="Arial"/>
          <w:color w:val="0033CC"/>
        </w:rPr>
        <w:pPrChange w:id="2300" w:author="Razavi, Pedram/Medicine" w:date="2019-06-16T15:04:00Z">
          <w:pPr>
            <w:spacing w:after="0" w:line="240" w:lineRule="auto"/>
            <w:jc w:val="both"/>
          </w:pPr>
        </w:pPrChange>
      </w:pPr>
      <w:r>
        <w:br w:type="page"/>
      </w:r>
    </w:p>
    <w:p w14:paraId="4B4EE4D0" w14:textId="77777777" w:rsidR="00413E5F" w:rsidRDefault="00B4071F">
      <w:pPr>
        <w:spacing w:after="0" w:line="240" w:lineRule="auto"/>
        <w:rPr>
          <w:rFonts w:ascii="Arial" w:eastAsia="Arial" w:hAnsi="Arial" w:cs="Arial"/>
          <w:color w:val="0033CC"/>
        </w:rPr>
        <w:pPrChange w:id="2301" w:author="Razavi, Pedram/Medicine" w:date="2019-06-16T15:04:00Z">
          <w:pPr>
            <w:spacing w:after="0" w:line="240" w:lineRule="auto"/>
            <w:jc w:val="both"/>
          </w:pPr>
        </w:pPrChange>
      </w:pPr>
      <w:r>
        <w:rPr>
          <w:noProof/>
        </w:rPr>
        <w:lastRenderedPageBreak/>
        <w:drawing>
          <wp:anchor distT="114300" distB="114300" distL="114300" distR="114300" simplePos="0" relativeHeight="251664384" behindDoc="0" locked="0" layoutInCell="1" hidden="0" allowOverlap="1" wp14:anchorId="0621E35B" wp14:editId="5D1BD6F9">
            <wp:simplePos x="0" y="0"/>
            <wp:positionH relativeFrom="column">
              <wp:posOffset>-76199</wp:posOffset>
            </wp:positionH>
            <wp:positionV relativeFrom="paragraph">
              <wp:posOffset>340088</wp:posOffset>
            </wp:positionV>
            <wp:extent cx="6019800" cy="5098687"/>
            <wp:effectExtent l="0" t="0" r="0" b="0"/>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l="153" r="153"/>
                    <a:stretch>
                      <a:fillRect/>
                    </a:stretch>
                  </pic:blipFill>
                  <pic:spPr>
                    <a:xfrm>
                      <a:off x="0" y="0"/>
                      <a:ext cx="6019800" cy="5098687"/>
                    </a:xfrm>
                    <a:prstGeom prst="rect">
                      <a:avLst/>
                    </a:prstGeom>
                    <a:ln/>
                  </pic:spPr>
                </pic:pic>
              </a:graphicData>
            </a:graphic>
          </wp:anchor>
        </w:drawing>
      </w:r>
    </w:p>
    <w:p w14:paraId="2CACEF22" w14:textId="77777777" w:rsidR="00413E5F" w:rsidRPr="00191549" w:rsidRDefault="00B4071F">
      <w:pPr>
        <w:spacing w:after="0" w:line="240" w:lineRule="auto"/>
        <w:rPr>
          <w:rFonts w:ascii="Arial" w:eastAsia="Arial" w:hAnsi="Arial" w:cs="Arial"/>
          <w:color w:val="0033CC"/>
          <w:sz w:val="18"/>
          <w:szCs w:val="18"/>
          <w:rPrChange w:id="2302" w:author="Razavi, Pedram/Medicine" w:date="2019-06-16T11:29:00Z">
            <w:rPr>
              <w:rFonts w:ascii="Arial" w:eastAsia="Arial" w:hAnsi="Arial" w:cs="Arial"/>
              <w:color w:val="0033CC"/>
              <w:sz w:val="20"/>
              <w:szCs w:val="20"/>
            </w:rPr>
          </w:rPrChange>
        </w:rPr>
        <w:pPrChange w:id="2303" w:author="Razavi, Pedram/Medicine" w:date="2019-06-16T15:04:00Z">
          <w:pPr>
            <w:spacing w:after="0" w:line="240" w:lineRule="auto"/>
            <w:jc w:val="both"/>
          </w:pPr>
        </w:pPrChange>
      </w:pPr>
      <w:r w:rsidRPr="00191549">
        <w:rPr>
          <w:rFonts w:ascii="Arial" w:eastAsia="Arial" w:hAnsi="Arial" w:cs="Arial"/>
          <w:b/>
          <w:color w:val="0033CC"/>
          <w:sz w:val="18"/>
          <w:szCs w:val="18"/>
          <w:rPrChange w:id="2304" w:author="Razavi, Pedram/Medicine" w:date="2019-06-16T11:29:00Z">
            <w:rPr>
              <w:rFonts w:ascii="Arial" w:eastAsia="Arial" w:hAnsi="Arial" w:cs="Arial"/>
              <w:b/>
              <w:color w:val="0033CC"/>
              <w:sz w:val="20"/>
              <w:szCs w:val="20"/>
            </w:rPr>
          </w:rPrChange>
        </w:rPr>
        <w:t>Figure 8: Reproducibility of cfDNA targeted sequencing assay</w:t>
      </w:r>
      <w:r w:rsidRPr="00191549">
        <w:rPr>
          <w:rFonts w:ascii="Arial" w:eastAsia="Arial" w:hAnsi="Arial" w:cs="Arial"/>
          <w:color w:val="0033CC"/>
          <w:sz w:val="18"/>
          <w:szCs w:val="18"/>
          <w:rPrChange w:id="2305" w:author="Razavi, Pedram/Medicine" w:date="2019-06-16T11:29:00Z">
            <w:rPr>
              <w:rFonts w:ascii="Arial" w:eastAsia="Arial" w:hAnsi="Arial" w:cs="Arial"/>
              <w:color w:val="0033CC"/>
              <w:sz w:val="20"/>
              <w:szCs w:val="20"/>
            </w:rPr>
          </w:rPrChange>
        </w:rPr>
        <w:t>.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VUSo, WBC-matched or noise. In all panels, the samples are labelled on top.</w:t>
      </w:r>
    </w:p>
    <w:p w14:paraId="015EB097" w14:textId="77777777" w:rsidR="00413E5F" w:rsidRDefault="00B4071F">
      <w:pPr>
        <w:spacing w:after="0" w:line="240" w:lineRule="auto"/>
        <w:rPr>
          <w:rFonts w:ascii="Arial" w:eastAsia="Arial" w:hAnsi="Arial" w:cs="Arial"/>
          <w:color w:val="0033CC"/>
        </w:rPr>
        <w:pPrChange w:id="2306" w:author="Razavi, Pedram/Medicine" w:date="2019-06-16T15:04:00Z">
          <w:pPr>
            <w:spacing w:after="0" w:line="240" w:lineRule="auto"/>
            <w:jc w:val="both"/>
          </w:pPr>
        </w:pPrChange>
      </w:pPr>
      <w:r>
        <w:br w:type="page"/>
      </w:r>
    </w:p>
    <w:p w14:paraId="28A93E0A" w14:textId="77777777" w:rsidR="00413E5F" w:rsidRPr="00191549" w:rsidRDefault="00B4071F">
      <w:pPr>
        <w:spacing w:after="0" w:line="240" w:lineRule="auto"/>
        <w:rPr>
          <w:rFonts w:ascii="Arial" w:eastAsia="Arial" w:hAnsi="Arial" w:cs="Arial"/>
          <w:color w:val="0033CC"/>
          <w:sz w:val="18"/>
          <w:szCs w:val="18"/>
          <w:rPrChange w:id="2307" w:author="Razavi, Pedram/Medicine" w:date="2019-06-16T11:29:00Z">
            <w:rPr>
              <w:rFonts w:ascii="Arial" w:eastAsia="Arial" w:hAnsi="Arial" w:cs="Arial"/>
              <w:color w:val="0033CC"/>
              <w:sz w:val="20"/>
              <w:szCs w:val="20"/>
            </w:rPr>
          </w:rPrChange>
        </w:rPr>
        <w:pPrChange w:id="2308" w:author="Razavi, Pedram/Medicine" w:date="2019-06-16T15:04:00Z">
          <w:pPr>
            <w:spacing w:after="0" w:line="240" w:lineRule="auto"/>
            <w:jc w:val="both"/>
          </w:pPr>
        </w:pPrChange>
      </w:pPr>
      <w:r w:rsidRPr="00191549">
        <w:rPr>
          <w:rFonts w:ascii="Arial" w:eastAsia="Arial" w:hAnsi="Arial" w:cs="Arial"/>
          <w:b/>
          <w:color w:val="0033CC"/>
          <w:sz w:val="18"/>
          <w:szCs w:val="18"/>
          <w:rPrChange w:id="2309" w:author="Razavi, Pedram/Medicine" w:date="2019-06-16T11:29:00Z">
            <w:rPr>
              <w:rFonts w:ascii="Arial" w:eastAsia="Arial" w:hAnsi="Arial" w:cs="Arial"/>
              <w:b/>
              <w:color w:val="0033CC"/>
              <w:sz w:val="20"/>
              <w:szCs w:val="20"/>
            </w:rPr>
          </w:rPrChange>
        </w:rPr>
        <w:lastRenderedPageBreak/>
        <w:t>Figure 9: Orthogonal validation of tumor-matched and VUSo detected in cfDNA using ddPCR.</w:t>
      </w:r>
      <w:r w:rsidRPr="00191549">
        <w:rPr>
          <w:rFonts w:ascii="Arial" w:eastAsia="Arial" w:hAnsi="Arial" w:cs="Arial"/>
          <w:color w:val="0033CC"/>
          <w:sz w:val="18"/>
          <w:szCs w:val="18"/>
          <w:rPrChange w:id="2310" w:author="Razavi, Pedram/Medicine" w:date="2019-06-16T11:29:00Z">
            <w:rPr>
              <w:rFonts w:ascii="Arial" w:eastAsia="Arial" w:hAnsi="Arial" w:cs="Arial"/>
              <w:color w:val="0033CC"/>
              <w:sz w:val="20"/>
              <w:szCs w:val="20"/>
            </w:rPr>
          </w:rPrChange>
        </w:rPr>
        <w:t xml:space="preserve"> Comparison of VAF measured using ddPCR (</w:t>
      </w:r>
      <w:r w:rsidRPr="00191549">
        <w:rPr>
          <w:rFonts w:ascii="Arial" w:eastAsia="Arial" w:hAnsi="Arial" w:cs="Arial"/>
          <w:i/>
          <w:color w:val="0033CC"/>
          <w:sz w:val="18"/>
          <w:szCs w:val="18"/>
          <w:rPrChange w:id="2311" w:author="Razavi, Pedram/Medicine" w:date="2019-06-16T11:29:00Z">
            <w:rPr>
              <w:rFonts w:ascii="Arial" w:eastAsia="Arial" w:hAnsi="Arial" w:cs="Arial"/>
              <w:i/>
              <w:color w:val="0033CC"/>
              <w:sz w:val="20"/>
              <w:szCs w:val="20"/>
            </w:rPr>
          </w:rPrChange>
        </w:rPr>
        <w:t>x</w:t>
      </w:r>
      <w:r w:rsidRPr="00191549">
        <w:rPr>
          <w:rFonts w:ascii="Arial" w:eastAsia="Arial" w:hAnsi="Arial" w:cs="Arial"/>
          <w:color w:val="0033CC"/>
          <w:sz w:val="18"/>
          <w:szCs w:val="18"/>
          <w:rPrChange w:id="2312" w:author="Razavi, Pedram/Medicine" w:date="2019-06-16T11:29:00Z">
            <w:rPr>
              <w:rFonts w:ascii="Arial" w:eastAsia="Arial" w:hAnsi="Arial" w:cs="Arial"/>
              <w:color w:val="0033CC"/>
              <w:sz w:val="20"/>
              <w:szCs w:val="20"/>
            </w:rPr>
          </w:rPrChange>
        </w:rPr>
        <w:t>-axis) and the cfDNA targeted assay (</w:t>
      </w:r>
      <w:r w:rsidRPr="00191549">
        <w:rPr>
          <w:rFonts w:ascii="Arial" w:eastAsia="Arial" w:hAnsi="Arial" w:cs="Arial"/>
          <w:i/>
          <w:color w:val="0033CC"/>
          <w:sz w:val="18"/>
          <w:szCs w:val="18"/>
          <w:rPrChange w:id="2313" w:author="Razavi, Pedram/Medicine" w:date="2019-06-16T11:29:00Z">
            <w:rPr>
              <w:rFonts w:ascii="Arial" w:eastAsia="Arial" w:hAnsi="Arial" w:cs="Arial"/>
              <w:i/>
              <w:color w:val="0033CC"/>
              <w:sz w:val="20"/>
              <w:szCs w:val="20"/>
            </w:rPr>
          </w:rPrChange>
        </w:rPr>
        <w:t>y</w:t>
      </w:r>
      <w:r w:rsidRPr="00191549">
        <w:rPr>
          <w:rFonts w:ascii="Arial" w:eastAsia="Arial" w:hAnsi="Arial" w:cs="Arial"/>
          <w:color w:val="0033CC"/>
          <w:sz w:val="18"/>
          <w:szCs w:val="18"/>
          <w:rPrChange w:id="2314" w:author="Razavi, Pedram/Medicine" w:date="2019-06-16T11:29:00Z">
            <w:rPr>
              <w:rFonts w:ascii="Arial" w:eastAsia="Arial" w:hAnsi="Arial" w:cs="Arial"/>
              <w:color w:val="0033CC"/>
              <w:sz w:val="20"/>
              <w:szCs w:val="20"/>
            </w:rPr>
          </w:rPrChange>
        </w:rPr>
        <w:t>-axis) for (a) tumor-matched canonical hotspot mutations and (b) low VAF (&lt;10%) non tumor-matched somatic mutations detected in cfDNA i.e. VUSo.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r w:rsidRPr="00191549">
        <w:rPr>
          <w:noProof/>
          <w:sz w:val="18"/>
          <w:szCs w:val="18"/>
          <w:rPrChange w:id="2315" w:author="Razavi, Pedram/Medicine" w:date="2019-06-16T11:29:00Z">
            <w:rPr>
              <w:noProof/>
            </w:rPr>
          </w:rPrChange>
        </w:rPr>
        <w:drawing>
          <wp:anchor distT="114300" distB="114300" distL="114300" distR="114300" simplePos="0" relativeHeight="251665408" behindDoc="0" locked="0" layoutInCell="1" hidden="0" allowOverlap="1" wp14:anchorId="10130226" wp14:editId="444630AA">
            <wp:simplePos x="0" y="0"/>
            <wp:positionH relativeFrom="column">
              <wp:posOffset>-57149</wp:posOffset>
            </wp:positionH>
            <wp:positionV relativeFrom="paragraph">
              <wp:posOffset>209550</wp:posOffset>
            </wp:positionV>
            <wp:extent cx="5832229" cy="2962275"/>
            <wp:effectExtent l="0" t="0" r="0" b="0"/>
            <wp:wrapTopAndBottom distT="114300" distB="11430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l="21" r="21"/>
                    <a:stretch>
                      <a:fillRect/>
                    </a:stretch>
                  </pic:blipFill>
                  <pic:spPr>
                    <a:xfrm>
                      <a:off x="0" y="0"/>
                      <a:ext cx="5832229" cy="2962275"/>
                    </a:xfrm>
                    <a:prstGeom prst="rect">
                      <a:avLst/>
                    </a:prstGeom>
                    <a:ln/>
                  </pic:spPr>
                </pic:pic>
              </a:graphicData>
            </a:graphic>
          </wp:anchor>
        </w:drawing>
      </w:r>
    </w:p>
    <w:p w14:paraId="7FBDCD69" w14:textId="77777777" w:rsidR="00413E5F" w:rsidRDefault="00B4071F">
      <w:pPr>
        <w:spacing w:after="0" w:line="240" w:lineRule="auto"/>
        <w:rPr>
          <w:rFonts w:ascii="Arial" w:eastAsia="Arial" w:hAnsi="Arial" w:cs="Arial"/>
          <w:color w:val="0033CC"/>
        </w:rPr>
        <w:pPrChange w:id="2316" w:author="Razavi, Pedram/Medicine" w:date="2019-06-16T15:04:00Z">
          <w:pPr>
            <w:spacing w:after="0" w:line="240" w:lineRule="auto"/>
            <w:jc w:val="both"/>
          </w:pPr>
        </w:pPrChange>
      </w:pPr>
      <w:r>
        <w:br w:type="page"/>
      </w:r>
    </w:p>
    <w:p w14:paraId="2F7E414D" w14:textId="77777777" w:rsidR="00413E5F" w:rsidRDefault="00B4071F">
      <w:pPr>
        <w:spacing w:after="0" w:line="240" w:lineRule="auto"/>
        <w:rPr>
          <w:rFonts w:ascii="Arial" w:eastAsia="Arial" w:hAnsi="Arial" w:cs="Arial"/>
        </w:rPr>
        <w:pPrChange w:id="2317" w:author="Razavi, Pedram/Medicine" w:date="2019-06-16T15:04:00Z">
          <w:pPr>
            <w:spacing w:after="0" w:line="240" w:lineRule="auto"/>
            <w:jc w:val="both"/>
          </w:pPr>
        </w:pPrChange>
      </w:pPr>
      <w:r>
        <w:rPr>
          <w:rFonts w:ascii="Arial" w:eastAsia="Arial" w:hAnsi="Arial" w:cs="Arial"/>
        </w:rPr>
        <w:lastRenderedPageBreak/>
        <w:t>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cfDNA:leukocyte profiling described above) that could affect the presented results. Other potential confounders include age, smoking, or other unmeasured factors that limit the analysis.</w:t>
      </w:r>
    </w:p>
    <w:p w14:paraId="199BE47E" w14:textId="77777777" w:rsidR="00413E5F" w:rsidRDefault="00413E5F">
      <w:pPr>
        <w:spacing w:after="0" w:line="240" w:lineRule="auto"/>
        <w:rPr>
          <w:rFonts w:ascii="Arial" w:eastAsia="Arial" w:hAnsi="Arial" w:cs="Arial"/>
          <w:color w:val="0033CC"/>
        </w:rPr>
        <w:pPrChange w:id="2318" w:author="Razavi, Pedram/Medicine" w:date="2019-06-16T15:04:00Z">
          <w:pPr>
            <w:spacing w:after="0" w:line="240" w:lineRule="auto"/>
            <w:jc w:val="both"/>
          </w:pPr>
        </w:pPrChange>
      </w:pPr>
    </w:p>
    <w:p w14:paraId="1E19CFE6" w14:textId="3981AB1D" w:rsidR="00E40CA2" w:rsidRDefault="00B4071F">
      <w:pPr>
        <w:spacing w:after="0" w:line="240" w:lineRule="auto"/>
        <w:rPr>
          <w:ins w:id="2319" w:author="Razavi, Pedram/Medicine" w:date="2019-06-15T23:40:00Z"/>
          <w:rFonts w:ascii="Arial" w:eastAsia="Arial" w:hAnsi="Arial" w:cs="Arial"/>
          <w:color w:val="0033CC"/>
        </w:rPr>
        <w:pPrChange w:id="2320" w:author="Razavi, Pedram/Medicine" w:date="2019-06-16T15:04:00Z">
          <w:pPr>
            <w:spacing w:after="0" w:line="240" w:lineRule="auto"/>
            <w:jc w:val="both"/>
          </w:pPr>
        </w:pPrChange>
      </w:pPr>
      <w:r>
        <w:rPr>
          <w:rFonts w:ascii="Arial" w:eastAsia="Arial" w:hAnsi="Arial" w:cs="Arial"/>
          <w:color w:val="0033CC"/>
        </w:rPr>
        <w:t xml:space="preserve">Authors: </w:t>
      </w:r>
      <w:ins w:id="2321" w:author="Razavi, Pedram/Medicine" w:date="2019-06-15T23:42:00Z">
        <w:r w:rsidR="00E40CA2">
          <w:rPr>
            <w:rFonts w:ascii="Arial" w:eastAsia="Arial" w:hAnsi="Arial" w:cs="Arial"/>
            <w:color w:val="0033CC"/>
          </w:rPr>
          <w:t xml:space="preserve">We thank the reviewer for this </w:t>
        </w:r>
      </w:ins>
      <w:ins w:id="2322" w:author="Razavi, Pedram/Medicine" w:date="2019-06-15T23:43:00Z">
        <w:r w:rsidR="00E40CA2">
          <w:rPr>
            <w:rFonts w:ascii="Arial" w:eastAsia="Arial" w:hAnsi="Arial" w:cs="Arial"/>
            <w:color w:val="0033CC"/>
          </w:rPr>
          <w:t xml:space="preserve">comment and </w:t>
        </w:r>
      </w:ins>
      <w:ins w:id="2323" w:author="Razavi, Pedram/Medicine" w:date="2019-06-15T23:35:00Z">
        <w:r w:rsidR="00FE0653">
          <w:rPr>
            <w:rFonts w:ascii="Arial" w:eastAsia="Arial" w:hAnsi="Arial" w:cs="Arial"/>
            <w:color w:val="0033CC"/>
          </w:rPr>
          <w:t xml:space="preserve">first would like to highlight that the </w:t>
        </w:r>
      </w:ins>
      <w:r>
        <w:rPr>
          <w:rFonts w:ascii="Arial" w:eastAsia="Arial" w:hAnsi="Arial" w:cs="Arial"/>
          <w:color w:val="0033CC"/>
        </w:rPr>
        <w:t>Figure 5</w:t>
      </w:r>
      <w:ins w:id="2324" w:author="Razavi, Pedram/Medicine" w:date="2019-06-15T23:36:00Z">
        <w:r w:rsidR="00FE0653">
          <w:rPr>
            <w:rFonts w:ascii="Arial" w:eastAsia="Arial" w:hAnsi="Arial" w:cs="Arial"/>
            <w:color w:val="0033CC"/>
          </w:rPr>
          <w:t>a</w:t>
        </w:r>
      </w:ins>
      <w:del w:id="2325" w:author="Razavi, Pedram/Medicine" w:date="2019-06-15T23:35:00Z">
        <w:r w:rsidDel="00FE0653">
          <w:rPr>
            <w:rFonts w:ascii="Arial" w:eastAsia="Arial" w:hAnsi="Arial" w:cs="Arial"/>
            <w:color w:val="0033CC"/>
          </w:rPr>
          <w:delText>(a)</w:delText>
        </w:r>
      </w:del>
      <w:r>
        <w:rPr>
          <w:rFonts w:ascii="Arial" w:eastAsia="Arial" w:hAnsi="Arial" w:cs="Arial"/>
          <w:color w:val="0033CC"/>
        </w:rPr>
        <w:t xml:space="preserve"> of the manuscript does not depict results from cfDNA but instead, was generated from CH-related mutations detected in </w:t>
      </w:r>
      <w:ins w:id="2326" w:author="Razavi, Pedram/Medicine" w:date="2019-06-15T23:36:00Z">
        <w:r w:rsidR="00FE0653">
          <w:rPr>
            <w:rFonts w:ascii="Arial" w:eastAsia="Arial" w:hAnsi="Arial" w:cs="Arial"/>
            <w:color w:val="0033CC"/>
          </w:rPr>
          <w:t>g</w:t>
        </w:r>
      </w:ins>
      <w:del w:id="2327" w:author="Razavi, Pedram/Medicine" w:date="2019-06-15T23:36:00Z">
        <w:r w:rsidDel="00FE0653">
          <w:rPr>
            <w:rFonts w:ascii="Arial" w:eastAsia="Arial" w:hAnsi="Arial" w:cs="Arial"/>
            <w:color w:val="0033CC"/>
          </w:rPr>
          <w:delText xml:space="preserve">genomic </w:delText>
        </w:r>
      </w:del>
      <w:r>
        <w:rPr>
          <w:rFonts w:ascii="Arial" w:eastAsia="Arial" w:hAnsi="Arial" w:cs="Arial"/>
          <w:color w:val="0033CC"/>
        </w:rPr>
        <w:t>DNA from WBC</w:t>
      </w:r>
      <w:ins w:id="2328" w:author="Razavi, Pedram/Medicine" w:date="2019-06-15T23:43:00Z">
        <w:r w:rsidR="00E40CA2">
          <w:rPr>
            <w:rFonts w:ascii="Arial" w:eastAsia="Arial" w:hAnsi="Arial" w:cs="Arial"/>
            <w:color w:val="0033CC"/>
          </w:rPr>
          <w:t xml:space="preserve">. </w:t>
        </w:r>
      </w:ins>
      <w:r>
        <w:rPr>
          <w:rFonts w:ascii="Arial" w:eastAsia="Arial" w:hAnsi="Arial" w:cs="Arial"/>
          <w:color w:val="0033CC"/>
        </w:rPr>
        <w:t xml:space="preserve"> </w:t>
      </w:r>
      <w:del w:id="2329" w:author="Razavi, Pedram/Medicine" w:date="2019-06-15T23:43:00Z">
        <w:r w:rsidDel="00E40CA2">
          <w:rPr>
            <w:rFonts w:ascii="Arial" w:eastAsia="Arial" w:hAnsi="Arial" w:cs="Arial"/>
            <w:color w:val="0033CC"/>
          </w:rPr>
          <w:delText xml:space="preserve">and only uses </w:delText>
        </w:r>
      </w:del>
      <w:del w:id="2330" w:author="Razavi, Pedram/Medicine" w:date="2019-06-15T23:44:00Z">
        <w:r w:rsidDel="00E40CA2">
          <w:rPr>
            <w:rFonts w:ascii="Arial" w:eastAsia="Arial" w:hAnsi="Arial" w:cs="Arial"/>
            <w:color w:val="0033CC"/>
          </w:rPr>
          <w:delText>t</w:delText>
        </w:r>
      </w:del>
      <w:ins w:id="2331" w:author="Razavi, Pedram/Medicine" w:date="2019-06-15T23:44:00Z">
        <w:r w:rsidR="00E40CA2">
          <w:rPr>
            <w:rFonts w:ascii="Arial" w:eastAsia="Arial" w:hAnsi="Arial" w:cs="Arial"/>
            <w:color w:val="0033CC"/>
          </w:rPr>
          <w:t>T</w:t>
        </w:r>
      </w:ins>
      <w:r>
        <w:rPr>
          <w:rFonts w:ascii="Arial" w:eastAsia="Arial" w:hAnsi="Arial" w:cs="Arial"/>
          <w:color w:val="0033CC"/>
        </w:rPr>
        <w:t xml:space="preserve">he cfDNA </w:t>
      </w:r>
      <w:del w:id="2332" w:author="Razavi, Pedram/Medicine" w:date="2019-06-15T23:44:00Z">
        <w:r w:rsidDel="00E40CA2">
          <w:rPr>
            <w:rFonts w:ascii="Arial" w:eastAsia="Arial" w:hAnsi="Arial" w:cs="Arial"/>
            <w:color w:val="0033CC"/>
          </w:rPr>
          <w:delText xml:space="preserve">assay </w:delText>
        </w:r>
      </w:del>
      <w:ins w:id="2333" w:author="Razavi, Pedram/Medicine" w:date="2019-06-15T23:44:00Z">
        <w:r w:rsidR="00E40CA2">
          <w:rPr>
            <w:rFonts w:ascii="Arial" w:eastAsia="Arial" w:hAnsi="Arial" w:cs="Arial"/>
            <w:color w:val="0033CC"/>
          </w:rPr>
          <w:t xml:space="preserve">results are only used  </w:t>
        </w:r>
      </w:ins>
      <w:r>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ins w:id="2334" w:author="Razavi, Pedram/Medicine" w:date="2019-06-15T23:36:00Z">
        <w:r w:rsidR="00FE0653">
          <w:rPr>
            <w:rFonts w:ascii="Arial" w:eastAsia="Arial" w:hAnsi="Arial" w:cs="Arial"/>
            <w:color w:val="0033CC"/>
          </w:rPr>
          <w:t>s 5b and 5c</w:t>
        </w:r>
      </w:ins>
      <w:del w:id="2335" w:author="Razavi, Pedram/Medicine" w:date="2019-06-15T23:36:00Z">
        <w:r w:rsidDel="00FE0653">
          <w:rPr>
            <w:rFonts w:ascii="Arial" w:eastAsia="Arial" w:hAnsi="Arial" w:cs="Arial"/>
            <w:color w:val="0033CC"/>
          </w:rPr>
          <w:delText xml:space="preserve"> 5(b)-(c)</w:delText>
        </w:r>
      </w:del>
      <w:r>
        <w:rPr>
          <w:rFonts w:ascii="Arial" w:eastAsia="Arial" w:hAnsi="Arial" w:cs="Arial"/>
          <w:color w:val="0033CC"/>
        </w:rPr>
        <w:t xml:space="preserve"> of the manuscript were done using only CH-derived mutations detected in WBC. </w:t>
      </w:r>
    </w:p>
    <w:p w14:paraId="1F8EC937" w14:textId="77777777" w:rsidR="00E40CA2" w:rsidRDefault="00E40CA2">
      <w:pPr>
        <w:spacing w:after="0" w:line="240" w:lineRule="auto"/>
        <w:rPr>
          <w:ins w:id="2336" w:author="Razavi, Pedram/Medicine" w:date="2019-06-15T23:40:00Z"/>
          <w:rFonts w:ascii="Arial" w:eastAsia="Arial" w:hAnsi="Arial" w:cs="Arial"/>
          <w:color w:val="0033CC"/>
        </w:rPr>
        <w:pPrChange w:id="2337" w:author="Razavi, Pedram/Medicine" w:date="2019-06-16T15:04:00Z">
          <w:pPr>
            <w:spacing w:after="0" w:line="240" w:lineRule="auto"/>
            <w:jc w:val="both"/>
          </w:pPr>
        </w:pPrChange>
      </w:pPr>
    </w:p>
    <w:p w14:paraId="0C996E1F" w14:textId="5DD55045" w:rsidR="00413E5F" w:rsidRDefault="00B4071F">
      <w:pPr>
        <w:spacing w:after="0" w:line="240" w:lineRule="auto"/>
        <w:rPr>
          <w:rFonts w:ascii="Arial" w:eastAsia="Arial" w:hAnsi="Arial" w:cs="Arial"/>
          <w:color w:val="0033CC"/>
        </w:rPr>
        <w:pPrChange w:id="2338" w:author="Razavi, Pedram/Medicine" w:date="2019-06-16T15:04:00Z">
          <w:pPr>
            <w:spacing w:after="0" w:line="240" w:lineRule="auto"/>
            <w:jc w:val="both"/>
          </w:pPr>
        </w:pPrChange>
      </w:pPr>
      <w:del w:id="2339" w:author="Razavi, Pedram/Medicine" w:date="2019-06-15T23:40:00Z">
        <w:r w:rsidDel="00E40CA2">
          <w:rPr>
            <w:rFonts w:ascii="Arial" w:eastAsia="Arial" w:hAnsi="Arial" w:cs="Arial"/>
            <w:color w:val="0033CC"/>
          </w:rPr>
          <w:delText>The authors</w:delText>
        </w:r>
      </w:del>
      <w:ins w:id="2340" w:author="Razavi, Pedram/Medicine" w:date="2019-06-15T23:40:00Z">
        <w:r w:rsidR="00E40CA2">
          <w:rPr>
            <w:rFonts w:ascii="Arial" w:eastAsia="Arial" w:hAnsi="Arial" w:cs="Arial"/>
            <w:color w:val="0033CC"/>
          </w:rPr>
          <w:t>We</w:t>
        </w:r>
      </w:ins>
      <w:r>
        <w:rPr>
          <w:rFonts w:ascii="Arial" w:eastAsia="Arial" w:hAnsi="Arial" w:cs="Arial"/>
          <w:color w:val="0033CC"/>
        </w:rPr>
        <w:t xml:space="preserve"> acknowledge the differences in mean collapsed sequencing depth of cfDNA between cancer patients and healthy controls. As shown in Figure 6</w:t>
      </w:r>
      <w:del w:id="2341" w:author="Razavi, Pedram/Medicine" w:date="2019-06-15T23:37:00Z">
        <w:r w:rsidDel="00FE0653">
          <w:rPr>
            <w:rFonts w:ascii="Arial" w:eastAsia="Arial" w:hAnsi="Arial" w:cs="Arial"/>
            <w:color w:val="0033CC"/>
          </w:rPr>
          <w:delText>(a)-(d)</w:delText>
        </w:r>
      </w:del>
      <w:ins w:id="2342" w:author="Razavi, Pedram/Medicine" w:date="2019-06-15T23:37:00Z">
        <w:r w:rsidR="00FE0653">
          <w:rPr>
            <w:rFonts w:ascii="Arial" w:eastAsia="Arial" w:hAnsi="Arial" w:cs="Arial"/>
            <w:color w:val="0033CC"/>
          </w:rPr>
          <w:t>a-6d</w:t>
        </w:r>
      </w:ins>
      <w:r>
        <w:rPr>
          <w:rFonts w:ascii="Arial" w:eastAsia="Arial" w:hAnsi="Arial" w:cs="Arial"/>
          <w:color w:val="0033CC"/>
        </w:rPr>
        <w:t xml:space="preserve"> of this </w:t>
      </w:r>
      <w:del w:id="2343" w:author="Razavi, Pedram/Medicine" w:date="2019-06-15T23:37:00Z">
        <w:r w:rsidDel="00FE0653">
          <w:rPr>
            <w:rFonts w:ascii="Arial" w:eastAsia="Arial" w:hAnsi="Arial" w:cs="Arial"/>
            <w:color w:val="0033CC"/>
          </w:rPr>
          <w:delText>point-by-point reply</w:delText>
        </w:r>
      </w:del>
      <w:ins w:id="2344" w:author="Razavi, Pedram/Medicine" w:date="2019-06-15T23:37:00Z">
        <w:r w:rsidR="00FE0653">
          <w:rPr>
            <w:rFonts w:ascii="Arial" w:eastAsia="Arial" w:hAnsi="Arial" w:cs="Arial"/>
            <w:color w:val="0033CC"/>
          </w:rPr>
          <w:t>response</w:t>
        </w:r>
      </w:ins>
      <w:r>
        <w:rPr>
          <w:rFonts w:ascii="Arial" w:eastAsia="Arial" w:hAnsi="Arial" w:cs="Arial"/>
          <w:color w:val="0033CC"/>
        </w:rPr>
        <w:t xml:space="preserve">, however, the mean collapsed sequencing depth of </w:t>
      </w:r>
      <w:del w:id="2345" w:author="Razavi, Pedram/Medicine" w:date="2019-06-15T23:37:00Z">
        <w:r w:rsidDel="00FE0653">
          <w:rPr>
            <w:rFonts w:ascii="Arial" w:eastAsia="Arial" w:hAnsi="Arial" w:cs="Arial"/>
            <w:color w:val="0033CC"/>
          </w:rPr>
          <w:delText xml:space="preserve">genomic </w:delText>
        </w:r>
      </w:del>
      <w:ins w:id="2346" w:author="Razavi, Pedram/Medicine" w:date="2019-06-15T23:37:00Z">
        <w:r w:rsidR="00FE0653">
          <w:rPr>
            <w:rFonts w:ascii="Arial" w:eastAsia="Arial" w:hAnsi="Arial" w:cs="Arial"/>
            <w:color w:val="0033CC"/>
          </w:rPr>
          <w:t>g</w:t>
        </w:r>
      </w:ins>
      <w:r>
        <w:rPr>
          <w:rFonts w:ascii="Arial" w:eastAsia="Arial" w:hAnsi="Arial" w:cs="Arial"/>
          <w:color w:val="0033CC"/>
        </w:rPr>
        <w:t>DNA from WBC, from which the results presented in Figure 5 of the manuscript were generated, as well as the error rate distributions computed from collapsed reads are similar across the different cancer cohorts and comparable to that of healthy controls.</w:t>
      </w:r>
    </w:p>
    <w:p w14:paraId="75226583" w14:textId="77777777" w:rsidR="00413E5F" w:rsidRDefault="00413E5F">
      <w:pPr>
        <w:spacing w:after="0" w:line="240" w:lineRule="auto"/>
        <w:rPr>
          <w:rFonts w:ascii="Arial" w:eastAsia="Arial" w:hAnsi="Arial" w:cs="Arial"/>
          <w:color w:val="0033CC"/>
        </w:rPr>
        <w:pPrChange w:id="2347" w:author="Razavi, Pedram/Medicine" w:date="2019-06-16T15:04:00Z">
          <w:pPr>
            <w:spacing w:after="0" w:line="240" w:lineRule="auto"/>
            <w:jc w:val="both"/>
          </w:pPr>
        </w:pPrChange>
      </w:pPr>
    </w:p>
    <w:p w14:paraId="72F1B745" w14:textId="1A6AE127" w:rsidR="00E40CA2" w:rsidRDefault="00B4071F">
      <w:pPr>
        <w:spacing w:after="0" w:line="240" w:lineRule="auto"/>
        <w:rPr>
          <w:ins w:id="2348" w:author="Razavi, Pedram/Medicine" w:date="2019-06-15T23:44:00Z"/>
          <w:rFonts w:ascii="Arial" w:eastAsia="Arial" w:hAnsi="Arial" w:cs="Arial"/>
          <w:color w:val="0033CC"/>
        </w:rPr>
        <w:pPrChange w:id="2349" w:author="Razavi, Pedram/Medicine" w:date="2019-06-16T15:04:00Z">
          <w:pPr>
            <w:spacing w:after="0" w:line="240" w:lineRule="auto"/>
            <w:jc w:val="both"/>
          </w:pPr>
        </w:pPrChange>
      </w:pPr>
      <w:commentRangeStart w:id="2350"/>
      <w:r>
        <w:rPr>
          <w:rFonts w:ascii="Arial" w:eastAsia="Arial" w:hAnsi="Arial" w:cs="Arial"/>
          <w:color w:val="0033CC"/>
        </w:rPr>
        <w:t>The authors would like to point out that whilst CH has previously been reported to be associated with tobacco use (</w:t>
      </w:r>
      <w:ins w:id="2351" w:author="Razavi, Pedram/Medicine" w:date="2019-06-16T11:38:00Z">
        <w:r w:rsidR="00191549">
          <w:rPr>
            <w:rFonts w:ascii="Arial" w:eastAsia="Arial" w:hAnsi="Arial" w:cs="Arial"/>
            <w:color w:val="000000"/>
          </w:rPr>
          <w:t>28803919)</w:t>
        </w:r>
      </w:ins>
      <w:del w:id="2352" w:author="Razavi, Pedram/Medicine" w:date="2019-06-16T11:38:00Z">
        <w:r w:rsidDel="00191549">
          <w:rPr>
            <w:rFonts w:ascii="Arial" w:eastAsia="Arial" w:hAnsi="Arial" w:cs="Arial"/>
            <w:color w:val="0033CC"/>
          </w:rPr>
          <w:delText>ref)</w:delText>
        </w:r>
      </w:del>
      <w:r>
        <w:rPr>
          <w:rFonts w:ascii="Arial" w:eastAsia="Arial" w:hAnsi="Arial" w:cs="Arial"/>
          <w:color w:val="0033CC"/>
        </w:rPr>
        <w:t xml:space="preserve">, mutations in </w:t>
      </w:r>
      <w:r>
        <w:rPr>
          <w:rFonts w:ascii="Arial" w:eastAsia="Arial" w:hAnsi="Arial" w:cs="Arial"/>
          <w:i/>
          <w:color w:val="0033CC"/>
        </w:rPr>
        <w:t>PPM1D</w:t>
      </w:r>
      <w:r>
        <w:rPr>
          <w:rFonts w:ascii="Arial" w:eastAsia="Arial" w:hAnsi="Arial" w:cs="Arial"/>
          <w:color w:val="0033CC"/>
        </w:rPr>
        <w:t xml:space="preserve"> </w:t>
      </w:r>
      <w:del w:id="2353" w:author="Razavi, Pedram/Medicine" w:date="2019-06-15T23:40:00Z">
        <w:r w:rsidDel="00E40CA2">
          <w:rPr>
            <w:rFonts w:ascii="Arial" w:eastAsia="Arial" w:hAnsi="Arial" w:cs="Arial"/>
            <w:color w:val="0033CC"/>
          </w:rPr>
          <w:delText xml:space="preserve">are </w:delText>
        </w:r>
      </w:del>
      <w:ins w:id="2354" w:author="Razavi, Pedram/Medicine" w:date="2019-06-15T23:40:00Z">
        <w:r w:rsidR="00E40CA2">
          <w:rPr>
            <w:rFonts w:ascii="Arial" w:eastAsia="Arial" w:hAnsi="Arial" w:cs="Arial"/>
            <w:color w:val="0033CC"/>
          </w:rPr>
          <w:t xml:space="preserve">have been </w:t>
        </w:r>
      </w:ins>
      <w:r>
        <w:rPr>
          <w:rFonts w:ascii="Arial" w:eastAsia="Arial" w:hAnsi="Arial" w:cs="Arial"/>
          <w:color w:val="0033CC"/>
        </w:rPr>
        <w:t>also known to be associated with prior exposure to platinum agents, topoisomerase inhibitors and etoposide either alone or after adjusting for smoking history as confounding factor (</w:t>
      </w:r>
      <w:ins w:id="2355" w:author="Razavi, Pedram/Medicine" w:date="2019-06-16T11:37:00Z">
        <w:r w:rsidR="00191549">
          <w:rPr>
            <w:rFonts w:ascii="Arial" w:eastAsia="Arial" w:hAnsi="Arial" w:cs="Arial"/>
            <w:color w:val="000000"/>
          </w:rPr>
          <w:t>30388424)</w:t>
        </w:r>
      </w:ins>
      <w:del w:id="2356" w:author="Razavi, Pedram/Medicine" w:date="2019-06-16T11:37:00Z">
        <w:r w:rsidDel="00191549">
          <w:rPr>
            <w:rFonts w:ascii="Arial" w:eastAsia="Arial" w:hAnsi="Arial" w:cs="Arial"/>
            <w:color w:val="0033CC"/>
          </w:rPr>
          <w:delText>ref)</w:delText>
        </w:r>
      </w:del>
      <w:r>
        <w:rPr>
          <w:rFonts w:ascii="Arial" w:eastAsia="Arial" w:hAnsi="Arial" w:cs="Arial"/>
          <w:color w:val="0033CC"/>
        </w:rPr>
        <w:t>. This latter observation was also confirmed by a larger retrospective study of &gt;8000 patients with non-hematologic malignancies at the time of tumor diagnosis (</w:t>
      </w:r>
      <w:ins w:id="2357" w:author="Razavi, Pedram/Medicine" w:date="2019-06-16T11:37:00Z">
        <w:r w:rsidR="00191549">
          <w:rPr>
            <w:rFonts w:ascii="Arial" w:eastAsia="Arial" w:hAnsi="Arial" w:cs="Arial"/>
            <w:color w:val="000000"/>
          </w:rPr>
          <w:t>28803919</w:t>
        </w:r>
      </w:ins>
      <w:commentRangeStart w:id="2358"/>
      <w:del w:id="2359" w:author="Razavi, Pedram/Medicine" w:date="2019-06-16T11:37:00Z">
        <w:r w:rsidDel="00191549">
          <w:rPr>
            <w:rFonts w:ascii="Arial" w:eastAsia="Arial" w:hAnsi="Arial" w:cs="Arial"/>
            <w:color w:val="0033CC"/>
          </w:rPr>
          <w:delText>ref</w:delText>
        </w:r>
      </w:del>
      <w:commentRangeEnd w:id="2358"/>
      <w:r>
        <w:commentReference w:id="2358"/>
      </w:r>
      <w:r>
        <w:rPr>
          <w:rFonts w:ascii="Arial" w:eastAsia="Arial" w:hAnsi="Arial" w:cs="Arial"/>
          <w:color w:val="0033CC"/>
        </w:rPr>
        <w:t xml:space="preserve">). </w:t>
      </w:r>
      <w:commentRangeEnd w:id="2350"/>
      <w:r w:rsidR="00E40CA2">
        <w:rPr>
          <w:rStyle w:val="CommentReference"/>
        </w:rPr>
        <w:commentReference w:id="2350"/>
      </w:r>
    </w:p>
    <w:p w14:paraId="2693307D" w14:textId="77777777" w:rsidR="00E40CA2" w:rsidRDefault="00E40CA2">
      <w:pPr>
        <w:spacing w:after="0" w:line="240" w:lineRule="auto"/>
        <w:rPr>
          <w:ins w:id="2360" w:author="Razavi, Pedram/Medicine" w:date="2019-06-15T23:44:00Z"/>
          <w:rFonts w:ascii="Arial" w:eastAsia="Arial" w:hAnsi="Arial" w:cs="Arial"/>
          <w:color w:val="0033CC"/>
        </w:rPr>
        <w:pPrChange w:id="2361" w:author="Razavi, Pedram/Medicine" w:date="2019-06-16T15:04:00Z">
          <w:pPr>
            <w:spacing w:after="0" w:line="240" w:lineRule="auto"/>
            <w:jc w:val="both"/>
          </w:pPr>
        </w:pPrChange>
      </w:pPr>
    </w:p>
    <w:p w14:paraId="439D5304" w14:textId="232F9CC1" w:rsidR="00413E5F" w:rsidRDefault="00E40CA2">
      <w:pPr>
        <w:spacing w:after="0" w:line="240" w:lineRule="auto"/>
        <w:rPr>
          <w:rFonts w:ascii="Arial" w:eastAsia="Arial" w:hAnsi="Arial" w:cs="Arial"/>
          <w:color w:val="0033CC"/>
        </w:rPr>
        <w:pPrChange w:id="2362" w:author="Razavi, Pedram/Medicine" w:date="2019-06-16T15:04:00Z">
          <w:pPr>
            <w:spacing w:after="0" w:line="240" w:lineRule="auto"/>
            <w:jc w:val="both"/>
          </w:pPr>
        </w:pPrChange>
      </w:pPr>
      <w:ins w:id="2363" w:author="Razavi, Pedram/Medicine" w:date="2019-06-15T23:44:00Z">
        <w:r>
          <w:rPr>
            <w:rFonts w:ascii="Arial" w:eastAsia="Arial" w:hAnsi="Arial" w:cs="Arial"/>
            <w:color w:val="0033CC"/>
          </w:rPr>
          <w:t>The reviewer is absolutel</w:t>
        </w:r>
      </w:ins>
      <w:ins w:id="2364" w:author="Razavi, Pedram/Medicine" w:date="2019-06-15T23:45:00Z">
        <w:r>
          <w:rPr>
            <w:rFonts w:ascii="Arial" w:eastAsia="Arial" w:hAnsi="Arial" w:cs="Arial"/>
            <w:color w:val="0033CC"/>
          </w:rPr>
          <w:t>y correct that other potential confounders such as ag</w:t>
        </w:r>
      </w:ins>
      <w:ins w:id="2365" w:author="Razavi, Pedram/Medicine" w:date="2019-06-16T11:16:00Z">
        <w:r w:rsidR="00936A78">
          <w:rPr>
            <w:rFonts w:ascii="Arial" w:eastAsia="Arial" w:hAnsi="Arial" w:cs="Arial"/>
            <w:color w:val="0033CC"/>
          </w:rPr>
          <w:t>e and</w:t>
        </w:r>
      </w:ins>
      <w:ins w:id="2366" w:author="Razavi, Pedram/Medicine" w:date="2019-06-15T23:45:00Z">
        <w:r>
          <w:rPr>
            <w:rFonts w:ascii="Arial" w:eastAsia="Arial" w:hAnsi="Arial" w:cs="Arial"/>
            <w:color w:val="0033CC"/>
          </w:rPr>
          <w:t xml:space="preserve"> smoking history could a</w:t>
        </w:r>
      </w:ins>
      <w:ins w:id="2367" w:author="Razavi, Pedram/Medicine" w:date="2019-06-15T23:46:00Z">
        <w:r>
          <w:rPr>
            <w:rFonts w:ascii="Arial" w:eastAsia="Arial" w:hAnsi="Arial" w:cs="Arial"/>
            <w:color w:val="0033CC"/>
          </w:rPr>
          <w:t xml:space="preserve">ffect the results of this analysis. Hence, </w:t>
        </w:r>
      </w:ins>
      <w:del w:id="2368" w:author="Razavi, Pedram/Medicine" w:date="2019-06-15T23:46:00Z">
        <w:r w:rsidR="00B4071F" w:rsidDel="00E40CA2">
          <w:rPr>
            <w:rFonts w:ascii="Arial" w:eastAsia="Arial" w:hAnsi="Arial" w:cs="Arial"/>
            <w:color w:val="0033CC"/>
          </w:rPr>
          <w:delText>Nonetheless, following the</w:delText>
        </w:r>
      </w:del>
      <w:ins w:id="2369" w:author="Razavi, Pedram/Medicine" w:date="2019-06-15T23:46:00Z">
        <w:r>
          <w:rPr>
            <w:rFonts w:ascii="Arial" w:eastAsia="Arial" w:hAnsi="Arial" w:cs="Arial"/>
            <w:color w:val="0033CC"/>
          </w:rPr>
          <w:t>per</w:t>
        </w:r>
      </w:ins>
      <w:r w:rsidR="00B4071F">
        <w:rPr>
          <w:rFonts w:ascii="Arial" w:eastAsia="Arial" w:hAnsi="Arial" w:cs="Arial"/>
          <w:color w:val="0033CC"/>
        </w:rPr>
        <w:t xml:space="preserve"> Reviewer’s suggestion, prior smoking history was retrieved from the records of patients included in this study. The healthy control individuals</w:t>
      </w:r>
      <w:ins w:id="2370" w:author="Razavi, Pedram/Medicine" w:date="2019-06-15T23:49:00Z">
        <w:r w:rsidR="00BF2B27">
          <w:rPr>
            <w:rFonts w:ascii="Arial" w:eastAsia="Arial" w:hAnsi="Arial" w:cs="Arial"/>
            <w:color w:val="0033CC"/>
          </w:rPr>
          <w:t xml:space="preserve"> accrued though the San Diego Blood Bank</w:t>
        </w:r>
      </w:ins>
      <w:r w:rsidR="00B4071F">
        <w:rPr>
          <w:rFonts w:ascii="Arial" w:eastAsia="Arial" w:hAnsi="Arial" w:cs="Arial"/>
          <w:color w:val="0033CC"/>
        </w:rPr>
        <w:t xml:space="preserve"> do not have a recorded smoking history and this information cannot be obtained retrospectively. </w:t>
      </w:r>
      <w:del w:id="2371" w:author="Razavi, Pedram/Medicine" w:date="2019-06-15T23:50:00Z">
        <w:r w:rsidR="00B4071F" w:rsidDel="00BF2B27">
          <w:rPr>
            <w:rFonts w:ascii="Arial" w:eastAsia="Arial" w:hAnsi="Arial" w:cs="Arial"/>
            <w:color w:val="0033CC"/>
          </w:rPr>
          <w:delText xml:space="preserve">Age, gender, self-reported race were recorded, and individuals were screened for infectious diseases by the </w:delText>
        </w:r>
      </w:del>
      <w:del w:id="2372" w:author="Razavi, Pedram/Medicine" w:date="2019-06-15T23:49:00Z">
        <w:r w:rsidR="00B4071F" w:rsidDel="00E40CA2">
          <w:rPr>
            <w:rFonts w:ascii="Arial" w:eastAsia="Arial" w:hAnsi="Arial" w:cs="Arial"/>
            <w:color w:val="0033CC"/>
          </w:rPr>
          <w:delText>San Diego Blood Bank.</w:delText>
        </w:r>
      </w:del>
    </w:p>
    <w:p w14:paraId="0586A72F" w14:textId="77777777" w:rsidR="00413E5F" w:rsidRDefault="00413E5F">
      <w:pPr>
        <w:spacing w:after="0" w:line="240" w:lineRule="auto"/>
        <w:rPr>
          <w:rFonts w:ascii="Arial" w:eastAsia="Arial" w:hAnsi="Arial" w:cs="Arial"/>
          <w:color w:val="0033CC"/>
        </w:rPr>
        <w:pPrChange w:id="2373" w:author="Razavi, Pedram/Medicine" w:date="2019-06-16T15:04:00Z">
          <w:pPr>
            <w:spacing w:after="0" w:line="240" w:lineRule="auto"/>
            <w:jc w:val="both"/>
          </w:pPr>
        </w:pPrChange>
      </w:pPr>
    </w:p>
    <w:p w14:paraId="500B138E" w14:textId="1617EF55" w:rsidR="0006154C" w:rsidRDefault="00B4071F">
      <w:pPr>
        <w:spacing w:after="0" w:line="240" w:lineRule="auto"/>
        <w:rPr>
          <w:ins w:id="2374" w:author="Razavi, Pedram/Medicine" w:date="2019-06-16T11:19:00Z"/>
          <w:rFonts w:ascii="Arial" w:eastAsia="Arial" w:hAnsi="Arial" w:cs="Arial"/>
          <w:color w:val="0033CC"/>
        </w:rPr>
        <w:pPrChange w:id="2375" w:author="Razavi, Pedram/Medicine" w:date="2019-06-16T15:04:00Z">
          <w:pPr>
            <w:spacing w:after="0" w:line="240" w:lineRule="auto"/>
            <w:jc w:val="both"/>
          </w:pPr>
        </w:pPrChange>
      </w:pPr>
      <w:r>
        <w:rPr>
          <w:rFonts w:ascii="Arial" w:eastAsia="Arial" w:hAnsi="Arial" w:cs="Arial"/>
          <w:color w:val="0033CC"/>
        </w:rPr>
        <w:t>Figure</w:t>
      </w:r>
      <w:ins w:id="2376" w:author="Razavi, Pedram/Medicine" w:date="2019-06-15T23:51:00Z">
        <w:r w:rsidR="00BF2B27">
          <w:rPr>
            <w:rFonts w:ascii="Arial" w:eastAsia="Arial" w:hAnsi="Arial" w:cs="Arial"/>
            <w:color w:val="0033CC"/>
          </w:rPr>
          <w:t>s</w:t>
        </w:r>
      </w:ins>
      <w:r>
        <w:rPr>
          <w:rFonts w:ascii="Arial" w:eastAsia="Arial" w:hAnsi="Arial" w:cs="Arial"/>
          <w:color w:val="0033CC"/>
        </w:rPr>
        <w:t xml:space="preserve"> 10</w:t>
      </w:r>
      <w:ins w:id="2377" w:author="Razavi, Pedram/Medicine" w:date="2019-06-16T11:16:00Z">
        <w:r w:rsidR="0006154C">
          <w:rPr>
            <w:rFonts w:ascii="Arial" w:eastAsia="Arial" w:hAnsi="Arial" w:cs="Arial"/>
            <w:color w:val="0033CC"/>
          </w:rPr>
          <w:t xml:space="preserve">a and </w:t>
        </w:r>
      </w:ins>
      <w:ins w:id="2378" w:author="Razavi, Pedram/Medicine" w:date="2019-06-15T23:50:00Z">
        <w:r w:rsidR="00BF2B27">
          <w:rPr>
            <w:rFonts w:ascii="Arial" w:eastAsia="Arial" w:hAnsi="Arial" w:cs="Arial"/>
            <w:color w:val="0033CC"/>
          </w:rPr>
          <w:t>10b</w:t>
        </w:r>
      </w:ins>
      <w:del w:id="2379" w:author="Razavi, Pedram/Medicine" w:date="2019-06-15T23:50:00Z">
        <w:r w:rsidDel="00BF2B27">
          <w:rPr>
            <w:rFonts w:ascii="Arial" w:eastAsia="Arial" w:hAnsi="Arial" w:cs="Arial"/>
            <w:color w:val="0033CC"/>
          </w:rPr>
          <w:delText>(a)-(b)</w:delText>
        </w:r>
      </w:del>
      <w:r>
        <w:rPr>
          <w:rFonts w:ascii="Arial" w:eastAsia="Arial" w:hAnsi="Arial" w:cs="Arial"/>
          <w:color w:val="0033CC"/>
        </w:rPr>
        <w:t xml:space="preserve"> of this </w:t>
      </w:r>
      <w:del w:id="2380" w:author="Razavi, Pedram/Medicine" w:date="2019-06-15T23:50:00Z">
        <w:r w:rsidDel="00BF2B27">
          <w:rPr>
            <w:rFonts w:ascii="Arial" w:eastAsia="Arial" w:hAnsi="Arial" w:cs="Arial"/>
            <w:color w:val="0033CC"/>
          </w:rPr>
          <w:delText>point-by-point reply</w:delText>
        </w:r>
      </w:del>
      <w:ins w:id="2381" w:author="Razavi, Pedram/Medicine" w:date="2019-06-15T23:50:00Z">
        <w:r w:rsidR="00BF2B27">
          <w:rPr>
            <w:rFonts w:ascii="Arial" w:eastAsia="Arial" w:hAnsi="Arial" w:cs="Arial"/>
            <w:color w:val="0033CC"/>
          </w:rPr>
          <w:t>response</w:t>
        </w:r>
      </w:ins>
      <w:r>
        <w:rPr>
          <w:rFonts w:ascii="Arial" w:eastAsia="Arial" w:hAnsi="Arial" w:cs="Arial"/>
          <w:color w:val="0033CC"/>
        </w:rPr>
        <w:t xml:space="preserve"> compare</w:t>
      </w:r>
      <w:del w:id="2382" w:author="Razavi, Pedram/Medicine" w:date="2019-06-15T23:51:00Z">
        <w:r w:rsidDel="00BF2B27">
          <w:rPr>
            <w:rFonts w:ascii="Arial" w:eastAsia="Arial" w:hAnsi="Arial" w:cs="Arial"/>
            <w:color w:val="0033CC"/>
          </w:rPr>
          <w:delText>s</w:delText>
        </w:r>
      </w:del>
      <w:r>
        <w:rPr>
          <w:rFonts w:ascii="Arial" w:eastAsia="Arial" w:hAnsi="Arial" w:cs="Arial"/>
          <w:color w:val="0033CC"/>
        </w:rPr>
        <w:t xml:space="preserve"> the age distribution in cancer patients and healthy control</w:t>
      </w:r>
      <w:ins w:id="2383" w:author="Razavi, Pedram/Medicine" w:date="2019-06-16T11:16:00Z">
        <w:r w:rsidR="0006154C">
          <w:rPr>
            <w:rFonts w:ascii="Arial" w:eastAsia="Arial" w:hAnsi="Arial" w:cs="Arial"/>
            <w:color w:val="0033CC"/>
          </w:rPr>
          <w:t xml:space="preserve">s </w:t>
        </w:r>
      </w:ins>
      <w:del w:id="2384" w:author="Razavi, Pedram/Medicine" w:date="2019-06-16T11:16:00Z">
        <w:r w:rsidDel="0006154C">
          <w:rPr>
            <w:rFonts w:ascii="Arial" w:eastAsia="Arial" w:hAnsi="Arial" w:cs="Arial"/>
            <w:color w:val="0033CC"/>
          </w:rPr>
          <w:delText xml:space="preserve"> individuals </w:delText>
        </w:r>
      </w:del>
      <w:r>
        <w:rPr>
          <w:rFonts w:ascii="Arial" w:eastAsia="Arial" w:hAnsi="Arial" w:cs="Arial"/>
          <w:color w:val="0033CC"/>
        </w:rPr>
        <w:t xml:space="preserve">and between the different treatment arms i.e. RT/CT versus no RT/CT. There </w:t>
      </w:r>
      <w:ins w:id="2385" w:author="Razavi, Pedram/Medicine" w:date="2019-06-16T11:17:00Z">
        <w:r w:rsidR="0006154C">
          <w:rPr>
            <w:rFonts w:ascii="Arial" w:eastAsia="Arial" w:hAnsi="Arial" w:cs="Arial"/>
            <w:color w:val="0033CC"/>
          </w:rPr>
          <w:t>was</w:t>
        </w:r>
      </w:ins>
      <w:del w:id="2386" w:author="Razavi, Pedram/Medicine" w:date="2019-06-16T11:17:00Z">
        <w:r w:rsidDel="0006154C">
          <w:rPr>
            <w:rFonts w:ascii="Arial" w:eastAsia="Arial" w:hAnsi="Arial" w:cs="Arial"/>
            <w:color w:val="0033CC"/>
          </w:rPr>
          <w:delText>is</w:delText>
        </w:r>
      </w:del>
      <w:r>
        <w:rPr>
          <w:rFonts w:ascii="Arial" w:eastAsia="Arial" w:hAnsi="Arial" w:cs="Arial"/>
          <w:color w:val="0033CC"/>
        </w:rPr>
        <w:t xml:space="preserve"> no statistically significant differences between the different groups under consideration. Similarly, excluding healthy control individuals, the frequency of prior smoking history by treatment arms </w:t>
      </w:r>
      <w:ins w:id="2387" w:author="Razavi, Pedram/Medicine" w:date="2019-06-16T11:17:00Z">
        <w:r w:rsidR="0006154C">
          <w:rPr>
            <w:rFonts w:ascii="Arial" w:eastAsia="Arial" w:hAnsi="Arial" w:cs="Arial"/>
            <w:color w:val="0033CC"/>
          </w:rPr>
          <w:t>was</w:t>
        </w:r>
      </w:ins>
      <w:del w:id="2388" w:author="Razavi, Pedram/Medicine" w:date="2019-06-16T11:17:00Z">
        <w:r w:rsidDel="0006154C">
          <w:rPr>
            <w:rFonts w:ascii="Arial" w:eastAsia="Arial" w:hAnsi="Arial" w:cs="Arial"/>
            <w:color w:val="0033CC"/>
          </w:rPr>
          <w:delText>is</w:delText>
        </w:r>
      </w:del>
      <w:r>
        <w:rPr>
          <w:rFonts w:ascii="Arial" w:eastAsia="Arial" w:hAnsi="Arial" w:cs="Arial"/>
          <w:color w:val="0033CC"/>
        </w:rPr>
        <w:t xml:space="preserve"> not statistically different. </w:t>
      </w:r>
      <w:ins w:id="2389" w:author="Razavi, Pedram/Medicine" w:date="2019-06-16T11:18:00Z">
        <w:r w:rsidR="0006154C">
          <w:rPr>
            <w:rFonts w:ascii="Arial" w:eastAsia="Arial" w:hAnsi="Arial" w:cs="Arial"/>
            <w:color w:val="0033CC"/>
          </w:rPr>
          <w:t xml:space="preserve">Nevertheless, given the strong association of CH with age and </w:t>
        </w:r>
      </w:ins>
      <w:del w:id="2390" w:author="Razavi, Pedram/Medicine" w:date="2019-06-16T11:18:00Z">
        <w:r w:rsidDel="0006154C">
          <w:rPr>
            <w:rFonts w:ascii="Arial" w:eastAsia="Arial" w:hAnsi="Arial" w:cs="Arial"/>
            <w:color w:val="0033CC"/>
          </w:rPr>
          <w:delText xml:space="preserve">As CH has </w:delText>
        </w:r>
      </w:del>
      <w:r>
        <w:rPr>
          <w:rFonts w:ascii="Arial" w:eastAsia="Arial" w:hAnsi="Arial" w:cs="Arial"/>
          <w:color w:val="0033CC"/>
        </w:rPr>
        <w:t xml:space="preserve">previously </w:t>
      </w:r>
      <w:del w:id="2391" w:author="Razavi, Pedram/Medicine" w:date="2019-06-16T11:18:00Z">
        <w:r w:rsidDel="0006154C">
          <w:rPr>
            <w:rFonts w:ascii="Arial" w:eastAsia="Arial" w:hAnsi="Arial" w:cs="Arial"/>
            <w:color w:val="0033CC"/>
          </w:rPr>
          <w:delText xml:space="preserve">been </w:delText>
        </w:r>
      </w:del>
      <w:r>
        <w:rPr>
          <w:rFonts w:ascii="Arial" w:eastAsia="Arial" w:hAnsi="Arial" w:cs="Arial"/>
          <w:color w:val="0033CC"/>
        </w:rPr>
        <w:t xml:space="preserve">reported </w:t>
      </w:r>
      <w:del w:id="2392" w:author="Razavi, Pedram/Medicine" w:date="2019-06-16T11:18:00Z">
        <w:r w:rsidDel="0006154C">
          <w:rPr>
            <w:rFonts w:ascii="Arial" w:eastAsia="Arial" w:hAnsi="Arial" w:cs="Arial"/>
            <w:color w:val="0033CC"/>
          </w:rPr>
          <w:delText xml:space="preserve">to be associated </w:delText>
        </w:r>
      </w:del>
      <w:ins w:id="2393" w:author="Razavi, Pedram/Medicine" w:date="2019-06-16T11:18:00Z">
        <w:r w:rsidR="0006154C">
          <w:rPr>
            <w:rFonts w:ascii="Arial" w:eastAsia="Arial" w:hAnsi="Arial" w:cs="Arial"/>
            <w:color w:val="0033CC"/>
          </w:rPr>
          <w:t xml:space="preserve">association </w:t>
        </w:r>
      </w:ins>
      <w:r>
        <w:rPr>
          <w:rFonts w:ascii="Arial" w:eastAsia="Arial" w:hAnsi="Arial" w:cs="Arial"/>
          <w:color w:val="0033CC"/>
        </w:rPr>
        <w:t>with tobacco use (</w:t>
      </w:r>
      <w:ins w:id="2394" w:author="Razavi, Pedram/Medicine" w:date="2019-06-16T11:19:00Z">
        <w:r w:rsidR="0006154C">
          <w:rPr>
            <w:rFonts w:ascii="Arial" w:eastAsia="Arial" w:hAnsi="Arial" w:cs="Arial"/>
            <w:color w:val="000000"/>
          </w:rPr>
          <w:t>28803919)</w:t>
        </w:r>
      </w:ins>
      <w:del w:id="2395" w:author="Razavi, Pedram/Medicine" w:date="2019-06-16T11:19:00Z">
        <w:r w:rsidDel="0006154C">
          <w:rPr>
            <w:rFonts w:ascii="Arial" w:eastAsia="Arial" w:hAnsi="Arial" w:cs="Arial"/>
            <w:color w:val="0033CC"/>
          </w:rPr>
          <w:delText>ref)</w:delText>
        </w:r>
      </w:del>
      <w:r>
        <w:rPr>
          <w:rFonts w:ascii="Arial" w:eastAsia="Arial" w:hAnsi="Arial" w:cs="Arial"/>
          <w:color w:val="0033CC"/>
        </w:rPr>
        <w:t xml:space="preserve">, </w:t>
      </w:r>
      <w:del w:id="2396" w:author="Razavi, Pedram/Medicine" w:date="2019-06-16T11:19:00Z">
        <w:r w:rsidDel="0006154C">
          <w:rPr>
            <w:rFonts w:ascii="Arial" w:eastAsia="Arial" w:hAnsi="Arial" w:cs="Arial"/>
            <w:color w:val="0033CC"/>
          </w:rPr>
          <w:delText xml:space="preserve">additionally, </w:delText>
        </w:r>
      </w:del>
      <w:ins w:id="2397" w:author="Razavi, Pedram/Medicine" w:date="2019-06-16T11:19:00Z">
        <w:r w:rsidR="0006154C">
          <w:rPr>
            <w:rFonts w:ascii="Arial" w:eastAsia="Arial" w:hAnsi="Arial" w:cs="Arial"/>
            <w:color w:val="0033CC"/>
          </w:rPr>
          <w:t xml:space="preserve">we </w:t>
        </w:r>
      </w:ins>
      <w:ins w:id="2398" w:author="Razavi, Pedram/Medicine" w:date="2019-06-16T11:20:00Z">
        <w:r w:rsidR="0006154C">
          <w:rPr>
            <w:rFonts w:ascii="Arial" w:eastAsia="Arial" w:hAnsi="Arial" w:cs="Arial"/>
            <w:color w:val="0033CC"/>
          </w:rPr>
          <w:t xml:space="preserve">further </w:t>
        </w:r>
      </w:ins>
      <w:ins w:id="2399" w:author="Razavi, Pedram/Medicine" w:date="2019-06-16T11:19:00Z">
        <w:r w:rsidR="0006154C">
          <w:rPr>
            <w:rFonts w:ascii="Arial" w:eastAsia="Arial" w:hAnsi="Arial" w:cs="Arial"/>
            <w:color w:val="0033CC"/>
          </w:rPr>
          <w:t>adjusted the analysis presented in Figure</w:t>
        </w:r>
      </w:ins>
      <w:ins w:id="2400" w:author="Razavi, Pedram/Medicine" w:date="2019-06-16T11:20:00Z">
        <w:r w:rsidR="0006154C">
          <w:rPr>
            <w:rFonts w:ascii="Arial" w:eastAsia="Arial" w:hAnsi="Arial" w:cs="Arial"/>
            <w:color w:val="0033CC"/>
          </w:rPr>
          <w:t>s</w:t>
        </w:r>
      </w:ins>
      <w:ins w:id="2401" w:author="Razavi, Pedram/Medicine" w:date="2019-06-16T11:19:00Z">
        <w:r w:rsidR="0006154C">
          <w:rPr>
            <w:rFonts w:ascii="Arial" w:eastAsia="Arial" w:hAnsi="Arial" w:cs="Arial"/>
            <w:color w:val="0033CC"/>
          </w:rPr>
          <w:t xml:space="preserve"> </w:t>
        </w:r>
      </w:ins>
      <w:ins w:id="2402" w:author="Razavi, Pedram/Medicine" w:date="2019-06-16T11:20:00Z">
        <w:r w:rsidR="0006154C">
          <w:rPr>
            <w:rFonts w:ascii="Arial" w:eastAsia="Arial" w:hAnsi="Arial" w:cs="Arial"/>
            <w:color w:val="0033CC"/>
          </w:rPr>
          <w:t>5c and 5d of the manuscript for age and history of smoking</w:t>
        </w:r>
      </w:ins>
      <w:ins w:id="2403" w:author="Razavi, Pedram/Medicine" w:date="2019-06-16T11:21:00Z">
        <w:r w:rsidR="0006154C">
          <w:rPr>
            <w:rFonts w:ascii="Arial" w:eastAsia="Arial" w:hAnsi="Arial" w:cs="Arial"/>
            <w:color w:val="0033CC"/>
          </w:rPr>
          <w:t xml:space="preserve"> (please see the updated Figure 5 below)</w:t>
        </w:r>
      </w:ins>
      <w:ins w:id="2404" w:author="Razavi, Pedram/Medicine" w:date="2019-06-16T11:20:00Z">
        <w:r w:rsidR="0006154C">
          <w:rPr>
            <w:rFonts w:ascii="Arial" w:eastAsia="Arial" w:hAnsi="Arial" w:cs="Arial"/>
            <w:color w:val="0033CC"/>
          </w:rPr>
          <w:t xml:space="preserve">. The results remained </w:t>
        </w:r>
      </w:ins>
      <w:ins w:id="2405" w:author="Razavi, Pedram/Medicine" w:date="2019-06-16T11:22:00Z">
        <w:r w:rsidR="0006154C">
          <w:rPr>
            <w:rFonts w:ascii="Arial" w:eastAsia="Arial" w:hAnsi="Arial" w:cs="Arial"/>
            <w:color w:val="0033CC"/>
          </w:rPr>
          <w:t>unchanged with cancer patients overall having a higher rate of CH than controls</w:t>
        </w:r>
      </w:ins>
      <w:ins w:id="2406" w:author="Razavi, Pedram/Medicine" w:date="2019-06-16T11:29:00Z">
        <w:r w:rsidR="00191549">
          <w:rPr>
            <w:rFonts w:ascii="Arial" w:eastAsia="Arial" w:hAnsi="Arial" w:cs="Arial"/>
            <w:color w:val="0033CC"/>
          </w:rPr>
          <w:t xml:space="preserve"> </w:t>
        </w:r>
      </w:ins>
      <w:ins w:id="2407" w:author="Razavi, Pedram/Medicine" w:date="2019-06-16T11:23:00Z">
        <w:r w:rsidR="0006154C">
          <w:rPr>
            <w:rFonts w:ascii="Arial" w:eastAsia="Arial" w:hAnsi="Arial" w:cs="Arial"/>
            <w:color w:val="0033CC"/>
          </w:rPr>
          <w:t>(adjusted p=x.xxx)</w:t>
        </w:r>
      </w:ins>
      <w:ins w:id="2408" w:author="Razavi, Pedram/Medicine" w:date="2019-06-16T11:22:00Z">
        <w:r w:rsidR="0006154C">
          <w:rPr>
            <w:rFonts w:ascii="Arial" w:eastAsia="Arial" w:hAnsi="Arial" w:cs="Arial"/>
            <w:color w:val="0033CC"/>
          </w:rPr>
          <w:t xml:space="preserve"> and prior RT/CT being associated with increased rate of CH (adjusted p=x.xxx)</w:t>
        </w:r>
      </w:ins>
      <w:ins w:id="2409" w:author="Razavi, Pedram/Medicine" w:date="2019-06-16T11:23:00Z">
        <w:r w:rsidR="0006154C">
          <w:rPr>
            <w:rFonts w:ascii="Arial" w:eastAsia="Arial" w:hAnsi="Arial" w:cs="Arial"/>
            <w:color w:val="0033CC"/>
          </w:rPr>
          <w:t xml:space="preserve">. We have updated manuscript </w:t>
        </w:r>
      </w:ins>
      <w:ins w:id="2410" w:author="Razavi, Pedram/Medicine" w:date="2019-06-16T11:29:00Z">
        <w:r w:rsidR="00191549">
          <w:rPr>
            <w:rFonts w:ascii="Arial" w:eastAsia="Arial" w:hAnsi="Arial" w:cs="Arial"/>
            <w:color w:val="0033CC"/>
          </w:rPr>
          <w:t xml:space="preserve">text </w:t>
        </w:r>
      </w:ins>
      <w:ins w:id="2411" w:author="Razavi, Pedram/Medicine" w:date="2019-06-16T11:23:00Z">
        <w:r w:rsidR="0006154C">
          <w:rPr>
            <w:rFonts w:ascii="Arial" w:eastAsia="Arial" w:hAnsi="Arial" w:cs="Arial"/>
            <w:color w:val="0033CC"/>
          </w:rPr>
          <w:t>accordingly to reflect this updated analysis</w:t>
        </w:r>
      </w:ins>
      <w:ins w:id="2412" w:author="Razavi, Pedram/Medicine" w:date="2019-06-16T11:29:00Z">
        <w:r w:rsidR="00191549">
          <w:rPr>
            <w:rFonts w:ascii="Arial" w:eastAsia="Arial" w:hAnsi="Arial" w:cs="Arial"/>
            <w:color w:val="0033CC"/>
          </w:rPr>
          <w:t xml:space="preserve"> (page XX paragraph XX)</w:t>
        </w:r>
      </w:ins>
    </w:p>
    <w:p w14:paraId="388FA160" w14:textId="77777777" w:rsidR="0006154C" w:rsidRDefault="0006154C">
      <w:pPr>
        <w:spacing w:after="0" w:line="240" w:lineRule="auto"/>
        <w:rPr>
          <w:ins w:id="2413" w:author="Razavi, Pedram/Medicine" w:date="2019-06-16T11:19:00Z"/>
          <w:rFonts w:ascii="Arial" w:eastAsia="Arial" w:hAnsi="Arial" w:cs="Arial"/>
          <w:color w:val="0033CC"/>
        </w:rPr>
        <w:pPrChange w:id="2414" w:author="Razavi, Pedram/Medicine" w:date="2019-06-16T15:04:00Z">
          <w:pPr>
            <w:spacing w:after="0" w:line="240" w:lineRule="auto"/>
            <w:jc w:val="both"/>
          </w:pPr>
        </w:pPrChange>
      </w:pPr>
    </w:p>
    <w:p w14:paraId="19C86AAD" w14:textId="305E2ED2" w:rsidR="00413E5F" w:rsidDel="0006154C" w:rsidRDefault="0006154C">
      <w:pPr>
        <w:spacing w:after="0" w:line="240" w:lineRule="auto"/>
        <w:rPr>
          <w:del w:id="2415" w:author="Razavi, Pedram/Medicine" w:date="2019-06-16T11:27:00Z"/>
          <w:rFonts w:ascii="Arial" w:eastAsia="Arial" w:hAnsi="Arial" w:cs="Arial"/>
          <w:color w:val="0033CC"/>
        </w:rPr>
        <w:pPrChange w:id="2416" w:author="Razavi, Pedram/Medicine" w:date="2019-06-16T15:04:00Z">
          <w:pPr>
            <w:spacing w:after="0" w:line="240" w:lineRule="auto"/>
            <w:jc w:val="both"/>
          </w:pPr>
        </w:pPrChange>
      </w:pPr>
      <w:ins w:id="2417" w:author="Razavi, Pedram/Medicine" w:date="2019-06-16T11:23:00Z">
        <w:r>
          <w:rPr>
            <w:rFonts w:ascii="Arial" w:eastAsia="Arial" w:hAnsi="Arial" w:cs="Arial"/>
            <w:color w:val="0033CC"/>
          </w:rPr>
          <w:t xml:space="preserve">Additionally, </w:t>
        </w:r>
      </w:ins>
      <w:ins w:id="2418" w:author="Razavi, Pedram/Medicine" w:date="2019-06-16T11:24:00Z">
        <w:r>
          <w:rPr>
            <w:rFonts w:ascii="Arial" w:eastAsia="Arial" w:hAnsi="Arial" w:cs="Arial"/>
            <w:color w:val="0033CC"/>
          </w:rPr>
          <w:t xml:space="preserve">we further adjusted </w:t>
        </w:r>
      </w:ins>
      <w:ins w:id="2419" w:author="Razavi, Pedram/Medicine" w:date="2019-06-16T11:23:00Z">
        <w:r>
          <w:rPr>
            <w:rFonts w:ascii="Arial" w:eastAsia="Arial" w:hAnsi="Arial" w:cs="Arial"/>
            <w:color w:val="0033CC"/>
          </w:rPr>
          <w:t>the analysis presented in Figure 4c</w:t>
        </w:r>
      </w:ins>
      <w:ins w:id="2420" w:author="Razavi, Pedram/Medicine" w:date="2019-06-16T11:24:00Z">
        <w:r>
          <w:rPr>
            <w:rFonts w:ascii="Arial" w:eastAsia="Arial" w:hAnsi="Arial" w:cs="Arial"/>
            <w:color w:val="0033CC"/>
          </w:rPr>
          <w:t xml:space="preserve"> of the manuscript</w:t>
        </w:r>
      </w:ins>
      <w:ins w:id="2421" w:author="Razavi, Pedram/Medicine" w:date="2019-06-16T11:25:00Z">
        <w:r>
          <w:rPr>
            <w:rFonts w:ascii="Arial" w:eastAsia="Arial" w:hAnsi="Arial" w:cs="Arial"/>
            <w:color w:val="0033CC"/>
          </w:rPr>
          <w:t xml:space="preserve"> (</w:t>
        </w:r>
      </w:ins>
      <w:ins w:id="2422" w:author="Razavi, Pedram/Medicine" w:date="2019-06-16T11:23:00Z">
        <w:r>
          <w:rPr>
            <w:rFonts w:ascii="Arial" w:eastAsia="Arial" w:hAnsi="Arial" w:cs="Arial"/>
            <w:color w:val="0033CC"/>
          </w:rPr>
          <w:t xml:space="preserve">i.e. </w:t>
        </w:r>
      </w:ins>
      <w:r w:rsidR="00B4071F">
        <w:rPr>
          <w:rFonts w:ascii="Arial" w:eastAsia="Arial" w:hAnsi="Arial" w:cs="Arial"/>
          <w:color w:val="0033CC"/>
        </w:rPr>
        <w:t>the association of age and number of somatic mutations in cfDNA categorized into WBC-matched, VUSo, Biopsy-matched and Biopsy-subthreshold</w:t>
      </w:r>
      <w:ins w:id="2423" w:author="Razavi, Pedram/Medicine" w:date="2019-06-16T11:25:00Z">
        <w:r>
          <w:rPr>
            <w:rFonts w:ascii="Arial" w:eastAsia="Arial" w:hAnsi="Arial" w:cs="Arial"/>
            <w:color w:val="0033CC"/>
          </w:rPr>
          <w:t>) for smoking history</w:t>
        </w:r>
      </w:ins>
      <w:del w:id="2424" w:author="Razavi, Pedram/Medicine" w:date="2019-06-16T11:24:00Z">
        <w:r w:rsidR="00B4071F" w:rsidDel="0006154C">
          <w:rPr>
            <w:rFonts w:ascii="Arial" w:eastAsia="Arial" w:hAnsi="Arial" w:cs="Arial"/>
            <w:color w:val="0033CC"/>
          </w:rPr>
          <w:delText xml:space="preserve"> shown in Figure 4(c) of the manuscript was adjusted for prior smoking history</w:delText>
        </w:r>
      </w:del>
      <w:r w:rsidR="00B4071F">
        <w:rPr>
          <w:rFonts w:ascii="Arial" w:eastAsia="Arial" w:hAnsi="Arial" w:cs="Arial"/>
          <w:color w:val="0033CC"/>
        </w:rPr>
        <w:t>.</w:t>
      </w:r>
      <w:ins w:id="2425" w:author="Razavi, Pedram/Medicine" w:date="2019-06-16T11:25:00Z">
        <w:r>
          <w:rPr>
            <w:rFonts w:ascii="Arial" w:eastAsia="Arial" w:hAnsi="Arial" w:cs="Arial"/>
            <w:color w:val="0033CC"/>
          </w:rPr>
          <w:t xml:space="preserve"> Overall the results </w:t>
        </w:r>
        <w:r>
          <w:rPr>
            <w:rFonts w:ascii="Arial" w:eastAsia="Arial" w:hAnsi="Arial" w:cs="Arial"/>
            <w:color w:val="0033CC"/>
          </w:rPr>
          <w:lastRenderedPageBreak/>
          <w:t>remained unchange</w:t>
        </w:r>
      </w:ins>
      <w:ins w:id="2426" w:author="Razavi, Pedram/Medicine" w:date="2019-06-16T11:26:00Z">
        <w:r>
          <w:rPr>
            <w:rFonts w:ascii="Arial" w:eastAsia="Arial" w:hAnsi="Arial" w:cs="Arial"/>
            <w:color w:val="0033CC"/>
          </w:rPr>
          <w:t xml:space="preserve">d. Please see the updated Figure 4c of the manuscript presented below as  </w:t>
        </w:r>
      </w:ins>
      <w:del w:id="2427" w:author="Razavi, Pedram/Medicine" w:date="2019-06-16T11:26:00Z">
        <w:r w:rsidR="00B4071F" w:rsidDel="0006154C">
          <w:rPr>
            <w:rFonts w:ascii="Arial" w:eastAsia="Arial" w:hAnsi="Arial" w:cs="Arial"/>
            <w:color w:val="0033CC"/>
          </w:rPr>
          <w:delText xml:space="preserve"> The resulting p-values are shown in </w:delText>
        </w:r>
      </w:del>
      <w:r w:rsidR="00B4071F">
        <w:rPr>
          <w:rFonts w:ascii="Arial" w:eastAsia="Arial" w:hAnsi="Arial" w:cs="Arial"/>
          <w:color w:val="0033CC"/>
        </w:rPr>
        <w:t>Figure 11</w:t>
      </w:r>
      <w:ins w:id="2428" w:author="Razavi, Pedram/Medicine" w:date="2019-06-16T11:27:00Z">
        <w:r>
          <w:rPr>
            <w:rFonts w:ascii="Arial" w:eastAsia="Arial" w:hAnsi="Arial" w:cs="Arial"/>
            <w:color w:val="0033CC"/>
          </w:rPr>
          <w:t>a</w:t>
        </w:r>
      </w:ins>
      <w:del w:id="2429" w:author="Razavi, Pedram/Medicine" w:date="2019-06-16T11:27:00Z">
        <w:r w:rsidR="00B4071F" w:rsidDel="0006154C">
          <w:rPr>
            <w:rFonts w:ascii="Arial" w:eastAsia="Arial" w:hAnsi="Arial" w:cs="Arial"/>
            <w:color w:val="0033CC"/>
          </w:rPr>
          <w:delText>(a)</w:delText>
        </w:r>
      </w:del>
      <w:r w:rsidR="00B4071F">
        <w:rPr>
          <w:rFonts w:ascii="Arial" w:eastAsia="Arial" w:hAnsi="Arial" w:cs="Arial"/>
          <w:color w:val="0033CC"/>
        </w:rPr>
        <w:t>-</w:t>
      </w:r>
      <w:ins w:id="2430" w:author="Razavi, Pedram/Medicine" w:date="2019-06-16T11:27:00Z">
        <w:r>
          <w:rPr>
            <w:rFonts w:ascii="Arial" w:eastAsia="Arial" w:hAnsi="Arial" w:cs="Arial"/>
            <w:color w:val="0033CC"/>
          </w:rPr>
          <w:t>11i</w:t>
        </w:r>
      </w:ins>
      <w:del w:id="2431" w:author="Razavi, Pedram/Medicine" w:date="2019-06-16T11:27:00Z">
        <w:r w:rsidR="00B4071F" w:rsidDel="0006154C">
          <w:rPr>
            <w:rFonts w:ascii="Arial" w:eastAsia="Arial" w:hAnsi="Arial" w:cs="Arial"/>
            <w:color w:val="0033CC"/>
          </w:rPr>
          <w:delText>(l)</w:delText>
        </w:r>
      </w:del>
      <w:r w:rsidR="00B4071F">
        <w:rPr>
          <w:rFonts w:ascii="Arial" w:eastAsia="Arial" w:hAnsi="Arial" w:cs="Arial"/>
          <w:color w:val="0033CC"/>
        </w:rPr>
        <w:t xml:space="preserve"> of this </w:t>
      </w:r>
      <w:del w:id="2432" w:author="Razavi, Pedram/Medicine" w:date="2019-06-16T11:27:00Z">
        <w:r w:rsidR="00B4071F" w:rsidDel="0006154C">
          <w:rPr>
            <w:rFonts w:ascii="Arial" w:eastAsia="Arial" w:hAnsi="Arial" w:cs="Arial"/>
            <w:color w:val="0033CC"/>
          </w:rPr>
          <w:delText>point-by-point reply</w:delText>
        </w:r>
      </w:del>
      <w:ins w:id="2433" w:author="Razavi, Pedram/Medicine" w:date="2019-06-16T11:27:00Z">
        <w:r>
          <w:rPr>
            <w:rFonts w:ascii="Arial" w:eastAsia="Arial" w:hAnsi="Arial" w:cs="Arial"/>
            <w:color w:val="0033CC"/>
          </w:rPr>
          <w:t>response</w:t>
        </w:r>
      </w:ins>
      <w:r w:rsidR="00B4071F">
        <w:rPr>
          <w:rFonts w:ascii="Arial" w:eastAsia="Arial" w:hAnsi="Arial" w:cs="Arial"/>
          <w:color w:val="0033CC"/>
        </w:rPr>
        <w:t>.</w:t>
      </w:r>
    </w:p>
    <w:p w14:paraId="38B135F5" w14:textId="5DEA1D94" w:rsidR="00413E5F" w:rsidRDefault="00B4071F">
      <w:pPr>
        <w:spacing w:after="0" w:line="240" w:lineRule="auto"/>
        <w:rPr>
          <w:ins w:id="2434" w:author="Razavi, Pedram/Medicine" w:date="2019-06-16T11:27:00Z"/>
        </w:rPr>
        <w:pPrChange w:id="2435" w:author="Razavi, Pedram/Medicine" w:date="2019-06-16T15:04:00Z">
          <w:pPr>
            <w:spacing w:after="0" w:line="240" w:lineRule="auto"/>
            <w:jc w:val="both"/>
          </w:pPr>
        </w:pPrChange>
      </w:pPr>
      <w:del w:id="2436" w:author="Razavi, Pedram/Medicine" w:date="2019-06-16T11:27:00Z">
        <w:r w:rsidDel="0006154C">
          <w:br w:type="page"/>
        </w:r>
      </w:del>
    </w:p>
    <w:p w14:paraId="797DA1FC" w14:textId="77777777" w:rsidR="0006154C" w:rsidRDefault="0006154C">
      <w:pPr>
        <w:spacing w:after="0" w:line="240" w:lineRule="auto"/>
        <w:rPr>
          <w:rFonts w:ascii="Arial" w:eastAsia="Arial" w:hAnsi="Arial" w:cs="Arial"/>
          <w:color w:val="0033CC"/>
        </w:rPr>
        <w:pPrChange w:id="2437" w:author="Razavi, Pedram/Medicine" w:date="2019-06-16T15:04:00Z">
          <w:pPr>
            <w:spacing w:after="0" w:line="240" w:lineRule="auto"/>
            <w:jc w:val="both"/>
          </w:pPr>
        </w:pPrChange>
      </w:pPr>
    </w:p>
    <w:p w14:paraId="016FB9F2" w14:textId="77777777" w:rsidR="00413E5F" w:rsidRDefault="00B4071F">
      <w:pPr>
        <w:spacing w:after="0" w:line="240" w:lineRule="auto"/>
        <w:rPr>
          <w:rFonts w:ascii="Arial" w:eastAsia="Arial" w:hAnsi="Arial" w:cs="Arial"/>
          <w:color w:val="0033CC"/>
          <w:sz w:val="20"/>
          <w:szCs w:val="20"/>
        </w:rPr>
        <w:pPrChange w:id="2438" w:author="Razavi, Pedram/Medicine" w:date="2019-06-16T15:04:00Z">
          <w:pPr>
            <w:spacing w:after="0" w:line="240" w:lineRule="auto"/>
            <w:jc w:val="both"/>
          </w:pPr>
        </w:pPrChange>
      </w:pPr>
      <w:r w:rsidRPr="0006154C">
        <w:rPr>
          <w:rFonts w:ascii="Arial" w:eastAsia="Arial" w:hAnsi="Arial" w:cs="Arial"/>
          <w:b/>
          <w:color w:val="0033CC"/>
          <w:sz w:val="18"/>
          <w:szCs w:val="18"/>
          <w:rPrChange w:id="2439" w:author="Razavi, Pedram/Medicine" w:date="2019-06-16T11:27:00Z">
            <w:rPr>
              <w:rFonts w:ascii="Arial" w:eastAsia="Arial" w:hAnsi="Arial" w:cs="Arial"/>
              <w:b/>
              <w:color w:val="0033CC"/>
              <w:sz w:val="20"/>
              <w:szCs w:val="20"/>
            </w:rPr>
          </w:rPrChange>
        </w:rPr>
        <w:t>Figure 10: Age and smoking as confounding factors.</w:t>
      </w:r>
      <w:r w:rsidRPr="0006154C">
        <w:rPr>
          <w:rFonts w:ascii="Arial" w:eastAsia="Arial" w:hAnsi="Arial" w:cs="Arial"/>
          <w:color w:val="0033CC"/>
          <w:sz w:val="18"/>
          <w:szCs w:val="18"/>
          <w:rPrChange w:id="2440" w:author="Razavi, Pedram/Medicine" w:date="2019-06-16T11:27:00Z">
            <w:rPr>
              <w:rFonts w:ascii="Arial" w:eastAsia="Arial" w:hAnsi="Arial" w:cs="Arial"/>
              <w:color w:val="0033CC"/>
              <w:sz w:val="20"/>
              <w:szCs w:val="20"/>
            </w:rPr>
          </w:rPrChange>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Pr="0006154C">
        <w:rPr>
          <w:rFonts w:ascii="Arial" w:eastAsia="Arial" w:hAnsi="Arial" w:cs="Arial"/>
          <w:i/>
          <w:color w:val="0033CC"/>
          <w:sz w:val="18"/>
          <w:szCs w:val="18"/>
          <w:rPrChange w:id="2441" w:author="Razavi, Pedram/Medicine" w:date="2019-06-16T11:27:00Z">
            <w:rPr>
              <w:rFonts w:ascii="Arial" w:eastAsia="Arial" w:hAnsi="Arial" w:cs="Arial"/>
              <w:i/>
              <w:color w:val="0033CC"/>
              <w:sz w:val="20"/>
              <w:szCs w:val="20"/>
            </w:rPr>
          </w:rPrChange>
        </w:rPr>
        <w:t>U</w:t>
      </w:r>
      <w:r w:rsidRPr="0006154C">
        <w:rPr>
          <w:rFonts w:ascii="Arial" w:eastAsia="Arial" w:hAnsi="Arial" w:cs="Arial"/>
          <w:color w:val="0033CC"/>
          <w:sz w:val="18"/>
          <w:szCs w:val="18"/>
          <w:rPrChange w:id="2442" w:author="Razavi, Pedram/Medicine" w:date="2019-06-16T11:27:00Z">
            <w:rPr>
              <w:rFonts w:ascii="Arial" w:eastAsia="Arial" w:hAnsi="Arial" w:cs="Arial"/>
              <w:color w:val="0033CC"/>
              <w:sz w:val="20"/>
              <w:szCs w:val="20"/>
            </w:rPr>
          </w:rPrChange>
        </w:rPr>
        <w:t>-test. In (c), the p-value was computed using Fisher exact test.</w:t>
      </w:r>
      <w:r>
        <w:rPr>
          <w:noProof/>
        </w:rPr>
        <w:drawing>
          <wp:anchor distT="114300" distB="114300" distL="114300" distR="114300" simplePos="0" relativeHeight="251666432" behindDoc="0" locked="0" layoutInCell="1" hidden="0" allowOverlap="1" wp14:anchorId="53C5C0D3" wp14:editId="64833B09">
            <wp:simplePos x="0" y="0"/>
            <wp:positionH relativeFrom="column">
              <wp:posOffset>-95249</wp:posOffset>
            </wp:positionH>
            <wp:positionV relativeFrom="paragraph">
              <wp:posOffset>114300</wp:posOffset>
            </wp:positionV>
            <wp:extent cx="6038850" cy="2169320"/>
            <wp:effectExtent l="0" t="0" r="0" b="0"/>
            <wp:wrapTopAndBottom distT="114300" distB="11430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t="23" b="23"/>
                    <a:stretch>
                      <a:fillRect/>
                    </a:stretch>
                  </pic:blipFill>
                  <pic:spPr>
                    <a:xfrm>
                      <a:off x="0" y="0"/>
                      <a:ext cx="6038850" cy="2169320"/>
                    </a:xfrm>
                    <a:prstGeom prst="rect">
                      <a:avLst/>
                    </a:prstGeom>
                    <a:ln/>
                  </pic:spPr>
                </pic:pic>
              </a:graphicData>
            </a:graphic>
          </wp:anchor>
        </w:drawing>
      </w:r>
    </w:p>
    <w:p w14:paraId="47A27C5B" w14:textId="77777777" w:rsidR="0006154C" w:rsidRDefault="0006154C">
      <w:pPr>
        <w:spacing w:after="0" w:line="240" w:lineRule="auto"/>
        <w:rPr>
          <w:ins w:id="2443" w:author="Razavi, Pedram/Medicine" w:date="2019-06-16T11:28:00Z"/>
        </w:rPr>
        <w:pPrChange w:id="2444" w:author="Razavi, Pedram/Medicine" w:date="2019-06-16T15:04:00Z">
          <w:pPr>
            <w:spacing w:after="0" w:line="240" w:lineRule="auto"/>
            <w:jc w:val="both"/>
          </w:pPr>
        </w:pPrChange>
      </w:pPr>
    </w:p>
    <w:p w14:paraId="363D2665" w14:textId="452668B3" w:rsidR="00413E5F" w:rsidRDefault="00B4071F">
      <w:pPr>
        <w:spacing w:after="0" w:line="240" w:lineRule="auto"/>
        <w:rPr>
          <w:rFonts w:ascii="Arial" w:eastAsia="Arial" w:hAnsi="Arial" w:cs="Arial"/>
          <w:color w:val="0033CC"/>
          <w:sz w:val="20"/>
          <w:szCs w:val="20"/>
        </w:rPr>
        <w:pPrChange w:id="2445" w:author="Razavi, Pedram/Medicine" w:date="2019-06-16T15:04:00Z">
          <w:pPr>
            <w:spacing w:after="0" w:line="240" w:lineRule="auto"/>
            <w:jc w:val="both"/>
          </w:pPr>
        </w:pPrChange>
      </w:pPr>
      <w:r>
        <w:br w:type="page"/>
      </w:r>
    </w:p>
    <w:p w14:paraId="62F6D458" w14:textId="77777777" w:rsidR="00413E5F" w:rsidRPr="0006154C" w:rsidRDefault="00B4071F">
      <w:pPr>
        <w:spacing w:after="0" w:line="240" w:lineRule="auto"/>
        <w:rPr>
          <w:rFonts w:ascii="Arial" w:eastAsia="Arial" w:hAnsi="Arial" w:cs="Arial"/>
          <w:sz w:val="18"/>
          <w:szCs w:val="18"/>
          <w:rPrChange w:id="2446" w:author="Razavi, Pedram/Medicine" w:date="2019-06-16T11:28:00Z">
            <w:rPr>
              <w:rFonts w:ascii="Arial" w:eastAsia="Arial" w:hAnsi="Arial" w:cs="Arial"/>
            </w:rPr>
          </w:rPrChange>
        </w:rPr>
        <w:pPrChange w:id="2447" w:author="Razavi, Pedram/Medicine" w:date="2019-06-16T15:04:00Z">
          <w:pPr>
            <w:spacing w:after="0" w:line="240" w:lineRule="auto"/>
            <w:jc w:val="both"/>
          </w:pPr>
        </w:pPrChange>
      </w:pPr>
      <w:r w:rsidRPr="0006154C">
        <w:rPr>
          <w:rFonts w:ascii="Arial" w:eastAsia="Arial" w:hAnsi="Arial" w:cs="Arial"/>
          <w:b/>
          <w:color w:val="0033CC"/>
          <w:sz w:val="18"/>
          <w:szCs w:val="18"/>
          <w:rPrChange w:id="2448" w:author="Razavi, Pedram/Medicine" w:date="2019-06-16T11:28:00Z">
            <w:rPr>
              <w:rFonts w:ascii="Arial" w:eastAsia="Arial" w:hAnsi="Arial" w:cs="Arial"/>
              <w:b/>
              <w:color w:val="0033CC"/>
              <w:sz w:val="20"/>
              <w:szCs w:val="20"/>
            </w:rPr>
          </w:rPrChange>
        </w:rPr>
        <w:lastRenderedPageBreak/>
        <w:t>Figure 11: Association of age and mutational burden in cfDNA.</w:t>
      </w:r>
      <w:r w:rsidRPr="0006154C">
        <w:rPr>
          <w:rFonts w:ascii="Arial" w:eastAsia="Arial" w:hAnsi="Arial" w:cs="Arial"/>
          <w:color w:val="0033CC"/>
          <w:sz w:val="18"/>
          <w:szCs w:val="18"/>
          <w:rPrChange w:id="2449" w:author="Razavi, Pedram/Medicine" w:date="2019-06-16T11:28:00Z">
            <w:rPr>
              <w:rFonts w:ascii="Arial" w:eastAsia="Arial" w:hAnsi="Arial" w:cs="Arial"/>
              <w:color w:val="0033CC"/>
              <w:sz w:val="20"/>
              <w:szCs w:val="20"/>
            </w:rPr>
          </w:rPrChange>
        </w:rPr>
        <w:t xml:space="preserve"> Shown are the association of age and number of somatic cfDNA variants categorized as WBC-matched, VUSo, tumor biopsy-matched and biopsy-subthreshold for cancer patients (a)-(d) with and (e)-(h) without a prior history of smoking. Panels (i) and (j) show the combined cohorts of healthy control individuals and cancer patients with and without prior history of smoking whilst (k) and (l) show the cancer patients with and without prior history of smoking. In all panels, the p-values were obtained using Wald’s test based on the coefficients of the age variable in a Poisson zero-inflated regression model with age and cancer status as explanatory variables. In (i) to (l), p* indicates the p-values obtained using a similar model with prior smoking history as additional regressor. In the multivariate models with prior smoking history, the p-values associated with that variable are p = 0.273 for WBC-matched, p = 0.542 for VUSo, p = 1.35e-07 for Biopsy-matched and p = 0.090 for Biopsy-subthreshold. In (i) and (j), the smoking history of the healthy control individuals were treated as not available in the regression.</w:t>
      </w:r>
      <w:r w:rsidRPr="0006154C">
        <w:rPr>
          <w:noProof/>
          <w:sz w:val="18"/>
          <w:szCs w:val="18"/>
          <w:rPrChange w:id="2450" w:author="Razavi, Pedram/Medicine" w:date="2019-06-16T11:28:00Z">
            <w:rPr>
              <w:noProof/>
            </w:rPr>
          </w:rPrChange>
        </w:rPr>
        <w:drawing>
          <wp:anchor distT="114300" distB="114300" distL="114300" distR="114300" simplePos="0" relativeHeight="251667456" behindDoc="0" locked="0" layoutInCell="1" hidden="0" allowOverlap="1" wp14:anchorId="197CC70D" wp14:editId="62ECFE16">
            <wp:simplePos x="0" y="0"/>
            <wp:positionH relativeFrom="column">
              <wp:posOffset>9526</wp:posOffset>
            </wp:positionH>
            <wp:positionV relativeFrom="paragraph">
              <wp:posOffset>114300</wp:posOffset>
            </wp:positionV>
            <wp:extent cx="5943600" cy="5595085"/>
            <wp:effectExtent l="0" t="0" r="0" b="0"/>
            <wp:wrapTopAndBottom distT="114300" distB="11430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t="18" b="18"/>
                    <a:stretch>
                      <a:fillRect/>
                    </a:stretch>
                  </pic:blipFill>
                  <pic:spPr>
                    <a:xfrm>
                      <a:off x="0" y="0"/>
                      <a:ext cx="5943600" cy="5595085"/>
                    </a:xfrm>
                    <a:prstGeom prst="rect">
                      <a:avLst/>
                    </a:prstGeom>
                    <a:ln/>
                  </pic:spPr>
                </pic:pic>
              </a:graphicData>
            </a:graphic>
          </wp:anchor>
        </w:drawing>
      </w:r>
    </w:p>
    <w:p w14:paraId="323D2F9A" w14:textId="77777777" w:rsidR="00413E5F" w:rsidRDefault="00B4071F">
      <w:pPr>
        <w:spacing w:after="0" w:line="240" w:lineRule="auto"/>
        <w:rPr>
          <w:rFonts w:ascii="Arial" w:eastAsia="Arial" w:hAnsi="Arial" w:cs="Arial"/>
        </w:rPr>
        <w:pPrChange w:id="2451" w:author="Razavi, Pedram/Medicine" w:date="2019-06-16T15:04:00Z">
          <w:pPr>
            <w:spacing w:after="0" w:line="240" w:lineRule="auto"/>
            <w:jc w:val="both"/>
          </w:pPr>
        </w:pPrChange>
      </w:pPr>
      <w:r>
        <w:br w:type="page"/>
      </w:r>
    </w:p>
    <w:p w14:paraId="7057F58B" w14:textId="77777777" w:rsidR="00413E5F" w:rsidRDefault="00B4071F">
      <w:pPr>
        <w:spacing w:after="0" w:line="240" w:lineRule="auto"/>
        <w:rPr>
          <w:rFonts w:ascii="Arial" w:eastAsia="Arial" w:hAnsi="Arial" w:cs="Arial"/>
        </w:rPr>
        <w:pPrChange w:id="2452" w:author="Razavi, Pedram/Medicine" w:date="2019-06-16T15:04:00Z">
          <w:pPr>
            <w:spacing w:after="0" w:line="240" w:lineRule="auto"/>
            <w:jc w:val="both"/>
          </w:pPr>
        </w:pPrChange>
      </w:pPr>
      <w:r>
        <w:rPr>
          <w:rFonts w:ascii="Arial" w:eastAsia="Arial" w:hAnsi="Arial" w:cs="Arial"/>
        </w:rPr>
        <w:lastRenderedPageBreak/>
        <w:t xml:space="preserve">12. Fig 5b depicts the comparison of RT/Chemo vs treatment-naïve patients seems too small to make any firm conclusions about. </w:t>
      </w:r>
      <w:commentRangeStart w:id="2453"/>
      <w:r>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2453"/>
      <w:r w:rsidR="00753642">
        <w:rPr>
          <w:rStyle w:val="CommentReference"/>
        </w:rPr>
        <w:commentReference w:id="2453"/>
      </w:r>
      <w:r>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Default="00413E5F">
      <w:pPr>
        <w:spacing w:after="0" w:line="240" w:lineRule="auto"/>
        <w:rPr>
          <w:rFonts w:ascii="Arial" w:eastAsia="Arial" w:hAnsi="Arial" w:cs="Arial"/>
          <w:color w:val="0033CC"/>
        </w:rPr>
        <w:pPrChange w:id="2454" w:author="Razavi, Pedram/Medicine" w:date="2019-06-16T15:04:00Z">
          <w:pPr>
            <w:spacing w:after="0" w:line="240" w:lineRule="auto"/>
            <w:jc w:val="both"/>
          </w:pPr>
        </w:pPrChange>
      </w:pPr>
    </w:p>
    <w:p w14:paraId="69368417" w14:textId="3C4BC434" w:rsidR="00413E5F" w:rsidRDefault="00B4071F">
      <w:pPr>
        <w:spacing w:after="0" w:line="240" w:lineRule="auto"/>
        <w:rPr>
          <w:rFonts w:ascii="Arial" w:eastAsia="Arial" w:hAnsi="Arial" w:cs="Arial"/>
          <w:color w:val="0033CC"/>
        </w:rPr>
        <w:pPrChange w:id="2455" w:author="Razavi, Pedram/Medicine" w:date="2019-06-16T15:04:00Z">
          <w:pPr>
            <w:spacing w:after="0" w:line="240" w:lineRule="auto"/>
            <w:jc w:val="both"/>
          </w:pPr>
        </w:pPrChange>
      </w:pPr>
      <w:r>
        <w:rPr>
          <w:rFonts w:ascii="Arial" w:eastAsia="Arial" w:hAnsi="Arial" w:cs="Arial"/>
          <w:color w:val="0033CC"/>
        </w:rPr>
        <w:t xml:space="preserve">Authors: In Figure 5(b) of the manuscript, each patient or healthy control individual was categorized into one of seven groups based on the CH-derived mutation which has the highest VAF among the 15 canonical CH-related genes in that particular patient or control. If no CH-related mutation was found, the patient or control individual was labelled as “No CH”. The percentage of patients or control individuals in the “No CH” category is indicated in gray in the corresponding bar plots. </w:t>
      </w:r>
      <w:ins w:id="2456" w:author="Razavi, Pedram/Medicine" w:date="2019-06-16T11:38:00Z">
        <w:r w:rsidR="00191549">
          <w:rPr>
            <w:rFonts w:ascii="Arial" w:eastAsia="Arial" w:hAnsi="Arial" w:cs="Arial"/>
            <w:color w:val="0033CC"/>
          </w:rPr>
          <w:t xml:space="preserve">We </w:t>
        </w:r>
      </w:ins>
      <w:ins w:id="2457" w:author="Razavi, Pedram/Medicine" w:date="2019-06-16T11:39:00Z">
        <w:r w:rsidR="00191549">
          <w:rPr>
            <w:rFonts w:ascii="Arial" w:eastAsia="Arial" w:hAnsi="Arial" w:cs="Arial"/>
            <w:color w:val="0033CC"/>
          </w:rPr>
          <w:t>believe</w:t>
        </w:r>
      </w:ins>
      <w:ins w:id="2458" w:author="Razavi, Pedram/Medicine" w:date="2019-06-16T11:38:00Z">
        <w:r w:rsidR="00191549">
          <w:rPr>
            <w:rFonts w:ascii="Arial" w:eastAsia="Arial" w:hAnsi="Arial" w:cs="Arial"/>
            <w:color w:val="0033CC"/>
          </w:rPr>
          <w:t xml:space="preserve"> that </w:t>
        </w:r>
      </w:ins>
      <w:ins w:id="2459" w:author="Razavi, Pedram/Medicine" w:date="2019-06-16T11:39:00Z">
        <w:r w:rsidR="00191549">
          <w:rPr>
            <w:rFonts w:ascii="Arial" w:eastAsia="Arial" w:hAnsi="Arial" w:cs="Arial"/>
            <w:color w:val="0033CC"/>
          </w:rPr>
          <w:t>t</w:t>
        </w:r>
      </w:ins>
      <w:del w:id="2460" w:author="Razavi, Pedram/Medicine" w:date="2019-06-16T11:39:00Z">
        <w:r w:rsidDel="00191549">
          <w:rPr>
            <w:rFonts w:ascii="Arial" w:eastAsia="Arial" w:hAnsi="Arial" w:cs="Arial"/>
            <w:color w:val="0033CC"/>
          </w:rPr>
          <w:delText>T</w:delText>
        </w:r>
      </w:del>
      <w:r>
        <w:rPr>
          <w:rFonts w:ascii="Arial" w:eastAsia="Arial" w:hAnsi="Arial" w:cs="Arial"/>
          <w:color w:val="0033CC"/>
        </w:rPr>
        <w:t>he use of Fisher’s exact test is appropriate in this context.</w:t>
      </w:r>
    </w:p>
    <w:p w14:paraId="6B76492F" w14:textId="77777777" w:rsidR="00413E5F" w:rsidRDefault="00413E5F">
      <w:pPr>
        <w:spacing w:after="0" w:line="240" w:lineRule="auto"/>
        <w:rPr>
          <w:rFonts w:ascii="Arial" w:eastAsia="Arial" w:hAnsi="Arial" w:cs="Arial"/>
          <w:color w:val="0033CC"/>
        </w:rPr>
        <w:pPrChange w:id="2461" w:author="Razavi, Pedram/Medicine" w:date="2019-06-16T15:04:00Z">
          <w:pPr>
            <w:spacing w:after="0" w:line="240" w:lineRule="auto"/>
            <w:jc w:val="both"/>
          </w:pPr>
        </w:pPrChange>
      </w:pPr>
    </w:p>
    <w:p w14:paraId="33E28051" w14:textId="0798FCA3" w:rsidR="00413E5F" w:rsidRDefault="00B4071F">
      <w:pPr>
        <w:spacing w:after="0" w:line="240" w:lineRule="auto"/>
        <w:rPr>
          <w:rFonts w:ascii="Arial" w:eastAsia="Arial" w:hAnsi="Arial" w:cs="Arial"/>
          <w:color w:val="0033CC"/>
        </w:rPr>
        <w:pPrChange w:id="2462" w:author="Razavi, Pedram/Medicine" w:date="2019-06-16T15:04:00Z">
          <w:pPr>
            <w:spacing w:after="0" w:line="240" w:lineRule="auto"/>
            <w:jc w:val="both"/>
          </w:pPr>
        </w:pPrChange>
      </w:pPr>
      <w:r>
        <w:rPr>
          <w:rFonts w:ascii="Arial" w:eastAsia="Arial" w:hAnsi="Arial" w:cs="Arial"/>
          <w:color w:val="0033CC"/>
        </w:rPr>
        <w:t>In Figure 5</w:t>
      </w:r>
      <w:ins w:id="2463" w:author="Razavi, Pedram/Medicine" w:date="2019-06-16T12:12:00Z">
        <w:r w:rsidR="007F153E">
          <w:rPr>
            <w:rFonts w:ascii="Arial" w:eastAsia="Arial" w:hAnsi="Arial" w:cs="Arial"/>
            <w:color w:val="0033CC"/>
          </w:rPr>
          <w:t>c</w:t>
        </w:r>
      </w:ins>
      <w:del w:id="2464" w:author="Razavi, Pedram/Medicine" w:date="2019-06-16T12:12:00Z">
        <w:r w:rsidDel="007F153E">
          <w:rPr>
            <w:rFonts w:ascii="Arial" w:eastAsia="Arial" w:hAnsi="Arial" w:cs="Arial"/>
            <w:color w:val="0033CC"/>
          </w:rPr>
          <w:delText>(c)</w:delText>
        </w:r>
      </w:del>
      <w:r>
        <w:rPr>
          <w:rFonts w:ascii="Arial" w:eastAsia="Arial" w:hAnsi="Arial" w:cs="Arial"/>
          <w:color w:val="0033CC"/>
        </w:rPr>
        <w:t xml:space="preserve"> of the manuscript, the frequency of mutations in the 15 canonical CH-related genes is expressed as a function of the number of cancer patients and healthy controls in the given arm. </w:t>
      </w:r>
      <w:ins w:id="2465" w:author="Razavi, Pedram/Medicine" w:date="2019-06-16T12:12:00Z">
        <w:r w:rsidR="0007694D">
          <w:rPr>
            <w:rFonts w:ascii="Arial" w:eastAsia="Arial" w:hAnsi="Arial" w:cs="Arial"/>
            <w:color w:val="0033CC"/>
          </w:rPr>
          <w:t xml:space="preserve">We now </w:t>
        </w:r>
      </w:ins>
      <w:ins w:id="2466" w:author="Razavi, Pedram/Medicine" w:date="2019-06-16T12:13:00Z">
        <w:r w:rsidR="0007694D">
          <w:rPr>
            <w:rFonts w:ascii="Arial" w:eastAsia="Arial" w:hAnsi="Arial" w:cs="Arial"/>
            <w:color w:val="0033CC"/>
          </w:rPr>
          <w:t xml:space="preserve">added a new Supplementary </w:t>
        </w:r>
      </w:ins>
      <w:ins w:id="2467" w:author="Razavi, Pedram/Medicine" w:date="2019-06-16T12:12:00Z">
        <w:r w:rsidR="0007694D">
          <w:rPr>
            <w:rFonts w:ascii="Arial" w:eastAsia="Arial" w:hAnsi="Arial" w:cs="Arial"/>
            <w:color w:val="0033CC"/>
          </w:rPr>
          <w:t xml:space="preserve"> </w:t>
        </w:r>
      </w:ins>
      <w:ins w:id="2468" w:author="Razavi, Pedram/Medicine" w:date="2019-06-16T12:13:00Z">
        <w:r w:rsidR="0007694D">
          <w:rPr>
            <w:rFonts w:ascii="Arial" w:eastAsia="Arial" w:hAnsi="Arial" w:cs="Arial"/>
            <w:color w:val="0033CC"/>
          </w:rPr>
          <w:t>Figure X (</w:t>
        </w:r>
      </w:ins>
      <w:r>
        <w:rPr>
          <w:rFonts w:ascii="Arial" w:eastAsia="Arial" w:hAnsi="Arial" w:cs="Arial"/>
          <w:color w:val="0033CC"/>
        </w:rPr>
        <w:t>Figure 12</w:t>
      </w:r>
      <w:del w:id="2469" w:author="Razavi, Pedram/Medicine" w:date="2019-06-16T12:12:00Z">
        <w:r w:rsidDel="0007694D">
          <w:rPr>
            <w:rFonts w:ascii="Arial" w:eastAsia="Arial" w:hAnsi="Arial" w:cs="Arial"/>
            <w:color w:val="0033CC"/>
          </w:rPr>
          <w:delText>(a)</w:delText>
        </w:r>
      </w:del>
      <w:r>
        <w:rPr>
          <w:rFonts w:ascii="Arial" w:eastAsia="Arial" w:hAnsi="Arial" w:cs="Arial"/>
          <w:color w:val="0033CC"/>
        </w:rPr>
        <w:t xml:space="preserve"> of this </w:t>
      </w:r>
      <w:del w:id="2470" w:author="Razavi, Pedram/Medicine" w:date="2019-06-16T12:14:00Z">
        <w:r w:rsidDel="0007694D">
          <w:rPr>
            <w:rFonts w:ascii="Arial" w:eastAsia="Arial" w:hAnsi="Arial" w:cs="Arial"/>
            <w:color w:val="0033CC"/>
          </w:rPr>
          <w:delText xml:space="preserve">point-by-point reply </w:delText>
        </w:r>
      </w:del>
      <w:ins w:id="2471" w:author="Razavi, Pedram/Medicine" w:date="2019-06-16T12:14:00Z">
        <w:r w:rsidR="0007694D">
          <w:rPr>
            <w:rFonts w:ascii="Arial" w:eastAsia="Arial" w:hAnsi="Arial" w:cs="Arial"/>
            <w:color w:val="0033CC"/>
          </w:rPr>
          <w:t xml:space="preserve">response) </w:t>
        </w:r>
      </w:ins>
      <w:del w:id="2472" w:author="Razavi, Pedram/Medicine" w:date="2019-06-16T12:22:00Z">
        <w:r w:rsidDel="00730A45">
          <w:rPr>
            <w:rFonts w:ascii="Arial" w:eastAsia="Arial" w:hAnsi="Arial" w:cs="Arial"/>
            <w:color w:val="0033CC"/>
          </w:rPr>
          <w:delText xml:space="preserve">shows </w:delText>
        </w:r>
      </w:del>
      <w:ins w:id="2473" w:author="Razavi, Pedram/Medicine" w:date="2019-06-16T12:26:00Z">
        <w:r w:rsidR="00730A45">
          <w:rPr>
            <w:rFonts w:ascii="Arial" w:eastAsia="Arial" w:hAnsi="Arial" w:cs="Arial"/>
            <w:color w:val="0033CC"/>
          </w:rPr>
          <w:t>demonstrating</w:t>
        </w:r>
      </w:ins>
      <w:ins w:id="2474" w:author="Razavi, Pedram/Medicine" w:date="2019-06-16T12:22:00Z">
        <w:r w:rsidR="00730A45">
          <w:rPr>
            <w:rFonts w:ascii="Arial" w:eastAsia="Arial" w:hAnsi="Arial" w:cs="Arial"/>
            <w:color w:val="0033CC"/>
          </w:rPr>
          <w:t xml:space="preserve"> </w:t>
        </w:r>
      </w:ins>
      <w:r>
        <w:rPr>
          <w:rFonts w:ascii="Arial" w:eastAsia="Arial" w:hAnsi="Arial" w:cs="Arial"/>
          <w:color w:val="0033CC"/>
        </w:rPr>
        <w:t xml:space="preserve">that many of the genes e.g. </w:t>
      </w:r>
      <w:r>
        <w:rPr>
          <w:rFonts w:ascii="Arial" w:eastAsia="Arial" w:hAnsi="Arial" w:cs="Arial"/>
          <w:i/>
          <w:color w:val="0033CC"/>
        </w:rPr>
        <w:t>DNMT3A</w:t>
      </w:r>
      <w:r>
        <w:rPr>
          <w:rFonts w:ascii="Arial" w:eastAsia="Arial" w:hAnsi="Arial" w:cs="Arial"/>
          <w:color w:val="0033CC"/>
        </w:rPr>
        <w:t xml:space="preserve">, </w:t>
      </w:r>
      <w:r>
        <w:rPr>
          <w:rFonts w:ascii="Arial" w:eastAsia="Arial" w:hAnsi="Arial" w:cs="Arial"/>
          <w:i/>
          <w:color w:val="0033CC"/>
        </w:rPr>
        <w:t>TET2</w:t>
      </w:r>
      <w:r>
        <w:rPr>
          <w:rFonts w:ascii="Arial" w:eastAsia="Arial" w:hAnsi="Arial" w:cs="Arial"/>
          <w:color w:val="0033CC"/>
        </w:rPr>
        <w:t xml:space="preserve">, </w:t>
      </w:r>
      <w:r>
        <w:rPr>
          <w:rFonts w:ascii="Arial" w:eastAsia="Arial" w:hAnsi="Arial" w:cs="Arial"/>
          <w:i/>
          <w:color w:val="0033CC"/>
        </w:rPr>
        <w:t>PPM1D</w:t>
      </w:r>
      <w:r>
        <w:rPr>
          <w:rFonts w:ascii="Arial" w:eastAsia="Arial" w:hAnsi="Arial" w:cs="Arial"/>
          <w:color w:val="0033CC"/>
        </w:rPr>
        <w:t xml:space="preserve">, and </w:t>
      </w:r>
      <w:r>
        <w:rPr>
          <w:rFonts w:ascii="Arial" w:eastAsia="Arial" w:hAnsi="Arial" w:cs="Arial"/>
          <w:i/>
          <w:color w:val="0033CC"/>
        </w:rPr>
        <w:t>ASXL1</w:t>
      </w:r>
      <w:r>
        <w:rPr>
          <w:rFonts w:ascii="Arial" w:eastAsia="Arial" w:hAnsi="Arial" w:cs="Arial"/>
          <w:color w:val="0033CC"/>
        </w:rPr>
        <w:t xml:space="preserve"> have multiple hits per patient</w:t>
      </w:r>
      <w:ins w:id="2475" w:author="Razavi, Pedram/Medicine" w:date="2019-06-16T12:26:00Z">
        <w:r w:rsidR="00730A45">
          <w:rPr>
            <w:rFonts w:ascii="Arial" w:eastAsia="Arial" w:hAnsi="Arial" w:cs="Arial"/>
            <w:color w:val="0033CC"/>
          </w:rPr>
          <w:t xml:space="preserve"> (Figure 12 a of response)</w:t>
        </w:r>
      </w:ins>
      <w:r>
        <w:rPr>
          <w:rFonts w:ascii="Arial" w:eastAsia="Arial" w:hAnsi="Arial" w:cs="Arial"/>
          <w:color w:val="0033CC"/>
        </w:rPr>
        <w:t>.</w:t>
      </w:r>
      <w:ins w:id="2476" w:author="Razavi, Pedram/Medicine" w:date="2019-06-16T12:26:00Z">
        <w:r w:rsidR="00730A45">
          <w:rPr>
            <w:rFonts w:ascii="Arial" w:eastAsia="Arial" w:hAnsi="Arial" w:cs="Arial"/>
            <w:color w:val="0033CC"/>
          </w:rPr>
          <w:t xml:space="preserve"> </w:t>
        </w:r>
      </w:ins>
      <w:del w:id="2477" w:author="Razavi, Pedram/Medicine" w:date="2019-06-16T12:26:00Z">
        <w:r w:rsidDel="00730A45">
          <w:rPr>
            <w:rFonts w:ascii="Arial" w:eastAsia="Arial" w:hAnsi="Arial" w:cs="Arial"/>
            <w:color w:val="0033CC"/>
          </w:rPr>
          <w:delText xml:space="preserve"> </w:delText>
        </w:r>
      </w:del>
      <w:r>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Figure 5 of the manuscript. </w:t>
      </w:r>
      <w:ins w:id="2478" w:author="Razavi, Pedram/Medicine" w:date="2019-06-16T12:23:00Z">
        <w:r w:rsidR="00730A45">
          <w:rPr>
            <w:rFonts w:ascii="Arial" w:eastAsia="Arial" w:hAnsi="Arial" w:cs="Arial"/>
            <w:color w:val="0033CC"/>
          </w:rPr>
          <w:t xml:space="preserve">We agree that this </w:t>
        </w:r>
      </w:ins>
      <w:del w:id="2479" w:author="Razavi, Pedram/Medicine" w:date="2019-06-16T12:23:00Z">
        <w:r w:rsidDel="00730A45">
          <w:rPr>
            <w:rFonts w:ascii="Arial" w:eastAsia="Arial" w:hAnsi="Arial" w:cs="Arial"/>
            <w:color w:val="0033CC"/>
          </w:rPr>
          <w:delText xml:space="preserve">The authors acknowledge that this may </w:delText>
        </w:r>
      </w:del>
      <w:r>
        <w:rPr>
          <w:rFonts w:ascii="Arial" w:eastAsia="Arial" w:hAnsi="Arial" w:cs="Arial"/>
          <w:color w:val="0033CC"/>
        </w:rPr>
        <w:t xml:space="preserve">have been insufficiently described </w:t>
      </w:r>
      <w:ins w:id="2480" w:author="Razavi, Pedram/Medicine" w:date="2019-06-16T12:24:00Z">
        <w:r w:rsidR="00730A45">
          <w:rPr>
            <w:rFonts w:ascii="Arial" w:eastAsia="Arial" w:hAnsi="Arial" w:cs="Arial"/>
            <w:color w:val="0033CC"/>
          </w:rPr>
          <w:t xml:space="preserve">and have revised the legend of </w:t>
        </w:r>
      </w:ins>
      <w:del w:id="2481" w:author="Razavi, Pedram/Medicine" w:date="2019-06-16T12:23:00Z">
        <w:r w:rsidDel="00730A45">
          <w:rPr>
            <w:rFonts w:ascii="Arial" w:eastAsia="Arial" w:hAnsi="Arial" w:cs="Arial"/>
            <w:color w:val="0033CC"/>
          </w:rPr>
          <w:delText xml:space="preserve">due to space limitations. </w:delText>
        </w:r>
      </w:del>
      <w:del w:id="2482" w:author="Razavi, Pedram/Medicine" w:date="2019-06-16T12:24:00Z">
        <w:r w:rsidDel="00730A45">
          <w:rPr>
            <w:rFonts w:ascii="Arial" w:eastAsia="Arial" w:hAnsi="Arial" w:cs="Arial"/>
            <w:color w:val="0033CC"/>
          </w:rPr>
          <w:delText xml:space="preserve">The caption of </w:delText>
        </w:r>
      </w:del>
      <w:r>
        <w:rPr>
          <w:rFonts w:ascii="Arial" w:eastAsia="Arial" w:hAnsi="Arial" w:cs="Arial"/>
          <w:color w:val="0033CC"/>
        </w:rPr>
        <w:t xml:space="preserve">Figure 5 of the manuscript </w:t>
      </w:r>
      <w:del w:id="2483" w:author="Razavi, Pedram/Medicine" w:date="2019-06-16T12:24:00Z">
        <w:r w:rsidDel="00730A45">
          <w:rPr>
            <w:rFonts w:ascii="Arial" w:eastAsia="Arial" w:hAnsi="Arial" w:cs="Arial"/>
            <w:color w:val="0033CC"/>
          </w:rPr>
          <w:delText xml:space="preserve">has been revised </w:delText>
        </w:r>
      </w:del>
      <w:r>
        <w:rPr>
          <w:rFonts w:ascii="Arial" w:eastAsia="Arial" w:hAnsi="Arial" w:cs="Arial"/>
          <w:color w:val="0033CC"/>
        </w:rPr>
        <w:t>to reflect the above discussion.</w:t>
      </w:r>
    </w:p>
    <w:p w14:paraId="1361812A" w14:textId="77777777" w:rsidR="00413E5F" w:rsidRDefault="00413E5F">
      <w:pPr>
        <w:spacing w:after="0" w:line="240" w:lineRule="auto"/>
        <w:rPr>
          <w:rFonts w:ascii="Arial" w:eastAsia="Arial" w:hAnsi="Arial" w:cs="Arial"/>
          <w:color w:val="0033CC"/>
        </w:rPr>
        <w:pPrChange w:id="2484" w:author="Razavi, Pedram/Medicine" w:date="2019-06-16T15:04:00Z">
          <w:pPr>
            <w:spacing w:after="0" w:line="240" w:lineRule="auto"/>
            <w:jc w:val="both"/>
          </w:pPr>
        </w:pPrChange>
      </w:pPr>
    </w:p>
    <w:p w14:paraId="1EA4E4A7" w14:textId="662BE800" w:rsidR="00413E5F" w:rsidRDefault="00B4071F">
      <w:pPr>
        <w:spacing w:after="0" w:line="240" w:lineRule="auto"/>
        <w:rPr>
          <w:rFonts w:ascii="Arial" w:eastAsia="Arial" w:hAnsi="Arial" w:cs="Arial"/>
          <w:color w:val="0033CC"/>
        </w:rPr>
        <w:pPrChange w:id="2485" w:author="Razavi, Pedram/Medicine" w:date="2019-06-16T15:04:00Z">
          <w:pPr>
            <w:spacing w:after="0" w:line="240" w:lineRule="auto"/>
            <w:jc w:val="both"/>
          </w:pPr>
        </w:pPrChange>
      </w:pPr>
      <w:r>
        <w:rPr>
          <w:rFonts w:ascii="Arial" w:eastAsia="Arial" w:hAnsi="Arial" w:cs="Arial"/>
          <w:color w:val="0033CC"/>
        </w:rPr>
        <w:t>Figure</w:t>
      </w:r>
      <w:ins w:id="2486" w:author="Razavi, Pedram/Medicine" w:date="2019-06-16T12:24:00Z">
        <w:r w:rsidR="00730A45">
          <w:rPr>
            <w:rFonts w:ascii="Arial" w:eastAsia="Arial" w:hAnsi="Arial" w:cs="Arial"/>
            <w:color w:val="0033CC"/>
          </w:rPr>
          <w:t>s</w:t>
        </w:r>
      </w:ins>
      <w:r>
        <w:rPr>
          <w:rFonts w:ascii="Arial" w:eastAsia="Arial" w:hAnsi="Arial" w:cs="Arial"/>
          <w:color w:val="0033CC"/>
        </w:rPr>
        <w:t xml:space="preserve"> 12</w:t>
      </w:r>
      <w:del w:id="2487" w:author="Razavi, Pedram/Medicine" w:date="2019-06-16T12:24:00Z">
        <w:r w:rsidDel="00730A45">
          <w:rPr>
            <w:rFonts w:ascii="Arial" w:eastAsia="Arial" w:hAnsi="Arial" w:cs="Arial"/>
            <w:color w:val="0033CC"/>
          </w:rPr>
          <w:delText>(b)-(c)</w:delText>
        </w:r>
      </w:del>
      <w:ins w:id="2488" w:author="Razavi, Pedram/Medicine" w:date="2019-06-16T12:24:00Z">
        <w:r w:rsidR="00730A45">
          <w:rPr>
            <w:rFonts w:ascii="Arial" w:eastAsia="Arial" w:hAnsi="Arial" w:cs="Arial"/>
            <w:color w:val="0033CC"/>
          </w:rPr>
          <w:t>b and 12c</w:t>
        </w:r>
      </w:ins>
      <w:r>
        <w:rPr>
          <w:rFonts w:ascii="Arial" w:eastAsia="Arial" w:hAnsi="Arial" w:cs="Arial"/>
          <w:color w:val="0033CC"/>
        </w:rPr>
        <w:t xml:space="preserve"> of this </w:t>
      </w:r>
      <w:del w:id="2489" w:author="Razavi, Pedram/Medicine" w:date="2019-06-16T12:24:00Z">
        <w:r w:rsidDel="00730A45">
          <w:rPr>
            <w:rFonts w:ascii="Arial" w:eastAsia="Arial" w:hAnsi="Arial" w:cs="Arial"/>
            <w:color w:val="0033CC"/>
          </w:rPr>
          <w:delText>point-by-point reply</w:delText>
        </w:r>
      </w:del>
      <w:ins w:id="2490" w:author="Razavi, Pedram/Medicine" w:date="2019-06-16T12:24:00Z">
        <w:r w:rsidR="00730A45">
          <w:rPr>
            <w:rFonts w:ascii="Arial" w:eastAsia="Arial" w:hAnsi="Arial" w:cs="Arial"/>
            <w:color w:val="0033CC"/>
          </w:rPr>
          <w:t>respo</w:t>
        </w:r>
      </w:ins>
      <w:ins w:id="2491" w:author="Razavi, Pedram/Medicine" w:date="2019-06-16T12:25:00Z">
        <w:r w:rsidR="00730A45">
          <w:rPr>
            <w:rFonts w:ascii="Arial" w:eastAsia="Arial" w:hAnsi="Arial" w:cs="Arial"/>
            <w:color w:val="0033CC"/>
          </w:rPr>
          <w:t>nse</w:t>
        </w:r>
      </w:ins>
      <w:r>
        <w:rPr>
          <w:rFonts w:ascii="Arial" w:eastAsia="Arial" w:hAnsi="Arial" w:cs="Arial"/>
          <w:color w:val="0033CC"/>
        </w:rPr>
        <w:t xml:space="preserve"> further shows that most of the mutations in </w:t>
      </w:r>
      <w:r>
        <w:rPr>
          <w:rFonts w:ascii="Arial" w:eastAsia="Arial" w:hAnsi="Arial" w:cs="Arial"/>
          <w:i/>
          <w:color w:val="0033CC"/>
        </w:rPr>
        <w:t>PPM1D</w:t>
      </w:r>
      <w:r>
        <w:rPr>
          <w:rFonts w:ascii="Arial" w:eastAsia="Arial" w:hAnsi="Arial" w:cs="Arial"/>
          <w:color w:val="0033CC"/>
        </w:rPr>
        <w:t xml:space="preserve"> are clustered towards the C-terminus of the protein. For comparison, Figure 12</w:t>
      </w:r>
      <w:ins w:id="2492" w:author="Razavi, Pedram/Medicine" w:date="2019-06-16T12:27:00Z">
        <w:r w:rsidR="00730A45">
          <w:rPr>
            <w:rFonts w:ascii="Arial" w:eastAsia="Arial" w:hAnsi="Arial" w:cs="Arial"/>
            <w:color w:val="0033CC"/>
          </w:rPr>
          <w:t>d</w:t>
        </w:r>
      </w:ins>
      <w:del w:id="2493" w:author="Razavi, Pedram/Medicine" w:date="2019-06-16T12:27:00Z">
        <w:r w:rsidDel="00730A45">
          <w:rPr>
            <w:rFonts w:ascii="Arial" w:eastAsia="Arial" w:hAnsi="Arial" w:cs="Arial"/>
            <w:color w:val="0033CC"/>
          </w:rPr>
          <w:delText>(d)</w:delText>
        </w:r>
      </w:del>
      <w:r>
        <w:rPr>
          <w:rFonts w:ascii="Arial" w:eastAsia="Arial" w:hAnsi="Arial" w:cs="Arial"/>
          <w:color w:val="0033CC"/>
        </w:rPr>
        <w:t xml:space="preserve"> of </w:t>
      </w:r>
      <w:del w:id="2494" w:author="Razavi, Pedram/Medicine" w:date="2019-06-16T12:27:00Z">
        <w:r w:rsidDel="00730A45">
          <w:rPr>
            <w:rFonts w:ascii="Arial" w:eastAsia="Arial" w:hAnsi="Arial" w:cs="Arial"/>
            <w:color w:val="0033CC"/>
          </w:rPr>
          <w:delText>this point-by-point reply</w:delText>
        </w:r>
      </w:del>
      <w:ins w:id="2495" w:author="Razavi, Pedram/Medicine" w:date="2019-06-16T12:27:00Z">
        <w:r w:rsidR="00730A45">
          <w:rPr>
            <w:rFonts w:ascii="Arial" w:eastAsia="Arial" w:hAnsi="Arial" w:cs="Arial"/>
            <w:color w:val="0033CC"/>
          </w:rPr>
          <w:t>reponse</w:t>
        </w:r>
      </w:ins>
      <w:r>
        <w:rPr>
          <w:rFonts w:ascii="Arial" w:eastAsia="Arial" w:hAnsi="Arial" w:cs="Arial"/>
          <w:color w:val="0033CC"/>
        </w:rPr>
        <w:t xml:space="preserve"> shows the distribution of mutations in </w:t>
      </w:r>
      <w:r>
        <w:rPr>
          <w:rFonts w:ascii="Arial" w:eastAsia="Arial" w:hAnsi="Arial" w:cs="Arial"/>
          <w:i/>
          <w:color w:val="0033CC"/>
        </w:rPr>
        <w:t>DNMT3A</w:t>
      </w:r>
      <w:r>
        <w:rPr>
          <w:rFonts w:ascii="Arial" w:eastAsia="Arial" w:hAnsi="Arial" w:cs="Arial"/>
          <w:color w:val="0033CC"/>
        </w:rPr>
        <w:t xml:space="preserve">. Truncating mutations clustered in the terminal exon 6 of </w:t>
      </w:r>
      <w:r>
        <w:rPr>
          <w:rFonts w:ascii="Arial" w:eastAsia="Arial" w:hAnsi="Arial" w:cs="Arial"/>
          <w:i/>
          <w:color w:val="0033CC"/>
        </w:rPr>
        <w:t>PPM1D</w:t>
      </w:r>
      <w:r>
        <w:rPr>
          <w:rFonts w:ascii="Arial" w:eastAsia="Arial" w:hAnsi="Arial" w:cs="Arial"/>
          <w:color w:val="0033CC"/>
        </w:rPr>
        <w:t xml:space="preserve"> are known to be associated with clonal hematopoiesis and myeloid neoplasms where they are enriched in patients who have previously been exposed to chemotherapy (</w:t>
      </w:r>
      <w:ins w:id="2496" w:author="Razavi, Pedram/Medicine" w:date="2019-06-16T12:27:00Z">
        <w:r w:rsidR="00730A45">
          <w:rPr>
            <w:rFonts w:ascii="Arial" w:eastAsia="Arial" w:hAnsi="Arial" w:cs="Arial"/>
            <w:color w:val="000000"/>
          </w:rPr>
          <w:t>28803919</w:t>
        </w:r>
      </w:ins>
      <w:commentRangeStart w:id="2497"/>
      <w:del w:id="2498" w:author="Razavi, Pedram/Medicine" w:date="2019-06-16T12:27:00Z">
        <w:r w:rsidDel="00730A45">
          <w:rPr>
            <w:rFonts w:ascii="Arial" w:eastAsia="Arial" w:hAnsi="Arial" w:cs="Arial"/>
            <w:color w:val="0033CC"/>
          </w:rPr>
          <w:delText>ref</w:delText>
        </w:r>
      </w:del>
      <w:commentRangeEnd w:id="2497"/>
      <w:r>
        <w:commentReference w:id="2497"/>
      </w:r>
      <w:r>
        <w:rPr>
          <w:rFonts w:ascii="Arial" w:eastAsia="Arial" w:hAnsi="Arial" w:cs="Arial"/>
          <w:color w:val="0033CC"/>
        </w:rPr>
        <w:t>). Truncated forms of PPM1D usually display increased activity due to loss of the C-terminal degradation domain and contribute to chemo</w:t>
      </w:r>
      <w:ins w:id="2499" w:author="Razavi, Pedram/Medicine" w:date="2019-06-16T12:28:00Z">
        <w:r w:rsidR="00730A45">
          <w:rPr>
            <w:rFonts w:ascii="Arial" w:eastAsia="Arial" w:hAnsi="Arial" w:cs="Arial"/>
            <w:color w:val="0033CC"/>
          </w:rPr>
          <w:t xml:space="preserve">therapy </w:t>
        </w:r>
      </w:ins>
      <w:r>
        <w:rPr>
          <w:rFonts w:ascii="Arial" w:eastAsia="Arial" w:hAnsi="Arial" w:cs="Arial"/>
          <w:color w:val="0033CC"/>
        </w:rPr>
        <w:t>resistance through selective expansion of mutants in the presence of several cytotoxic DNA damaging agents (</w:t>
      </w:r>
      <w:ins w:id="2500" w:author="Razavi, Pedram/Medicine" w:date="2019-06-16T12:27:00Z">
        <w:r w:rsidR="00730A45">
          <w:rPr>
            <w:rFonts w:ascii="Arial" w:eastAsia="Arial" w:hAnsi="Arial" w:cs="Arial"/>
            <w:color w:val="000000"/>
          </w:rPr>
          <w:t>30388424, 29954749)</w:t>
        </w:r>
      </w:ins>
      <w:ins w:id="2501" w:author="Razavi, Pedram/Medicine" w:date="2019-06-16T12:28:00Z">
        <w:r w:rsidR="00730A45">
          <w:rPr>
            <w:rFonts w:ascii="Arial" w:eastAsia="Arial" w:hAnsi="Arial" w:cs="Arial"/>
            <w:color w:val="000000"/>
          </w:rPr>
          <w:t>.</w:t>
        </w:r>
      </w:ins>
      <w:del w:id="2502" w:author="Razavi, Pedram/Medicine" w:date="2019-06-16T12:27:00Z">
        <w:r w:rsidDel="00730A45">
          <w:rPr>
            <w:rFonts w:ascii="Arial" w:eastAsia="Arial" w:hAnsi="Arial" w:cs="Arial"/>
            <w:color w:val="0033CC"/>
          </w:rPr>
          <w:delText>ref).</w:delText>
        </w:r>
      </w:del>
      <w:r>
        <w:rPr>
          <w:rFonts w:ascii="Arial" w:eastAsia="Arial" w:hAnsi="Arial" w:cs="Arial"/>
          <w:color w:val="0033CC"/>
        </w:rPr>
        <w:t xml:space="preserve"> Although the current cohort is composed of advanced stage cancer patients with follow-up shorter than the latency period of therapy related myeloid neoplasms, technological advances such as the one in the present study are beginning to shape our understanding of the etiology and pathogenesis of secondary </w:t>
      </w:r>
      <w:del w:id="2503" w:author="Razavi, Pedram/Medicine" w:date="2019-06-16T12:31:00Z">
        <w:r w:rsidDel="00730A45">
          <w:rPr>
            <w:rFonts w:ascii="Arial" w:eastAsia="Arial" w:hAnsi="Arial" w:cs="Arial"/>
            <w:color w:val="0033CC"/>
          </w:rPr>
          <w:delText>haematological</w:delText>
        </w:r>
      </w:del>
      <w:ins w:id="2504" w:author="Razavi, Pedram/Medicine" w:date="2019-06-16T12:31:00Z">
        <w:r w:rsidR="00730A45">
          <w:rPr>
            <w:rFonts w:ascii="Arial" w:eastAsia="Arial" w:hAnsi="Arial" w:cs="Arial"/>
            <w:color w:val="0033CC"/>
          </w:rPr>
          <w:t>hematological</w:t>
        </w:r>
      </w:ins>
      <w:r>
        <w:rPr>
          <w:rFonts w:ascii="Arial" w:eastAsia="Arial" w:hAnsi="Arial" w:cs="Arial"/>
          <w:color w:val="0033CC"/>
        </w:rPr>
        <w:t xml:space="preserve"> malignancies following cytotoxic treatment (</w:t>
      </w:r>
      <w:ins w:id="2505" w:author="Razavi, Pedram/Medicine" w:date="2019-06-16T12:30:00Z">
        <w:r w:rsidR="00730A45">
          <w:rPr>
            <w:rFonts w:ascii="Arial" w:eastAsia="Arial" w:hAnsi="Arial" w:cs="Arial"/>
            <w:color w:val="000000"/>
          </w:rPr>
          <w:t>28835720)</w:t>
        </w:r>
      </w:ins>
      <w:del w:id="2506" w:author="Razavi, Pedram/Medicine" w:date="2019-06-16T12:30:00Z">
        <w:r w:rsidDel="00730A45">
          <w:rPr>
            <w:rFonts w:ascii="Arial" w:eastAsia="Arial" w:hAnsi="Arial" w:cs="Arial"/>
            <w:color w:val="0033CC"/>
          </w:rPr>
          <w:delText>ref)</w:delText>
        </w:r>
      </w:del>
      <w:r>
        <w:rPr>
          <w:rFonts w:ascii="Arial" w:eastAsia="Arial" w:hAnsi="Arial" w:cs="Arial"/>
          <w:color w:val="0033CC"/>
        </w:rPr>
        <w:t>.</w:t>
      </w:r>
    </w:p>
    <w:p w14:paraId="36E49D94" w14:textId="77777777" w:rsidR="00413E5F" w:rsidRDefault="00B4071F">
      <w:pPr>
        <w:spacing w:after="0" w:line="240" w:lineRule="auto"/>
        <w:rPr>
          <w:rFonts w:ascii="Arial" w:eastAsia="Arial" w:hAnsi="Arial" w:cs="Arial"/>
          <w:color w:val="0033CC"/>
        </w:rPr>
        <w:pPrChange w:id="2507" w:author="Razavi, Pedram/Medicine" w:date="2019-06-16T15:04:00Z">
          <w:pPr>
            <w:spacing w:after="0" w:line="240" w:lineRule="auto"/>
            <w:jc w:val="both"/>
          </w:pPr>
        </w:pPrChange>
      </w:pPr>
      <w:r>
        <w:br w:type="page"/>
      </w:r>
    </w:p>
    <w:p w14:paraId="7B7E1878" w14:textId="43105EDA" w:rsidR="00413E5F" w:rsidRPr="00730A45" w:rsidRDefault="00B4071F">
      <w:pPr>
        <w:spacing w:after="0" w:line="240" w:lineRule="auto"/>
        <w:rPr>
          <w:rFonts w:ascii="Arial" w:eastAsia="Arial" w:hAnsi="Arial" w:cs="Arial"/>
          <w:color w:val="0033CC"/>
          <w:sz w:val="18"/>
          <w:szCs w:val="18"/>
          <w:rPrChange w:id="2508" w:author="Razavi, Pedram/Medicine" w:date="2019-06-16T12:32:00Z">
            <w:rPr>
              <w:rFonts w:ascii="Arial" w:eastAsia="Arial" w:hAnsi="Arial" w:cs="Arial"/>
              <w:color w:val="0033CC"/>
              <w:sz w:val="20"/>
              <w:szCs w:val="20"/>
            </w:rPr>
          </w:rPrChange>
        </w:rPr>
        <w:pPrChange w:id="2509" w:author="Razavi, Pedram/Medicine" w:date="2019-06-16T15:04:00Z">
          <w:pPr>
            <w:spacing w:after="0" w:line="240" w:lineRule="auto"/>
            <w:jc w:val="both"/>
          </w:pPr>
        </w:pPrChange>
      </w:pPr>
      <w:r w:rsidRPr="00730A45">
        <w:rPr>
          <w:rFonts w:ascii="Arial" w:eastAsia="Arial" w:hAnsi="Arial" w:cs="Arial"/>
          <w:b/>
          <w:color w:val="0033CC"/>
          <w:sz w:val="18"/>
          <w:szCs w:val="18"/>
          <w:rPrChange w:id="2510" w:author="Razavi, Pedram/Medicine" w:date="2019-06-16T12:32:00Z">
            <w:rPr>
              <w:rFonts w:ascii="Arial" w:eastAsia="Arial" w:hAnsi="Arial" w:cs="Arial"/>
              <w:b/>
              <w:color w:val="0033CC"/>
              <w:sz w:val="20"/>
              <w:szCs w:val="20"/>
            </w:rPr>
          </w:rPrChange>
        </w:rPr>
        <w:lastRenderedPageBreak/>
        <w:t>Figure 12: CH-derived somatic mutations detected through direct analysis of WBC.</w:t>
      </w:r>
      <w:r w:rsidRPr="00730A45">
        <w:rPr>
          <w:rFonts w:ascii="Arial" w:eastAsia="Arial" w:hAnsi="Arial" w:cs="Arial"/>
          <w:color w:val="0033CC"/>
          <w:sz w:val="18"/>
          <w:szCs w:val="18"/>
          <w:rPrChange w:id="2511" w:author="Razavi, Pedram/Medicine" w:date="2019-06-16T12:32:00Z">
            <w:rPr>
              <w:rFonts w:ascii="Arial" w:eastAsia="Arial" w:hAnsi="Arial" w:cs="Arial"/>
              <w:color w:val="0033CC"/>
              <w:sz w:val="20"/>
              <w:szCs w:val="20"/>
            </w:rPr>
          </w:rPrChange>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Pr="00730A45">
        <w:rPr>
          <w:rFonts w:ascii="Arial" w:eastAsia="Arial" w:hAnsi="Arial" w:cs="Arial"/>
          <w:i/>
          <w:color w:val="0033CC"/>
          <w:sz w:val="18"/>
          <w:szCs w:val="18"/>
          <w:rPrChange w:id="2512" w:author="Razavi, Pedram/Medicine" w:date="2019-06-16T12:32:00Z">
            <w:rPr>
              <w:rFonts w:ascii="Arial" w:eastAsia="Arial" w:hAnsi="Arial" w:cs="Arial"/>
              <w:i/>
              <w:color w:val="0033CC"/>
              <w:sz w:val="20"/>
              <w:szCs w:val="20"/>
            </w:rPr>
          </w:rPrChange>
        </w:rPr>
        <w:t>PPM1D</w:t>
      </w:r>
      <w:r w:rsidRPr="00730A45">
        <w:rPr>
          <w:rFonts w:ascii="Arial" w:eastAsia="Arial" w:hAnsi="Arial" w:cs="Arial"/>
          <w:color w:val="0033CC"/>
          <w:sz w:val="18"/>
          <w:szCs w:val="18"/>
          <w:rPrChange w:id="2513" w:author="Razavi, Pedram/Medicine" w:date="2019-06-16T12:32:00Z">
            <w:rPr>
              <w:rFonts w:ascii="Arial" w:eastAsia="Arial" w:hAnsi="Arial" w:cs="Arial"/>
              <w:color w:val="0033CC"/>
              <w:sz w:val="20"/>
              <w:szCs w:val="20"/>
            </w:rPr>
          </w:rPrChange>
        </w:rPr>
        <w:t xml:space="preserve"> according to genomic coordinates and (d) same as in (c) for </w:t>
      </w:r>
      <w:r w:rsidRPr="00730A45">
        <w:rPr>
          <w:rFonts w:ascii="Arial" w:eastAsia="Arial" w:hAnsi="Arial" w:cs="Arial"/>
          <w:i/>
          <w:color w:val="0033CC"/>
          <w:sz w:val="18"/>
          <w:szCs w:val="18"/>
          <w:rPrChange w:id="2514" w:author="Razavi, Pedram/Medicine" w:date="2019-06-16T12:32:00Z">
            <w:rPr>
              <w:rFonts w:ascii="Arial" w:eastAsia="Arial" w:hAnsi="Arial" w:cs="Arial"/>
              <w:i/>
              <w:color w:val="0033CC"/>
              <w:sz w:val="20"/>
              <w:szCs w:val="20"/>
            </w:rPr>
          </w:rPrChange>
        </w:rPr>
        <w:t>DNMT3A</w:t>
      </w:r>
      <w:r w:rsidRPr="00730A45">
        <w:rPr>
          <w:rFonts w:ascii="Arial" w:eastAsia="Arial" w:hAnsi="Arial" w:cs="Arial"/>
          <w:color w:val="0033CC"/>
          <w:sz w:val="18"/>
          <w:szCs w:val="18"/>
          <w:rPrChange w:id="2515" w:author="Razavi, Pedram/Medicine" w:date="2019-06-16T12:32:00Z">
            <w:rPr>
              <w:rFonts w:ascii="Arial" w:eastAsia="Arial" w:hAnsi="Arial" w:cs="Arial"/>
              <w:color w:val="0033CC"/>
              <w:sz w:val="20"/>
              <w:szCs w:val="20"/>
            </w:rPr>
          </w:rPrChange>
        </w:rPr>
        <w:t xml:space="preserve">. In (a), (c) and (d), the variants are color coded according to their variant classification and described in the corresponding legend. In (a), </w:t>
      </w:r>
      <w:r w:rsidRPr="00730A45">
        <w:rPr>
          <w:rFonts w:ascii="Arial" w:eastAsia="Arial" w:hAnsi="Arial" w:cs="Arial"/>
          <w:i/>
          <w:color w:val="0033CC"/>
          <w:sz w:val="18"/>
          <w:szCs w:val="18"/>
          <w:rPrChange w:id="2516" w:author="Razavi, Pedram/Medicine" w:date="2019-06-16T12:32:00Z">
            <w:rPr>
              <w:rFonts w:ascii="Arial" w:eastAsia="Arial" w:hAnsi="Arial" w:cs="Arial"/>
              <w:i/>
              <w:color w:val="0033CC"/>
              <w:sz w:val="20"/>
              <w:szCs w:val="20"/>
            </w:rPr>
          </w:rPrChange>
        </w:rPr>
        <w:t>DNMT3A</w:t>
      </w:r>
      <w:r w:rsidRPr="00730A45">
        <w:rPr>
          <w:rFonts w:ascii="Arial" w:eastAsia="Arial" w:hAnsi="Arial" w:cs="Arial"/>
          <w:color w:val="0033CC"/>
          <w:sz w:val="18"/>
          <w:szCs w:val="18"/>
          <w:rPrChange w:id="2517" w:author="Razavi, Pedram/Medicine" w:date="2019-06-16T12:32:00Z">
            <w:rPr>
              <w:rFonts w:ascii="Arial" w:eastAsia="Arial" w:hAnsi="Arial" w:cs="Arial"/>
              <w:color w:val="0033CC"/>
              <w:sz w:val="20"/>
              <w:szCs w:val="20"/>
            </w:rPr>
          </w:rPrChange>
        </w:rPr>
        <w:t xml:space="preserve">, </w:t>
      </w:r>
      <w:r w:rsidRPr="00730A45">
        <w:rPr>
          <w:rFonts w:ascii="Arial" w:eastAsia="Arial" w:hAnsi="Arial" w:cs="Arial"/>
          <w:i/>
          <w:color w:val="0033CC"/>
          <w:sz w:val="18"/>
          <w:szCs w:val="18"/>
          <w:rPrChange w:id="2518" w:author="Razavi, Pedram/Medicine" w:date="2019-06-16T12:32:00Z">
            <w:rPr>
              <w:rFonts w:ascii="Arial" w:eastAsia="Arial" w:hAnsi="Arial" w:cs="Arial"/>
              <w:i/>
              <w:color w:val="0033CC"/>
              <w:sz w:val="20"/>
              <w:szCs w:val="20"/>
            </w:rPr>
          </w:rPrChange>
        </w:rPr>
        <w:t>TET2</w:t>
      </w:r>
      <w:r w:rsidRPr="00730A45">
        <w:rPr>
          <w:rFonts w:ascii="Arial" w:eastAsia="Arial" w:hAnsi="Arial" w:cs="Arial"/>
          <w:color w:val="0033CC"/>
          <w:sz w:val="18"/>
          <w:szCs w:val="18"/>
          <w:rPrChange w:id="2519" w:author="Razavi, Pedram/Medicine" w:date="2019-06-16T12:32:00Z">
            <w:rPr>
              <w:rFonts w:ascii="Arial" w:eastAsia="Arial" w:hAnsi="Arial" w:cs="Arial"/>
              <w:color w:val="0033CC"/>
              <w:sz w:val="20"/>
              <w:szCs w:val="20"/>
            </w:rPr>
          </w:rPrChange>
        </w:rPr>
        <w:t xml:space="preserve"> and </w:t>
      </w:r>
      <w:r w:rsidRPr="00730A45">
        <w:rPr>
          <w:rFonts w:ascii="Arial" w:eastAsia="Arial" w:hAnsi="Arial" w:cs="Arial"/>
          <w:i/>
          <w:color w:val="0033CC"/>
          <w:sz w:val="18"/>
          <w:szCs w:val="18"/>
          <w:rPrChange w:id="2520" w:author="Razavi, Pedram/Medicine" w:date="2019-06-16T12:32:00Z">
            <w:rPr>
              <w:rFonts w:ascii="Arial" w:eastAsia="Arial" w:hAnsi="Arial" w:cs="Arial"/>
              <w:i/>
              <w:color w:val="0033CC"/>
              <w:sz w:val="20"/>
              <w:szCs w:val="20"/>
            </w:rPr>
          </w:rPrChange>
        </w:rPr>
        <w:t>PPM1D</w:t>
      </w:r>
      <w:r w:rsidRPr="00730A45">
        <w:rPr>
          <w:rFonts w:ascii="Arial" w:eastAsia="Arial" w:hAnsi="Arial" w:cs="Arial"/>
          <w:color w:val="0033CC"/>
          <w:sz w:val="18"/>
          <w:szCs w:val="18"/>
          <w:rPrChange w:id="2521" w:author="Razavi, Pedram/Medicine" w:date="2019-06-16T12:32:00Z">
            <w:rPr>
              <w:rFonts w:ascii="Arial" w:eastAsia="Arial" w:hAnsi="Arial" w:cs="Arial"/>
              <w:color w:val="0033CC"/>
              <w:sz w:val="20"/>
              <w:szCs w:val="20"/>
            </w:rPr>
          </w:rPrChange>
        </w:rPr>
        <w:t xml:space="preserve"> are the top mutated genes in WBC and harbour multiple hits i.e. two or more mutations per patient. In (b), the fraction of mutations per gene occurring in clusters is shown on the </w:t>
      </w:r>
      <w:r w:rsidRPr="00730A45">
        <w:rPr>
          <w:rFonts w:ascii="Arial" w:eastAsia="Arial" w:hAnsi="Arial" w:cs="Arial"/>
          <w:i/>
          <w:color w:val="0033CC"/>
          <w:sz w:val="18"/>
          <w:szCs w:val="18"/>
          <w:rPrChange w:id="2522" w:author="Razavi, Pedram/Medicine" w:date="2019-06-16T12:32:00Z">
            <w:rPr>
              <w:rFonts w:ascii="Arial" w:eastAsia="Arial" w:hAnsi="Arial" w:cs="Arial"/>
              <w:i/>
              <w:color w:val="0033CC"/>
              <w:sz w:val="20"/>
              <w:szCs w:val="20"/>
            </w:rPr>
          </w:rPrChange>
        </w:rPr>
        <w:t>x-</w:t>
      </w:r>
      <w:r w:rsidRPr="00730A45">
        <w:rPr>
          <w:rFonts w:ascii="Arial" w:eastAsia="Arial" w:hAnsi="Arial" w:cs="Arial"/>
          <w:color w:val="0033CC"/>
          <w:sz w:val="18"/>
          <w:szCs w:val="18"/>
          <w:rPrChange w:id="2523" w:author="Razavi, Pedram/Medicine" w:date="2019-06-16T12:32:00Z">
            <w:rPr>
              <w:rFonts w:ascii="Arial" w:eastAsia="Arial" w:hAnsi="Arial" w:cs="Arial"/>
              <w:color w:val="0033CC"/>
              <w:sz w:val="20"/>
              <w:szCs w:val="20"/>
            </w:rPr>
          </w:rPrChange>
        </w:rPr>
        <w:t xml:space="preserve">axis against the log-transformed FDR-corrected p-value on the  </w:t>
      </w:r>
      <w:r w:rsidRPr="00730A45">
        <w:rPr>
          <w:rFonts w:ascii="Arial" w:eastAsia="Arial" w:hAnsi="Arial" w:cs="Arial"/>
          <w:i/>
          <w:color w:val="0033CC"/>
          <w:sz w:val="18"/>
          <w:szCs w:val="18"/>
          <w:rPrChange w:id="2524" w:author="Razavi, Pedram/Medicine" w:date="2019-06-16T12:32:00Z">
            <w:rPr>
              <w:rFonts w:ascii="Arial" w:eastAsia="Arial" w:hAnsi="Arial" w:cs="Arial"/>
              <w:i/>
              <w:color w:val="0033CC"/>
              <w:sz w:val="20"/>
              <w:szCs w:val="20"/>
            </w:rPr>
          </w:rPrChange>
        </w:rPr>
        <w:t>y-</w:t>
      </w:r>
      <w:r w:rsidRPr="00730A45">
        <w:rPr>
          <w:rFonts w:ascii="Arial" w:eastAsia="Arial" w:hAnsi="Arial" w:cs="Arial"/>
          <w:color w:val="0033CC"/>
          <w:sz w:val="18"/>
          <w:szCs w:val="18"/>
          <w:rPrChange w:id="2525" w:author="Razavi, Pedram/Medicine" w:date="2019-06-16T12:32:00Z">
            <w:rPr>
              <w:rFonts w:ascii="Arial" w:eastAsia="Arial" w:hAnsi="Arial" w:cs="Arial"/>
              <w:color w:val="0033CC"/>
              <w:sz w:val="20"/>
              <w:szCs w:val="20"/>
            </w:rPr>
          </w:rPrChange>
        </w:rPr>
        <w:t>axis. The clusters and associated p-values were computed using OncodriveCLUST (</w:t>
      </w:r>
      <w:ins w:id="2526" w:author="Razavi, Pedram/Medicine" w:date="2019-06-16T12:32:00Z">
        <w:r w:rsidR="00730A45" w:rsidRPr="00730A45">
          <w:rPr>
            <w:rFonts w:ascii="Arial" w:eastAsia="Arial" w:hAnsi="Arial" w:cs="Arial"/>
            <w:color w:val="000000"/>
            <w:sz w:val="18"/>
            <w:szCs w:val="18"/>
            <w:rPrChange w:id="2527" w:author="Razavi, Pedram/Medicine" w:date="2019-06-16T12:32:00Z">
              <w:rPr>
                <w:rFonts w:ascii="Arial" w:eastAsia="Arial" w:hAnsi="Arial" w:cs="Arial"/>
                <w:color w:val="000000"/>
              </w:rPr>
            </w:rPrChange>
          </w:rPr>
          <w:t>23884480)</w:t>
        </w:r>
      </w:ins>
      <w:del w:id="2528" w:author="Razavi, Pedram/Medicine" w:date="2019-06-16T12:32:00Z">
        <w:r w:rsidRPr="00730A45" w:rsidDel="00730A45">
          <w:rPr>
            <w:rFonts w:ascii="Arial" w:eastAsia="Arial" w:hAnsi="Arial" w:cs="Arial"/>
            <w:color w:val="0033CC"/>
            <w:sz w:val="18"/>
            <w:szCs w:val="18"/>
            <w:rPrChange w:id="2529" w:author="Razavi, Pedram/Medicine" w:date="2019-06-16T12:32:00Z">
              <w:rPr>
                <w:rFonts w:ascii="Arial" w:eastAsia="Arial" w:hAnsi="Arial" w:cs="Arial"/>
                <w:color w:val="0033CC"/>
                <w:sz w:val="20"/>
                <w:szCs w:val="20"/>
              </w:rPr>
            </w:rPrChange>
          </w:rPr>
          <w:delText>ref)</w:delText>
        </w:r>
      </w:del>
      <w:r w:rsidRPr="00730A45">
        <w:rPr>
          <w:rFonts w:ascii="Arial" w:eastAsia="Arial" w:hAnsi="Arial" w:cs="Arial"/>
          <w:color w:val="0033CC"/>
          <w:sz w:val="18"/>
          <w:szCs w:val="18"/>
          <w:rPrChange w:id="2530" w:author="Razavi, Pedram/Medicine" w:date="2019-06-16T12:32:00Z">
            <w:rPr>
              <w:rFonts w:ascii="Arial" w:eastAsia="Arial" w:hAnsi="Arial" w:cs="Arial"/>
              <w:color w:val="0033CC"/>
              <w:sz w:val="20"/>
              <w:szCs w:val="20"/>
            </w:rPr>
          </w:rPrChange>
        </w:rPr>
        <w:t xml:space="preserve">. In (c), mutations detected in </w:t>
      </w:r>
      <w:r w:rsidRPr="00730A45">
        <w:rPr>
          <w:rFonts w:ascii="Arial" w:eastAsia="Arial" w:hAnsi="Arial" w:cs="Arial"/>
          <w:i/>
          <w:color w:val="0033CC"/>
          <w:sz w:val="18"/>
          <w:szCs w:val="18"/>
          <w:rPrChange w:id="2531" w:author="Razavi, Pedram/Medicine" w:date="2019-06-16T12:32:00Z">
            <w:rPr>
              <w:rFonts w:ascii="Arial" w:eastAsia="Arial" w:hAnsi="Arial" w:cs="Arial"/>
              <w:i/>
              <w:color w:val="0033CC"/>
              <w:sz w:val="20"/>
              <w:szCs w:val="20"/>
            </w:rPr>
          </w:rPrChange>
        </w:rPr>
        <w:t>PPM1D</w:t>
      </w:r>
      <w:r w:rsidRPr="00730A45">
        <w:rPr>
          <w:rFonts w:ascii="Arial" w:eastAsia="Arial" w:hAnsi="Arial" w:cs="Arial"/>
          <w:color w:val="0033CC"/>
          <w:sz w:val="18"/>
          <w:szCs w:val="18"/>
          <w:rPrChange w:id="2532" w:author="Razavi, Pedram/Medicine" w:date="2019-06-16T12:32:00Z">
            <w:rPr>
              <w:rFonts w:ascii="Arial" w:eastAsia="Arial" w:hAnsi="Arial" w:cs="Arial"/>
              <w:color w:val="0033CC"/>
              <w:sz w:val="20"/>
              <w:szCs w:val="20"/>
            </w:rPr>
          </w:rPrChange>
        </w:rPr>
        <w:t xml:space="preserve"> are clustered in the C-terminus of the protein. For comparison, there are more mutations detected in </w:t>
      </w:r>
      <w:r w:rsidRPr="00730A45">
        <w:rPr>
          <w:rFonts w:ascii="Arial" w:eastAsia="Arial" w:hAnsi="Arial" w:cs="Arial"/>
          <w:i/>
          <w:color w:val="0033CC"/>
          <w:sz w:val="18"/>
          <w:szCs w:val="18"/>
          <w:rPrChange w:id="2533" w:author="Razavi, Pedram/Medicine" w:date="2019-06-16T12:32:00Z">
            <w:rPr>
              <w:rFonts w:ascii="Arial" w:eastAsia="Arial" w:hAnsi="Arial" w:cs="Arial"/>
              <w:i/>
              <w:color w:val="0033CC"/>
              <w:sz w:val="20"/>
              <w:szCs w:val="20"/>
            </w:rPr>
          </w:rPrChange>
        </w:rPr>
        <w:t>DNMT3A</w:t>
      </w:r>
      <w:r w:rsidRPr="00730A45">
        <w:rPr>
          <w:rFonts w:ascii="Arial" w:eastAsia="Arial" w:hAnsi="Arial" w:cs="Arial"/>
          <w:color w:val="0033CC"/>
          <w:sz w:val="18"/>
          <w:szCs w:val="18"/>
          <w:rPrChange w:id="2534" w:author="Razavi, Pedram/Medicine" w:date="2019-06-16T12:32:00Z">
            <w:rPr>
              <w:rFonts w:ascii="Arial" w:eastAsia="Arial" w:hAnsi="Arial" w:cs="Arial"/>
              <w:color w:val="0033CC"/>
              <w:sz w:val="20"/>
              <w:szCs w:val="20"/>
            </w:rPr>
          </w:rPrChange>
        </w:rPr>
        <w:t>. As shown in panels (b) and (d), these are distributed throughout the length of the protein.</w:t>
      </w:r>
      <w:r w:rsidRPr="00730A45">
        <w:rPr>
          <w:noProof/>
          <w:sz w:val="18"/>
          <w:szCs w:val="18"/>
          <w:rPrChange w:id="2535" w:author="Razavi, Pedram/Medicine" w:date="2019-06-16T12:32:00Z">
            <w:rPr>
              <w:noProof/>
            </w:rPr>
          </w:rPrChange>
        </w:rPr>
        <w:drawing>
          <wp:anchor distT="114300" distB="114300" distL="114300" distR="114300" simplePos="0" relativeHeight="251668480" behindDoc="0" locked="0" layoutInCell="1" hidden="0" allowOverlap="1" wp14:anchorId="38DC6CF5" wp14:editId="7B4CBA1C">
            <wp:simplePos x="0" y="0"/>
            <wp:positionH relativeFrom="column">
              <wp:posOffset>-47624</wp:posOffset>
            </wp:positionH>
            <wp:positionV relativeFrom="paragraph">
              <wp:posOffset>114300</wp:posOffset>
            </wp:positionV>
            <wp:extent cx="6048375" cy="3505200"/>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l="-771" r="22" b="-1939"/>
                    <a:stretch>
                      <a:fillRect/>
                    </a:stretch>
                  </pic:blipFill>
                  <pic:spPr>
                    <a:xfrm>
                      <a:off x="0" y="0"/>
                      <a:ext cx="6048375" cy="3505200"/>
                    </a:xfrm>
                    <a:prstGeom prst="rect">
                      <a:avLst/>
                    </a:prstGeom>
                    <a:ln/>
                  </pic:spPr>
                </pic:pic>
              </a:graphicData>
            </a:graphic>
          </wp:anchor>
        </w:drawing>
      </w:r>
    </w:p>
    <w:p w14:paraId="2F7DAE67" w14:textId="77777777" w:rsidR="00413E5F" w:rsidRDefault="00B4071F">
      <w:pPr>
        <w:spacing w:after="0" w:line="240" w:lineRule="auto"/>
        <w:rPr>
          <w:rFonts w:ascii="Arial" w:eastAsia="Arial" w:hAnsi="Arial" w:cs="Arial"/>
        </w:rPr>
        <w:pPrChange w:id="2536" w:author="Razavi, Pedram/Medicine" w:date="2019-06-16T15:04:00Z">
          <w:pPr>
            <w:spacing w:after="0" w:line="240" w:lineRule="auto"/>
            <w:jc w:val="both"/>
          </w:pPr>
        </w:pPrChange>
      </w:pPr>
      <w:r>
        <w:br w:type="page"/>
      </w:r>
    </w:p>
    <w:p w14:paraId="0398742C" w14:textId="77777777" w:rsidR="00413E5F" w:rsidRDefault="00B4071F">
      <w:pPr>
        <w:spacing w:after="0" w:line="240" w:lineRule="auto"/>
        <w:rPr>
          <w:rFonts w:ascii="Arial" w:eastAsia="Arial" w:hAnsi="Arial" w:cs="Arial"/>
        </w:rPr>
        <w:pPrChange w:id="2537" w:author="Razavi, Pedram/Medicine" w:date="2019-06-16T15:04:00Z">
          <w:pPr>
            <w:spacing w:after="0" w:line="240" w:lineRule="auto"/>
            <w:jc w:val="both"/>
          </w:pPr>
        </w:pPrChange>
      </w:pPr>
      <w:r>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Default="00413E5F">
      <w:pPr>
        <w:spacing w:after="0" w:line="240" w:lineRule="auto"/>
        <w:rPr>
          <w:rFonts w:ascii="Arial" w:eastAsia="Arial" w:hAnsi="Arial" w:cs="Arial"/>
          <w:color w:val="0033CC"/>
        </w:rPr>
        <w:pPrChange w:id="2538" w:author="Razavi, Pedram/Medicine" w:date="2019-06-16T15:04:00Z">
          <w:pPr>
            <w:spacing w:after="0" w:line="240" w:lineRule="auto"/>
            <w:jc w:val="both"/>
          </w:pPr>
        </w:pPrChange>
      </w:pPr>
    </w:p>
    <w:p w14:paraId="3A0CF9E0" w14:textId="44B06FE8" w:rsidR="00413E5F" w:rsidRDefault="00B4071F">
      <w:pPr>
        <w:spacing w:after="0" w:line="240" w:lineRule="auto"/>
        <w:rPr>
          <w:rFonts w:ascii="Arial" w:eastAsia="Arial" w:hAnsi="Arial" w:cs="Arial"/>
          <w:color w:val="0033CC"/>
        </w:rPr>
        <w:pPrChange w:id="2539" w:author="Razavi, Pedram/Medicine" w:date="2019-06-16T15:04:00Z">
          <w:pPr>
            <w:spacing w:after="0" w:line="240" w:lineRule="auto"/>
            <w:jc w:val="both"/>
          </w:pPr>
        </w:pPrChange>
      </w:pPr>
      <w:r>
        <w:rPr>
          <w:rFonts w:ascii="Arial" w:eastAsia="Arial" w:hAnsi="Arial" w:cs="Arial"/>
          <w:color w:val="0033CC"/>
        </w:rPr>
        <w:t xml:space="preserve">Authors: </w:t>
      </w:r>
      <w:ins w:id="2540" w:author="Razavi, Pedram/Medicine" w:date="2019-06-16T12:32:00Z">
        <w:r w:rsidR="00730A45">
          <w:rPr>
            <w:rFonts w:ascii="Arial" w:eastAsia="Arial" w:hAnsi="Arial" w:cs="Arial"/>
            <w:color w:val="0033CC"/>
          </w:rPr>
          <w:t>We greatly appreciate the reviewer</w:t>
        </w:r>
      </w:ins>
      <w:ins w:id="2541" w:author="Razavi, Pedram/Medicine" w:date="2019-06-16T12:34:00Z">
        <w:r w:rsidR="007E380A">
          <w:rPr>
            <w:rFonts w:ascii="Arial" w:eastAsia="Arial" w:hAnsi="Arial" w:cs="Arial"/>
            <w:color w:val="0033CC"/>
          </w:rPr>
          <w:t>’</w:t>
        </w:r>
      </w:ins>
      <w:ins w:id="2542" w:author="Razavi, Pedram/Medicine" w:date="2019-06-16T12:32:00Z">
        <w:r w:rsidR="00730A45">
          <w:rPr>
            <w:rFonts w:ascii="Arial" w:eastAsia="Arial" w:hAnsi="Arial" w:cs="Arial"/>
            <w:color w:val="0033CC"/>
          </w:rPr>
          <w:t xml:space="preserve">s comment and </w:t>
        </w:r>
      </w:ins>
      <w:ins w:id="2543" w:author="Razavi, Pedram/Medicine" w:date="2019-06-16T12:35:00Z">
        <w:r w:rsidR="007E380A">
          <w:rPr>
            <w:rFonts w:ascii="Arial" w:eastAsia="Arial" w:hAnsi="Arial" w:cs="Arial"/>
            <w:color w:val="0033CC"/>
          </w:rPr>
          <w:t>believe</w:t>
        </w:r>
      </w:ins>
      <w:ins w:id="2544" w:author="Razavi, Pedram/Medicine" w:date="2019-06-16T12:34:00Z">
        <w:r w:rsidR="007E380A">
          <w:rPr>
            <w:rFonts w:ascii="Arial" w:eastAsia="Arial" w:hAnsi="Arial" w:cs="Arial"/>
            <w:color w:val="0033CC"/>
          </w:rPr>
          <w:t xml:space="preserve"> making the sequencing data public will make this manuscript a resource</w:t>
        </w:r>
      </w:ins>
      <w:ins w:id="2545" w:author="Razavi, Pedram/Medicine" w:date="2019-06-16T12:35:00Z">
        <w:r w:rsidR="007E380A">
          <w:rPr>
            <w:rFonts w:ascii="Arial" w:eastAsia="Arial" w:hAnsi="Arial" w:cs="Arial"/>
            <w:color w:val="0033CC"/>
          </w:rPr>
          <w:t xml:space="preserve"> paper</w:t>
        </w:r>
      </w:ins>
      <w:ins w:id="2546" w:author="Razavi, Pedram/Medicine" w:date="2019-06-16T12:34:00Z">
        <w:r w:rsidR="007E380A">
          <w:rPr>
            <w:rFonts w:ascii="Arial" w:eastAsia="Arial" w:hAnsi="Arial" w:cs="Arial"/>
            <w:color w:val="0033CC"/>
          </w:rPr>
          <w:t xml:space="preserve"> for the </w:t>
        </w:r>
      </w:ins>
      <w:ins w:id="2547" w:author="Razavi, Pedram/Medicine" w:date="2019-06-16T12:35:00Z">
        <w:r w:rsidR="007E380A">
          <w:rPr>
            <w:rFonts w:ascii="Arial" w:eastAsia="Arial" w:hAnsi="Arial" w:cs="Arial"/>
            <w:color w:val="0033CC"/>
          </w:rPr>
          <w:t xml:space="preserve">research </w:t>
        </w:r>
      </w:ins>
      <w:ins w:id="2548" w:author="Razavi, Pedram/Medicine" w:date="2019-06-16T12:34:00Z">
        <w:r w:rsidR="007E380A">
          <w:rPr>
            <w:rFonts w:ascii="Arial" w:eastAsia="Arial" w:hAnsi="Arial" w:cs="Arial"/>
            <w:color w:val="0033CC"/>
          </w:rPr>
          <w:t xml:space="preserve">community to </w:t>
        </w:r>
      </w:ins>
      <w:ins w:id="2549" w:author="Razavi, Pedram/Medicine" w:date="2019-06-16T12:35:00Z">
        <w:r w:rsidR="007E380A">
          <w:rPr>
            <w:rFonts w:ascii="Arial" w:eastAsia="Arial" w:hAnsi="Arial" w:cs="Arial"/>
            <w:color w:val="0033CC"/>
          </w:rPr>
          <w:t>replicate our methodology and also to</w:t>
        </w:r>
      </w:ins>
      <w:ins w:id="2550" w:author="Razavi, Pedram/Medicine" w:date="2019-06-16T12:43:00Z">
        <w:r w:rsidR="00A225D5">
          <w:rPr>
            <w:rFonts w:ascii="Arial" w:eastAsia="Arial" w:hAnsi="Arial" w:cs="Arial"/>
            <w:color w:val="0033CC"/>
          </w:rPr>
          <w:t xml:space="preserve"> develop novel analytical approaches utilizing</w:t>
        </w:r>
      </w:ins>
      <w:ins w:id="2551" w:author="Razavi, Pedram/Medicine" w:date="2019-06-16T12:44:00Z">
        <w:r w:rsidR="00A225D5">
          <w:rPr>
            <w:rFonts w:ascii="Arial" w:eastAsia="Arial" w:hAnsi="Arial" w:cs="Arial"/>
            <w:color w:val="0033CC"/>
          </w:rPr>
          <w:t xml:space="preserve"> our high-intensity sequencing approach. We now </w:t>
        </w:r>
      </w:ins>
      <w:ins w:id="2552" w:author="Razavi, Pedram/Medicine" w:date="2019-06-16T12:45:00Z">
        <w:r w:rsidR="00A225D5">
          <w:rPr>
            <w:rFonts w:ascii="Arial" w:eastAsia="Arial" w:hAnsi="Arial" w:cs="Arial"/>
            <w:color w:val="0033CC"/>
          </w:rPr>
          <w:t>deposited</w:t>
        </w:r>
      </w:ins>
      <w:ins w:id="2553" w:author="Razavi, Pedram/Medicine" w:date="2019-06-16T12:33:00Z">
        <w:r w:rsidR="007E380A">
          <w:rPr>
            <w:rFonts w:ascii="Arial" w:eastAsia="Arial" w:hAnsi="Arial" w:cs="Arial"/>
            <w:color w:val="0033CC"/>
          </w:rPr>
          <w:t xml:space="preserve"> all the sequencing </w:t>
        </w:r>
      </w:ins>
      <w:ins w:id="2554" w:author="Razavi, Pedram/Medicine" w:date="2019-06-16T12:45:00Z">
        <w:r w:rsidR="00A225D5">
          <w:rPr>
            <w:rFonts w:ascii="Arial" w:eastAsia="Arial" w:hAnsi="Arial" w:cs="Arial"/>
            <w:color w:val="0033CC"/>
          </w:rPr>
          <w:t xml:space="preserve">files </w:t>
        </w:r>
      </w:ins>
      <w:ins w:id="2555" w:author="Razavi, Pedram/Medicine" w:date="2019-06-16T12:33:00Z">
        <w:r w:rsidR="007E380A">
          <w:rPr>
            <w:rFonts w:ascii="Arial" w:eastAsia="Arial" w:hAnsi="Arial" w:cs="Arial"/>
            <w:color w:val="0033CC"/>
          </w:rPr>
          <w:t xml:space="preserve"> including</w:t>
        </w:r>
      </w:ins>
      <w:ins w:id="2556" w:author="Razavi, Pedram/Medicine" w:date="2019-06-16T12:44:00Z">
        <w:r w:rsidR="00A225D5">
          <w:rPr>
            <w:rFonts w:ascii="Arial" w:eastAsia="Arial" w:hAnsi="Arial" w:cs="Arial"/>
            <w:color w:val="0033CC"/>
          </w:rPr>
          <w:t xml:space="preserve"> </w:t>
        </w:r>
      </w:ins>
      <w:ins w:id="2557" w:author="Razavi, Pedram/Medicine" w:date="2019-06-16T12:33:00Z">
        <w:r w:rsidR="007E380A">
          <w:rPr>
            <w:rFonts w:ascii="Arial" w:eastAsia="Arial" w:hAnsi="Arial" w:cs="Arial"/>
            <w:color w:val="0033CC"/>
          </w:rPr>
          <w:t xml:space="preserve">FASTQ, </w:t>
        </w:r>
      </w:ins>
      <w:del w:id="2558" w:author="Razavi, Pedram/Medicine" w:date="2019-06-16T12:33:00Z">
        <w:r w:rsidDel="007E380A">
          <w:rPr>
            <w:rFonts w:ascii="Arial" w:eastAsia="Arial" w:hAnsi="Arial" w:cs="Arial"/>
            <w:color w:val="0033CC"/>
          </w:rPr>
          <w:delText xml:space="preserve">The sequence data </w:delText>
        </w:r>
        <w:commentRangeStart w:id="2559"/>
        <w:commentRangeStart w:id="2560"/>
        <w:commentRangeStart w:id="2561"/>
        <w:r w:rsidDel="007E380A">
          <w:rPr>
            <w:rFonts w:ascii="Arial" w:eastAsia="Arial" w:hAnsi="Arial" w:cs="Arial"/>
            <w:color w:val="0033CC"/>
          </w:rPr>
          <w:delText>(</w:delText>
        </w:r>
      </w:del>
      <w:del w:id="2562" w:author="Razavi, Pedram/Medicine" w:date="2019-06-16T12:32:00Z">
        <w:r w:rsidDel="00730A45">
          <w:rPr>
            <w:rFonts w:ascii="Arial" w:eastAsia="Arial" w:hAnsi="Arial" w:cs="Arial"/>
            <w:color w:val="0033CC"/>
          </w:rPr>
          <w:delText xml:space="preserve">deduplicated </w:delText>
        </w:r>
      </w:del>
      <w:r>
        <w:rPr>
          <w:rFonts w:ascii="Arial" w:eastAsia="Arial" w:hAnsi="Arial" w:cs="Arial"/>
          <w:color w:val="0033CC"/>
        </w:rPr>
        <w:t xml:space="preserve">uncollapsed BAM, collapsed BAM and </w:t>
      </w:r>
      <w:ins w:id="2563" w:author="Razavi, Pedram/Medicine" w:date="2019-06-16T12:33:00Z">
        <w:r w:rsidR="007E380A">
          <w:rPr>
            <w:rFonts w:ascii="Arial" w:eastAsia="Arial" w:hAnsi="Arial" w:cs="Arial"/>
            <w:color w:val="0033CC"/>
          </w:rPr>
          <w:t>VCF</w:t>
        </w:r>
      </w:ins>
      <w:del w:id="2564" w:author="Razavi, Pedram/Medicine" w:date="2019-06-16T12:33:00Z">
        <w:r w:rsidDel="007E380A">
          <w:rPr>
            <w:rFonts w:ascii="Arial" w:eastAsia="Arial" w:hAnsi="Arial" w:cs="Arial"/>
            <w:color w:val="0033CC"/>
          </w:rPr>
          <w:delText>vcf</w:delText>
        </w:r>
      </w:del>
      <w:r>
        <w:rPr>
          <w:rFonts w:ascii="Arial" w:eastAsia="Arial" w:hAnsi="Arial" w:cs="Arial"/>
          <w:color w:val="0033CC"/>
        </w:rPr>
        <w:t xml:space="preserve"> files</w:t>
      </w:r>
      <w:ins w:id="2565" w:author="Razavi, Pedram/Medicine" w:date="2019-06-16T12:44:00Z">
        <w:r w:rsidR="00A225D5">
          <w:rPr>
            <w:rFonts w:ascii="Arial" w:eastAsia="Arial" w:hAnsi="Arial" w:cs="Arial"/>
            <w:color w:val="0033CC"/>
          </w:rPr>
          <w:t xml:space="preserve"> for cfDNA</w:t>
        </w:r>
      </w:ins>
      <w:ins w:id="2566" w:author="Razavi, Pedram/Medicine" w:date="2019-06-16T12:33:00Z">
        <w:r w:rsidR="007E380A">
          <w:rPr>
            <w:rFonts w:ascii="Arial" w:eastAsia="Arial" w:hAnsi="Arial" w:cs="Arial"/>
            <w:color w:val="0033CC"/>
          </w:rPr>
          <w:t xml:space="preserve"> </w:t>
        </w:r>
      </w:ins>
      <w:ins w:id="2567" w:author="Razavi, Pedram/Medicine" w:date="2019-06-16T12:44:00Z">
        <w:r w:rsidR="00A225D5">
          <w:rPr>
            <w:rFonts w:ascii="Arial" w:eastAsia="Arial" w:hAnsi="Arial" w:cs="Arial"/>
            <w:color w:val="0033CC"/>
          </w:rPr>
          <w:t xml:space="preserve">and </w:t>
        </w:r>
      </w:ins>
      <w:ins w:id="2568" w:author="Razavi, Pedram/Medicine" w:date="2019-06-16T12:45:00Z">
        <w:r w:rsidR="00A225D5">
          <w:rPr>
            <w:rFonts w:ascii="Arial" w:eastAsia="Arial" w:hAnsi="Arial" w:cs="Arial"/>
            <w:color w:val="0033CC"/>
          </w:rPr>
          <w:t>WBC</w:t>
        </w:r>
      </w:ins>
      <w:ins w:id="2569" w:author="Razavi, Pedram/Medicine" w:date="2019-06-16T12:46:00Z">
        <w:r w:rsidR="00A225D5">
          <w:rPr>
            <w:rFonts w:ascii="Arial" w:eastAsia="Arial" w:hAnsi="Arial" w:cs="Arial"/>
            <w:color w:val="0033CC"/>
          </w:rPr>
          <w:t xml:space="preserve"> </w:t>
        </w:r>
      </w:ins>
      <w:ins w:id="2570" w:author="Razavi, Pedram/Medicine" w:date="2019-06-16T12:45:00Z">
        <w:r w:rsidR="00A225D5">
          <w:rPr>
            <w:rFonts w:ascii="Arial" w:eastAsia="Arial" w:hAnsi="Arial" w:cs="Arial"/>
            <w:color w:val="0033CC"/>
          </w:rPr>
          <w:t>for the full cohort</w:t>
        </w:r>
      </w:ins>
      <w:ins w:id="2571" w:author="Razavi, Pedram/Medicine" w:date="2019-06-16T12:46:00Z">
        <w:r w:rsidR="00A225D5">
          <w:rPr>
            <w:rFonts w:ascii="Arial" w:eastAsia="Arial" w:hAnsi="Arial" w:cs="Arial"/>
            <w:color w:val="0033CC"/>
          </w:rPr>
          <w:t xml:space="preserve"> (a total of XXX tera</w:t>
        </w:r>
      </w:ins>
      <w:ins w:id="2572" w:author="Razavi, Pedram/Medicine" w:date="2019-06-16T12:47:00Z">
        <w:r w:rsidR="00A225D5">
          <w:rPr>
            <w:rFonts w:ascii="Arial" w:eastAsia="Arial" w:hAnsi="Arial" w:cs="Arial"/>
            <w:color w:val="0033CC"/>
          </w:rPr>
          <w:t>by</w:t>
        </w:r>
      </w:ins>
      <w:ins w:id="2573" w:author="Razavi, Pedram/Medicine" w:date="2019-06-16T12:46:00Z">
        <w:r w:rsidR="00A225D5">
          <w:rPr>
            <w:rFonts w:ascii="Arial" w:eastAsia="Arial" w:hAnsi="Arial" w:cs="Arial"/>
            <w:color w:val="0033CC"/>
          </w:rPr>
          <w:t>te of data)</w:t>
        </w:r>
      </w:ins>
      <w:ins w:id="2574" w:author="Razavi, Pedram/Medicine" w:date="2019-06-16T12:45:00Z">
        <w:r w:rsidR="00A225D5">
          <w:rPr>
            <w:rFonts w:ascii="Arial" w:eastAsia="Arial" w:hAnsi="Arial" w:cs="Arial"/>
            <w:color w:val="0033CC"/>
          </w:rPr>
          <w:t xml:space="preserve"> </w:t>
        </w:r>
      </w:ins>
      <w:del w:id="2575" w:author="Razavi, Pedram/Medicine" w:date="2019-06-16T12:45:00Z">
        <w:r w:rsidDel="00A225D5">
          <w:rPr>
            <w:rFonts w:ascii="Arial" w:eastAsia="Arial" w:hAnsi="Arial" w:cs="Arial"/>
            <w:color w:val="0033CC"/>
          </w:rPr>
          <w:delText>)</w:delText>
        </w:r>
      </w:del>
      <w:commentRangeEnd w:id="2559"/>
      <w:r>
        <w:commentReference w:id="2559"/>
      </w:r>
      <w:commentRangeEnd w:id="2560"/>
      <w:r>
        <w:commentReference w:id="2560"/>
      </w:r>
      <w:commentRangeEnd w:id="2561"/>
      <w:r>
        <w:commentReference w:id="2561"/>
      </w:r>
      <w:del w:id="2576" w:author="Razavi, Pedram/Medicine" w:date="2019-06-16T12:47:00Z">
        <w:r w:rsidDel="00A225D5">
          <w:rPr>
            <w:rFonts w:ascii="Arial" w:eastAsia="Arial" w:hAnsi="Arial" w:cs="Arial"/>
            <w:color w:val="0033CC"/>
          </w:rPr>
          <w:delText xml:space="preserve"> have been deposited </w:delText>
        </w:r>
      </w:del>
      <w:r>
        <w:rPr>
          <w:rFonts w:ascii="Arial" w:eastAsia="Arial" w:hAnsi="Arial" w:cs="Arial"/>
          <w:color w:val="0033CC"/>
        </w:rPr>
        <w:t>at the European Genome-phenome Archive, which is hosted by the EBI and the CRG, under accession number EGASXXX.</w:t>
      </w:r>
    </w:p>
    <w:p w14:paraId="1EDAE9E2" w14:textId="77777777" w:rsidR="00413E5F" w:rsidRDefault="00413E5F">
      <w:pPr>
        <w:spacing w:after="0" w:line="240" w:lineRule="auto"/>
        <w:rPr>
          <w:rFonts w:ascii="Arial" w:eastAsia="Arial" w:hAnsi="Arial" w:cs="Arial"/>
        </w:rPr>
        <w:pPrChange w:id="2577" w:author="Razavi, Pedram/Medicine" w:date="2019-06-16T15:04:00Z">
          <w:pPr>
            <w:spacing w:after="0" w:line="240" w:lineRule="auto"/>
            <w:jc w:val="both"/>
          </w:pPr>
        </w:pPrChange>
      </w:pPr>
    </w:p>
    <w:p w14:paraId="4F4B3EF8" w14:textId="77777777" w:rsidR="00413E5F" w:rsidRDefault="00B4071F">
      <w:pPr>
        <w:spacing w:after="0" w:line="240" w:lineRule="auto"/>
        <w:rPr>
          <w:rFonts w:ascii="Arial" w:eastAsia="Arial" w:hAnsi="Arial" w:cs="Arial"/>
        </w:rPr>
        <w:pPrChange w:id="2578" w:author="Razavi, Pedram/Medicine" w:date="2019-06-16T15:04:00Z">
          <w:pPr>
            <w:spacing w:after="0" w:line="240" w:lineRule="auto"/>
            <w:jc w:val="both"/>
          </w:pPr>
        </w:pPrChange>
      </w:pPr>
      <w:r>
        <w:rPr>
          <w:rFonts w:ascii="Arial" w:eastAsia="Arial" w:hAnsi="Arial" w:cs="Arial"/>
        </w:rPr>
        <w:t>14. The Bayesian model depicted graphically in the supplemental figures seems to be missing key analysis of its performance in terms of AUC, Sn, Sp in the context of held out data.</w:t>
      </w:r>
    </w:p>
    <w:p w14:paraId="14BB8EF5" w14:textId="77777777" w:rsidR="00413E5F" w:rsidRDefault="00413E5F">
      <w:pPr>
        <w:spacing w:after="0" w:line="240" w:lineRule="auto"/>
        <w:rPr>
          <w:rFonts w:ascii="Arial" w:eastAsia="Arial" w:hAnsi="Arial" w:cs="Arial"/>
          <w:color w:val="0033CC"/>
        </w:rPr>
        <w:pPrChange w:id="2579" w:author="Razavi, Pedram/Medicine" w:date="2019-06-16T15:04:00Z">
          <w:pPr>
            <w:spacing w:after="0" w:line="240" w:lineRule="auto"/>
            <w:jc w:val="both"/>
          </w:pPr>
        </w:pPrChange>
      </w:pPr>
    </w:p>
    <w:p w14:paraId="7A67FED4" w14:textId="77777777" w:rsidR="00413E5F" w:rsidRDefault="00B4071F">
      <w:pPr>
        <w:spacing w:after="0" w:line="240" w:lineRule="auto"/>
        <w:rPr>
          <w:rFonts w:ascii="Arial" w:eastAsia="Arial" w:hAnsi="Arial" w:cs="Arial"/>
          <w:color w:val="0033CC"/>
        </w:rPr>
        <w:pPrChange w:id="2580" w:author="Razavi, Pedram/Medicine" w:date="2019-06-16T15:04:00Z">
          <w:pPr>
            <w:spacing w:after="0" w:line="240" w:lineRule="auto"/>
            <w:jc w:val="both"/>
          </w:pPr>
        </w:pPrChange>
      </w:pPr>
      <w:r>
        <w:rPr>
          <w:rFonts w:ascii="Arial" w:eastAsia="Arial" w:hAnsi="Arial" w:cs="Arial"/>
          <w:color w:val="0033CC"/>
        </w:rPr>
        <w:t xml:space="preserve">Authors: The authors thank the Reviewer for this opportunity to clarify. The cfDNA samples of the </w:t>
      </w:r>
      <w:commentRangeStart w:id="2581"/>
      <w:r>
        <w:rPr>
          <w:rFonts w:ascii="Arial" w:eastAsia="Arial" w:hAnsi="Arial" w:cs="Arial"/>
          <w:color w:val="0033CC"/>
        </w:rPr>
        <w:t>XX</w:t>
      </w:r>
      <w:commentRangeEnd w:id="2581"/>
      <w:r w:rsidR="00E6643B">
        <w:rPr>
          <w:rStyle w:val="CommentReference"/>
        </w:rPr>
        <w:commentReference w:id="2581"/>
      </w:r>
      <w:r>
        <w:rPr>
          <w:rFonts w:ascii="Arial" w:eastAsia="Arial" w:hAnsi="Arial" w:cs="Arial"/>
          <w:color w:val="0033CC"/>
        </w:rPr>
        <w:t xml:space="preserve"> healthy control individuals used to train the hierarchical Bayesian model and learn the site-specific error rates </w:t>
      </w:r>
      <m:oMath>
        <m:sSub>
          <m:sSubPr>
            <m:ctrlPr>
              <w:rPr>
                <w:rFonts w:ascii="Arial" w:eastAsia="Arial" w:hAnsi="Arial" w:cs="Arial"/>
                <w:color w:val="0032CC"/>
              </w:rPr>
            </m:ctrlPr>
          </m:sSubPr>
          <m:e>
            <m:r>
              <w:rPr>
                <w:rFonts w:ascii="Cambria Math" w:hAnsi="Cambria Math"/>
                <w:color w:val="0032CC"/>
                <w:rPrChange w:id="2582" w:author="Razavi, Pedram/Medicine" w:date="2019-06-16T12:47:00Z">
                  <w:rPr>
                    <w:rFonts w:ascii="Cambria Math" w:hAnsi="Cambria Math"/>
                  </w:rPr>
                </w:rPrChange>
              </w:rPr>
              <m:t>μ</m:t>
            </m:r>
          </m:e>
          <m:sub>
            <m:r>
              <w:rPr>
                <w:rFonts w:ascii="Arial" w:eastAsia="Arial" w:hAnsi="Arial" w:cs="Arial"/>
                <w:color w:val="0032CC"/>
                <w:rPrChange w:id="2583" w:author="Razavi, Pedram/Medicine" w:date="2019-06-16T12:47:00Z">
                  <w:rPr>
                    <w:rFonts w:ascii="Arial" w:eastAsia="Arial" w:hAnsi="Arial" w:cs="Arial"/>
                    <w:color w:val="0033CC"/>
                  </w:rPr>
                </w:rPrChange>
              </w:rPr>
              <m:t>p</m:t>
            </m:r>
          </m:sub>
        </m:sSub>
      </m:oMath>
      <w:r>
        <w:rPr>
          <w:rFonts w:ascii="Arial" w:eastAsia="Arial" w:hAnsi="Arial" w:cs="Arial"/>
          <w:color w:val="0033CC"/>
        </w:rPr>
        <w:t xml:space="preserve"> have no ground truth by which the specificity can be evaluated. Furthermore, in the present context, the AUC</w:t>
      </w:r>
      <w:del w:id="2584" w:author="Razavi, Pedram/Medicine" w:date="2019-06-16T12:47:00Z">
        <w:r w:rsidDel="00E6643B">
          <w:rPr>
            <w:rFonts w:ascii="Arial" w:eastAsia="Arial" w:hAnsi="Arial" w:cs="Arial"/>
            <w:color w:val="0033CC"/>
          </w:rPr>
          <w:delText xml:space="preserve"> </w:delText>
        </w:r>
      </w:del>
      <w:r>
        <w:rPr>
          <w:rFonts w:ascii="Arial" w:eastAsia="Arial" w:hAnsi="Arial" w:cs="Arial"/>
          <w:color w:val="0033CC"/>
        </w:rPr>
        <w:t xml:space="preserve">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at point #3 of this Reviewer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supplementary methods of the manuscript under sections “Machine learning error model” and “Joint variant analysis using the machine learning error model”.</w:t>
      </w:r>
    </w:p>
    <w:p w14:paraId="02A80334" w14:textId="77777777" w:rsidR="00413E5F" w:rsidRDefault="00413E5F">
      <w:pPr>
        <w:spacing w:after="0" w:line="240" w:lineRule="auto"/>
        <w:rPr>
          <w:rFonts w:ascii="Arial" w:eastAsia="Arial" w:hAnsi="Arial" w:cs="Arial"/>
          <w:color w:val="0033CC"/>
        </w:rPr>
        <w:pPrChange w:id="2585" w:author="Razavi, Pedram/Medicine" w:date="2019-06-16T15:04:00Z">
          <w:pPr>
            <w:spacing w:after="0" w:line="240" w:lineRule="auto"/>
            <w:jc w:val="both"/>
          </w:pPr>
        </w:pPrChange>
      </w:pPr>
    </w:p>
    <w:p w14:paraId="028FA2DC" w14:textId="77777777" w:rsidR="00413E5F" w:rsidRDefault="00B4071F">
      <w:pPr>
        <w:spacing w:after="0" w:line="240" w:lineRule="auto"/>
        <w:rPr>
          <w:rFonts w:ascii="Arial" w:eastAsia="Arial" w:hAnsi="Arial" w:cs="Arial"/>
          <w:color w:val="0033CC"/>
        </w:rPr>
        <w:pPrChange w:id="2586" w:author="Razavi, Pedram/Medicine" w:date="2019-06-16T15:04:00Z">
          <w:pPr>
            <w:spacing w:after="0" w:line="240" w:lineRule="auto"/>
            <w:jc w:val="both"/>
          </w:pPr>
        </w:pPrChange>
      </w:pPr>
      <w:r>
        <w:rPr>
          <w:rFonts w:ascii="Arial" w:eastAsia="Arial" w:hAnsi="Arial" w:cs="Arial"/>
          <w:color w:val="0033CC"/>
        </w:rPr>
        <w:t>Pertaining to 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ultra-deep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of the same Reviewer and section “Sensitivity and specificity of the targeted DNA assay” of the manuscript involving titrations of gDNA from cell lines where ground truth is known.</w:t>
      </w:r>
    </w:p>
    <w:p w14:paraId="5B67718B" w14:textId="77777777" w:rsidR="00413E5F" w:rsidRDefault="00413E5F">
      <w:pPr>
        <w:spacing w:after="0" w:line="240" w:lineRule="auto"/>
        <w:rPr>
          <w:rFonts w:ascii="Arial" w:eastAsia="Arial" w:hAnsi="Arial" w:cs="Arial"/>
        </w:rPr>
        <w:pPrChange w:id="2587" w:author="Razavi, Pedram/Medicine" w:date="2019-06-16T15:04:00Z">
          <w:pPr>
            <w:spacing w:after="0" w:line="240" w:lineRule="auto"/>
            <w:jc w:val="both"/>
          </w:pPr>
        </w:pPrChange>
      </w:pPr>
    </w:p>
    <w:p w14:paraId="2A7BC4FF" w14:textId="77777777" w:rsidR="00413E5F" w:rsidRDefault="00B4071F">
      <w:pPr>
        <w:spacing w:after="0" w:line="240" w:lineRule="auto"/>
        <w:rPr>
          <w:rFonts w:ascii="Arial" w:eastAsia="Arial" w:hAnsi="Arial" w:cs="Arial"/>
        </w:rPr>
        <w:pPrChange w:id="2588" w:author="Razavi, Pedram/Medicine" w:date="2019-06-16T15:04:00Z">
          <w:pPr>
            <w:spacing w:after="0" w:line="240" w:lineRule="auto"/>
            <w:jc w:val="both"/>
          </w:pPr>
        </w:pPrChange>
      </w:pPr>
      <w:r>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Default="00413E5F">
      <w:pPr>
        <w:spacing w:after="0" w:line="240" w:lineRule="auto"/>
        <w:rPr>
          <w:rFonts w:ascii="Arial" w:eastAsia="Arial" w:hAnsi="Arial" w:cs="Arial"/>
        </w:rPr>
        <w:pPrChange w:id="2589" w:author="Razavi, Pedram/Medicine" w:date="2019-06-16T15:04:00Z">
          <w:pPr>
            <w:spacing w:after="0" w:line="240" w:lineRule="auto"/>
            <w:jc w:val="both"/>
          </w:pPr>
        </w:pPrChange>
      </w:pPr>
    </w:p>
    <w:p w14:paraId="08098CB4" w14:textId="77777777" w:rsidR="00413E5F" w:rsidRDefault="00B4071F">
      <w:pPr>
        <w:spacing w:after="0" w:line="240" w:lineRule="auto"/>
        <w:rPr>
          <w:rFonts w:ascii="Arial" w:eastAsia="Arial" w:hAnsi="Arial" w:cs="Arial"/>
        </w:rPr>
        <w:pPrChange w:id="2590" w:author="Razavi, Pedram/Medicine" w:date="2019-06-16T15:04:00Z">
          <w:pPr>
            <w:spacing w:after="0" w:line="240" w:lineRule="auto"/>
            <w:jc w:val="both"/>
          </w:pPr>
        </w:pPrChange>
      </w:pPr>
      <w:r>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r>
        <w:rPr>
          <w:rFonts w:ascii="Arial" w:eastAsia="Arial" w:hAnsi="Arial" w:cs="Arial"/>
        </w:rPr>
        <w:lastRenderedPageBreak/>
        <w:t>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VUSo mutations in particular) using ddPCR or some other method to empirically determine what fraction (if any) of these mutations are potential noise in their data.</w:t>
      </w:r>
    </w:p>
    <w:p w14:paraId="71678591" w14:textId="77777777" w:rsidR="00413E5F" w:rsidRDefault="00413E5F">
      <w:pPr>
        <w:spacing w:after="0" w:line="240" w:lineRule="auto"/>
        <w:rPr>
          <w:rFonts w:ascii="Arial" w:eastAsia="Arial" w:hAnsi="Arial" w:cs="Arial"/>
        </w:rPr>
        <w:pPrChange w:id="2591" w:author="Razavi, Pedram/Medicine" w:date="2019-06-16T15:04:00Z">
          <w:pPr>
            <w:spacing w:after="0" w:line="240" w:lineRule="auto"/>
            <w:jc w:val="both"/>
          </w:pPr>
        </w:pPrChange>
      </w:pPr>
    </w:p>
    <w:p w14:paraId="2B7C0403" w14:textId="5854F765" w:rsidR="00413E5F" w:rsidRDefault="00B4071F">
      <w:pPr>
        <w:spacing w:after="0" w:line="240" w:lineRule="auto"/>
        <w:rPr>
          <w:rFonts w:ascii="Arial" w:eastAsia="Arial" w:hAnsi="Arial" w:cs="Arial"/>
          <w:color w:val="0033CC"/>
        </w:rPr>
        <w:pPrChange w:id="2592" w:author="Razavi, Pedram/Medicine" w:date="2019-06-16T15:04:00Z">
          <w:pPr>
            <w:spacing w:after="0" w:line="240" w:lineRule="auto"/>
            <w:jc w:val="both"/>
          </w:pPr>
        </w:pPrChange>
      </w:pPr>
      <w:r>
        <w:rPr>
          <w:rFonts w:ascii="Arial" w:eastAsia="Arial" w:hAnsi="Arial" w:cs="Arial"/>
          <w:color w:val="0033CC"/>
        </w:rPr>
        <w:t xml:space="preserve">Authors: As detailed at point #10 of this same Reviewer, in addition to the technical replicates provided in the manuscript, three patients have been retested using version V2 of the protocol. The pairwise comparison of measured VAFs between versions V1 vs V2 and V2 vs V2 for all the samples that have been retested are shown Figure 8 of this </w:t>
      </w:r>
      <w:del w:id="2593" w:author="Razavi, Pedram/Medicine" w:date="2019-06-16T13:12:00Z">
        <w:r w:rsidDel="00A75325">
          <w:rPr>
            <w:rFonts w:ascii="Arial" w:eastAsia="Arial" w:hAnsi="Arial" w:cs="Arial"/>
            <w:color w:val="0033CC"/>
          </w:rPr>
          <w:delText>point-by-point reply</w:delText>
        </w:r>
      </w:del>
      <w:ins w:id="2594" w:author="Razavi, Pedram/Medicine" w:date="2019-06-16T13:12:00Z">
        <w:r w:rsidR="00A75325">
          <w:rPr>
            <w:rFonts w:ascii="Arial" w:eastAsia="Arial" w:hAnsi="Arial" w:cs="Arial"/>
            <w:color w:val="0033CC"/>
          </w:rPr>
          <w:t>response</w:t>
        </w:r>
      </w:ins>
      <w:r>
        <w:rPr>
          <w:rFonts w:ascii="Arial" w:eastAsia="Arial" w:hAnsi="Arial" w:cs="Arial"/>
          <w:color w:val="0033CC"/>
        </w:rPr>
        <w:t xml:space="preserve"> whilst the number of variants from version V1 broken down per variant source category which have been validated across the replicates are displayed in Tables </w:t>
      </w:r>
      <w:ins w:id="2595" w:author="Razavi, Pedram/Medicine" w:date="2019-06-16T13:16:00Z">
        <w:r w:rsidR="00D02890">
          <w:rPr>
            <w:rFonts w:ascii="Arial" w:eastAsia="Arial" w:hAnsi="Arial" w:cs="Arial"/>
            <w:color w:val="0033CC"/>
          </w:rPr>
          <w:t>7</w:t>
        </w:r>
      </w:ins>
      <w:del w:id="2596" w:author="Razavi, Pedram/Medicine" w:date="2019-06-16T13:16:00Z">
        <w:r w:rsidDel="00D02890">
          <w:rPr>
            <w:rFonts w:ascii="Arial" w:eastAsia="Arial" w:hAnsi="Arial" w:cs="Arial"/>
            <w:color w:val="0033CC"/>
          </w:rPr>
          <w:delText>15</w:delText>
        </w:r>
      </w:del>
      <w:r>
        <w:rPr>
          <w:rFonts w:ascii="Arial" w:eastAsia="Arial" w:hAnsi="Arial" w:cs="Arial"/>
          <w:color w:val="0033CC"/>
        </w:rPr>
        <w:t xml:space="preserve"> and </w:t>
      </w:r>
      <w:ins w:id="2597" w:author="Razavi, Pedram/Medicine" w:date="2019-06-16T13:16:00Z">
        <w:r w:rsidR="00D02890">
          <w:rPr>
            <w:rFonts w:ascii="Arial" w:eastAsia="Arial" w:hAnsi="Arial" w:cs="Arial"/>
            <w:color w:val="0033CC"/>
          </w:rPr>
          <w:t>8</w:t>
        </w:r>
      </w:ins>
      <w:del w:id="2598" w:author="Razavi, Pedram/Medicine" w:date="2019-06-16T13:16:00Z">
        <w:r w:rsidDel="00D02890">
          <w:rPr>
            <w:rFonts w:ascii="Arial" w:eastAsia="Arial" w:hAnsi="Arial" w:cs="Arial"/>
            <w:color w:val="0033CC"/>
          </w:rPr>
          <w:delText>16</w:delText>
        </w:r>
      </w:del>
      <w:r>
        <w:rPr>
          <w:rFonts w:ascii="Arial" w:eastAsia="Arial" w:hAnsi="Arial" w:cs="Arial"/>
          <w:color w:val="0033CC"/>
        </w:rPr>
        <w:t xml:space="preserve"> of this </w:t>
      </w:r>
      <w:del w:id="2599" w:author="Razavi, Pedram/Medicine" w:date="2019-06-16T13:12:00Z">
        <w:r w:rsidDel="00D02890">
          <w:rPr>
            <w:rFonts w:ascii="Arial" w:eastAsia="Arial" w:hAnsi="Arial" w:cs="Arial"/>
            <w:color w:val="0033CC"/>
          </w:rPr>
          <w:delText>point-by-point reply</w:delText>
        </w:r>
      </w:del>
      <w:ins w:id="2600" w:author="Razavi, Pedram/Medicine" w:date="2019-06-16T13:12:00Z">
        <w:r w:rsidR="00D02890">
          <w:rPr>
            <w:rFonts w:ascii="Arial" w:eastAsia="Arial" w:hAnsi="Arial" w:cs="Arial"/>
            <w:color w:val="0033CC"/>
          </w:rPr>
          <w:t>response below</w:t>
        </w:r>
      </w:ins>
      <w:r>
        <w:rPr>
          <w:rFonts w:ascii="Arial" w:eastAsia="Arial" w:hAnsi="Arial" w:cs="Arial"/>
          <w:color w:val="0033CC"/>
        </w:rPr>
        <w:t xml:space="preserve">. Overall, across the </w:t>
      </w:r>
      <w:commentRangeStart w:id="2601"/>
      <w:r>
        <w:rPr>
          <w:rFonts w:ascii="Arial" w:eastAsia="Arial" w:hAnsi="Arial" w:cs="Arial"/>
          <w:color w:val="0033CC"/>
        </w:rPr>
        <w:t xml:space="preserve">five non-hypermutated </w:t>
      </w:r>
      <w:commentRangeEnd w:id="2601"/>
      <w:r w:rsidR="00555733">
        <w:rPr>
          <w:rStyle w:val="CommentReference"/>
        </w:rPr>
        <w:commentReference w:id="2601"/>
      </w:r>
      <w:r>
        <w:rPr>
          <w:rFonts w:ascii="Arial" w:eastAsia="Arial" w:hAnsi="Arial" w:cs="Arial"/>
          <w:color w:val="0033CC"/>
        </w:rPr>
        <w:t>patients</w:t>
      </w:r>
      <w:commentRangeStart w:id="2602"/>
      <w:r>
        <w:rPr>
          <w:rFonts w:ascii="Arial" w:eastAsia="Arial" w:hAnsi="Arial" w:cs="Arial"/>
          <w:color w:val="0033CC"/>
        </w:rPr>
        <w:t xml:space="preserve">, 170 of variants </w:t>
      </w:r>
      <w:commentRangeEnd w:id="2602"/>
      <w:r w:rsidR="00D02890">
        <w:rPr>
          <w:rStyle w:val="CommentReference"/>
        </w:rPr>
        <w:commentReference w:id="2602"/>
      </w:r>
      <w:r>
        <w:rPr>
          <w:rFonts w:ascii="Arial" w:eastAsia="Arial" w:hAnsi="Arial" w:cs="Arial"/>
          <w:color w:val="0033CC"/>
        </w:rPr>
        <w:t>detected in version V1 have been tested and 152 (89.4%) of these were also detected in version V2. In the hypermutated breast cancer patient, 630 of 659 (95.6%) of variants detected in version V1 were also detected in version V2. Comparing version V1 and V2 for the three patients which have been retested for th</w:t>
      </w:r>
      <w:ins w:id="2603" w:author="Razavi, Pedram/Medicine" w:date="2019-06-16T13:17:00Z">
        <w:r w:rsidR="00D02890">
          <w:rPr>
            <w:rFonts w:ascii="Arial" w:eastAsia="Arial" w:hAnsi="Arial" w:cs="Arial"/>
            <w:color w:val="0033CC"/>
          </w:rPr>
          <w:t>is revision</w:t>
        </w:r>
      </w:ins>
      <w:del w:id="2604" w:author="Razavi, Pedram/Medicine" w:date="2019-06-16T13:17:00Z">
        <w:r w:rsidDel="00D02890">
          <w:rPr>
            <w:rFonts w:ascii="Arial" w:eastAsia="Arial" w:hAnsi="Arial" w:cs="Arial"/>
            <w:color w:val="0033CC"/>
          </w:rPr>
          <w:delText>e</w:delText>
        </w:r>
      </w:del>
      <w:del w:id="2605" w:author="Razavi, Pedram/Medicine" w:date="2019-06-16T13:16:00Z">
        <w:r w:rsidDel="00D02890">
          <w:rPr>
            <w:rFonts w:ascii="Arial" w:eastAsia="Arial" w:hAnsi="Arial" w:cs="Arial"/>
            <w:color w:val="0033CC"/>
          </w:rPr>
          <w:delText xml:space="preserve"> purpose of this point-by-point reply</w:delText>
        </w:r>
      </w:del>
      <w:r>
        <w:rPr>
          <w:rFonts w:ascii="Arial" w:eastAsia="Arial" w:hAnsi="Arial" w:cs="Arial"/>
          <w:color w:val="0033CC"/>
        </w:rPr>
        <w:t>, 45 of 51 (88.2%) variants were found present in two non-hypermutated patients whilst the corresponding number in the hypermutated breast cancer patient was</w:t>
      </w:r>
      <w:commentRangeStart w:id="2606"/>
      <w:r>
        <w:rPr>
          <w:rFonts w:ascii="Arial" w:eastAsia="Arial" w:hAnsi="Arial" w:cs="Arial"/>
          <w:color w:val="0033CC"/>
        </w:rPr>
        <w:t xml:space="preserve"> 640 </w:t>
      </w:r>
      <w:commentRangeEnd w:id="2606"/>
      <w:r w:rsidR="00555733">
        <w:rPr>
          <w:rStyle w:val="CommentReference"/>
        </w:rPr>
        <w:commentReference w:id="2606"/>
      </w:r>
      <w:r>
        <w:rPr>
          <w:rFonts w:ascii="Arial" w:eastAsia="Arial" w:hAnsi="Arial" w:cs="Arial"/>
          <w:color w:val="0033CC"/>
        </w:rPr>
        <w:t>of 659 (97.1%).</w:t>
      </w:r>
    </w:p>
    <w:p w14:paraId="4FB2B623" w14:textId="77777777" w:rsidR="00413E5F" w:rsidRDefault="00413E5F">
      <w:pPr>
        <w:spacing w:after="0" w:line="240" w:lineRule="auto"/>
        <w:rPr>
          <w:rFonts w:ascii="Arial" w:eastAsia="Arial" w:hAnsi="Arial" w:cs="Arial"/>
          <w:color w:val="0033CC"/>
        </w:rPr>
        <w:pPrChange w:id="2607" w:author="Razavi, Pedram/Medicine" w:date="2019-06-16T15:04:00Z">
          <w:pPr>
            <w:spacing w:after="0" w:line="240" w:lineRule="auto"/>
            <w:jc w:val="both"/>
          </w:pPr>
        </w:pPrChange>
      </w:pPr>
    </w:p>
    <w:p w14:paraId="16024EC2" w14:textId="00C55EC6" w:rsidR="00413E5F" w:rsidRDefault="00B4071F">
      <w:pPr>
        <w:spacing w:after="0" w:line="240" w:lineRule="auto"/>
        <w:rPr>
          <w:ins w:id="2608" w:author="Razavi, Pedram/Medicine" w:date="2019-06-16T13:25:00Z"/>
          <w:rFonts w:ascii="Arial" w:eastAsia="Arial" w:hAnsi="Arial" w:cs="Arial"/>
          <w:color w:val="0033CC"/>
        </w:rPr>
        <w:pPrChange w:id="2609" w:author="Razavi, Pedram/Medicine" w:date="2019-06-16T15:04:00Z">
          <w:pPr>
            <w:spacing w:after="0" w:line="240" w:lineRule="auto"/>
            <w:jc w:val="both"/>
          </w:pPr>
        </w:pPrChange>
      </w:pPr>
      <w:r>
        <w:rPr>
          <w:rFonts w:ascii="Arial" w:eastAsia="Arial" w:hAnsi="Arial" w:cs="Arial"/>
          <w:color w:val="0033CC"/>
        </w:rPr>
        <w:t xml:space="preserve">Additionally, as the VAF of these variants range between 0.3% and 91.2%, we limited the list to those which were initially detected in version V1 with VAF&lt;1%. The results are summarized in Tables </w:t>
      </w:r>
      <w:ins w:id="2610" w:author="Razavi, Pedram/Medicine" w:date="2019-06-16T13:28:00Z">
        <w:r w:rsidR="00555733">
          <w:rPr>
            <w:rFonts w:ascii="Arial" w:eastAsia="Arial" w:hAnsi="Arial" w:cs="Arial"/>
            <w:color w:val="0033CC"/>
          </w:rPr>
          <w:t>9</w:t>
        </w:r>
      </w:ins>
      <w:del w:id="2611" w:author="Razavi, Pedram/Medicine" w:date="2019-06-16T13:28:00Z">
        <w:r w:rsidDel="00555733">
          <w:rPr>
            <w:rFonts w:ascii="Arial" w:eastAsia="Arial" w:hAnsi="Arial" w:cs="Arial"/>
            <w:color w:val="0033CC"/>
          </w:rPr>
          <w:delText>11</w:delText>
        </w:r>
      </w:del>
      <w:r>
        <w:rPr>
          <w:rFonts w:ascii="Arial" w:eastAsia="Arial" w:hAnsi="Arial" w:cs="Arial"/>
          <w:color w:val="0033CC"/>
        </w:rPr>
        <w:t xml:space="preserve"> and 1</w:t>
      </w:r>
      <w:ins w:id="2612" w:author="Razavi, Pedram/Medicine" w:date="2019-06-16T13:28:00Z">
        <w:r w:rsidR="00555733">
          <w:rPr>
            <w:rFonts w:ascii="Arial" w:eastAsia="Arial" w:hAnsi="Arial" w:cs="Arial"/>
            <w:color w:val="0033CC"/>
          </w:rPr>
          <w:t>0</w:t>
        </w:r>
      </w:ins>
      <w:del w:id="2613" w:author="Razavi, Pedram/Medicine" w:date="2019-06-16T13:28:00Z">
        <w:r w:rsidDel="00555733">
          <w:rPr>
            <w:rFonts w:ascii="Arial" w:eastAsia="Arial" w:hAnsi="Arial" w:cs="Arial"/>
            <w:color w:val="0033CC"/>
          </w:rPr>
          <w:delText>2</w:delText>
        </w:r>
      </w:del>
      <w:r>
        <w:rPr>
          <w:rFonts w:ascii="Arial" w:eastAsia="Arial" w:hAnsi="Arial" w:cs="Arial"/>
          <w:color w:val="0033CC"/>
        </w:rPr>
        <w:t xml:space="preserve"> of this </w:t>
      </w:r>
      <w:del w:id="2614" w:author="Razavi, Pedram/Medicine" w:date="2019-06-16T15:31:00Z">
        <w:r w:rsidDel="005A4295">
          <w:rPr>
            <w:rFonts w:ascii="Arial" w:eastAsia="Arial" w:hAnsi="Arial" w:cs="Arial"/>
            <w:color w:val="0033CC"/>
          </w:rPr>
          <w:delText>point-by-point reply</w:delText>
        </w:r>
      </w:del>
      <w:ins w:id="2615"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Finally, as per the Reviewer’s suggestion, additional ddPCR experiments for VUSo occuring at VAF&lt;1% were carried out. This is detailed </w:t>
      </w:r>
      <w:ins w:id="2616" w:author="Razavi, Pedram/Medicine" w:date="2019-06-16T13:29:00Z">
        <w:r w:rsidR="00555733">
          <w:rPr>
            <w:rFonts w:ascii="Arial" w:eastAsia="Arial" w:hAnsi="Arial" w:cs="Arial"/>
            <w:color w:val="0033CC"/>
          </w:rPr>
          <w:t xml:space="preserve">in our response to </w:t>
        </w:r>
      </w:ins>
      <w:del w:id="2617" w:author="Razavi, Pedram/Medicine" w:date="2019-06-16T13:29:00Z">
        <w:r w:rsidDel="00555733">
          <w:rPr>
            <w:rFonts w:ascii="Arial" w:eastAsia="Arial" w:hAnsi="Arial" w:cs="Arial"/>
            <w:color w:val="0033CC"/>
          </w:rPr>
          <w:delText>at point</w:delText>
        </w:r>
      </w:del>
      <w:ins w:id="2618" w:author="Razavi, Pedram/Medicine" w:date="2019-06-16T13:29:00Z">
        <w:r w:rsidR="00555733">
          <w:rPr>
            <w:rFonts w:ascii="Arial" w:eastAsia="Arial" w:hAnsi="Arial" w:cs="Arial"/>
            <w:color w:val="0033CC"/>
          </w:rPr>
          <w:t xml:space="preserve">Comment </w:t>
        </w:r>
      </w:ins>
      <w:del w:id="2619" w:author="Razavi, Pedram/Medicine" w:date="2019-06-16T13:29:00Z">
        <w:r w:rsidDel="00555733">
          <w:rPr>
            <w:rFonts w:ascii="Arial" w:eastAsia="Arial" w:hAnsi="Arial" w:cs="Arial"/>
            <w:color w:val="0033CC"/>
          </w:rPr>
          <w:delText xml:space="preserve"> </w:delText>
        </w:r>
      </w:del>
      <w:r>
        <w:rPr>
          <w:rFonts w:ascii="Arial" w:eastAsia="Arial" w:hAnsi="Arial" w:cs="Arial"/>
          <w:color w:val="0033CC"/>
        </w:rPr>
        <w:t xml:space="preserve">#10 of </w:t>
      </w:r>
      <w:del w:id="2620" w:author="Razavi, Pedram/Medicine" w:date="2019-06-16T13:29:00Z">
        <w:r w:rsidDel="00555733">
          <w:rPr>
            <w:rFonts w:ascii="Arial" w:eastAsia="Arial" w:hAnsi="Arial" w:cs="Arial"/>
            <w:color w:val="0033CC"/>
          </w:rPr>
          <w:delText xml:space="preserve">this same </w:delText>
        </w:r>
      </w:del>
      <w:r>
        <w:rPr>
          <w:rFonts w:ascii="Arial" w:eastAsia="Arial" w:hAnsi="Arial" w:cs="Arial"/>
          <w:color w:val="0033CC"/>
        </w:rPr>
        <w:t>Reviewer</w:t>
      </w:r>
      <w:ins w:id="2621" w:author="Razavi, Pedram/Medicine" w:date="2019-06-16T13:29:00Z">
        <w:r w:rsidR="00555733">
          <w:rPr>
            <w:rFonts w:ascii="Arial" w:eastAsia="Arial" w:hAnsi="Arial" w:cs="Arial"/>
            <w:color w:val="0033CC"/>
          </w:rPr>
          <w:t xml:space="preserve"> #1</w:t>
        </w:r>
      </w:ins>
      <w:r>
        <w:rPr>
          <w:rFonts w:ascii="Arial" w:eastAsia="Arial" w:hAnsi="Arial" w:cs="Arial"/>
          <w:color w:val="0033CC"/>
        </w:rPr>
        <w:t>. In summary, ddPCR measurements of select VUSo mutations from 7 patients (6 of 7 mutations have VAF&lt;1%) were performed. The experiments are limited by residual sample availability i.e. cfDNA or pre-enrichment library, VAF, and availability of validated ddPCR assay. The ddPCR and cfDNA targeted assay showed 100% PPA.</w:t>
      </w:r>
    </w:p>
    <w:p w14:paraId="597042E9" w14:textId="42C3D4D0" w:rsidR="00555733" w:rsidRDefault="00555733">
      <w:pPr>
        <w:spacing w:after="0" w:line="240" w:lineRule="auto"/>
        <w:rPr>
          <w:ins w:id="2622" w:author="Razavi, Pedram/Medicine" w:date="2019-06-16T13:25:00Z"/>
          <w:rFonts w:ascii="Arial" w:eastAsia="Arial" w:hAnsi="Arial" w:cs="Arial"/>
          <w:color w:val="0033CC"/>
        </w:rPr>
        <w:pPrChange w:id="2623" w:author="Razavi, Pedram/Medicine" w:date="2019-06-16T15:04:00Z">
          <w:pPr>
            <w:spacing w:after="0" w:line="240" w:lineRule="auto"/>
            <w:jc w:val="both"/>
          </w:pPr>
        </w:pPrChange>
      </w:pPr>
    </w:p>
    <w:p w14:paraId="2DA1EBA7" w14:textId="459DA968" w:rsidR="00555733" w:rsidRDefault="00555733">
      <w:pPr>
        <w:spacing w:after="0" w:line="240" w:lineRule="auto"/>
        <w:rPr>
          <w:ins w:id="2624" w:author="Razavi, Pedram/Medicine" w:date="2019-06-16T13:25:00Z"/>
          <w:rFonts w:ascii="Arial" w:eastAsia="Arial" w:hAnsi="Arial" w:cs="Arial"/>
          <w:color w:val="0033CC"/>
        </w:rPr>
        <w:pPrChange w:id="2625" w:author="Razavi, Pedram/Medicine" w:date="2019-06-16T15:04:00Z">
          <w:pPr>
            <w:spacing w:after="0" w:line="240" w:lineRule="auto"/>
            <w:jc w:val="both"/>
          </w:pPr>
        </w:pPrChange>
      </w:pPr>
      <w:ins w:id="2626" w:author="Razavi, Pedram/Medicine" w:date="2019-06-16T13:25:00Z">
        <w:r>
          <w:rPr>
            <w:rFonts w:ascii="Arial" w:eastAsia="Arial" w:hAnsi="Arial" w:cs="Arial"/>
            <w:sz w:val="20"/>
            <w:szCs w:val="20"/>
          </w:rPr>
          <w:t>Table 7: Number of somatic mutations per patient detected in version V1 and confirmed present in six initial technical replicates using version V2 of assay protocol</w:t>
        </w:r>
      </w:ins>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555733" w14:paraId="6210BD0C" w14:textId="77777777" w:rsidTr="0031314A">
        <w:trPr>
          <w:ins w:id="2627" w:author="Razavi, Pedram/Medicine" w:date="2019-06-16T13:25:00Z"/>
        </w:trPr>
        <w:tc>
          <w:tcPr>
            <w:tcW w:w="1560" w:type="dxa"/>
            <w:shd w:val="clear" w:color="auto" w:fill="4D4D62"/>
            <w:tcMar>
              <w:top w:w="100" w:type="dxa"/>
              <w:left w:w="100" w:type="dxa"/>
              <w:bottom w:w="100" w:type="dxa"/>
              <w:right w:w="100" w:type="dxa"/>
            </w:tcMar>
          </w:tcPr>
          <w:p w14:paraId="37DA3086" w14:textId="77777777" w:rsidR="00555733" w:rsidRDefault="00555733">
            <w:pPr>
              <w:widowControl w:val="0"/>
              <w:pBdr>
                <w:top w:val="nil"/>
                <w:left w:val="nil"/>
                <w:bottom w:val="nil"/>
                <w:right w:val="nil"/>
                <w:between w:val="nil"/>
              </w:pBdr>
              <w:spacing w:after="0" w:line="240" w:lineRule="auto"/>
              <w:rPr>
                <w:ins w:id="2628" w:author="Razavi, Pedram/Medicine" w:date="2019-06-16T13:25:00Z"/>
                <w:rFonts w:ascii="Arial" w:eastAsia="Arial" w:hAnsi="Arial" w:cs="Arial"/>
                <w:color w:val="FFFFFF"/>
                <w:sz w:val="18"/>
                <w:szCs w:val="18"/>
              </w:rPr>
              <w:pPrChange w:id="2629" w:author="Razavi, Pedram/Medicine" w:date="2019-06-16T15:04:00Z">
                <w:pPr>
                  <w:widowControl w:val="0"/>
                  <w:pBdr>
                    <w:top w:val="nil"/>
                    <w:left w:val="nil"/>
                    <w:bottom w:val="nil"/>
                    <w:right w:val="nil"/>
                    <w:between w:val="nil"/>
                  </w:pBdr>
                  <w:spacing w:after="0" w:line="240" w:lineRule="auto"/>
                  <w:jc w:val="center"/>
                </w:pPr>
              </w:pPrChange>
            </w:pPr>
            <w:ins w:id="2630" w:author="Razavi, Pedram/Medicine" w:date="2019-06-16T13:25:00Z">
              <w:r>
                <w:rPr>
                  <w:rFonts w:ascii="Arial" w:eastAsia="Arial" w:hAnsi="Arial" w:cs="Arial"/>
                  <w:color w:val="FFFFFF"/>
                  <w:sz w:val="18"/>
                  <w:szCs w:val="18"/>
                </w:rPr>
                <w:t>Patient ID</w:t>
              </w:r>
            </w:ins>
          </w:p>
        </w:tc>
        <w:tc>
          <w:tcPr>
            <w:tcW w:w="1560" w:type="dxa"/>
            <w:shd w:val="clear" w:color="auto" w:fill="4D4D62"/>
            <w:tcMar>
              <w:top w:w="100" w:type="dxa"/>
              <w:left w:w="100" w:type="dxa"/>
              <w:bottom w:w="100" w:type="dxa"/>
              <w:right w:w="100" w:type="dxa"/>
            </w:tcMar>
          </w:tcPr>
          <w:p w14:paraId="488449C3" w14:textId="77777777" w:rsidR="00555733" w:rsidRDefault="00555733">
            <w:pPr>
              <w:widowControl w:val="0"/>
              <w:pBdr>
                <w:top w:val="nil"/>
                <w:left w:val="nil"/>
                <w:bottom w:val="nil"/>
                <w:right w:val="nil"/>
                <w:between w:val="nil"/>
              </w:pBdr>
              <w:spacing w:after="0" w:line="240" w:lineRule="auto"/>
              <w:rPr>
                <w:ins w:id="2631" w:author="Razavi, Pedram/Medicine" w:date="2019-06-16T13:25:00Z"/>
                <w:rFonts w:ascii="Arial" w:eastAsia="Arial" w:hAnsi="Arial" w:cs="Arial"/>
                <w:color w:val="FFFFFF"/>
                <w:sz w:val="18"/>
                <w:szCs w:val="18"/>
              </w:rPr>
              <w:pPrChange w:id="2632" w:author="Razavi, Pedram/Medicine" w:date="2019-06-16T15:04:00Z">
                <w:pPr>
                  <w:widowControl w:val="0"/>
                  <w:pBdr>
                    <w:top w:val="nil"/>
                    <w:left w:val="nil"/>
                    <w:bottom w:val="nil"/>
                    <w:right w:val="nil"/>
                    <w:between w:val="nil"/>
                  </w:pBdr>
                  <w:spacing w:after="0" w:line="240" w:lineRule="auto"/>
                  <w:jc w:val="center"/>
                </w:pPr>
              </w:pPrChange>
            </w:pPr>
            <w:ins w:id="2633" w:author="Razavi, Pedram/Medicine" w:date="2019-06-16T13:25:00Z">
              <w:r>
                <w:rPr>
                  <w:rFonts w:ascii="Arial" w:eastAsia="Arial" w:hAnsi="Arial" w:cs="Arial"/>
                  <w:color w:val="FFFFFF"/>
                  <w:sz w:val="18"/>
                  <w:szCs w:val="18"/>
                </w:rPr>
                <w:t>No. of Biopsy -matched variants</w:t>
              </w:r>
            </w:ins>
          </w:p>
        </w:tc>
        <w:tc>
          <w:tcPr>
            <w:tcW w:w="1560" w:type="dxa"/>
            <w:shd w:val="clear" w:color="auto" w:fill="4D4D62"/>
            <w:tcMar>
              <w:top w:w="100" w:type="dxa"/>
              <w:left w:w="100" w:type="dxa"/>
              <w:bottom w:w="100" w:type="dxa"/>
              <w:right w:w="100" w:type="dxa"/>
            </w:tcMar>
          </w:tcPr>
          <w:p w14:paraId="160EA9D0" w14:textId="77777777" w:rsidR="00555733" w:rsidRDefault="00555733">
            <w:pPr>
              <w:widowControl w:val="0"/>
              <w:pBdr>
                <w:top w:val="nil"/>
                <w:left w:val="nil"/>
                <w:bottom w:val="nil"/>
                <w:right w:val="nil"/>
                <w:between w:val="nil"/>
              </w:pBdr>
              <w:spacing w:after="0" w:line="240" w:lineRule="auto"/>
              <w:rPr>
                <w:ins w:id="2634" w:author="Razavi, Pedram/Medicine" w:date="2019-06-16T13:25:00Z"/>
                <w:rFonts w:ascii="Arial" w:eastAsia="Arial" w:hAnsi="Arial" w:cs="Arial"/>
                <w:color w:val="FFFFFF"/>
                <w:sz w:val="18"/>
                <w:szCs w:val="18"/>
              </w:rPr>
              <w:pPrChange w:id="2635" w:author="Razavi, Pedram/Medicine" w:date="2019-06-16T15:04:00Z">
                <w:pPr>
                  <w:widowControl w:val="0"/>
                  <w:pBdr>
                    <w:top w:val="nil"/>
                    <w:left w:val="nil"/>
                    <w:bottom w:val="nil"/>
                    <w:right w:val="nil"/>
                    <w:between w:val="nil"/>
                  </w:pBdr>
                  <w:spacing w:after="0" w:line="240" w:lineRule="auto"/>
                  <w:jc w:val="center"/>
                </w:pPr>
              </w:pPrChange>
            </w:pPr>
            <w:ins w:id="2636" w:author="Razavi, Pedram/Medicine" w:date="2019-06-16T13:25:00Z">
              <w:r>
                <w:rPr>
                  <w:rFonts w:ascii="Arial" w:eastAsia="Arial" w:hAnsi="Arial" w:cs="Arial"/>
                  <w:color w:val="FFFFFF"/>
                  <w:sz w:val="18"/>
                  <w:szCs w:val="18"/>
                </w:rPr>
                <w:t>No. of Biopsy -subthreshold variants</w:t>
              </w:r>
            </w:ins>
          </w:p>
        </w:tc>
        <w:tc>
          <w:tcPr>
            <w:tcW w:w="1560" w:type="dxa"/>
            <w:shd w:val="clear" w:color="auto" w:fill="4D4D62"/>
            <w:tcMar>
              <w:top w:w="100" w:type="dxa"/>
              <w:left w:w="100" w:type="dxa"/>
              <w:bottom w:w="100" w:type="dxa"/>
              <w:right w:w="100" w:type="dxa"/>
            </w:tcMar>
          </w:tcPr>
          <w:p w14:paraId="4B956096" w14:textId="77777777" w:rsidR="00555733" w:rsidRDefault="00555733">
            <w:pPr>
              <w:widowControl w:val="0"/>
              <w:pBdr>
                <w:top w:val="nil"/>
                <w:left w:val="nil"/>
                <w:bottom w:val="nil"/>
                <w:right w:val="nil"/>
                <w:between w:val="nil"/>
              </w:pBdr>
              <w:spacing w:after="0" w:line="240" w:lineRule="auto"/>
              <w:rPr>
                <w:ins w:id="2637" w:author="Razavi, Pedram/Medicine" w:date="2019-06-16T13:25:00Z"/>
                <w:rFonts w:ascii="Arial" w:eastAsia="Arial" w:hAnsi="Arial" w:cs="Arial"/>
                <w:color w:val="FFFFFF"/>
                <w:sz w:val="18"/>
                <w:szCs w:val="18"/>
              </w:rPr>
              <w:pPrChange w:id="2638" w:author="Razavi, Pedram/Medicine" w:date="2019-06-16T15:04:00Z">
                <w:pPr>
                  <w:widowControl w:val="0"/>
                  <w:pBdr>
                    <w:top w:val="nil"/>
                    <w:left w:val="nil"/>
                    <w:bottom w:val="nil"/>
                    <w:right w:val="nil"/>
                    <w:between w:val="nil"/>
                  </w:pBdr>
                  <w:spacing w:after="0" w:line="240" w:lineRule="auto"/>
                  <w:jc w:val="center"/>
                </w:pPr>
              </w:pPrChange>
            </w:pPr>
            <w:ins w:id="2639" w:author="Razavi, Pedram/Medicine" w:date="2019-06-16T13:25:00Z">
              <w:r>
                <w:rPr>
                  <w:rFonts w:ascii="Arial" w:eastAsia="Arial" w:hAnsi="Arial" w:cs="Arial"/>
                  <w:color w:val="FFFFFF"/>
                  <w:sz w:val="18"/>
                  <w:szCs w:val="18"/>
                </w:rPr>
                <w:t>No. of VUSo</w:t>
              </w:r>
            </w:ins>
          </w:p>
        </w:tc>
        <w:tc>
          <w:tcPr>
            <w:tcW w:w="1560" w:type="dxa"/>
            <w:shd w:val="clear" w:color="auto" w:fill="4D4D62"/>
            <w:tcMar>
              <w:top w:w="100" w:type="dxa"/>
              <w:left w:w="100" w:type="dxa"/>
              <w:bottom w:w="100" w:type="dxa"/>
              <w:right w:w="100" w:type="dxa"/>
            </w:tcMar>
          </w:tcPr>
          <w:p w14:paraId="3CA73408" w14:textId="77777777" w:rsidR="00555733" w:rsidRDefault="00555733">
            <w:pPr>
              <w:widowControl w:val="0"/>
              <w:pBdr>
                <w:top w:val="nil"/>
                <w:left w:val="nil"/>
                <w:bottom w:val="nil"/>
                <w:right w:val="nil"/>
                <w:between w:val="nil"/>
              </w:pBdr>
              <w:spacing w:after="0" w:line="240" w:lineRule="auto"/>
              <w:rPr>
                <w:ins w:id="2640" w:author="Razavi, Pedram/Medicine" w:date="2019-06-16T13:25:00Z"/>
                <w:rFonts w:ascii="Arial" w:eastAsia="Arial" w:hAnsi="Arial" w:cs="Arial"/>
                <w:color w:val="FFFFFF"/>
                <w:sz w:val="18"/>
                <w:szCs w:val="18"/>
              </w:rPr>
              <w:pPrChange w:id="2641" w:author="Razavi, Pedram/Medicine" w:date="2019-06-16T15:04:00Z">
                <w:pPr>
                  <w:widowControl w:val="0"/>
                  <w:pBdr>
                    <w:top w:val="nil"/>
                    <w:left w:val="nil"/>
                    <w:bottom w:val="nil"/>
                    <w:right w:val="nil"/>
                    <w:between w:val="nil"/>
                  </w:pBdr>
                  <w:spacing w:after="0" w:line="240" w:lineRule="auto"/>
                  <w:jc w:val="center"/>
                </w:pPr>
              </w:pPrChange>
            </w:pPr>
            <w:ins w:id="2642" w:author="Razavi, Pedram/Medicine" w:date="2019-06-16T13:25:00Z">
              <w:r>
                <w:rPr>
                  <w:rFonts w:ascii="Arial" w:eastAsia="Arial" w:hAnsi="Arial" w:cs="Arial"/>
                  <w:color w:val="FFFFFF"/>
                  <w:sz w:val="18"/>
                  <w:szCs w:val="18"/>
                </w:rPr>
                <w:t>No. of WBC -matched variants</w:t>
              </w:r>
            </w:ins>
          </w:p>
        </w:tc>
        <w:tc>
          <w:tcPr>
            <w:tcW w:w="1560" w:type="dxa"/>
            <w:shd w:val="clear" w:color="auto" w:fill="4D4D62"/>
            <w:tcMar>
              <w:top w:w="100" w:type="dxa"/>
              <w:left w:w="100" w:type="dxa"/>
              <w:bottom w:w="100" w:type="dxa"/>
              <w:right w:w="100" w:type="dxa"/>
            </w:tcMar>
          </w:tcPr>
          <w:p w14:paraId="7583F311" w14:textId="77777777" w:rsidR="00555733" w:rsidRDefault="00555733">
            <w:pPr>
              <w:widowControl w:val="0"/>
              <w:spacing w:after="0" w:line="240" w:lineRule="auto"/>
              <w:rPr>
                <w:ins w:id="2643" w:author="Razavi, Pedram/Medicine" w:date="2019-06-16T13:25:00Z"/>
                <w:rFonts w:ascii="Arial" w:eastAsia="Arial" w:hAnsi="Arial" w:cs="Arial"/>
                <w:color w:val="FFFFFF"/>
                <w:sz w:val="18"/>
                <w:szCs w:val="18"/>
              </w:rPr>
              <w:pPrChange w:id="2644" w:author="Razavi, Pedram/Medicine" w:date="2019-06-16T15:04:00Z">
                <w:pPr>
                  <w:widowControl w:val="0"/>
                  <w:spacing w:after="0" w:line="240" w:lineRule="auto"/>
                  <w:jc w:val="center"/>
                </w:pPr>
              </w:pPrChange>
            </w:pPr>
            <w:ins w:id="2645" w:author="Razavi, Pedram/Medicine" w:date="2019-06-16T13:25:00Z">
              <w:r>
                <w:rPr>
                  <w:rFonts w:ascii="Arial" w:eastAsia="Arial" w:hAnsi="Arial" w:cs="Arial"/>
                  <w:color w:val="FFFFFF"/>
                  <w:sz w:val="18"/>
                  <w:szCs w:val="18"/>
                </w:rPr>
                <w:t>Total no. of variants</w:t>
              </w:r>
            </w:ins>
          </w:p>
        </w:tc>
      </w:tr>
      <w:tr w:rsidR="00555733" w14:paraId="6E33F860" w14:textId="77777777" w:rsidTr="0031314A">
        <w:trPr>
          <w:ins w:id="2646" w:author="Razavi, Pedram/Medicine" w:date="2019-06-16T13:25:00Z"/>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316886" w14:textId="77777777" w:rsidR="00555733" w:rsidRDefault="00555733">
            <w:pPr>
              <w:widowControl w:val="0"/>
              <w:spacing w:after="0" w:line="240" w:lineRule="auto"/>
              <w:ind w:left="100"/>
              <w:rPr>
                <w:ins w:id="2647" w:author="Razavi, Pedram/Medicine" w:date="2019-06-16T13:25:00Z"/>
                <w:rFonts w:ascii="Arial" w:eastAsia="Arial" w:hAnsi="Arial" w:cs="Arial"/>
                <w:sz w:val="16"/>
                <w:szCs w:val="16"/>
              </w:rPr>
              <w:pPrChange w:id="2648" w:author="Razavi, Pedram/Medicine" w:date="2019-06-16T15:04:00Z">
                <w:pPr>
                  <w:widowControl w:val="0"/>
                  <w:spacing w:after="0" w:line="240" w:lineRule="auto"/>
                  <w:ind w:left="100"/>
                  <w:jc w:val="center"/>
                </w:pPr>
              </w:pPrChange>
            </w:pPr>
            <w:ins w:id="2649" w:author="Razavi, Pedram/Medicine" w:date="2019-06-16T13:25:00Z">
              <w:r>
                <w:rPr>
                  <w:rFonts w:ascii="Arial" w:eastAsia="Arial" w:hAnsi="Arial" w:cs="Arial"/>
                  <w:sz w:val="16"/>
                  <w:szCs w:val="16"/>
                </w:rPr>
                <w:t>MSK-VB-0050</w:t>
              </w:r>
            </w:ins>
          </w:p>
        </w:tc>
        <w:tc>
          <w:tcPr>
            <w:tcW w:w="1560" w:type="dxa"/>
            <w:shd w:val="clear" w:color="auto" w:fill="auto"/>
            <w:tcMar>
              <w:top w:w="100" w:type="dxa"/>
              <w:left w:w="100" w:type="dxa"/>
              <w:bottom w:w="100" w:type="dxa"/>
              <w:right w:w="100" w:type="dxa"/>
            </w:tcMar>
          </w:tcPr>
          <w:p w14:paraId="7D83BD7C" w14:textId="77777777" w:rsidR="00555733" w:rsidRDefault="00555733">
            <w:pPr>
              <w:widowControl w:val="0"/>
              <w:pBdr>
                <w:top w:val="nil"/>
                <w:left w:val="nil"/>
                <w:bottom w:val="nil"/>
                <w:right w:val="nil"/>
                <w:between w:val="nil"/>
              </w:pBdr>
              <w:spacing w:after="0" w:line="240" w:lineRule="auto"/>
              <w:rPr>
                <w:ins w:id="2650" w:author="Razavi, Pedram/Medicine" w:date="2019-06-16T13:25:00Z"/>
                <w:rFonts w:ascii="Arial" w:eastAsia="Arial" w:hAnsi="Arial" w:cs="Arial"/>
                <w:sz w:val="16"/>
                <w:szCs w:val="16"/>
              </w:rPr>
              <w:pPrChange w:id="2651" w:author="Razavi, Pedram/Medicine" w:date="2019-06-16T15:04:00Z">
                <w:pPr>
                  <w:widowControl w:val="0"/>
                  <w:pBdr>
                    <w:top w:val="nil"/>
                    <w:left w:val="nil"/>
                    <w:bottom w:val="nil"/>
                    <w:right w:val="nil"/>
                    <w:between w:val="nil"/>
                  </w:pBdr>
                  <w:spacing w:after="0" w:line="240" w:lineRule="auto"/>
                  <w:jc w:val="center"/>
                </w:pPr>
              </w:pPrChange>
            </w:pPr>
            <w:ins w:id="2652" w:author="Razavi, Pedram/Medicine" w:date="2019-06-16T13:25:00Z">
              <w:r>
                <w:rPr>
                  <w:rFonts w:ascii="Arial" w:eastAsia="Arial" w:hAnsi="Arial" w:cs="Arial"/>
                  <w:sz w:val="16"/>
                  <w:szCs w:val="16"/>
                </w:rPr>
                <w:t>13 / 16 (81.3%)</w:t>
              </w:r>
            </w:ins>
          </w:p>
        </w:tc>
        <w:tc>
          <w:tcPr>
            <w:tcW w:w="1560" w:type="dxa"/>
            <w:shd w:val="clear" w:color="auto" w:fill="auto"/>
            <w:tcMar>
              <w:top w:w="100" w:type="dxa"/>
              <w:left w:w="100" w:type="dxa"/>
              <w:bottom w:w="100" w:type="dxa"/>
              <w:right w:w="100" w:type="dxa"/>
            </w:tcMar>
          </w:tcPr>
          <w:p w14:paraId="420931F6" w14:textId="77777777" w:rsidR="00555733" w:rsidRDefault="00555733">
            <w:pPr>
              <w:widowControl w:val="0"/>
              <w:spacing w:after="0" w:line="240" w:lineRule="auto"/>
              <w:rPr>
                <w:ins w:id="2653" w:author="Razavi, Pedram/Medicine" w:date="2019-06-16T13:25:00Z"/>
                <w:rFonts w:ascii="Arial" w:eastAsia="Arial" w:hAnsi="Arial" w:cs="Arial"/>
                <w:sz w:val="16"/>
                <w:szCs w:val="16"/>
              </w:rPr>
              <w:pPrChange w:id="2654" w:author="Razavi, Pedram/Medicine" w:date="2019-06-16T15:04:00Z">
                <w:pPr>
                  <w:widowControl w:val="0"/>
                  <w:spacing w:after="0" w:line="240" w:lineRule="auto"/>
                  <w:jc w:val="center"/>
                </w:pPr>
              </w:pPrChange>
            </w:pPr>
            <w:ins w:id="2655" w:author="Razavi, Pedram/Medicine" w:date="2019-06-16T13:25:00Z">
              <w:r>
                <w:rPr>
                  <w:rFonts w:ascii="Arial" w:eastAsia="Arial" w:hAnsi="Arial" w:cs="Arial"/>
                  <w:sz w:val="16"/>
                  <w:szCs w:val="16"/>
                </w:rPr>
                <w:t>5 / 5 (100%)</w:t>
              </w:r>
            </w:ins>
          </w:p>
        </w:tc>
        <w:tc>
          <w:tcPr>
            <w:tcW w:w="1560" w:type="dxa"/>
            <w:shd w:val="clear" w:color="auto" w:fill="auto"/>
            <w:tcMar>
              <w:top w:w="100" w:type="dxa"/>
              <w:left w:w="100" w:type="dxa"/>
              <w:bottom w:w="100" w:type="dxa"/>
              <w:right w:w="100" w:type="dxa"/>
            </w:tcMar>
          </w:tcPr>
          <w:p w14:paraId="75CE8434" w14:textId="77777777" w:rsidR="00555733" w:rsidRDefault="00555733">
            <w:pPr>
              <w:widowControl w:val="0"/>
              <w:spacing w:after="0" w:line="240" w:lineRule="auto"/>
              <w:rPr>
                <w:ins w:id="2656" w:author="Razavi, Pedram/Medicine" w:date="2019-06-16T13:25:00Z"/>
                <w:rFonts w:ascii="Arial" w:eastAsia="Arial" w:hAnsi="Arial" w:cs="Arial"/>
                <w:sz w:val="16"/>
                <w:szCs w:val="16"/>
              </w:rPr>
              <w:pPrChange w:id="2657" w:author="Razavi, Pedram/Medicine" w:date="2019-06-16T15:04:00Z">
                <w:pPr>
                  <w:widowControl w:val="0"/>
                  <w:spacing w:after="0" w:line="240" w:lineRule="auto"/>
                  <w:jc w:val="center"/>
                </w:pPr>
              </w:pPrChange>
            </w:pPr>
            <w:ins w:id="2658" w:author="Razavi, Pedram/Medicine" w:date="2019-06-16T13:25:00Z">
              <w:r>
                <w:rPr>
                  <w:rFonts w:ascii="Arial" w:eastAsia="Arial" w:hAnsi="Arial" w:cs="Arial"/>
                  <w:sz w:val="16"/>
                  <w:szCs w:val="16"/>
                </w:rPr>
                <w:t>53 / 59 (89.8%)</w:t>
              </w:r>
            </w:ins>
          </w:p>
        </w:tc>
        <w:tc>
          <w:tcPr>
            <w:tcW w:w="1560" w:type="dxa"/>
            <w:shd w:val="clear" w:color="auto" w:fill="auto"/>
            <w:tcMar>
              <w:top w:w="100" w:type="dxa"/>
              <w:left w:w="100" w:type="dxa"/>
              <w:bottom w:w="100" w:type="dxa"/>
              <w:right w:w="100" w:type="dxa"/>
            </w:tcMar>
          </w:tcPr>
          <w:p w14:paraId="0EB2B6EE" w14:textId="77777777" w:rsidR="00555733" w:rsidRDefault="00555733">
            <w:pPr>
              <w:widowControl w:val="0"/>
              <w:spacing w:after="0" w:line="240" w:lineRule="auto"/>
              <w:rPr>
                <w:ins w:id="2659" w:author="Razavi, Pedram/Medicine" w:date="2019-06-16T13:25:00Z"/>
                <w:rFonts w:ascii="Arial" w:eastAsia="Arial" w:hAnsi="Arial" w:cs="Arial"/>
                <w:sz w:val="16"/>
                <w:szCs w:val="16"/>
              </w:rPr>
              <w:pPrChange w:id="2660" w:author="Razavi, Pedram/Medicine" w:date="2019-06-16T15:04:00Z">
                <w:pPr>
                  <w:widowControl w:val="0"/>
                  <w:spacing w:after="0" w:line="240" w:lineRule="auto"/>
                  <w:jc w:val="center"/>
                </w:pPr>
              </w:pPrChange>
            </w:pPr>
            <w:ins w:id="2661" w:author="Razavi, Pedram/Medicine" w:date="2019-06-16T13:25:00Z">
              <w:r>
                <w:rPr>
                  <w:rFonts w:ascii="Arial" w:eastAsia="Arial" w:hAnsi="Arial" w:cs="Arial"/>
                  <w:sz w:val="16"/>
                  <w:szCs w:val="16"/>
                </w:rPr>
                <w:t>5 / 6 (83.3%)</w:t>
              </w:r>
            </w:ins>
          </w:p>
        </w:tc>
        <w:tc>
          <w:tcPr>
            <w:tcW w:w="1560" w:type="dxa"/>
            <w:shd w:val="clear" w:color="auto" w:fill="auto"/>
            <w:tcMar>
              <w:top w:w="100" w:type="dxa"/>
              <w:left w:w="100" w:type="dxa"/>
              <w:bottom w:w="100" w:type="dxa"/>
              <w:right w:w="100" w:type="dxa"/>
            </w:tcMar>
          </w:tcPr>
          <w:p w14:paraId="79207BA2" w14:textId="77777777" w:rsidR="00555733" w:rsidRDefault="00555733">
            <w:pPr>
              <w:widowControl w:val="0"/>
              <w:spacing w:after="0" w:line="240" w:lineRule="auto"/>
              <w:rPr>
                <w:ins w:id="2662" w:author="Razavi, Pedram/Medicine" w:date="2019-06-16T13:25:00Z"/>
                <w:rFonts w:ascii="Arial" w:eastAsia="Arial" w:hAnsi="Arial" w:cs="Arial"/>
                <w:sz w:val="16"/>
                <w:szCs w:val="16"/>
              </w:rPr>
              <w:pPrChange w:id="2663" w:author="Razavi, Pedram/Medicine" w:date="2019-06-16T15:04:00Z">
                <w:pPr>
                  <w:widowControl w:val="0"/>
                  <w:spacing w:after="0" w:line="240" w:lineRule="auto"/>
                  <w:jc w:val="center"/>
                </w:pPr>
              </w:pPrChange>
            </w:pPr>
            <w:ins w:id="2664" w:author="Razavi, Pedram/Medicine" w:date="2019-06-16T13:25:00Z">
              <w:r>
                <w:rPr>
                  <w:rFonts w:ascii="Arial" w:eastAsia="Arial" w:hAnsi="Arial" w:cs="Arial"/>
                  <w:sz w:val="16"/>
                  <w:szCs w:val="16"/>
                </w:rPr>
                <w:t>76 / 86 (88.4%)</w:t>
              </w:r>
            </w:ins>
          </w:p>
        </w:tc>
      </w:tr>
      <w:tr w:rsidR="00555733" w14:paraId="0E3002CB" w14:textId="77777777" w:rsidTr="0031314A">
        <w:trPr>
          <w:ins w:id="2665"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CC64E6" w14:textId="77777777" w:rsidR="00555733" w:rsidRDefault="00555733">
            <w:pPr>
              <w:widowControl w:val="0"/>
              <w:spacing w:after="0" w:line="240" w:lineRule="auto"/>
              <w:ind w:left="100"/>
              <w:rPr>
                <w:ins w:id="2666" w:author="Razavi, Pedram/Medicine" w:date="2019-06-16T13:25:00Z"/>
                <w:rFonts w:ascii="Arial" w:eastAsia="Arial" w:hAnsi="Arial" w:cs="Arial"/>
                <w:sz w:val="16"/>
                <w:szCs w:val="16"/>
              </w:rPr>
              <w:pPrChange w:id="2667" w:author="Razavi, Pedram/Medicine" w:date="2019-06-16T15:04:00Z">
                <w:pPr>
                  <w:widowControl w:val="0"/>
                  <w:spacing w:after="0" w:line="240" w:lineRule="auto"/>
                  <w:ind w:left="100"/>
                  <w:jc w:val="center"/>
                </w:pPr>
              </w:pPrChange>
            </w:pPr>
            <w:ins w:id="2668" w:author="Razavi, Pedram/Medicine" w:date="2019-06-16T13:25:00Z">
              <w:r>
                <w:rPr>
                  <w:rFonts w:ascii="Arial" w:eastAsia="Arial" w:hAnsi="Arial" w:cs="Arial"/>
                  <w:sz w:val="16"/>
                  <w:szCs w:val="16"/>
                </w:rPr>
                <w:t>MSK-VB-0041</w:t>
              </w:r>
            </w:ins>
          </w:p>
        </w:tc>
        <w:tc>
          <w:tcPr>
            <w:tcW w:w="1560" w:type="dxa"/>
            <w:shd w:val="clear" w:color="auto" w:fill="auto"/>
            <w:tcMar>
              <w:top w:w="100" w:type="dxa"/>
              <w:left w:w="100" w:type="dxa"/>
              <w:bottom w:w="100" w:type="dxa"/>
              <w:right w:w="100" w:type="dxa"/>
            </w:tcMar>
          </w:tcPr>
          <w:p w14:paraId="6E47A64A" w14:textId="77777777" w:rsidR="00555733" w:rsidRDefault="00555733">
            <w:pPr>
              <w:widowControl w:val="0"/>
              <w:spacing w:after="0" w:line="240" w:lineRule="auto"/>
              <w:rPr>
                <w:ins w:id="2669" w:author="Razavi, Pedram/Medicine" w:date="2019-06-16T13:25:00Z"/>
                <w:rFonts w:ascii="Arial" w:eastAsia="Arial" w:hAnsi="Arial" w:cs="Arial"/>
                <w:sz w:val="16"/>
                <w:szCs w:val="16"/>
              </w:rPr>
              <w:pPrChange w:id="2670" w:author="Razavi, Pedram/Medicine" w:date="2019-06-16T15:04:00Z">
                <w:pPr>
                  <w:widowControl w:val="0"/>
                  <w:spacing w:after="0" w:line="240" w:lineRule="auto"/>
                  <w:jc w:val="center"/>
                </w:pPr>
              </w:pPrChange>
            </w:pPr>
            <w:ins w:id="2671" w:author="Razavi, Pedram/Medicine" w:date="2019-06-16T13:25:00Z">
              <w:r>
                <w:rPr>
                  <w:rFonts w:ascii="Arial" w:eastAsia="Arial" w:hAnsi="Arial" w:cs="Arial"/>
                  <w:sz w:val="16"/>
                  <w:szCs w:val="16"/>
                </w:rPr>
                <w:t>8 / 8 (100%)</w:t>
              </w:r>
            </w:ins>
          </w:p>
        </w:tc>
        <w:tc>
          <w:tcPr>
            <w:tcW w:w="1560" w:type="dxa"/>
            <w:shd w:val="clear" w:color="auto" w:fill="auto"/>
            <w:tcMar>
              <w:top w:w="100" w:type="dxa"/>
              <w:left w:w="100" w:type="dxa"/>
              <w:bottom w:w="100" w:type="dxa"/>
              <w:right w:w="100" w:type="dxa"/>
            </w:tcMar>
          </w:tcPr>
          <w:p w14:paraId="4DC363D0" w14:textId="77777777" w:rsidR="00555733" w:rsidRDefault="00555733">
            <w:pPr>
              <w:widowControl w:val="0"/>
              <w:spacing w:after="0" w:line="240" w:lineRule="auto"/>
              <w:rPr>
                <w:ins w:id="2672" w:author="Razavi, Pedram/Medicine" w:date="2019-06-16T13:25:00Z"/>
                <w:rFonts w:ascii="Arial" w:eastAsia="Arial" w:hAnsi="Arial" w:cs="Arial"/>
                <w:sz w:val="16"/>
                <w:szCs w:val="16"/>
              </w:rPr>
              <w:pPrChange w:id="2673" w:author="Razavi, Pedram/Medicine" w:date="2019-06-16T15:04:00Z">
                <w:pPr>
                  <w:widowControl w:val="0"/>
                  <w:spacing w:after="0" w:line="240" w:lineRule="auto"/>
                  <w:jc w:val="center"/>
                </w:pPr>
              </w:pPrChange>
            </w:pPr>
            <w:ins w:id="2674" w:author="Razavi, Pedram/Medicine" w:date="2019-06-16T13:25:00Z">
              <w:r>
                <w:rPr>
                  <w:rFonts w:ascii="Arial" w:eastAsia="Arial" w:hAnsi="Arial" w:cs="Arial"/>
                  <w:sz w:val="16"/>
                  <w:szCs w:val="16"/>
                </w:rPr>
                <w:t>0 (N/A)</w:t>
              </w:r>
            </w:ins>
          </w:p>
        </w:tc>
        <w:tc>
          <w:tcPr>
            <w:tcW w:w="1560" w:type="dxa"/>
            <w:shd w:val="clear" w:color="auto" w:fill="auto"/>
            <w:tcMar>
              <w:top w:w="100" w:type="dxa"/>
              <w:left w:w="100" w:type="dxa"/>
              <w:bottom w:w="100" w:type="dxa"/>
              <w:right w:w="100" w:type="dxa"/>
            </w:tcMar>
          </w:tcPr>
          <w:p w14:paraId="5BD8F103" w14:textId="77777777" w:rsidR="00555733" w:rsidRDefault="00555733">
            <w:pPr>
              <w:widowControl w:val="0"/>
              <w:spacing w:after="0" w:line="240" w:lineRule="auto"/>
              <w:rPr>
                <w:ins w:id="2675" w:author="Razavi, Pedram/Medicine" w:date="2019-06-16T13:25:00Z"/>
                <w:rFonts w:ascii="Arial" w:eastAsia="Arial" w:hAnsi="Arial" w:cs="Arial"/>
                <w:sz w:val="16"/>
                <w:szCs w:val="16"/>
              </w:rPr>
              <w:pPrChange w:id="2676" w:author="Razavi, Pedram/Medicine" w:date="2019-06-16T15:04:00Z">
                <w:pPr>
                  <w:widowControl w:val="0"/>
                  <w:spacing w:after="0" w:line="240" w:lineRule="auto"/>
                  <w:jc w:val="center"/>
                </w:pPr>
              </w:pPrChange>
            </w:pPr>
            <w:ins w:id="2677" w:author="Razavi, Pedram/Medicine" w:date="2019-06-16T13:25:00Z">
              <w:r>
                <w:rPr>
                  <w:rFonts w:ascii="Arial" w:eastAsia="Arial" w:hAnsi="Arial" w:cs="Arial"/>
                  <w:sz w:val="16"/>
                  <w:szCs w:val="16"/>
                </w:rPr>
                <w:t>2 / 2 (100%)</w:t>
              </w:r>
            </w:ins>
          </w:p>
        </w:tc>
        <w:tc>
          <w:tcPr>
            <w:tcW w:w="1560" w:type="dxa"/>
            <w:shd w:val="clear" w:color="auto" w:fill="auto"/>
            <w:tcMar>
              <w:top w:w="100" w:type="dxa"/>
              <w:left w:w="100" w:type="dxa"/>
              <w:bottom w:w="100" w:type="dxa"/>
              <w:right w:w="100" w:type="dxa"/>
            </w:tcMar>
          </w:tcPr>
          <w:p w14:paraId="2CA2E0C0" w14:textId="77777777" w:rsidR="00555733" w:rsidRDefault="00555733">
            <w:pPr>
              <w:widowControl w:val="0"/>
              <w:spacing w:after="0" w:line="240" w:lineRule="auto"/>
              <w:rPr>
                <w:ins w:id="2678" w:author="Razavi, Pedram/Medicine" w:date="2019-06-16T13:25:00Z"/>
                <w:rFonts w:ascii="Arial" w:eastAsia="Arial" w:hAnsi="Arial" w:cs="Arial"/>
                <w:sz w:val="16"/>
                <w:szCs w:val="16"/>
              </w:rPr>
              <w:pPrChange w:id="2679" w:author="Razavi, Pedram/Medicine" w:date="2019-06-16T15:04:00Z">
                <w:pPr>
                  <w:widowControl w:val="0"/>
                  <w:spacing w:after="0" w:line="240" w:lineRule="auto"/>
                  <w:jc w:val="center"/>
                </w:pPr>
              </w:pPrChange>
            </w:pPr>
            <w:ins w:id="2680" w:author="Razavi, Pedram/Medicine" w:date="2019-06-16T13:25:00Z">
              <w:r>
                <w:rPr>
                  <w:rFonts w:ascii="Arial" w:eastAsia="Arial" w:hAnsi="Arial" w:cs="Arial"/>
                  <w:sz w:val="16"/>
                  <w:szCs w:val="16"/>
                </w:rPr>
                <w:t>1 / 1 (100%)</w:t>
              </w:r>
            </w:ins>
          </w:p>
        </w:tc>
        <w:tc>
          <w:tcPr>
            <w:tcW w:w="1560" w:type="dxa"/>
            <w:shd w:val="clear" w:color="auto" w:fill="auto"/>
            <w:tcMar>
              <w:top w:w="100" w:type="dxa"/>
              <w:left w:w="100" w:type="dxa"/>
              <w:bottom w:w="100" w:type="dxa"/>
              <w:right w:w="100" w:type="dxa"/>
            </w:tcMar>
          </w:tcPr>
          <w:p w14:paraId="7F94E55C" w14:textId="77777777" w:rsidR="00555733" w:rsidRDefault="00555733">
            <w:pPr>
              <w:widowControl w:val="0"/>
              <w:spacing w:after="0" w:line="240" w:lineRule="auto"/>
              <w:rPr>
                <w:ins w:id="2681" w:author="Razavi, Pedram/Medicine" w:date="2019-06-16T13:25:00Z"/>
                <w:rFonts w:ascii="Arial" w:eastAsia="Arial" w:hAnsi="Arial" w:cs="Arial"/>
                <w:sz w:val="16"/>
                <w:szCs w:val="16"/>
              </w:rPr>
              <w:pPrChange w:id="2682" w:author="Razavi, Pedram/Medicine" w:date="2019-06-16T15:04:00Z">
                <w:pPr>
                  <w:widowControl w:val="0"/>
                  <w:spacing w:after="0" w:line="240" w:lineRule="auto"/>
                  <w:jc w:val="center"/>
                </w:pPr>
              </w:pPrChange>
            </w:pPr>
            <w:ins w:id="2683" w:author="Razavi, Pedram/Medicine" w:date="2019-06-16T13:25:00Z">
              <w:r>
                <w:rPr>
                  <w:rFonts w:ascii="Arial" w:eastAsia="Arial" w:hAnsi="Arial" w:cs="Arial"/>
                  <w:sz w:val="16"/>
                  <w:szCs w:val="16"/>
                </w:rPr>
                <w:t>11 / 11 (100%)</w:t>
              </w:r>
            </w:ins>
          </w:p>
        </w:tc>
      </w:tr>
      <w:tr w:rsidR="00555733" w14:paraId="3B300D5A" w14:textId="77777777" w:rsidTr="0031314A">
        <w:trPr>
          <w:ins w:id="2684"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2E7EFB3" w14:textId="77777777" w:rsidR="00555733" w:rsidRDefault="00555733">
            <w:pPr>
              <w:widowControl w:val="0"/>
              <w:spacing w:after="0" w:line="240" w:lineRule="auto"/>
              <w:ind w:left="100"/>
              <w:rPr>
                <w:ins w:id="2685" w:author="Razavi, Pedram/Medicine" w:date="2019-06-16T13:25:00Z"/>
                <w:rFonts w:ascii="Arial" w:eastAsia="Arial" w:hAnsi="Arial" w:cs="Arial"/>
                <w:sz w:val="16"/>
                <w:szCs w:val="16"/>
              </w:rPr>
              <w:pPrChange w:id="2686" w:author="Razavi, Pedram/Medicine" w:date="2019-06-16T15:04:00Z">
                <w:pPr>
                  <w:widowControl w:val="0"/>
                  <w:spacing w:after="0" w:line="240" w:lineRule="auto"/>
                  <w:ind w:left="100"/>
                  <w:jc w:val="center"/>
                </w:pPr>
              </w:pPrChange>
            </w:pPr>
            <w:ins w:id="2687" w:author="Razavi, Pedram/Medicine" w:date="2019-06-16T13:25:00Z">
              <w:r>
                <w:rPr>
                  <w:rFonts w:ascii="Arial" w:eastAsia="Arial" w:hAnsi="Arial" w:cs="Arial"/>
                  <w:sz w:val="16"/>
                  <w:szCs w:val="16"/>
                </w:rPr>
                <w:t>MSK-VL-0028</w:t>
              </w:r>
            </w:ins>
          </w:p>
        </w:tc>
        <w:tc>
          <w:tcPr>
            <w:tcW w:w="1560" w:type="dxa"/>
            <w:shd w:val="clear" w:color="auto" w:fill="auto"/>
            <w:tcMar>
              <w:top w:w="100" w:type="dxa"/>
              <w:left w:w="100" w:type="dxa"/>
              <w:bottom w:w="100" w:type="dxa"/>
              <w:right w:w="100" w:type="dxa"/>
            </w:tcMar>
          </w:tcPr>
          <w:p w14:paraId="76E38A94" w14:textId="77777777" w:rsidR="00555733" w:rsidRDefault="00555733">
            <w:pPr>
              <w:widowControl w:val="0"/>
              <w:spacing w:after="0" w:line="240" w:lineRule="auto"/>
              <w:rPr>
                <w:ins w:id="2688" w:author="Razavi, Pedram/Medicine" w:date="2019-06-16T13:25:00Z"/>
                <w:rFonts w:ascii="Arial" w:eastAsia="Arial" w:hAnsi="Arial" w:cs="Arial"/>
                <w:sz w:val="16"/>
                <w:szCs w:val="16"/>
              </w:rPr>
              <w:pPrChange w:id="2689" w:author="Razavi, Pedram/Medicine" w:date="2019-06-16T15:04:00Z">
                <w:pPr>
                  <w:widowControl w:val="0"/>
                  <w:spacing w:after="0" w:line="240" w:lineRule="auto"/>
                  <w:jc w:val="center"/>
                </w:pPr>
              </w:pPrChange>
            </w:pPr>
            <w:ins w:id="2690" w:author="Razavi, Pedram/Medicine" w:date="2019-06-16T13:25:00Z">
              <w:r>
                <w:rPr>
                  <w:rFonts w:ascii="Arial" w:eastAsia="Arial" w:hAnsi="Arial" w:cs="Arial"/>
                  <w:sz w:val="16"/>
                  <w:szCs w:val="16"/>
                </w:rPr>
                <w:t>4 / 4 (100%)</w:t>
              </w:r>
            </w:ins>
          </w:p>
        </w:tc>
        <w:tc>
          <w:tcPr>
            <w:tcW w:w="1560" w:type="dxa"/>
            <w:shd w:val="clear" w:color="auto" w:fill="auto"/>
            <w:tcMar>
              <w:top w:w="100" w:type="dxa"/>
              <w:left w:w="100" w:type="dxa"/>
              <w:bottom w:w="100" w:type="dxa"/>
              <w:right w:w="100" w:type="dxa"/>
            </w:tcMar>
          </w:tcPr>
          <w:p w14:paraId="124846D4" w14:textId="77777777" w:rsidR="00555733" w:rsidRDefault="00555733">
            <w:pPr>
              <w:widowControl w:val="0"/>
              <w:spacing w:after="0" w:line="240" w:lineRule="auto"/>
              <w:rPr>
                <w:ins w:id="2691" w:author="Razavi, Pedram/Medicine" w:date="2019-06-16T13:25:00Z"/>
                <w:rFonts w:ascii="Arial" w:eastAsia="Arial" w:hAnsi="Arial" w:cs="Arial"/>
                <w:sz w:val="16"/>
                <w:szCs w:val="16"/>
              </w:rPr>
              <w:pPrChange w:id="2692" w:author="Razavi, Pedram/Medicine" w:date="2019-06-16T15:04:00Z">
                <w:pPr>
                  <w:widowControl w:val="0"/>
                  <w:spacing w:after="0" w:line="240" w:lineRule="auto"/>
                  <w:jc w:val="center"/>
                </w:pPr>
              </w:pPrChange>
            </w:pPr>
            <w:ins w:id="2693" w:author="Razavi, Pedram/Medicine" w:date="2019-06-16T13:25:00Z">
              <w:r>
                <w:rPr>
                  <w:rFonts w:ascii="Arial" w:eastAsia="Arial" w:hAnsi="Arial" w:cs="Arial"/>
                  <w:sz w:val="16"/>
                  <w:szCs w:val="16"/>
                </w:rPr>
                <w:t>0 (N/A)</w:t>
              </w:r>
            </w:ins>
          </w:p>
        </w:tc>
        <w:tc>
          <w:tcPr>
            <w:tcW w:w="1560" w:type="dxa"/>
            <w:shd w:val="clear" w:color="auto" w:fill="auto"/>
            <w:tcMar>
              <w:top w:w="100" w:type="dxa"/>
              <w:left w:w="100" w:type="dxa"/>
              <w:bottom w:w="100" w:type="dxa"/>
              <w:right w:w="100" w:type="dxa"/>
            </w:tcMar>
          </w:tcPr>
          <w:p w14:paraId="79D1FE9D" w14:textId="77777777" w:rsidR="00555733" w:rsidRDefault="00555733">
            <w:pPr>
              <w:widowControl w:val="0"/>
              <w:spacing w:after="0" w:line="240" w:lineRule="auto"/>
              <w:rPr>
                <w:ins w:id="2694" w:author="Razavi, Pedram/Medicine" w:date="2019-06-16T13:25:00Z"/>
                <w:rFonts w:ascii="Arial" w:eastAsia="Arial" w:hAnsi="Arial" w:cs="Arial"/>
                <w:sz w:val="16"/>
                <w:szCs w:val="16"/>
              </w:rPr>
              <w:pPrChange w:id="2695" w:author="Razavi, Pedram/Medicine" w:date="2019-06-16T15:04:00Z">
                <w:pPr>
                  <w:widowControl w:val="0"/>
                  <w:spacing w:after="0" w:line="240" w:lineRule="auto"/>
                  <w:jc w:val="center"/>
                </w:pPr>
              </w:pPrChange>
            </w:pPr>
            <w:ins w:id="2696" w:author="Razavi, Pedram/Medicine" w:date="2019-06-16T13:25:00Z">
              <w:r>
                <w:rPr>
                  <w:rFonts w:ascii="Arial" w:eastAsia="Arial" w:hAnsi="Arial" w:cs="Arial"/>
                  <w:sz w:val="16"/>
                  <w:szCs w:val="16"/>
                </w:rPr>
                <w:t>1 / 3 (33.3%)</w:t>
              </w:r>
            </w:ins>
          </w:p>
        </w:tc>
        <w:tc>
          <w:tcPr>
            <w:tcW w:w="1560" w:type="dxa"/>
            <w:shd w:val="clear" w:color="auto" w:fill="auto"/>
            <w:tcMar>
              <w:top w:w="100" w:type="dxa"/>
              <w:left w:w="100" w:type="dxa"/>
              <w:bottom w:w="100" w:type="dxa"/>
              <w:right w:w="100" w:type="dxa"/>
            </w:tcMar>
          </w:tcPr>
          <w:p w14:paraId="0821D7CE" w14:textId="77777777" w:rsidR="00555733" w:rsidRDefault="00555733">
            <w:pPr>
              <w:widowControl w:val="0"/>
              <w:spacing w:after="0" w:line="240" w:lineRule="auto"/>
              <w:rPr>
                <w:ins w:id="2697" w:author="Razavi, Pedram/Medicine" w:date="2019-06-16T13:25:00Z"/>
                <w:rFonts w:ascii="Arial" w:eastAsia="Arial" w:hAnsi="Arial" w:cs="Arial"/>
                <w:sz w:val="16"/>
                <w:szCs w:val="16"/>
              </w:rPr>
              <w:pPrChange w:id="2698" w:author="Razavi, Pedram/Medicine" w:date="2019-06-16T15:04:00Z">
                <w:pPr>
                  <w:widowControl w:val="0"/>
                  <w:spacing w:after="0" w:line="240" w:lineRule="auto"/>
                  <w:jc w:val="center"/>
                </w:pPr>
              </w:pPrChange>
            </w:pPr>
            <w:ins w:id="2699" w:author="Razavi, Pedram/Medicine" w:date="2019-06-16T13:25:00Z">
              <w:r>
                <w:rPr>
                  <w:rFonts w:ascii="Arial" w:eastAsia="Arial" w:hAnsi="Arial" w:cs="Arial"/>
                  <w:sz w:val="16"/>
                  <w:szCs w:val="16"/>
                </w:rPr>
                <w:t>22 / 26 (84.6%)</w:t>
              </w:r>
            </w:ins>
          </w:p>
        </w:tc>
        <w:tc>
          <w:tcPr>
            <w:tcW w:w="1560" w:type="dxa"/>
            <w:shd w:val="clear" w:color="auto" w:fill="auto"/>
            <w:tcMar>
              <w:top w:w="100" w:type="dxa"/>
              <w:left w:w="100" w:type="dxa"/>
              <w:bottom w:w="100" w:type="dxa"/>
              <w:right w:w="100" w:type="dxa"/>
            </w:tcMar>
          </w:tcPr>
          <w:p w14:paraId="1560BC9A" w14:textId="77777777" w:rsidR="00555733" w:rsidRDefault="00555733">
            <w:pPr>
              <w:widowControl w:val="0"/>
              <w:spacing w:after="0" w:line="240" w:lineRule="auto"/>
              <w:rPr>
                <w:ins w:id="2700" w:author="Razavi, Pedram/Medicine" w:date="2019-06-16T13:25:00Z"/>
                <w:rFonts w:ascii="Arial" w:eastAsia="Arial" w:hAnsi="Arial" w:cs="Arial"/>
                <w:sz w:val="16"/>
                <w:szCs w:val="16"/>
              </w:rPr>
              <w:pPrChange w:id="2701" w:author="Razavi, Pedram/Medicine" w:date="2019-06-16T15:04:00Z">
                <w:pPr>
                  <w:widowControl w:val="0"/>
                  <w:spacing w:after="0" w:line="240" w:lineRule="auto"/>
                  <w:jc w:val="center"/>
                </w:pPr>
              </w:pPrChange>
            </w:pPr>
            <w:ins w:id="2702" w:author="Razavi, Pedram/Medicine" w:date="2019-06-16T13:25:00Z">
              <w:r>
                <w:rPr>
                  <w:rFonts w:ascii="Arial" w:eastAsia="Arial" w:hAnsi="Arial" w:cs="Arial"/>
                  <w:sz w:val="16"/>
                  <w:szCs w:val="16"/>
                </w:rPr>
                <w:t>27 / 33 (81.8%)</w:t>
              </w:r>
            </w:ins>
          </w:p>
        </w:tc>
      </w:tr>
      <w:tr w:rsidR="00555733" w14:paraId="0B5B5EEE" w14:textId="77777777" w:rsidTr="0031314A">
        <w:trPr>
          <w:ins w:id="2703"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D7D1262" w14:textId="77777777" w:rsidR="00555733" w:rsidRDefault="00555733">
            <w:pPr>
              <w:widowControl w:val="0"/>
              <w:spacing w:after="0" w:line="240" w:lineRule="auto"/>
              <w:ind w:left="100"/>
              <w:rPr>
                <w:ins w:id="2704" w:author="Razavi, Pedram/Medicine" w:date="2019-06-16T13:25:00Z"/>
                <w:rFonts w:ascii="Arial" w:eastAsia="Arial" w:hAnsi="Arial" w:cs="Arial"/>
                <w:sz w:val="16"/>
                <w:szCs w:val="16"/>
              </w:rPr>
              <w:pPrChange w:id="2705" w:author="Razavi, Pedram/Medicine" w:date="2019-06-16T15:04:00Z">
                <w:pPr>
                  <w:widowControl w:val="0"/>
                  <w:spacing w:after="0" w:line="240" w:lineRule="auto"/>
                  <w:ind w:left="100"/>
                  <w:jc w:val="center"/>
                </w:pPr>
              </w:pPrChange>
            </w:pPr>
            <w:ins w:id="2706" w:author="Razavi, Pedram/Medicine" w:date="2019-06-16T13:25:00Z">
              <w:r>
                <w:rPr>
                  <w:rFonts w:ascii="Arial" w:eastAsia="Arial" w:hAnsi="Arial" w:cs="Arial"/>
                  <w:sz w:val="16"/>
                  <w:szCs w:val="16"/>
                </w:rPr>
                <w:t>MSK-VL-0042</w:t>
              </w:r>
            </w:ins>
          </w:p>
        </w:tc>
        <w:tc>
          <w:tcPr>
            <w:tcW w:w="1560" w:type="dxa"/>
            <w:shd w:val="clear" w:color="auto" w:fill="auto"/>
            <w:tcMar>
              <w:top w:w="100" w:type="dxa"/>
              <w:left w:w="100" w:type="dxa"/>
              <w:bottom w:w="100" w:type="dxa"/>
              <w:right w:w="100" w:type="dxa"/>
            </w:tcMar>
          </w:tcPr>
          <w:p w14:paraId="02370788" w14:textId="77777777" w:rsidR="00555733" w:rsidRDefault="00555733">
            <w:pPr>
              <w:widowControl w:val="0"/>
              <w:spacing w:after="0" w:line="240" w:lineRule="auto"/>
              <w:rPr>
                <w:ins w:id="2707" w:author="Razavi, Pedram/Medicine" w:date="2019-06-16T13:25:00Z"/>
                <w:rFonts w:ascii="Arial" w:eastAsia="Arial" w:hAnsi="Arial" w:cs="Arial"/>
                <w:sz w:val="16"/>
                <w:szCs w:val="16"/>
              </w:rPr>
              <w:pPrChange w:id="2708" w:author="Razavi, Pedram/Medicine" w:date="2019-06-16T15:04:00Z">
                <w:pPr>
                  <w:widowControl w:val="0"/>
                  <w:spacing w:after="0" w:line="240" w:lineRule="auto"/>
                  <w:jc w:val="center"/>
                </w:pPr>
              </w:pPrChange>
            </w:pPr>
            <w:ins w:id="2709" w:author="Razavi, Pedram/Medicine" w:date="2019-06-16T13:25:00Z">
              <w:r>
                <w:rPr>
                  <w:rFonts w:ascii="Arial" w:eastAsia="Arial" w:hAnsi="Arial" w:cs="Arial"/>
                  <w:sz w:val="16"/>
                  <w:szCs w:val="16"/>
                </w:rPr>
                <w:t>7 / 7 (100%)</w:t>
              </w:r>
            </w:ins>
          </w:p>
        </w:tc>
        <w:tc>
          <w:tcPr>
            <w:tcW w:w="1560" w:type="dxa"/>
            <w:shd w:val="clear" w:color="auto" w:fill="auto"/>
            <w:tcMar>
              <w:top w:w="100" w:type="dxa"/>
              <w:left w:w="100" w:type="dxa"/>
              <w:bottom w:w="100" w:type="dxa"/>
              <w:right w:w="100" w:type="dxa"/>
            </w:tcMar>
          </w:tcPr>
          <w:p w14:paraId="14289C4A" w14:textId="77777777" w:rsidR="00555733" w:rsidRDefault="00555733">
            <w:pPr>
              <w:widowControl w:val="0"/>
              <w:spacing w:after="0" w:line="240" w:lineRule="auto"/>
              <w:rPr>
                <w:ins w:id="2710" w:author="Razavi, Pedram/Medicine" w:date="2019-06-16T13:25:00Z"/>
                <w:rFonts w:ascii="Arial" w:eastAsia="Arial" w:hAnsi="Arial" w:cs="Arial"/>
                <w:sz w:val="16"/>
                <w:szCs w:val="16"/>
              </w:rPr>
              <w:pPrChange w:id="2711" w:author="Razavi, Pedram/Medicine" w:date="2019-06-16T15:04:00Z">
                <w:pPr>
                  <w:widowControl w:val="0"/>
                  <w:spacing w:after="0" w:line="240" w:lineRule="auto"/>
                  <w:jc w:val="center"/>
                </w:pPr>
              </w:pPrChange>
            </w:pPr>
            <w:ins w:id="2712" w:author="Razavi, Pedram/Medicine" w:date="2019-06-16T13:25:00Z">
              <w:r>
                <w:rPr>
                  <w:rFonts w:ascii="Arial" w:eastAsia="Arial" w:hAnsi="Arial" w:cs="Arial"/>
                  <w:sz w:val="16"/>
                  <w:szCs w:val="16"/>
                </w:rPr>
                <w:t>1 / 1 (100%)</w:t>
              </w:r>
            </w:ins>
          </w:p>
        </w:tc>
        <w:tc>
          <w:tcPr>
            <w:tcW w:w="1560" w:type="dxa"/>
            <w:shd w:val="clear" w:color="auto" w:fill="auto"/>
            <w:tcMar>
              <w:top w:w="100" w:type="dxa"/>
              <w:left w:w="100" w:type="dxa"/>
              <w:bottom w:w="100" w:type="dxa"/>
              <w:right w:w="100" w:type="dxa"/>
            </w:tcMar>
          </w:tcPr>
          <w:p w14:paraId="750078FB" w14:textId="77777777" w:rsidR="00555733" w:rsidRDefault="00555733">
            <w:pPr>
              <w:widowControl w:val="0"/>
              <w:spacing w:after="0" w:line="240" w:lineRule="auto"/>
              <w:rPr>
                <w:ins w:id="2713" w:author="Razavi, Pedram/Medicine" w:date="2019-06-16T13:25:00Z"/>
                <w:rFonts w:ascii="Arial" w:eastAsia="Arial" w:hAnsi="Arial" w:cs="Arial"/>
                <w:sz w:val="16"/>
                <w:szCs w:val="16"/>
              </w:rPr>
              <w:pPrChange w:id="2714" w:author="Razavi, Pedram/Medicine" w:date="2019-06-16T15:04:00Z">
                <w:pPr>
                  <w:widowControl w:val="0"/>
                  <w:spacing w:after="0" w:line="240" w:lineRule="auto"/>
                  <w:jc w:val="center"/>
                </w:pPr>
              </w:pPrChange>
            </w:pPr>
            <w:ins w:id="2715" w:author="Razavi, Pedram/Medicine" w:date="2019-06-16T13:25:00Z">
              <w:r>
                <w:rPr>
                  <w:rFonts w:ascii="Arial" w:eastAsia="Arial" w:hAnsi="Arial" w:cs="Arial"/>
                  <w:sz w:val="16"/>
                  <w:szCs w:val="16"/>
                </w:rPr>
                <w:t>4 / 4 (100%)</w:t>
              </w:r>
            </w:ins>
          </w:p>
        </w:tc>
        <w:tc>
          <w:tcPr>
            <w:tcW w:w="1560" w:type="dxa"/>
            <w:shd w:val="clear" w:color="auto" w:fill="auto"/>
            <w:tcMar>
              <w:top w:w="100" w:type="dxa"/>
              <w:left w:w="100" w:type="dxa"/>
              <w:bottom w:w="100" w:type="dxa"/>
              <w:right w:w="100" w:type="dxa"/>
            </w:tcMar>
          </w:tcPr>
          <w:p w14:paraId="2E2E2B92" w14:textId="77777777" w:rsidR="00555733" w:rsidRDefault="00555733">
            <w:pPr>
              <w:widowControl w:val="0"/>
              <w:spacing w:after="0" w:line="240" w:lineRule="auto"/>
              <w:rPr>
                <w:ins w:id="2716" w:author="Razavi, Pedram/Medicine" w:date="2019-06-16T13:25:00Z"/>
                <w:rFonts w:ascii="Arial" w:eastAsia="Arial" w:hAnsi="Arial" w:cs="Arial"/>
                <w:sz w:val="16"/>
                <w:szCs w:val="16"/>
              </w:rPr>
              <w:pPrChange w:id="2717" w:author="Razavi, Pedram/Medicine" w:date="2019-06-16T15:04:00Z">
                <w:pPr>
                  <w:widowControl w:val="0"/>
                  <w:spacing w:after="0" w:line="240" w:lineRule="auto"/>
                  <w:jc w:val="center"/>
                </w:pPr>
              </w:pPrChange>
            </w:pPr>
            <w:ins w:id="2718" w:author="Razavi, Pedram/Medicine" w:date="2019-06-16T13:25:00Z">
              <w:r>
                <w:rPr>
                  <w:rFonts w:ascii="Arial" w:eastAsia="Arial" w:hAnsi="Arial" w:cs="Arial"/>
                  <w:sz w:val="16"/>
                  <w:szCs w:val="16"/>
                </w:rPr>
                <w:t>6 / 6 (100%)</w:t>
              </w:r>
            </w:ins>
          </w:p>
        </w:tc>
        <w:tc>
          <w:tcPr>
            <w:tcW w:w="1560" w:type="dxa"/>
            <w:shd w:val="clear" w:color="auto" w:fill="auto"/>
            <w:tcMar>
              <w:top w:w="100" w:type="dxa"/>
              <w:left w:w="100" w:type="dxa"/>
              <w:bottom w:w="100" w:type="dxa"/>
              <w:right w:w="100" w:type="dxa"/>
            </w:tcMar>
          </w:tcPr>
          <w:p w14:paraId="3C4A5994" w14:textId="77777777" w:rsidR="00555733" w:rsidRDefault="00555733">
            <w:pPr>
              <w:widowControl w:val="0"/>
              <w:spacing w:after="0" w:line="240" w:lineRule="auto"/>
              <w:rPr>
                <w:ins w:id="2719" w:author="Razavi, Pedram/Medicine" w:date="2019-06-16T13:25:00Z"/>
                <w:rFonts w:ascii="Arial" w:eastAsia="Arial" w:hAnsi="Arial" w:cs="Arial"/>
                <w:sz w:val="16"/>
                <w:szCs w:val="16"/>
              </w:rPr>
              <w:pPrChange w:id="2720" w:author="Razavi, Pedram/Medicine" w:date="2019-06-16T15:04:00Z">
                <w:pPr>
                  <w:widowControl w:val="0"/>
                  <w:spacing w:after="0" w:line="240" w:lineRule="auto"/>
                  <w:jc w:val="center"/>
                </w:pPr>
              </w:pPrChange>
            </w:pPr>
            <w:ins w:id="2721" w:author="Razavi, Pedram/Medicine" w:date="2019-06-16T13:25:00Z">
              <w:r>
                <w:rPr>
                  <w:rFonts w:ascii="Arial" w:eastAsia="Arial" w:hAnsi="Arial" w:cs="Arial"/>
                  <w:sz w:val="16"/>
                  <w:szCs w:val="16"/>
                </w:rPr>
                <w:t>18 / 18 (100%)</w:t>
              </w:r>
            </w:ins>
          </w:p>
        </w:tc>
      </w:tr>
      <w:tr w:rsidR="00555733" w14:paraId="0DF55F86" w14:textId="77777777" w:rsidTr="0031314A">
        <w:trPr>
          <w:ins w:id="2722"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5593F9" w14:textId="77777777" w:rsidR="00555733" w:rsidRDefault="00555733">
            <w:pPr>
              <w:widowControl w:val="0"/>
              <w:spacing w:after="0" w:line="240" w:lineRule="auto"/>
              <w:ind w:left="100"/>
              <w:rPr>
                <w:ins w:id="2723" w:author="Razavi, Pedram/Medicine" w:date="2019-06-16T13:25:00Z"/>
                <w:rFonts w:ascii="Arial" w:eastAsia="Arial" w:hAnsi="Arial" w:cs="Arial"/>
                <w:sz w:val="16"/>
                <w:szCs w:val="16"/>
              </w:rPr>
              <w:pPrChange w:id="2724" w:author="Razavi, Pedram/Medicine" w:date="2019-06-16T15:04:00Z">
                <w:pPr>
                  <w:widowControl w:val="0"/>
                  <w:spacing w:after="0" w:line="240" w:lineRule="auto"/>
                  <w:ind w:left="100"/>
                  <w:jc w:val="center"/>
                </w:pPr>
              </w:pPrChange>
            </w:pPr>
            <w:ins w:id="2725" w:author="Razavi, Pedram/Medicine" w:date="2019-06-16T13:25:00Z">
              <w:r>
                <w:rPr>
                  <w:rFonts w:ascii="Arial" w:eastAsia="Arial" w:hAnsi="Arial" w:cs="Arial"/>
                  <w:sz w:val="16"/>
                  <w:szCs w:val="16"/>
                </w:rPr>
                <w:t>MSK-VB-0023</w:t>
              </w:r>
            </w:ins>
          </w:p>
        </w:tc>
        <w:tc>
          <w:tcPr>
            <w:tcW w:w="1560" w:type="dxa"/>
            <w:shd w:val="clear" w:color="auto" w:fill="auto"/>
            <w:tcMar>
              <w:top w:w="100" w:type="dxa"/>
              <w:left w:w="100" w:type="dxa"/>
              <w:bottom w:w="100" w:type="dxa"/>
              <w:right w:w="100" w:type="dxa"/>
            </w:tcMar>
          </w:tcPr>
          <w:p w14:paraId="2D1A842F" w14:textId="77777777" w:rsidR="00555733" w:rsidRDefault="00555733">
            <w:pPr>
              <w:widowControl w:val="0"/>
              <w:spacing w:after="0" w:line="240" w:lineRule="auto"/>
              <w:rPr>
                <w:ins w:id="2726" w:author="Razavi, Pedram/Medicine" w:date="2019-06-16T13:25:00Z"/>
                <w:rFonts w:ascii="Arial" w:eastAsia="Arial" w:hAnsi="Arial" w:cs="Arial"/>
                <w:sz w:val="16"/>
                <w:szCs w:val="16"/>
              </w:rPr>
              <w:pPrChange w:id="2727" w:author="Razavi, Pedram/Medicine" w:date="2019-06-16T15:04:00Z">
                <w:pPr>
                  <w:widowControl w:val="0"/>
                  <w:spacing w:after="0" w:line="240" w:lineRule="auto"/>
                  <w:jc w:val="center"/>
                </w:pPr>
              </w:pPrChange>
            </w:pPr>
            <w:ins w:id="2728" w:author="Razavi, Pedram/Medicine" w:date="2019-06-16T13:25:00Z">
              <w:r>
                <w:rPr>
                  <w:rFonts w:ascii="Arial" w:eastAsia="Arial" w:hAnsi="Arial" w:cs="Arial"/>
                  <w:sz w:val="16"/>
                  <w:szCs w:val="16"/>
                </w:rPr>
                <w:t>16 / 16 (100%)</w:t>
              </w:r>
            </w:ins>
          </w:p>
        </w:tc>
        <w:tc>
          <w:tcPr>
            <w:tcW w:w="1560" w:type="dxa"/>
            <w:shd w:val="clear" w:color="auto" w:fill="auto"/>
            <w:tcMar>
              <w:top w:w="100" w:type="dxa"/>
              <w:left w:w="100" w:type="dxa"/>
              <w:bottom w:w="100" w:type="dxa"/>
              <w:right w:w="100" w:type="dxa"/>
            </w:tcMar>
          </w:tcPr>
          <w:p w14:paraId="6D4DD8E9" w14:textId="77777777" w:rsidR="00555733" w:rsidRDefault="00555733">
            <w:pPr>
              <w:widowControl w:val="0"/>
              <w:spacing w:after="0" w:line="240" w:lineRule="auto"/>
              <w:rPr>
                <w:ins w:id="2729" w:author="Razavi, Pedram/Medicine" w:date="2019-06-16T13:25:00Z"/>
                <w:rFonts w:ascii="Arial" w:eastAsia="Arial" w:hAnsi="Arial" w:cs="Arial"/>
                <w:sz w:val="16"/>
                <w:szCs w:val="16"/>
              </w:rPr>
              <w:pPrChange w:id="2730" w:author="Razavi, Pedram/Medicine" w:date="2019-06-16T15:04:00Z">
                <w:pPr>
                  <w:widowControl w:val="0"/>
                  <w:spacing w:after="0" w:line="240" w:lineRule="auto"/>
                  <w:jc w:val="center"/>
                </w:pPr>
              </w:pPrChange>
            </w:pPr>
            <w:ins w:id="2731" w:author="Razavi, Pedram/Medicine" w:date="2019-06-16T13:25:00Z">
              <w:r>
                <w:rPr>
                  <w:rFonts w:ascii="Arial" w:eastAsia="Arial" w:hAnsi="Arial" w:cs="Arial"/>
                  <w:sz w:val="16"/>
                  <w:szCs w:val="16"/>
                </w:rPr>
                <w:t>51 / 53 (96.2%)</w:t>
              </w:r>
            </w:ins>
          </w:p>
        </w:tc>
        <w:tc>
          <w:tcPr>
            <w:tcW w:w="1560" w:type="dxa"/>
            <w:shd w:val="clear" w:color="auto" w:fill="auto"/>
            <w:tcMar>
              <w:top w:w="100" w:type="dxa"/>
              <w:left w:w="100" w:type="dxa"/>
              <w:bottom w:w="100" w:type="dxa"/>
              <w:right w:w="100" w:type="dxa"/>
            </w:tcMar>
          </w:tcPr>
          <w:p w14:paraId="5E875AAE" w14:textId="77777777" w:rsidR="00555733" w:rsidRDefault="00555733">
            <w:pPr>
              <w:widowControl w:val="0"/>
              <w:spacing w:after="0" w:line="240" w:lineRule="auto"/>
              <w:rPr>
                <w:ins w:id="2732" w:author="Razavi, Pedram/Medicine" w:date="2019-06-16T13:25:00Z"/>
                <w:rFonts w:ascii="Arial" w:eastAsia="Arial" w:hAnsi="Arial" w:cs="Arial"/>
                <w:sz w:val="16"/>
                <w:szCs w:val="16"/>
              </w:rPr>
              <w:pPrChange w:id="2733" w:author="Razavi, Pedram/Medicine" w:date="2019-06-16T15:04:00Z">
                <w:pPr>
                  <w:widowControl w:val="0"/>
                  <w:spacing w:after="0" w:line="240" w:lineRule="auto"/>
                  <w:jc w:val="center"/>
                </w:pPr>
              </w:pPrChange>
            </w:pPr>
            <w:ins w:id="2734" w:author="Razavi, Pedram/Medicine" w:date="2019-06-16T13:25:00Z">
              <w:r>
                <w:rPr>
                  <w:rFonts w:ascii="Arial" w:eastAsia="Arial" w:hAnsi="Arial" w:cs="Arial"/>
                  <w:sz w:val="16"/>
                  <w:szCs w:val="16"/>
                </w:rPr>
                <w:t>553 / 576 (96.0%)</w:t>
              </w:r>
            </w:ins>
          </w:p>
        </w:tc>
        <w:tc>
          <w:tcPr>
            <w:tcW w:w="1560" w:type="dxa"/>
            <w:shd w:val="clear" w:color="auto" w:fill="auto"/>
            <w:tcMar>
              <w:top w:w="100" w:type="dxa"/>
              <w:left w:w="100" w:type="dxa"/>
              <w:bottom w:w="100" w:type="dxa"/>
              <w:right w:w="100" w:type="dxa"/>
            </w:tcMar>
          </w:tcPr>
          <w:p w14:paraId="09AE9EC1" w14:textId="77777777" w:rsidR="00555733" w:rsidRDefault="00555733">
            <w:pPr>
              <w:widowControl w:val="0"/>
              <w:spacing w:after="0" w:line="240" w:lineRule="auto"/>
              <w:rPr>
                <w:ins w:id="2735" w:author="Razavi, Pedram/Medicine" w:date="2019-06-16T13:25:00Z"/>
                <w:rFonts w:ascii="Arial" w:eastAsia="Arial" w:hAnsi="Arial" w:cs="Arial"/>
                <w:sz w:val="16"/>
                <w:szCs w:val="16"/>
              </w:rPr>
              <w:pPrChange w:id="2736" w:author="Razavi, Pedram/Medicine" w:date="2019-06-16T15:04:00Z">
                <w:pPr>
                  <w:widowControl w:val="0"/>
                  <w:spacing w:after="0" w:line="240" w:lineRule="auto"/>
                  <w:jc w:val="center"/>
                </w:pPr>
              </w:pPrChange>
            </w:pPr>
            <w:ins w:id="2737" w:author="Razavi, Pedram/Medicine" w:date="2019-06-16T13:25:00Z">
              <w:r>
                <w:rPr>
                  <w:rFonts w:ascii="Arial" w:eastAsia="Arial" w:hAnsi="Arial" w:cs="Arial"/>
                  <w:sz w:val="16"/>
                  <w:szCs w:val="16"/>
                </w:rPr>
                <w:t>10 / 14 (71.4%)</w:t>
              </w:r>
            </w:ins>
          </w:p>
        </w:tc>
        <w:tc>
          <w:tcPr>
            <w:tcW w:w="1560" w:type="dxa"/>
            <w:shd w:val="clear" w:color="auto" w:fill="auto"/>
            <w:tcMar>
              <w:top w:w="100" w:type="dxa"/>
              <w:left w:w="100" w:type="dxa"/>
              <w:bottom w:w="100" w:type="dxa"/>
              <w:right w:w="100" w:type="dxa"/>
            </w:tcMar>
          </w:tcPr>
          <w:p w14:paraId="0B0D07EA" w14:textId="77777777" w:rsidR="00555733" w:rsidRDefault="00555733">
            <w:pPr>
              <w:widowControl w:val="0"/>
              <w:spacing w:after="0" w:line="240" w:lineRule="auto"/>
              <w:rPr>
                <w:ins w:id="2738" w:author="Razavi, Pedram/Medicine" w:date="2019-06-16T13:25:00Z"/>
                <w:rFonts w:ascii="Arial" w:eastAsia="Arial" w:hAnsi="Arial" w:cs="Arial"/>
                <w:sz w:val="16"/>
                <w:szCs w:val="16"/>
              </w:rPr>
              <w:pPrChange w:id="2739" w:author="Razavi, Pedram/Medicine" w:date="2019-06-16T15:04:00Z">
                <w:pPr>
                  <w:widowControl w:val="0"/>
                  <w:spacing w:after="0" w:line="240" w:lineRule="auto"/>
                  <w:jc w:val="center"/>
                </w:pPr>
              </w:pPrChange>
            </w:pPr>
            <w:ins w:id="2740" w:author="Razavi, Pedram/Medicine" w:date="2019-06-16T13:25:00Z">
              <w:r>
                <w:rPr>
                  <w:rFonts w:ascii="Arial" w:eastAsia="Arial" w:hAnsi="Arial" w:cs="Arial"/>
                  <w:sz w:val="16"/>
                  <w:szCs w:val="16"/>
                </w:rPr>
                <w:t>630 / 659 (95.6%)</w:t>
              </w:r>
            </w:ins>
          </w:p>
        </w:tc>
      </w:tr>
      <w:tr w:rsidR="00555733" w14:paraId="0BB18433" w14:textId="77777777" w:rsidTr="0031314A">
        <w:trPr>
          <w:ins w:id="2741"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5E3E0C" w14:textId="77777777" w:rsidR="00555733" w:rsidRDefault="00555733">
            <w:pPr>
              <w:widowControl w:val="0"/>
              <w:spacing w:after="0" w:line="240" w:lineRule="auto"/>
              <w:ind w:left="100"/>
              <w:rPr>
                <w:ins w:id="2742" w:author="Razavi, Pedram/Medicine" w:date="2019-06-16T13:25:00Z"/>
                <w:rFonts w:ascii="Arial" w:eastAsia="Arial" w:hAnsi="Arial" w:cs="Arial"/>
                <w:sz w:val="16"/>
                <w:szCs w:val="16"/>
              </w:rPr>
              <w:pPrChange w:id="2743" w:author="Razavi, Pedram/Medicine" w:date="2019-06-16T15:04:00Z">
                <w:pPr>
                  <w:widowControl w:val="0"/>
                  <w:spacing w:after="0" w:line="240" w:lineRule="auto"/>
                  <w:ind w:left="100"/>
                  <w:jc w:val="center"/>
                </w:pPr>
              </w:pPrChange>
            </w:pPr>
            <w:ins w:id="2744" w:author="Razavi, Pedram/Medicine" w:date="2019-06-16T13:25:00Z">
              <w:r>
                <w:rPr>
                  <w:rFonts w:ascii="Arial" w:eastAsia="Arial" w:hAnsi="Arial" w:cs="Arial"/>
                  <w:sz w:val="16"/>
                  <w:szCs w:val="16"/>
                </w:rPr>
                <w:t>MSK-VL-0038</w:t>
              </w:r>
            </w:ins>
          </w:p>
        </w:tc>
        <w:tc>
          <w:tcPr>
            <w:tcW w:w="1560" w:type="dxa"/>
            <w:shd w:val="clear" w:color="auto" w:fill="auto"/>
            <w:tcMar>
              <w:top w:w="100" w:type="dxa"/>
              <w:left w:w="100" w:type="dxa"/>
              <w:bottom w:w="100" w:type="dxa"/>
              <w:right w:w="100" w:type="dxa"/>
            </w:tcMar>
          </w:tcPr>
          <w:p w14:paraId="4F7F05D6" w14:textId="77777777" w:rsidR="00555733" w:rsidRDefault="00555733">
            <w:pPr>
              <w:widowControl w:val="0"/>
              <w:spacing w:after="0" w:line="240" w:lineRule="auto"/>
              <w:rPr>
                <w:ins w:id="2745" w:author="Razavi, Pedram/Medicine" w:date="2019-06-16T13:25:00Z"/>
                <w:rFonts w:ascii="Arial" w:eastAsia="Arial" w:hAnsi="Arial" w:cs="Arial"/>
                <w:sz w:val="16"/>
                <w:szCs w:val="16"/>
              </w:rPr>
              <w:pPrChange w:id="2746" w:author="Razavi, Pedram/Medicine" w:date="2019-06-16T15:04:00Z">
                <w:pPr>
                  <w:widowControl w:val="0"/>
                  <w:spacing w:after="0" w:line="240" w:lineRule="auto"/>
                  <w:jc w:val="center"/>
                </w:pPr>
              </w:pPrChange>
            </w:pPr>
            <w:ins w:id="2747" w:author="Razavi, Pedram/Medicine" w:date="2019-06-16T13:25:00Z">
              <w:r>
                <w:rPr>
                  <w:rFonts w:ascii="Arial" w:eastAsia="Arial" w:hAnsi="Arial" w:cs="Arial"/>
                  <w:sz w:val="16"/>
                  <w:szCs w:val="16"/>
                </w:rPr>
                <w:t>4 / 4 (100%)</w:t>
              </w:r>
            </w:ins>
          </w:p>
        </w:tc>
        <w:tc>
          <w:tcPr>
            <w:tcW w:w="1560" w:type="dxa"/>
            <w:shd w:val="clear" w:color="auto" w:fill="auto"/>
            <w:tcMar>
              <w:top w:w="100" w:type="dxa"/>
              <w:left w:w="100" w:type="dxa"/>
              <w:bottom w:w="100" w:type="dxa"/>
              <w:right w:w="100" w:type="dxa"/>
            </w:tcMar>
          </w:tcPr>
          <w:p w14:paraId="570FB46A" w14:textId="77777777" w:rsidR="00555733" w:rsidRDefault="00555733">
            <w:pPr>
              <w:widowControl w:val="0"/>
              <w:spacing w:after="0" w:line="240" w:lineRule="auto"/>
              <w:rPr>
                <w:ins w:id="2748" w:author="Razavi, Pedram/Medicine" w:date="2019-06-16T13:25:00Z"/>
                <w:rFonts w:ascii="Arial" w:eastAsia="Arial" w:hAnsi="Arial" w:cs="Arial"/>
                <w:sz w:val="16"/>
                <w:szCs w:val="16"/>
              </w:rPr>
              <w:pPrChange w:id="2749" w:author="Razavi, Pedram/Medicine" w:date="2019-06-16T15:04:00Z">
                <w:pPr>
                  <w:widowControl w:val="0"/>
                  <w:spacing w:after="0" w:line="240" w:lineRule="auto"/>
                  <w:jc w:val="center"/>
                </w:pPr>
              </w:pPrChange>
            </w:pPr>
            <w:ins w:id="2750" w:author="Razavi, Pedram/Medicine" w:date="2019-06-16T13:25:00Z">
              <w:r>
                <w:rPr>
                  <w:rFonts w:ascii="Arial" w:eastAsia="Arial" w:hAnsi="Arial" w:cs="Arial"/>
                  <w:sz w:val="16"/>
                  <w:szCs w:val="16"/>
                </w:rPr>
                <w:t>0 (N/A)</w:t>
              </w:r>
            </w:ins>
          </w:p>
        </w:tc>
        <w:tc>
          <w:tcPr>
            <w:tcW w:w="1560" w:type="dxa"/>
            <w:shd w:val="clear" w:color="auto" w:fill="auto"/>
            <w:tcMar>
              <w:top w:w="100" w:type="dxa"/>
              <w:left w:w="100" w:type="dxa"/>
              <w:bottom w:w="100" w:type="dxa"/>
              <w:right w:w="100" w:type="dxa"/>
            </w:tcMar>
          </w:tcPr>
          <w:p w14:paraId="10891FE7" w14:textId="77777777" w:rsidR="00555733" w:rsidRDefault="00555733">
            <w:pPr>
              <w:widowControl w:val="0"/>
              <w:spacing w:after="0" w:line="240" w:lineRule="auto"/>
              <w:rPr>
                <w:ins w:id="2751" w:author="Razavi, Pedram/Medicine" w:date="2019-06-16T13:25:00Z"/>
                <w:rFonts w:ascii="Arial" w:eastAsia="Arial" w:hAnsi="Arial" w:cs="Arial"/>
                <w:sz w:val="16"/>
                <w:szCs w:val="16"/>
              </w:rPr>
              <w:pPrChange w:id="2752" w:author="Razavi, Pedram/Medicine" w:date="2019-06-16T15:04:00Z">
                <w:pPr>
                  <w:widowControl w:val="0"/>
                  <w:spacing w:after="0" w:line="240" w:lineRule="auto"/>
                  <w:jc w:val="center"/>
                </w:pPr>
              </w:pPrChange>
            </w:pPr>
            <w:ins w:id="2753" w:author="Razavi, Pedram/Medicine" w:date="2019-06-16T13:25:00Z">
              <w:r>
                <w:rPr>
                  <w:rFonts w:ascii="Arial" w:eastAsia="Arial" w:hAnsi="Arial" w:cs="Arial"/>
                  <w:sz w:val="16"/>
                  <w:szCs w:val="16"/>
                </w:rPr>
                <w:t>2 / 3 (66.7%)</w:t>
              </w:r>
            </w:ins>
          </w:p>
        </w:tc>
        <w:tc>
          <w:tcPr>
            <w:tcW w:w="1560" w:type="dxa"/>
            <w:shd w:val="clear" w:color="auto" w:fill="auto"/>
            <w:tcMar>
              <w:top w:w="100" w:type="dxa"/>
              <w:left w:w="100" w:type="dxa"/>
              <w:bottom w:w="100" w:type="dxa"/>
              <w:right w:w="100" w:type="dxa"/>
            </w:tcMar>
          </w:tcPr>
          <w:p w14:paraId="779988C7" w14:textId="77777777" w:rsidR="00555733" w:rsidRDefault="00555733">
            <w:pPr>
              <w:widowControl w:val="0"/>
              <w:spacing w:after="0" w:line="240" w:lineRule="auto"/>
              <w:rPr>
                <w:ins w:id="2754" w:author="Razavi, Pedram/Medicine" w:date="2019-06-16T13:25:00Z"/>
                <w:rFonts w:ascii="Arial" w:eastAsia="Arial" w:hAnsi="Arial" w:cs="Arial"/>
                <w:sz w:val="16"/>
                <w:szCs w:val="16"/>
              </w:rPr>
              <w:pPrChange w:id="2755" w:author="Razavi, Pedram/Medicine" w:date="2019-06-16T15:04:00Z">
                <w:pPr>
                  <w:widowControl w:val="0"/>
                  <w:spacing w:after="0" w:line="240" w:lineRule="auto"/>
                  <w:jc w:val="center"/>
                </w:pPr>
              </w:pPrChange>
            </w:pPr>
            <w:ins w:id="2756" w:author="Razavi, Pedram/Medicine" w:date="2019-06-16T13:25:00Z">
              <w:r>
                <w:rPr>
                  <w:rFonts w:ascii="Arial" w:eastAsia="Arial" w:hAnsi="Arial" w:cs="Arial"/>
                  <w:sz w:val="16"/>
                  <w:szCs w:val="16"/>
                </w:rPr>
                <w:t>14 / 15 (93.3%)</w:t>
              </w:r>
            </w:ins>
          </w:p>
        </w:tc>
        <w:tc>
          <w:tcPr>
            <w:tcW w:w="1560" w:type="dxa"/>
            <w:shd w:val="clear" w:color="auto" w:fill="auto"/>
            <w:tcMar>
              <w:top w:w="100" w:type="dxa"/>
              <w:left w:w="100" w:type="dxa"/>
              <w:bottom w:w="100" w:type="dxa"/>
              <w:right w:w="100" w:type="dxa"/>
            </w:tcMar>
          </w:tcPr>
          <w:p w14:paraId="58212C68" w14:textId="77777777" w:rsidR="00555733" w:rsidRDefault="00555733">
            <w:pPr>
              <w:widowControl w:val="0"/>
              <w:spacing w:after="0" w:line="240" w:lineRule="auto"/>
              <w:rPr>
                <w:ins w:id="2757" w:author="Razavi, Pedram/Medicine" w:date="2019-06-16T13:25:00Z"/>
                <w:rFonts w:ascii="Arial" w:eastAsia="Arial" w:hAnsi="Arial" w:cs="Arial"/>
                <w:sz w:val="16"/>
                <w:szCs w:val="16"/>
              </w:rPr>
              <w:pPrChange w:id="2758" w:author="Razavi, Pedram/Medicine" w:date="2019-06-16T15:04:00Z">
                <w:pPr>
                  <w:widowControl w:val="0"/>
                  <w:spacing w:after="0" w:line="240" w:lineRule="auto"/>
                  <w:jc w:val="center"/>
                </w:pPr>
              </w:pPrChange>
            </w:pPr>
            <w:ins w:id="2759" w:author="Razavi, Pedram/Medicine" w:date="2019-06-16T13:25:00Z">
              <w:r>
                <w:rPr>
                  <w:rFonts w:ascii="Arial" w:eastAsia="Arial" w:hAnsi="Arial" w:cs="Arial"/>
                  <w:sz w:val="16"/>
                  <w:szCs w:val="16"/>
                </w:rPr>
                <w:t>20 / 22 (90.9%)</w:t>
              </w:r>
            </w:ins>
          </w:p>
        </w:tc>
      </w:tr>
      <w:tr w:rsidR="00555733" w14:paraId="0249A13B" w14:textId="77777777" w:rsidTr="0031314A">
        <w:trPr>
          <w:ins w:id="2760" w:author="Razavi, Pedram/Medicine" w:date="2019-06-16T13:25:00Z"/>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4295A04" w14:textId="77777777" w:rsidR="00555733" w:rsidRDefault="00555733">
            <w:pPr>
              <w:widowControl w:val="0"/>
              <w:spacing w:after="0" w:line="240" w:lineRule="auto"/>
              <w:ind w:left="100"/>
              <w:rPr>
                <w:ins w:id="2761" w:author="Razavi, Pedram/Medicine" w:date="2019-06-16T13:25:00Z"/>
                <w:rFonts w:ascii="Arial" w:eastAsia="Arial" w:hAnsi="Arial" w:cs="Arial"/>
                <w:sz w:val="16"/>
                <w:szCs w:val="16"/>
              </w:rPr>
              <w:pPrChange w:id="2762" w:author="Razavi, Pedram/Medicine" w:date="2019-06-16T15:04:00Z">
                <w:pPr>
                  <w:widowControl w:val="0"/>
                  <w:spacing w:after="0" w:line="240" w:lineRule="auto"/>
                  <w:ind w:left="100"/>
                  <w:jc w:val="center"/>
                </w:pPr>
              </w:pPrChange>
            </w:pPr>
            <w:ins w:id="2763" w:author="Razavi, Pedram/Medicine" w:date="2019-06-16T13:25:00Z">
              <w:r>
                <w:rPr>
                  <w:rFonts w:ascii="Arial" w:eastAsia="Arial" w:hAnsi="Arial" w:cs="Arial"/>
                  <w:sz w:val="16"/>
                  <w:szCs w:val="16"/>
                </w:rPr>
                <w:t>Total</w:t>
              </w:r>
            </w:ins>
          </w:p>
        </w:tc>
        <w:tc>
          <w:tcPr>
            <w:tcW w:w="1560" w:type="dxa"/>
            <w:shd w:val="clear" w:color="auto" w:fill="EFEFEF"/>
            <w:tcMar>
              <w:top w:w="100" w:type="dxa"/>
              <w:left w:w="100" w:type="dxa"/>
              <w:bottom w:w="100" w:type="dxa"/>
              <w:right w:w="100" w:type="dxa"/>
            </w:tcMar>
          </w:tcPr>
          <w:p w14:paraId="316F1BDA" w14:textId="77777777" w:rsidR="00555733" w:rsidRDefault="00555733">
            <w:pPr>
              <w:widowControl w:val="0"/>
              <w:spacing w:after="0" w:line="240" w:lineRule="auto"/>
              <w:rPr>
                <w:ins w:id="2764" w:author="Razavi, Pedram/Medicine" w:date="2019-06-16T13:25:00Z"/>
                <w:rFonts w:ascii="Arial" w:eastAsia="Arial" w:hAnsi="Arial" w:cs="Arial"/>
                <w:sz w:val="16"/>
                <w:szCs w:val="16"/>
              </w:rPr>
              <w:pPrChange w:id="2765" w:author="Razavi, Pedram/Medicine" w:date="2019-06-16T15:04:00Z">
                <w:pPr>
                  <w:widowControl w:val="0"/>
                  <w:spacing w:after="0" w:line="240" w:lineRule="auto"/>
                  <w:jc w:val="center"/>
                </w:pPr>
              </w:pPrChange>
            </w:pPr>
            <w:ins w:id="2766" w:author="Razavi, Pedram/Medicine" w:date="2019-06-16T13:25:00Z">
              <w:r>
                <w:rPr>
                  <w:rFonts w:ascii="Arial" w:eastAsia="Arial" w:hAnsi="Arial" w:cs="Arial"/>
                  <w:sz w:val="16"/>
                  <w:szCs w:val="16"/>
                </w:rPr>
                <w:t>52 / 55 (94.5%)</w:t>
              </w:r>
            </w:ins>
          </w:p>
        </w:tc>
        <w:tc>
          <w:tcPr>
            <w:tcW w:w="1560" w:type="dxa"/>
            <w:shd w:val="clear" w:color="auto" w:fill="EFEFEF"/>
            <w:tcMar>
              <w:top w:w="100" w:type="dxa"/>
              <w:left w:w="100" w:type="dxa"/>
              <w:bottom w:w="100" w:type="dxa"/>
              <w:right w:w="100" w:type="dxa"/>
            </w:tcMar>
          </w:tcPr>
          <w:p w14:paraId="0E8C5037" w14:textId="77777777" w:rsidR="00555733" w:rsidRDefault="00555733">
            <w:pPr>
              <w:widowControl w:val="0"/>
              <w:spacing w:after="0" w:line="240" w:lineRule="auto"/>
              <w:rPr>
                <w:ins w:id="2767" w:author="Razavi, Pedram/Medicine" w:date="2019-06-16T13:25:00Z"/>
                <w:rFonts w:ascii="Arial" w:eastAsia="Arial" w:hAnsi="Arial" w:cs="Arial"/>
                <w:sz w:val="16"/>
                <w:szCs w:val="16"/>
              </w:rPr>
              <w:pPrChange w:id="2768" w:author="Razavi, Pedram/Medicine" w:date="2019-06-16T15:04:00Z">
                <w:pPr>
                  <w:widowControl w:val="0"/>
                  <w:spacing w:after="0" w:line="240" w:lineRule="auto"/>
                  <w:jc w:val="center"/>
                </w:pPr>
              </w:pPrChange>
            </w:pPr>
            <w:ins w:id="2769" w:author="Razavi, Pedram/Medicine" w:date="2019-06-16T13:25:00Z">
              <w:r>
                <w:rPr>
                  <w:rFonts w:ascii="Arial" w:eastAsia="Arial" w:hAnsi="Arial" w:cs="Arial"/>
                  <w:sz w:val="16"/>
                  <w:szCs w:val="16"/>
                </w:rPr>
                <w:t>57 / 59 (96.6%)</w:t>
              </w:r>
            </w:ins>
          </w:p>
        </w:tc>
        <w:tc>
          <w:tcPr>
            <w:tcW w:w="1560" w:type="dxa"/>
            <w:shd w:val="clear" w:color="auto" w:fill="EFEFEF"/>
            <w:tcMar>
              <w:top w:w="100" w:type="dxa"/>
              <w:left w:w="100" w:type="dxa"/>
              <w:bottom w:w="100" w:type="dxa"/>
              <w:right w:w="100" w:type="dxa"/>
            </w:tcMar>
          </w:tcPr>
          <w:p w14:paraId="37EE158A" w14:textId="77777777" w:rsidR="00555733" w:rsidRDefault="00555733">
            <w:pPr>
              <w:widowControl w:val="0"/>
              <w:spacing w:after="0" w:line="240" w:lineRule="auto"/>
              <w:rPr>
                <w:ins w:id="2770" w:author="Razavi, Pedram/Medicine" w:date="2019-06-16T13:25:00Z"/>
                <w:rFonts w:ascii="Arial" w:eastAsia="Arial" w:hAnsi="Arial" w:cs="Arial"/>
                <w:sz w:val="16"/>
                <w:szCs w:val="16"/>
              </w:rPr>
              <w:pPrChange w:id="2771" w:author="Razavi, Pedram/Medicine" w:date="2019-06-16T15:04:00Z">
                <w:pPr>
                  <w:widowControl w:val="0"/>
                  <w:spacing w:after="0" w:line="240" w:lineRule="auto"/>
                  <w:jc w:val="center"/>
                </w:pPr>
              </w:pPrChange>
            </w:pPr>
            <w:ins w:id="2772" w:author="Razavi, Pedram/Medicine" w:date="2019-06-16T13:25:00Z">
              <w:r>
                <w:rPr>
                  <w:rFonts w:ascii="Arial" w:eastAsia="Arial" w:hAnsi="Arial" w:cs="Arial"/>
                  <w:sz w:val="16"/>
                  <w:szCs w:val="16"/>
                </w:rPr>
                <w:t>615 / 647 (95.1%)</w:t>
              </w:r>
            </w:ins>
          </w:p>
        </w:tc>
        <w:tc>
          <w:tcPr>
            <w:tcW w:w="1560" w:type="dxa"/>
            <w:shd w:val="clear" w:color="auto" w:fill="EFEFEF"/>
            <w:tcMar>
              <w:top w:w="100" w:type="dxa"/>
              <w:left w:w="100" w:type="dxa"/>
              <w:bottom w:w="100" w:type="dxa"/>
              <w:right w:w="100" w:type="dxa"/>
            </w:tcMar>
          </w:tcPr>
          <w:p w14:paraId="43BD1484" w14:textId="77777777" w:rsidR="00555733" w:rsidRDefault="00555733">
            <w:pPr>
              <w:widowControl w:val="0"/>
              <w:spacing w:after="0" w:line="240" w:lineRule="auto"/>
              <w:rPr>
                <w:ins w:id="2773" w:author="Razavi, Pedram/Medicine" w:date="2019-06-16T13:25:00Z"/>
                <w:rFonts w:ascii="Arial" w:eastAsia="Arial" w:hAnsi="Arial" w:cs="Arial"/>
                <w:sz w:val="16"/>
                <w:szCs w:val="16"/>
              </w:rPr>
              <w:pPrChange w:id="2774" w:author="Razavi, Pedram/Medicine" w:date="2019-06-16T15:04:00Z">
                <w:pPr>
                  <w:widowControl w:val="0"/>
                  <w:spacing w:after="0" w:line="240" w:lineRule="auto"/>
                  <w:jc w:val="center"/>
                </w:pPr>
              </w:pPrChange>
            </w:pPr>
            <w:ins w:id="2775" w:author="Razavi, Pedram/Medicine" w:date="2019-06-16T13:25:00Z">
              <w:r>
                <w:rPr>
                  <w:rFonts w:ascii="Arial" w:eastAsia="Arial" w:hAnsi="Arial" w:cs="Arial"/>
                  <w:sz w:val="16"/>
                  <w:szCs w:val="16"/>
                </w:rPr>
                <w:t>58 / 68 (85.3%)</w:t>
              </w:r>
            </w:ins>
          </w:p>
        </w:tc>
        <w:tc>
          <w:tcPr>
            <w:tcW w:w="1560" w:type="dxa"/>
            <w:shd w:val="clear" w:color="auto" w:fill="EFEFEF"/>
            <w:tcMar>
              <w:top w:w="100" w:type="dxa"/>
              <w:left w:w="100" w:type="dxa"/>
              <w:bottom w:w="100" w:type="dxa"/>
              <w:right w:w="100" w:type="dxa"/>
            </w:tcMar>
          </w:tcPr>
          <w:p w14:paraId="47C8ED6F" w14:textId="77777777" w:rsidR="00555733" w:rsidRDefault="00555733">
            <w:pPr>
              <w:widowControl w:val="0"/>
              <w:spacing w:after="0" w:line="240" w:lineRule="auto"/>
              <w:rPr>
                <w:ins w:id="2776" w:author="Razavi, Pedram/Medicine" w:date="2019-06-16T13:25:00Z"/>
                <w:rFonts w:ascii="Arial" w:eastAsia="Arial" w:hAnsi="Arial" w:cs="Arial"/>
                <w:sz w:val="16"/>
                <w:szCs w:val="16"/>
              </w:rPr>
              <w:pPrChange w:id="2777" w:author="Razavi, Pedram/Medicine" w:date="2019-06-16T15:04:00Z">
                <w:pPr>
                  <w:widowControl w:val="0"/>
                  <w:spacing w:after="0" w:line="240" w:lineRule="auto"/>
                  <w:jc w:val="center"/>
                </w:pPr>
              </w:pPrChange>
            </w:pPr>
            <w:ins w:id="2778" w:author="Razavi, Pedram/Medicine" w:date="2019-06-16T13:25:00Z">
              <w:r>
                <w:rPr>
                  <w:rFonts w:ascii="Arial" w:eastAsia="Arial" w:hAnsi="Arial" w:cs="Arial"/>
                  <w:sz w:val="16"/>
                  <w:szCs w:val="16"/>
                </w:rPr>
                <w:t>782 / 829 (94.4%)</w:t>
              </w:r>
            </w:ins>
          </w:p>
        </w:tc>
      </w:tr>
    </w:tbl>
    <w:p w14:paraId="5DBB091B" w14:textId="75FBF1BE" w:rsidR="00555733" w:rsidRDefault="00555733">
      <w:pPr>
        <w:spacing w:after="0" w:line="240" w:lineRule="auto"/>
        <w:rPr>
          <w:ins w:id="2779" w:author="Razavi, Pedram/Medicine" w:date="2019-06-16T13:29:00Z"/>
          <w:rFonts w:ascii="Arial" w:eastAsia="Arial" w:hAnsi="Arial" w:cs="Arial"/>
          <w:color w:val="0033CC"/>
        </w:rPr>
        <w:pPrChange w:id="2780" w:author="Razavi, Pedram/Medicine" w:date="2019-06-16T15:04:00Z">
          <w:pPr>
            <w:spacing w:after="0" w:line="240" w:lineRule="auto"/>
            <w:jc w:val="both"/>
          </w:pPr>
        </w:pPrChange>
      </w:pPr>
    </w:p>
    <w:p w14:paraId="5D7609AC" w14:textId="145DEADF" w:rsidR="00555733" w:rsidRDefault="00555733">
      <w:pPr>
        <w:spacing w:after="0" w:line="240" w:lineRule="auto"/>
        <w:rPr>
          <w:ins w:id="2781" w:author="Razavi, Pedram/Medicine" w:date="2019-06-16T13:29:00Z"/>
          <w:rFonts w:ascii="Arial" w:eastAsia="Arial" w:hAnsi="Arial" w:cs="Arial"/>
          <w:color w:val="0033CC"/>
        </w:rPr>
        <w:pPrChange w:id="2782" w:author="Razavi, Pedram/Medicine" w:date="2019-06-16T15:04:00Z">
          <w:pPr>
            <w:spacing w:after="0" w:line="240" w:lineRule="auto"/>
            <w:jc w:val="both"/>
          </w:pPr>
        </w:pPrChange>
      </w:pPr>
    </w:p>
    <w:p w14:paraId="72082940" w14:textId="77777777" w:rsidR="00555733" w:rsidRDefault="00555733">
      <w:pPr>
        <w:spacing w:after="0" w:line="240" w:lineRule="auto"/>
        <w:rPr>
          <w:ins w:id="2783" w:author="Razavi, Pedram/Medicine" w:date="2019-06-16T13:25:00Z"/>
          <w:rFonts w:ascii="Arial" w:eastAsia="Arial" w:hAnsi="Arial" w:cs="Arial"/>
          <w:color w:val="0033CC"/>
        </w:rPr>
        <w:pPrChange w:id="2784" w:author="Razavi, Pedram/Medicine" w:date="2019-06-16T15:04:00Z">
          <w:pPr>
            <w:spacing w:after="0" w:line="240" w:lineRule="auto"/>
            <w:jc w:val="both"/>
          </w:pPr>
        </w:pPrChange>
      </w:pPr>
    </w:p>
    <w:p w14:paraId="6B59453F" w14:textId="5C3412D8" w:rsidR="00555733" w:rsidRDefault="00555733">
      <w:pPr>
        <w:spacing w:after="0" w:line="240" w:lineRule="auto"/>
        <w:rPr>
          <w:ins w:id="2785" w:author="Razavi, Pedram/Medicine" w:date="2019-06-16T13:25:00Z"/>
          <w:rFonts w:ascii="Arial" w:eastAsia="Arial" w:hAnsi="Arial" w:cs="Arial"/>
          <w:color w:val="0033CC"/>
        </w:rPr>
        <w:pPrChange w:id="2786" w:author="Razavi, Pedram/Medicine" w:date="2019-06-16T15:04:00Z">
          <w:pPr>
            <w:spacing w:after="0" w:line="240" w:lineRule="auto"/>
            <w:jc w:val="both"/>
          </w:pPr>
        </w:pPrChange>
      </w:pPr>
      <w:ins w:id="2787" w:author="Razavi, Pedram/Medicine" w:date="2019-06-16T13:25:00Z">
        <w:r>
          <w:rPr>
            <w:rFonts w:ascii="Arial" w:eastAsia="Arial" w:hAnsi="Arial" w:cs="Arial"/>
            <w:sz w:val="20"/>
            <w:szCs w:val="20"/>
          </w:rPr>
          <w:lastRenderedPageBreak/>
          <w:t>Table 8: Number of somatic mutations per patient detected in version V1 and confirmed present in three additional technical replicates using version V2 of assay protocol</w:t>
        </w:r>
      </w:ins>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555733" w14:paraId="4CA1CE03" w14:textId="77777777" w:rsidTr="0031314A">
        <w:trPr>
          <w:ins w:id="2788" w:author="Razavi, Pedram/Medicine" w:date="2019-06-16T13:25:00Z"/>
        </w:trPr>
        <w:tc>
          <w:tcPr>
            <w:tcW w:w="1560" w:type="dxa"/>
            <w:shd w:val="clear" w:color="auto" w:fill="4D4D62"/>
            <w:tcMar>
              <w:top w:w="100" w:type="dxa"/>
              <w:left w:w="100" w:type="dxa"/>
              <w:bottom w:w="100" w:type="dxa"/>
              <w:right w:w="100" w:type="dxa"/>
            </w:tcMar>
          </w:tcPr>
          <w:p w14:paraId="5AC27D11" w14:textId="77777777" w:rsidR="00555733" w:rsidRDefault="00555733">
            <w:pPr>
              <w:widowControl w:val="0"/>
              <w:spacing w:after="0" w:line="240" w:lineRule="auto"/>
              <w:rPr>
                <w:ins w:id="2789" w:author="Razavi, Pedram/Medicine" w:date="2019-06-16T13:25:00Z"/>
                <w:rFonts w:ascii="Arial" w:eastAsia="Arial" w:hAnsi="Arial" w:cs="Arial"/>
                <w:color w:val="FFFFFF"/>
                <w:sz w:val="18"/>
                <w:szCs w:val="18"/>
              </w:rPr>
              <w:pPrChange w:id="2790" w:author="Razavi, Pedram/Medicine" w:date="2019-06-16T15:04:00Z">
                <w:pPr>
                  <w:widowControl w:val="0"/>
                  <w:spacing w:after="0" w:line="240" w:lineRule="auto"/>
                  <w:jc w:val="center"/>
                </w:pPr>
              </w:pPrChange>
            </w:pPr>
            <w:ins w:id="2791" w:author="Razavi, Pedram/Medicine" w:date="2019-06-16T13:25:00Z">
              <w:r>
                <w:rPr>
                  <w:rFonts w:ascii="Arial" w:eastAsia="Arial" w:hAnsi="Arial" w:cs="Arial"/>
                  <w:color w:val="FFFFFF"/>
                  <w:sz w:val="18"/>
                  <w:szCs w:val="18"/>
                </w:rPr>
                <w:t>Patient ID</w:t>
              </w:r>
            </w:ins>
          </w:p>
        </w:tc>
        <w:tc>
          <w:tcPr>
            <w:tcW w:w="1560" w:type="dxa"/>
            <w:shd w:val="clear" w:color="auto" w:fill="4D4D62"/>
            <w:tcMar>
              <w:top w:w="100" w:type="dxa"/>
              <w:left w:w="100" w:type="dxa"/>
              <w:bottom w:w="100" w:type="dxa"/>
              <w:right w:w="100" w:type="dxa"/>
            </w:tcMar>
          </w:tcPr>
          <w:p w14:paraId="7244E6B0" w14:textId="77777777" w:rsidR="00555733" w:rsidRDefault="00555733">
            <w:pPr>
              <w:widowControl w:val="0"/>
              <w:spacing w:after="0" w:line="240" w:lineRule="auto"/>
              <w:rPr>
                <w:ins w:id="2792" w:author="Razavi, Pedram/Medicine" w:date="2019-06-16T13:25:00Z"/>
                <w:rFonts w:ascii="Arial" w:eastAsia="Arial" w:hAnsi="Arial" w:cs="Arial"/>
                <w:color w:val="FFFFFF"/>
                <w:sz w:val="18"/>
                <w:szCs w:val="18"/>
              </w:rPr>
              <w:pPrChange w:id="2793" w:author="Razavi, Pedram/Medicine" w:date="2019-06-16T15:04:00Z">
                <w:pPr>
                  <w:widowControl w:val="0"/>
                  <w:spacing w:after="0" w:line="240" w:lineRule="auto"/>
                  <w:jc w:val="center"/>
                </w:pPr>
              </w:pPrChange>
            </w:pPr>
            <w:ins w:id="2794" w:author="Razavi, Pedram/Medicine" w:date="2019-06-16T13:25:00Z">
              <w:r>
                <w:rPr>
                  <w:rFonts w:ascii="Arial" w:eastAsia="Arial" w:hAnsi="Arial" w:cs="Arial"/>
                  <w:color w:val="FFFFFF"/>
                  <w:sz w:val="18"/>
                  <w:szCs w:val="18"/>
                </w:rPr>
                <w:t>No. of Biopsy -matched variants</w:t>
              </w:r>
            </w:ins>
          </w:p>
        </w:tc>
        <w:tc>
          <w:tcPr>
            <w:tcW w:w="1560" w:type="dxa"/>
            <w:shd w:val="clear" w:color="auto" w:fill="4D4D62"/>
            <w:tcMar>
              <w:top w:w="100" w:type="dxa"/>
              <w:left w:w="100" w:type="dxa"/>
              <w:bottom w:w="100" w:type="dxa"/>
              <w:right w:w="100" w:type="dxa"/>
            </w:tcMar>
          </w:tcPr>
          <w:p w14:paraId="5852F542" w14:textId="77777777" w:rsidR="00555733" w:rsidRDefault="00555733">
            <w:pPr>
              <w:widowControl w:val="0"/>
              <w:spacing w:after="0" w:line="240" w:lineRule="auto"/>
              <w:rPr>
                <w:ins w:id="2795" w:author="Razavi, Pedram/Medicine" w:date="2019-06-16T13:25:00Z"/>
                <w:rFonts w:ascii="Arial" w:eastAsia="Arial" w:hAnsi="Arial" w:cs="Arial"/>
                <w:color w:val="FFFFFF"/>
                <w:sz w:val="18"/>
                <w:szCs w:val="18"/>
              </w:rPr>
              <w:pPrChange w:id="2796" w:author="Razavi, Pedram/Medicine" w:date="2019-06-16T15:04:00Z">
                <w:pPr>
                  <w:widowControl w:val="0"/>
                  <w:spacing w:after="0" w:line="240" w:lineRule="auto"/>
                  <w:jc w:val="center"/>
                </w:pPr>
              </w:pPrChange>
            </w:pPr>
            <w:ins w:id="2797" w:author="Razavi, Pedram/Medicine" w:date="2019-06-16T13:25:00Z">
              <w:r>
                <w:rPr>
                  <w:rFonts w:ascii="Arial" w:eastAsia="Arial" w:hAnsi="Arial" w:cs="Arial"/>
                  <w:color w:val="FFFFFF"/>
                  <w:sz w:val="18"/>
                  <w:szCs w:val="18"/>
                </w:rPr>
                <w:t>No. of biopsy -subthreshold variants</w:t>
              </w:r>
            </w:ins>
          </w:p>
        </w:tc>
        <w:tc>
          <w:tcPr>
            <w:tcW w:w="1560" w:type="dxa"/>
            <w:shd w:val="clear" w:color="auto" w:fill="4D4D62"/>
            <w:tcMar>
              <w:top w:w="100" w:type="dxa"/>
              <w:left w:w="100" w:type="dxa"/>
              <w:bottom w:w="100" w:type="dxa"/>
              <w:right w:w="100" w:type="dxa"/>
            </w:tcMar>
          </w:tcPr>
          <w:p w14:paraId="0197C09E" w14:textId="77777777" w:rsidR="00555733" w:rsidRDefault="00555733">
            <w:pPr>
              <w:widowControl w:val="0"/>
              <w:spacing w:after="0" w:line="240" w:lineRule="auto"/>
              <w:rPr>
                <w:ins w:id="2798" w:author="Razavi, Pedram/Medicine" w:date="2019-06-16T13:25:00Z"/>
                <w:rFonts w:ascii="Arial" w:eastAsia="Arial" w:hAnsi="Arial" w:cs="Arial"/>
                <w:color w:val="FFFFFF"/>
                <w:sz w:val="18"/>
                <w:szCs w:val="18"/>
              </w:rPr>
              <w:pPrChange w:id="2799" w:author="Razavi, Pedram/Medicine" w:date="2019-06-16T15:04:00Z">
                <w:pPr>
                  <w:widowControl w:val="0"/>
                  <w:spacing w:after="0" w:line="240" w:lineRule="auto"/>
                  <w:jc w:val="center"/>
                </w:pPr>
              </w:pPrChange>
            </w:pPr>
            <w:ins w:id="2800" w:author="Razavi, Pedram/Medicine" w:date="2019-06-16T13:25:00Z">
              <w:r>
                <w:rPr>
                  <w:rFonts w:ascii="Arial" w:eastAsia="Arial" w:hAnsi="Arial" w:cs="Arial"/>
                  <w:color w:val="FFFFFF"/>
                  <w:sz w:val="18"/>
                  <w:szCs w:val="18"/>
                </w:rPr>
                <w:t>No. of VUSo</w:t>
              </w:r>
            </w:ins>
          </w:p>
        </w:tc>
        <w:tc>
          <w:tcPr>
            <w:tcW w:w="1560" w:type="dxa"/>
            <w:shd w:val="clear" w:color="auto" w:fill="4D4D62"/>
            <w:tcMar>
              <w:top w:w="100" w:type="dxa"/>
              <w:left w:w="100" w:type="dxa"/>
              <w:bottom w:w="100" w:type="dxa"/>
              <w:right w:w="100" w:type="dxa"/>
            </w:tcMar>
          </w:tcPr>
          <w:p w14:paraId="35C5267F" w14:textId="77777777" w:rsidR="00555733" w:rsidRDefault="00555733">
            <w:pPr>
              <w:widowControl w:val="0"/>
              <w:spacing w:after="0" w:line="240" w:lineRule="auto"/>
              <w:rPr>
                <w:ins w:id="2801" w:author="Razavi, Pedram/Medicine" w:date="2019-06-16T13:25:00Z"/>
                <w:rFonts w:ascii="Arial" w:eastAsia="Arial" w:hAnsi="Arial" w:cs="Arial"/>
                <w:color w:val="FFFFFF"/>
                <w:sz w:val="18"/>
                <w:szCs w:val="18"/>
              </w:rPr>
              <w:pPrChange w:id="2802" w:author="Razavi, Pedram/Medicine" w:date="2019-06-16T15:04:00Z">
                <w:pPr>
                  <w:widowControl w:val="0"/>
                  <w:spacing w:after="0" w:line="240" w:lineRule="auto"/>
                  <w:jc w:val="center"/>
                </w:pPr>
              </w:pPrChange>
            </w:pPr>
            <w:ins w:id="2803" w:author="Razavi, Pedram/Medicine" w:date="2019-06-16T13:25:00Z">
              <w:r>
                <w:rPr>
                  <w:rFonts w:ascii="Arial" w:eastAsia="Arial" w:hAnsi="Arial" w:cs="Arial"/>
                  <w:color w:val="FFFFFF"/>
                  <w:sz w:val="18"/>
                  <w:szCs w:val="18"/>
                </w:rPr>
                <w:t>No. of WBC -matched variants</w:t>
              </w:r>
            </w:ins>
          </w:p>
        </w:tc>
        <w:tc>
          <w:tcPr>
            <w:tcW w:w="1560" w:type="dxa"/>
            <w:shd w:val="clear" w:color="auto" w:fill="4D4D62"/>
            <w:tcMar>
              <w:top w:w="100" w:type="dxa"/>
              <w:left w:w="100" w:type="dxa"/>
              <w:bottom w:w="100" w:type="dxa"/>
              <w:right w:w="100" w:type="dxa"/>
            </w:tcMar>
          </w:tcPr>
          <w:p w14:paraId="67629959" w14:textId="77777777" w:rsidR="00555733" w:rsidRDefault="00555733">
            <w:pPr>
              <w:widowControl w:val="0"/>
              <w:spacing w:after="0" w:line="240" w:lineRule="auto"/>
              <w:rPr>
                <w:ins w:id="2804" w:author="Razavi, Pedram/Medicine" w:date="2019-06-16T13:25:00Z"/>
                <w:rFonts w:ascii="Arial" w:eastAsia="Arial" w:hAnsi="Arial" w:cs="Arial"/>
                <w:color w:val="FFFFFF"/>
                <w:sz w:val="18"/>
                <w:szCs w:val="18"/>
              </w:rPr>
              <w:pPrChange w:id="2805" w:author="Razavi, Pedram/Medicine" w:date="2019-06-16T15:04:00Z">
                <w:pPr>
                  <w:widowControl w:val="0"/>
                  <w:spacing w:after="0" w:line="240" w:lineRule="auto"/>
                  <w:jc w:val="center"/>
                </w:pPr>
              </w:pPrChange>
            </w:pPr>
            <w:ins w:id="2806" w:author="Razavi, Pedram/Medicine" w:date="2019-06-16T13:25:00Z">
              <w:r>
                <w:rPr>
                  <w:rFonts w:ascii="Arial" w:eastAsia="Arial" w:hAnsi="Arial" w:cs="Arial"/>
                  <w:color w:val="FFFFFF"/>
                  <w:sz w:val="18"/>
                  <w:szCs w:val="18"/>
                </w:rPr>
                <w:t>Total no. of variants</w:t>
              </w:r>
            </w:ins>
          </w:p>
        </w:tc>
      </w:tr>
      <w:tr w:rsidR="00555733" w14:paraId="50E87A4F" w14:textId="77777777" w:rsidTr="0031314A">
        <w:trPr>
          <w:ins w:id="2807"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6692B65" w14:textId="77777777" w:rsidR="00555733" w:rsidRDefault="00555733">
            <w:pPr>
              <w:widowControl w:val="0"/>
              <w:spacing w:after="0" w:line="240" w:lineRule="auto"/>
              <w:ind w:left="100"/>
              <w:rPr>
                <w:ins w:id="2808" w:author="Razavi, Pedram/Medicine" w:date="2019-06-16T13:25:00Z"/>
                <w:rFonts w:ascii="Arial" w:eastAsia="Arial" w:hAnsi="Arial" w:cs="Arial"/>
                <w:sz w:val="16"/>
                <w:szCs w:val="16"/>
              </w:rPr>
              <w:pPrChange w:id="2809" w:author="Razavi, Pedram/Medicine" w:date="2019-06-16T15:04:00Z">
                <w:pPr>
                  <w:widowControl w:val="0"/>
                  <w:spacing w:after="0" w:line="240" w:lineRule="auto"/>
                  <w:ind w:left="100"/>
                  <w:jc w:val="center"/>
                </w:pPr>
              </w:pPrChange>
            </w:pPr>
            <w:ins w:id="2810" w:author="Razavi, Pedram/Medicine" w:date="2019-06-16T13:25:00Z">
              <w:r>
                <w:rPr>
                  <w:rFonts w:ascii="Arial" w:eastAsia="Arial" w:hAnsi="Arial" w:cs="Arial"/>
                  <w:sz w:val="16"/>
                  <w:szCs w:val="16"/>
                </w:rPr>
                <w:t>MSK-VL-0028</w:t>
              </w:r>
            </w:ins>
          </w:p>
        </w:tc>
        <w:tc>
          <w:tcPr>
            <w:tcW w:w="1560" w:type="dxa"/>
            <w:shd w:val="clear" w:color="auto" w:fill="auto"/>
            <w:tcMar>
              <w:top w:w="100" w:type="dxa"/>
              <w:left w:w="100" w:type="dxa"/>
              <w:bottom w:w="100" w:type="dxa"/>
              <w:right w:w="100" w:type="dxa"/>
            </w:tcMar>
          </w:tcPr>
          <w:p w14:paraId="3BB2A785" w14:textId="77777777" w:rsidR="00555733" w:rsidRDefault="00555733">
            <w:pPr>
              <w:widowControl w:val="0"/>
              <w:spacing w:after="0" w:line="240" w:lineRule="auto"/>
              <w:rPr>
                <w:ins w:id="2811" w:author="Razavi, Pedram/Medicine" w:date="2019-06-16T13:25:00Z"/>
                <w:rFonts w:ascii="Arial" w:eastAsia="Arial" w:hAnsi="Arial" w:cs="Arial"/>
                <w:sz w:val="16"/>
                <w:szCs w:val="16"/>
              </w:rPr>
              <w:pPrChange w:id="2812" w:author="Razavi, Pedram/Medicine" w:date="2019-06-16T15:04:00Z">
                <w:pPr>
                  <w:widowControl w:val="0"/>
                  <w:spacing w:after="0" w:line="240" w:lineRule="auto"/>
                  <w:jc w:val="center"/>
                </w:pPr>
              </w:pPrChange>
            </w:pPr>
            <w:ins w:id="2813" w:author="Razavi, Pedram/Medicine" w:date="2019-06-16T13:25:00Z">
              <w:r>
                <w:rPr>
                  <w:rFonts w:ascii="Arial" w:eastAsia="Arial" w:hAnsi="Arial" w:cs="Arial"/>
                  <w:sz w:val="16"/>
                  <w:szCs w:val="16"/>
                </w:rPr>
                <w:t>4 / 4 (100%)</w:t>
              </w:r>
            </w:ins>
          </w:p>
        </w:tc>
        <w:tc>
          <w:tcPr>
            <w:tcW w:w="1560" w:type="dxa"/>
            <w:shd w:val="clear" w:color="auto" w:fill="auto"/>
            <w:tcMar>
              <w:top w:w="100" w:type="dxa"/>
              <w:left w:w="100" w:type="dxa"/>
              <w:bottom w:w="100" w:type="dxa"/>
              <w:right w:w="100" w:type="dxa"/>
            </w:tcMar>
          </w:tcPr>
          <w:p w14:paraId="4FD16D76" w14:textId="77777777" w:rsidR="00555733" w:rsidRDefault="00555733">
            <w:pPr>
              <w:widowControl w:val="0"/>
              <w:spacing w:after="0" w:line="240" w:lineRule="auto"/>
              <w:rPr>
                <w:ins w:id="2814" w:author="Razavi, Pedram/Medicine" w:date="2019-06-16T13:25:00Z"/>
                <w:rFonts w:ascii="Arial" w:eastAsia="Arial" w:hAnsi="Arial" w:cs="Arial"/>
                <w:sz w:val="16"/>
                <w:szCs w:val="16"/>
              </w:rPr>
              <w:pPrChange w:id="2815" w:author="Razavi, Pedram/Medicine" w:date="2019-06-16T15:04:00Z">
                <w:pPr>
                  <w:widowControl w:val="0"/>
                  <w:spacing w:after="0" w:line="240" w:lineRule="auto"/>
                  <w:jc w:val="center"/>
                </w:pPr>
              </w:pPrChange>
            </w:pPr>
            <w:ins w:id="2816" w:author="Razavi, Pedram/Medicine" w:date="2019-06-16T13:25:00Z">
              <w:r>
                <w:rPr>
                  <w:rFonts w:ascii="Arial" w:eastAsia="Arial" w:hAnsi="Arial" w:cs="Arial"/>
                  <w:sz w:val="16"/>
                  <w:szCs w:val="16"/>
                </w:rPr>
                <w:t>0 (N/A)</w:t>
              </w:r>
            </w:ins>
          </w:p>
        </w:tc>
        <w:tc>
          <w:tcPr>
            <w:tcW w:w="1560" w:type="dxa"/>
            <w:shd w:val="clear" w:color="auto" w:fill="auto"/>
            <w:tcMar>
              <w:top w:w="100" w:type="dxa"/>
              <w:left w:w="100" w:type="dxa"/>
              <w:bottom w:w="100" w:type="dxa"/>
              <w:right w:w="100" w:type="dxa"/>
            </w:tcMar>
          </w:tcPr>
          <w:p w14:paraId="30612108" w14:textId="77777777" w:rsidR="00555733" w:rsidRDefault="00555733">
            <w:pPr>
              <w:widowControl w:val="0"/>
              <w:spacing w:after="0" w:line="240" w:lineRule="auto"/>
              <w:rPr>
                <w:ins w:id="2817" w:author="Razavi, Pedram/Medicine" w:date="2019-06-16T13:25:00Z"/>
                <w:rFonts w:ascii="Arial" w:eastAsia="Arial" w:hAnsi="Arial" w:cs="Arial"/>
                <w:sz w:val="16"/>
                <w:szCs w:val="16"/>
              </w:rPr>
              <w:pPrChange w:id="2818" w:author="Razavi, Pedram/Medicine" w:date="2019-06-16T15:04:00Z">
                <w:pPr>
                  <w:widowControl w:val="0"/>
                  <w:spacing w:after="0" w:line="240" w:lineRule="auto"/>
                  <w:jc w:val="center"/>
                </w:pPr>
              </w:pPrChange>
            </w:pPr>
            <w:ins w:id="2819" w:author="Razavi, Pedram/Medicine" w:date="2019-06-16T13:25:00Z">
              <w:r>
                <w:rPr>
                  <w:rFonts w:ascii="Arial" w:eastAsia="Arial" w:hAnsi="Arial" w:cs="Arial"/>
                  <w:sz w:val="16"/>
                  <w:szCs w:val="16"/>
                </w:rPr>
                <w:t>1 / 3 (33.3%)</w:t>
              </w:r>
            </w:ins>
          </w:p>
        </w:tc>
        <w:tc>
          <w:tcPr>
            <w:tcW w:w="1560" w:type="dxa"/>
            <w:shd w:val="clear" w:color="auto" w:fill="auto"/>
            <w:tcMar>
              <w:top w:w="100" w:type="dxa"/>
              <w:left w:w="100" w:type="dxa"/>
              <w:bottom w:w="100" w:type="dxa"/>
              <w:right w:w="100" w:type="dxa"/>
            </w:tcMar>
          </w:tcPr>
          <w:p w14:paraId="193D0F98" w14:textId="77777777" w:rsidR="00555733" w:rsidRDefault="00555733">
            <w:pPr>
              <w:widowControl w:val="0"/>
              <w:spacing w:after="0" w:line="240" w:lineRule="auto"/>
              <w:rPr>
                <w:ins w:id="2820" w:author="Razavi, Pedram/Medicine" w:date="2019-06-16T13:25:00Z"/>
                <w:rFonts w:ascii="Arial" w:eastAsia="Arial" w:hAnsi="Arial" w:cs="Arial"/>
                <w:sz w:val="16"/>
                <w:szCs w:val="16"/>
              </w:rPr>
              <w:pPrChange w:id="2821" w:author="Razavi, Pedram/Medicine" w:date="2019-06-16T15:04:00Z">
                <w:pPr>
                  <w:widowControl w:val="0"/>
                  <w:spacing w:after="0" w:line="240" w:lineRule="auto"/>
                  <w:jc w:val="center"/>
                </w:pPr>
              </w:pPrChange>
            </w:pPr>
            <w:ins w:id="2822" w:author="Razavi, Pedram/Medicine" w:date="2019-06-16T13:25:00Z">
              <w:r>
                <w:rPr>
                  <w:rFonts w:ascii="Arial" w:eastAsia="Arial" w:hAnsi="Arial" w:cs="Arial"/>
                  <w:sz w:val="16"/>
                  <w:szCs w:val="16"/>
                </w:rPr>
                <w:t>24 / 26 (92.3%)</w:t>
              </w:r>
            </w:ins>
          </w:p>
        </w:tc>
        <w:tc>
          <w:tcPr>
            <w:tcW w:w="1560" w:type="dxa"/>
            <w:shd w:val="clear" w:color="auto" w:fill="auto"/>
            <w:tcMar>
              <w:top w:w="100" w:type="dxa"/>
              <w:left w:w="100" w:type="dxa"/>
              <w:bottom w:w="100" w:type="dxa"/>
              <w:right w:w="100" w:type="dxa"/>
            </w:tcMar>
          </w:tcPr>
          <w:p w14:paraId="568BEBF8" w14:textId="77777777" w:rsidR="00555733" w:rsidRDefault="00555733">
            <w:pPr>
              <w:widowControl w:val="0"/>
              <w:spacing w:after="0" w:line="240" w:lineRule="auto"/>
              <w:rPr>
                <w:ins w:id="2823" w:author="Razavi, Pedram/Medicine" w:date="2019-06-16T13:25:00Z"/>
                <w:rFonts w:ascii="Arial" w:eastAsia="Arial" w:hAnsi="Arial" w:cs="Arial"/>
                <w:sz w:val="16"/>
                <w:szCs w:val="16"/>
              </w:rPr>
              <w:pPrChange w:id="2824" w:author="Razavi, Pedram/Medicine" w:date="2019-06-16T15:04:00Z">
                <w:pPr>
                  <w:widowControl w:val="0"/>
                  <w:spacing w:after="0" w:line="240" w:lineRule="auto"/>
                  <w:jc w:val="center"/>
                </w:pPr>
              </w:pPrChange>
            </w:pPr>
            <w:ins w:id="2825" w:author="Razavi, Pedram/Medicine" w:date="2019-06-16T13:25:00Z">
              <w:r>
                <w:rPr>
                  <w:rFonts w:ascii="Arial" w:eastAsia="Arial" w:hAnsi="Arial" w:cs="Arial"/>
                  <w:sz w:val="16"/>
                  <w:szCs w:val="16"/>
                </w:rPr>
                <w:t>29 / 33 (87.9%)</w:t>
              </w:r>
            </w:ins>
          </w:p>
        </w:tc>
      </w:tr>
      <w:tr w:rsidR="00555733" w14:paraId="65C19AE9" w14:textId="77777777" w:rsidTr="0031314A">
        <w:trPr>
          <w:ins w:id="2826"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1A91427" w14:textId="77777777" w:rsidR="00555733" w:rsidRDefault="00555733">
            <w:pPr>
              <w:widowControl w:val="0"/>
              <w:spacing w:after="0" w:line="240" w:lineRule="auto"/>
              <w:ind w:left="100"/>
              <w:rPr>
                <w:ins w:id="2827" w:author="Razavi, Pedram/Medicine" w:date="2019-06-16T13:25:00Z"/>
                <w:rFonts w:ascii="Arial" w:eastAsia="Arial" w:hAnsi="Arial" w:cs="Arial"/>
                <w:sz w:val="16"/>
                <w:szCs w:val="16"/>
              </w:rPr>
              <w:pPrChange w:id="2828" w:author="Razavi, Pedram/Medicine" w:date="2019-06-16T15:04:00Z">
                <w:pPr>
                  <w:widowControl w:val="0"/>
                  <w:spacing w:after="0" w:line="240" w:lineRule="auto"/>
                  <w:ind w:left="100"/>
                  <w:jc w:val="center"/>
                </w:pPr>
              </w:pPrChange>
            </w:pPr>
            <w:ins w:id="2829" w:author="Razavi, Pedram/Medicine" w:date="2019-06-16T13:25:00Z">
              <w:r>
                <w:rPr>
                  <w:rFonts w:ascii="Arial" w:eastAsia="Arial" w:hAnsi="Arial" w:cs="Arial"/>
                  <w:sz w:val="16"/>
                  <w:szCs w:val="16"/>
                </w:rPr>
                <w:t>MSK-VL-0042</w:t>
              </w:r>
            </w:ins>
          </w:p>
        </w:tc>
        <w:tc>
          <w:tcPr>
            <w:tcW w:w="1560" w:type="dxa"/>
            <w:shd w:val="clear" w:color="auto" w:fill="auto"/>
            <w:tcMar>
              <w:top w:w="100" w:type="dxa"/>
              <w:left w:w="100" w:type="dxa"/>
              <w:bottom w:w="100" w:type="dxa"/>
              <w:right w:w="100" w:type="dxa"/>
            </w:tcMar>
          </w:tcPr>
          <w:p w14:paraId="4E76BB6A" w14:textId="77777777" w:rsidR="00555733" w:rsidRDefault="00555733">
            <w:pPr>
              <w:widowControl w:val="0"/>
              <w:spacing w:after="0" w:line="240" w:lineRule="auto"/>
              <w:rPr>
                <w:ins w:id="2830" w:author="Razavi, Pedram/Medicine" w:date="2019-06-16T13:25:00Z"/>
                <w:rFonts w:ascii="Arial" w:eastAsia="Arial" w:hAnsi="Arial" w:cs="Arial"/>
                <w:sz w:val="16"/>
                <w:szCs w:val="16"/>
              </w:rPr>
              <w:pPrChange w:id="2831" w:author="Razavi, Pedram/Medicine" w:date="2019-06-16T15:04:00Z">
                <w:pPr>
                  <w:widowControl w:val="0"/>
                  <w:spacing w:after="0" w:line="240" w:lineRule="auto"/>
                  <w:jc w:val="center"/>
                </w:pPr>
              </w:pPrChange>
            </w:pPr>
            <w:ins w:id="2832" w:author="Razavi, Pedram/Medicine" w:date="2019-06-16T13:25:00Z">
              <w:r>
                <w:rPr>
                  <w:rFonts w:ascii="Arial" w:eastAsia="Arial" w:hAnsi="Arial" w:cs="Arial"/>
                  <w:sz w:val="16"/>
                  <w:szCs w:val="16"/>
                </w:rPr>
                <w:t>7 / 7 (100%)</w:t>
              </w:r>
            </w:ins>
          </w:p>
        </w:tc>
        <w:tc>
          <w:tcPr>
            <w:tcW w:w="1560" w:type="dxa"/>
            <w:shd w:val="clear" w:color="auto" w:fill="auto"/>
            <w:tcMar>
              <w:top w:w="100" w:type="dxa"/>
              <w:left w:w="100" w:type="dxa"/>
              <w:bottom w:w="100" w:type="dxa"/>
              <w:right w:w="100" w:type="dxa"/>
            </w:tcMar>
          </w:tcPr>
          <w:p w14:paraId="3C00A188" w14:textId="77777777" w:rsidR="00555733" w:rsidRDefault="00555733">
            <w:pPr>
              <w:widowControl w:val="0"/>
              <w:spacing w:after="0" w:line="240" w:lineRule="auto"/>
              <w:rPr>
                <w:ins w:id="2833" w:author="Razavi, Pedram/Medicine" w:date="2019-06-16T13:25:00Z"/>
                <w:rFonts w:ascii="Arial" w:eastAsia="Arial" w:hAnsi="Arial" w:cs="Arial"/>
                <w:sz w:val="16"/>
                <w:szCs w:val="16"/>
              </w:rPr>
              <w:pPrChange w:id="2834" w:author="Razavi, Pedram/Medicine" w:date="2019-06-16T15:04:00Z">
                <w:pPr>
                  <w:widowControl w:val="0"/>
                  <w:spacing w:after="0" w:line="240" w:lineRule="auto"/>
                  <w:jc w:val="center"/>
                </w:pPr>
              </w:pPrChange>
            </w:pPr>
            <w:ins w:id="2835" w:author="Razavi, Pedram/Medicine" w:date="2019-06-16T13:25:00Z">
              <w:r>
                <w:rPr>
                  <w:rFonts w:ascii="Arial" w:eastAsia="Arial" w:hAnsi="Arial" w:cs="Arial"/>
                  <w:sz w:val="16"/>
                  <w:szCs w:val="16"/>
                </w:rPr>
                <w:t>1 / 1 (100%)</w:t>
              </w:r>
            </w:ins>
          </w:p>
        </w:tc>
        <w:tc>
          <w:tcPr>
            <w:tcW w:w="1560" w:type="dxa"/>
            <w:shd w:val="clear" w:color="auto" w:fill="auto"/>
            <w:tcMar>
              <w:top w:w="100" w:type="dxa"/>
              <w:left w:w="100" w:type="dxa"/>
              <w:bottom w:w="100" w:type="dxa"/>
              <w:right w:w="100" w:type="dxa"/>
            </w:tcMar>
          </w:tcPr>
          <w:p w14:paraId="7F41C368" w14:textId="77777777" w:rsidR="00555733" w:rsidRDefault="00555733">
            <w:pPr>
              <w:widowControl w:val="0"/>
              <w:spacing w:after="0" w:line="240" w:lineRule="auto"/>
              <w:rPr>
                <w:ins w:id="2836" w:author="Razavi, Pedram/Medicine" w:date="2019-06-16T13:25:00Z"/>
                <w:rFonts w:ascii="Arial" w:eastAsia="Arial" w:hAnsi="Arial" w:cs="Arial"/>
                <w:sz w:val="16"/>
                <w:szCs w:val="16"/>
              </w:rPr>
              <w:pPrChange w:id="2837" w:author="Razavi, Pedram/Medicine" w:date="2019-06-16T15:04:00Z">
                <w:pPr>
                  <w:widowControl w:val="0"/>
                  <w:spacing w:after="0" w:line="240" w:lineRule="auto"/>
                  <w:jc w:val="center"/>
                </w:pPr>
              </w:pPrChange>
            </w:pPr>
            <w:ins w:id="2838" w:author="Razavi, Pedram/Medicine" w:date="2019-06-16T13:25:00Z">
              <w:r>
                <w:rPr>
                  <w:rFonts w:ascii="Arial" w:eastAsia="Arial" w:hAnsi="Arial" w:cs="Arial"/>
                  <w:sz w:val="16"/>
                  <w:szCs w:val="16"/>
                </w:rPr>
                <w:t>2 / 4 (50.0%)</w:t>
              </w:r>
            </w:ins>
          </w:p>
        </w:tc>
        <w:tc>
          <w:tcPr>
            <w:tcW w:w="1560" w:type="dxa"/>
            <w:shd w:val="clear" w:color="auto" w:fill="auto"/>
            <w:tcMar>
              <w:top w:w="100" w:type="dxa"/>
              <w:left w:w="100" w:type="dxa"/>
              <w:bottom w:w="100" w:type="dxa"/>
              <w:right w:w="100" w:type="dxa"/>
            </w:tcMar>
          </w:tcPr>
          <w:p w14:paraId="18F2674B" w14:textId="77777777" w:rsidR="00555733" w:rsidRDefault="00555733">
            <w:pPr>
              <w:widowControl w:val="0"/>
              <w:spacing w:after="0" w:line="240" w:lineRule="auto"/>
              <w:rPr>
                <w:ins w:id="2839" w:author="Razavi, Pedram/Medicine" w:date="2019-06-16T13:25:00Z"/>
                <w:rFonts w:ascii="Arial" w:eastAsia="Arial" w:hAnsi="Arial" w:cs="Arial"/>
                <w:sz w:val="16"/>
                <w:szCs w:val="16"/>
              </w:rPr>
              <w:pPrChange w:id="2840" w:author="Razavi, Pedram/Medicine" w:date="2019-06-16T15:04:00Z">
                <w:pPr>
                  <w:widowControl w:val="0"/>
                  <w:spacing w:after="0" w:line="240" w:lineRule="auto"/>
                  <w:jc w:val="center"/>
                </w:pPr>
              </w:pPrChange>
            </w:pPr>
            <w:ins w:id="2841" w:author="Razavi, Pedram/Medicine" w:date="2019-06-16T13:25:00Z">
              <w:r>
                <w:rPr>
                  <w:rFonts w:ascii="Arial" w:eastAsia="Arial" w:hAnsi="Arial" w:cs="Arial"/>
                  <w:sz w:val="16"/>
                  <w:szCs w:val="16"/>
                </w:rPr>
                <w:t>6 / 6 (100%)</w:t>
              </w:r>
            </w:ins>
          </w:p>
        </w:tc>
        <w:tc>
          <w:tcPr>
            <w:tcW w:w="1560" w:type="dxa"/>
            <w:shd w:val="clear" w:color="auto" w:fill="auto"/>
            <w:tcMar>
              <w:top w:w="100" w:type="dxa"/>
              <w:left w:w="100" w:type="dxa"/>
              <w:bottom w:w="100" w:type="dxa"/>
              <w:right w:w="100" w:type="dxa"/>
            </w:tcMar>
          </w:tcPr>
          <w:p w14:paraId="26715B20" w14:textId="77777777" w:rsidR="00555733" w:rsidRDefault="00555733">
            <w:pPr>
              <w:widowControl w:val="0"/>
              <w:spacing w:after="0" w:line="240" w:lineRule="auto"/>
              <w:rPr>
                <w:ins w:id="2842" w:author="Razavi, Pedram/Medicine" w:date="2019-06-16T13:25:00Z"/>
                <w:rFonts w:ascii="Arial" w:eastAsia="Arial" w:hAnsi="Arial" w:cs="Arial"/>
                <w:sz w:val="16"/>
                <w:szCs w:val="16"/>
              </w:rPr>
              <w:pPrChange w:id="2843" w:author="Razavi, Pedram/Medicine" w:date="2019-06-16T15:04:00Z">
                <w:pPr>
                  <w:widowControl w:val="0"/>
                  <w:spacing w:after="0" w:line="240" w:lineRule="auto"/>
                  <w:jc w:val="center"/>
                </w:pPr>
              </w:pPrChange>
            </w:pPr>
            <w:ins w:id="2844" w:author="Razavi, Pedram/Medicine" w:date="2019-06-16T13:25:00Z">
              <w:r>
                <w:rPr>
                  <w:rFonts w:ascii="Arial" w:eastAsia="Arial" w:hAnsi="Arial" w:cs="Arial"/>
                  <w:sz w:val="16"/>
                  <w:szCs w:val="16"/>
                </w:rPr>
                <w:t>16 / 18 (88.9%)</w:t>
              </w:r>
            </w:ins>
          </w:p>
        </w:tc>
      </w:tr>
      <w:tr w:rsidR="00555733" w14:paraId="48235D64" w14:textId="77777777" w:rsidTr="0031314A">
        <w:trPr>
          <w:ins w:id="2845" w:author="Razavi, Pedram/Medicine" w:date="2019-06-16T13:25: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60D700" w14:textId="77777777" w:rsidR="00555733" w:rsidRDefault="00555733">
            <w:pPr>
              <w:widowControl w:val="0"/>
              <w:spacing w:after="0" w:line="240" w:lineRule="auto"/>
              <w:ind w:left="100"/>
              <w:rPr>
                <w:ins w:id="2846" w:author="Razavi, Pedram/Medicine" w:date="2019-06-16T13:25:00Z"/>
                <w:rFonts w:ascii="Arial" w:eastAsia="Arial" w:hAnsi="Arial" w:cs="Arial"/>
                <w:sz w:val="16"/>
                <w:szCs w:val="16"/>
              </w:rPr>
              <w:pPrChange w:id="2847" w:author="Razavi, Pedram/Medicine" w:date="2019-06-16T15:04:00Z">
                <w:pPr>
                  <w:widowControl w:val="0"/>
                  <w:spacing w:after="0" w:line="240" w:lineRule="auto"/>
                  <w:ind w:left="100"/>
                  <w:jc w:val="center"/>
                </w:pPr>
              </w:pPrChange>
            </w:pPr>
            <w:ins w:id="2848" w:author="Razavi, Pedram/Medicine" w:date="2019-06-16T13:25:00Z">
              <w:r>
                <w:rPr>
                  <w:rFonts w:ascii="Arial" w:eastAsia="Arial" w:hAnsi="Arial" w:cs="Arial"/>
                  <w:sz w:val="16"/>
                  <w:szCs w:val="16"/>
                </w:rPr>
                <w:t>MSK-VB-0023</w:t>
              </w:r>
            </w:ins>
          </w:p>
        </w:tc>
        <w:tc>
          <w:tcPr>
            <w:tcW w:w="1560" w:type="dxa"/>
            <w:shd w:val="clear" w:color="auto" w:fill="auto"/>
            <w:tcMar>
              <w:top w:w="100" w:type="dxa"/>
              <w:left w:w="100" w:type="dxa"/>
              <w:bottom w:w="100" w:type="dxa"/>
              <w:right w:w="100" w:type="dxa"/>
            </w:tcMar>
          </w:tcPr>
          <w:p w14:paraId="51250C97" w14:textId="77777777" w:rsidR="00555733" w:rsidRDefault="00555733">
            <w:pPr>
              <w:widowControl w:val="0"/>
              <w:spacing w:after="0" w:line="240" w:lineRule="auto"/>
              <w:rPr>
                <w:ins w:id="2849" w:author="Razavi, Pedram/Medicine" w:date="2019-06-16T13:25:00Z"/>
                <w:rFonts w:ascii="Arial" w:eastAsia="Arial" w:hAnsi="Arial" w:cs="Arial"/>
                <w:sz w:val="16"/>
                <w:szCs w:val="16"/>
              </w:rPr>
              <w:pPrChange w:id="2850" w:author="Razavi, Pedram/Medicine" w:date="2019-06-16T15:04:00Z">
                <w:pPr>
                  <w:widowControl w:val="0"/>
                  <w:spacing w:after="0" w:line="240" w:lineRule="auto"/>
                  <w:jc w:val="center"/>
                </w:pPr>
              </w:pPrChange>
            </w:pPr>
            <w:ins w:id="2851" w:author="Razavi, Pedram/Medicine" w:date="2019-06-16T13:25:00Z">
              <w:r>
                <w:rPr>
                  <w:rFonts w:ascii="Arial" w:eastAsia="Arial" w:hAnsi="Arial" w:cs="Arial"/>
                  <w:sz w:val="16"/>
                  <w:szCs w:val="16"/>
                </w:rPr>
                <w:t>16 / 16 (100%)</w:t>
              </w:r>
            </w:ins>
          </w:p>
        </w:tc>
        <w:tc>
          <w:tcPr>
            <w:tcW w:w="1560" w:type="dxa"/>
            <w:shd w:val="clear" w:color="auto" w:fill="auto"/>
            <w:tcMar>
              <w:top w:w="100" w:type="dxa"/>
              <w:left w:w="100" w:type="dxa"/>
              <w:bottom w:w="100" w:type="dxa"/>
              <w:right w:w="100" w:type="dxa"/>
            </w:tcMar>
          </w:tcPr>
          <w:p w14:paraId="1560E4C9" w14:textId="77777777" w:rsidR="00555733" w:rsidRDefault="00555733">
            <w:pPr>
              <w:widowControl w:val="0"/>
              <w:spacing w:after="0" w:line="240" w:lineRule="auto"/>
              <w:rPr>
                <w:ins w:id="2852" w:author="Razavi, Pedram/Medicine" w:date="2019-06-16T13:25:00Z"/>
                <w:rFonts w:ascii="Arial" w:eastAsia="Arial" w:hAnsi="Arial" w:cs="Arial"/>
                <w:sz w:val="16"/>
                <w:szCs w:val="16"/>
              </w:rPr>
              <w:pPrChange w:id="2853" w:author="Razavi, Pedram/Medicine" w:date="2019-06-16T15:04:00Z">
                <w:pPr>
                  <w:widowControl w:val="0"/>
                  <w:spacing w:after="0" w:line="240" w:lineRule="auto"/>
                  <w:jc w:val="center"/>
                </w:pPr>
              </w:pPrChange>
            </w:pPr>
            <w:ins w:id="2854" w:author="Razavi, Pedram/Medicine" w:date="2019-06-16T13:25:00Z">
              <w:r>
                <w:rPr>
                  <w:rFonts w:ascii="Arial" w:eastAsia="Arial" w:hAnsi="Arial" w:cs="Arial"/>
                  <w:sz w:val="16"/>
                  <w:szCs w:val="16"/>
                </w:rPr>
                <w:t>52 / 53 (98.1%)</w:t>
              </w:r>
            </w:ins>
          </w:p>
        </w:tc>
        <w:tc>
          <w:tcPr>
            <w:tcW w:w="1560" w:type="dxa"/>
            <w:shd w:val="clear" w:color="auto" w:fill="auto"/>
            <w:tcMar>
              <w:top w:w="100" w:type="dxa"/>
              <w:left w:w="100" w:type="dxa"/>
              <w:bottom w:w="100" w:type="dxa"/>
              <w:right w:w="100" w:type="dxa"/>
            </w:tcMar>
          </w:tcPr>
          <w:p w14:paraId="4135A406" w14:textId="77777777" w:rsidR="00555733" w:rsidRDefault="00555733">
            <w:pPr>
              <w:widowControl w:val="0"/>
              <w:spacing w:after="0" w:line="240" w:lineRule="auto"/>
              <w:rPr>
                <w:ins w:id="2855" w:author="Razavi, Pedram/Medicine" w:date="2019-06-16T13:25:00Z"/>
                <w:rFonts w:ascii="Arial" w:eastAsia="Arial" w:hAnsi="Arial" w:cs="Arial"/>
                <w:sz w:val="16"/>
                <w:szCs w:val="16"/>
              </w:rPr>
              <w:pPrChange w:id="2856" w:author="Razavi, Pedram/Medicine" w:date="2019-06-16T15:04:00Z">
                <w:pPr>
                  <w:widowControl w:val="0"/>
                  <w:spacing w:after="0" w:line="240" w:lineRule="auto"/>
                  <w:jc w:val="center"/>
                </w:pPr>
              </w:pPrChange>
            </w:pPr>
            <w:ins w:id="2857" w:author="Razavi, Pedram/Medicine" w:date="2019-06-16T13:25:00Z">
              <w:r>
                <w:rPr>
                  <w:rFonts w:ascii="Arial" w:eastAsia="Arial" w:hAnsi="Arial" w:cs="Arial"/>
                  <w:sz w:val="16"/>
                  <w:szCs w:val="16"/>
                </w:rPr>
                <w:t>561 / 576 (97.4%)</w:t>
              </w:r>
            </w:ins>
          </w:p>
        </w:tc>
        <w:tc>
          <w:tcPr>
            <w:tcW w:w="1560" w:type="dxa"/>
            <w:shd w:val="clear" w:color="auto" w:fill="auto"/>
            <w:tcMar>
              <w:top w:w="100" w:type="dxa"/>
              <w:left w:w="100" w:type="dxa"/>
              <w:bottom w:w="100" w:type="dxa"/>
              <w:right w:w="100" w:type="dxa"/>
            </w:tcMar>
          </w:tcPr>
          <w:p w14:paraId="41E24C14" w14:textId="77777777" w:rsidR="00555733" w:rsidRDefault="00555733">
            <w:pPr>
              <w:widowControl w:val="0"/>
              <w:spacing w:after="0" w:line="240" w:lineRule="auto"/>
              <w:rPr>
                <w:ins w:id="2858" w:author="Razavi, Pedram/Medicine" w:date="2019-06-16T13:25:00Z"/>
                <w:rFonts w:ascii="Arial" w:eastAsia="Arial" w:hAnsi="Arial" w:cs="Arial"/>
                <w:sz w:val="16"/>
                <w:szCs w:val="16"/>
              </w:rPr>
              <w:pPrChange w:id="2859" w:author="Razavi, Pedram/Medicine" w:date="2019-06-16T15:04:00Z">
                <w:pPr>
                  <w:widowControl w:val="0"/>
                  <w:spacing w:after="0" w:line="240" w:lineRule="auto"/>
                  <w:jc w:val="center"/>
                </w:pPr>
              </w:pPrChange>
            </w:pPr>
            <w:ins w:id="2860" w:author="Razavi, Pedram/Medicine" w:date="2019-06-16T13:25:00Z">
              <w:r>
                <w:rPr>
                  <w:rFonts w:ascii="Arial" w:eastAsia="Arial" w:hAnsi="Arial" w:cs="Arial"/>
                  <w:sz w:val="16"/>
                  <w:szCs w:val="16"/>
                </w:rPr>
                <w:t>11 / 14 (78.6%)</w:t>
              </w:r>
            </w:ins>
          </w:p>
        </w:tc>
        <w:tc>
          <w:tcPr>
            <w:tcW w:w="1560" w:type="dxa"/>
            <w:shd w:val="clear" w:color="auto" w:fill="auto"/>
            <w:tcMar>
              <w:top w:w="100" w:type="dxa"/>
              <w:left w:w="100" w:type="dxa"/>
              <w:bottom w:w="100" w:type="dxa"/>
              <w:right w:w="100" w:type="dxa"/>
            </w:tcMar>
          </w:tcPr>
          <w:p w14:paraId="218D6333" w14:textId="77777777" w:rsidR="00555733" w:rsidRDefault="00555733">
            <w:pPr>
              <w:widowControl w:val="0"/>
              <w:spacing w:after="0" w:line="240" w:lineRule="auto"/>
              <w:rPr>
                <w:ins w:id="2861" w:author="Razavi, Pedram/Medicine" w:date="2019-06-16T13:25:00Z"/>
                <w:rFonts w:ascii="Arial" w:eastAsia="Arial" w:hAnsi="Arial" w:cs="Arial"/>
                <w:sz w:val="16"/>
                <w:szCs w:val="16"/>
              </w:rPr>
              <w:pPrChange w:id="2862" w:author="Razavi, Pedram/Medicine" w:date="2019-06-16T15:04:00Z">
                <w:pPr>
                  <w:widowControl w:val="0"/>
                  <w:spacing w:after="0" w:line="240" w:lineRule="auto"/>
                  <w:jc w:val="center"/>
                </w:pPr>
              </w:pPrChange>
            </w:pPr>
            <w:ins w:id="2863" w:author="Razavi, Pedram/Medicine" w:date="2019-06-16T13:25:00Z">
              <w:r>
                <w:rPr>
                  <w:rFonts w:ascii="Arial" w:eastAsia="Arial" w:hAnsi="Arial" w:cs="Arial"/>
                  <w:sz w:val="16"/>
                  <w:szCs w:val="16"/>
                </w:rPr>
                <w:t>640 / 659 (97.1%)</w:t>
              </w:r>
            </w:ins>
          </w:p>
        </w:tc>
      </w:tr>
      <w:tr w:rsidR="00555733" w14:paraId="0DBF129E" w14:textId="77777777" w:rsidTr="0031314A">
        <w:trPr>
          <w:ins w:id="2864" w:author="Razavi, Pedram/Medicine" w:date="2019-06-16T13:25:00Z"/>
        </w:trPr>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FC29235" w14:textId="77777777" w:rsidR="00555733" w:rsidRDefault="00555733">
            <w:pPr>
              <w:widowControl w:val="0"/>
              <w:spacing w:after="0" w:line="240" w:lineRule="auto"/>
              <w:ind w:left="100"/>
              <w:rPr>
                <w:ins w:id="2865" w:author="Razavi, Pedram/Medicine" w:date="2019-06-16T13:25:00Z"/>
                <w:rFonts w:ascii="Arial" w:eastAsia="Arial" w:hAnsi="Arial" w:cs="Arial"/>
                <w:sz w:val="16"/>
                <w:szCs w:val="16"/>
              </w:rPr>
              <w:pPrChange w:id="2866" w:author="Razavi, Pedram/Medicine" w:date="2019-06-16T15:04:00Z">
                <w:pPr>
                  <w:widowControl w:val="0"/>
                  <w:spacing w:after="0" w:line="240" w:lineRule="auto"/>
                  <w:ind w:left="100"/>
                  <w:jc w:val="center"/>
                </w:pPr>
              </w:pPrChange>
            </w:pPr>
            <w:ins w:id="2867" w:author="Razavi, Pedram/Medicine" w:date="2019-06-16T13:25:00Z">
              <w:r>
                <w:rPr>
                  <w:rFonts w:ascii="Arial" w:eastAsia="Arial" w:hAnsi="Arial" w:cs="Arial"/>
                  <w:sz w:val="16"/>
                  <w:szCs w:val="16"/>
                </w:rPr>
                <w:t>Total</w:t>
              </w:r>
            </w:ins>
          </w:p>
        </w:tc>
        <w:tc>
          <w:tcPr>
            <w:tcW w:w="1560" w:type="dxa"/>
            <w:shd w:val="clear" w:color="auto" w:fill="F3F3F3"/>
            <w:tcMar>
              <w:top w:w="100" w:type="dxa"/>
              <w:left w:w="100" w:type="dxa"/>
              <w:bottom w:w="100" w:type="dxa"/>
              <w:right w:w="100" w:type="dxa"/>
            </w:tcMar>
          </w:tcPr>
          <w:p w14:paraId="366FBCAB" w14:textId="77777777" w:rsidR="00555733" w:rsidRDefault="00555733">
            <w:pPr>
              <w:widowControl w:val="0"/>
              <w:spacing w:after="0" w:line="240" w:lineRule="auto"/>
              <w:rPr>
                <w:ins w:id="2868" w:author="Razavi, Pedram/Medicine" w:date="2019-06-16T13:25:00Z"/>
                <w:rFonts w:ascii="Arial" w:eastAsia="Arial" w:hAnsi="Arial" w:cs="Arial"/>
                <w:sz w:val="16"/>
                <w:szCs w:val="16"/>
              </w:rPr>
              <w:pPrChange w:id="2869" w:author="Razavi, Pedram/Medicine" w:date="2019-06-16T15:04:00Z">
                <w:pPr>
                  <w:widowControl w:val="0"/>
                  <w:spacing w:after="0" w:line="240" w:lineRule="auto"/>
                  <w:jc w:val="center"/>
                </w:pPr>
              </w:pPrChange>
            </w:pPr>
            <w:ins w:id="2870" w:author="Razavi, Pedram/Medicine" w:date="2019-06-16T13:25:00Z">
              <w:r>
                <w:rPr>
                  <w:rFonts w:ascii="Arial" w:eastAsia="Arial" w:hAnsi="Arial" w:cs="Arial"/>
                  <w:sz w:val="16"/>
                  <w:szCs w:val="16"/>
                </w:rPr>
                <w:t>27 / 27 (100%)</w:t>
              </w:r>
            </w:ins>
          </w:p>
        </w:tc>
        <w:tc>
          <w:tcPr>
            <w:tcW w:w="1560" w:type="dxa"/>
            <w:shd w:val="clear" w:color="auto" w:fill="F3F3F3"/>
            <w:tcMar>
              <w:top w:w="100" w:type="dxa"/>
              <w:left w:w="100" w:type="dxa"/>
              <w:bottom w:w="100" w:type="dxa"/>
              <w:right w:w="100" w:type="dxa"/>
            </w:tcMar>
          </w:tcPr>
          <w:p w14:paraId="77A5B58C" w14:textId="77777777" w:rsidR="00555733" w:rsidRDefault="00555733">
            <w:pPr>
              <w:widowControl w:val="0"/>
              <w:spacing w:after="0" w:line="240" w:lineRule="auto"/>
              <w:rPr>
                <w:ins w:id="2871" w:author="Razavi, Pedram/Medicine" w:date="2019-06-16T13:25:00Z"/>
                <w:rFonts w:ascii="Arial" w:eastAsia="Arial" w:hAnsi="Arial" w:cs="Arial"/>
                <w:sz w:val="16"/>
                <w:szCs w:val="16"/>
              </w:rPr>
              <w:pPrChange w:id="2872" w:author="Razavi, Pedram/Medicine" w:date="2019-06-16T15:04:00Z">
                <w:pPr>
                  <w:widowControl w:val="0"/>
                  <w:spacing w:after="0" w:line="240" w:lineRule="auto"/>
                  <w:jc w:val="center"/>
                </w:pPr>
              </w:pPrChange>
            </w:pPr>
            <w:ins w:id="2873" w:author="Razavi, Pedram/Medicine" w:date="2019-06-16T13:25:00Z">
              <w:r>
                <w:rPr>
                  <w:rFonts w:ascii="Arial" w:eastAsia="Arial" w:hAnsi="Arial" w:cs="Arial"/>
                  <w:sz w:val="16"/>
                  <w:szCs w:val="16"/>
                </w:rPr>
                <w:t>53 / 54 (98.1%)</w:t>
              </w:r>
            </w:ins>
          </w:p>
        </w:tc>
        <w:tc>
          <w:tcPr>
            <w:tcW w:w="1560" w:type="dxa"/>
            <w:shd w:val="clear" w:color="auto" w:fill="F3F3F3"/>
            <w:tcMar>
              <w:top w:w="100" w:type="dxa"/>
              <w:left w:w="100" w:type="dxa"/>
              <w:bottom w:w="100" w:type="dxa"/>
              <w:right w:w="100" w:type="dxa"/>
            </w:tcMar>
          </w:tcPr>
          <w:p w14:paraId="2B32BC5D" w14:textId="77777777" w:rsidR="00555733" w:rsidRDefault="00555733">
            <w:pPr>
              <w:widowControl w:val="0"/>
              <w:spacing w:after="0" w:line="240" w:lineRule="auto"/>
              <w:rPr>
                <w:ins w:id="2874" w:author="Razavi, Pedram/Medicine" w:date="2019-06-16T13:25:00Z"/>
                <w:rFonts w:ascii="Arial" w:eastAsia="Arial" w:hAnsi="Arial" w:cs="Arial"/>
                <w:sz w:val="16"/>
                <w:szCs w:val="16"/>
              </w:rPr>
              <w:pPrChange w:id="2875" w:author="Razavi, Pedram/Medicine" w:date="2019-06-16T15:04:00Z">
                <w:pPr>
                  <w:widowControl w:val="0"/>
                  <w:spacing w:after="0" w:line="240" w:lineRule="auto"/>
                  <w:jc w:val="center"/>
                </w:pPr>
              </w:pPrChange>
            </w:pPr>
            <w:ins w:id="2876" w:author="Razavi, Pedram/Medicine" w:date="2019-06-16T13:25:00Z">
              <w:r>
                <w:rPr>
                  <w:rFonts w:ascii="Arial" w:eastAsia="Arial" w:hAnsi="Arial" w:cs="Arial"/>
                  <w:sz w:val="16"/>
                  <w:szCs w:val="16"/>
                </w:rPr>
                <w:t>564 / 583 (96.7%)</w:t>
              </w:r>
            </w:ins>
          </w:p>
        </w:tc>
        <w:tc>
          <w:tcPr>
            <w:tcW w:w="1560" w:type="dxa"/>
            <w:shd w:val="clear" w:color="auto" w:fill="F3F3F3"/>
            <w:tcMar>
              <w:top w:w="100" w:type="dxa"/>
              <w:left w:w="100" w:type="dxa"/>
              <w:bottom w:w="100" w:type="dxa"/>
              <w:right w:w="100" w:type="dxa"/>
            </w:tcMar>
          </w:tcPr>
          <w:p w14:paraId="5471030B" w14:textId="77777777" w:rsidR="00555733" w:rsidRDefault="00555733">
            <w:pPr>
              <w:widowControl w:val="0"/>
              <w:spacing w:after="0" w:line="240" w:lineRule="auto"/>
              <w:rPr>
                <w:ins w:id="2877" w:author="Razavi, Pedram/Medicine" w:date="2019-06-16T13:25:00Z"/>
                <w:rFonts w:ascii="Arial" w:eastAsia="Arial" w:hAnsi="Arial" w:cs="Arial"/>
                <w:sz w:val="16"/>
                <w:szCs w:val="16"/>
              </w:rPr>
              <w:pPrChange w:id="2878" w:author="Razavi, Pedram/Medicine" w:date="2019-06-16T15:04:00Z">
                <w:pPr>
                  <w:widowControl w:val="0"/>
                  <w:spacing w:after="0" w:line="240" w:lineRule="auto"/>
                  <w:jc w:val="center"/>
                </w:pPr>
              </w:pPrChange>
            </w:pPr>
            <w:ins w:id="2879" w:author="Razavi, Pedram/Medicine" w:date="2019-06-16T13:25:00Z">
              <w:r>
                <w:rPr>
                  <w:rFonts w:ascii="Arial" w:eastAsia="Arial" w:hAnsi="Arial" w:cs="Arial"/>
                  <w:sz w:val="16"/>
                  <w:szCs w:val="16"/>
                </w:rPr>
                <w:t>41 / 46 (89.1%)</w:t>
              </w:r>
            </w:ins>
          </w:p>
        </w:tc>
        <w:tc>
          <w:tcPr>
            <w:tcW w:w="1560" w:type="dxa"/>
            <w:shd w:val="clear" w:color="auto" w:fill="F3F3F3"/>
            <w:tcMar>
              <w:top w:w="100" w:type="dxa"/>
              <w:left w:w="100" w:type="dxa"/>
              <w:bottom w:w="100" w:type="dxa"/>
              <w:right w:w="100" w:type="dxa"/>
            </w:tcMar>
          </w:tcPr>
          <w:p w14:paraId="0E8E8CDF" w14:textId="77777777" w:rsidR="00555733" w:rsidRDefault="00555733">
            <w:pPr>
              <w:widowControl w:val="0"/>
              <w:spacing w:after="0" w:line="240" w:lineRule="auto"/>
              <w:rPr>
                <w:ins w:id="2880" w:author="Razavi, Pedram/Medicine" w:date="2019-06-16T13:25:00Z"/>
                <w:rFonts w:ascii="Arial" w:eastAsia="Arial" w:hAnsi="Arial" w:cs="Arial"/>
                <w:sz w:val="16"/>
                <w:szCs w:val="16"/>
              </w:rPr>
              <w:pPrChange w:id="2881" w:author="Razavi, Pedram/Medicine" w:date="2019-06-16T15:04:00Z">
                <w:pPr>
                  <w:widowControl w:val="0"/>
                  <w:spacing w:after="0" w:line="240" w:lineRule="auto"/>
                  <w:jc w:val="center"/>
                </w:pPr>
              </w:pPrChange>
            </w:pPr>
            <w:ins w:id="2882" w:author="Razavi, Pedram/Medicine" w:date="2019-06-16T13:25:00Z">
              <w:r>
                <w:rPr>
                  <w:rFonts w:ascii="Arial" w:eastAsia="Arial" w:hAnsi="Arial" w:cs="Arial"/>
                  <w:sz w:val="16"/>
                  <w:szCs w:val="16"/>
                </w:rPr>
                <w:t>685 / 710 (96.5%)</w:t>
              </w:r>
            </w:ins>
          </w:p>
        </w:tc>
      </w:tr>
    </w:tbl>
    <w:p w14:paraId="6DC8062D" w14:textId="77777777" w:rsidR="00555733" w:rsidDel="00555733" w:rsidRDefault="00555733">
      <w:pPr>
        <w:spacing w:after="0" w:line="240" w:lineRule="auto"/>
        <w:rPr>
          <w:del w:id="2883" w:author="Razavi, Pedram/Medicine" w:date="2019-06-16T13:30:00Z"/>
          <w:rFonts w:ascii="Arial" w:eastAsia="Arial" w:hAnsi="Arial" w:cs="Arial"/>
          <w:color w:val="0033CC"/>
        </w:rPr>
        <w:pPrChange w:id="2884" w:author="Razavi, Pedram/Medicine" w:date="2019-06-16T15:04:00Z">
          <w:pPr>
            <w:spacing w:after="0" w:line="240" w:lineRule="auto"/>
            <w:jc w:val="both"/>
          </w:pPr>
        </w:pPrChange>
      </w:pPr>
    </w:p>
    <w:p w14:paraId="71942D7C" w14:textId="77777777" w:rsidR="00413E5F" w:rsidRDefault="00413E5F">
      <w:pPr>
        <w:spacing w:after="0" w:line="240" w:lineRule="auto"/>
        <w:rPr>
          <w:rFonts w:ascii="Arial" w:eastAsia="Arial" w:hAnsi="Arial" w:cs="Arial"/>
          <w:color w:val="0033CC"/>
        </w:rPr>
        <w:pPrChange w:id="2885" w:author="Razavi, Pedram/Medicine" w:date="2019-06-16T15:04:00Z">
          <w:pPr>
            <w:spacing w:after="0" w:line="240" w:lineRule="auto"/>
            <w:jc w:val="both"/>
          </w:pPr>
        </w:pPrChange>
      </w:pPr>
    </w:p>
    <w:p w14:paraId="5CA1D30C" w14:textId="1D3F3C03" w:rsidR="00413E5F" w:rsidRDefault="00B4071F">
      <w:pPr>
        <w:spacing w:after="0" w:line="240" w:lineRule="auto"/>
        <w:rPr>
          <w:rFonts w:ascii="Arial" w:eastAsia="Arial" w:hAnsi="Arial" w:cs="Arial"/>
          <w:color w:val="0033CC"/>
        </w:rPr>
        <w:pPrChange w:id="2886" w:author="Razavi, Pedram/Medicine" w:date="2019-06-16T15:04:00Z">
          <w:pPr>
            <w:spacing w:after="0" w:line="240" w:lineRule="auto"/>
            <w:jc w:val="both"/>
          </w:pPr>
        </w:pPrChange>
      </w:pPr>
      <w:r>
        <w:rPr>
          <w:rFonts w:ascii="Arial" w:eastAsia="Arial" w:hAnsi="Arial" w:cs="Arial"/>
          <w:sz w:val="20"/>
          <w:szCs w:val="20"/>
        </w:rPr>
        <w:t xml:space="preserve">Table </w:t>
      </w:r>
      <w:ins w:id="2887" w:author="Razavi, Pedram/Medicine" w:date="2019-06-16T13:25:00Z">
        <w:r w:rsidR="00555733">
          <w:rPr>
            <w:rFonts w:ascii="Arial" w:eastAsia="Arial" w:hAnsi="Arial" w:cs="Arial"/>
            <w:sz w:val="20"/>
            <w:szCs w:val="20"/>
          </w:rPr>
          <w:t>9</w:t>
        </w:r>
      </w:ins>
      <w:del w:id="2888" w:author="Razavi, Pedram/Medicine" w:date="2019-06-16T13:16:00Z">
        <w:r w:rsidDel="00D02890">
          <w:rPr>
            <w:rFonts w:ascii="Arial" w:eastAsia="Arial" w:hAnsi="Arial" w:cs="Arial"/>
            <w:sz w:val="20"/>
            <w:szCs w:val="20"/>
          </w:rPr>
          <w:delText>11</w:delText>
        </w:r>
      </w:del>
      <w:r>
        <w:rPr>
          <w:rFonts w:ascii="Arial" w:eastAsia="Arial" w:hAnsi="Arial" w:cs="Arial"/>
          <w:sz w:val="20"/>
          <w:szCs w:val="20"/>
        </w:rPr>
        <w:t>: Number of somatic mutations per patient detected in version V1 with VAF&lt;1% and confirmed present in six initial technical replicates using version V2 of assay protocol</w:t>
      </w:r>
    </w:p>
    <w:tbl>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2889" w:author="Razavi, Pedram/Medicine" w:date="2019-06-16T13:13:00Z">
          <w:tblPr>
            <w:tblStyle w:val="a9"/>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60"/>
        <w:gridCol w:w="1560"/>
        <w:gridCol w:w="1560"/>
        <w:gridCol w:w="1560"/>
        <w:gridCol w:w="1560"/>
        <w:gridCol w:w="1560"/>
        <w:tblGridChange w:id="2890">
          <w:tblGrid>
            <w:gridCol w:w="1560"/>
            <w:gridCol w:w="1560"/>
            <w:gridCol w:w="1560"/>
            <w:gridCol w:w="1560"/>
            <w:gridCol w:w="1560"/>
            <w:gridCol w:w="1560"/>
          </w:tblGrid>
        </w:tblGridChange>
      </w:tblGrid>
      <w:tr w:rsidR="00413E5F" w:rsidRPr="00D02890" w14:paraId="5C844591" w14:textId="77777777" w:rsidTr="00D02890">
        <w:trPr>
          <w:trHeight w:val="20"/>
        </w:trPr>
        <w:tc>
          <w:tcPr>
            <w:tcW w:w="1560" w:type="dxa"/>
            <w:shd w:val="clear" w:color="auto" w:fill="4D4D62"/>
            <w:tcMar>
              <w:top w:w="100" w:type="dxa"/>
              <w:left w:w="100" w:type="dxa"/>
              <w:bottom w:w="100" w:type="dxa"/>
              <w:right w:w="100" w:type="dxa"/>
            </w:tcMar>
            <w:tcPrChange w:id="2891" w:author="Razavi, Pedram/Medicine" w:date="2019-06-16T13:13:00Z">
              <w:tcPr>
                <w:tcW w:w="1560" w:type="dxa"/>
                <w:shd w:val="clear" w:color="auto" w:fill="4D4D62"/>
                <w:tcMar>
                  <w:top w:w="100" w:type="dxa"/>
                  <w:left w:w="100" w:type="dxa"/>
                  <w:bottom w:w="100" w:type="dxa"/>
                  <w:right w:w="100" w:type="dxa"/>
                </w:tcMar>
              </w:tcPr>
            </w:tcPrChange>
          </w:tcPr>
          <w:p w14:paraId="472A6DDE" w14:textId="77777777" w:rsidR="00413E5F" w:rsidRPr="00D02890" w:rsidRDefault="00B4071F">
            <w:pPr>
              <w:widowControl w:val="0"/>
              <w:spacing w:after="0" w:line="240" w:lineRule="auto"/>
              <w:rPr>
                <w:rFonts w:ascii="Arial" w:eastAsia="Arial" w:hAnsi="Arial" w:cs="Arial"/>
                <w:color w:val="FFFFFF"/>
                <w:sz w:val="18"/>
                <w:szCs w:val="18"/>
              </w:rPr>
              <w:pPrChange w:id="2892"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Change w:id="2893" w:author="Razavi, Pedram/Medicine" w:date="2019-06-16T13:13:00Z">
              <w:tcPr>
                <w:tcW w:w="1560" w:type="dxa"/>
                <w:shd w:val="clear" w:color="auto" w:fill="4D4D62"/>
                <w:tcMar>
                  <w:top w:w="100" w:type="dxa"/>
                  <w:left w:w="100" w:type="dxa"/>
                  <w:bottom w:w="100" w:type="dxa"/>
                  <w:right w:w="100" w:type="dxa"/>
                </w:tcMar>
              </w:tcPr>
            </w:tcPrChange>
          </w:tcPr>
          <w:p w14:paraId="41C5B6D0" w14:textId="77777777" w:rsidR="00413E5F" w:rsidRPr="00D02890" w:rsidRDefault="00B4071F">
            <w:pPr>
              <w:widowControl w:val="0"/>
              <w:spacing w:after="0" w:line="240" w:lineRule="auto"/>
              <w:rPr>
                <w:rFonts w:ascii="Arial" w:eastAsia="Arial" w:hAnsi="Arial" w:cs="Arial"/>
                <w:color w:val="FFFFFF"/>
                <w:sz w:val="18"/>
                <w:szCs w:val="18"/>
              </w:rPr>
              <w:pPrChange w:id="2894"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Change w:id="2895" w:author="Razavi, Pedram/Medicine" w:date="2019-06-16T13:13:00Z">
              <w:tcPr>
                <w:tcW w:w="1560" w:type="dxa"/>
                <w:shd w:val="clear" w:color="auto" w:fill="4D4D62"/>
                <w:tcMar>
                  <w:top w:w="100" w:type="dxa"/>
                  <w:left w:w="100" w:type="dxa"/>
                  <w:bottom w:w="100" w:type="dxa"/>
                  <w:right w:w="100" w:type="dxa"/>
                </w:tcMar>
              </w:tcPr>
            </w:tcPrChange>
          </w:tcPr>
          <w:p w14:paraId="5903293F" w14:textId="77777777" w:rsidR="00413E5F" w:rsidRPr="00D02890" w:rsidRDefault="00B4071F">
            <w:pPr>
              <w:widowControl w:val="0"/>
              <w:spacing w:after="0" w:line="240" w:lineRule="auto"/>
              <w:rPr>
                <w:rFonts w:ascii="Arial" w:eastAsia="Arial" w:hAnsi="Arial" w:cs="Arial"/>
                <w:color w:val="FFFFFF"/>
                <w:sz w:val="18"/>
                <w:szCs w:val="18"/>
              </w:rPr>
              <w:pPrChange w:id="2896"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Change w:id="2897" w:author="Razavi, Pedram/Medicine" w:date="2019-06-16T13:13:00Z">
              <w:tcPr>
                <w:tcW w:w="1560" w:type="dxa"/>
                <w:shd w:val="clear" w:color="auto" w:fill="4D4D62"/>
                <w:tcMar>
                  <w:top w:w="100" w:type="dxa"/>
                  <w:left w:w="100" w:type="dxa"/>
                  <w:bottom w:w="100" w:type="dxa"/>
                  <w:right w:w="100" w:type="dxa"/>
                </w:tcMar>
              </w:tcPr>
            </w:tcPrChange>
          </w:tcPr>
          <w:p w14:paraId="69522E00" w14:textId="77777777" w:rsidR="00413E5F" w:rsidRPr="00D02890" w:rsidRDefault="00B4071F">
            <w:pPr>
              <w:widowControl w:val="0"/>
              <w:spacing w:after="0" w:line="240" w:lineRule="auto"/>
              <w:rPr>
                <w:rFonts w:ascii="Arial" w:eastAsia="Arial" w:hAnsi="Arial" w:cs="Arial"/>
                <w:color w:val="FFFFFF"/>
                <w:sz w:val="18"/>
                <w:szCs w:val="18"/>
              </w:rPr>
              <w:pPrChange w:id="2898"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No. of VUSo</w:t>
            </w:r>
          </w:p>
        </w:tc>
        <w:tc>
          <w:tcPr>
            <w:tcW w:w="1560" w:type="dxa"/>
            <w:shd w:val="clear" w:color="auto" w:fill="4D4D62"/>
            <w:tcMar>
              <w:top w:w="100" w:type="dxa"/>
              <w:left w:w="100" w:type="dxa"/>
              <w:bottom w:w="100" w:type="dxa"/>
              <w:right w:w="100" w:type="dxa"/>
            </w:tcMar>
            <w:tcPrChange w:id="2899" w:author="Razavi, Pedram/Medicine" w:date="2019-06-16T13:13:00Z">
              <w:tcPr>
                <w:tcW w:w="1560" w:type="dxa"/>
                <w:shd w:val="clear" w:color="auto" w:fill="4D4D62"/>
                <w:tcMar>
                  <w:top w:w="100" w:type="dxa"/>
                  <w:left w:w="100" w:type="dxa"/>
                  <w:bottom w:w="100" w:type="dxa"/>
                  <w:right w:w="100" w:type="dxa"/>
                </w:tcMar>
              </w:tcPr>
            </w:tcPrChange>
          </w:tcPr>
          <w:p w14:paraId="10BBA738" w14:textId="77777777" w:rsidR="00413E5F" w:rsidRPr="00D02890" w:rsidRDefault="00B4071F">
            <w:pPr>
              <w:widowControl w:val="0"/>
              <w:spacing w:after="0" w:line="240" w:lineRule="auto"/>
              <w:rPr>
                <w:rFonts w:ascii="Arial" w:eastAsia="Arial" w:hAnsi="Arial" w:cs="Arial"/>
                <w:color w:val="FFFFFF"/>
                <w:sz w:val="18"/>
                <w:szCs w:val="18"/>
              </w:rPr>
              <w:pPrChange w:id="2900"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Change w:id="2901" w:author="Razavi, Pedram/Medicine" w:date="2019-06-16T13:13:00Z">
              <w:tcPr>
                <w:tcW w:w="1560" w:type="dxa"/>
                <w:shd w:val="clear" w:color="auto" w:fill="4D4D62"/>
                <w:tcMar>
                  <w:top w:w="100" w:type="dxa"/>
                  <w:left w:w="100" w:type="dxa"/>
                  <w:bottom w:w="100" w:type="dxa"/>
                  <w:right w:w="100" w:type="dxa"/>
                </w:tcMar>
              </w:tcPr>
            </w:tcPrChange>
          </w:tcPr>
          <w:p w14:paraId="0A0AD46E" w14:textId="77777777" w:rsidR="00413E5F" w:rsidRPr="00D02890" w:rsidRDefault="00B4071F">
            <w:pPr>
              <w:widowControl w:val="0"/>
              <w:spacing w:after="0" w:line="240" w:lineRule="auto"/>
              <w:rPr>
                <w:rFonts w:ascii="Arial" w:eastAsia="Arial" w:hAnsi="Arial" w:cs="Arial"/>
                <w:color w:val="FFFFFF"/>
                <w:sz w:val="18"/>
                <w:szCs w:val="18"/>
              </w:rPr>
              <w:pPrChange w:id="2902" w:author="Razavi, Pedram/Medicine" w:date="2019-06-16T15:04:00Z">
                <w:pPr>
                  <w:widowControl w:val="0"/>
                  <w:spacing w:after="0" w:line="240" w:lineRule="auto"/>
                  <w:jc w:val="center"/>
                </w:pPr>
              </w:pPrChange>
            </w:pPr>
            <w:r w:rsidRPr="00D02890">
              <w:rPr>
                <w:rFonts w:ascii="Arial" w:eastAsia="Arial" w:hAnsi="Arial" w:cs="Arial"/>
                <w:color w:val="FFFFFF"/>
                <w:sz w:val="18"/>
                <w:szCs w:val="18"/>
              </w:rPr>
              <w:t>Total no. of variants</w:t>
            </w:r>
          </w:p>
        </w:tc>
      </w:tr>
      <w:tr w:rsidR="00413E5F" w:rsidRPr="00D02890" w14:paraId="59796D0F" w14:textId="77777777" w:rsidTr="00D02890">
        <w:trPr>
          <w:trHeight w:val="20"/>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2903" w:author="Razavi, Pedram/Medicine" w:date="2019-06-16T13:13: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6DC210" w14:textId="77777777" w:rsidR="00413E5F" w:rsidRPr="00D02890" w:rsidRDefault="00B4071F">
            <w:pPr>
              <w:widowControl w:val="0"/>
              <w:spacing w:after="0" w:line="240" w:lineRule="auto"/>
              <w:ind w:left="100"/>
              <w:rPr>
                <w:rFonts w:ascii="Arial" w:eastAsia="Arial" w:hAnsi="Arial" w:cs="Arial"/>
                <w:sz w:val="16"/>
                <w:szCs w:val="16"/>
              </w:rPr>
              <w:pPrChange w:id="2904"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Change w:id="2905" w:author="Razavi, Pedram/Medicine" w:date="2019-06-16T13:13:00Z">
              <w:tcPr>
                <w:tcW w:w="1560" w:type="dxa"/>
                <w:shd w:val="clear" w:color="auto" w:fill="auto"/>
                <w:tcMar>
                  <w:top w:w="100" w:type="dxa"/>
                  <w:left w:w="100" w:type="dxa"/>
                  <w:bottom w:w="100" w:type="dxa"/>
                  <w:right w:w="100" w:type="dxa"/>
                </w:tcMar>
              </w:tcPr>
            </w:tcPrChange>
          </w:tcPr>
          <w:p w14:paraId="62BAB95A" w14:textId="77777777" w:rsidR="00413E5F" w:rsidRPr="00D02890" w:rsidRDefault="00B4071F">
            <w:pPr>
              <w:widowControl w:val="0"/>
              <w:spacing w:after="0" w:line="240" w:lineRule="auto"/>
              <w:rPr>
                <w:rFonts w:ascii="Arial" w:eastAsia="Arial" w:hAnsi="Arial" w:cs="Arial"/>
                <w:sz w:val="16"/>
                <w:szCs w:val="16"/>
              </w:rPr>
              <w:pPrChange w:id="2906" w:author="Razavi, Pedram/Medicine" w:date="2019-06-16T15:04:00Z">
                <w:pPr>
                  <w:widowControl w:val="0"/>
                  <w:spacing w:after="0" w:line="240" w:lineRule="auto"/>
                  <w:jc w:val="center"/>
                </w:pPr>
              </w:pPrChange>
            </w:pPr>
            <w:r w:rsidRPr="00D02890">
              <w:rPr>
                <w:rFonts w:ascii="Arial" w:eastAsia="Arial" w:hAnsi="Arial" w:cs="Arial"/>
                <w:sz w:val="16"/>
                <w:szCs w:val="16"/>
              </w:rPr>
              <w:t>10 / 13 (76.9%)</w:t>
            </w:r>
          </w:p>
        </w:tc>
        <w:tc>
          <w:tcPr>
            <w:tcW w:w="1560" w:type="dxa"/>
            <w:shd w:val="clear" w:color="auto" w:fill="auto"/>
            <w:tcMar>
              <w:top w:w="100" w:type="dxa"/>
              <w:left w:w="100" w:type="dxa"/>
              <w:bottom w:w="100" w:type="dxa"/>
              <w:right w:w="100" w:type="dxa"/>
            </w:tcMar>
            <w:tcPrChange w:id="2907" w:author="Razavi, Pedram/Medicine" w:date="2019-06-16T13:13:00Z">
              <w:tcPr>
                <w:tcW w:w="1560" w:type="dxa"/>
                <w:shd w:val="clear" w:color="auto" w:fill="auto"/>
                <w:tcMar>
                  <w:top w:w="100" w:type="dxa"/>
                  <w:left w:w="100" w:type="dxa"/>
                  <w:bottom w:w="100" w:type="dxa"/>
                  <w:right w:w="100" w:type="dxa"/>
                </w:tcMar>
              </w:tcPr>
            </w:tcPrChange>
          </w:tcPr>
          <w:p w14:paraId="30658DDC" w14:textId="77777777" w:rsidR="00413E5F" w:rsidRPr="00D02890" w:rsidRDefault="00B4071F">
            <w:pPr>
              <w:widowControl w:val="0"/>
              <w:spacing w:after="0" w:line="240" w:lineRule="auto"/>
              <w:rPr>
                <w:rFonts w:ascii="Arial" w:eastAsia="Arial" w:hAnsi="Arial" w:cs="Arial"/>
                <w:sz w:val="16"/>
                <w:szCs w:val="16"/>
              </w:rPr>
              <w:pPrChange w:id="2908" w:author="Razavi, Pedram/Medicine" w:date="2019-06-16T15:04:00Z">
                <w:pPr>
                  <w:widowControl w:val="0"/>
                  <w:spacing w:after="0" w:line="240" w:lineRule="auto"/>
                  <w:jc w:val="center"/>
                </w:pPr>
              </w:pPrChange>
            </w:pPr>
            <w:r w:rsidRPr="00D02890">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Change w:id="2909" w:author="Razavi, Pedram/Medicine" w:date="2019-06-16T13:13:00Z">
              <w:tcPr>
                <w:tcW w:w="1560" w:type="dxa"/>
                <w:shd w:val="clear" w:color="auto" w:fill="auto"/>
                <w:tcMar>
                  <w:top w:w="100" w:type="dxa"/>
                  <w:left w:w="100" w:type="dxa"/>
                  <w:bottom w:w="100" w:type="dxa"/>
                  <w:right w:w="100" w:type="dxa"/>
                </w:tcMar>
              </w:tcPr>
            </w:tcPrChange>
          </w:tcPr>
          <w:p w14:paraId="42FFF46F" w14:textId="77777777" w:rsidR="00413E5F" w:rsidRPr="00D02890" w:rsidRDefault="00B4071F">
            <w:pPr>
              <w:widowControl w:val="0"/>
              <w:spacing w:after="0" w:line="240" w:lineRule="auto"/>
              <w:rPr>
                <w:rFonts w:ascii="Arial" w:eastAsia="Arial" w:hAnsi="Arial" w:cs="Arial"/>
                <w:sz w:val="16"/>
                <w:szCs w:val="16"/>
              </w:rPr>
              <w:pPrChange w:id="2910" w:author="Razavi, Pedram/Medicine" w:date="2019-06-16T15:04:00Z">
                <w:pPr>
                  <w:widowControl w:val="0"/>
                  <w:spacing w:after="0" w:line="240" w:lineRule="auto"/>
                  <w:jc w:val="center"/>
                </w:pPr>
              </w:pPrChange>
            </w:pPr>
            <w:r w:rsidRPr="00D02890">
              <w:rPr>
                <w:rFonts w:ascii="Arial" w:eastAsia="Arial" w:hAnsi="Arial" w:cs="Arial"/>
                <w:sz w:val="16"/>
                <w:szCs w:val="16"/>
              </w:rPr>
              <w:t>35 / 41 (85.4%)</w:t>
            </w:r>
          </w:p>
        </w:tc>
        <w:tc>
          <w:tcPr>
            <w:tcW w:w="1560" w:type="dxa"/>
            <w:shd w:val="clear" w:color="auto" w:fill="auto"/>
            <w:tcMar>
              <w:top w:w="100" w:type="dxa"/>
              <w:left w:w="100" w:type="dxa"/>
              <w:bottom w:w="100" w:type="dxa"/>
              <w:right w:w="100" w:type="dxa"/>
            </w:tcMar>
            <w:tcPrChange w:id="2911" w:author="Razavi, Pedram/Medicine" w:date="2019-06-16T13:13:00Z">
              <w:tcPr>
                <w:tcW w:w="1560" w:type="dxa"/>
                <w:shd w:val="clear" w:color="auto" w:fill="auto"/>
                <w:tcMar>
                  <w:top w:w="100" w:type="dxa"/>
                  <w:left w:w="100" w:type="dxa"/>
                  <w:bottom w:w="100" w:type="dxa"/>
                  <w:right w:w="100" w:type="dxa"/>
                </w:tcMar>
              </w:tcPr>
            </w:tcPrChange>
          </w:tcPr>
          <w:p w14:paraId="7051130C" w14:textId="77777777" w:rsidR="00413E5F" w:rsidRPr="00D02890" w:rsidRDefault="00B4071F">
            <w:pPr>
              <w:widowControl w:val="0"/>
              <w:spacing w:after="0" w:line="240" w:lineRule="auto"/>
              <w:rPr>
                <w:rFonts w:ascii="Arial" w:eastAsia="Arial" w:hAnsi="Arial" w:cs="Arial"/>
                <w:sz w:val="16"/>
                <w:szCs w:val="16"/>
              </w:rPr>
              <w:pPrChange w:id="2912" w:author="Razavi, Pedram/Medicine" w:date="2019-06-16T15:04:00Z">
                <w:pPr>
                  <w:widowControl w:val="0"/>
                  <w:spacing w:after="0" w:line="240" w:lineRule="auto"/>
                  <w:jc w:val="center"/>
                </w:pPr>
              </w:pPrChange>
            </w:pPr>
            <w:r w:rsidRPr="00D02890">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Change w:id="2913" w:author="Razavi, Pedram/Medicine" w:date="2019-06-16T13:13:00Z">
              <w:tcPr>
                <w:tcW w:w="1560" w:type="dxa"/>
                <w:shd w:val="clear" w:color="auto" w:fill="auto"/>
                <w:tcMar>
                  <w:top w:w="100" w:type="dxa"/>
                  <w:left w:w="100" w:type="dxa"/>
                  <w:bottom w:w="100" w:type="dxa"/>
                  <w:right w:w="100" w:type="dxa"/>
                </w:tcMar>
              </w:tcPr>
            </w:tcPrChange>
          </w:tcPr>
          <w:p w14:paraId="7154B38F" w14:textId="77777777" w:rsidR="00413E5F" w:rsidRPr="00D02890" w:rsidRDefault="00B4071F">
            <w:pPr>
              <w:widowControl w:val="0"/>
              <w:spacing w:after="0" w:line="240" w:lineRule="auto"/>
              <w:rPr>
                <w:rFonts w:ascii="Arial" w:eastAsia="Arial" w:hAnsi="Arial" w:cs="Arial"/>
                <w:sz w:val="16"/>
                <w:szCs w:val="16"/>
              </w:rPr>
              <w:pPrChange w:id="2914" w:author="Razavi, Pedram/Medicine" w:date="2019-06-16T15:04:00Z">
                <w:pPr>
                  <w:widowControl w:val="0"/>
                  <w:spacing w:after="0" w:line="240" w:lineRule="auto"/>
                  <w:jc w:val="center"/>
                </w:pPr>
              </w:pPrChange>
            </w:pPr>
            <w:r w:rsidRPr="00D02890">
              <w:rPr>
                <w:rFonts w:ascii="Arial" w:eastAsia="Arial" w:hAnsi="Arial" w:cs="Arial"/>
                <w:sz w:val="16"/>
                <w:szCs w:val="16"/>
              </w:rPr>
              <w:t>54 / 64 (84.4%)</w:t>
            </w:r>
          </w:p>
        </w:tc>
      </w:tr>
      <w:tr w:rsidR="00413E5F" w:rsidRPr="00D02890" w14:paraId="4F059F10" w14:textId="77777777" w:rsidTr="00D02890">
        <w:trPr>
          <w:trHeight w:val="24"/>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915" w:author="Razavi, Pedram/Medicine" w:date="2019-06-16T13:13: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59B8E2" w14:textId="77777777" w:rsidR="00413E5F" w:rsidRPr="00D02890" w:rsidRDefault="00B4071F">
            <w:pPr>
              <w:widowControl w:val="0"/>
              <w:spacing w:after="0" w:line="240" w:lineRule="auto"/>
              <w:ind w:left="100"/>
              <w:rPr>
                <w:rFonts w:ascii="Arial" w:eastAsia="Arial" w:hAnsi="Arial" w:cs="Arial"/>
                <w:sz w:val="16"/>
                <w:szCs w:val="16"/>
              </w:rPr>
              <w:pPrChange w:id="2916"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Change w:id="2917" w:author="Razavi, Pedram/Medicine" w:date="2019-06-16T13:13:00Z">
              <w:tcPr>
                <w:tcW w:w="1560" w:type="dxa"/>
                <w:shd w:val="clear" w:color="auto" w:fill="auto"/>
                <w:tcMar>
                  <w:top w:w="100" w:type="dxa"/>
                  <w:left w:w="100" w:type="dxa"/>
                  <w:bottom w:w="100" w:type="dxa"/>
                  <w:right w:w="100" w:type="dxa"/>
                </w:tcMar>
              </w:tcPr>
            </w:tcPrChange>
          </w:tcPr>
          <w:p w14:paraId="6716872C" w14:textId="77777777" w:rsidR="00413E5F" w:rsidRPr="00D02890" w:rsidRDefault="00B4071F">
            <w:pPr>
              <w:widowControl w:val="0"/>
              <w:spacing w:after="0" w:line="240" w:lineRule="auto"/>
              <w:rPr>
                <w:rFonts w:ascii="Arial" w:eastAsia="Arial" w:hAnsi="Arial" w:cs="Arial"/>
                <w:sz w:val="16"/>
                <w:szCs w:val="16"/>
              </w:rPr>
              <w:pPrChange w:id="2918"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19" w:author="Razavi, Pedram/Medicine" w:date="2019-06-16T13:13:00Z">
              <w:tcPr>
                <w:tcW w:w="1560" w:type="dxa"/>
                <w:shd w:val="clear" w:color="auto" w:fill="auto"/>
                <w:tcMar>
                  <w:top w:w="100" w:type="dxa"/>
                  <w:left w:w="100" w:type="dxa"/>
                  <w:bottom w:w="100" w:type="dxa"/>
                  <w:right w:w="100" w:type="dxa"/>
                </w:tcMar>
              </w:tcPr>
            </w:tcPrChange>
          </w:tcPr>
          <w:p w14:paraId="664C915A" w14:textId="77777777" w:rsidR="00413E5F" w:rsidRPr="00D02890" w:rsidRDefault="00B4071F">
            <w:pPr>
              <w:widowControl w:val="0"/>
              <w:spacing w:after="0" w:line="240" w:lineRule="auto"/>
              <w:rPr>
                <w:rFonts w:ascii="Arial" w:eastAsia="Arial" w:hAnsi="Arial" w:cs="Arial"/>
                <w:sz w:val="16"/>
                <w:szCs w:val="16"/>
              </w:rPr>
              <w:pPrChange w:id="2920"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21" w:author="Razavi, Pedram/Medicine" w:date="2019-06-16T13:13:00Z">
              <w:tcPr>
                <w:tcW w:w="1560" w:type="dxa"/>
                <w:shd w:val="clear" w:color="auto" w:fill="auto"/>
                <w:tcMar>
                  <w:top w:w="100" w:type="dxa"/>
                  <w:left w:w="100" w:type="dxa"/>
                  <w:bottom w:w="100" w:type="dxa"/>
                  <w:right w:w="100" w:type="dxa"/>
                </w:tcMar>
              </w:tcPr>
            </w:tcPrChange>
          </w:tcPr>
          <w:p w14:paraId="227118E4" w14:textId="77777777" w:rsidR="00413E5F" w:rsidRPr="00D02890" w:rsidRDefault="00B4071F">
            <w:pPr>
              <w:widowControl w:val="0"/>
              <w:spacing w:after="0" w:line="240" w:lineRule="auto"/>
              <w:rPr>
                <w:rFonts w:ascii="Arial" w:eastAsia="Arial" w:hAnsi="Arial" w:cs="Arial"/>
                <w:sz w:val="16"/>
                <w:szCs w:val="16"/>
              </w:rPr>
              <w:pPrChange w:id="2922"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23" w:author="Razavi, Pedram/Medicine" w:date="2019-06-16T13:13:00Z">
              <w:tcPr>
                <w:tcW w:w="1560" w:type="dxa"/>
                <w:shd w:val="clear" w:color="auto" w:fill="auto"/>
                <w:tcMar>
                  <w:top w:w="100" w:type="dxa"/>
                  <w:left w:w="100" w:type="dxa"/>
                  <w:bottom w:w="100" w:type="dxa"/>
                  <w:right w:w="100" w:type="dxa"/>
                </w:tcMar>
              </w:tcPr>
            </w:tcPrChange>
          </w:tcPr>
          <w:p w14:paraId="67D4AB95" w14:textId="77777777" w:rsidR="00413E5F" w:rsidRPr="00D02890" w:rsidRDefault="00B4071F">
            <w:pPr>
              <w:widowControl w:val="0"/>
              <w:spacing w:after="0" w:line="240" w:lineRule="auto"/>
              <w:rPr>
                <w:rFonts w:ascii="Arial" w:eastAsia="Arial" w:hAnsi="Arial" w:cs="Arial"/>
                <w:sz w:val="16"/>
                <w:szCs w:val="16"/>
              </w:rPr>
              <w:pPrChange w:id="2924" w:author="Razavi, Pedram/Medicine" w:date="2019-06-16T15:04:00Z">
                <w:pPr>
                  <w:widowControl w:val="0"/>
                  <w:spacing w:after="0" w:line="240" w:lineRule="auto"/>
                  <w:jc w:val="center"/>
                </w:pPr>
              </w:pPrChange>
            </w:pPr>
            <w:r w:rsidRPr="00D02890">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Change w:id="2925" w:author="Razavi, Pedram/Medicine" w:date="2019-06-16T13:13:00Z">
              <w:tcPr>
                <w:tcW w:w="1560" w:type="dxa"/>
                <w:shd w:val="clear" w:color="auto" w:fill="auto"/>
                <w:tcMar>
                  <w:top w:w="100" w:type="dxa"/>
                  <w:left w:w="100" w:type="dxa"/>
                  <w:bottom w:w="100" w:type="dxa"/>
                  <w:right w:w="100" w:type="dxa"/>
                </w:tcMar>
              </w:tcPr>
            </w:tcPrChange>
          </w:tcPr>
          <w:p w14:paraId="64C75B47" w14:textId="77777777" w:rsidR="00413E5F" w:rsidRPr="00D02890" w:rsidRDefault="00B4071F">
            <w:pPr>
              <w:widowControl w:val="0"/>
              <w:spacing w:after="0" w:line="240" w:lineRule="auto"/>
              <w:rPr>
                <w:rFonts w:ascii="Arial" w:eastAsia="Arial" w:hAnsi="Arial" w:cs="Arial"/>
                <w:sz w:val="16"/>
                <w:szCs w:val="16"/>
              </w:rPr>
              <w:pPrChange w:id="2926" w:author="Razavi, Pedram/Medicine" w:date="2019-06-16T15:04:00Z">
                <w:pPr>
                  <w:widowControl w:val="0"/>
                  <w:spacing w:after="0" w:line="240" w:lineRule="auto"/>
                  <w:jc w:val="center"/>
                </w:pPr>
              </w:pPrChange>
            </w:pPr>
            <w:r w:rsidRPr="00D02890">
              <w:rPr>
                <w:rFonts w:ascii="Arial" w:eastAsia="Arial" w:hAnsi="Arial" w:cs="Arial"/>
                <w:sz w:val="16"/>
                <w:szCs w:val="16"/>
              </w:rPr>
              <w:t>1 / 1 (100%)</w:t>
            </w:r>
          </w:p>
        </w:tc>
      </w:tr>
      <w:tr w:rsidR="00413E5F" w:rsidRPr="00D02890" w14:paraId="6FDADFC7" w14:textId="77777777" w:rsidTr="00D02890">
        <w:trPr>
          <w:trHeight w:val="20"/>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927" w:author="Razavi, Pedram/Medicine" w:date="2019-06-16T13:13: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5B414B6" w14:textId="77777777" w:rsidR="00413E5F" w:rsidRPr="00D02890" w:rsidRDefault="00B4071F">
            <w:pPr>
              <w:widowControl w:val="0"/>
              <w:spacing w:after="0" w:line="240" w:lineRule="auto"/>
              <w:ind w:left="100"/>
              <w:rPr>
                <w:rFonts w:ascii="Arial" w:eastAsia="Arial" w:hAnsi="Arial" w:cs="Arial"/>
                <w:sz w:val="16"/>
                <w:szCs w:val="16"/>
              </w:rPr>
              <w:pPrChange w:id="2928"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Change w:id="2929" w:author="Razavi, Pedram/Medicine" w:date="2019-06-16T13:13:00Z">
              <w:tcPr>
                <w:tcW w:w="1560" w:type="dxa"/>
                <w:shd w:val="clear" w:color="auto" w:fill="auto"/>
                <w:tcMar>
                  <w:top w:w="100" w:type="dxa"/>
                  <w:left w:w="100" w:type="dxa"/>
                  <w:bottom w:w="100" w:type="dxa"/>
                  <w:right w:w="100" w:type="dxa"/>
                </w:tcMar>
              </w:tcPr>
            </w:tcPrChange>
          </w:tcPr>
          <w:p w14:paraId="088B532D" w14:textId="77777777" w:rsidR="00413E5F" w:rsidRPr="00D02890" w:rsidRDefault="00B4071F">
            <w:pPr>
              <w:widowControl w:val="0"/>
              <w:spacing w:after="0" w:line="240" w:lineRule="auto"/>
              <w:rPr>
                <w:rFonts w:ascii="Arial" w:eastAsia="Arial" w:hAnsi="Arial" w:cs="Arial"/>
                <w:sz w:val="16"/>
                <w:szCs w:val="16"/>
              </w:rPr>
              <w:pPrChange w:id="2930" w:author="Razavi, Pedram/Medicine" w:date="2019-06-16T15:04:00Z">
                <w:pPr>
                  <w:widowControl w:val="0"/>
                  <w:spacing w:after="0" w:line="240" w:lineRule="auto"/>
                  <w:jc w:val="center"/>
                </w:pPr>
              </w:pPrChange>
            </w:pPr>
            <w:r w:rsidRPr="00D02890">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Change w:id="2931" w:author="Razavi, Pedram/Medicine" w:date="2019-06-16T13:13:00Z">
              <w:tcPr>
                <w:tcW w:w="1560" w:type="dxa"/>
                <w:shd w:val="clear" w:color="auto" w:fill="auto"/>
                <w:tcMar>
                  <w:top w:w="100" w:type="dxa"/>
                  <w:left w:w="100" w:type="dxa"/>
                  <w:bottom w:w="100" w:type="dxa"/>
                  <w:right w:w="100" w:type="dxa"/>
                </w:tcMar>
              </w:tcPr>
            </w:tcPrChange>
          </w:tcPr>
          <w:p w14:paraId="64029CA5" w14:textId="77777777" w:rsidR="00413E5F" w:rsidRPr="00D02890" w:rsidRDefault="00B4071F">
            <w:pPr>
              <w:widowControl w:val="0"/>
              <w:spacing w:after="0" w:line="240" w:lineRule="auto"/>
              <w:rPr>
                <w:rFonts w:ascii="Arial" w:eastAsia="Arial" w:hAnsi="Arial" w:cs="Arial"/>
                <w:sz w:val="16"/>
                <w:szCs w:val="16"/>
              </w:rPr>
              <w:pPrChange w:id="2932"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33" w:author="Razavi, Pedram/Medicine" w:date="2019-06-16T13:13:00Z">
              <w:tcPr>
                <w:tcW w:w="1560" w:type="dxa"/>
                <w:shd w:val="clear" w:color="auto" w:fill="auto"/>
                <w:tcMar>
                  <w:top w:w="100" w:type="dxa"/>
                  <w:left w:w="100" w:type="dxa"/>
                  <w:bottom w:w="100" w:type="dxa"/>
                  <w:right w:w="100" w:type="dxa"/>
                </w:tcMar>
              </w:tcPr>
            </w:tcPrChange>
          </w:tcPr>
          <w:p w14:paraId="534041BA" w14:textId="77777777" w:rsidR="00413E5F" w:rsidRPr="00D02890" w:rsidRDefault="00B4071F">
            <w:pPr>
              <w:widowControl w:val="0"/>
              <w:spacing w:after="0" w:line="240" w:lineRule="auto"/>
              <w:rPr>
                <w:rFonts w:ascii="Arial" w:eastAsia="Arial" w:hAnsi="Arial" w:cs="Arial"/>
                <w:sz w:val="16"/>
                <w:szCs w:val="16"/>
              </w:rPr>
              <w:pPrChange w:id="2934" w:author="Razavi, Pedram/Medicine" w:date="2019-06-16T15:04:00Z">
                <w:pPr>
                  <w:widowControl w:val="0"/>
                  <w:spacing w:after="0" w:line="240" w:lineRule="auto"/>
                  <w:jc w:val="center"/>
                </w:pPr>
              </w:pPrChange>
            </w:pPr>
            <w:r w:rsidRPr="00D02890">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Change w:id="2935" w:author="Razavi, Pedram/Medicine" w:date="2019-06-16T13:13:00Z">
              <w:tcPr>
                <w:tcW w:w="1560" w:type="dxa"/>
                <w:shd w:val="clear" w:color="auto" w:fill="auto"/>
                <w:tcMar>
                  <w:top w:w="100" w:type="dxa"/>
                  <w:left w:w="100" w:type="dxa"/>
                  <w:bottom w:w="100" w:type="dxa"/>
                  <w:right w:w="100" w:type="dxa"/>
                </w:tcMar>
              </w:tcPr>
            </w:tcPrChange>
          </w:tcPr>
          <w:p w14:paraId="632669F7" w14:textId="77777777" w:rsidR="00413E5F" w:rsidRPr="00D02890" w:rsidRDefault="00B4071F">
            <w:pPr>
              <w:widowControl w:val="0"/>
              <w:spacing w:after="0" w:line="240" w:lineRule="auto"/>
              <w:rPr>
                <w:rFonts w:ascii="Arial" w:eastAsia="Arial" w:hAnsi="Arial" w:cs="Arial"/>
                <w:sz w:val="16"/>
                <w:szCs w:val="16"/>
              </w:rPr>
              <w:pPrChange w:id="2936" w:author="Razavi, Pedram/Medicine" w:date="2019-06-16T15:04:00Z">
                <w:pPr>
                  <w:widowControl w:val="0"/>
                  <w:spacing w:after="0" w:line="240" w:lineRule="auto"/>
                  <w:jc w:val="center"/>
                </w:pPr>
              </w:pPrChange>
            </w:pPr>
            <w:r w:rsidRPr="00D02890">
              <w:rPr>
                <w:rFonts w:ascii="Arial" w:eastAsia="Arial" w:hAnsi="Arial" w:cs="Arial"/>
                <w:sz w:val="16"/>
                <w:szCs w:val="16"/>
              </w:rPr>
              <w:t>17 / 21 (81.0%)</w:t>
            </w:r>
          </w:p>
        </w:tc>
        <w:tc>
          <w:tcPr>
            <w:tcW w:w="1560" w:type="dxa"/>
            <w:shd w:val="clear" w:color="auto" w:fill="auto"/>
            <w:tcMar>
              <w:top w:w="100" w:type="dxa"/>
              <w:left w:w="100" w:type="dxa"/>
              <w:bottom w:w="100" w:type="dxa"/>
              <w:right w:w="100" w:type="dxa"/>
            </w:tcMar>
            <w:tcPrChange w:id="2937" w:author="Razavi, Pedram/Medicine" w:date="2019-06-16T13:13:00Z">
              <w:tcPr>
                <w:tcW w:w="1560" w:type="dxa"/>
                <w:shd w:val="clear" w:color="auto" w:fill="auto"/>
                <w:tcMar>
                  <w:top w:w="100" w:type="dxa"/>
                  <w:left w:w="100" w:type="dxa"/>
                  <w:bottom w:w="100" w:type="dxa"/>
                  <w:right w:w="100" w:type="dxa"/>
                </w:tcMar>
              </w:tcPr>
            </w:tcPrChange>
          </w:tcPr>
          <w:p w14:paraId="53BC0A10" w14:textId="77777777" w:rsidR="00413E5F" w:rsidRPr="00D02890" w:rsidRDefault="00B4071F">
            <w:pPr>
              <w:widowControl w:val="0"/>
              <w:spacing w:after="0" w:line="240" w:lineRule="auto"/>
              <w:rPr>
                <w:rFonts w:ascii="Arial" w:eastAsia="Arial" w:hAnsi="Arial" w:cs="Arial"/>
                <w:sz w:val="16"/>
                <w:szCs w:val="16"/>
              </w:rPr>
              <w:pPrChange w:id="2938" w:author="Razavi, Pedram/Medicine" w:date="2019-06-16T15:04:00Z">
                <w:pPr>
                  <w:widowControl w:val="0"/>
                  <w:spacing w:after="0" w:line="240" w:lineRule="auto"/>
                  <w:jc w:val="center"/>
                </w:pPr>
              </w:pPrChange>
            </w:pPr>
            <w:r w:rsidRPr="00D02890">
              <w:rPr>
                <w:rFonts w:ascii="Arial" w:eastAsia="Arial" w:hAnsi="Arial" w:cs="Arial"/>
                <w:sz w:val="16"/>
                <w:szCs w:val="16"/>
              </w:rPr>
              <w:t>22 / 28 (78.6%)</w:t>
            </w:r>
          </w:p>
        </w:tc>
      </w:tr>
      <w:tr w:rsidR="00413E5F" w:rsidRPr="00D02890" w14:paraId="18EB58AE" w14:textId="77777777" w:rsidTr="00D02890">
        <w:trPr>
          <w:trHeight w:val="20"/>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939" w:author="Razavi, Pedram/Medicine" w:date="2019-06-16T13:13: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AC7B893" w14:textId="77777777" w:rsidR="00413E5F" w:rsidRPr="00D02890" w:rsidRDefault="00B4071F">
            <w:pPr>
              <w:widowControl w:val="0"/>
              <w:spacing w:after="0" w:line="240" w:lineRule="auto"/>
              <w:ind w:left="100"/>
              <w:rPr>
                <w:rFonts w:ascii="Arial" w:eastAsia="Arial" w:hAnsi="Arial" w:cs="Arial"/>
                <w:sz w:val="16"/>
                <w:szCs w:val="16"/>
              </w:rPr>
              <w:pPrChange w:id="2940"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Change w:id="2941" w:author="Razavi, Pedram/Medicine" w:date="2019-06-16T13:13:00Z">
              <w:tcPr>
                <w:tcW w:w="1560" w:type="dxa"/>
                <w:shd w:val="clear" w:color="auto" w:fill="auto"/>
                <w:tcMar>
                  <w:top w:w="100" w:type="dxa"/>
                  <w:left w:w="100" w:type="dxa"/>
                  <w:bottom w:w="100" w:type="dxa"/>
                  <w:right w:w="100" w:type="dxa"/>
                </w:tcMar>
              </w:tcPr>
            </w:tcPrChange>
          </w:tcPr>
          <w:p w14:paraId="1B00ACCE" w14:textId="77777777" w:rsidR="00413E5F" w:rsidRPr="00D02890" w:rsidRDefault="00B4071F">
            <w:pPr>
              <w:widowControl w:val="0"/>
              <w:spacing w:after="0" w:line="240" w:lineRule="auto"/>
              <w:rPr>
                <w:rFonts w:ascii="Arial" w:eastAsia="Arial" w:hAnsi="Arial" w:cs="Arial"/>
                <w:sz w:val="16"/>
                <w:szCs w:val="16"/>
              </w:rPr>
              <w:pPrChange w:id="2942"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43" w:author="Razavi, Pedram/Medicine" w:date="2019-06-16T13:13:00Z">
              <w:tcPr>
                <w:tcW w:w="1560" w:type="dxa"/>
                <w:shd w:val="clear" w:color="auto" w:fill="auto"/>
                <w:tcMar>
                  <w:top w:w="100" w:type="dxa"/>
                  <w:left w:w="100" w:type="dxa"/>
                  <w:bottom w:w="100" w:type="dxa"/>
                  <w:right w:w="100" w:type="dxa"/>
                </w:tcMar>
              </w:tcPr>
            </w:tcPrChange>
          </w:tcPr>
          <w:p w14:paraId="03F226AB" w14:textId="77777777" w:rsidR="00413E5F" w:rsidRPr="00D02890" w:rsidRDefault="00B4071F">
            <w:pPr>
              <w:widowControl w:val="0"/>
              <w:spacing w:after="0" w:line="240" w:lineRule="auto"/>
              <w:rPr>
                <w:rFonts w:ascii="Arial" w:eastAsia="Arial" w:hAnsi="Arial" w:cs="Arial"/>
                <w:sz w:val="16"/>
                <w:szCs w:val="16"/>
              </w:rPr>
              <w:pPrChange w:id="2944" w:author="Razavi, Pedram/Medicine" w:date="2019-06-16T15:04:00Z">
                <w:pPr>
                  <w:widowControl w:val="0"/>
                  <w:spacing w:after="0" w:line="240" w:lineRule="auto"/>
                  <w:jc w:val="center"/>
                </w:pPr>
              </w:pPrChange>
            </w:pPr>
            <w:r w:rsidRPr="00D02890">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Change w:id="2945" w:author="Razavi, Pedram/Medicine" w:date="2019-06-16T13:13:00Z">
              <w:tcPr>
                <w:tcW w:w="1560" w:type="dxa"/>
                <w:shd w:val="clear" w:color="auto" w:fill="auto"/>
                <w:tcMar>
                  <w:top w:w="100" w:type="dxa"/>
                  <w:left w:w="100" w:type="dxa"/>
                  <w:bottom w:w="100" w:type="dxa"/>
                  <w:right w:w="100" w:type="dxa"/>
                </w:tcMar>
              </w:tcPr>
            </w:tcPrChange>
          </w:tcPr>
          <w:p w14:paraId="7BC21AB3" w14:textId="77777777" w:rsidR="00413E5F" w:rsidRPr="00D02890" w:rsidRDefault="00B4071F">
            <w:pPr>
              <w:widowControl w:val="0"/>
              <w:spacing w:after="0" w:line="240" w:lineRule="auto"/>
              <w:rPr>
                <w:rFonts w:ascii="Arial" w:eastAsia="Arial" w:hAnsi="Arial" w:cs="Arial"/>
                <w:sz w:val="16"/>
                <w:szCs w:val="16"/>
              </w:rPr>
              <w:pPrChange w:id="2946" w:author="Razavi, Pedram/Medicine" w:date="2019-06-16T15:04:00Z">
                <w:pPr>
                  <w:widowControl w:val="0"/>
                  <w:spacing w:after="0" w:line="240" w:lineRule="auto"/>
                  <w:jc w:val="center"/>
                </w:pPr>
              </w:pPrChange>
            </w:pPr>
            <w:r w:rsidRPr="00D02890">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Change w:id="2947" w:author="Razavi, Pedram/Medicine" w:date="2019-06-16T13:13:00Z">
              <w:tcPr>
                <w:tcW w:w="1560" w:type="dxa"/>
                <w:shd w:val="clear" w:color="auto" w:fill="auto"/>
                <w:tcMar>
                  <w:top w:w="100" w:type="dxa"/>
                  <w:left w:w="100" w:type="dxa"/>
                  <w:bottom w:w="100" w:type="dxa"/>
                  <w:right w:w="100" w:type="dxa"/>
                </w:tcMar>
              </w:tcPr>
            </w:tcPrChange>
          </w:tcPr>
          <w:p w14:paraId="60874826" w14:textId="77777777" w:rsidR="00413E5F" w:rsidRPr="00D02890" w:rsidRDefault="00B4071F">
            <w:pPr>
              <w:widowControl w:val="0"/>
              <w:spacing w:after="0" w:line="240" w:lineRule="auto"/>
              <w:rPr>
                <w:rFonts w:ascii="Arial" w:eastAsia="Arial" w:hAnsi="Arial" w:cs="Arial"/>
                <w:sz w:val="16"/>
                <w:szCs w:val="16"/>
              </w:rPr>
              <w:pPrChange w:id="2948" w:author="Razavi, Pedram/Medicine" w:date="2019-06-16T15:04:00Z">
                <w:pPr>
                  <w:widowControl w:val="0"/>
                  <w:spacing w:after="0" w:line="240" w:lineRule="auto"/>
                  <w:jc w:val="center"/>
                </w:pPr>
              </w:pPrChange>
            </w:pPr>
            <w:r w:rsidRPr="00D02890">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Change w:id="2949" w:author="Razavi, Pedram/Medicine" w:date="2019-06-16T13:13:00Z">
              <w:tcPr>
                <w:tcW w:w="1560" w:type="dxa"/>
                <w:shd w:val="clear" w:color="auto" w:fill="auto"/>
                <w:tcMar>
                  <w:top w:w="100" w:type="dxa"/>
                  <w:left w:w="100" w:type="dxa"/>
                  <w:bottom w:w="100" w:type="dxa"/>
                  <w:right w:w="100" w:type="dxa"/>
                </w:tcMar>
              </w:tcPr>
            </w:tcPrChange>
          </w:tcPr>
          <w:p w14:paraId="40E7D536" w14:textId="77777777" w:rsidR="00413E5F" w:rsidRPr="00D02890" w:rsidRDefault="00B4071F">
            <w:pPr>
              <w:widowControl w:val="0"/>
              <w:spacing w:after="0" w:line="240" w:lineRule="auto"/>
              <w:rPr>
                <w:rFonts w:ascii="Arial" w:eastAsia="Arial" w:hAnsi="Arial" w:cs="Arial"/>
                <w:sz w:val="16"/>
                <w:szCs w:val="16"/>
              </w:rPr>
              <w:pPrChange w:id="2950" w:author="Razavi, Pedram/Medicine" w:date="2019-06-16T15:04:00Z">
                <w:pPr>
                  <w:widowControl w:val="0"/>
                  <w:spacing w:after="0" w:line="240" w:lineRule="auto"/>
                  <w:jc w:val="center"/>
                </w:pPr>
              </w:pPrChange>
            </w:pPr>
            <w:r w:rsidRPr="00D02890">
              <w:rPr>
                <w:rFonts w:ascii="Arial" w:eastAsia="Arial" w:hAnsi="Arial" w:cs="Arial"/>
                <w:sz w:val="16"/>
                <w:szCs w:val="16"/>
              </w:rPr>
              <w:t>9 / 11 (81.8%)</w:t>
            </w:r>
          </w:p>
        </w:tc>
      </w:tr>
      <w:tr w:rsidR="00413E5F" w:rsidRPr="00D02890" w14:paraId="51451C9F" w14:textId="77777777" w:rsidTr="00D02890">
        <w:trPr>
          <w:trHeight w:val="20"/>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951" w:author="Razavi, Pedram/Medicine" w:date="2019-06-16T13:13: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7B5B972" w14:textId="77777777" w:rsidR="00413E5F" w:rsidRPr="00D02890" w:rsidRDefault="00B4071F">
            <w:pPr>
              <w:widowControl w:val="0"/>
              <w:spacing w:after="0" w:line="240" w:lineRule="auto"/>
              <w:ind w:left="100"/>
              <w:rPr>
                <w:rFonts w:ascii="Arial" w:eastAsia="Arial" w:hAnsi="Arial" w:cs="Arial"/>
                <w:sz w:val="16"/>
                <w:szCs w:val="16"/>
              </w:rPr>
              <w:pPrChange w:id="2952"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Change w:id="2953" w:author="Razavi, Pedram/Medicine" w:date="2019-06-16T13:13:00Z">
              <w:tcPr>
                <w:tcW w:w="1560" w:type="dxa"/>
                <w:shd w:val="clear" w:color="auto" w:fill="auto"/>
                <w:tcMar>
                  <w:top w:w="100" w:type="dxa"/>
                  <w:left w:w="100" w:type="dxa"/>
                  <w:bottom w:w="100" w:type="dxa"/>
                  <w:right w:w="100" w:type="dxa"/>
                </w:tcMar>
              </w:tcPr>
            </w:tcPrChange>
          </w:tcPr>
          <w:p w14:paraId="319800AA" w14:textId="77777777" w:rsidR="00413E5F" w:rsidRPr="00D02890" w:rsidRDefault="00B4071F">
            <w:pPr>
              <w:widowControl w:val="0"/>
              <w:spacing w:after="0" w:line="240" w:lineRule="auto"/>
              <w:rPr>
                <w:rFonts w:ascii="Arial" w:eastAsia="Arial" w:hAnsi="Arial" w:cs="Arial"/>
                <w:sz w:val="16"/>
                <w:szCs w:val="16"/>
              </w:rPr>
              <w:pPrChange w:id="2954" w:author="Razavi, Pedram/Medicine" w:date="2019-06-16T15:04:00Z">
                <w:pPr>
                  <w:widowControl w:val="0"/>
                  <w:spacing w:after="0" w:line="240" w:lineRule="auto"/>
                  <w:jc w:val="center"/>
                </w:pPr>
              </w:pPrChange>
            </w:pPr>
            <w:r w:rsidRPr="00D02890">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Change w:id="2955" w:author="Razavi, Pedram/Medicine" w:date="2019-06-16T13:13:00Z">
              <w:tcPr>
                <w:tcW w:w="1560" w:type="dxa"/>
                <w:shd w:val="clear" w:color="auto" w:fill="auto"/>
                <w:tcMar>
                  <w:top w:w="100" w:type="dxa"/>
                  <w:left w:w="100" w:type="dxa"/>
                  <w:bottom w:w="100" w:type="dxa"/>
                  <w:right w:w="100" w:type="dxa"/>
                </w:tcMar>
              </w:tcPr>
            </w:tcPrChange>
          </w:tcPr>
          <w:p w14:paraId="2F5E40B7" w14:textId="77777777" w:rsidR="00413E5F" w:rsidRPr="00D02890" w:rsidRDefault="00B4071F">
            <w:pPr>
              <w:widowControl w:val="0"/>
              <w:spacing w:after="0" w:line="240" w:lineRule="auto"/>
              <w:rPr>
                <w:rFonts w:ascii="Arial" w:eastAsia="Arial" w:hAnsi="Arial" w:cs="Arial"/>
                <w:sz w:val="16"/>
                <w:szCs w:val="16"/>
              </w:rPr>
              <w:pPrChange w:id="2956" w:author="Razavi, Pedram/Medicine" w:date="2019-06-16T15:04:00Z">
                <w:pPr>
                  <w:widowControl w:val="0"/>
                  <w:spacing w:after="0" w:line="240" w:lineRule="auto"/>
                  <w:jc w:val="center"/>
                </w:pPr>
              </w:pPrChange>
            </w:pPr>
            <w:r w:rsidRPr="00D02890">
              <w:rPr>
                <w:rFonts w:ascii="Arial" w:eastAsia="Arial" w:hAnsi="Arial" w:cs="Arial"/>
                <w:sz w:val="16"/>
                <w:szCs w:val="16"/>
              </w:rPr>
              <w:t>44 / 46 (95.7%)</w:t>
            </w:r>
          </w:p>
        </w:tc>
        <w:tc>
          <w:tcPr>
            <w:tcW w:w="1560" w:type="dxa"/>
            <w:shd w:val="clear" w:color="auto" w:fill="auto"/>
            <w:tcMar>
              <w:top w:w="100" w:type="dxa"/>
              <w:left w:w="100" w:type="dxa"/>
              <w:bottom w:w="100" w:type="dxa"/>
              <w:right w:w="100" w:type="dxa"/>
            </w:tcMar>
            <w:tcPrChange w:id="2957" w:author="Razavi, Pedram/Medicine" w:date="2019-06-16T13:13:00Z">
              <w:tcPr>
                <w:tcW w:w="1560" w:type="dxa"/>
                <w:shd w:val="clear" w:color="auto" w:fill="auto"/>
                <w:tcMar>
                  <w:top w:w="100" w:type="dxa"/>
                  <w:left w:w="100" w:type="dxa"/>
                  <w:bottom w:w="100" w:type="dxa"/>
                  <w:right w:w="100" w:type="dxa"/>
                </w:tcMar>
              </w:tcPr>
            </w:tcPrChange>
          </w:tcPr>
          <w:p w14:paraId="4DE586D8" w14:textId="77777777" w:rsidR="00413E5F" w:rsidRPr="00D02890" w:rsidRDefault="00B4071F">
            <w:pPr>
              <w:widowControl w:val="0"/>
              <w:spacing w:after="0" w:line="240" w:lineRule="auto"/>
              <w:rPr>
                <w:rFonts w:ascii="Arial" w:eastAsia="Arial" w:hAnsi="Arial" w:cs="Arial"/>
                <w:sz w:val="16"/>
                <w:szCs w:val="16"/>
              </w:rPr>
              <w:pPrChange w:id="2958" w:author="Razavi, Pedram/Medicine" w:date="2019-06-16T15:04:00Z">
                <w:pPr>
                  <w:widowControl w:val="0"/>
                  <w:spacing w:after="0" w:line="240" w:lineRule="auto"/>
                  <w:jc w:val="center"/>
                </w:pPr>
              </w:pPrChange>
            </w:pPr>
            <w:r w:rsidRPr="00D02890">
              <w:rPr>
                <w:rFonts w:ascii="Arial" w:eastAsia="Arial" w:hAnsi="Arial" w:cs="Arial"/>
                <w:sz w:val="16"/>
                <w:szCs w:val="16"/>
              </w:rPr>
              <w:t>479 / 502 (95.4%)</w:t>
            </w:r>
          </w:p>
        </w:tc>
        <w:tc>
          <w:tcPr>
            <w:tcW w:w="1560" w:type="dxa"/>
            <w:shd w:val="clear" w:color="auto" w:fill="auto"/>
            <w:tcMar>
              <w:top w:w="100" w:type="dxa"/>
              <w:left w:w="100" w:type="dxa"/>
              <w:bottom w:w="100" w:type="dxa"/>
              <w:right w:w="100" w:type="dxa"/>
            </w:tcMar>
            <w:tcPrChange w:id="2959" w:author="Razavi, Pedram/Medicine" w:date="2019-06-16T13:13:00Z">
              <w:tcPr>
                <w:tcW w:w="1560" w:type="dxa"/>
                <w:shd w:val="clear" w:color="auto" w:fill="auto"/>
                <w:tcMar>
                  <w:top w:w="100" w:type="dxa"/>
                  <w:left w:w="100" w:type="dxa"/>
                  <w:bottom w:w="100" w:type="dxa"/>
                  <w:right w:w="100" w:type="dxa"/>
                </w:tcMar>
              </w:tcPr>
            </w:tcPrChange>
          </w:tcPr>
          <w:p w14:paraId="7972E88D" w14:textId="77777777" w:rsidR="00413E5F" w:rsidRPr="00D02890" w:rsidRDefault="00B4071F">
            <w:pPr>
              <w:widowControl w:val="0"/>
              <w:spacing w:after="0" w:line="240" w:lineRule="auto"/>
              <w:rPr>
                <w:rFonts w:ascii="Arial" w:eastAsia="Arial" w:hAnsi="Arial" w:cs="Arial"/>
                <w:sz w:val="16"/>
                <w:szCs w:val="16"/>
              </w:rPr>
              <w:pPrChange w:id="2960" w:author="Razavi, Pedram/Medicine" w:date="2019-06-16T15:04:00Z">
                <w:pPr>
                  <w:widowControl w:val="0"/>
                  <w:spacing w:after="0" w:line="240" w:lineRule="auto"/>
                  <w:jc w:val="center"/>
                </w:pPr>
              </w:pPrChange>
            </w:pPr>
            <w:r w:rsidRPr="00D02890">
              <w:rPr>
                <w:rFonts w:ascii="Arial" w:eastAsia="Arial" w:hAnsi="Arial" w:cs="Arial"/>
                <w:sz w:val="16"/>
                <w:szCs w:val="16"/>
              </w:rPr>
              <w:t>10 / 12 (83.3%)</w:t>
            </w:r>
          </w:p>
        </w:tc>
        <w:tc>
          <w:tcPr>
            <w:tcW w:w="1560" w:type="dxa"/>
            <w:shd w:val="clear" w:color="auto" w:fill="auto"/>
            <w:tcMar>
              <w:top w:w="100" w:type="dxa"/>
              <w:left w:w="100" w:type="dxa"/>
              <w:bottom w:w="100" w:type="dxa"/>
              <w:right w:w="100" w:type="dxa"/>
            </w:tcMar>
            <w:tcPrChange w:id="2961" w:author="Razavi, Pedram/Medicine" w:date="2019-06-16T13:13:00Z">
              <w:tcPr>
                <w:tcW w:w="1560" w:type="dxa"/>
                <w:shd w:val="clear" w:color="auto" w:fill="auto"/>
                <w:tcMar>
                  <w:top w:w="100" w:type="dxa"/>
                  <w:left w:w="100" w:type="dxa"/>
                  <w:bottom w:w="100" w:type="dxa"/>
                  <w:right w:w="100" w:type="dxa"/>
                </w:tcMar>
              </w:tcPr>
            </w:tcPrChange>
          </w:tcPr>
          <w:p w14:paraId="4850727E" w14:textId="77777777" w:rsidR="00413E5F" w:rsidRPr="00D02890" w:rsidRDefault="00B4071F">
            <w:pPr>
              <w:widowControl w:val="0"/>
              <w:spacing w:after="0" w:line="240" w:lineRule="auto"/>
              <w:rPr>
                <w:rFonts w:ascii="Arial" w:eastAsia="Arial" w:hAnsi="Arial" w:cs="Arial"/>
                <w:sz w:val="16"/>
                <w:szCs w:val="16"/>
              </w:rPr>
              <w:pPrChange w:id="2962" w:author="Razavi, Pedram/Medicine" w:date="2019-06-16T15:04:00Z">
                <w:pPr>
                  <w:widowControl w:val="0"/>
                  <w:spacing w:after="0" w:line="240" w:lineRule="auto"/>
                  <w:jc w:val="center"/>
                </w:pPr>
              </w:pPrChange>
            </w:pPr>
            <w:r w:rsidRPr="00D02890">
              <w:rPr>
                <w:rFonts w:ascii="Arial" w:eastAsia="Arial" w:hAnsi="Arial" w:cs="Arial"/>
                <w:sz w:val="16"/>
                <w:szCs w:val="16"/>
              </w:rPr>
              <w:t>534 / 561 (95.2%)</w:t>
            </w:r>
          </w:p>
        </w:tc>
      </w:tr>
      <w:tr w:rsidR="00413E5F" w:rsidRPr="00D02890" w14:paraId="1F5EA784" w14:textId="77777777" w:rsidTr="00D02890">
        <w:trPr>
          <w:trHeight w:val="20"/>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963" w:author="Razavi, Pedram/Medicine" w:date="2019-06-16T13:13: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367D939" w14:textId="77777777" w:rsidR="00413E5F" w:rsidRPr="00D02890" w:rsidRDefault="00B4071F">
            <w:pPr>
              <w:widowControl w:val="0"/>
              <w:spacing w:after="0" w:line="240" w:lineRule="auto"/>
              <w:ind w:left="100"/>
              <w:rPr>
                <w:rFonts w:ascii="Arial" w:eastAsia="Arial" w:hAnsi="Arial" w:cs="Arial"/>
                <w:sz w:val="16"/>
                <w:szCs w:val="16"/>
              </w:rPr>
              <w:pPrChange w:id="2964" w:author="Razavi, Pedram/Medicine" w:date="2019-06-16T15:04:00Z">
                <w:pPr>
                  <w:widowControl w:val="0"/>
                  <w:spacing w:after="0" w:line="240" w:lineRule="auto"/>
                  <w:ind w:left="100"/>
                  <w:jc w:val="center"/>
                </w:pPr>
              </w:pPrChange>
            </w:pPr>
            <w:r w:rsidRPr="00D02890">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Change w:id="2965" w:author="Razavi, Pedram/Medicine" w:date="2019-06-16T13:13:00Z">
              <w:tcPr>
                <w:tcW w:w="1560" w:type="dxa"/>
                <w:shd w:val="clear" w:color="auto" w:fill="auto"/>
                <w:tcMar>
                  <w:top w:w="100" w:type="dxa"/>
                  <w:left w:w="100" w:type="dxa"/>
                  <w:bottom w:w="100" w:type="dxa"/>
                  <w:right w:w="100" w:type="dxa"/>
                </w:tcMar>
              </w:tcPr>
            </w:tcPrChange>
          </w:tcPr>
          <w:p w14:paraId="22055B44" w14:textId="77777777" w:rsidR="00413E5F" w:rsidRPr="00D02890" w:rsidRDefault="00B4071F">
            <w:pPr>
              <w:widowControl w:val="0"/>
              <w:spacing w:after="0" w:line="240" w:lineRule="auto"/>
              <w:rPr>
                <w:rFonts w:ascii="Arial" w:eastAsia="Arial" w:hAnsi="Arial" w:cs="Arial"/>
                <w:sz w:val="16"/>
                <w:szCs w:val="16"/>
              </w:rPr>
              <w:pPrChange w:id="2966" w:author="Razavi, Pedram/Medicine" w:date="2019-06-16T15:04:00Z">
                <w:pPr>
                  <w:widowControl w:val="0"/>
                  <w:spacing w:after="0" w:line="240" w:lineRule="auto"/>
                  <w:jc w:val="center"/>
                </w:pPr>
              </w:pPrChange>
            </w:pPr>
            <w:r w:rsidRPr="00D02890">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Change w:id="2967" w:author="Razavi, Pedram/Medicine" w:date="2019-06-16T13:13:00Z">
              <w:tcPr>
                <w:tcW w:w="1560" w:type="dxa"/>
                <w:shd w:val="clear" w:color="auto" w:fill="auto"/>
                <w:tcMar>
                  <w:top w:w="100" w:type="dxa"/>
                  <w:left w:w="100" w:type="dxa"/>
                  <w:bottom w:w="100" w:type="dxa"/>
                  <w:right w:w="100" w:type="dxa"/>
                </w:tcMar>
              </w:tcPr>
            </w:tcPrChange>
          </w:tcPr>
          <w:p w14:paraId="428B0756" w14:textId="77777777" w:rsidR="00413E5F" w:rsidRPr="00D02890" w:rsidRDefault="00B4071F">
            <w:pPr>
              <w:widowControl w:val="0"/>
              <w:spacing w:after="0" w:line="240" w:lineRule="auto"/>
              <w:rPr>
                <w:rFonts w:ascii="Arial" w:eastAsia="Arial" w:hAnsi="Arial" w:cs="Arial"/>
                <w:sz w:val="16"/>
                <w:szCs w:val="16"/>
              </w:rPr>
              <w:pPrChange w:id="2968" w:author="Razavi, Pedram/Medicine" w:date="2019-06-16T15:04:00Z">
                <w:pPr>
                  <w:widowControl w:val="0"/>
                  <w:spacing w:after="0" w:line="240" w:lineRule="auto"/>
                  <w:jc w:val="center"/>
                </w:pPr>
              </w:pPrChange>
            </w:pPr>
            <w:r w:rsidRPr="00D02890">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Change w:id="2969" w:author="Razavi, Pedram/Medicine" w:date="2019-06-16T13:13:00Z">
              <w:tcPr>
                <w:tcW w:w="1560" w:type="dxa"/>
                <w:shd w:val="clear" w:color="auto" w:fill="auto"/>
                <w:tcMar>
                  <w:top w:w="100" w:type="dxa"/>
                  <w:left w:w="100" w:type="dxa"/>
                  <w:bottom w:w="100" w:type="dxa"/>
                  <w:right w:w="100" w:type="dxa"/>
                </w:tcMar>
              </w:tcPr>
            </w:tcPrChange>
          </w:tcPr>
          <w:p w14:paraId="6AA53A98" w14:textId="77777777" w:rsidR="00413E5F" w:rsidRPr="00D02890" w:rsidRDefault="00B4071F">
            <w:pPr>
              <w:widowControl w:val="0"/>
              <w:spacing w:after="0" w:line="240" w:lineRule="auto"/>
              <w:rPr>
                <w:rFonts w:ascii="Arial" w:eastAsia="Arial" w:hAnsi="Arial" w:cs="Arial"/>
                <w:sz w:val="16"/>
                <w:szCs w:val="16"/>
              </w:rPr>
              <w:pPrChange w:id="2970" w:author="Razavi, Pedram/Medicine" w:date="2019-06-16T15:04:00Z">
                <w:pPr>
                  <w:widowControl w:val="0"/>
                  <w:spacing w:after="0" w:line="240" w:lineRule="auto"/>
                  <w:jc w:val="center"/>
                </w:pPr>
              </w:pPrChange>
            </w:pPr>
            <w:r w:rsidRPr="00D02890">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Change w:id="2971" w:author="Razavi, Pedram/Medicine" w:date="2019-06-16T13:13:00Z">
              <w:tcPr>
                <w:tcW w:w="1560" w:type="dxa"/>
                <w:shd w:val="clear" w:color="auto" w:fill="auto"/>
                <w:tcMar>
                  <w:top w:w="100" w:type="dxa"/>
                  <w:left w:w="100" w:type="dxa"/>
                  <w:bottom w:w="100" w:type="dxa"/>
                  <w:right w:w="100" w:type="dxa"/>
                </w:tcMar>
              </w:tcPr>
            </w:tcPrChange>
          </w:tcPr>
          <w:p w14:paraId="5FC5B694" w14:textId="77777777" w:rsidR="00413E5F" w:rsidRPr="00D02890" w:rsidRDefault="00B4071F">
            <w:pPr>
              <w:widowControl w:val="0"/>
              <w:spacing w:after="0" w:line="240" w:lineRule="auto"/>
              <w:rPr>
                <w:rFonts w:ascii="Arial" w:eastAsia="Arial" w:hAnsi="Arial" w:cs="Arial"/>
                <w:sz w:val="16"/>
                <w:szCs w:val="16"/>
              </w:rPr>
              <w:pPrChange w:id="2972" w:author="Razavi, Pedram/Medicine" w:date="2019-06-16T15:04:00Z">
                <w:pPr>
                  <w:widowControl w:val="0"/>
                  <w:spacing w:after="0" w:line="240" w:lineRule="auto"/>
                  <w:jc w:val="center"/>
                </w:pPr>
              </w:pPrChange>
            </w:pPr>
            <w:r w:rsidRPr="00D02890">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Change w:id="2973" w:author="Razavi, Pedram/Medicine" w:date="2019-06-16T13:13:00Z">
              <w:tcPr>
                <w:tcW w:w="1560" w:type="dxa"/>
                <w:shd w:val="clear" w:color="auto" w:fill="auto"/>
                <w:tcMar>
                  <w:top w:w="100" w:type="dxa"/>
                  <w:left w:w="100" w:type="dxa"/>
                  <w:bottom w:w="100" w:type="dxa"/>
                  <w:right w:w="100" w:type="dxa"/>
                </w:tcMar>
              </w:tcPr>
            </w:tcPrChange>
          </w:tcPr>
          <w:p w14:paraId="3EFA320B" w14:textId="77777777" w:rsidR="00413E5F" w:rsidRPr="00D02890" w:rsidRDefault="00B4071F">
            <w:pPr>
              <w:widowControl w:val="0"/>
              <w:spacing w:after="0" w:line="240" w:lineRule="auto"/>
              <w:rPr>
                <w:rFonts w:ascii="Arial" w:eastAsia="Arial" w:hAnsi="Arial" w:cs="Arial"/>
                <w:sz w:val="16"/>
                <w:szCs w:val="16"/>
              </w:rPr>
              <w:pPrChange w:id="2974" w:author="Razavi, Pedram/Medicine" w:date="2019-06-16T15:04:00Z">
                <w:pPr>
                  <w:widowControl w:val="0"/>
                  <w:spacing w:after="0" w:line="240" w:lineRule="auto"/>
                  <w:jc w:val="center"/>
                </w:pPr>
              </w:pPrChange>
            </w:pPr>
            <w:r w:rsidRPr="00D02890">
              <w:rPr>
                <w:rFonts w:ascii="Arial" w:eastAsia="Arial" w:hAnsi="Arial" w:cs="Arial"/>
                <w:sz w:val="16"/>
                <w:szCs w:val="16"/>
              </w:rPr>
              <w:t>17 / 19 (89.5%)</w:t>
            </w:r>
          </w:p>
        </w:tc>
      </w:tr>
      <w:tr w:rsidR="00413E5F" w:rsidRPr="00D02890" w14:paraId="3D37357F" w14:textId="77777777" w:rsidTr="00D02890">
        <w:trPr>
          <w:trHeight w:val="20"/>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2975" w:author="Razavi, Pedram/Medicine" w:date="2019-06-16T13:13: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D4D2C6D" w14:textId="77777777" w:rsidR="00413E5F" w:rsidRPr="00D02890" w:rsidRDefault="00B4071F">
            <w:pPr>
              <w:widowControl w:val="0"/>
              <w:spacing w:after="0" w:line="240" w:lineRule="auto"/>
              <w:ind w:left="100"/>
              <w:rPr>
                <w:rFonts w:ascii="Arial" w:eastAsia="Arial" w:hAnsi="Arial" w:cs="Arial"/>
                <w:sz w:val="16"/>
                <w:szCs w:val="16"/>
              </w:rPr>
              <w:pPrChange w:id="2976" w:author="Razavi, Pedram/Medicine" w:date="2019-06-16T15:04:00Z">
                <w:pPr>
                  <w:widowControl w:val="0"/>
                  <w:spacing w:after="0" w:line="240" w:lineRule="auto"/>
                  <w:ind w:left="100"/>
                  <w:jc w:val="center"/>
                </w:pPr>
              </w:pPrChange>
            </w:pPr>
            <w:r w:rsidRPr="00D02890">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Change w:id="2977" w:author="Razavi, Pedram/Medicine" w:date="2019-06-16T13:13:00Z">
              <w:tcPr>
                <w:tcW w:w="1560" w:type="dxa"/>
                <w:shd w:val="clear" w:color="auto" w:fill="EFEFEF"/>
                <w:tcMar>
                  <w:top w:w="100" w:type="dxa"/>
                  <w:left w:w="100" w:type="dxa"/>
                  <w:bottom w:w="100" w:type="dxa"/>
                  <w:right w:w="100" w:type="dxa"/>
                </w:tcMar>
              </w:tcPr>
            </w:tcPrChange>
          </w:tcPr>
          <w:p w14:paraId="64AE1149" w14:textId="77777777" w:rsidR="00413E5F" w:rsidRPr="00D02890" w:rsidRDefault="00B4071F">
            <w:pPr>
              <w:widowControl w:val="0"/>
              <w:spacing w:after="0" w:line="240" w:lineRule="auto"/>
              <w:rPr>
                <w:rFonts w:ascii="Arial" w:eastAsia="Arial" w:hAnsi="Arial" w:cs="Arial"/>
                <w:sz w:val="16"/>
                <w:szCs w:val="16"/>
              </w:rPr>
              <w:pPrChange w:id="2978" w:author="Razavi, Pedram/Medicine" w:date="2019-06-16T15:04:00Z">
                <w:pPr>
                  <w:widowControl w:val="0"/>
                  <w:spacing w:after="0" w:line="240" w:lineRule="auto"/>
                  <w:jc w:val="center"/>
                </w:pPr>
              </w:pPrChange>
            </w:pPr>
            <w:r w:rsidRPr="00D02890">
              <w:rPr>
                <w:rFonts w:ascii="Arial" w:eastAsia="Arial" w:hAnsi="Arial" w:cs="Arial"/>
                <w:sz w:val="16"/>
                <w:szCs w:val="16"/>
              </w:rPr>
              <w:t>19 / 22 (86.4%)</w:t>
            </w:r>
          </w:p>
        </w:tc>
        <w:tc>
          <w:tcPr>
            <w:tcW w:w="1560" w:type="dxa"/>
            <w:shd w:val="clear" w:color="auto" w:fill="EFEFEF"/>
            <w:tcMar>
              <w:top w:w="100" w:type="dxa"/>
              <w:left w:w="100" w:type="dxa"/>
              <w:bottom w:w="100" w:type="dxa"/>
              <w:right w:w="100" w:type="dxa"/>
            </w:tcMar>
            <w:tcPrChange w:id="2979" w:author="Razavi, Pedram/Medicine" w:date="2019-06-16T13:13:00Z">
              <w:tcPr>
                <w:tcW w:w="1560" w:type="dxa"/>
                <w:shd w:val="clear" w:color="auto" w:fill="EFEFEF"/>
                <w:tcMar>
                  <w:top w:w="100" w:type="dxa"/>
                  <w:left w:w="100" w:type="dxa"/>
                  <w:bottom w:w="100" w:type="dxa"/>
                  <w:right w:w="100" w:type="dxa"/>
                </w:tcMar>
              </w:tcPr>
            </w:tcPrChange>
          </w:tcPr>
          <w:p w14:paraId="04DA067F" w14:textId="77777777" w:rsidR="00413E5F" w:rsidRPr="00D02890" w:rsidRDefault="00B4071F">
            <w:pPr>
              <w:widowControl w:val="0"/>
              <w:spacing w:after="0" w:line="240" w:lineRule="auto"/>
              <w:rPr>
                <w:rFonts w:ascii="Arial" w:eastAsia="Arial" w:hAnsi="Arial" w:cs="Arial"/>
                <w:sz w:val="16"/>
                <w:szCs w:val="16"/>
              </w:rPr>
              <w:pPrChange w:id="2980" w:author="Razavi, Pedram/Medicine" w:date="2019-06-16T15:04:00Z">
                <w:pPr>
                  <w:widowControl w:val="0"/>
                  <w:spacing w:after="0" w:line="240" w:lineRule="auto"/>
                  <w:jc w:val="center"/>
                </w:pPr>
              </w:pPrChange>
            </w:pPr>
            <w:r w:rsidRPr="00D02890">
              <w:rPr>
                <w:rFonts w:ascii="Arial" w:eastAsia="Arial" w:hAnsi="Arial" w:cs="Arial"/>
                <w:sz w:val="16"/>
                <w:szCs w:val="16"/>
              </w:rPr>
              <w:t>49 / 51 (96.1%)</w:t>
            </w:r>
          </w:p>
        </w:tc>
        <w:tc>
          <w:tcPr>
            <w:tcW w:w="1560" w:type="dxa"/>
            <w:shd w:val="clear" w:color="auto" w:fill="EFEFEF"/>
            <w:tcMar>
              <w:top w:w="100" w:type="dxa"/>
              <w:left w:w="100" w:type="dxa"/>
              <w:bottom w:w="100" w:type="dxa"/>
              <w:right w:w="100" w:type="dxa"/>
            </w:tcMar>
            <w:tcPrChange w:id="2981" w:author="Razavi, Pedram/Medicine" w:date="2019-06-16T13:13:00Z">
              <w:tcPr>
                <w:tcW w:w="1560" w:type="dxa"/>
                <w:shd w:val="clear" w:color="auto" w:fill="EFEFEF"/>
                <w:tcMar>
                  <w:top w:w="100" w:type="dxa"/>
                  <w:left w:w="100" w:type="dxa"/>
                  <w:bottom w:w="100" w:type="dxa"/>
                  <w:right w:w="100" w:type="dxa"/>
                </w:tcMar>
              </w:tcPr>
            </w:tcPrChange>
          </w:tcPr>
          <w:p w14:paraId="3B37FBF8" w14:textId="77777777" w:rsidR="00413E5F" w:rsidRPr="00D02890" w:rsidRDefault="00B4071F">
            <w:pPr>
              <w:widowControl w:val="0"/>
              <w:spacing w:after="0" w:line="240" w:lineRule="auto"/>
              <w:rPr>
                <w:rFonts w:ascii="Arial" w:eastAsia="Arial" w:hAnsi="Arial" w:cs="Arial"/>
                <w:sz w:val="16"/>
                <w:szCs w:val="16"/>
              </w:rPr>
              <w:pPrChange w:id="2982" w:author="Razavi, Pedram/Medicine" w:date="2019-06-16T15:04:00Z">
                <w:pPr>
                  <w:widowControl w:val="0"/>
                  <w:spacing w:after="0" w:line="240" w:lineRule="auto"/>
                  <w:jc w:val="center"/>
                </w:pPr>
              </w:pPrChange>
            </w:pPr>
            <w:r w:rsidRPr="00D02890">
              <w:rPr>
                <w:rFonts w:ascii="Arial" w:eastAsia="Arial" w:hAnsi="Arial" w:cs="Arial"/>
                <w:sz w:val="16"/>
                <w:szCs w:val="16"/>
              </w:rPr>
              <w:t>519 / 553 (93.9%)</w:t>
            </w:r>
          </w:p>
        </w:tc>
        <w:tc>
          <w:tcPr>
            <w:tcW w:w="1560" w:type="dxa"/>
            <w:shd w:val="clear" w:color="auto" w:fill="EFEFEF"/>
            <w:tcMar>
              <w:top w:w="100" w:type="dxa"/>
              <w:left w:w="100" w:type="dxa"/>
              <w:bottom w:w="100" w:type="dxa"/>
              <w:right w:w="100" w:type="dxa"/>
            </w:tcMar>
            <w:tcPrChange w:id="2983" w:author="Razavi, Pedram/Medicine" w:date="2019-06-16T13:13:00Z">
              <w:tcPr>
                <w:tcW w:w="1560" w:type="dxa"/>
                <w:shd w:val="clear" w:color="auto" w:fill="EFEFEF"/>
                <w:tcMar>
                  <w:top w:w="100" w:type="dxa"/>
                  <w:left w:w="100" w:type="dxa"/>
                  <w:bottom w:w="100" w:type="dxa"/>
                  <w:right w:w="100" w:type="dxa"/>
                </w:tcMar>
              </w:tcPr>
            </w:tcPrChange>
          </w:tcPr>
          <w:p w14:paraId="6DCA3E05" w14:textId="77777777" w:rsidR="00413E5F" w:rsidRPr="00D02890" w:rsidRDefault="00B4071F">
            <w:pPr>
              <w:widowControl w:val="0"/>
              <w:spacing w:after="0" w:line="240" w:lineRule="auto"/>
              <w:rPr>
                <w:rFonts w:ascii="Arial" w:eastAsia="Arial" w:hAnsi="Arial" w:cs="Arial"/>
                <w:sz w:val="16"/>
                <w:szCs w:val="16"/>
              </w:rPr>
              <w:pPrChange w:id="2984" w:author="Razavi, Pedram/Medicine" w:date="2019-06-16T15:04:00Z">
                <w:pPr>
                  <w:widowControl w:val="0"/>
                  <w:spacing w:after="0" w:line="240" w:lineRule="auto"/>
                  <w:jc w:val="center"/>
                </w:pPr>
              </w:pPrChange>
            </w:pPr>
            <w:r w:rsidRPr="00D02890">
              <w:rPr>
                <w:rFonts w:ascii="Arial" w:eastAsia="Arial" w:hAnsi="Arial" w:cs="Arial"/>
                <w:sz w:val="16"/>
                <w:szCs w:val="16"/>
              </w:rPr>
              <w:t>50 / 58 (86.2%)</w:t>
            </w:r>
          </w:p>
        </w:tc>
        <w:tc>
          <w:tcPr>
            <w:tcW w:w="1560" w:type="dxa"/>
            <w:shd w:val="clear" w:color="auto" w:fill="EFEFEF"/>
            <w:tcMar>
              <w:top w:w="100" w:type="dxa"/>
              <w:left w:w="100" w:type="dxa"/>
              <w:bottom w:w="100" w:type="dxa"/>
              <w:right w:w="100" w:type="dxa"/>
            </w:tcMar>
            <w:tcPrChange w:id="2985" w:author="Razavi, Pedram/Medicine" w:date="2019-06-16T13:13:00Z">
              <w:tcPr>
                <w:tcW w:w="1560" w:type="dxa"/>
                <w:shd w:val="clear" w:color="auto" w:fill="EFEFEF"/>
                <w:tcMar>
                  <w:top w:w="100" w:type="dxa"/>
                  <w:left w:w="100" w:type="dxa"/>
                  <w:bottom w:w="100" w:type="dxa"/>
                  <w:right w:w="100" w:type="dxa"/>
                </w:tcMar>
              </w:tcPr>
            </w:tcPrChange>
          </w:tcPr>
          <w:p w14:paraId="02BA395C" w14:textId="77777777" w:rsidR="00413E5F" w:rsidRPr="00D02890" w:rsidRDefault="00B4071F">
            <w:pPr>
              <w:widowControl w:val="0"/>
              <w:spacing w:after="0" w:line="240" w:lineRule="auto"/>
              <w:rPr>
                <w:rFonts w:ascii="Arial" w:eastAsia="Arial" w:hAnsi="Arial" w:cs="Arial"/>
                <w:sz w:val="16"/>
                <w:szCs w:val="16"/>
              </w:rPr>
              <w:pPrChange w:id="2986" w:author="Razavi, Pedram/Medicine" w:date="2019-06-16T15:04:00Z">
                <w:pPr>
                  <w:widowControl w:val="0"/>
                  <w:spacing w:after="0" w:line="240" w:lineRule="auto"/>
                  <w:jc w:val="center"/>
                </w:pPr>
              </w:pPrChange>
            </w:pPr>
            <w:r w:rsidRPr="00D02890">
              <w:rPr>
                <w:rFonts w:ascii="Arial" w:eastAsia="Arial" w:hAnsi="Arial" w:cs="Arial"/>
                <w:sz w:val="16"/>
                <w:szCs w:val="16"/>
              </w:rPr>
              <w:t>637 / 684 (93.1%)</w:t>
            </w:r>
          </w:p>
        </w:tc>
      </w:tr>
    </w:tbl>
    <w:p w14:paraId="0A0C1006" w14:textId="77777777" w:rsidR="00413E5F" w:rsidDel="00555733" w:rsidRDefault="00413E5F">
      <w:pPr>
        <w:spacing w:after="0" w:line="240" w:lineRule="auto"/>
        <w:rPr>
          <w:del w:id="2987" w:author="Razavi, Pedram/Medicine" w:date="2019-06-16T13:30:00Z"/>
          <w:rFonts w:ascii="Arial" w:eastAsia="Arial" w:hAnsi="Arial" w:cs="Arial"/>
          <w:color w:val="0033CC"/>
        </w:rPr>
        <w:pPrChange w:id="2988" w:author="Razavi, Pedram/Medicine" w:date="2019-06-16T15:04:00Z">
          <w:pPr>
            <w:spacing w:after="0" w:line="240" w:lineRule="auto"/>
            <w:jc w:val="both"/>
          </w:pPr>
        </w:pPrChange>
      </w:pPr>
    </w:p>
    <w:p w14:paraId="79B64EB9" w14:textId="77777777" w:rsidR="00D02890" w:rsidRDefault="00D02890">
      <w:pPr>
        <w:spacing w:after="0" w:line="240" w:lineRule="auto"/>
        <w:rPr>
          <w:ins w:id="2989" w:author="Razavi, Pedram/Medicine" w:date="2019-06-16T13:19:00Z"/>
          <w:rFonts w:ascii="Arial" w:eastAsia="Arial" w:hAnsi="Arial" w:cs="Arial"/>
          <w:sz w:val="20"/>
          <w:szCs w:val="20"/>
        </w:rPr>
        <w:pPrChange w:id="2990" w:author="Razavi, Pedram/Medicine" w:date="2019-06-16T15:04:00Z">
          <w:pPr>
            <w:spacing w:after="0" w:line="240" w:lineRule="auto"/>
            <w:jc w:val="both"/>
          </w:pPr>
        </w:pPrChange>
      </w:pPr>
    </w:p>
    <w:p w14:paraId="0BCF7A38" w14:textId="30AB1819" w:rsidR="00413E5F" w:rsidRDefault="00B4071F">
      <w:pPr>
        <w:spacing w:after="0" w:line="240" w:lineRule="auto"/>
        <w:rPr>
          <w:rFonts w:ascii="Arial" w:eastAsia="Arial" w:hAnsi="Arial" w:cs="Arial"/>
          <w:color w:val="0033CC"/>
        </w:rPr>
        <w:pPrChange w:id="2991" w:author="Razavi, Pedram/Medicine" w:date="2019-06-16T15:04:00Z">
          <w:pPr>
            <w:spacing w:after="0" w:line="240" w:lineRule="auto"/>
            <w:jc w:val="both"/>
          </w:pPr>
        </w:pPrChange>
      </w:pPr>
      <w:r>
        <w:rPr>
          <w:rFonts w:ascii="Arial" w:eastAsia="Arial" w:hAnsi="Arial" w:cs="Arial"/>
          <w:sz w:val="20"/>
          <w:szCs w:val="20"/>
        </w:rPr>
        <w:t xml:space="preserve">Table </w:t>
      </w:r>
      <w:ins w:id="2992" w:author="Razavi, Pedram/Medicine" w:date="2019-06-16T13:25:00Z">
        <w:r w:rsidR="00555733">
          <w:rPr>
            <w:rFonts w:ascii="Arial" w:eastAsia="Arial" w:hAnsi="Arial" w:cs="Arial"/>
            <w:sz w:val="20"/>
            <w:szCs w:val="20"/>
          </w:rPr>
          <w:t>10</w:t>
        </w:r>
      </w:ins>
      <w:del w:id="2993" w:author="Razavi, Pedram/Medicine" w:date="2019-06-16T13:16:00Z">
        <w:r w:rsidDel="00D02890">
          <w:rPr>
            <w:rFonts w:ascii="Arial" w:eastAsia="Arial" w:hAnsi="Arial" w:cs="Arial"/>
            <w:sz w:val="20"/>
            <w:szCs w:val="20"/>
          </w:rPr>
          <w:delText>12</w:delText>
        </w:r>
      </w:del>
      <w:r>
        <w:rPr>
          <w:rFonts w:ascii="Arial" w:eastAsia="Arial" w:hAnsi="Arial" w:cs="Arial"/>
          <w:sz w:val="20"/>
          <w:szCs w:val="20"/>
        </w:rPr>
        <w:t>: Number of somatic mutations per patient detected in version V1 with VAF&lt;1% and confirmed present in three additional technical replicates using version V2 of assay protocol</w:t>
      </w:r>
    </w:p>
    <w:tbl>
      <w:tblPr>
        <w:tblStyle w:val="a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413E5F" w14:paraId="5C16F831" w14:textId="77777777">
        <w:tc>
          <w:tcPr>
            <w:tcW w:w="1560" w:type="dxa"/>
            <w:shd w:val="clear" w:color="auto" w:fill="4D4D62"/>
            <w:tcMar>
              <w:top w:w="100" w:type="dxa"/>
              <w:left w:w="100" w:type="dxa"/>
              <w:bottom w:w="100" w:type="dxa"/>
              <w:right w:w="100" w:type="dxa"/>
            </w:tcMar>
          </w:tcPr>
          <w:p w14:paraId="31906720" w14:textId="77777777" w:rsidR="00413E5F" w:rsidRDefault="00B4071F">
            <w:pPr>
              <w:widowControl w:val="0"/>
              <w:spacing w:after="0" w:line="240" w:lineRule="auto"/>
              <w:rPr>
                <w:rFonts w:ascii="Arial" w:eastAsia="Arial" w:hAnsi="Arial" w:cs="Arial"/>
                <w:color w:val="FFFFFF"/>
                <w:sz w:val="18"/>
                <w:szCs w:val="18"/>
              </w:rPr>
              <w:pPrChange w:id="2994" w:author="Razavi, Pedram/Medicine" w:date="2019-06-16T15:04:00Z">
                <w:pPr>
                  <w:widowControl w:val="0"/>
                  <w:spacing w:after="0" w:line="240" w:lineRule="auto"/>
                  <w:jc w:val="center"/>
                </w:pPr>
              </w:pPrChange>
            </w:pPr>
            <w:r>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BD0F39F" w14:textId="77777777" w:rsidR="00413E5F" w:rsidRDefault="00B4071F">
            <w:pPr>
              <w:widowControl w:val="0"/>
              <w:spacing w:after="0" w:line="240" w:lineRule="auto"/>
              <w:rPr>
                <w:rFonts w:ascii="Arial" w:eastAsia="Arial" w:hAnsi="Arial" w:cs="Arial"/>
                <w:color w:val="FFFFFF"/>
                <w:sz w:val="18"/>
                <w:szCs w:val="18"/>
              </w:rPr>
              <w:pPrChange w:id="2995" w:author="Razavi, Pedram/Medicine" w:date="2019-06-16T15:04:00Z">
                <w:pPr>
                  <w:widowControl w:val="0"/>
                  <w:spacing w:after="0" w:line="240" w:lineRule="auto"/>
                  <w:jc w:val="center"/>
                </w:pPr>
              </w:pPrChange>
            </w:pPr>
            <w:r>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Default="00B4071F">
            <w:pPr>
              <w:widowControl w:val="0"/>
              <w:spacing w:after="0" w:line="240" w:lineRule="auto"/>
              <w:rPr>
                <w:rFonts w:ascii="Arial" w:eastAsia="Arial" w:hAnsi="Arial" w:cs="Arial"/>
                <w:color w:val="FFFFFF"/>
                <w:sz w:val="18"/>
                <w:szCs w:val="18"/>
              </w:rPr>
              <w:pPrChange w:id="2996" w:author="Razavi, Pedram/Medicine" w:date="2019-06-16T15:04:00Z">
                <w:pPr>
                  <w:widowControl w:val="0"/>
                  <w:spacing w:after="0" w:line="240" w:lineRule="auto"/>
                  <w:jc w:val="center"/>
                </w:pPr>
              </w:pPrChange>
            </w:pPr>
            <w:r>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Default="00B4071F">
            <w:pPr>
              <w:widowControl w:val="0"/>
              <w:spacing w:after="0" w:line="240" w:lineRule="auto"/>
              <w:rPr>
                <w:rFonts w:ascii="Arial" w:eastAsia="Arial" w:hAnsi="Arial" w:cs="Arial"/>
                <w:color w:val="FFFFFF"/>
                <w:sz w:val="18"/>
                <w:szCs w:val="18"/>
              </w:rPr>
              <w:pPrChange w:id="2997" w:author="Razavi, Pedram/Medicine" w:date="2019-06-16T15:04:00Z">
                <w:pPr>
                  <w:widowControl w:val="0"/>
                  <w:spacing w:after="0" w:line="240" w:lineRule="auto"/>
                  <w:jc w:val="center"/>
                </w:pPr>
              </w:pPrChange>
            </w:pPr>
            <w:r>
              <w:rPr>
                <w:rFonts w:ascii="Arial" w:eastAsia="Arial" w:hAnsi="Arial" w:cs="Arial"/>
                <w:color w:val="FFFFFF"/>
                <w:sz w:val="18"/>
                <w:szCs w:val="18"/>
              </w:rPr>
              <w:t>No. of VUSo</w:t>
            </w:r>
          </w:p>
        </w:tc>
        <w:tc>
          <w:tcPr>
            <w:tcW w:w="1560" w:type="dxa"/>
            <w:shd w:val="clear" w:color="auto" w:fill="4D4D62"/>
            <w:tcMar>
              <w:top w:w="100" w:type="dxa"/>
              <w:left w:w="100" w:type="dxa"/>
              <w:bottom w:w="100" w:type="dxa"/>
              <w:right w:w="100" w:type="dxa"/>
            </w:tcMar>
          </w:tcPr>
          <w:p w14:paraId="166FE7DD" w14:textId="77777777" w:rsidR="00413E5F" w:rsidRDefault="00B4071F">
            <w:pPr>
              <w:widowControl w:val="0"/>
              <w:spacing w:after="0" w:line="240" w:lineRule="auto"/>
              <w:rPr>
                <w:rFonts w:ascii="Arial" w:eastAsia="Arial" w:hAnsi="Arial" w:cs="Arial"/>
                <w:color w:val="FFFFFF"/>
                <w:sz w:val="18"/>
                <w:szCs w:val="18"/>
              </w:rPr>
              <w:pPrChange w:id="2998" w:author="Razavi, Pedram/Medicine" w:date="2019-06-16T15:04:00Z">
                <w:pPr>
                  <w:widowControl w:val="0"/>
                  <w:spacing w:after="0" w:line="240" w:lineRule="auto"/>
                  <w:jc w:val="center"/>
                </w:pPr>
              </w:pPrChange>
            </w:pPr>
            <w:r>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Default="00B4071F">
            <w:pPr>
              <w:widowControl w:val="0"/>
              <w:spacing w:after="0" w:line="240" w:lineRule="auto"/>
              <w:rPr>
                <w:rFonts w:ascii="Arial" w:eastAsia="Arial" w:hAnsi="Arial" w:cs="Arial"/>
                <w:color w:val="FFFFFF"/>
                <w:sz w:val="18"/>
                <w:szCs w:val="18"/>
              </w:rPr>
              <w:pPrChange w:id="2999" w:author="Razavi, Pedram/Medicine" w:date="2019-06-16T15:04:00Z">
                <w:pPr>
                  <w:widowControl w:val="0"/>
                  <w:spacing w:after="0" w:line="240" w:lineRule="auto"/>
                  <w:jc w:val="center"/>
                </w:pPr>
              </w:pPrChange>
            </w:pPr>
            <w:r>
              <w:rPr>
                <w:rFonts w:ascii="Arial" w:eastAsia="Arial" w:hAnsi="Arial" w:cs="Arial"/>
                <w:color w:val="FFFFFF"/>
                <w:sz w:val="18"/>
                <w:szCs w:val="18"/>
              </w:rPr>
              <w:t>Total no. of variants</w:t>
            </w:r>
          </w:p>
        </w:tc>
      </w:tr>
      <w:tr w:rsidR="00413E5F" w14:paraId="15582F10"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Default="00B4071F">
            <w:pPr>
              <w:widowControl w:val="0"/>
              <w:spacing w:after="0" w:line="240" w:lineRule="auto"/>
              <w:ind w:left="100"/>
              <w:rPr>
                <w:rFonts w:ascii="Arial" w:eastAsia="Arial" w:hAnsi="Arial" w:cs="Arial"/>
                <w:sz w:val="16"/>
                <w:szCs w:val="16"/>
              </w:rPr>
              <w:pPrChange w:id="3000" w:author="Razavi, Pedram/Medicine" w:date="2019-06-16T15:04:00Z">
                <w:pPr>
                  <w:widowControl w:val="0"/>
                  <w:spacing w:after="0" w:line="240" w:lineRule="auto"/>
                  <w:ind w:left="100"/>
                  <w:jc w:val="center"/>
                </w:pPr>
              </w:pPrChange>
            </w:pPr>
            <w:r>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3E1830C6" w14:textId="77777777" w:rsidR="00413E5F" w:rsidRDefault="00B4071F">
            <w:pPr>
              <w:widowControl w:val="0"/>
              <w:spacing w:after="0" w:line="240" w:lineRule="auto"/>
              <w:rPr>
                <w:rFonts w:ascii="Arial" w:eastAsia="Arial" w:hAnsi="Arial" w:cs="Arial"/>
                <w:sz w:val="16"/>
                <w:szCs w:val="16"/>
              </w:rPr>
              <w:pPrChange w:id="3001" w:author="Razavi, Pedram/Medicine" w:date="2019-06-16T15:04:00Z">
                <w:pPr>
                  <w:widowControl w:val="0"/>
                  <w:spacing w:after="0" w:line="240" w:lineRule="auto"/>
                  <w:jc w:val="center"/>
                </w:pPr>
              </w:pPrChange>
            </w:pPr>
            <w:r>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113EF2D" w14:textId="77777777" w:rsidR="00413E5F" w:rsidRDefault="00B4071F">
            <w:pPr>
              <w:widowControl w:val="0"/>
              <w:spacing w:after="0" w:line="240" w:lineRule="auto"/>
              <w:rPr>
                <w:rFonts w:ascii="Arial" w:eastAsia="Arial" w:hAnsi="Arial" w:cs="Arial"/>
                <w:sz w:val="16"/>
                <w:szCs w:val="16"/>
              </w:rPr>
              <w:pPrChange w:id="3002" w:author="Razavi, Pedram/Medicine" w:date="2019-06-16T15:04:00Z">
                <w:pPr>
                  <w:widowControl w:val="0"/>
                  <w:spacing w:after="0" w:line="240" w:lineRule="auto"/>
                  <w:jc w:val="center"/>
                </w:pPr>
              </w:pPrChange>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4CB639F" w14:textId="77777777" w:rsidR="00413E5F" w:rsidRDefault="00B4071F">
            <w:pPr>
              <w:widowControl w:val="0"/>
              <w:spacing w:after="0" w:line="240" w:lineRule="auto"/>
              <w:rPr>
                <w:rFonts w:ascii="Arial" w:eastAsia="Arial" w:hAnsi="Arial" w:cs="Arial"/>
                <w:sz w:val="16"/>
                <w:szCs w:val="16"/>
              </w:rPr>
              <w:pPrChange w:id="3003" w:author="Razavi, Pedram/Medicine" w:date="2019-06-16T15:04:00Z">
                <w:pPr>
                  <w:widowControl w:val="0"/>
                  <w:spacing w:after="0" w:line="240" w:lineRule="auto"/>
                  <w:jc w:val="center"/>
                </w:pPr>
              </w:pPrChange>
            </w:pPr>
            <w:r>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9B98F2B" w14:textId="77777777" w:rsidR="00413E5F" w:rsidRDefault="00B4071F">
            <w:pPr>
              <w:widowControl w:val="0"/>
              <w:spacing w:after="0" w:line="240" w:lineRule="auto"/>
              <w:rPr>
                <w:rFonts w:ascii="Arial" w:eastAsia="Arial" w:hAnsi="Arial" w:cs="Arial"/>
                <w:sz w:val="16"/>
                <w:szCs w:val="16"/>
              </w:rPr>
              <w:pPrChange w:id="3004" w:author="Razavi, Pedram/Medicine" w:date="2019-06-16T15:04:00Z">
                <w:pPr>
                  <w:widowControl w:val="0"/>
                  <w:spacing w:after="0" w:line="240" w:lineRule="auto"/>
                  <w:jc w:val="center"/>
                </w:pPr>
              </w:pPrChange>
            </w:pPr>
            <w:r>
              <w:rPr>
                <w:rFonts w:ascii="Arial" w:eastAsia="Arial" w:hAnsi="Arial" w:cs="Arial"/>
                <w:sz w:val="16"/>
                <w:szCs w:val="16"/>
              </w:rPr>
              <w:t>19 / 21 (90.5%)</w:t>
            </w:r>
          </w:p>
        </w:tc>
        <w:tc>
          <w:tcPr>
            <w:tcW w:w="1560" w:type="dxa"/>
            <w:shd w:val="clear" w:color="auto" w:fill="auto"/>
            <w:tcMar>
              <w:top w:w="100" w:type="dxa"/>
              <w:left w:w="100" w:type="dxa"/>
              <w:bottom w:w="100" w:type="dxa"/>
              <w:right w:w="100" w:type="dxa"/>
            </w:tcMar>
          </w:tcPr>
          <w:p w14:paraId="5EB65E9A" w14:textId="77777777" w:rsidR="00413E5F" w:rsidRDefault="00B4071F">
            <w:pPr>
              <w:widowControl w:val="0"/>
              <w:spacing w:after="0" w:line="240" w:lineRule="auto"/>
              <w:rPr>
                <w:rFonts w:ascii="Arial" w:eastAsia="Arial" w:hAnsi="Arial" w:cs="Arial"/>
                <w:sz w:val="16"/>
                <w:szCs w:val="16"/>
              </w:rPr>
              <w:pPrChange w:id="3005" w:author="Razavi, Pedram/Medicine" w:date="2019-06-16T15:04:00Z">
                <w:pPr>
                  <w:widowControl w:val="0"/>
                  <w:spacing w:after="0" w:line="240" w:lineRule="auto"/>
                  <w:jc w:val="center"/>
                </w:pPr>
              </w:pPrChange>
            </w:pPr>
            <w:r>
              <w:rPr>
                <w:rFonts w:ascii="Arial" w:eastAsia="Arial" w:hAnsi="Arial" w:cs="Arial"/>
                <w:sz w:val="16"/>
                <w:szCs w:val="16"/>
              </w:rPr>
              <w:t>24 / 28 (85.7%)</w:t>
            </w:r>
          </w:p>
        </w:tc>
      </w:tr>
      <w:tr w:rsidR="00413E5F" w14:paraId="1EAF8B46"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Default="00B4071F">
            <w:pPr>
              <w:widowControl w:val="0"/>
              <w:spacing w:after="0" w:line="240" w:lineRule="auto"/>
              <w:ind w:left="100"/>
              <w:rPr>
                <w:rFonts w:ascii="Arial" w:eastAsia="Arial" w:hAnsi="Arial" w:cs="Arial"/>
                <w:sz w:val="16"/>
                <w:szCs w:val="16"/>
              </w:rPr>
              <w:pPrChange w:id="3006" w:author="Razavi, Pedram/Medicine" w:date="2019-06-16T15:04:00Z">
                <w:pPr>
                  <w:widowControl w:val="0"/>
                  <w:spacing w:after="0" w:line="240" w:lineRule="auto"/>
                  <w:ind w:left="100"/>
                  <w:jc w:val="center"/>
                </w:pPr>
              </w:pPrChange>
            </w:pPr>
            <w:r>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1AAD0AE5" w14:textId="77777777" w:rsidR="00413E5F" w:rsidRDefault="00B4071F">
            <w:pPr>
              <w:widowControl w:val="0"/>
              <w:spacing w:after="0" w:line="240" w:lineRule="auto"/>
              <w:rPr>
                <w:rFonts w:ascii="Arial" w:eastAsia="Arial" w:hAnsi="Arial" w:cs="Arial"/>
                <w:sz w:val="16"/>
                <w:szCs w:val="16"/>
              </w:rPr>
              <w:pPrChange w:id="3007" w:author="Razavi, Pedram/Medicine" w:date="2019-06-16T15:04:00Z">
                <w:pPr>
                  <w:widowControl w:val="0"/>
                  <w:spacing w:after="0" w:line="240" w:lineRule="auto"/>
                  <w:jc w:val="center"/>
                </w:pPr>
              </w:pPrChange>
            </w:pPr>
            <w:r>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B87B068" w14:textId="77777777" w:rsidR="00413E5F" w:rsidRDefault="00B4071F">
            <w:pPr>
              <w:widowControl w:val="0"/>
              <w:spacing w:after="0" w:line="240" w:lineRule="auto"/>
              <w:rPr>
                <w:rFonts w:ascii="Arial" w:eastAsia="Arial" w:hAnsi="Arial" w:cs="Arial"/>
                <w:sz w:val="16"/>
                <w:szCs w:val="16"/>
              </w:rPr>
              <w:pPrChange w:id="3008" w:author="Razavi, Pedram/Medicine" w:date="2019-06-16T15:04:00Z">
                <w:pPr>
                  <w:widowControl w:val="0"/>
                  <w:spacing w:after="0" w:line="240" w:lineRule="auto"/>
                  <w:jc w:val="center"/>
                </w:pPr>
              </w:pPrChange>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1F876EFC" w14:textId="77777777" w:rsidR="00413E5F" w:rsidRDefault="00B4071F">
            <w:pPr>
              <w:widowControl w:val="0"/>
              <w:spacing w:after="0" w:line="240" w:lineRule="auto"/>
              <w:rPr>
                <w:rFonts w:ascii="Arial" w:eastAsia="Arial" w:hAnsi="Arial" w:cs="Arial"/>
                <w:sz w:val="16"/>
                <w:szCs w:val="16"/>
              </w:rPr>
              <w:pPrChange w:id="3009" w:author="Razavi, Pedram/Medicine" w:date="2019-06-16T15:04:00Z">
                <w:pPr>
                  <w:widowControl w:val="0"/>
                  <w:spacing w:after="0" w:line="240" w:lineRule="auto"/>
                  <w:jc w:val="center"/>
                </w:pPr>
              </w:pPrChange>
            </w:pPr>
            <w:r>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29B96DEC" w14:textId="77777777" w:rsidR="00413E5F" w:rsidRDefault="00B4071F">
            <w:pPr>
              <w:widowControl w:val="0"/>
              <w:spacing w:after="0" w:line="240" w:lineRule="auto"/>
              <w:rPr>
                <w:rFonts w:ascii="Arial" w:eastAsia="Arial" w:hAnsi="Arial" w:cs="Arial"/>
                <w:sz w:val="16"/>
                <w:szCs w:val="16"/>
              </w:rPr>
              <w:pPrChange w:id="3010" w:author="Razavi, Pedram/Medicine" w:date="2019-06-16T15:04:00Z">
                <w:pPr>
                  <w:widowControl w:val="0"/>
                  <w:spacing w:after="0" w:line="240" w:lineRule="auto"/>
                  <w:jc w:val="center"/>
                </w:pPr>
              </w:pPrChange>
            </w:pPr>
            <w:r>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49BACF4D" w14:textId="77777777" w:rsidR="00413E5F" w:rsidRDefault="00B4071F">
            <w:pPr>
              <w:widowControl w:val="0"/>
              <w:spacing w:after="0" w:line="240" w:lineRule="auto"/>
              <w:rPr>
                <w:rFonts w:ascii="Arial" w:eastAsia="Arial" w:hAnsi="Arial" w:cs="Arial"/>
                <w:sz w:val="16"/>
                <w:szCs w:val="16"/>
              </w:rPr>
              <w:pPrChange w:id="3011" w:author="Razavi, Pedram/Medicine" w:date="2019-06-16T15:04:00Z">
                <w:pPr>
                  <w:widowControl w:val="0"/>
                  <w:spacing w:after="0" w:line="240" w:lineRule="auto"/>
                  <w:jc w:val="center"/>
                </w:pPr>
              </w:pPrChange>
            </w:pPr>
            <w:r>
              <w:rPr>
                <w:rFonts w:ascii="Arial" w:eastAsia="Arial" w:hAnsi="Arial" w:cs="Arial"/>
                <w:sz w:val="16"/>
                <w:szCs w:val="16"/>
              </w:rPr>
              <w:t>9 / 11 (81.8%)</w:t>
            </w:r>
          </w:p>
        </w:tc>
      </w:tr>
      <w:tr w:rsidR="00413E5F" w14:paraId="1E73B663" w14:textId="77777777">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Default="00B4071F">
            <w:pPr>
              <w:widowControl w:val="0"/>
              <w:spacing w:after="0" w:line="240" w:lineRule="auto"/>
              <w:ind w:left="100"/>
              <w:rPr>
                <w:rFonts w:ascii="Arial" w:eastAsia="Arial" w:hAnsi="Arial" w:cs="Arial"/>
                <w:sz w:val="16"/>
                <w:szCs w:val="16"/>
              </w:rPr>
              <w:pPrChange w:id="3012" w:author="Razavi, Pedram/Medicine" w:date="2019-06-16T15:04:00Z">
                <w:pPr>
                  <w:widowControl w:val="0"/>
                  <w:spacing w:after="0" w:line="240" w:lineRule="auto"/>
                  <w:ind w:left="100"/>
                  <w:jc w:val="center"/>
                </w:pPr>
              </w:pPrChange>
            </w:pPr>
            <w:r>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4EDDD306" w14:textId="77777777" w:rsidR="00413E5F" w:rsidRDefault="00B4071F">
            <w:pPr>
              <w:widowControl w:val="0"/>
              <w:spacing w:after="0" w:line="240" w:lineRule="auto"/>
              <w:rPr>
                <w:rFonts w:ascii="Arial" w:eastAsia="Arial" w:hAnsi="Arial" w:cs="Arial"/>
                <w:sz w:val="16"/>
                <w:szCs w:val="16"/>
              </w:rPr>
              <w:pPrChange w:id="3013" w:author="Razavi, Pedram/Medicine" w:date="2019-06-16T15:04:00Z">
                <w:pPr>
                  <w:widowControl w:val="0"/>
                  <w:spacing w:after="0" w:line="240" w:lineRule="auto"/>
                  <w:jc w:val="center"/>
                </w:pPr>
              </w:pPrChange>
            </w:pPr>
            <w:r>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EF56E70" w14:textId="77777777" w:rsidR="00413E5F" w:rsidRDefault="00B4071F">
            <w:pPr>
              <w:widowControl w:val="0"/>
              <w:spacing w:after="0" w:line="240" w:lineRule="auto"/>
              <w:rPr>
                <w:rFonts w:ascii="Arial" w:eastAsia="Arial" w:hAnsi="Arial" w:cs="Arial"/>
                <w:sz w:val="16"/>
                <w:szCs w:val="16"/>
              </w:rPr>
              <w:pPrChange w:id="3014" w:author="Razavi, Pedram/Medicine" w:date="2019-06-16T15:04:00Z">
                <w:pPr>
                  <w:widowControl w:val="0"/>
                  <w:spacing w:after="0" w:line="240" w:lineRule="auto"/>
                  <w:jc w:val="center"/>
                </w:pPr>
              </w:pPrChange>
            </w:pPr>
            <w:r>
              <w:rPr>
                <w:rFonts w:ascii="Arial" w:eastAsia="Arial" w:hAnsi="Arial" w:cs="Arial"/>
                <w:sz w:val="16"/>
                <w:szCs w:val="16"/>
              </w:rPr>
              <w:t>45 / 46 (97.8%)</w:t>
            </w:r>
          </w:p>
        </w:tc>
        <w:tc>
          <w:tcPr>
            <w:tcW w:w="1560" w:type="dxa"/>
            <w:shd w:val="clear" w:color="auto" w:fill="auto"/>
            <w:tcMar>
              <w:top w:w="100" w:type="dxa"/>
              <w:left w:w="100" w:type="dxa"/>
              <w:bottom w:w="100" w:type="dxa"/>
              <w:right w:w="100" w:type="dxa"/>
            </w:tcMar>
          </w:tcPr>
          <w:p w14:paraId="189A8FB0" w14:textId="77777777" w:rsidR="00413E5F" w:rsidRDefault="00B4071F">
            <w:pPr>
              <w:widowControl w:val="0"/>
              <w:spacing w:after="0" w:line="240" w:lineRule="auto"/>
              <w:rPr>
                <w:rFonts w:ascii="Arial" w:eastAsia="Arial" w:hAnsi="Arial" w:cs="Arial"/>
                <w:sz w:val="16"/>
                <w:szCs w:val="16"/>
              </w:rPr>
              <w:pPrChange w:id="3015" w:author="Razavi, Pedram/Medicine" w:date="2019-06-16T15:04:00Z">
                <w:pPr>
                  <w:widowControl w:val="0"/>
                  <w:spacing w:after="0" w:line="240" w:lineRule="auto"/>
                  <w:jc w:val="center"/>
                </w:pPr>
              </w:pPrChange>
            </w:pPr>
            <w:r>
              <w:rPr>
                <w:rFonts w:ascii="Arial" w:eastAsia="Arial" w:hAnsi="Arial" w:cs="Arial"/>
                <w:sz w:val="16"/>
                <w:szCs w:val="16"/>
              </w:rPr>
              <w:t>487 / 502 (97.0%)</w:t>
            </w:r>
          </w:p>
        </w:tc>
        <w:tc>
          <w:tcPr>
            <w:tcW w:w="1560" w:type="dxa"/>
            <w:shd w:val="clear" w:color="auto" w:fill="auto"/>
            <w:tcMar>
              <w:top w:w="100" w:type="dxa"/>
              <w:left w:w="100" w:type="dxa"/>
              <w:bottom w:w="100" w:type="dxa"/>
              <w:right w:w="100" w:type="dxa"/>
            </w:tcMar>
          </w:tcPr>
          <w:p w14:paraId="7C8713F9" w14:textId="77777777" w:rsidR="00413E5F" w:rsidRDefault="00B4071F">
            <w:pPr>
              <w:widowControl w:val="0"/>
              <w:spacing w:after="0" w:line="240" w:lineRule="auto"/>
              <w:rPr>
                <w:rFonts w:ascii="Arial" w:eastAsia="Arial" w:hAnsi="Arial" w:cs="Arial"/>
                <w:sz w:val="16"/>
                <w:szCs w:val="16"/>
              </w:rPr>
              <w:pPrChange w:id="3016" w:author="Razavi, Pedram/Medicine" w:date="2019-06-16T15:04:00Z">
                <w:pPr>
                  <w:widowControl w:val="0"/>
                  <w:spacing w:after="0" w:line="240" w:lineRule="auto"/>
                  <w:jc w:val="center"/>
                </w:pPr>
              </w:pPrChange>
            </w:pPr>
            <w:r>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65162AC5" w14:textId="77777777" w:rsidR="00413E5F" w:rsidRDefault="00B4071F">
            <w:pPr>
              <w:widowControl w:val="0"/>
              <w:spacing w:after="0" w:line="240" w:lineRule="auto"/>
              <w:rPr>
                <w:rFonts w:ascii="Arial" w:eastAsia="Arial" w:hAnsi="Arial" w:cs="Arial"/>
                <w:sz w:val="16"/>
                <w:szCs w:val="16"/>
              </w:rPr>
              <w:pPrChange w:id="3017" w:author="Razavi, Pedram/Medicine" w:date="2019-06-16T15:04:00Z">
                <w:pPr>
                  <w:widowControl w:val="0"/>
                  <w:spacing w:after="0" w:line="240" w:lineRule="auto"/>
                  <w:jc w:val="center"/>
                </w:pPr>
              </w:pPrChange>
            </w:pPr>
            <w:r>
              <w:rPr>
                <w:rFonts w:ascii="Arial" w:eastAsia="Arial" w:hAnsi="Arial" w:cs="Arial"/>
                <w:sz w:val="16"/>
                <w:szCs w:val="16"/>
              </w:rPr>
              <w:t>544 / 561 (97.0%)</w:t>
            </w:r>
          </w:p>
        </w:tc>
      </w:tr>
      <w:tr w:rsidR="00413E5F" w14:paraId="7D60A567" w14:textId="77777777">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Default="00B4071F">
            <w:pPr>
              <w:widowControl w:val="0"/>
              <w:spacing w:after="0" w:line="240" w:lineRule="auto"/>
              <w:ind w:left="100"/>
              <w:rPr>
                <w:rFonts w:ascii="Arial" w:eastAsia="Arial" w:hAnsi="Arial" w:cs="Arial"/>
                <w:sz w:val="16"/>
                <w:szCs w:val="16"/>
              </w:rPr>
              <w:pPrChange w:id="3018" w:author="Razavi, Pedram/Medicine" w:date="2019-06-16T15:04:00Z">
                <w:pPr>
                  <w:widowControl w:val="0"/>
                  <w:spacing w:after="0" w:line="240" w:lineRule="auto"/>
                  <w:ind w:left="100"/>
                  <w:jc w:val="center"/>
                </w:pPr>
              </w:pPrChange>
            </w:pPr>
            <w:r>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E63E0EB" w14:textId="77777777" w:rsidR="00413E5F" w:rsidRDefault="00B4071F">
            <w:pPr>
              <w:widowControl w:val="0"/>
              <w:spacing w:after="0" w:line="240" w:lineRule="auto"/>
              <w:rPr>
                <w:rFonts w:ascii="Arial" w:eastAsia="Arial" w:hAnsi="Arial" w:cs="Arial"/>
                <w:sz w:val="16"/>
                <w:szCs w:val="16"/>
              </w:rPr>
              <w:pPrChange w:id="3019" w:author="Razavi, Pedram/Medicine" w:date="2019-06-16T15:04:00Z">
                <w:pPr>
                  <w:widowControl w:val="0"/>
                  <w:spacing w:after="0" w:line="240" w:lineRule="auto"/>
                  <w:jc w:val="center"/>
                </w:pPr>
              </w:pPrChange>
            </w:pPr>
            <w:r>
              <w:rPr>
                <w:rFonts w:ascii="Arial" w:eastAsia="Arial" w:hAnsi="Arial" w:cs="Arial"/>
                <w:sz w:val="16"/>
                <w:szCs w:val="16"/>
              </w:rPr>
              <w:t>5 / 5 (100%)</w:t>
            </w:r>
          </w:p>
        </w:tc>
        <w:tc>
          <w:tcPr>
            <w:tcW w:w="1560" w:type="dxa"/>
            <w:shd w:val="clear" w:color="auto" w:fill="EFEFEF"/>
            <w:tcMar>
              <w:top w:w="100" w:type="dxa"/>
              <w:left w:w="100" w:type="dxa"/>
              <w:bottom w:w="100" w:type="dxa"/>
              <w:right w:w="100" w:type="dxa"/>
            </w:tcMar>
          </w:tcPr>
          <w:p w14:paraId="48B85B68" w14:textId="77777777" w:rsidR="00413E5F" w:rsidRDefault="00B4071F">
            <w:pPr>
              <w:widowControl w:val="0"/>
              <w:spacing w:after="0" w:line="240" w:lineRule="auto"/>
              <w:rPr>
                <w:rFonts w:ascii="Arial" w:eastAsia="Arial" w:hAnsi="Arial" w:cs="Arial"/>
                <w:sz w:val="16"/>
                <w:szCs w:val="16"/>
              </w:rPr>
              <w:pPrChange w:id="3020" w:author="Razavi, Pedram/Medicine" w:date="2019-06-16T15:04:00Z">
                <w:pPr>
                  <w:widowControl w:val="0"/>
                  <w:spacing w:after="0" w:line="240" w:lineRule="auto"/>
                  <w:jc w:val="center"/>
                </w:pPr>
              </w:pPrChange>
            </w:pPr>
            <w:r>
              <w:rPr>
                <w:rFonts w:ascii="Arial" w:eastAsia="Arial" w:hAnsi="Arial" w:cs="Arial"/>
                <w:sz w:val="16"/>
                <w:szCs w:val="16"/>
              </w:rPr>
              <w:t>46 / 47 (97.9%)</w:t>
            </w:r>
          </w:p>
        </w:tc>
        <w:tc>
          <w:tcPr>
            <w:tcW w:w="1560" w:type="dxa"/>
            <w:shd w:val="clear" w:color="auto" w:fill="EFEFEF"/>
            <w:tcMar>
              <w:top w:w="100" w:type="dxa"/>
              <w:left w:w="100" w:type="dxa"/>
              <w:bottom w:w="100" w:type="dxa"/>
              <w:right w:w="100" w:type="dxa"/>
            </w:tcMar>
          </w:tcPr>
          <w:p w14:paraId="63977BEC" w14:textId="77777777" w:rsidR="00413E5F" w:rsidRDefault="00B4071F">
            <w:pPr>
              <w:widowControl w:val="0"/>
              <w:spacing w:after="0" w:line="240" w:lineRule="auto"/>
              <w:rPr>
                <w:rFonts w:ascii="Arial" w:eastAsia="Arial" w:hAnsi="Arial" w:cs="Arial"/>
                <w:sz w:val="16"/>
                <w:szCs w:val="16"/>
              </w:rPr>
              <w:pPrChange w:id="3021" w:author="Razavi, Pedram/Medicine" w:date="2019-06-16T15:04:00Z">
                <w:pPr>
                  <w:widowControl w:val="0"/>
                  <w:spacing w:after="0" w:line="240" w:lineRule="auto"/>
                  <w:jc w:val="center"/>
                </w:pPr>
              </w:pPrChange>
            </w:pPr>
            <w:r>
              <w:rPr>
                <w:rFonts w:ascii="Arial" w:eastAsia="Arial" w:hAnsi="Arial" w:cs="Arial"/>
                <w:sz w:val="16"/>
                <w:szCs w:val="16"/>
              </w:rPr>
              <w:t>490 / 509 (96.3%)</w:t>
            </w:r>
          </w:p>
        </w:tc>
        <w:tc>
          <w:tcPr>
            <w:tcW w:w="1560" w:type="dxa"/>
            <w:shd w:val="clear" w:color="auto" w:fill="EFEFEF"/>
            <w:tcMar>
              <w:top w:w="100" w:type="dxa"/>
              <w:left w:w="100" w:type="dxa"/>
              <w:bottom w:w="100" w:type="dxa"/>
              <w:right w:w="100" w:type="dxa"/>
            </w:tcMar>
          </w:tcPr>
          <w:p w14:paraId="4579F017" w14:textId="77777777" w:rsidR="00413E5F" w:rsidRDefault="00B4071F">
            <w:pPr>
              <w:widowControl w:val="0"/>
              <w:spacing w:after="0" w:line="240" w:lineRule="auto"/>
              <w:rPr>
                <w:rFonts w:ascii="Arial" w:eastAsia="Arial" w:hAnsi="Arial" w:cs="Arial"/>
                <w:sz w:val="16"/>
                <w:szCs w:val="16"/>
              </w:rPr>
              <w:pPrChange w:id="3022" w:author="Razavi, Pedram/Medicine" w:date="2019-06-16T15:04:00Z">
                <w:pPr>
                  <w:widowControl w:val="0"/>
                  <w:spacing w:after="0" w:line="240" w:lineRule="auto"/>
                  <w:jc w:val="center"/>
                </w:pPr>
              </w:pPrChange>
            </w:pPr>
            <w:r>
              <w:rPr>
                <w:rFonts w:ascii="Arial" w:eastAsia="Arial" w:hAnsi="Arial" w:cs="Arial"/>
                <w:sz w:val="16"/>
                <w:szCs w:val="16"/>
              </w:rPr>
              <w:t>36 / 39 (92.3%)</w:t>
            </w:r>
          </w:p>
        </w:tc>
        <w:tc>
          <w:tcPr>
            <w:tcW w:w="1560" w:type="dxa"/>
            <w:shd w:val="clear" w:color="auto" w:fill="EFEFEF"/>
            <w:tcMar>
              <w:top w:w="100" w:type="dxa"/>
              <w:left w:w="100" w:type="dxa"/>
              <w:bottom w:w="100" w:type="dxa"/>
              <w:right w:w="100" w:type="dxa"/>
            </w:tcMar>
          </w:tcPr>
          <w:p w14:paraId="71FC76A6" w14:textId="77777777" w:rsidR="00413E5F" w:rsidRDefault="00B4071F">
            <w:pPr>
              <w:widowControl w:val="0"/>
              <w:spacing w:after="0" w:line="240" w:lineRule="auto"/>
              <w:rPr>
                <w:rFonts w:ascii="Arial" w:eastAsia="Arial" w:hAnsi="Arial" w:cs="Arial"/>
                <w:sz w:val="16"/>
                <w:szCs w:val="16"/>
              </w:rPr>
              <w:pPrChange w:id="3023" w:author="Razavi, Pedram/Medicine" w:date="2019-06-16T15:04:00Z">
                <w:pPr>
                  <w:widowControl w:val="0"/>
                  <w:spacing w:after="0" w:line="240" w:lineRule="auto"/>
                  <w:jc w:val="center"/>
                </w:pPr>
              </w:pPrChange>
            </w:pPr>
            <w:r>
              <w:rPr>
                <w:rFonts w:ascii="Arial" w:eastAsia="Arial" w:hAnsi="Arial" w:cs="Arial"/>
                <w:sz w:val="16"/>
                <w:szCs w:val="16"/>
              </w:rPr>
              <w:t>577 / 600 (96.2%)</w:t>
            </w:r>
          </w:p>
        </w:tc>
      </w:tr>
    </w:tbl>
    <w:p w14:paraId="7FB65E38" w14:textId="77777777" w:rsidR="00413E5F" w:rsidRDefault="00413E5F">
      <w:pPr>
        <w:spacing w:after="0" w:line="240" w:lineRule="auto"/>
        <w:rPr>
          <w:rFonts w:ascii="Arial" w:eastAsia="Arial" w:hAnsi="Arial" w:cs="Arial"/>
          <w:color w:val="0033CC"/>
        </w:rPr>
        <w:pPrChange w:id="3024" w:author="Razavi, Pedram/Medicine" w:date="2019-06-16T15:04:00Z">
          <w:pPr>
            <w:spacing w:after="0" w:line="240" w:lineRule="auto"/>
            <w:jc w:val="both"/>
          </w:pPr>
        </w:pPrChange>
      </w:pPr>
    </w:p>
    <w:p w14:paraId="124989A6" w14:textId="77777777" w:rsidR="00413E5F" w:rsidRDefault="00B4071F">
      <w:pPr>
        <w:spacing w:after="0" w:line="240" w:lineRule="auto"/>
        <w:rPr>
          <w:rFonts w:ascii="Arial" w:eastAsia="Arial" w:hAnsi="Arial" w:cs="Arial"/>
        </w:rPr>
        <w:pPrChange w:id="3025" w:author="Razavi, Pedram/Medicine" w:date="2019-06-16T15:04:00Z">
          <w:pPr>
            <w:spacing w:after="0" w:line="240" w:lineRule="auto"/>
            <w:jc w:val="both"/>
          </w:pPr>
        </w:pPrChange>
      </w:pPr>
      <w:r>
        <w:rPr>
          <w:rFonts w:ascii="Arial" w:eastAsia="Arial" w:hAnsi="Arial" w:cs="Arial"/>
        </w:rPr>
        <w:t xml:space="preserve">b. 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fastq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w:t>
      </w:r>
      <w:r>
        <w:rPr>
          <w:rFonts w:ascii="Arial" w:eastAsia="Arial" w:hAnsi="Arial" w:cs="Arial"/>
        </w:rPr>
        <w:lastRenderedPageBreak/>
        <w:t>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Default="00413E5F">
      <w:pPr>
        <w:spacing w:after="0" w:line="240" w:lineRule="auto"/>
        <w:rPr>
          <w:rFonts w:ascii="Arial" w:eastAsia="Arial" w:hAnsi="Arial" w:cs="Arial"/>
        </w:rPr>
        <w:pPrChange w:id="3026" w:author="Razavi, Pedram/Medicine" w:date="2019-06-16T15:04:00Z">
          <w:pPr>
            <w:spacing w:after="0" w:line="240" w:lineRule="auto"/>
            <w:jc w:val="both"/>
          </w:pPr>
        </w:pPrChange>
      </w:pPr>
    </w:p>
    <w:p w14:paraId="6C0599FA" w14:textId="45527CE4" w:rsidR="00413E5F" w:rsidRDefault="00B4071F">
      <w:pPr>
        <w:spacing w:after="0" w:line="240" w:lineRule="auto"/>
        <w:rPr>
          <w:rFonts w:ascii="Arial" w:eastAsia="Arial" w:hAnsi="Arial" w:cs="Arial"/>
          <w:color w:val="0033CC"/>
        </w:rPr>
        <w:pPrChange w:id="3027" w:author="Razavi, Pedram/Medicine" w:date="2019-06-16T15:04:00Z">
          <w:pPr>
            <w:spacing w:after="0" w:line="240" w:lineRule="auto"/>
            <w:jc w:val="both"/>
          </w:pPr>
        </w:pPrChange>
      </w:pPr>
      <w:r>
        <w:rPr>
          <w:rFonts w:ascii="Arial" w:eastAsia="Arial" w:hAnsi="Arial" w:cs="Arial"/>
          <w:color w:val="0033CC"/>
        </w:rPr>
        <w:t xml:space="preserve">Authors: The spike-in experiments are detailed in section “Sensitivity and specificity of the targeted DNA assay” of the 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2430X. In addition, </w:t>
      </w:r>
      <w:r>
        <w:rPr>
          <w:rFonts w:ascii="Arial" w:eastAsia="Arial" w:hAnsi="Arial" w:cs="Arial"/>
          <w:i/>
          <w:color w:val="0033CC"/>
        </w:rPr>
        <w:t>in silico</w:t>
      </w:r>
      <w:r>
        <w:rPr>
          <w:rFonts w:ascii="Arial" w:eastAsia="Arial" w:hAnsi="Arial" w:cs="Arial"/>
          <w:color w:val="0033CC"/>
        </w:rPr>
        <w:t xml:space="preserve"> spike-in experiments were performed to simulate higher input mass where at each given titration, half of each </w:t>
      </w:r>
      <w:del w:id="3028" w:author="Razavi, Pedram/Medicine" w:date="2019-06-16T13:30:00Z">
        <w:r w:rsidDel="00555733">
          <w:rPr>
            <w:rFonts w:ascii="Arial" w:eastAsia="Arial" w:hAnsi="Arial" w:cs="Arial"/>
            <w:color w:val="0033CC"/>
          </w:rPr>
          <w:delText xml:space="preserve">fastq </w:delText>
        </w:r>
      </w:del>
      <w:ins w:id="3029" w:author="Razavi, Pedram/Medicine" w:date="2019-06-16T13:30:00Z">
        <w:r w:rsidR="00555733">
          <w:rPr>
            <w:rFonts w:ascii="Arial" w:eastAsia="Arial" w:hAnsi="Arial" w:cs="Arial"/>
            <w:color w:val="0033CC"/>
          </w:rPr>
          <w:t xml:space="preserve">FASTQ </w:t>
        </w:r>
      </w:ins>
      <w:r>
        <w:rPr>
          <w:rFonts w:ascii="Arial" w:eastAsia="Arial" w:hAnsi="Arial" w:cs="Arial"/>
          <w:color w:val="0033CC"/>
        </w:rPr>
        <w:t xml:space="preserve">was subsampled and combined to create three additional </w:t>
      </w:r>
      <w:del w:id="3030" w:author="Razavi, Pedram/Medicine" w:date="2019-06-16T13:30:00Z">
        <w:r w:rsidDel="00555733">
          <w:rPr>
            <w:rFonts w:ascii="Arial" w:eastAsia="Arial" w:hAnsi="Arial" w:cs="Arial"/>
            <w:color w:val="0033CC"/>
          </w:rPr>
          <w:delText xml:space="preserve">fastqs </w:delText>
        </w:r>
      </w:del>
      <w:ins w:id="3031" w:author="Razavi, Pedram/Medicine" w:date="2019-06-16T13:30:00Z">
        <w:r w:rsidR="00555733">
          <w:rPr>
            <w:rFonts w:ascii="Arial" w:eastAsia="Arial" w:hAnsi="Arial" w:cs="Arial"/>
            <w:color w:val="0033CC"/>
          </w:rPr>
          <w:t xml:space="preserve">FATQ files </w:t>
        </w:r>
      </w:ins>
      <w:r>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Default="00413E5F">
      <w:pPr>
        <w:spacing w:after="0" w:line="240" w:lineRule="auto"/>
        <w:rPr>
          <w:rFonts w:ascii="Arial" w:eastAsia="Arial" w:hAnsi="Arial" w:cs="Arial"/>
          <w:color w:val="0033CC"/>
        </w:rPr>
        <w:pPrChange w:id="3032" w:author="Razavi, Pedram/Medicine" w:date="2019-06-16T15:04:00Z">
          <w:pPr>
            <w:spacing w:after="0" w:line="240" w:lineRule="auto"/>
            <w:jc w:val="both"/>
          </w:pPr>
        </w:pPrChange>
      </w:pPr>
    </w:p>
    <w:p w14:paraId="105EF6D9" w14:textId="1B6E55D4" w:rsidR="00413E5F" w:rsidRDefault="00B4071F">
      <w:pPr>
        <w:spacing w:after="0" w:line="240" w:lineRule="auto"/>
        <w:rPr>
          <w:rFonts w:ascii="Arial" w:eastAsia="Arial" w:hAnsi="Arial" w:cs="Arial"/>
          <w:color w:val="0033CC"/>
        </w:rPr>
        <w:pPrChange w:id="3033" w:author="Razavi, Pedram/Medicine" w:date="2019-06-16T15:04:00Z">
          <w:pPr>
            <w:spacing w:after="0" w:line="240" w:lineRule="auto"/>
            <w:jc w:val="both"/>
          </w:pPr>
        </w:pPrChange>
      </w:pPr>
      <w:r>
        <w:rPr>
          <w:rFonts w:ascii="Arial" w:eastAsia="Arial" w:hAnsi="Arial" w:cs="Arial"/>
          <w:color w:val="0033CC"/>
        </w:rPr>
        <w:t>Supplementary Table S7 of the manuscript reports 215 somatic mutations labelled as either one of Biopsy-matched, Biopsy-subthreshold, WBC-matched or VUSo at collapsed depth &gt;10,000X. Table 1</w:t>
      </w:r>
      <w:ins w:id="3034" w:author="Razavi, Pedram/Medicine" w:date="2019-06-16T14:12:00Z">
        <w:r w:rsidR="005C1B81">
          <w:rPr>
            <w:rFonts w:ascii="Arial" w:eastAsia="Arial" w:hAnsi="Arial" w:cs="Arial"/>
            <w:color w:val="0033CC"/>
          </w:rPr>
          <w:t>1</w:t>
        </w:r>
      </w:ins>
      <w:del w:id="3035" w:author="Razavi, Pedram/Medicine" w:date="2019-06-16T14:12:00Z">
        <w:r w:rsidDel="005C1B81">
          <w:rPr>
            <w:rFonts w:ascii="Arial" w:eastAsia="Arial" w:hAnsi="Arial" w:cs="Arial"/>
            <w:color w:val="0033CC"/>
          </w:rPr>
          <w:delText>3</w:delText>
        </w:r>
      </w:del>
      <w:r>
        <w:rPr>
          <w:rFonts w:ascii="Arial" w:eastAsia="Arial" w:hAnsi="Arial" w:cs="Arial"/>
          <w:color w:val="0033CC"/>
        </w:rPr>
        <w:t xml:space="preserve"> and Figure 13</w:t>
      </w:r>
      <w:ins w:id="3036" w:author="Razavi, Pedram/Medicine" w:date="2019-06-16T14:12:00Z">
        <w:r w:rsidR="005C1B81">
          <w:rPr>
            <w:rFonts w:ascii="Arial" w:eastAsia="Arial" w:hAnsi="Arial" w:cs="Arial"/>
            <w:color w:val="0033CC"/>
          </w:rPr>
          <w:t>a</w:t>
        </w:r>
      </w:ins>
      <w:del w:id="3037" w:author="Razavi, Pedram/Medicine" w:date="2019-06-16T14:12:00Z">
        <w:r w:rsidDel="005C1B81">
          <w:rPr>
            <w:rFonts w:ascii="Arial" w:eastAsia="Arial" w:hAnsi="Arial" w:cs="Arial"/>
            <w:color w:val="0033CC"/>
          </w:rPr>
          <w:delText>(a)</w:delText>
        </w:r>
      </w:del>
      <w:r>
        <w:rPr>
          <w:rFonts w:ascii="Arial" w:eastAsia="Arial" w:hAnsi="Arial" w:cs="Arial"/>
          <w:color w:val="0033CC"/>
        </w:rPr>
        <w:t xml:space="preserve"> of this </w:t>
      </w:r>
      <w:del w:id="3038" w:author="Razavi, Pedram/Medicine" w:date="2019-06-16T14:12:00Z">
        <w:r w:rsidDel="005C1B81">
          <w:rPr>
            <w:rFonts w:ascii="Arial" w:eastAsia="Arial" w:hAnsi="Arial" w:cs="Arial"/>
            <w:color w:val="0033CC"/>
          </w:rPr>
          <w:delText>point-by-point reply</w:delText>
        </w:r>
      </w:del>
      <w:ins w:id="3039" w:author="Razavi, Pedram/Medicine" w:date="2019-06-16T14:12:00Z">
        <w:r w:rsidR="005C1B81">
          <w:rPr>
            <w:rFonts w:ascii="Arial" w:eastAsia="Arial" w:hAnsi="Arial" w:cs="Arial"/>
            <w:color w:val="0033CC"/>
          </w:rPr>
          <w:t>response</w:t>
        </w:r>
      </w:ins>
      <w:r>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Figure</w:t>
      </w:r>
      <w:ins w:id="3040" w:author="Razavi, Pedram/Medicine" w:date="2019-06-16T13:31:00Z">
        <w:r w:rsidR="00555733">
          <w:rPr>
            <w:rFonts w:ascii="Arial" w:eastAsia="Arial" w:hAnsi="Arial" w:cs="Arial"/>
            <w:color w:val="0033CC"/>
          </w:rPr>
          <w:t>s</w:t>
        </w:r>
      </w:ins>
      <w:r>
        <w:rPr>
          <w:rFonts w:ascii="Arial" w:eastAsia="Arial" w:hAnsi="Arial" w:cs="Arial"/>
          <w:color w:val="0033CC"/>
        </w:rPr>
        <w:t xml:space="preserve"> 13</w:t>
      </w:r>
      <w:ins w:id="3041" w:author="Razavi, Pedram/Medicine" w:date="2019-06-16T13:31:00Z">
        <w:r w:rsidR="00555733">
          <w:rPr>
            <w:rFonts w:ascii="Arial" w:eastAsia="Arial" w:hAnsi="Arial" w:cs="Arial"/>
            <w:color w:val="0033CC"/>
          </w:rPr>
          <w:t>b and 13c</w:t>
        </w:r>
      </w:ins>
      <w:del w:id="3042" w:author="Razavi, Pedram/Medicine" w:date="2019-06-16T13:31:00Z">
        <w:r w:rsidDel="00555733">
          <w:rPr>
            <w:rFonts w:ascii="Arial" w:eastAsia="Arial" w:hAnsi="Arial" w:cs="Arial"/>
            <w:color w:val="0033CC"/>
          </w:rPr>
          <w:delText>(b)-(c)</w:delText>
        </w:r>
      </w:del>
      <w:r>
        <w:rPr>
          <w:rFonts w:ascii="Arial" w:eastAsia="Arial" w:hAnsi="Arial" w:cs="Arial"/>
          <w:color w:val="0033CC"/>
        </w:rPr>
        <w:t xml:space="preserve"> of this </w:t>
      </w:r>
      <w:del w:id="3043" w:author="Razavi, Pedram/Medicine" w:date="2019-06-16T13:31:00Z">
        <w:r w:rsidDel="00555733">
          <w:rPr>
            <w:rFonts w:ascii="Arial" w:eastAsia="Arial" w:hAnsi="Arial" w:cs="Arial"/>
            <w:color w:val="0033CC"/>
          </w:rPr>
          <w:delText>point-by-point reply</w:delText>
        </w:r>
      </w:del>
      <w:ins w:id="3044" w:author="Razavi, Pedram/Medicine" w:date="2019-06-16T13:31:00Z">
        <w:r w:rsidR="00555733">
          <w:rPr>
            <w:rFonts w:ascii="Arial" w:eastAsia="Arial" w:hAnsi="Arial" w:cs="Arial"/>
            <w:color w:val="0033CC"/>
          </w:rPr>
          <w:t>response</w:t>
        </w:r>
      </w:ins>
      <w:r>
        <w:rPr>
          <w:rFonts w:ascii="Arial" w:eastAsia="Arial" w:hAnsi="Arial" w:cs="Arial"/>
          <w:color w:val="0033CC"/>
        </w:rPr>
        <w:t xml:space="preserve"> show</w:t>
      </w:r>
      <w:del w:id="3045" w:author="Razavi, Pedram/Medicine" w:date="2019-06-16T13:31:00Z">
        <w:r w:rsidDel="00555733">
          <w:rPr>
            <w:rFonts w:ascii="Arial" w:eastAsia="Arial" w:hAnsi="Arial" w:cs="Arial"/>
            <w:color w:val="0033CC"/>
          </w:rPr>
          <w:delText>s</w:delText>
        </w:r>
      </w:del>
      <w:r>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Default="00413E5F">
      <w:pPr>
        <w:spacing w:after="0" w:line="240" w:lineRule="auto"/>
        <w:rPr>
          <w:rFonts w:ascii="Arial" w:eastAsia="Arial" w:hAnsi="Arial" w:cs="Arial"/>
          <w:color w:val="0033CC"/>
        </w:rPr>
        <w:pPrChange w:id="3046" w:author="Razavi, Pedram/Medicine" w:date="2019-06-16T15:04:00Z">
          <w:pPr>
            <w:spacing w:after="0" w:line="240" w:lineRule="auto"/>
            <w:jc w:val="both"/>
          </w:pPr>
        </w:pPrChange>
      </w:pPr>
    </w:p>
    <w:p w14:paraId="3202FADD" w14:textId="191DC607" w:rsidR="00413E5F" w:rsidRDefault="00B4071F">
      <w:pPr>
        <w:spacing w:after="0" w:line="240" w:lineRule="auto"/>
        <w:rPr>
          <w:rFonts w:ascii="Arial" w:eastAsia="Arial" w:hAnsi="Arial" w:cs="Arial"/>
          <w:color w:val="0033CC"/>
        </w:rPr>
        <w:pPrChange w:id="3047" w:author="Razavi, Pedram/Medicine" w:date="2019-06-16T15:04:00Z">
          <w:pPr>
            <w:spacing w:after="0" w:line="240" w:lineRule="auto"/>
            <w:jc w:val="both"/>
          </w:pPr>
        </w:pPrChange>
      </w:pPr>
      <w:r>
        <w:rPr>
          <w:rFonts w:ascii="Arial" w:eastAsia="Arial" w:hAnsi="Arial" w:cs="Arial"/>
          <w:color w:val="0033CC"/>
        </w:rPr>
        <w:t xml:space="preserve">As the majority of variants detected at &gt;10,000X </w:t>
      </w:r>
      <w:del w:id="3048" w:author="Razavi, Pedram/Medicine" w:date="2019-06-16T13:31:00Z">
        <w:r w:rsidDel="00555733">
          <w:rPr>
            <w:rFonts w:ascii="Arial" w:eastAsia="Arial" w:hAnsi="Arial" w:cs="Arial"/>
            <w:color w:val="0033CC"/>
          </w:rPr>
          <w:delText>occured</w:delText>
        </w:r>
      </w:del>
      <w:ins w:id="3049" w:author="Razavi, Pedram/Medicine" w:date="2019-06-16T13:31:00Z">
        <w:r w:rsidR="00555733">
          <w:rPr>
            <w:rFonts w:ascii="Arial" w:eastAsia="Arial" w:hAnsi="Arial" w:cs="Arial"/>
            <w:color w:val="0033CC"/>
          </w:rPr>
          <w:t>occurred</w:t>
        </w:r>
      </w:ins>
      <w:r>
        <w:rPr>
          <w:rFonts w:ascii="Arial" w:eastAsia="Arial" w:hAnsi="Arial" w:cs="Arial"/>
          <w:color w:val="0033CC"/>
        </w:rPr>
        <w:t xml:space="preserve"> in patient MSK-VB-0023, we investigated whether these co-occurred with copy number amplifications. Figure</w:t>
      </w:r>
      <w:ins w:id="3050" w:author="Razavi, Pedram/Medicine" w:date="2019-06-16T13:32:00Z">
        <w:r w:rsidR="00555733">
          <w:rPr>
            <w:rFonts w:ascii="Arial" w:eastAsia="Arial" w:hAnsi="Arial" w:cs="Arial"/>
            <w:color w:val="0033CC"/>
          </w:rPr>
          <w:t>s</w:t>
        </w:r>
      </w:ins>
      <w:r>
        <w:rPr>
          <w:rFonts w:ascii="Arial" w:eastAsia="Arial" w:hAnsi="Arial" w:cs="Arial"/>
          <w:color w:val="0033CC"/>
        </w:rPr>
        <w:t xml:space="preserve"> 14</w:t>
      </w:r>
      <w:ins w:id="3051" w:author="Razavi, Pedram/Medicine" w:date="2019-06-16T13:32:00Z">
        <w:r w:rsidR="00555733">
          <w:rPr>
            <w:rFonts w:ascii="Arial" w:eastAsia="Arial" w:hAnsi="Arial" w:cs="Arial"/>
            <w:color w:val="0033CC"/>
          </w:rPr>
          <w:t>a</w:t>
        </w:r>
      </w:ins>
      <w:del w:id="3052" w:author="Razavi, Pedram/Medicine" w:date="2019-06-16T13:31:00Z">
        <w:r w:rsidDel="00555733">
          <w:rPr>
            <w:rFonts w:ascii="Arial" w:eastAsia="Arial" w:hAnsi="Arial" w:cs="Arial"/>
            <w:color w:val="0033CC"/>
          </w:rPr>
          <w:delText>(a)</w:delText>
        </w:r>
      </w:del>
      <w:ins w:id="3053" w:author="Razavi, Pedram/Medicine" w:date="2019-06-16T13:32:00Z">
        <w:r w:rsidR="00555733">
          <w:rPr>
            <w:rFonts w:ascii="Arial" w:eastAsia="Arial" w:hAnsi="Arial" w:cs="Arial"/>
            <w:color w:val="0033CC"/>
          </w:rPr>
          <w:t xml:space="preserve"> and 14b</w:t>
        </w:r>
      </w:ins>
      <w:del w:id="3054" w:author="Razavi, Pedram/Medicine" w:date="2019-06-16T13:32:00Z">
        <w:r w:rsidDel="00555733">
          <w:rPr>
            <w:rFonts w:ascii="Arial" w:eastAsia="Arial" w:hAnsi="Arial" w:cs="Arial"/>
            <w:color w:val="0033CC"/>
          </w:rPr>
          <w:delText>-(b)</w:delText>
        </w:r>
      </w:del>
      <w:r>
        <w:rPr>
          <w:rFonts w:ascii="Arial" w:eastAsia="Arial" w:hAnsi="Arial" w:cs="Arial"/>
          <w:color w:val="0033CC"/>
        </w:rPr>
        <w:t xml:space="preserve"> of this </w:t>
      </w:r>
      <w:del w:id="3055" w:author="Razavi, Pedram/Medicine" w:date="2019-06-16T13:32:00Z">
        <w:r w:rsidDel="00555733">
          <w:rPr>
            <w:rFonts w:ascii="Arial" w:eastAsia="Arial" w:hAnsi="Arial" w:cs="Arial"/>
            <w:color w:val="0033CC"/>
          </w:rPr>
          <w:delText>point-by-point</w:delText>
        </w:r>
      </w:del>
      <w:ins w:id="3056" w:author="Razavi, Pedram/Medicine" w:date="2019-06-16T13:32:00Z">
        <w:r w:rsidR="00555733">
          <w:rPr>
            <w:rFonts w:ascii="Arial" w:eastAsia="Arial" w:hAnsi="Arial" w:cs="Arial"/>
            <w:color w:val="0033CC"/>
          </w:rPr>
          <w:t>response</w:t>
        </w:r>
      </w:ins>
      <w:del w:id="3057" w:author="Razavi, Pedram/Medicine" w:date="2019-06-16T13:32:00Z">
        <w:r w:rsidDel="00555733">
          <w:rPr>
            <w:rFonts w:ascii="Arial" w:eastAsia="Arial" w:hAnsi="Arial" w:cs="Arial"/>
            <w:color w:val="0033CC"/>
          </w:rPr>
          <w:delText xml:space="preserve"> reply</w:delText>
        </w:r>
      </w:del>
      <w:r>
        <w:rPr>
          <w:rFonts w:ascii="Arial" w:eastAsia="Arial" w:hAnsi="Arial" w:cs="Arial"/>
          <w:color w:val="0033CC"/>
        </w:rPr>
        <w:t xml:space="preserve"> show</w:t>
      </w:r>
      <w:del w:id="3058" w:author="Razavi, Pedram/Medicine" w:date="2019-06-16T13:32:00Z">
        <w:r w:rsidDel="00555733">
          <w:rPr>
            <w:rFonts w:ascii="Arial" w:eastAsia="Arial" w:hAnsi="Arial" w:cs="Arial"/>
            <w:color w:val="0033CC"/>
          </w:rPr>
          <w:delText>s</w:delText>
        </w:r>
      </w:del>
      <w:r>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Figure</w:t>
      </w:r>
      <w:ins w:id="3059" w:author="Razavi, Pedram/Medicine" w:date="2019-06-16T13:32:00Z">
        <w:r w:rsidR="00626527">
          <w:rPr>
            <w:rFonts w:ascii="Arial" w:eastAsia="Arial" w:hAnsi="Arial" w:cs="Arial"/>
            <w:color w:val="0033CC"/>
          </w:rPr>
          <w:t>s</w:t>
        </w:r>
      </w:ins>
      <w:r>
        <w:rPr>
          <w:rFonts w:ascii="Arial" w:eastAsia="Arial" w:hAnsi="Arial" w:cs="Arial"/>
          <w:color w:val="0033CC"/>
        </w:rPr>
        <w:t xml:space="preserve"> 14</w:t>
      </w:r>
      <w:ins w:id="3060" w:author="Razavi, Pedram/Medicine" w:date="2019-06-16T13:32:00Z">
        <w:r w:rsidR="00626527">
          <w:rPr>
            <w:rFonts w:ascii="Arial" w:eastAsia="Arial" w:hAnsi="Arial" w:cs="Arial"/>
            <w:color w:val="0033CC"/>
          </w:rPr>
          <w:t>e and 14f</w:t>
        </w:r>
      </w:ins>
      <w:del w:id="3061" w:author="Razavi, Pedram/Medicine" w:date="2019-06-16T13:32:00Z">
        <w:r w:rsidDel="00626527">
          <w:rPr>
            <w:rFonts w:ascii="Arial" w:eastAsia="Arial" w:hAnsi="Arial" w:cs="Arial"/>
            <w:color w:val="0033CC"/>
          </w:rPr>
          <w:delText>(e)-(f)</w:delText>
        </w:r>
      </w:del>
      <w:r>
        <w:rPr>
          <w:rFonts w:ascii="Arial" w:eastAsia="Arial" w:hAnsi="Arial" w:cs="Arial"/>
          <w:color w:val="0033CC"/>
        </w:rPr>
        <w:t xml:space="preserve"> of this </w:t>
      </w:r>
      <w:del w:id="3062" w:author="Razavi, Pedram/Medicine" w:date="2019-06-16T13:33:00Z">
        <w:r w:rsidDel="00626527">
          <w:rPr>
            <w:rFonts w:ascii="Arial" w:eastAsia="Arial" w:hAnsi="Arial" w:cs="Arial"/>
            <w:color w:val="0033CC"/>
          </w:rPr>
          <w:delText>point-by-point reply</w:delText>
        </w:r>
      </w:del>
      <w:ins w:id="3063" w:author="Razavi, Pedram/Medicine" w:date="2019-06-16T13:33:00Z">
        <w:r w:rsidR="00626527">
          <w:rPr>
            <w:rFonts w:ascii="Arial" w:eastAsia="Arial" w:hAnsi="Arial" w:cs="Arial"/>
            <w:color w:val="0033CC"/>
          </w:rPr>
          <w:t>response</w:t>
        </w:r>
      </w:ins>
      <w:r>
        <w:rPr>
          <w:rFonts w:ascii="Arial" w:eastAsia="Arial" w:hAnsi="Arial" w:cs="Arial"/>
          <w:color w:val="0033CC"/>
        </w:rPr>
        <w:t>.</w:t>
      </w:r>
    </w:p>
    <w:p w14:paraId="375EB42C" w14:textId="77777777" w:rsidR="00413E5F" w:rsidRDefault="00413E5F">
      <w:pPr>
        <w:spacing w:after="0" w:line="240" w:lineRule="auto"/>
        <w:rPr>
          <w:rFonts w:ascii="Arial" w:eastAsia="Arial" w:hAnsi="Arial" w:cs="Arial"/>
          <w:sz w:val="20"/>
          <w:szCs w:val="20"/>
        </w:rPr>
        <w:pPrChange w:id="3064" w:author="Razavi, Pedram/Medicine" w:date="2019-06-16T15:04:00Z">
          <w:pPr>
            <w:spacing w:after="0" w:line="240" w:lineRule="auto"/>
            <w:jc w:val="both"/>
          </w:pPr>
        </w:pPrChange>
      </w:pPr>
    </w:p>
    <w:p w14:paraId="4732C530" w14:textId="4B029BA1" w:rsidR="00413E5F" w:rsidRDefault="00B4071F">
      <w:pPr>
        <w:spacing w:after="0" w:line="240" w:lineRule="auto"/>
        <w:rPr>
          <w:rFonts w:ascii="Arial" w:eastAsia="Arial" w:hAnsi="Arial" w:cs="Arial"/>
          <w:color w:val="0033CC"/>
          <w:sz w:val="17"/>
          <w:szCs w:val="17"/>
        </w:rPr>
        <w:pPrChange w:id="3065" w:author="Razavi, Pedram/Medicine" w:date="2019-06-16T15:04:00Z">
          <w:pPr>
            <w:spacing w:after="0" w:line="240" w:lineRule="auto"/>
            <w:jc w:val="both"/>
          </w:pPr>
        </w:pPrChange>
      </w:pPr>
      <w:r>
        <w:rPr>
          <w:rFonts w:ascii="Arial" w:eastAsia="Arial" w:hAnsi="Arial" w:cs="Arial"/>
          <w:sz w:val="20"/>
          <w:szCs w:val="20"/>
        </w:rPr>
        <w:t>Table 1</w:t>
      </w:r>
      <w:ins w:id="3066" w:author="Razavi, Pedram/Medicine" w:date="2019-06-16T14:11:00Z">
        <w:r w:rsidR="005C1B81">
          <w:rPr>
            <w:rFonts w:ascii="Arial" w:eastAsia="Arial" w:hAnsi="Arial" w:cs="Arial"/>
            <w:sz w:val="20"/>
            <w:szCs w:val="20"/>
          </w:rPr>
          <w:t>1</w:t>
        </w:r>
      </w:ins>
      <w:del w:id="3067" w:author="Razavi, Pedram/Medicine" w:date="2019-06-16T14:11:00Z">
        <w:r w:rsidDel="005C1B81">
          <w:rPr>
            <w:rFonts w:ascii="Arial" w:eastAsia="Arial" w:hAnsi="Arial" w:cs="Arial"/>
            <w:sz w:val="20"/>
            <w:szCs w:val="20"/>
          </w:rPr>
          <w:delText>3</w:delText>
        </w:r>
      </w:del>
      <w:r>
        <w:rPr>
          <w:rFonts w:ascii="Arial" w:eastAsia="Arial" w:hAnsi="Arial" w:cs="Arial"/>
          <w:sz w:val="20"/>
          <w:szCs w:val="20"/>
        </w:rPr>
        <w:t>: Somatic mutations detected at high sequencing depth in cfDNA</w:t>
      </w:r>
    </w:p>
    <w:tbl>
      <w:tblPr>
        <w:tblStyle w:val="ab"/>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3068" w:author="Razavi, Pedram/Medicine" w:date="2019-06-16T13:33:00Z">
          <w:tblPr>
            <w:tblStyle w:val="ab"/>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60"/>
        <w:gridCol w:w="1110"/>
        <w:gridCol w:w="1335"/>
        <w:gridCol w:w="1335"/>
        <w:gridCol w:w="1335"/>
        <w:gridCol w:w="1335"/>
        <w:gridCol w:w="1335"/>
        <w:tblGridChange w:id="3069">
          <w:tblGrid>
            <w:gridCol w:w="1560"/>
            <w:gridCol w:w="1110"/>
            <w:gridCol w:w="1335"/>
            <w:gridCol w:w="1335"/>
            <w:gridCol w:w="1335"/>
            <w:gridCol w:w="1335"/>
            <w:gridCol w:w="1335"/>
          </w:tblGrid>
        </w:tblGridChange>
      </w:tblGrid>
      <w:tr w:rsidR="00413E5F" w:rsidRPr="00626527" w14:paraId="4F1B4549" w14:textId="77777777" w:rsidTr="00626527">
        <w:trPr>
          <w:trHeight w:val="20"/>
          <w:trPrChange w:id="3070" w:author="Razavi, Pedram/Medicine" w:date="2019-06-16T13:33:00Z">
            <w:trPr>
              <w:trHeight w:val="300"/>
            </w:trPr>
          </w:trPrChange>
        </w:trPr>
        <w:tc>
          <w:tcPr>
            <w:tcW w:w="1560" w:type="dxa"/>
            <w:shd w:val="clear" w:color="auto" w:fill="4D4D62"/>
            <w:tcMar>
              <w:top w:w="100" w:type="dxa"/>
              <w:left w:w="100" w:type="dxa"/>
              <w:bottom w:w="100" w:type="dxa"/>
              <w:right w:w="100" w:type="dxa"/>
            </w:tcMar>
            <w:tcPrChange w:id="3071" w:author="Razavi, Pedram/Medicine" w:date="2019-06-16T13:33:00Z">
              <w:tcPr>
                <w:tcW w:w="1560" w:type="dxa"/>
                <w:shd w:val="clear" w:color="auto" w:fill="4D4D62"/>
                <w:tcMar>
                  <w:top w:w="100" w:type="dxa"/>
                  <w:left w:w="100" w:type="dxa"/>
                  <w:bottom w:w="100" w:type="dxa"/>
                  <w:right w:w="100" w:type="dxa"/>
                </w:tcMar>
              </w:tcPr>
            </w:tcPrChange>
          </w:tcPr>
          <w:p w14:paraId="01C3AE0A" w14:textId="77777777" w:rsidR="00413E5F" w:rsidRPr="00626527" w:rsidRDefault="00B4071F">
            <w:pPr>
              <w:widowControl w:val="0"/>
              <w:spacing w:after="0" w:line="240" w:lineRule="auto"/>
              <w:rPr>
                <w:rFonts w:ascii="Arial" w:eastAsia="Arial" w:hAnsi="Arial" w:cs="Arial"/>
                <w:color w:val="0033CC"/>
                <w:sz w:val="16"/>
                <w:szCs w:val="16"/>
                <w:rPrChange w:id="3072" w:author="Razavi, Pedram/Medicine" w:date="2019-06-16T13:33:00Z">
                  <w:rPr>
                    <w:rFonts w:ascii="Arial" w:eastAsia="Arial" w:hAnsi="Arial" w:cs="Arial"/>
                    <w:color w:val="0033CC"/>
                    <w:sz w:val="17"/>
                    <w:szCs w:val="17"/>
                  </w:rPr>
                </w:rPrChange>
              </w:rPr>
              <w:pPrChange w:id="3073"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74" w:author="Razavi, Pedram/Medicine" w:date="2019-06-16T13:33:00Z">
                  <w:rPr>
                    <w:rFonts w:ascii="Arial" w:eastAsia="Arial" w:hAnsi="Arial" w:cs="Arial"/>
                    <w:color w:val="FFFFFF"/>
                    <w:sz w:val="18"/>
                    <w:szCs w:val="18"/>
                  </w:rPr>
                </w:rPrChange>
              </w:rPr>
              <w:t>Patient ID</w:t>
            </w:r>
          </w:p>
        </w:tc>
        <w:tc>
          <w:tcPr>
            <w:tcW w:w="1110" w:type="dxa"/>
            <w:shd w:val="clear" w:color="auto" w:fill="4D4D62"/>
            <w:tcMar>
              <w:top w:w="100" w:type="dxa"/>
              <w:left w:w="100" w:type="dxa"/>
              <w:bottom w:w="100" w:type="dxa"/>
              <w:right w:w="100" w:type="dxa"/>
            </w:tcMar>
            <w:tcPrChange w:id="3075" w:author="Razavi, Pedram/Medicine" w:date="2019-06-16T13:33:00Z">
              <w:tcPr>
                <w:tcW w:w="1110" w:type="dxa"/>
                <w:shd w:val="clear" w:color="auto" w:fill="4D4D62"/>
                <w:tcMar>
                  <w:top w:w="100" w:type="dxa"/>
                  <w:left w:w="100" w:type="dxa"/>
                  <w:bottom w:w="100" w:type="dxa"/>
                  <w:right w:w="100" w:type="dxa"/>
                </w:tcMar>
              </w:tcPr>
            </w:tcPrChange>
          </w:tcPr>
          <w:p w14:paraId="4AF862D0" w14:textId="77777777" w:rsidR="00413E5F" w:rsidRPr="00626527" w:rsidRDefault="00B4071F">
            <w:pPr>
              <w:widowControl w:val="0"/>
              <w:spacing w:after="0" w:line="240" w:lineRule="auto"/>
              <w:rPr>
                <w:rFonts w:ascii="Arial" w:eastAsia="Arial" w:hAnsi="Arial" w:cs="Arial"/>
                <w:color w:val="0033CC"/>
                <w:sz w:val="16"/>
                <w:szCs w:val="16"/>
                <w:rPrChange w:id="3076" w:author="Razavi, Pedram/Medicine" w:date="2019-06-16T13:33:00Z">
                  <w:rPr>
                    <w:rFonts w:ascii="Arial" w:eastAsia="Arial" w:hAnsi="Arial" w:cs="Arial"/>
                    <w:color w:val="0033CC"/>
                    <w:sz w:val="17"/>
                    <w:szCs w:val="17"/>
                  </w:rPr>
                </w:rPrChange>
              </w:rPr>
              <w:pPrChange w:id="3077"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78" w:author="Razavi, Pedram/Medicine" w:date="2019-06-16T13:33:00Z">
                  <w:rPr>
                    <w:rFonts w:ascii="Arial" w:eastAsia="Arial" w:hAnsi="Arial" w:cs="Arial"/>
                    <w:color w:val="FFFFFF"/>
                    <w:sz w:val="18"/>
                    <w:szCs w:val="18"/>
                  </w:rPr>
                </w:rPrChange>
              </w:rPr>
              <w:t>Total no. of somatic mutations</w:t>
            </w:r>
          </w:p>
        </w:tc>
        <w:tc>
          <w:tcPr>
            <w:tcW w:w="1335" w:type="dxa"/>
            <w:shd w:val="clear" w:color="auto" w:fill="4D4D62"/>
            <w:tcMar>
              <w:top w:w="100" w:type="dxa"/>
              <w:left w:w="100" w:type="dxa"/>
              <w:bottom w:w="100" w:type="dxa"/>
              <w:right w:w="100" w:type="dxa"/>
            </w:tcMar>
            <w:tcPrChange w:id="3079" w:author="Razavi, Pedram/Medicine" w:date="2019-06-16T13:33:00Z">
              <w:tcPr>
                <w:tcW w:w="1335" w:type="dxa"/>
                <w:shd w:val="clear" w:color="auto" w:fill="4D4D62"/>
                <w:tcMar>
                  <w:top w:w="100" w:type="dxa"/>
                  <w:left w:w="100" w:type="dxa"/>
                  <w:bottom w:w="100" w:type="dxa"/>
                  <w:right w:w="100" w:type="dxa"/>
                </w:tcMar>
              </w:tcPr>
            </w:tcPrChange>
          </w:tcPr>
          <w:p w14:paraId="35F3B3B6" w14:textId="77777777" w:rsidR="00413E5F" w:rsidRPr="00626527" w:rsidRDefault="00B4071F">
            <w:pPr>
              <w:widowControl w:val="0"/>
              <w:spacing w:after="0" w:line="240" w:lineRule="auto"/>
              <w:rPr>
                <w:rFonts w:ascii="Arial" w:eastAsia="Arial" w:hAnsi="Arial" w:cs="Arial"/>
                <w:color w:val="0033CC"/>
                <w:sz w:val="16"/>
                <w:szCs w:val="16"/>
                <w:rPrChange w:id="3080" w:author="Razavi, Pedram/Medicine" w:date="2019-06-16T13:33:00Z">
                  <w:rPr>
                    <w:rFonts w:ascii="Arial" w:eastAsia="Arial" w:hAnsi="Arial" w:cs="Arial"/>
                    <w:color w:val="0033CC"/>
                    <w:sz w:val="17"/>
                    <w:szCs w:val="17"/>
                  </w:rPr>
                </w:rPrChange>
              </w:rPr>
              <w:pPrChange w:id="3081"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82" w:author="Razavi, Pedram/Medicine" w:date="2019-06-16T13:33:00Z">
                  <w:rPr>
                    <w:rFonts w:ascii="Arial" w:eastAsia="Arial" w:hAnsi="Arial" w:cs="Arial"/>
                    <w:color w:val="FFFFFF"/>
                    <w:sz w:val="18"/>
                    <w:szCs w:val="18"/>
                  </w:rPr>
                </w:rPrChange>
              </w:rPr>
              <w:t>Total no. of somatic mutations &gt; 10,000X</w:t>
            </w:r>
          </w:p>
        </w:tc>
        <w:tc>
          <w:tcPr>
            <w:tcW w:w="1335" w:type="dxa"/>
            <w:shd w:val="clear" w:color="auto" w:fill="4D4D62"/>
            <w:tcMar>
              <w:top w:w="100" w:type="dxa"/>
              <w:left w:w="100" w:type="dxa"/>
              <w:bottom w:w="100" w:type="dxa"/>
              <w:right w:w="100" w:type="dxa"/>
            </w:tcMar>
            <w:tcPrChange w:id="3083" w:author="Razavi, Pedram/Medicine" w:date="2019-06-16T13:33:00Z">
              <w:tcPr>
                <w:tcW w:w="1335" w:type="dxa"/>
                <w:shd w:val="clear" w:color="auto" w:fill="4D4D62"/>
                <w:tcMar>
                  <w:top w:w="100" w:type="dxa"/>
                  <w:left w:w="100" w:type="dxa"/>
                  <w:bottom w:w="100" w:type="dxa"/>
                  <w:right w:w="100" w:type="dxa"/>
                </w:tcMar>
              </w:tcPr>
            </w:tcPrChange>
          </w:tcPr>
          <w:p w14:paraId="6142180B" w14:textId="77777777" w:rsidR="00413E5F" w:rsidRPr="00626527" w:rsidRDefault="00B4071F">
            <w:pPr>
              <w:widowControl w:val="0"/>
              <w:spacing w:after="0" w:line="240" w:lineRule="auto"/>
              <w:rPr>
                <w:rFonts w:ascii="Arial" w:eastAsia="Arial" w:hAnsi="Arial" w:cs="Arial"/>
                <w:color w:val="FFFFFF"/>
                <w:sz w:val="16"/>
                <w:szCs w:val="16"/>
                <w:rPrChange w:id="3084" w:author="Razavi, Pedram/Medicine" w:date="2019-06-16T13:33:00Z">
                  <w:rPr>
                    <w:rFonts w:ascii="Arial" w:eastAsia="Arial" w:hAnsi="Arial" w:cs="Arial"/>
                    <w:color w:val="FFFFFF"/>
                    <w:sz w:val="18"/>
                    <w:szCs w:val="18"/>
                  </w:rPr>
                </w:rPrChange>
              </w:rPr>
              <w:pPrChange w:id="3085"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86" w:author="Razavi, Pedram/Medicine" w:date="2019-06-16T13:33:00Z">
                  <w:rPr>
                    <w:rFonts w:ascii="Arial" w:eastAsia="Arial" w:hAnsi="Arial" w:cs="Arial"/>
                    <w:color w:val="FFFFFF"/>
                    <w:sz w:val="18"/>
                    <w:szCs w:val="18"/>
                  </w:rPr>
                </w:rPrChange>
              </w:rPr>
              <w:t>No. of biopsy matched mutations &gt; 10,000X</w:t>
            </w:r>
          </w:p>
        </w:tc>
        <w:tc>
          <w:tcPr>
            <w:tcW w:w="1335" w:type="dxa"/>
            <w:shd w:val="clear" w:color="auto" w:fill="4D4D62"/>
            <w:tcMar>
              <w:top w:w="100" w:type="dxa"/>
              <w:left w:w="100" w:type="dxa"/>
              <w:bottom w:w="100" w:type="dxa"/>
              <w:right w:w="100" w:type="dxa"/>
            </w:tcMar>
            <w:tcPrChange w:id="3087" w:author="Razavi, Pedram/Medicine" w:date="2019-06-16T13:33:00Z">
              <w:tcPr>
                <w:tcW w:w="1335" w:type="dxa"/>
                <w:shd w:val="clear" w:color="auto" w:fill="4D4D62"/>
                <w:tcMar>
                  <w:top w:w="100" w:type="dxa"/>
                  <w:left w:w="100" w:type="dxa"/>
                  <w:bottom w:w="100" w:type="dxa"/>
                  <w:right w:w="100" w:type="dxa"/>
                </w:tcMar>
              </w:tcPr>
            </w:tcPrChange>
          </w:tcPr>
          <w:p w14:paraId="3FA15069" w14:textId="77777777" w:rsidR="00413E5F" w:rsidRPr="00626527" w:rsidRDefault="00B4071F">
            <w:pPr>
              <w:widowControl w:val="0"/>
              <w:spacing w:after="0" w:line="240" w:lineRule="auto"/>
              <w:rPr>
                <w:rFonts w:ascii="Arial" w:eastAsia="Arial" w:hAnsi="Arial" w:cs="Arial"/>
                <w:color w:val="FFFFFF"/>
                <w:sz w:val="16"/>
                <w:szCs w:val="16"/>
                <w:rPrChange w:id="3088" w:author="Razavi, Pedram/Medicine" w:date="2019-06-16T13:33:00Z">
                  <w:rPr>
                    <w:rFonts w:ascii="Arial" w:eastAsia="Arial" w:hAnsi="Arial" w:cs="Arial"/>
                    <w:color w:val="FFFFFF"/>
                    <w:sz w:val="18"/>
                    <w:szCs w:val="18"/>
                  </w:rPr>
                </w:rPrChange>
              </w:rPr>
              <w:pPrChange w:id="3089"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90" w:author="Razavi, Pedram/Medicine" w:date="2019-06-16T13:33:00Z">
                  <w:rPr>
                    <w:rFonts w:ascii="Arial" w:eastAsia="Arial" w:hAnsi="Arial" w:cs="Arial"/>
                    <w:color w:val="FFFFFF"/>
                    <w:sz w:val="18"/>
                    <w:szCs w:val="18"/>
                  </w:rPr>
                </w:rPrChange>
              </w:rPr>
              <w:t>No. of biopsy subthreshold mutations &gt; 10,000X</w:t>
            </w:r>
          </w:p>
        </w:tc>
        <w:tc>
          <w:tcPr>
            <w:tcW w:w="1335" w:type="dxa"/>
            <w:shd w:val="clear" w:color="auto" w:fill="4D4D62"/>
            <w:tcMar>
              <w:top w:w="100" w:type="dxa"/>
              <w:left w:w="100" w:type="dxa"/>
              <w:bottom w:w="100" w:type="dxa"/>
              <w:right w:w="100" w:type="dxa"/>
            </w:tcMar>
            <w:tcPrChange w:id="3091" w:author="Razavi, Pedram/Medicine" w:date="2019-06-16T13:33:00Z">
              <w:tcPr>
                <w:tcW w:w="1335" w:type="dxa"/>
                <w:shd w:val="clear" w:color="auto" w:fill="4D4D62"/>
                <w:tcMar>
                  <w:top w:w="100" w:type="dxa"/>
                  <w:left w:w="100" w:type="dxa"/>
                  <w:bottom w:w="100" w:type="dxa"/>
                  <w:right w:w="100" w:type="dxa"/>
                </w:tcMar>
              </w:tcPr>
            </w:tcPrChange>
          </w:tcPr>
          <w:p w14:paraId="2A96B3FF" w14:textId="77777777" w:rsidR="00413E5F" w:rsidRPr="00626527" w:rsidRDefault="00B4071F">
            <w:pPr>
              <w:widowControl w:val="0"/>
              <w:spacing w:after="0" w:line="240" w:lineRule="auto"/>
              <w:rPr>
                <w:rFonts w:ascii="Arial" w:eastAsia="Arial" w:hAnsi="Arial" w:cs="Arial"/>
                <w:color w:val="FFFFFF"/>
                <w:sz w:val="16"/>
                <w:szCs w:val="16"/>
                <w:rPrChange w:id="3092" w:author="Razavi, Pedram/Medicine" w:date="2019-06-16T13:33:00Z">
                  <w:rPr>
                    <w:rFonts w:ascii="Arial" w:eastAsia="Arial" w:hAnsi="Arial" w:cs="Arial"/>
                    <w:color w:val="FFFFFF"/>
                    <w:sz w:val="18"/>
                    <w:szCs w:val="18"/>
                  </w:rPr>
                </w:rPrChange>
              </w:rPr>
              <w:pPrChange w:id="3093"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94" w:author="Razavi, Pedram/Medicine" w:date="2019-06-16T13:33:00Z">
                  <w:rPr>
                    <w:rFonts w:ascii="Arial" w:eastAsia="Arial" w:hAnsi="Arial" w:cs="Arial"/>
                    <w:color w:val="FFFFFF"/>
                    <w:sz w:val="18"/>
                    <w:szCs w:val="18"/>
                  </w:rPr>
                </w:rPrChange>
              </w:rPr>
              <w:t>No. of WBC matched mutations &gt; 10,000X</w:t>
            </w:r>
          </w:p>
        </w:tc>
        <w:tc>
          <w:tcPr>
            <w:tcW w:w="1335" w:type="dxa"/>
            <w:shd w:val="clear" w:color="auto" w:fill="4D4D62"/>
            <w:tcMar>
              <w:top w:w="100" w:type="dxa"/>
              <w:left w:w="100" w:type="dxa"/>
              <w:bottom w:w="100" w:type="dxa"/>
              <w:right w:w="100" w:type="dxa"/>
            </w:tcMar>
            <w:tcPrChange w:id="3095" w:author="Razavi, Pedram/Medicine" w:date="2019-06-16T13:33:00Z">
              <w:tcPr>
                <w:tcW w:w="1335" w:type="dxa"/>
                <w:shd w:val="clear" w:color="auto" w:fill="4D4D62"/>
                <w:tcMar>
                  <w:top w:w="100" w:type="dxa"/>
                  <w:left w:w="100" w:type="dxa"/>
                  <w:bottom w:w="100" w:type="dxa"/>
                  <w:right w:w="100" w:type="dxa"/>
                </w:tcMar>
              </w:tcPr>
            </w:tcPrChange>
          </w:tcPr>
          <w:p w14:paraId="72840E08" w14:textId="77777777" w:rsidR="00413E5F" w:rsidRPr="00626527" w:rsidRDefault="00B4071F">
            <w:pPr>
              <w:widowControl w:val="0"/>
              <w:spacing w:after="0" w:line="240" w:lineRule="auto"/>
              <w:rPr>
                <w:rFonts w:ascii="Arial" w:eastAsia="Arial" w:hAnsi="Arial" w:cs="Arial"/>
                <w:color w:val="FFFFFF"/>
                <w:sz w:val="16"/>
                <w:szCs w:val="16"/>
                <w:rPrChange w:id="3096" w:author="Razavi, Pedram/Medicine" w:date="2019-06-16T13:33:00Z">
                  <w:rPr>
                    <w:rFonts w:ascii="Arial" w:eastAsia="Arial" w:hAnsi="Arial" w:cs="Arial"/>
                    <w:color w:val="FFFFFF"/>
                    <w:sz w:val="18"/>
                    <w:szCs w:val="18"/>
                  </w:rPr>
                </w:rPrChange>
              </w:rPr>
              <w:pPrChange w:id="3097" w:author="Razavi, Pedram/Medicine" w:date="2019-06-16T15:04:00Z">
                <w:pPr>
                  <w:widowControl w:val="0"/>
                  <w:spacing w:after="0" w:line="240" w:lineRule="auto"/>
                  <w:jc w:val="center"/>
                </w:pPr>
              </w:pPrChange>
            </w:pPr>
            <w:r w:rsidRPr="00626527">
              <w:rPr>
                <w:rFonts w:ascii="Arial" w:eastAsia="Arial" w:hAnsi="Arial" w:cs="Arial"/>
                <w:color w:val="FFFFFF"/>
                <w:sz w:val="16"/>
                <w:szCs w:val="16"/>
                <w:rPrChange w:id="3098" w:author="Razavi, Pedram/Medicine" w:date="2019-06-16T13:33:00Z">
                  <w:rPr>
                    <w:rFonts w:ascii="Arial" w:eastAsia="Arial" w:hAnsi="Arial" w:cs="Arial"/>
                    <w:color w:val="FFFFFF"/>
                    <w:sz w:val="18"/>
                    <w:szCs w:val="18"/>
                  </w:rPr>
                </w:rPrChange>
              </w:rPr>
              <w:t>No. of VUSo mutations &gt; 10,000X</w:t>
            </w:r>
          </w:p>
        </w:tc>
      </w:tr>
      <w:tr w:rsidR="00413E5F" w:rsidRPr="00626527" w14:paraId="281D9759" w14:textId="77777777" w:rsidTr="00626527">
        <w:trPr>
          <w:trHeight w:val="20"/>
          <w:trPrChange w:id="3099" w:author="Razavi, Pedram/Medicine" w:date="2019-06-16T13:33:00Z">
            <w:trPr>
              <w:trHeight w:val="280"/>
            </w:trPr>
          </w:trPrChange>
        </w:trPr>
        <w:tc>
          <w:tcPr>
            <w:tcW w:w="1560" w:type="dxa"/>
            <w:tcMar>
              <w:top w:w="100" w:type="dxa"/>
              <w:left w:w="100" w:type="dxa"/>
              <w:bottom w:w="100" w:type="dxa"/>
              <w:right w:w="100" w:type="dxa"/>
            </w:tcMar>
            <w:tcPrChange w:id="3100" w:author="Razavi, Pedram/Medicine" w:date="2019-06-16T13:33:00Z">
              <w:tcPr>
                <w:tcW w:w="1560" w:type="dxa"/>
                <w:tcMar>
                  <w:top w:w="100" w:type="dxa"/>
                  <w:left w:w="100" w:type="dxa"/>
                  <w:bottom w:w="100" w:type="dxa"/>
                  <w:right w:w="100" w:type="dxa"/>
                </w:tcMar>
              </w:tcPr>
            </w:tcPrChange>
          </w:tcPr>
          <w:p w14:paraId="643DEF70"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01" w:author="Razavi, Pedram/Medicine" w:date="2019-06-16T15:04:00Z">
                <w:pPr>
                  <w:widowControl w:val="0"/>
                  <w:shd w:val="clear" w:color="auto" w:fill="FFFFFF"/>
                  <w:spacing w:after="0"/>
                </w:pPr>
              </w:pPrChange>
            </w:pPr>
            <w:r w:rsidRPr="00626527">
              <w:rPr>
                <w:rFonts w:ascii="Arial" w:eastAsia="Arial" w:hAnsi="Arial" w:cs="Arial"/>
                <w:sz w:val="16"/>
                <w:szCs w:val="16"/>
              </w:rPr>
              <w:t>MSK-VB-0023†</w:t>
            </w:r>
          </w:p>
        </w:tc>
        <w:tc>
          <w:tcPr>
            <w:tcW w:w="1110" w:type="dxa"/>
            <w:tcMar>
              <w:top w:w="100" w:type="dxa"/>
              <w:left w:w="100" w:type="dxa"/>
              <w:bottom w:w="100" w:type="dxa"/>
              <w:right w:w="100" w:type="dxa"/>
            </w:tcMar>
            <w:vAlign w:val="center"/>
            <w:tcPrChange w:id="3102" w:author="Razavi, Pedram/Medicine" w:date="2019-06-16T13:33:00Z">
              <w:tcPr>
                <w:tcW w:w="1110" w:type="dxa"/>
                <w:tcMar>
                  <w:top w:w="100" w:type="dxa"/>
                  <w:left w:w="100" w:type="dxa"/>
                  <w:bottom w:w="100" w:type="dxa"/>
                  <w:right w:w="100" w:type="dxa"/>
                </w:tcMar>
                <w:vAlign w:val="center"/>
              </w:tcPr>
            </w:tcPrChange>
          </w:tcPr>
          <w:p w14:paraId="3717876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0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659</w:t>
            </w:r>
          </w:p>
        </w:tc>
        <w:tc>
          <w:tcPr>
            <w:tcW w:w="1335" w:type="dxa"/>
            <w:tcMar>
              <w:top w:w="100" w:type="dxa"/>
              <w:left w:w="100" w:type="dxa"/>
              <w:bottom w:w="100" w:type="dxa"/>
              <w:right w:w="100" w:type="dxa"/>
            </w:tcMar>
            <w:vAlign w:val="center"/>
            <w:tcPrChange w:id="3104" w:author="Razavi, Pedram/Medicine" w:date="2019-06-16T13:33:00Z">
              <w:tcPr>
                <w:tcW w:w="1335" w:type="dxa"/>
                <w:tcMar>
                  <w:top w:w="100" w:type="dxa"/>
                  <w:left w:w="100" w:type="dxa"/>
                  <w:bottom w:w="100" w:type="dxa"/>
                  <w:right w:w="100" w:type="dxa"/>
                </w:tcMar>
                <w:vAlign w:val="center"/>
              </w:tcPr>
            </w:tcPrChange>
          </w:tcPr>
          <w:p w14:paraId="1CB38EC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0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121(18.4%)</w:t>
            </w:r>
          </w:p>
        </w:tc>
        <w:tc>
          <w:tcPr>
            <w:tcW w:w="1335" w:type="dxa"/>
            <w:tcMar>
              <w:top w:w="100" w:type="dxa"/>
              <w:left w:w="100" w:type="dxa"/>
              <w:bottom w:w="100" w:type="dxa"/>
              <w:right w:w="100" w:type="dxa"/>
            </w:tcMar>
            <w:vAlign w:val="center"/>
            <w:tcPrChange w:id="3106" w:author="Razavi, Pedram/Medicine" w:date="2019-06-16T13:33:00Z">
              <w:tcPr>
                <w:tcW w:w="1335" w:type="dxa"/>
                <w:tcMar>
                  <w:top w:w="100" w:type="dxa"/>
                  <w:left w:w="100" w:type="dxa"/>
                  <w:bottom w:w="100" w:type="dxa"/>
                  <w:right w:w="100" w:type="dxa"/>
                </w:tcMar>
                <w:vAlign w:val="center"/>
              </w:tcPr>
            </w:tcPrChange>
          </w:tcPr>
          <w:p w14:paraId="2F7A5ABD" w14:textId="77777777" w:rsidR="00413E5F" w:rsidRPr="00626527" w:rsidRDefault="00B4071F">
            <w:pPr>
              <w:widowControl w:val="0"/>
              <w:spacing w:after="0" w:line="240" w:lineRule="auto"/>
              <w:rPr>
                <w:rFonts w:ascii="Arial" w:eastAsia="Arial" w:hAnsi="Arial" w:cs="Arial"/>
                <w:sz w:val="16"/>
                <w:szCs w:val="16"/>
              </w:rPr>
              <w:pPrChange w:id="3107"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c>
          <w:tcPr>
            <w:tcW w:w="1335" w:type="dxa"/>
            <w:tcMar>
              <w:top w:w="100" w:type="dxa"/>
              <w:left w:w="100" w:type="dxa"/>
              <w:bottom w:w="100" w:type="dxa"/>
              <w:right w:w="100" w:type="dxa"/>
            </w:tcMar>
            <w:vAlign w:val="center"/>
            <w:tcPrChange w:id="3108" w:author="Razavi, Pedram/Medicine" w:date="2019-06-16T13:33:00Z">
              <w:tcPr>
                <w:tcW w:w="1335" w:type="dxa"/>
                <w:tcMar>
                  <w:top w:w="100" w:type="dxa"/>
                  <w:left w:w="100" w:type="dxa"/>
                  <w:bottom w:w="100" w:type="dxa"/>
                  <w:right w:w="100" w:type="dxa"/>
                </w:tcMar>
                <w:vAlign w:val="center"/>
              </w:tcPr>
            </w:tcPrChange>
          </w:tcPr>
          <w:p w14:paraId="03F7DFB4"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0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4</w:t>
            </w:r>
          </w:p>
        </w:tc>
        <w:tc>
          <w:tcPr>
            <w:tcW w:w="1335" w:type="dxa"/>
            <w:tcMar>
              <w:top w:w="100" w:type="dxa"/>
              <w:left w:w="100" w:type="dxa"/>
              <w:bottom w:w="100" w:type="dxa"/>
              <w:right w:w="100" w:type="dxa"/>
            </w:tcMar>
            <w:vAlign w:val="center"/>
            <w:tcPrChange w:id="3110" w:author="Razavi, Pedram/Medicine" w:date="2019-06-16T13:33:00Z">
              <w:tcPr>
                <w:tcW w:w="1335" w:type="dxa"/>
                <w:tcMar>
                  <w:top w:w="100" w:type="dxa"/>
                  <w:left w:w="100" w:type="dxa"/>
                  <w:bottom w:w="100" w:type="dxa"/>
                  <w:right w:w="100" w:type="dxa"/>
                </w:tcMar>
                <w:vAlign w:val="center"/>
              </w:tcPr>
            </w:tcPrChange>
          </w:tcPr>
          <w:p w14:paraId="574DA41A" w14:textId="77777777" w:rsidR="00413E5F" w:rsidRPr="00626527" w:rsidRDefault="00B4071F">
            <w:pPr>
              <w:widowControl w:val="0"/>
              <w:spacing w:after="0" w:line="240" w:lineRule="auto"/>
              <w:rPr>
                <w:rFonts w:ascii="Arial" w:eastAsia="Arial" w:hAnsi="Arial" w:cs="Arial"/>
                <w:sz w:val="16"/>
                <w:szCs w:val="16"/>
              </w:rPr>
              <w:pPrChange w:id="3111" w:author="Razavi, Pedram/Medicine" w:date="2019-06-16T15:04:00Z">
                <w:pPr>
                  <w:widowControl w:val="0"/>
                  <w:spacing w:after="0" w:line="240" w:lineRule="auto"/>
                  <w:jc w:val="center"/>
                </w:pPr>
              </w:pPrChange>
            </w:pPr>
            <w:r w:rsidRPr="00626527">
              <w:rPr>
                <w:rFonts w:ascii="Arial" w:eastAsia="Arial" w:hAnsi="Arial" w:cs="Arial"/>
                <w:sz w:val="16"/>
                <w:szCs w:val="16"/>
              </w:rPr>
              <w:t>5</w:t>
            </w:r>
          </w:p>
        </w:tc>
        <w:tc>
          <w:tcPr>
            <w:tcW w:w="1335" w:type="dxa"/>
            <w:tcMar>
              <w:top w:w="100" w:type="dxa"/>
              <w:left w:w="100" w:type="dxa"/>
              <w:bottom w:w="100" w:type="dxa"/>
              <w:right w:w="100" w:type="dxa"/>
            </w:tcMar>
            <w:vAlign w:val="center"/>
            <w:tcPrChange w:id="3112" w:author="Razavi, Pedram/Medicine" w:date="2019-06-16T13:33:00Z">
              <w:tcPr>
                <w:tcW w:w="1335" w:type="dxa"/>
                <w:tcMar>
                  <w:top w:w="100" w:type="dxa"/>
                  <w:left w:w="100" w:type="dxa"/>
                  <w:bottom w:w="100" w:type="dxa"/>
                  <w:right w:w="100" w:type="dxa"/>
                </w:tcMar>
                <w:vAlign w:val="center"/>
              </w:tcPr>
            </w:tcPrChange>
          </w:tcPr>
          <w:p w14:paraId="589D5DA0" w14:textId="77777777" w:rsidR="00413E5F" w:rsidRPr="00626527" w:rsidRDefault="00B4071F">
            <w:pPr>
              <w:widowControl w:val="0"/>
              <w:spacing w:after="0" w:line="240" w:lineRule="auto"/>
              <w:rPr>
                <w:rFonts w:ascii="Arial" w:eastAsia="Arial" w:hAnsi="Arial" w:cs="Arial"/>
                <w:sz w:val="16"/>
                <w:szCs w:val="16"/>
              </w:rPr>
              <w:pPrChange w:id="3113" w:author="Razavi, Pedram/Medicine" w:date="2019-06-16T15:04:00Z">
                <w:pPr>
                  <w:widowControl w:val="0"/>
                  <w:spacing w:after="0" w:line="240" w:lineRule="auto"/>
                  <w:jc w:val="center"/>
                </w:pPr>
              </w:pPrChange>
            </w:pPr>
            <w:r w:rsidRPr="00626527">
              <w:rPr>
                <w:rFonts w:ascii="Arial" w:eastAsia="Arial" w:hAnsi="Arial" w:cs="Arial"/>
                <w:sz w:val="16"/>
                <w:szCs w:val="16"/>
              </w:rPr>
              <w:t>110</w:t>
            </w:r>
          </w:p>
        </w:tc>
      </w:tr>
      <w:tr w:rsidR="00413E5F" w:rsidRPr="00626527" w14:paraId="7CC850BD" w14:textId="77777777" w:rsidTr="00626527">
        <w:trPr>
          <w:trHeight w:val="20"/>
          <w:trPrChange w:id="3114" w:author="Razavi, Pedram/Medicine" w:date="2019-06-16T13:33:00Z">
            <w:trPr>
              <w:trHeight w:val="280"/>
            </w:trPr>
          </w:trPrChange>
        </w:trPr>
        <w:tc>
          <w:tcPr>
            <w:tcW w:w="1560" w:type="dxa"/>
            <w:tcMar>
              <w:top w:w="100" w:type="dxa"/>
              <w:left w:w="100" w:type="dxa"/>
              <w:bottom w:w="100" w:type="dxa"/>
              <w:right w:w="100" w:type="dxa"/>
            </w:tcMar>
            <w:tcPrChange w:id="3115" w:author="Razavi, Pedram/Medicine" w:date="2019-06-16T13:33:00Z">
              <w:tcPr>
                <w:tcW w:w="1560" w:type="dxa"/>
                <w:tcMar>
                  <w:top w:w="100" w:type="dxa"/>
                  <w:left w:w="100" w:type="dxa"/>
                  <w:bottom w:w="100" w:type="dxa"/>
                  <w:right w:w="100" w:type="dxa"/>
                </w:tcMar>
              </w:tcPr>
            </w:tcPrChange>
          </w:tcPr>
          <w:p w14:paraId="1243EB1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16" w:author="Razavi, Pedram/Medicine" w:date="2019-06-16T15:04:00Z">
                <w:pPr>
                  <w:widowControl w:val="0"/>
                  <w:shd w:val="clear" w:color="auto" w:fill="FFFFFF"/>
                  <w:spacing w:after="0"/>
                </w:pPr>
              </w:pPrChange>
            </w:pPr>
            <w:r w:rsidRPr="00626527">
              <w:rPr>
                <w:rFonts w:ascii="Arial" w:eastAsia="Arial" w:hAnsi="Arial" w:cs="Arial"/>
                <w:sz w:val="16"/>
                <w:szCs w:val="16"/>
              </w:rPr>
              <w:t>MSK-VB-0050†</w:t>
            </w:r>
          </w:p>
        </w:tc>
        <w:tc>
          <w:tcPr>
            <w:tcW w:w="1110" w:type="dxa"/>
            <w:tcMar>
              <w:top w:w="100" w:type="dxa"/>
              <w:left w:w="100" w:type="dxa"/>
              <w:bottom w:w="100" w:type="dxa"/>
              <w:right w:w="100" w:type="dxa"/>
            </w:tcMar>
            <w:vAlign w:val="center"/>
            <w:tcPrChange w:id="3117" w:author="Razavi, Pedram/Medicine" w:date="2019-06-16T13:33:00Z">
              <w:tcPr>
                <w:tcW w:w="1110" w:type="dxa"/>
                <w:tcMar>
                  <w:top w:w="100" w:type="dxa"/>
                  <w:left w:w="100" w:type="dxa"/>
                  <w:bottom w:w="100" w:type="dxa"/>
                  <w:right w:w="100" w:type="dxa"/>
                </w:tcMar>
                <w:vAlign w:val="center"/>
              </w:tcPr>
            </w:tcPrChange>
          </w:tcPr>
          <w:p w14:paraId="529F200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18"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86</w:t>
            </w:r>
          </w:p>
        </w:tc>
        <w:tc>
          <w:tcPr>
            <w:tcW w:w="1335" w:type="dxa"/>
            <w:tcMar>
              <w:top w:w="100" w:type="dxa"/>
              <w:left w:w="100" w:type="dxa"/>
              <w:bottom w:w="100" w:type="dxa"/>
              <w:right w:w="100" w:type="dxa"/>
            </w:tcMar>
            <w:vAlign w:val="center"/>
            <w:tcPrChange w:id="3119" w:author="Razavi, Pedram/Medicine" w:date="2019-06-16T13:33:00Z">
              <w:tcPr>
                <w:tcW w:w="1335" w:type="dxa"/>
                <w:tcMar>
                  <w:top w:w="100" w:type="dxa"/>
                  <w:left w:w="100" w:type="dxa"/>
                  <w:bottom w:w="100" w:type="dxa"/>
                  <w:right w:w="100" w:type="dxa"/>
                </w:tcMar>
                <w:vAlign w:val="center"/>
              </w:tcPr>
            </w:tcPrChange>
          </w:tcPr>
          <w:p w14:paraId="3D9BC538"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2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20 (23.3%)</w:t>
            </w:r>
          </w:p>
        </w:tc>
        <w:tc>
          <w:tcPr>
            <w:tcW w:w="1335" w:type="dxa"/>
            <w:tcMar>
              <w:top w:w="100" w:type="dxa"/>
              <w:left w:w="100" w:type="dxa"/>
              <w:bottom w:w="100" w:type="dxa"/>
              <w:right w:w="100" w:type="dxa"/>
            </w:tcMar>
            <w:vAlign w:val="center"/>
            <w:tcPrChange w:id="3121" w:author="Razavi, Pedram/Medicine" w:date="2019-06-16T13:33:00Z">
              <w:tcPr>
                <w:tcW w:w="1335" w:type="dxa"/>
                <w:tcMar>
                  <w:top w:w="100" w:type="dxa"/>
                  <w:left w:w="100" w:type="dxa"/>
                  <w:bottom w:w="100" w:type="dxa"/>
                  <w:right w:w="100" w:type="dxa"/>
                </w:tcMar>
                <w:vAlign w:val="center"/>
              </w:tcPr>
            </w:tcPrChange>
          </w:tcPr>
          <w:p w14:paraId="1BE9BCAE" w14:textId="77777777" w:rsidR="00413E5F" w:rsidRPr="00626527" w:rsidRDefault="00B4071F">
            <w:pPr>
              <w:widowControl w:val="0"/>
              <w:spacing w:after="0" w:line="240" w:lineRule="auto"/>
              <w:rPr>
                <w:rFonts w:ascii="Arial" w:eastAsia="Arial" w:hAnsi="Arial" w:cs="Arial"/>
                <w:sz w:val="16"/>
                <w:szCs w:val="16"/>
              </w:rPr>
              <w:pPrChange w:id="3122" w:author="Razavi, Pedram/Medicine" w:date="2019-06-16T15:04:00Z">
                <w:pPr>
                  <w:widowControl w:val="0"/>
                  <w:spacing w:after="0" w:line="240" w:lineRule="auto"/>
                  <w:jc w:val="center"/>
                </w:pPr>
              </w:pPrChange>
            </w:pPr>
            <w:r w:rsidRPr="00626527">
              <w:rPr>
                <w:rFonts w:ascii="Arial" w:eastAsia="Arial" w:hAnsi="Arial" w:cs="Arial"/>
                <w:sz w:val="16"/>
                <w:szCs w:val="16"/>
              </w:rPr>
              <w:t>4</w:t>
            </w:r>
          </w:p>
        </w:tc>
        <w:tc>
          <w:tcPr>
            <w:tcW w:w="1335" w:type="dxa"/>
            <w:tcMar>
              <w:top w:w="100" w:type="dxa"/>
              <w:left w:w="100" w:type="dxa"/>
              <w:bottom w:w="100" w:type="dxa"/>
              <w:right w:w="100" w:type="dxa"/>
            </w:tcMar>
            <w:vAlign w:val="center"/>
            <w:tcPrChange w:id="3123" w:author="Razavi, Pedram/Medicine" w:date="2019-06-16T13:33:00Z">
              <w:tcPr>
                <w:tcW w:w="1335" w:type="dxa"/>
                <w:tcMar>
                  <w:top w:w="100" w:type="dxa"/>
                  <w:left w:w="100" w:type="dxa"/>
                  <w:bottom w:w="100" w:type="dxa"/>
                  <w:right w:w="100" w:type="dxa"/>
                </w:tcMar>
                <w:vAlign w:val="center"/>
              </w:tcPr>
            </w:tcPrChange>
          </w:tcPr>
          <w:p w14:paraId="70F80FB0"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2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w:t>
            </w:r>
          </w:p>
        </w:tc>
        <w:tc>
          <w:tcPr>
            <w:tcW w:w="1335" w:type="dxa"/>
            <w:tcMar>
              <w:top w:w="100" w:type="dxa"/>
              <w:left w:w="100" w:type="dxa"/>
              <w:bottom w:w="100" w:type="dxa"/>
              <w:right w:w="100" w:type="dxa"/>
            </w:tcMar>
            <w:vAlign w:val="center"/>
            <w:tcPrChange w:id="3125" w:author="Razavi, Pedram/Medicine" w:date="2019-06-16T13:33:00Z">
              <w:tcPr>
                <w:tcW w:w="1335" w:type="dxa"/>
                <w:tcMar>
                  <w:top w:w="100" w:type="dxa"/>
                  <w:left w:w="100" w:type="dxa"/>
                  <w:bottom w:w="100" w:type="dxa"/>
                  <w:right w:w="100" w:type="dxa"/>
                </w:tcMar>
                <w:vAlign w:val="center"/>
              </w:tcPr>
            </w:tcPrChange>
          </w:tcPr>
          <w:p w14:paraId="777EC0C8" w14:textId="77777777" w:rsidR="00413E5F" w:rsidRPr="00626527" w:rsidRDefault="00B4071F">
            <w:pPr>
              <w:widowControl w:val="0"/>
              <w:spacing w:after="0" w:line="240" w:lineRule="auto"/>
              <w:rPr>
                <w:rFonts w:ascii="Arial" w:eastAsia="Arial" w:hAnsi="Arial" w:cs="Arial"/>
                <w:sz w:val="16"/>
                <w:szCs w:val="16"/>
              </w:rPr>
              <w:pPrChange w:id="3126"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127" w:author="Razavi, Pedram/Medicine" w:date="2019-06-16T13:33:00Z">
              <w:tcPr>
                <w:tcW w:w="1335" w:type="dxa"/>
                <w:tcMar>
                  <w:top w:w="100" w:type="dxa"/>
                  <w:left w:w="100" w:type="dxa"/>
                  <w:bottom w:w="100" w:type="dxa"/>
                  <w:right w:w="100" w:type="dxa"/>
                </w:tcMar>
                <w:vAlign w:val="center"/>
              </w:tcPr>
            </w:tcPrChange>
          </w:tcPr>
          <w:p w14:paraId="54B69D95" w14:textId="77777777" w:rsidR="00413E5F" w:rsidRPr="00626527" w:rsidRDefault="00B4071F">
            <w:pPr>
              <w:widowControl w:val="0"/>
              <w:spacing w:after="0" w:line="240" w:lineRule="auto"/>
              <w:rPr>
                <w:rFonts w:ascii="Arial" w:eastAsia="Arial" w:hAnsi="Arial" w:cs="Arial"/>
                <w:sz w:val="16"/>
                <w:szCs w:val="16"/>
              </w:rPr>
              <w:pPrChange w:id="3128" w:author="Razavi, Pedram/Medicine" w:date="2019-06-16T15:04:00Z">
                <w:pPr>
                  <w:widowControl w:val="0"/>
                  <w:spacing w:after="0" w:line="240" w:lineRule="auto"/>
                  <w:jc w:val="center"/>
                </w:pPr>
              </w:pPrChange>
            </w:pPr>
            <w:r w:rsidRPr="00626527">
              <w:rPr>
                <w:rFonts w:ascii="Arial" w:eastAsia="Arial" w:hAnsi="Arial" w:cs="Arial"/>
                <w:sz w:val="16"/>
                <w:szCs w:val="16"/>
              </w:rPr>
              <w:t>12</w:t>
            </w:r>
          </w:p>
        </w:tc>
      </w:tr>
      <w:tr w:rsidR="00413E5F" w:rsidRPr="00626527" w14:paraId="2D8CE128" w14:textId="77777777" w:rsidTr="00626527">
        <w:trPr>
          <w:trHeight w:val="20"/>
          <w:trPrChange w:id="3129" w:author="Razavi, Pedram/Medicine" w:date="2019-06-16T13:33:00Z">
            <w:trPr>
              <w:trHeight w:val="280"/>
            </w:trPr>
          </w:trPrChange>
        </w:trPr>
        <w:tc>
          <w:tcPr>
            <w:tcW w:w="1560" w:type="dxa"/>
            <w:tcMar>
              <w:top w:w="100" w:type="dxa"/>
              <w:left w:w="100" w:type="dxa"/>
              <w:bottom w:w="100" w:type="dxa"/>
              <w:right w:w="100" w:type="dxa"/>
            </w:tcMar>
            <w:tcPrChange w:id="3130" w:author="Razavi, Pedram/Medicine" w:date="2019-06-16T13:33:00Z">
              <w:tcPr>
                <w:tcW w:w="1560" w:type="dxa"/>
                <w:tcMar>
                  <w:top w:w="100" w:type="dxa"/>
                  <w:left w:w="100" w:type="dxa"/>
                  <w:bottom w:w="100" w:type="dxa"/>
                  <w:right w:w="100" w:type="dxa"/>
                </w:tcMar>
              </w:tcPr>
            </w:tcPrChange>
          </w:tcPr>
          <w:p w14:paraId="2BCE6D47"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31" w:author="Razavi, Pedram/Medicine" w:date="2019-06-16T15:04:00Z">
                <w:pPr>
                  <w:widowControl w:val="0"/>
                  <w:shd w:val="clear" w:color="auto" w:fill="FFFFFF"/>
                  <w:spacing w:after="0"/>
                </w:pPr>
              </w:pPrChange>
            </w:pPr>
            <w:r w:rsidRPr="00626527">
              <w:rPr>
                <w:rFonts w:ascii="Arial" w:eastAsia="Arial" w:hAnsi="Arial" w:cs="Arial"/>
                <w:sz w:val="16"/>
                <w:szCs w:val="16"/>
              </w:rPr>
              <w:t>MSK-VB-0029</w:t>
            </w:r>
          </w:p>
        </w:tc>
        <w:tc>
          <w:tcPr>
            <w:tcW w:w="1110" w:type="dxa"/>
            <w:tcMar>
              <w:top w:w="100" w:type="dxa"/>
              <w:left w:w="100" w:type="dxa"/>
              <w:bottom w:w="100" w:type="dxa"/>
              <w:right w:w="100" w:type="dxa"/>
            </w:tcMar>
            <w:vAlign w:val="center"/>
            <w:tcPrChange w:id="3132" w:author="Razavi, Pedram/Medicine" w:date="2019-06-16T13:33:00Z">
              <w:tcPr>
                <w:tcW w:w="1110" w:type="dxa"/>
                <w:tcMar>
                  <w:top w:w="100" w:type="dxa"/>
                  <w:left w:w="100" w:type="dxa"/>
                  <w:bottom w:w="100" w:type="dxa"/>
                  <w:right w:w="100" w:type="dxa"/>
                </w:tcMar>
                <w:vAlign w:val="center"/>
              </w:tcPr>
            </w:tcPrChange>
          </w:tcPr>
          <w:p w14:paraId="2943182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3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30</w:t>
            </w:r>
          </w:p>
        </w:tc>
        <w:tc>
          <w:tcPr>
            <w:tcW w:w="1335" w:type="dxa"/>
            <w:tcMar>
              <w:top w:w="100" w:type="dxa"/>
              <w:left w:w="100" w:type="dxa"/>
              <w:bottom w:w="100" w:type="dxa"/>
              <w:right w:w="100" w:type="dxa"/>
            </w:tcMar>
            <w:vAlign w:val="center"/>
            <w:tcPrChange w:id="3134" w:author="Razavi, Pedram/Medicine" w:date="2019-06-16T13:33:00Z">
              <w:tcPr>
                <w:tcW w:w="1335" w:type="dxa"/>
                <w:tcMar>
                  <w:top w:w="100" w:type="dxa"/>
                  <w:left w:w="100" w:type="dxa"/>
                  <w:bottom w:w="100" w:type="dxa"/>
                  <w:right w:w="100" w:type="dxa"/>
                </w:tcMar>
                <w:vAlign w:val="center"/>
              </w:tcPr>
            </w:tcPrChange>
          </w:tcPr>
          <w:p w14:paraId="0E0193F1"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3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13 (23.3%)</w:t>
            </w:r>
          </w:p>
        </w:tc>
        <w:tc>
          <w:tcPr>
            <w:tcW w:w="1335" w:type="dxa"/>
            <w:tcMar>
              <w:top w:w="100" w:type="dxa"/>
              <w:left w:w="100" w:type="dxa"/>
              <w:bottom w:w="100" w:type="dxa"/>
              <w:right w:w="100" w:type="dxa"/>
            </w:tcMar>
            <w:vAlign w:val="center"/>
            <w:tcPrChange w:id="3136" w:author="Razavi, Pedram/Medicine" w:date="2019-06-16T13:33:00Z">
              <w:tcPr>
                <w:tcW w:w="1335" w:type="dxa"/>
                <w:tcMar>
                  <w:top w:w="100" w:type="dxa"/>
                  <w:left w:w="100" w:type="dxa"/>
                  <w:bottom w:w="100" w:type="dxa"/>
                  <w:right w:w="100" w:type="dxa"/>
                </w:tcMar>
                <w:vAlign w:val="center"/>
              </w:tcPr>
            </w:tcPrChange>
          </w:tcPr>
          <w:p w14:paraId="6D9531E1" w14:textId="77777777" w:rsidR="00413E5F" w:rsidRPr="00626527" w:rsidRDefault="00B4071F">
            <w:pPr>
              <w:widowControl w:val="0"/>
              <w:spacing w:after="0" w:line="240" w:lineRule="auto"/>
              <w:rPr>
                <w:rFonts w:ascii="Arial" w:eastAsia="Arial" w:hAnsi="Arial" w:cs="Arial"/>
                <w:sz w:val="16"/>
                <w:szCs w:val="16"/>
              </w:rPr>
              <w:pPrChange w:id="3137" w:author="Razavi, Pedram/Medicine" w:date="2019-06-16T15:04:00Z">
                <w:pPr>
                  <w:widowControl w:val="0"/>
                  <w:spacing w:after="0" w:line="240" w:lineRule="auto"/>
                  <w:jc w:val="center"/>
                </w:pPr>
              </w:pPrChange>
            </w:pPr>
            <w:r w:rsidRPr="00626527">
              <w:rPr>
                <w:rFonts w:ascii="Arial" w:eastAsia="Arial" w:hAnsi="Arial" w:cs="Arial"/>
                <w:sz w:val="16"/>
                <w:szCs w:val="16"/>
              </w:rPr>
              <w:t>4</w:t>
            </w:r>
          </w:p>
        </w:tc>
        <w:tc>
          <w:tcPr>
            <w:tcW w:w="1335" w:type="dxa"/>
            <w:tcMar>
              <w:top w:w="100" w:type="dxa"/>
              <w:left w:w="100" w:type="dxa"/>
              <w:bottom w:w="100" w:type="dxa"/>
              <w:right w:w="100" w:type="dxa"/>
            </w:tcMar>
            <w:vAlign w:val="center"/>
            <w:tcPrChange w:id="3138" w:author="Razavi, Pedram/Medicine" w:date="2019-06-16T13:33:00Z">
              <w:tcPr>
                <w:tcW w:w="1335" w:type="dxa"/>
                <w:tcMar>
                  <w:top w:w="100" w:type="dxa"/>
                  <w:left w:w="100" w:type="dxa"/>
                  <w:bottom w:w="100" w:type="dxa"/>
                  <w:right w:w="100" w:type="dxa"/>
                </w:tcMar>
                <w:vAlign w:val="center"/>
              </w:tcPr>
            </w:tcPrChange>
          </w:tcPr>
          <w:p w14:paraId="0FA780D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3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140" w:author="Razavi, Pedram/Medicine" w:date="2019-06-16T13:33:00Z">
              <w:tcPr>
                <w:tcW w:w="1335" w:type="dxa"/>
                <w:tcMar>
                  <w:top w:w="100" w:type="dxa"/>
                  <w:left w:w="100" w:type="dxa"/>
                  <w:bottom w:w="100" w:type="dxa"/>
                  <w:right w:w="100" w:type="dxa"/>
                </w:tcMar>
                <w:vAlign w:val="center"/>
              </w:tcPr>
            </w:tcPrChange>
          </w:tcPr>
          <w:p w14:paraId="2805CA56" w14:textId="77777777" w:rsidR="00413E5F" w:rsidRPr="00626527" w:rsidRDefault="00B4071F">
            <w:pPr>
              <w:widowControl w:val="0"/>
              <w:spacing w:after="0" w:line="240" w:lineRule="auto"/>
              <w:rPr>
                <w:rFonts w:ascii="Arial" w:eastAsia="Arial" w:hAnsi="Arial" w:cs="Arial"/>
                <w:sz w:val="16"/>
                <w:szCs w:val="16"/>
              </w:rPr>
              <w:pPrChange w:id="3141" w:author="Razavi, Pedram/Medicine" w:date="2019-06-16T15:04:00Z">
                <w:pPr>
                  <w:widowControl w:val="0"/>
                  <w:spacing w:after="0" w:line="240" w:lineRule="auto"/>
                  <w:jc w:val="center"/>
                </w:pPr>
              </w:pPrChange>
            </w:pPr>
            <w:r w:rsidRPr="00626527">
              <w:rPr>
                <w:rFonts w:ascii="Arial" w:eastAsia="Arial" w:hAnsi="Arial" w:cs="Arial"/>
                <w:sz w:val="16"/>
                <w:szCs w:val="16"/>
              </w:rPr>
              <w:t>5</w:t>
            </w:r>
          </w:p>
        </w:tc>
        <w:tc>
          <w:tcPr>
            <w:tcW w:w="1335" w:type="dxa"/>
            <w:tcMar>
              <w:top w:w="100" w:type="dxa"/>
              <w:left w:w="100" w:type="dxa"/>
              <w:bottom w:w="100" w:type="dxa"/>
              <w:right w:w="100" w:type="dxa"/>
            </w:tcMar>
            <w:vAlign w:val="center"/>
            <w:tcPrChange w:id="3142" w:author="Razavi, Pedram/Medicine" w:date="2019-06-16T13:33:00Z">
              <w:tcPr>
                <w:tcW w:w="1335" w:type="dxa"/>
                <w:tcMar>
                  <w:top w:w="100" w:type="dxa"/>
                  <w:left w:w="100" w:type="dxa"/>
                  <w:bottom w:w="100" w:type="dxa"/>
                  <w:right w:w="100" w:type="dxa"/>
                </w:tcMar>
                <w:vAlign w:val="center"/>
              </w:tcPr>
            </w:tcPrChange>
          </w:tcPr>
          <w:p w14:paraId="01301B1D" w14:textId="77777777" w:rsidR="00413E5F" w:rsidRPr="00626527" w:rsidRDefault="00B4071F">
            <w:pPr>
              <w:widowControl w:val="0"/>
              <w:spacing w:after="0" w:line="240" w:lineRule="auto"/>
              <w:rPr>
                <w:rFonts w:ascii="Arial" w:eastAsia="Arial" w:hAnsi="Arial" w:cs="Arial"/>
                <w:sz w:val="16"/>
                <w:szCs w:val="16"/>
              </w:rPr>
              <w:pPrChange w:id="3143" w:author="Razavi, Pedram/Medicine" w:date="2019-06-16T15:04:00Z">
                <w:pPr>
                  <w:widowControl w:val="0"/>
                  <w:spacing w:after="0" w:line="240" w:lineRule="auto"/>
                  <w:jc w:val="center"/>
                </w:pPr>
              </w:pPrChange>
            </w:pPr>
            <w:r w:rsidRPr="00626527">
              <w:rPr>
                <w:rFonts w:ascii="Arial" w:eastAsia="Arial" w:hAnsi="Arial" w:cs="Arial"/>
                <w:sz w:val="16"/>
                <w:szCs w:val="16"/>
              </w:rPr>
              <w:t>4</w:t>
            </w:r>
          </w:p>
        </w:tc>
      </w:tr>
      <w:tr w:rsidR="00413E5F" w:rsidRPr="00626527" w14:paraId="0B71113E" w14:textId="77777777" w:rsidTr="00626527">
        <w:trPr>
          <w:trHeight w:val="20"/>
          <w:trPrChange w:id="3144" w:author="Razavi, Pedram/Medicine" w:date="2019-06-16T13:33:00Z">
            <w:trPr>
              <w:trHeight w:val="280"/>
            </w:trPr>
          </w:trPrChange>
        </w:trPr>
        <w:tc>
          <w:tcPr>
            <w:tcW w:w="1560" w:type="dxa"/>
            <w:tcMar>
              <w:top w:w="100" w:type="dxa"/>
              <w:left w:w="100" w:type="dxa"/>
              <w:bottom w:w="100" w:type="dxa"/>
              <w:right w:w="100" w:type="dxa"/>
            </w:tcMar>
            <w:tcPrChange w:id="3145" w:author="Razavi, Pedram/Medicine" w:date="2019-06-16T13:33:00Z">
              <w:tcPr>
                <w:tcW w:w="1560" w:type="dxa"/>
                <w:tcMar>
                  <w:top w:w="100" w:type="dxa"/>
                  <w:left w:w="100" w:type="dxa"/>
                  <w:bottom w:w="100" w:type="dxa"/>
                  <w:right w:w="100" w:type="dxa"/>
                </w:tcMar>
              </w:tcPr>
            </w:tcPrChange>
          </w:tcPr>
          <w:p w14:paraId="10A68929" w14:textId="77777777" w:rsidR="00413E5F" w:rsidRPr="00626527" w:rsidRDefault="00B4071F">
            <w:pPr>
              <w:shd w:val="clear" w:color="auto" w:fill="FFFFFF"/>
              <w:spacing w:after="0" w:line="240" w:lineRule="auto"/>
              <w:rPr>
                <w:rFonts w:ascii="Arial" w:eastAsia="Arial" w:hAnsi="Arial" w:cs="Arial"/>
                <w:sz w:val="16"/>
                <w:szCs w:val="16"/>
              </w:rPr>
              <w:pPrChange w:id="3146" w:author="Razavi, Pedram/Medicine" w:date="2019-06-16T15:04:00Z">
                <w:pPr>
                  <w:shd w:val="clear" w:color="auto" w:fill="FFFFFF"/>
                  <w:spacing w:after="0"/>
                </w:pPr>
              </w:pPrChange>
            </w:pPr>
            <w:r w:rsidRPr="00626527">
              <w:rPr>
                <w:rFonts w:ascii="Arial" w:eastAsia="Arial" w:hAnsi="Arial" w:cs="Arial"/>
                <w:sz w:val="16"/>
                <w:szCs w:val="16"/>
                <w:rPrChange w:id="3147" w:author="Razavi, Pedram/Medicine" w:date="2019-06-16T13:33:00Z">
                  <w:rPr>
                    <w:rFonts w:ascii="Arial" w:eastAsia="Arial" w:hAnsi="Arial" w:cs="Arial"/>
                    <w:sz w:val="17"/>
                    <w:szCs w:val="17"/>
                  </w:rPr>
                </w:rPrChange>
              </w:rPr>
              <w:t>W044216563370</w:t>
            </w:r>
          </w:p>
        </w:tc>
        <w:tc>
          <w:tcPr>
            <w:tcW w:w="1110" w:type="dxa"/>
            <w:tcMar>
              <w:top w:w="100" w:type="dxa"/>
              <w:left w:w="100" w:type="dxa"/>
              <w:bottom w:w="100" w:type="dxa"/>
              <w:right w:w="100" w:type="dxa"/>
            </w:tcMar>
            <w:vAlign w:val="center"/>
            <w:tcPrChange w:id="3148" w:author="Razavi, Pedram/Medicine" w:date="2019-06-16T13:33:00Z">
              <w:tcPr>
                <w:tcW w:w="1110" w:type="dxa"/>
                <w:tcMar>
                  <w:top w:w="100" w:type="dxa"/>
                  <w:left w:w="100" w:type="dxa"/>
                  <w:bottom w:w="100" w:type="dxa"/>
                  <w:right w:w="100" w:type="dxa"/>
                </w:tcMar>
                <w:vAlign w:val="center"/>
              </w:tcPr>
            </w:tcPrChange>
          </w:tcPr>
          <w:p w14:paraId="5FE8AFC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4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15</w:t>
            </w:r>
          </w:p>
        </w:tc>
        <w:tc>
          <w:tcPr>
            <w:tcW w:w="1335" w:type="dxa"/>
            <w:tcMar>
              <w:top w:w="100" w:type="dxa"/>
              <w:left w:w="100" w:type="dxa"/>
              <w:bottom w:w="100" w:type="dxa"/>
              <w:right w:w="100" w:type="dxa"/>
            </w:tcMar>
            <w:vAlign w:val="center"/>
            <w:tcPrChange w:id="3150" w:author="Razavi, Pedram/Medicine" w:date="2019-06-16T13:33:00Z">
              <w:tcPr>
                <w:tcW w:w="1335" w:type="dxa"/>
                <w:tcMar>
                  <w:top w:w="100" w:type="dxa"/>
                  <w:left w:w="100" w:type="dxa"/>
                  <w:bottom w:w="100" w:type="dxa"/>
                  <w:right w:w="100" w:type="dxa"/>
                </w:tcMar>
                <w:vAlign w:val="center"/>
              </w:tcPr>
            </w:tcPrChange>
          </w:tcPr>
          <w:p w14:paraId="7CABC76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5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8 (43.3%)</w:t>
            </w:r>
          </w:p>
        </w:tc>
        <w:tc>
          <w:tcPr>
            <w:tcW w:w="1335" w:type="dxa"/>
            <w:tcMar>
              <w:top w:w="100" w:type="dxa"/>
              <w:left w:w="100" w:type="dxa"/>
              <w:bottom w:w="100" w:type="dxa"/>
              <w:right w:w="100" w:type="dxa"/>
            </w:tcMar>
            <w:vAlign w:val="center"/>
            <w:tcPrChange w:id="3152" w:author="Razavi, Pedram/Medicine" w:date="2019-06-16T13:33:00Z">
              <w:tcPr>
                <w:tcW w:w="1335" w:type="dxa"/>
                <w:tcMar>
                  <w:top w:w="100" w:type="dxa"/>
                  <w:left w:w="100" w:type="dxa"/>
                  <w:bottom w:w="100" w:type="dxa"/>
                  <w:right w:w="100" w:type="dxa"/>
                </w:tcMar>
                <w:vAlign w:val="center"/>
              </w:tcPr>
            </w:tcPrChange>
          </w:tcPr>
          <w:p w14:paraId="650ECB95" w14:textId="77777777" w:rsidR="00413E5F" w:rsidRPr="00626527" w:rsidRDefault="00B4071F">
            <w:pPr>
              <w:widowControl w:val="0"/>
              <w:spacing w:after="0" w:line="240" w:lineRule="auto"/>
              <w:rPr>
                <w:rFonts w:ascii="Arial" w:eastAsia="Arial" w:hAnsi="Arial" w:cs="Arial"/>
                <w:sz w:val="16"/>
                <w:szCs w:val="16"/>
              </w:rPr>
              <w:pPrChange w:id="3153"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154"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03A50074" w14:textId="77777777" w:rsidR="00413E5F" w:rsidRPr="00626527" w:rsidRDefault="00B4071F">
            <w:pPr>
              <w:widowControl w:val="0"/>
              <w:spacing w:after="0" w:line="240" w:lineRule="auto"/>
              <w:rPr>
                <w:rFonts w:ascii="Arial" w:eastAsia="Arial" w:hAnsi="Arial" w:cs="Arial"/>
                <w:sz w:val="16"/>
                <w:szCs w:val="16"/>
              </w:rPr>
              <w:pPrChange w:id="3155"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Mar>
              <w:top w:w="100" w:type="dxa"/>
              <w:left w:w="100" w:type="dxa"/>
              <w:bottom w:w="100" w:type="dxa"/>
              <w:right w:w="100" w:type="dxa"/>
            </w:tcMar>
            <w:vAlign w:val="center"/>
            <w:tcPrChange w:id="3156" w:author="Razavi, Pedram/Medicine" w:date="2019-06-16T13:33:00Z">
              <w:tcPr>
                <w:tcW w:w="1335" w:type="dxa"/>
                <w:tcMar>
                  <w:top w:w="100" w:type="dxa"/>
                  <w:left w:w="100" w:type="dxa"/>
                  <w:bottom w:w="100" w:type="dxa"/>
                  <w:right w:w="100" w:type="dxa"/>
                </w:tcMar>
                <w:vAlign w:val="center"/>
              </w:tcPr>
            </w:tcPrChange>
          </w:tcPr>
          <w:p w14:paraId="6C0F1623" w14:textId="77777777" w:rsidR="00413E5F" w:rsidRPr="00626527" w:rsidRDefault="00B4071F">
            <w:pPr>
              <w:widowControl w:val="0"/>
              <w:spacing w:after="0" w:line="240" w:lineRule="auto"/>
              <w:rPr>
                <w:rFonts w:ascii="Arial" w:eastAsia="Arial" w:hAnsi="Arial" w:cs="Arial"/>
                <w:sz w:val="16"/>
                <w:szCs w:val="16"/>
              </w:rPr>
              <w:pPrChange w:id="3157" w:author="Razavi, Pedram/Medicine" w:date="2019-06-16T15:04:00Z">
                <w:pPr>
                  <w:widowControl w:val="0"/>
                  <w:spacing w:after="0" w:line="240" w:lineRule="auto"/>
                  <w:jc w:val="center"/>
                </w:pPr>
              </w:pPrChange>
            </w:pPr>
            <w:r w:rsidRPr="00626527">
              <w:rPr>
                <w:rFonts w:ascii="Arial" w:eastAsia="Arial" w:hAnsi="Arial" w:cs="Arial"/>
                <w:sz w:val="16"/>
                <w:szCs w:val="16"/>
              </w:rPr>
              <w:t>7</w:t>
            </w:r>
          </w:p>
        </w:tc>
        <w:tc>
          <w:tcPr>
            <w:tcW w:w="1335" w:type="dxa"/>
            <w:tcMar>
              <w:top w:w="100" w:type="dxa"/>
              <w:left w:w="100" w:type="dxa"/>
              <w:bottom w:w="100" w:type="dxa"/>
              <w:right w:w="100" w:type="dxa"/>
            </w:tcMar>
            <w:vAlign w:val="center"/>
            <w:tcPrChange w:id="3158" w:author="Razavi, Pedram/Medicine" w:date="2019-06-16T13:33:00Z">
              <w:tcPr>
                <w:tcW w:w="1335" w:type="dxa"/>
                <w:tcMar>
                  <w:top w:w="100" w:type="dxa"/>
                  <w:left w:w="100" w:type="dxa"/>
                  <w:bottom w:w="100" w:type="dxa"/>
                  <w:right w:w="100" w:type="dxa"/>
                </w:tcMar>
                <w:vAlign w:val="center"/>
              </w:tcPr>
            </w:tcPrChange>
          </w:tcPr>
          <w:p w14:paraId="19D13F2B" w14:textId="77777777" w:rsidR="00413E5F" w:rsidRPr="00626527" w:rsidRDefault="00B4071F">
            <w:pPr>
              <w:widowControl w:val="0"/>
              <w:spacing w:after="0" w:line="240" w:lineRule="auto"/>
              <w:rPr>
                <w:rFonts w:ascii="Arial" w:eastAsia="Arial" w:hAnsi="Arial" w:cs="Arial"/>
                <w:sz w:val="16"/>
                <w:szCs w:val="16"/>
              </w:rPr>
              <w:pPrChange w:id="3159"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r>
      <w:tr w:rsidR="00413E5F" w:rsidRPr="00626527" w14:paraId="765EEFC7" w14:textId="77777777" w:rsidTr="00626527">
        <w:trPr>
          <w:trHeight w:val="20"/>
          <w:trPrChange w:id="3160" w:author="Razavi, Pedram/Medicine" w:date="2019-06-16T13:33:00Z">
            <w:trPr>
              <w:trHeight w:val="280"/>
            </w:trPr>
          </w:trPrChange>
        </w:trPr>
        <w:tc>
          <w:tcPr>
            <w:tcW w:w="1560" w:type="dxa"/>
            <w:tcMar>
              <w:top w:w="100" w:type="dxa"/>
              <w:left w:w="100" w:type="dxa"/>
              <w:bottom w:w="100" w:type="dxa"/>
              <w:right w:w="100" w:type="dxa"/>
            </w:tcMar>
            <w:tcPrChange w:id="3161" w:author="Razavi, Pedram/Medicine" w:date="2019-06-16T13:33:00Z">
              <w:tcPr>
                <w:tcW w:w="1560" w:type="dxa"/>
                <w:tcMar>
                  <w:top w:w="100" w:type="dxa"/>
                  <w:left w:w="100" w:type="dxa"/>
                  <w:bottom w:w="100" w:type="dxa"/>
                  <w:right w:w="100" w:type="dxa"/>
                </w:tcMar>
              </w:tcPr>
            </w:tcPrChange>
          </w:tcPr>
          <w:p w14:paraId="0BAF28FB" w14:textId="77777777" w:rsidR="00413E5F" w:rsidRPr="00626527" w:rsidRDefault="00B4071F">
            <w:pPr>
              <w:shd w:val="clear" w:color="auto" w:fill="FFFFFF"/>
              <w:spacing w:after="0" w:line="240" w:lineRule="auto"/>
              <w:rPr>
                <w:rFonts w:ascii="Arial" w:eastAsia="Arial" w:hAnsi="Arial" w:cs="Arial"/>
                <w:sz w:val="16"/>
                <w:szCs w:val="16"/>
              </w:rPr>
              <w:pPrChange w:id="3162" w:author="Razavi, Pedram/Medicine" w:date="2019-06-16T15:04:00Z">
                <w:pPr>
                  <w:shd w:val="clear" w:color="auto" w:fill="FFFFFF"/>
                  <w:spacing w:after="0"/>
                </w:pPr>
              </w:pPrChange>
            </w:pPr>
            <w:r w:rsidRPr="00626527">
              <w:rPr>
                <w:rFonts w:ascii="Arial" w:eastAsia="Arial" w:hAnsi="Arial" w:cs="Arial"/>
                <w:sz w:val="16"/>
                <w:szCs w:val="16"/>
                <w:rPrChange w:id="3163" w:author="Razavi, Pedram/Medicine" w:date="2019-06-16T13:33:00Z">
                  <w:rPr>
                    <w:rFonts w:ascii="Arial" w:eastAsia="Arial" w:hAnsi="Arial" w:cs="Arial"/>
                    <w:sz w:val="17"/>
                    <w:szCs w:val="17"/>
                  </w:rPr>
                </w:rPrChange>
              </w:rPr>
              <w:lastRenderedPageBreak/>
              <w:t>MSK-VP-0047</w:t>
            </w:r>
          </w:p>
        </w:tc>
        <w:tc>
          <w:tcPr>
            <w:tcW w:w="1110" w:type="dxa"/>
            <w:tcMar>
              <w:top w:w="100" w:type="dxa"/>
              <w:left w:w="100" w:type="dxa"/>
              <w:bottom w:w="100" w:type="dxa"/>
              <w:right w:w="100" w:type="dxa"/>
            </w:tcMar>
            <w:vAlign w:val="center"/>
            <w:tcPrChange w:id="3164" w:author="Razavi, Pedram/Medicine" w:date="2019-06-16T13:33:00Z">
              <w:tcPr>
                <w:tcW w:w="1110" w:type="dxa"/>
                <w:tcMar>
                  <w:top w:w="100" w:type="dxa"/>
                  <w:left w:w="100" w:type="dxa"/>
                  <w:bottom w:w="100" w:type="dxa"/>
                  <w:right w:w="100" w:type="dxa"/>
                </w:tcMar>
                <w:vAlign w:val="center"/>
              </w:tcPr>
            </w:tcPrChange>
          </w:tcPr>
          <w:p w14:paraId="59C3D42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6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33</w:t>
            </w:r>
          </w:p>
        </w:tc>
        <w:tc>
          <w:tcPr>
            <w:tcW w:w="1335" w:type="dxa"/>
            <w:tcMar>
              <w:top w:w="100" w:type="dxa"/>
              <w:left w:w="100" w:type="dxa"/>
              <w:bottom w:w="100" w:type="dxa"/>
              <w:right w:w="100" w:type="dxa"/>
            </w:tcMar>
            <w:vAlign w:val="center"/>
            <w:tcPrChange w:id="3166" w:author="Razavi, Pedram/Medicine" w:date="2019-06-16T13:33:00Z">
              <w:tcPr>
                <w:tcW w:w="1335" w:type="dxa"/>
                <w:tcMar>
                  <w:top w:w="100" w:type="dxa"/>
                  <w:left w:w="100" w:type="dxa"/>
                  <w:bottom w:w="100" w:type="dxa"/>
                  <w:right w:w="100" w:type="dxa"/>
                </w:tcMar>
                <w:vAlign w:val="center"/>
              </w:tcPr>
            </w:tcPrChange>
          </w:tcPr>
          <w:p w14:paraId="48AF24D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6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7 (21.2%)</w:t>
            </w:r>
          </w:p>
        </w:tc>
        <w:tc>
          <w:tcPr>
            <w:tcW w:w="1335" w:type="dxa"/>
            <w:tcMar>
              <w:top w:w="100" w:type="dxa"/>
              <w:left w:w="100" w:type="dxa"/>
              <w:bottom w:w="100" w:type="dxa"/>
              <w:right w:w="100" w:type="dxa"/>
            </w:tcMar>
            <w:vAlign w:val="center"/>
            <w:tcPrChange w:id="3168" w:author="Razavi, Pedram/Medicine" w:date="2019-06-16T13:33:00Z">
              <w:tcPr>
                <w:tcW w:w="1335" w:type="dxa"/>
                <w:tcMar>
                  <w:top w:w="100" w:type="dxa"/>
                  <w:left w:w="100" w:type="dxa"/>
                  <w:bottom w:w="100" w:type="dxa"/>
                  <w:right w:w="100" w:type="dxa"/>
                </w:tcMar>
                <w:vAlign w:val="center"/>
              </w:tcPr>
            </w:tcPrChange>
          </w:tcPr>
          <w:p w14:paraId="02249D21" w14:textId="77777777" w:rsidR="00413E5F" w:rsidRPr="00626527" w:rsidRDefault="00B4071F">
            <w:pPr>
              <w:widowControl w:val="0"/>
              <w:spacing w:after="0" w:line="240" w:lineRule="auto"/>
              <w:rPr>
                <w:rFonts w:ascii="Arial" w:eastAsia="Arial" w:hAnsi="Arial" w:cs="Arial"/>
                <w:sz w:val="16"/>
                <w:szCs w:val="16"/>
              </w:rPr>
              <w:pPrChange w:id="3169"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170" w:author="Razavi, Pedram/Medicine" w:date="2019-06-16T13:33:00Z">
              <w:tcPr>
                <w:tcW w:w="1335" w:type="dxa"/>
                <w:tcMar>
                  <w:top w:w="100" w:type="dxa"/>
                  <w:left w:w="100" w:type="dxa"/>
                  <w:bottom w:w="100" w:type="dxa"/>
                  <w:right w:w="100" w:type="dxa"/>
                </w:tcMar>
                <w:vAlign w:val="center"/>
              </w:tcPr>
            </w:tcPrChange>
          </w:tcPr>
          <w:p w14:paraId="51ACB2B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7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172" w:author="Razavi, Pedram/Medicine" w:date="2019-06-16T13:33:00Z">
              <w:tcPr>
                <w:tcW w:w="1335" w:type="dxa"/>
                <w:tcMar>
                  <w:top w:w="100" w:type="dxa"/>
                  <w:left w:w="100" w:type="dxa"/>
                  <w:bottom w:w="100" w:type="dxa"/>
                  <w:right w:w="100" w:type="dxa"/>
                </w:tcMar>
                <w:vAlign w:val="center"/>
              </w:tcPr>
            </w:tcPrChange>
          </w:tcPr>
          <w:p w14:paraId="6951B588" w14:textId="77777777" w:rsidR="00413E5F" w:rsidRPr="00626527" w:rsidRDefault="00B4071F">
            <w:pPr>
              <w:widowControl w:val="0"/>
              <w:spacing w:after="0" w:line="240" w:lineRule="auto"/>
              <w:rPr>
                <w:rFonts w:ascii="Arial" w:eastAsia="Arial" w:hAnsi="Arial" w:cs="Arial"/>
                <w:sz w:val="16"/>
                <w:szCs w:val="16"/>
              </w:rPr>
              <w:pPrChange w:id="3173" w:author="Razavi, Pedram/Medicine" w:date="2019-06-16T15:04:00Z">
                <w:pPr>
                  <w:widowControl w:val="0"/>
                  <w:spacing w:after="0" w:line="240" w:lineRule="auto"/>
                  <w:jc w:val="center"/>
                </w:pPr>
              </w:pPrChange>
            </w:pPr>
            <w:r w:rsidRPr="00626527">
              <w:rPr>
                <w:rFonts w:ascii="Arial" w:eastAsia="Arial" w:hAnsi="Arial" w:cs="Arial"/>
                <w:sz w:val="16"/>
                <w:szCs w:val="16"/>
              </w:rPr>
              <w:t>6</w:t>
            </w:r>
          </w:p>
        </w:tc>
        <w:tc>
          <w:tcPr>
            <w:tcW w:w="1335" w:type="dxa"/>
            <w:tcMar>
              <w:top w:w="100" w:type="dxa"/>
              <w:left w:w="100" w:type="dxa"/>
              <w:bottom w:w="100" w:type="dxa"/>
              <w:right w:w="100" w:type="dxa"/>
            </w:tcMar>
            <w:vAlign w:val="center"/>
            <w:tcPrChange w:id="3174" w:author="Razavi, Pedram/Medicine" w:date="2019-06-16T13:33:00Z">
              <w:tcPr>
                <w:tcW w:w="1335" w:type="dxa"/>
                <w:tcMar>
                  <w:top w:w="100" w:type="dxa"/>
                  <w:left w:w="100" w:type="dxa"/>
                  <w:bottom w:w="100" w:type="dxa"/>
                  <w:right w:w="100" w:type="dxa"/>
                </w:tcMar>
                <w:vAlign w:val="center"/>
              </w:tcPr>
            </w:tcPrChange>
          </w:tcPr>
          <w:p w14:paraId="7EAE0E13" w14:textId="77777777" w:rsidR="00413E5F" w:rsidRPr="00626527" w:rsidRDefault="00B4071F">
            <w:pPr>
              <w:widowControl w:val="0"/>
              <w:spacing w:after="0" w:line="240" w:lineRule="auto"/>
              <w:rPr>
                <w:rFonts w:ascii="Arial" w:eastAsia="Arial" w:hAnsi="Arial" w:cs="Arial"/>
                <w:sz w:val="16"/>
                <w:szCs w:val="16"/>
              </w:rPr>
              <w:pPrChange w:id="317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3539C0E4" w14:textId="77777777" w:rsidTr="00626527">
        <w:trPr>
          <w:trHeight w:val="20"/>
          <w:trPrChange w:id="3176" w:author="Razavi, Pedram/Medicine" w:date="2019-06-16T13:33:00Z">
            <w:trPr>
              <w:trHeight w:val="280"/>
            </w:trPr>
          </w:trPrChange>
        </w:trPr>
        <w:tc>
          <w:tcPr>
            <w:tcW w:w="1560" w:type="dxa"/>
            <w:tcMar>
              <w:top w:w="100" w:type="dxa"/>
              <w:left w:w="100" w:type="dxa"/>
              <w:bottom w:w="100" w:type="dxa"/>
              <w:right w:w="100" w:type="dxa"/>
            </w:tcMar>
            <w:tcPrChange w:id="3177" w:author="Razavi, Pedram/Medicine" w:date="2019-06-16T13:33:00Z">
              <w:tcPr>
                <w:tcW w:w="1560" w:type="dxa"/>
                <w:tcMar>
                  <w:top w:w="100" w:type="dxa"/>
                  <w:left w:w="100" w:type="dxa"/>
                  <w:bottom w:w="100" w:type="dxa"/>
                  <w:right w:w="100" w:type="dxa"/>
                </w:tcMar>
              </w:tcPr>
            </w:tcPrChange>
          </w:tcPr>
          <w:p w14:paraId="33218F51" w14:textId="77777777" w:rsidR="00413E5F" w:rsidRPr="00626527" w:rsidRDefault="00B4071F">
            <w:pPr>
              <w:shd w:val="clear" w:color="auto" w:fill="FFFFFF"/>
              <w:spacing w:after="0" w:line="240" w:lineRule="auto"/>
              <w:rPr>
                <w:rFonts w:ascii="Arial" w:eastAsia="Arial" w:hAnsi="Arial" w:cs="Arial"/>
                <w:sz w:val="16"/>
                <w:szCs w:val="16"/>
              </w:rPr>
              <w:pPrChange w:id="3178" w:author="Razavi, Pedram/Medicine" w:date="2019-06-16T15:04:00Z">
                <w:pPr>
                  <w:shd w:val="clear" w:color="auto" w:fill="FFFFFF"/>
                  <w:spacing w:after="0"/>
                </w:pPr>
              </w:pPrChange>
            </w:pPr>
            <w:r w:rsidRPr="00626527">
              <w:rPr>
                <w:rFonts w:ascii="Arial" w:eastAsia="Arial" w:hAnsi="Arial" w:cs="Arial"/>
                <w:sz w:val="16"/>
                <w:szCs w:val="16"/>
                <w:rPrChange w:id="3179" w:author="Razavi, Pedram/Medicine" w:date="2019-06-16T13:33:00Z">
                  <w:rPr>
                    <w:rFonts w:ascii="Arial" w:eastAsia="Arial" w:hAnsi="Arial" w:cs="Arial"/>
                    <w:sz w:val="17"/>
                    <w:szCs w:val="17"/>
                  </w:rPr>
                </w:rPrChange>
              </w:rPr>
              <w:t xml:space="preserve"> MSK-VB-0040</w:t>
            </w:r>
          </w:p>
        </w:tc>
        <w:tc>
          <w:tcPr>
            <w:tcW w:w="1110" w:type="dxa"/>
            <w:tcMar>
              <w:top w:w="100" w:type="dxa"/>
              <w:left w:w="100" w:type="dxa"/>
              <w:bottom w:w="100" w:type="dxa"/>
              <w:right w:w="100" w:type="dxa"/>
            </w:tcMar>
            <w:vAlign w:val="center"/>
            <w:tcPrChange w:id="3180" w:author="Razavi, Pedram/Medicine" w:date="2019-06-16T13:33:00Z">
              <w:tcPr>
                <w:tcW w:w="1110" w:type="dxa"/>
                <w:tcMar>
                  <w:top w:w="100" w:type="dxa"/>
                  <w:left w:w="100" w:type="dxa"/>
                  <w:bottom w:w="100" w:type="dxa"/>
                  <w:right w:w="100" w:type="dxa"/>
                </w:tcMar>
                <w:vAlign w:val="center"/>
              </w:tcPr>
            </w:tcPrChange>
          </w:tcPr>
          <w:p w14:paraId="2983F12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8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24</w:t>
            </w:r>
          </w:p>
        </w:tc>
        <w:tc>
          <w:tcPr>
            <w:tcW w:w="1335" w:type="dxa"/>
            <w:tcMar>
              <w:top w:w="100" w:type="dxa"/>
              <w:left w:w="100" w:type="dxa"/>
              <w:bottom w:w="100" w:type="dxa"/>
              <w:right w:w="100" w:type="dxa"/>
            </w:tcMar>
            <w:vAlign w:val="center"/>
            <w:tcPrChange w:id="3182" w:author="Razavi, Pedram/Medicine" w:date="2019-06-16T13:33:00Z">
              <w:tcPr>
                <w:tcW w:w="1335" w:type="dxa"/>
                <w:tcMar>
                  <w:top w:w="100" w:type="dxa"/>
                  <w:left w:w="100" w:type="dxa"/>
                  <w:bottom w:w="100" w:type="dxa"/>
                  <w:right w:w="100" w:type="dxa"/>
                </w:tcMar>
                <w:vAlign w:val="center"/>
              </w:tcPr>
            </w:tcPrChange>
          </w:tcPr>
          <w:p w14:paraId="45C7B0D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8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6 (25%)</w:t>
            </w:r>
          </w:p>
        </w:tc>
        <w:tc>
          <w:tcPr>
            <w:tcW w:w="1335" w:type="dxa"/>
            <w:tcMar>
              <w:top w:w="100" w:type="dxa"/>
              <w:left w:w="100" w:type="dxa"/>
              <w:bottom w:w="100" w:type="dxa"/>
              <w:right w:w="100" w:type="dxa"/>
            </w:tcMar>
            <w:vAlign w:val="center"/>
            <w:tcPrChange w:id="3184" w:author="Razavi, Pedram/Medicine" w:date="2019-06-16T13:33:00Z">
              <w:tcPr>
                <w:tcW w:w="1335" w:type="dxa"/>
                <w:tcMar>
                  <w:top w:w="100" w:type="dxa"/>
                  <w:left w:w="100" w:type="dxa"/>
                  <w:bottom w:w="100" w:type="dxa"/>
                  <w:right w:w="100" w:type="dxa"/>
                </w:tcMar>
                <w:vAlign w:val="center"/>
              </w:tcPr>
            </w:tcPrChange>
          </w:tcPr>
          <w:p w14:paraId="18D75CF5" w14:textId="77777777" w:rsidR="00413E5F" w:rsidRPr="00626527" w:rsidRDefault="00B4071F">
            <w:pPr>
              <w:widowControl w:val="0"/>
              <w:spacing w:after="0" w:line="240" w:lineRule="auto"/>
              <w:rPr>
                <w:rFonts w:ascii="Arial" w:eastAsia="Arial" w:hAnsi="Arial" w:cs="Arial"/>
                <w:sz w:val="16"/>
                <w:szCs w:val="16"/>
              </w:rPr>
              <w:pPrChange w:id="318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186" w:author="Razavi, Pedram/Medicine" w:date="2019-06-16T13:33:00Z">
              <w:tcPr>
                <w:tcW w:w="1335" w:type="dxa"/>
                <w:tcMar>
                  <w:top w:w="100" w:type="dxa"/>
                  <w:left w:w="100" w:type="dxa"/>
                  <w:bottom w:w="100" w:type="dxa"/>
                  <w:right w:w="100" w:type="dxa"/>
                </w:tcMar>
                <w:vAlign w:val="center"/>
              </w:tcPr>
            </w:tcPrChange>
          </w:tcPr>
          <w:p w14:paraId="1915CF5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8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188" w:author="Razavi, Pedram/Medicine" w:date="2019-06-16T13:33:00Z">
              <w:tcPr>
                <w:tcW w:w="1335" w:type="dxa"/>
                <w:tcMar>
                  <w:top w:w="100" w:type="dxa"/>
                  <w:left w:w="100" w:type="dxa"/>
                  <w:bottom w:w="100" w:type="dxa"/>
                  <w:right w:w="100" w:type="dxa"/>
                </w:tcMar>
                <w:vAlign w:val="center"/>
              </w:tcPr>
            </w:tcPrChange>
          </w:tcPr>
          <w:p w14:paraId="74C0EAA3" w14:textId="77777777" w:rsidR="00413E5F" w:rsidRPr="00626527" w:rsidRDefault="00B4071F">
            <w:pPr>
              <w:widowControl w:val="0"/>
              <w:spacing w:after="0" w:line="240" w:lineRule="auto"/>
              <w:rPr>
                <w:rFonts w:ascii="Arial" w:eastAsia="Arial" w:hAnsi="Arial" w:cs="Arial"/>
                <w:sz w:val="16"/>
                <w:szCs w:val="16"/>
              </w:rPr>
              <w:pPrChange w:id="3189"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c>
          <w:tcPr>
            <w:tcW w:w="1335" w:type="dxa"/>
            <w:tcMar>
              <w:top w:w="100" w:type="dxa"/>
              <w:left w:w="100" w:type="dxa"/>
              <w:bottom w:w="100" w:type="dxa"/>
              <w:right w:w="100" w:type="dxa"/>
            </w:tcMar>
            <w:vAlign w:val="center"/>
            <w:tcPrChange w:id="3190" w:author="Razavi, Pedram/Medicine" w:date="2019-06-16T13:33:00Z">
              <w:tcPr>
                <w:tcW w:w="1335" w:type="dxa"/>
                <w:tcMar>
                  <w:top w:w="100" w:type="dxa"/>
                  <w:left w:w="100" w:type="dxa"/>
                  <w:bottom w:w="100" w:type="dxa"/>
                  <w:right w:w="100" w:type="dxa"/>
                </w:tcMar>
                <w:vAlign w:val="center"/>
              </w:tcPr>
            </w:tcPrChange>
          </w:tcPr>
          <w:p w14:paraId="27F676D6" w14:textId="77777777" w:rsidR="00413E5F" w:rsidRPr="00626527" w:rsidRDefault="00B4071F">
            <w:pPr>
              <w:widowControl w:val="0"/>
              <w:spacing w:after="0" w:line="240" w:lineRule="auto"/>
              <w:rPr>
                <w:rFonts w:ascii="Arial" w:eastAsia="Arial" w:hAnsi="Arial" w:cs="Arial"/>
                <w:sz w:val="16"/>
                <w:szCs w:val="16"/>
              </w:rPr>
              <w:pPrChange w:id="3191" w:author="Razavi, Pedram/Medicine" w:date="2019-06-16T15:04:00Z">
                <w:pPr>
                  <w:widowControl w:val="0"/>
                  <w:spacing w:after="0" w:line="240" w:lineRule="auto"/>
                  <w:jc w:val="center"/>
                </w:pPr>
              </w:pPrChange>
            </w:pPr>
            <w:r w:rsidRPr="00626527">
              <w:rPr>
                <w:rFonts w:ascii="Arial" w:eastAsia="Arial" w:hAnsi="Arial" w:cs="Arial"/>
                <w:sz w:val="16"/>
                <w:szCs w:val="16"/>
              </w:rPr>
              <w:t>3</w:t>
            </w:r>
          </w:p>
        </w:tc>
      </w:tr>
      <w:tr w:rsidR="00413E5F" w:rsidRPr="00626527" w14:paraId="3F2D2296" w14:textId="77777777" w:rsidTr="00626527">
        <w:trPr>
          <w:trHeight w:val="20"/>
          <w:trPrChange w:id="3192" w:author="Razavi, Pedram/Medicine" w:date="2019-06-16T13:33:00Z">
            <w:trPr>
              <w:trHeight w:val="280"/>
            </w:trPr>
          </w:trPrChange>
        </w:trPr>
        <w:tc>
          <w:tcPr>
            <w:tcW w:w="1560" w:type="dxa"/>
            <w:tcMar>
              <w:top w:w="100" w:type="dxa"/>
              <w:left w:w="100" w:type="dxa"/>
              <w:bottom w:w="100" w:type="dxa"/>
              <w:right w:w="100" w:type="dxa"/>
            </w:tcMar>
            <w:tcPrChange w:id="3193" w:author="Razavi, Pedram/Medicine" w:date="2019-06-16T13:33:00Z">
              <w:tcPr>
                <w:tcW w:w="1560" w:type="dxa"/>
                <w:tcMar>
                  <w:top w:w="100" w:type="dxa"/>
                  <w:left w:w="100" w:type="dxa"/>
                  <w:bottom w:w="100" w:type="dxa"/>
                  <w:right w:w="100" w:type="dxa"/>
                </w:tcMar>
              </w:tcPr>
            </w:tcPrChange>
          </w:tcPr>
          <w:p w14:paraId="03A9B9CE" w14:textId="77777777" w:rsidR="00413E5F" w:rsidRPr="00626527" w:rsidRDefault="00B4071F">
            <w:pPr>
              <w:shd w:val="clear" w:color="auto" w:fill="FFFFFF"/>
              <w:spacing w:after="0" w:line="240" w:lineRule="auto"/>
              <w:rPr>
                <w:rFonts w:ascii="Arial" w:eastAsia="Arial" w:hAnsi="Arial" w:cs="Arial"/>
                <w:sz w:val="16"/>
                <w:szCs w:val="16"/>
              </w:rPr>
              <w:pPrChange w:id="3194" w:author="Razavi, Pedram/Medicine" w:date="2019-06-16T15:04:00Z">
                <w:pPr>
                  <w:shd w:val="clear" w:color="auto" w:fill="FFFFFF"/>
                  <w:spacing w:after="0"/>
                </w:pPr>
              </w:pPrChange>
            </w:pPr>
            <w:r w:rsidRPr="00626527">
              <w:rPr>
                <w:rFonts w:ascii="Arial" w:eastAsia="Arial" w:hAnsi="Arial" w:cs="Arial"/>
                <w:sz w:val="16"/>
                <w:szCs w:val="16"/>
                <w:rPrChange w:id="3195" w:author="Razavi, Pedram/Medicine" w:date="2019-06-16T13:33:00Z">
                  <w:rPr>
                    <w:rFonts w:ascii="Arial" w:eastAsia="Arial" w:hAnsi="Arial" w:cs="Arial"/>
                    <w:sz w:val="17"/>
                    <w:szCs w:val="17"/>
                  </w:rPr>
                </w:rPrChange>
              </w:rPr>
              <w:t>MSK-VL-0017</w:t>
            </w:r>
          </w:p>
        </w:tc>
        <w:tc>
          <w:tcPr>
            <w:tcW w:w="1110" w:type="dxa"/>
            <w:tcMar>
              <w:top w:w="100" w:type="dxa"/>
              <w:left w:w="100" w:type="dxa"/>
              <w:bottom w:w="100" w:type="dxa"/>
              <w:right w:w="100" w:type="dxa"/>
            </w:tcMar>
            <w:vAlign w:val="center"/>
            <w:tcPrChange w:id="3196" w:author="Razavi, Pedram/Medicine" w:date="2019-06-16T13:33:00Z">
              <w:tcPr>
                <w:tcW w:w="1110" w:type="dxa"/>
                <w:tcMar>
                  <w:top w:w="100" w:type="dxa"/>
                  <w:left w:w="100" w:type="dxa"/>
                  <w:bottom w:w="100" w:type="dxa"/>
                  <w:right w:w="100" w:type="dxa"/>
                </w:tcMar>
                <w:vAlign w:val="center"/>
              </w:tcPr>
            </w:tcPrChange>
          </w:tcPr>
          <w:p w14:paraId="2149D88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9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35</w:t>
            </w:r>
          </w:p>
        </w:tc>
        <w:tc>
          <w:tcPr>
            <w:tcW w:w="1335" w:type="dxa"/>
            <w:tcMar>
              <w:top w:w="100" w:type="dxa"/>
              <w:left w:w="100" w:type="dxa"/>
              <w:bottom w:w="100" w:type="dxa"/>
              <w:right w:w="100" w:type="dxa"/>
            </w:tcMar>
            <w:vAlign w:val="center"/>
            <w:tcPrChange w:id="3198" w:author="Razavi, Pedram/Medicine" w:date="2019-06-16T13:33:00Z">
              <w:tcPr>
                <w:tcW w:w="1335" w:type="dxa"/>
                <w:tcMar>
                  <w:top w:w="100" w:type="dxa"/>
                  <w:left w:w="100" w:type="dxa"/>
                  <w:bottom w:w="100" w:type="dxa"/>
                  <w:right w:w="100" w:type="dxa"/>
                </w:tcMar>
                <w:vAlign w:val="center"/>
              </w:tcPr>
            </w:tcPrChange>
          </w:tcPr>
          <w:p w14:paraId="29053BF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19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6 (17.1%)</w:t>
            </w:r>
          </w:p>
        </w:tc>
        <w:tc>
          <w:tcPr>
            <w:tcW w:w="1335" w:type="dxa"/>
            <w:tcMar>
              <w:top w:w="100" w:type="dxa"/>
              <w:left w:w="100" w:type="dxa"/>
              <w:bottom w:w="100" w:type="dxa"/>
              <w:right w:w="100" w:type="dxa"/>
            </w:tcMar>
            <w:vAlign w:val="center"/>
            <w:tcPrChange w:id="3200" w:author="Razavi, Pedram/Medicine" w:date="2019-06-16T13:33:00Z">
              <w:tcPr>
                <w:tcW w:w="1335" w:type="dxa"/>
                <w:tcMar>
                  <w:top w:w="100" w:type="dxa"/>
                  <w:left w:w="100" w:type="dxa"/>
                  <w:bottom w:w="100" w:type="dxa"/>
                  <w:right w:w="100" w:type="dxa"/>
                </w:tcMar>
                <w:vAlign w:val="center"/>
              </w:tcPr>
            </w:tcPrChange>
          </w:tcPr>
          <w:p w14:paraId="48DB3D8A" w14:textId="77777777" w:rsidR="00413E5F" w:rsidRPr="00626527" w:rsidRDefault="00B4071F">
            <w:pPr>
              <w:widowControl w:val="0"/>
              <w:spacing w:after="0" w:line="240" w:lineRule="auto"/>
              <w:rPr>
                <w:rFonts w:ascii="Arial" w:eastAsia="Arial" w:hAnsi="Arial" w:cs="Arial"/>
                <w:sz w:val="16"/>
                <w:szCs w:val="16"/>
              </w:rPr>
              <w:pPrChange w:id="320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02" w:author="Razavi, Pedram/Medicine" w:date="2019-06-16T13:33:00Z">
              <w:tcPr>
                <w:tcW w:w="1335" w:type="dxa"/>
                <w:tcMar>
                  <w:top w:w="100" w:type="dxa"/>
                  <w:left w:w="100" w:type="dxa"/>
                  <w:bottom w:w="100" w:type="dxa"/>
                  <w:right w:w="100" w:type="dxa"/>
                </w:tcMar>
                <w:vAlign w:val="center"/>
              </w:tcPr>
            </w:tcPrChange>
          </w:tcPr>
          <w:p w14:paraId="1DD4AEC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0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204" w:author="Razavi, Pedram/Medicine" w:date="2019-06-16T13:33:00Z">
              <w:tcPr>
                <w:tcW w:w="1335" w:type="dxa"/>
                <w:tcMar>
                  <w:top w:w="100" w:type="dxa"/>
                  <w:left w:w="100" w:type="dxa"/>
                  <w:bottom w:w="100" w:type="dxa"/>
                  <w:right w:w="100" w:type="dxa"/>
                </w:tcMar>
                <w:vAlign w:val="center"/>
              </w:tcPr>
            </w:tcPrChange>
          </w:tcPr>
          <w:p w14:paraId="0342B5E2" w14:textId="77777777" w:rsidR="00413E5F" w:rsidRPr="00626527" w:rsidRDefault="00B4071F">
            <w:pPr>
              <w:widowControl w:val="0"/>
              <w:spacing w:after="0" w:line="240" w:lineRule="auto"/>
              <w:rPr>
                <w:rFonts w:ascii="Arial" w:eastAsia="Arial" w:hAnsi="Arial" w:cs="Arial"/>
                <w:sz w:val="16"/>
                <w:szCs w:val="16"/>
              </w:rPr>
              <w:pPrChange w:id="3205" w:author="Razavi, Pedram/Medicine" w:date="2019-06-16T15:04:00Z">
                <w:pPr>
                  <w:widowControl w:val="0"/>
                  <w:spacing w:after="0" w:line="240" w:lineRule="auto"/>
                  <w:jc w:val="center"/>
                </w:pPr>
              </w:pPrChange>
            </w:pPr>
            <w:r w:rsidRPr="00626527">
              <w:rPr>
                <w:rFonts w:ascii="Arial" w:eastAsia="Arial" w:hAnsi="Arial" w:cs="Arial"/>
                <w:sz w:val="16"/>
                <w:szCs w:val="16"/>
              </w:rPr>
              <w:t>5</w:t>
            </w:r>
          </w:p>
        </w:tc>
        <w:tc>
          <w:tcPr>
            <w:tcW w:w="1335" w:type="dxa"/>
            <w:tcMar>
              <w:top w:w="100" w:type="dxa"/>
              <w:left w:w="100" w:type="dxa"/>
              <w:bottom w:w="100" w:type="dxa"/>
              <w:right w:w="100" w:type="dxa"/>
            </w:tcMar>
            <w:vAlign w:val="center"/>
            <w:tcPrChange w:id="3206" w:author="Razavi, Pedram/Medicine" w:date="2019-06-16T13:33:00Z">
              <w:tcPr>
                <w:tcW w:w="1335" w:type="dxa"/>
                <w:tcMar>
                  <w:top w:w="100" w:type="dxa"/>
                  <w:left w:w="100" w:type="dxa"/>
                  <w:bottom w:w="100" w:type="dxa"/>
                  <w:right w:w="100" w:type="dxa"/>
                </w:tcMar>
                <w:vAlign w:val="center"/>
              </w:tcPr>
            </w:tcPrChange>
          </w:tcPr>
          <w:p w14:paraId="3148568D" w14:textId="77777777" w:rsidR="00413E5F" w:rsidRPr="00626527" w:rsidRDefault="00B4071F">
            <w:pPr>
              <w:widowControl w:val="0"/>
              <w:spacing w:after="0" w:line="240" w:lineRule="auto"/>
              <w:rPr>
                <w:rFonts w:ascii="Arial" w:eastAsia="Arial" w:hAnsi="Arial" w:cs="Arial"/>
                <w:sz w:val="16"/>
                <w:szCs w:val="16"/>
              </w:rPr>
              <w:pPrChange w:id="3207"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15C112E7" w14:textId="77777777" w:rsidTr="00626527">
        <w:trPr>
          <w:trHeight w:val="20"/>
          <w:trPrChange w:id="3208" w:author="Razavi, Pedram/Medicine" w:date="2019-06-16T13:33:00Z">
            <w:trPr>
              <w:trHeight w:val="280"/>
            </w:trPr>
          </w:trPrChange>
        </w:trPr>
        <w:tc>
          <w:tcPr>
            <w:tcW w:w="1560" w:type="dxa"/>
            <w:tcMar>
              <w:top w:w="100" w:type="dxa"/>
              <w:left w:w="100" w:type="dxa"/>
              <w:bottom w:w="100" w:type="dxa"/>
              <w:right w:w="100" w:type="dxa"/>
            </w:tcMar>
            <w:tcPrChange w:id="3209" w:author="Razavi, Pedram/Medicine" w:date="2019-06-16T13:33:00Z">
              <w:tcPr>
                <w:tcW w:w="1560" w:type="dxa"/>
                <w:tcMar>
                  <w:top w:w="100" w:type="dxa"/>
                  <w:left w:w="100" w:type="dxa"/>
                  <w:bottom w:w="100" w:type="dxa"/>
                  <w:right w:w="100" w:type="dxa"/>
                </w:tcMar>
              </w:tcPr>
            </w:tcPrChange>
          </w:tcPr>
          <w:p w14:paraId="4194AA49" w14:textId="77777777" w:rsidR="00413E5F" w:rsidRPr="00626527" w:rsidRDefault="00B4071F">
            <w:pPr>
              <w:shd w:val="clear" w:color="auto" w:fill="FFFFFF"/>
              <w:spacing w:after="0" w:line="240" w:lineRule="auto"/>
              <w:rPr>
                <w:rFonts w:ascii="Arial" w:eastAsia="Arial" w:hAnsi="Arial" w:cs="Arial"/>
                <w:sz w:val="16"/>
                <w:szCs w:val="16"/>
              </w:rPr>
              <w:pPrChange w:id="3210" w:author="Razavi, Pedram/Medicine" w:date="2019-06-16T15:04:00Z">
                <w:pPr>
                  <w:shd w:val="clear" w:color="auto" w:fill="FFFFFF"/>
                  <w:spacing w:after="0"/>
                </w:pPr>
              </w:pPrChange>
            </w:pPr>
            <w:r w:rsidRPr="00626527">
              <w:rPr>
                <w:rFonts w:ascii="Arial" w:eastAsia="Arial" w:hAnsi="Arial" w:cs="Arial"/>
                <w:sz w:val="16"/>
                <w:szCs w:val="16"/>
                <w:rPrChange w:id="3211" w:author="Razavi, Pedram/Medicine" w:date="2019-06-16T13:33:00Z">
                  <w:rPr>
                    <w:rFonts w:ascii="Arial" w:eastAsia="Arial" w:hAnsi="Arial" w:cs="Arial"/>
                    <w:sz w:val="17"/>
                    <w:szCs w:val="17"/>
                  </w:rPr>
                </w:rPrChange>
              </w:rPr>
              <w:t>W044216564054</w:t>
            </w:r>
          </w:p>
        </w:tc>
        <w:tc>
          <w:tcPr>
            <w:tcW w:w="1110" w:type="dxa"/>
            <w:tcMar>
              <w:top w:w="100" w:type="dxa"/>
              <w:left w:w="100" w:type="dxa"/>
              <w:bottom w:w="100" w:type="dxa"/>
              <w:right w:w="100" w:type="dxa"/>
            </w:tcMar>
            <w:vAlign w:val="center"/>
            <w:tcPrChange w:id="3212" w:author="Razavi, Pedram/Medicine" w:date="2019-06-16T13:33:00Z">
              <w:tcPr>
                <w:tcW w:w="1110" w:type="dxa"/>
                <w:tcMar>
                  <w:top w:w="100" w:type="dxa"/>
                  <w:left w:w="100" w:type="dxa"/>
                  <w:bottom w:w="100" w:type="dxa"/>
                  <w:right w:w="100" w:type="dxa"/>
                </w:tcMar>
                <w:vAlign w:val="center"/>
              </w:tcPr>
            </w:tcPrChange>
          </w:tcPr>
          <w:p w14:paraId="7F558B88"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1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23</w:t>
            </w:r>
          </w:p>
        </w:tc>
        <w:tc>
          <w:tcPr>
            <w:tcW w:w="1335" w:type="dxa"/>
            <w:tcMar>
              <w:top w:w="100" w:type="dxa"/>
              <w:left w:w="100" w:type="dxa"/>
              <w:bottom w:w="100" w:type="dxa"/>
              <w:right w:w="100" w:type="dxa"/>
            </w:tcMar>
            <w:vAlign w:val="center"/>
            <w:tcPrChange w:id="3214" w:author="Razavi, Pedram/Medicine" w:date="2019-06-16T13:33:00Z">
              <w:tcPr>
                <w:tcW w:w="1335" w:type="dxa"/>
                <w:tcMar>
                  <w:top w:w="100" w:type="dxa"/>
                  <w:left w:w="100" w:type="dxa"/>
                  <w:bottom w:w="100" w:type="dxa"/>
                  <w:right w:w="100" w:type="dxa"/>
                </w:tcMar>
                <w:vAlign w:val="center"/>
              </w:tcPr>
            </w:tcPrChange>
          </w:tcPr>
          <w:p w14:paraId="0FD6D88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1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216"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403D2063" w14:textId="77777777" w:rsidR="00413E5F" w:rsidRPr="00626527" w:rsidRDefault="00B4071F">
            <w:pPr>
              <w:widowControl w:val="0"/>
              <w:spacing w:after="0" w:line="240" w:lineRule="auto"/>
              <w:rPr>
                <w:rFonts w:ascii="Arial" w:eastAsia="Arial" w:hAnsi="Arial" w:cs="Arial"/>
                <w:sz w:val="16"/>
                <w:szCs w:val="16"/>
              </w:rPr>
              <w:pPrChange w:id="3217"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218"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0410470B" w14:textId="77777777" w:rsidR="00413E5F" w:rsidRPr="00626527" w:rsidRDefault="00B4071F">
            <w:pPr>
              <w:widowControl w:val="0"/>
              <w:spacing w:after="0" w:line="240" w:lineRule="auto"/>
              <w:rPr>
                <w:rFonts w:ascii="Arial" w:eastAsia="Arial" w:hAnsi="Arial" w:cs="Arial"/>
                <w:sz w:val="16"/>
                <w:szCs w:val="16"/>
              </w:rPr>
              <w:pPrChange w:id="3219"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Mar>
              <w:top w:w="100" w:type="dxa"/>
              <w:left w:w="100" w:type="dxa"/>
              <w:bottom w:w="100" w:type="dxa"/>
              <w:right w:w="100" w:type="dxa"/>
            </w:tcMar>
            <w:vAlign w:val="center"/>
            <w:tcPrChange w:id="3220" w:author="Razavi, Pedram/Medicine" w:date="2019-06-16T13:33:00Z">
              <w:tcPr>
                <w:tcW w:w="1335" w:type="dxa"/>
                <w:tcMar>
                  <w:top w:w="100" w:type="dxa"/>
                  <w:left w:w="100" w:type="dxa"/>
                  <w:bottom w:w="100" w:type="dxa"/>
                  <w:right w:w="100" w:type="dxa"/>
                </w:tcMar>
                <w:vAlign w:val="center"/>
              </w:tcPr>
            </w:tcPrChange>
          </w:tcPr>
          <w:p w14:paraId="7F8212A3" w14:textId="77777777" w:rsidR="00413E5F" w:rsidRPr="00626527" w:rsidRDefault="00B4071F">
            <w:pPr>
              <w:widowControl w:val="0"/>
              <w:spacing w:after="0" w:line="240" w:lineRule="auto"/>
              <w:rPr>
                <w:rFonts w:ascii="Arial" w:eastAsia="Arial" w:hAnsi="Arial" w:cs="Arial"/>
                <w:sz w:val="16"/>
                <w:szCs w:val="16"/>
              </w:rPr>
              <w:pPrChange w:id="3221" w:author="Razavi, Pedram/Medicine" w:date="2019-06-16T15:04:00Z">
                <w:pPr>
                  <w:widowControl w:val="0"/>
                  <w:spacing w:after="0" w:line="240" w:lineRule="auto"/>
                  <w:jc w:val="center"/>
                </w:pPr>
              </w:pPrChange>
            </w:pPr>
            <w:r w:rsidRPr="00626527">
              <w:rPr>
                <w:rFonts w:ascii="Arial" w:eastAsia="Arial" w:hAnsi="Arial" w:cs="Arial"/>
                <w:sz w:val="16"/>
                <w:szCs w:val="16"/>
              </w:rPr>
              <w:t>6</w:t>
            </w:r>
          </w:p>
        </w:tc>
        <w:tc>
          <w:tcPr>
            <w:tcW w:w="1335" w:type="dxa"/>
            <w:tcMar>
              <w:top w:w="100" w:type="dxa"/>
              <w:left w:w="100" w:type="dxa"/>
              <w:bottom w:w="100" w:type="dxa"/>
              <w:right w:w="100" w:type="dxa"/>
            </w:tcMar>
            <w:vAlign w:val="center"/>
            <w:tcPrChange w:id="3222" w:author="Razavi, Pedram/Medicine" w:date="2019-06-16T13:33:00Z">
              <w:tcPr>
                <w:tcW w:w="1335" w:type="dxa"/>
                <w:tcMar>
                  <w:top w:w="100" w:type="dxa"/>
                  <w:left w:w="100" w:type="dxa"/>
                  <w:bottom w:w="100" w:type="dxa"/>
                  <w:right w:w="100" w:type="dxa"/>
                </w:tcMar>
                <w:vAlign w:val="center"/>
              </w:tcPr>
            </w:tcPrChange>
          </w:tcPr>
          <w:p w14:paraId="3C11E669" w14:textId="77777777" w:rsidR="00413E5F" w:rsidRPr="00626527" w:rsidRDefault="00B4071F">
            <w:pPr>
              <w:widowControl w:val="0"/>
              <w:spacing w:after="0" w:line="240" w:lineRule="auto"/>
              <w:rPr>
                <w:rFonts w:ascii="Arial" w:eastAsia="Arial" w:hAnsi="Arial" w:cs="Arial"/>
                <w:sz w:val="16"/>
                <w:szCs w:val="16"/>
              </w:rPr>
              <w:pPrChange w:id="3223"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66BE5C00" w14:textId="77777777" w:rsidTr="00626527">
        <w:trPr>
          <w:trHeight w:val="20"/>
          <w:trPrChange w:id="3224" w:author="Razavi, Pedram/Medicine" w:date="2019-06-16T13:33:00Z">
            <w:trPr>
              <w:trHeight w:val="280"/>
            </w:trPr>
          </w:trPrChange>
        </w:trPr>
        <w:tc>
          <w:tcPr>
            <w:tcW w:w="1560" w:type="dxa"/>
            <w:tcMar>
              <w:top w:w="100" w:type="dxa"/>
              <w:left w:w="100" w:type="dxa"/>
              <w:bottom w:w="100" w:type="dxa"/>
              <w:right w:w="100" w:type="dxa"/>
            </w:tcMar>
            <w:tcPrChange w:id="3225" w:author="Razavi, Pedram/Medicine" w:date="2019-06-16T13:33:00Z">
              <w:tcPr>
                <w:tcW w:w="1560" w:type="dxa"/>
                <w:tcMar>
                  <w:top w:w="100" w:type="dxa"/>
                  <w:left w:w="100" w:type="dxa"/>
                  <w:bottom w:w="100" w:type="dxa"/>
                  <w:right w:w="100" w:type="dxa"/>
                </w:tcMar>
              </w:tcPr>
            </w:tcPrChange>
          </w:tcPr>
          <w:p w14:paraId="2AFEE9B5" w14:textId="77777777" w:rsidR="00413E5F" w:rsidRPr="00626527" w:rsidRDefault="00B4071F">
            <w:pPr>
              <w:shd w:val="clear" w:color="auto" w:fill="FFFFFF"/>
              <w:spacing w:after="0" w:line="240" w:lineRule="auto"/>
              <w:rPr>
                <w:rFonts w:ascii="Arial" w:eastAsia="Arial" w:hAnsi="Arial" w:cs="Arial"/>
                <w:sz w:val="16"/>
                <w:szCs w:val="16"/>
              </w:rPr>
              <w:pPrChange w:id="3226" w:author="Razavi, Pedram/Medicine" w:date="2019-06-16T15:04:00Z">
                <w:pPr>
                  <w:shd w:val="clear" w:color="auto" w:fill="FFFFFF"/>
                  <w:spacing w:after="0"/>
                  <w:jc w:val="both"/>
                </w:pPr>
              </w:pPrChange>
            </w:pPr>
            <w:r w:rsidRPr="00626527">
              <w:rPr>
                <w:rFonts w:ascii="Arial" w:eastAsia="Arial" w:hAnsi="Arial" w:cs="Arial"/>
                <w:sz w:val="16"/>
                <w:szCs w:val="16"/>
                <w:rPrChange w:id="3227" w:author="Razavi, Pedram/Medicine" w:date="2019-06-16T13:33:00Z">
                  <w:rPr>
                    <w:rFonts w:ascii="Arial" w:eastAsia="Arial" w:hAnsi="Arial" w:cs="Arial"/>
                    <w:sz w:val="17"/>
                    <w:szCs w:val="17"/>
                  </w:rPr>
                </w:rPrChange>
              </w:rPr>
              <w:t>MSK-VB-0063</w:t>
            </w:r>
          </w:p>
        </w:tc>
        <w:tc>
          <w:tcPr>
            <w:tcW w:w="1110" w:type="dxa"/>
            <w:tcMar>
              <w:top w:w="100" w:type="dxa"/>
              <w:left w:w="100" w:type="dxa"/>
              <w:bottom w:w="100" w:type="dxa"/>
              <w:right w:w="100" w:type="dxa"/>
            </w:tcMar>
            <w:vAlign w:val="center"/>
            <w:tcPrChange w:id="3228" w:author="Razavi, Pedram/Medicine" w:date="2019-06-16T13:33:00Z">
              <w:tcPr>
                <w:tcW w:w="1110" w:type="dxa"/>
                <w:tcMar>
                  <w:top w:w="100" w:type="dxa"/>
                  <w:left w:w="100" w:type="dxa"/>
                  <w:bottom w:w="100" w:type="dxa"/>
                  <w:right w:w="100" w:type="dxa"/>
                </w:tcMar>
                <w:vAlign w:val="center"/>
              </w:tcPr>
            </w:tcPrChange>
          </w:tcPr>
          <w:p w14:paraId="10588AA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2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22</w:t>
            </w:r>
          </w:p>
        </w:tc>
        <w:tc>
          <w:tcPr>
            <w:tcW w:w="1335" w:type="dxa"/>
            <w:tcMar>
              <w:top w:w="100" w:type="dxa"/>
              <w:left w:w="100" w:type="dxa"/>
              <w:bottom w:w="100" w:type="dxa"/>
              <w:right w:w="100" w:type="dxa"/>
            </w:tcMar>
            <w:vAlign w:val="center"/>
            <w:tcPrChange w:id="3230" w:author="Razavi, Pedram/Medicine" w:date="2019-06-16T13:33:00Z">
              <w:tcPr>
                <w:tcW w:w="1335" w:type="dxa"/>
                <w:tcMar>
                  <w:top w:w="100" w:type="dxa"/>
                  <w:left w:w="100" w:type="dxa"/>
                  <w:bottom w:w="100" w:type="dxa"/>
                  <w:right w:w="100" w:type="dxa"/>
                </w:tcMar>
                <w:vAlign w:val="center"/>
              </w:tcPr>
            </w:tcPrChange>
          </w:tcPr>
          <w:p w14:paraId="2FCC614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3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 (13.6%)</w:t>
            </w:r>
          </w:p>
        </w:tc>
        <w:tc>
          <w:tcPr>
            <w:tcW w:w="1335" w:type="dxa"/>
            <w:tcMar>
              <w:top w:w="100" w:type="dxa"/>
              <w:left w:w="100" w:type="dxa"/>
              <w:bottom w:w="100" w:type="dxa"/>
              <w:right w:w="100" w:type="dxa"/>
            </w:tcMar>
            <w:vAlign w:val="center"/>
            <w:tcPrChange w:id="3232" w:author="Razavi, Pedram/Medicine" w:date="2019-06-16T13:33:00Z">
              <w:tcPr>
                <w:tcW w:w="1335" w:type="dxa"/>
                <w:tcMar>
                  <w:top w:w="100" w:type="dxa"/>
                  <w:left w:w="100" w:type="dxa"/>
                  <w:bottom w:w="100" w:type="dxa"/>
                  <w:right w:w="100" w:type="dxa"/>
                </w:tcMar>
                <w:vAlign w:val="center"/>
              </w:tcPr>
            </w:tcPrChange>
          </w:tcPr>
          <w:p w14:paraId="4EBD434D" w14:textId="77777777" w:rsidR="00413E5F" w:rsidRPr="00626527" w:rsidRDefault="00B4071F">
            <w:pPr>
              <w:widowControl w:val="0"/>
              <w:spacing w:after="0" w:line="240" w:lineRule="auto"/>
              <w:rPr>
                <w:rFonts w:ascii="Arial" w:eastAsia="Arial" w:hAnsi="Arial" w:cs="Arial"/>
                <w:sz w:val="16"/>
                <w:szCs w:val="16"/>
              </w:rPr>
              <w:pPrChange w:id="3233"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34" w:author="Razavi, Pedram/Medicine" w:date="2019-06-16T13:33:00Z">
              <w:tcPr>
                <w:tcW w:w="1335" w:type="dxa"/>
                <w:tcMar>
                  <w:top w:w="100" w:type="dxa"/>
                  <w:left w:w="100" w:type="dxa"/>
                  <w:bottom w:w="100" w:type="dxa"/>
                  <w:right w:w="100" w:type="dxa"/>
                </w:tcMar>
                <w:vAlign w:val="center"/>
              </w:tcPr>
            </w:tcPrChange>
          </w:tcPr>
          <w:p w14:paraId="4DCBBEA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3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36" w:author="Razavi, Pedram/Medicine" w:date="2019-06-16T13:33:00Z">
              <w:tcPr>
                <w:tcW w:w="1335" w:type="dxa"/>
                <w:tcMar>
                  <w:top w:w="100" w:type="dxa"/>
                  <w:left w:w="100" w:type="dxa"/>
                  <w:bottom w:w="100" w:type="dxa"/>
                  <w:right w:w="100" w:type="dxa"/>
                </w:tcMar>
                <w:vAlign w:val="center"/>
              </w:tcPr>
            </w:tcPrChange>
          </w:tcPr>
          <w:p w14:paraId="1C5D28A4" w14:textId="77777777" w:rsidR="00413E5F" w:rsidRPr="00626527" w:rsidRDefault="00B4071F">
            <w:pPr>
              <w:widowControl w:val="0"/>
              <w:spacing w:after="0" w:line="240" w:lineRule="auto"/>
              <w:rPr>
                <w:rFonts w:ascii="Arial" w:eastAsia="Arial" w:hAnsi="Arial" w:cs="Arial"/>
                <w:sz w:val="16"/>
                <w:szCs w:val="16"/>
              </w:rPr>
              <w:pPrChange w:id="3237"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238" w:author="Razavi, Pedram/Medicine" w:date="2019-06-16T13:33:00Z">
              <w:tcPr>
                <w:tcW w:w="1335" w:type="dxa"/>
                <w:tcMar>
                  <w:top w:w="100" w:type="dxa"/>
                  <w:left w:w="100" w:type="dxa"/>
                  <w:bottom w:w="100" w:type="dxa"/>
                  <w:right w:w="100" w:type="dxa"/>
                </w:tcMar>
                <w:vAlign w:val="center"/>
              </w:tcPr>
            </w:tcPrChange>
          </w:tcPr>
          <w:p w14:paraId="3CECE29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3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w:t>
            </w:r>
          </w:p>
        </w:tc>
      </w:tr>
      <w:tr w:rsidR="00413E5F" w:rsidRPr="00626527" w14:paraId="65E13698" w14:textId="77777777" w:rsidTr="00626527">
        <w:trPr>
          <w:trHeight w:val="20"/>
          <w:trPrChange w:id="3240" w:author="Razavi, Pedram/Medicine" w:date="2019-06-16T13:33:00Z">
            <w:trPr>
              <w:trHeight w:val="280"/>
            </w:trPr>
          </w:trPrChange>
        </w:trPr>
        <w:tc>
          <w:tcPr>
            <w:tcW w:w="1560" w:type="dxa"/>
            <w:tcMar>
              <w:top w:w="100" w:type="dxa"/>
              <w:left w:w="100" w:type="dxa"/>
              <w:bottom w:w="100" w:type="dxa"/>
              <w:right w:w="100" w:type="dxa"/>
            </w:tcMar>
            <w:tcPrChange w:id="3241" w:author="Razavi, Pedram/Medicine" w:date="2019-06-16T13:33:00Z">
              <w:tcPr>
                <w:tcW w:w="1560" w:type="dxa"/>
                <w:tcMar>
                  <w:top w:w="100" w:type="dxa"/>
                  <w:left w:w="100" w:type="dxa"/>
                  <w:bottom w:w="100" w:type="dxa"/>
                  <w:right w:w="100" w:type="dxa"/>
                </w:tcMar>
              </w:tcPr>
            </w:tcPrChange>
          </w:tcPr>
          <w:p w14:paraId="2FDC6A55" w14:textId="77777777" w:rsidR="00413E5F" w:rsidRPr="00626527" w:rsidRDefault="00B4071F">
            <w:pPr>
              <w:shd w:val="clear" w:color="auto" w:fill="FFFFFF"/>
              <w:spacing w:after="0" w:line="240" w:lineRule="auto"/>
              <w:rPr>
                <w:rFonts w:ascii="Arial" w:eastAsia="Arial" w:hAnsi="Arial" w:cs="Arial"/>
                <w:sz w:val="16"/>
                <w:szCs w:val="16"/>
              </w:rPr>
              <w:pPrChange w:id="3242" w:author="Razavi, Pedram/Medicine" w:date="2019-06-16T15:04:00Z">
                <w:pPr>
                  <w:shd w:val="clear" w:color="auto" w:fill="FFFFFF"/>
                  <w:spacing w:after="0"/>
                  <w:jc w:val="both"/>
                </w:pPr>
              </w:pPrChange>
            </w:pPr>
            <w:r w:rsidRPr="00626527">
              <w:rPr>
                <w:rFonts w:ascii="Arial" w:eastAsia="Arial" w:hAnsi="Arial" w:cs="Arial"/>
                <w:sz w:val="16"/>
                <w:szCs w:val="16"/>
                <w:rPrChange w:id="3243" w:author="Razavi, Pedram/Medicine" w:date="2019-06-16T13:33:00Z">
                  <w:rPr>
                    <w:rFonts w:ascii="Arial" w:eastAsia="Arial" w:hAnsi="Arial" w:cs="Arial"/>
                    <w:sz w:val="17"/>
                    <w:szCs w:val="17"/>
                  </w:rPr>
                </w:rPrChange>
              </w:rPr>
              <w:t>MSK-VB-0008</w:t>
            </w:r>
          </w:p>
        </w:tc>
        <w:tc>
          <w:tcPr>
            <w:tcW w:w="1110" w:type="dxa"/>
            <w:tcMar>
              <w:top w:w="100" w:type="dxa"/>
              <w:left w:w="100" w:type="dxa"/>
              <w:bottom w:w="100" w:type="dxa"/>
              <w:right w:w="100" w:type="dxa"/>
            </w:tcMar>
            <w:vAlign w:val="center"/>
            <w:tcPrChange w:id="3244" w:author="Razavi, Pedram/Medicine" w:date="2019-06-16T13:33:00Z">
              <w:tcPr>
                <w:tcW w:w="1110" w:type="dxa"/>
                <w:tcMar>
                  <w:top w:w="100" w:type="dxa"/>
                  <w:left w:w="100" w:type="dxa"/>
                  <w:bottom w:w="100" w:type="dxa"/>
                  <w:right w:w="100" w:type="dxa"/>
                </w:tcMar>
                <w:vAlign w:val="center"/>
              </w:tcPr>
            </w:tcPrChange>
          </w:tcPr>
          <w:p w14:paraId="35E7FBC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4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17</w:t>
            </w:r>
          </w:p>
        </w:tc>
        <w:tc>
          <w:tcPr>
            <w:tcW w:w="1335" w:type="dxa"/>
            <w:tcMar>
              <w:top w:w="100" w:type="dxa"/>
              <w:left w:w="100" w:type="dxa"/>
              <w:bottom w:w="100" w:type="dxa"/>
              <w:right w:w="100" w:type="dxa"/>
            </w:tcMar>
            <w:vAlign w:val="center"/>
            <w:tcPrChange w:id="3246" w:author="Razavi, Pedram/Medicine" w:date="2019-06-16T13:33:00Z">
              <w:tcPr>
                <w:tcW w:w="1335" w:type="dxa"/>
                <w:tcMar>
                  <w:top w:w="100" w:type="dxa"/>
                  <w:left w:w="100" w:type="dxa"/>
                  <w:bottom w:w="100" w:type="dxa"/>
                  <w:right w:w="100" w:type="dxa"/>
                </w:tcMar>
                <w:vAlign w:val="center"/>
              </w:tcPr>
            </w:tcPrChange>
          </w:tcPr>
          <w:p w14:paraId="1FB38E70"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4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 (11.8%)</w:t>
            </w:r>
          </w:p>
        </w:tc>
        <w:tc>
          <w:tcPr>
            <w:tcW w:w="1335" w:type="dxa"/>
            <w:tcMar>
              <w:top w:w="100" w:type="dxa"/>
              <w:left w:w="100" w:type="dxa"/>
              <w:bottom w:w="100" w:type="dxa"/>
              <w:right w:w="100" w:type="dxa"/>
            </w:tcMar>
            <w:vAlign w:val="center"/>
            <w:tcPrChange w:id="3248" w:author="Razavi, Pedram/Medicine" w:date="2019-06-16T13:33:00Z">
              <w:tcPr>
                <w:tcW w:w="1335" w:type="dxa"/>
                <w:tcMar>
                  <w:top w:w="100" w:type="dxa"/>
                  <w:left w:w="100" w:type="dxa"/>
                  <w:bottom w:w="100" w:type="dxa"/>
                  <w:right w:w="100" w:type="dxa"/>
                </w:tcMar>
                <w:vAlign w:val="center"/>
              </w:tcPr>
            </w:tcPrChange>
          </w:tcPr>
          <w:p w14:paraId="466C238C" w14:textId="77777777" w:rsidR="00413E5F" w:rsidRPr="00626527" w:rsidRDefault="00B4071F">
            <w:pPr>
              <w:widowControl w:val="0"/>
              <w:spacing w:after="0" w:line="240" w:lineRule="auto"/>
              <w:rPr>
                <w:rFonts w:ascii="Arial" w:eastAsia="Arial" w:hAnsi="Arial" w:cs="Arial"/>
                <w:sz w:val="16"/>
                <w:szCs w:val="16"/>
              </w:rPr>
              <w:pPrChange w:id="324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50" w:author="Razavi, Pedram/Medicine" w:date="2019-06-16T13:33:00Z">
              <w:tcPr>
                <w:tcW w:w="1335" w:type="dxa"/>
                <w:tcMar>
                  <w:top w:w="100" w:type="dxa"/>
                  <w:left w:w="100" w:type="dxa"/>
                  <w:bottom w:w="100" w:type="dxa"/>
                  <w:right w:w="100" w:type="dxa"/>
                </w:tcMar>
                <w:vAlign w:val="center"/>
              </w:tcPr>
            </w:tcPrChange>
          </w:tcPr>
          <w:p w14:paraId="3D9C88E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5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52" w:author="Razavi, Pedram/Medicine" w:date="2019-06-16T13:33:00Z">
              <w:tcPr>
                <w:tcW w:w="1335" w:type="dxa"/>
                <w:tcMar>
                  <w:top w:w="100" w:type="dxa"/>
                  <w:left w:w="100" w:type="dxa"/>
                  <w:bottom w:w="100" w:type="dxa"/>
                  <w:right w:w="100" w:type="dxa"/>
                </w:tcMar>
                <w:vAlign w:val="center"/>
              </w:tcPr>
            </w:tcPrChange>
          </w:tcPr>
          <w:p w14:paraId="393DC87C" w14:textId="77777777" w:rsidR="00413E5F" w:rsidRPr="00626527" w:rsidRDefault="00B4071F">
            <w:pPr>
              <w:widowControl w:val="0"/>
              <w:spacing w:after="0" w:line="240" w:lineRule="auto"/>
              <w:rPr>
                <w:rFonts w:ascii="Arial" w:eastAsia="Arial" w:hAnsi="Arial" w:cs="Arial"/>
                <w:sz w:val="16"/>
                <w:szCs w:val="16"/>
              </w:rPr>
              <w:pPrChange w:id="3253"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54" w:author="Razavi, Pedram/Medicine" w:date="2019-06-16T13:33:00Z">
              <w:tcPr>
                <w:tcW w:w="1335" w:type="dxa"/>
                <w:tcMar>
                  <w:top w:w="100" w:type="dxa"/>
                  <w:left w:w="100" w:type="dxa"/>
                  <w:bottom w:w="100" w:type="dxa"/>
                  <w:right w:w="100" w:type="dxa"/>
                </w:tcMar>
                <w:vAlign w:val="center"/>
              </w:tcPr>
            </w:tcPrChange>
          </w:tcPr>
          <w:p w14:paraId="12411577"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5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w:t>
            </w:r>
          </w:p>
        </w:tc>
      </w:tr>
      <w:tr w:rsidR="00413E5F" w:rsidRPr="00626527" w14:paraId="4530FC5B" w14:textId="77777777" w:rsidTr="00626527">
        <w:trPr>
          <w:trHeight w:val="20"/>
          <w:trPrChange w:id="3256" w:author="Razavi, Pedram/Medicine" w:date="2019-06-16T13:33:00Z">
            <w:trPr>
              <w:trHeight w:val="280"/>
            </w:trPr>
          </w:trPrChange>
        </w:trPr>
        <w:tc>
          <w:tcPr>
            <w:tcW w:w="1560" w:type="dxa"/>
            <w:tcMar>
              <w:top w:w="100" w:type="dxa"/>
              <w:left w:w="100" w:type="dxa"/>
              <w:bottom w:w="100" w:type="dxa"/>
              <w:right w:w="100" w:type="dxa"/>
            </w:tcMar>
            <w:tcPrChange w:id="3257" w:author="Razavi, Pedram/Medicine" w:date="2019-06-16T13:33:00Z">
              <w:tcPr>
                <w:tcW w:w="1560" w:type="dxa"/>
                <w:tcMar>
                  <w:top w:w="100" w:type="dxa"/>
                  <w:left w:w="100" w:type="dxa"/>
                  <w:bottom w:w="100" w:type="dxa"/>
                  <w:right w:w="100" w:type="dxa"/>
                </w:tcMar>
              </w:tcPr>
            </w:tcPrChange>
          </w:tcPr>
          <w:p w14:paraId="0BF8402F" w14:textId="77777777" w:rsidR="00413E5F" w:rsidRPr="00626527" w:rsidRDefault="00B4071F">
            <w:pPr>
              <w:shd w:val="clear" w:color="auto" w:fill="FFFFFF"/>
              <w:spacing w:after="0" w:line="240" w:lineRule="auto"/>
              <w:rPr>
                <w:rFonts w:ascii="Arial" w:eastAsia="Arial" w:hAnsi="Arial" w:cs="Arial"/>
                <w:sz w:val="16"/>
                <w:szCs w:val="16"/>
              </w:rPr>
              <w:pPrChange w:id="3258" w:author="Razavi, Pedram/Medicine" w:date="2019-06-16T15:04:00Z">
                <w:pPr>
                  <w:shd w:val="clear" w:color="auto" w:fill="FFFFFF"/>
                  <w:spacing w:after="0"/>
                  <w:jc w:val="both"/>
                </w:pPr>
              </w:pPrChange>
            </w:pPr>
            <w:r w:rsidRPr="00626527">
              <w:rPr>
                <w:rFonts w:ascii="Arial" w:eastAsia="Arial" w:hAnsi="Arial" w:cs="Arial"/>
                <w:sz w:val="16"/>
                <w:szCs w:val="16"/>
                <w:rPrChange w:id="3259" w:author="Razavi, Pedram/Medicine" w:date="2019-06-16T13:33:00Z">
                  <w:rPr>
                    <w:rFonts w:ascii="Arial" w:eastAsia="Arial" w:hAnsi="Arial" w:cs="Arial"/>
                    <w:sz w:val="17"/>
                    <w:szCs w:val="17"/>
                  </w:rPr>
                </w:rPrChange>
              </w:rPr>
              <w:t>MSK-VB-0041</w:t>
            </w:r>
          </w:p>
        </w:tc>
        <w:tc>
          <w:tcPr>
            <w:tcW w:w="1110" w:type="dxa"/>
            <w:tcMar>
              <w:top w:w="100" w:type="dxa"/>
              <w:left w:w="100" w:type="dxa"/>
              <w:bottom w:w="100" w:type="dxa"/>
              <w:right w:w="100" w:type="dxa"/>
            </w:tcMar>
            <w:vAlign w:val="center"/>
            <w:tcPrChange w:id="3260" w:author="Razavi, Pedram/Medicine" w:date="2019-06-16T13:33:00Z">
              <w:tcPr>
                <w:tcW w:w="1110" w:type="dxa"/>
                <w:tcMar>
                  <w:top w:w="100" w:type="dxa"/>
                  <w:left w:w="100" w:type="dxa"/>
                  <w:bottom w:w="100" w:type="dxa"/>
                  <w:right w:w="100" w:type="dxa"/>
                </w:tcMar>
                <w:vAlign w:val="center"/>
              </w:tcPr>
            </w:tcPrChange>
          </w:tcPr>
          <w:p w14:paraId="4DC3122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6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11</w:t>
            </w:r>
          </w:p>
        </w:tc>
        <w:tc>
          <w:tcPr>
            <w:tcW w:w="1335" w:type="dxa"/>
            <w:tcMar>
              <w:top w:w="100" w:type="dxa"/>
              <w:left w:w="100" w:type="dxa"/>
              <w:bottom w:w="100" w:type="dxa"/>
              <w:right w:w="100" w:type="dxa"/>
            </w:tcMar>
            <w:vAlign w:val="center"/>
            <w:tcPrChange w:id="3262" w:author="Razavi, Pedram/Medicine" w:date="2019-06-16T13:33:00Z">
              <w:tcPr>
                <w:tcW w:w="1335" w:type="dxa"/>
                <w:tcMar>
                  <w:top w:w="100" w:type="dxa"/>
                  <w:left w:w="100" w:type="dxa"/>
                  <w:bottom w:w="100" w:type="dxa"/>
                  <w:right w:w="100" w:type="dxa"/>
                </w:tcMar>
                <w:vAlign w:val="center"/>
              </w:tcPr>
            </w:tcPrChange>
          </w:tcPr>
          <w:p w14:paraId="4F9D570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6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 (18.2%)</w:t>
            </w:r>
          </w:p>
        </w:tc>
        <w:tc>
          <w:tcPr>
            <w:tcW w:w="1335" w:type="dxa"/>
            <w:tcMar>
              <w:top w:w="100" w:type="dxa"/>
              <w:left w:w="100" w:type="dxa"/>
              <w:bottom w:w="100" w:type="dxa"/>
              <w:right w:w="100" w:type="dxa"/>
            </w:tcMar>
            <w:vAlign w:val="center"/>
            <w:tcPrChange w:id="3264" w:author="Razavi, Pedram/Medicine" w:date="2019-06-16T13:33:00Z">
              <w:tcPr>
                <w:tcW w:w="1335" w:type="dxa"/>
                <w:tcMar>
                  <w:top w:w="100" w:type="dxa"/>
                  <w:left w:w="100" w:type="dxa"/>
                  <w:bottom w:w="100" w:type="dxa"/>
                  <w:right w:w="100" w:type="dxa"/>
                </w:tcMar>
                <w:vAlign w:val="center"/>
              </w:tcPr>
            </w:tcPrChange>
          </w:tcPr>
          <w:p w14:paraId="621FE1EF" w14:textId="77777777" w:rsidR="00413E5F" w:rsidRPr="00626527" w:rsidRDefault="00B4071F">
            <w:pPr>
              <w:widowControl w:val="0"/>
              <w:spacing w:after="0" w:line="240" w:lineRule="auto"/>
              <w:rPr>
                <w:rFonts w:ascii="Arial" w:eastAsia="Arial" w:hAnsi="Arial" w:cs="Arial"/>
                <w:sz w:val="16"/>
                <w:szCs w:val="16"/>
              </w:rPr>
              <w:pPrChange w:id="3265"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c>
          <w:tcPr>
            <w:tcW w:w="1335" w:type="dxa"/>
            <w:tcMar>
              <w:top w:w="100" w:type="dxa"/>
              <w:left w:w="100" w:type="dxa"/>
              <w:bottom w:w="100" w:type="dxa"/>
              <w:right w:w="100" w:type="dxa"/>
            </w:tcMar>
            <w:vAlign w:val="center"/>
            <w:tcPrChange w:id="3266" w:author="Razavi, Pedram/Medicine" w:date="2019-06-16T13:33:00Z">
              <w:tcPr>
                <w:tcW w:w="1335" w:type="dxa"/>
                <w:tcMar>
                  <w:top w:w="100" w:type="dxa"/>
                  <w:left w:w="100" w:type="dxa"/>
                  <w:bottom w:w="100" w:type="dxa"/>
                  <w:right w:w="100" w:type="dxa"/>
                </w:tcMar>
                <w:vAlign w:val="center"/>
              </w:tcPr>
            </w:tcPrChange>
          </w:tcPr>
          <w:p w14:paraId="7C2B717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6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68" w:author="Razavi, Pedram/Medicine" w:date="2019-06-16T13:33:00Z">
              <w:tcPr>
                <w:tcW w:w="1335" w:type="dxa"/>
                <w:tcMar>
                  <w:top w:w="100" w:type="dxa"/>
                  <w:left w:w="100" w:type="dxa"/>
                  <w:bottom w:w="100" w:type="dxa"/>
                  <w:right w:w="100" w:type="dxa"/>
                </w:tcMar>
                <w:vAlign w:val="center"/>
              </w:tcPr>
            </w:tcPrChange>
          </w:tcPr>
          <w:p w14:paraId="29AD457D" w14:textId="77777777" w:rsidR="00413E5F" w:rsidRPr="00626527" w:rsidRDefault="00B4071F">
            <w:pPr>
              <w:widowControl w:val="0"/>
              <w:spacing w:after="0" w:line="240" w:lineRule="auto"/>
              <w:rPr>
                <w:rFonts w:ascii="Arial" w:eastAsia="Arial" w:hAnsi="Arial" w:cs="Arial"/>
                <w:sz w:val="16"/>
                <w:szCs w:val="16"/>
              </w:rPr>
              <w:pPrChange w:id="326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70" w:author="Razavi, Pedram/Medicine" w:date="2019-06-16T13:33:00Z">
              <w:tcPr>
                <w:tcW w:w="1335" w:type="dxa"/>
                <w:tcMar>
                  <w:top w:w="100" w:type="dxa"/>
                  <w:left w:w="100" w:type="dxa"/>
                  <w:bottom w:w="100" w:type="dxa"/>
                  <w:right w:w="100" w:type="dxa"/>
                </w:tcMar>
                <w:vAlign w:val="center"/>
              </w:tcPr>
            </w:tcPrChange>
          </w:tcPr>
          <w:p w14:paraId="774FA319"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7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r>
      <w:tr w:rsidR="00413E5F" w:rsidRPr="00626527" w14:paraId="604B3C3D" w14:textId="77777777" w:rsidTr="00626527">
        <w:trPr>
          <w:trHeight w:val="20"/>
          <w:trPrChange w:id="3272" w:author="Razavi, Pedram/Medicine" w:date="2019-06-16T13:33:00Z">
            <w:trPr>
              <w:trHeight w:val="280"/>
            </w:trPr>
          </w:trPrChange>
        </w:trPr>
        <w:tc>
          <w:tcPr>
            <w:tcW w:w="1560" w:type="dxa"/>
            <w:tcMar>
              <w:top w:w="100" w:type="dxa"/>
              <w:left w:w="100" w:type="dxa"/>
              <w:bottom w:w="100" w:type="dxa"/>
              <w:right w:w="100" w:type="dxa"/>
            </w:tcMar>
            <w:tcPrChange w:id="3273" w:author="Razavi, Pedram/Medicine" w:date="2019-06-16T13:33:00Z">
              <w:tcPr>
                <w:tcW w:w="1560" w:type="dxa"/>
                <w:tcMar>
                  <w:top w:w="100" w:type="dxa"/>
                  <w:left w:w="100" w:type="dxa"/>
                  <w:bottom w:w="100" w:type="dxa"/>
                  <w:right w:w="100" w:type="dxa"/>
                </w:tcMar>
              </w:tcPr>
            </w:tcPrChange>
          </w:tcPr>
          <w:p w14:paraId="034DF5B8" w14:textId="77777777" w:rsidR="00413E5F" w:rsidRPr="00626527" w:rsidRDefault="00B4071F">
            <w:pPr>
              <w:shd w:val="clear" w:color="auto" w:fill="FFFFFF"/>
              <w:spacing w:after="0" w:line="240" w:lineRule="auto"/>
              <w:rPr>
                <w:rFonts w:ascii="Arial" w:eastAsia="Arial" w:hAnsi="Arial" w:cs="Arial"/>
                <w:sz w:val="16"/>
                <w:szCs w:val="16"/>
              </w:rPr>
              <w:pPrChange w:id="3274" w:author="Razavi, Pedram/Medicine" w:date="2019-06-16T15:04:00Z">
                <w:pPr>
                  <w:shd w:val="clear" w:color="auto" w:fill="FFFFFF"/>
                  <w:spacing w:after="0"/>
                  <w:jc w:val="both"/>
                </w:pPr>
              </w:pPrChange>
            </w:pPr>
            <w:r w:rsidRPr="00626527">
              <w:rPr>
                <w:rFonts w:ascii="Arial" w:eastAsia="Arial" w:hAnsi="Arial" w:cs="Arial"/>
                <w:sz w:val="16"/>
                <w:szCs w:val="16"/>
                <w:rPrChange w:id="3275" w:author="Razavi, Pedram/Medicine" w:date="2019-06-16T13:33:00Z">
                  <w:rPr>
                    <w:rFonts w:ascii="Arial" w:eastAsia="Arial" w:hAnsi="Arial" w:cs="Arial"/>
                    <w:sz w:val="17"/>
                    <w:szCs w:val="17"/>
                  </w:rPr>
                </w:rPrChange>
              </w:rPr>
              <w:t>MSK-VL-0002</w:t>
            </w:r>
          </w:p>
        </w:tc>
        <w:tc>
          <w:tcPr>
            <w:tcW w:w="1110" w:type="dxa"/>
            <w:tcMar>
              <w:top w:w="100" w:type="dxa"/>
              <w:left w:w="100" w:type="dxa"/>
              <w:bottom w:w="100" w:type="dxa"/>
              <w:right w:w="100" w:type="dxa"/>
            </w:tcMar>
            <w:vAlign w:val="center"/>
            <w:tcPrChange w:id="3276" w:author="Razavi, Pedram/Medicine" w:date="2019-06-16T13:33:00Z">
              <w:tcPr>
                <w:tcW w:w="1110" w:type="dxa"/>
                <w:tcMar>
                  <w:top w:w="100" w:type="dxa"/>
                  <w:left w:w="100" w:type="dxa"/>
                  <w:bottom w:w="100" w:type="dxa"/>
                  <w:right w:w="100" w:type="dxa"/>
                </w:tcMar>
                <w:vAlign w:val="center"/>
              </w:tcPr>
            </w:tcPrChange>
          </w:tcPr>
          <w:p w14:paraId="60D8525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7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15</w:t>
            </w:r>
          </w:p>
        </w:tc>
        <w:tc>
          <w:tcPr>
            <w:tcW w:w="1335" w:type="dxa"/>
            <w:tcMar>
              <w:top w:w="100" w:type="dxa"/>
              <w:left w:w="100" w:type="dxa"/>
              <w:bottom w:w="100" w:type="dxa"/>
              <w:right w:w="100" w:type="dxa"/>
            </w:tcMar>
            <w:vAlign w:val="center"/>
            <w:tcPrChange w:id="3278" w:author="Razavi, Pedram/Medicine" w:date="2019-06-16T13:33:00Z">
              <w:tcPr>
                <w:tcW w:w="1335" w:type="dxa"/>
                <w:tcMar>
                  <w:top w:w="100" w:type="dxa"/>
                  <w:left w:w="100" w:type="dxa"/>
                  <w:bottom w:w="100" w:type="dxa"/>
                  <w:right w:w="100" w:type="dxa"/>
                </w:tcMar>
                <w:vAlign w:val="center"/>
              </w:tcPr>
            </w:tcPrChange>
          </w:tcPr>
          <w:p w14:paraId="65DB737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7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 (13.3%)</w:t>
            </w:r>
          </w:p>
        </w:tc>
        <w:tc>
          <w:tcPr>
            <w:tcW w:w="1335" w:type="dxa"/>
            <w:tcMar>
              <w:top w:w="100" w:type="dxa"/>
              <w:left w:w="100" w:type="dxa"/>
              <w:bottom w:w="100" w:type="dxa"/>
              <w:right w:w="100" w:type="dxa"/>
            </w:tcMar>
            <w:vAlign w:val="center"/>
            <w:tcPrChange w:id="3280" w:author="Razavi, Pedram/Medicine" w:date="2019-06-16T13:33:00Z">
              <w:tcPr>
                <w:tcW w:w="1335" w:type="dxa"/>
                <w:tcMar>
                  <w:top w:w="100" w:type="dxa"/>
                  <w:left w:w="100" w:type="dxa"/>
                  <w:bottom w:w="100" w:type="dxa"/>
                  <w:right w:w="100" w:type="dxa"/>
                </w:tcMar>
                <w:vAlign w:val="center"/>
              </w:tcPr>
            </w:tcPrChange>
          </w:tcPr>
          <w:p w14:paraId="2EE8FB30" w14:textId="77777777" w:rsidR="00413E5F" w:rsidRPr="00626527" w:rsidRDefault="00B4071F">
            <w:pPr>
              <w:widowControl w:val="0"/>
              <w:spacing w:after="0" w:line="240" w:lineRule="auto"/>
              <w:rPr>
                <w:rFonts w:ascii="Arial" w:eastAsia="Arial" w:hAnsi="Arial" w:cs="Arial"/>
                <w:sz w:val="16"/>
                <w:szCs w:val="16"/>
              </w:rPr>
              <w:pPrChange w:id="328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82" w:author="Razavi, Pedram/Medicine" w:date="2019-06-16T13:33:00Z">
              <w:tcPr>
                <w:tcW w:w="1335" w:type="dxa"/>
                <w:tcMar>
                  <w:top w:w="100" w:type="dxa"/>
                  <w:left w:w="100" w:type="dxa"/>
                  <w:bottom w:w="100" w:type="dxa"/>
                  <w:right w:w="100" w:type="dxa"/>
                </w:tcMar>
                <w:vAlign w:val="center"/>
              </w:tcPr>
            </w:tcPrChange>
          </w:tcPr>
          <w:p w14:paraId="3AF9364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8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84" w:author="Razavi, Pedram/Medicine" w:date="2019-06-16T13:33:00Z">
              <w:tcPr>
                <w:tcW w:w="1335" w:type="dxa"/>
                <w:tcMar>
                  <w:top w:w="100" w:type="dxa"/>
                  <w:left w:w="100" w:type="dxa"/>
                  <w:bottom w:w="100" w:type="dxa"/>
                  <w:right w:w="100" w:type="dxa"/>
                </w:tcMar>
                <w:vAlign w:val="center"/>
              </w:tcPr>
            </w:tcPrChange>
          </w:tcPr>
          <w:p w14:paraId="05A52E53" w14:textId="77777777" w:rsidR="00413E5F" w:rsidRPr="00626527" w:rsidRDefault="00B4071F">
            <w:pPr>
              <w:widowControl w:val="0"/>
              <w:spacing w:after="0" w:line="240" w:lineRule="auto"/>
              <w:rPr>
                <w:rFonts w:ascii="Arial" w:eastAsia="Arial" w:hAnsi="Arial" w:cs="Arial"/>
                <w:sz w:val="16"/>
                <w:szCs w:val="16"/>
              </w:rPr>
              <w:pPrChange w:id="3285"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c>
          <w:tcPr>
            <w:tcW w:w="1335" w:type="dxa"/>
            <w:tcMar>
              <w:top w:w="100" w:type="dxa"/>
              <w:left w:w="100" w:type="dxa"/>
              <w:bottom w:w="100" w:type="dxa"/>
              <w:right w:w="100" w:type="dxa"/>
            </w:tcMar>
            <w:vAlign w:val="center"/>
            <w:tcPrChange w:id="3286" w:author="Razavi, Pedram/Medicine" w:date="2019-06-16T13:33:00Z">
              <w:tcPr>
                <w:tcW w:w="1335" w:type="dxa"/>
                <w:tcMar>
                  <w:top w:w="100" w:type="dxa"/>
                  <w:left w:w="100" w:type="dxa"/>
                  <w:bottom w:w="100" w:type="dxa"/>
                  <w:right w:w="100" w:type="dxa"/>
                </w:tcMar>
                <w:vAlign w:val="center"/>
              </w:tcPr>
            </w:tcPrChange>
          </w:tcPr>
          <w:p w14:paraId="2CEECD6B" w14:textId="77777777" w:rsidR="00413E5F" w:rsidRPr="00626527" w:rsidRDefault="00B4071F">
            <w:pPr>
              <w:widowControl w:val="0"/>
              <w:spacing w:after="0" w:line="240" w:lineRule="auto"/>
              <w:rPr>
                <w:rFonts w:ascii="Arial" w:eastAsia="Arial" w:hAnsi="Arial" w:cs="Arial"/>
                <w:sz w:val="16"/>
                <w:szCs w:val="16"/>
              </w:rPr>
              <w:pPrChange w:id="3287"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06ADFECD" w14:textId="77777777" w:rsidTr="00626527">
        <w:trPr>
          <w:trHeight w:val="20"/>
          <w:trPrChange w:id="3288" w:author="Razavi, Pedram/Medicine" w:date="2019-06-16T13:33:00Z">
            <w:trPr>
              <w:trHeight w:val="280"/>
            </w:trPr>
          </w:trPrChange>
        </w:trPr>
        <w:tc>
          <w:tcPr>
            <w:tcW w:w="1560" w:type="dxa"/>
            <w:tcMar>
              <w:top w:w="100" w:type="dxa"/>
              <w:left w:w="100" w:type="dxa"/>
              <w:bottom w:w="100" w:type="dxa"/>
              <w:right w:w="100" w:type="dxa"/>
            </w:tcMar>
            <w:tcPrChange w:id="3289" w:author="Razavi, Pedram/Medicine" w:date="2019-06-16T13:33:00Z">
              <w:tcPr>
                <w:tcW w:w="1560" w:type="dxa"/>
                <w:tcMar>
                  <w:top w:w="100" w:type="dxa"/>
                  <w:left w:w="100" w:type="dxa"/>
                  <w:bottom w:w="100" w:type="dxa"/>
                  <w:right w:w="100" w:type="dxa"/>
                </w:tcMar>
              </w:tcPr>
            </w:tcPrChange>
          </w:tcPr>
          <w:p w14:paraId="4152DD1B" w14:textId="77777777" w:rsidR="00413E5F" w:rsidRPr="00626527" w:rsidRDefault="00B4071F">
            <w:pPr>
              <w:shd w:val="clear" w:color="auto" w:fill="FFFFFF"/>
              <w:spacing w:after="0" w:line="240" w:lineRule="auto"/>
              <w:rPr>
                <w:rFonts w:ascii="Arial" w:eastAsia="Arial" w:hAnsi="Arial" w:cs="Arial"/>
                <w:sz w:val="16"/>
                <w:szCs w:val="16"/>
              </w:rPr>
              <w:pPrChange w:id="3290" w:author="Razavi, Pedram/Medicine" w:date="2019-06-16T15:04:00Z">
                <w:pPr>
                  <w:shd w:val="clear" w:color="auto" w:fill="FFFFFF"/>
                  <w:spacing w:after="0"/>
                  <w:jc w:val="both"/>
                </w:pPr>
              </w:pPrChange>
            </w:pPr>
            <w:r w:rsidRPr="00626527">
              <w:rPr>
                <w:rFonts w:ascii="Arial" w:eastAsia="Arial" w:hAnsi="Arial" w:cs="Arial"/>
                <w:sz w:val="16"/>
                <w:szCs w:val="16"/>
                <w:rPrChange w:id="3291" w:author="Razavi, Pedram/Medicine" w:date="2019-06-16T13:33:00Z">
                  <w:rPr>
                    <w:rFonts w:ascii="Arial" w:eastAsia="Arial" w:hAnsi="Arial" w:cs="Arial"/>
                    <w:sz w:val="17"/>
                    <w:szCs w:val="17"/>
                  </w:rPr>
                </w:rPrChange>
              </w:rPr>
              <w:t>MSK-VL-0054</w:t>
            </w:r>
          </w:p>
        </w:tc>
        <w:tc>
          <w:tcPr>
            <w:tcW w:w="1110" w:type="dxa"/>
            <w:tcMar>
              <w:top w:w="100" w:type="dxa"/>
              <w:left w:w="100" w:type="dxa"/>
              <w:bottom w:w="100" w:type="dxa"/>
              <w:right w:w="100" w:type="dxa"/>
            </w:tcMar>
            <w:vAlign w:val="center"/>
            <w:tcPrChange w:id="3292" w:author="Razavi, Pedram/Medicine" w:date="2019-06-16T13:33:00Z">
              <w:tcPr>
                <w:tcW w:w="1110" w:type="dxa"/>
                <w:tcMar>
                  <w:top w:w="100" w:type="dxa"/>
                  <w:left w:w="100" w:type="dxa"/>
                  <w:bottom w:w="100" w:type="dxa"/>
                  <w:right w:w="100" w:type="dxa"/>
                </w:tcMar>
                <w:vAlign w:val="center"/>
              </w:tcPr>
            </w:tcPrChange>
          </w:tcPr>
          <w:p w14:paraId="22F932B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9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40</w:t>
            </w:r>
          </w:p>
        </w:tc>
        <w:tc>
          <w:tcPr>
            <w:tcW w:w="1335" w:type="dxa"/>
            <w:tcMar>
              <w:top w:w="100" w:type="dxa"/>
              <w:left w:w="100" w:type="dxa"/>
              <w:bottom w:w="100" w:type="dxa"/>
              <w:right w:w="100" w:type="dxa"/>
            </w:tcMar>
            <w:vAlign w:val="center"/>
            <w:tcPrChange w:id="3294" w:author="Razavi, Pedram/Medicine" w:date="2019-06-16T13:33:00Z">
              <w:tcPr>
                <w:tcW w:w="1335" w:type="dxa"/>
                <w:tcMar>
                  <w:top w:w="100" w:type="dxa"/>
                  <w:left w:w="100" w:type="dxa"/>
                  <w:bottom w:w="100" w:type="dxa"/>
                  <w:right w:w="100" w:type="dxa"/>
                </w:tcMar>
                <w:vAlign w:val="center"/>
              </w:tcPr>
            </w:tcPrChange>
          </w:tcPr>
          <w:p w14:paraId="4D1AA0F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9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 (5.0%)</w:t>
            </w:r>
          </w:p>
        </w:tc>
        <w:tc>
          <w:tcPr>
            <w:tcW w:w="1335" w:type="dxa"/>
            <w:tcMar>
              <w:top w:w="100" w:type="dxa"/>
              <w:left w:w="100" w:type="dxa"/>
              <w:bottom w:w="100" w:type="dxa"/>
              <w:right w:w="100" w:type="dxa"/>
            </w:tcMar>
            <w:vAlign w:val="center"/>
            <w:tcPrChange w:id="3296" w:author="Razavi, Pedram/Medicine" w:date="2019-06-16T13:33:00Z">
              <w:tcPr>
                <w:tcW w:w="1335" w:type="dxa"/>
                <w:tcMar>
                  <w:top w:w="100" w:type="dxa"/>
                  <w:left w:w="100" w:type="dxa"/>
                  <w:bottom w:w="100" w:type="dxa"/>
                  <w:right w:w="100" w:type="dxa"/>
                </w:tcMar>
                <w:vAlign w:val="center"/>
              </w:tcPr>
            </w:tcPrChange>
          </w:tcPr>
          <w:p w14:paraId="119F114F" w14:textId="77777777" w:rsidR="00413E5F" w:rsidRPr="00626527" w:rsidRDefault="00B4071F">
            <w:pPr>
              <w:widowControl w:val="0"/>
              <w:spacing w:after="0" w:line="240" w:lineRule="auto"/>
              <w:rPr>
                <w:rFonts w:ascii="Arial" w:eastAsia="Arial" w:hAnsi="Arial" w:cs="Arial"/>
                <w:sz w:val="16"/>
                <w:szCs w:val="16"/>
              </w:rPr>
              <w:pPrChange w:id="3297"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298" w:author="Razavi, Pedram/Medicine" w:date="2019-06-16T13:33:00Z">
              <w:tcPr>
                <w:tcW w:w="1335" w:type="dxa"/>
                <w:tcMar>
                  <w:top w:w="100" w:type="dxa"/>
                  <w:left w:w="100" w:type="dxa"/>
                  <w:bottom w:w="100" w:type="dxa"/>
                  <w:right w:w="100" w:type="dxa"/>
                </w:tcMar>
                <w:vAlign w:val="center"/>
              </w:tcPr>
            </w:tcPrChange>
          </w:tcPr>
          <w:p w14:paraId="1E67BFC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29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00" w:author="Razavi, Pedram/Medicine" w:date="2019-06-16T13:33:00Z">
              <w:tcPr>
                <w:tcW w:w="1335" w:type="dxa"/>
                <w:tcMar>
                  <w:top w:w="100" w:type="dxa"/>
                  <w:left w:w="100" w:type="dxa"/>
                  <w:bottom w:w="100" w:type="dxa"/>
                  <w:right w:w="100" w:type="dxa"/>
                </w:tcMar>
                <w:vAlign w:val="center"/>
              </w:tcPr>
            </w:tcPrChange>
          </w:tcPr>
          <w:p w14:paraId="0D359C27" w14:textId="77777777" w:rsidR="00413E5F" w:rsidRPr="00626527" w:rsidRDefault="00B4071F">
            <w:pPr>
              <w:widowControl w:val="0"/>
              <w:spacing w:after="0" w:line="240" w:lineRule="auto"/>
              <w:rPr>
                <w:rFonts w:ascii="Arial" w:eastAsia="Arial" w:hAnsi="Arial" w:cs="Arial"/>
                <w:sz w:val="16"/>
                <w:szCs w:val="16"/>
              </w:rPr>
              <w:pPrChange w:id="330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02" w:author="Razavi, Pedram/Medicine" w:date="2019-06-16T13:33:00Z">
              <w:tcPr>
                <w:tcW w:w="1335" w:type="dxa"/>
                <w:tcMar>
                  <w:top w:w="100" w:type="dxa"/>
                  <w:left w:w="100" w:type="dxa"/>
                  <w:bottom w:w="100" w:type="dxa"/>
                  <w:right w:w="100" w:type="dxa"/>
                </w:tcMar>
                <w:vAlign w:val="center"/>
              </w:tcPr>
            </w:tcPrChange>
          </w:tcPr>
          <w:p w14:paraId="5CB429A1" w14:textId="77777777" w:rsidR="00413E5F" w:rsidRPr="00626527" w:rsidRDefault="00B4071F">
            <w:pPr>
              <w:widowControl w:val="0"/>
              <w:spacing w:after="0" w:line="240" w:lineRule="auto"/>
              <w:rPr>
                <w:rFonts w:ascii="Arial" w:eastAsia="Arial" w:hAnsi="Arial" w:cs="Arial"/>
                <w:sz w:val="16"/>
                <w:szCs w:val="16"/>
              </w:rPr>
              <w:pPrChange w:id="3303"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r>
      <w:tr w:rsidR="00413E5F" w:rsidRPr="00626527" w14:paraId="1E701B58" w14:textId="77777777" w:rsidTr="00626527">
        <w:trPr>
          <w:trHeight w:val="20"/>
          <w:trPrChange w:id="3304" w:author="Razavi, Pedram/Medicine" w:date="2019-06-16T13:33:00Z">
            <w:trPr>
              <w:trHeight w:val="400"/>
            </w:trPr>
          </w:trPrChange>
        </w:trPr>
        <w:tc>
          <w:tcPr>
            <w:tcW w:w="1560" w:type="dxa"/>
            <w:tcMar>
              <w:top w:w="100" w:type="dxa"/>
              <w:left w:w="100" w:type="dxa"/>
              <w:bottom w:w="100" w:type="dxa"/>
              <w:right w:w="100" w:type="dxa"/>
            </w:tcMar>
            <w:tcPrChange w:id="3305" w:author="Razavi, Pedram/Medicine" w:date="2019-06-16T13:33:00Z">
              <w:tcPr>
                <w:tcW w:w="1560" w:type="dxa"/>
                <w:tcMar>
                  <w:top w:w="100" w:type="dxa"/>
                  <w:left w:w="100" w:type="dxa"/>
                  <w:bottom w:w="100" w:type="dxa"/>
                  <w:right w:w="100" w:type="dxa"/>
                </w:tcMar>
              </w:tcPr>
            </w:tcPrChange>
          </w:tcPr>
          <w:p w14:paraId="5C14B4DF" w14:textId="77777777" w:rsidR="00413E5F" w:rsidRPr="00626527" w:rsidRDefault="00B4071F">
            <w:pPr>
              <w:shd w:val="clear" w:color="auto" w:fill="FFFFFF"/>
              <w:spacing w:after="0" w:line="240" w:lineRule="auto"/>
              <w:rPr>
                <w:rFonts w:ascii="Arial" w:eastAsia="Arial" w:hAnsi="Arial" w:cs="Arial"/>
                <w:sz w:val="16"/>
                <w:szCs w:val="16"/>
                <w:rPrChange w:id="3306" w:author="Razavi, Pedram/Medicine" w:date="2019-06-16T13:33:00Z">
                  <w:rPr>
                    <w:rFonts w:ascii="Arial" w:eastAsia="Arial" w:hAnsi="Arial" w:cs="Arial"/>
                    <w:sz w:val="17"/>
                    <w:szCs w:val="17"/>
                  </w:rPr>
                </w:rPrChange>
              </w:rPr>
              <w:pPrChange w:id="3307" w:author="Razavi, Pedram/Medicine" w:date="2019-06-16T15:04:00Z">
                <w:pPr>
                  <w:shd w:val="clear" w:color="auto" w:fill="FFFFFF"/>
                  <w:spacing w:after="0"/>
                  <w:jc w:val="both"/>
                </w:pPr>
              </w:pPrChange>
            </w:pPr>
            <w:r w:rsidRPr="00626527">
              <w:rPr>
                <w:rFonts w:ascii="Arial" w:eastAsia="Arial" w:hAnsi="Arial" w:cs="Arial"/>
                <w:sz w:val="16"/>
                <w:szCs w:val="16"/>
                <w:rPrChange w:id="3308" w:author="Razavi, Pedram/Medicine" w:date="2019-06-16T13:33:00Z">
                  <w:rPr>
                    <w:rFonts w:ascii="Arial" w:eastAsia="Arial" w:hAnsi="Arial" w:cs="Arial"/>
                    <w:sz w:val="17"/>
                    <w:szCs w:val="17"/>
                  </w:rPr>
                </w:rPrChange>
              </w:rPr>
              <w:t>W044216563959</w:t>
            </w:r>
          </w:p>
        </w:tc>
        <w:tc>
          <w:tcPr>
            <w:tcW w:w="1110" w:type="dxa"/>
            <w:tcMar>
              <w:top w:w="100" w:type="dxa"/>
              <w:left w:w="100" w:type="dxa"/>
              <w:bottom w:w="100" w:type="dxa"/>
              <w:right w:w="100" w:type="dxa"/>
            </w:tcMar>
            <w:vAlign w:val="center"/>
            <w:tcPrChange w:id="3309" w:author="Razavi, Pedram/Medicine" w:date="2019-06-16T13:33:00Z">
              <w:tcPr>
                <w:tcW w:w="1110" w:type="dxa"/>
                <w:tcMar>
                  <w:top w:w="100" w:type="dxa"/>
                  <w:left w:w="100" w:type="dxa"/>
                  <w:bottom w:w="100" w:type="dxa"/>
                  <w:right w:w="100" w:type="dxa"/>
                </w:tcMar>
                <w:vAlign w:val="center"/>
              </w:tcPr>
            </w:tcPrChange>
          </w:tcPr>
          <w:p w14:paraId="216BA3E8"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1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3</w:t>
            </w:r>
          </w:p>
        </w:tc>
        <w:tc>
          <w:tcPr>
            <w:tcW w:w="1335" w:type="dxa"/>
            <w:tcMar>
              <w:top w:w="100" w:type="dxa"/>
              <w:left w:w="100" w:type="dxa"/>
              <w:bottom w:w="100" w:type="dxa"/>
              <w:right w:w="100" w:type="dxa"/>
            </w:tcMar>
            <w:vAlign w:val="center"/>
            <w:tcPrChange w:id="3311" w:author="Razavi, Pedram/Medicine" w:date="2019-06-16T13:33:00Z">
              <w:tcPr>
                <w:tcW w:w="1335" w:type="dxa"/>
                <w:tcMar>
                  <w:top w:w="100" w:type="dxa"/>
                  <w:left w:w="100" w:type="dxa"/>
                  <w:bottom w:w="100" w:type="dxa"/>
                  <w:right w:w="100" w:type="dxa"/>
                </w:tcMar>
                <w:vAlign w:val="center"/>
              </w:tcPr>
            </w:tcPrChange>
          </w:tcPr>
          <w:p w14:paraId="397BCD67"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12"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313"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5D83C541" w14:textId="77777777" w:rsidR="00413E5F" w:rsidRPr="00626527" w:rsidRDefault="00B4071F">
            <w:pPr>
              <w:widowControl w:val="0"/>
              <w:spacing w:after="0" w:line="240" w:lineRule="auto"/>
              <w:rPr>
                <w:rFonts w:ascii="Arial" w:eastAsia="Arial" w:hAnsi="Arial" w:cs="Arial"/>
                <w:sz w:val="16"/>
                <w:szCs w:val="16"/>
              </w:rPr>
              <w:pPrChange w:id="3314"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315"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23332A7A" w14:textId="77777777" w:rsidR="00413E5F" w:rsidRPr="00626527" w:rsidRDefault="00B4071F">
            <w:pPr>
              <w:widowControl w:val="0"/>
              <w:spacing w:after="0" w:line="240" w:lineRule="auto"/>
              <w:rPr>
                <w:rFonts w:ascii="Arial" w:eastAsia="Arial" w:hAnsi="Arial" w:cs="Arial"/>
                <w:sz w:val="16"/>
                <w:szCs w:val="16"/>
              </w:rPr>
              <w:pPrChange w:id="3316"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Mar>
              <w:top w:w="100" w:type="dxa"/>
              <w:left w:w="100" w:type="dxa"/>
              <w:bottom w:w="100" w:type="dxa"/>
              <w:right w:w="100" w:type="dxa"/>
            </w:tcMar>
            <w:vAlign w:val="center"/>
            <w:tcPrChange w:id="3317" w:author="Razavi, Pedram/Medicine" w:date="2019-06-16T13:33:00Z">
              <w:tcPr>
                <w:tcW w:w="1335" w:type="dxa"/>
                <w:tcMar>
                  <w:top w:w="100" w:type="dxa"/>
                  <w:left w:w="100" w:type="dxa"/>
                  <w:bottom w:w="100" w:type="dxa"/>
                  <w:right w:w="100" w:type="dxa"/>
                </w:tcMar>
                <w:vAlign w:val="center"/>
              </w:tcPr>
            </w:tcPrChange>
          </w:tcPr>
          <w:p w14:paraId="7CF15851" w14:textId="77777777" w:rsidR="00413E5F" w:rsidRPr="00626527" w:rsidRDefault="00B4071F">
            <w:pPr>
              <w:widowControl w:val="0"/>
              <w:spacing w:after="0" w:line="240" w:lineRule="auto"/>
              <w:rPr>
                <w:rFonts w:ascii="Arial" w:eastAsia="Arial" w:hAnsi="Arial" w:cs="Arial"/>
                <w:sz w:val="16"/>
                <w:szCs w:val="16"/>
              </w:rPr>
              <w:pPrChange w:id="3318" w:author="Razavi, Pedram/Medicine" w:date="2019-06-16T15:04:00Z">
                <w:pPr>
                  <w:widowControl w:val="0"/>
                  <w:spacing w:after="0" w:line="240" w:lineRule="auto"/>
                  <w:jc w:val="center"/>
                </w:pPr>
              </w:pPrChange>
            </w:pPr>
            <w:r w:rsidRPr="00626527">
              <w:rPr>
                <w:rFonts w:ascii="Arial" w:eastAsia="Arial" w:hAnsi="Arial" w:cs="Arial"/>
                <w:sz w:val="16"/>
                <w:szCs w:val="16"/>
              </w:rPr>
              <w:t>2</w:t>
            </w:r>
          </w:p>
        </w:tc>
        <w:tc>
          <w:tcPr>
            <w:tcW w:w="1335" w:type="dxa"/>
            <w:tcMar>
              <w:top w:w="100" w:type="dxa"/>
              <w:left w:w="100" w:type="dxa"/>
              <w:bottom w:w="100" w:type="dxa"/>
              <w:right w:w="100" w:type="dxa"/>
            </w:tcMar>
            <w:vAlign w:val="center"/>
            <w:tcPrChange w:id="3319" w:author="Razavi, Pedram/Medicine" w:date="2019-06-16T13:33:00Z">
              <w:tcPr>
                <w:tcW w:w="1335" w:type="dxa"/>
                <w:tcMar>
                  <w:top w:w="100" w:type="dxa"/>
                  <w:left w:w="100" w:type="dxa"/>
                  <w:bottom w:w="100" w:type="dxa"/>
                  <w:right w:w="100" w:type="dxa"/>
                </w:tcMar>
                <w:vAlign w:val="center"/>
              </w:tcPr>
            </w:tcPrChange>
          </w:tcPr>
          <w:p w14:paraId="51D61F00" w14:textId="77777777" w:rsidR="00413E5F" w:rsidRPr="00626527" w:rsidRDefault="00B4071F">
            <w:pPr>
              <w:widowControl w:val="0"/>
              <w:spacing w:after="0" w:line="240" w:lineRule="auto"/>
              <w:rPr>
                <w:rFonts w:ascii="Arial" w:eastAsia="Arial" w:hAnsi="Arial" w:cs="Arial"/>
                <w:sz w:val="16"/>
                <w:szCs w:val="16"/>
              </w:rPr>
              <w:pPrChange w:id="3320"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535F5BAF" w14:textId="77777777" w:rsidTr="00626527">
        <w:trPr>
          <w:trHeight w:val="20"/>
          <w:trPrChange w:id="3321" w:author="Razavi, Pedram/Medicine" w:date="2019-06-16T13:33:00Z">
            <w:trPr>
              <w:trHeight w:val="280"/>
            </w:trPr>
          </w:trPrChange>
        </w:trPr>
        <w:tc>
          <w:tcPr>
            <w:tcW w:w="1560" w:type="dxa"/>
            <w:tcMar>
              <w:top w:w="100" w:type="dxa"/>
              <w:left w:w="100" w:type="dxa"/>
              <w:bottom w:w="100" w:type="dxa"/>
              <w:right w:w="100" w:type="dxa"/>
            </w:tcMar>
            <w:tcPrChange w:id="3322" w:author="Razavi, Pedram/Medicine" w:date="2019-06-16T13:33:00Z">
              <w:tcPr>
                <w:tcW w:w="1560" w:type="dxa"/>
                <w:tcMar>
                  <w:top w:w="100" w:type="dxa"/>
                  <w:left w:w="100" w:type="dxa"/>
                  <w:bottom w:w="100" w:type="dxa"/>
                  <w:right w:w="100" w:type="dxa"/>
                </w:tcMar>
              </w:tcPr>
            </w:tcPrChange>
          </w:tcPr>
          <w:p w14:paraId="4DD5B85D" w14:textId="77777777" w:rsidR="00413E5F" w:rsidRPr="00626527" w:rsidRDefault="00B4071F">
            <w:pPr>
              <w:shd w:val="clear" w:color="auto" w:fill="FFFFFF"/>
              <w:spacing w:after="0" w:line="240" w:lineRule="auto"/>
              <w:rPr>
                <w:rFonts w:ascii="Arial" w:eastAsia="Arial" w:hAnsi="Arial" w:cs="Arial"/>
                <w:sz w:val="16"/>
                <w:szCs w:val="16"/>
                <w:rPrChange w:id="3323" w:author="Razavi, Pedram/Medicine" w:date="2019-06-16T13:33:00Z">
                  <w:rPr>
                    <w:rFonts w:ascii="Arial" w:eastAsia="Arial" w:hAnsi="Arial" w:cs="Arial"/>
                    <w:sz w:val="17"/>
                    <w:szCs w:val="17"/>
                  </w:rPr>
                </w:rPrChange>
              </w:rPr>
              <w:pPrChange w:id="3324" w:author="Razavi, Pedram/Medicine" w:date="2019-06-16T15:04:00Z">
                <w:pPr>
                  <w:shd w:val="clear" w:color="auto" w:fill="FFFFFF"/>
                  <w:spacing w:after="0"/>
                  <w:jc w:val="both"/>
                </w:pPr>
              </w:pPrChange>
            </w:pPr>
            <w:r w:rsidRPr="00626527">
              <w:rPr>
                <w:rFonts w:ascii="Arial" w:eastAsia="Arial" w:hAnsi="Arial" w:cs="Arial"/>
                <w:sz w:val="16"/>
                <w:szCs w:val="16"/>
                <w:rPrChange w:id="3325" w:author="Razavi, Pedram/Medicine" w:date="2019-06-16T13:33:00Z">
                  <w:rPr>
                    <w:rFonts w:ascii="Arial" w:eastAsia="Arial" w:hAnsi="Arial" w:cs="Arial"/>
                    <w:sz w:val="17"/>
                    <w:szCs w:val="17"/>
                  </w:rPr>
                </w:rPrChange>
              </w:rPr>
              <w:t>MSK-VB-0001</w:t>
            </w:r>
          </w:p>
        </w:tc>
        <w:tc>
          <w:tcPr>
            <w:tcW w:w="1110" w:type="dxa"/>
            <w:tcMar>
              <w:top w:w="100" w:type="dxa"/>
              <w:left w:w="100" w:type="dxa"/>
              <w:bottom w:w="100" w:type="dxa"/>
              <w:right w:w="100" w:type="dxa"/>
            </w:tcMar>
            <w:vAlign w:val="center"/>
            <w:tcPrChange w:id="3326" w:author="Razavi, Pedram/Medicine" w:date="2019-06-16T13:33:00Z">
              <w:tcPr>
                <w:tcW w:w="1110" w:type="dxa"/>
                <w:tcMar>
                  <w:top w:w="100" w:type="dxa"/>
                  <w:left w:w="100" w:type="dxa"/>
                  <w:bottom w:w="100" w:type="dxa"/>
                  <w:right w:w="100" w:type="dxa"/>
                </w:tcMar>
                <w:vAlign w:val="center"/>
              </w:tcPr>
            </w:tcPrChange>
          </w:tcPr>
          <w:p w14:paraId="1B0EA6D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2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9</w:t>
            </w:r>
          </w:p>
        </w:tc>
        <w:tc>
          <w:tcPr>
            <w:tcW w:w="1335" w:type="dxa"/>
            <w:tcMar>
              <w:top w:w="100" w:type="dxa"/>
              <w:left w:w="100" w:type="dxa"/>
              <w:bottom w:w="100" w:type="dxa"/>
              <w:right w:w="100" w:type="dxa"/>
            </w:tcMar>
            <w:vAlign w:val="center"/>
            <w:tcPrChange w:id="3328" w:author="Razavi, Pedram/Medicine" w:date="2019-06-16T13:33:00Z">
              <w:tcPr>
                <w:tcW w:w="1335" w:type="dxa"/>
                <w:tcMar>
                  <w:top w:w="100" w:type="dxa"/>
                  <w:left w:w="100" w:type="dxa"/>
                  <w:bottom w:w="100" w:type="dxa"/>
                  <w:right w:w="100" w:type="dxa"/>
                </w:tcMar>
                <w:vAlign w:val="center"/>
              </w:tcPr>
            </w:tcPrChange>
          </w:tcPr>
          <w:p w14:paraId="1C247FB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2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(11.1%)</w:t>
            </w:r>
          </w:p>
        </w:tc>
        <w:tc>
          <w:tcPr>
            <w:tcW w:w="1335" w:type="dxa"/>
            <w:tcMar>
              <w:top w:w="100" w:type="dxa"/>
              <w:left w:w="100" w:type="dxa"/>
              <w:bottom w:w="100" w:type="dxa"/>
              <w:right w:w="100" w:type="dxa"/>
            </w:tcMar>
            <w:vAlign w:val="center"/>
            <w:tcPrChange w:id="3330" w:author="Razavi, Pedram/Medicine" w:date="2019-06-16T13:33:00Z">
              <w:tcPr>
                <w:tcW w:w="1335" w:type="dxa"/>
                <w:tcMar>
                  <w:top w:w="100" w:type="dxa"/>
                  <w:left w:w="100" w:type="dxa"/>
                  <w:bottom w:w="100" w:type="dxa"/>
                  <w:right w:w="100" w:type="dxa"/>
                </w:tcMar>
                <w:vAlign w:val="center"/>
              </w:tcPr>
            </w:tcPrChange>
          </w:tcPr>
          <w:p w14:paraId="3F4587D8" w14:textId="77777777" w:rsidR="00413E5F" w:rsidRPr="00626527" w:rsidRDefault="00B4071F">
            <w:pPr>
              <w:widowControl w:val="0"/>
              <w:spacing w:after="0" w:line="240" w:lineRule="auto"/>
              <w:rPr>
                <w:rFonts w:ascii="Arial" w:eastAsia="Arial" w:hAnsi="Arial" w:cs="Arial"/>
                <w:sz w:val="16"/>
                <w:szCs w:val="16"/>
              </w:rPr>
              <w:pPrChange w:id="333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32" w:author="Razavi, Pedram/Medicine" w:date="2019-06-16T13:33:00Z">
              <w:tcPr>
                <w:tcW w:w="1335" w:type="dxa"/>
                <w:tcMar>
                  <w:top w:w="100" w:type="dxa"/>
                  <w:left w:w="100" w:type="dxa"/>
                  <w:bottom w:w="100" w:type="dxa"/>
                  <w:right w:w="100" w:type="dxa"/>
                </w:tcMar>
                <w:vAlign w:val="center"/>
              </w:tcPr>
            </w:tcPrChange>
          </w:tcPr>
          <w:p w14:paraId="697951E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3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34" w:author="Razavi, Pedram/Medicine" w:date="2019-06-16T13:33:00Z">
              <w:tcPr>
                <w:tcW w:w="1335" w:type="dxa"/>
                <w:tcMar>
                  <w:top w:w="100" w:type="dxa"/>
                  <w:left w:w="100" w:type="dxa"/>
                  <w:bottom w:w="100" w:type="dxa"/>
                  <w:right w:w="100" w:type="dxa"/>
                </w:tcMar>
                <w:vAlign w:val="center"/>
              </w:tcPr>
            </w:tcPrChange>
          </w:tcPr>
          <w:p w14:paraId="6E488626" w14:textId="77777777" w:rsidR="00413E5F" w:rsidRPr="00626527" w:rsidRDefault="00B4071F">
            <w:pPr>
              <w:widowControl w:val="0"/>
              <w:spacing w:after="0" w:line="240" w:lineRule="auto"/>
              <w:rPr>
                <w:rFonts w:ascii="Arial" w:eastAsia="Arial" w:hAnsi="Arial" w:cs="Arial"/>
                <w:sz w:val="16"/>
                <w:szCs w:val="16"/>
              </w:rPr>
              <w:pPrChange w:id="333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36" w:author="Razavi, Pedram/Medicine" w:date="2019-06-16T13:33:00Z">
              <w:tcPr>
                <w:tcW w:w="1335" w:type="dxa"/>
                <w:tcMar>
                  <w:top w:w="100" w:type="dxa"/>
                  <w:left w:w="100" w:type="dxa"/>
                  <w:bottom w:w="100" w:type="dxa"/>
                  <w:right w:w="100" w:type="dxa"/>
                </w:tcMar>
                <w:vAlign w:val="center"/>
              </w:tcPr>
            </w:tcPrChange>
          </w:tcPr>
          <w:p w14:paraId="6F4F6194" w14:textId="77777777" w:rsidR="00413E5F" w:rsidRPr="00626527" w:rsidRDefault="00B4071F">
            <w:pPr>
              <w:widowControl w:val="0"/>
              <w:spacing w:after="0" w:line="240" w:lineRule="auto"/>
              <w:rPr>
                <w:rFonts w:ascii="Arial" w:eastAsia="Arial" w:hAnsi="Arial" w:cs="Arial"/>
                <w:sz w:val="16"/>
                <w:szCs w:val="16"/>
              </w:rPr>
              <w:pPrChange w:id="3337"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r>
      <w:tr w:rsidR="00413E5F" w:rsidRPr="00626527" w14:paraId="66D54273" w14:textId="77777777" w:rsidTr="00626527">
        <w:trPr>
          <w:trHeight w:val="20"/>
          <w:trPrChange w:id="3338" w:author="Razavi, Pedram/Medicine" w:date="2019-06-16T13:33:00Z">
            <w:trPr>
              <w:trHeight w:val="280"/>
            </w:trPr>
          </w:trPrChange>
        </w:trPr>
        <w:tc>
          <w:tcPr>
            <w:tcW w:w="1560" w:type="dxa"/>
            <w:tcMar>
              <w:top w:w="100" w:type="dxa"/>
              <w:left w:w="100" w:type="dxa"/>
              <w:bottom w:w="100" w:type="dxa"/>
              <w:right w:w="100" w:type="dxa"/>
            </w:tcMar>
            <w:tcPrChange w:id="3339" w:author="Razavi, Pedram/Medicine" w:date="2019-06-16T13:33:00Z">
              <w:tcPr>
                <w:tcW w:w="1560" w:type="dxa"/>
                <w:tcMar>
                  <w:top w:w="100" w:type="dxa"/>
                  <w:left w:w="100" w:type="dxa"/>
                  <w:bottom w:w="100" w:type="dxa"/>
                  <w:right w:w="100" w:type="dxa"/>
                </w:tcMar>
              </w:tcPr>
            </w:tcPrChange>
          </w:tcPr>
          <w:p w14:paraId="0C4D183A" w14:textId="77777777" w:rsidR="00413E5F" w:rsidRPr="00626527" w:rsidRDefault="00B4071F">
            <w:pPr>
              <w:shd w:val="clear" w:color="auto" w:fill="FFFFFF"/>
              <w:spacing w:after="0" w:line="240" w:lineRule="auto"/>
              <w:rPr>
                <w:rFonts w:ascii="Arial" w:eastAsia="Arial" w:hAnsi="Arial" w:cs="Arial"/>
                <w:sz w:val="16"/>
                <w:szCs w:val="16"/>
                <w:rPrChange w:id="3340" w:author="Razavi, Pedram/Medicine" w:date="2019-06-16T13:33:00Z">
                  <w:rPr>
                    <w:rFonts w:ascii="Arial" w:eastAsia="Arial" w:hAnsi="Arial" w:cs="Arial"/>
                    <w:sz w:val="17"/>
                    <w:szCs w:val="17"/>
                  </w:rPr>
                </w:rPrChange>
              </w:rPr>
              <w:pPrChange w:id="3341" w:author="Razavi, Pedram/Medicine" w:date="2019-06-16T15:04:00Z">
                <w:pPr>
                  <w:shd w:val="clear" w:color="auto" w:fill="FFFFFF"/>
                  <w:spacing w:after="0"/>
                  <w:jc w:val="both"/>
                </w:pPr>
              </w:pPrChange>
            </w:pPr>
            <w:r w:rsidRPr="00626527">
              <w:rPr>
                <w:rFonts w:ascii="Arial" w:eastAsia="Arial" w:hAnsi="Arial" w:cs="Arial"/>
                <w:sz w:val="16"/>
                <w:szCs w:val="16"/>
                <w:rPrChange w:id="3342" w:author="Razavi, Pedram/Medicine" w:date="2019-06-16T13:33:00Z">
                  <w:rPr>
                    <w:rFonts w:ascii="Arial" w:eastAsia="Arial" w:hAnsi="Arial" w:cs="Arial"/>
                    <w:sz w:val="17"/>
                    <w:szCs w:val="17"/>
                  </w:rPr>
                </w:rPrChange>
              </w:rPr>
              <w:t>MSK-VB-0044</w:t>
            </w:r>
            <w:r w:rsidRPr="00626527">
              <w:rPr>
                <w:rFonts w:ascii="Arial" w:eastAsia="Arial" w:hAnsi="Arial" w:cs="Arial"/>
                <w:sz w:val="16"/>
                <w:szCs w:val="16"/>
              </w:rPr>
              <w:t>†</w:t>
            </w:r>
          </w:p>
        </w:tc>
        <w:tc>
          <w:tcPr>
            <w:tcW w:w="1110" w:type="dxa"/>
            <w:tcMar>
              <w:top w:w="100" w:type="dxa"/>
              <w:left w:w="100" w:type="dxa"/>
              <w:bottom w:w="100" w:type="dxa"/>
              <w:right w:w="100" w:type="dxa"/>
            </w:tcMar>
            <w:vAlign w:val="center"/>
            <w:tcPrChange w:id="3343" w:author="Razavi, Pedram/Medicine" w:date="2019-06-16T13:33:00Z">
              <w:tcPr>
                <w:tcW w:w="1110" w:type="dxa"/>
                <w:tcMar>
                  <w:top w:w="100" w:type="dxa"/>
                  <w:left w:w="100" w:type="dxa"/>
                  <w:bottom w:w="100" w:type="dxa"/>
                  <w:right w:w="100" w:type="dxa"/>
                </w:tcMar>
                <w:vAlign w:val="center"/>
              </w:tcPr>
            </w:tcPrChange>
          </w:tcPr>
          <w:p w14:paraId="04A71FC6"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4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110</w:t>
            </w:r>
          </w:p>
        </w:tc>
        <w:tc>
          <w:tcPr>
            <w:tcW w:w="1335" w:type="dxa"/>
            <w:tcMar>
              <w:top w:w="100" w:type="dxa"/>
              <w:left w:w="100" w:type="dxa"/>
              <w:bottom w:w="100" w:type="dxa"/>
              <w:right w:w="100" w:type="dxa"/>
            </w:tcMar>
            <w:vAlign w:val="center"/>
            <w:tcPrChange w:id="3345" w:author="Razavi, Pedram/Medicine" w:date="2019-06-16T13:33:00Z">
              <w:tcPr>
                <w:tcW w:w="1335" w:type="dxa"/>
                <w:tcMar>
                  <w:top w:w="100" w:type="dxa"/>
                  <w:left w:w="100" w:type="dxa"/>
                  <w:bottom w:w="100" w:type="dxa"/>
                  <w:right w:w="100" w:type="dxa"/>
                </w:tcMar>
                <w:vAlign w:val="center"/>
              </w:tcPr>
            </w:tcPrChange>
          </w:tcPr>
          <w:p w14:paraId="1A7A92F9"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46"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(0.9%)</w:t>
            </w:r>
          </w:p>
        </w:tc>
        <w:tc>
          <w:tcPr>
            <w:tcW w:w="1335" w:type="dxa"/>
            <w:tcMar>
              <w:top w:w="100" w:type="dxa"/>
              <w:left w:w="100" w:type="dxa"/>
              <w:bottom w:w="100" w:type="dxa"/>
              <w:right w:w="100" w:type="dxa"/>
            </w:tcMar>
            <w:vAlign w:val="center"/>
            <w:tcPrChange w:id="3347" w:author="Razavi, Pedram/Medicine" w:date="2019-06-16T13:33:00Z">
              <w:tcPr>
                <w:tcW w:w="1335" w:type="dxa"/>
                <w:tcMar>
                  <w:top w:w="100" w:type="dxa"/>
                  <w:left w:w="100" w:type="dxa"/>
                  <w:bottom w:w="100" w:type="dxa"/>
                  <w:right w:w="100" w:type="dxa"/>
                </w:tcMar>
                <w:vAlign w:val="center"/>
              </w:tcPr>
            </w:tcPrChange>
          </w:tcPr>
          <w:p w14:paraId="6B651C18" w14:textId="77777777" w:rsidR="00413E5F" w:rsidRPr="00626527" w:rsidRDefault="00B4071F">
            <w:pPr>
              <w:widowControl w:val="0"/>
              <w:spacing w:after="0" w:line="240" w:lineRule="auto"/>
              <w:rPr>
                <w:rFonts w:ascii="Arial" w:eastAsia="Arial" w:hAnsi="Arial" w:cs="Arial"/>
                <w:sz w:val="16"/>
                <w:szCs w:val="16"/>
              </w:rPr>
              <w:pPrChange w:id="3348"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49" w:author="Razavi, Pedram/Medicine" w:date="2019-06-16T13:33:00Z">
              <w:tcPr>
                <w:tcW w:w="1335" w:type="dxa"/>
                <w:tcMar>
                  <w:top w:w="100" w:type="dxa"/>
                  <w:left w:w="100" w:type="dxa"/>
                  <w:bottom w:w="100" w:type="dxa"/>
                  <w:right w:w="100" w:type="dxa"/>
                </w:tcMar>
                <w:vAlign w:val="center"/>
              </w:tcPr>
            </w:tcPrChange>
          </w:tcPr>
          <w:p w14:paraId="20F3A30E"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5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51" w:author="Razavi, Pedram/Medicine" w:date="2019-06-16T13:33:00Z">
              <w:tcPr>
                <w:tcW w:w="1335" w:type="dxa"/>
                <w:tcMar>
                  <w:top w:w="100" w:type="dxa"/>
                  <w:left w:w="100" w:type="dxa"/>
                  <w:bottom w:w="100" w:type="dxa"/>
                  <w:right w:w="100" w:type="dxa"/>
                </w:tcMar>
                <w:vAlign w:val="center"/>
              </w:tcPr>
            </w:tcPrChange>
          </w:tcPr>
          <w:p w14:paraId="3DC31DF0" w14:textId="77777777" w:rsidR="00413E5F" w:rsidRPr="00626527" w:rsidRDefault="00B4071F">
            <w:pPr>
              <w:widowControl w:val="0"/>
              <w:spacing w:after="0" w:line="240" w:lineRule="auto"/>
              <w:rPr>
                <w:rFonts w:ascii="Arial" w:eastAsia="Arial" w:hAnsi="Arial" w:cs="Arial"/>
                <w:sz w:val="16"/>
                <w:szCs w:val="16"/>
              </w:rPr>
              <w:pPrChange w:id="3352"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53" w:author="Razavi, Pedram/Medicine" w:date="2019-06-16T13:33:00Z">
              <w:tcPr>
                <w:tcW w:w="1335" w:type="dxa"/>
                <w:tcMar>
                  <w:top w:w="100" w:type="dxa"/>
                  <w:left w:w="100" w:type="dxa"/>
                  <w:bottom w:w="100" w:type="dxa"/>
                  <w:right w:w="100" w:type="dxa"/>
                </w:tcMar>
                <w:vAlign w:val="center"/>
              </w:tcPr>
            </w:tcPrChange>
          </w:tcPr>
          <w:p w14:paraId="01604F77" w14:textId="77777777" w:rsidR="00413E5F" w:rsidRPr="00626527" w:rsidRDefault="00B4071F">
            <w:pPr>
              <w:widowControl w:val="0"/>
              <w:spacing w:after="0" w:line="240" w:lineRule="auto"/>
              <w:rPr>
                <w:rFonts w:ascii="Arial" w:eastAsia="Arial" w:hAnsi="Arial" w:cs="Arial"/>
                <w:sz w:val="16"/>
                <w:szCs w:val="16"/>
              </w:rPr>
              <w:pPrChange w:id="3354"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r>
      <w:tr w:rsidR="00413E5F" w:rsidRPr="00626527" w14:paraId="5182AAC4" w14:textId="77777777" w:rsidTr="00626527">
        <w:trPr>
          <w:trHeight w:val="20"/>
          <w:trPrChange w:id="3355" w:author="Razavi, Pedram/Medicine" w:date="2019-06-16T13:33:00Z">
            <w:trPr>
              <w:trHeight w:val="280"/>
            </w:trPr>
          </w:trPrChange>
        </w:trPr>
        <w:tc>
          <w:tcPr>
            <w:tcW w:w="1560" w:type="dxa"/>
            <w:tcMar>
              <w:top w:w="100" w:type="dxa"/>
              <w:left w:w="100" w:type="dxa"/>
              <w:bottom w:w="100" w:type="dxa"/>
              <w:right w:w="100" w:type="dxa"/>
            </w:tcMar>
            <w:tcPrChange w:id="3356" w:author="Razavi, Pedram/Medicine" w:date="2019-06-16T13:33:00Z">
              <w:tcPr>
                <w:tcW w:w="1560" w:type="dxa"/>
                <w:tcMar>
                  <w:top w:w="100" w:type="dxa"/>
                  <w:left w:w="100" w:type="dxa"/>
                  <w:bottom w:w="100" w:type="dxa"/>
                  <w:right w:w="100" w:type="dxa"/>
                </w:tcMar>
              </w:tcPr>
            </w:tcPrChange>
          </w:tcPr>
          <w:p w14:paraId="1E6314CA" w14:textId="77777777" w:rsidR="00413E5F" w:rsidRPr="00626527" w:rsidRDefault="00B4071F">
            <w:pPr>
              <w:shd w:val="clear" w:color="auto" w:fill="FFFFFF"/>
              <w:spacing w:after="0" w:line="240" w:lineRule="auto"/>
              <w:rPr>
                <w:rFonts w:ascii="Arial" w:eastAsia="Arial" w:hAnsi="Arial" w:cs="Arial"/>
                <w:sz w:val="16"/>
                <w:szCs w:val="16"/>
                <w:rPrChange w:id="3357" w:author="Razavi, Pedram/Medicine" w:date="2019-06-16T13:33:00Z">
                  <w:rPr>
                    <w:rFonts w:ascii="Arial" w:eastAsia="Arial" w:hAnsi="Arial" w:cs="Arial"/>
                    <w:sz w:val="17"/>
                    <w:szCs w:val="17"/>
                  </w:rPr>
                </w:rPrChange>
              </w:rPr>
              <w:pPrChange w:id="3358" w:author="Razavi, Pedram/Medicine" w:date="2019-06-16T15:04:00Z">
                <w:pPr>
                  <w:shd w:val="clear" w:color="auto" w:fill="FFFFFF"/>
                  <w:spacing w:after="0"/>
                  <w:jc w:val="both"/>
                </w:pPr>
              </w:pPrChange>
            </w:pPr>
            <w:r w:rsidRPr="00626527">
              <w:rPr>
                <w:rFonts w:ascii="Arial" w:eastAsia="Arial" w:hAnsi="Arial" w:cs="Arial"/>
                <w:sz w:val="16"/>
                <w:szCs w:val="16"/>
                <w:rPrChange w:id="3359" w:author="Razavi, Pedram/Medicine" w:date="2019-06-16T13:33:00Z">
                  <w:rPr>
                    <w:rFonts w:ascii="Arial" w:eastAsia="Arial" w:hAnsi="Arial" w:cs="Arial"/>
                    <w:sz w:val="17"/>
                    <w:szCs w:val="17"/>
                  </w:rPr>
                </w:rPrChange>
              </w:rPr>
              <w:t>MSK-VB-0046</w:t>
            </w:r>
            <w:r w:rsidRPr="00626527">
              <w:rPr>
                <w:rFonts w:ascii="Arial" w:eastAsia="Arial" w:hAnsi="Arial" w:cs="Arial"/>
                <w:sz w:val="16"/>
                <w:szCs w:val="16"/>
              </w:rPr>
              <w:t>†</w:t>
            </w:r>
          </w:p>
        </w:tc>
        <w:tc>
          <w:tcPr>
            <w:tcW w:w="1110" w:type="dxa"/>
            <w:tcMar>
              <w:top w:w="100" w:type="dxa"/>
              <w:left w:w="100" w:type="dxa"/>
              <w:bottom w:w="100" w:type="dxa"/>
              <w:right w:w="100" w:type="dxa"/>
            </w:tcMar>
            <w:vAlign w:val="center"/>
            <w:tcPrChange w:id="3360" w:author="Razavi, Pedram/Medicine" w:date="2019-06-16T13:33:00Z">
              <w:tcPr>
                <w:tcW w:w="1110" w:type="dxa"/>
                <w:tcMar>
                  <w:top w:w="100" w:type="dxa"/>
                  <w:left w:w="100" w:type="dxa"/>
                  <w:bottom w:w="100" w:type="dxa"/>
                  <w:right w:w="100" w:type="dxa"/>
                </w:tcMar>
                <w:vAlign w:val="center"/>
              </w:tcPr>
            </w:tcPrChange>
          </w:tcPr>
          <w:p w14:paraId="5A21549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6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118</w:t>
            </w:r>
          </w:p>
        </w:tc>
        <w:tc>
          <w:tcPr>
            <w:tcW w:w="1335" w:type="dxa"/>
            <w:tcMar>
              <w:top w:w="100" w:type="dxa"/>
              <w:left w:w="100" w:type="dxa"/>
              <w:bottom w:w="100" w:type="dxa"/>
              <w:right w:w="100" w:type="dxa"/>
            </w:tcMar>
            <w:vAlign w:val="center"/>
            <w:tcPrChange w:id="3362" w:author="Razavi, Pedram/Medicine" w:date="2019-06-16T13:33:00Z">
              <w:tcPr>
                <w:tcW w:w="1335" w:type="dxa"/>
                <w:tcMar>
                  <w:top w:w="100" w:type="dxa"/>
                  <w:left w:w="100" w:type="dxa"/>
                  <w:bottom w:w="100" w:type="dxa"/>
                  <w:right w:w="100" w:type="dxa"/>
                </w:tcMar>
                <w:vAlign w:val="center"/>
              </w:tcPr>
            </w:tcPrChange>
          </w:tcPr>
          <w:p w14:paraId="4BB7CC99"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6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(0.8%)</w:t>
            </w:r>
          </w:p>
        </w:tc>
        <w:tc>
          <w:tcPr>
            <w:tcW w:w="1335" w:type="dxa"/>
            <w:tcMar>
              <w:top w:w="100" w:type="dxa"/>
              <w:left w:w="100" w:type="dxa"/>
              <w:bottom w:w="100" w:type="dxa"/>
              <w:right w:w="100" w:type="dxa"/>
            </w:tcMar>
            <w:vAlign w:val="center"/>
            <w:tcPrChange w:id="3364" w:author="Razavi, Pedram/Medicine" w:date="2019-06-16T13:33:00Z">
              <w:tcPr>
                <w:tcW w:w="1335" w:type="dxa"/>
                <w:tcMar>
                  <w:top w:w="100" w:type="dxa"/>
                  <w:left w:w="100" w:type="dxa"/>
                  <w:bottom w:w="100" w:type="dxa"/>
                  <w:right w:w="100" w:type="dxa"/>
                </w:tcMar>
                <w:vAlign w:val="center"/>
              </w:tcPr>
            </w:tcPrChange>
          </w:tcPr>
          <w:p w14:paraId="6530E0F2" w14:textId="77777777" w:rsidR="00413E5F" w:rsidRPr="00626527" w:rsidRDefault="00B4071F">
            <w:pPr>
              <w:widowControl w:val="0"/>
              <w:spacing w:after="0" w:line="240" w:lineRule="auto"/>
              <w:rPr>
                <w:rFonts w:ascii="Arial" w:eastAsia="Arial" w:hAnsi="Arial" w:cs="Arial"/>
                <w:sz w:val="16"/>
                <w:szCs w:val="16"/>
              </w:rPr>
              <w:pPrChange w:id="336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66" w:author="Razavi, Pedram/Medicine" w:date="2019-06-16T13:33:00Z">
              <w:tcPr>
                <w:tcW w:w="1335" w:type="dxa"/>
                <w:tcMar>
                  <w:top w:w="100" w:type="dxa"/>
                  <w:left w:w="100" w:type="dxa"/>
                  <w:bottom w:w="100" w:type="dxa"/>
                  <w:right w:w="100" w:type="dxa"/>
                </w:tcMar>
                <w:vAlign w:val="center"/>
              </w:tcPr>
            </w:tcPrChange>
          </w:tcPr>
          <w:p w14:paraId="1F329C2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6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368" w:author="Razavi, Pedram/Medicine" w:date="2019-06-16T13:33:00Z">
              <w:tcPr>
                <w:tcW w:w="1335" w:type="dxa"/>
                <w:tcMar>
                  <w:top w:w="100" w:type="dxa"/>
                  <w:left w:w="100" w:type="dxa"/>
                  <w:bottom w:w="100" w:type="dxa"/>
                  <w:right w:w="100" w:type="dxa"/>
                </w:tcMar>
                <w:vAlign w:val="center"/>
              </w:tcPr>
            </w:tcPrChange>
          </w:tcPr>
          <w:p w14:paraId="739E3247" w14:textId="77777777" w:rsidR="00413E5F" w:rsidRPr="00626527" w:rsidRDefault="00B4071F">
            <w:pPr>
              <w:widowControl w:val="0"/>
              <w:spacing w:after="0" w:line="240" w:lineRule="auto"/>
              <w:rPr>
                <w:rFonts w:ascii="Arial" w:eastAsia="Arial" w:hAnsi="Arial" w:cs="Arial"/>
                <w:sz w:val="16"/>
                <w:szCs w:val="16"/>
              </w:rPr>
              <w:pPrChange w:id="336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70" w:author="Razavi, Pedram/Medicine" w:date="2019-06-16T13:33:00Z">
              <w:tcPr>
                <w:tcW w:w="1335" w:type="dxa"/>
                <w:tcMar>
                  <w:top w:w="100" w:type="dxa"/>
                  <w:left w:w="100" w:type="dxa"/>
                  <w:bottom w:w="100" w:type="dxa"/>
                  <w:right w:w="100" w:type="dxa"/>
                </w:tcMar>
                <w:vAlign w:val="center"/>
              </w:tcPr>
            </w:tcPrChange>
          </w:tcPr>
          <w:p w14:paraId="16FBB605" w14:textId="77777777" w:rsidR="00413E5F" w:rsidRPr="00626527" w:rsidRDefault="00B4071F">
            <w:pPr>
              <w:widowControl w:val="0"/>
              <w:spacing w:after="0" w:line="240" w:lineRule="auto"/>
              <w:rPr>
                <w:rFonts w:ascii="Arial" w:eastAsia="Arial" w:hAnsi="Arial" w:cs="Arial"/>
                <w:sz w:val="16"/>
                <w:szCs w:val="16"/>
              </w:rPr>
              <w:pPrChange w:id="337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4F339FDA" w14:textId="77777777" w:rsidTr="00626527">
        <w:trPr>
          <w:trHeight w:val="20"/>
          <w:trPrChange w:id="3372" w:author="Razavi, Pedram/Medicine" w:date="2019-06-16T13:33:00Z">
            <w:trPr>
              <w:trHeight w:val="280"/>
            </w:trPr>
          </w:trPrChange>
        </w:trPr>
        <w:tc>
          <w:tcPr>
            <w:tcW w:w="1560" w:type="dxa"/>
            <w:tcMar>
              <w:top w:w="100" w:type="dxa"/>
              <w:left w:w="100" w:type="dxa"/>
              <w:bottom w:w="100" w:type="dxa"/>
              <w:right w:w="100" w:type="dxa"/>
            </w:tcMar>
            <w:tcPrChange w:id="3373" w:author="Razavi, Pedram/Medicine" w:date="2019-06-16T13:33:00Z">
              <w:tcPr>
                <w:tcW w:w="1560" w:type="dxa"/>
                <w:tcMar>
                  <w:top w:w="100" w:type="dxa"/>
                  <w:left w:w="100" w:type="dxa"/>
                  <w:bottom w:w="100" w:type="dxa"/>
                  <w:right w:w="100" w:type="dxa"/>
                </w:tcMar>
              </w:tcPr>
            </w:tcPrChange>
          </w:tcPr>
          <w:p w14:paraId="1CDE0FF3" w14:textId="77777777" w:rsidR="00413E5F" w:rsidRPr="00626527" w:rsidRDefault="00B4071F">
            <w:pPr>
              <w:shd w:val="clear" w:color="auto" w:fill="FFFFFF"/>
              <w:spacing w:after="0" w:line="240" w:lineRule="auto"/>
              <w:rPr>
                <w:rFonts w:ascii="Arial" w:eastAsia="Arial" w:hAnsi="Arial" w:cs="Arial"/>
                <w:sz w:val="16"/>
                <w:szCs w:val="16"/>
                <w:rPrChange w:id="3374" w:author="Razavi, Pedram/Medicine" w:date="2019-06-16T13:33:00Z">
                  <w:rPr>
                    <w:rFonts w:ascii="Arial" w:eastAsia="Arial" w:hAnsi="Arial" w:cs="Arial"/>
                    <w:sz w:val="17"/>
                    <w:szCs w:val="17"/>
                  </w:rPr>
                </w:rPrChange>
              </w:rPr>
              <w:pPrChange w:id="3375" w:author="Razavi, Pedram/Medicine" w:date="2019-06-16T15:04:00Z">
                <w:pPr>
                  <w:shd w:val="clear" w:color="auto" w:fill="FFFFFF"/>
                  <w:spacing w:after="0"/>
                  <w:jc w:val="both"/>
                </w:pPr>
              </w:pPrChange>
            </w:pPr>
            <w:r w:rsidRPr="00626527">
              <w:rPr>
                <w:rFonts w:ascii="Arial" w:eastAsia="Arial" w:hAnsi="Arial" w:cs="Arial"/>
                <w:sz w:val="16"/>
                <w:szCs w:val="16"/>
                <w:rPrChange w:id="3376" w:author="Razavi, Pedram/Medicine" w:date="2019-06-16T13:33:00Z">
                  <w:rPr>
                    <w:rFonts w:ascii="Arial" w:eastAsia="Arial" w:hAnsi="Arial" w:cs="Arial"/>
                    <w:sz w:val="17"/>
                    <w:szCs w:val="17"/>
                  </w:rPr>
                </w:rPrChange>
              </w:rPr>
              <w:t>MSK-VB-0057</w:t>
            </w:r>
            <w:r w:rsidRPr="00626527">
              <w:rPr>
                <w:rFonts w:ascii="Arial" w:eastAsia="Arial" w:hAnsi="Arial" w:cs="Arial"/>
                <w:sz w:val="16"/>
                <w:szCs w:val="16"/>
              </w:rPr>
              <w:t>†</w:t>
            </w:r>
          </w:p>
        </w:tc>
        <w:tc>
          <w:tcPr>
            <w:tcW w:w="1110" w:type="dxa"/>
            <w:tcMar>
              <w:top w:w="100" w:type="dxa"/>
              <w:left w:w="100" w:type="dxa"/>
              <w:bottom w:w="100" w:type="dxa"/>
              <w:right w:w="100" w:type="dxa"/>
            </w:tcMar>
            <w:vAlign w:val="center"/>
            <w:tcPrChange w:id="3377" w:author="Razavi, Pedram/Medicine" w:date="2019-06-16T13:33:00Z">
              <w:tcPr>
                <w:tcW w:w="1110" w:type="dxa"/>
                <w:tcMar>
                  <w:top w:w="100" w:type="dxa"/>
                  <w:left w:w="100" w:type="dxa"/>
                  <w:bottom w:w="100" w:type="dxa"/>
                  <w:right w:w="100" w:type="dxa"/>
                </w:tcMar>
                <w:vAlign w:val="center"/>
              </w:tcPr>
            </w:tcPrChange>
          </w:tcPr>
          <w:p w14:paraId="0E16A297"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78"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55</w:t>
            </w:r>
          </w:p>
        </w:tc>
        <w:tc>
          <w:tcPr>
            <w:tcW w:w="1335" w:type="dxa"/>
            <w:tcMar>
              <w:top w:w="100" w:type="dxa"/>
              <w:left w:w="100" w:type="dxa"/>
              <w:bottom w:w="100" w:type="dxa"/>
              <w:right w:w="100" w:type="dxa"/>
            </w:tcMar>
            <w:vAlign w:val="center"/>
            <w:tcPrChange w:id="3379" w:author="Razavi, Pedram/Medicine" w:date="2019-06-16T13:33:00Z">
              <w:tcPr>
                <w:tcW w:w="1335" w:type="dxa"/>
                <w:tcMar>
                  <w:top w:w="100" w:type="dxa"/>
                  <w:left w:w="100" w:type="dxa"/>
                  <w:bottom w:w="100" w:type="dxa"/>
                  <w:right w:w="100" w:type="dxa"/>
                </w:tcMar>
                <w:vAlign w:val="center"/>
              </w:tcPr>
            </w:tcPrChange>
          </w:tcPr>
          <w:p w14:paraId="15682F0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8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(1.8%)</w:t>
            </w:r>
          </w:p>
        </w:tc>
        <w:tc>
          <w:tcPr>
            <w:tcW w:w="1335" w:type="dxa"/>
            <w:tcMar>
              <w:top w:w="100" w:type="dxa"/>
              <w:left w:w="100" w:type="dxa"/>
              <w:bottom w:w="100" w:type="dxa"/>
              <w:right w:w="100" w:type="dxa"/>
            </w:tcMar>
            <w:vAlign w:val="center"/>
            <w:tcPrChange w:id="3381" w:author="Razavi, Pedram/Medicine" w:date="2019-06-16T13:33:00Z">
              <w:tcPr>
                <w:tcW w:w="1335" w:type="dxa"/>
                <w:tcMar>
                  <w:top w:w="100" w:type="dxa"/>
                  <w:left w:w="100" w:type="dxa"/>
                  <w:bottom w:w="100" w:type="dxa"/>
                  <w:right w:w="100" w:type="dxa"/>
                </w:tcMar>
                <w:vAlign w:val="center"/>
              </w:tcPr>
            </w:tcPrChange>
          </w:tcPr>
          <w:p w14:paraId="58E02363" w14:textId="77777777" w:rsidR="00413E5F" w:rsidRPr="00626527" w:rsidRDefault="00B4071F">
            <w:pPr>
              <w:widowControl w:val="0"/>
              <w:spacing w:after="0" w:line="240" w:lineRule="auto"/>
              <w:rPr>
                <w:rFonts w:ascii="Arial" w:eastAsia="Arial" w:hAnsi="Arial" w:cs="Arial"/>
                <w:sz w:val="16"/>
                <w:szCs w:val="16"/>
              </w:rPr>
              <w:pPrChange w:id="3382"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83" w:author="Razavi, Pedram/Medicine" w:date="2019-06-16T13:33:00Z">
              <w:tcPr>
                <w:tcW w:w="1335" w:type="dxa"/>
                <w:tcMar>
                  <w:top w:w="100" w:type="dxa"/>
                  <w:left w:w="100" w:type="dxa"/>
                  <w:bottom w:w="100" w:type="dxa"/>
                  <w:right w:w="100" w:type="dxa"/>
                </w:tcMar>
                <w:vAlign w:val="center"/>
              </w:tcPr>
            </w:tcPrChange>
          </w:tcPr>
          <w:p w14:paraId="29BA67A1"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8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85" w:author="Razavi, Pedram/Medicine" w:date="2019-06-16T13:33:00Z">
              <w:tcPr>
                <w:tcW w:w="1335" w:type="dxa"/>
                <w:tcMar>
                  <w:top w:w="100" w:type="dxa"/>
                  <w:left w:w="100" w:type="dxa"/>
                  <w:bottom w:w="100" w:type="dxa"/>
                  <w:right w:w="100" w:type="dxa"/>
                </w:tcMar>
                <w:vAlign w:val="center"/>
              </w:tcPr>
            </w:tcPrChange>
          </w:tcPr>
          <w:p w14:paraId="6F265D15" w14:textId="77777777" w:rsidR="00413E5F" w:rsidRPr="00626527" w:rsidRDefault="00B4071F">
            <w:pPr>
              <w:widowControl w:val="0"/>
              <w:spacing w:after="0" w:line="240" w:lineRule="auto"/>
              <w:rPr>
                <w:rFonts w:ascii="Arial" w:eastAsia="Arial" w:hAnsi="Arial" w:cs="Arial"/>
                <w:sz w:val="16"/>
                <w:szCs w:val="16"/>
              </w:rPr>
              <w:pPrChange w:id="3386"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387" w:author="Razavi, Pedram/Medicine" w:date="2019-06-16T13:33:00Z">
              <w:tcPr>
                <w:tcW w:w="1335" w:type="dxa"/>
                <w:tcMar>
                  <w:top w:w="100" w:type="dxa"/>
                  <w:left w:w="100" w:type="dxa"/>
                  <w:bottom w:w="100" w:type="dxa"/>
                  <w:right w:w="100" w:type="dxa"/>
                </w:tcMar>
                <w:vAlign w:val="center"/>
              </w:tcPr>
            </w:tcPrChange>
          </w:tcPr>
          <w:p w14:paraId="2DCDE76A" w14:textId="77777777" w:rsidR="00413E5F" w:rsidRPr="00626527" w:rsidRDefault="00B4071F">
            <w:pPr>
              <w:widowControl w:val="0"/>
              <w:spacing w:after="0" w:line="240" w:lineRule="auto"/>
              <w:rPr>
                <w:rFonts w:ascii="Arial" w:eastAsia="Arial" w:hAnsi="Arial" w:cs="Arial"/>
                <w:sz w:val="16"/>
                <w:szCs w:val="16"/>
              </w:rPr>
              <w:pPrChange w:id="3388"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r>
      <w:tr w:rsidR="00413E5F" w:rsidRPr="00626527" w14:paraId="4361579D" w14:textId="77777777" w:rsidTr="00626527">
        <w:trPr>
          <w:trHeight w:val="20"/>
          <w:trPrChange w:id="3389" w:author="Razavi, Pedram/Medicine" w:date="2019-06-16T13:33:00Z">
            <w:trPr>
              <w:trHeight w:val="280"/>
            </w:trPr>
          </w:trPrChange>
        </w:trPr>
        <w:tc>
          <w:tcPr>
            <w:tcW w:w="1560" w:type="dxa"/>
            <w:tcMar>
              <w:top w:w="100" w:type="dxa"/>
              <w:left w:w="100" w:type="dxa"/>
              <w:bottom w:w="100" w:type="dxa"/>
              <w:right w:w="100" w:type="dxa"/>
            </w:tcMar>
            <w:tcPrChange w:id="3390" w:author="Razavi, Pedram/Medicine" w:date="2019-06-16T13:33:00Z">
              <w:tcPr>
                <w:tcW w:w="1560" w:type="dxa"/>
                <w:tcMar>
                  <w:top w:w="100" w:type="dxa"/>
                  <w:left w:w="100" w:type="dxa"/>
                  <w:bottom w:w="100" w:type="dxa"/>
                  <w:right w:w="100" w:type="dxa"/>
                </w:tcMar>
              </w:tcPr>
            </w:tcPrChange>
          </w:tcPr>
          <w:p w14:paraId="0A885FF1" w14:textId="77777777" w:rsidR="00413E5F" w:rsidRPr="00626527" w:rsidRDefault="00B4071F">
            <w:pPr>
              <w:shd w:val="clear" w:color="auto" w:fill="FFFFFF"/>
              <w:spacing w:after="0" w:line="240" w:lineRule="auto"/>
              <w:rPr>
                <w:rFonts w:ascii="Arial" w:eastAsia="Arial" w:hAnsi="Arial" w:cs="Arial"/>
                <w:sz w:val="16"/>
                <w:szCs w:val="16"/>
                <w:rPrChange w:id="3391" w:author="Razavi, Pedram/Medicine" w:date="2019-06-16T13:33:00Z">
                  <w:rPr>
                    <w:rFonts w:ascii="Arial" w:eastAsia="Arial" w:hAnsi="Arial" w:cs="Arial"/>
                    <w:sz w:val="17"/>
                    <w:szCs w:val="17"/>
                  </w:rPr>
                </w:rPrChange>
              </w:rPr>
              <w:pPrChange w:id="3392" w:author="Razavi, Pedram/Medicine" w:date="2019-06-16T15:04:00Z">
                <w:pPr>
                  <w:shd w:val="clear" w:color="auto" w:fill="FFFFFF"/>
                  <w:spacing w:after="0"/>
                  <w:jc w:val="both"/>
                </w:pPr>
              </w:pPrChange>
            </w:pPr>
            <w:r w:rsidRPr="00626527">
              <w:rPr>
                <w:rFonts w:ascii="Arial" w:eastAsia="Arial" w:hAnsi="Arial" w:cs="Arial"/>
                <w:sz w:val="16"/>
                <w:szCs w:val="16"/>
                <w:rPrChange w:id="3393" w:author="Razavi, Pedram/Medicine" w:date="2019-06-16T13:33:00Z">
                  <w:rPr>
                    <w:rFonts w:ascii="Arial" w:eastAsia="Arial" w:hAnsi="Arial" w:cs="Arial"/>
                    <w:sz w:val="17"/>
                    <w:szCs w:val="17"/>
                  </w:rPr>
                </w:rPrChange>
              </w:rPr>
              <w:t>MSK-VL-0003</w:t>
            </w:r>
          </w:p>
        </w:tc>
        <w:tc>
          <w:tcPr>
            <w:tcW w:w="1110" w:type="dxa"/>
            <w:tcMar>
              <w:top w:w="100" w:type="dxa"/>
              <w:left w:w="100" w:type="dxa"/>
              <w:bottom w:w="100" w:type="dxa"/>
              <w:right w:w="100" w:type="dxa"/>
            </w:tcMar>
            <w:vAlign w:val="center"/>
            <w:tcPrChange w:id="3394" w:author="Razavi, Pedram/Medicine" w:date="2019-06-16T13:33:00Z">
              <w:tcPr>
                <w:tcW w:w="1110" w:type="dxa"/>
                <w:tcMar>
                  <w:top w:w="100" w:type="dxa"/>
                  <w:left w:w="100" w:type="dxa"/>
                  <w:bottom w:w="100" w:type="dxa"/>
                  <w:right w:w="100" w:type="dxa"/>
                </w:tcMar>
                <w:vAlign w:val="center"/>
              </w:tcPr>
            </w:tcPrChange>
          </w:tcPr>
          <w:p w14:paraId="2CD549B0"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9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25</w:t>
            </w:r>
          </w:p>
        </w:tc>
        <w:tc>
          <w:tcPr>
            <w:tcW w:w="1335" w:type="dxa"/>
            <w:tcMar>
              <w:top w:w="100" w:type="dxa"/>
              <w:left w:w="100" w:type="dxa"/>
              <w:bottom w:w="100" w:type="dxa"/>
              <w:right w:w="100" w:type="dxa"/>
            </w:tcMar>
            <w:vAlign w:val="center"/>
            <w:tcPrChange w:id="3396" w:author="Razavi, Pedram/Medicine" w:date="2019-06-16T13:33:00Z">
              <w:tcPr>
                <w:tcW w:w="1335" w:type="dxa"/>
                <w:tcMar>
                  <w:top w:w="100" w:type="dxa"/>
                  <w:left w:w="100" w:type="dxa"/>
                  <w:bottom w:w="100" w:type="dxa"/>
                  <w:right w:w="100" w:type="dxa"/>
                </w:tcMar>
                <w:vAlign w:val="center"/>
              </w:tcPr>
            </w:tcPrChange>
          </w:tcPr>
          <w:p w14:paraId="0D78B411"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39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(4%)</w:t>
            </w:r>
          </w:p>
        </w:tc>
        <w:tc>
          <w:tcPr>
            <w:tcW w:w="1335" w:type="dxa"/>
            <w:tcMar>
              <w:top w:w="100" w:type="dxa"/>
              <w:left w:w="100" w:type="dxa"/>
              <w:bottom w:w="100" w:type="dxa"/>
              <w:right w:w="100" w:type="dxa"/>
            </w:tcMar>
            <w:vAlign w:val="center"/>
            <w:tcPrChange w:id="3398" w:author="Razavi, Pedram/Medicine" w:date="2019-06-16T13:33:00Z">
              <w:tcPr>
                <w:tcW w:w="1335" w:type="dxa"/>
                <w:tcMar>
                  <w:top w:w="100" w:type="dxa"/>
                  <w:left w:w="100" w:type="dxa"/>
                  <w:bottom w:w="100" w:type="dxa"/>
                  <w:right w:w="100" w:type="dxa"/>
                </w:tcMar>
                <w:vAlign w:val="center"/>
              </w:tcPr>
            </w:tcPrChange>
          </w:tcPr>
          <w:p w14:paraId="6AA09C75" w14:textId="77777777" w:rsidR="00413E5F" w:rsidRPr="00626527" w:rsidRDefault="00B4071F">
            <w:pPr>
              <w:widowControl w:val="0"/>
              <w:spacing w:after="0" w:line="240" w:lineRule="auto"/>
              <w:rPr>
                <w:rFonts w:ascii="Arial" w:eastAsia="Arial" w:hAnsi="Arial" w:cs="Arial"/>
                <w:sz w:val="16"/>
                <w:szCs w:val="16"/>
              </w:rPr>
              <w:pPrChange w:id="339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00" w:author="Razavi, Pedram/Medicine" w:date="2019-06-16T13:33:00Z">
              <w:tcPr>
                <w:tcW w:w="1335" w:type="dxa"/>
                <w:tcMar>
                  <w:top w:w="100" w:type="dxa"/>
                  <w:left w:w="100" w:type="dxa"/>
                  <w:bottom w:w="100" w:type="dxa"/>
                  <w:right w:w="100" w:type="dxa"/>
                </w:tcMar>
                <w:vAlign w:val="center"/>
              </w:tcPr>
            </w:tcPrChange>
          </w:tcPr>
          <w:p w14:paraId="2E9F1BC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0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02" w:author="Razavi, Pedram/Medicine" w:date="2019-06-16T13:33:00Z">
              <w:tcPr>
                <w:tcW w:w="1335" w:type="dxa"/>
                <w:tcMar>
                  <w:top w:w="100" w:type="dxa"/>
                  <w:left w:w="100" w:type="dxa"/>
                  <w:bottom w:w="100" w:type="dxa"/>
                  <w:right w:w="100" w:type="dxa"/>
                </w:tcMar>
                <w:vAlign w:val="center"/>
              </w:tcPr>
            </w:tcPrChange>
          </w:tcPr>
          <w:p w14:paraId="28F8A07E" w14:textId="77777777" w:rsidR="00413E5F" w:rsidRPr="00626527" w:rsidRDefault="00B4071F">
            <w:pPr>
              <w:widowControl w:val="0"/>
              <w:spacing w:after="0" w:line="240" w:lineRule="auto"/>
              <w:rPr>
                <w:rFonts w:ascii="Arial" w:eastAsia="Arial" w:hAnsi="Arial" w:cs="Arial"/>
                <w:sz w:val="16"/>
                <w:szCs w:val="16"/>
              </w:rPr>
              <w:pPrChange w:id="3403"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04" w:author="Razavi, Pedram/Medicine" w:date="2019-06-16T13:33:00Z">
              <w:tcPr>
                <w:tcW w:w="1335" w:type="dxa"/>
                <w:tcMar>
                  <w:top w:w="100" w:type="dxa"/>
                  <w:left w:w="100" w:type="dxa"/>
                  <w:bottom w:w="100" w:type="dxa"/>
                  <w:right w:w="100" w:type="dxa"/>
                </w:tcMar>
                <w:vAlign w:val="center"/>
              </w:tcPr>
            </w:tcPrChange>
          </w:tcPr>
          <w:p w14:paraId="6531D265" w14:textId="77777777" w:rsidR="00413E5F" w:rsidRPr="00626527" w:rsidRDefault="00B4071F">
            <w:pPr>
              <w:widowControl w:val="0"/>
              <w:spacing w:after="0" w:line="240" w:lineRule="auto"/>
              <w:rPr>
                <w:rFonts w:ascii="Arial" w:eastAsia="Arial" w:hAnsi="Arial" w:cs="Arial"/>
                <w:sz w:val="16"/>
                <w:szCs w:val="16"/>
              </w:rPr>
              <w:pPrChange w:id="340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1532023C" w14:textId="77777777" w:rsidTr="00626527">
        <w:trPr>
          <w:trHeight w:val="20"/>
          <w:trPrChange w:id="3406" w:author="Razavi, Pedram/Medicine" w:date="2019-06-16T13:33:00Z">
            <w:trPr>
              <w:trHeight w:val="280"/>
            </w:trPr>
          </w:trPrChange>
        </w:trPr>
        <w:tc>
          <w:tcPr>
            <w:tcW w:w="1560" w:type="dxa"/>
            <w:tcMar>
              <w:top w:w="100" w:type="dxa"/>
              <w:left w:w="100" w:type="dxa"/>
              <w:bottom w:w="100" w:type="dxa"/>
              <w:right w:w="100" w:type="dxa"/>
            </w:tcMar>
            <w:tcPrChange w:id="3407" w:author="Razavi, Pedram/Medicine" w:date="2019-06-16T13:33:00Z">
              <w:tcPr>
                <w:tcW w:w="1560" w:type="dxa"/>
                <w:tcMar>
                  <w:top w:w="100" w:type="dxa"/>
                  <w:left w:w="100" w:type="dxa"/>
                  <w:bottom w:w="100" w:type="dxa"/>
                  <w:right w:w="100" w:type="dxa"/>
                </w:tcMar>
              </w:tcPr>
            </w:tcPrChange>
          </w:tcPr>
          <w:p w14:paraId="086B0398" w14:textId="77777777" w:rsidR="00413E5F" w:rsidRPr="00626527" w:rsidRDefault="00B4071F">
            <w:pPr>
              <w:shd w:val="clear" w:color="auto" w:fill="FFFFFF"/>
              <w:spacing w:after="0" w:line="240" w:lineRule="auto"/>
              <w:rPr>
                <w:rFonts w:ascii="Arial" w:eastAsia="Arial" w:hAnsi="Arial" w:cs="Arial"/>
                <w:sz w:val="16"/>
                <w:szCs w:val="16"/>
                <w:rPrChange w:id="3408" w:author="Razavi, Pedram/Medicine" w:date="2019-06-16T13:33:00Z">
                  <w:rPr>
                    <w:rFonts w:ascii="Arial" w:eastAsia="Arial" w:hAnsi="Arial" w:cs="Arial"/>
                    <w:sz w:val="17"/>
                    <w:szCs w:val="17"/>
                  </w:rPr>
                </w:rPrChange>
              </w:rPr>
              <w:pPrChange w:id="3409" w:author="Razavi, Pedram/Medicine" w:date="2019-06-16T15:04:00Z">
                <w:pPr>
                  <w:shd w:val="clear" w:color="auto" w:fill="FFFFFF"/>
                  <w:spacing w:after="0"/>
                  <w:jc w:val="both"/>
                </w:pPr>
              </w:pPrChange>
            </w:pPr>
            <w:r w:rsidRPr="00626527">
              <w:rPr>
                <w:rFonts w:ascii="Arial" w:eastAsia="Arial" w:hAnsi="Arial" w:cs="Arial"/>
                <w:sz w:val="16"/>
                <w:szCs w:val="16"/>
                <w:rPrChange w:id="3410" w:author="Razavi, Pedram/Medicine" w:date="2019-06-16T13:33:00Z">
                  <w:rPr>
                    <w:rFonts w:ascii="Arial" w:eastAsia="Arial" w:hAnsi="Arial" w:cs="Arial"/>
                    <w:sz w:val="17"/>
                    <w:szCs w:val="17"/>
                  </w:rPr>
                </w:rPrChange>
              </w:rPr>
              <w:t>MSK-VL-0042</w:t>
            </w:r>
          </w:p>
        </w:tc>
        <w:tc>
          <w:tcPr>
            <w:tcW w:w="1110" w:type="dxa"/>
            <w:tcMar>
              <w:top w:w="100" w:type="dxa"/>
              <w:left w:w="100" w:type="dxa"/>
              <w:bottom w:w="100" w:type="dxa"/>
              <w:right w:w="100" w:type="dxa"/>
            </w:tcMar>
            <w:vAlign w:val="center"/>
            <w:tcPrChange w:id="3411" w:author="Razavi, Pedram/Medicine" w:date="2019-06-16T13:33:00Z">
              <w:tcPr>
                <w:tcW w:w="1110" w:type="dxa"/>
                <w:tcMar>
                  <w:top w:w="100" w:type="dxa"/>
                  <w:left w:w="100" w:type="dxa"/>
                  <w:bottom w:w="100" w:type="dxa"/>
                  <w:right w:w="100" w:type="dxa"/>
                </w:tcMar>
                <w:vAlign w:val="center"/>
              </w:tcPr>
            </w:tcPrChange>
          </w:tcPr>
          <w:p w14:paraId="0C75A4B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12"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18</w:t>
            </w:r>
          </w:p>
        </w:tc>
        <w:tc>
          <w:tcPr>
            <w:tcW w:w="1335" w:type="dxa"/>
            <w:tcMar>
              <w:top w:w="100" w:type="dxa"/>
              <w:left w:w="100" w:type="dxa"/>
              <w:bottom w:w="100" w:type="dxa"/>
              <w:right w:w="100" w:type="dxa"/>
            </w:tcMar>
            <w:vAlign w:val="center"/>
            <w:tcPrChange w:id="3413" w:author="Razavi, Pedram/Medicine" w:date="2019-06-16T13:33:00Z">
              <w:tcPr>
                <w:tcW w:w="1335" w:type="dxa"/>
                <w:tcMar>
                  <w:top w:w="100" w:type="dxa"/>
                  <w:left w:w="100" w:type="dxa"/>
                  <w:bottom w:w="100" w:type="dxa"/>
                  <w:right w:w="100" w:type="dxa"/>
                </w:tcMar>
                <w:vAlign w:val="center"/>
              </w:tcPr>
            </w:tcPrChange>
          </w:tcPr>
          <w:p w14:paraId="183D4A7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1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(5.6%)</w:t>
            </w:r>
          </w:p>
        </w:tc>
        <w:tc>
          <w:tcPr>
            <w:tcW w:w="1335" w:type="dxa"/>
            <w:tcMar>
              <w:top w:w="100" w:type="dxa"/>
              <w:left w:w="100" w:type="dxa"/>
              <w:bottom w:w="100" w:type="dxa"/>
              <w:right w:w="100" w:type="dxa"/>
            </w:tcMar>
            <w:vAlign w:val="center"/>
            <w:tcPrChange w:id="3415" w:author="Razavi, Pedram/Medicine" w:date="2019-06-16T13:33:00Z">
              <w:tcPr>
                <w:tcW w:w="1335" w:type="dxa"/>
                <w:tcMar>
                  <w:top w:w="100" w:type="dxa"/>
                  <w:left w:w="100" w:type="dxa"/>
                  <w:bottom w:w="100" w:type="dxa"/>
                  <w:right w:w="100" w:type="dxa"/>
                </w:tcMar>
                <w:vAlign w:val="center"/>
              </w:tcPr>
            </w:tcPrChange>
          </w:tcPr>
          <w:p w14:paraId="025F6BDD" w14:textId="77777777" w:rsidR="00413E5F" w:rsidRPr="00626527" w:rsidRDefault="00B4071F">
            <w:pPr>
              <w:widowControl w:val="0"/>
              <w:spacing w:after="0" w:line="240" w:lineRule="auto"/>
              <w:rPr>
                <w:rFonts w:ascii="Arial" w:eastAsia="Arial" w:hAnsi="Arial" w:cs="Arial"/>
                <w:sz w:val="16"/>
                <w:szCs w:val="16"/>
              </w:rPr>
              <w:pPrChange w:id="3416"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17" w:author="Razavi, Pedram/Medicine" w:date="2019-06-16T13:33:00Z">
              <w:tcPr>
                <w:tcW w:w="1335" w:type="dxa"/>
                <w:tcMar>
                  <w:top w:w="100" w:type="dxa"/>
                  <w:left w:w="100" w:type="dxa"/>
                  <w:bottom w:w="100" w:type="dxa"/>
                  <w:right w:w="100" w:type="dxa"/>
                </w:tcMar>
                <w:vAlign w:val="center"/>
              </w:tcPr>
            </w:tcPrChange>
          </w:tcPr>
          <w:p w14:paraId="21B9B79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18"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19" w:author="Razavi, Pedram/Medicine" w:date="2019-06-16T13:33:00Z">
              <w:tcPr>
                <w:tcW w:w="1335" w:type="dxa"/>
                <w:tcMar>
                  <w:top w:w="100" w:type="dxa"/>
                  <w:left w:w="100" w:type="dxa"/>
                  <w:bottom w:w="100" w:type="dxa"/>
                  <w:right w:w="100" w:type="dxa"/>
                </w:tcMar>
                <w:vAlign w:val="center"/>
              </w:tcPr>
            </w:tcPrChange>
          </w:tcPr>
          <w:p w14:paraId="6CC48EBE" w14:textId="77777777" w:rsidR="00413E5F" w:rsidRPr="00626527" w:rsidRDefault="00B4071F">
            <w:pPr>
              <w:widowControl w:val="0"/>
              <w:spacing w:after="0" w:line="240" w:lineRule="auto"/>
              <w:rPr>
                <w:rFonts w:ascii="Arial" w:eastAsia="Arial" w:hAnsi="Arial" w:cs="Arial"/>
                <w:sz w:val="16"/>
                <w:szCs w:val="16"/>
              </w:rPr>
              <w:pPrChange w:id="3420"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21" w:author="Razavi, Pedram/Medicine" w:date="2019-06-16T13:33:00Z">
              <w:tcPr>
                <w:tcW w:w="1335" w:type="dxa"/>
                <w:tcMar>
                  <w:top w:w="100" w:type="dxa"/>
                  <w:left w:w="100" w:type="dxa"/>
                  <w:bottom w:w="100" w:type="dxa"/>
                  <w:right w:w="100" w:type="dxa"/>
                </w:tcMar>
                <w:vAlign w:val="center"/>
              </w:tcPr>
            </w:tcPrChange>
          </w:tcPr>
          <w:p w14:paraId="4BA50808" w14:textId="77777777" w:rsidR="00413E5F" w:rsidRPr="00626527" w:rsidRDefault="00B4071F">
            <w:pPr>
              <w:widowControl w:val="0"/>
              <w:spacing w:after="0" w:line="240" w:lineRule="auto"/>
              <w:rPr>
                <w:rFonts w:ascii="Arial" w:eastAsia="Arial" w:hAnsi="Arial" w:cs="Arial"/>
                <w:sz w:val="16"/>
                <w:szCs w:val="16"/>
              </w:rPr>
              <w:pPrChange w:id="3422"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41B24C07" w14:textId="77777777" w:rsidTr="00626527">
        <w:trPr>
          <w:trHeight w:val="20"/>
          <w:trPrChange w:id="3423" w:author="Razavi, Pedram/Medicine" w:date="2019-06-16T13:33:00Z">
            <w:trPr>
              <w:trHeight w:val="280"/>
            </w:trPr>
          </w:trPrChange>
        </w:trPr>
        <w:tc>
          <w:tcPr>
            <w:tcW w:w="1560" w:type="dxa"/>
            <w:tcMar>
              <w:top w:w="100" w:type="dxa"/>
              <w:left w:w="100" w:type="dxa"/>
              <w:bottom w:w="100" w:type="dxa"/>
              <w:right w:w="100" w:type="dxa"/>
            </w:tcMar>
            <w:tcPrChange w:id="3424" w:author="Razavi, Pedram/Medicine" w:date="2019-06-16T13:33:00Z">
              <w:tcPr>
                <w:tcW w:w="1560" w:type="dxa"/>
                <w:tcMar>
                  <w:top w:w="100" w:type="dxa"/>
                  <w:left w:w="100" w:type="dxa"/>
                  <w:bottom w:w="100" w:type="dxa"/>
                  <w:right w:w="100" w:type="dxa"/>
                </w:tcMar>
              </w:tcPr>
            </w:tcPrChange>
          </w:tcPr>
          <w:p w14:paraId="3A8C7DC8" w14:textId="77777777" w:rsidR="00413E5F" w:rsidRPr="00626527" w:rsidRDefault="00B4071F">
            <w:pPr>
              <w:shd w:val="clear" w:color="auto" w:fill="FFFFFF"/>
              <w:spacing w:after="0" w:line="240" w:lineRule="auto"/>
              <w:rPr>
                <w:rFonts w:ascii="Arial" w:eastAsia="Arial" w:hAnsi="Arial" w:cs="Arial"/>
                <w:sz w:val="16"/>
                <w:szCs w:val="16"/>
                <w:rPrChange w:id="3425" w:author="Razavi, Pedram/Medicine" w:date="2019-06-16T13:33:00Z">
                  <w:rPr>
                    <w:rFonts w:ascii="Arial" w:eastAsia="Arial" w:hAnsi="Arial" w:cs="Arial"/>
                    <w:sz w:val="17"/>
                    <w:szCs w:val="17"/>
                  </w:rPr>
                </w:rPrChange>
              </w:rPr>
              <w:pPrChange w:id="3426" w:author="Razavi, Pedram/Medicine" w:date="2019-06-16T15:04:00Z">
                <w:pPr>
                  <w:shd w:val="clear" w:color="auto" w:fill="FFFFFF"/>
                  <w:spacing w:after="0"/>
                  <w:jc w:val="both"/>
                </w:pPr>
              </w:pPrChange>
            </w:pPr>
            <w:r w:rsidRPr="00626527">
              <w:rPr>
                <w:rFonts w:ascii="Arial" w:eastAsia="Arial" w:hAnsi="Arial" w:cs="Arial"/>
                <w:sz w:val="16"/>
                <w:szCs w:val="16"/>
                <w:rPrChange w:id="3427" w:author="Razavi, Pedram/Medicine" w:date="2019-06-16T13:33:00Z">
                  <w:rPr>
                    <w:rFonts w:ascii="Arial" w:eastAsia="Arial" w:hAnsi="Arial" w:cs="Arial"/>
                    <w:sz w:val="17"/>
                    <w:szCs w:val="17"/>
                  </w:rPr>
                </w:rPrChange>
              </w:rPr>
              <w:t>MSK-VL-0048</w:t>
            </w:r>
          </w:p>
        </w:tc>
        <w:tc>
          <w:tcPr>
            <w:tcW w:w="1110" w:type="dxa"/>
            <w:tcMar>
              <w:top w:w="100" w:type="dxa"/>
              <w:left w:w="100" w:type="dxa"/>
              <w:bottom w:w="100" w:type="dxa"/>
              <w:right w:w="100" w:type="dxa"/>
            </w:tcMar>
            <w:vAlign w:val="center"/>
            <w:tcPrChange w:id="3428" w:author="Razavi, Pedram/Medicine" w:date="2019-06-16T13:33:00Z">
              <w:tcPr>
                <w:tcW w:w="1110" w:type="dxa"/>
                <w:tcMar>
                  <w:top w:w="100" w:type="dxa"/>
                  <w:left w:w="100" w:type="dxa"/>
                  <w:bottom w:w="100" w:type="dxa"/>
                  <w:right w:w="100" w:type="dxa"/>
                </w:tcMar>
                <w:vAlign w:val="center"/>
              </w:tcPr>
            </w:tcPrChange>
          </w:tcPr>
          <w:p w14:paraId="3AC22E29"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2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25</w:t>
            </w:r>
          </w:p>
        </w:tc>
        <w:tc>
          <w:tcPr>
            <w:tcW w:w="1335" w:type="dxa"/>
            <w:tcMar>
              <w:top w:w="100" w:type="dxa"/>
              <w:left w:w="100" w:type="dxa"/>
              <w:bottom w:w="100" w:type="dxa"/>
              <w:right w:w="100" w:type="dxa"/>
            </w:tcMar>
            <w:vAlign w:val="center"/>
            <w:tcPrChange w:id="3430" w:author="Razavi, Pedram/Medicine" w:date="2019-06-16T13:33:00Z">
              <w:tcPr>
                <w:tcW w:w="1335" w:type="dxa"/>
                <w:tcMar>
                  <w:top w:w="100" w:type="dxa"/>
                  <w:left w:w="100" w:type="dxa"/>
                  <w:bottom w:w="100" w:type="dxa"/>
                  <w:right w:w="100" w:type="dxa"/>
                </w:tcMar>
                <w:vAlign w:val="center"/>
              </w:tcPr>
            </w:tcPrChange>
          </w:tcPr>
          <w:p w14:paraId="46719FD4"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3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(4%)</w:t>
            </w:r>
          </w:p>
        </w:tc>
        <w:tc>
          <w:tcPr>
            <w:tcW w:w="1335" w:type="dxa"/>
            <w:tcMar>
              <w:top w:w="100" w:type="dxa"/>
              <w:left w:w="100" w:type="dxa"/>
              <w:bottom w:w="100" w:type="dxa"/>
              <w:right w:w="100" w:type="dxa"/>
            </w:tcMar>
            <w:vAlign w:val="center"/>
            <w:tcPrChange w:id="3432" w:author="Razavi, Pedram/Medicine" w:date="2019-06-16T13:33:00Z">
              <w:tcPr>
                <w:tcW w:w="1335" w:type="dxa"/>
                <w:tcMar>
                  <w:top w:w="100" w:type="dxa"/>
                  <w:left w:w="100" w:type="dxa"/>
                  <w:bottom w:w="100" w:type="dxa"/>
                  <w:right w:w="100" w:type="dxa"/>
                </w:tcMar>
                <w:vAlign w:val="center"/>
              </w:tcPr>
            </w:tcPrChange>
          </w:tcPr>
          <w:p w14:paraId="100D660E" w14:textId="77777777" w:rsidR="00413E5F" w:rsidRPr="00626527" w:rsidRDefault="00B4071F">
            <w:pPr>
              <w:widowControl w:val="0"/>
              <w:spacing w:after="0" w:line="240" w:lineRule="auto"/>
              <w:rPr>
                <w:rFonts w:ascii="Arial" w:eastAsia="Arial" w:hAnsi="Arial" w:cs="Arial"/>
                <w:sz w:val="16"/>
                <w:szCs w:val="16"/>
              </w:rPr>
              <w:pPrChange w:id="3433"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34" w:author="Razavi, Pedram/Medicine" w:date="2019-06-16T13:33:00Z">
              <w:tcPr>
                <w:tcW w:w="1335" w:type="dxa"/>
                <w:tcMar>
                  <w:top w:w="100" w:type="dxa"/>
                  <w:left w:w="100" w:type="dxa"/>
                  <w:bottom w:w="100" w:type="dxa"/>
                  <w:right w:w="100" w:type="dxa"/>
                </w:tcMar>
                <w:vAlign w:val="center"/>
              </w:tcPr>
            </w:tcPrChange>
          </w:tcPr>
          <w:p w14:paraId="6D10D8F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3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36" w:author="Razavi, Pedram/Medicine" w:date="2019-06-16T13:33:00Z">
              <w:tcPr>
                <w:tcW w:w="1335" w:type="dxa"/>
                <w:tcMar>
                  <w:top w:w="100" w:type="dxa"/>
                  <w:left w:w="100" w:type="dxa"/>
                  <w:bottom w:w="100" w:type="dxa"/>
                  <w:right w:w="100" w:type="dxa"/>
                </w:tcMar>
                <w:vAlign w:val="center"/>
              </w:tcPr>
            </w:tcPrChange>
          </w:tcPr>
          <w:p w14:paraId="3A613AB3" w14:textId="77777777" w:rsidR="00413E5F" w:rsidRPr="00626527" w:rsidRDefault="00B4071F">
            <w:pPr>
              <w:widowControl w:val="0"/>
              <w:spacing w:after="0" w:line="240" w:lineRule="auto"/>
              <w:rPr>
                <w:rFonts w:ascii="Arial" w:eastAsia="Arial" w:hAnsi="Arial" w:cs="Arial"/>
                <w:sz w:val="16"/>
                <w:szCs w:val="16"/>
              </w:rPr>
              <w:pPrChange w:id="3437"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38" w:author="Razavi, Pedram/Medicine" w:date="2019-06-16T13:33:00Z">
              <w:tcPr>
                <w:tcW w:w="1335" w:type="dxa"/>
                <w:tcMar>
                  <w:top w:w="100" w:type="dxa"/>
                  <w:left w:w="100" w:type="dxa"/>
                  <w:bottom w:w="100" w:type="dxa"/>
                  <w:right w:w="100" w:type="dxa"/>
                </w:tcMar>
                <w:vAlign w:val="center"/>
              </w:tcPr>
            </w:tcPrChange>
          </w:tcPr>
          <w:p w14:paraId="3F15C84F" w14:textId="77777777" w:rsidR="00413E5F" w:rsidRPr="00626527" w:rsidRDefault="00B4071F">
            <w:pPr>
              <w:widowControl w:val="0"/>
              <w:spacing w:after="0" w:line="240" w:lineRule="auto"/>
              <w:rPr>
                <w:rFonts w:ascii="Arial" w:eastAsia="Arial" w:hAnsi="Arial" w:cs="Arial"/>
                <w:sz w:val="16"/>
                <w:szCs w:val="16"/>
              </w:rPr>
              <w:pPrChange w:id="343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525C01AF" w14:textId="77777777" w:rsidTr="00626527">
        <w:trPr>
          <w:trHeight w:val="20"/>
          <w:trPrChange w:id="3440" w:author="Razavi, Pedram/Medicine" w:date="2019-06-16T13:33:00Z">
            <w:trPr>
              <w:trHeight w:val="280"/>
            </w:trPr>
          </w:trPrChange>
        </w:trPr>
        <w:tc>
          <w:tcPr>
            <w:tcW w:w="1560" w:type="dxa"/>
            <w:tcMar>
              <w:top w:w="100" w:type="dxa"/>
              <w:left w:w="100" w:type="dxa"/>
              <w:bottom w:w="100" w:type="dxa"/>
              <w:right w:w="100" w:type="dxa"/>
            </w:tcMar>
            <w:tcPrChange w:id="3441" w:author="Razavi, Pedram/Medicine" w:date="2019-06-16T13:33:00Z">
              <w:tcPr>
                <w:tcW w:w="1560" w:type="dxa"/>
                <w:tcMar>
                  <w:top w:w="100" w:type="dxa"/>
                  <w:left w:w="100" w:type="dxa"/>
                  <w:bottom w:w="100" w:type="dxa"/>
                  <w:right w:w="100" w:type="dxa"/>
                </w:tcMar>
              </w:tcPr>
            </w:tcPrChange>
          </w:tcPr>
          <w:p w14:paraId="701B6D66" w14:textId="77777777" w:rsidR="00413E5F" w:rsidRPr="00626527" w:rsidRDefault="00B4071F">
            <w:pPr>
              <w:shd w:val="clear" w:color="auto" w:fill="FFFFFF"/>
              <w:spacing w:after="0" w:line="240" w:lineRule="auto"/>
              <w:rPr>
                <w:rFonts w:ascii="Arial" w:eastAsia="Arial" w:hAnsi="Arial" w:cs="Arial"/>
                <w:sz w:val="16"/>
                <w:szCs w:val="16"/>
                <w:rPrChange w:id="3442" w:author="Razavi, Pedram/Medicine" w:date="2019-06-16T13:33:00Z">
                  <w:rPr>
                    <w:rFonts w:ascii="Arial" w:eastAsia="Arial" w:hAnsi="Arial" w:cs="Arial"/>
                    <w:sz w:val="17"/>
                    <w:szCs w:val="17"/>
                  </w:rPr>
                </w:rPrChange>
              </w:rPr>
              <w:pPrChange w:id="3443" w:author="Razavi, Pedram/Medicine" w:date="2019-06-16T15:04:00Z">
                <w:pPr>
                  <w:shd w:val="clear" w:color="auto" w:fill="FFFFFF"/>
                  <w:spacing w:after="0"/>
                  <w:jc w:val="both"/>
                </w:pPr>
              </w:pPrChange>
            </w:pPr>
            <w:r w:rsidRPr="00626527">
              <w:rPr>
                <w:rFonts w:ascii="Arial" w:eastAsia="Arial" w:hAnsi="Arial" w:cs="Arial"/>
                <w:sz w:val="16"/>
                <w:szCs w:val="16"/>
                <w:rPrChange w:id="3444" w:author="Razavi, Pedram/Medicine" w:date="2019-06-16T13:33:00Z">
                  <w:rPr>
                    <w:rFonts w:ascii="Arial" w:eastAsia="Arial" w:hAnsi="Arial" w:cs="Arial"/>
                    <w:sz w:val="17"/>
                    <w:szCs w:val="17"/>
                  </w:rPr>
                </w:rPrChange>
              </w:rPr>
              <w:t>MSK-VL-0055</w:t>
            </w:r>
          </w:p>
        </w:tc>
        <w:tc>
          <w:tcPr>
            <w:tcW w:w="1110" w:type="dxa"/>
            <w:tcMar>
              <w:top w:w="100" w:type="dxa"/>
              <w:left w:w="100" w:type="dxa"/>
              <w:bottom w:w="100" w:type="dxa"/>
              <w:right w:w="100" w:type="dxa"/>
            </w:tcMar>
            <w:vAlign w:val="center"/>
            <w:tcPrChange w:id="3445" w:author="Razavi, Pedram/Medicine" w:date="2019-06-16T13:33:00Z">
              <w:tcPr>
                <w:tcW w:w="1110" w:type="dxa"/>
                <w:tcMar>
                  <w:top w:w="100" w:type="dxa"/>
                  <w:left w:w="100" w:type="dxa"/>
                  <w:bottom w:w="100" w:type="dxa"/>
                  <w:right w:w="100" w:type="dxa"/>
                </w:tcMar>
                <w:vAlign w:val="center"/>
              </w:tcPr>
            </w:tcPrChange>
          </w:tcPr>
          <w:p w14:paraId="6740DF7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46"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46</w:t>
            </w:r>
          </w:p>
        </w:tc>
        <w:tc>
          <w:tcPr>
            <w:tcW w:w="1335" w:type="dxa"/>
            <w:tcMar>
              <w:top w:w="100" w:type="dxa"/>
              <w:left w:w="100" w:type="dxa"/>
              <w:bottom w:w="100" w:type="dxa"/>
              <w:right w:w="100" w:type="dxa"/>
            </w:tcMar>
            <w:vAlign w:val="center"/>
            <w:tcPrChange w:id="3447" w:author="Razavi, Pedram/Medicine" w:date="2019-06-16T13:33:00Z">
              <w:tcPr>
                <w:tcW w:w="1335" w:type="dxa"/>
                <w:tcMar>
                  <w:top w:w="100" w:type="dxa"/>
                  <w:left w:w="100" w:type="dxa"/>
                  <w:bottom w:w="100" w:type="dxa"/>
                  <w:right w:w="100" w:type="dxa"/>
                </w:tcMar>
                <w:vAlign w:val="center"/>
              </w:tcPr>
            </w:tcPrChange>
          </w:tcPr>
          <w:p w14:paraId="3ECA749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48"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(2.2%)</w:t>
            </w:r>
          </w:p>
        </w:tc>
        <w:tc>
          <w:tcPr>
            <w:tcW w:w="1335" w:type="dxa"/>
            <w:tcMar>
              <w:top w:w="100" w:type="dxa"/>
              <w:left w:w="100" w:type="dxa"/>
              <w:bottom w:w="100" w:type="dxa"/>
              <w:right w:w="100" w:type="dxa"/>
            </w:tcMar>
            <w:vAlign w:val="center"/>
            <w:tcPrChange w:id="3449" w:author="Razavi, Pedram/Medicine" w:date="2019-06-16T13:33:00Z">
              <w:tcPr>
                <w:tcW w:w="1335" w:type="dxa"/>
                <w:tcMar>
                  <w:top w:w="100" w:type="dxa"/>
                  <w:left w:w="100" w:type="dxa"/>
                  <w:bottom w:w="100" w:type="dxa"/>
                  <w:right w:w="100" w:type="dxa"/>
                </w:tcMar>
                <w:vAlign w:val="center"/>
              </w:tcPr>
            </w:tcPrChange>
          </w:tcPr>
          <w:p w14:paraId="77E75E7A" w14:textId="77777777" w:rsidR="00413E5F" w:rsidRPr="00626527" w:rsidRDefault="00B4071F">
            <w:pPr>
              <w:widowControl w:val="0"/>
              <w:spacing w:after="0" w:line="240" w:lineRule="auto"/>
              <w:rPr>
                <w:rFonts w:ascii="Arial" w:eastAsia="Arial" w:hAnsi="Arial" w:cs="Arial"/>
                <w:sz w:val="16"/>
                <w:szCs w:val="16"/>
              </w:rPr>
              <w:pPrChange w:id="3450"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51" w:author="Razavi, Pedram/Medicine" w:date="2019-06-16T13:33:00Z">
              <w:tcPr>
                <w:tcW w:w="1335" w:type="dxa"/>
                <w:tcMar>
                  <w:top w:w="100" w:type="dxa"/>
                  <w:left w:w="100" w:type="dxa"/>
                  <w:bottom w:w="100" w:type="dxa"/>
                  <w:right w:w="100" w:type="dxa"/>
                </w:tcMar>
                <w:vAlign w:val="center"/>
              </w:tcPr>
            </w:tcPrChange>
          </w:tcPr>
          <w:p w14:paraId="0220732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52"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53" w:author="Razavi, Pedram/Medicine" w:date="2019-06-16T13:33:00Z">
              <w:tcPr>
                <w:tcW w:w="1335" w:type="dxa"/>
                <w:tcMar>
                  <w:top w:w="100" w:type="dxa"/>
                  <w:left w:w="100" w:type="dxa"/>
                  <w:bottom w:w="100" w:type="dxa"/>
                  <w:right w:w="100" w:type="dxa"/>
                </w:tcMar>
                <w:vAlign w:val="center"/>
              </w:tcPr>
            </w:tcPrChange>
          </w:tcPr>
          <w:p w14:paraId="31EF1469" w14:textId="77777777" w:rsidR="00413E5F" w:rsidRPr="00626527" w:rsidRDefault="00B4071F">
            <w:pPr>
              <w:widowControl w:val="0"/>
              <w:spacing w:after="0" w:line="240" w:lineRule="auto"/>
              <w:rPr>
                <w:rFonts w:ascii="Arial" w:eastAsia="Arial" w:hAnsi="Arial" w:cs="Arial"/>
                <w:sz w:val="16"/>
                <w:szCs w:val="16"/>
              </w:rPr>
              <w:pPrChange w:id="3454"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55" w:author="Razavi, Pedram/Medicine" w:date="2019-06-16T13:33:00Z">
              <w:tcPr>
                <w:tcW w:w="1335" w:type="dxa"/>
                <w:tcMar>
                  <w:top w:w="100" w:type="dxa"/>
                  <w:left w:w="100" w:type="dxa"/>
                  <w:bottom w:w="100" w:type="dxa"/>
                  <w:right w:w="100" w:type="dxa"/>
                </w:tcMar>
                <w:vAlign w:val="center"/>
              </w:tcPr>
            </w:tcPrChange>
          </w:tcPr>
          <w:p w14:paraId="3BEEC72E" w14:textId="77777777" w:rsidR="00413E5F" w:rsidRPr="00626527" w:rsidRDefault="00B4071F">
            <w:pPr>
              <w:widowControl w:val="0"/>
              <w:spacing w:after="0" w:line="240" w:lineRule="auto"/>
              <w:rPr>
                <w:rFonts w:ascii="Arial" w:eastAsia="Arial" w:hAnsi="Arial" w:cs="Arial"/>
                <w:sz w:val="16"/>
                <w:szCs w:val="16"/>
              </w:rPr>
              <w:pPrChange w:id="3456"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4F7F1DBC" w14:textId="77777777" w:rsidTr="00626527">
        <w:trPr>
          <w:trHeight w:val="20"/>
          <w:trPrChange w:id="3457" w:author="Razavi, Pedram/Medicine" w:date="2019-06-16T13:33:00Z">
            <w:trPr>
              <w:trHeight w:val="280"/>
            </w:trPr>
          </w:trPrChange>
        </w:trPr>
        <w:tc>
          <w:tcPr>
            <w:tcW w:w="1560" w:type="dxa"/>
            <w:tcMar>
              <w:top w:w="100" w:type="dxa"/>
              <w:left w:w="100" w:type="dxa"/>
              <w:bottom w:w="100" w:type="dxa"/>
              <w:right w:w="100" w:type="dxa"/>
            </w:tcMar>
            <w:tcPrChange w:id="3458" w:author="Razavi, Pedram/Medicine" w:date="2019-06-16T13:33:00Z">
              <w:tcPr>
                <w:tcW w:w="1560" w:type="dxa"/>
                <w:tcMar>
                  <w:top w:w="100" w:type="dxa"/>
                  <w:left w:w="100" w:type="dxa"/>
                  <w:bottom w:w="100" w:type="dxa"/>
                  <w:right w:w="100" w:type="dxa"/>
                </w:tcMar>
              </w:tcPr>
            </w:tcPrChange>
          </w:tcPr>
          <w:p w14:paraId="2EB9657A" w14:textId="77777777" w:rsidR="00413E5F" w:rsidRPr="00626527" w:rsidRDefault="00B4071F">
            <w:pPr>
              <w:shd w:val="clear" w:color="auto" w:fill="FFFFFF"/>
              <w:spacing w:after="0" w:line="240" w:lineRule="auto"/>
              <w:rPr>
                <w:rFonts w:ascii="Arial" w:eastAsia="Arial" w:hAnsi="Arial" w:cs="Arial"/>
                <w:sz w:val="16"/>
                <w:szCs w:val="16"/>
                <w:rPrChange w:id="3459" w:author="Razavi, Pedram/Medicine" w:date="2019-06-16T13:33:00Z">
                  <w:rPr>
                    <w:rFonts w:ascii="Arial" w:eastAsia="Arial" w:hAnsi="Arial" w:cs="Arial"/>
                    <w:sz w:val="17"/>
                    <w:szCs w:val="17"/>
                  </w:rPr>
                </w:rPrChange>
              </w:rPr>
              <w:pPrChange w:id="3460" w:author="Razavi, Pedram/Medicine" w:date="2019-06-16T15:04:00Z">
                <w:pPr>
                  <w:shd w:val="clear" w:color="auto" w:fill="FFFFFF"/>
                  <w:spacing w:after="0"/>
                  <w:jc w:val="both"/>
                </w:pPr>
              </w:pPrChange>
            </w:pPr>
            <w:r w:rsidRPr="00626527">
              <w:rPr>
                <w:rFonts w:ascii="Arial" w:eastAsia="Arial" w:hAnsi="Arial" w:cs="Arial"/>
                <w:sz w:val="16"/>
                <w:szCs w:val="16"/>
                <w:rPrChange w:id="3461" w:author="Razavi, Pedram/Medicine" w:date="2019-06-16T13:33:00Z">
                  <w:rPr>
                    <w:rFonts w:ascii="Arial" w:eastAsia="Arial" w:hAnsi="Arial" w:cs="Arial"/>
                    <w:sz w:val="17"/>
                    <w:szCs w:val="17"/>
                  </w:rPr>
                </w:rPrChange>
              </w:rPr>
              <w:t>MSK-VL-0056</w:t>
            </w:r>
          </w:p>
        </w:tc>
        <w:tc>
          <w:tcPr>
            <w:tcW w:w="1110" w:type="dxa"/>
            <w:tcMar>
              <w:top w:w="100" w:type="dxa"/>
              <w:left w:w="100" w:type="dxa"/>
              <w:bottom w:w="100" w:type="dxa"/>
              <w:right w:w="100" w:type="dxa"/>
            </w:tcMar>
            <w:vAlign w:val="center"/>
            <w:tcPrChange w:id="3462" w:author="Razavi, Pedram/Medicine" w:date="2019-06-16T13:33:00Z">
              <w:tcPr>
                <w:tcW w:w="1110" w:type="dxa"/>
                <w:tcMar>
                  <w:top w:w="100" w:type="dxa"/>
                  <w:left w:w="100" w:type="dxa"/>
                  <w:bottom w:w="100" w:type="dxa"/>
                  <w:right w:w="100" w:type="dxa"/>
                </w:tcMar>
                <w:vAlign w:val="center"/>
              </w:tcPr>
            </w:tcPrChange>
          </w:tcPr>
          <w:p w14:paraId="1976B710"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6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17</w:t>
            </w:r>
          </w:p>
        </w:tc>
        <w:tc>
          <w:tcPr>
            <w:tcW w:w="1335" w:type="dxa"/>
            <w:tcMar>
              <w:top w:w="100" w:type="dxa"/>
              <w:left w:w="100" w:type="dxa"/>
              <w:bottom w:w="100" w:type="dxa"/>
              <w:right w:w="100" w:type="dxa"/>
            </w:tcMar>
            <w:vAlign w:val="center"/>
            <w:tcPrChange w:id="3464" w:author="Razavi, Pedram/Medicine" w:date="2019-06-16T13:33:00Z">
              <w:tcPr>
                <w:tcW w:w="1335" w:type="dxa"/>
                <w:tcMar>
                  <w:top w:w="100" w:type="dxa"/>
                  <w:left w:w="100" w:type="dxa"/>
                  <w:bottom w:w="100" w:type="dxa"/>
                  <w:right w:w="100" w:type="dxa"/>
                </w:tcMar>
                <w:vAlign w:val="center"/>
              </w:tcPr>
            </w:tcPrChange>
          </w:tcPr>
          <w:p w14:paraId="7A59AE0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6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(5.9%)</w:t>
            </w:r>
          </w:p>
        </w:tc>
        <w:tc>
          <w:tcPr>
            <w:tcW w:w="1335" w:type="dxa"/>
            <w:tcMar>
              <w:top w:w="100" w:type="dxa"/>
              <w:left w:w="100" w:type="dxa"/>
              <w:bottom w:w="100" w:type="dxa"/>
              <w:right w:w="100" w:type="dxa"/>
            </w:tcMar>
            <w:vAlign w:val="center"/>
            <w:tcPrChange w:id="3466" w:author="Razavi, Pedram/Medicine" w:date="2019-06-16T13:33:00Z">
              <w:tcPr>
                <w:tcW w:w="1335" w:type="dxa"/>
                <w:tcMar>
                  <w:top w:w="100" w:type="dxa"/>
                  <w:left w:w="100" w:type="dxa"/>
                  <w:bottom w:w="100" w:type="dxa"/>
                  <w:right w:w="100" w:type="dxa"/>
                </w:tcMar>
                <w:vAlign w:val="center"/>
              </w:tcPr>
            </w:tcPrChange>
          </w:tcPr>
          <w:p w14:paraId="5D778011" w14:textId="77777777" w:rsidR="00413E5F" w:rsidRPr="00626527" w:rsidRDefault="00B4071F">
            <w:pPr>
              <w:widowControl w:val="0"/>
              <w:spacing w:after="0" w:line="240" w:lineRule="auto"/>
              <w:rPr>
                <w:rFonts w:ascii="Arial" w:eastAsia="Arial" w:hAnsi="Arial" w:cs="Arial"/>
                <w:sz w:val="16"/>
                <w:szCs w:val="16"/>
              </w:rPr>
              <w:pPrChange w:id="3467"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68" w:author="Razavi, Pedram/Medicine" w:date="2019-06-16T13:33:00Z">
              <w:tcPr>
                <w:tcW w:w="1335" w:type="dxa"/>
                <w:tcMar>
                  <w:top w:w="100" w:type="dxa"/>
                  <w:left w:w="100" w:type="dxa"/>
                  <w:bottom w:w="100" w:type="dxa"/>
                  <w:right w:w="100" w:type="dxa"/>
                </w:tcMar>
                <w:vAlign w:val="center"/>
              </w:tcPr>
            </w:tcPrChange>
          </w:tcPr>
          <w:p w14:paraId="4C78E78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6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70" w:author="Razavi, Pedram/Medicine" w:date="2019-06-16T13:33:00Z">
              <w:tcPr>
                <w:tcW w:w="1335" w:type="dxa"/>
                <w:tcMar>
                  <w:top w:w="100" w:type="dxa"/>
                  <w:left w:w="100" w:type="dxa"/>
                  <w:bottom w:w="100" w:type="dxa"/>
                  <w:right w:w="100" w:type="dxa"/>
                </w:tcMar>
                <w:vAlign w:val="center"/>
              </w:tcPr>
            </w:tcPrChange>
          </w:tcPr>
          <w:p w14:paraId="5556768A" w14:textId="77777777" w:rsidR="00413E5F" w:rsidRPr="00626527" w:rsidRDefault="00B4071F">
            <w:pPr>
              <w:widowControl w:val="0"/>
              <w:spacing w:after="0" w:line="240" w:lineRule="auto"/>
              <w:rPr>
                <w:rFonts w:ascii="Arial" w:eastAsia="Arial" w:hAnsi="Arial" w:cs="Arial"/>
                <w:sz w:val="16"/>
                <w:szCs w:val="16"/>
              </w:rPr>
              <w:pPrChange w:id="347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72" w:author="Razavi, Pedram/Medicine" w:date="2019-06-16T13:33:00Z">
              <w:tcPr>
                <w:tcW w:w="1335" w:type="dxa"/>
                <w:tcMar>
                  <w:top w:w="100" w:type="dxa"/>
                  <w:left w:w="100" w:type="dxa"/>
                  <w:bottom w:w="100" w:type="dxa"/>
                  <w:right w:w="100" w:type="dxa"/>
                </w:tcMar>
                <w:vAlign w:val="center"/>
              </w:tcPr>
            </w:tcPrChange>
          </w:tcPr>
          <w:p w14:paraId="710E5FD3" w14:textId="77777777" w:rsidR="00413E5F" w:rsidRPr="00626527" w:rsidRDefault="00B4071F">
            <w:pPr>
              <w:widowControl w:val="0"/>
              <w:spacing w:after="0" w:line="240" w:lineRule="auto"/>
              <w:rPr>
                <w:rFonts w:ascii="Arial" w:eastAsia="Arial" w:hAnsi="Arial" w:cs="Arial"/>
                <w:sz w:val="16"/>
                <w:szCs w:val="16"/>
              </w:rPr>
              <w:pPrChange w:id="3473"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465E4FA5" w14:textId="77777777" w:rsidTr="00626527">
        <w:trPr>
          <w:trHeight w:val="20"/>
          <w:trPrChange w:id="3474" w:author="Razavi, Pedram/Medicine" w:date="2019-06-16T13:33:00Z">
            <w:trPr>
              <w:trHeight w:val="280"/>
            </w:trPr>
          </w:trPrChange>
        </w:trPr>
        <w:tc>
          <w:tcPr>
            <w:tcW w:w="1560" w:type="dxa"/>
            <w:tcMar>
              <w:top w:w="100" w:type="dxa"/>
              <w:left w:w="100" w:type="dxa"/>
              <w:bottom w:w="100" w:type="dxa"/>
              <w:right w:w="100" w:type="dxa"/>
            </w:tcMar>
            <w:tcPrChange w:id="3475" w:author="Razavi, Pedram/Medicine" w:date="2019-06-16T13:33:00Z">
              <w:tcPr>
                <w:tcW w:w="1560" w:type="dxa"/>
                <w:tcMar>
                  <w:top w:w="100" w:type="dxa"/>
                  <w:left w:w="100" w:type="dxa"/>
                  <w:bottom w:w="100" w:type="dxa"/>
                  <w:right w:w="100" w:type="dxa"/>
                </w:tcMar>
              </w:tcPr>
            </w:tcPrChange>
          </w:tcPr>
          <w:p w14:paraId="5AA48758" w14:textId="77777777" w:rsidR="00413E5F" w:rsidRPr="00626527" w:rsidRDefault="00B4071F">
            <w:pPr>
              <w:shd w:val="clear" w:color="auto" w:fill="FFFFFF"/>
              <w:spacing w:after="0" w:line="240" w:lineRule="auto"/>
              <w:rPr>
                <w:rFonts w:ascii="Arial" w:eastAsia="Arial" w:hAnsi="Arial" w:cs="Arial"/>
                <w:sz w:val="16"/>
                <w:szCs w:val="16"/>
                <w:rPrChange w:id="3476" w:author="Razavi, Pedram/Medicine" w:date="2019-06-16T13:33:00Z">
                  <w:rPr>
                    <w:rFonts w:ascii="Arial" w:eastAsia="Arial" w:hAnsi="Arial" w:cs="Arial"/>
                    <w:sz w:val="17"/>
                    <w:szCs w:val="17"/>
                  </w:rPr>
                </w:rPrChange>
              </w:rPr>
              <w:pPrChange w:id="3477" w:author="Razavi, Pedram/Medicine" w:date="2019-06-16T15:04:00Z">
                <w:pPr>
                  <w:shd w:val="clear" w:color="auto" w:fill="FFFFFF"/>
                  <w:spacing w:after="0"/>
                  <w:jc w:val="both"/>
                </w:pPr>
              </w:pPrChange>
            </w:pPr>
            <w:r w:rsidRPr="00626527">
              <w:rPr>
                <w:rFonts w:ascii="Arial" w:eastAsia="Arial" w:hAnsi="Arial" w:cs="Arial"/>
                <w:sz w:val="16"/>
                <w:szCs w:val="16"/>
                <w:rPrChange w:id="3478" w:author="Razavi, Pedram/Medicine" w:date="2019-06-16T13:33:00Z">
                  <w:rPr>
                    <w:rFonts w:ascii="Arial" w:eastAsia="Arial" w:hAnsi="Arial" w:cs="Arial"/>
                    <w:sz w:val="17"/>
                    <w:szCs w:val="17"/>
                  </w:rPr>
                </w:rPrChange>
              </w:rPr>
              <w:t>MSK-VP-0014</w:t>
            </w:r>
          </w:p>
        </w:tc>
        <w:tc>
          <w:tcPr>
            <w:tcW w:w="1110" w:type="dxa"/>
            <w:tcMar>
              <w:top w:w="100" w:type="dxa"/>
              <w:left w:w="100" w:type="dxa"/>
              <w:bottom w:w="100" w:type="dxa"/>
              <w:right w:w="100" w:type="dxa"/>
            </w:tcMar>
            <w:vAlign w:val="center"/>
            <w:tcPrChange w:id="3479" w:author="Razavi, Pedram/Medicine" w:date="2019-06-16T13:33:00Z">
              <w:tcPr>
                <w:tcW w:w="1110" w:type="dxa"/>
                <w:tcMar>
                  <w:top w:w="100" w:type="dxa"/>
                  <w:left w:w="100" w:type="dxa"/>
                  <w:bottom w:w="100" w:type="dxa"/>
                  <w:right w:w="100" w:type="dxa"/>
                </w:tcMar>
                <w:vAlign w:val="center"/>
              </w:tcPr>
            </w:tcPrChange>
          </w:tcPr>
          <w:p w14:paraId="74E910D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8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22</w:t>
            </w:r>
          </w:p>
        </w:tc>
        <w:tc>
          <w:tcPr>
            <w:tcW w:w="1335" w:type="dxa"/>
            <w:tcMar>
              <w:top w:w="100" w:type="dxa"/>
              <w:left w:w="100" w:type="dxa"/>
              <w:bottom w:w="100" w:type="dxa"/>
              <w:right w:w="100" w:type="dxa"/>
            </w:tcMar>
            <w:vAlign w:val="center"/>
            <w:tcPrChange w:id="3481" w:author="Razavi, Pedram/Medicine" w:date="2019-06-16T13:33:00Z">
              <w:tcPr>
                <w:tcW w:w="1335" w:type="dxa"/>
                <w:tcMar>
                  <w:top w:w="100" w:type="dxa"/>
                  <w:left w:w="100" w:type="dxa"/>
                  <w:bottom w:w="100" w:type="dxa"/>
                  <w:right w:w="100" w:type="dxa"/>
                </w:tcMar>
                <w:vAlign w:val="center"/>
              </w:tcPr>
            </w:tcPrChange>
          </w:tcPr>
          <w:p w14:paraId="2C37C1B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82"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(4.5%)</w:t>
            </w:r>
          </w:p>
        </w:tc>
        <w:tc>
          <w:tcPr>
            <w:tcW w:w="1335" w:type="dxa"/>
            <w:tcMar>
              <w:top w:w="100" w:type="dxa"/>
              <w:left w:w="100" w:type="dxa"/>
              <w:bottom w:w="100" w:type="dxa"/>
              <w:right w:w="100" w:type="dxa"/>
            </w:tcMar>
            <w:vAlign w:val="center"/>
            <w:tcPrChange w:id="3483" w:author="Razavi, Pedram/Medicine" w:date="2019-06-16T13:33:00Z">
              <w:tcPr>
                <w:tcW w:w="1335" w:type="dxa"/>
                <w:tcMar>
                  <w:top w:w="100" w:type="dxa"/>
                  <w:left w:w="100" w:type="dxa"/>
                  <w:bottom w:w="100" w:type="dxa"/>
                  <w:right w:w="100" w:type="dxa"/>
                </w:tcMar>
                <w:vAlign w:val="center"/>
              </w:tcPr>
            </w:tcPrChange>
          </w:tcPr>
          <w:p w14:paraId="720FCA45" w14:textId="77777777" w:rsidR="00413E5F" w:rsidRPr="00626527" w:rsidRDefault="00B4071F">
            <w:pPr>
              <w:widowControl w:val="0"/>
              <w:spacing w:after="0" w:line="240" w:lineRule="auto"/>
              <w:rPr>
                <w:rFonts w:ascii="Arial" w:eastAsia="Arial" w:hAnsi="Arial" w:cs="Arial"/>
                <w:sz w:val="16"/>
                <w:szCs w:val="16"/>
              </w:rPr>
              <w:pPrChange w:id="3484"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85" w:author="Razavi, Pedram/Medicine" w:date="2019-06-16T13:33:00Z">
              <w:tcPr>
                <w:tcW w:w="1335" w:type="dxa"/>
                <w:tcMar>
                  <w:top w:w="100" w:type="dxa"/>
                  <w:left w:w="100" w:type="dxa"/>
                  <w:bottom w:w="100" w:type="dxa"/>
                  <w:right w:w="100" w:type="dxa"/>
                </w:tcMar>
                <w:vAlign w:val="center"/>
              </w:tcPr>
            </w:tcPrChange>
          </w:tcPr>
          <w:p w14:paraId="62CFA0C4"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86"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487" w:author="Razavi, Pedram/Medicine" w:date="2019-06-16T13:33:00Z">
              <w:tcPr>
                <w:tcW w:w="1335" w:type="dxa"/>
                <w:tcMar>
                  <w:top w:w="100" w:type="dxa"/>
                  <w:left w:w="100" w:type="dxa"/>
                  <w:bottom w:w="100" w:type="dxa"/>
                  <w:right w:w="100" w:type="dxa"/>
                </w:tcMar>
                <w:vAlign w:val="center"/>
              </w:tcPr>
            </w:tcPrChange>
          </w:tcPr>
          <w:p w14:paraId="52576807" w14:textId="77777777" w:rsidR="00413E5F" w:rsidRPr="00626527" w:rsidRDefault="00B4071F">
            <w:pPr>
              <w:widowControl w:val="0"/>
              <w:spacing w:after="0" w:line="240" w:lineRule="auto"/>
              <w:rPr>
                <w:rFonts w:ascii="Arial" w:eastAsia="Arial" w:hAnsi="Arial" w:cs="Arial"/>
                <w:sz w:val="16"/>
                <w:szCs w:val="16"/>
              </w:rPr>
              <w:pPrChange w:id="3488"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489" w:author="Razavi, Pedram/Medicine" w:date="2019-06-16T13:33:00Z">
              <w:tcPr>
                <w:tcW w:w="1335" w:type="dxa"/>
                <w:tcMar>
                  <w:top w:w="100" w:type="dxa"/>
                  <w:left w:w="100" w:type="dxa"/>
                  <w:bottom w:w="100" w:type="dxa"/>
                  <w:right w:w="100" w:type="dxa"/>
                </w:tcMar>
                <w:vAlign w:val="center"/>
              </w:tcPr>
            </w:tcPrChange>
          </w:tcPr>
          <w:p w14:paraId="7E3EB2CD" w14:textId="77777777" w:rsidR="00413E5F" w:rsidRPr="00626527" w:rsidRDefault="00B4071F">
            <w:pPr>
              <w:widowControl w:val="0"/>
              <w:spacing w:after="0" w:line="240" w:lineRule="auto"/>
              <w:rPr>
                <w:rFonts w:ascii="Arial" w:eastAsia="Arial" w:hAnsi="Arial" w:cs="Arial"/>
                <w:sz w:val="16"/>
                <w:szCs w:val="16"/>
              </w:rPr>
              <w:pPrChange w:id="3490"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32B18E7F" w14:textId="77777777" w:rsidTr="00626527">
        <w:trPr>
          <w:trHeight w:val="20"/>
          <w:trPrChange w:id="3491" w:author="Razavi, Pedram/Medicine" w:date="2019-06-16T13:33:00Z">
            <w:trPr>
              <w:trHeight w:val="280"/>
            </w:trPr>
          </w:trPrChange>
        </w:trPr>
        <w:tc>
          <w:tcPr>
            <w:tcW w:w="1560" w:type="dxa"/>
            <w:tcMar>
              <w:top w:w="100" w:type="dxa"/>
              <w:left w:w="100" w:type="dxa"/>
              <w:bottom w:w="100" w:type="dxa"/>
              <w:right w:w="100" w:type="dxa"/>
            </w:tcMar>
            <w:tcPrChange w:id="3492" w:author="Razavi, Pedram/Medicine" w:date="2019-06-16T13:33:00Z">
              <w:tcPr>
                <w:tcW w:w="1560" w:type="dxa"/>
                <w:tcMar>
                  <w:top w:w="100" w:type="dxa"/>
                  <w:left w:w="100" w:type="dxa"/>
                  <w:bottom w:w="100" w:type="dxa"/>
                  <w:right w:w="100" w:type="dxa"/>
                </w:tcMar>
              </w:tcPr>
            </w:tcPrChange>
          </w:tcPr>
          <w:p w14:paraId="2B223972" w14:textId="77777777" w:rsidR="00413E5F" w:rsidRPr="00626527" w:rsidRDefault="00B4071F">
            <w:pPr>
              <w:shd w:val="clear" w:color="auto" w:fill="FFFFFF"/>
              <w:spacing w:after="0" w:line="240" w:lineRule="auto"/>
              <w:rPr>
                <w:rFonts w:ascii="Arial" w:eastAsia="Arial" w:hAnsi="Arial" w:cs="Arial"/>
                <w:sz w:val="16"/>
                <w:szCs w:val="16"/>
                <w:rPrChange w:id="3493" w:author="Razavi, Pedram/Medicine" w:date="2019-06-16T13:33:00Z">
                  <w:rPr>
                    <w:rFonts w:ascii="Arial" w:eastAsia="Arial" w:hAnsi="Arial" w:cs="Arial"/>
                    <w:sz w:val="17"/>
                    <w:szCs w:val="17"/>
                  </w:rPr>
                </w:rPrChange>
              </w:rPr>
              <w:pPrChange w:id="3494" w:author="Razavi, Pedram/Medicine" w:date="2019-06-16T15:04:00Z">
                <w:pPr>
                  <w:shd w:val="clear" w:color="auto" w:fill="FFFFFF"/>
                  <w:spacing w:after="0"/>
                  <w:jc w:val="both"/>
                </w:pPr>
              </w:pPrChange>
            </w:pPr>
            <w:r w:rsidRPr="00626527">
              <w:rPr>
                <w:rFonts w:ascii="Arial" w:eastAsia="Arial" w:hAnsi="Arial" w:cs="Arial"/>
                <w:sz w:val="16"/>
                <w:szCs w:val="16"/>
                <w:rPrChange w:id="3495" w:author="Razavi, Pedram/Medicine" w:date="2019-06-16T13:33:00Z">
                  <w:rPr>
                    <w:rFonts w:ascii="Arial" w:eastAsia="Arial" w:hAnsi="Arial" w:cs="Arial"/>
                    <w:sz w:val="17"/>
                    <w:szCs w:val="17"/>
                  </w:rPr>
                </w:rPrChange>
              </w:rPr>
              <w:t>MSK-VP-0021</w:t>
            </w:r>
          </w:p>
        </w:tc>
        <w:tc>
          <w:tcPr>
            <w:tcW w:w="1110" w:type="dxa"/>
            <w:tcMar>
              <w:top w:w="100" w:type="dxa"/>
              <w:left w:w="100" w:type="dxa"/>
              <w:bottom w:w="100" w:type="dxa"/>
              <w:right w:w="100" w:type="dxa"/>
            </w:tcMar>
            <w:vAlign w:val="center"/>
            <w:tcPrChange w:id="3496" w:author="Razavi, Pedram/Medicine" w:date="2019-06-16T13:33:00Z">
              <w:tcPr>
                <w:tcW w:w="1110" w:type="dxa"/>
                <w:tcMar>
                  <w:top w:w="100" w:type="dxa"/>
                  <w:left w:w="100" w:type="dxa"/>
                  <w:bottom w:w="100" w:type="dxa"/>
                  <w:right w:w="100" w:type="dxa"/>
                </w:tcMar>
                <w:vAlign w:val="center"/>
              </w:tcPr>
            </w:tcPrChange>
          </w:tcPr>
          <w:p w14:paraId="5B028F59"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9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13</w:t>
            </w:r>
          </w:p>
        </w:tc>
        <w:tc>
          <w:tcPr>
            <w:tcW w:w="1335" w:type="dxa"/>
            <w:tcMar>
              <w:top w:w="100" w:type="dxa"/>
              <w:left w:w="100" w:type="dxa"/>
              <w:bottom w:w="100" w:type="dxa"/>
              <w:right w:w="100" w:type="dxa"/>
            </w:tcMar>
            <w:vAlign w:val="center"/>
            <w:tcPrChange w:id="3498" w:author="Razavi, Pedram/Medicine" w:date="2019-06-16T13:33:00Z">
              <w:tcPr>
                <w:tcW w:w="1335" w:type="dxa"/>
                <w:tcMar>
                  <w:top w:w="100" w:type="dxa"/>
                  <w:left w:w="100" w:type="dxa"/>
                  <w:bottom w:w="100" w:type="dxa"/>
                  <w:right w:w="100" w:type="dxa"/>
                </w:tcMar>
                <w:vAlign w:val="center"/>
              </w:tcPr>
            </w:tcPrChange>
          </w:tcPr>
          <w:p w14:paraId="0C42275F"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499"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(7.7%)</w:t>
            </w:r>
          </w:p>
        </w:tc>
        <w:tc>
          <w:tcPr>
            <w:tcW w:w="1335" w:type="dxa"/>
            <w:tcMar>
              <w:top w:w="100" w:type="dxa"/>
              <w:left w:w="100" w:type="dxa"/>
              <w:bottom w:w="100" w:type="dxa"/>
              <w:right w:w="100" w:type="dxa"/>
            </w:tcMar>
            <w:vAlign w:val="center"/>
            <w:tcPrChange w:id="3500" w:author="Razavi, Pedram/Medicine" w:date="2019-06-16T13:33:00Z">
              <w:tcPr>
                <w:tcW w:w="1335" w:type="dxa"/>
                <w:tcMar>
                  <w:top w:w="100" w:type="dxa"/>
                  <w:left w:w="100" w:type="dxa"/>
                  <w:bottom w:w="100" w:type="dxa"/>
                  <w:right w:w="100" w:type="dxa"/>
                </w:tcMar>
                <w:vAlign w:val="center"/>
              </w:tcPr>
            </w:tcPrChange>
          </w:tcPr>
          <w:p w14:paraId="60ED196A" w14:textId="77777777" w:rsidR="00413E5F" w:rsidRPr="00626527" w:rsidRDefault="00B4071F">
            <w:pPr>
              <w:widowControl w:val="0"/>
              <w:spacing w:after="0" w:line="240" w:lineRule="auto"/>
              <w:rPr>
                <w:rFonts w:ascii="Arial" w:eastAsia="Arial" w:hAnsi="Arial" w:cs="Arial"/>
                <w:sz w:val="16"/>
                <w:szCs w:val="16"/>
              </w:rPr>
              <w:pPrChange w:id="350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02" w:author="Razavi, Pedram/Medicine" w:date="2019-06-16T13:33:00Z">
              <w:tcPr>
                <w:tcW w:w="1335" w:type="dxa"/>
                <w:tcMar>
                  <w:top w:w="100" w:type="dxa"/>
                  <w:left w:w="100" w:type="dxa"/>
                  <w:bottom w:w="100" w:type="dxa"/>
                  <w:right w:w="100" w:type="dxa"/>
                </w:tcMar>
                <w:vAlign w:val="center"/>
              </w:tcPr>
            </w:tcPrChange>
          </w:tcPr>
          <w:p w14:paraId="02F4D04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0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504" w:author="Razavi, Pedram/Medicine" w:date="2019-06-16T13:33:00Z">
              <w:tcPr>
                <w:tcW w:w="1335" w:type="dxa"/>
                <w:tcMar>
                  <w:top w:w="100" w:type="dxa"/>
                  <w:left w:w="100" w:type="dxa"/>
                  <w:bottom w:w="100" w:type="dxa"/>
                  <w:right w:w="100" w:type="dxa"/>
                </w:tcMar>
                <w:vAlign w:val="center"/>
              </w:tcPr>
            </w:tcPrChange>
          </w:tcPr>
          <w:p w14:paraId="04E7D6D2" w14:textId="77777777" w:rsidR="00413E5F" w:rsidRPr="00626527" w:rsidRDefault="00B4071F">
            <w:pPr>
              <w:widowControl w:val="0"/>
              <w:spacing w:after="0" w:line="240" w:lineRule="auto"/>
              <w:rPr>
                <w:rFonts w:ascii="Arial" w:eastAsia="Arial" w:hAnsi="Arial" w:cs="Arial"/>
                <w:sz w:val="16"/>
                <w:szCs w:val="16"/>
              </w:rPr>
              <w:pPrChange w:id="350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06" w:author="Razavi, Pedram/Medicine" w:date="2019-06-16T13:33:00Z">
              <w:tcPr>
                <w:tcW w:w="1335" w:type="dxa"/>
                <w:tcMar>
                  <w:top w:w="100" w:type="dxa"/>
                  <w:left w:w="100" w:type="dxa"/>
                  <w:bottom w:w="100" w:type="dxa"/>
                  <w:right w:w="100" w:type="dxa"/>
                </w:tcMar>
                <w:vAlign w:val="center"/>
              </w:tcPr>
            </w:tcPrChange>
          </w:tcPr>
          <w:p w14:paraId="4D28D649" w14:textId="77777777" w:rsidR="00413E5F" w:rsidRPr="00626527" w:rsidRDefault="00B4071F">
            <w:pPr>
              <w:widowControl w:val="0"/>
              <w:spacing w:after="0" w:line="240" w:lineRule="auto"/>
              <w:rPr>
                <w:rFonts w:ascii="Arial" w:eastAsia="Arial" w:hAnsi="Arial" w:cs="Arial"/>
                <w:sz w:val="16"/>
                <w:szCs w:val="16"/>
              </w:rPr>
              <w:pPrChange w:id="3507"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59CF7262" w14:textId="77777777" w:rsidTr="00626527">
        <w:trPr>
          <w:trHeight w:val="20"/>
          <w:trPrChange w:id="3508" w:author="Razavi, Pedram/Medicine" w:date="2019-06-16T13:33:00Z">
            <w:trPr>
              <w:trHeight w:val="280"/>
            </w:trPr>
          </w:trPrChange>
        </w:trPr>
        <w:tc>
          <w:tcPr>
            <w:tcW w:w="1560" w:type="dxa"/>
            <w:tcMar>
              <w:top w:w="100" w:type="dxa"/>
              <w:left w:w="100" w:type="dxa"/>
              <w:bottom w:w="100" w:type="dxa"/>
              <w:right w:w="100" w:type="dxa"/>
            </w:tcMar>
            <w:tcPrChange w:id="3509" w:author="Razavi, Pedram/Medicine" w:date="2019-06-16T13:33:00Z">
              <w:tcPr>
                <w:tcW w:w="1560" w:type="dxa"/>
                <w:tcMar>
                  <w:top w:w="100" w:type="dxa"/>
                  <w:left w:w="100" w:type="dxa"/>
                  <w:bottom w:w="100" w:type="dxa"/>
                  <w:right w:w="100" w:type="dxa"/>
                </w:tcMar>
              </w:tcPr>
            </w:tcPrChange>
          </w:tcPr>
          <w:p w14:paraId="60B45C7A" w14:textId="77777777" w:rsidR="00413E5F" w:rsidRPr="00626527" w:rsidRDefault="00B4071F">
            <w:pPr>
              <w:shd w:val="clear" w:color="auto" w:fill="FFFFFF"/>
              <w:spacing w:after="0" w:line="240" w:lineRule="auto"/>
              <w:rPr>
                <w:rFonts w:ascii="Arial" w:eastAsia="Arial" w:hAnsi="Arial" w:cs="Arial"/>
                <w:sz w:val="16"/>
                <w:szCs w:val="16"/>
                <w:rPrChange w:id="3510" w:author="Razavi, Pedram/Medicine" w:date="2019-06-16T13:33:00Z">
                  <w:rPr>
                    <w:rFonts w:ascii="Arial" w:eastAsia="Arial" w:hAnsi="Arial" w:cs="Arial"/>
                    <w:sz w:val="17"/>
                    <w:szCs w:val="17"/>
                  </w:rPr>
                </w:rPrChange>
              </w:rPr>
              <w:pPrChange w:id="3511" w:author="Razavi, Pedram/Medicine" w:date="2019-06-16T15:04:00Z">
                <w:pPr>
                  <w:shd w:val="clear" w:color="auto" w:fill="FFFFFF"/>
                  <w:spacing w:after="0"/>
                  <w:jc w:val="both"/>
                </w:pPr>
              </w:pPrChange>
            </w:pPr>
            <w:r w:rsidRPr="00626527">
              <w:rPr>
                <w:rFonts w:ascii="Arial" w:eastAsia="Arial" w:hAnsi="Arial" w:cs="Arial"/>
                <w:sz w:val="16"/>
                <w:szCs w:val="16"/>
                <w:rPrChange w:id="3512" w:author="Razavi, Pedram/Medicine" w:date="2019-06-16T13:33:00Z">
                  <w:rPr>
                    <w:rFonts w:ascii="Arial" w:eastAsia="Arial" w:hAnsi="Arial" w:cs="Arial"/>
                    <w:sz w:val="17"/>
                    <w:szCs w:val="17"/>
                  </w:rPr>
                </w:rPrChange>
              </w:rPr>
              <w:t>MSK-VP-0026</w:t>
            </w:r>
          </w:p>
        </w:tc>
        <w:tc>
          <w:tcPr>
            <w:tcW w:w="1110" w:type="dxa"/>
            <w:tcMar>
              <w:top w:w="100" w:type="dxa"/>
              <w:left w:w="100" w:type="dxa"/>
              <w:bottom w:w="100" w:type="dxa"/>
              <w:right w:w="100" w:type="dxa"/>
            </w:tcMar>
            <w:vAlign w:val="center"/>
            <w:tcPrChange w:id="3513" w:author="Razavi, Pedram/Medicine" w:date="2019-06-16T13:33:00Z">
              <w:tcPr>
                <w:tcW w:w="1110" w:type="dxa"/>
                <w:tcMar>
                  <w:top w:w="100" w:type="dxa"/>
                  <w:left w:w="100" w:type="dxa"/>
                  <w:bottom w:w="100" w:type="dxa"/>
                  <w:right w:w="100" w:type="dxa"/>
                </w:tcMar>
                <w:vAlign w:val="center"/>
              </w:tcPr>
            </w:tcPrChange>
          </w:tcPr>
          <w:p w14:paraId="024C92F5"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1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21</w:t>
            </w:r>
          </w:p>
        </w:tc>
        <w:tc>
          <w:tcPr>
            <w:tcW w:w="1335" w:type="dxa"/>
            <w:tcMar>
              <w:top w:w="100" w:type="dxa"/>
              <w:left w:w="100" w:type="dxa"/>
              <w:bottom w:w="100" w:type="dxa"/>
              <w:right w:w="100" w:type="dxa"/>
            </w:tcMar>
            <w:vAlign w:val="center"/>
            <w:tcPrChange w:id="3515" w:author="Razavi, Pedram/Medicine" w:date="2019-06-16T13:33:00Z">
              <w:tcPr>
                <w:tcW w:w="1335" w:type="dxa"/>
                <w:tcMar>
                  <w:top w:w="100" w:type="dxa"/>
                  <w:left w:w="100" w:type="dxa"/>
                  <w:bottom w:w="100" w:type="dxa"/>
                  <w:right w:w="100" w:type="dxa"/>
                </w:tcMar>
                <w:vAlign w:val="center"/>
              </w:tcPr>
            </w:tcPrChange>
          </w:tcPr>
          <w:p w14:paraId="4EAE844A"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16"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(4.8%)</w:t>
            </w:r>
          </w:p>
        </w:tc>
        <w:tc>
          <w:tcPr>
            <w:tcW w:w="1335" w:type="dxa"/>
            <w:tcMar>
              <w:top w:w="100" w:type="dxa"/>
              <w:left w:w="100" w:type="dxa"/>
              <w:bottom w:w="100" w:type="dxa"/>
              <w:right w:w="100" w:type="dxa"/>
            </w:tcMar>
            <w:vAlign w:val="center"/>
            <w:tcPrChange w:id="3517" w:author="Razavi, Pedram/Medicine" w:date="2019-06-16T13:33:00Z">
              <w:tcPr>
                <w:tcW w:w="1335" w:type="dxa"/>
                <w:tcMar>
                  <w:top w:w="100" w:type="dxa"/>
                  <w:left w:w="100" w:type="dxa"/>
                  <w:bottom w:w="100" w:type="dxa"/>
                  <w:right w:w="100" w:type="dxa"/>
                </w:tcMar>
                <w:vAlign w:val="center"/>
              </w:tcPr>
            </w:tcPrChange>
          </w:tcPr>
          <w:p w14:paraId="1815E913" w14:textId="77777777" w:rsidR="00413E5F" w:rsidRPr="00626527" w:rsidRDefault="00B4071F">
            <w:pPr>
              <w:widowControl w:val="0"/>
              <w:spacing w:after="0" w:line="240" w:lineRule="auto"/>
              <w:rPr>
                <w:rFonts w:ascii="Arial" w:eastAsia="Arial" w:hAnsi="Arial" w:cs="Arial"/>
                <w:sz w:val="16"/>
                <w:szCs w:val="16"/>
              </w:rPr>
              <w:pPrChange w:id="3518"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19" w:author="Razavi, Pedram/Medicine" w:date="2019-06-16T13:33:00Z">
              <w:tcPr>
                <w:tcW w:w="1335" w:type="dxa"/>
                <w:tcMar>
                  <w:top w:w="100" w:type="dxa"/>
                  <w:left w:w="100" w:type="dxa"/>
                  <w:bottom w:w="100" w:type="dxa"/>
                  <w:right w:w="100" w:type="dxa"/>
                </w:tcMar>
                <w:vAlign w:val="center"/>
              </w:tcPr>
            </w:tcPrChange>
          </w:tcPr>
          <w:p w14:paraId="1B9B2E6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2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21" w:author="Razavi, Pedram/Medicine" w:date="2019-06-16T13:33:00Z">
              <w:tcPr>
                <w:tcW w:w="1335" w:type="dxa"/>
                <w:tcMar>
                  <w:top w:w="100" w:type="dxa"/>
                  <w:left w:w="100" w:type="dxa"/>
                  <w:bottom w:w="100" w:type="dxa"/>
                  <w:right w:w="100" w:type="dxa"/>
                </w:tcMar>
                <w:vAlign w:val="center"/>
              </w:tcPr>
            </w:tcPrChange>
          </w:tcPr>
          <w:p w14:paraId="2B4F2D16" w14:textId="77777777" w:rsidR="00413E5F" w:rsidRPr="00626527" w:rsidRDefault="00B4071F">
            <w:pPr>
              <w:widowControl w:val="0"/>
              <w:spacing w:after="0" w:line="240" w:lineRule="auto"/>
              <w:rPr>
                <w:rFonts w:ascii="Arial" w:eastAsia="Arial" w:hAnsi="Arial" w:cs="Arial"/>
                <w:sz w:val="16"/>
                <w:szCs w:val="16"/>
              </w:rPr>
              <w:pPrChange w:id="3522"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523" w:author="Razavi, Pedram/Medicine" w:date="2019-06-16T13:33:00Z">
              <w:tcPr>
                <w:tcW w:w="1335" w:type="dxa"/>
                <w:tcMar>
                  <w:top w:w="100" w:type="dxa"/>
                  <w:left w:w="100" w:type="dxa"/>
                  <w:bottom w:w="100" w:type="dxa"/>
                  <w:right w:w="100" w:type="dxa"/>
                </w:tcMar>
                <w:vAlign w:val="center"/>
              </w:tcPr>
            </w:tcPrChange>
          </w:tcPr>
          <w:p w14:paraId="17816369" w14:textId="77777777" w:rsidR="00413E5F" w:rsidRPr="00626527" w:rsidRDefault="00B4071F">
            <w:pPr>
              <w:widowControl w:val="0"/>
              <w:spacing w:after="0" w:line="240" w:lineRule="auto"/>
              <w:rPr>
                <w:rFonts w:ascii="Arial" w:eastAsia="Arial" w:hAnsi="Arial" w:cs="Arial"/>
                <w:sz w:val="16"/>
                <w:szCs w:val="16"/>
              </w:rPr>
              <w:pPrChange w:id="3524"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4908310B" w14:textId="77777777" w:rsidTr="00626527">
        <w:trPr>
          <w:trHeight w:val="20"/>
          <w:trPrChange w:id="3525" w:author="Razavi, Pedram/Medicine" w:date="2019-06-16T13:33:00Z">
            <w:trPr>
              <w:trHeight w:val="280"/>
            </w:trPr>
          </w:trPrChange>
        </w:trPr>
        <w:tc>
          <w:tcPr>
            <w:tcW w:w="1560" w:type="dxa"/>
            <w:tcMar>
              <w:top w:w="100" w:type="dxa"/>
              <w:left w:w="100" w:type="dxa"/>
              <w:bottom w:w="100" w:type="dxa"/>
              <w:right w:w="100" w:type="dxa"/>
            </w:tcMar>
            <w:tcPrChange w:id="3526" w:author="Razavi, Pedram/Medicine" w:date="2019-06-16T13:33:00Z">
              <w:tcPr>
                <w:tcW w:w="1560" w:type="dxa"/>
                <w:tcMar>
                  <w:top w:w="100" w:type="dxa"/>
                  <w:left w:w="100" w:type="dxa"/>
                  <w:bottom w:w="100" w:type="dxa"/>
                  <w:right w:w="100" w:type="dxa"/>
                </w:tcMar>
              </w:tcPr>
            </w:tcPrChange>
          </w:tcPr>
          <w:p w14:paraId="0663FF22" w14:textId="77777777" w:rsidR="00413E5F" w:rsidRPr="00626527" w:rsidRDefault="00B4071F">
            <w:pPr>
              <w:shd w:val="clear" w:color="auto" w:fill="FFFFFF"/>
              <w:spacing w:after="0" w:line="240" w:lineRule="auto"/>
              <w:rPr>
                <w:rFonts w:ascii="Arial" w:eastAsia="Arial" w:hAnsi="Arial" w:cs="Arial"/>
                <w:sz w:val="16"/>
                <w:szCs w:val="16"/>
                <w:rPrChange w:id="3527" w:author="Razavi, Pedram/Medicine" w:date="2019-06-16T13:33:00Z">
                  <w:rPr>
                    <w:rFonts w:ascii="Arial" w:eastAsia="Arial" w:hAnsi="Arial" w:cs="Arial"/>
                    <w:sz w:val="17"/>
                    <w:szCs w:val="17"/>
                  </w:rPr>
                </w:rPrChange>
              </w:rPr>
              <w:pPrChange w:id="3528" w:author="Razavi, Pedram/Medicine" w:date="2019-06-16T15:04:00Z">
                <w:pPr>
                  <w:shd w:val="clear" w:color="auto" w:fill="FFFFFF"/>
                  <w:spacing w:after="0"/>
                  <w:jc w:val="both"/>
                </w:pPr>
              </w:pPrChange>
            </w:pPr>
            <w:r w:rsidRPr="00626527">
              <w:rPr>
                <w:rFonts w:ascii="Arial" w:eastAsia="Arial" w:hAnsi="Arial" w:cs="Arial"/>
                <w:sz w:val="16"/>
                <w:szCs w:val="16"/>
                <w:rPrChange w:id="3529" w:author="Razavi, Pedram/Medicine" w:date="2019-06-16T13:33:00Z">
                  <w:rPr>
                    <w:rFonts w:ascii="Arial" w:eastAsia="Arial" w:hAnsi="Arial" w:cs="Arial"/>
                    <w:sz w:val="17"/>
                    <w:szCs w:val="17"/>
                  </w:rPr>
                </w:rPrChange>
              </w:rPr>
              <w:t>MSK-VP-0046</w:t>
            </w:r>
          </w:p>
        </w:tc>
        <w:tc>
          <w:tcPr>
            <w:tcW w:w="1110" w:type="dxa"/>
            <w:tcMar>
              <w:top w:w="100" w:type="dxa"/>
              <w:left w:w="100" w:type="dxa"/>
              <w:bottom w:w="100" w:type="dxa"/>
              <w:right w:w="100" w:type="dxa"/>
            </w:tcMar>
            <w:vAlign w:val="center"/>
            <w:tcPrChange w:id="3530" w:author="Razavi, Pedram/Medicine" w:date="2019-06-16T13:33:00Z">
              <w:tcPr>
                <w:tcW w:w="1110" w:type="dxa"/>
                <w:tcMar>
                  <w:top w:w="100" w:type="dxa"/>
                  <w:left w:w="100" w:type="dxa"/>
                  <w:bottom w:w="100" w:type="dxa"/>
                  <w:right w:w="100" w:type="dxa"/>
                </w:tcMar>
                <w:vAlign w:val="center"/>
              </w:tcPr>
            </w:tcPrChange>
          </w:tcPr>
          <w:p w14:paraId="453F738C"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31"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7</w:t>
            </w:r>
          </w:p>
        </w:tc>
        <w:tc>
          <w:tcPr>
            <w:tcW w:w="1335" w:type="dxa"/>
            <w:tcMar>
              <w:top w:w="100" w:type="dxa"/>
              <w:left w:w="100" w:type="dxa"/>
              <w:bottom w:w="100" w:type="dxa"/>
              <w:right w:w="100" w:type="dxa"/>
            </w:tcMar>
            <w:vAlign w:val="center"/>
            <w:tcPrChange w:id="3532" w:author="Razavi, Pedram/Medicine" w:date="2019-06-16T13:33:00Z">
              <w:tcPr>
                <w:tcW w:w="1335" w:type="dxa"/>
                <w:tcMar>
                  <w:top w:w="100" w:type="dxa"/>
                  <w:left w:w="100" w:type="dxa"/>
                  <w:bottom w:w="100" w:type="dxa"/>
                  <w:right w:w="100" w:type="dxa"/>
                </w:tcMar>
                <w:vAlign w:val="center"/>
              </w:tcPr>
            </w:tcPrChange>
          </w:tcPr>
          <w:p w14:paraId="2E40A48B"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33"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(14.3%)</w:t>
            </w:r>
          </w:p>
        </w:tc>
        <w:tc>
          <w:tcPr>
            <w:tcW w:w="1335" w:type="dxa"/>
            <w:tcMar>
              <w:top w:w="100" w:type="dxa"/>
              <w:left w:w="100" w:type="dxa"/>
              <w:bottom w:w="100" w:type="dxa"/>
              <w:right w:w="100" w:type="dxa"/>
            </w:tcMar>
            <w:vAlign w:val="center"/>
            <w:tcPrChange w:id="3534" w:author="Razavi, Pedram/Medicine" w:date="2019-06-16T13:33:00Z">
              <w:tcPr>
                <w:tcW w:w="1335" w:type="dxa"/>
                <w:tcMar>
                  <w:top w:w="100" w:type="dxa"/>
                  <w:left w:w="100" w:type="dxa"/>
                  <w:bottom w:w="100" w:type="dxa"/>
                  <w:right w:w="100" w:type="dxa"/>
                </w:tcMar>
                <w:vAlign w:val="center"/>
              </w:tcPr>
            </w:tcPrChange>
          </w:tcPr>
          <w:p w14:paraId="00F52471" w14:textId="77777777" w:rsidR="00413E5F" w:rsidRPr="00626527" w:rsidRDefault="00B4071F">
            <w:pPr>
              <w:widowControl w:val="0"/>
              <w:spacing w:after="0" w:line="240" w:lineRule="auto"/>
              <w:rPr>
                <w:rFonts w:ascii="Arial" w:eastAsia="Arial" w:hAnsi="Arial" w:cs="Arial"/>
                <w:sz w:val="16"/>
                <w:szCs w:val="16"/>
              </w:rPr>
              <w:pPrChange w:id="353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36" w:author="Razavi, Pedram/Medicine" w:date="2019-06-16T13:33:00Z">
              <w:tcPr>
                <w:tcW w:w="1335" w:type="dxa"/>
                <w:tcMar>
                  <w:top w:w="100" w:type="dxa"/>
                  <w:left w:w="100" w:type="dxa"/>
                  <w:bottom w:w="100" w:type="dxa"/>
                  <w:right w:w="100" w:type="dxa"/>
                </w:tcMar>
                <w:vAlign w:val="center"/>
              </w:tcPr>
            </w:tcPrChange>
          </w:tcPr>
          <w:p w14:paraId="5783C284"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3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538" w:author="Razavi, Pedram/Medicine" w:date="2019-06-16T13:33:00Z">
              <w:tcPr>
                <w:tcW w:w="1335" w:type="dxa"/>
                <w:tcMar>
                  <w:top w:w="100" w:type="dxa"/>
                  <w:left w:w="100" w:type="dxa"/>
                  <w:bottom w:w="100" w:type="dxa"/>
                  <w:right w:w="100" w:type="dxa"/>
                </w:tcMar>
                <w:vAlign w:val="center"/>
              </w:tcPr>
            </w:tcPrChange>
          </w:tcPr>
          <w:p w14:paraId="74CA1605" w14:textId="77777777" w:rsidR="00413E5F" w:rsidRPr="00626527" w:rsidRDefault="00B4071F">
            <w:pPr>
              <w:widowControl w:val="0"/>
              <w:spacing w:after="0" w:line="240" w:lineRule="auto"/>
              <w:rPr>
                <w:rFonts w:ascii="Arial" w:eastAsia="Arial" w:hAnsi="Arial" w:cs="Arial"/>
                <w:sz w:val="16"/>
                <w:szCs w:val="16"/>
              </w:rPr>
              <w:pPrChange w:id="3539"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40" w:author="Razavi, Pedram/Medicine" w:date="2019-06-16T13:33:00Z">
              <w:tcPr>
                <w:tcW w:w="1335" w:type="dxa"/>
                <w:tcMar>
                  <w:top w:w="100" w:type="dxa"/>
                  <w:left w:w="100" w:type="dxa"/>
                  <w:bottom w:w="100" w:type="dxa"/>
                  <w:right w:w="100" w:type="dxa"/>
                </w:tcMar>
                <w:vAlign w:val="center"/>
              </w:tcPr>
            </w:tcPrChange>
          </w:tcPr>
          <w:p w14:paraId="07BBC1D8" w14:textId="77777777" w:rsidR="00413E5F" w:rsidRPr="00626527" w:rsidRDefault="00B4071F">
            <w:pPr>
              <w:widowControl w:val="0"/>
              <w:spacing w:after="0" w:line="240" w:lineRule="auto"/>
              <w:rPr>
                <w:rFonts w:ascii="Arial" w:eastAsia="Arial" w:hAnsi="Arial" w:cs="Arial"/>
                <w:sz w:val="16"/>
                <w:szCs w:val="16"/>
              </w:rPr>
              <w:pPrChange w:id="3541"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0E179CF6" w14:textId="77777777" w:rsidTr="00626527">
        <w:trPr>
          <w:trHeight w:val="20"/>
          <w:trPrChange w:id="3542" w:author="Razavi, Pedram/Medicine" w:date="2019-06-16T13:33:00Z">
            <w:trPr>
              <w:trHeight w:val="320"/>
            </w:trPr>
          </w:trPrChange>
        </w:trPr>
        <w:tc>
          <w:tcPr>
            <w:tcW w:w="1560" w:type="dxa"/>
            <w:tcMar>
              <w:top w:w="100" w:type="dxa"/>
              <w:left w:w="100" w:type="dxa"/>
              <w:bottom w:w="100" w:type="dxa"/>
              <w:right w:w="100" w:type="dxa"/>
            </w:tcMar>
            <w:tcPrChange w:id="3543" w:author="Razavi, Pedram/Medicine" w:date="2019-06-16T13:33:00Z">
              <w:tcPr>
                <w:tcW w:w="1560" w:type="dxa"/>
                <w:tcMar>
                  <w:top w:w="100" w:type="dxa"/>
                  <w:left w:w="100" w:type="dxa"/>
                  <w:bottom w:w="100" w:type="dxa"/>
                  <w:right w:w="100" w:type="dxa"/>
                </w:tcMar>
              </w:tcPr>
            </w:tcPrChange>
          </w:tcPr>
          <w:p w14:paraId="5A4E47F7" w14:textId="77777777" w:rsidR="00413E5F" w:rsidRPr="00626527" w:rsidRDefault="00B4071F">
            <w:pPr>
              <w:shd w:val="clear" w:color="auto" w:fill="FFFFFF"/>
              <w:spacing w:after="0" w:line="240" w:lineRule="auto"/>
              <w:rPr>
                <w:rFonts w:ascii="Arial" w:eastAsia="Arial" w:hAnsi="Arial" w:cs="Arial"/>
                <w:sz w:val="16"/>
                <w:szCs w:val="16"/>
                <w:rPrChange w:id="3544" w:author="Razavi, Pedram/Medicine" w:date="2019-06-16T13:33:00Z">
                  <w:rPr>
                    <w:rFonts w:ascii="Arial" w:eastAsia="Arial" w:hAnsi="Arial" w:cs="Arial"/>
                    <w:sz w:val="17"/>
                    <w:szCs w:val="17"/>
                  </w:rPr>
                </w:rPrChange>
              </w:rPr>
              <w:pPrChange w:id="3545" w:author="Razavi, Pedram/Medicine" w:date="2019-06-16T15:04:00Z">
                <w:pPr>
                  <w:shd w:val="clear" w:color="auto" w:fill="FFFFFF"/>
                  <w:spacing w:after="0"/>
                  <w:jc w:val="both"/>
                </w:pPr>
              </w:pPrChange>
            </w:pPr>
            <w:r w:rsidRPr="00626527">
              <w:rPr>
                <w:rFonts w:ascii="Arial" w:eastAsia="Arial" w:hAnsi="Arial" w:cs="Arial"/>
                <w:sz w:val="16"/>
                <w:szCs w:val="16"/>
                <w:rPrChange w:id="3546" w:author="Razavi, Pedram/Medicine" w:date="2019-06-16T13:33:00Z">
                  <w:rPr>
                    <w:rFonts w:ascii="Arial" w:eastAsia="Arial" w:hAnsi="Arial" w:cs="Arial"/>
                    <w:sz w:val="17"/>
                    <w:szCs w:val="17"/>
                  </w:rPr>
                </w:rPrChange>
              </w:rPr>
              <w:t>MSK-VP-0057</w:t>
            </w:r>
          </w:p>
        </w:tc>
        <w:tc>
          <w:tcPr>
            <w:tcW w:w="1110" w:type="dxa"/>
            <w:tcMar>
              <w:top w:w="100" w:type="dxa"/>
              <w:left w:w="100" w:type="dxa"/>
              <w:bottom w:w="100" w:type="dxa"/>
              <w:right w:w="100" w:type="dxa"/>
            </w:tcMar>
            <w:vAlign w:val="center"/>
            <w:tcPrChange w:id="3547" w:author="Razavi, Pedram/Medicine" w:date="2019-06-16T13:33:00Z">
              <w:tcPr>
                <w:tcW w:w="1110" w:type="dxa"/>
                <w:tcMar>
                  <w:top w:w="100" w:type="dxa"/>
                  <w:left w:w="100" w:type="dxa"/>
                  <w:bottom w:w="100" w:type="dxa"/>
                  <w:right w:w="100" w:type="dxa"/>
                </w:tcMar>
                <w:vAlign w:val="center"/>
              </w:tcPr>
            </w:tcPrChange>
          </w:tcPr>
          <w:p w14:paraId="082BA7D3"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48"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14</w:t>
            </w:r>
          </w:p>
        </w:tc>
        <w:tc>
          <w:tcPr>
            <w:tcW w:w="1335" w:type="dxa"/>
            <w:tcMar>
              <w:top w:w="100" w:type="dxa"/>
              <w:left w:w="100" w:type="dxa"/>
              <w:bottom w:w="100" w:type="dxa"/>
              <w:right w:w="100" w:type="dxa"/>
            </w:tcMar>
            <w:vAlign w:val="center"/>
            <w:tcPrChange w:id="3549" w:author="Razavi, Pedram/Medicine" w:date="2019-06-16T13:33:00Z">
              <w:tcPr>
                <w:tcW w:w="1335" w:type="dxa"/>
                <w:tcMar>
                  <w:top w:w="100" w:type="dxa"/>
                  <w:left w:w="100" w:type="dxa"/>
                  <w:bottom w:w="100" w:type="dxa"/>
                  <w:right w:w="100" w:type="dxa"/>
                </w:tcMar>
                <w:vAlign w:val="center"/>
              </w:tcPr>
            </w:tcPrChange>
          </w:tcPr>
          <w:p w14:paraId="0DD1FC02"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50"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(7.1%)</w:t>
            </w:r>
          </w:p>
        </w:tc>
        <w:tc>
          <w:tcPr>
            <w:tcW w:w="1335" w:type="dxa"/>
            <w:tcMar>
              <w:top w:w="100" w:type="dxa"/>
              <w:left w:w="100" w:type="dxa"/>
              <w:bottom w:w="100" w:type="dxa"/>
              <w:right w:w="100" w:type="dxa"/>
            </w:tcMar>
            <w:vAlign w:val="center"/>
            <w:tcPrChange w:id="3551" w:author="Razavi, Pedram/Medicine" w:date="2019-06-16T13:33:00Z">
              <w:tcPr>
                <w:tcW w:w="1335" w:type="dxa"/>
                <w:tcMar>
                  <w:top w:w="100" w:type="dxa"/>
                  <w:left w:w="100" w:type="dxa"/>
                  <w:bottom w:w="100" w:type="dxa"/>
                  <w:right w:w="100" w:type="dxa"/>
                </w:tcMar>
                <w:vAlign w:val="center"/>
              </w:tcPr>
            </w:tcPrChange>
          </w:tcPr>
          <w:p w14:paraId="4BBD8E9A" w14:textId="77777777" w:rsidR="00413E5F" w:rsidRPr="00626527" w:rsidRDefault="00B4071F">
            <w:pPr>
              <w:widowControl w:val="0"/>
              <w:spacing w:after="0" w:line="240" w:lineRule="auto"/>
              <w:rPr>
                <w:rFonts w:ascii="Arial" w:eastAsia="Arial" w:hAnsi="Arial" w:cs="Arial"/>
                <w:sz w:val="16"/>
                <w:szCs w:val="16"/>
              </w:rPr>
              <w:pPrChange w:id="3552"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553" w:author="Razavi, Pedram/Medicine" w:date="2019-06-16T13:33:00Z">
              <w:tcPr>
                <w:tcW w:w="1335" w:type="dxa"/>
                <w:tcMar>
                  <w:top w:w="100" w:type="dxa"/>
                  <w:left w:w="100" w:type="dxa"/>
                  <w:bottom w:w="100" w:type="dxa"/>
                  <w:right w:w="100" w:type="dxa"/>
                </w:tcMar>
                <w:vAlign w:val="center"/>
              </w:tcPr>
            </w:tcPrChange>
          </w:tcPr>
          <w:p w14:paraId="4214746D"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54"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55" w:author="Razavi, Pedram/Medicine" w:date="2019-06-16T13:33:00Z">
              <w:tcPr>
                <w:tcW w:w="1335" w:type="dxa"/>
                <w:tcMar>
                  <w:top w:w="100" w:type="dxa"/>
                  <w:left w:w="100" w:type="dxa"/>
                  <w:bottom w:w="100" w:type="dxa"/>
                  <w:right w:w="100" w:type="dxa"/>
                </w:tcMar>
                <w:vAlign w:val="center"/>
              </w:tcPr>
            </w:tcPrChange>
          </w:tcPr>
          <w:p w14:paraId="25C34235" w14:textId="77777777" w:rsidR="00413E5F" w:rsidRPr="00626527" w:rsidRDefault="00B4071F">
            <w:pPr>
              <w:widowControl w:val="0"/>
              <w:spacing w:after="0" w:line="240" w:lineRule="auto"/>
              <w:rPr>
                <w:rFonts w:ascii="Arial" w:eastAsia="Arial" w:hAnsi="Arial" w:cs="Arial"/>
                <w:sz w:val="16"/>
                <w:szCs w:val="16"/>
              </w:rPr>
              <w:pPrChange w:id="3556"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c>
          <w:tcPr>
            <w:tcW w:w="1335" w:type="dxa"/>
            <w:tcMar>
              <w:top w:w="100" w:type="dxa"/>
              <w:left w:w="100" w:type="dxa"/>
              <w:bottom w:w="100" w:type="dxa"/>
              <w:right w:w="100" w:type="dxa"/>
            </w:tcMar>
            <w:vAlign w:val="center"/>
            <w:tcPrChange w:id="3557" w:author="Razavi, Pedram/Medicine" w:date="2019-06-16T13:33:00Z">
              <w:tcPr>
                <w:tcW w:w="1335" w:type="dxa"/>
                <w:tcMar>
                  <w:top w:w="100" w:type="dxa"/>
                  <w:left w:w="100" w:type="dxa"/>
                  <w:bottom w:w="100" w:type="dxa"/>
                  <w:right w:w="100" w:type="dxa"/>
                </w:tcMar>
                <w:vAlign w:val="center"/>
              </w:tcPr>
            </w:tcPrChange>
          </w:tcPr>
          <w:p w14:paraId="4ECF9F1B" w14:textId="77777777" w:rsidR="00413E5F" w:rsidRPr="00626527" w:rsidRDefault="00B4071F">
            <w:pPr>
              <w:widowControl w:val="0"/>
              <w:spacing w:after="0" w:line="240" w:lineRule="auto"/>
              <w:rPr>
                <w:rFonts w:ascii="Arial" w:eastAsia="Arial" w:hAnsi="Arial" w:cs="Arial"/>
                <w:sz w:val="16"/>
                <w:szCs w:val="16"/>
              </w:rPr>
              <w:pPrChange w:id="3558"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2454BC3C" w14:textId="77777777" w:rsidTr="00626527">
        <w:trPr>
          <w:trHeight w:val="20"/>
          <w:trPrChange w:id="3559" w:author="Razavi, Pedram/Medicine" w:date="2019-06-16T13:33:00Z">
            <w:trPr>
              <w:trHeight w:val="240"/>
            </w:trPr>
          </w:trPrChange>
        </w:trPr>
        <w:tc>
          <w:tcPr>
            <w:tcW w:w="1560" w:type="dxa"/>
            <w:tcMar>
              <w:top w:w="100" w:type="dxa"/>
              <w:left w:w="100" w:type="dxa"/>
              <w:bottom w:w="100" w:type="dxa"/>
              <w:right w:w="100" w:type="dxa"/>
            </w:tcMar>
            <w:tcPrChange w:id="3560" w:author="Razavi, Pedram/Medicine" w:date="2019-06-16T13:33:00Z">
              <w:tcPr>
                <w:tcW w:w="1560" w:type="dxa"/>
                <w:tcMar>
                  <w:top w:w="100" w:type="dxa"/>
                  <w:left w:w="100" w:type="dxa"/>
                  <w:bottom w:w="100" w:type="dxa"/>
                  <w:right w:w="100" w:type="dxa"/>
                </w:tcMar>
              </w:tcPr>
            </w:tcPrChange>
          </w:tcPr>
          <w:p w14:paraId="3AED4E27" w14:textId="77777777" w:rsidR="00413E5F" w:rsidRPr="00626527" w:rsidRDefault="00B4071F">
            <w:pPr>
              <w:shd w:val="clear" w:color="auto" w:fill="FFFFFF"/>
              <w:spacing w:after="0" w:line="240" w:lineRule="auto"/>
              <w:rPr>
                <w:rFonts w:ascii="Arial" w:eastAsia="Arial" w:hAnsi="Arial" w:cs="Arial"/>
                <w:sz w:val="16"/>
                <w:szCs w:val="16"/>
                <w:rPrChange w:id="3561" w:author="Razavi, Pedram/Medicine" w:date="2019-06-16T13:33:00Z">
                  <w:rPr>
                    <w:rFonts w:ascii="Arial" w:eastAsia="Arial" w:hAnsi="Arial" w:cs="Arial"/>
                    <w:sz w:val="17"/>
                    <w:szCs w:val="17"/>
                  </w:rPr>
                </w:rPrChange>
              </w:rPr>
              <w:pPrChange w:id="3562" w:author="Razavi, Pedram/Medicine" w:date="2019-06-16T15:04:00Z">
                <w:pPr>
                  <w:shd w:val="clear" w:color="auto" w:fill="FFFFFF"/>
                  <w:spacing w:after="0"/>
                  <w:jc w:val="both"/>
                </w:pPr>
              </w:pPrChange>
            </w:pPr>
            <w:r w:rsidRPr="00626527">
              <w:rPr>
                <w:rFonts w:ascii="Arial" w:eastAsia="Arial" w:hAnsi="Arial" w:cs="Arial"/>
                <w:sz w:val="16"/>
                <w:szCs w:val="16"/>
                <w:rPrChange w:id="3563" w:author="Razavi, Pedram/Medicine" w:date="2019-06-16T13:33:00Z">
                  <w:rPr>
                    <w:rFonts w:ascii="Arial" w:eastAsia="Arial" w:hAnsi="Arial" w:cs="Arial"/>
                    <w:sz w:val="17"/>
                    <w:szCs w:val="17"/>
                  </w:rPr>
                </w:rPrChange>
              </w:rPr>
              <w:t>W044216564621</w:t>
            </w:r>
          </w:p>
        </w:tc>
        <w:tc>
          <w:tcPr>
            <w:tcW w:w="1110" w:type="dxa"/>
            <w:tcMar>
              <w:top w:w="100" w:type="dxa"/>
              <w:left w:w="100" w:type="dxa"/>
              <w:bottom w:w="100" w:type="dxa"/>
              <w:right w:w="100" w:type="dxa"/>
            </w:tcMar>
            <w:vAlign w:val="center"/>
            <w:tcPrChange w:id="3564" w:author="Razavi, Pedram/Medicine" w:date="2019-06-16T13:33:00Z">
              <w:tcPr>
                <w:tcW w:w="1110" w:type="dxa"/>
                <w:tcMar>
                  <w:top w:w="100" w:type="dxa"/>
                  <w:left w:w="100" w:type="dxa"/>
                  <w:bottom w:w="100" w:type="dxa"/>
                  <w:right w:w="100" w:type="dxa"/>
                </w:tcMar>
                <w:vAlign w:val="center"/>
              </w:tcPr>
            </w:tcPrChange>
          </w:tcPr>
          <w:p w14:paraId="3CDBFE44"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65"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16</w:t>
            </w:r>
          </w:p>
        </w:tc>
        <w:tc>
          <w:tcPr>
            <w:tcW w:w="1335" w:type="dxa"/>
            <w:tcMar>
              <w:top w:w="100" w:type="dxa"/>
              <w:left w:w="100" w:type="dxa"/>
              <w:bottom w:w="100" w:type="dxa"/>
              <w:right w:w="100" w:type="dxa"/>
            </w:tcMar>
            <w:vAlign w:val="center"/>
            <w:tcPrChange w:id="3566" w:author="Razavi, Pedram/Medicine" w:date="2019-06-16T13:33:00Z">
              <w:tcPr>
                <w:tcW w:w="1335" w:type="dxa"/>
                <w:tcMar>
                  <w:top w:w="100" w:type="dxa"/>
                  <w:left w:w="100" w:type="dxa"/>
                  <w:bottom w:w="100" w:type="dxa"/>
                  <w:right w:w="100" w:type="dxa"/>
                </w:tcMar>
                <w:vAlign w:val="center"/>
              </w:tcPr>
            </w:tcPrChange>
          </w:tcPr>
          <w:p w14:paraId="5EB65736" w14:textId="77777777" w:rsidR="00413E5F" w:rsidRPr="00626527" w:rsidRDefault="00B4071F">
            <w:pPr>
              <w:widowControl w:val="0"/>
              <w:shd w:val="clear" w:color="auto" w:fill="FFFFFF"/>
              <w:spacing w:after="0" w:line="240" w:lineRule="auto"/>
              <w:rPr>
                <w:rFonts w:ascii="Arial" w:eastAsia="Arial" w:hAnsi="Arial" w:cs="Arial"/>
                <w:sz w:val="16"/>
                <w:szCs w:val="16"/>
              </w:rPr>
              <w:pPrChange w:id="3567" w:author="Razavi, Pedram/Medicine" w:date="2019-06-16T15:04:00Z">
                <w:pPr>
                  <w:widowControl w:val="0"/>
                  <w:shd w:val="clear" w:color="auto" w:fill="FFFFFF"/>
                  <w:spacing w:after="0"/>
                  <w:jc w:val="center"/>
                </w:pPr>
              </w:pPrChange>
            </w:pPr>
            <w:r w:rsidRPr="00626527">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68"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143C8AA9" w14:textId="77777777" w:rsidR="00413E5F" w:rsidRPr="00626527" w:rsidRDefault="00B4071F">
            <w:pPr>
              <w:widowControl w:val="0"/>
              <w:spacing w:after="0" w:line="240" w:lineRule="auto"/>
              <w:rPr>
                <w:rFonts w:ascii="Arial" w:eastAsia="Arial" w:hAnsi="Arial" w:cs="Arial"/>
                <w:sz w:val="16"/>
                <w:szCs w:val="16"/>
              </w:rPr>
              <w:pPrChange w:id="3569"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70"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71A03947" w14:textId="77777777" w:rsidR="00413E5F" w:rsidRPr="00626527" w:rsidRDefault="00B4071F">
            <w:pPr>
              <w:widowControl w:val="0"/>
              <w:spacing w:after="0" w:line="240" w:lineRule="auto"/>
              <w:rPr>
                <w:rFonts w:ascii="Arial" w:eastAsia="Arial" w:hAnsi="Arial" w:cs="Arial"/>
                <w:sz w:val="16"/>
                <w:szCs w:val="16"/>
              </w:rPr>
              <w:pPrChange w:id="3571" w:author="Razavi, Pedram/Medicine" w:date="2019-06-16T15:04:00Z">
                <w:pPr>
                  <w:widowControl w:val="0"/>
                  <w:spacing w:after="0"/>
                  <w:jc w:val="center"/>
                </w:pPr>
              </w:pPrChange>
            </w:pPr>
            <w:r w:rsidRPr="00626527">
              <w:rPr>
                <w:rFonts w:ascii="Arial" w:eastAsia="Arial" w:hAnsi="Arial" w:cs="Arial"/>
                <w:sz w:val="16"/>
                <w:szCs w:val="16"/>
              </w:rPr>
              <w:t>N/A</w:t>
            </w:r>
          </w:p>
        </w:tc>
        <w:tc>
          <w:tcPr>
            <w:tcW w:w="1335" w:type="dxa"/>
            <w:tcMar>
              <w:top w:w="100" w:type="dxa"/>
              <w:left w:w="100" w:type="dxa"/>
              <w:bottom w:w="100" w:type="dxa"/>
              <w:right w:w="100" w:type="dxa"/>
            </w:tcMar>
            <w:vAlign w:val="center"/>
            <w:tcPrChange w:id="3572" w:author="Razavi, Pedram/Medicine" w:date="2019-06-16T13:33:00Z">
              <w:tcPr>
                <w:tcW w:w="1335" w:type="dxa"/>
                <w:tcMar>
                  <w:top w:w="100" w:type="dxa"/>
                  <w:left w:w="100" w:type="dxa"/>
                  <w:bottom w:w="100" w:type="dxa"/>
                  <w:right w:w="100" w:type="dxa"/>
                </w:tcMar>
                <w:vAlign w:val="center"/>
              </w:tcPr>
            </w:tcPrChange>
          </w:tcPr>
          <w:p w14:paraId="2AC2485D" w14:textId="77777777" w:rsidR="00413E5F" w:rsidRPr="00626527" w:rsidRDefault="00B4071F">
            <w:pPr>
              <w:widowControl w:val="0"/>
              <w:spacing w:after="0" w:line="240" w:lineRule="auto"/>
              <w:rPr>
                <w:rFonts w:ascii="Arial" w:eastAsia="Arial" w:hAnsi="Arial" w:cs="Arial"/>
                <w:sz w:val="16"/>
                <w:szCs w:val="16"/>
              </w:rPr>
              <w:pPrChange w:id="3573" w:author="Razavi, Pedram/Medicine" w:date="2019-06-16T15:04:00Z">
                <w:pPr>
                  <w:widowControl w:val="0"/>
                  <w:spacing w:after="0" w:line="240" w:lineRule="auto"/>
                  <w:jc w:val="center"/>
                </w:pPr>
              </w:pPrChange>
            </w:pPr>
            <w:r w:rsidRPr="00626527">
              <w:rPr>
                <w:rFonts w:ascii="Arial" w:eastAsia="Arial" w:hAnsi="Arial" w:cs="Arial"/>
                <w:sz w:val="16"/>
                <w:szCs w:val="16"/>
              </w:rPr>
              <w:t>1</w:t>
            </w:r>
          </w:p>
        </w:tc>
        <w:tc>
          <w:tcPr>
            <w:tcW w:w="1335" w:type="dxa"/>
            <w:tcMar>
              <w:top w:w="100" w:type="dxa"/>
              <w:left w:w="100" w:type="dxa"/>
              <w:bottom w:w="100" w:type="dxa"/>
              <w:right w:w="100" w:type="dxa"/>
            </w:tcMar>
            <w:vAlign w:val="center"/>
            <w:tcPrChange w:id="3574" w:author="Razavi, Pedram/Medicine" w:date="2019-06-16T13:33:00Z">
              <w:tcPr>
                <w:tcW w:w="1335" w:type="dxa"/>
                <w:tcMar>
                  <w:top w:w="100" w:type="dxa"/>
                  <w:left w:w="100" w:type="dxa"/>
                  <w:bottom w:w="100" w:type="dxa"/>
                  <w:right w:w="100" w:type="dxa"/>
                </w:tcMar>
                <w:vAlign w:val="center"/>
              </w:tcPr>
            </w:tcPrChange>
          </w:tcPr>
          <w:p w14:paraId="7A5EDD17" w14:textId="77777777" w:rsidR="00413E5F" w:rsidRPr="00626527" w:rsidRDefault="00B4071F">
            <w:pPr>
              <w:widowControl w:val="0"/>
              <w:spacing w:after="0" w:line="240" w:lineRule="auto"/>
              <w:rPr>
                <w:rFonts w:ascii="Arial" w:eastAsia="Arial" w:hAnsi="Arial" w:cs="Arial"/>
                <w:sz w:val="16"/>
                <w:szCs w:val="16"/>
              </w:rPr>
              <w:pPrChange w:id="3575" w:author="Razavi, Pedram/Medicine" w:date="2019-06-16T15:04:00Z">
                <w:pPr>
                  <w:widowControl w:val="0"/>
                  <w:spacing w:after="0" w:line="240" w:lineRule="auto"/>
                  <w:jc w:val="center"/>
                </w:pPr>
              </w:pPrChange>
            </w:pPr>
            <w:r w:rsidRPr="00626527">
              <w:rPr>
                <w:rFonts w:ascii="Arial" w:eastAsia="Arial" w:hAnsi="Arial" w:cs="Arial"/>
                <w:sz w:val="16"/>
                <w:szCs w:val="16"/>
              </w:rPr>
              <w:t>0</w:t>
            </w:r>
          </w:p>
        </w:tc>
      </w:tr>
      <w:tr w:rsidR="00413E5F" w:rsidRPr="00626527" w14:paraId="2690758A" w14:textId="77777777" w:rsidTr="00626527">
        <w:trPr>
          <w:trHeight w:val="20"/>
          <w:trPrChange w:id="3576" w:author="Razavi, Pedram/Medicine" w:date="2019-06-16T13:33:00Z">
            <w:trPr>
              <w:trHeight w:val="120"/>
            </w:trPr>
          </w:trPrChange>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Change w:id="3577" w:author="Razavi, Pedram/Medicine" w:date="2019-06-16T13:33:00Z">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bottom"/>
              </w:tcPr>
            </w:tcPrChange>
          </w:tcPr>
          <w:p w14:paraId="61C60D75" w14:textId="77777777" w:rsidR="00413E5F" w:rsidRPr="00626527" w:rsidRDefault="00B4071F">
            <w:pPr>
              <w:widowControl w:val="0"/>
              <w:spacing w:after="0" w:line="240" w:lineRule="auto"/>
              <w:rPr>
                <w:rFonts w:ascii="Arial" w:eastAsia="Arial" w:hAnsi="Arial" w:cs="Arial"/>
                <w:sz w:val="16"/>
                <w:szCs w:val="16"/>
              </w:rPr>
              <w:pPrChange w:id="3578" w:author="Razavi, Pedram/Medicine" w:date="2019-06-16T15:04:00Z">
                <w:pPr>
                  <w:widowControl w:val="0"/>
                  <w:spacing w:after="0"/>
                  <w:jc w:val="center"/>
                </w:pPr>
              </w:pPrChange>
            </w:pPr>
            <w:r w:rsidRPr="00626527">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79" w:author="Razavi, Pedram/Medicine" w:date="2019-06-16T13:33:00Z">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05FF1C2C" w14:textId="77777777" w:rsidR="00413E5F" w:rsidRPr="00626527" w:rsidRDefault="00B4071F">
            <w:pPr>
              <w:widowControl w:val="0"/>
              <w:spacing w:after="0" w:line="240" w:lineRule="auto"/>
              <w:rPr>
                <w:rFonts w:ascii="Arial" w:eastAsia="Arial" w:hAnsi="Arial" w:cs="Arial"/>
                <w:sz w:val="16"/>
                <w:szCs w:val="16"/>
              </w:rPr>
              <w:pPrChange w:id="3580" w:author="Razavi, Pedram/Medicine" w:date="2019-06-16T15:04:00Z">
                <w:pPr>
                  <w:widowControl w:val="0"/>
                  <w:spacing w:after="0"/>
                  <w:jc w:val="center"/>
                </w:pPr>
              </w:pPrChange>
            </w:pPr>
            <w:r w:rsidRPr="00626527">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81"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26E86F38" w14:textId="77777777" w:rsidR="00413E5F" w:rsidRPr="00626527" w:rsidRDefault="00B4071F">
            <w:pPr>
              <w:widowControl w:val="0"/>
              <w:spacing w:after="0" w:line="240" w:lineRule="auto"/>
              <w:rPr>
                <w:rFonts w:ascii="Arial" w:eastAsia="Arial" w:hAnsi="Arial" w:cs="Arial"/>
                <w:sz w:val="16"/>
                <w:szCs w:val="16"/>
              </w:rPr>
              <w:pPrChange w:id="3582" w:author="Razavi, Pedram/Medicine" w:date="2019-06-16T15:04:00Z">
                <w:pPr>
                  <w:widowControl w:val="0"/>
                  <w:spacing w:after="0"/>
                  <w:jc w:val="center"/>
                </w:pPr>
              </w:pPrChange>
            </w:pPr>
            <w:r w:rsidRPr="00626527">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83"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3DFF89C4" w14:textId="77777777" w:rsidR="00413E5F" w:rsidRPr="00626527" w:rsidRDefault="00B4071F">
            <w:pPr>
              <w:widowControl w:val="0"/>
              <w:spacing w:after="0" w:line="240" w:lineRule="auto"/>
              <w:rPr>
                <w:rFonts w:ascii="Arial" w:eastAsia="Arial" w:hAnsi="Arial" w:cs="Arial"/>
                <w:sz w:val="16"/>
                <w:szCs w:val="16"/>
              </w:rPr>
              <w:pPrChange w:id="3584" w:author="Razavi, Pedram/Medicine" w:date="2019-06-16T15:04:00Z">
                <w:pPr>
                  <w:widowControl w:val="0"/>
                  <w:spacing w:after="0"/>
                  <w:jc w:val="center"/>
                </w:pPr>
              </w:pPrChange>
            </w:pPr>
            <w:r w:rsidRPr="00626527">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85"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0F54F68D" w14:textId="77777777" w:rsidR="00413E5F" w:rsidRPr="00626527" w:rsidRDefault="00B4071F">
            <w:pPr>
              <w:widowControl w:val="0"/>
              <w:spacing w:after="0" w:line="240" w:lineRule="auto"/>
              <w:rPr>
                <w:rFonts w:ascii="Arial" w:eastAsia="Arial" w:hAnsi="Arial" w:cs="Arial"/>
                <w:sz w:val="16"/>
                <w:szCs w:val="16"/>
              </w:rPr>
              <w:pPrChange w:id="3586" w:author="Razavi, Pedram/Medicine" w:date="2019-06-16T15:04:00Z">
                <w:pPr>
                  <w:widowControl w:val="0"/>
                  <w:spacing w:after="0"/>
                  <w:jc w:val="center"/>
                </w:pPr>
              </w:pPrChange>
            </w:pPr>
            <w:r w:rsidRPr="00626527">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87"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49834A9A" w14:textId="77777777" w:rsidR="00413E5F" w:rsidRPr="00626527" w:rsidRDefault="00B4071F">
            <w:pPr>
              <w:widowControl w:val="0"/>
              <w:spacing w:after="0" w:line="240" w:lineRule="auto"/>
              <w:rPr>
                <w:rFonts w:ascii="Arial" w:eastAsia="Arial" w:hAnsi="Arial" w:cs="Arial"/>
                <w:sz w:val="16"/>
                <w:szCs w:val="16"/>
              </w:rPr>
              <w:pPrChange w:id="3588" w:author="Razavi, Pedram/Medicine" w:date="2019-06-16T15:04:00Z">
                <w:pPr>
                  <w:widowControl w:val="0"/>
                  <w:spacing w:after="0"/>
                  <w:jc w:val="center"/>
                </w:pPr>
              </w:pPrChange>
            </w:pPr>
            <w:r w:rsidRPr="00626527">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Change w:id="3589" w:author="Razavi, Pedram/Medicine" w:date="2019-06-16T13:33: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tcPrChange>
          </w:tcPr>
          <w:p w14:paraId="4CD1C572" w14:textId="77777777" w:rsidR="00413E5F" w:rsidRPr="00626527" w:rsidRDefault="00B4071F">
            <w:pPr>
              <w:widowControl w:val="0"/>
              <w:spacing w:after="0" w:line="240" w:lineRule="auto"/>
              <w:rPr>
                <w:rFonts w:ascii="Arial" w:eastAsia="Arial" w:hAnsi="Arial" w:cs="Arial"/>
                <w:sz w:val="16"/>
                <w:szCs w:val="16"/>
              </w:rPr>
              <w:pPrChange w:id="3590" w:author="Razavi, Pedram/Medicine" w:date="2019-06-16T15:04:00Z">
                <w:pPr>
                  <w:widowControl w:val="0"/>
                  <w:spacing w:after="0"/>
                  <w:jc w:val="center"/>
                </w:pPr>
              </w:pPrChange>
            </w:pPr>
            <w:r w:rsidRPr="00626527">
              <w:rPr>
                <w:rFonts w:ascii="Arial" w:eastAsia="Arial" w:hAnsi="Arial" w:cs="Arial"/>
                <w:sz w:val="16"/>
                <w:szCs w:val="16"/>
              </w:rPr>
              <w:t>139 (64.7%)</w:t>
            </w:r>
          </w:p>
        </w:tc>
      </w:tr>
    </w:tbl>
    <w:p w14:paraId="0EFA01C8" w14:textId="77777777" w:rsidR="00413E5F" w:rsidRDefault="00B4071F">
      <w:pPr>
        <w:shd w:val="clear" w:color="auto" w:fill="FFFFFF"/>
        <w:spacing w:after="0"/>
        <w:rPr>
          <w:rFonts w:ascii="Arial" w:eastAsia="Arial" w:hAnsi="Arial" w:cs="Arial"/>
          <w:sz w:val="16"/>
          <w:szCs w:val="16"/>
        </w:rPr>
        <w:pPrChange w:id="3591" w:author="Razavi, Pedram/Medicine" w:date="2019-06-16T15:04:00Z">
          <w:pPr>
            <w:shd w:val="clear" w:color="auto" w:fill="FFFFFF"/>
            <w:spacing w:after="0"/>
            <w:jc w:val="both"/>
          </w:pPr>
        </w:pPrChange>
      </w:pPr>
      <w:r>
        <w:rPr>
          <w:rFonts w:ascii="Arial" w:eastAsia="Arial" w:hAnsi="Arial" w:cs="Arial"/>
          <w:sz w:val="16"/>
          <w:szCs w:val="16"/>
        </w:rPr>
        <w:t>† denotes hypermutated samples</w:t>
      </w:r>
    </w:p>
    <w:p w14:paraId="2823168C" w14:textId="77777777" w:rsidR="00413E5F" w:rsidRDefault="00B4071F">
      <w:pPr>
        <w:shd w:val="clear" w:color="auto" w:fill="FFFFFF"/>
        <w:spacing w:after="0"/>
        <w:rPr>
          <w:rFonts w:ascii="Arial" w:eastAsia="Arial" w:hAnsi="Arial" w:cs="Arial"/>
        </w:rPr>
        <w:pPrChange w:id="3592" w:author="Razavi, Pedram/Medicine" w:date="2019-06-16T15:04:00Z">
          <w:pPr>
            <w:shd w:val="clear" w:color="auto" w:fill="FFFFFF"/>
            <w:spacing w:after="0"/>
            <w:jc w:val="both"/>
          </w:pPr>
        </w:pPrChange>
      </w:pPr>
      <w:r>
        <w:br w:type="page"/>
      </w:r>
    </w:p>
    <w:p w14:paraId="6524B7DF" w14:textId="77777777" w:rsidR="00413E5F" w:rsidRPr="00626527" w:rsidRDefault="00B4071F">
      <w:pPr>
        <w:spacing w:after="0" w:line="240" w:lineRule="auto"/>
        <w:rPr>
          <w:rFonts w:ascii="Arial" w:eastAsia="Arial" w:hAnsi="Arial" w:cs="Arial"/>
          <w:color w:val="0033CC"/>
          <w:sz w:val="18"/>
          <w:szCs w:val="18"/>
          <w:rPrChange w:id="3593" w:author="Razavi, Pedram/Medicine" w:date="2019-06-16T13:34:00Z">
            <w:rPr>
              <w:rFonts w:ascii="Arial" w:eastAsia="Arial" w:hAnsi="Arial" w:cs="Arial"/>
              <w:color w:val="0033CC"/>
            </w:rPr>
          </w:rPrChange>
        </w:rPr>
        <w:pPrChange w:id="3594" w:author="Razavi, Pedram/Medicine" w:date="2019-06-16T15:04:00Z">
          <w:pPr>
            <w:spacing w:after="0" w:line="240" w:lineRule="auto"/>
            <w:jc w:val="both"/>
          </w:pPr>
        </w:pPrChange>
      </w:pPr>
      <w:r w:rsidRPr="00626527">
        <w:rPr>
          <w:rFonts w:ascii="Arial" w:eastAsia="Arial" w:hAnsi="Arial" w:cs="Arial"/>
          <w:b/>
          <w:color w:val="0033CC"/>
          <w:sz w:val="18"/>
          <w:szCs w:val="18"/>
          <w:rPrChange w:id="3595" w:author="Razavi, Pedram/Medicine" w:date="2019-06-16T13:34:00Z">
            <w:rPr>
              <w:rFonts w:ascii="Arial" w:eastAsia="Arial" w:hAnsi="Arial" w:cs="Arial"/>
              <w:b/>
              <w:color w:val="0033CC"/>
              <w:sz w:val="20"/>
              <w:szCs w:val="20"/>
            </w:rPr>
          </w:rPrChange>
        </w:rPr>
        <w:lastRenderedPageBreak/>
        <w:t>Figure 13: Somatic mutations occuring at high sequencing depth in cfDNA.</w:t>
      </w:r>
      <w:r w:rsidRPr="00626527">
        <w:rPr>
          <w:rFonts w:ascii="Arial" w:eastAsia="Arial" w:hAnsi="Arial" w:cs="Arial"/>
          <w:color w:val="0033CC"/>
          <w:sz w:val="18"/>
          <w:szCs w:val="18"/>
          <w:rPrChange w:id="3596" w:author="Razavi, Pedram/Medicine" w:date="2019-06-16T13:34:00Z">
            <w:rPr>
              <w:rFonts w:ascii="Arial" w:eastAsia="Arial" w:hAnsi="Arial" w:cs="Arial"/>
              <w:color w:val="0033CC"/>
              <w:sz w:val="20"/>
              <w:szCs w:val="20"/>
            </w:rPr>
          </w:rPrChange>
        </w:rPr>
        <w:t xml:space="preserve"> Somatic mutations detected at sequencing depth &gt;10000X in cfDNA occur mostly in hypermutated samples and are related to sample level mean target collapsed depth which is itself a function of the amount of input DNA used for library preparation. Shown in (a), the number of somatic mutations occurring at &gt;10000X per patient and categorized into WBC-matched, VUSo or Tumor-matched where the latter category is composed of Biopsy-matched and Biopsy-subthreshold mutations, (b) variant level collapsed depth for all somatic mutations detected in cfDNA categorized in Tumor-matched, VUSo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r w:rsidRPr="00626527">
        <w:rPr>
          <w:noProof/>
          <w:sz w:val="18"/>
          <w:szCs w:val="18"/>
          <w:rPrChange w:id="3597" w:author="Razavi, Pedram/Medicine" w:date="2019-06-16T13:34:00Z">
            <w:rPr>
              <w:noProof/>
            </w:rPr>
          </w:rPrChange>
        </w:rPr>
        <w:drawing>
          <wp:anchor distT="114300" distB="114300" distL="114300" distR="114300" simplePos="0" relativeHeight="251669504" behindDoc="0" locked="0" layoutInCell="1" hidden="0" allowOverlap="1" wp14:anchorId="498CAC79" wp14:editId="34C171CE">
            <wp:simplePos x="0" y="0"/>
            <wp:positionH relativeFrom="column">
              <wp:posOffset>-57149</wp:posOffset>
            </wp:positionH>
            <wp:positionV relativeFrom="paragraph">
              <wp:posOffset>114300</wp:posOffset>
            </wp:positionV>
            <wp:extent cx="5848350" cy="4157063"/>
            <wp:effectExtent l="0" t="0" r="0" b="0"/>
            <wp:wrapTopAndBottom distT="114300" distB="11430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t="-508" b="508"/>
                    <a:stretch>
                      <a:fillRect/>
                    </a:stretch>
                  </pic:blipFill>
                  <pic:spPr>
                    <a:xfrm>
                      <a:off x="0" y="0"/>
                      <a:ext cx="5848350" cy="4157063"/>
                    </a:xfrm>
                    <a:prstGeom prst="rect">
                      <a:avLst/>
                    </a:prstGeom>
                    <a:ln/>
                  </pic:spPr>
                </pic:pic>
              </a:graphicData>
            </a:graphic>
          </wp:anchor>
        </w:drawing>
      </w:r>
    </w:p>
    <w:p w14:paraId="4CAEDCFF" w14:textId="77777777" w:rsidR="00413E5F" w:rsidRDefault="00B4071F">
      <w:pPr>
        <w:spacing w:after="0" w:line="240" w:lineRule="auto"/>
        <w:rPr>
          <w:rFonts w:ascii="Arial" w:eastAsia="Arial" w:hAnsi="Arial" w:cs="Arial"/>
        </w:rPr>
        <w:pPrChange w:id="3598" w:author="Razavi, Pedram/Medicine" w:date="2019-06-16T15:04:00Z">
          <w:pPr>
            <w:spacing w:after="0" w:line="240" w:lineRule="auto"/>
            <w:jc w:val="both"/>
          </w:pPr>
        </w:pPrChange>
      </w:pPr>
      <w:r>
        <w:br w:type="page"/>
      </w:r>
    </w:p>
    <w:p w14:paraId="6B610D8F" w14:textId="77777777" w:rsidR="00413E5F" w:rsidRDefault="00B4071F">
      <w:pPr>
        <w:spacing w:after="0" w:line="240" w:lineRule="auto"/>
        <w:rPr>
          <w:rFonts w:ascii="Arial" w:eastAsia="Arial" w:hAnsi="Arial" w:cs="Arial"/>
          <w:color w:val="0033CC"/>
        </w:rPr>
        <w:pPrChange w:id="3599" w:author="Razavi, Pedram/Medicine" w:date="2019-06-16T15:04:00Z">
          <w:pPr>
            <w:spacing w:after="0" w:line="240" w:lineRule="auto"/>
            <w:jc w:val="both"/>
          </w:pPr>
        </w:pPrChange>
      </w:pPr>
      <w:r>
        <w:rPr>
          <w:noProof/>
        </w:rPr>
        <w:lastRenderedPageBreak/>
        <w:drawing>
          <wp:anchor distT="114300" distB="114300" distL="114300" distR="114300" simplePos="0" relativeHeight="251670528" behindDoc="0" locked="0" layoutInCell="1" hidden="0" allowOverlap="1" wp14:anchorId="7C37A920" wp14:editId="7E6020CA">
            <wp:simplePos x="0" y="0"/>
            <wp:positionH relativeFrom="column">
              <wp:posOffset>-47624</wp:posOffset>
            </wp:positionH>
            <wp:positionV relativeFrom="paragraph">
              <wp:posOffset>276225</wp:posOffset>
            </wp:positionV>
            <wp:extent cx="5895975" cy="3733800"/>
            <wp:effectExtent l="0" t="0" r="0" b="0"/>
            <wp:wrapTopAndBottom distT="114300" distB="1143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t="4936" b="4936"/>
                    <a:stretch>
                      <a:fillRect/>
                    </a:stretch>
                  </pic:blipFill>
                  <pic:spPr>
                    <a:xfrm>
                      <a:off x="0" y="0"/>
                      <a:ext cx="5895975" cy="3733800"/>
                    </a:xfrm>
                    <a:prstGeom prst="rect">
                      <a:avLst/>
                    </a:prstGeom>
                    <a:ln/>
                  </pic:spPr>
                </pic:pic>
              </a:graphicData>
            </a:graphic>
          </wp:anchor>
        </w:drawing>
      </w:r>
    </w:p>
    <w:p w14:paraId="05520883" w14:textId="470E532E" w:rsidR="00413E5F" w:rsidRPr="00626527" w:rsidDel="00626527" w:rsidRDefault="00B4071F">
      <w:pPr>
        <w:spacing w:after="0" w:line="240" w:lineRule="auto"/>
        <w:rPr>
          <w:del w:id="3600" w:author="Razavi, Pedram/Medicine" w:date="2019-06-16T13:34:00Z"/>
          <w:rFonts w:ascii="Arial" w:eastAsia="Arial" w:hAnsi="Arial" w:cs="Arial"/>
          <w:b/>
          <w:color w:val="0032CC"/>
          <w:sz w:val="18"/>
          <w:szCs w:val="18"/>
          <w:rPrChange w:id="3601" w:author="Razavi, Pedram/Medicine" w:date="2019-06-16T13:35:00Z">
            <w:rPr>
              <w:del w:id="3602" w:author="Razavi, Pedram/Medicine" w:date="2019-06-16T13:34:00Z"/>
              <w:rFonts w:ascii="Arial" w:eastAsia="Arial" w:hAnsi="Arial" w:cs="Arial"/>
            </w:rPr>
          </w:rPrChange>
        </w:rPr>
        <w:pPrChange w:id="3603" w:author="Razavi, Pedram/Medicine" w:date="2019-06-16T15:04:00Z">
          <w:pPr>
            <w:spacing w:after="0" w:line="240" w:lineRule="auto"/>
            <w:jc w:val="both"/>
          </w:pPr>
        </w:pPrChange>
      </w:pPr>
      <w:del w:id="3604" w:author="Razavi, Pedram/Medicine" w:date="2019-06-16T13:34:00Z">
        <w:r w:rsidRPr="00626527" w:rsidDel="00626527">
          <w:rPr>
            <w:rFonts w:ascii="Arial" w:eastAsia="Arial" w:hAnsi="Arial" w:cs="Arial"/>
            <w:b/>
            <w:color w:val="0032CC"/>
            <w:sz w:val="18"/>
            <w:szCs w:val="18"/>
            <w:rPrChange w:id="3605" w:author="Razavi, Pedram/Medicine" w:date="2019-06-16T13:35:00Z">
              <w:rPr>
                <w:rFonts w:ascii="Arial" w:eastAsia="Arial" w:hAnsi="Arial" w:cs="Arial"/>
                <w:b/>
                <w:color w:val="0033CC"/>
                <w:sz w:val="20"/>
                <w:szCs w:val="20"/>
              </w:rPr>
            </w:rPrChange>
          </w:rPr>
          <w:delText>Figure 14: Somatic mutations occuring in the cfDNA of hypermutated patient MSK-VB-0023.</w:delText>
        </w:r>
        <w:r w:rsidRPr="00626527" w:rsidDel="00626527">
          <w:rPr>
            <w:rFonts w:ascii="Arial" w:eastAsia="Arial" w:hAnsi="Arial" w:cs="Arial"/>
            <w:b/>
            <w:color w:val="0032CC"/>
            <w:sz w:val="18"/>
            <w:szCs w:val="18"/>
            <w:rPrChange w:id="3606" w:author="Razavi, Pedram/Medicine" w:date="2019-06-16T13:35:00Z">
              <w:rPr>
                <w:rFonts w:ascii="Arial" w:eastAsia="Arial" w:hAnsi="Arial" w:cs="Arial"/>
                <w:color w:val="0033CC"/>
                <w:sz w:val="20"/>
                <w:szCs w:val="20"/>
              </w:rPr>
            </w:rPrChange>
          </w:rPr>
          <w:delText xml:space="preserve"> 121 of 215 (56.3%) somatic mutations detected at sequencing depth &gt;10000X in cfDNA occurred in the hypermutated patient MSK-VB-0023. Panels (a) and (b) show the Log</w:delText>
        </w:r>
        <w:r w:rsidRPr="00626527" w:rsidDel="00626527">
          <w:rPr>
            <w:rFonts w:ascii="Arial" w:eastAsia="Arial" w:hAnsi="Arial" w:cs="Arial"/>
            <w:b/>
            <w:color w:val="0032CC"/>
            <w:sz w:val="18"/>
            <w:szCs w:val="18"/>
            <w:vertAlign w:val="subscript"/>
            <w:rPrChange w:id="3607" w:author="Razavi, Pedram/Medicine" w:date="2019-06-16T13:35:00Z">
              <w:rPr>
                <w:rFonts w:ascii="Arial" w:eastAsia="Arial" w:hAnsi="Arial" w:cs="Arial"/>
                <w:color w:val="0033CC"/>
                <w:sz w:val="20"/>
                <w:szCs w:val="20"/>
                <w:vertAlign w:val="subscript"/>
              </w:rPr>
            </w:rPrChange>
          </w:rPr>
          <w:delText>2</w:delText>
        </w:r>
        <w:r w:rsidRPr="00626527" w:rsidDel="00626527">
          <w:rPr>
            <w:rFonts w:ascii="Arial" w:eastAsia="Arial Unicode MS" w:hAnsi="Arial" w:cs="Arial"/>
            <w:b/>
            <w:color w:val="0032CC"/>
            <w:sz w:val="18"/>
            <w:szCs w:val="18"/>
            <w:rPrChange w:id="3608" w:author="Razavi, Pedram/Medicine" w:date="2019-06-16T13:35:00Z">
              <w:rPr>
                <w:rFonts w:ascii="Arial Unicode MS" w:eastAsia="Arial Unicode MS" w:hAnsi="Arial Unicode MS" w:cs="Arial Unicode MS"/>
                <w:color w:val="0033CC"/>
                <w:sz w:val="20"/>
                <w:szCs w:val="20"/>
              </w:rPr>
            </w:rPrChange>
          </w:rPr>
          <w:delText xml:space="preserve"> Ratio profiles of the tumor biopsy and cfDNA, respectively. Panels (c) and (d) show the genomic coordinates of somatic mutations detected in cfDNA at &gt;10000X and ≤10000X,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&gt;10000X in the index cfDNA sequencing reported in the manuscript. In (c) and (d), the variants are color coded according to their origin i.e. Tumor biopsy-matched, VUSo and WBC-matched. In (e) and (f), the variants are shape coded based on their origin i.e. whether they were also detected in the matched tumor biopsy and color coded according to their category i.e. whether they were called in both replicates and assigned to similar source categories i.e. VUSo, WBC-matched or noise. The methods used to infer the copy number alterations are described at point #9 of Reviewer #2.</w:delText>
        </w:r>
      </w:del>
    </w:p>
    <w:p w14:paraId="371D29E3" w14:textId="545E8297" w:rsidR="00413E5F" w:rsidRPr="00626527" w:rsidRDefault="00626527">
      <w:pPr>
        <w:spacing w:after="0" w:line="240" w:lineRule="auto"/>
        <w:rPr>
          <w:rFonts w:ascii="Arial" w:eastAsia="Arial" w:hAnsi="Arial" w:cs="Arial"/>
          <w:sz w:val="18"/>
          <w:szCs w:val="18"/>
          <w:rPrChange w:id="3609" w:author="Razavi, Pedram/Medicine" w:date="2019-06-16T13:34:00Z">
            <w:rPr>
              <w:rFonts w:ascii="Arial" w:eastAsia="Arial" w:hAnsi="Arial" w:cs="Arial"/>
            </w:rPr>
          </w:rPrChange>
        </w:rPr>
        <w:pPrChange w:id="3610" w:author="Razavi, Pedram/Medicine" w:date="2019-06-16T15:04:00Z">
          <w:pPr>
            <w:spacing w:after="0" w:line="240" w:lineRule="auto"/>
            <w:jc w:val="both"/>
          </w:pPr>
        </w:pPrChange>
      </w:pPr>
      <w:ins w:id="3611" w:author="Razavi, Pedram/Medicine" w:date="2019-06-16T13:34:00Z">
        <w:r w:rsidRPr="00626527">
          <w:rPr>
            <w:rFonts w:ascii="Arial" w:hAnsi="Arial" w:cs="Arial"/>
            <w:b/>
            <w:color w:val="0032CC"/>
            <w:sz w:val="18"/>
            <w:szCs w:val="18"/>
            <w:rPrChange w:id="3612" w:author="Razavi, Pedram/Medicine" w:date="2019-06-16T13:35:00Z">
              <w:rPr>
                <w:sz w:val="18"/>
                <w:szCs w:val="18"/>
              </w:rPr>
            </w:rPrChange>
          </w:rPr>
          <w:t xml:space="preserve">Figure 14: Somatic mutations </w:t>
        </w:r>
      </w:ins>
      <w:ins w:id="3613" w:author="Razavi, Pedram/Medicine" w:date="2019-06-16T13:35:00Z">
        <w:r w:rsidRPr="00626527">
          <w:rPr>
            <w:rFonts w:ascii="Arial" w:hAnsi="Arial" w:cs="Arial"/>
            <w:b/>
            <w:color w:val="0032CC"/>
            <w:sz w:val="18"/>
            <w:szCs w:val="18"/>
            <w:rPrChange w:id="3614" w:author="Razavi, Pedram/Medicine" w:date="2019-06-16T13:35:00Z">
              <w:rPr>
                <w:b/>
                <w:color w:val="0032CC"/>
                <w:sz w:val="18"/>
                <w:szCs w:val="18"/>
              </w:rPr>
            </w:rPrChange>
          </w:rPr>
          <w:t>occurring</w:t>
        </w:r>
      </w:ins>
      <w:ins w:id="3615" w:author="Razavi, Pedram/Medicine" w:date="2019-06-16T13:34:00Z">
        <w:r w:rsidRPr="00626527">
          <w:rPr>
            <w:rFonts w:ascii="Arial" w:hAnsi="Arial" w:cs="Arial"/>
            <w:b/>
            <w:color w:val="0032CC"/>
            <w:sz w:val="18"/>
            <w:szCs w:val="18"/>
            <w:rPrChange w:id="3616" w:author="Razavi, Pedram/Medicine" w:date="2019-06-16T13:35:00Z">
              <w:rPr>
                <w:sz w:val="18"/>
                <w:szCs w:val="18"/>
              </w:rPr>
            </w:rPrChange>
          </w:rPr>
          <w:t xml:space="preserve"> in the cfDNA of hypermutated patient MSK-VB-0023. </w:t>
        </w:r>
        <w:r w:rsidRPr="00626527">
          <w:rPr>
            <w:rFonts w:ascii="Arial" w:hAnsi="Arial" w:cs="Arial"/>
            <w:color w:val="0032CC"/>
            <w:sz w:val="18"/>
            <w:szCs w:val="18"/>
            <w:rPrChange w:id="3617" w:author="Razavi, Pedram/Medicine" w:date="2019-06-16T13:35:00Z">
              <w:rPr>
                <w:sz w:val="18"/>
                <w:szCs w:val="18"/>
              </w:rPr>
            </w:rPrChange>
          </w:rPr>
          <w:t>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&gt;10000X and ≤10000X,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&gt;10000X in the index cfDNA sequencing reported in the manuscript. In (c) and (d), the variants are color coded according to their origin i.e. Tumor biopsy-matched, VUSo and WBC-matched. In (e) and (f), the variants are shape coded based on their origin i.e. whether they were also detected in the matched tumor biopsy and color coded according to their category i.e. whether they were called in both replicates and assigned to similar source categories i.e. VUSo, WBC-matched or noise. The methods used to infer the copy number alterations are described at point #9 of Reviewer #2.</w:t>
        </w:r>
      </w:ins>
      <w:r w:rsidR="00B4071F" w:rsidRPr="00626527">
        <w:rPr>
          <w:sz w:val="18"/>
          <w:szCs w:val="18"/>
          <w:rPrChange w:id="3618" w:author="Razavi, Pedram/Medicine" w:date="2019-06-16T13:34:00Z">
            <w:rPr/>
          </w:rPrChange>
        </w:rPr>
        <w:br w:type="page"/>
      </w:r>
    </w:p>
    <w:p w14:paraId="74DCA7F4" w14:textId="77777777" w:rsidR="00413E5F" w:rsidRDefault="00B4071F">
      <w:pPr>
        <w:spacing w:after="0" w:line="240" w:lineRule="auto"/>
        <w:rPr>
          <w:rFonts w:ascii="Arial" w:eastAsia="Arial" w:hAnsi="Arial" w:cs="Arial"/>
        </w:rPr>
        <w:pPrChange w:id="3619" w:author="Razavi, Pedram/Medicine" w:date="2019-06-16T15:04:00Z">
          <w:pPr>
            <w:spacing w:after="0" w:line="240" w:lineRule="auto"/>
            <w:jc w:val="both"/>
          </w:pPr>
        </w:pPrChange>
      </w:pPr>
      <w:r>
        <w:rPr>
          <w:rFonts w:ascii="Arial" w:eastAsia="Arial" w:hAnsi="Arial" w:cs="Arial"/>
        </w:rPr>
        <w:lastRenderedPageBreak/>
        <w:t>Minor comments:</w:t>
      </w:r>
    </w:p>
    <w:p w14:paraId="50242836" w14:textId="77777777" w:rsidR="00413E5F" w:rsidRDefault="00B4071F">
      <w:pPr>
        <w:spacing w:after="0" w:line="240" w:lineRule="auto"/>
        <w:rPr>
          <w:rFonts w:ascii="Arial" w:eastAsia="Arial" w:hAnsi="Arial" w:cs="Arial"/>
        </w:rPr>
        <w:pPrChange w:id="3620" w:author="Razavi, Pedram/Medicine" w:date="2019-06-16T15:04:00Z">
          <w:pPr>
            <w:spacing w:after="0" w:line="240" w:lineRule="auto"/>
            <w:jc w:val="both"/>
          </w:pPr>
        </w:pPrChange>
      </w:pPr>
      <w:r>
        <w:rPr>
          <w:rFonts w:ascii="Arial" w:eastAsia="Arial" w:hAnsi="Arial" w:cs="Arial"/>
        </w:rPr>
        <w:t>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tumours,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627811A" w14:textId="77777777" w:rsidR="00413E5F" w:rsidRDefault="00413E5F">
      <w:pPr>
        <w:spacing w:after="0" w:line="240" w:lineRule="auto"/>
        <w:rPr>
          <w:rFonts w:ascii="Arial" w:eastAsia="Arial" w:hAnsi="Arial" w:cs="Arial"/>
          <w:color w:val="0033CC"/>
        </w:rPr>
        <w:pPrChange w:id="3621" w:author="Razavi, Pedram/Medicine" w:date="2019-06-16T15:04:00Z">
          <w:pPr>
            <w:spacing w:after="0" w:line="240" w:lineRule="auto"/>
            <w:jc w:val="both"/>
          </w:pPr>
        </w:pPrChange>
      </w:pPr>
    </w:p>
    <w:p w14:paraId="049081FD" w14:textId="13CA1FA0" w:rsidR="00413E5F" w:rsidRDefault="00B4071F">
      <w:pPr>
        <w:spacing w:after="0" w:line="240" w:lineRule="auto"/>
        <w:rPr>
          <w:rFonts w:ascii="Arial" w:eastAsia="Arial" w:hAnsi="Arial" w:cs="Arial"/>
          <w:color w:val="0033CC"/>
        </w:rPr>
        <w:pPrChange w:id="3622" w:author="Razavi, Pedram/Medicine" w:date="2019-06-16T15:04:00Z">
          <w:pPr>
            <w:spacing w:after="0" w:line="240" w:lineRule="auto"/>
            <w:jc w:val="both"/>
          </w:pPr>
        </w:pPrChange>
      </w:pPr>
      <w:r>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ins w:id="3623" w:author="Razavi, Pedram/Medicine" w:date="2019-06-16T13:35:00Z">
        <w:r w:rsidR="00626527">
          <w:rPr>
            <w:rFonts w:ascii="Arial" w:eastAsia="Arial" w:hAnsi="Arial" w:cs="Arial"/>
            <w:color w:val="0033CC"/>
          </w:rPr>
          <w:t xml:space="preserve">We have now revised the text </w:t>
        </w:r>
      </w:ins>
      <w:del w:id="3624" w:author="Razavi, Pedram/Medicine" w:date="2019-06-16T13:36:00Z">
        <w:r w:rsidDel="00626527">
          <w:rPr>
            <w:rFonts w:ascii="Arial" w:eastAsia="Arial" w:hAnsi="Arial" w:cs="Arial"/>
            <w:color w:val="0033CC"/>
          </w:rPr>
          <w:delText xml:space="preserve">The manuscript has been revised </w:delText>
        </w:r>
      </w:del>
      <w:r>
        <w:rPr>
          <w:rFonts w:ascii="Arial" w:eastAsia="Arial" w:hAnsi="Arial" w:cs="Arial"/>
          <w:color w:val="0033CC"/>
        </w:rPr>
        <w:t>to better emphasize this point</w:t>
      </w:r>
      <w:ins w:id="3625" w:author="Razavi, Pedram/Medicine" w:date="2019-06-16T13:36:00Z">
        <w:r w:rsidR="00626527">
          <w:rPr>
            <w:rFonts w:ascii="Arial" w:eastAsia="Arial" w:hAnsi="Arial" w:cs="Arial"/>
            <w:color w:val="0033CC"/>
          </w:rPr>
          <w:t xml:space="preserve"> (Page X Paragraph X)</w:t>
        </w:r>
      </w:ins>
      <w:del w:id="3626" w:author="Razavi, Pedram/Medicine" w:date="2019-06-16T13:36:00Z">
        <w:r w:rsidDel="00626527">
          <w:rPr>
            <w:rFonts w:ascii="Arial" w:eastAsia="Arial" w:hAnsi="Arial" w:cs="Arial"/>
            <w:color w:val="0033CC"/>
          </w:rPr>
          <w:delText>.</w:delText>
        </w:r>
      </w:del>
    </w:p>
    <w:p w14:paraId="36D77B96" w14:textId="77777777" w:rsidR="00413E5F" w:rsidRDefault="00413E5F">
      <w:pPr>
        <w:spacing w:after="0" w:line="240" w:lineRule="auto"/>
        <w:rPr>
          <w:rFonts w:ascii="Arial" w:eastAsia="Arial" w:hAnsi="Arial" w:cs="Arial"/>
        </w:rPr>
        <w:pPrChange w:id="3627" w:author="Razavi, Pedram/Medicine" w:date="2019-06-16T15:04:00Z">
          <w:pPr>
            <w:spacing w:after="0" w:line="240" w:lineRule="auto"/>
            <w:jc w:val="both"/>
          </w:pPr>
        </w:pPrChange>
      </w:pPr>
    </w:p>
    <w:p w14:paraId="03ACF792" w14:textId="77777777" w:rsidR="00413E5F" w:rsidRDefault="00B4071F">
      <w:pPr>
        <w:spacing w:after="0" w:line="240" w:lineRule="auto"/>
        <w:rPr>
          <w:rFonts w:ascii="Arial" w:eastAsia="Arial" w:hAnsi="Arial" w:cs="Arial"/>
          <w:b/>
        </w:rPr>
        <w:pPrChange w:id="3628" w:author="Razavi, Pedram/Medicine" w:date="2019-06-16T15:04:00Z">
          <w:pPr>
            <w:spacing w:after="0" w:line="240" w:lineRule="auto"/>
            <w:jc w:val="both"/>
          </w:pPr>
        </w:pPrChange>
      </w:pPr>
      <w:r>
        <w:rPr>
          <w:rFonts w:ascii="Arial" w:eastAsia="Arial" w:hAnsi="Arial" w:cs="Arial"/>
          <w:b/>
        </w:rPr>
        <w:t>Reviewer #2:</w:t>
      </w:r>
    </w:p>
    <w:p w14:paraId="1DA259DB" w14:textId="77777777" w:rsidR="00413E5F" w:rsidRDefault="00B4071F">
      <w:pPr>
        <w:spacing w:after="0" w:line="240" w:lineRule="auto"/>
        <w:rPr>
          <w:rFonts w:ascii="Arial" w:eastAsia="Arial" w:hAnsi="Arial" w:cs="Arial"/>
        </w:rPr>
        <w:pPrChange w:id="3629" w:author="Razavi, Pedram/Medicine" w:date="2019-06-16T15:04:00Z">
          <w:pPr>
            <w:spacing w:after="0" w:line="240" w:lineRule="auto"/>
            <w:jc w:val="both"/>
          </w:pPr>
        </w:pPrChange>
      </w:pPr>
      <w:r>
        <w:rPr>
          <w:rFonts w:ascii="Arial" w:eastAsia="Arial" w:hAnsi="Arial" w:cs="Arial"/>
        </w:rPr>
        <w:t>Remarks to the Author:</w:t>
      </w:r>
    </w:p>
    <w:p w14:paraId="785DFAC6" w14:textId="77777777" w:rsidR="00413E5F" w:rsidRDefault="00B4071F">
      <w:pPr>
        <w:spacing w:after="0" w:line="240" w:lineRule="auto"/>
        <w:rPr>
          <w:rFonts w:ascii="Arial" w:eastAsia="Arial" w:hAnsi="Arial" w:cs="Arial"/>
        </w:rPr>
        <w:pPrChange w:id="3630" w:author="Razavi, Pedram/Medicine" w:date="2019-06-16T15:04:00Z">
          <w:pPr>
            <w:spacing w:after="0" w:line="240" w:lineRule="auto"/>
            <w:jc w:val="both"/>
          </w:pPr>
        </w:pPrChange>
      </w:pPr>
      <w:r>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Default="00413E5F">
      <w:pPr>
        <w:spacing w:after="0" w:line="240" w:lineRule="auto"/>
        <w:rPr>
          <w:rFonts w:ascii="Arial" w:eastAsia="Arial" w:hAnsi="Arial" w:cs="Arial"/>
        </w:rPr>
        <w:pPrChange w:id="3631" w:author="Razavi, Pedram/Medicine" w:date="2019-06-16T15:04:00Z">
          <w:pPr>
            <w:spacing w:after="0" w:line="240" w:lineRule="auto"/>
            <w:jc w:val="both"/>
          </w:pPr>
        </w:pPrChange>
      </w:pPr>
    </w:p>
    <w:p w14:paraId="3967253C" w14:textId="77777777" w:rsidR="00413E5F" w:rsidRDefault="00B4071F">
      <w:pPr>
        <w:spacing w:after="0" w:line="240" w:lineRule="auto"/>
        <w:rPr>
          <w:rFonts w:ascii="Arial" w:eastAsia="Arial" w:hAnsi="Arial" w:cs="Arial"/>
        </w:rPr>
        <w:pPrChange w:id="3632" w:author="Razavi, Pedram/Medicine" w:date="2019-06-16T15:04:00Z">
          <w:pPr>
            <w:spacing w:after="0" w:line="240" w:lineRule="auto"/>
            <w:jc w:val="both"/>
          </w:pPr>
        </w:pPrChange>
      </w:pPr>
      <w:r>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Default="00413E5F">
      <w:pPr>
        <w:spacing w:after="0" w:line="240" w:lineRule="auto"/>
        <w:rPr>
          <w:rFonts w:ascii="Arial" w:eastAsia="Arial" w:hAnsi="Arial" w:cs="Arial"/>
        </w:rPr>
        <w:pPrChange w:id="3633" w:author="Razavi, Pedram/Medicine" w:date="2019-06-16T15:04:00Z">
          <w:pPr>
            <w:spacing w:after="0" w:line="240" w:lineRule="auto"/>
            <w:jc w:val="both"/>
          </w:pPr>
        </w:pPrChange>
      </w:pPr>
    </w:p>
    <w:p w14:paraId="0422FD31" w14:textId="77777777" w:rsidR="00413E5F" w:rsidRDefault="00B4071F">
      <w:pPr>
        <w:spacing w:after="0" w:line="240" w:lineRule="auto"/>
        <w:rPr>
          <w:rFonts w:ascii="Arial" w:eastAsia="Arial" w:hAnsi="Arial" w:cs="Arial"/>
        </w:rPr>
        <w:pPrChange w:id="3634" w:author="Razavi, Pedram/Medicine" w:date="2019-06-16T15:04:00Z">
          <w:pPr>
            <w:spacing w:after="0" w:line="240" w:lineRule="auto"/>
            <w:jc w:val="both"/>
          </w:pPr>
        </w:pPrChange>
      </w:pPr>
      <w:r>
        <w:rPr>
          <w:rFonts w:ascii="Arial" w:eastAsia="Arial" w:hAnsi="Arial" w:cs="Arial"/>
        </w:rPr>
        <w:t>There are a few suggestions to clarify data presented in the manuscript and improve on the relevance of the clinical findings:</w:t>
      </w:r>
    </w:p>
    <w:p w14:paraId="4D57F1A7" w14:textId="77777777" w:rsidR="00413E5F" w:rsidRDefault="00413E5F">
      <w:pPr>
        <w:spacing w:after="0" w:line="240" w:lineRule="auto"/>
        <w:rPr>
          <w:rFonts w:ascii="Arial" w:eastAsia="Arial" w:hAnsi="Arial" w:cs="Arial"/>
        </w:rPr>
        <w:pPrChange w:id="3635" w:author="Razavi, Pedram/Medicine" w:date="2019-06-16T15:04:00Z">
          <w:pPr>
            <w:spacing w:after="0" w:line="240" w:lineRule="auto"/>
            <w:jc w:val="both"/>
          </w:pPr>
        </w:pPrChange>
      </w:pPr>
    </w:p>
    <w:p w14:paraId="41DE7DFE" w14:textId="77777777" w:rsidR="00413E5F" w:rsidRDefault="00B4071F">
      <w:pPr>
        <w:spacing w:after="0" w:line="240" w:lineRule="auto"/>
        <w:rPr>
          <w:rFonts w:ascii="Arial" w:eastAsia="Arial" w:hAnsi="Arial" w:cs="Arial"/>
        </w:rPr>
        <w:pPrChange w:id="3636" w:author="Razavi, Pedram/Medicine" w:date="2019-06-16T15:04:00Z">
          <w:pPr>
            <w:spacing w:after="0" w:line="240" w:lineRule="auto"/>
            <w:jc w:val="both"/>
          </w:pPr>
        </w:pPrChange>
      </w:pPr>
      <w:r>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0F944973" w14:textId="77777777" w:rsidR="00413E5F" w:rsidRDefault="00413E5F">
      <w:pPr>
        <w:spacing w:after="0" w:line="240" w:lineRule="auto"/>
        <w:rPr>
          <w:rFonts w:ascii="Arial" w:eastAsia="Arial" w:hAnsi="Arial" w:cs="Arial"/>
          <w:color w:val="0033CC"/>
        </w:rPr>
        <w:pPrChange w:id="3637" w:author="Razavi, Pedram/Medicine" w:date="2019-06-16T15:04:00Z">
          <w:pPr>
            <w:spacing w:after="0" w:line="240" w:lineRule="auto"/>
            <w:jc w:val="both"/>
          </w:pPr>
        </w:pPrChange>
      </w:pPr>
    </w:p>
    <w:p w14:paraId="46D281E4" w14:textId="140A912F" w:rsidR="00413E5F" w:rsidRDefault="00B4071F">
      <w:pPr>
        <w:spacing w:after="0" w:line="240" w:lineRule="auto"/>
        <w:rPr>
          <w:rFonts w:ascii="Arial" w:eastAsia="Arial" w:hAnsi="Arial" w:cs="Arial"/>
          <w:color w:val="0033CC"/>
        </w:rPr>
        <w:pPrChange w:id="3638" w:author="Razavi, Pedram/Medicine" w:date="2019-06-16T15:04:00Z">
          <w:pPr>
            <w:spacing w:after="0" w:line="240" w:lineRule="auto"/>
            <w:jc w:val="both"/>
          </w:pPr>
        </w:pPrChange>
      </w:pPr>
      <w:r>
        <w:rPr>
          <w:rFonts w:ascii="Arial" w:eastAsia="Arial" w:hAnsi="Arial" w:cs="Arial"/>
          <w:color w:val="0033CC"/>
        </w:rPr>
        <w:t xml:space="preserve">Authors: The authors thank the Reviewer for this suggestion. </w:t>
      </w:r>
      <w:ins w:id="3639" w:author="Razavi, Pedram/Medicine" w:date="2019-06-16T14:02:00Z">
        <w:r w:rsidR="00F80FA6">
          <w:rPr>
            <w:rFonts w:ascii="Arial" w:eastAsia="Arial" w:hAnsi="Arial" w:cs="Arial"/>
            <w:color w:val="0033CC"/>
          </w:rPr>
          <w:t xml:space="preserve">However, we believe that </w:t>
        </w:r>
      </w:ins>
      <w:del w:id="3640" w:author="Razavi, Pedram/Medicine" w:date="2019-06-16T14:02:00Z">
        <w:r w:rsidDel="00F80FA6">
          <w:rPr>
            <w:rFonts w:ascii="Arial" w:eastAsia="Arial" w:hAnsi="Arial" w:cs="Arial"/>
            <w:color w:val="0033CC"/>
          </w:rPr>
          <w:delText>A</w:delText>
        </w:r>
      </w:del>
      <w:ins w:id="3641" w:author="Razavi, Pedram/Medicine" w:date="2019-06-16T14:02:00Z">
        <w:r w:rsidR="00F80FA6">
          <w:rPr>
            <w:rFonts w:ascii="Arial" w:eastAsia="Arial" w:hAnsi="Arial" w:cs="Arial"/>
            <w:color w:val="0033CC"/>
          </w:rPr>
          <w:t>a</w:t>
        </w:r>
      </w:ins>
      <w:r>
        <w:rPr>
          <w:rFonts w:ascii="Arial" w:eastAsia="Arial" w:hAnsi="Arial" w:cs="Arial"/>
          <w:color w:val="0033CC"/>
        </w:rPr>
        <w:t>dditional analys</w:t>
      </w:r>
      <w:ins w:id="3642" w:author="Razavi, Pedram/Medicine" w:date="2019-06-16T14:02:00Z">
        <w:r w:rsidR="00F80FA6">
          <w:rPr>
            <w:rFonts w:ascii="Arial" w:eastAsia="Arial" w:hAnsi="Arial" w:cs="Arial"/>
            <w:color w:val="0033CC"/>
          </w:rPr>
          <w:t>is</w:t>
        </w:r>
      </w:ins>
      <w:del w:id="3643" w:author="Razavi, Pedram/Medicine" w:date="2019-06-16T14:02:00Z">
        <w:r w:rsidDel="00F80FA6">
          <w:rPr>
            <w:rFonts w:ascii="Arial" w:eastAsia="Arial" w:hAnsi="Arial" w:cs="Arial"/>
            <w:color w:val="0033CC"/>
          </w:rPr>
          <w:delText>es</w:delText>
        </w:r>
      </w:del>
      <w:r>
        <w:rPr>
          <w:rFonts w:ascii="Arial" w:eastAsia="Arial" w:hAnsi="Arial" w:cs="Arial"/>
          <w:color w:val="0033CC"/>
        </w:rPr>
        <w:t xml:space="preserve"> </w:t>
      </w:r>
      <w:ins w:id="3644" w:author="Razavi, Pedram/Medicine" w:date="2019-06-16T14:02:00Z">
        <w:r w:rsidR="00F80FA6">
          <w:rPr>
            <w:rFonts w:ascii="Arial" w:eastAsia="Arial" w:hAnsi="Arial" w:cs="Arial"/>
            <w:color w:val="0033CC"/>
          </w:rPr>
          <w:t>of</w:t>
        </w:r>
      </w:ins>
      <w:del w:id="3645" w:author="Razavi, Pedram/Medicine" w:date="2019-06-16T14:02:00Z">
        <w:r w:rsidDel="00F80FA6">
          <w:rPr>
            <w:rFonts w:ascii="Arial" w:eastAsia="Arial" w:hAnsi="Arial" w:cs="Arial"/>
            <w:color w:val="0033CC"/>
          </w:rPr>
          <w:delText>in</w:delText>
        </w:r>
      </w:del>
      <w:r>
        <w:rPr>
          <w:rFonts w:ascii="Arial" w:eastAsia="Arial" w:hAnsi="Arial" w:cs="Arial"/>
          <w:color w:val="0033CC"/>
        </w:rPr>
        <w:t xml:space="preserve"> colorectal cancer patients is outside the scope of this manuscript</w:t>
      </w:r>
      <w:ins w:id="3646" w:author="Razavi, Pedram/Medicine" w:date="2019-06-16T14:02:00Z">
        <w:r w:rsidR="00F80FA6">
          <w:rPr>
            <w:rFonts w:ascii="Arial" w:eastAsia="Arial" w:hAnsi="Arial" w:cs="Arial"/>
            <w:color w:val="0033CC"/>
          </w:rPr>
          <w:t xml:space="preserve"> as they </w:t>
        </w:r>
      </w:ins>
      <w:ins w:id="3647" w:author="Razavi, Pedram/Medicine" w:date="2019-06-16T14:03:00Z">
        <w:r w:rsidR="00F80FA6">
          <w:rPr>
            <w:rFonts w:ascii="Arial" w:eastAsia="Arial" w:hAnsi="Arial" w:cs="Arial"/>
            <w:color w:val="0033CC"/>
          </w:rPr>
          <w:t>had</w:t>
        </w:r>
      </w:ins>
      <w:ins w:id="3648" w:author="Razavi, Pedram/Medicine" w:date="2019-06-16T14:02:00Z">
        <w:r w:rsidR="00F80FA6">
          <w:rPr>
            <w:rFonts w:ascii="Arial" w:eastAsia="Arial" w:hAnsi="Arial" w:cs="Arial"/>
            <w:color w:val="0033CC"/>
          </w:rPr>
          <w:t xml:space="preserve"> not been included in this prospective cohort of patient</w:t>
        </w:r>
      </w:ins>
      <w:ins w:id="3649" w:author="Razavi, Pedram/Medicine" w:date="2019-06-16T14:03:00Z">
        <w:r w:rsidR="00F80FA6">
          <w:rPr>
            <w:rFonts w:ascii="Arial" w:eastAsia="Arial" w:hAnsi="Arial" w:cs="Arial"/>
            <w:color w:val="0033CC"/>
          </w:rPr>
          <w:t xml:space="preserve">s. </w:t>
        </w:r>
      </w:ins>
      <w:del w:id="3650" w:author="Razavi, Pedram/Medicine" w:date="2019-06-16T14:02:00Z">
        <w:r w:rsidDel="00F80FA6">
          <w:rPr>
            <w:rFonts w:ascii="Arial" w:eastAsia="Arial" w:hAnsi="Arial" w:cs="Arial"/>
            <w:color w:val="0033CC"/>
          </w:rPr>
          <w:delText>.</w:delText>
        </w:r>
      </w:del>
    </w:p>
    <w:p w14:paraId="14CDDBC0" w14:textId="77777777" w:rsidR="00413E5F" w:rsidRDefault="00413E5F">
      <w:pPr>
        <w:spacing w:after="0" w:line="240" w:lineRule="auto"/>
        <w:rPr>
          <w:rFonts w:ascii="Arial" w:eastAsia="Arial" w:hAnsi="Arial" w:cs="Arial"/>
        </w:rPr>
        <w:pPrChange w:id="3651" w:author="Razavi, Pedram/Medicine" w:date="2019-06-16T15:04:00Z">
          <w:pPr>
            <w:spacing w:after="0" w:line="240" w:lineRule="auto"/>
            <w:jc w:val="both"/>
          </w:pPr>
        </w:pPrChange>
      </w:pPr>
    </w:p>
    <w:p w14:paraId="38741903" w14:textId="77777777" w:rsidR="00413E5F" w:rsidRDefault="00B4071F">
      <w:pPr>
        <w:spacing w:after="0" w:line="240" w:lineRule="auto"/>
        <w:rPr>
          <w:rFonts w:ascii="Arial" w:eastAsia="Arial" w:hAnsi="Arial" w:cs="Arial"/>
        </w:rPr>
        <w:pPrChange w:id="3652" w:author="Razavi, Pedram/Medicine" w:date="2019-06-16T15:04:00Z">
          <w:pPr>
            <w:spacing w:after="0" w:line="240" w:lineRule="auto"/>
            <w:jc w:val="both"/>
          </w:pPr>
        </w:pPrChange>
      </w:pPr>
      <w:r>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Default="00413E5F">
      <w:pPr>
        <w:spacing w:after="0" w:line="240" w:lineRule="auto"/>
        <w:rPr>
          <w:rFonts w:ascii="Arial" w:eastAsia="Arial" w:hAnsi="Arial" w:cs="Arial"/>
          <w:color w:val="0033CC"/>
        </w:rPr>
        <w:pPrChange w:id="3653" w:author="Razavi, Pedram/Medicine" w:date="2019-06-16T15:04:00Z">
          <w:pPr>
            <w:spacing w:after="0" w:line="240" w:lineRule="auto"/>
            <w:jc w:val="both"/>
          </w:pPr>
        </w:pPrChange>
      </w:pPr>
    </w:p>
    <w:p w14:paraId="15E47BED" w14:textId="336B0C38" w:rsidR="00413E5F" w:rsidRDefault="00B4071F">
      <w:pPr>
        <w:spacing w:after="0" w:line="240" w:lineRule="auto"/>
        <w:rPr>
          <w:rFonts w:ascii="Arial" w:eastAsia="Arial" w:hAnsi="Arial" w:cs="Arial"/>
          <w:color w:val="0033CC"/>
        </w:rPr>
        <w:pPrChange w:id="3654" w:author="Razavi, Pedram/Medicine" w:date="2019-06-16T15:04:00Z">
          <w:pPr>
            <w:spacing w:after="0" w:line="240" w:lineRule="auto"/>
            <w:jc w:val="both"/>
          </w:pPr>
        </w:pPrChange>
      </w:pPr>
      <w:r>
        <w:rPr>
          <w:rFonts w:ascii="Arial" w:eastAsia="Arial" w:hAnsi="Arial" w:cs="Arial"/>
          <w:color w:val="0033CC"/>
        </w:rPr>
        <w:t xml:space="preserve">Authors: </w:t>
      </w:r>
      <w:ins w:id="3655" w:author="Razavi, Pedram/Medicine" w:date="2019-06-16T14:03:00Z">
        <w:r w:rsidR="00F80FA6">
          <w:rPr>
            <w:rFonts w:ascii="Arial" w:eastAsia="Arial" w:hAnsi="Arial" w:cs="Arial"/>
            <w:color w:val="0033CC"/>
          </w:rPr>
          <w:t xml:space="preserve">We apologize for the lack of clarity. We have now provided </w:t>
        </w:r>
      </w:ins>
      <w:ins w:id="3656" w:author="Razavi, Pedram/Medicine" w:date="2019-06-16T14:04:00Z">
        <w:r w:rsidR="00F80FA6">
          <w:rPr>
            <w:rFonts w:ascii="Arial" w:eastAsia="Arial" w:hAnsi="Arial" w:cs="Arial"/>
            <w:color w:val="0033CC"/>
          </w:rPr>
          <w:t xml:space="preserve">this information </w:t>
        </w:r>
      </w:ins>
      <w:del w:id="3657" w:author="Razavi, Pedram/Medicine" w:date="2019-06-16T14:03:00Z">
        <w:r w:rsidDel="00F80FA6">
          <w:rPr>
            <w:rFonts w:ascii="Arial" w:eastAsia="Arial" w:hAnsi="Arial" w:cs="Arial"/>
            <w:color w:val="0033CC"/>
          </w:rPr>
          <w:delText xml:space="preserve">This is now provided </w:delText>
        </w:r>
      </w:del>
      <w:r>
        <w:rPr>
          <w:rFonts w:ascii="Arial" w:eastAsia="Arial" w:hAnsi="Arial" w:cs="Arial"/>
          <w:color w:val="0033CC"/>
        </w:rPr>
        <w:t>in Supplementary Table S10 of the revised manuscript.</w:t>
      </w:r>
      <w:ins w:id="3658" w:author="Razavi, Pedram/Medicine" w:date="2019-06-16T14:04:00Z">
        <w:r w:rsidR="00F80FA6">
          <w:rPr>
            <w:rFonts w:ascii="Arial" w:eastAsia="Arial" w:hAnsi="Arial" w:cs="Arial"/>
            <w:color w:val="0033CC"/>
          </w:rPr>
          <w:t xml:space="preserve"> In summary, all the cancer patients were sequenced utilizing V1 and V2 was only used to determine the reproducibility of th</w:t>
        </w:r>
      </w:ins>
      <w:ins w:id="3659" w:author="Razavi, Pedram/Medicine" w:date="2019-06-16T14:05:00Z">
        <w:r w:rsidR="00F80FA6">
          <w:rPr>
            <w:rFonts w:ascii="Arial" w:eastAsia="Arial" w:hAnsi="Arial" w:cs="Arial"/>
            <w:color w:val="0033CC"/>
          </w:rPr>
          <w:t xml:space="preserve">e results for </w:t>
        </w:r>
        <w:r w:rsidR="00F80FA6">
          <w:rPr>
            <w:rFonts w:ascii="Arial" w:eastAsia="Arial" w:hAnsi="Arial" w:cs="Arial"/>
            <w:color w:val="0033CC"/>
          </w:rPr>
          <w:lastRenderedPageBreak/>
          <w:t xml:space="preserve">replicates. All the controls </w:t>
        </w:r>
      </w:ins>
      <w:ins w:id="3660" w:author="Razavi, Pedram/Medicine" w:date="2019-06-16T14:06:00Z">
        <w:r w:rsidR="00F80FA6">
          <w:rPr>
            <w:rFonts w:ascii="Arial" w:eastAsia="Arial" w:hAnsi="Arial" w:cs="Arial"/>
            <w:color w:val="0033CC"/>
          </w:rPr>
          <w:t>sequenced</w:t>
        </w:r>
      </w:ins>
      <w:ins w:id="3661" w:author="Razavi, Pedram/Medicine" w:date="2019-06-16T14:05:00Z">
        <w:r w:rsidR="00F80FA6">
          <w:rPr>
            <w:rFonts w:ascii="Arial" w:eastAsia="Arial" w:hAnsi="Arial" w:cs="Arial"/>
            <w:color w:val="0033CC"/>
          </w:rPr>
          <w:t xml:space="preserve"> utilizing </w:t>
        </w:r>
      </w:ins>
      <w:ins w:id="3662" w:author="Razavi, Pedram/Medicine" w:date="2019-06-16T14:06:00Z">
        <w:r w:rsidR="00F80FA6">
          <w:rPr>
            <w:rFonts w:ascii="Arial" w:eastAsia="Arial" w:hAnsi="Arial" w:cs="Arial"/>
            <w:color w:val="0033CC"/>
          </w:rPr>
          <w:t xml:space="preserve">version </w:t>
        </w:r>
      </w:ins>
      <w:ins w:id="3663" w:author="Razavi, Pedram/Medicine" w:date="2019-06-16T14:05:00Z">
        <w:r w:rsidR="00F80FA6">
          <w:rPr>
            <w:rFonts w:ascii="Arial" w:eastAsia="Arial" w:hAnsi="Arial" w:cs="Arial"/>
            <w:color w:val="0033CC"/>
          </w:rPr>
          <w:t xml:space="preserve">V2 of the assay. </w:t>
        </w:r>
      </w:ins>
      <w:ins w:id="3664" w:author="Razavi, Pedram/Medicine" w:date="2019-06-16T14:04:00Z">
        <w:r w:rsidR="00F80FA6">
          <w:rPr>
            <w:rFonts w:ascii="Arial" w:eastAsia="Arial" w:hAnsi="Arial" w:cs="Arial"/>
            <w:color w:val="0033CC"/>
          </w:rPr>
          <w:t xml:space="preserve"> </w:t>
        </w:r>
      </w:ins>
      <w:ins w:id="3665" w:author="Razavi, Pedram/Medicine" w:date="2019-06-16T14:06:00Z">
        <w:r w:rsidR="00F80FA6">
          <w:rPr>
            <w:rFonts w:ascii="Arial" w:eastAsia="Arial" w:hAnsi="Arial" w:cs="Arial"/>
            <w:color w:val="0033CC"/>
          </w:rPr>
          <w:t xml:space="preserve">As shown in the replicate analyses the results from V1 and V2 of the assay were highly concordant. </w:t>
        </w:r>
      </w:ins>
    </w:p>
    <w:p w14:paraId="7972E226" w14:textId="77777777" w:rsidR="00413E5F" w:rsidRDefault="00413E5F">
      <w:pPr>
        <w:spacing w:after="0" w:line="240" w:lineRule="auto"/>
        <w:rPr>
          <w:rFonts w:ascii="Arial" w:eastAsia="Arial" w:hAnsi="Arial" w:cs="Arial"/>
        </w:rPr>
        <w:pPrChange w:id="3666" w:author="Razavi, Pedram/Medicine" w:date="2019-06-16T15:04:00Z">
          <w:pPr>
            <w:spacing w:after="0" w:line="240" w:lineRule="auto"/>
            <w:jc w:val="both"/>
          </w:pPr>
        </w:pPrChange>
      </w:pPr>
    </w:p>
    <w:p w14:paraId="475ACEB4" w14:textId="77777777" w:rsidR="00413E5F" w:rsidRDefault="00B4071F">
      <w:pPr>
        <w:spacing w:after="0" w:line="240" w:lineRule="auto"/>
        <w:rPr>
          <w:rFonts w:ascii="Arial" w:eastAsia="Arial" w:hAnsi="Arial" w:cs="Arial"/>
        </w:rPr>
        <w:pPrChange w:id="3667" w:author="Razavi, Pedram/Medicine" w:date="2019-06-16T15:04:00Z">
          <w:pPr>
            <w:spacing w:after="0" w:line="240" w:lineRule="auto"/>
            <w:jc w:val="both"/>
          </w:pPr>
        </w:pPrChange>
      </w:pPr>
      <w:r>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Default="00413E5F">
      <w:pPr>
        <w:spacing w:after="0" w:line="240" w:lineRule="auto"/>
        <w:rPr>
          <w:rFonts w:ascii="Arial" w:eastAsia="Arial" w:hAnsi="Arial" w:cs="Arial"/>
          <w:color w:val="0033CC"/>
        </w:rPr>
        <w:pPrChange w:id="3668" w:author="Razavi, Pedram/Medicine" w:date="2019-06-16T15:04:00Z">
          <w:pPr>
            <w:spacing w:after="0" w:line="240" w:lineRule="auto"/>
            <w:jc w:val="both"/>
          </w:pPr>
        </w:pPrChange>
      </w:pPr>
    </w:p>
    <w:p w14:paraId="2623F861" w14:textId="41C1BF59" w:rsidR="00413E5F" w:rsidRDefault="00B4071F">
      <w:pPr>
        <w:spacing w:after="0" w:line="240" w:lineRule="auto"/>
        <w:rPr>
          <w:rFonts w:ascii="Arial" w:eastAsia="Arial" w:hAnsi="Arial" w:cs="Arial"/>
          <w:color w:val="0033CC"/>
        </w:rPr>
        <w:pPrChange w:id="3669" w:author="Razavi, Pedram/Medicine" w:date="2019-06-16T15:04:00Z">
          <w:pPr>
            <w:spacing w:after="0" w:line="240" w:lineRule="auto"/>
            <w:jc w:val="both"/>
          </w:pPr>
        </w:pPrChange>
      </w:pPr>
      <w:r>
        <w:rPr>
          <w:rFonts w:ascii="Arial" w:eastAsia="Arial" w:hAnsi="Arial" w:cs="Arial"/>
          <w:color w:val="0033CC"/>
        </w:rPr>
        <w:t xml:space="preserve">Authors: </w:t>
      </w:r>
      <w:ins w:id="3670" w:author="Razavi, Pedram/Medicine" w:date="2019-06-16T14:06:00Z">
        <w:r w:rsidR="00F80FA6">
          <w:rPr>
            <w:rFonts w:ascii="Arial" w:eastAsia="Arial" w:hAnsi="Arial" w:cs="Arial"/>
            <w:color w:val="0033CC"/>
          </w:rPr>
          <w:t xml:space="preserve">We thank the reviewer for this </w:t>
        </w:r>
      </w:ins>
      <w:ins w:id="3671" w:author="Razavi, Pedram/Medicine" w:date="2019-06-16T14:07:00Z">
        <w:r w:rsidR="00F80FA6">
          <w:rPr>
            <w:rFonts w:ascii="Arial" w:eastAsia="Arial" w:hAnsi="Arial" w:cs="Arial"/>
            <w:color w:val="0033CC"/>
          </w:rPr>
          <w:t>important point. We have now performed additional ddPCR on samples with low VAF</w:t>
        </w:r>
      </w:ins>
      <w:ins w:id="3672" w:author="Razavi, Pedram/Medicine" w:date="2019-06-16T14:09:00Z">
        <w:r w:rsidR="00F80FA6">
          <w:rPr>
            <w:rFonts w:ascii="Arial" w:eastAsia="Arial" w:hAnsi="Arial" w:cs="Arial"/>
            <w:color w:val="0033CC"/>
          </w:rPr>
          <w:t>s</w:t>
        </w:r>
      </w:ins>
      <w:ins w:id="3673" w:author="Razavi, Pedram/Medicine" w:date="2019-06-16T14:07:00Z">
        <w:r w:rsidR="00F80FA6">
          <w:rPr>
            <w:rFonts w:ascii="Arial" w:eastAsia="Arial" w:hAnsi="Arial" w:cs="Arial"/>
            <w:color w:val="0033CC"/>
          </w:rPr>
          <w:t xml:space="preserve"> and focused </w:t>
        </w:r>
      </w:ins>
      <w:ins w:id="3674" w:author="Razavi, Pedram/Medicine" w:date="2019-06-16T14:09:00Z">
        <w:r w:rsidR="00F80FA6">
          <w:rPr>
            <w:rFonts w:ascii="Arial" w:eastAsia="Arial" w:hAnsi="Arial" w:cs="Arial"/>
            <w:color w:val="0033CC"/>
          </w:rPr>
          <w:t xml:space="preserve">this analysis </w:t>
        </w:r>
      </w:ins>
      <w:ins w:id="3675" w:author="Razavi, Pedram/Medicine" w:date="2019-06-16T14:07:00Z">
        <w:r w:rsidR="00F80FA6">
          <w:rPr>
            <w:rFonts w:ascii="Arial" w:eastAsia="Arial" w:hAnsi="Arial" w:cs="Arial"/>
            <w:color w:val="0033CC"/>
          </w:rPr>
          <w:t xml:space="preserve">on VUSo as these </w:t>
        </w:r>
      </w:ins>
      <w:ins w:id="3676" w:author="Razavi, Pedram/Medicine" w:date="2019-06-16T14:09:00Z">
        <w:r w:rsidR="00F80FA6">
          <w:rPr>
            <w:rFonts w:ascii="Arial" w:eastAsia="Arial" w:hAnsi="Arial" w:cs="Arial"/>
            <w:color w:val="0033CC"/>
          </w:rPr>
          <w:t>mutations</w:t>
        </w:r>
      </w:ins>
      <w:ins w:id="3677" w:author="Razavi, Pedram/Medicine" w:date="2019-06-16T14:07:00Z">
        <w:r w:rsidR="00F80FA6">
          <w:rPr>
            <w:rFonts w:ascii="Arial" w:eastAsia="Arial" w:hAnsi="Arial" w:cs="Arial"/>
            <w:color w:val="0033CC"/>
          </w:rPr>
          <w:t xml:space="preserve"> had no other biological replicates. Please see our response to </w:t>
        </w:r>
      </w:ins>
      <w:del w:id="3678" w:author="Razavi, Pedram/Medicine" w:date="2019-06-16T14:08:00Z">
        <w:r w:rsidDel="00F80FA6">
          <w:rPr>
            <w:rFonts w:ascii="Arial" w:eastAsia="Arial" w:hAnsi="Arial" w:cs="Arial"/>
            <w:color w:val="0033CC"/>
          </w:rPr>
          <w:delText xml:space="preserve">The authors answered similar concerns about reproducibility at </w:delText>
        </w:r>
      </w:del>
      <w:ins w:id="3679" w:author="Razavi, Pedram/Medicine" w:date="2019-06-16T14:08:00Z">
        <w:r w:rsidR="00F80FA6">
          <w:rPr>
            <w:rFonts w:ascii="Arial" w:eastAsia="Arial" w:hAnsi="Arial" w:cs="Arial"/>
            <w:color w:val="0033CC"/>
          </w:rPr>
          <w:t xml:space="preserve">comment </w:t>
        </w:r>
      </w:ins>
      <w:del w:id="3680" w:author="Razavi, Pedram/Medicine" w:date="2019-06-16T14:09:00Z">
        <w:r w:rsidDel="00F80FA6">
          <w:rPr>
            <w:rFonts w:ascii="Arial" w:eastAsia="Arial" w:hAnsi="Arial" w:cs="Arial"/>
            <w:color w:val="0033CC"/>
          </w:rPr>
          <w:delText xml:space="preserve">points </w:delText>
        </w:r>
      </w:del>
      <w:r>
        <w:rPr>
          <w:rFonts w:ascii="Arial" w:eastAsia="Arial" w:hAnsi="Arial" w:cs="Arial"/>
          <w:color w:val="0033CC"/>
        </w:rPr>
        <w:t xml:space="preserve">#10 of Reviewer #1 and additionally </w:t>
      </w:r>
      <w:ins w:id="3681" w:author="Razavi, Pedram/Medicine" w:date="2019-06-16T14:09:00Z">
        <w:r w:rsidR="00F80FA6">
          <w:rPr>
            <w:rFonts w:ascii="Arial" w:eastAsia="Arial" w:hAnsi="Arial" w:cs="Arial"/>
            <w:color w:val="0033CC"/>
          </w:rPr>
          <w:t>to</w:t>
        </w:r>
      </w:ins>
      <w:del w:id="3682" w:author="Razavi, Pedram/Medicine" w:date="2019-06-16T14:09:00Z">
        <w:r w:rsidDel="00F80FA6">
          <w:rPr>
            <w:rFonts w:ascii="Arial" w:eastAsia="Arial" w:hAnsi="Arial" w:cs="Arial"/>
            <w:color w:val="0033CC"/>
          </w:rPr>
          <w:delText>at</w:delText>
        </w:r>
      </w:del>
      <w:r>
        <w:rPr>
          <w:rFonts w:ascii="Arial" w:eastAsia="Arial" w:hAnsi="Arial" w:cs="Arial"/>
          <w:color w:val="0033CC"/>
        </w:rPr>
        <w:t xml:space="preserve"> </w:t>
      </w:r>
      <w:del w:id="3683" w:author="Razavi, Pedram/Medicine" w:date="2019-06-16T14:08:00Z">
        <w:r w:rsidDel="00F80FA6">
          <w:rPr>
            <w:rFonts w:ascii="Arial" w:eastAsia="Arial" w:hAnsi="Arial" w:cs="Arial"/>
            <w:color w:val="0033CC"/>
          </w:rPr>
          <w:delText xml:space="preserve">point </w:delText>
        </w:r>
      </w:del>
      <w:ins w:id="3684" w:author="Razavi, Pedram/Medicine" w:date="2019-06-16T14:08:00Z">
        <w:r w:rsidR="00F80FA6">
          <w:rPr>
            <w:rFonts w:ascii="Arial" w:eastAsia="Arial" w:hAnsi="Arial" w:cs="Arial"/>
            <w:color w:val="0033CC"/>
          </w:rPr>
          <w:t xml:space="preserve">comment </w:t>
        </w:r>
      </w:ins>
      <w:r>
        <w:rPr>
          <w:rFonts w:ascii="Arial" w:eastAsia="Arial" w:hAnsi="Arial" w:cs="Arial"/>
          <w:color w:val="0033CC"/>
        </w:rPr>
        <w:t>#5 of this Reviewer. The authors kindly refer the Reviewer to the corresponding sections for a more elaborate discussion of the results.</w:t>
      </w:r>
    </w:p>
    <w:p w14:paraId="4CFC78D5" w14:textId="77777777" w:rsidR="00413E5F" w:rsidRDefault="00413E5F">
      <w:pPr>
        <w:spacing w:after="0" w:line="240" w:lineRule="auto"/>
        <w:rPr>
          <w:rFonts w:ascii="Arial" w:eastAsia="Arial" w:hAnsi="Arial" w:cs="Arial"/>
        </w:rPr>
        <w:pPrChange w:id="3685" w:author="Razavi, Pedram/Medicine" w:date="2019-06-16T15:04:00Z">
          <w:pPr>
            <w:spacing w:after="0" w:line="240" w:lineRule="auto"/>
            <w:jc w:val="both"/>
          </w:pPr>
        </w:pPrChange>
      </w:pPr>
    </w:p>
    <w:p w14:paraId="0CB45AD3" w14:textId="77777777" w:rsidR="00413E5F" w:rsidRDefault="00B4071F">
      <w:pPr>
        <w:spacing w:after="0" w:line="240" w:lineRule="auto"/>
        <w:rPr>
          <w:rFonts w:ascii="Arial" w:eastAsia="Arial" w:hAnsi="Arial" w:cs="Arial"/>
        </w:rPr>
        <w:pPrChange w:id="3686" w:author="Razavi, Pedram/Medicine" w:date="2019-06-16T15:04:00Z">
          <w:pPr>
            <w:spacing w:after="0" w:line="240" w:lineRule="auto"/>
            <w:jc w:val="both"/>
          </w:pPr>
        </w:pPrChange>
      </w:pPr>
      <w:r>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7E0D0327" w14:textId="77777777" w:rsidR="00413E5F" w:rsidRDefault="00413E5F">
      <w:pPr>
        <w:spacing w:after="0" w:line="240" w:lineRule="auto"/>
        <w:rPr>
          <w:rFonts w:ascii="Arial" w:eastAsia="Arial" w:hAnsi="Arial" w:cs="Arial"/>
          <w:color w:val="0033CC"/>
        </w:rPr>
        <w:pPrChange w:id="3687" w:author="Razavi, Pedram/Medicine" w:date="2019-06-16T15:04:00Z">
          <w:pPr>
            <w:spacing w:after="0" w:line="240" w:lineRule="auto"/>
            <w:jc w:val="both"/>
          </w:pPr>
        </w:pPrChange>
      </w:pPr>
    </w:p>
    <w:p w14:paraId="543ED957" w14:textId="20328322" w:rsidR="00413E5F" w:rsidRDefault="00B4071F">
      <w:pPr>
        <w:spacing w:after="0" w:line="240" w:lineRule="auto"/>
        <w:rPr>
          <w:rFonts w:ascii="Arial" w:eastAsia="Arial" w:hAnsi="Arial" w:cs="Arial"/>
          <w:color w:val="0033CC"/>
        </w:rPr>
        <w:pPrChange w:id="3688" w:author="Razavi, Pedram/Medicine" w:date="2019-06-16T15:04:00Z">
          <w:pPr>
            <w:spacing w:after="0" w:line="240" w:lineRule="auto"/>
            <w:jc w:val="both"/>
          </w:pPr>
        </w:pPrChange>
      </w:pPr>
      <w:r>
        <w:rPr>
          <w:rFonts w:ascii="Arial" w:eastAsia="Arial" w:hAnsi="Arial" w:cs="Arial"/>
          <w:color w:val="0033CC"/>
        </w:rPr>
        <w:t>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i.e. VUSo following the terminology of the manuscript and WBC-matched i.e. CH-derived in the other, rather than being filtered out as germline variants. This occurs as a result of varying alternate read support in the matched WBC sequencing and to ensure the highest confidence in those mutations which are detected as VUSo, even a low number of alternate read support in the matched WBC would be deemed sufficient to classify a given mutation as WBC-matched. Across the six patients who were chosen to assess the reproducibility of the assay, only 75 of the 1726 (4.3%) variants were found to be misclassified in one or the other replicate. Table 1</w:t>
      </w:r>
      <w:ins w:id="3689" w:author="Razavi, Pedram/Medicine" w:date="2019-06-16T14:13:00Z">
        <w:r w:rsidR="0031314A">
          <w:rPr>
            <w:rFonts w:ascii="Arial" w:eastAsia="Arial" w:hAnsi="Arial" w:cs="Arial"/>
            <w:color w:val="0033CC"/>
          </w:rPr>
          <w:t>2</w:t>
        </w:r>
      </w:ins>
      <w:del w:id="3690" w:author="Razavi, Pedram/Medicine" w:date="2019-06-16T14:13:00Z">
        <w:r w:rsidDel="0031314A">
          <w:rPr>
            <w:rFonts w:ascii="Arial" w:eastAsia="Arial" w:hAnsi="Arial" w:cs="Arial"/>
            <w:color w:val="0033CC"/>
          </w:rPr>
          <w:delText>4</w:delText>
        </w:r>
      </w:del>
      <w:r>
        <w:rPr>
          <w:rFonts w:ascii="Arial" w:eastAsia="Arial" w:hAnsi="Arial" w:cs="Arial"/>
          <w:color w:val="0033CC"/>
        </w:rPr>
        <w:t xml:space="preserve"> of this </w:t>
      </w:r>
      <w:del w:id="3691" w:author="Razavi, Pedram/Medicine" w:date="2019-06-16T14:13:00Z">
        <w:r w:rsidDel="0031314A">
          <w:rPr>
            <w:rFonts w:ascii="Arial" w:eastAsia="Arial" w:hAnsi="Arial" w:cs="Arial"/>
            <w:color w:val="0033CC"/>
          </w:rPr>
          <w:delText>point-by-point reply</w:delText>
        </w:r>
      </w:del>
      <w:ins w:id="3692" w:author="Razavi, Pedram/Medicine" w:date="2019-06-16T14:13:00Z">
        <w:r w:rsidR="0031314A">
          <w:rPr>
            <w:rFonts w:ascii="Arial" w:eastAsia="Arial" w:hAnsi="Arial" w:cs="Arial"/>
            <w:color w:val="0033CC"/>
          </w:rPr>
          <w:t>response</w:t>
        </w:r>
      </w:ins>
      <w:r>
        <w:rPr>
          <w:rFonts w:ascii="Arial" w:eastAsia="Arial" w:hAnsi="Arial" w:cs="Arial"/>
          <w:color w:val="0033CC"/>
        </w:rPr>
        <w:t xml:space="preserve"> shows those variants which were discordant in the five non-hypermutated patients.</w:t>
      </w:r>
    </w:p>
    <w:p w14:paraId="0A24C749" w14:textId="77777777" w:rsidR="00413E5F" w:rsidRDefault="00413E5F">
      <w:pPr>
        <w:spacing w:after="0" w:line="240" w:lineRule="auto"/>
        <w:rPr>
          <w:rFonts w:ascii="Arial" w:eastAsia="Arial" w:hAnsi="Arial" w:cs="Arial"/>
          <w:color w:val="0033CC"/>
        </w:rPr>
        <w:pPrChange w:id="3693" w:author="Razavi, Pedram/Medicine" w:date="2019-06-16T15:04:00Z">
          <w:pPr>
            <w:spacing w:after="0" w:line="240" w:lineRule="auto"/>
            <w:jc w:val="both"/>
          </w:pPr>
        </w:pPrChange>
      </w:pPr>
    </w:p>
    <w:p w14:paraId="3FFDE57B" w14:textId="5E0942BD" w:rsidR="00413E5F" w:rsidRDefault="00B4071F">
      <w:pPr>
        <w:spacing w:after="0" w:line="240" w:lineRule="auto"/>
        <w:rPr>
          <w:rFonts w:ascii="Arial" w:eastAsia="Arial" w:hAnsi="Arial" w:cs="Arial"/>
          <w:color w:val="0033CC"/>
        </w:rPr>
        <w:pPrChange w:id="3694" w:author="Razavi, Pedram/Medicine" w:date="2019-06-16T15:04:00Z">
          <w:pPr>
            <w:spacing w:after="0" w:line="240" w:lineRule="auto"/>
            <w:jc w:val="both"/>
          </w:pPr>
        </w:pPrChange>
      </w:pPr>
      <w:del w:id="3695" w:author="Razavi, Pedram/Medicine" w:date="2019-06-16T14:13:00Z">
        <w:r w:rsidDel="0031314A">
          <w:rPr>
            <w:rFonts w:ascii="Arial" w:eastAsia="Arial" w:hAnsi="Arial" w:cs="Arial"/>
            <w:color w:val="0033CC"/>
          </w:rPr>
          <w:delText>The authors</w:delText>
        </w:r>
      </w:del>
      <w:ins w:id="3696" w:author="Razavi, Pedram/Medicine" w:date="2019-06-16T14:13:00Z">
        <w:r w:rsidR="0031314A">
          <w:rPr>
            <w:rFonts w:ascii="Arial" w:eastAsia="Arial" w:hAnsi="Arial" w:cs="Arial"/>
            <w:color w:val="0033CC"/>
          </w:rPr>
          <w:t>We</w:t>
        </w:r>
      </w:ins>
      <w:r>
        <w:rPr>
          <w:rFonts w:ascii="Arial" w:eastAsia="Arial" w:hAnsi="Arial" w:cs="Arial"/>
          <w:color w:val="0033CC"/>
        </w:rPr>
        <w:t xml:space="preserve"> </w:t>
      </w:r>
      <w:del w:id="3697" w:author="Razavi, Pedram/Medicine" w:date="2019-06-16T14:13:00Z">
        <w:r w:rsidDel="0031314A">
          <w:rPr>
            <w:rFonts w:ascii="Arial" w:eastAsia="Arial" w:hAnsi="Arial" w:cs="Arial"/>
            <w:color w:val="0033CC"/>
          </w:rPr>
          <w:delText xml:space="preserve">acknowledge </w:delText>
        </w:r>
      </w:del>
      <w:ins w:id="3698" w:author="Razavi, Pedram/Medicine" w:date="2019-06-16T14:13:00Z">
        <w:r w:rsidR="0031314A">
          <w:rPr>
            <w:rFonts w:ascii="Arial" w:eastAsia="Arial" w:hAnsi="Arial" w:cs="Arial"/>
            <w:color w:val="0033CC"/>
          </w:rPr>
          <w:t>agree w</w:t>
        </w:r>
      </w:ins>
      <w:ins w:id="3699" w:author="Razavi, Pedram/Medicine" w:date="2019-06-16T14:14:00Z">
        <w:r w:rsidR="0031314A">
          <w:rPr>
            <w:rFonts w:ascii="Arial" w:eastAsia="Arial" w:hAnsi="Arial" w:cs="Arial"/>
            <w:color w:val="0033CC"/>
          </w:rPr>
          <w:t>ith the Reviewer</w:t>
        </w:r>
      </w:ins>
      <w:ins w:id="3700" w:author="Razavi, Pedram/Medicine" w:date="2019-06-16T14:13:00Z">
        <w:r w:rsidR="0031314A">
          <w:rPr>
            <w:rFonts w:ascii="Arial" w:eastAsia="Arial" w:hAnsi="Arial" w:cs="Arial"/>
            <w:color w:val="0033CC"/>
          </w:rPr>
          <w:t xml:space="preserve"> </w:t>
        </w:r>
      </w:ins>
      <w:r>
        <w:rPr>
          <w:rFonts w:ascii="Arial" w:eastAsia="Arial" w:hAnsi="Arial" w:cs="Arial"/>
          <w:color w:val="0033CC"/>
        </w:rPr>
        <w:t>that the labelling of Figure 1 and Supplementary Figure S3 of the manuscript may be misleading</w:t>
      </w:r>
      <w:ins w:id="3701" w:author="Razavi, Pedram/Medicine" w:date="2019-06-16T14:14:00Z">
        <w:r w:rsidR="0031314A">
          <w:rPr>
            <w:rFonts w:ascii="Arial" w:eastAsia="Arial" w:hAnsi="Arial" w:cs="Arial"/>
            <w:color w:val="0033CC"/>
          </w:rPr>
          <w:t xml:space="preserve"> and have revised the legends to clari</w:t>
        </w:r>
      </w:ins>
      <w:ins w:id="3702" w:author="Razavi, Pedram/Medicine" w:date="2019-06-16T14:15:00Z">
        <w:r w:rsidR="0031314A">
          <w:rPr>
            <w:rFonts w:ascii="Arial" w:eastAsia="Arial" w:hAnsi="Arial" w:cs="Arial"/>
            <w:color w:val="0033CC"/>
          </w:rPr>
          <w:t xml:space="preserve">fy this point. </w:t>
        </w:r>
      </w:ins>
      <w:del w:id="3703" w:author="Razavi, Pedram/Medicine" w:date="2019-06-16T14:15:00Z">
        <w:r w:rsidDel="0031314A">
          <w:rPr>
            <w:rFonts w:ascii="Arial" w:eastAsia="Arial" w:hAnsi="Arial" w:cs="Arial"/>
            <w:color w:val="0033CC"/>
          </w:rPr>
          <w:delText>, but</w:delText>
        </w:r>
      </w:del>
      <w:ins w:id="3704" w:author="Razavi, Pedram/Medicine" w:date="2019-06-16T14:15:00Z">
        <w:r w:rsidR="0031314A">
          <w:rPr>
            <w:rFonts w:ascii="Arial" w:eastAsia="Arial" w:hAnsi="Arial" w:cs="Arial"/>
            <w:color w:val="0033CC"/>
          </w:rPr>
          <w:t xml:space="preserve">However, </w:t>
        </w:r>
      </w:ins>
      <w:del w:id="3705" w:author="Razavi, Pedram/Medicine" w:date="2019-06-16T14:15:00Z">
        <w:r w:rsidDel="0031314A">
          <w:rPr>
            <w:rFonts w:ascii="Arial" w:eastAsia="Arial" w:hAnsi="Arial" w:cs="Arial"/>
            <w:color w:val="0033CC"/>
          </w:rPr>
          <w:delText xml:space="preserve"> </w:delText>
        </w:r>
      </w:del>
      <w:r>
        <w:rPr>
          <w:rFonts w:ascii="Arial" w:eastAsia="Arial" w:hAnsi="Arial" w:cs="Arial"/>
          <w:color w:val="0033CC"/>
        </w:rPr>
        <w:t xml:space="preserve">the issue raised by this Reviewer strengthens </w:t>
      </w:r>
      <w:del w:id="3706" w:author="Razavi, Pedram/Medicine" w:date="2019-06-16T14:15:00Z">
        <w:r w:rsidDel="0031314A">
          <w:rPr>
            <w:rFonts w:ascii="Arial" w:eastAsia="Arial" w:hAnsi="Arial" w:cs="Arial"/>
            <w:color w:val="0033CC"/>
          </w:rPr>
          <w:delText>a</w:delText>
        </w:r>
      </w:del>
      <w:ins w:id="3707" w:author="Razavi, Pedram/Medicine" w:date="2019-06-16T14:15:00Z">
        <w:r w:rsidR="0031314A">
          <w:rPr>
            <w:rFonts w:ascii="Arial" w:eastAsia="Arial" w:hAnsi="Arial" w:cs="Arial"/>
            <w:color w:val="0033CC"/>
          </w:rPr>
          <w:t>our</w:t>
        </w:r>
      </w:ins>
      <w:r>
        <w:rPr>
          <w:rFonts w:ascii="Arial" w:eastAsia="Arial" w:hAnsi="Arial" w:cs="Arial"/>
          <w:color w:val="0033CC"/>
        </w:rPr>
        <w:t xml:space="preserve"> critical argument </w:t>
      </w:r>
      <w:ins w:id="3708" w:author="Razavi, Pedram/Medicine" w:date="2019-06-16T14:15:00Z">
        <w:r w:rsidR="0031314A">
          <w:rPr>
            <w:rFonts w:ascii="Arial" w:eastAsia="Arial" w:hAnsi="Arial" w:cs="Arial"/>
            <w:color w:val="0033CC"/>
          </w:rPr>
          <w:t xml:space="preserve">in response to </w:t>
        </w:r>
      </w:ins>
      <w:del w:id="3709" w:author="Razavi, Pedram/Medicine" w:date="2019-06-16T14:15:00Z">
        <w:r w:rsidDel="0031314A">
          <w:rPr>
            <w:rFonts w:ascii="Arial" w:eastAsia="Arial" w:hAnsi="Arial" w:cs="Arial"/>
            <w:color w:val="0033CC"/>
          </w:rPr>
          <w:delText>of</w:delText>
        </w:r>
      </w:del>
      <w:r>
        <w:rPr>
          <w:rFonts w:ascii="Arial" w:eastAsia="Arial" w:hAnsi="Arial" w:cs="Arial"/>
          <w:color w:val="0033CC"/>
        </w:rPr>
        <w:t xml:space="preserve"> Reviewers #1 and #3, namely that cfDNA sequencing without matched WBC is likely to uncover CH-derived mutations which may be misinterpreted as cancer derived. As this is most likely to occur close to or at the limit of detection, it stresses the need for ultra-deep sequenced WBC and the importance of our study. The legend of Figure 1 and Supplementary Figure S3 of the manuscript have been changed to “Incorrect assignment between replicates” to reflect the above discussion and the captions have been revised accordingly.</w:t>
      </w:r>
    </w:p>
    <w:p w14:paraId="0A596EBD" w14:textId="77777777" w:rsidR="00413E5F" w:rsidRDefault="00413E5F">
      <w:pPr>
        <w:shd w:val="clear" w:color="auto" w:fill="FFFFFF"/>
        <w:spacing w:after="0"/>
        <w:rPr>
          <w:rFonts w:ascii="Arial" w:eastAsia="Arial" w:hAnsi="Arial" w:cs="Arial"/>
          <w:color w:val="0033CC"/>
        </w:rPr>
        <w:pPrChange w:id="3710" w:author="Razavi, Pedram/Medicine" w:date="2019-06-16T15:04:00Z">
          <w:pPr>
            <w:shd w:val="clear" w:color="auto" w:fill="FFFFFF"/>
            <w:spacing w:after="0"/>
            <w:jc w:val="both"/>
          </w:pPr>
        </w:pPrChange>
      </w:pPr>
    </w:p>
    <w:p w14:paraId="23F9EDFA" w14:textId="129196B5" w:rsidR="00413E5F" w:rsidRDefault="00B4071F">
      <w:pPr>
        <w:spacing w:after="0" w:line="240" w:lineRule="auto"/>
        <w:rPr>
          <w:rFonts w:ascii="Arial" w:eastAsia="Arial" w:hAnsi="Arial" w:cs="Arial"/>
          <w:color w:val="0033CC"/>
          <w:sz w:val="17"/>
          <w:szCs w:val="17"/>
        </w:rPr>
        <w:pPrChange w:id="3711" w:author="Razavi, Pedram/Medicine" w:date="2019-06-16T15:04:00Z">
          <w:pPr>
            <w:spacing w:after="0" w:line="240" w:lineRule="auto"/>
            <w:jc w:val="both"/>
          </w:pPr>
        </w:pPrChange>
      </w:pPr>
      <w:r>
        <w:rPr>
          <w:rFonts w:ascii="Arial" w:eastAsia="Arial" w:hAnsi="Arial" w:cs="Arial"/>
          <w:sz w:val="20"/>
          <w:szCs w:val="20"/>
        </w:rPr>
        <w:t>Table 1</w:t>
      </w:r>
      <w:ins w:id="3712" w:author="Razavi, Pedram/Medicine" w:date="2019-06-16T14:12:00Z">
        <w:r w:rsidR="0031314A">
          <w:rPr>
            <w:rFonts w:ascii="Arial" w:eastAsia="Arial" w:hAnsi="Arial" w:cs="Arial"/>
            <w:sz w:val="20"/>
            <w:szCs w:val="20"/>
          </w:rPr>
          <w:t>2</w:t>
        </w:r>
      </w:ins>
      <w:del w:id="3713" w:author="Razavi, Pedram/Medicine" w:date="2019-06-16T14:12:00Z">
        <w:r w:rsidDel="0031314A">
          <w:rPr>
            <w:rFonts w:ascii="Arial" w:eastAsia="Arial" w:hAnsi="Arial" w:cs="Arial"/>
            <w:sz w:val="20"/>
            <w:szCs w:val="20"/>
          </w:rPr>
          <w:delText>4</w:delText>
        </w:r>
      </w:del>
      <w:r>
        <w:rPr>
          <w:rFonts w:ascii="Arial" w:eastAsia="Arial" w:hAnsi="Arial" w:cs="Arial"/>
          <w:sz w:val="20"/>
          <w:szCs w:val="20"/>
        </w:rPr>
        <w:t>: Somatic mutations with incorrect assignment of variant category between replicates</w:t>
      </w:r>
    </w:p>
    <w:tbl>
      <w:tblPr>
        <w:tblStyle w:val="ac"/>
        <w:tblW w:w="9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3714" w:author="Razavi, Pedram/Medicine" w:date="2019-06-16T14:18:00Z">
          <w:tblPr>
            <w:tblStyle w:val="ac"/>
            <w:tblW w:w="94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305"/>
        <w:gridCol w:w="1005"/>
        <w:gridCol w:w="1320"/>
        <w:gridCol w:w="860"/>
        <w:gridCol w:w="1440"/>
        <w:gridCol w:w="1185"/>
        <w:gridCol w:w="1335"/>
        <w:gridCol w:w="1185"/>
        <w:tblGridChange w:id="3715">
          <w:tblGrid>
            <w:gridCol w:w="1305"/>
            <w:gridCol w:w="1005"/>
            <w:gridCol w:w="1320"/>
            <w:gridCol w:w="860"/>
            <w:gridCol w:w="1440"/>
            <w:gridCol w:w="1185"/>
            <w:gridCol w:w="1185"/>
            <w:gridCol w:w="1185"/>
          </w:tblGrid>
        </w:tblGridChange>
      </w:tblGrid>
      <w:tr w:rsidR="0031314A" w:rsidRPr="0031314A" w14:paraId="6E5E43E9" w14:textId="77777777" w:rsidTr="0031314A">
        <w:trPr>
          <w:trHeight w:val="144"/>
          <w:trPrChange w:id="3716" w:author="Razavi, Pedram/Medicine" w:date="2019-06-16T14:18:00Z">
            <w:trPr>
              <w:trHeight w:val="300"/>
            </w:trPr>
          </w:trPrChange>
        </w:trPr>
        <w:tc>
          <w:tcPr>
            <w:tcW w:w="1305" w:type="dxa"/>
            <w:shd w:val="clear" w:color="auto" w:fill="4D4D62"/>
            <w:tcMar>
              <w:top w:w="100" w:type="dxa"/>
              <w:left w:w="100" w:type="dxa"/>
              <w:bottom w:w="100" w:type="dxa"/>
              <w:right w:w="100" w:type="dxa"/>
            </w:tcMar>
            <w:tcPrChange w:id="3717" w:author="Razavi, Pedram/Medicine" w:date="2019-06-16T14:18:00Z">
              <w:tcPr>
                <w:tcW w:w="1305" w:type="dxa"/>
                <w:shd w:val="clear" w:color="auto" w:fill="4D4D62"/>
                <w:tcMar>
                  <w:top w:w="100" w:type="dxa"/>
                  <w:left w:w="100" w:type="dxa"/>
                  <w:bottom w:w="100" w:type="dxa"/>
                  <w:right w:w="100" w:type="dxa"/>
                </w:tcMar>
              </w:tcPr>
            </w:tcPrChange>
          </w:tcPr>
          <w:p w14:paraId="462B54D4" w14:textId="77777777" w:rsidR="00413E5F" w:rsidRPr="0031314A" w:rsidRDefault="00B4071F">
            <w:pPr>
              <w:widowControl w:val="0"/>
              <w:spacing w:after="0" w:line="240" w:lineRule="auto"/>
              <w:rPr>
                <w:rFonts w:ascii="Arial" w:eastAsia="Arial" w:hAnsi="Arial" w:cs="Arial"/>
                <w:color w:val="0033CC"/>
                <w:sz w:val="16"/>
                <w:szCs w:val="16"/>
                <w:rPrChange w:id="3718" w:author="Razavi, Pedram/Medicine" w:date="2019-06-16T14:18:00Z">
                  <w:rPr>
                    <w:rFonts w:ascii="Arial" w:eastAsia="Arial" w:hAnsi="Arial" w:cs="Arial"/>
                    <w:color w:val="0033CC"/>
                    <w:sz w:val="17"/>
                    <w:szCs w:val="17"/>
                  </w:rPr>
                </w:rPrChange>
              </w:rPr>
              <w:pPrChange w:id="3719"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20" w:author="Razavi, Pedram/Medicine" w:date="2019-06-16T14:18:00Z">
                  <w:rPr>
                    <w:rFonts w:ascii="Arial" w:eastAsia="Arial" w:hAnsi="Arial" w:cs="Arial"/>
                    <w:color w:val="FFFFFF"/>
                    <w:sz w:val="18"/>
                    <w:szCs w:val="18"/>
                  </w:rPr>
                </w:rPrChange>
              </w:rPr>
              <w:t>Patient ID</w:t>
            </w:r>
          </w:p>
        </w:tc>
        <w:tc>
          <w:tcPr>
            <w:tcW w:w="1005" w:type="dxa"/>
            <w:shd w:val="clear" w:color="auto" w:fill="4D4D62"/>
            <w:tcMar>
              <w:top w:w="100" w:type="dxa"/>
              <w:left w:w="100" w:type="dxa"/>
              <w:bottom w:w="100" w:type="dxa"/>
              <w:right w:w="100" w:type="dxa"/>
            </w:tcMar>
            <w:tcPrChange w:id="3721" w:author="Razavi, Pedram/Medicine" w:date="2019-06-16T14:18:00Z">
              <w:tcPr>
                <w:tcW w:w="1005" w:type="dxa"/>
                <w:shd w:val="clear" w:color="auto" w:fill="4D4D62"/>
                <w:tcMar>
                  <w:top w:w="100" w:type="dxa"/>
                  <w:left w:w="100" w:type="dxa"/>
                  <w:bottom w:w="100" w:type="dxa"/>
                  <w:right w:w="100" w:type="dxa"/>
                </w:tcMar>
              </w:tcPr>
            </w:tcPrChange>
          </w:tcPr>
          <w:p w14:paraId="07622E06" w14:textId="77777777" w:rsidR="00413E5F" w:rsidRPr="0031314A" w:rsidRDefault="00B4071F">
            <w:pPr>
              <w:widowControl w:val="0"/>
              <w:spacing w:after="0" w:line="240" w:lineRule="auto"/>
              <w:rPr>
                <w:rFonts w:ascii="Arial" w:eastAsia="Arial" w:hAnsi="Arial" w:cs="Arial"/>
                <w:color w:val="0033CC"/>
                <w:sz w:val="16"/>
                <w:szCs w:val="16"/>
                <w:rPrChange w:id="3722" w:author="Razavi, Pedram/Medicine" w:date="2019-06-16T14:18:00Z">
                  <w:rPr>
                    <w:rFonts w:ascii="Arial" w:eastAsia="Arial" w:hAnsi="Arial" w:cs="Arial"/>
                    <w:color w:val="0033CC"/>
                    <w:sz w:val="17"/>
                    <w:szCs w:val="17"/>
                  </w:rPr>
                </w:rPrChange>
              </w:rPr>
              <w:pPrChange w:id="3723"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24" w:author="Razavi, Pedram/Medicine" w:date="2019-06-16T14:18:00Z">
                  <w:rPr>
                    <w:rFonts w:ascii="Arial" w:eastAsia="Arial" w:hAnsi="Arial" w:cs="Arial"/>
                    <w:color w:val="FFFFFF"/>
                    <w:sz w:val="18"/>
                    <w:szCs w:val="18"/>
                  </w:rPr>
                </w:rPrChange>
              </w:rPr>
              <w:t>Gene Symbol</w:t>
            </w:r>
          </w:p>
        </w:tc>
        <w:tc>
          <w:tcPr>
            <w:tcW w:w="1320" w:type="dxa"/>
            <w:shd w:val="clear" w:color="auto" w:fill="4D4D62"/>
            <w:tcMar>
              <w:top w:w="100" w:type="dxa"/>
              <w:left w:w="100" w:type="dxa"/>
              <w:bottom w:w="100" w:type="dxa"/>
              <w:right w:w="100" w:type="dxa"/>
            </w:tcMar>
            <w:tcPrChange w:id="3725" w:author="Razavi, Pedram/Medicine" w:date="2019-06-16T14:18:00Z">
              <w:tcPr>
                <w:tcW w:w="1320" w:type="dxa"/>
                <w:shd w:val="clear" w:color="auto" w:fill="4D4D62"/>
                <w:tcMar>
                  <w:top w:w="100" w:type="dxa"/>
                  <w:left w:w="100" w:type="dxa"/>
                  <w:bottom w:w="100" w:type="dxa"/>
                  <w:right w:w="100" w:type="dxa"/>
                </w:tcMar>
              </w:tcPr>
            </w:tcPrChange>
          </w:tcPr>
          <w:p w14:paraId="5C8C49F6" w14:textId="77777777" w:rsidR="00413E5F" w:rsidRPr="0031314A" w:rsidRDefault="00B4071F">
            <w:pPr>
              <w:widowControl w:val="0"/>
              <w:spacing w:after="0" w:line="240" w:lineRule="auto"/>
              <w:rPr>
                <w:rFonts w:ascii="Arial" w:eastAsia="Arial" w:hAnsi="Arial" w:cs="Arial"/>
                <w:color w:val="0033CC"/>
                <w:sz w:val="16"/>
                <w:szCs w:val="16"/>
                <w:rPrChange w:id="3726" w:author="Razavi, Pedram/Medicine" w:date="2019-06-16T14:18:00Z">
                  <w:rPr>
                    <w:rFonts w:ascii="Arial" w:eastAsia="Arial" w:hAnsi="Arial" w:cs="Arial"/>
                    <w:color w:val="0033CC"/>
                    <w:sz w:val="17"/>
                    <w:szCs w:val="17"/>
                  </w:rPr>
                </w:rPrChange>
              </w:rPr>
              <w:pPrChange w:id="3727"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28" w:author="Razavi, Pedram/Medicine" w:date="2019-06-16T14:18:00Z">
                  <w:rPr>
                    <w:rFonts w:ascii="Arial" w:eastAsia="Arial" w:hAnsi="Arial" w:cs="Arial"/>
                    <w:color w:val="FFFFFF"/>
                    <w:sz w:val="18"/>
                    <w:szCs w:val="18"/>
                  </w:rPr>
                </w:rPrChange>
              </w:rPr>
              <w:t>HGVSp</w:t>
            </w:r>
          </w:p>
        </w:tc>
        <w:tc>
          <w:tcPr>
            <w:tcW w:w="860" w:type="dxa"/>
            <w:shd w:val="clear" w:color="auto" w:fill="4D4D62"/>
            <w:tcMar>
              <w:top w:w="100" w:type="dxa"/>
              <w:left w:w="100" w:type="dxa"/>
              <w:bottom w:w="100" w:type="dxa"/>
              <w:right w:w="100" w:type="dxa"/>
            </w:tcMar>
            <w:tcPrChange w:id="3729" w:author="Razavi, Pedram/Medicine" w:date="2019-06-16T14:18:00Z">
              <w:tcPr>
                <w:tcW w:w="860" w:type="dxa"/>
                <w:shd w:val="clear" w:color="auto" w:fill="4D4D62"/>
                <w:tcMar>
                  <w:top w:w="100" w:type="dxa"/>
                  <w:left w:w="100" w:type="dxa"/>
                  <w:bottom w:w="100" w:type="dxa"/>
                  <w:right w:w="100" w:type="dxa"/>
                </w:tcMar>
              </w:tcPr>
            </w:tcPrChange>
          </w:tcPr>
          <w:p w14:paraId="0CFE3B89" w14:textId="77777777" w:rsidR="00413E5F" w:rsidRPr="0031314A" w:rsidRDefault="00B4071F">
            <w:pPr>
              <w:widowControl w:val="0"/>
              <w:spacing w:after="0" w:line="240" w:lineRule="auto"/>
              <w:rPr>
                <w:rFonts w:ascii="Arial" w:eastAsia="Arial" w:hAnsi="Arial" w:cs="Arial"/>
                <w:color w:val="0033CC"/>
                <w:sz w:val="16"/>
                <w:szCs w:val="16"/>
                <w:rPrChange w:id="3730" w:author="Razavi, Pedram/Medicine" w:date="2019-06-16T14:18:00Z">
                  <w:rPr>
                    <w:rFonts w:ascii="Arial" w:eastAsia="Arial" w:hAnsi="Arial" w:cs="Arial"/>
                    <w:color w:val="0033CC"/>
                    <w:sz w:val="17"/>
                    <w:szCs w:val="17"/>
                  </w:rPr>
                </w:rPrChange>
              </w:rPr>
              <w:pPrChange w:id="3731"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32" w:author="Razavi, Pedram/Medicine" w:date="2019-06-16T14:18:00Z">
                  <w:rPr>
                    <w:rFonts w:ascii="Arial" w:eastAsia="Arial" w:hAnsi="Arial" w:cs="Arial"/>
                    <w:color w:val="FFFFFF"/>
                    <w:sz w:val="18"/>
                    <w:szCs w:val="18"/>
                  </w:rPr>
                </w:rPrChange>
              </w:rPr>
              <w:t>Variant Type</w:t>
            </w:r>
          </w:p>
        </w:tc>
        <w:tc>
          <w:tcPr>
            <w:tcW w:w="1440" w:type="dxa"/>
            <w:shd w:val="clear" w:color="auto" w:fill="4D4D62"/>
            <w:tcMar>
              <w:top w:w="100" w:type="dxa"/>
              <w:left w:w="100" w:type="dxa"/>
              <w:bottom w:w="100" w:type="dxa"/>
              <w:right w:w="100" w:type="dxa"/>
            </w:tcMar>
            <w:tcPrChange w:id="3733" w:author="Razavi, Pedram/Medicine" w:date="2019-06-16T14:18:00Z">
              <w:tcPr>
                <w:tcW w:w="1440" w:type="dxa"/>
                <w:shd w:val="clear" w:color="auto" w:fill="4D4D62"/>
                <w:tcMar>
                  <w:top w:w="100" w:type="dxa"/>
                  <w:left w:w="100" w:type="dxa"/>
                  <w:bottom w:w="100" w:type="dxa"/>
                  <w:right w:w="100" w:type="dxa"/>
                </w:tcMar>
              </w:tcPr>
            </w:tcPrChange>
          </w:tcPr>
          <w:p w14:paraId="103EB018" w14:textId="77777777" w:rsidR="00413E5F" w:rsidRPr="0031314A" w:rsidRDefault="00B4071F">
            <w:pPr>
              <w:widowControl w:val="0"/>
              <w:spacing w:after="0" w:line="240" w:lineRule="auto"/>
              <w:rPr>
                <w:rFonts w:ascii="Arial" w:eastAsia="Arial" w:hAnsi="Arial" w:cs="Arial"/>
                <w:color w:val="FFFFFF"/>
                <w:sz w:val="16"/>
                <w:szCs w:val="16"/>
                <w:rPrChange w:id="3734" w:author="Razavi, Pedram/Medicine" w:date="2019-06-16T14:18:00Z">
                  <w:rPr>
                    <w:rFonts w:ascii="Arial" w:eastAsia="Arial" w:hAnsi="Arial" w:cs="Arial"/>
                    <w:color w:val="FFFFFF"/>
                    <w:sz w:val="18"/>
                    <w:szCs w:val="18"/>
                  </w:rPr>
                </w:rPrChange>
              </w:rPr>
              <w:pPrChange w:id="3735"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36" w:author="Razavi, Pedram/Medicine" w:date="2019-06-16T14:18:00Z">
                  <w:rPr>
                    <w:rFonts w:ascii="Arial" w:eastAsia="Arial" w:hAnsi="Arial" w:cs="Arial"/>
                    <w:color w:val="FFFFFF"/>
                    <w:sz w:val="18"/>
                    <w:szCs w:val="18"/>
                  </w:rPr>
                </w:rPrChange>
              </w:rPr>
              <w:t>cfDNA VAF (%)</w:t>
            </w:r>
          </w:p>
        </w:tc>
        <w:tc>
          <w:tcPr>
            <w:tcW w:w="1185" w:type="dxa"/>
            <w:shd w:val="clear" w:color="auto" w:fill="4D4D62"/>
            <w:tcMar>
              <w:top w:w="100" w:type="dxa"/>
              <w:left w:w="100" w:type="dxa"/>
              <w:bottom w:w="100" w:type="dxa"/>
              <w:right w:w="100" w:type="dxa"/>
            </w:tcMar>
            <w:tcPrChange w:id="3737" w:author="Razavi, Pedram/Medicine" w:date="2019-06-16T14:18:00Z">
              <w:tcPr>
                <w:tcW w:w="1185" w:type="dxa"/>
                <w:shd w:val="clear" w:color="auto" w:fill="4D4D62"/>
                <w:tcMar>
                  <w:top w:w="100" w:type="dxa"/>
                  <w:left w:w="100" w:type="dxa"/>
                  <w:bottom w:w="100" w:type="dxa"/>
                  <w:right w:w="100" w:type="dxa"/>
                </w:tcMar>
              </w:tcPr>
            </w:tcPrChange>
          </w:tcPr>
          <w:p w14:paraId="4FF63A78" w14:textId="77777777" w:rsidR="00413E5F" w:rsidRPr="0031314A" w:rsidRDefault="00B4071F">
            <w:pPr>
              <w:widowControl w:val="0"/>
              <w:spacing w:after="0" w:line="240" w:lineRule="auto"/>
              <w:rPr>
                <w:rFonts w:ascii="Arial" w:eastAsia="Arial" w:hAnsi="Arial" w:cs="Arial"/>
                <w:color w:val="FFFFFF"/>
                <w:sz w:val="16"/>
                <w:szCs w:val="16"/>
                <w:rPrChange w:id="3738" w:author="Razavi, Pedram/Medicine" w:date="2019-06-16T14:18:00Z">
                  <w:rPr>
                    <w:rFonts w:ascii="Arial" w:eastAsia="Arial" w:hAnsi="Arial" w:cs="Arial"/>
                    <w:color w:val="FFFFFF"/>
                    <w:sz w:val="18"/>
                    <w:szCs w:val="18"/>
                  </w:rPr>
                </w:rPrChange>
              </w:rPr>
              <w:pPrChange w:id="3739"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40" w:author="Razavi, Pedram/Medicine" w:date="2019-06-16T14:18:00Z">
                  <w:rPr>
                    <w:rFonts w:ascii="Arial" w:eastAsia="Arial" w:hAnsi="Arial" w:cs="Arial"/>
                    <w:color w:val="FFFFFF"/>
                    <w:sz w:val="18"/>
                    <w:szCs w:val="18"/>
                  </w:rPr>
                </w:rPrChange>
              </w:rPr>
              <w:t>Alternate allele count in cfDNA</w:t>
            </w:r>
          </w:p>
        </w:tc>
        <w:tc>
          <w:tcPr>
            <w:tcW w:w="1335" w:type="dxa"/>
            <w:shd w:val="clear" w:color="auto" w:fill="4D4D62"/>
            <w:tcMar>
              <w:top w:w="100" w:type="dxa"/>
              <w:left w:w="100" w:type="dxa"/>
              <w:bottom w:w="100" w:type="dxa"/>
              <w:right w:w="100" w:type="dxa"/>
            </w:tcMar>
            <w:tcPrChange w:id="3741" w:author="Razavi, Pedram/Medicine" w:date="2019-06-16T14:18:00Z">
              <w:tcPr>
                <w:tcW w:w="1185" w:type="dxa"/>
                <w:shd w:val="clear" w:color="auto" w:fill="4D4D62"/>
                <w:tcMar>
                  <w:top w:w="100" w:type="dxa"/>
                  <w:left w:w="100" w:type="dxa"/>
                  <w:bottom w:w="100" w:type="dxa"/>
                  <w:right w:w="100" w:type="dxa"/>
                </w:tcMar>
              </w:tcPr>
            </w:tcPrChange>
          </w:tcPr>
          <w:p w14:paraId="342DFED0" w14:textId="77777777" w:rsidR="00413E5F" w:rsidRPr="0031314A" w:rsidRDefault="00B4071F">
            <w:pPr>
              <w:widowControl w:val="0"/>
              <w:spacing w:after="0" w:line="240" w:lineRule="auto"/>
              <w:rPr>
                <w:rFonts w:ascii="Arial" w:eastAsia="Arial" w:hAnsi="Arial" w:cs="Arial"/>
                <w:color w:val="FFFFFF"/>
                <w:sz w:val="16"/>
                <w:szCs w:val="16"/>
                <w:rPrChange w:id="3742" w:author="Razavi, Pedram/Medicine" w:date="2019-06-16T14:18:00Z">
                  <w:rPr>
                    <w:rFonts w:ascii="Arial" w:eastAsia="Arial" w:hAnsi="Arial" w:cs="Arial"/>
                    <w:color w:val="FFFFFF"/>
                    <w:sz w:val="18"/>
                    <w:szCs w:val="18"/>
                  </w:rPr>
                </w:rPrChange>
              </w:rPr>
              <w:pPrChange w:id="3743"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44" w:author="Razavi, Pedram/Medicine" w:date="2019-06-16T14:18:00Z">
                  <w:rPr>
                    <w:rFonts w:ascii="Arial" w:eastAsia="Arial" w:hAnsi="Arial" w:cs="Arial"/>
                    <w:color w:val="FFFFFF"/>
                    <w:sz w:val="18"/>
                    <w:szCs w:val="18"/>
                  </w:rPr>
                </w:rPrChange>
              </w:rPr>
              <w:t>WBC VAF (%)</w:t>
            </w:r>
          </w:p>
        </w:tc>
        <w:tc>
          <w:tcPr>
            <w:tcW w:w="1185" w:type="dxa"/>
            <w:shd w:val="clear" w:color="auto" w:fill="4D4D62"/>
            <w:tcMar>
              <w:top w:w="100" w:type="dxa"/>
              <w:left w:w="100" w:type="dxa"/>
              <w:bottom w:w="100" w:type="dxa"/>
              <w:right w:w="100" w:type="dxa"/>
            </w:tcMar>
            <w:tcPrChange w:id="3745" w:author="Razavi, Pedram/Medicine" w:date="2019-06-16T14:18:00Z">
              <w:tcPr>
                <w:tcW w:w="1185" w:type="dxa"/>
                <w:shd w:val="clear" w:color="auto" w:fill="4D4D62"/>
                <w:tcMar>
                  <w:top w:w="100" w:type="dxa"/>
                  <w:left w:w="100" w:type="dxa"/>
                  <w:bottom w:w="100" w:type="dxa"/>
                  <w:right w:w="100" w:type="dxa"/>
                </w:tcMar>
              </w:tcPr>
            </w:tcPrChange>
          </w:tcPr>
          <w:p w14:paraId="639536A5" w14:textId="77777777" w:rsidR="00413E5F" w:rsidRPr="0031314A" w:rsidRDefault="00B4071F">
            <w:pPr>
              <w:widowControl w:val="0"/>
              <w:spacing w:after="0" w:line="240" w:lineRule="auto"/>
              <w:rPr>
                <w:rFonts w:ascii="Arial" w:eastAsia="Arial" w:hAnsi="Arial" w:cs="Arial"/>
                <w:color w:val="FFFFFF"/>
                <w:sz w:val="16"/>
                <w:szCs w:val="16"/>
                <w:rPrChange w:id="3746" w:author="Razavi, Pedram/Medicine" w:date="2019-06-16T14:18:00Z">
                  <w:rPr>
                    <w:rFonts w:ascii="Arial" w:eastAsia="Arial" w:hAnsi="Arial" w:cs="Arial"/>
                    <w:color w:val="FFFFFF"/>
                    <w:sz w:val="18"/>
                    <w:szCs w:val="18"/>
                  </w:rPr>
                </w:rPrChange>
              </w:rPr>
              <w:pPrChange w:id="3747" w:author="Razavi, Pedram/Medicine" w:date="2019-06-16T15:04:00Z">
                <w:pPr>
                  <w:widowControl w:val="0"/>
                  <w:spacing w:after="0" w:line="240" w:lineRule="auto"/>
                  <w:jc w:val="center"/>
                </w:pPr>
              </w:pPrChange>
            </w:pPr>
            <w:r w:rsidRPr="0031314A">
              <w:rPr>
                <w:rFonts w:ascii="Arial" w:eastAsia="Arial" w:hAnsi="Arial" w:cs="Arial"/>
                <w:color w:val="FFFFFF"/>
                <w:sz w:val="16"/>
                <w:szCs w:val="16"/>
                <w:rPrChange w:id="3748" w:author="Razavi, Pedram/Medicine" w:date="2019-06-16T14:18:00Z">
                  <w:rPr>
                    <w:rFonts w:ascii="Arial" w:eastAsia="Arial" w:hAnsi="Arial" w:cs="Arial"/>
                    <w:color w:val="FFFFFF"/>
                    <w:sz w:val="18"/>
                    <w:szCs w:val="18"/>
                  </w:rPr>
                </w:rPrChange>
              </w:rPr>
              <w:t xml:space="preserve">Alternate allele count in WBC </w:t>
            </w:r>
          </w:p>
        </w:tc>
      </w:tr>
      <w:tr w:rsidR="0031314A" w:rsidRPr="0031314A" w14:paraId="670AAE61" w14:textId="77777777" w:rsidTr="0031314A">
        <w:trPr>
          <w:trHeight w:val="144"/>
          <w:trPrChange w:id="3749" w:author="Razavi, Pedram/Medicine" w:date="2019-06-16T14:18:00Z">
            <w:trPr>
              <w:trHeight w:val="300"/>
            </w:trPr>
          </w:trPrChange>
        </w:trPr>
        <w:tc>
          <w:tcPr>
            <w:tcW w:w="1305" w:type="dxa"/>
            <w:tcMar>
              <w:top w:w="100" w:type="dxa"/>
              <w:left w:w="100" w:type="dxa"/>
              <w:bottom w:w="100" w:type="dxa"/>
              <w:right w:w="100" w:type="dxa"/>
            </w:tcMar>
            <w:tcPrChange w:id="3750" w:author="Razavi, Pedram/Medicine" w:date="2019-06-16T14:18:00Z">
              <w:tcPr>
                <w:tcW w:w="1305" w:type="dxa"/>
                <w:tcMar>
                  <w:top w:w="100" w:type="dxa"/>
                  <w:left w:w="100" w:type="dxa"/>
                  <w:bottom w:w="100" w:type="dxa"/>
                  <w:right w:w="100" w:type="dxa"/>
                </w:tcMar>
              </w:tcPr>
            </w:tcPrChange>
          </w:tcPr>
          <w:p w14:paraId="31603808" w14:textId="77777777" w:rsidR="00413E5F" w:rsidRPr="0031314A" w:rsidRDefault="00B4071F">
            <w:pPr>
              <w:widowControl w:val="0"/>
              <w:shd w:val="clear" w:color="auto" w:fill="FFFFFF"/>
              <w:spacing w:after="0" w:line="240" w:lineRule="auto"/>
              <w:rPr>
                <w:rFonts w:ascii="Arial" w:eastAsia="Arial" w:hAnsi="Arial" w:cs="Arial"/>
                <w:sz w:val="16"/>
                <w:szCs w:val="16"/>
                <w:rPrChange w:id="3751" w:author="Razavi, Pedram/Medicine" w:date="2019-06-16T14:18:00Z">
                  <w:rPr>
                    <w:rFonts w:ascii="Arial" w:eastAsia="Arial" w:hAnsi="Arial" w:cs="Arial"/>
                    <w:sz w:val="18"/>
                    <w:szCs w:val="18"/>
                  </w:rPr>
                </w:rPrChange>
              </w:rPr>
              <w:pPrChange w:id="3752"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753"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754" w:author="Razavi, Pedram/Medicine" w:date="2019-06-16T14:18:00Z">
              <w:tcPr>
                <w:tcW w:w="1005" w:type="dxa"/>
                <w:tcMar>
                  <w:top w:w="100" w:type="dxa"/>
                  <w:left w:w="100" w:type="dxa"/>
                  <w:bottom w:w="100" w:type="dxa"/>
                  <w:right w:w="100" w:type="dxa"/>
                </w:tcMar>
              </w:tcPr>
            </w:tcPrChange>
          </w:tcPr>
          <w:p w14:paraId="53526472"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755" w:author="Razavi, Pedram/Medicine" w:date="2019-06-16T14:18:00Z">
                  <w:rPr>
                    <w:rFonts w:ascii="Arial" w:eastAsia="Arial" w:hAnsi="Arial" w:cs="Arial"/>
                    <w:i/>
                    <w:color w:val="0033CC"/>
                    <w:sz w:val="17"/>
                    <w:szCs w:val="17"/>
                  </w:rPr>
                </w:rPrChange>
              </w:rPr>
              <w:pPrChange w:id="3756"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757" w:author="Razavi, Pedram/Medicine" w:date="2019-06-16T14:18:00Z">
                  <w:rPr>
                    <w:rFonts w:ascii="Arial" w:eastAsia="Arial" w:hAnsi="Arial" w:cs="Arial"/>
                    <w:i/>
                    <w:sz w:val="17"/>
                    <w:szCs w:val="17"/>
                  </w:rPr>
                </w:rPrChange>
              </w:rPr>
              <w:t>NOTCH2</w:t>
            </w:r>
          </w:p>
        </w:tc>
        <w:tc>
          <w:tcPr>
            <w:tcW w:w="1320" w:type="dxa"/>
            <w:tcMar>
              <w:top w:w="100" w:type="dxa"/>
              <w:left w:w="100" w:type="dxa"/>
              <w:bottom w:w="100" w:type="dxa"/>
              <w:right w:w="100" w:type="dxa"/>
            </w:tcMar>
            <w:tcPrChange w:id="3758" w:author="Razavi, Pedram/Medicine" w:date="2019-06-16T14:18:00Z">
              <w:tcPr>
                <w:tcW w:w="1320" w:type="dxa"/>
                <w:tcMar>
                  <w:top w:w="100" w:type="dxa"/>
                  <w:left w:w="100" w:type="dxa"/>
                  <w:bottom w:w="100" w:type="dxa"/>
                  <w:right w:w="100" w:type="dxa"/>
                </w:tcMar>
              </w:tcPr>
            </w:tcPrChange>
          </w:tcPr>
          <w:p w14:paraId="1AE44594" w14:textId="77777777" w:rsidR="00413E5F" w:rsidRPr="0031314A" w:rsidRDefault="00B4071F">
            <w:pPr>
              <w:widowControl w:val="0"/>
              <w:shd w:val="clear" w:color="auto" w:fill="FFFFFF"/>
              <w:spacing w:after="0" w:line="240" w:lineRule="auto"/>
              <w:rPr>
                <w:rFonts w:ascii="Arial" w:eastAsia="Arial" w:hAnsi="Arial" w:cs="Arial"/>
                <w:sz w:val="16"/>
                <w:szCs w:val="16"/>
                <w:rPrChange w:id="3759" w:author="Razavi, Pedram/Medicine" w:date="2019-06-16T14:18:00Z">
                  <w:rPr>
                    <w:rFonts w:ascii="Arial" w:eastAsia="Arial" w:hAnsi="Arial" w:cs="Arial"/>
                    <w:sz w:val="17"/>
                    <w:szCs w:val="17"/>
                  </w:rPr>
                </w:rPrChange>
              </w:rPr>
              <w:pPrChange w:id="3760"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761" w:author="Razavi, Pedram/Medicine" w:date="2019-06-16T14:18:00Z">
                  <w:rPr>
                    <w:rFonts w:ascii="Arial" w:eastAsia="Arial" w:hAnsi="Arial" w:cs="Arial"/>
                    <w:sz w:val="17"/>
                    <w:szCs w:val="17"/>
                  </w:rPr>
                </w:rPrChange>
              </w:rPr>
              <w:t>Q2367E</w:t>
            </w:r>
          </w:p>
        </w:tc>
        <w:tc>
          <w:tcPr>
            <w:tcW w:w="860" w:type="dxa"/>
            <w:tcMar>
              <w:top w:w="100" w:type="dxa"/>
              <w:left w:w="100" w:type="dxa"/>
              <w:bottom w:w="100" w:type="dxa"/>
              <w:right w:w="100" w:type="dxa"/>
            </w:tcMar>
            <w:tcPrChange w:id="3762" w:author="Razavi, Pedram/Medicine" w:date="2019-06-16T14:18:00Z">
              <w:tcPr>
                <w:tcW w:w="860" w:type="dxa"/>
                <w:tcMar>
                  <w:top w:w="100" w:type="dxa"/>
                  <w:left w:w="100" w:type="dxa"/>
                  <w:bottom w:w="100" w:type="dxa"/>
                  <w:right w:w="100" w:type="dxa"/>
                </w:tcMar>
              </w:tcPr>
            </w:tcPrChange>
          </w:tcPr>
          <w:p w14:paraId="424E024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763" w:author="Razavi, Pedram/Medicine" w:date="2019-06-16T14:18:00Z">
                  <w:rPr>
                    <w:rFonts w:ascii="Arial" w:eastAsia="Arial" w:hAnsi="Arial" w:cs="Arial"/>
                    <w:sz w:val="17"/>
                    <w:szCs w:val="17"/>
                  </w:rPr>
                </w:rPrChange>
              </w:rPr>
              <w:pPrChange w:id="3764"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765"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766" w:author="Razavi, Pedram/Medicine" w:date="2019-06-16T14:18:00Z">
              <w:tcPr>
                <w:tcW w:w="1440" w:type="dxa"/>
                <w:tcMar>
                  <w:top w:w="100" w:type="dxa"/>
                  <w:left w:w="100" w:type="dxa"/>
                  <w:bottom w:w="100" w:type="dxa"/>
                  <w:right w:w="100" w:type="dxa"/>
                </w:tcMar>
              </w:tcPr>
            </w:tcPrChange>
          </w:tcPr>
          <w:p w14:paraId="45BA2A85" w14:textId="77777777" w:rsidR="00413E5F" w:rsidRPr="0031314A" w:rsidRDefault="00B4071F">
            <w:pPr>
              <w:widowControl w:val="0"/>
              <w:shd w:val="clear" w:color="auto" w:fill="FFFFFF"/>
              <w:spacing w:after="0" w:line="240" w:lineRule="auto"/>
              <w:rPr>
                <w:rFonts w:ascii="Arial" w:eastAsia="Arial" w:hAnsi="Arial" w:cs="Arial"/>
                <w:sz w:val="16"/>
                <w:szCs w:val="16"/>
                <w:rPrChange w:id="3767" w:author="Razavi, Pedram/Medicine" w:date="2019-06-16T14:18:00Z">
                  <w:rPr>
                    <w:rFonts w:ascii="Arial" w:eastAsia="Arial" w:hAnsi="Arial" w:cs="Arial"/>
                    <w:sz w:val="17"/>
                    <w:szCs w:val="17"/>
                  </w:rPr>
                </w:rPrChange>
              </w:rPr>
              <w:pPrChange w:id="3768" w:author="Razavi, Pedram/Medicine" w:date="2019-06-16T15:04:00Z">
                <w:pPr>
                  <w:widowControl w:val="0"/>
                  <w:shd w:val="clear" w:color="auto" w:fill="FFFFFF"/>
                  <w:spacing w:after="0"/>
                </w:pPr>
              </w:pPrChange>
            </w:pPr>
            <w:r w:rsidRPr="0031314A">
              <w:rPr>
                <w:rFonts w:ascii="Arial" w:eastAsia="Arial" w:hAnsi="Arial" w:cs="Arial"/>
                <w:sz w:val="16"/>
                <w:szCs w:val="16"/>
                <w:rPrChange w:id="3769" w:author="Razavi, Pedram/Medicine" w:date="2019-06-16T14:18:00Z">
                  <w:rPr>
                    <w:rFonts w:ascii="Arial" w:eastAsia="Arial" w:hAnsi="Arial" w:cs="Arial"/>
                    <w:sz w:val="17"/>
                    <w:szCs w:val="17"/>
                  </w:rPr>
                </w:rPrChange>
              </w:rPr>
              <w:t>0.077 | 0.154</w:t>
            </w:r>
          </w:p>
        </w:tc>
        <w:tc>
          <w:tcPr>
            <w:tcW w:w="1185" w:type="dxa"/>
            <w:tcMar>
              <w:top w:w="100" w:type="dxa"/>
              <w:left w:w="100" w:type="dxa"/>
              <w:bottom w:w="100" w:type="dxa"/>
              <w:right w:w="100" w:type="dxa"/>
            </w:tcMar>
            <w:tcPrChange w:id="3770" w:author="Razavi, Pedram/Medicine" w:date="2019-06-16T14:18:00Z">
              <w:tcPr>
                <w:tcW w:w="1185" w:type="dxa"/>
                <w:tcMar>
                  <w:top w:w="100" w:type="dxa"/>
                  <w:left w:w="100" w:type="dxa"/>
                  <w:bottom w:w="100" w:type="dxa"/>
                  <w:right w:w="100" w:type="dxa"/>
                </w:tcMar>
              </w:tcPr>
            </w:tcPrChange>
          </w:tcPr>
          <w:p w14:paraId="11FE0A29"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771" w:author="Razavi, Pedram/Medicine" w:date="2019-06-16T14:18:00Z">
                  <w:rPr>
                    <w:rFonts w:ascii="Arial" w:eastAsia="Arial" w:hAnsi="Arial" w:cs="Arial"/>
                    <w:sz w:val="17"/>
                    <w:szCs w:val="17"/>
                  </w:rPr>
                </w:rPrChange>
              </w:rPr>
              <w:pPrChange w:id="377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773" w:author="Razavi, Pedram/Medicine" w:date="2019-06-16T14:18:00Z">
                  <w:rPr>
                    <w:rFonts w:ascii="Arial" w:eastAsia="Arial" w:hAnsi="Arial" w:cs="Arial"/>
                    <w:sz w:val="17"/>
                    <w:szCs w:val="17"/>
                  </w:rPr>
                </w:rPrChange>
              </w:rPr>
              <w:t>5 | 11</w:t>
            </w:r>
          </w:p>
        </w:tc>
        <w:tc>
          <w:tcPr>
            <w:tcW w:w="1335" w:type="dxa"/>
            <w:tcMar>
              <w:top w:w="100" w:type="dxa"/>
              <w:left w:w="100" w:type="dxa"/>
              <w:bottom w:w="100" w:type="dxa"/>
              <w:right w:w="100" w:type="dxa"/>
            </w:tcMar>
            <w:tcPrChange w:id="3774" w:author="Razavi, Pedram/Medicine" w:date="2019-06-16T14:18:00Z">
              <w:tcPr>
                <w:tcW w:w="1185" w:type="dxa"/>
                <w:tcMar>
                  <w:top w:w="100" w:type="dxa"/>
                  <w:left w:w="100" w:type="dxa"/>
                  <w:bottom w:w="100" w:type="dxa"/>
                  <w:right w:w="100" w:type="dxa"/>
                </w:tcMar>
              </w:tcPr>
            </w:tcPrChange>
          </w:tcPr>
          <w:p w14:paraId="59D87234"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775" w:author="Razavi, Pedram/Medicine" w:date="2019-06-16T14:18:00Z">
                  <w:rPr>
                    <w:rFonts w:ascii="Arial" w:eastAsia="Arial" w:hAnsi="Arial" w:cs="Arial"/>
                    <w:sz w:val="17"/>
                    <w:szCs w:val="17"/>
                  </w:rPr>
                </w:rPrChange>
              </w:rPr>
              <w:pPrChange w:id="3776"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777"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3778" w:author="Razavi, Pedram/Medicine" w:date="2019-06-16T14:18:00Z">
              <w:tcPr>
                <w:tcW w:w="1185" w:type="dxa"/>
                <w:tcMar>
                  <w:top w:w="100" w:type="dxa"/>
                  <w:left w:w="100" w:type="dxa"/>
                  <w:bottom w:w="100" w:type="dxa"/>
                  <w:right w:w="100" w:type="dxa"/>
                </w:tcMar>
              </w:tcPr>
            </w:tcPrChange>
          </w:tcPr>
          <w:p w14:paraId="5FA20E4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779" w:author="Razavi, Pedram/Medicine" w:date="2019-06-16T14:18:00Z">
                  <w:rPr>
                    <w:rFonts w:ascii="Arial" w:eastAsia="Arial" w:hAnsi="Arial" w:cs="Arial"/>
                    <w:sz w:val="17"/>
                    <w:szCs w:val="17"/>
                  </w:rPr>
                </w:rPrChange>
              </w:rPr>
              <w:pPrChange w:id="3780"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781" w:author="Razavi, Pedram/Medicine" w:date="2019-06-16T14:18:00Z">
                  <w:rPr>
                    <w:rFonts w:ascii="Arial" w:eastAsia="Arial" w:hAnsi="Arial" w:cs="Arial"/>
                    <w:sz w:val="17"/>
                    <w:szCs w:val="17"/>
                  </w:rPr>
                </w:rPrChange>
              </w:rPr>
              <w:t>0 | 0</w:t>
            </w:r>
          </w:p>
        </w:tc>
      </w:tr>
      <w:tr w:rsidR="0031314A" w:rsidRPr="0031314A" w14:paraId="47779448" w14:textId="77777777" w:rsidTr="0031314A">
        <w:trPr>
          <w:trHeight w:val="144"/>
          <w:trPrChange w:id="3782" w:author="Razavi, Pedram/Medicine" w:date="2019-06-16T14:18:00Z">
            <w:trPr>
              <w:trHeight w:val="300"/>
            </w:trPr>
          </w:trPrChange>
        </w:trPr>
        <w:tc>
          <w:tcPr>
            <w:tcW w:w="1305" w:type="dxa"/>
            <w:tcMar>
              <w:top w:w="100" w:type="dxa"/>
              <w:left w:w="100" w:type="dxa"/>
              <w:bottom w:w="100" w:type="dxa"/>
              <w:right w:w="100" w:type="dxa"/>
            </w:tcMar>
            <w:tcPrChange w:id="3783" w:author="Razavi, Pedram/Medicine" w:date="2019-06-16T14:18:00Z">
              <w:tcPr>
                <w:tcW w:w="1305" w:type="dxa"/>
                <w:tcMar>
                  <w:top w:w="100" w:type="dxa"/>
                  <w:left w:w="100" w:type="dxa"/>
                  <w:bottom w:w="100" w:type="dxa"/>
                  <w:right w:w="100" w:type="dxa"/>
                </w:tcMar>
              </w:tcPr>
            </w:tcPrChange>
          </w:tcPr>
          <w:p w14:paraId="1FD0B15B" w14:textId="77777777" w:rsidR="00413E5F" w:rsidRPr="0031314A" w:rsidRDefault="00B4071F">
            <w:pPr>
              <w:widowControl w:val="0"/>
              <w:shd w:val="clear" w:color="auto" w:fill="FFFFFF"/>
              <w:spacing w:after="0" w:line="240" w:lineRule="auto"/>
              <w:rPr>
                <w:rFonts w:ascii="Arial" w:eastAsia="Arial" w:hAnsi="Arial" w:cs="Arial"/>
                <w:color w:val="FFFFFF"/>
                <w:sz w:val="16"/>
                <w:szCs w:val="16"/>
                <w:rPrChange w:id="3784" w:author="Razavi, Pedram/Medicine" w:date="2019-06-16T14:18:00Z">
                  <w:rPr>
                    <w:rFonts w:ascii="Arial" w:eastAsia="Arial" w:hAnsi="Arial" w:cs="Arial"/>
                    <w:color w:val="FFFFFF"/>
                    <w:sz w:val="18"/>
                    <w:szCs w:val="18"/>
                  </w:rPr>
                </w:rPrChange>
              </w:rPr>
              <w:pPrChange w:id="3785"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786"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787" w:author="Razavi, Pedram/Medicine" w:date="2019-06-16T14:18:00Z">
              <w:tcPr>
                <w:tcW w:w="1005" w:type="dxa"/>
                <w:tcMar>
                  <w:top w:w="100" w:type="dxa"/>
                  <w:left w:w="100" w:type="dxa"/>
                  <w:bottom w:w="100" w:type="dxa"/>
                  <w:right w:w="100" w:type="dxa"/>
                </w:tcMar>
              </w:tcPr>
            </w:tcPrChange>
          </w:tcPr>
          <w:p w14:paraId="2430BC0A"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788" w:author="Razavi, Pedram/Medicine" w:date="2019-06-16T14:18:00Z">
                  <w:rPr>
                    <w:rFonts w:ascii="Arial" w:eastAsia="Arial" w:hAnsi="Arial" w:cs="Arial"/>
                    <w:i/>
                    <w:color w:val="0033CC"/>
                    <w:sz w:val="17"/>
                    <w:szCs w:val="17"/>
                  </w:rPr>
                </w:rPrChange>
              </w:rPr>
              <w:pPrChange w:id="3789"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790" w:author="Razavi, Pedram/Medicine" w:date="2019-06-16T14:18:00Z">
                  <w:rPr>
                    <w:rFonts w:ascii="Arial" w:eastAsia="Arial" w:hAnsi="Arial" w:cs="Arial"/>
                    <w:i/>
                    <w:sz w:val="17"/>
                    <w:szCs w:val="17"/>
                  </w:rPr>
                </w:rPrChange>
              </w:rPr>
              <w:t>TET1</w:t>
            </w:r>
          </w:p>
        </w:tc>
        <w:tc>
          <w:tcPr>
            <w:tcW w:w="1320" w:type="dxa"/>
            <w:tcMar>
              <w:top w:w="100" w:type="dxa"/>
              <w:left w:w="100" w:type="dxa"/>
              <w:bottom w:w="100" w:type="dxa"/>
              <w:right w:w="100" w:type="dxa"/>
            </w:tcMar>
            <w:tcPrChange w:id="3791" w:author="Razavi, Pedram/Medicine" w:date="2019-06-16T14:18:00Z">
              <w:tcPr>
                <w:tcW w:w="1320" w:type="dxa"/>
                <w:tcMar>
                  <w:top w:w="100" w:type="dxa"/>
                  <w:left w:w="100" w:type="dxa"/>
                  <w:bottom w:w="100" w:type="dxa"/>
                  <w:right w:w="100" w:type="dxa"/>
                </w:tcMar>
              </w:tcPr>
            </w:tcPrChange>
          </w:tcPr>
          <w:p w14:paraId="7CAA8626" w14:textId="77777777" w:rsidR="00413E5F" w:rsidRPr="0031314A" w:rsidRDefault="00B4071F">
            <w:pPr>
              <w:widowControl w:val="0"/>
              <w:shd w:val="clear" w:color="auto" w:fill="FFFFFF"/>
              <w:spacing w:after="0" w:line="240" w:lineRule="auto"/>
              <w:rPr>
                <w:rFonts w:ascii="Arial" w:eastAsia="Arial" w:hAnsi="Arial" w:cs="Arial"/>
                <w:sz w:val="16"/>
                <w:szCs w:val="16"/>
                <w:rPrChange w:id="3792" w:author="Razavi, Pedram/Medicine" w:date="2019-06-16T14:18:00Z">
                  <w:rPr>
                    <w:rFonts w:ascii="Arial" w:eastAsia="Arial" w:hAnsi="Arial" w:cs="Arial"/>
                    <w:sz w:val="17"/>
                    <w:szCs w:val="17"/>
                  </w:rPr>
                </w:rPrChange>
              </w:rPr>
              <w:pPrChange w:id="3793"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794" w:author="Razavi, Pedram/Medicine" w:date="2019-06-16T14:18:00Z">
                  <w:rPr>
                    <w:rFonts w:ascii="Arial" w:eastAsia="Arial" w:hAnsi="Arial" w:cs="Arial"/>
                    <w:sz w:val="17"/>
                    <w:szCs w:val="17"/>
                  </w:rPr>
                </w:rPrChange>
              </w:rPr>
              <w:t>S919*</w:t>
            </w:r>
          </w:p>
        </w:tc>
        <w:tc>
          <w:tcPr>
            <w:tcW w:w="860" w:type="dxa"/>
            <w:tcMar>
              <w:top w:w="100" w:type="dxa"/>
              <w:left w:w="100" w:type="dxa"/>
              <w:bottom w:w="100" w:type="dxa"/>
              <w:right w:w="100" w:type="dxa"/>
            </w:tcMar>
            <w:tcPrChange w:id="3795" w:author="Razavi, Pedram/Medicine" w:date="2019-06-16T14:18:00Z">
              <w:tcPr>
                <w:tcW w:w="860" w:type="dxa"/>
                <w:tcMar>
                  <w:top w:w="100" w:type="dxa"/>
                  <w:left w:w="100" w:type="dxa"/>
                  <w:bottom w:w="100" w:type="dxa"/>
                  <w:right w:w="100" w:type="dxa"/>
                </w:tcMar>
              </w:tcPr>
            </w:tcPrChange>
          </w:tcPr>
          <w:p w14:paraId="34E95AB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796" w:author="Razavi, Pedram/Medicine" w:date="2019-06-16T14:18:00Z">
                  <w:rPr>
                    <w:rFonts w:ascii="Arial" w:eastAsia="Arial" w:hAnsi="Arial" w:cs="Arial"/>
                    <w:sz w:val="17"/>
                    <w:szCs w:val="17"/>
                  </w:rPr>
                </w:rPrChange>
              </w:rPr>
              <w:pPrChange w:id="3797"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798"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799" w:author="Razavi, Pedram/Medicine" w:date="2019-06-16T14:18:00Z">
              <w:tcPr>
                <w:tcW w:w="1440" w:type="dxa"/>
                <w:tcMar>
                  <w:top w:w="100" w:type="dxa"/>
                  <w:left w:w="100" w:type="dxa"/>
                  <w:bottom w:w="100" w:type="dxa"/>
                  <w:right w:w="100" w:type="dxa"/>
                </w:tcMar>
              </w:tcPr>
            </w:tcPrChange>
          </w:tcPr>
          <w:p w14:paraId="7748E794" w14:textId="77777777" w:rsidR="00413E5F" w:rsidRPr="0031314A" w:rsidRDefault="00B4071F">
            <w:pPr>
              <w:widowControl w:val="0"/>
              <w:shd w:val="clear" w:color="auto" w:fill="FFFFFF"/>
              <w:spacing w:after="0" w:line="240" w:lineRule="auto"/>
              <w:rPr>
                <w:rFonts w:ascii="Arial" w:eastAsia="Arial" w:hAnsi="Arial" w:cs="Arial"/>
                <w:sz w:val="16"/>
                <w:szCs w:val="16"/>
                <w:rPrChange w:id="3800" w:author="Razavi, Pedram/Medicine" w:date="2019-06-16T14:18:00Z">
                  <w:rPr>
                    <w:rFonts w:ascii="Arial" w:eastAsia="Arial" w:hAnsi="Arial" w:cs="Arial"/>
                    <w:sz w:val="17"/>
                    <w:szCs w:val="17"/>
                  </w:rPr>
                </w:rPrChange>
              </w:rPr>
              <w:pPrChange w:id="3801" w:author="Razavi, Pedram/Medicine" w:date="2019-06-16T15:04:00Z">
                <w:pPr>
                  <w:widowControl w:val="0"/>
                  <w:shd w:val="clear" w:color="auto" w:fill="FFFFFF"/>
                  <w:spacing w:after="0"/>
                </w:pPr>
              </w:pPrChange>
            </w:pPr>
            <w:r w:rsidRPr="0031314A">
              <w:rPr>
                <w:rFonts w:ascii="Arial" w:eastAsia="Arial" w:hAnsi="Arial" w:cs="Arial"/>
                <w:sz w:val="16"/>
                <w:szCs w:val="16"/>
                <w:rPrChange w:id="3802" w:author="Razavi, Pedram/Medicine" w:date="2019-06-16T14:18:00Z">
                  <w:rPr>
                    <w:rFonts w:ascii="Arial" w:eastAsia="Arial" w:hAnsi="Arial" w:cs="Arial"/>
                    <w:sz w:val="17"/>
                    <w:szCs w:val="17"/>
                  </w:rPr>
                </w:rPrChange>
              </w:rPr>
              <w:t>0.055 | 0.098</w:t>
            </w:r>
          </w:p>
        </w:tc>
        <w:tc>
          <w:tcPr>
            <w:tcW w:w="1185" w:type="dxa"/>
            <w:tcMar>
              <w:top w:w="100" w:type="dxa"/>
              <w:left w:w="100" w:type="dxa"/>
              <w:bottom w:w="100" w:type="dxa"/>
              <w:right w:w="100" w:type="dxa"/>
            </w:tcMar>
            <w:tcPrChange w:id="3803" w:author="Razavi, Pedram/Medicine" w:date="2019-06-16T14:18:00Z">
              <w:tcPr>
                <w:tcW w:w="1185" w:type="dxa"/>
                <w:tcMar>
                  <w:top w:w="100" w:type="dxa"/>
                  <w:left w:w="100" w:type="dxa"/>
                  <w:bottom w:w="100" w:type="dxa"/>
                  <w:right w:w="100" w:type="dxa"/>
                </w:tcMar>
              </w:tcPr>
            </w:tcPrChange>
          </w:tcPr>
          <w:p w14:paraId="42E90A35"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04" w:author="Razavi, Pedram/Medicine" w:date="2019-06-16T14:18:00Z">
                  <w:rPr>
                    <w:rFonts w:ascii="Arial" w:eastAsia="Arial" w:hAnsi="Arial" w:cs="Arial"/>
                    <w:sz w:val="17"/>
                    <w:szCs w:val="17"/>
                  </w:rPr>
                </w:rPrChange>
              </w:rPr>
              <w:pPrChange w:id="3805"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06" w:author="Razavi, Pedram/Medicine" w:date="2019-06-16T14:18:00Z">
                  <w:rPr>
                    <w:rFonts w:ascii="Arial" w:eastAsia="Arial" w:hAnsi="Arial" w:cs="Arial"/>
                    <w:sz w:val="17"/>
                    <w:szCs w:val="17"/>
                  </w:rPr>
                </w:rPrChange>
              </w:rPr>
              <w:t>7 | 13</w:t>
            </w:r>
          </w:p>
        </w:tc>
        <w:tc>
          <w:tcPr>
            <w:tcW w:w="1335" w:type="dxa"/>
            <w:tcMar>
              <w:top w:w="100" w:type="dxa"/>
              <w:left w:w="100" w:type="dxa"/>
              <w:bottom w:w="100" w:type="dxa"/>
              <w:right w:w="100" w:type="dxa"/>
            </w:tcMar>
            <w:tcPrChange w:id="3807" w:author="Razavi, Pedram/Medicine" w:date="2019-06-16T14:18:00Z">
              <w:tcPr>
                <w:tcW w:w="1185" w:type="dxa"/>
                <w:tcMar>
                  <w:top w:w="100" w:type="dxa"/>
                  <w:left w:w="100" w:type="dxa"/>
                  <w:bottom w:w="100" w:type="dxa"/>
                  <w:right w:w="100" w:type="dxa"/>
                </w:tcMar>
              </w:tcPr>
            </w:tcPrChange>
          </w:tcPr>
          <w:p w14:paraId="01396D6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08" w:author="Razavi, Pedram/Medicine" w:date="2019-06-16T14:18:00Z">
                  <w:rPr>
                    <w:rFonts w:ascii="Arial" w:eastAsia="Arial" w:hAnsi="Arial" w:cs="Arial"/>
                    <w:sz w:val="17"/>
                    <w:szCs w:val="17"/>
                  </w:rPr>
                </w:rPrChange>
              </w:rPr>
              <w:pPrChange w:id="3809"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10"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3811" w:author="Razavi, Pedram/Medicine" w:date="2019-06-16T14:18:00Z">
              <w:tcPr>
                <w:tcW w:w="1185" w:type="dxa"/>
                <w:tcMar>
                  <w:top w:w="100" w:type="dxa"/>
                  <w:left w:w="100" w:type="dxa"/>
                  <w:bottom w:w="100" w:type="dxa"/>
                  <w:right w:w="100" w:type="dxa"/>
                </w:tcMar>
              </w:tcPr>
            </w:tcPrChange>
          </w:tcPr>
          <w:p w14:paraId="132682E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12" w:author="Razavi, Pedram/Medicine" w:date="2019-06-16T14:18:00Z">
                  <w:rPr>
                    <w:rFonts w:ascii="Arial" w:eastAsia="Arial" w:hAnsi="Arial" w:cs="Arial"/>
                    <w:sz w:val="17"/>
                    <w:szCs w:val="17"/>
                  </w:rPr>
                </w:rPrChange>
              </w:rPr>
              <w:pPrChange w:id="3813"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14" w:author="Razavi, Pedram/Medicine" w:date="2019-06-16T14:18:00Z">
                  <w:rPr>
                    <w:rFonts w:ascii="Arial" w:eastAsia="Arial" w:hAnsi="Arial" w:cs="Arial"/>
                    <w:sz w:val="17"/>
                    <w:szCs w:val="17"/>
                  </w:rPr>
                </w:rPrChange>
              </w:rPr>
              <w:t>0 | 0</w:t>
            </w:r>
          </w:p>
        </w:tc>
      </w:tr>
      <w:tr w:rsidR="0031314A" w:rsidRPr="0031314A" w14:paraId="49EDEC86" w14:textId="77777777" w:rsidTr="0031314A">
        <w:trPr>
          <w:trHeight w:val="144"/>
          <w:trPrChange w:id="3815" w:author="Razavi, Pedram/Medicine" w:date="2019-06-16T14:18:00Z">
            <w:trPr>
              <w:trHeight w:val="300"/>
            </w:trPr>
          </w:trPrChange>
        </w:trPr>
        <w:tc>
          <w:tcPr>
            <w:tcW w:w="1305" w:type="dxa"/>
            <w:tcMar>
              <w:top w:w="100" w:type="dxa"/>
              <w:left w:w="100" w:type="dxa"/>
              <w:bottom w:w="100" w:type="dxa"/>
              <w:right w:w="100" w:type="dxa"/>
            </w:tcMar>
            <w:tcPrChange w:id="3816" w:author="Razavi, Pedram/Medicine" w:date="2019-06-16T14:18:00Z">
              <w:tcPr>
                <w:tcW w:w="1305" w:type="dxa"/>
                <w:tcMar>
                  <w:top w:w="100" w:type="dxa"/>
                  <w:left w:w="100" w:type="dxa"/>
                  <w:bottom w:w="100" w:type="dxa"/>
                  <w:right w:w="100" w:type="dxa"/>
                </w:tcMar>
              </w:tcPr>
            </w:tcPrChange>
          </w:tcPr>
          <w:p w14:paraId="51806961" w14:textId="77777777" w:rsidR="00413E5F" w:rsidRPr="0031314A" w:rsidRDefault="00B4071F">
            <w:pPr>
              <w:widowControl w:val="0"/>
              <w:shd w:val="clear" w:color="auto" w:fill="FFFFFF"/>
              <w:spacing w:after="0" w:line="240" w:lineRule="auto"/>
              <w:rPr>
                <w:rFonts w:ascii="Arial" w:eastAsia="Arial" w:hAnsi="Arial" w:cs="Arial"/>
                <w:sz w:val="16"/>
                <w:szCs w:val="16"/>
                <w:rPrChange w:id="3817" w:author="Razavi, Pedram/Medicine" w:date="2019-06-16T14:18:00Z">
                  <w:rPr>
                    <w:rFonts w:ascii="Arial" w:eastAsia="Arial" w:hAnsi="Arial" w:cs="Arial"/>
                    <w:sz w:val="17"/>
                    <w:szCs w:val="17"/>
                  </w:rPr>
                </w:rPrChange>
              </w:rPr>
              <w:pPrChange w:id="3818"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19"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820" w:author="Razavi, Pedram/Medicine" w:date="2019-06-16T14:18:00Z">
              <w:tcPr>
                <w:tcW w:w="1005" w:type="dxa"/>
                <w:tcMar>
                  <w:top w:w="100" w:type="dxa"/>
                  <w:left w:w="100" w:type="dxa"/>
                  <w:bottom w:w="100" w:type="dxa"/>
                  <w:right w:w="100" w:type="dxa"/>
                </w:tcMar>
              </w:tcPr>
            </w:tcPrChange>
          </w:tcPr>
          <w:p w14:paraId="4657A0E1" w14:textId="77777777" w:rsidR="00413E5F" w:rsidRPr="0031314A" w:rsidRDefault="00B4071F">
            <w:pPr>
              <w:widowControl w:val="0"/>
              <w:shd w:val="clear" w:color="auto" w:fill="FFFFFF"/>
              <w:spacing w:after="0" w:line="240" w:lineRule="auto"/>
              <w:rPr>
                <w:rFonts w:ascii="Arial" w:eastAsia="Arial" w:hAnsi="Arial" w:cs="Arial"/>
                <w:i/>
                <w:sz w:val="16"/>
                <w:szCs w:val="16"/>
                <w:rPrChange w:id="3821" w:author="Razavi, Pedram/Medicine" w:date="2019-06-16T14:18:00Z">
                  <w:rPr>
                    <w:rFonts w:ascii="Arial" w:eastAsia="Arial" w:hAnsi="Arial" w:cs="Arial"/>
                    <w:i/>
                    <w:sz w:val="17"/>
                    <w:szCs w:val="17"/>
                  </w:rPr>
                </w:rPrChange>
              </w:rPr>
              <w:pPrChange w:id="3822"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823" w:author="Razavi, Pedram/Medicine" w:date="2019-06-16T14:18:00Z">
                  <w:rPr>
                    <w:rFonts w:ascii="Arial" w:eastAsia="Arial" w:hAnsi="Arial" w:cs="Arial"/>
                    <w:i/>
                    <w:sz w:val="17"/>
                    <w:szCs w:val="17"/>
                  </w:rPr>
                </w:rPrChange>
              </w:rPr>
              <w:t>ARID2</w:t>
            </w:r>
          </w:p>
        </w:tc>
        <w:tc>
          <w:tcPr>
            <w:tcW w:w="1320" w:type="dxa"/>
            <w:tcMar>
              <w:top w:w="100" w:type="dxa"/>
              <w:left w:w="100" w:type="dxa"/>
              <w:bottom w:w="100" w:type="dxa"/>
              <w:right w:w="100" w:type="dxa"/>
            </w:tcMar>
            <w:tcPrChange w:id="3824" w:author="Razavi, Pedram/Medicine" w:date="2019-06-16T14:18:00Z">
              <w:tcPr>
                <w:tcW w:w="1320" w:type="dxa"/>
                <w:tcMar>
                  <w:top w:w="100" w:type="dxa"/>
                  <w:left w:w="100" w:type="dxa"/>
                  <w:bottom w:w="100" w:type="dxa"/>
                  <w:right w:w="100" w:type="dxa"/>
                </w:tcMar>
              </w:tcPr>
            </w:tcPrChange>
          </w:tcPr>
          <w:p w14:paraId="2AC3AE22" w14:textId="77777777" w:rsidR="00413E5F" w:rsidRPr="0031314A" w:rsidRDefault="00B4071F">
            <w:pPr>
              <w:widowControl w:val="0"/>
              <w:shd w:val="clear" w:color="auto" w:fill="FFFFFF"/>
              <w:spacing w:after="0" w:line="240" w:lineRule="auto"/>
              <w:rPr>
                <w:rFonts w:ascii="Arial" w:eastAsia="Arial" w:hAnsi="Arial" w:cs="Arial"/>
                <w:sz w:val="16"/>
                <w:szCs w:val="16"/>
                <w:rPrChange w:id="3825" w:author="Razavi, Pedram/Medicine" w:date="2019-06-16T14:18:00Z">
                  <w:rPr>
                    <w:rFonts w:ascii="Arial" w:eastAsia="Arial" w:hAnsi="Arial" w:cs="Arial"/>
                    <w:sz w:val="17"/>
                    <w:szCs w:val="17"/>
                  </w:rPr>
                </w:rPrChange>
              </w:rPr>
              <w:pPrChange w:id="3826"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27" w:author="Razavi, Pedram/Medicine" w:date="2019-06-16T14:18:00Z">
                  <w:rPr>
                    <w:rFonts w:ascii="Arial" w:eastAsia="Arial" w:hAnsi="Arial" w:cs="Arial"/>
                    <w:sz w:val="17"/>
                    <w:szCs w:val="17"/>
                  </w:rPr>
                </w:rPrChange>
              </w:rPr>
              <w:t>L1452V</w:t>
            </w:r>
          </w:p>
        </w:tc>
        <w:tc>
          <w:tcPr>
            <w:tcW w:w="860" w:type="dxa"/>
            <w:tcMar>
              <w:top w:w="100" w:type="dxa"/>
              <w:left w:w="100" w:type="dxa"/>
              <w:bottom w:w="100" w:type="dxa"/>
              <w:right w:w="100" w:type="dxa"/>
            </w:tcMar>
            <w:tcPrChange w:id="3828" w:author="Razavi, Pedram/Medicine" w:date="2019-06-16T14:18:00Z">
              <w:tcPr>
                <w:tcW w:w="860" w:type="dxa"/>
                <w:tcMar>
                  <w:top w:w="100" w:type="dxa"/>
                  <w:left w:w="100" w:type="dxa"/>
                  <w:bottom w:w="100" w:type="dxa"/>
                  <w:right w:w="100" w:type="dxa"/>
                </w:tcMar>
              </w:tcPr>
            </w:tcPrChange>
          </w:tcPr>
          <w:p w14:paraId="2FFC1263"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29" w:author="Razavi, Pedram/Medicine" w:date="2019-06-16T14:18:00Z">
                  <w:rPr>
                    <w:rFonts w:ascii="Arial" w:eastAsia="Arial" w:hAnsi="Arial" w:cs="Arial"/>
                    <w:sz w:val="17"/>
                    <w:szCs w:val="17"/>
                  </w:rPr>
                </w:rPrChange>
              </w:rPr>
              <w:pPrChange w:id="3830"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31"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832" w:author="Razavi, Pedram/Medicine" w:date="2019-06-16T14:18:00Z">
              <w:tcPr>
                <w:tcW w:w="1440" w:type="dxa"/>
                <w:tcMar>
                  <w:top w:w="100" w:type="dxa"/>
                  <w:left w:w="100" w:type="dxa"/>
                  <w:bottom w:w="100" w:type="dxa"/>
                  <w:right w:w="100" w:type="dxa"/>
                </w:tcMar>
              </w:tcPr>
            </w:tcPrChange>
          </w:tcPr>
          <w:p w14:paraId="745A371B" w14:textId="77777777" w:rsidR="00413E5F" w:rsidRPr="0031314A" w:rsidRDefault="00B4071F">
            <w:pPr>
              <w:widowControl w:val="0"/>
              <w:shd w:val="clear" w:color="auto" w:fill="FFFFFF"/>
              <w:spacing w:after="0" w:line="240" w:lineRule="auto"/>
              <w:rPr>
                <w:rFonts w:ascii="Arial" w:eastAsia="Arial" w:hAnsi="Arial" w:cs="Arial"/>
                <w:sz w:val="16"/>
                <w:szCs w:val="16"/>
                <w:rPrChange w:id="3833" w:author="Razavi, Pedram/Medicine" w:date="2019-06-16T14:18:00Z">
                  <w:rPr>
                    <w:rFonts w:ascii="Arial" w:eastAsia="Arial" w:hAnsi="Arial" w:cs="Arial"/>
                    <w:sz w:val="17"/>
                    <w:szCs w:val="17"/>
                  </w:rPr>
                </w:rPrChange>
              </w:rPr>
              <w:pPrChange w:id="3834" w:author="Razavi, Pedram/Medicine" w:date="2019-06-16T15:04:00Z">
                <w:pPr>
                  <w:widowControl w:val="0"/>
                  <w:shd w:val="clear" w:color="auto" w:fill="FFFFFF"/>
                  <w:spacing w:after="0"/>
                </w:pPr>
              </w:pPrChange>
            </w:pPr>
            <w:r w:rsidRPr="0031314A">
              <w:rPr>
                <w:rFonts w:ascii="Arial" w:eastAsia="Arial" w:hAnsi="Arial" w:cs="Arial"/>
                <w:sz w:val="16"/>
                <w:szCs w:val="16"/>
                <w:rPrChange w:id="3835" w:author="Razavi, Pedram/Medicine" w:date="2019-06-16T14:18:00Z">
                  <w:rPr>
                    <w:rFonts w:ascii="Arial" w:eastAsia="Arial" w:hAnsi="Arial" w:cs="Arial"/>
                    <w:sz w:val="17"/>
                    <w:szCs w:val="17"/>
                  </w:rPr>
                </w:rPrChange>
              </w:rPr>
              <w:t>0.073 | 0.044</w:t>
            </w:r>
          </w:p>
        </w:tc>
        <w:tc>
          <w:tcPr>
            <w:tcW w:w="1185" w:type="dxa"/>
            <w:tcMar>
              <w:top w:w="100" w:type="dxa"/>
              <w:left w:w="100" w:type="dxa"/>
              <w:bottom w:w="100" w:type="dxa"/>
              <w:right w:w="100" w:type="dxa"/>
            </w:tcMar>
            <w:tcPrChange w:id="3836" w:author="Razavi, Pedram/Medicine" w:date="2019-06-16T14:18:00Z">
              <w:tcPr>
                <w:tcW w:w="1185" w:type="dxa"/>
                <w:tcMar>
                  <w:top w:w="100" w:type="dxa"/>
                  <w:left w:w="100" w:type="dxa"/>
                  <w:bottom w:w="100" w:type="dxa"/>
                  <w:right w:w="100" w:type="dxa"/>
                </w:tcMar>
              </w:tcPr>
            </w:tcPrChange>
          </w:tcPr>
          <w:p w14:paraId="4400EA2A"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37" w:author="Razavi, Pedram/Medicine" w:date="2019-06-16T14:18:00Z">
                  <w:rPr>
                    <w:rFonts w:ascii="Arial" w:eastAsia="Arial" w:hAnsi="Arial" w:cs="Arial"/>
                    <w:sz w:val="17"/>
                    <w:szCs w:val="17"/>
                  </w:rPr>
                </w:rPrChange>
              </w:rPr>
              <w:pPrChange w:id="3838"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39" w:author="Razavi, Pedram/Medicine" w:date="2019-06-16T14:18:00Z">
                  <w:rPr>
                    <w:rFonts w:ascii="Arial" w:eastAsia="Arial" w:hAnsi="Arial" w:cs="Arial"/>
                    <w:sz w:val="17"/>
                    <w:szCs w:val="17"/>
                  </w:rPr>
                </w:rPrChange>
              </w:rPr>
              <w:t>10 | 6</w:t>
            </w:r>
          </w:p>
        </w:tc>
        <w:tc>
          <w:tcPr>
            <w:tcW w:w="1335" w:type="dxa"/>
            <w:tcMar>
              <w:top w:w="100" w:type="dxa"/>
              <w:left w:w="100" w:type="dxa"/>
              <w:bottom w:w="100" w:type="dxa"/>
              <w:right w:w="100" w:type="dxa"/>
            </w:tcMar>
            <w:tcPrChange w:id="3840" w:author="Razavi, Pedram/Medicine" w:date="2019-06-16T14:18:00Z">
              <w:tcPr>
                <w:tcW w:w="1185" w:type="dxa"/>
                <w:tcMar>
                  <w:top w:w="100" w:type="dxa"/>
                  <w:left w:w="100" w:type="dxa"/>
                  <w:bottom w:w="100" w:type="dxa"/>
                  <w:right w:w="100" w:type="dxa"/>
                </w:tcMar>
              </w:tcPr>
            </w:tcPrChange>
          </w:tcPr>
          <w:p w14:paraId="722421B3"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41" w:author="Razavi, Pedram/Medicine" w:date="2019-06-16T14:18:00Z">
                  <w:rPr>
                    <w:rFonts w:ascii="Arial" w:eastAsia="Arial" w:hAnsi="Arial" w:cs="Arial"/>
                    <w:sz w:val="17"/>
                    <w:szCs w:val="17"/>
                  </w:rPr>
                </w:rPrChange>
              </w:rPr>
              <w:pPrChange w:id="384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43" w:author="Razavi, Pedram/Medicine" w:date="2019-06-16T14:18:00Z">
                  <w:rPr>
                    <w:rFonts w:ascii="Arial" w:eastAsia="Arial" w:hAnsi="Arial" w:cs="Arial"/>
                    <w:sz w:val="17"/>
                    <w:szCs w:val="17"/>
                  </w:rPr>
                </w:rPrChange>
              </w:rPr>
              <w:t>0 | 0.018</w:t>
            </w:r>
          </w:p>
        </w:tc>
        <w:tc>
          <w:tcPr>
            <w:tcW w:w="1185" w:type="dxa"/>
            <w:tcMar>
              <w:top w:w="100" w:type="dxa"/>
              <w:left w:w="100" w:type="dxa"/>
              <w:bottom w:w="100" w:type="dxa"/>
              <w:right w:w="100" w:type="dxa"/>
            </w:tcMar>
            <w:tcPrChange w:id="3844" w:author="Razavi, Pedram/Medicine" w:date="2019-06-16T14:18:00Z">
              <w:tcPr>
                <w:tcW w:w="1185" w:type="dxa"/>
                <w:tcMar>
                  <w:top w:w="100" w:type="dxa"/>
                  <w:left w:w="100" w:type="dxa"/>
                  <w:bottom w:w="100" w:type="dxa"/>
                  <w:right w:w="100" w:type="dxa"/>
                </w:tcMar>
              </w:tcPr>
            </w:tcPrChange>
          </w:tcPr>
          <w:p w14:paraId="6F2DC51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45" w:author="Razavi, Pedram/Medicine" w:date="2019-06-16T14:18:00Z">
                  <w:rPr>
                    <w:rFonts w:ascii="Arial" w:eastAsia="Arial" w:hAnsi="Arial" w:cs="Arial"/>
                    <w:sz w:val="17"/>
                    <w:szCs w:val="17"/>
                  </w:rPr>
                </w:rPrChange>
              </w:rPr>
              <w:pPrChange w:id="3846"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47" w:author="Razavi, Pedram/Medicine" w:date="2019-06-16T14:18:00Z">
                  <w:rPr>
                    <w:rFonts w:ascii="Arial" w:eastAsia="Arial" w:hAnsi="Arial" w:cs="Arial"/>
                    <w:sz w:val="17"/>
                    <w:szCs w:val="17"/>
                  </w:rPr>
                </w:rPrChange>
              </w:rPr>
              <w:t>0 | 1</w:t>
            </w:r>
          </w:p>
        </w:tc>
      </w:tr>
      <w:tr w:rsidR="0031314A" w:rsidRPr="0031314A" w14:paraId="524F64DE" w14:textId="77777777" w:rsidTr="0031314A">
        <w:trPr>
          <w:trHeight w:val="144"/>
          <w:trPrChange w:id="3848" w:author="Razavi, Pedram/Medicine" w:date="2019-06-16T14:18:00Z">
            <w:trPr>
              <w:trHeight w:val="300"/>
            </w:trPr>
          </w:trPrChange>
        </w:trPr>
        <w:tc>
          <w:tcPr>
            <w:tcW w:w="1305" w:type="dxa"/>
            <w:tcMar>
              <w:top w:w="100" w:type="dxa"/>
              <w:left w:w="100" w:type="dxa"/>
              <w:bottom w:w="100" w:type="dxa"/>
              <w:right w:w="100" w:type="dxa"/>
            </w:tcMar>
            <w:tcPrChange w:id="3849" w:author="Razavi, Pedram/Medicine" w:date="2019-06-16T14:18:00Z">
              <w:tcPr>
                <w:tcW w:w="1305" w:type="dxa"/>
                <w:tcMar>
                  <w:top w:w="100" w:type="dxa"/>
                  <w:left w:w="100" w:type="dxa"/>
                  <w:bottom w:w="100" w:type="dxa"/>
                  <w:right w:w="100" w:type="dxa"/>
                </w:tcMar>
              </w:tcPr>
            </w:tcPrChange>
          </w:tcPr>
          <w:p w14:paraId="4797B84E" w14:textId="77777777" w:rsidR="00413E5F" w:rsidRPr="0031314A" w:rsidRDefault="00B4071F">
            <w:pPr>
              <w:widowControl w:val="0"/>
              <w:shd w:val="clear" w:color="auto" w:fill="FFFFFF"/>
              <w:spacing w:after="0" w:line="240" w:lineRule="auto"/>
              <w:rPr>
                <w:rFonts w:ascii="Arial" w:eastAsia="Arial" w:hAnsi="Arial" w:cs="Arial"/>
                <w:sz w:val="16"/>
                <w:szCs w:val="16"/>
                <w:rPrChange w:id="3850" w:author="Razavi, Pedram/Medicine" w:date="2019-06-16T14:18:00Z">
                  <w:rPr>
                    <w:rFonts w:ascii="Arial" w:eastAsia="Arial" w:hAnsi="Arial" w:cs="Arial"/>
                    <w:sz w:val="17"/>
                    <w:szCs w:val="17"/>
                  </w:rPr>
                </w:rPrChange>
              </w:rPr>
              <w:pPrChange w:id="3851"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52" w:author="Razavi, Pedram/Medicine" w:date="2019-06-16T14:18:00Z">
                  <w:rPr>
                    <w:rFonts w:ascii="Arial" w:eastAsia="Arial" w:hAnsi="Arial" w:cs="Arial"/>
                    <w:sz w:val="17"/>
                    <w:szCs w:val="17"/>
                  </w:rPr>
                </w:rPrChange>
              </w:rPr>
              <w:lastRenderedPageBreak/>
              <w:t>MSK-VB-0050</w:t>
            </w:r>
          </w:p>
        </w:tc>
        <w:tc>
          <w:tcPr>
            <w:tcW w:w="1005" w:type="dxa"/>
            <w:tcMar>
              <w:top w:w="100" w:type="dxa"/>
              <w:left w:w="100" w:type="dxa"/>
              <w:bottom w:w="100" w:type="dxa"/>
              <w:right w:w="100" w:type="dxa"/>
            </w:tcMar>
            <w:tcPrChange w:id="3853" w:author="Razavi, Pedram/Medicine" w:date="2019-06-16T14:18:00Z">
              <w:tcPr>
                <w:tcW w:w="1005" w:type="dxa"/>
                <w:tcMar>
                  <w:top w:w="100" w:type="dxa"/>
                  <w:left w:w="100" w:type="dxa"/>
                  <w:bottom w:w="100" w:type="dxa"/>
                  <w:right w:w="100" w:type="dxa"/>
                </w:tcMar>
              </w:tcPr>
            </w:tcPrChange>
          </w:tcPr>
          <w:p w14:paraId="22866A32"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854" w:author="Razavi, Pedram/Medicine" w:date="2019-06-16T14:18:00Z">
                  <w:rPr>
                    <w:rFonts w:ascii="Arial" w:eastAsia="Arial" w:hAnsi="Arial" w:cs="Arial"/>
                    <w:i/>
                    <w:color w:val="0033CC"/>
                    <w:sz w:val="17"/>
                    <w:szCs w:val="17"/>
                  </w:rPr>
                </w:rPrChange>
              </w:rPr>
              <w:pPrChange w:id="3855"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856" w:author="Razavi, Pedram/Medicine" w:date="2019-06-16T14:18:00Z">
                  <w:rPr>
                    <w:rFonts w:ascii="Arial" w:eastAsia="Arial" w:hAnsi="Arial" w:cs="Arial"/>
                    <w:i/>
                    <w:sz w:val="17"/>
                    <w:szCs w:val="17"/>
                  </w:rPr>
                </w:rPrChange>
              </w:rPr>
              <w:t>KMT2D</w:t>
            </w:r>
          </w:p>
        </w:tc>
        <w:tc>
          <w:tcPr>
            <w:tcW w:w="1320" w:type="dxa"/>
            <w:tcMar>
              <w:top w:w="100" w:type="dxa"/>
              <w:left w:w="100" w:type="dxa"/>
              <w:bottom w:w="100" w:type="dxa"/>
              <w:right w:w="100" w:type="dxa"/>
            </w:tcMar>
            <w:tcPrChange w:id="3857" w:author="Razavi, Pedram/Medicine" w:date="2019-06-16T14:18:00Z">
              <w:tcPr>
                <w:tcW w:w="1320" w:type="dxa"/>
                <w:tcMar>
                  <w:top w:w="100" w:type="dxa"/>
                  <w:left w:w="100" w:type="dxa"/>
                  <w:bottom w:w="100" w:type="dxa"/>
                  <w:right w:w="100" w:type="dxa"/>
                </w:tcMar>
              </w:tcPr>
            </w:tcPrChange>
          </w:tcPr>
          <w:p w14:paraId="19A4BC2F" w14:textId="77777777" w:rsidR="00413E5F" w:rsidRPr="0031314A" w:rsidRDefault="00B4071F">
            <w:pPr>
              <w:widowControl w:val="0"/>
              <w:shd w:val="clear" w:color="auto" w:fill="FFFFFF"/>
              <w:spacing w:after="0" w:line="240" w:lineRule="auto"/>
              <w:rPr>
                <w:rFonts w:ascii="Arial" w:eastAsia="Arial" w:hAnsi="Arial" w:cs="Arial"/>
                <w:sz w:val="16"/>
                <w:szCs w:val="16"/>
                <w:rPrChange w:id="3858" w:author="Razavi, Pedram/Medicine" w:date="2019-06-16T14:18:00Z">
                  <w:rPr>
                    <w:rFonts w:ascii="Arial" w:eastAsia="Arial" w:hAnsi="Arial" w:cs="Arial"/>
                    <w:sz w:val="17"/>
                    <w:szCs w:val="17"/>
                  </w:rPr>
                </w:rPrChange>
              </w:rPr>
              <w:pPrChange w:id="3859"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60" w:author="Razavi, Pedram/Medicine" w:date="2019-06-16T14:18:00Z">
                  <w:rPr>
                    <w:rFonts w:ascii="Arial" w:eastAsia="Arial" w:hAnsi="Arial" w:cs="Arial"/>
                    <w:sz w:val="17"/>
                    <w:szCs w:val="17"/>
                  </w:rPr>
                </w:rPrChange>
              </w:rPr>
              <w:t>E1136*</w:t>
            </w:r>
          </w:p>
        </w:tc>
        <w:tc>
          <w:tcPr>
            <w:tcW w:w="860" w:type="dxa"/>
            <w:tcMar>
              <w:top w:w="100" w:type="dxa"/>
              <w:left w:w="100" w:type="dxa"/>
              <w:bottom w:w="100" w:type="dxa"/>
              <w:right w:w="100" w:type="dxa"/>
            </w:tcMar>
            <w:tcPrChange w:id="3861" w:author="Razavi, Pedram/Medicine" w:date="2019-06-16T14:18:00Z">
              <w:tcPr>
                <w:tcW w:w="860" w:type="dxa"/>
                <w:tcMar>
                  <w:top w:w="100" w:type="dxa"/>
                  <w:left w:w="100" w:type="dxa"/>
                  <w:bottom w:w="100" w:type="dxa"/>
                  <w:right w:w="100" w:type="dxa"/>
                </w:tcMar>
              </w:tcPr>
            </w:tcPrChange>
          </w:tcPr>
          <w:p w14:paraId="5FD41D81"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62" w:author="Razavi, Pedram/Medicine" w:date="2019-06-16T14:18:00Z">
                  <w:rPr>
                    <w:rFonts w:ascii="Arial" w:eastAsia="Arial" w:hAnsi="Arial" w:cs="Arial"/>
                    <w:sz w:val="17"/>
                    <w:szCs w:val="17"/>
                  </w:rPr>
                </w:rPrChange>
              </w:rPr>
              <w:pPrChange w:id="3863"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64"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865" w:author="Razavi, Pedram/Medicine" w:date="2019-06-16T14:18:00Z">
              <w:tcPr>
                <w:tcW w:w="1440" w:type="dxa"/>
                <w:tcMar>
                  <w:top w:w="100" w:type="dxa"/>
                  <w:left w:w="100" w:type="dxa"/>
                  <w:bottom w:w="100" w:type="dxa"/>
                  <w:right w:w="100" w:type="dxa"/>
                </w:tcMar>
              </w:tcPr>
            </w:tcPrChange>
          </w:tcPr>
          <w:p w14:paraId="677CD42C" w14:textId="77777777" w:rsidR="00413E5F" w:rsidRPr="0031314A" w:rsidRDefault="00B4071F">
            <w:pPr>
              <w:widowControl w:val="0"/>
              <w:shd w:val="clear" w:color="auto" w:fill="FFFFFF"/>
              <w:spacing w:after="0" w:line="240" w:lineRule="auto"/>
              <w:rPr>
                <w:rFonts w:ascii="Arial" w:eastAsia="Arial" w:hAnsi="Arial" w:cs="Arial"/>
                <w:sz w:val="16"/>
                <w:szCs w:val="16"/>
                <w:rPrChange w:id="3866" w:author="Razavi, Pedram/Medicine" w:date="2019-06-16T14:18:00Z">
                  <w:rPr>
                    <w:rFonts w:ascii="Arial" w:eastAsia="Arial" w:hAnsi="Arial" w:cs="Arial"/>
                    <w:sz w:val="17"/>
                    <w:szCs w:val="17"/>
                  </w:rPr>
                </w:rPrChange>
              </w:rPr>
              <w:pPrChange w:id="3867" w:author="Razavi, Pedram/Medicine" w:date="2019-06-16T15:04:00Z">
                <w:pPr>
                  <w:widowControl w:val="0"/>
                  <w:shd w:val="clear" w:color="auto" w:fill="FFFFFF"/>
                  <w:spacing w:after="0"/>
                </w:pPr>
              </w:pPrChange>
            </w:pPr>
            <w:r w:rsidRPr="0031314A">
              <w:rPr>
                <w:rFonts w:ascii="Arial" w:eastAsia="Arial" w:hAnsi="Arial" w:cs="Arial"/>
                <w:sz w:val="16"/>
                <w:szCs w:val="16"/>
                <w:rPrChange w:id="3868" w:author="Razavi, Pedram/Medicine" w:date="2019-06-16T14:18:00Z">
                  <w:rPr>
                    <w:rFonts w:ascii="Arial" w:eastAsia="Arial" w:hAnsi="Arial" w:cs="Arial"/>
                    <w:sz w:val="17"/>
                    <w:szCs w:val="17"/>
                  </w:rPr>
                </w:rPrChange>
              </w:rPr>
              <w:t>0.103 | 0.059</w:t>
            </w:r>
          </w:p>
        </w:tc>
        <w:tc>
          <w:tcPr>
            <w:tcW w:w="1185" w:type="dxa"/>
            <w:tcMar>
              <w:top w:w="100" w:type="dxa"/>
              <w:left w:w="100" w:type="dxa"/>
              <w:bottom w:w="100" w:type="dxa"/>
              <w:right w:w="100" w:type="dxa"/>
            </w:tcMar>
            <w:tcPrChange w:id="3869" w:author="Razavi, Pedram/Medicine" w:date="2019-06-16T14:18:00Z">
              <w:tcPr>
                <w:tcW w:w="1185" w:type="dxa"/>
                <w:tcMar>
                  <w:top w:w="100" w:type="dxa"/>
                  <w:left w:w="100" w:type="dxa"/>
                  <w:bottom w:w="100" w:type="dxa"/>
                  <w:right w:w="100" w:type="dxa"/>
                </w:tcMar>
              </w:tcPr>
            </w:tcPrChange>
          </w:tcPr>
          <w:p w14:paraId="3AE494EB"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70" w:author="Razavi, Pedram/Medicine" w:date="2019-06-16T14:18:00Z">
                  <w:rPr>
                    <w:rFonts w:ascii="Arial" w:eastAsia="Arial" w:hAnsi="Arial" w:cs="Arial"/>
                    <w:sz w:val="17"/>
                    <w:szCs w:val="17"/>
                  </w:rPr>
                </w:rPrChange>
              </w:rPr>
              <w:pPrChange w:id="3871"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72" w:author="Razavi, Pedram/Medicine" w:date="2019-06-16T14:18:00Z">
                  <w:rPr>
                    <w:rFonts w:ascii="Arial" w:eastAsia="Arial" w:hAnsi="Arial" w:cs="Arial"/>
                    <w:sz w:val="17"/>
                    <w:szCs w:val="17"/>
                  </w:rPr>
                </w:rPrChange>
              </w:rPr>
              <w:t>14 | 8</w:t>
            </w:r>
          </w:p>
        </w:tc>
        <w:tc>
          <w:tcPr>
            <w:tcW w:w="1335" w:type="dxa"/>
            <w:tcMar>
              <w:top w:w="100" w:type="dxa"/>
              <w:left w:w="100" w:type="dxa"/>
              <w:bottom w:w="100" w:type="dxa"/>
              <w:right w:w="100" w:type="dxa"/>
            </w:tcMar>
            <w:tcPrChange w:id="3873" w:author="Razavi, Pedram/Medicine" w:date="2019-06-16T14:18:00Z">
              <w:tcPr>
                <w:tcW w:w="1185" w:type="dxa"/>
                <w:tcMar>
                  <w:top w:w="100" w:type="dxa"/>
                  <w:left w:w="100" w:type="dxa"/>
                  <w:bottom w:w="100" w:type="dxa"/>
                  <w:right w:w="100" w:type="dxa"/>
                </w:tcMar>
              </w:tcPr>
            </w:tcPrChange>
          </w:tcPr>
          <w:p w14:paraId="6E31DBA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74" w:author="Razavi, Pedram/Medicine" w:date="2019-06-16T14:18:00Z">
                  <w:rPr>
                    <w:rFonts w:ascii="Arial" w:eastAsia="Arial" w:hAnsi="Arial" w:cs="Arial"/>
                    <w:sz w:val="17"/>
                    <w:szCs w:val="17"/>
                  </w:rPr>
                </w:rPrChange>
              </w:rPr>
              <w:pPrChange w:id="3875"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76"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3877" w:author="Razavi, Pedram/Medicine" w:date="2019-06-16T14:18:00Z">
              <w:tcPr>
                <w:tcW w:w="1185" w:type="dxa"/>
                <w:tcMar>
                  <w:top w:w="100" w:type="dxa"/>
                  <w:left w:w="100" w:type="dxa"/>
                  <w:bottom w:w="100" w:type="dxa"/>
                  <w:right w:w="100" w:type="dxa"/>
                </w:tcMar>
              </w:tcPr>
            </w:tcPrChange>
          </w:tcPr>
          <w:p w14:paraId="09C47F2C"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78" w:author="Razavi, Pedram/Medicine" w:date="2019-06-16T14:18:00Z">
                  <w:rPr>
                    <w:rFonts w:ascii="Arial" w:eastAsia="Arial" w:hAnsi="Arial" w:cs="Arial"/>
                    <w:sz w:val="17"/>
                    <w:szCs w:val="17"/>
                  </w:rPr>
                </w:rPrChange>
              </w:rPr>
              <w:pPrChange w:id="3879"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80" w:author="Razavi, Pedram/Medicine" w:date="2019-06-16T14:18:00Z">
                  <w:rPr>
                    <w:rFonts w:ascii="Arial" w:eastAsia="Arial" w:hAnsi="Arial" w:cs="Arial"/>
                    <w:sz w:val="17"/>
                    <w:szCs w:val="17"/>
                  </w:rPr>
                </w:rPrChange>
              </w:rPr>
              <w:t>0 | 0</w:t>
            </w:r>
          </w:p>
        </w:tc>
      </w:tr>
      <w:tr w:rsidR="0031314A" w:rsidRPr="0031314A" w14:paraId="7EC9EECE" w14:textId="77777777" w:rsidTr="0031314A">
        <w:trPr>
          <w:trHeight w:val="144"/>
          <w:trPrChange w:id="3881" w:author="Razavi, Pedram/Medicine" w:date="2019-06-16T14:18:00Z">
            <w:trPr>
              <w:trHeight w:val="300"/>
            </w:trPr>
          </w:trPrChange>
        </w:trPr>
        <w:tc>
          <w:tcPr>
            <w:tcW w:w="1305" w:type="dxa"/>
            <w:tcMar>
              <w:top w:w="100" w:type="dxa"/>
              <w:left w:w="100" w:type="dxa"/>
              <w:bottom w:w="100" w:type="dxa"/>
              <w:right w:w="100" w:type="dxa"/>
            </w:tcMar>
            <w:tcPrChange w:id="3882" w:author="Razavi, Pedram/Medicine" w:date="2019-06-16T14:18:00Z">
              <w:tcPr>
                <w:tcW w:w="1305" w:type="dxa"/>
                <w:tcMar>
                  <w:top w:w="100" w:type="dxa"/>
                  <w:left w:w="100" w:type="dxa"/>
                  <w:bottom w:w="100" w:type="dxa"/>
                  <w:right w:w="100" w:type="dxa"/>
                </w:tcMar>
              </w:tcPr>
            </w:tcPrChange>
          </w:tcPr>
          <w:p w14:paraId="4ADD8718" w14:textId="77777777" w:rsidR="00413E5F" w:rsidRPr="0031314A" w:rsidRDefault="00B4071F">
            <w:pPr>
              <w:widowControl w:val="0"/>
              <w:shd w:val="clear" w:color="auto" w:fill="FFFFFF"/>
              <w:spacing w:after="0" w:line="240" w:lineRule="auto"/>
              <w:rPr>
                <w:rFonts w:ascii="Arial" w:eastAsia="Arial" w:hAnsi="Arial" w:cs="Arial"/>
                <w:sz w:val="16"/>
                <w:szCs w:val="16"/>
                <w:rPrChange w:id="3883" w:author="Razavi, Pedram/Medicine" w:date="2019-06-16T14:18:00Z">
                  <w:rPr>
                    <w:rFonts w:ascii="Arial" w:eastAsia="Arial" w:hAnsi="Arial" w:cs="Arial"/>
                    <w:sz w:val="17"/>
                    <w:szCs w:val="17"/>
                  </w:rPr>
                </w:rPrChange>
              </w:rPr>
              <w:pPrChange w:id="3884"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85"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886" w:author="Razavi, Pedram/Medicine" w:date="2019-06-16T14:18:00Z">
              <w:tcPr>
                <w:tcW w:w="1005" w:type="dxa"/>
                <w:tcMar>
                  <w:top w:w="100" w:type="dxa"/>
                  <w:left w:w="100" w:type="dxa"/>
                  <w:bottom w:w="100" w:type="dxa"/>
                  <w:right w:w="100" w:type="dxa"/>
                </w:tcMar>
              </w:tcPr>
            </w:tcPrChange>
          </w:tcPr>
          <w:p w14:paraId="2F947385"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887" w:author="Razavi, Pedram/Medicine" w:date="2019-06-16T14:18:00Z">
                  <w:rPr>
                    <w:rFonts w:ascii="Arial" w:eastAsia="Arial" w:hAnsi="Arial" w:cs="Arial"/>
                    <w:i/>
                    <w:color w:val="0033CC"/>
                    <w:sz w:val="17"/>
                    <w:szCs w:val="17"/>
                  </w:rPr>
                </w:rPrChange>
              </w:rPr>
              <w:pPrChange w:id="3888"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889" w:author="Razavi, Pedram/Medicine" w:date="2019-06-16T14:18:00Z">
                  <w:rPr>
                    <w:rFonts w:ascii="Arial" w:eastAsia="Arial" w:hAnsi="Arial" w:cs="Arial"/>
                    <w:i/>
                    <w:sz w:val="17"/>
                    <w:szCs w:val="17"/>
                  </w:rPr>
                </w:rPrChange>
              </w:rPr>
              <w:t>MAPK3</w:t>
            </w:r>
          </w:p>
        </w:tc>
        <w:tc>
          <w:tcPr>
            <w:tcW w:w="1320" w:type="dxa"/>
            <w:tcMar>
              <w:top w:w="100" w:type="dxa"/>
              <w:left w:w="100" w:type="dxa"/>
              <w:bottom w:w="100" w:type="dxa"/>
              <w:right w:w="100" w:type="dxa"/>
            </w:tcMar>
            <w:tcPrChange w:id="3890" w:author="Razavi, Pedram/Medicine" w:date="2019-06-16T14:18:00Z">
              <w:tcPr>
                <w:tcW w:w="1320" w:type="dxa"/>
                <w:tcMar>
                  <w:top w:w="100" w:type="dxa"/>
                  <w:left w:w="100" w:type="dxa"/>
                  <w:bottom w:w="100" w:type="dxa"/>
                  <w:right w:w="100" w:type="dxa"/>
                </w:tcMar>
              </w:tcPr>
            </w:tcPrChange>
          </w:tcPr>
          <w:p w14:paraId="6D2079F3" w14:textId="77777777" w:rsidR="00413E5F" w:rsidRPr="0031314A" w:rsidRDefault="00B4071F">
            <w:pPr>
              <w:widowControl w:val="0"/>
              <w:shd w:val="clear" w:color="auto" w:fill="FFFFFF"/>
              <w:spacing w:after="0" w:line="240" w:lineRule="auto"/>
              <w:rPr>
                <w:rFonts w:ascii="Arial" w:eastAsia="Arial" w:hAnsi="Arial" w:cs="Arial"/>
                <w:sz w:val="16"/>
                <w:szCs w:val="16"/>
                <w:rPrChange w:id="3891" w:author="Razavi, Pedram/Medicine" w:date="2019-06-16T14:18:00Z">
                  <w:rPr>
                    <w:rFonts w:ascii="Arial" w:eastAsia="Arial" w:hAnsi="Arial" w:cs="Arial"/>
                    <w:sz w:val="17"/>
                    <w:szCs w:val="17"/>
                  </w:rPr>
                </w:rPrChange>
              </w:rPr>
              <w:pPrChange w:id="3892"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893" w:author="Razavi, Pedram/Medicine" w:date="2019-06-16T14:18:00Z">
                  <w:rPr>
                    <w:rFonts w:ascii="Arial" w:eastAsia="Arial" w:hAnsi="Arial" w:cs="Arial"/>
                    <w:sz w:val="17"/>
                    <w:szCs w:val="17"/>
                  </w:rPr>
                </w:rPrChange>
              </w:rPr>
              <w:t>F346L</w:t>
            </w:r>
          </w:p>
        </w:tc>
        <w:tc>
          <w:tcPr>
            <w:tcW w:w="860" w:type="dxa"/>
            <w:tcMar>
              <w:top w:w="100" w:type="dxa"/>
              <w:left w:w="100" w:type="dxa"/>
              <w:bottom w:w="100" w:type="dxa"/>
              <w:right w:w="100" w:type="dxa"/>
            </w:tcMar>
            <w:tcPrChange w:id="3894" w:author="Razavi, Pedram/Medicine" w:date="2019-06-16T14:18:00Z">
              <w:tcPr>
                <w:tcW w:w="860" w:type="dxa"/>
                <w:tcMar>
                  <w:top w:w="100" w:type="dxa"/>
                  <w:left w:w="100" w:type="dxa"/>
                  <w:bottom w:w="100" w:type="dxa"/>
                  <w:right w:w="100" w:type="dxa"/>
                </w:tcMar>
              </w:tcPr>
            </w:tcPrChange>
          </w:tcPr>
          <w:p w14:paraId="11F347CE"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895" w:author="Razavi, Pedram/Medicine" w:date="2019-06-16T14:18:00Z">
                  <w:rPr>
                    <w:rFonts w:ascii="Arial" w:eastAsia="Arial" w:hAnsi="Arial" w:cs="Arial"/>
                    <w:sz w:val="17"/>
                    <w:szCs w:val="17"/>
                  </w:rPr>
                </w:rPrChange>
              </w:rPr>
              <w:pPrChange w:id="3896"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897"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898" w:author="Razavi, Pedram/Medicine" w:date="2019-06-16T14:18:00Z">
              <w:tcPr>
                <w:tcW w:w="1440" w:type="dxa"/>
                <w:tcMar>
                  <w:top w:w="100" w:type="dxa"/>
                  <w:left w:w="100" w:type="dxa"/>
                  <w:bottom w:w="100" w:type="dxa"/>
                  <w:right w:w="100" w:type="dxa"/>
                </w:tcMar>
              </w:tcPr>
            </w:tcPrChange>
          </w:tcPr>
          <w:p w14:paraId="3D166C4C" w14:textId="77777777" w:rsidR="00413E5F" w:rsidRPr="0031314A" w:rsidRDefault="00B4071F">
            <w:pPr>
              <w:widowControl w:val="0"/>
              <w:shd w:val="clear" w:color="auto" w:fill="FFFFFF"/>
              <w:spacing w:after="0" w:line="240" w:lineRule="auto"/>
              <w:rPr>
                <w:rFonts w:ascii="Arial" w:eastAsia="Arial" w:hAnsi="Arial" w:cs="Arial"/>
                <w:sz w:val="16"/>
                <w:szCs w:val="16"/>
                <w:rPrChange w:id="3899" w:author="Razavi, Pedram/Medicine" w:date="2019-06-16T14:18:00Z">
                  <w:rPr>
                    <w:rFonts w:ascii="Arial" w:eastAsia="Arial" w:hAnsi="Arial" w:cs="Arial"/>
                    <w:sz w:val="17"/>
                    <w:szCs w:val="17"/>
                  </w:rPr>
                </w:rPrChange>
              </w:rPr>
              <w:pPrChange w:id="3900" w:author="Razavi, Pedram/Medicine" w:date="2019-06-16T15:04:00Z">
                <w:pPr>
                  <w:widowControl w:val="0"/>
                  <w:shd w:val="clear" w:color="auto" w:fill="FFFFFF"/>
                  <w:spacing w:after="0"/>
                </w:pPr>
              </w:pPrChange>
            </w:pPr>
            <w:r w:rsidRPr="0031314A">
              <w:rPr>
                <w:rFonts w:ascii="Arial" w:eastAsia="Arial" w:hAnsi="Arial" w:cs="Arial"/>
                <w:sz w:val="16"/>
                <w:szCs w:val="16"/>
                <w:rPrChange w:id="3901" w:author="Razavi, Pedram/Medicine" w:date="2019-06-16T14:18:00Z">
                  <w:rPr>
                    <w:rFonts w:ascii="Arial" w:eastAsia="Arial" w:hAnsi="Arial" w:cs="Arial"/>
                    <w:sz w:val="17"/>
                    <w:szCs w:val="17"/>
                  </w:rPr>
                </w:rPrChange>
              </w:rPr>
              <w:t>0.095 | 0.080</w:t>
            </w:r>
          </w:p>
        </w:tc>
        <w:tc>
          <w:tcPr>
            <w:tcW w:w="1185" w:type="dxa"/>
            <w:tcMar>
              <w:top w:w="100" w:type="dxa"/>
              <w:left w:w="100" w:type="dxa"/>
              <w:bottom w:w="100" w:type="dxa"/>
              <w:right w:w="100" w:type="dxa"/>
            </w:tcMar>
            <w:tcPrChange w:id="3902" w:author="Razavi, Pedram/Medicine" w:date="2019-06-16T14:18:00Z">
              <w:tcPr>
                <w:tcW w:w="1185" w:type="dxa"/>
                <w:tcMar>
                  <w:top w:w="100" w:type="dxa"/>
                  <w:left w:w="100" w:type="dxa"/>
                  <w:bottom w:w="100" w:type="dxa"/>
                  <w:right w:w="100" w:type="dxa"/>
                </w:tcMar>
              </w:tcPr>
            </w:tcPrChange>
          </w:tcPr>
          <w:p w14:paraId="20457DDF"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03" w:author="Razavi, Pedram/Medicine" w:date="2019-06-16T14:18:00Z">
                  <w:rPr>
                    <w:rFonts w:ascii="Arial" w:eastAsia="Arial" w:hAnsi="Arial" w:cs="Arial"/>
                    <w:sz w:val="17"/>
                    <w:szCs w:val="17"/>
                  </w:rPr>
                </w:rPrChange>
              </w:rPr>
              <w:pPrChange w:id="3904"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05" w:author="Razavi, Pedram/Medicine" w:date="2019-06-16T14:18:00Z">
                  <w:rPr>
                    <w:rFonts w:ascii="Arial" w:eastAsia="Arial" w:hAnsi="Arial" w:cs="Arial"/>
                    <w:sz w:val="17"/>
                    <w:szCs w:val="17"/>
                  </w:rPr>
                </w:rPrChange>
              </w:rPr>
              <w:t>13 | 11</w:t>
            </w:r>
          </w:p>
        </w:tc>
        <w:tc>
          <w:tcPr>
            <w:tcW w:w="1335" w:type="dxa"/>
            <w:tcMar>
              <w:top w:w="100" w:type="dxa"/>
              <w:left w:w="100" w:type="dxa"/>
              <w:bottom w:w="100" w:type="dxa"/>
              <w:right w:w="100" w:type="dxa"/>
            </w:tcMar>
            <w:tcPrChange w:id="3906" w:author="Razavi, Pedram/Medicine" w:date="2019-06-16T14:18:00Z">
              <w:tcPr>
                <w:tcW w:w="1185" w:type="dxa"/>
                <w:tcMar>
                  <w:top w:w="100" w:type="dxa"/>
                  <w:left w:w="100" w:type="dxa"/>
                  <w:bottom w:w="100" w:type="dxa"/>
                  <w:right w:w="100" w:type="dxa"/>
                </w:tcMar>
              </w:tcPr>
            </w:tcPrChange>
          </w:tcPr>
          <w:p w14:paraId="24FA9AD2"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07" w:author="Razavi, Pedram/Medicine" w:date="2019-06-16T14:18:00Z">
                  <w:rPr>
                    <w:rFonts w:ascii="Arial" w:eastAsia="Arial" w:hAnsi="Arial" w:cs="Arial"/>
                    <w:sz w:val="17"/>
                    <w:szCs w:val="17"/>
                  </w:rPr>
                </w:rPrChange>
              </w:rPr>
              <w:pPrChange w:id="3908"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09" w:author="Razavi, Pedram/Medicine" w:date="2019-06-16T14:18:00Z">
                  <w:rPr>
                    <w:rFonts w:ascii="Arial" w:eastAsia="Arial" w:hAnsi="Arial" w:cs="Arial"/>
                    <w:sz w:val="17"/>
                    <w:szCs w:val="17"/>
                  </w:rPr>
                </w:rPrChange>
              </w:rPr>
              <w:t>0 | 0.026</w:t>
            </w:r>
          </w:p>
        </w:tc>
        <w:tc>
          <w:tcPr>
            <w:tcW w:w="1185" w:type="dxa"/>
            <w:tcMar>
              <w:top w:w="100" w:type="dxa"/>
              <w:left w:w="100" w:type="dxa"/>
              <w:bottom w:w="100" w:type="dxa"/>
              <w:right w:w="100" w:type="dxa"/>
            </w:tcMar>
            <w:tcPrChange w:id="3910" w:author="Razavi, Pedram/Medicine" w:date="2019-06-16T14:18:00Z">
              <w:tcPr>
                <w:tcW w:w="1185" w:type="dxa"/>
                <w:tcMar>
                  <w:top w:w="100" w:type="dxa"/>
                  <w:left w:w="100" w:type="dxa"/>
                  <w:bottom w:w="100" w:type="dxa"/>
                  <w:right w:w="100" w:type="dxa"/>
                </w:tcMar>
              </w:tcPr>
            </w:tcPrChange>
          </w:tcPr>
          <w:p w14:paraId="3D1236B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11" w:author="Razavi, Pedram/Medicine" w:date="2019-06-16T14:18:00Z">
                  <w:rPr>
                    <w:rFonts w:ascii="Arial" w:eastAsia="Arial" w:hAnsi="Arial" w:cs="Arial"/>
                    <w:sz w:val="17"/>
                    <w:szCs w:val="17"/>
                  </w:rPr>
                </w:rPrChange>
              </w:rPr>
              <w:pPrChange w:id="391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13" w:author="Razavi, Pedram/Medicine" w:date="2019-06-16T14:18:00Z">
                  <w:rPr>
                    <w:rFonts w:ascii="Arial" w:eastAsia="Arial" w:hAnsi="Arial" w:cs="Arial"/>
                    <w:sz w:val="17"/>
                    <w:szCs w:val="17"/>
                  </w:rPr>
                </w:rPrChange>
              </w:rPr>
              <w:t>0 | 1</w:t>
            </w:r>
          </w:p>
        </w:tc>
      </w:tr>
      <w:tr w:rsidR="0031314A" w:rsidRPr="0031314A" w14:paraId="779CAD31" w14:textId="77777777" w:rsidTr="0031314A">
        <w:trPr>
          <w:trHeight w:val="144"/>
          <w:trPrChange w:id="3914" w:author="Razavi, Pedram/Medicine" w:date="2019-06-16T14:18:00Z">
            <w:trPr>
              <w:trHeight w:val="300"/>
            </w:trPr>
          </w:trPrChange>
        </w:trPr>
        <w:tc>
          <w:tcPr>
            <w:tcW w:w="1305" w:type="dxa"/>
            <w:tcMar>
              <w:top w:w="100" w:type="dxa"/>
              <w:left w:w="100" w:type="dxa"/>
              <w:bottom w:w="100" w:type="dxa"/>
              <w:right w:w="100" w:type="dxa"/>
            </w:tcMar>
            <w:tcPrChange w:id="3915" w:author="Razavi, Pedram/Medicine" w:date="2019-06-16T14:18:00Z">
              <w:tcPr>
                <w:tcW w:w="1305" w:type="dxa"/>
                <w:tcMar>
                  <w:top w:w="100" w:type="dxa"/>
                  <w:left w:w="100" w:type="dxa"/>
                  <w:bottom w:w="100" w:type="dxa"/>
                  <w:right w:w="100" w:type="dxa"/>
                </w:tcMar>
              </w:tcPr>
            </w:tcPrChange>
          </w:tcPr>
          <w:p w14:paraId="23DB5D5B" w14:textId="77777777" w:rsidR="00413E5F" w:rsidRPr="0031314A" w:rsidRDefault="00B4071F">
            <w:pPr>
              <w:widowControl w:val="0"/>
              <w:shd w:val="clear" w:color="auto" w:fill="FFFFFF"/>
              <w:spacing w:after="0" w:line="240" w:lineRule="auto"/>
              <w:rPr>
                <w:rFonts w:ascii="Arial" w:eastAsia="Arial" w:hAnsi="Arial" w:cs="Arial"/>
                <w:sz w:val="16"/>
                <w:szCs w:val="16"/>
                <w:rPrChange w:id="3916" w:author="Razavi, Pedram/Medicine" w:date="2019-06-16T14:18:00Z">
                  <w:rPr>
                    <w:rFonts w:ascii="Arial" w:eastAsia="Arial" w:hAnsi="Arial" w:cs="Arial"/>
                    <w:sz w:val="17"/>
                    <w:szCs w:val="17"/>
                  </w:rPr>
                </w:rPrChange>
              </w:rPr>
              <w:pPrChange w:id="3917"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18"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919" w:author="Razavi, Pedram/Medicine" w:date="2019-06-16T14:18:00Z">
              <w:tcPr>
                <w:tcW w:w="1005" w:type="dxa"/>
                <w:tcMar>
                  <w:top w:w="100" w:type="dxa"/>
                  <w:left w:w="100" w:type="dxa"/>
                  <w:bottom w:w="100" w:type="dxa"/>
                  <w:right w:w="100" w:type="dxa"/>
                </w:tcMar>
              </w:tcPr>
            </w:tcPrChange>
          </w:tcPr>
          <w:p w14:paraId="3199441A"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920" w:author="Razavi, Pedram/Medicine" w:date="2019-06-16T14:18:00Z">
                  <w:rPr>
                    <w:rFonts w:ascii="Arial" w:eastAsia="Arial" w:hAnsi="Arial" w:cs="Arial"/>
                    <w:i/>
                    <w:color w:val="0033CC"/>
                    <w:sz w:val="17"/>
                    <w:szCs w:val="17"/>
                  </w:rPr>
                </w:rPrChange>
              </w:rPr>
              <w:pPrChange w:id="3921"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922" w:author="Razavi, Pedram/Medicine" w:date="2019-06-16T14:18:00Z">
                  <w:rPr>
                    <w:rFonts w:ascii="Arial" w:eastAsia="Arial" w:hAnsi="Arial" w:cs="Arial"/>
                    <w:i/>
                    <w:sz w:val="17"/>
                    <w:szCs w:val="17"/>
                  </w:rPr>
                </w:rPrChange>
              </w:rPr>
              <w:t>MAPK3</w:t>
            </w:r>
          </w:p>
        </w:tc>
        <w:tc>
          <w:tcPr>
            <w:tcW w:w="1320" w:type="dxa"/>
            <w:tcMar>
              <w:top w:w="100" w:type="dxa"/>
              <w:left w:w="100" w:type="dxa"/>
              <w:bottom w:w="100" w:type="dxa"/>
              <w:right w:w="100" w:type="dxa"/>
            </w:tcMar>
            <w:tcPrChange w:id="3923" w:author="Razavi, Pedram/Medicine" w:date="2019-06-16T14:18:00Z">
              <w:tcPr>
                <w:tcW w:w="1320" w:type="dxa"/>
                <w:tcMar>
                  <w:top w:w="100" w:type="dxa"/>
                  <w:left w:w="100" w:type="dxa"/>
                  <w:bottom w:w="100" w:type="dxa"/>
                  <w:right w:w="100" w:type="dxa"/>
                </w:tcMar>
              </w:tcPr>
            </w:tcPrChange>
          </w:tcPr>
          <w:p w14:paraId="5FD65D54" w14:textId="77777777" w:rsidR="00413E5F" w:rsidRPr="0031314A" w:rsidRDefault="00B4071F">
            <w:pPr>
              <w:widowControl w:val="0"/>
              <w:shd w:val="clear" w:color="auto" w:fill="FFFFFF"/>
              <w:spacing w:after="0" w:line="240" w:lineRule="auto"/>
              <w:rPr>
                <w:rFonts w:ascii="Arial" w:eastAsia="Arial" w:hAnsi="Arial" w:cs="Arial"/>
                <w:sz w:val="16"/>
                <w:szCs w:val="16"/>
                <w:rPrChange w:id="3924" w:author="Razavi, Pedram/Medicine" w:date="2019-06-16T14:18:00Z">
                  <w:rPr>
                    <w:rFonts w:ascii="Arial" w:eastAsia="Arial" w:hAnsi="Arial" w:cs="Arial"/>
                    <w:sz w:val="17"/>
                    <w:szCs w:val="17"/>
                  </w:rPr>
                </w:rPrChange>
              </w:rPr>
              <w:pPrChange w:id="3925"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26" w:author="Razavi, Pedram/Medicine" w:date="2019-06-16T14:18:00Z">
                  <w:rPr>
                    <w:rFonts w:ascii="Arial" w:eastAsia="Arial" w:hAnsi="Arial" w:cs="Arial"/>
                    <w:sz w:val="17"/>
                    <w:szCs w:val="17"/>
                  </w:rPr>
                </w:rPrChange>
              </w:rPr>
              <w:t>S159Y</w:t>
            </w:r>
          </w:p>
        </w:tc>
        <w:tc>
          <w:tcPr>
            <w:tcW w:w="860" w:type="dxa"/>
            <w:tcMar>
              <w:top w:w="100" w:type="dxa"/>
              <w:left w:w="100" w:type="dxa"/>
              <w:bottom w:w="100" w:type="dxa"/>
              <w:right w:w="100" w:type="dxa"/>
            </w:tcMar>
            <w:tcPrChange w:id="3927" w:author="Razavi, Pedram/Medicine" w:date="2019-06-16T14:18:00Z">
              <w:tcPr>
                <w:tcW w:w="860" w:type="dxa"/>
                <w:tcMar>
                  <w:top w:w="100" w:type="dxa"/>
                  <w:left w:w="100" w:type="dxa"/>
                  <w:bottom w:w="100" w:type="dxa"/>
                  <w:right w:w="100" w:type="dxa"/>
                </w:tcMar>
              </w:tcPr>
            </w:tcPrChange>
          </w:tcPr>
          <w:p w14:paraId="3DC74F1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28" w:author="Razavi, Pedram/Medicine" w:date="2019-06-16T14:18:00Z">
                  <w:rPr>
                    <w:rFonts w:ascii="Arial" w:eastAsia="Arial" w:hAnsi="Arial" w:cs="Arial"/>
                    <w:sz w:val="17"/>
                    <w:szCs w:val="17"/>
                  </w:rPr>
                </w:rPrChange>
              </w:rPr>
              <w:pPrChange w:id="3929"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30"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931" w:author="Razavi, Pedram/Medicine" w:date="2019-06-16T14:18:00Z">
              <w:tcPr>
                <w:tcW w:w="1440" w:type="dxa"/>
                <w:tcMar>
                  <w:top w:w="100" w:type="dxa"/>
                  <w:left w:w="100" w:type="dxa"/>
                  <w:bottom w:w="100" w:type="dxa"/>
                  <w:right w:w="100" w:type="dxa"/>
                </w:tcMar>
              </w:tcPr>
            </w:tcPrChange>
          </w:tcPr>
          <w:p w14:paraId="2231C43A" w14:textId="77777777" w:rsidR="00413E5F" w:rsidRPr="0031314A" w:rsidRDefault="00B4071F">
            <w:pPr>
              <w:widowControl w:val="0"/>
              <w:shd w:val="clear" w:color="auto" w:fill="FFFFFF"/>
              <w:spacing w:after="0" w:line="240" w:lineRule="auto"/>
              <w:rPr>
                <w:rFonts w:ascii="Arial" w:eastAsia="Arial" w:hAnsi="Arial" w:cs="Arial"/>
                <w:sz w:val="16"/>
                <w:szCs w:val="16"/>
                <w:rPrChange w:id="3932" w:author="Razavi, Pedram/Medicine" w:date="2019-06-16T14:18:00Z">
                  <w:rPr>
                    <w:rFonts w:ascii="Arial" w:eastAsia="Arial" w:hAnsi="Arial" w:cs="Arial"/>
                    <w:sz w:val="17"/>
                    <w:szCs w:val="17"/>
                  </w:rPr>
                </w:rPrChange>
              </w:rPr>
              <w:pPrChange w:id="3933" w:author="Razavi, Pedram/Medicine" w:date="2019-06-16T15:04:00Z">
                <w:pPr>
                  <w:widowControl w:val="0"/>
                  <w:shd w:val="clear" w:color="auto" w:fill="FFFFFF"/>
                  <w:spacing w:after="0"/>
                </w:pPr>
              </w:pPrChange>
            </w:pPr>
            <w:r w:rsidRPr="0031314A">
              <w:rPr>
                <w:rFonts w:ascii="Arial" w:eastAsia="Arial" w:hAnsi="Arial" w:cs="Arial"/>
                <w:sz w:val="16"/>
                <w:szCs w:val="16"/>
                <w:rPrChange w:id="3934" w:author="Razavi, Pedram/Medicine" w:date="2019-06-16T14:18:00Z">
                  <w:rPr>
                    <w:rFonts w:ascii="Arial" w:eastAsia="Arial" w:hAnsi="Arial" w:cs="Arial"/>
                    <w:sz w:val="17"/>
                    <w:szCs w:val="17"/>
                  </w:rPr>
                </w:rPrChange>
              </w:rPr>
              <w:t>0.134 | 0.061</w:t>
            </w:r>
          </w:p>
        </w:tc>
        <w:tc>
          <w:tcPr>
            <w:tcW w:w="1185" w:type="dxa"/>
            <w:tcMar>
              <w:top w:w="100" w:type="dxa"/>
              <w:left w:w="100" w:type="dxa"/>
              <w:bottom w:w="100" w:type="dxa"/>
              <w:right w:w="100" w:type="dxa"/>
            </w:tcMar>
            <w:tcPrChange w:id="3935" w:author="Razavi, Pedram/Medicine" w:date="2019-06-16T14:18:00Z">
              <w:tcPr>
                <w:tcW w:w="1185" w:type="dxa"/>
                <w:tcMar>
                  <w:top w:w="100" w:type="dxa"/>
                  <w:left w:w="100" w:type="dxa"/>
                  <w:bottom w:w="100" w:type="dxa"/>
                  <w:right w:w="100" w:type="dxa"/>
                </w:tcMar>
              </w:tcPr>
            </w:tcPrChange>
          </w:tcPr>
          <w:p w14:paraId="6A41B89D"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36" w:author="Razavi, Pedram/Medicine" w:date="2019-06-16T14:18:00Z">
                  <w:rPr>
                    <w:rFonts w:ascii="Arial" w:eastAsia="Arial" w:hAnsi="Arial" w:cs="Arial"/>
                    <w:sz w:val="17"/>
                    <w:szCs w:val="17"/>
                  </w:rPr>
                </w:rPrChange>
              </w:rPr>
              <w:pPrChange w:id="3937"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38" w:author="Razavi, Pedram/Medicine" w:date="2019-06-16T14:18:00Z">
                  <w:rPr>
                    <w:rFonts w:ascii="Arial" w:eastAsia="Arial" w:hAnsi="Arial" w:cs="Arial"/>
                    <w:sz w:val="17"/>
                    <w:szCs w:val="17"/>
                  </w:rPr>
                </w:rPrChange>
              </w:rPr>
              <w:t>12 | 6</w:t>
            </w:r>
          </w:p>
        </w:tc>
        <w:tc>
          <w:tcPr>
            <w:tcW w:w="1335" w:type="dxa"/>
            <w:tcMar>
              <w:top w:w="100" w:type="dxa"/>
              <w:left w:w="100" w:type="dxa"/>
              <w:bottom w:w="100" w:type="dxa"/>
              <w:right w:w="100" w:type="dxa"/>
            </w:tcMar>
            <w:tcPrChange w:id="3939" w:author="Razavi, Pedram/Medicine" w:date="2019-06-16T14:18:00Z">
              <w:tcPr>
                <w:tcW w:w="1185" w:type="dxa"/>
                <w:tcMar>
                  <w:top w:w="100" w:type="dxa"/>
                  <w:left w:w="100" w:type="dxa"/>
                  <w:bottom w:w="100" w:type="dxa"/>
                  <w:right w:w="100" w:type="dxa"/>
                </w:tcMar>
              </w:tcPr>
            </w:tcPrChange>
          </w:tcPr>
          <w:p w14:paraId="76544D2D"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40" w:author="Razavi, Pedram/Medicine" w:date="2019-06-16T14:18:00Z">
                  <w:rPr>
                    <w:rFonts w:ascii="Arial" w:eastAsia="Arial" w:hAnsi="Arial" w:cs="Arial"/>
                    <w:sz w:val="17"/>
                    <w:szCs w:val="17"/>
                  </w:rPr>
                </w:rPrChange>
              </w:rPr>
              <w:pPrChange w:id="3941"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42"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3943" w:author="Razavi, Pedram/Medicine" w:date="2019-06-16T14:18:00Z">
              <w:tcPr>
                <w:tcW w:w="1185" w:type="dxa"/>
                <w:tcMar>
                  <w:top w:w="100" w:type="dxa"/>
                  <w:left w:w="100" w:type="dxa"/>
                  <w:bottom w:w="100" w:type="dxa"/>
                  <w:right w:w="100" w:type="dxa"/>
                </w:tcMar>
              </w:tcPr>
            </w:tcPrChange>
          </w:tcPr>
          <w:p w14:paraId="1B21B801"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44" w:author="Razavi, Pedram/Medicine" w:date="2019-06-16T14:18:00Z">
                  <w:rPr>
                    <w:rFonts w:ascii="Arial" w:eastAsia="Arial" w:hAnsi="Arial" w:cs="Arial"/>
                    <w:sz w:val="17"/>
                    <w:szCs w:val="17"/>
                  </w:rPr>
                </w:rPrChange>
              </w:rPr>
              <w:pPrChange w:id="3945"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46" w:author="Razavi, Pedram/Medicine" w:date="2019-06-16T14:18:00Z">
                  <w:rPr>
                    <w:rFonts w:ascii="Arial" w:eastAsia="Arial" w:hAnsi="Arial" w:cs="Arial"/>
                    <w:sz w:val="17"/>
                    <w:szCs w:val="17"/>
                  </w:rPr>
                </w:rPrChange>
              </w:rPr>
              <w:t>0 | 0</w:t>
            </w:r>
          </w:p>
        </w:tc>
      </w:tr>
      <w:tr w:rsidR="0031314A" w:rsidRPr="0031314A" w14:paraId="5B1B248C" w14:textId="77777777" w:rsidTr="0031314A">
        <w:trPr>
          <w:trHeight w:val="144"/>
          <w:trPrChange w:id="3947" w:author="Razavi, Pedram/Medicine" w:date="2019-06-16T14:18:00Z">
            <w:trPr>
              <w:trHeight w:val="300"/>
            </w:trPr>
          </w:trPrChange>
        </w:trPr>
        <w:tc>
          <w:tcPr>
            <w:tcW w:w="1305" w:type="dxa"/>
            <w:tcMar>
              <w:top w:w="100" w:type="dxa"/>
              <w:left w:w="100" w:type="dxa"/>
              <w:bottom w:w="100" w:type="dxa"/>
              <w:right w:w="100" w:type="dxa"/>
            </w:tcMar>
            <w:tcPrChange w:id="3948" w:author="Razavi, Pedram/Medicine" w:date="2019-06-16T14:18:00Z">
              <w:tcPr>
                <w:tcW w:w="1305" w:type="dxa"/>
                <w:tcMar>
                  <w:top w:w="100" w:type="dxa"/>
                  <w:left w:w="100" w:type="dxa"/>
                  <w:bottom w:w="100" w:type="dxa"/>
                  <w:right w:w="100" w:type="dxa"/>
                </w:tcMar>
              </w:tcPr>
            </w:tcPrChange>
          </w:tcPr>
          <w:p w14:paraId="50AD1ECB" w14:textId="77777777" w:rsidR="00413E5F" w:rsidRPr="0031314A" w:rsidRDefault="00B4071F">
            <w:pPr>
              <w:widowControl w:val="0"/>
              <w:shd w:val="clear" w:color="auto" w:fill="FFFFFF"/>
              <w:spacing w:after="0" w:line="240" w:lineRule="auto"/>
              <w:rPr>
                <w:rFonts w:ascii="Arial" w:eastAsia="Arial" w:hAnsi="Arial" w:cs="Arial"/>
                <w:sz w:val="16"/>
                <w:szCs w:val="16"/>
                <w:rPrChange w:id="3949" w:author="Razavi, Pedram/Medicine" w:date="2019-06-16T14:18:00Z">
                  <w:rPr>
                    <w:rFonts w:ascii="Arial" w:eastAsia="Arial" w:hAnsi="Arial" w:cs="Arial"/>
                    <w:sz w:val="17"/>
                    <w:szCs w:val="17"/>
                  </w:rPr>
                </w:rPrChange>
              </w:rPr>
              <w:pPrChange w:id="3950"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51"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952" w:author="Razavi, Pedram/Medicine" w:date="2019-06-16T14:18:00Z">
              <w:tcPr>
                <w:tcW w:w="1005" w:type="dxa"/>
                <w:tcMar>
                  <w:top w:w="100" w:type="dxa"/>
                  <w:left w:w="100" w:type="dxa"/>
                  <w:bottom w:w="100" w:type="dxa"/>
                  <w:right w:w="100" w:type="dxa"/>
                </w:tcMar>
              </w:tcPr>
            </w:tcPrChange>
          </w:tcPr>
          <w:p w14:paraId="1C834477"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953" w:author="Razavi, Pedram/Medicine" w:date="2019-06-16T14:18:00Z">
                  <w:rPr>
                    <w:rFonts w:ascii="Arial" w:eastAsia="Arial" w:hAnsi="Arial" w:cs="Arial"/>
                    <w:i/>
                    <w:color w:val="0033CC"/>
                    <w:sz w:val="17"/>
                    <w:szCs w:val="17"/>
                  </w:rPr>
                </w:rPrChange>
              </w:rPr>
              <w:pPrChange w:id="3954"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955" w:author="Razavi, Pedram/Medicine" w:date="2019-06-16T14:18:00Z">
                  <w:rPr>
                    <w:rFonts w:ascii="Arial" w:eastAsia="Arial" w:hAnsi="Arial" w:cs="Arial"/>
                    <w:i/>
                    <w:sz w:val="17"/>
                    <w:szCs w:val="17"/>
                  </w:rPr>
                </w:rPrChange>
              </w:rPr>
              <w:t>FANCA</w:t>
            </w:r>
          </w:p>
        </w:tc>
        <w:tc>
          <w:tcPr>
            <w:tcW w:w="1320" w:type="dxa"/>
            <w:tcMar>
              <w:top w:w="100" w:type="dxa"/>
              <w:left w:w="100" w:type="dxa"/>
              <w:bottom w:w="100" w:type="dxa"/>
              <w:right w:w="100" w:type="dxa"/>
            </w:tcMar>
            <w:tcPrChange w:id="3956" w:author="Razavi, Pedram/Medicine" w:date="2019-06-16T14:18:00Z">
              <w:tcPr>
                <w:tcW w:w="1320" w:type="dxa"/>
                <w:tcMar>
                  <w:top w:w="100" w:type="dxa"/>
                  <w:left w:w="100" w:type="dxa"/>
                  <w:bottom w:w="100" w:type="dxa"/>
                  <w:right w:w="100" w:type="dxa"/>
                </w:tcMar>
              </w:tcPr>
            </w:tcPrChange>
          </w:tcPr>
          <w:p w14:paraId="72E6403A" w14:textId="77777777" w:rsidR="00413E5F" w:rsidRPr="0031314A" w:rsidRDefault="00B4071F">
            <w:pPr>
              <w:widowControl w:val="0"/>
              <w:shd w:val="clear" w:color="auto" w:fill="FFFFFF"/>
              <w:spacing w:after="0" w:line="240" w:lineRule="auto"/>
              <w:rPr>
                <w:rFonts w:ascii="Arial" w:eastAsia="Arial" w:hAnsi="Arial" w:cs="Arial"/>
                <w:sz w:val="16"/>
                <w:szCs w:val="16"/>
                <w:rPrChange w:id="3957" w:author="Razavi, Pedram/Medicine" w:date="2019-06-16T14:18:00Z">
                  <w:rPr>
                    <w:rFonts w:ascii="Arial" w:eastAsia="Arial" w:hAnsi="Arial" w:cs="Arial"/>
                    <w:sz w:val="17"/>
                    <w:szCs w:val="17"/>
                  </w:rPr>
                </w:rPrChange>
              </w:rPr>
              <w:pPrChange w:id="3958"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59" w:author="Razavi, Pedram/Medicine" w:date="2019-06-16T14:18:00Z">
                  <w:rPr>
                    <w:rFonts w:ascii="Arial" w:eastAsia="Arial" w:hAnsi="Arial" w:cs="Arial"/>
                    <w:sz w:val="17"/>
                    <w:szCs w:val="17"/>
                  </w:rPr>
                </w:rPrChange>
              </w:rPr>
              <w:t>L910V</w:t>
            </w:r>
          </w:p>
        </w:tc>
        <w:tc>
          <w:tcPr>
            <w:tcW w:w="860" w:type="dxa"/>
            <w:tcMar>
              <w:top w:w="100" w:type="dxa"/>
              <w:left w:w="100" w:type="dxa"/>
              <w:bottom w:w="100" w:type="dxa"/>
              <w:right w:w="100" w:type="dxa"/>
            </w:tcMar>
            <w:tcPrChange w:id="3960" w:author="Razavi, Pedram/Medicine" w:date="2019-06-16T14:18:00Z">
              <w:tcPr>
                <w:tcW w:w="860" w:type="dxa"/>
                <w:tcMar>
                  <w:top w:w="100" w:type="dxa"/>
                  <w:left w:w="100" w:type="dxa"/>
                  <w:bottom w:w="100" w:type="dxa"/>
                  <w:right w:w="100" w:type="dxa"/>
                </w:tcMar>
              </w:tcPr>
            </w:tcPrChange>
          </w:tcPr>
          <w:p w14:paraId="063AD75A"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61" w:author="Razavi, Pedram/Medicine" w:date="2019-06-16T14:18:00Z">
                  <w:rPr>
                    <w:rFonts w:ascii="Arial" w:eastAsia="Arial" w:hAnsi="Arial" w:cs="Arial"/>
                    <w:sz w:val="17"/>
                    <w:szCs w:val="17"/>
                  </w:rPr>
                </w:rPrChange>
              </w:rPr>
              <w:pPrChange w:id="396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63"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964" w:author="Razavi, Pedram/Medicine" w:date="2019-06-16T14:18:00Z">
              <w:tcPr>
                <w:tcW w:w="1440" w:type="dxa"/>
                <w:tcMar>
                  <w:top w:w="100" w:type="dxa"/>
                  <w:left w:w="100" w:type="dxa"/>
                  <w:bottom w:w="100" w:type="dxa"/>
                  <w:right w:w="100" w:type="dxa"/>
                </w:tcMar>
              </w:tcPr>
            </w:tcPrChange>
          </w:tcPr>
          <w:p w14:paraId="1A6448ED" w14:textId="77777777" w:rsidR="00413E5F" w:rsidRPr="0031314A" w:rsidRDefault="00B4071F">
            <w:pPr>
              <w:widowControl w:val="0"/>
              <w:shd w:val="clear" w:color="auto" w:fill="FFFFFF"/>
              <w:spacing w:after="0" w:line="240" w:lineRule="auto"/>
              <w:rPr>
                <w:rFonts w:ascii="Arial" w:eastAsia="Arial" w:hAnsi="Arial" w:cs="Arial"/>
                <w:sz w:val="16"/>
                <w:szCs w:val="16"/>
                <w:rPrChange w:id="3965" w:author="Razavi, Pedram/Medicine" w:date="2019-06-16T14:18:00Z">
                  <w:rPr>
                    <w:rFonts w:ascii="Arial" w:eastAsia="Arial" w:hAnsi="Arial" w:cs="Arial"/>
                    <w:sz w:val="17"/>
                    <w:szCs w:val="17"/>
                  </w:rPr>
                </w:rPrChange>
              </w:rPr>
              <w:pPrChange w:id="3966" w:author="Razavi, Pedram/Medicine" w:date="2019-06-16T15:04:00Z">
                <w:pPr>
                  <w:widowControl w:val="0"/>
                  <w:shd w:val="clear" w:color="auto" w:fill="FFFFFF"/>
                  <w:spacing w:after="0"/>
                </w:pPr>
              </w:pPrChange>
            </w:pPr>
            <w:r w:rsidRPr="0031314A">
              <w:rPr>
                <w:rFonts w:ascii="Arial" w:eastAsia="Arial" w:hAnsi="Arial" w:cs="Arial"/>
                <w:sz w:val="16"/>
                <w:szCs w:val="16"/>
                <w:rPrChange w:id="3967" w:author="Razavi, Pedram/Medicine" w:date="2019-06-16T14:18:00Z">
                  <w:rPr>
                    <w:rFonts w:ascii="Arial" w:eastAsia="Arial" w:hAnsi="Arial" w:cs="Arial"/>
                    <w:sz w:val="17"/>
                    <w:szCs w:val="17"/>
                  </w:rPr>
                </w:rPrChange>
              </w:rPr>
              <w:t>0.109 | 0.105</w:t>
            </w:r>
          </w:p>
        </w:tc>
        <w:tc>
          <w:tcPr>
            <w:tcW w:w="1185" w:type="dxa"/>
            <w:tcMar>
              <w:top w:w="100" w:type="dxa"/>
              <w:left w:w="100" w:type="dxa"/>
              <w:bottom w:w="100" w:type="dxa"/>
              <w:right w:w="100" w:type="dxa"/>
            </w:tcMar>
            <w:tcPrChange w:id="3968" w:author="Razavi, Pedram/Medicine" w:date="2019-06-16T14:18:00Z">
              <w:tcPr>
                <w:tcW w:w="1185" w:type="dxa"/>
                <w:tcMar>
                  <w:top w:w="100" w:type="dxa"/>
                  <w:left w:w="100" w:type="dxa"/>
                  <w:bottom w:w="100" w:type="dxa"/>
                  <w:right w:w="100" w:type="dxa"/>
                </w:tcMar>
              </w:tcPr>
            </w:tcPrChange>
          </w:tcPr>
          <w:p w14:paraId="144E6C8A"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69" w:author="Razavi, Pedram/Medicine" w:date="2019-06-16T14:18:00Z">
                  <w:rPr>
                    <w:rFonts w:ascii="Arial" w:eastAsia="Arial" w:hAnsi="Arial" w:cs="Arial"/>
                    <w:sz w:val="17"/>
                    <w:szCs w:val="17"/>
                  </w:rPr>
                </w:rPrChange>
              </w:rPr>
              <w:pPrChange w:id="3970"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71" w:author="Razavi, Pedram/Medicine" w:date="2019-06-16T14:18:00Z">
                  <w:rPr>
                    <w:rFonts w:ascii="Arial" w:eastAsia="Arial" w:hAnsi="Arial" w:cs="Arial"/>
                    <w:sz w:val="17"/>
                    <w:szCs w:val="17"/>
                  </w:rPr>
                </w:rPrChange>
              </w:rPr>
              <w:t>9 | 10</w:t>
            </w:r>
          </w:p>
        </w:tc>
        <w:tc>
          <w:tcPr>
            <w:tcW w:w="1335" w:type="dxa"/>
            <w:tcMar>
              <w:top w:w="100" w:type="dxa"/>
              <w:left w:w="100" w:type="dxa"/>
              <w:bottom w:w="100" w:type="dxa"/>
              <w:right w:w="100" w:type="dxa"/>
            </w:tcMar>
            <w:tcPrChange w:id="3972" w:author="Razavi, Pedram/Medicine" w:date="2019-06-16T14:18:00Z">
              <w:tcPr>
                <w:tcW w:w="1185" w:type="dxa"/>
                <w:tcMar>
                  <w:top w:w="100" w:type="dxa"/>
                  <w:left w:w="100" w:type="dxa"/>
                  <w:bottom w:w="100" w:type="dxa"/>
                  <w:right w:w="100" w:type="dxa"/>
                </w:tcMar>
              </w:tcPr>
            </w:tcPrChange>
          </w:tcPr>
          <w:p w14:paraId="1FA6A5B4"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73" w:author="Razavi, Pedram/Medicine" w:date="2019-06-16T14:18:00Z">
                  <w:rPr>
                    <w:rFonts w:ascii="Arial" w:eastAsia="Arial" w:hAnsi="Arial" w:cs="Arial"/>
                    <w:sz w:val="17"/>
                    <w:szCs w:val="17"/>
                  </w:rPr>
                </w:rPrChange>
              </w:rPr>
              <w:pPrChange w:id="3974"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75"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3976" w:author="Razavi, Pedram/Medicine" w:date="2019-06-16T14:18:00Z">
              <w:tcPr>
                <w:tcW w:w="1185" w:type="dxa"/>
                <w:tcMar>
                  <w:top w:w="100" w:type="dxa"/>
                  <w:left w:w="100" w:type="dxa"/>
                  <w:bottom w:w="100" w:type="dxa"/>
                  <w:right w:w="100" w:type="dxa"/>
                </w:tcMar>
              </w:tcPr>
            </w:tcPrChange>
          </w:tcPr>
          <w:p w14:paraId="572FAD6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77" w:author="Razavi, Pedram/Medicine" w:date="2019-06-16T14:18:00Z">
                  <w:rPr>
                    <w:rFonts w:ascii="Arial" w:eastAsia="Arial" w:hAnsi="Arial" w:cs="Arial"/>
                    <w:sz w:val="17"/>
                    <w:szCs w:val="17"/>
                  </w:rPr>
                </w:rPrChange>
              </w:rPr>
              <w:pPrChange w:id="3978"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79" w:author="Razavi, Pedram/Medicine" w:date="2019-06-16T14:18:00Z">
                  <w:rPr>
                    <w:rFonts w:ascii="Arial" w:eastAsia="Arial" w:hAnsi="Arial" w:cs="Arial"/>
                    <w:sz w:val="17"/>
                    <w:szCs w:val="17"/>
                  </w:rPr>
                </w:rPrChange>
              </w:rPr>
              <w:t>0 | 0</w:t>
            </w:r>
          </w:p>
        </w:tc>
      </w:tr>
      <w:tr w:rsidR="0031314A" w:rsidRPr="0031314A" w14:paraId="0326430E" w14:textId="77777777" w:rsidTr="0031314A">
        <w:trPr>
          <w:trHeight w:val="144"/>
          <w:trPrChange w:id="3980" w:author="Razavi, Pedram/Medicine" w:date="2019-06-16T14:18:00Z">
            <w:trPr>
              <w:trHeight w:val="300"/>
            </w:trPr>
          </w:trPrChange>
        </w:trPr>
        <w:tc>
          <w:tcPr>
            <w:tcW w:w="1305" w:type="dxa"/>
            <w:tcMar>
              <w:top w:w="100" w:type="dxa"/>
              <w:left w:w="100" w:type="dxa"/>
              <w:bottom w:w="100" w:type="dxa"/>
              <w:right w:w="100" w:type="dxa"/>
            </w:tcMar>
            <w:tcPrChange w:id="3981" w:author="Razavi, Pedram/Medicine" w:date="2019-06-16T14:18:00Z">
              <w:tcPr>
                <w:tcW w:w="1305" w:type="dxa"/>
                <w:tcMar>
                  <w:top w:w="100" w:type="dxa"/>
                  <w:left w:w="100" w:type="dxa"/>
                  <w:bottom w:w="100" w:type="dxa"/>
                  <w:right w:w="100" w:type="dxa"/>
                </w:tcMar>
              </w:tcPr>
            </w:tcPrChange>
          </w:tcPr>
          <w:p w14:paraId="3B56058C" w14:textId="77777777" w:rsidR="00413E5F" w:rsidRPr="0031314A" w:rsidRDefault="00B4071F">
            <w:pPr>
              <w:widowControl w:val="0"/>
              <w:shd w:val="clear" w:color="auto" w:fill="FFFFFF"/>
              <w:spacing w:after="0" w:line="240" w:lineRule="auto"/>
              <w:rPr>
                <w:rFonts w:ascii="Arial" w:eastAsia="Arial" w:hAnsi="Arial" w:cs="Arial"/>
                <w:sz w:val="16"/>
                <w:szCs w:val="16"/>
                <w:rPrChange w:id="3982" w:author="Razavi, Pedram/Medicine" w:date="2019-06-16T14:18:00Z">
                  <w:rPr>
                    <w:rFonts w:ascii="Arial" w:eastAsia="Arial" w:hAnsi="Arial" w:cs="Arial"/>
                    <w:sz w:val="17"/>
                    <w:szCs w:val="17"/>
                  </w:rPr>
                </w:rPrChange>
              </w:rPr>
              <w:pPrChange w:id="3983"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84"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3985" w:author="Razavi, Pedram/Medicine" w:date="2019-06-16T14:18:00Z">
              <w:tcPr>
                <w:tcW w:w="1005" w:type="dxa"/>
                <w:tcMar>
                  <w:top w:w="100" w:type="dxa"/>
                  <w:left w:w="100" w:type="dxa"/>
                  <w:bottom w:w="100" w:type="dxa"/>
                  <w:right w:w="100" w:type="dxa"/>
                </w:tcMar>
              </w:tcPr>
            </w:tcPrChange>
          </w:tcPr>
          <w:p w14:paraId="6E1F9AE8"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3986" w:author="Razavi, Pedram/Medicine" w:date="2019-06-16T14:18:00Z">
                  <w:rPr>
                    <w:rFonts w:ascii="Arial" w:eastAsia="Arial" w:hAnsi="Arial" w:cs="Arial"/>
                    <w:i/>
                    <w:color w:val="0033CC"/>
                    <w:sz w:val="17"/>
                    <w:szCs w:val="17"/>
                  </w:rPr>
                </w:rPrChange>
              </w:rPr>
              <w:pPrChange w:id="3987"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3988" w:author="Razavi, Pedram/Medicine" w:date="2019-06-16T14:18:00Z">
                  <w:rPr>
                    <w:rFonts w:ascii="Arial" w:eastAsia="Arial" w:hAnsi="Arial" w:cs="Arial"/>
                    <w:i/>
                    <w:sz w:val="17"/>
                    <w:szCs w:val="17"/>
                  </w:rPr>
                </w:rPrChange>
              </w:rPr>
              <w:t>INSR</w:t>
            </w:r>
          </w:p>
        </w:tc>
        <w:tc>
          <w:tcPr>
            <w:tcW w:w="1320" w:type="dxa"/>
            <w:tcMar>
              <w:top w:w="100" w:type="dxa"/>
              <w:left w:w="100" w:type="dxa"/>
              <w:bottom w:w="100" w:type="dxa"/>
              <w:right w:w="100" w:type="dxa"/>
            </w:tcMar>
            <w:tcPrChange w:id="3989" w:author="Razavi, Pedram/Medicine" w:date="2019-06-16T14:18:00Z">
              <w:tcPr>
                <w:tcW w:w="1320" w:type="dxa"/>
                <w:tcMar>
                  <w:top w:w="100" w:type="dxa"/>
                  <w:left w:w="100" w:type="dxa"/>
                  <w:bottom w:w="100" w:type="dxa"/>
                  <w:right w:w="100" w:type="dxa"/>
                </w:tcMar>
              </w:tcPr>
            </w:tcPrChange>
          </w:tcPr>
          <w:p w14:paraId="4D86A852" w14:textId="77777777" w:rsidR="00413E5F" w:rsidRPr="0031314A" w:rsidRDefault="00B4071F">
            <w:pPr>
              <w:widowControl w:val="0"/>
              <w:shd w:val="clear" w:color="auto" w:fill="FFFFFF"/>
              <w:spacing w:after="0" w:line="240" w:lineRule="auto"/>
              <w:rPr>
                <w:rFonts w:ascii="Arial" w:eastAsia="Arial" w:hAnsi="Arial" w:cs="Arial"/>
                <w:sz w:val="16"/>
                <w:szCs w:val="16"/>
                <w:rPrChange w:id="3990" w:author="Razavi, Pedram/Medicine" w:date="2019-06-16T14:18:00Z">
                  <w:rPr>
                    <w:rFonts w:ascii="Arial" w:eastAsia="Arial" w:hAnsi="Arial" w:cs="Arial"/>
                    <w:sz w:val="17"/>
                    <w:szCs w:val="17"/>
                  </w:rPr>
                </w:rPrChange>
              </w:rPr>
              <w:pPrChange w:id="3991"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3992" w:author="Razavi, Pedram/Medicine" w:date="2019-06-16T14:18:00Z">
                  <w:rPr>
                    <w:rFonts w:ascii="Arial" w:eastAsia="Arial" w:hAnsi="Arial" w:cs="Arial"/>
                    <w:sz w:val="17"/>
                    <w:szCs w:val="17"/>
                  </w:rPr>
                </w:rPrChange>
              </w:rPr>
              <w:t>S54C</w:t>
            </w:r>
          </w:p>
        </w:tc>
        <w:tc>
          <w:tcPr>
            <w:tcW w:w="860" w:type="dxa"/>
            <w:tcMar>
              <w:top w:w="100" w:type="dxa"/>
              <w:left w:w="100" w:type="dxa"/>
              <w:bottom w:w="100" w:type="dxa"/>
              <w:right w:w="100" w:type="dxa"/>
            </w:tcMar>
            <w:tcPrChange w:id="3993" w:author="Razavi, Pedram/Medicine" w:date="2019-06-16T14:18:00Z">
              <w:tcPr>
                <w:tcW w:w="860" w:type="dxa"/>
                <w:tcMar>
                  <w:top w:w="100" w:type="dxa"/>
                  <w:left w:w="100" w:type="dxa"/>
                  <w:bottom w:w="100" w:type="dxa"/>
                  <w:right w:w="100" w:type="dxa"/>
                </w:tcMar>
              </w:tcPr>
            </w:tcPrChange>
          </w:tcPr>
          <w:p w14:paraId="41F43D5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3994" w:author="Razavi, Pedram/Medicine" w:date="2019-06-16T14:18:00Z">
                  <w:rPr>
                    <w:rFonts w:ascii="Arial" w:eastAsia="Arial" w:hAnsi="Arial" w:cs="Arial"/>
                    <w:sz w:val="17"/>
                    <w:szCs w:val="17"/>
                  </w:rPr>
                </w:rPrChange>
              </w:rPr>
              <w:pPrChange w:id="3995"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3996"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3997" w:author="Razavi, Pedram/Medicine" w:date="2019-06-16T14:18:00Z">
              <w:tcPr>
                <w:tcW w:w="1440" w:type="dxa"/>
                <w:tcMar>
                  <w:top w:w="100" w:type="dxa"/>
                  <w:left w:w="100" w:type="dxa"/>
                  <w:bottom w:w="100" w:type="dxa"/>
                  <w:right w:w="100" w:type="dxa"/>
                </w:tcMar>
              </w:tcPr>
            </w:tcPrChange>
          </w:tcPr>
          <w:p w14:paraId="51E0F2A3" w14:textId="77777777" w:rsidR="00413E5F" w:rsidRPr="0031314A" w:rsidRDefault="00B4071F">
            <w:pPr>
              <w:widowControl w:val="0"/>
              <w:shd w:val="clear" w:color="auto" w:fill="FFFFFF"/>
              <w:spacing w:after="0" w:line="240" w:lineRule="auto"/>
              <w:rPr>
                <w:rFonts w:ascii="Arial" w:eastAsia="Arial" w:hAnsi="Arial" w:cs="Arial"/>
                <w:sz w:val="16"/>
                <w:szCs w:val="16"/>
                <w:rPrChange w:id="3998" w:author="Razavi, Pedram/Medicine" w:date="2019-06-16T14:18:00Z">
                  <w:rPr>
                    <w:rFonts w:ascii="Arial" w:eastAsia="Arial" w:hAnsi="Arial" w:cs="Arial"/>
                    <w:sz w:val="17"/>
                    <w:szCs w:val="17"/>
                  </w:rPr>
                </w:rPrChange>
              </w:rPr>
              <w:pPrChange w:id="3999" w:author="Razavi, Pedram/Medicine" w:date="2019-06-16T15:04:00Z">
                <w:pPr>
                  <w:widowControl w:val="0"/>
                  <w:shd w:val="clear" w:color="auto" w:fill="FFFFFF"/>
                  <w:spacing w:after="0"/>
                </w:pPr>
              </w:pPrChange>
            </w:pPr>
            <w:r w:rsidRPr="0031314A">
              <w:rPr>
                <w:rFonts w:ascii="Arial" w:eastAsia="Arial" w:hAnsi="Arial" w:cs="Arial"/>
                <w:sz w:val="16"/>
                <w:szCs w:val="16"/>
                <w:rPrChange w:id="4000" w:author="Razavi, Pedram/Medicine" w:date="2019-06-16T14:18:00Z">
                  <w:rPr>
                    <w:rFonts w:ascii="Arial" w:eastAsia="Arial" w:hAnsi="Arial" w:cs="Arial"/>
                    <w:sz w:val="17"/>
                    <w:szCs w:val="17"/>
                  </w:rPr>
                </w:rPrChange>
              </w:rPr>
              <w:t>0.094 | 0.178</w:t>
            </w:r>
          </w:p>
        </w:tc>
        <w:tc>
          <w:tcPr>
            <w:tcW w:w="1185" w:type="dxa"/>
            <w:tcMar>
              <w:top w:w="100" w:type="dxa"/>
              <w:left w:w="100" w:type="dxa"/>
              <w:bottom w:w="100" w:type="dxa"/>
              <w:right w:w="100" w:type="dxa"/>
            </w:tcMar>
            <w:tcPrChange w:id="4001" w:author="Razavi, Pedram/Medicine" w:date="2019-06-16T14:18:00Z">
              <w:tcPr>
                <w:tcW w:w="1185" w:type="dxa"/>
                <w:tcMar>
                  <w:top w:w="100" w:type="dxa"/>
                  <w:left w:w="100" w:type="dxa"/>
                  <w:bottom w:w="100" w:type="dxa"/>
                  <w:right w:w="100" w:type="dxa"/>
                </w:tcMar>
              </w:tcPr>
            </w:tcPrChange>
          </w:tcPr>
          <w:p w14:paraId="3DC9497B"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02" w:author="Razavi, Pedram/Medicine" w:date="2019-06-16T14:18:00Z">
                  <w:rPr>
                    <w:rFonts w:ascii="Arial" w:eastAsia="Arial" w:hAnsi="Arial" w:cs="Arial"/>
                    <w:sz w:val="17"/>
                    <w:szCs w:val="17"/>
                  </w:rPr>
                </w:rPrChange>
              </w:rPr>
              <w:pPrChange w:id="4003"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04" w:author="Razavi, Pedram/Medicine" w:date="2019-06-16T14:18:00Z">
                  <w:rPr>
                    <w:rFonts w:ascii="Arial" w:eastAsia="Arial" w:hAnsi="Arial" w:cs="Arial"/>
                    <w:sz w:val="17"/>
                    <w:szCs w:val="17"/>
                  </w:rPr>
                </w:rPrChange>
              </w:rPr>
              <w:t>10 | 20</w:t>
            </w:r>
          </w:p>
        </w:tc>
        <w:tc>
          <w:tcPr>
            <w:tcW w:w="1335" w:type="dxa"/>
            <w:tcMar>
              <w:top w:w="100" w:type="dxa"/>
              <w:left w:w="100" w:type="dxa"/>
              <w:bottom w:w="100" w:type="dxa"/>
              <w:right w:w="100" w:type="dxa"/>
            </w:tcMar>
            <w:tcPrChange w:id="4005" w:author="Razavi, Pedram/Medicine" w:date="2019-06-16T14:18:00Z">
              <w:tcPr>
                <w:tcW w:w="1185" w:type="dxa"/>
                <w:tcMar>
                  <w:top w:w="100" w:type="dxa"/>
                  <w:left w:w="100" w:type="dxa"/>
                  <w:bottom w:w="100" w:type="dxa"/>
                  <w:right w:w="100" w:type="dxa"/>
                </w:tcMar>
              </w:tcPr>
            </w:tcPrChange>
          </w:tcPr>
          <w:p w14:paraId="6E14CD98"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06" w:author="Razavi, Pedram/Medicine" w:date="2019-06-16T14:18:00Z">
                  <w:rPr>
                    <w:rFonts w:ascii="Arial" w:eastAsia="Arial" w:hAnsi="Arial" w:cs="Arial"/>
                    <w:sz w:val="17"/>
                    <w:szCs w:val="17"/>
                  </w:rPr>
                </w:rPrChange>
              </w:rPr>
              <w:pPrChange w:id="4007"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08"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4009" w:author="Razavi, Pedram/Medicine" w:date="2019-06-16T14:18:00Z">
              <w:tcPr>
                <w:tcW w:w="1185" w:type="dxa"/>
                <w:tcMar>
                  <w:top w:w="100" w:type="dxa"/>
                  <w:left w:w="100" w:type="dxa"/>
                  <w:bottom w:w="100" w:type="dxa"/>
                  <w:right w:w="100" w:type="dxa"/>
                </w:tcMar>
              </w:tcPr>
            </w:tcPrChange>
          </w:tcPr>
          <w:p w14:paraId="2F203F39"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10" w:author="Razavi, Pedram/Medicine" w:date="2019-06-16T14:18:00Z">
                  <w:rPr>
                    <w:rFonts w:ascii="Arial" w:eastAsia="Arial" w:hAnsi="Arial" w:cs="Arial"/>
                    <w:sz w:val="17"/>
                    <w:szCs w:val="17"/>
                  </w:rPr>
                </w:rPrChange>
              </w:rPr>
              <w:pPrChange w:id="4011"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12" w:author="Razavi, Pedram/Medicine" w:date="2019-06-16T14:18:00Z">
                  <w:rPr>
                    <w:rFonts w:ascii="Arial" w:eastAsia="Arial" w:hAnsi="Arial" w:cs="Arial"/>
                    <w:sz w:val="17"/>
                    <w:szCs w:val="17"/>
                  </w:rPr>
                </w:rPrChange>
              </w:rPr>
              <w:t>0 | 0</w:t>
            </w:r>
          </w:p>
        </w:tc>
      </w:tr>
      <w:tr w:rsidR="0031314A" w:rsidRPr="0031314A" w14:paraId="0CAFC6E1" w14:textId="77777777" w:rsidTr="0031314A">
        <w:trPr>
          <w:trHeight w:val="144"/>
          <w:trPrChange w:id="4013" w:author="Razavi, Pedram/Medicine" w:date="2019-06-16T14:18:00Z">
            <w:trPr>
              <w:trHeight w:val="300"/>
            </w:trPr>
          </w:trPrChange>
        </w:trPr>
        <w:tc>
          <w:tcPr>
            <w:tcW w:w="1305" w:type="dxa"/>
            <w:tcMar>
              <w:top w:w="100" w:type="dxa"/>
              <w:left w:w="100" w:type="dxa"/>
              <w:bottom w:w="100" w:type="dxa"/>
              <w:right w:w="100" w:type="dxa"/>
            </w:tcMar>
            <w:tcPrChange w:id="4014" w:author="Razavi, Pedram/Medicine" w:date="2019-06-16T14:18:00Z">
              <w:tcPr>
                <w:tcW w:w="1305" w:type="dxa"/>
                <w:tcMar>
                  <w:top w:w="100" w:type="dxa"/>
                  <w:left w:w="100" w:type="dxa"/>
                  <w:bottom w:w="100" w:type="dxa"/>
                  <w:right w:w="100" w:type="dxa"/>
                </w:tcMar>
              </w:tcPr>
            </w:tcPrChange>
          </w:tcPr>
          <w:p w14:paraId="6DE71F4A" w14:textId="77777777" w:rsidR="00413E5F" w:rsidRPr="0031314A" w:rsidRDefault="00B4071F">
            <w:pPr>
              <w:widowControl w:val="0"/>
              <w:shd w:val="clear" w:color="auto" w:fill="FFFFFF"/>
              <w:spacing w:after="0" w:line="240" w:lineRule="auto"/>
              <w:rPr>
                <w:rFonts w:ascii="Arial" w:eastAsia="Arial" w:hAnsi="Arial" w:cs="Arial"/>
                <w:sz w:val="16"/>
                <w:szCs w:val="16"/>
                <w:rPrChange w:id="4015" w:author="Razavi, Pedram/Medicine" w:date="2019-06-16T14:18:00Z">
                  <w:rPr>
                    <w:rFonts w:ascii="Arial" w:eastAsia="Arial" w:hAnsi="Arial" w:cs="Arial"/>
                    <w:sz w:val="17"/>
                    <w:szCs w:val="17"/>
                  </w:rPr>
                </w:rPrChange>
              </w:rPr>
              <w:pPrChange w:id="4016"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17" w:author="Razavi, Pedram/Medicine" w:date="2019-06-16T14:18:00Z">
                  <w:rPr>
                    <w:rFonts w:ascii="Arial" w:eastAsia="Arial" w:hAnsi="Arial" w:cs="Arial"/>
                    <w:sz w:val="17"/>
                    <w:szCs w:val="17"/>
                  </w:rPr>
                </w:rPrChange>
              </w:rPr>
              <w:t>MSK-VB-0050</w:t>
            </w:r>
          </w:p>
        </w:tc>
        <w:tc>
          <w:tcPr>
            <w:tcW w:w="1005" w:type="dxa"/>
            <w:tcMar>
              <w:top w:w="100" w:type="dxa"/>
              <w:left w:w="100" w:type="dxa"/>
              <w:bottom w:w="100" w:type="dxa"/>
              <w:right w:w="100" w:type="dxa"/>
            </w:tcMar>
            <w:tcPrChange w:id="4018" w:author="Razavi, Pedram/Medicine" w:date="2019-06-16T14:18:00Z">
              <w:tcPr>
                <w:tcW w:w="1005" w:type="dxa"/>
                <w:tcMar>
                  <w:top w:w="100" w:type="dxa"/>
                  <w:left w:w="100" w:type="dxa"/>
                  <w:bottom w:w="100" w:type="dxa"/>
                  <w:right w:w="100" w:type="dxa"/>
                </w:tcMar>
              </w:tcPr>
            </w:tcPrChange>
          </w:tcPr>
          <w:p w14:paraId="56A8445B"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4019" w:author="Razavi, Pedram/Medicine" w:date="2019-06-16T14:18:00Z">
                  <w:rPr>
                    <w:rFonts w:ascii="Arial" w:eastAsia="Arial" w:hAnsi="Arial" w:cs="Arial"/>
                    <w:i/>
                    <w:color w:val="0033CC"/>
                    <w:sz w:val="17"/>
                    <w:szCs w:val="17"/>
                  </w:rPr>
                </w:rPrChange>
              </w:rPr>
              <w:pPrChange w:id="4020"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4021" w:author="Razavi, Pedram/Medicine" w:date="2019-06-16T14:18:00Z">
                  <w:rPr>
                    <w:rFonts w:ascii="Arial" w:eastAsia="Arial" w:hAnsi="Arial" w:cs="Arial"/>
                    <w:i/>
                    <w:sz w:val="17"/>
                    <w:szCs w:val="17"/>
                  </w:rPr>
                </w:rPrChange>
              </w:rPr>
              <w:t>PIK3CG</w:t>
            </w:r>
          </w:p>
        </w:tc>
        <w:tc>
          <w:tcPr>
            <w:tcW w:w="1320" w:type="dxa"/>
            <w:tcMar>
              <w:top w:w="100" w:type="dxa"/>
              <w:left w:w="100" w:type="dxa"/>
              <w:bottom w:w="100" w:type="dxa"/>
              <w:right w:w="100" w:type="dxa"/>
            </w:tcMar>
            <w:tcPrChange w:id="4022" w:author="Razavi, Pedram/Medicine" w:date="2019-06-16T14:18:00Z">
              <w:tcPr>
                <w:tcW w:w="1320" w:type="dxa"/>
                <w:tcMar>
                  <w:top w:w="100" w:type="dxa"/>
                  <w:left w:w="100" w:type="dxa"/>
                  <w:bottom w:w="100" w:type="dxa"/>
                  <w:right w:w="100" w:type="dxa"/>
                </w:tcMar>
              </w:tcPr>
            </w:tcPrChange>
          </w:tcPr>
          <w:p w14:paraId="10534C2D" w14:textId="77777777" w:rsidR="00413E5F" w:rsidRPr="0031314A" w:rsidRDefault="00B4071F">
            <w:pPr>
              <w:widowControl w:val="0"/>
              <w:shd w:val="clear" w:color="auto" w:fill="FFFFFF"/>
              <w:spacing w:after="0" w:line="240" w:lineRule="auto"/>
              <w:rPr>
                <w:rFonts w:ascii="Arial" w:eastAsia="Arial" w:hAnsi="Arial" w:cs="Arial"/>
                <w:sz w:val="16"/>
                <w:szCs w:val="16"/>
                <w:rPrChange w:id="4023" w:author="Razavi, Pedram/Medicine" w:date="2019-06-16T14:18:00Z">
                  <w:rPr>
                    <w:rFonts w:ascii="Arial" w:eastAsia="Arial" w:hAnsi="Arial" w:cs="Arial"/>
                    <w:sz w:val="17"/>
                    <w:szCs w:val="17"/>
                  </w:rPr>
                </w:rPrChange>
              </w:rPr>
              <w:pPrChange w:id="4024"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25" w:author="Razavi, Pedram/Medicine" w:date="2019-06-16T14:18:00Z">
                  <w:rPr>
                    <w:rFonts w:ascii="Arial" w:eastAsia="Arial" w:hAnsi="Arial" w:cs="Arial"/>
                    <w:sz w:val="17"/>
                    <w:szCs w:val="17"/>
                  </w:rPr>
                </w:rPrChange>
              </w:rPr>
              <w:t>Q432H</w:t>
            </w:r>
          </w:p>
        </w:tc>
        <w:tc>
          <w:tcPr>
            <w:tcW w:w="860" w:type="dxa"/>
            <w:tcMar>
              <w:top w:w="100" w:type="dxa"/>
              <w:left w:w="100" w:type="dxa"/>
              <w:bottom w:w="100" w:type="dxa"/>
              <w:right w:w="100" w:type="dxa"/>
            </w:tcMar>
            <w:tcPrChange w:id="4026" w:author="Razavi, Pedram/Medicine" w:date="2019-06-16T14:18:00Z">
              <w:tcPr>
                <w:tcW w:w="860" w:type="dxa"/>
                <w:tcMar>
                  <w:top w:w="100" w:type="dxa"/>
                  <w:left w:w="100" w:type="dxa"/>
                  <w:bottom w:w="100" w:type="dxa"/>
                  <w:right w:w="100" w:type="dxa"/>
                </w:tcMar>
              </w:tcPr>
            </w:tcPrChange>
          </w:tcPr>
          <w:p w14:paraId="669E0A2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27" w:author="Razavi, Pedram/Medicine" w:date="2019-06-16T14:18:00Z">
                  <w:rPr>
                    <w:rFonts w:ascii="Arial" w:eastAsia="Arial" w:hAnsi="Arial" w:cs="Arial"/>
                    <w:sz w:val="17"/>
                    <w:szCs w:val="17"/>
                  </w:rPr>
                </w:rPrChange>
              </w:rPr>
              <w:pPrChange w:id="4028"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29"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4030" w:author="Razavi, Pedram/Medicine" w:date="2019-06-16T14:18:00Z">
              <w:tcPr>
                <w:tcW w:w="1440" w:type="dxa"/>
                <w:tcMar>
                  <w:top w:w="100" w:type="dxa"/>
                  <w:left w:w="100" w:type="dxa"/>
                  <w:bottom w:w="100" w:type="dxa"/>
                  <w:right w:w="100" w:type="dxa"/>
                </w:tcMar>
              </w:tcPr>
            </w:tcPrChange>
          </w:tcPr>
          <w:p w14:paraId="57F84FA9" w14:textId="77777777" w:rsidR="00413E5F" w:rsidRPr="0031314A" w:rsidRDefault="00B4071F">
            <w:pPr>
              <w:widowControl w:val="0"/>
              <w:shd w:val="clear" w:color="auto" w:fill="FFFFFF"/>
              <w:spacing w:after="0" w:line="240" w:lineRule="auto"/>
              <w:rPr>
                <w:rFonts w:ascii="Arial" w:eastAsia="Arial" w:hAnsi="Arial" w:cs="Arial"/>
                <w:sz w:val="16"/>
                <w:szCs w:val="16"/>
                <w:rPrChange w:id="4031" w:author="Razavi, Pedram/Medicine" w:date="2019-06-16T14:18:00Z">
                  <w:rPr>
                    <w:rFonts w:ascii="Arial" w:eastAsia="Arial" w:hAnsi="Arial" w:cs="Arial"/>
                    <w:sz w:val="17"/>
                    <w:szCs w:val="17"/>
                  </w:rPr>
                </w:rPrChange>
              </w:rPr>
              <w:pPrChange w:id="4032" w:author="Razavi, Pedram/Medicine" w:date="2019-06-16T15:04:00Z">
                <w:pPr>
                  <w:widowControl w:val="0"/>
                  <w:shd w:val="clear" w:color="auto" w:fill="FFFFFF"/>
                  <w:spacing w:after="0"/>
                </w:pPr>
              </w:pPrChange>
            </w:pPr>
            <w:r w:rsidRPr="0031314A">
              <w:rPr>
                <w:rFonts w:ascii="Arial" w:eastAsia="Arial" w:hAnsi="Arial" w:cs="Arial"/>
                <w:sz w:val="16"/>
                <w:szCs w:val="16"/>
                <w:rPrChange w:id="4033" w:author="Razavi, Pedram/Medicine" w:date="2019-06-16T14:18:00Z">
                  <w:rPr>
                    <w:rFonts w:ascii="Arial" w:eastAsia="Arial" w:hAnsi="Arial" w:cs="Arial"/>
                    <w:sz w:val="17"/>
                    <w:szCs w:val="17"/>
                  </w:rPr>
                </w:rPrChange>
              </w:rPr>
              <w:t>0.052 | 0.090</w:t>
            </w:r>
          </w:p>
        </w:tc>
        <w:tc>
          <w:tcPr>
            <w:tcW w:w="1185" w:type="dxa"/>
            <w:tcMar>
              <w:top w:w="100" w:type="dxa"/>
              <w:left w:w="100" w:type="dxa"/>
              <w:bottom w:w="100" w:type="dxa"/>
              <w:right w:w="100" w:type="dxa"/>
            </w:tcMar>
            <w:tcPrChange w:id="4034" w:author="Razavi, Pedram/Medicine" w:date="2019-06-16T14:18:00Z">
              <w:tcPr>
                <w:tcW w:w="1185" w:type="dxa"/>
                <w:tcMar>
                  <w:top w:w="100" w:type="dxa"/>
                  <w:left w:w="100" w:type="dxa"/>
                  <w:bottom w:w="100" w:type="dxa"/>
                  <w:right w:w="100" w:type="dxa"/>
                </w:tcMar>
              </w:tcPr>
            </w:tcPrChange>
          </w:tcPr>
          <w:p w14:paraId="6C14E9E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35" w:author="Razavi, Pedram/Medicine" w:date="2019-06-16T14:18:00Z">
                  <w:rPr>
                    <w:rFonts w:ascii="Arial" w:eastAsia="Arial" w:hAnsi="Arial" w:cs="Arial"/>
                    <w:sz w:val="17"/>
                    <w:szCs w:val="17"/>
                  </w:rPr>
                </w:rPrChange>
              </w:rPr>
              <w:pPrChange w:id="4036"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37" w:author="Razavi, Pedram/Medicine" w:date="2019-06-16T14:18:00Z">
                  <w:rPr>
                    <w:rFonts w:ascii="Arial" w:eastAsia="Arial" w:hAnsi="Arial" w:cs="Arial"/>
                    <w:sz w:val="17"/>
                    <w:szCs w:val="17"/>
                  </w:rPr>
                </w:rPrChange>
              </w:rPr>
              <w:t>5 | 9</w:t>
            </w:r>
          </w:p>
        </w:tc>
        <w:tc>
          <w:tcPr>
            <w:tcW w:w="1335" w:type="dxa"/>
            <w:tcMar>
              <w:top w:w="100" w:type="dxa"/>
              <w:left w:w="100" w:type="dxa"/>
              <w:bottom w:w="100" w:type="dxa"/>
              <w:right w:w="100" w:type="dxa"/>
            </w:tcMar>
            <w:tcPrChange w:id="4038" w:author="Razavi, Pedram/Medicine" w:date="2019-06-16T14:18:00Z">
              <w:tcPr>
                <w:tcW w:w="1185" w:type="dxa"/>
                <w:tcMar>
                  <w:top w:w="100" w:type="dxa"/>
                  <w:left w:w="100" w:type="dxa"/>
                  <w:bottom w:w="100" w:type="dxa"/>
                  <w:right w:w="100" w:type="dxa"/>
                </w:tcMar>
              </w:tcPr>
            </w:tcPrChange>
          </w:tcPr>
          <w:p w14:paraId="795DFEC8" w14:textId="77777777" w:rsidR="00413E5F" w:rsidRPr="0031314A" w:rsidRDefault="00B4071F">
            <w:pPr>
              <w:widowControl w:val="0"/>
              <w:shd w:val="clear" w:color="auto" w:fill="FFFFFF"/>
              <w:spacing w:after="0" w:line="240" w:lineRule="auto"/>
              <w:rPr>
                <w:rFonts w:ascii="Arial" w:eastAsia="Arial" w:hAnsi="Arial" w:cs="Arial"/>
                <w:sz w:val="16"/>
                <w:szCs w:val="16"/>
                <w:rPrChange w:id="4039" w:author="Razavi, Pedram/Medicine" w:date="2019-06-16T14:18:00Z">
                  <w:rPr>
                    <w:rFonts w:ascii="Arial" w:eastAsia="Arial" w:hAnsi="Arial" w:cs="Arial"/>
                    <w:sz w:val="17"/>
                    <w:szCs w:val="17"/>
                  </w:rPr>
                </w:rPrChange>
              </w:rPr>
              <w:pPrChange w:id="4040"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41" w:author="Razavi, Pedram/Medicine" w:date="2019-06-16T14:18:00Z">
                  <w:rPr>
                    <w:rFonts w:ascii="Arial" w:eastAsia="Arial" w:hAnsi="Arial" w:cs="Arial"/>
                    <w:sz w:val="17"/>
                    <w:szCs w:val="17"/>
                  </w:rPr>
                </w:rPrChange>
              </w:rPr>
              <w:t>0.023 | 0</w:t>
            </w:r>
          </w:p>
        </w:tc>
        <w:tc>
          <w:tcPr>
            <w:tcW w:w="1185" w:type="dxa"/>
            <w:tcMar>
              <w:top w:w="100" w:type="dxa"/>
              <w:left w:w="100" w:type="dxa"/>
              <w:bottom w:w="100" w:type="dxa"/>
              <w:right w:w="100" w:type="dxa"/>
            </w:tcMar>
            <w:tcPrChange w:id="4042" w:author="Razavi, Pedram/Medicine" w:date="2019-06-16T14:18:00Z">
              <w:tcPr>
                <w:tcW w:w="1185" w:type="dxa"/>
                <w:tcMar>
                  <w:top w:w="100" w:type="dxa"/>
                  <w:left w:w="100" w:type="dxa"/>
                  <w:bottom w:w="100" w:type="dxa"/>
                  <w:right w:w="100" w:type="dxa"/>
                </w:tcMar>
              </w:tcPr>
            </w:tcPrChange>
          </w:tcPr>
          <w:p w14:paraId="260443F5"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43" w:author="Razavi, Pedram/Medicine" w:date="2019-06-16T14:18:00Z">
                  <w:rPr>
                    <w:rFonts w:ascii="Arial" w:eastAsia="Arial" w:hAnsi="Arial" w:cs="Arial"/>
                    <w:sz w:val="17"/>
                    <w:szCs w:val="17"/>
                  </w:rPr>
                </w:rPrChange>
              </w:rPr>
              <w:pPrChange w:id="4044"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45" w:author="Razavi, Pedram/Medicine" w:date="2019-06-16T14:18:00Z">
                  <w:rPr>
                    <w:rFonts w:ascii="Arial" w:eastAsia="Arial" w:hAnsi="Arial" w:cs="Arial"/>
                    <w:sz w:val="17"/>
                    <w:szCs w:val="17"/>
                  </w:rPr>
                </w:rPrChange>
              </w:rPr>
              <w:t>1 | 0</w:t>
            </w:r>
          </w:p>
        </w:tc>
      </w:tr>
      <w:tr w:rsidR="0031314A" w:rsidRPr="0031314A" w14:paraId="202B57F7" w14:textId="77777777" w:rsidTr="0031314A">
        <w:trPr>
          <w:trHeight w:val="144"/>
          <w:trPrChange w:id="4046" w:author="Razavi, Pedram/Medicine" w:date="2019-06-16T14:18:00Z">
            <w:trPr>
              <w:trHeight w:val="300"/>
            </w:trPr>
          </w:trPrChange>
        </w:trPr>
        <w:tc>
          <w:tcPr>
            <w:tcW w:w="1305" w:type="dxa"/>
            <w:tcMar>
              <w:top w:w="100" w:type="dxa"/>
              <w:left w:w="100" w:type="dxa"/>
              <w:bottom w:w="100" w:type="dxa"/>
              <w:right w:w="100" w:type="dxa"/>
            </w:tcMar>
            <w:tcPrChange w:id="4047" w:author="Razavi, Pedram/Medicine" w:date="2019-06-16T14:18:00Z">
              <w:tcPr>
                <w:tcW w:w="1305" w:type="dxa"/>
                <w:tcMar>
                  <w:top w:w="100" w:type="dxa"/>
                  <w:left w:w="100" w:type="dxa"/>
                  <w:bottom w:w="100" w:type="dxa"/>
                  <w:right w:w="100" w:type="dxa"/>
                </w:tcMar>
              </w:tcPr>
            </w:tcPrChange>
          </w:tcPr>
          <w:p w14:paraId="4E6D540B" w14:textId="77777777" w:rsidR="00413E5F" w:rsidRPr="0031314A" w:rsidRDefault="00B4071F">
            <w:pPr>
              <w:widowControl w:val="0"/>
              <w:shd w:val="clear" w:color="auto" w:fill="FFFFFF"/>
              <w:spacing w:after="0" w:line="240" w:lineRule="auto"/>
              <w:rPr>
                <w:rFonts w:ascii="Arial" w:eastAsia="Arial" w:hAnsi="Arial" w:cs="Arial"/>
                <w:sz w:val="16"/>
                <w:szCs w:val="16"/>
                <w:rPrChange w:id="4048" w:author="Razavi, Pedram/Medicine" w:date="2019-06-16T14:18:00Z">
                  <w:rPr>
                    <w:rFonts w:ascii="Arial" w:eastAsia="Arial" w:hAnsi="Arial" w:cs="Arial"/>
                    <w:sz w:val="17"/>
                    <w:szCs w:val="17"/>
                  </w:rPr>
                </w:rPrChange>
              </w:rPr>
              <w:pPrChange w:id="4049"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50" w:author="Razavi, Pedram/Medicine" w:date="2019-06-16T14:18:00Z">
                  <w:rPr>
                    <w:rFonts w:ascii="Arial" w:eastAsia="Arial" w:hAnsi="Arial" w:cs="Arial"/>
                    <w:sz w:val="17"/>
                    <w:szCs w:val="17"/>
                  </w:rPr>
                </w:rPrChange>
              </w:rPr>
              <w:t>MSK-VL-0038</w:t>
            </w:r>
          </w:p>
        </w:tc>
        <w:tc>
          <w:tcPr>
            <w:tcW w:w="1005" w:type="dxa"/>
            <w:tcMar>
              <w:top w:w="100" w:type="dxa"/>
              <w:left w:w="100" w:type="dxa"/>
              <w:bottom w:w="100" w:type="dxa"/>
              <w:right w:w="100" w:type="dxa"/>
            </w:tcMar>
            <w:tcPrChange w:id="4051" w:author="Razavi, Pedram/Medicine" w:date="2019-06-16T14:18:00Z">
              <w:tcPr>
                <w:tcW w:w="1005" w:type="dxa"/>
                <w:tcMar>
                  <w:top w:w="100" w:type="dxa"/>
                  <w:left w:w="100" w:type="dxa"/>
                  <w:bottom w:w="100" w:type="dxa"/>
                  <w:right w:w="100" w:type="dxa"/>
                </w:tcMar>
              </w:tcPr>
            </w:tcPrChange>
          </w:tcPr>
          <w:p w14:paraId="533E0D93"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4052" w:author="Razavi, Pedram/Medicine" w:date="2019-06-16T14:18:00Z">
                  <w:rPr>
                    <w:rFonts w:ascii="Arial" w:eastAsia="Arial" w:hAnsi="Arial" w:cs="Arial"/>
                    <w:i/>
                    <w:color w:val="0033CC"/>
                    <w:sz w:val="17"/>
                    <w:szCs w:val="17"/>
                  </w:rPr>
                </w:rPrChange>
              </w:rPr>
              <w:pPrChange w:id="4053"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4054" w:author="Razavi, Pedram/Medicine" w:date="2019-06-16T14:18:00Z">
                  <w:rPr>
                    <w:rFonts w:ascii="Arial" w:eastAsia="Arial" w:hAnsi="Arial" w:cs="Arial"/>
                    <w:i/>
                    <w:sz w:val="17"/>
                    <w:szCs w:val="17"/>
                  </w:rPr>
                </w:rPrChange>
              </w:rPr>
              <w:t>TET1</w:t>
            </w:r>
          </w:p>
        </w:tc>
        <w:tc>
          <w:tcPr>
            <w:tcW w:w="1320" w:type="dxa"/>
            <w:tcMar>
              <w:top w:w="100" w:type="dxa"/>
              <w:left w:w="100" w:type="dxa"/>
              <w:bottom w:w="100" w:type="dxa"/>
              <w:right w:w="100" w:type="dxa"/>
            </w:tcMar>
            <w:tcPrChange w:id="4055" w:author="Razavi, Pedram/Medicine" w:date="2019-06-16T14:18:00Z">
              <w:tcPr>
                <w:tcW w:w="1320" w:type="dxa"/>
                <w:tcMar>
                  <w:top w:w="100" w:type="dxa"/>
                  <w:left w:w="100" w:type="dxa"/>
                  <w:bottom w:w="100" w:type="dxa"/>
                  <w:right w:w="100" w:type="dxa"/>
                </w:tcMar>
              </w:tcPr>
            </w:tcPrChange>
          </w:tcPr>
          <w:p w14:paraId="0E9BA99B" w14:textId="77777777" w:rsidR="00413E5F" w:rsidRPr="0031314A" w:rsidRDefault="00B4071F">
            <w:pPr>
              <w:widowControl w:val="0"/>
              <w:shd w:val="clear" w:color="auto" w:fill="FFFFFF"/>
              <w:spacing w:after="0" w:line="240" w:lineRule="auto"/>
              <w:rPr>
                <w:rFonts w:ascii="Arial" w:eastAsia="Arial" w:hAnsi="Arial" w:cs="Arial"/>
                <w:sz w:val="16"/>
                <w:szCs w:val="16"/>
                <w:rPrChange w:id="4056" w:author="Razavi, Pedram/Medicine" w:date="2019-06-16T14:18:00Z">
                  <w:rPr>
                    <w:rFonts w:ascii="Arial" w:eastAsia="Arial" w:hAnsi="Arial" w:cs="Arial"/>
                    <w:sz w:val="17"/>
                    <w:szCs w:val="17"/>
                  </w:rPr>
                </w:rPrChange>
              </w:rPr>
              <w:pPrChange w:id="4057"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58" w:author="Razavi, Pedram/Medicine" w:date="2019-06-16T14:18:00Z">
                  <w:rPr>
                    <w:rFonts w:ascii="Arial" w:eastAsia="Arial" w:hAnsi="Arial" w:cs="Arial"/>
                    <w:sz w:val="17"/>
                    <w:szCs w:val="17"/>
                  </w:rPr>
                </w:rPrChange>
              </w:rPr>
              <w:t>K1162M</w:t>
            </w:r>
          </w:p>
        </w:tc>
        <w:tc>
          <w:tcPr>
            <w:tcW w:w="860" w:type="dxa"/>
            <w:tcMar>
              <w:top w:w="100" w:type="dxa"/>
              <w:left w:w="100" w:type="dxa"/>
              <w:bottom w:w="100" w:type="dxa"/>
              <w:right w:w="100" w:type="dxa"/>
            </w:tcMar>
            <w:tcPrChange w:id="4059" w:author="Razavi, Pedram/Medicine" w:date="2019-06-16T14:18:00Z">
              <w:tcPr>
                <w:tcW w:w="860" w:type="dxa"/>
                <w:tcMar>
                  <w:top w:w="100" w:type="dxa"/>
                  <w:left w:w="100" w:type="dxa"/>
                  <w:bottom w:w="100" w:type="dxa"/>
                  <w:right w:w="100" w:type="dxa"/>
                </w:tcMar>
              </w:tcPr>
            </w:tcPrChange>
          </w:tcPr>
          <w:p w14:paraId="04C653B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60" w:author="Razavi, Pedram/Medicine" w:date="2019-06-16T14:18:00Z">
                  <w:rPr>
                    <w:rFonts w:ascii="Arial" w:eastAsia="Arial" w:hAnsi="Arial" w:cs="Arial"/>
                    <w:sz w:val="17"/>
                    <w:szCs w:val="17"/>
                  </w:rPr>
                </w:rPrChange>
              </w:rPr>
              <w:pPrChange w:id="4061"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62"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4063" w:author="Razavi, Pedram/Medicine" w:date="2019-06-16T14:18:00Z">
              <w:tcPr>
                <w:tcW w:w="1440" w:type="dxa"/>
                <w:tcMar>
                  <w:top w:w="100" w:type="dxa"/>
                  <w:left w:w="100" w:type="dxa"/>
                  <w:bottom w:w="100" w:type="dxa"/>
                  <w:right w:w="100" w:type="dxa"/>
                </w:tcMar>
              </w:tcPr>
            </w:tcPrChange>
          </w:tcPr>
          <w:p w14:paraId="47853924" w14:textId="77777777" w:rsidR="00413E5F" w:rsidRPr="0031314A" w:rsidRDefault="00B4071F">
            <w:pPr>
              <w:widowControl w:val="0"/>
              <w:shd w:val="clear" w:color="auto" w:fill="FFFFFF"/>
              <w:spacing w:after="0" w:line="240" w:lineRule="auto"/>
              <w:rPr>
                <w:rFonts w:ascii="Arial" w:eastAsia="Arial" w:hAnsi="Arial" w:cs="Arial"/>
                <w:sz w:val="16"/>
                <w:szCs w:val="16"/>
                <w:rPrChange w:id="4064" w:author="Razavi, Pedram/Medicine" w:date="2019-06-16T14:18:00Z">
                  <w:rPr>
                    <w:rFonts w:ascii="Arial" w:eastAsia="Arial" w:hAnsi="Arial" w:cs="Arial"/>
                    <w:sz w:val="17"/>
                    <w:szCs w:val="17"/>
                  </w:rPr>
                </w:rPrChange>
              </w:rPr>
              <w:pPrChange w:id="4065" w:author="Razavi, Pedram/Medicine" w:date="2019-06-16T15:04:00Z">
                <w:pPr>
                  <w:widowControl w:val="0"/>
                  <w:shd w:val="clear" w:color="auto" w:fill="FFFFFF"/>
                  <w:spacing w:after="0"/>
                </w:pPr>
              </w:pPrChange>
            </w:pPr>
            <w:r w:rsidRPr="0031314A">
              <w:rPr>
                <w:rFonts w:ascii="Arial" w:eastAsia="Arial" w:hAnsi="Arial" w:cs="Arial"/>
                <w:sz w:val="16"/>
                <w:szCs w:val="16"/>
                <w:rPrChange w:id="4066" w:author="Razavi, Pedram/Medicine" w:date="2019-06-16T14:18:00Z">
                  <w:rPr>
                    <w:rFonts w:ascii="Arial" w:eastAsia="Arial" w:hAnsi="Arial" w:cs="Arial"/>
                    <w:sz w:val="17"/>
                    <w:szCs w:val="17"/>
                  </w:rPr>
                </w:rPrChange>
              </w:rPr>
              <w:t>0.109 | 0.087</w:t>
            </w:r>
          </w:p>
        </w:tc>
        <w:tc>
          <w:tcPr>
            <w:tcW w:w="1185" w:type="dxa"/>
            <w:tcMar>
              <w:top w:w="100" w:type="dxa"/>
              <w:left w:w="100" w:type="dxa"/>
              <w:bottom w:w="100" w:type="dxa"/>
              <w:right w:w="100" w:type="dxa"/>
            </w:tcMar>
            <w:tcPrChange w:id="4067" w:author="Razavi, Pedram/Medicine" w:date="2019-06-16T14:18:00Z">
              <w:tcPr>
                <w:tcW w:w="1185" w:type="dxa"/>
                <w:tcMar>
                  <w:top w:w="100" w:type="dxa"/>
                  <w:left w:w="100" w:type="dxa"/>
                  <w:bottom w:w="100" w:type="dxa"/>
                  <w:right w:w="100" w:type="dxa"/>
                </w:tcMar>
              </w:tcPr>
            </w:tcPrChange>
          </w:tcPr>
          <w:p w14:paraId="5CEDE86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68" w:author="Razavi, Pedram/Medicine" w:date="2019-06-16T14:18:00Z">
                  <w:rPr>
                    <w:rFonts w:ascii="Arial" w:eastAsia="Arial" w:hAnsi="Arial" w:cs="Arial"/>
                    <w:sz w:val="17"/>
                    <w:szCs w:val="17"/>
                  </w:rPr>
                </w:rPrChange>
              </w:rPr>
              <w:pPrChange w:id="4069"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70" w:author="Razavi, Pedram/Medicine" w:date="2019-06-16T14:18:00Z">
                  <w:rPr>
                    <w:rFonts w:ascii="Arial" w:eastAsia="Arial" w:hAnsi="Arial" w:cs="Arial"/>
                    <w:sz w:val="17"/>
                    <w:szCs w:val="17"/>
                  </w:rPr>
                </w:rPrChange>
              </w:rPr>
              <w:t>6 | 7</w:t>
            </w:r>
          </w:p>
        </w:tc>
        <w:tc>
          <w:tcPr>
            <w:tcW w:w="1335" w:type="dxa"/>
            <w:tcMar>
              <w:top w:w="100" w:type="dxa"/>
              <w:left w:w="100" w:type="dxa"/>
              <w:bottom w:w="100" w:type="dxa"/>
              <w:right w:w="100" w:type="dxa"/>
            </w:tcMar>
            <w:tcPrChange w:id="4071" w:author="Razavi, Pedram/Medicine" w:date="2019-06-16T14:18:00Z">
              <w:tcPr>
                <w:tcW w:w="1185" w:type="dxa"/>
                <w:tcMar>
                  <w:top w:w="100" w:type="dxa"/>
                  <w:left w:w="100" w:type="dxa"/>
                  <w:bottom w:w="100" w:type="dxa"/>
                  <w:right w:w="100" w:type="dxa"/>
                </w:tcMar>
              </w:tcPr>
            </w:tcPrChange>
          </w:tcPr>
          <w:p w14:paraId="2DF8A3F6" w14:textId="77777777" w:rsidR="00413E5F" w:rsidRPr="0031314A" w:rsidRDefault="00B4071F">
            <w:pPr>
              <w:widowControl w:val="0"/>
              <w:shd w:val="clear" w:color="auto" w:fill="FFFFFF"/>
              <w:spacing w:after="0" w:line="240" w:lineRule="auto"/>
              <w:rPr>
                <w:rFonts w:ascii="Arial" w:eastAsia="Arial" w:hAnsi="Arial" w:cs="Arial"/>
                <w:sz w:val="16"/>
                <w:szCs w:val="16"/>
                <w:rPrChange w:id="4072" w:author="Razavi, Pedram/Medicine" w:date="2019-06-16T14:18:00Z">
                  <w:rPr>
                    <w:rFonts w:ascii="Arial" w:eastAsia="Arial" w:hAnsi="Arial" w:cs="Arial"/>
                    <w:sz w:val="17"/>
                    <w:szCs w:val="17"/>
                  </w:rPr>
                </w:rPrChange>
              </w:rPr>
              <w:pPrChange w:id="4073"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74" w:author="Razavi, Pedram/Medicine" w:date="2019-06-16T14:18:00Z">
                  <w:rPr>
                    <w:rFonts w:ascii="Arial" w:eastAsia="Arial" w:hAnsi="Arial" w:cs="Arial"/>
                    <w:sz w:val="17"/>
                    <w:szCs w:val="17"/>
                  </w:rPr>
                </w:rPrChange>
              </w:rPr>
              <w:t>0.030 | 0</w:t>
            </w:r>
          </w:p>
        </w:tc>
        <w:tc>
          <w:tcPr>
            <w:tcW w:w="1185" w:type="dxa"/>
            <w:tcMar>
              <w:top w:w="100" w:type="dxa"/>
              <w:left w:w="100" w:type="dxa"/>
              <w:bottom w:w="100" w:type="dxa"/>
              <w:right w:w="100" w:type="dxa"/>
            </w:tcMar>
            <w:tcPrChange w:id="4075" w:author="Razavi, Pedram/Medicine" w:date="2019-06-16T14:18:00Z">
              <w:tcPr>
                <w:tcW w:w="1185" w:type="dxa"/>
                <w:tcMar>
                  <w:top w:w="100" w:type="dxa"/>
                  <w:left w:w="100" w:type="dxa"/>
                  <w:bottom w:w="100" w:type="dxa"/>
                  <w:right w:w="100" w:type="dxa"/>
                </w:tcMar>
              </w:tcPr>
            </w:tcPrChange>
          </w:tcPr>
          <w:p w14:paraId="36B6DC39"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76" w:author="Razavi, Pedram/Medicine" w:date="2019-06-16T14:18:00Z">
                  <w:rPr>
                    <w:rFonts w:ascii="Arial" w:eastAsia="Arial" w:hAnsi="Arial" w:cs="Arial"/>
                    <w:sz w:val="17"/>
                    <w:szCs w:val="17"/>
                  </w:rPr>
                </w:rPrChange>
              </w:rPr>
              <w:pPrChange w:id="4077"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78" w:author="Razavi, Pedram/Medicine" w:date="2019-06-16T14:18:00Z">
                  <w:rPr>
                    <w:rFonts w:ascii="Arial" w:eastAsia="Arial" w:hAnsi="Arial" w:cs="Arial"/>
                    <w:sz w:val="17"/>
                    <w:szCs w:val="17"/>
                  </w:rPr>
                </w:rPrChange>
              </w:rPr>
              <w:t>1 | 0</w:t>
            </w:r>
          </w:p>
        </w:tc>
      </w:tr>
      <w:tr w:rsidR="0031314A" w:rsidRPr="0031314A" w14:paraId="041BF31C" w14:textId="77777777" w:rsidTr="0031314A">
        <w:trPr>
          <w:trHeight w:val="144"/>
          <w:trPrChange w:id="4079" w:author="Razavi, Pedram/Medicine" w:date="2019-06-16T14:18:00Z">
            <w:trPr>
              <w:trHeight w:val="300"/>
            </w:trPr>
          </w:trPrChange>
        </w:trPr>
        <w:tc>
          <w:tcPr>
            <w:tcW w:w="1305" w:type="dxa"/>
            <w:tcMar>
              <w:top w:w="100" w:type="dxa"/>
              <w:left w:w="100" w:type="dxa"/>
              <w:bottom w:w="100" w:type="dxa"/>
              <w:right w:w="100" w:type="dxa"/>
            </w:tcMar>
            <w:tcPrChange w:id="4080" w:author="Razavi, Pedram/Medicine" w:date="2019-06-16T14:18:00Z">
              <w:tcPr>
                <w:tcW w:w="1305" w:type="dxa"/>
                <w:tcMar>
                  <w:top w:w="100" w:type="dxa"/>
                  <w:left w:w="100" w:type="dxa"/>
                  <w:bottom w:w="100" w:type="dxa"/>
                  <w:right w:w="100" w:type="dxa"/>
                </w:tcMar>
              </w:tcPr>
            </w:tcPrChange>
          </w:tcPr>
          <w:p w14:paraId="39DA6FBB" w14:textId="77777777" w:rsidR="00413E5F" w:rsidRPr="0031314A" w:rsidRDefault="00B4071F">
            <w:pPr>
              <w:widowControl w:val="0"/>
              <w:shd w:val="clear" w:color="auto" w:fill="FFFFFF"/>
              <w:spacing w:after="0" w:line="240" w:lineRule="auto"/>
              <w:rPr>
                <w:rFonts w:ascii="Arial" w:eastAsia="Arial" w:hAnsi="Arial" w:cs="Arial"/>
                <w:sz w:val="16"/>
                <w:szCs w:val="16"/>
                <w:rPrChange w:id="4081" w:author="Razavi, Pedram/Medicine" w:date="2019-06-16T14:18:00Z">
                  <w:rPr>
                    <w:rFonts w:ascii="Arial" w:eastAsia="Arial" w:hAnsi="Arial" w:cs="Arial"/>
                    <w:sz w:val="17"/>
                    <w:szCs w:val="17"/>
                  </w:rPr>
                </w:rPrChange>
              </w:rPr>
              <w:pPrChange w:id="4082"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83" w:author="Razavi, Pedram/Medicine" w:date="2019-06-16T14:18:00Z">
                  <w:rPr>
                    <w:rFonts w:ascii="Arial" w:eastAsia="Arial" w:hAnsi="Arial" w:cs="Arial"/>
                    <w:sz w:val="17"/>
                    <w:szCs w:val="17"/>
                  </w:rPr>
                </w:rPrChange>
              </w:rPr>
              <w:t>MSK-VL-0038</w:t>
            </w:r>
          </w:p>
        </w:tc>
        <w:tc>
          <w:tcPr>
            <w:tcW w:w="1005" w:type="dxa"/>
            <w:tcMar>
              <w:top w:w="100" w:type="dxa"/>
              <w:left w:w="100" w:type="dxa"/>
              <w:bottom w:w="100" w:type="dxa"/>
              <w:right w:w="100" w:type="dxa"/>
            </w:tcMar>
            <w:tcPrChange w:id="4084" w:author="Razavi, Pedram/Medicine" w:date="2019-06-16T14:18:00Z">
              <w:tcPr>
                <w:tcW w:w="1005" w:type="dxa"/>
                <w:tcMar>
                  <w:top w:w="100" w:type="dxa"/>
                  <w:left w:w="100" w:type="dxa"/>
                  <w:bottom w:w="100" w:type="dxa"/>
                  <w:right w:w="100" w:type="dxa"/>
                </w:tcMar>
              </w:tcPr>
            </w:tcPrChange>
          </w:tcPr>
          <w:p w14:paraId="0BFD19FA"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4085" w:author="Razavi, Pedram/Medicine" w:date="2019-06-16T14:18:00Z">
                  <w:rPr>
                    <w:rFonts w:ascii="Arial" w:eastAsia="Arial" w:hAnsi="Arial" w:cs="Arial"/>
                    <w:i/>
                    <w:color w:val="0033CC"/>
                    <w:sz w:val="17"/>
                    <w:szCs w:val="17"/>
                  </w:rPr>
                </w:rPrChange>
              </w:rPr>
              <w:pPrChange w:id="4086"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4087" w:author="Razavi, Pedram/Medicine" w:date="2019-06-16T14:18:00Z">
                  <w:rPr>
                    <w:rFonts w:ascii="Arial" w:eastAsia="Arial" w:hAnsi="Arial" w:cs="Arial"/>
                    <w:i/>
                    <w:sz w:val="17"/>
                    <w:szCs w:val="17"/>
                  </w:rPr>
                </w:rPrChange>
              </w:rPr>
              <w:t>STAG2</w:t>
            </w:r>
          </w:p>
        </w:tc>
        <w:tc>
          <w:tcPr>
            <w:tcW w:w="1320" w:type="dxa"/>
            <w:tcMar>
              <w:top w:w="100" w:type="dxa"/>
              <w:left w:w="100" w:type="dxa"/>
              <w:bottom w:w="100" w:type="dxa"/>
              <w:right w:w="100" w:type="dxa"/>
            </w:tcMar>
            <w:tcPrChange w:id="4088" w:author="Razavi, Pedram/Medicine" w:date="2019-06-16T14:18:00Z">
              <w:tcPr>
                <w:tcW w:w="1320" w:type="dxa"/>
                <w:tcMar>
                  <w:top w:w="100" w:type="dxa"/>
                  <w:left w:w="100" w:type="dxa"/>
                  <w:bottom w:w="100" w:type="dxa"/>
                  <w:right w:w="100" w:type="dxa"/>
                </w:tcMar>
              </w:tcPr>
            </w:tcPrChange>
          </w:tcPr>
          <w:p w14:paraId="07DA326A" w14:textId="77777777" w:rsidR="00413E5F" w:rsidRPr="0031314A" w:rsidRDefault="00B4071F">
            <w:pPr>
              <w:widowControl w:val="0"/>
              <w:shd w:val="clear" w:color="auto" w:fill="FFFFFF"/>
              <w:spacing w:after="0" w:line="240" w:lineRule="auto"/>
              <w:rPr>
                <w:rFonts w:ascii="Arial" w:eastAsia="Arial" w:hAnsi="Arial" w:cs="Arial"/>
                <w:sz w:val="16"/>
                <w:szCs w:val="16"/>
                <w:rPrChange w:id="4089" w:author="Razavi, Pedram/Medicine" w:date="2019-06-16T14:18:00Z">
                  <w:rPr>
                    <w:rFonts w:ascii="Arial" w:eastAsia="Arial" w:hAnsi="Arial" w:cs="Arial"/>
                    <w:sz w:val="17"/>
                    <w:szCs w:val="17"/>
                  </w:rPr>
                </w:rPrChange>
              </w:rPr>
              <w:pPrChange w:id="4090"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091" w:author="Razavi, Pedram/Medicine" w:date="2019-06-16T14:18:00Z">
                  <w:rPr>
                    <w:rFonts w:ascii="Arial" w:eastAsia="Arial" w:hAnsi="Arial" w:cs="Arial"/>
                    <w:sz w:val="17"/>
                    <w:szCs w:val="17"/>
                  </w:rPr>
                </w:rPrChange>
              </w:rPr>
              <w:t>Y1155*</w:t>
            </w:r>
          </w:p>
        </w:tc>
        <w:tc>
          <w:tcPr>
            <w:tcW w:w="860" w:type="dxa"/>
            <w:tcMar>
              <w:top w:w="100" w:type="dxa"/>
              <w:left w:w="100" w:type="dxa"/>
              <w:bottom w:w="100" w:type="dxa"/>
              <w:right w:w="100" w:type="dxa"/>
            </w:tcMar>
            <w:tcPrChange w:id="4092" w:author="Razavi, Pedram/Medicine" w:date="2019-06-16T14:18:00Z">
              <w:tcPr>
                <w:tcW w:w="860" w:type="dxa"/>
                <w:tcMar>
                  <w:top w:w="100" w:type="dxa"/>
                  <w:left w:w="100" w:type="dxa"/>
                  <w:bottom w:w="100" w:type="dxa"/>
                  <w:right w:w="100" w:type="dxa"/>
                </w:tcMar>
              </w:tcPr>
            </w:tcPrChange>
          </w:tcPr>
          <w:p w14:paraId="58CCAE8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093" w:author="Razavi, Pedram/Medicine" w:date="2019-06-16T14:18:00Z">
                  <w:rPr>
                    <w:rFonts w:ascii="Arial" w:eastAsia="Arial" w:hAnsi="Arial" w:cs="Arial"/>
                    <w:sz w:val="17"/>
                    <w:szCs w:val="17"/>
                  </w:rPr>
                </w:rPrChange>
              </w:rPr>
              <w:pPrChange w:id="4094"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095"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4096" w:author="Razavi, Pedram/Medicine" w:date="2019-06-16T14:18:00Z">
              <w:tcPr>
                <w:tcW w:w="1440" w:type="dxa"/>
                <w:tcMar>
                  <w:top w:w="100" w:type="dxa"/>
                  <w:left w:w="100" w:type="dxa"/>
                  <w:bottom w:w="100" w:type="dxa"/>
                  <w:right w:w="100" w:type="dxa"/>
                </w:tcMar>
              </w:tcPr>
            </w:tcPrChange>
          </w:tcPr>
          <w:p w14:paraId="3F50365A" w14:textId="77777777" w:rsidR="00413E5F" w:rsidRPr="0031314A" w:rsidRDefault="00B4071F">
            <w:pPr>
              <w:widowControl w:val="0"/>
              <w:shd w:val="clear" w:color="auto" w:fill="FFFFFF"/>
              <w:spacing w:after="0" w:line="240" w:lineRule="auto"/>
              <w:rPr>
                <w:rFonts w:ascii="Arial" w:eastAsia="Arial" w:hAnsi="Arial" w:cs="Arial"/>
                <w:sz w:val="16"/>
                <w:szCs w:val="16"/>
                <w:rPrChange w:id="4097" w:author="Razavi, Pedram/Medicine" w:date="2019-06-16T14:18:00Z">
                  <w:rPr>
                    <w:rFonts w:ascii="Arial" w:eastAsia="Arial" w:hAnsi="Arial" w:cs="Arial"/>
                    <w:sz w:val="17"/>
                    <w:szCs w:val="17"/>
                  </w:rPr>
                </w:rPrChange>
              </w:rPr>
              <w:pPrChange w:id="4098" w:author="Razavi, Pedram/Medicine" w:date="2019-06-16T15:04:00Z">
                <w:pPr>
                  <w:widowControl w:val="0"/>
                  <w:shd w:val="clear" w:color="auto" w:fill="FFFFFF"/>
                  <w:spacing w:after="0"/>
                </w:pPr>
              </w:pPrChange>
            </w:pPr>
            <w:r w:rsidRPr="0031314A">
              <w:rPr>
                <w:rFonts w:ascii="Arial" w:eastAsia="Arial" w:hAnsi="Arial" w:cs="Arial"/>
                <w:sz w:val="16"/>
                <w:szCs w:val="16"/>
                <w:rPrChange w:id="4099" w:author="Razavi, Pedram/Medicine" w:date="2019-06-16T14:18:00Z">
                  <w:rPr>
                    <w:rFonts w:ascii="Arial" w:eastAsia="Arial" w:hAnsi="Arial" w:cs="Arial"/>
                    <w:sz w:val="17"/>
                    <w:szCs w:val="17"/>
                  </w:rPr>
                </w:rPrChange>
              </w:rPr>
              <w:t>0.232 | 0.100</w:t>
            </w:r>
          </w:p>
        </w:tc>
        <w:tc>
          <w:tcPr>
            <w:tcW w:w="1185" w:type="dxa"/>
            <w:tcMar>
              <w:top w:w="100" w:type="dxa"/>
              <w:left w:w="100" w:type="dxa"/>
              <w:bottom w:w="100" w:type="dxa"/>
              <w:right w:w="100" w:type="dxa"/>
            </w:tcMar>
            <w:tcPrChange w:id="4100" w:author="Razavi, Pedram/Medicine" w:date="2019-06-16T14:18:00Z">
              <w:tcPr>
                <w:tcW w:w="1185" w:type="dxa"/>
                <w:tcMar>
                  <w:top w:w="100" w:type="dxa"/>
                  <w:left w:w="100" w:type="dxa"/>
                  <w:bottom w:w="100" w:type="dxa"/>
                  <w:right w:w="100" w:type="dxa"/>
                </w:tcMar>
              </w:tcPr>
            </w:tcPrChange>
          </w:tcPr>
          <w:p w14:paraId="0341F53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01" w:author="Razavi, Pedram/Medicine" w:date="2019-06-16T14:18:00Z">
                  <w:rPr>
                    <w:rFonts w:ascii="Arial" w:eastAsia="Arial" w:hAnsi="Arial" w:cs="Arial"/>
                    <w:sz w:val="17"/>
                    <w:szCs w:val="17"/>
                  </w:rPr>
                </w:rPrChange>
              </w:rPr>
              <w:pPrChange w:id="410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03" w:author="Razavi, Pedram/Medicine" w:date="2019-06-16T14:18:00Z">
                  <w:rPr>
                    <w:rFonts w:ascii="Arial" w:eastAsia="Arial" w:hAnsi="Arial" w:cs="Arial"/>
                    <w:sz w:val="17"/>
                    <w:szCs w:val="17"/>
                  </w:rPr>
                </w:rPrChange>
              </w:rPr>
              <w:t>11 | 7</w:t>
            </w:r>
          </w:p>
        </w:tc>
        <w:tc>
          <w:tcPr>
            <w:tcW w:w="1335" w:type="dxa"/>
            <w:tcMar>
              <w:top w:w="100" w:type="dxa"/>
              <w:left w:w="100" w:type="dxa"/>
              <w:bottom w:w="100" w:type="dxa"/>
              <w:right w:w="100" w:type="dxa"/>
            </w:tcMar>
            <w:tcPrChange w:id="4104" w:author="Razavi, Pedram/Medicine" w:date="2019-06-16T14:18:00Z">
              <w:tcPr>
                <w:tcW w:w="1185" w:type="dxa"/>
                <w:tcMar>
                  <w:top w:w="100" w:type="dxa"/>
                  <w:left w:w="100" w:type="dxa"/>
                  <w:bottom w:w="100" w:type="dxa"/>
                  <w:right w:w="100" w:type="dxa"/>
                </w:tcMar>
              </w:tcPr>
            </w:tcPrChange>
          </w:tcPr>
          <w:p w14:paraId="1468DC48" w14:textId="77777777" w:rsidR="00413E5F" w:rsidRPr="0031314A" w:rsidRDefault="00B4071F">
            <w:pPr>
              <w:widowControl w:val="0"/>
              <w:shd w:val="clear" w:color="auto" w:fill="FFFFFF"/>
              <w:spacing w:after="0" w:line="240" w:lineRule="auto"/>
              <w:rPr>
                <w:rFonts w:ascii="Arial" w:eastAsia="Arial" w:hAnsi="Arial" w:cs="Arial"/>
                <w:sz w:val="16"/>
                <w:szCs w:val="16"/>
                <w:rPrChange w:id="4105" w:author="Razavi, Pedram/Medicine" w:date="2019-06-16T14:18:00Z">
                  <w:rPr>
                    <w:rFonts w:ascii="Arial" w:eastAsia="Arial" w:hAnsi="Arial" w:cs="Arial"/>
                    <w:sz w:val="17"/>
                    <w:szCs w:val="17"/>
                  </w:rPr>
                </w:rPrChange>
              </w:rPr>
              <w:pPrChange w:id="4106"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107" w:author="Razavi, Pedram/Medicine" w:date="2019-06-16T14:18:00Z">
                  <w:rPr>
                    <w:rFonts w:ascii="Arial" w:eastAsia="Arial" w:hAnsi="Arial" w:cs="Arial"/>
                    <w:sz w:val="17"/>
                    <w:szCs w:val="17"/>
                  </w:rPr>
                </w:rPrChange>
              </w:rPr>
              <w:t>0.035 | 0.053</w:t>
            </w:r>
          </w:p>
        </w:tc>
        <w:tc>
          <w:tcPr>
            <w:tcW w:w="1185" w:type="dxa"/>
            <w:tcMar>
              <w:top w:w="100" w:type="dxa"/>
              <w:left w:w="100" w:type="dxa"/>
              <w:bottom w:w="100" w:type="dxa"/>
              <w:right w:w="100" w:type="dxa"/>
            </w:tcMar>
            <w:tcPrChange w:id="4108" w:author="Razavi, Pedram/Medicine" w:date="2019-06-16T14:18:00Z">
              <w:tcPr>
                <w:tcW w:w="1185" w:type="dxa"/>
                <w:tcMar>
                  <w:top w:w="100" w:type="dxa"/>
                  <w:left w:w="100" w:type="dxa"/>
                  <w:bottom w:w="100" w:type="dxa"/>
                  <w:right w:w="100" w:type="dxa"/>
                </w:tcMar>
              </w:tcPr>
            </w:tcPrChange>
          </w:tcPr>
          <w:p w14:paraId="15D76A76"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09" w:author="Razavi, Pedram/Medicine" w:date="2019-06-16T14:18:00Z">
                  <w:rPr>
                    <w:rFonts w:ascii="Arial" w:eastAsia="Arial" w:hAnsi="Arial" w:cs="Arial"/>
                    <w:sz w:val="17"/>
                    <w:szCs w:val="17"/>
                  </w:rPr>
                </w:rPrChange>
              </w:rPr>
              <w:pPrChange w:id="4110"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11" w:author="Razavi, Pedram/Medicine" w:date="2019-06-16T14:18:00Z">
                  <w:rPr>
                    <w:rFonts w:ascii="Arial" w:eastAsia="Arial" w:hAnsi="Arial" w:cs="Arial"/>
                    <w:sz w:val="17"/>
                    <w:szCs w:val="17"/>
                  </w:rPr>
                </w:rPrChange>
              </w:rPr>
              <w:t>1 | 2</w:t>
            </w:r>
          </w:p>
        </w:tc>
      </w:tr>
      <w:tr w:rsidR="0031314A" w:rsidRPr="0031314A" w14:paraId="013D6D4E" w14:textId="77777777" w:rsidTr="0031314A">
        <w:trPr>
          <w:trHeight w:val="144"/>
          <w:trPrChange w:id="4112" w:author="Razavi, Pedram/Medicine" w:date="2019-06-16T14:18:00Z">
            <w:trPr>
              <w:trHeight w:val="300"/>
            </w:trPr>
          </w:trPrChange>
        </w:trPr>
        <w:tc>
          <w:tcPr>
            <w:tcW w:w="1305" w:type="dxa"/>
            <w:tcMar>
              <w:top w:w="100" w:type="dxa"/>
              <w:left w:w="100" w:type="dxa"/>
              <w:bottom w:w="100" w:type="dxa"/>
              <w:right w:w="100" w:type="dxa"/>
            </w:tcMar>
            <w:tcPrChange w:id="4113" w:author="Razavi, Pedram/Medicine" w:date="2019-06-16T14:18:00Z">
              <w:tcPr>
                <w:tcW w:w="1305" w:type="dxa"/>
                <w:tcMar>
                  <w:top w:w="100" w:type="dxa"/>
                  <w:left w:w="100" w:type="dxa"/>
                  <w:bottom w:w="100" w:type="dxa"/>
                  <w:right w:w="100" w:type="dxa"/>
                </w:tcMar>
              </w:tcPr>
            </w:tcPrChange>
          </w:tcPr>
          <w:p w14:paraId="3F4A1C2A" w14:textId="77777777" w:rsidR="00413E5F" w:rsidRPr="0031314A" w:rsidRDefault="00B4071F">
            <w:pPr>
              <w:widowControl w:val="0"/>
              <w:shd w:val="clear" w:color="auto" w:fill="FFFFFF"/>
              <w:spacing w:after="0" w:line="240" w:lineRule="auto"/>
              <w:rPr>
                <w:rFonts w:ascii="Arial" w:eastAsia="Arial" w:hAnsi="Arial" w:cs="Arial"/>
                <w:sz w:val="16"/>
                <w:szCs w:val="16"/>
                <w:rPrChange w:id="4114" w:author="Razavi, Pedram/Medicine" w:date="2019-06-16T14:18:00Z">
                  <w:rPr>
                    <w:rFonts w:ascii="Arial" w:eastAsia="Arial" w:hAnsi="Arial" w:cs="Arial"/>
                    <w:sz w:val="17"/>
                    <w:szCs w:val="17"/>
                  </w:rPr>
                </w:rPrChange>
              </w:rPr>
              <w:pPrChange w:id="4115"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116" w:author="Razavi, Pedram/Medicine" w:date="2019-06-16T14:18:00Z">
                  <w:rPr>
                    <w:rFonts w:ascii="Arial" w:eastAsia="Arial" w:hAnsi="Arial" w:cs="Arial"/>
                    <w:sz w:val="17"/>
                    <w:szCs w:val="17"/>
                  </w:rPr>
                </w:rPrChange>
              </w:rPr>
              <w:t>MSK-VL-0042</w:t>
            </w:r>
          </w:p>
        </w:tc>
        <w:tc>
          <w:tcPr>
            <w:tcW w:w="1005" w:type="dxa"/>
            <w:tcMar>
              <w:top w:w="100" w:type="dxa"/>
              <w:left w:w="100" w:type="dxa"/>
              <w:bottom w:w="100" w:type="dxa"/>
              <w:right w:w="100" w:type="dxa"/>
            </w:tcMar>
            <w:tcPrChange w:id="4117" w:author="Razavi, Pedram/Medicine" w:date="2019-06-16T14:18:00Z">
              <w:tcPr>
                <w:tcW w:w="1005" w:type="dxa"/>
                <w:tcMar>
                  <w:top w:w="100" w:type="dxa"/>
                  <w:left w:w="100" w:type="dxa"/>
                  <w:bottom w:w="100" w:type="dxa"/>
                  <w:right w:w="100" w:type="dxa"/>
                </w:tcMar>
              </w:tcPr>
            </w:tcPrChange>
          </w:tcPr>
          <w:p w14:paraId="19274A6E"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4118" w:author="Razavi, Pedram/Medicine" w:date="2019-06-16T14:18:00Z">
                  <w:rPr>
                    <w:rFonts w:ascii="Arial" w:eastAsia="Arial" w:hAnsi="Arial" w:cs="Arial"/>
                    <w:i/>
                    <w:color w:val="0033CC"/>
                    <w:sz w:val="17"/>
                    <w:szCs w:val="17"/>
                  </w:rPr>
                </w:rPrChange>
              </w:rPr>
              <w:pPrChange w:id="4119"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4120" w:author="Razavi, Pedram/Medicine" w:date="2019-06-16T14:18:00Z">
                  <w:rPr>
                    <w:rFonts w:ascii="Arial" w:eastAsia="Arial" w:hAnsi="Arial" w:cs="Arial"/>
                    <w:i/>
                    <w:sz w:val="17"/>
                    <w:szCs w:val="17"/>
                  </w:rPr>
                </w:rPrChange>
              </w:rPr>
              <w:t>TET2</w:t>
            </w:r>
          </w:p>
        </w:tc>
        <w:tc>
          <w:tcPr>
            <w:tcW w:w="1320" w:type="dxa"/>
            <w:tcMar>
              <w:top w:w="100" w:type="dxa"/>
              <w:left w:w="100" w:type="dxa"/>
              <w:bottom w:w="100" w:type="dxa"/>
              <w:right w:w="100" w:type="dxa"/>
            </w:tcMar>
            <w:tcPrChange w:id="4121" w:author="Razavi, Pedram/Medicine" w:date="2019-06-16T14:18:00Z">
              <w:tcPr>
                <w:tcW w:w="1320" w:type="dxa"/>
                <w:tcMar>
                  <w:top w:w="100" w:type="dxa"/>
                  <w:left w:w="100" w:type="dxa"/>
                  <w:bottom w:w="100" w:type="dxa"/>
                  <w:right w:w="100" w:type="dxa"/>
                </w:tcMar>
              </w:tcPr>
            </w:tcPrChange>
          </w:tcPr>
          <w:p w14:paraId="135F2944" w14:textId="77777777" w:rsidR="00413E5F" w:rsidRPr="0031314A" w:rsidRDefault="00B4071F">
            <w:pPr>
              <w:widowControl w:val="0"/>
              <w:shd w:val="clear" w:color="auto" w:fill="FFFFFF"/>
              <w:spacing w:after="0" w:line="240" w:lineRule="auto"/>
              <w:rPr>
                <w:rFonts w:ascii="Arial" w:eastAsia="Arial" w:hAnsi="Arial" w:cs="Arial"/>
                <w:sz w:val="16"/>
                <w:szCs w:val="16"/>
                <w:rPrChange w:id="4122" w:author="Razavi, Pedram/Medicine" w:date="2019-06-16T14:18:00Z">
                  <w:rPr>
                    <w:rFonts w:ascii="Arial" w:eastAsia="Arial" w:hAnsi="Arial" w:cs="Arial"/>
                    <w:sz w:val="17"/>
                    <w:szCs w:val="17"/>
                  </w:rPr>
                </w:rPrChange>
              </w:rPr>
              <w:pPrChange w:id="4123"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124" w:author="Razavi, Pedram/Medicine" w:date="2019-06-16T14:18:00Z">
                  <w:rPr>
                    <w:rFonts w:ascii="Arial" w:eastAsia="Arial" w:hAnsi="Arial" w:cs="Arial"/>
                    <w:sz w:val="17"/>
                    <w:szCs w:val="17"/>
                  </w:rPr>
                </w:rPrChange>
              </w:rPr>
              <w:t>Q1534*</w:t>
            </w:r>
          </w:p>
        </w:tc>
        <w:tc>
          <w:tcPr>
            <w:tcW w:w="860" w:type="dxa"/>
            <w:tcMar>
              <w:top w:w="100" w:type="dxa"/>
              <w:left w:w="100" w:type="dxa"/>
              <w:bottom w:w="100" w:type="dxa"/>
              <w:right w:w="100" w:type="dxa"/>
            </w:tcMar>
            <w:tcPrChange w:id="4125" w:author="Razavi, Pedram/Medicine" w:date="2019-06-16T14:18:00Z">
              <w:tcPr>
                <w:tcW w:w="860" w:type="dxa"/>
                <w:tcMar>
                  <w:top w:w="100" w:type="dxa"/>
                  <w:left w:w="100" w:type="dxa"/>
                  <w:bottom w:w="100" w:type="dxa"/>
                  <w:right w:w="100" w:type="dxa"/>
                </w:tcMar>
              </w:tcPr>
            </w:tcPrChange>
          </w:tcPr>
          <w:p w14:paraId="44BEDE3C"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26" w:author="Razavi, Pedram/Medicine" w:date="2019-06-16T14:18:00Z">
                  <w:rPr>
                    <w:rFonts w:ascii="Arial" w:eastAsia="Arial" w:hAnsi="Arial" w:cs="Arial"/>
                    <w:sz w:val="17"/>
                    <w:szCs w:val="17"/>
                  </w:rPr>
                </w:rPrChange>
              </w:rPr>
              <w:pPrChange w:id="4127"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28"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4129" w:author="Razavi, Pedram/Medicine" w:date="2019-06-16T14:18:00Z">
              <w:tcPr>
                <w:tcW w:w="1440" w:type="dxa"/>
                <w:tcMar>
                  <w:top w:w="100" w:type="dxa"/>
                  <w:left w:w="100" w:type="dxa"/>
                  <w:bottom w:w="100" w:type="dxa"/>
                  <w:right w:w="100" w:type="dxa"/>
                </w:tcMar>
              </w:tcPr>
            </w:tcPrChange>
          </w:tcPr>
          <w:p w14:paraId="6960770A" w14:textId="77777777" w:rsidR="00413E5F" w:rsidRPr="0031314A" w:rsidRDefault="00B4071F">
            <w:pPr>
              <w:widowControl w:val="0"/>
              <w:shd w:val="clear" w:color="auto" w:fill="FFFFFF"/>
              <w:spacing w:after="0" w:line="240" w:lineRule="auto"/>
              <w:rPr>
                <w:rFonts w:ascii="Arial" w:eastAsia="Arial" w:hAnsi="Arial" w:cs="Arial"/>
                <w:sz w:val="16"/>
                <w:szCs w:val="16"/>
                <w:rPrChange w:id="4130" w:author="Razavi, Pedram/Medicine" w:date="2019-06-16T14:18:00Z">
                  <w:rPr>
                    <w:rFonts w:ascii="Arial" w:eastAsia="Arial" w:hAnsi="Arial" w:cs="Arial"/>
                    <w:sz w:val="17"/>
                    <w:szCs w:val="17"/>
                  </w:rPr>
                </w:rPrChange>
              </w:rPr>
              <w:pPrChange w:id="4131" w:author="Razavi, Pedram/Medicine" w:date="2019-06-16T15:04:00Z">
                <w:pPr>
                  <w:widowControl w:val="0"/>
                  <w:shd w:val="clear" w:color="auto" w:fill="FFFFFF"/>
                  <w:spacing w:after="0"/>
                </w:pPr>
              </w:pPrChange>
            </w:pPr>
            <w:r w:rsidRPr="0031314A">
              <w:rPr>
                <w:rFonts w:ascii="Arial" w:eastAsia="Arial" w:hAnsi="Arial" w:cs="Arial"/>
                <w:sz w:val="16"/>
                <w:szCs w:val="16"/>
                <w:rPrChange w:id="4132" w:author="Razavi, Pedram/Medicine" w:date="2019-06-16T14:18:00Z">
                  <w:rPr>
                    <w:rFonts w:ascii="Arial" w:eastAsia="Arial" w:hAnsi="Arial" w:cs="Arial"/>
                    <w:sz w:val="17"/>
                    <w:szCs w:val="17"/>
                  </w:rPr>
                </w:rPrChange>
              </w:rPr>
              <w:t>0.078 | 0.075</w:t>
            </w:r>
          </w:p>
        </w:tc>
        <w:tc>
          <w:tcPr>
            <w:tcW w:w="1185" w:type="dxa"/>
            <w:tcMar>
              <w:top w:w="100" w:type="dxa"/>
              <w:left w:w="100" w:type="dxa"/>
              <w:bottom w:w="100" w:type="dxa"/>
              <w:right w:w="100" w:type="dxa"/>
            </w:tcMar>
            <w:tcPrChange w:id="4133" w:author="Razavi, Pedram/Medicine" w:date="2019-06-16T14:18:00Z">
              <w:tcPr>
                <w:tcW w:w="1185" w:type="dxa"/>
                <w:tcMar>
                  <w:top w:w="100" w:type="dxa"/>
                  <w:left w:w="100" w:type="dxa"/>
                  <w:bottom w:w="100" w:type="dxa"/>
                  <w:right w:w="100" w:type="dxa"/>
                </w:tcMar>
              </w:tcPr>
            </w:tcPrChange>
          </w:tcPr>
          <w:p w14:paraId="34C3B345"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34" w:author="Razavi, Pedram/Medicine" w:date="2019-06-16T14:18:00Z">
                  <w:rPr>
                    <w:rFonts w:ascii="Arial" w:eastAsia="Arial" w:hAnsi="Arial" w:cs="Arial"/>
                    <w:sz w:val="17"/>
                    <w:szCs w:val="17"/>
                  </w:rPr>
                </w:rPrChange>
              </w:rPr>
              <w:pPrChange w:id="4135"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36" w:author="Razavi, Pedram/Medicine" w:date="2019-06-16T14:18:00Z">
                  <w:rPr>
                    <w:rFonts w:ascii="Arial" w:eastAsia="Arial" w:hAnsi="Arial" w:cs="Arial"/>
                    <w:sz w:val="17"/>
                    <w:szCs w:val="17"/>
                  </w:rPr>
                </w:rPrChange>
              </w:rPr>
              <w:t>7 | 10</w:t>
            </w:r>
          </w:p>
        </w:tc>
        <w:tc>
          <w:tcPr>
            <w:tcW w:w="1335" w:type="dxa"/>
            <w:tcMar>
              <w:top w:w="100" w:type="dxa"/>
              <w:left w:w="100" w:type="dxa"/>
              <w:bottom w:w="100" w:type="dxa"/>
              <w:right w:w="100" w:type="dxa"/>
            </w:tcMar>
            <w:tcPrChange w:id="4137" w:author="Razavi, Pedram/Medicine" w:date="2019-06-16T14:18:00Z">
              <w:tcPr>
                <w:tcW w:w="1185" w:type="dxa"/>
                <w:tcMar>
                  <w:top w:w="100" w:type="dxa"/>
                  <w:left w:w="100" w:type="dxa"/>
                  <w:bottom w:w="100" w:type="dxa"/>
                  <w:right w:w="100" w:type="dxa"/>
                </w:tcMar>
              </w:tcPr>
            </w:tcPrChange>
          </w:tcPr>
          <w:p w14:paraId="52C1227A"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38" w:author="Razavi, Pedram/Medicine" w:date="2019-06-16T14:18:00Z">
                  <w:rPr>
                    <w:rFonts w:ascii="Arial" w:eastAsia="Arial" w:hAnsi="Arial" w:cs="Arial"/>
                    <w:sz w:val="17"/>
                    <w:szCs w:val="17"/>
                  </w:rPr>
                </w:rPrChange>
              </w:rPr>
              <w:pPrChange w:id="4139"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40" w:author="Razavi, Pedram/Medicine" w:date="2019-06-16T14:18:00Z">
                  <w:rPr>
                    <w:rFonts w:ascii="Arial" w:eastAsia="Arial" w:hAnsi="Arial" w:cs="Arial"/>
                    <w:sz w:val="17"/>
                    <w:szCs w:val="17"/>
                  </w:rPr>
                </w:rPrChange>
              </w:rPr>
              <w:t>0 | 0.080</w:t>
            </w:r>
          </w:p>
        </w:tc>
        <w:tc>
          <w:tcPr>
            <w:tcW w:w="1185" w:type="dxa"/>
            <w:tcMar>
              <w:top w:w="100" w:type="dxa"/>
              <w:left w:w="100" w:type="dxa"/>
              <w:bottom w:w="100" w:type="dxa"/>
              <w:right w:w="100" w:type="dxa"/>
            </w:tcMar>
            <w:tcPrChange w:id="4141" w:author="Razavi, Pedram/Medicine" w:date="2019-06-16T14:18:00Z">
              <w:tcPr>
                <w:tcW w:w="1185" w:type="dxa"/>
                <w:tcMar>
                  <w:top w:w="100" w:type="dxa"/>
                  <w:left w:w="100" w:type="dxa"/>
                  <w:bottom w:w="100" w:type="dxa"/>
                  <w:right w:w="100" w:type="dxa"/>
                </w:tcMar>
              </w:tcPr>
            </w:tcPrChange>
          </w:tcPr>
          <w:p w14:paraId="565475F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42" w:author="Razavi, Pedram/Medicine" w:date="2019-06-16T14:18:00Z">
                  <w:rPr>
                    <w:rFonts w:ascii="Arial" w:eastAsia="Arial" w:hAnsi="Arial" w:cs="Arial"/>
                    <w:sz w:val="17"/>
                    <w:szCs w:val="17"/>
                  </w:rPr>
                </w:rPrChange>
              </w:rPr>
              <w:pPrChange w:id="4143"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44" w:author="Razavi, Pedram/Medicine" w:date="2019-06-16T14:18:00Z">
                  <w:rPr>
                    <w:rFonts w:ascii="Arial" w:eastAsia="Arial" w:hAnsi="Arial" w:cs="Arial"/>
                    <w:sz w:val="17"/>
                    <w:szCs w:val="17"/>
                  </w:rPr>
                </w:rPrChange>
              </w:rPr>
              <w:t>0 | 4</w:t>
            </w:r>
          </w:p>
        </w:tc>
      </w:tr>
      <w:tr w:rsidR="0031314A" w:rsidRPr="0031314A" w14:paraId="71955D8C" w14:textId="77777777" w:rsidTr="0031314A">
        <w:trPr>
          <w:trHeight w:val="144"/>
          <w:trPrChange w:id="4145" w:author="Razavi, Pedram/Medicine" w:date="2019-06-16T14:18:00Z">
            <w:trPr>
              <w:trHeight w:val="300"/>
            </w:trPr>
          </w:trPrChange>
        </w:trPr>
        <w:tc>
          <w:tcPr>
            <w:tcW w:w="1305" w:type="dxa"/>
            <w:tcMar>
              <w:top w:w="100" w:type="dxa"/>
              <w:left w:w="100" w:type="dxa"/>
              <w:bottom w:w="100" w:type="dxa"/>
              <w:right w:w="100" w:type="dxa"/>
            </w:tcMar>
            <w:tcPrChange w:id="4146" w:author="Razavi, Pedram/Medicine" w:date="2019-06-16T14:18:00Z">
              <w:tcPr>
                <w:tcW w:w="1305" w:type="dxa"/>
                <w:tcMar>
                  <w:top w:w="100" w:type="dxa"/>
                  <w:left w:w="100" w:type="dxa"/>
                  <w:bottom w:w="100" w:type="dxa"/>
                  <w:right w:w="100" w:type="dxa"/>
                </w:tcMar>
              </w:tcPr>
            </w:tcPrChange>
          </w:tcPr>
          <w:p w14:paraId="2C96F924" w14:textId="77777777" w:rsidR="00413E5F" w:rsidRPr="0031314A" w:rsidRDefault="00B4071F">
            <w:pPr>
              <w:widowControl w:val="0"/>
              <w:shd w:val="clear" w:color="auto" w:fill="FFFFFF"/>
              <w:spacing w:after="0" w:line="240" w:lineRule="auto"/>
              <w:rPr>
                <w:rFonts w:ascii="Arial" w:eastAsia="Arial" w:hAnsi="Arial" w:cs="Arial"/>
                <w:sz w:val="16"/>
                <w:szCs w:val="16"/>
                <w:rPrChange w:id="4147" w:author="Razavi, Pedram/Medicine" w:date="2019-06-16T14:18:00Z">
                  <w:rPr>
                    <w:rFonts w:ascii="Arial" w:eastAsia="Arial" w:hAnsi="Arial" w:cs="Arial"/>
                    <w:sz w:val="17"/>
                    <w:szCs w:val="17"/>
                  </w:rPr>
                </w:rPrChange>
              </w:rPr>
              <w:pPrChange w:id="4148"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149" w:author="Razavi, Pedram/Medicine" w:date="2019-06-16T14:18:00Z">
                  <w:rPr>
                    <w:rFonts w:ascii="Arial" w:eastAsia="Arial" w:hAnsi="Arial" w:cs="Arial"/>
                    <w:sz w:val="17"/>
                    <w:szCs w:val="17"/>
                  </w:rPr>
                </w:rPrChange>
              </w:rPr>
              <w:t>MSK-VL-0042</w:t>
            </w:r>
          </w:p>
        </w:tc>
        <w:tc>
          <w:tcPr>
            <w:tcW w:w="1005" w:type="dxa"/>
            <w:tcMar>
              <w:top w:w="100" w:type="dxa"/>
              <w:left w:w="100" w:type="dxa"/>
              <w:bottom w:w="100" w:type="dxa"/>
              <w:right w:w="100" w:type="dxa"/>
            </w:tcMar>
            <w:tcPrChange w:id="4150" w:author="Razavi, Pedram/Medicine" w:date="2019-06-16T14:18:00Z">
              <w:tcPr>
                <w:tcW w:w="1005" w:type="dxa"/>
                <w:tcMar>
                  <w:top w:w="100" w:type="dxa"/>
                  <w:left w:w="100" w:type="dxa"/>
                  <w:bottom w:w="100" w:type="dxa"/>
                  <w:right w:w="100" w:type="dxa"/>
                </w:tcMar>
              </w:tcPr>
            </w:tcPrChange>
          </w:tcPr>
          <w:p w14:paraId="36E0AF93" w14:textId="77777777" w:rsidR="00413E5F" w:rsidRPr="0031314A" w:rsidRDefault="00B4071F">
            <w:pPr>
              <w:widowControl w:val="0"/>
              <w:shd w:val="clear" w:color="auto" w:fill="FFFFFF"/>
              <w:spacing w:after="0" w:line="240" w:lineRule="auto"/>
              <w:rPr>
                <w:rFonts w:ascii="Arial" w:eastAsia="Arial" w:hAnsi="Arial" w:cs="Arial"/>
                <w:i/>
                <w:color w:val="0033CC"/>
                <w:sz w:val="16"/>
                <w:szCs w:val="16"/>
                <w:rPrChange w:id="4151" w:author="Razavi, Pedram/Medicine" w:date="2019-06-16T14:18:00Z">
                  <w:rPr>
                    <w:rFonts w:ascii="Arial" w:eastAsia="Arial" w:hAnsi="Arial" w:cs="Arial"/>
                    <w:i/>
                    <w:color w:val="0033CC"/>
                    <w:sz w:val="17"/>
                    <w:szCs w:val="17"/>
                  </w:rPr>
                </w:rPrChange>
              </w:rPr>
              <w:pPrChange w:id="4152" w:author="Razavi, Pedram/Medicine" w:date="2019-06-16T15:04:00Z">
                <w:pPr>
                  <w:widowControl w:val="0"/>
                  <w:shd w:val="clear" w:color="auto" w:fill="FFFFFF"/>
                  <w:spacing w:after="0"/>
                  <w:jc w:val="center"/>
                </w:pPr>
              </w:pPrChange>
            </w:pPr>
            <w:r w:rsidRPr="0031314A">
              <w:rPr>
                <w:rFonts w:ascii="Arial" w:eastAsia="Arial" w:hAnsi="Arial" w:cs="Arial"/>
                <w:i/>
                <w:sz w:val="16"/>
                <w:szCs w:val="16"/>
                <w:rPrChange w:id="4153" w:author="Razavi, Pedram/Medicine" w:date="2019-06-16T14:18:00Z">
                  <w:rPr>
                    <w:rFonts w:ascii="Arial" w:eastAsia="Arial" w:hAnsi="Arial" w:cs="Arial"/>
                    <w:i/>
                    <w:sz w:val="17"/>
                    <w:szCs w:val="17"/>
                  </w:rPr>
                </w:rPrChange>
              </w:rPr>
              <w:t>AMER1</w:t>
            </w:r>
          </w:p>
        </w:tc>
        <w:tc>
          <w:tcPr>
            <w:tcW w:w="1320" w:type="dxa"/>
            <w:tcMar>
              <w:top w:w="100" w:type="dxa"/>
              <w:left w:w="100" w:type="dxa"/>
              <w:bottom w:w="100" w:type="dxa"/>
              <w:right w:w="100" w:type="dxa"/>
            </w:tcMar>
            <w:tcPrChange w:id="4154" w:author="Razavi, Pedram/Medicine" w:date="2019-06-16T14:18:00Z">
              <w:tcPr>
                <w:tcW w:w="1320" w:type="dxa"/>
                <w:tcMar>
                  <w:top w:w="100" w:type="dxa"/>
                  <w:left w:w="100" w:type="dxa"/>
                  <w:bottom w:w="100" w:type="dxa"/>
                  <w:right w:w="100" w:type="dxa"/>
                </w:tcMar>
              </w:tcPr>
            </w:tcPrChange>
          </w:tcPr>
          <w:p w14:paraId="64BC630B" w14:textId="77777777" w:rsidR="00413E5F" w:rsidRPr="0031314A" w:rsidRDefault="00B4071F">
            <w:pPr>
              <w:widowControl w:val="0"/>
              <w:shd w:val="clear" w:color="auto" w:fill="FFFFFF"/>
              <w:spacing w:after="0" w:line="240" w:lineRule="auto"/>
              <w:rPr>
                <w:rFonts w:ascii="Arial" w:eastAsia="Arial" w:hAnsi="Arial" w:cs="Arial"/>
                <w:sz w:val="16"/>
                <w:szCs w:val="16"/>
                <w:rPrChange w:id="4155" w:author="Razavi, Pedram/Medicine" w:date="2019-06-16T14:18:00Z">
                  <w:rPr>
                    <w:rFonts w:ascii="Arial" w:eastAsia="Arial" w:hAnsi="Arial" w:cs="Arial"/>
                    <w:sz w:val="17"/>
                    <w:szCs w:val="17"/>
                  </w:rPr>
                </w:rPrChange>
              </w:rPr>
              <w:pPrChange w:id="4156" w:author="Razavi, Pedram/Medicine" w:date="2019-06-16T15:04:00Z">
                <w:pPr>
                  <w:widowControl w:val="0"/>
                  <w:shd w:val="clear" w:color="auto" w:fill="FFFFFF"/>
                  <w:spacing w:after="0"/>
                  <w:jc w:val="center"/>
                </w:pPr>
              </w:pPrChange>
            </w:pPr>
            <w:r w:rsidRPr="0031314A">
              <w:rPr>
                <w:rFonts w:ascii="Arial" w:eastAsia="Arial" w:hAnsi="Arial" w:cs="Arial"/>
                <w:sz w:val="16"/>
                <w:szCs w:val="16"/>
                <w:rPrChange w:id="4157" w:author="Razavi, Pedram/Medicine" w:date="2019-06-16T14:18:00Z">
                  <w:rPr>
                    <w:rFonts w:ascii="Arial" w:eastAsia="Arial" w:hAnsi="Arial" w:cs="Arial"/>
                    <w:sz w:val="17"/>
                    <w:szCs w:val="17"/>
                  </w:rPr>
                </w:rPrChange>
              </w:rPr>
              <w:t>G432A</w:t>
            </w:r>
          </w:p>
        </w:tc>
        <w:tc>
          <w:tcPr>
            <w:tcW w:w="860" w:type="dxa"/>
            <w:tcMar>
              <w:top w:w="100" w:type="dxa"/>
              <w:left w:w="100" w:type="dxa"/>
              <w:bottom w:w="100" w:type="dxa"/>
              <w:right w:w="100" w:type="dxa"/>
            </w:tcMar>
            <w:tcPrChange w:id="4158" w:author="Razavi, Pedram/Medicine" w:date="2019-06-16T14:18:00Z">
              <w:tcPr>
                <w:tcW w:w="860" w:type="dxa"/>
                <w:tcMar>
                  <w:top w:w="100" w:type="dxa"/>
                  <w:left w:w="100" w:type="dxa"/>
                  <w:bottom w:w="100" w:type="dxa"/>
                  <w:right w:w="100" w:type="dxa"/>
                </w:tcMar>
              </w:tcPr>
            </w:tcPrChange>
          </w:tcPr>
          <w:p w14:paraId="2A308DD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59" w:author="Razavi, Pedram/Medicine" w:date="2019-06-16T14:18:00Z">
                  <w:rPr>
                    <w:rFonts w:ascii="Arial" w:eastAsia="Arial" w:hAnsi="Arial" w:cs="Arial"/>
                    <w:sz w:val="17"/>
                    <w:szCs w:val="17"/>
                  </w:rPr>
                </w:rPrChange>
              </w:rPr>
              <w:pPrChange w:id="4160"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61" w:author="Razavi, Pedram/Medicine" w:date="2019-06-16T14:18:00Z">
                  <w:rPr>
                    <w:rFonts w:ascii="Arial" w:eastAsia="Arial" w:hAnsi="Arial" w:cs="Arial"/>
                    <w:sz w:val="17"/>
                    <w:szCs w:val="17"/>
                  </w:rPr>
                </w:rPrChange>
              </w:rPr>
              <w:t>SNV</w:t>
            </w:r>
          </w:p>
        </w:tc>
        <w:tc>
          <w:tcPr>
            <w:tcW w:w="1440" w:type="dxa"/>
            <w:tcMar>
              <w:top w:w="100" w:type="dxa"/>
              <w:left w:w="100" w:type="dxa"/>
              <w:bottom w:w="100" w:type="dxa"/>
              <w:right w:w="100" w:type="dxa"/>
            </w:tcMar>
            <w:tcPrChange w:id="4162" w:author="Razavi, Pedram/Medicine" w:date="2019-06-16T14:18:00Z">
              <w:tcPr>
                <w:tcW w:w="1440" w:type="dxa"/>
                <w:tcMar>
                  <w:top w:w="100" w:type="dxa"/>
                  <w:left w:w="100" w:type="dxa"/>
                  <w:bottom w:w="100" w:type="dxa"/>
                  <w:right w:w="100" w:type="dxa"/>
                </w:tcMar>
              </w:tcPr>
            </w:tcPrChange>
          </w:tcPr>
          <w:p w14:paraId="23BE39B7" w14:textId="77777777" w:rsidR="00413E5F" w:rsidRPr="0031314A" w:rsidRDefault="00B4071F">
            <w:pPr>
              <w:widowControl w:val="0"/>
              <w:shd w:val="clear" w:color="auto" w:fill="FFFFFF"/>
              <w:spacing w:after="0" w:line="240" w:lineRule="auto"/>
              <w:rPr>
                <w:rFonts w:ascii="Arial" w:eastAsia="Arial" w:hAnsi="Arial" w:cs="Arial"/>
                <w:sz w:val="16"/>
                <w:szCs w:val="16"/>
                <w:rPrChange w:id="4163" w:author="Razavi, Pedram/Medicine" w:date="2019-06-16T14:18:00Z">
                  <w:rPr>
                    <w:rFonts w:ascii="Arial" w:eastAsia="Arial" w:hAnsi="Arial" w:cs="Arial"/>
                    <w:sz w:val="17"/>
                    <w:szCs w:val="17"/>
                  </w:rPr>
                </w:rPrChange>
              </w:rPr>
              <w:pPrChange w:id="4164" w:author="Razavi, Pedram/Medicine" w:date="2019-06-16T15:04:00Z">
                <w:pPr>
                  <w:widowControl w:val="0"/>
                  <w:shd w:val="clear" w:color="auto" w:fill="FFFFFF"/>
                  <w:spacing w:after="0"/>
                </w:pPr>
              </w:pPrChange>
            </w:pPr>
            <w:r w:rsidRPr="0031314A">
              <w:rPr>
                <w:rFonts w:ascii="Arial" w:eastAsia="Arial" w:hAnsi="Arial" w:cs="Arial"/>
                <w:sz w:val="16"/>
                <w:szCs w:val="16"/>
                <w:rPrChange w:id="4165" w:author="Razavi, Pedram/Medicine" w:date="2019-06-16T14:18:00Z">
                  <w:rPr>
                    <w:rFonts w:ascii="Arial" w:eastAsia="Arial" w:hAnsi="Arial" w:cs="Arial"/>
                    <w:sz w:val="17"/>
                    <w:szCs w:val="17"/>
                  </w:rPr>
                </w:rPrChange>
              </w:rPr>
              <w:t>0.083 | 0.079</w:t>
            </w:r>
          </w:p>
        </w:tc>
        <w:tc>
          <w:tcPr>
            <w:tcW w:w="1185" w:type="dxa"/>
            <w:tcMar>
              <w:top w:w="100" w:type="dxa"/>
              <w:left w:w="100" w:type="dxa"/>
              <w:bottom w:w="100" w:type="dxa"/>
              <w:right w:w="100" w:type="dxa"/>
            </w:tcMar>
            <w:tcPrChange w:id="4166" w:author="Razavi, Pedram/Medicine" w:date="2019-06-16T14:18:00Z">
              <w:tcPr>
                <w:tcW w:w="1185" w:type="dxa"/>
                <w:tcMar>
                  <w:top w:w="100" w:type="dxa"/>
                  <w:left w:w="100" w:type="dxa"/>
                  <w:bottom w:w="100" w:type="dxa"/>
                  <w:right w:w="100" w:type="dxa"/>
                </w:tcMar>
              </w:tcPr>
            </w:tcPrChange>
          </w:tcPr>
          <w:p w14:paraId="53B8D554"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67" w:author="Razavi, Pedram/Medicine" w:date="2019-06-16T14:18:00Z">
                  <w:rPr>
                    <w:rFonts w:ascii="Arial" w:eastAsia="Arial" w:hAnsi="Arial" w:cs="Arial"/>
                    <w:sz w:val="17"/>
                    <w:szCs w:val="17"/>
                  </w:rPr>
                </w:rPrChange>
              </w:rPr>
              <w:pPrChange w:id="4168"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69" w:author="Razavi, Pedram/Medicine" w:date="2019-06-16T14:18:00Z">
                  <w:rPr>
                    <w:rFonts w:ascii="Arial" w:eastAsia="Arial" w:hAnsi="Arial" w:cs="Arial"/>
                    <w:sz w:val="17"/>
                    <w:szCs w:val="17"/>
                  </w:rPr>
                </w:rPrChange>
              </w:rPr>
              <w:t>6 | 10</w:t>
            </w:r>
          </w:p>
        </w:tc>
        <w:tc>
          <w:tcPr>
            <w:tcW w:w="1335" w:type="dxa"/>
            <w:tcMar>
              <w:top w:w="100" w:type="dxa"/>
              <w:left w:w="100" w:type="dxa"/>
              <w:bottom w:w="100" w:type="dxa"/>
              <w:right w:w="100" w:type="dxa"/>
            </w:tcMar>
            <w:tcPrChange w:id="4170" w:author="Razavi, Pedram/Medicine" w:date="2019-06-16T14:18:00Z">
              <w:tcPr>
                <w:tcW w:w="1185" w:type="dxa"/>
                <w:tcMar>
                  <w:top w:w="100" w:type="dxa"/>
                  <w:left w:w="100" w:type="dxa"/>
                  <w:bottom w:w="100" w:type="dxa"/>
                  <w:right w:w="100" w:type="dxa"/>
                </w:tcMar>
              </w:tcPr>
            </w:tcPrChange>
          </w:tcPr>
          <w:p w14:paraId="74DCEC07"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71" w:author="Razavi, Pedram/Medicine" w:date="2019-06-16T14:18:00Z">
                  <w:rPr>
                    <w:rFonts w:ascii="Arial" w:eastAsia="Arial" w:hAnsi="Arial" w:cs="Arial"/>
                    <w:sz w:val="17"/>
                    <w:szCs w:val="17"/>
                  </w:rPr>
                </w:rPrChange>
              </w:rPr>
              <w:pPrChange w:id="4172"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73" w:author="Razavi, Pedram/Medicine" w:date="2019-06-16T14:18:00Z">
                  <w:rPr>
                    <w:rFonts w:ascii="Arial" w:eastAsia="Arial" w:hAnsi="Arial" w:cs="Arial"/>
                    <w:sz w:val="17"/>
                    <w:szCs w:val="17"/>
                  </w:rPr>
                </w:rPrChange>
              </w:rPr>
              <w:t>0 | 0</w:t>
            </w:r>
          </w:p>
        </w:tc>
        <w:tc>
          <w:tcPr>
            <w:tcW w:w="1185" w:type="dxa"/>
            <w:tcMar>
              <w:top w:w="100" w:type="dxa"/>
              <w:left w:w="100" w:type="dxa"/>
              <w:bottom w:w="100" w:type="dxa"/>
              <w:right w:w="100" w:type="dxa"/>
            </w:tcMar>
            <w:tcPrChange w:id="4174" w:author="Razavi, Pedram/Medicine" w:date="2019-06-16T14:18:00Z">
              <w:tcPr>
                <w:tcW w:w="1185" w:type="dxa"/>
                <w:tcMar>
                  <w:top w:w="100" w:type="dxa"/>
                  <w:left w:w="100" w:type="dxa"/>
                  <w:bottom w:w="100" w:type="dxa"/>
                  <w:right w:w="100" w:type="dxa"/>
                </w:tcMar>
              </w:tcPr>
            </w:tcPrChange>
          </w:tcPr>
          <w:p w14:paraId="5A57B3B0" w14:textId="77777777" w:rsidR="00413E5F" w:rsidRPr="0031314A" w:rsidRDefault="00B4071F">
            <w:pPr>
              <w:widowControl w:val="0"/>
              <w:pBdr>
                <w:top w:val="nil"/>
                <w:left w:val="nil"/>
                <w:bottom w:val="nil"/>
                <w:right w:val="nil"/>
                <w:between w:val="nil"/>
              </w:pBdr>
              <w:spacing w:after="0" w:line="240" w:lineRule="auto"/>
              <w:rPr>
                <w:rFonts w:ascii="Arial" w:eastAsia="Arial" w:hAnsi="Arial" w:cs="Arial"/>
                <w:sz w:val="16"/>
                <w:szCs w:val="16"/>
                <w:rPrChange w:id="4175" w:author="Razavi, Pedram/Medicine" w:date="2019-06-16T14:18:00Z">
                  <w:rPr>
                    <w:rFonts w:ascii="Arial" w:eastAsia="Arial" w:hAnsi="Arial" w:cs="Arial"/>
                    <w:sz w:val="17"/>
                    <w:szCs w:val="17"/>
                  </w:rPr>
                </w:rPrChange>
              </w:rPr>
              <w:pPrChange w:id="4176" w:author="Razavi, Pedram/Medicine" w:date="2019-06-16T15:04:00Z">
                <w:pPr>
                  <w:widowControl w:val="0"/>
                  <w:pBdr>
                    <w:top w:val="nil"/>
                    <w:left w:val="nil"/>
                    <w:bottom w:val="nil"/>
                    <w:right w:val="nil"/>
                    <w:between w:val="nil"/>
                  </w:pBdr>
                  <w:spacing w:after="0" w:line="240" w:lineRule="auto"/>
                  <w:jc w:val="center"/>
                </w:pPr>
              </w:pPrChange>
            </w:pPr>
            <w:r w:rsidRPr="0031314A">
              <w:rPr>
                <w:rFonts w:ascii="Arial" w:eastAsia="Arial" w:hAnsi="Arial" w:cs="Arial"/>
                <w:sz w:val="16"/>
                <w:szCs w:val="16"/>
                <w:rPrChange w:id="4177" w:author="Razavi, Pedram/Medicine" w:date="2019-06-16T14:18:00Z">
                  <w:rPr>
                    <w:rFonts w:ascii="Arial" w:eastAsia="Arial" w:hAnsi="Arial" w:cs="Arial"/>
                    <w:sz w:val="17"/>
                    <w:szCs w:val="17"/>
                  </w:rPr>
                </w:rPrChange>
              </w:rPr>
              <w:t>0 | 0</w:t>
            </w:r>
          </w:p>
        </w:tc>
      </w:tr>
    </w:tbl>
    <w:p w14:paraId="0A32B24F" w14:textId="77777777" w:rsidR="00413E5F" w:rsidRDefault="00413E5F">
      <w:pPr>
        <w:shd w:val="clear" w:color="auto" w:fill="FFFFFF"/>
        <w:spacing w:after="0"/>
        <w:rPr>
          <w:rFonts w:ascii="Arial" w:eastAsia="Arial" w:hAnsi="Arial" w:cs="Arial"/>
          <w:color w:val="0033CC"/>
          <w:sz w:val="17"/>
          <w:szCs w:val="17"/>
        </w:rPr>
        <w:pPrChange w:id="4178" w:author="Razavi, Pedram/Medicine" w:date="2019-06-16T15:04:00Z">
          <w:pPr>
            <w:shd w:val="clear" w:color="auto" w:fill="FFFFFF"/>
            <w:spacing w:after="0"/>
            <w:jc w:val="both"/>
          </w:pPr>
        </w:pPrChange>
      </w:pPr>
    </w:p>
    <w:p w14:paraId="55EF2A49" w14:textId="77777777" w:rsidR="00413E5F" w:rsidRDefault="00B4071F">
      <w:pPr>
        <w:spacing w:after="0" w:line="240" w:lineRule="auto"/>
        <w:rPr>
          <w:rFonts w:ascii="Arial" w:eastAsia="Arial" w:hAnsi="Arial" w:cs="Arial"/>
        </w:rPr>
        <w:pPrChange w:id="4179" w:author="Razavi, Pedram/Medicine" w:date="2019-06-16T15:04:00Z">
          <w:pPr>
            <w:spacing w:after="0" w:line="240" w:lineRule="auto"/>
            <w:jc w:val="both"/>
          </w:pPr>
        </w:pPrChange>
      </w:pPr>
      <w:r>
        <w:rPr>
          <w:rFonts w:ascii="Arial" w:eastAsia="Arial" w:hAnsi="Arial" w:cs="Arial"/>
        </w:rPr>
        <w:t>5. The identification of VUSo in the different cohorts analyzed provides challenging information. Were these VUSo somehow confirmed? Replicates? ddPCR of specific variants? The low MAFs detected suggest the possibility of artifacts and it would be important to confirm these results. Were VUSo analyzed in sequential samples? Are they stable in time?</w:t>
      </w:r>
    </w:p>
    <w:p w14:paraId="53360517" w14:textId="77777777" w:rsidR="00413E5F" w:rsidRDefault="00413E5F">
      <w:pPr>
        <w:spacing w:after="0" w:line="240" w:lineRule="auto"/>
        <w:rPr>
          <w:rFonts w:ascii="Arial" w:eastAsia="Arial" w:hAnsi="Arial" w:cs="Arial"/>
          <w:color w:val="0033CC"/>
        </w:rPr>
        <w:pPrChange w:id="4180" w:author="Razavi, Pedram/Medicine" w:date="2019-06-16T15:04:00Z">
          <w:pPr>
            <w:spacing w:after="0" w:line="240" w:lineRule="auto"/>
            <w:jc w:val="both"/>
          </w:pPr>
        </w:pPrChange>
      </w:pPr>
    </w:p>
    <w:p w14:paraId="5A6E23A3" w14:textId="3AB1EDE8" w:rsidR="00413E5F" w:rsidRDefault="00B4071F">
      <w:pPr>
        <w:spacing w:after="0" w:line="240" w:lineRule="auto"/>
        <w:rPr>
          <w:rFonts w:ascii="Arial" w:eastAsia="Arial" w:hAnsi="Arial" w:cs="Arial"/>
          <w:color w:val="0033CC"/>
        </w:rPr>
        <w:pPrChange w:id="4181" w:author="Razavi, Pedram/Medicine" w:date="2019-06-16T15:04:00Z">
          <w:pPr>
            <w:spacing w:after="0" w:line="240" w:lineRule="auto"/>
            <w:jc w:val="both"/>
          </w:pPr>
        </w:pPrChange>
      </w:pPr>
      <w:r>
        <w:rPr>
          <w:rFonts w:ascii="Arial" w:eastAsia="Arial" w:hAnsi="Arial" w:cs="Arial"/>
          <w:color w:val="0033CC"/>
        </w:rPr>
        <w:t xml:space="preserve">Authors: </w:t>
      </w:r>
      <w:ins w:id="4182" w:author="Razavi, Pedram/Medicine" w:date="2019-06-16T14:35:00Z">
        <w:r w:rsidR="00EC2E42">
          <w:rPr>
            <w:rFonts w:ascii="Arial" w:eastAsia="Arial" w:hAnsi="Arial" w:cs="Arial"/>
            <w:color w:val="0033CC"/>
          </w:rPr>
          <w:t xml:space="preserve">We thank the reviewer for highlighting this issue and the opportunity to strengthen our findings. </w:t>
        </w:r>
      </w:ins>
      <w:r>
        <w:rPr>
          <w:rFonts w:ascii="Arial" w:eastAsia="Arial" w:hAnsi="Arial" w:cs="Arial"/>
          <w:color w:val="0033CC"/>
        </w:rPr>
        <w:t>The manuscript included technical replicates carried out to test reproducibility using two different versions (V1 and V2) of the assay for cfDNA and WBC. Samples from six patients, detailed in Supplementary Table S6 of the manuscript, were selected for reprocessing with both assay protocols. The results are shown in Figure 1 and Supplementary Figure S3 of the manuscript where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0.9972, Supplementary Figure S3). </w:t>
      </w:r>
      <w:ins w:id="4183" w:author="Razavi, Pedram/Medicine" w:date="2019-06-16T14:35:00Z">
        <w:r w:rsidR="00EC2E42">
          <w:rPr>
            <w:rFonts w:ascii="Arial" w:eastAsia="Arial" w:hAnsi="Arial" w:cs="Arial"/>
            <w:color w:val="0033CC"/>
          </w:rPr>
          <w:t xml:space="preserve">We now </w:t>
        </w:r>
      </w:ins>
      <w:ins w:id="4184" w:author="Razavi, Pedram/Medicine" w:date="2019-06-16T14:36:00Z">
        <w:r w:rsidR="00EC2E42">
          <w:rPr>
            <w:rFonts w:ascii="Arial" w:eastAsia="Arial" w:hAnsi="Arial" w:cs="Arial"/>
            <w:color w:val="0033CC"/>
          </w:rPr>
          <w:t xml:space="preserve">retested additional sequencing of replicates for  </w:t>
        </w:r>
      </w:ins>
      <w:del w:id="4185" w:author="Razavi, Pedram/Medicine" w:date="2019-06-16T14:36:00Z">
        <w:r w:rsidDel="00EC2E42">
          <w:rPr>
            <w:rFonts w:ascii="Arial" w:eastAsia="Arial" w:hAnsi="Arial" w:cs="Arial"/>
            <w:color w:val="0033CC"/>
          </w:rPr>
          <w:delText xml:space="preserve">Additionally, </w:delText>
        </w:r>
      </w:del>
      <w:r>
        <w:rPr>
          <w:rFonts w:ascii="Arial" w:eastAsia="Arial" w:hAnsi="Arial" w:cs="Arial"/>
          <w:color w:val="0033CC"/>
        </w:rPr>
        <w:t xml:space="preserve">three of the above patients </w:t>
      </w:r>
      <w:del w:id="4186" w:author="Razavi, Pedram/Medicine" w:date="2019-06-16T14:37:00Z">
        <w:r w:rsidDel="00EC2E42">
          <w:rPr>
            <w:rFonts w:ascii="Arial" w:eastAsia="Arial" w:hAnsi="Arial" w:cs="Arial"/>
            <w:color w:val="0033CC"/>
          </w:rPr>
          <w:delText xml:space="preserve">have been </w:delText>
        </w:r>
      </w:del>
      <w:del w:id="4187" w:author="Razavi, Pedram/Medicine" w:date="2019-06-16T14:36:00Z">
        <w:r w:rsidDel="00EC2E42">
          <w:rPr>
            <w:rFonts w:ascii="Arial" w:eastAsia="Arial" w:hAnsi="Arial" w:cs="Arial"/>
            <w:color w:val="0033CC"/>
          </w:rPr>
          <w:delText xml:space="preserve">retested </w:delText>
        </w:r>
      </w:del>
      <w:del w:id="4188" w:author="Razavi, Pedram/Medicine" w:date="2019-06-16T14:37:00Z">
        <w:r w:rsidDel="00EC2E42">
          <w:rPr>
            <w:rFonts w:ascii="Arial" w:eastAsia="Arial" w:hAnsi="Arial" w:cs="Arial"/>
            <w:color w:val="0033CC"/>
          </w:rPr>
          <w:delText>using</w:delText>
        </w:r>
      </w:del>
      <w:ins w:id="4189" w:author="Razavi, Pedram/Medicine" w:date="2019-06-16T14:37:00Z">
        <w:r w:rsidR="00EC2E42">
          <w:rPr>
            <w:rFonts w:ascii="Arial" w:eastAsia="Arial" w:hAnsi="Arial" w:cs="Arial"/>
            <w:color w:val="0033CC"/>
          </w:rPr>
          <w:t>utilizing the</w:t>
        </w:r>
      </w:ins>
      <w:r>
        <w:rPr>
          <w:rFonts w:ascii="Arial" w:eastAsia="Arial" w:hAnsi="Arial" w:cs="Arial"/>
          <w:color w:val="0033CC"/>
        </w:rPr>
        <w:t xml:space="preserve"> version V2 of the protocol. The pairwise comparison of VAFs between versions V1 vs V2 and V2 vs V2 for all the samples that have been retested are shown Figure 8 of this </w:t>
      </w:r>
      <w:del w:id="4190" w:author="Razavi, Pedram/Medicine" w:date="2019-06-16T14:37:00Z">
        <w:r w:rsidDel="00EC2E42">
          <w:rPr>
            <w:rFonts w:ascii="Arial" w:eastAsia="Arial" w:hAnsi="Arial" w:cs="Arial"/>
            <w:color w:val="0033CC"/>
          </w:rPr>
          <w:delText>point-by-point reply</w:delText>
        </w:r>
      </w:del>
      <w:ins w:id="4191" w:author="Razavi, Pedram/Medicine" w:date="2019-06-16T14:37:00Z">
        <w:r w:rsidR="00EC2E42">
          <w:rPr>
            <w:rFonts w:ascii="Arial" w:eastAsia="Arial" w:hAnsi="Arial" w:cs="Arial"/>
            <w:color w:val="0033CC"/>
          </w:rPr>
          <w:t>response</w:t>
        </w:r>
      </w:ins>
      <w:r>
        <w:rPr>
          <w:rFonts w:ascii="Arial" w:eastAsia="Arial" w:hAnsi="Arial" w:cs="Arial"/>
          <w:color w:val="0033CC"/>
        </w:rPr>
        <w:t>.</w:t>
      </w:r>
    </w:p>
    <w:p w14:paraId="4E5A0DB7" w14:textId="77777777" w:rsidR="00413E5F" w:rsidRDefault="00413E5F">
      <w:pPr>
        <w:spacing w:after="0" w:line="240" w:lineRule="auto"/>
        <w:rPr>
          <w:rFonts w:ascii="Arial" w:eastAsia="Arial" w:hAnsi="Arial" w:cs="Arial"/>
          <w:color w:val="0033CC"/>
        </w:rPr>
        <w:pPrChange w:id="4192" w:author="Razavi, Pedram/Medicine" w:date="2019-06-16T15:04:00Z">
          <w:pPr>
            <w:spacing w:after="0" w:line="240" w:lineRule="auto"/>
            <w:jc w:val="both"/>
          </w:pPr>
        </w:pPrChange>
      </w:pPr>
    </w:p>
    <w:p w14:paraId="6FCCF5BA" w14:textId="60F2B41E" w:rsidR="00413E5F" w:rsidRDefault="00B4071F">
      <w:pPr>
        <w:spacing w:after="0" w:line="240" w:lineRule="auto"/>
        <w:rPr>
          <w:rFonts w:ascii="Arial" w:eastAsia="Arial" w:hAnsi="Arial" w:cs="Arial"/>
          <w:color w:val="0033CC"/>
        </w:rPr>
        <w:pPrChange w:id="4193" w:author="Razavi, Pedram/Medicine" w:date="2019-06-16T15:04:00Z">
          <w:pPr>
            <w:spacing w:after="0" w:line="240" w:lineRule="auto"/>
            <w:jc w:val="both"/>
          </w:pPr>
        </w:pPrChange>
      </w:pPr>
      <w:r>
        <w:rPr>
          <w:rFonts w:ascii="Arial" w:eastAsia="Arial" w:hAnsi="Arial" w:cs="Arial"/>
          <w:color w:val="0033CC"/>
        </w:rPr>
        <w:t>Table</w:t>
      </w:r>
      <w:ins w:id="4194" w:author="Razavi, Pedram/Medicine" w:date="2019-06-16T14:37:00Z">
        <w:r w:rsidR="00EC2E42">
          <w:rPr>
            <w:rFonts w:ascii="Arial" w:eastAsia="Arial" w:hAnsi="Arial" w:cs="Arial"/>
            <w:color w:val="0033CC"/>
          </w:rPr>
          <w:t xml:space="preserve"> 7</w:t>
        </w:r>
      </w:ins>
      <w:r>
        <w:rPr>
          <w:rFonts w:ascii="Arial" w:eastAsia="Arial" w:hAnsi="Arial" w:cs="Arial"/>
          <w:color w:val="0033CC"/>
        </w:rPr>
        <w:t xml:space="preserve"> </w:t>
      </w:r>
      <w:del w:id="4195" w:author="Razavi, Pedram/Medicine" w:date="2019-06-16T14:37:00Z">
        <w:r w:rsidDel="00EC2E42">
          <w:rPr>
            <w:rFonts w:ascii="Arial" w:eastAsia="Arial" w:hAnsi="Arial" w:cs="Arial"/>
            <w:color w:val="0033CC"/>
          </w:rPr>
          <w:delText xml:space="preserve">15 </w:delText>
        </w:r>
      </w:del>
      <w:r>
        <w:rPr>
          <w:rFonts w:ascii="Arial" w:eastAsia="Arial" w:hAnsi="Arial" w:cs="Arial"/>
          <w:color w:val="0033CC"/>
        </w:rPr>
        <w:t xml:space="preserve">of this </w:t>
      </w:r>
      <w:del w:id="4196" w:author="Razavi, Pedram/Medicine" w:date="2019-06-16T14:37:00Z">
        <w:r w:rsidDel="00EC2E42">
          <w:rPr>
            <w:rFonts w:ascii="Arial" w:eastAsia="Arial" w:hAnsi="Arial" w:cs="Arial"/>
            <w:color w:val="0033CC"/>
          </w:rPr>
          <w:delText>point-by-point reply</w:delText>
        </w:r>
      </w:del>
      <w:ins w:id="4197" w:author="Razavi, Pedram/Medicine" w:date="2019-06-16T14:37:00Z">
        <w:r w:rsidR="00EC2E42">
          <w:rPr>
            <w:rFonts w:ascii="Arial" w:eastAsia="Arial" w:hAnsi="Arial" w:cs="Arial"/>
            <w:color w:val="0033CC"/>
          </w:rPr>
          <w:t xml:space="preserve">response (in response to </w:t>
        </w:r>
      </w:ins>
      <w:ins w:id="4198" w:author="Razavi, Pedram/Medicine" w:date="2019-06-16T14:38:00Z">
        <w:r w:rsidR="00EC2E42">
          <w:rPr>
            <w:rFonts w:ascii="Arial" w:eastAsia="Arial" w:hAnsi="Arial" w:cs="Arial"/>
            <w:color w:val="0033CC"/>
          </w:rPr>
          <w:t xml:space="preserve">Comment # 15 of Reviewer #1) </w:t>
        </w:r>
      </w:ins>
      <w:r>
        <w:rPr>
          <w:rFonts w:ascii="Arial" w:eastAsia="Arial" w:hAnsi="Arial" w:cs="Arial"/>
          <w:color w:val="0033CC"/>
        </w:rPr>
        <w:t xml:space="preserve"> further shows the number of Biopsy-matched, Biopsy-subthreshold, VUSo and WBC-matched variants detected in the index cfDNA sequencing of those six patients i.e. using version V1 of the assay and reported in Figures 2 to 5 of the manuscript together with the percentages of those variants which were confirmed present i.e. have non-zero alternate read support irrespective of variant source category using version V2.</w:t>
      </w:r>
      <w:del w:id="4199" w:author="Razavi, Pedram/Medicine" w:date="2019-06-16T14:38:00Z">
        <w:r w:rsidDel="00EC2E42">
          <w:rPr>
            <w:rFonts w:ascii="Arial" w:eastAsia="Arial" w:hAnsi="Arial" w:cs="Arial"/>
            <w:color w:val="0033CC"/>
          </w:rPr>
          <w:delText xml:space="preserve"> Additionally</w:delText>
        </w:r>
      </w:del>
      <w:ins w:id="4200" w:author="Razavi, Pedram/Medicine" w:date="2019-06-16T14:39:00Z">
        <w:r w:rsidR="00EC2E42">
          <w:rPr>
            <w:rFonts w:ascii="Arial" w:eastAsia="Arial" w:hAnsi="Arial" w:cs="Arial"/>
            <w:color w:val="0033CC"/>
          </w:rPr>
          <w:t xml:space="preserve"> Additionally, </w:t>
        </w:r>
      </w:ins>
      <w:del w:id="4201" w:author="Razavi, Pedram/Medicine" w:date="2019-06-16T14:39:00Z">
        <w:r w:rsidDel="00EC2E42">
          <w:rPr>
            <w:rFonts w:ascii="Arial" w:eastAsia="Arial" w:hAnsi="Arial" w:cs="Arial"/>
            <w:color w:val="0033CC"/>
          </w:rPr>
          <w:delText xml:space="preserve">, </w:delText>
        </w:r>
      </w:del>
      <w:r>
        <w:rPr>
          <w:rFonts w:ascii="Arial" w:eastAsia="Arial" w:hAnsi="Arial" w:cs="Arial"/>
          <w:color w:val="0033CC"/>
        </w:rPr>
        <w:t xml:space="preserve">Table </w:t>
      </w:r>
      <w:ins w:id="4202" w:author="Razavi, Pedram/Medicine" w:date="2019-06-16T14:39:00Z">
        <w:r w:rsidR="00EC2E42">
          <w:rPr>
            <w:rFonts w:ascii="Arial" w:eastAsia="Arial" w:hAnsi="Arial" w:cs="Arial"/>
            <w:color w:val="0033CC"/>
          </w:rPr>
          <w:t xml:space="preserve">8 of this response (in response to Comment # 15 of Reviewer #1)  </w:t>
        </w:r>
      </w:ins>
      <w:del w:id="4203" w:author="Razavi, Pedram/Medicine" w:date="2019-06-16T14:39:00Z">
        <w:r w:rsidDel="00EC2E42">
          <w:rPr>
            <w:rFonts w:ascii="Arial" w:eastAsia="Arial" w:hAnsi="Arial" w:cs="Arial"/>
            <w:color w:val="0033CC"/>
          </w:rPr>
          <w:delText>16</w:delText>
        </w:r>
      </w:del>
      <w:r>
        <w:rPr>
          <w:rFonts w:ascii="Arial" w:eastAsia="Arial" w:hAnsi="Arial" w:cs="Arial"/>
          <w:color w:val="0033CC"/>
        </w:rPr>
        <w:t xml:space="preserve"> </w:t>
      </w:r>
      <w:del w:id="4204" w:author="Razavi, Pedram/Medicine" w:date="2019-06-16T14:39:00Z">
        <w:r w:rsidDel="00EC2E42">
          <w:rPr>
            <w:rFonts w:ascii="Arial" w:eastAsia="Arial" w:hAnsi="Arial" w:cs="Arial"/>
            <w:color w:val="0033CC"/>
          </w:rPr>
          <w:delText xml:space="preserve">of this point-by-point reply </w:delText>
        </w:r>
      </w:del>
      <w:r>
        <w:rPr>
          <w:rFonts w:ascii="Arial" w:eastAsia="Arial" w:hAnsi="Arial" w:cs="Arial"/>
          <w:color w:val="0033CC"/>
        </w:rPr>
        <w:t>shows the same for the three patients who were selected for retesting.</w:t>
      </w:r>
    </w:p>
    <w:p w14:paraId="24FBCF04" w14:textId="77777777" w:rsidR="00413E5F" w:rsidRDefault="00413E5F">
      <w:pPr>
        <w:spacing w:after="0" w:line="240" w:lineRule="auto"/>
        <w:rPr>
          <w:rFonts w:ascii="Arial" w:eastAsia="Arial" w:hAnsi="Arial" w:cs="Arial"/>
          <w:color w:val="0033CC"/>
        </w:rPr>
        <w:pPrChange w:id="4205" w:author="Razavi, Pedram/Medicine" w:date="2019-06-16T15:04:00Z">
          <w:pPr>
            <w:spacing w:after="0" w:line="240" w:lineRule="auto"/>
            <w:jc w:val="both"/>
          </w:pPr>
        </w:pPrChange>
      </w:pPr>
    </w:p>
    <w:p w14:paraId="6B419C66" w14:textId="6AB72C62" w:rsidR="00413E5F" w:rsidDel="00EC2E42" w:rsidRDefault="00B4071F">
      <w:pPr>
        <w:spacing w:after="0" w:line="240" w:lineRule="auto"/>
        <w:rPr>
          <w:del w:id="4206" w:author="Razavi, Pedram/Medicine" w:date="2019-06-16T14:40:00Z"/>
          <w:rFonts w:ascii="Arial" w:eastAsia="Arial" w:hAnsi="Arial" w:cs="Arial"/>
          <w:color w:val="0033CC"/>
        </w:rPr>
        <w:pPrChange w:id="4207" w:author="Razavi, Pedram/Medicine" w:date="2019-06-16T15:04:00Z">
          <w:pPr>
            <w:spacing w:after="0" w:line="240" w:lineRule="auto"/>
            <w:jc w:val="both"/>
          </w:pPr>
        </w:pPrChange>
      </w:pPr>
      <w:del w:id="4208" w:author="Razavi, Pedram/Medicine" w:date="2019-06-16T14:40:00Z">
        <w:r w:rsidDel="00EC2E42">
          <w:rPr>
            <w:rFonts w:ascii="Arial" w:eastAsia="Arial" w:hAnsi="Arial" w:cs="Arial"/>
            <w:sz w:val="20"/>
            <w:szCs w:val="20"/>
          </w:rPr>
          <w:delText>Table 15: Number of somatic mutations per patient detected in version V1 and confirmed present in six initial technical replicates using version V2 of assay protocol</w:delText>
        </w:r>
      </w:del>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413E5F" w:rsidDel="00EC2E42" w14:paraId="6DDB6986" w14:textId="4C9E0609">
        <w:trPr>
          <w:del w:id="4209" w:author="Razavi, Pedram/Medicine" w:date="2019-06-16T14:40:00Z"/>
        </w:trPr>
        <w:tc>
          <w:tcPr>
            <w:tcW w:w="1560" w:type="dxa"/>
            <w:shd w:val="clear" w:color="auto" w:fill="4D4D62"/>
            <w:tcMar>
              <w:top w:w="100" w:type="dxa"/>
              <w:left w:w="100" w:type="dxa"/>
              <w:bottom w:w="100" w:type="dxa"/>
              <w:right w:w="100" w:type="dxa"/>
            </w:tcMar>
          </w:tcPr>
          <w:p w14:paraId="4F19EDFD" w14:textId="6EC0EC3E" w:rsidR="00413E5F" w:rsidDel="00EC2E42" w:rsidRDefault="00B4071F">
            <w:pPr>
              <w:widowControl w:val="0"/>
              <w:pBdr>
                <w:top w:val="nil"/>
                <w:left w:val="nil"/>
                <w:bottom w:val="nil"/>
                <w:right w:val="nil"/>
                <w:between w:val="nil"/>
              </w:pBdr>
              <w:spacing w:after="0" w:line="240" w:lineRule="auto"/>
              <w:rPr>
                <w:del w:id="4210" w:author="Razavi, Pedram/Medicine" w:date="2019-06-16T14:40:00Z"/>
                <w:rFonts w:ascii="Arial" w:eastAsia="Arial" w:hAnsi="Arial" w:cs="Arial"/>
                <w:color w:val="FFFFFF"/>
                <w:sz w:val="18"/>
                <w:szCs w:val="18"/>
              </w:rPr>
              <w:pPrChange w:id="4211" w:author="Razavi, Pedram/Medicine" w:date="2019-06-16T15:04:00Z">
                <w:pPr>
                  <w:widowControl w:val="0"/>
                  <w:pBdr>
                    <w:top w:val="nil"/>
                    <w:left w:val="nil"/>
                    <w:bottom w:val="nil"/>
                    <w:right w:val="nil"/>
                    <w:between w:val="nil"/>
                  </w:pBdr>
                  <w:spacing w:after="0" w:line="240" w:lineRule="auto"/>
                  <w:jc w:val="center"/>
                </w:pPr>
              </w:pPrChange>
            </w:pPr>
            <w:del w:id="4212" w:author="Razavi, Pedram/Medicine" w:date="2019-06-16T14:40:00Z">
              <w:r w:rsidDel="00EC2E42">
                <w:rPr>
                  <w:rFonts w:ascii="Arial" w:eastAsia="Arial" w:hAnsi="Arial" w:cs="Arial"/>
                  <w:color w:val="FFFFFF"/>
                  <w:sz w:val="18"/>
                  <w:szCs w:val="18"/>
                </w:rPr>
                <w:delText>Patient ID</w:delText>
              </w:r>
            </w:del>
          </w:p>
        </w:tc>
        <w:tc>
          <w:tcPr>
            <w:tcW w:w="1560" w:type="dxa"/>
            <w:shd w:val="clear" w:color="auto" w:fill="4D4D62"/>
            <w:tcMar>
              <w:top w:w="100" w:type="dxa"/>
              <w:left w:w="100" w:type="dxa"/>
              <w:bottom w:w="100" w:type="dxa"/>
              <w:right w:w="100" w:type="dxa"/>
            </w:tcMar>
          </w:tcPr>
          <w:p w14:paraId="30CBE358" w14:textId="50F47394" w:rsidR="00413E5F" w:rsidDel="00EC2E42" w:rsidRDefault="00B4071F">
            <w:pPr>
              <w:widowControl w:val="0"/>
              <w:pBdr>
                <w:top w:val="nil"/>
                <w:left w:val="nil"/>
                <w:bottom w:val="nil"/>
                <w:right w:val="nil"/>
                <w:between w:val="nil"/>
              </w:pBdr>
              <w:spacing w:after="0" w:line="240" w:lineRule="auto"/>
              <w:rPr>
                <w:del w:id="4213" w:author="Razavi, Pedram/Medicine" w:date="2019-06-16T14:40:00Z"/>
                <w:rFonts w:ascii="Arial" w:eastAsia="Arial" w:hAnsi="Arial" w:cs="Arial"/>
                <w:color w:val="FFFFFF"/>
                <w:sz w:val="18"/>
                <w:szCs w:val="18"/>
              </w:rPr>
              <w:pPrChange w:id="4214" w:author="Razavi, Pedram/Medicine" w:date="2019-06-16T15:04:00Z">
                <w:pPr>
                  <w:widowControl w:val="0"/>
                  <w:pBdr>
                    <w:top w:val="nil"/>
                    <w:left w:val="nil"/>
                    <w:bottom w:val="nil"/>
                    <w:right w:val="nil"/>
                    <w:between w:val="nil"/>
                  </w:pBdr>
                  <w:spacing w:after="0" w:line="240" w:lineRule="auto"/>
                  <w:jc w:val="center"/>
                </w:pPr>
              </w:pPrChange>
            </w:pPr>
            <w:del w:id="4215" w:author="Razavi, Pedram/Medicine" w:date="2019-06-16T14:40:00Z">
              <w:r w:rsidDel="00EC2E42">
                <w:rPr>
                  <w:rFonts w:ascii="Arial" w:eastAsia="Arial" w:hAnsi="Arial" w:cs="Arial"/>
                  <w:color w:val="FFFFFF"/>
                  <w:sz w:val="18"/>
                  <w:szCs w:val="18"/>
                </w:rPr>
                <w:delText>No. of Biopsy -matched variants</w:delText>
              </w:r>
            </w:del>
          </w:p>
        </w:tc>
        <w:tc>
          <w:tcPr>
            <w:tcW w:w="1560" w:type="dxa"/>
            <w:shd w:val="clear" w:color="auto" w:fill="4D4D62"/>
            <w:tcMar>
              <w:top w:w="100" w:type="dxa"/>
              <w:left w:w="100" w:type="dxa"/>
              <w:bottom w:w="100" w:type="dxa"/>
              <w:right w:w="100" w:type="dxa"/>
            </w:tcMar>
          </w:tcPr>
          <w:p w14:paraId="18DD780B" w14:textId="0351D8BB" w:rsidR="00413E5F" w:rsidDel="00EC2E42" w:rsidRDefault="00B4071F">
            <w:pPr>
              <w:widowControl w:val="0"/>
              <w:pBdr>
                <w:top w:val="nil"/>
                <w:left w:val="nil"/>
                <w:bottom w:val="nil"/>
                <w:right w:val="nil"/>
                <w:between w:val="nil"/>
              </w:pBdr>
              <w:spacing w:after="0" w:line="240" w:lineRule="auto"/>
              <w:rPr>
                <w:del w:id="4216" w:author="Razavi, Pedram/Medicine" w:date="2019-06-16T14:40:00Z"/>
                <w:rFonts w:ascii="Arial" w:eastAsia="Arial" w:hAnsi="Arial" w:cs="Arial"/>
                <w:color w:val="FFFFFF"/>
                <w:sz w:val="18"/>
                <w:szCs w:val="18"/>
              </w:rPr>
              <w:pPrChange w:id="4217" w:author="Razavi, Pedram/Medicine" w:date="2019-06-16T15:04:00Z">
                <w:pPr>
                  <w:widowControl w:val="0"/>
                  <w:pBdr>
                    <w:top w:val="nil"/>
                    <w:left w:val="nil"/>
                    <w:bottom w:val="nil"/>
                    <w:right w:val="nil"/>
                    <w:between w:val="nil"/>
                  </w:pBdr>
                  <w:spacing w:after="0" w:line="240" w:lineRule="auto"/>
                  <w:jc w:val="center"/>
                </w:pPr>
              </w:pPrChange>
            </w:pPr>
            <w:del w:id="4218" w:author="Razavi, Pedram/Medicine" w:date="2019-06-16T14:40:00Z">
              <w:r w:rsidDel="00EC2E42">
                <w:rPr>
                  <w:rFonts w:ascii="Arial" w:eastAsia="Arial" w:hAnsi="Arial" w:cs="Arial"/>
                  <w:color w:val="FFFFFF"/>
                  <w:sz w:val="18"/>
                  <w:szCs w:val="18"/>
                </w:rPr>
                <w:delText>No. of Biopsy -subthreshold variants</w:delText>
              </w:r>
            </w:del>
          </w:p>
        </w:tc>
        <w:tc>
          <w:tcPr>
            <w:tcW w:w="1560" w:type="dxa"/>
            <w:shd w:val="clear" w:color="auto" w:fill="4D4D62"/>
            <w:tcMar>
              <w:top w:w="100" w:type="dxa"/>
              <w:left w:w="100" w:type="dxa"/>
              <w:bottom w:w="100" w:type="dxa"/>
              <w:right w:w="100" w:type="dxa"/>
            </w:tcMar>
          </w:tcPr>
          <w:p w14:paraId="03530602" w14:textId="327D4D50" w:rsidR="00413E5F" w:rsidDel="00EC2E42" w:rsidRDefault="00B4071F">
            <w:pPr>
              <w:widowControl w:val="0"/>
              <w:pBdr>
                <w:top w:val="nil"/>
                <w:left w:val="nil"/>
                <w:bottom w:val="nil"/>
                <w:right w:val="nil"/>
                <w:between w:val="nil"/>
              </w:pBdr>
              <w:spacing w:after="0" w:line="240" w:lineRule="auto"/>
              <w:rPr>
                <w:del w:id="4219" w:author="Razavi, Pedram/Medicine" w:date="2019-06-16T14:40:00Z"/>
                <w:rFonts w:ascii="Arial" w:eastAsia="Arial" w:hAnsi="Arial" w:cs="Arial"/>
                <w:color w:val="FFFFFF"/>
                <w:sz w:val="18"/>
                <w:szCs w:val="18"/>
              </w:rPr>
              <w:pPrChange w:id="4220" w:author="Razavi, Pedram/Medicine" w:date="2019-06-16T15:04:00Z">
                <w:pPr>
                  <w:widowControl w:val="0"/>
                  <w:pBdr>
                    <w:top w:val="nil"/>
                    <w:left w:val="nil"/>
                    <w:bottom w:val="nil"/>
                    <w:right w:val="nil"/>
                    <w:between w:val="nil"/>
                  </w:pBdr>
                  <w:spacing w:after="0" w:line="240" w:lineRule="auto"/>
                  <w:jc w:val="center"/>
                </w:pPr>
              </w:pPrChange>
            </w:pPr>
            <w:del w:id="4221" w:author="Razavi, Pedram/Medicine" w:date="2019-06-16T14:40:00Z">
              <w:r w:rsidDel="00EC2E42">
                <w:rPr>
                  <w:rFonts w:ascii="Arial" w:eastAsia="Arial" w:hAnsi="Arial" w:cs="Arial"/>
                  <w:color w:val="FFFFFF"/>
                  <w:sz w:val="18"/>
                  <w:szCs w:val="18"/>
                </w:rPr>
                <w:delText>No. of VUSo</w:delText>
              </w:r>
            </w:del>
          </w:p>
        </w:tc>
        <w:tc>
          <w:tcPr>
            <w:tcW w:w="1560" w:type="dxa"/>
            <w:shd w:val="clear" w:color="auto" w:fill="4D4D62"/>
            <w:tcMar>
              <w:top w:w="100" w:type="dxa"/>
              <w:left w:w="100" w:type="dxa"/>
              <w:bottom w:w="100" w:type="dxa"/>
              <w:right w:w="100" w:type="dxa"/>
            </w:tcMar>
          </w:tcPr>
          <w:p w14:paraId="231A1D32" w14:textId="3BE8E5F4" w:rsidR="00413E5F" w:rsidDel="00EC2E42" w:rsidRDefault="00B4071F">
            <w:pPr>
              <w:widowControl w:val="0"/>
              <w:pBdr>
                <w:top w:val="nil"/>
                <w:left w:val="nil"/>
                <w:bottom w:val="nil"/>
                <w:right w:val="nil"/>
                <w:between w:val="nil"/>
              </w:pBdr>
              <w:spacing w:after="0" w:line="240" w:lineRule="auto"/>
              <w:rPr>
                <w:del w:id="4222" w:author="Razavi, Pedram/Medicine" w:date="2019-06-16T14:40:00Z"/>
                <w:rFonts w:ascii="Arial" w:eastAsia="Arial" w:hAnsi="Arial" w:cs="Arial"/>
                <w:color w:val="FFFFFF"/>
                <w:sz w:val="18"/>
                <w:szCs w:val="18"/>
              </w:rPr>
              <w:pPrChange w:id="4223" w:author="Razavi, Pedram/Medicine" w:date="2019-06-16T15:04:00Z">
                <w:pPr>
                  <w:widowControl w:val="0"/>
                  <w:pBdr>
                    <w:top w:val="nil"/>
                    <w:left w:val="nil"/>
                    <w:bottom w:val="nil"/>
                    <w:right w:val="nil"/>
                    <w:between w:val="nil"/>
                  </w:pBdr>
                  <w:spacing w:after="0" w:line="240" w:lineRule="auto"/>
                  <w:jc w:val="center"/>
                </w:pPr>
              </w:pPrChange>
            </w:pPr>
            <w:del w:id="4224" w:author="Razavi, Pedram/Medicine" w:date="2019-06-16T14:40:00Z">
              <w:r w:rsidDel="00EC2E42">
                <w:rPr>
                  <w:rFonts w:ascii="Arial" w:eastAsia="Arial" w:hAnsi="Arial" w:cs="Arial"/>
                  <w:color w:val="FFFFFF"/>
                  <w:sz w:val="18"/>
                  <w:szCs w:val="18"/>
                </w:rPr>
                <w:delText>No. of WBC -matched variants</w:delText>
              </w:r>
            </w:del>
          </w:p>
        </w:tc>
        <w:tc>
          <w:tcPr>
            <w:tcW w:w="1560" w:type="dxa"/>
            <w:shd w:val="clear" w:color="auto" w:fill="4D4D62"/>
            <w:tcMar>
              <w:top w:w="100" w:type="dxa"/>
              <w:left w:w="100" w:type="dxa"/>
              <w:bottom w:w="100" w:type="dxa"/>
              <w:right w:w="100" w:type="dxa"/>
            </w:tcMar>
          </w:tcPr>
          <w:p w14:paraId="3BDECFEC" w14:textId="22A91BD9" w:rsidR="00413E5F" w:rsidDel="00EC2E42" w:rsidRDefault="00B4071F">
            <w:pPr>
              <w:widowControl w:val="0"/>
              <w:spacing w:after="0" w:line="240" w:lineRule="auto"/>
              <w:rPr>
                <w:del w:id="4225" w:author="Razavi, Pedram/Medicine" w:date="2019-06-16T14:40:00Z"/>
                <w:rFonts w:ascii="Arial" w:eastAsia="Arial" w:hAnsi="Arial" w:cs="Arial"/>
                <w:color w:val="FFFFFF"/>
                <w:sz w:val="18"/>
                <w:szCs w:val="18"/>
              </w:rPr>
              <w:pPrChange w:id="4226" w:author="Razavi, Pedram/Medicine" w:date="2019-06-16T15:04:00Z">
                <w:pPr>
                  <w:widowControl w:val="0"/>
                  <w:spacing w:after="0" w:line="240" w:lineRule="auto"/>
                  <w:jc w:val="center"/>
                </w:pPr>
              </w:pPrChange>
            </w:pPr>
            <w:del w:id="4227" w:author="Razavi, Pedram/Medicine" w:date="2019-06-16T14:40:00Z">
              <w:r w:rsidDel="00EC2E42">
                <w:rPr>
                  <w:rFonts w:ascii="Arial" w:eastAsia="Arial" w:hAnsi="Arial" w:cs="Arial"/>
                  <w:color w:val="FFFFFF"/>
                  <w:sz w:val="18"/>
                  <w:szCs w:val="18"/>
                </w:rPr>
                <w:delText>Total no. of variants</w:delText>
              </w:r>
            </w:del>
          </w:p>
        </w:tc>
      </w:tr>
      <w:tr w:rsidR="00413E5F" w:rsidDel="00EC2E42" w14:paraId="4156DDD7" w14:textId="1628AAB2">
        <w:trPr>
          <w:del w:id="4228" w:author="Razavi, Pedram/Medicine" w:date="2019-06-16T14:40:00Z"/>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6C1CE3" w14:textId="559194C2" w:rsidR="00413E5F" w:rsidDel="00EC2E42" w:rsidRDefault="00B4071F">
            <w:pPr>
              <w:widowControl w:val="0"/>
              <w:spacing w:after="0" w:line="240" w:lineRule="auto"/>
              <w:ind w:left="100"/>
              <w:rPr>
                <w:del w:id="4229" w:author="Razavi, Pedram/Medicine" w:date="2019-06-16T14:40:00Z"/>
                <w:rFonts w:ascii="Arial" w:eastAsia="Arial" w:hAnsi="Arial" w:cs="Arial"/>
                <w:sz w:val="16"/>
                <w:szCs w:val="16"/>
              </w:rPr>
              <w:pPrChange w:id="4230" w:author="Razavi, Pedram/Medicine" w:date="2019-06-16T15:04:00Z">
                <w:pPr>
                  <w:widowControl w:val="0"/>
                  <w:spacing w:after="0" w:line="240" w:lineRule="auto"/>
                  <w:ind w:left="100"/>
                  <w:jc w:val="center"/>
                </w:pPr>
              </w:pPrChange>
            </w:pPr>
            <w:del w:id="4231" w:author="Razavi, Pedram/Medicine" w:date="2019-06-16T14:40:00Z">
              <w:r w:rsidDel="00EC2E42">
                <w:rPr>
                  <w:rFonts w:ascii="Arial" w:eastAsia="Arial" w:hAnsi="Arial" w:cs="Arial"/>
                  <w:sz w:val="16"/>
                  <w:szCs w:val="16"/>
                </w:rPr>
                <w:delText>MSK-VB-0050</w:delText>
              </w:r>
            </w:del>
          </w:p>
        </w:tc>
        <w:tc>
          <w:tcPr>
            <w:tcW w:w="1560" w:type="dxa"/>
            <w:shd w:val="clear" w:color="auto" w:fill="auto"/>
            <w:tcMar>
              <w:top w:w="100" w:type="dxa"/>
              <w:left w:w="100" w:type="dxa"/>
              <w:bottom w:w="100" w:type="dxa"/>
              <w:right w:w="100" w:type="dxa"/>
            </w:tcMar>
          </w:tcPr>
          <w:p w14:paraId="6F9CF6D2" w14:textId="4AFAC1EC" w:rsidR="00413E5F" w:rsidDel="00EC2E42" w:rsidRDefault="00B4071F">
            <w:pPr>
              <w:widowControl w:val="0"/>
              <w:pBdr>
                <w:top w:val="nil"/>
                <w:left w:val="nil"/>
                <w:bottom w:val="nil"/>
                <w:right w:val="nil"/>
                <w:between w:val="nil"/>
              </w:pBdr>
              <w:spacing w:after="0" w:line="240" w:lineRule="auto"/>
              <w:rPr>
                <w:del w:id="4232" w:author="Razavi, Pedram/Medicine" w:date="2019-06-16T14:40:00Z"/>
                <w:rFonts w:ascii="Arial" w:eastAsia="Arial" w:hAnsi="Arial" w:cs="Arial"/>
                <w:sz w:val="16"/>
                <w:szCs w:val="16"/>
              </w:rPr>
              <w:pPrChange w:id="4233" w:author="Razavi, Pedram/Medicine" w:date="2019-06-16T15:04:00Z">
                <w:pPr>
                  <w:widowControl w:val="0"/>
                  <w:pBdr>
                    <w:top w:val="nil"/>
                    <w:left w:val="nil"/>
                    <w:bottom w:val="nil"/>
                    <w:right w:val="nil"/>
                    <w:between w:val="nil"/>
                  </w:pBdr>
                  <w:spacing w:after="0" w:line="240" w:lineRule="auto"/>
                  <w:jc w:val="center"/>
                </w:pPr>
              </w:pPrChange>
            </w:pPr>
            <w:del w:id="4234" w:author="Razavi, Pedram/Medicine" w:date="2019-06-16T14:40:00Z">
              <w:r w:rsidDel="00EC2E42">
                <w:rPr>
                  <w:rFonts w:ascii="Arial" w:eastAsia="Arial" w:hAnsi="Arial" w:cs="Arial"/>
                  <w:sz w:val="16"/>
                  <w:szCs w:val="16"/>
                </w:rPr>
                <w:delText>13 / 16 (81.3%)</w:delText>
              </w:r>
            </w:del>
          </w:p>
        </w:tc>
        <w:tc>
          <w:tcPr>
            <w:tcW w:w="1560" w:type="dxa"/>
            <w:shd w:val="clear" w:color="auto" w:fill="auto"/>
            <w:tcMar>
              <w:top w:w="100" w:type="dxa"/>
              <w:left w:w="100" w:type="dxa"/>
              <w:bottom w:w="100" w:type="dxa"/>
              <w:right w:w="100" w:type="dxa"/>
            </w:tcMar>
          </w:tcPr>
          <w:p w14:paraId="73B5C5A1" w14:textId="20DC2C56" w:rsidR="00413E5F" w:rsidDel="00EC2E42" w:rsidRDefault="00B4071F">
            <w:pPr>
              <w:widowControl w:val="0"/>
              <w:spacing w:after="0" w:line="240" w:lineRule="auto"/>
              <w:rPr>
                <w:del w:id="4235" w:author="Razavi, Pedram/Medicine" w:date="2019-06-16T14:40:00Z"/>
                <w:rFonts w:ascii="Arial" w:eastAsia="Arial" w:hAnsi="Arial" w:cs="Arial"/>
                <w:sz w:val="16"/>
                <w:szCs w:val="16"/>
              </w:rPr>
              <w:pPrChange w:id="4236" w:author="Razavi, Pedram/Medicine" w:date="2019-06-16T15:04:00Z">
                <w:pPr>
                  <w:widowControl w:val="0"/>
                  <w:spacing w:after="0" w:line="240" w:lineRule="auto"/>
                  <w:jc w:val="center"/>
                </w:pPr>
              </w:pPrChange>
            </w:pPr>
            <w:del w:id="4237" w:author="Razavi, Pedram/Medicine" w:date="2019-06-16T14:40:00Z">
              <w:r w:rsidDel="00EC2E42">
                <w:rPr>
                  <w:rFonts w:ascii="Arial" w:eastAsia="Arial" w:hAnsi="Arial" w:cs="Arial"/>
                  <w:sz w:val="16"/>
                  <w:szCs w:val="16"/>
                </w:rPr>
                <w:delText>5 / 5 (100%)</w:delText>
              </w:r>
            </w:del>
          </w:p>
        </w:tc>
        <w:tc>
          <w:tcPr>
            <w:tcW w:w="1560" w:type="dxa"/>
            <w:shd w:val="clear" w:color="auto" w:fill="auto"/>
            <w:tcMar>
              <w:top w:w="100" w:type="dxa"/>
              <w:left w:w="100" w:type="dxa"/>
              <w:bottom w:w="100" w:type="dxa"/>
              <w:right w:w="100" w:type="dxa"/>
            </w:tcMar>
          </w:tcPr>
          <w:p w14:paraId="1F6BAEB2" w14:textId="70E3C28B" w:rsidR="00413E5F" w:rsidDel="00EC2E42" w:rsidRDefault="00B4071F">
            <w:pPr>
              <w:widowControl w:val="0"/>
              <w:spacing w:after="0" w:line="240" w:lineRule="auto"/>
              <w:rPr>
                <w:del w:id="4238" w:author="Razavi, Pedram/Medicine" w:date="2019-06-16T14:40:00Z"/>
                <w:rFonts w:ascii="Arial" w:eastAsia="Arial" w:hAnsi="Arial" w:cs="Arial"/>
                <w:sz w:val="16"/>
                <w:szCs w:val="16"/>
              </w:rPr>
              <w:pPrChange w:id="4239" w:author="Razavi, Pedram/Medicine" w:date="2019-06-16T15:04:00Z">
                <w:pPr>
                  <w:widowControl w:val="0"/>
                  <w:spacing w:after="0" w:line="240" w:lineRule="auto"/>
                  <w:jc w:val="center"/>
                </w:pPr>
              </w:pPrChange>
            </w:pPr>
            <w:del w:id="4240" w:author="Razavi, Pedram/Medicine" w:date="2019-06-16T14:40:00Z">
              <w:r w:rsidDel="00EC2E42">
                <w:rPr>
                  <w:rFonts w:ascii="Arial" w:eastAsia="Arial" w:hAnsi="Arial" w:cs="Arial"/>
                  <w:sz w:val="16"/>
                  <w:szCs w:val="16"/>
                </w:rPr>
                <w:delText>53 / 59 (89.8%)</w:delText>
              </w:r>
            </w:del>
          </w:p>
        </w:tc>
        <w:tc>
          <w:tcPr>
            <w:tcW w:w="1560" w:type="dxa"/>
            <w:shd w:val="clear" w:color="auto" w:fill="auto"/>
            <w:tcMar>
              <w:top w:w="100" w:type="dxa"/>
              <w:left w:w="100" w:type="dxa"/>
              <w:bottom w:w="100" w:type="dxa"/>
              <w:right w:w="100" w:type="dxa"/>
            </w:tcMar>
          </w:tcPr>
          <w:p w14:paraId="0119AA3A" w14:textId="7FE35E35" w:rsidR="00413E5F" w:rsidDel="00EC2E42" w:rsidRDefault="00B4071F">
            <w:pPr>
              <w:widowControl w:val="0"/>
              <w:spacing w:after="0" w:line="240" w:lineRule="auto"/>
              <w:rPr>
                <w:del w:id="4241" w:author="Razavi, Pedram/Medicine" w:date="2019-06-16T14:40:00Z"/>
                <w:rFonts w:ascii="Arial" w:eastAsia="Arial" w:hAnsi="Arial" w:cs="Arial"/>
                <w:sz w:val="16"/>
                <w:szCs w:val="16"/>
              </w:rPr>
              <w:pPrChange w:id="4242" w:author="Razavi, Pedram/Medicine" w:date="2019-06-16T15:04:00Z">
                <w:pPr>
                  <w:widowControl w:val="0"/>
                  <w:spacing w:after="0" w:line="240" w:lineRule="auto"/>
                  <w:jc w:val="center"/>
                </w:pPr>
              </w:pPrChange>
            </w:pPr>
            <w:del w:id="4243" w:author="Razavi, Pedram/Medicine" w:date="2019-06-16T14:40:00Z">
              <w:r w:rsidDel="00EC2E42">
                <w:rPr>
                  <w:rFonts w:ascii="Arial" w:eastAsia="Arial" w:hAnsi="Arial" w:cs="Arial"/>
                  <w:sz w:val="16"/>
                  <w:szCs w:val="16"/>
                </w:rPr>
                <w:delText>5 / 6 (83.3%)</w:delText>
              </w:r>
            </w:del>
          </w:p>
        </w:tc>
        <w:tc>
          <w:tcPr>
            <w:tcW w:w="1560" w:type="dxa"/>
            <w:shd w:val="clear" w:color="auto" w:fill="auto"/>
            <w:tcMar>
              <w:top w:w="100" w:type="dxa"/>
              <w:left w:w="100" w:type="dxa"/>
              <w:bottom w:w="100" w:type="dxa"/>
              <w:right w:w="100" w:type="dxa"/>
            </w:tcMar>
          </w:tcPr>
          <w:p w14:paraId="50A41217" w14:textId="73260F5F" w:rsidR="00413E5F" w:rsidDel="00EC2E42" w:rsidRDefault="00B4071F">
            <w:pPr>
              <w:widowControl w:val="0"/>
              <w:spacing w:after="0" w:line="240" w:lineRule="auto"/>
              <w:rPr>
                <w:del w:id="4244" w:author="Razavi, Pedram/Medicine" w:date="2019-06-16T14:40:00Z"/>
                <w:rFonts w:ascii="Arial" w:eastAsia="Arial" w:hAnsi="Arial" w:cs="Arial"/>
                <w:sz w:val="16"/>
                <w:szCs w:val="16"/>
              </w:rPr>
              <w:pPrChange w:id="4245" w:author="Razavi, Pedram/Medicine" w:date="2019-06-16T15:04:00Z">
                <w:pPr>
                  <w:widowControl w:val="0"/>
                  <w:spacing w:after="0" w:line="240" w:lineRule="auto"/>
                  <w:jc w:val="center"/>
                </w:pPr>
              </w:pPrChange>
            </w:pPr>
            <w:del w:id="4246" w:author="Razavi, Pedram/Medicine" w:date="2019-06-16T14:40:00Z">
              <w:r w:rsidDel="00EC2E42">
                <w:rPr>
                  <w:rFonts w:ascii="Arial" w:eastAsia="Arial" w:hAnsi="Arial" w:cs="Arial"/>
                  <w:sz w:val="16"/>
                  <w:szCs w:val="16"/>
                </w:rPr>
                <w:delText>76 / 86 (88.4%)</w:delText>
              </w:r>
            </w:del>
          </w:p>
        </w:tc>
      </w:tr>
      <w:tr w:rsidR="00413E5F" w:rsidDel="00EC2E42" w14:paraId="181B3B80" w14:textId="492868C4">
        <w:trPr>
          <w:del w:id="4247" w:author="Razavi, Pedram/Medicine" w:date="2019-06-16T14:40: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C894C1C" w14:textId="159BE7E3" w:rsidR="00413E5F" w:rsidDel="00EC2E42" w:rsidRDefault="00B4071F">
            <w:pPr>
              <w:widowControl w:val="0"/>
              <w:spacing w:after="0" w:line="240" w:lineRule="auto"/>
              <w:ind w:left="100"/>
              <w:rPr>
                <w:del w:id="4248" w:author="Razavi, Pedram/Medicine" w:date="2019-06-16T14:40:00Z"/>
                <w:rFonts w:ascii="Arial" w:eastAsia="Arial" w:hAnsi="Arial" w:cs="Arial"/>
                <w:sz w:val="16"/>
                <w:szCs w:val="16"/>
              </w:rPr>
              <w:pPrChange w:id="4249" w:author="Razavi, Pedram/Medicine" w:date="2019-06-16T15:04:00Z">
                <w:pPr>
                  <w:widowControl w:val="0"/>
                  <w:spacing w:after="0" w:line="240" w:lineRule="auto"/>
                  <w:ind w:left="100"/>
                  <w:jc w:val="center"/>
                </w:pPr>
              </w:pPrChange>
            </w:pPr>
            <w:del w:id="4250" w:author="Razavi, Pedram/Medicine" w:date="2019-06-16T14:40:00Z">
              <w:r w:rsidDel="00EC2E42">
                <w:rPr>
                  <w:rFonts w:ascii="Arial" w:eastAsia="Arial" w:hAnsi="Arial" w:cs="Arial"/>
                  <w:sz w:val="16"/>
                  <w:szCs w:val="16"/>
                </w:rPr>
                <w:delText>MSK-VB-0041</w:delText>
              </w:r>
            </w:del>
          </w:p>
        </w:tc>
        <w:tc>
          <w:tcPr>
            <w:tcW w:w="1560" w:type="dxa"/>
            <w:shd w:val="clear" w:color="auto" w:fill="auto"/>
            <w:tcMar>
              <w:top w:w="100" w:type="dxa"/>
              <w:left w:w="100" w:type="dxa"/>
              <w:bottom w:w="100" w:type="dxa"/>
              <w:right w:w="100" w:type="dxa"/>
            </w:tcMar>
          </w:tcPr>
          <w:p w14:paraId="7A39A130" w14:textId="54860660" w:rsidR="00413E5F" w:rsidDel="00EC2E42" w:rsidRDefault="00B4071F">
            <w:pPr>
              <w:widowControl w:val="0"/>
              <w:spacing w:after="0" w:line="240" w:lineRule="auto"/>
              <w:rPr>
                <w:del w:id="4251" w:author="Razavi, Pedram/Medicine" w:date="2019-06-16T14:40:00Z"/>
                <w:rFonts w:ascii="Arial" w:eastAsia="Arial" w:hAnsi="Arial" w:cs="Arial"/>
                <w:sz w:val="16"/>
                <w:szCs w:val="16"/>
              </w:rPr>
              <w:pPrChange w:id="4252" w:author="Razavi, Pedram/Medicine" w:date="2019-06-16T15:04:00Z">
                <w:pPr>
                  <w:widowControl w:val="0"/>
                  <w:spacing w:after="0" w:line="240" w:lineRule="auto"/>
                  <w:jc w:val="center"/>
                </w:pPr>
              </w:pPrChange>
            </w:pPr>
            <w:del w:id="4253" w:author="Razavi, Pedram/Medicine" w:date="2019-06-16T14:40:00Z">
              <w:r w:rsidDel="00EC2E42">
                <w:rPr>
                  <w:rFonts w:ascii="Arial" w:eastAsia="Arial" w:hAnsi="Arial" w:cs="Arial"/>
                  <w:sz w:val="16"/>
                  <w:szCs w:val="16"/>
                </w:rPr>
                <w:delText>8 / 8 (100%)</w:delText>
              </w:r>
            </w:del>
          </w:p>
        </w:tc>
        <w:tc>
          <w:tcPr>
            <w:tcW w:w="1560" w:type="dxa"/>
            <w:shd w:val="clear" w:color="auto" w:fill="auto"/>
            <w:tcMar>
              <w:top w:w="100" w:type="dxa"/>
              <w:left w:w="100" w:type="dxa"/>
              <w:bottom w:w="100" w:type="dxa"/>
              <w:right w:w="100" w:type="dxa"/>
            </w:tcMar>
          </w:tcPr>
          <w:p w14:paraId="0FE9B889" w14:textId="4C3596C5" w:rsidR="00413E5F" w:rsidDel="00EC2E42" w:rsidRDefault="00B4071F">
            <w:pPr>
              <w:widowControl w:val="0"/>
              <w:spacing w:after="0" w:line="240" w:lineRule="auto"/>
              <w:rPr>
                <w:del w:id="4254" w:author="Razavi, Pedram/Medicine" w:date="2019-06-16T14:40:00Z"/>
                <w:rFonts w:ascii="Arial" w:eastAsia="Arial" w:hAnsi="Arial" w:cs="Arial"/>
                <w:sz w:val="16"/>
                <w:szCs w:val="16"/>
              </w:rPr>
              <w:pPrChange w:id="4255" w:author="Razavi, Pedram/Medicine" w:date="2019-06-16T15:04:00Z">
                <w:pPr>
                  <w:widowControl w:val="0"/>
                  <w:spacing w:after="0" w:line="240" w:lineRule="auto"/>
                  <w:jc w:val="center"/>
                </w:pPr>
              </w:pPrChange>
            </w:pPr>
            <w:del w:id="4256" w:author="Razavi, Pedram/Medicine" w:date="2019-06-16T14:40:00Z">
              <w:r w:rsidDel="00EC2E42">
                <w:rPr>
                  <w:rFonts w:ascii="Arial" w:eastAsia="Arial" w:hAnsi="Arial" w:cs="Arial"/>
                  <w:sz w:val="16"/>
                  <w:szCs w:val="16"/>
                </w:rPr>
                <w:delText>0 (N/A)</w:delText>
              </w:r>
            </w:del>
          </w:p>
        </w:tc>
        <w:tc>
          <w:tcPr>
            <w:tcW w:w="1560" w:type="dxa"/>
            <w:shd w:val="clear" w:color="auto" w:fill="auto"/>
            <w:tcMar>
              <w:top w:w="100" w:type="dxa"/>
              <w:left w:w="100" w:type="dxa"/>
              <w:bottom w:w="100" w:type="dxa"/>
              <w:right w:w="100" w:type="dxa"/>
            </w:tcMar>
          </w:tcPr>
          <w:p w14:paraId="14590A42" w14:textId="11328A10" w:rsidR="00413E5F" w:rsidDel="00EC2E42" w:rsidRDefault="00B4071F">
            <w:pPr>
              <w:widowControl w:val="0"/>
              <w:spacing w:after="0" w:line="240" w:lineRule="auto"/>
              <w:rPr>
                <w:del w:id="4257" w:author="Razavi, Pedram/Medicine" w:date="2019-06-16T14:40:00Z"/>
                <w:rFonts w:ascii="Arial" w:eastAsia="Arial" w:hAnsi="Arial" w:cs="Arial"/>
                <w:sz w:val="16"/>
                <w:szCs w:val="16"/>
              </w:rPr>
              <w:pPrChange w:id="4258" w:author="Razavi, Pedram/Medicine" w:date="2019-06-16T15:04:00Z">
                <w:pPr>
                  <w:widowControl w:val="0"/>
                  <w:spacing w:after="0" w:line="240" w:lineRule="auto"/>
                  <w:jc w:val="center"/>
                </w:pPr>
              </w:pPrChange>
            </w:pPr>
            <w:del w:id="4259" w:author="Razavi, Pedram/Medicine" w:date="2019-06-16T14:40:00Z">
              <w:r w:rsidDel="00EC2E42">
                <w:rPr>
                  <w:rFonts w:ascii="Arial" w:eastAsia="Arial" w:hAnsi="Arial" w:cs="Arial"/>
                  <w:sz w:val="16"/>
                  <w:szCs w:val="16"/>
                </w:rPr>
                <w:delText>2 / 2 (100%)</w:delText>
              </w:r>
            </w:del>
          </w:p>
        </w:tc>
        <w:tc>
          <w:tcPr>
            <w:tcW w:w="1560" w:type="dxa"/>
            <w:shd w:val="clear" w:color="auto" w:fill="auto"/>
            <w:tcMar>
              <w:top w:w="100" w:type="dxa"/>
              <w:left w:w="100" w:type="dxa"/>
              <w:bottom w:w="100" w:type="dxa"/>
              <w:right w:w="100" w:type="dxa"/>
            </w:tcMar>
          </w:tcPr>
          <w:p w14:paraId="36EB3914" w14:textId="7555C67B" w:rsidR="00413E5F" w:rsidDel="00EC2E42" w:rsidRDefault="00B4071F">
            <w:pPr>
              <w:widowControl w:val="0"/>
              <w:spacing w:after="0" w:line="240" w:lineRule="auto"/>
              <w:rPr>
                <w:del w:id="4260" w:author="Razavi, Pedram/Medicine" w:date="2019-06-16T14:40:00Z"/>
                <w:rFonts w:ascii="Arial" w:eastAsia="Arial" w:hAnsi="Arial" w:cs="Arial"/>
                <w:sz w:val="16"/>
                <w:szCs w:val="16"/>
              </w:rPr>
              <w:pPrChange w:id="4261" w:author="Razavi, Pedram/Medicine" w:date="2019-06-16T15:04:00Z">
                <w:pPr>
                  <w:widowControl w:val="0"/>
                  <w:spacing w:after="0" w:line="240" w:lineRule="auto"/>
                  <w:jc w:val="center"/>
                </w:pPr>
              </w:pPrChange>
            </w:pPr>
            <w:del w:id="4262" w:author="Razavi, Pedram/Medicine" w:date="2019-06-16T14:40:00Z">
              <w:r w:rsidDel="00EC2E42">
                <w:rPr>
                  <w:rFonts w:ascii="Arial" w:eastAsia="Arial" w:hAnsi="Arial" w:cs="Arial"/>
                  <w:sz w:val="16"/>
                  <w:szCs w:val="16"/>
                </w:rPr>
                <w:delText>1 / 1 (100%)</w:delText>
              </w:r>
            </w:del>
          </w:p>
        </w:tc>
        <w:tc>
          <w:tcPr>
            <w:tcW w:w="1560" w:type="dxa"/>
            <w:shd w:val="clear" w:color="auto" w:fill="auto"/>
            <w:tcMar>
              <w:top w:w="100" w:type="dxa"/>
              <w:left w:w="100" w:type="dxa"/>
              <w:bottom w:w="100" w:type="dxa"/>
              <w:right w:w="100" w:type="dxa"/>
            </w:tcMar>
          </w:tcPr>
          <w:p w14:paraId="78F98975" w14:textId="4C5A8EE3" w:rsidR="00413E5F" w:rsidDel="00EC2E42" w:rsidRDefault="00B4071F">
            <w:pPr>
              <w:widowControl w:val="0"/>
              <w:spacing w:after="0" w:line="240" w:lineRule="auto"/>
              <w:rPr>
                <w:del w:id="4263" w:author="Razavi, Pedram/Medicine" w:date="2019-06-16T14:40:00Z"/>
                <w:rFonts w:ascii="Arial" w:eastAsia="Arial" w:hAnsi="Arial" w:cs="Arial"/>
                <w:sz w:val="16"/>
                <w:szCs w:val="16"/>
              </w:rPr>
              <w:pPrChange w:id="4264" w:author="Razavi, Pedram/Medicine" w:date="2019-06-16T15:04:00Z">
                <w:pPr>
                  <w:widowControl w:val="0"/>
                  <w:spacing w:after="0" w:line="240" w:lineRule="auto"/>
                  <w:jc w:val="center"/>
                </w:pPr>
              </w:pPrChange>
            </w:pPr>
            <w:del w:id="4265" w:author="Razavi, Pedram/Medicine" w:date="2019-06-16T14:40:00Z">
              <w:r w:rsidDel="00EC2E42">
                <w:rPr>
                  <w:rFonts w:ascii="Arial" w:eastAsia="Arial" w:hAnsi="Arial" w:cs="Arial"/>
                  <w:sz w:val="16"/>
                  <w:szCs w:val="16"/>
                </w:rPr>
                <w:delText>11 / 11 (100%)</w:delText>
              </w:r>
            </w:del>
          </w:p>
        </w:tc>
      </w:tr>
      <w:tr w:rsidR="00413E5F" w:rsidDel="00EC2E42" w14:paraId="58C743F0" w14:textId="59575B6C">
        <w:trPr>
          <w:del w:id="4266" w:author="Razavi, Pedram/Medicine" w:date="2019-06-16T14:40: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7C669DA" w14:textId="1A4BC0F5" w:rsidR="00413E5F" w:rsidDel="00EC2E42" w:rsidRDefault="00B4071F">
            <w:pPr>
              <w:widowControl w:val="0"/>
              <w:spacing w:after="0" w:line="240" w:lineRule="auto"/>
              <w:ind w:left="100"/>
              <w:rPr>
                <w:del w:id="4267" w:author="Razavi, Pedram/Medicine" w:date="2019-06-16T14:40:00Z"/>
                <w:rFonts w:ascii="Arial" w:eastAsia="Arial" w:hAnsi="Arial" w:cs="Arial"/>
                <w:sz w:val="16"/>
                <w:szCs w:val="16"/>
              </w:rPr>
              <w:pPrChange w:id="4268" w:author="Razavi, Pedram/Medicine" w:date="2019-06-16T15:04:00Z">
                <w:pPr>
                  <w:widowControl w:val="0"/>
                  <w:spacing w:after="0" w:line="240" w:lineRule="auto"/>
                  <w:ind w:left="100"/>
                  <w:jc w:val="center"/>
                </w:pPr>
              </w:pPrChange>
            </w:pPr>
            <w:del w:id="4269" w:author="Razavi, Pedram/Medicine" w:date="2019-06-16T14:40:00Z">
              <w:r w:rsidDel="00EC2E42">
                <w:rPr>
                  <w:rFonts w:ascii="Arial" w:eastAsia="Arial" w:hAnsi="Arial" w:cs="Arial"/>
                  <w:sz w:val="16"/>
                  <w:szCs w:val="16"/>
                </w:rPr>
                <w:delText>MSK-VL-0028</w:delText>
              </w:r>
            </w:del>
          </w:p>
        </w:tc>
        <w:tc>
          <w:tcPr>
            <w:tcW w:w="1560" w:type="dxa"/>
            <w:shd w:val="clear" w:color="auto" w:fill="auto"/>
            <w:tcMar>
              <w:top w:w="100" w:type="dxa"/>
              <w:left w:w="100" w:type="dxa"/>
              <w:bottom w:w="100" w:type="dxa"/>
              <w:right w:w="100" w:type="dxa"/>
            </w:tcMar>
          </w:tcPr>
          <w:p w14:paraId="41D7AD8E" w14:textId="2525158E" w:rsidR="00413E5F" w:rsidDel="00EC2E42" w:rsidRDefault="00B4071F">
            <w:pPr>
              <w:widowControl w:val="0"/>
              <w:spacing w:after="0" w:line="240" w:lineRule="auto"/>
              <w:rPr>
                <w:del w:id="4270" w:author="Razavi, Pedram/Medicine" w:date="2019-06-16T14:40:00Z"/>
                <w:rFonts w:ascii="Arial" w:eastAsia="Arial" w:hAnsi="Arial" w:cs="Arial"/>
                <w:sz w:val="16"/>
                <w:szCs w:val="16"/>
              </w:rPr>
              <w:pPrChange w:id="4271" w:author="Razavi, Pedram/Medicine" w:date="2019-06-16T15:04:00Z">
                <w:pPr>
                  <w:widowControl w:val="0"/>
                  <w:spacing w:after="0" w:line="240" w:lineRule="auto"/>
                  <w:jc w:val="center"/>
                </w:pPr>
              </w:pPrChange>
            </w:pPr>
            <w:del w:id="4272" w:author="Razavi, Pedram/Medicine" w:date="2019-06-16T14:40:00Z">
              <w:r w:rsidDel="00EC2E42">
                <w:rPr>
                  <w:rFonts w:ascii="Arial" w:eastAsia="Arial" w:hAnsi="Arial" w:cs="Arial"/>
                  <w:sz w:val="16"/>
                  <w:szCs w:val="16"/>
                </w:rPr>
                <w:delText>4 / 4 (100%)</w:delText>
              </w:r>
            </w:del>
          </w:p>
        </w:tc>
        <w:tc>
          <w:tcPr>
            <w:tcW w:w="1560" w:type="dxa"/>
            <w:shd w:val="clear" w:color="auto" w:fill="auto"/>
            <w:tcMar>
              <w:top w:w="100" w:type="dxa"/>
              <w:left w:w="100" w:type="dxa"/>
              <w:bottom w:w="100" w:type="dxa"/>
              <w:right w:w="100" w:type="dxa"/>
            </w:tcMar>
          </w:tcPr>
          <w:p w14:paraId="0A2A06DE" w14:textId="39502C14" w:rsidR="00413E5F" w:rsidDel="00EC2E42" w:rsidRDefault="00B4071F">
            <w:pPr>
              <w:widowControl w:val="0"/>
              <w:spacing w:after="0" w:line="240" w:lineRule="auto"/>
              <w:rPr>
                <w:del w:id="4273" w:author="Razavi, Pedram/Medicine" w:date="2019-06-16T14:40:00Z"/>
                <w:rFonts w:ascii="Arial" w:eastAsia="Arial" w:hAnsi="Arial" w:cs="Arial"/>
                <w:sz w:val="16"/>
                <w:szCs w:val="16"/>
              </w:rPr>
              <w:pPrChange w:id="4274" w:author="Razavi, Pedram/Medicine" w:date="2019-06-16T15:04:00Z">
                <w:pPr>
                  <w:widowControl w:val="0"/>
                  <w:spacing w:after="0" w:line="240" w:lineRule="auto"/>
                  <w:jc w:val="center"/>
                </w:pPr>
              </w:pPrChange>
            </w:pPr>
            <w:del w:id="4275" w:author="Razavi, Pedram/Medicine" w:date="2019-06-16T14:40:00Z">
              <w:r w:rsidDel="00EC2E42">
                <w:rPr>
                  <w:rFonts w:ascii="Arial" w:eastAsia="Arial" w:hAnsi="Arial" w:cs="Arial"/>
                  <w:sz w:val="16"/>
                  <w:szCs w:val="16"/>
                </w:rPr>
                <w:delText>0 (N/A)</w:delText>
              </w:r>
            </w:del>
          </w:p>
        </w:tc>
        <w:tc>
          <w:tcPr>
            <w:tcW w:w="1560" w:type="dxa"/>
            <w:shd w:val="clear" w:color="auto" w:fill="auto"/>
            <w:tcMar>
              <w:top w:w="100" w:type="dxa"/>
              <w:left w:w="100" w:type="dxa"/>
              <w:bottom w:w="100" w:type="dxa"/>
              <w:right w:w="100" w:type="dxa"/>
            </w:tcMar>
          </w:tcPr>
          <w:p w14:paraId="095623CE" w14:textId="4BD97C9D" w:rsidR="00413E5F" w:rsidDel="00EC2E42" w:rsidRDefault="00B4071F">
            <w:pPr>
              <w:widowControl w:val="0"/>
              <w:spacing w:after="0" w:line="240" w:lineRule="auto"/>
              <w:rPr>
                <w:del w:id="4276" w:author="Razavi, Pedram/Medicine" w:date="2019-06-16T14:40:00Z"/>
                <w:rFonts w:ascii="Arial" w:eastAsia="Arial" w:hAnsi="Arial" w:cs="Arial"/>
                <w:sz w:val="16"/>
                <w:szCs w:val="16"/>
              </w:rPr>
              <w:pPrChange w:id="4277" w:author="Razavi, Pedram/Medicine" w:date="2019-06-16T15:04:00Z">
                <w:pPr>
                  <w:widowControl w:val="0"/>
                  <w:spacing w:after="0" w:line="240" w:lineRule="auto"/>
                  <w:jc w:val="center"/>
                </w:pPr>
              </w:pPrChange>
            </w:pPr>
            <w:del w:id="4278" w:author="Razavi, Pedram/Medicine" w:date="2019-06-16T14:40:00Z">
              <w:r w:rsidDel="00EC2E42">
                <w:rPr>
                  <w:rFonts w:ascii="Arial" w:eastAsia="Arial" w:hAnsi="Arial" w:cs="Arial"/>
                  <w:sz w:val="16"/>
                  <w:szCs w:val="16"/>
                </w:rPr>
                <w:delText>1 / 3 (33.3%)</w:delText>
              </w:r>
            </w:del>
          </w:p>
        </w:tc>
        <w:tc>
          <w:tcPr>
            <w:tcW w:w="1560" w:type="dxa"/>
            <w:shd w:val="clear" w:color="auto" w:fill="auto"/>
            <w:tcMar>
              <w:top w:w="100" w:type="dxa"/>
              <w:left w:w="100" w:type="dxa"/>
              <w:bottom w:w="100" w:type="dxa"/>
              <w:right w:w="100" w:type="dxa"/>
            </w:tcMar>
          </w:tcPr>
          <w:p w14:paraId="48A84F4E" w14:textId="000D7DE3" w:rsidR="00413E5F" w:rsidDel="00EC2E42" w:rsidRDefault="00B4071F">
            <w:pPr>
              <w:widowControl w:val="0"/>
              <w:spacing w:after="0" w:line="240" w:lineRule="auto"/>
              <w:rPr>
                <w:del w:id="4279" w:author="Razavi, Pedram/Medicine" w:date="2019-06-16T14:40:00Z"/>
                <w:rFonts w:ascii="Arial" w:eastAsia="Arial" w:hAnsi="Arial" w:cs="Arial"/>
                <w:sz w:val="16"/>
                <w:szCs w:val="16"/>
              </w:rPr>
              <w:pPrChange w:id="4280" w:author="Razavi, Pedram/Medicine" w:date="2019-06-16T15:04:00Z">
                <w:pPr>
                  <w:widowControl w:val="0"/>
                  <w:spacing w:after="0" w:line="240" w:lineRule="auto"/>
                  <w:jc w:val="center"/>
                </w:pPr>
              </w:pPrChange>
            </w:pPr>
            <w:del w:id="4281" w:author="Razavi, Pedram/Medicine" w:date="2019-06-16T14:40:00Z">
              <w:r w:rsidDel="00EC2E42">
                <w:rPr>
                  <w:rFonts w:ascii="Arial" w:eastAsia="Arial" w:hAnsi="Arial" w:cs="Arial"/>
                  <w:sz w:val="16"/>
                  <w:szCs w:val="16"/>
                </w:rPr>
                <w:delText>22 / 26 (84.6%)</w:delText>
              </w:r>
            </w:del>
          </w:p>
        </w:tc>
        <w:tc>
          <w:tcPr>
            <w:tcW w:w="1560" w:type="dxa"/>
            <w:shd w:val="clear" w:color="auto" w:fill="auto"/>
            <w:tcMar>
              <w:top w:w="100" w:type="dxa"/>
              <w:left w:w="100" w:type="dxa"/>
              <w:bottom w:w="100" w:type="dxa"/>
              <w:right w:w="100" w:type="dxa"/>
            </w:tcMar>
          </w:tcPr>
          <w:p w14:paraId="7BF74963" w14:textId="2D560DAC" w:rsidR="00413E5F" w:rsidDel="00EC2E42" w:rsidRDefault="00B4071F">
            <w:pPr>
              <w:widowControl w:val="0"/>
              <w:spacing w:after="0" w:line="240" w:lineRule="auto"/>
              <w:rPr>
                <w:del w:id="4282" w:author="Razavi, Pedram/Medicine" w:date="2019-06-16T14:40:00Z"/>
                <w:rFonts w:ascii="Arial" w:eastAsia="Arial" w:hAnsi="Arial" w:cs="Arial"/>
                <w:sz w:val="16"/>
                <w:szCs w:val="16"/>
              </w:rPr>
              <w:pPrChange w:id="4283" w:author="Razavi, Pedram/Medicine" w:date="2019-06-16T15:04:00Z">
                <w:pPr>
                  <w:widowControl w:val="0"/>
                  <w:spacing w:after="0" w:line="240" w:lineRule="auto"/>
                  <w:jc w:val="center"/>
                </w:pPr>
              </w:pPrChange>
            </w:pPr>
            <w:del w:id="4284" w:author="Razavi, Pedram/Medicine" w:date="2019-06-16T14:40:00Z">
              <w:r w:rsidDel="00EC2E42">
                <w:rPr>
                  <w:rFonts w:ascii="Arial" w:eastAsia="Arial" w:hAnsi="Arial" w:cs="Arial"/>
                  <w:sz w:val="16"/>
                  <w:szCs w:val="16"/>
                </w:rPr>
                <w:delText>27 / 33 (81.8%)</w:delText>
              </w:r>
            </w:del>
          </w:p>
        </w:tc>
      </w:tr>
      <w:tr w:rsidR="00413E5F" w:rsidDel="00EC2E42" w14:paraId="360646ED" w14:textId="33382C62">
        <w:trPr>
          <w:del w:id="4285" w:author="Razavi, Pedram/Medicine" w:date="2019-06-16T14:40: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F863A75" w14:textId="326C97E6" w:rsidR="00413E5F" w:rsidDel="00EC2E42" w:rsidRDefault="00B4071F">
            <w:pPr>
              <w:widowControl w:val="0"/>
              <w:spacing w:after="0" w:line="240" w:lineRule="auto"/>
              <w:ind w:left="100"/>
              <w:rPr>
                <w:del w:id="4286" w:author="Razavi, Pedram/Medicine" w:date="2019-06-16T14:40:00Z"/>
                <w:rFonts w:ascii="Arial" w:eastAsia="Arial" w:hAnsi="Arial" w:cs="Arial"/>
                <w:sz w:val="16"/>
                <w:szCs w:val="16"/>
              </w:rPr>
              <w:pPrChange w:id="4287" w:author="Razavi, Pedram/Medicine" w:date="2019-06-16T15:04:00Z">
                <w:pPr>
                  <w:widowControl w:val="0"/>
                  <w:spacing w:after="0" w:line="240" w:lineRule="auto"/>
                  <w:ind w:left="100"/>
                  <w:jc w:val="center"/>
                </w:pPr>
              </w:pPrChange>
            </w:pPr>
            <w:del w:id="4288" w:author="Razavi, Pedram/Medicine" w:date="2019-06-16T14:40:00Z">
              <w:r w:rsidDel="00EC2E42">
                <w:rPr>
                  <w:rFonts w:ascii="Arial" w:eastAsia="Arial" w:hAnsi="Arial" w:cs="Arial"/>
                  <w:sz w:val="16"/>
                  <w:szCs w:val="16"/>
                </w:rPr>
                <w:delText>MSK-VL-0042</w:delText>
              </w:r>
            </w:del>
          </w:p>
        </w:tc>
        <w:tc>
          <w:tcPr>
            <w:tcW w:w="1560" w:type="dxa"/>
            <w:shd w:val="clear" w:color="auto" w:fill="auto"/>
            <w:tcMar>
              <w:top w:w="100" w:type="dxa"/>
              <w:left w:w="100" w:type="dxa"/>
              <w:bottom w:w="100" w:type="dxa"/>
              <w:right w:w="100" w:type="dxa"/>
            </w:tcMar>
          </w:tcPr>
          <w:p w14:paraId="0B7D8667" w14:textId="6D6BEC39" w:rsidR="00413E5F" w:rsidDel="00EC2E42" w:rsidRDefault="00B4071F">
            <w:pPr>
              <w:widowControl w:val="0"/>
              <w:spacing w:after="0" w:line="240" w:lineRule="auto"/>
              <w:rPr>
                <w:del w:id="4289" w:author="Razavi, Pedram/Medicine" w:date="2019-06-16T14:40:00Z"/>
                <w:rFonts w:ascii="Arial" w:eastAsia="Arial" w:hAnsi="Arial" w:cs="Arial"/>
                <w:sz w:val="16"/>
                <w:szCs w:val="16"/>
              </w:rPr>
              <w:pPrChange w:id="4290" w:author="Razavi, Pedram/Medicine" w:date="2019-06-16T15:04:00Z">
                <w:pPr>
                  <w:widowControl w:val="0"/>
                  <w:spacing w:after="0" w:line="240" w:lineRule="auto"/>
                  <w:jc w:val="center"/>
                </w:pPr>
              </w:pPrChange>
            </w:pPr>
            <w:del w:id="4291" w:author="Razavi, Pedram/Medicine" w:date="2019-06-16T14:40:00Z">
              <w:r w:rsidDel="00EC2E42">
                <w:rPr>
                  <w:rFonts w:ascii="Arial" w:eastAsia="Arial" w:hAnsi="Arial" w:cs="Arial"/>
                  <w:sz w:val="16"/>
                  <w:szCs w:val="16"/>
                </w:rPr>
                <w:delText>7 / 7 (100%)</w:delText>
              </w:r>
            </w:del>
          </w:p>
        </w:tc>
        <w:tc>
          <w:tcPr>
            <w:tcW w:w="1560" w:type="dxa"/>
            <w:shd w:val="clear" w:color="auto" w:fill="auto"/>
            <w:tcMar>
              <w:top w:w="100" w:type="dxa"/>
              <w:left w:w="100" w:type="dxa"/>
              <w:bottom w:w="100" w:type="dxa"/>
              <w:right w:w="100" w:type="dxa"/>
            </w:tcMar>
          </w:tcPr>
          <w:p w14:paraId="6999E679" w14:textId="4CE20823" w:rsidR="00413E5F" w:rsidDel="00EC2E42" w:rsidRDefault="00B4071F">
            <w:pPr>
              <w:widowControl w:val="0"/>
              <w:spacing w:after="0" w:line="240" w:lineRule="auto"/>
              <w:rPr>
                <w:del w:id="4292" w:author="Razavi, Pedram/Medicine" w:date="2019-06-16T14:40:00Z"/>
                <w:rFonts w:ascii="Arial" w:eastAsia="Arial" w:hAnsi="Arial" w:cs="Arial"/>
                <w:sz w:val="16"/>
                <w:szCs w:val="16"/>
              </w:rPr>
              <w:pPrChange w:id="4293" w:author="Razavi, Pedram/Medicine" w:date="2019-06-16T15:04:00Z">
                <w:pPr>
                  <w:widowControl w:val="0"/>
                  <w:spacing w:after="0" w:line="240" w:lineRule="auto"/>
                  <w:jc w:val="center"/>
                </w:pPr>
              </w:pPrChange>
            </w:pPr>
            <w:del w:id="4294" w:author="Razavi, Pedram/Medicine" w:date="2019-06-16T14:40:00Z">
              <w:r w:rsidDel="00EC2E42">
                <w:rPr>
                  <w:rFonts w:ascii="Arial" w:eastAsia="Arial" w:hAnsi="Arial" w:cs="Arial"/>
                  <w:sz w:val="16"/>
                  <w:szCs w:val="16"/>
                </w:rPr>
                <w:delText>1 / 1 (100%)</w:delText>
              </w:r>
            </w:del>
          </w:p>
        </w:tc>
        <w:tc>
          <w:tcPr>
            <w:tcW w:w="1560" w:type="dxa"/>
            <w:shd w:val="clear" w:color="auto" w:fill="auto"/>
            <w:tcMar>
              <w:top w:w="100" w:type="dxa"/>
              <w:left w:w="100" w:type="dxa"/>
              <w:bottom w:w="100" w:type="dxa"/>
              <w:right w:w="100" w:type="dxa"/>
            </w:tcMar>
          </w:tcPr>
          <w:p w14:paraId="502B8D9E" w14:textId="54F00168" w:rsidR="00413E5F" w:rsidDel="00EC2E42" w:rsidRDefault="00B4071F">
            <w:pPr>
              <w:widowControl w:val="0"/>
              <w:spacing w:after="0" w:line="240" w:lineRule="auto"/>
              <w:rPr>
                <w:del w:id="4295" w:author="Razavi, Pedram/Medicine" w:date="2019-06-16T14:40:00Z"/>
                <w:rFonts w:ascii="Arial" w:eastAsia="Arial" w:hAnsi="Arial" w:cs="Arial"/>
                <w:sz w:val="16"/>
                <w:szCs w:val="16"/>
              </w:rPr>
              <w:pPrChange w:id="4296" w:author="Razavi, Pedram/Medicine" w:date="2019-06-16T15:04:00Z">
                <w:pPr>
                  <w:widowControl w:val="0"/>
                  <w:spacing w:after="0" w:line="240" w:lineRule="auto"/>
                  <w:jc w:val="center"/>
                </w:pPr>
              </w:pPrChange>
            </w:pPr>
            <w:del w:id="4297" w:author="Razavi, Pedram/Medicine" w:date="2019-06-16T14:40:00Z">
              <w:r w:rsidDel="00EC2E42">
                <w:rPr>
                  <w:rFonts w:ascii="Arial" w:eastAsia="Arial" w:hAnsi="Arial" w:cs="Arial"/>
                  <w:sz w:val="16"/>
                  <w:szCs w:val="16"/>
                </w:rPr>
                <w:delText>4 / 4 (100%)</w:delText>
              </w:r>
            </w:del>
          </w:p>
        </w:tc>
        <w:tc>
          <w:tcPr>
            <w:tcW w:w="1560" w:type="dxa"/>
            <w:shd w:val="clear" w:color="auto" w:fill="auto"/>
            <w:tcMar>
              <w:top w:w="100" w:type="dxa"/>
              <w:left w:w="100" w:type="dxa"/>
              <w:bottom w:w="100" w:type="dxa"/>
              <w:right w:w="100" w:type="dxa"/>
            </w:tcMar>
          </w:tcPr>
          <w:p w14:paraId="31E4C230" w14:textId="4BB97199" w:rsidR="00413E5F" w:rsidDel="00EC2E42" w:rsidRDefault="00B4071F">
            <w:pPr>
              <w:widowControl w:val="0"/>
              <w:spacing w:after="0" w:line="240" w:lineRule="auto"/>
              <w:rPr>
                <w:del w:id="4298" w:author="Razavi, Pedram/Medicine" w:date="2019-06-16T14:40:00Z"/>
                <w:rFonts w:ascii="Arial" w:eastAsia="Arial" w:hAnsi="Arial" w:cs="Arial"/>
                <w:sz w:val="16"/>
                <w:szCs w:val="16"/>
              </w:rPr>
              <w:pPrChange w:id="4299" w:author="Razavi, Pedram/Medicine" w:date="2019-06-16T15:04:00Z">
                <w:pPr>
                  <w:widowControl w:val="0"/>
                  <w:spacing w:after="0" w:line="240" w:lineRule="auto"/>
                  <w:jc w:val="center"/>
                </w:pPr>
              </w:pPrChange>
            </w:pPr>
            <w:del w:id="4300" w:author="Razavi, Pedram/Medicine" w:date="2019-06-16T14:40:00Z">
              <w:r w:rsidDel="00EC2E42">
                <w:rPr>
                  <w:rFonts w:ascii="Arial" w:eastAsia="Arial" w:hAnsi="Arial" w:cs="Arial"/>
                  <w:sz w:val="16"/>
                  <w:szCs w:val="16"/>
                </w:rPr>
                <w:delText>6 / 6 (100%)</w:delText>
              </w:r>
            </w:del>
          </w:p>
        </w:tc>
        <w:tc>
          <w:tcPr>
            <w:tcW w:w="1560" w:type="dxa"/>
            <w:shd w:val="clear" w:color="auto" w:fill="auto"/>
            <w:tcMar>
              <w:top w:w="100" w:type="dxa"/>
              <w:left w:w="100" w:type="dxa"/>
              <w:bottom w:w="100" w:type="dxa"/>
              <w:right w:w="100" w:type="dxa"/>
            </w:tcMar>
          </w:tcPr>
          <w:p w14:paraId="2FFA7279" w14:textId="7511495B" w:rsidR="00413E5F" w:rsidDel="00EC2E42" w:rsidRDefault="00B4071F">
            <w:pPr>
              <w:widowControl w:val="0"/>
              <w:spacing w:after="0" w:line="240" w:lineRule="auto"/>
              <w:rPr>
                <w:del w:id="4301" w:author="Razavi, Pedram/Medicine" w:date="2019-06-16T14:40:00Z"/>
                <w:rFonts w:ascii="Arial" w:eastAsia="Arial" w:hAnsi="Arial" w:cs="Arial"/>
                <w:sz w:val="16"/>
                <w:szCs w:val="16"/>
              </w:rPr>
              <w:pPrChange w:id="4302" w:author="Razavi, Pedram/Medicine" w:date="2019-06-16T15:04:00Z">
                <w:pPr>
                  <w:widowControl w:val="0"/>
                  <w:spacing w:after="0" w:line="240" w:lineRule="auto"/>
                  <w:jc w:val="center"/>
                </w:pPr>
              </w:pPrChange>
            </w:pPr>
            <w:del w:id="4303" w:author="Razavi, Pedram/Medicine" w:date="2019-06-16T14:40:00Z">
              <w:r w:rsidDel="00EC2E42">
                <w:rPr>
                  <w:rFonts w:ascii="Arial" w:eastAsia="Arial" w:hAnsi="Arial" w:cs="Arial"/>
                  <w:sz w:val="16"/>
                  <w:szCs w:val="16"/>
                </w:rPr>
                <w:delText>18 / 18 (100%)</w:delText>
              </w:r>
            </w:del>
          </w:p>
        </w:tc>
      </w:tr>
      <w:tr w:rsidR="00413E5F" w:rsidDel="00EC2E42" w14:paraId="06A62ED3" w14:textId="0D5A42D1">
        <w:trPr>
          <w:del w:id="4304" w:author="Razavi, Pedram/Medicine" w:date="2019-06-16T14:40: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9DBCA11" w14:textId="0CC92036" w:rsidR="00413E5F" w:rsidDel="00EC2E42" w:rsidRDefault="00B4071F">
            <w:pPr>
              <w:widowControl w:val="0"/>
              <w:spacing w:after="0" w:line="240" w:lineRule="auto"/>
              <w:ind w:left="100"/>
              <w:rPr>
                <w:del w:id="4305" w:author="Razavi, Pedram/Medicine" w:date="2019-06-16T14:40:00Z"/>
                <w:rFonts w:ascii="Arial" w:eastAsia="Arial" w:hAnsi="Arial" w:cs="Arial"/>
                <w:sz w:val="16"/>
                <w:szCs w:val="16"/>
              </w:rPr>
              <w:pPrChange w:id="4306" w:author="Razavi, Pedram/Medicine" w:date="2019-06-16T15:04:00Z">
                <w:pPr>
                  <w:widowControl w:val="0"/>
                  <w:spacing w:after="0" w:line="240" w:lineRule="auto"/>
                  <w:ind w:left="100"/>
                  <w:jc w:val="center"/>
                </w:pPr>
              </w:pPrChange>
            </w:pPr>
            <w:del w:id="4307" w:author="Razavi, Pedram/Medicine" w:date="2019-06-16T14:40:00Z">
              <w:r w:rsidDel="00EC2E42">
                <w:rPr>
                  <w:rFonts w:ascii="Arial" w:eastAsia="Arial" w:hAnsi="Arial" w:cs="Arial"/>
                  <w:sz w:val="16"/>
                  <w:szCs w:val="16"/>
                </w:rPr>
                <w:delText>MSK-VB-0023</w:delText>
              </w:r>
            </w:del>
          </w:p>
        </w:tc>
        <w:tc>
          <w:tcPr>
            <w:tcW w:w="1560" w:type="dxa"/>
            <w:shd w:val="clear" w:color="auto" w:fill="auto"/>
            <w:tcMar>
              <w:top w:w="100" w:type="dxa"/>
              <w:left w:w="100" w:type="dxa"/>
              <w:bottom w:w="100" w:type="dxa"/>
              <w:right w:w="100" w:type="dxa"/>
            </w:tcMar>
          </w:tcPr>
          <w:p w14:paraId="6FE3AB17" w14:textId="6E670818" w:rsidR="00413E5F" w:rsidDel="00EC2E42" w:rsidRDefault="00B4071F">
            <w:pPr>
              <w:widowControl w:val="0"/>
              <w:spacing w:after="0" w:line="240" w:lineRule="auto"/>
              <w:rPr>
                <w:del w:id="4308" w:author="Razavi, Pedram/Medicine" w:date="2019-06-16T14:40:00Z"/>
                <w:rFonts w:ascii="Arial" w:eastAsia="Arial" w:hAnsi="Arial" w:cs="Arial"/>
                <w:sz w:val="16"/>
                <w:szCs w:val="16"/>
              </w:rPr>
              <w:pPrChange w:id="4309" w:author="Razavi, Pedram/Medicine" w:date="2019-06-16T15:04:00Z">
                <w:pPr>
                  <w:widowControl w:val="0"/>
                  <w:spacing w:after="0" w:line="240" w:lineRule="auto"/>
                  <w:jc w:val="center"/>
                </w:pPr>
              </w:pPrChange>
            </w:pPr>
            <w:del w:id="4310" w:author="Razavi, Pedram/Medicine" w:date="2019-06-16T14:40:00Z">
              <w:r w:rsidDel="00EC2E42">
                <w:rPr>
                  <w:rFonts w:ascii="Arial" w:eastAsia="Arial" w:hAnsi="Arial" w:cs="Arial"/>
                  <w:sz w:val="16"/>
                  <w:szCs w:val="16"/>
                </w:rPr>
                <w:delText>16 / 16 (100%)</w:delText>
              </w:r>
            </w:del>
          </w:p>
        </w:tc>
        <w:tc>
          <w:tcPr>
            <w:tcW w:w="1560" w:type="dxa"/>
            <w:shd w:val="clear" w:color="auto" w:fill="auto"/>
            <w:tcMar>
              <w:top w:w="100" w:type="dxa"/>
              <w:left w:w="100" w:type="dxa"/>
              <w:bottom w:w="100" w:type="dxa"/>
              <w:right w:w="100" w:type="dxa"/>
            </w:tcMar>
          </w:tcPr>
          <w:p w14:paraId="0C27850C" w14:textId="1E16352D" w:rsidR="00413E5F" w:rsidDel="00EC2E42" w:rsidRDefault="00B4071F">
            <w:pPr>
              <w:widowControl w:val="0"/>
              <w:spacing w:after="0" w:line="240" w:lineRule="auto"/>
              <w:rPr>
                <w:del w:id="4311" w:author="Razavi, Pedram/Medicine" w:date="2019-06-16T14:40:00Z"/>
                <w:rFonts w:ascii="Arial" w:eastAsia="Arial" w:hAnsi="Arial" w:cs="Arial"/>
                <w:sz w:val="16"/>
                <w:szCs w:val="16"/>
              </w:rPr>
              <w:pPrChange w:id="4312" w:author="Razavi, Pedram/Medicine" w:date="2019-06-16T15:04:00Z">
                <w:pPr>
                  <w:widowControl w:val="0"/>
                  <w:spacing w:after="0" w:line="240" w:lineRule="auto"/>
                  <w:jc w:val="center"/>
                </w:pPr>
              </w:pPrChange>
            </w:pPr>
            <w:del w:id="4313" w:author="Razavi, Pedram/Medicine" w:date="2019-06-16T14:40:00Z">
              <w:r w:rsidDel="00EC2E42">
                <w:rPr>
                  <w:rFonts w:ascii="Arial" w:eastAsia="Arial" w:hAnsi="Arial" w:cs="Arial"/>
                  <w:sz w:val="16"/>
                  <w:szCs w:val="16"/>
                </w:rPr>
                <w:delText>51 / 53 (96.2%)</w:delText>
              </w:r>
            </w:del>
          </w:p>
        </w:tc>
        <w:tc>
          <w:tcPr>
            <w:tcW w:w="1560" w:type="dxa"/>
            <w:shd w:val="clear" w:color="auto" w:fill="auto"/>
            <w:tcMar>
              <w:top w:w="100" w:type="dxa"/>
              <w:left w:w="100" w:type="dxa"/>
              <w:bottom w:w="100" w:type="dxa"/>
              <w:right w:w="100" w:type="dxa"/>
            </w:tcMar>
          </w:tcPr>
          <w:p w14:paraId="6327E237" w14:textId="62FAD82E" w:rsidR="00413E5F" w:rsidDel="00EC2E42" w:rsidRDefault="00B4071F">
            <w:pPr>
              <w:widowControl w:val="0"/>
              <w:spacing w:after="0" w:line="240" w:lineRule="auto"/>
              <w:rPr>
                <w:del w:id="4314" w:author="Razavi, Pedram/Medicine" w:date="2019-06-16T14:40:00Z"/>
                <w:rFonts w:ascii="Arial" w:eastAsia="Arial" w:hAnsi="Arial" w:cs="Arial"/>
                <w:sz w:val="16"/>
                <w:szCs w:val="16"/>
              </w:rPr>
              <w:pPrChange w:id="4315" w:author="Razavi, Pedram/Medicine" w:date="2019-06-16T15:04:00Z">
                <w:pPr>
                  <w:widowControl w:val="0"/>
                  <w:spacing w:after="0" w:line="240" w:lineRule="auto"/>
                  <w:jc w:val="center"/>
                </w:pPr>
              </w:pPrChange>
            </w:pPr>
            <w:del w:id="4316" w:author="Razavi, Pedram/Medicine" w:date="2019-06-16T14:40:00Z">
              <w:r w:rsidDel="00EC2E42">
                <w:rPr>
                  <w:rFonts w:ascii="Arial" w:eastAsia="Arial" w:hAnsi="Arial" w:cs="Arial"/>
                  <w:sz w:val="16"/>
                  <w:szCs w:val="16"/>
                </w:rPr>
                <w:delText>553 / 576 (96.0%)</w:delText>
              </w:r>
            </w:del>
          </w:p>
        </w:tc>
        <w:tc>
          <w:tcPr>
            <w:tcW w:w="1560" w:type="dxa"/>
            <w:shd w:val="clear" w:color="auto" w:fill="auto"/>
            <w:tcMar>
              <w:top w:w="100" w:type="dxa"/>
              <w:left w:w="100" w:type="dxa"/>
              <w:bottom w:w="100" w:type="dxa"/>
              <w:right w:w="100" w:type="dxa"/>
            </w:tcMar>
          </w:tcPr>
          <w:p w14:paraId="0C1E556A" w14:textId="727CF368" w:rsidR="00413E5F" w:rsidDel="00EC2E42" w:rsidRDefault="00B4071F">
            <w:pPr>
              <w:widowControl w:val="0"/>
              <w:spacing w:after="0" w:line="240" w:lineRule="auto"/>
              <w:rPr>
                <w:del w:id="4317" w:author="Razavi, Pedram/Medicine" w:date="2019-06-16T14:40:00Z"/>
                <w:rFonts w:ascii="Arial" w:eastAsia="Arial" w:hAnsi="Arial" w:cs="Arial"/>
                <w:sz w:val="16"/>
                <w:szCs w:val="16"/>
              </w:rPr>
              <w:pPrChange w:id="4318" w:author="Razavi, Pedram/Medicine" w:date="2019-06-16T15:04:00Z">
                <w:pPr>
                  <w:widowControl w:val="0"/>
                  <w:spacing w:after="0" w:line="240" w:lineRule="auto"/>
                  <w:jc w:val="center"/>
                </w:pPr>
              </w:pPrChange>
            </w:pPr>
            <w:del w:id="4319" w:author="Razavi, Pedram/Medicine" w:date="2019-06-16T14:40:00Z">
              <w:r w:rsidDel="00EC2E42">
                <w:rPr>
                  <w:rFonts w:ascii="Arial" w:eastAsia="Arial" w:hAnsi="Arial" w:cs="Arial"/>
                  <w:sz w:val="16"/>
                  <w:szCs w:val="16"/>
                </w:rPr>
                <w:delText>10 / 14 (71.4%)</w:delText>
              </w:r>
            </w:del>
          </w:p>
        </w:tc>
        <w:tc>
          <w:tcPr>
            <w:tcW w:w="1560" w:type="dxa"/>
            <w:shd w:val="clear" w:color="auto" w:fill="auto"/>
            <w:tcMar>
              <w:top w:w="100" w:type="dxa"/>
              <w:left w:w="100" w:type="dxa"/>
              <w:bottom w:w="100" w:type="dxa"/>
              <w:right w:w="100" w:type="dxa"/>
            </w:tcMar>
          </w:tcPr>
          <w:p w14:paraId="02BF7989" w14:textId="204EE2A9" w:rsidR="00413E5F" w:rsidDel="00EC2E42" w:rsidRDefault="00B4071F">
            <w:pPr>
              <w:widowControl w:val="0"/>
              <w:spacing w:after="0" w:line="240" w:lineRule="auto"/>
              <w:rPr>
                <w:del w:id="4320" w:author="Razavi, Pedram/Medicine" w:date="2019-06-16T14:40:00Z"/>
                <w:rFonts w:ascii="Arial" w:eastAsia="Arial" w:hAnsi="Arial" w:cs="Arial"/>
                <w:sz w:val="16"/>
                <w:szCs w:val="16"/>
              </w:rPr>
              <w:pPrChange w:id="4321" w:author="Razavi, Pedram/Medicine" w:date="2019-06-16T15:04:00Z">
                <w:pPr>
                  <w:widowControl w:val="0"/>
                  <w:spacing w:after="0" w:line="240" w:lineRule="auto"/>
                  <w:jc w:val="center"/>
                </w:pPr>
              </w:pPrChange>
            </w:pPr>
            <w:del w:id="4322" w:author="Razavi, Pedram/Medicine" w:date="2019-06-16T14:40:00Z">
              <w:r w:rsidDel="00EC2E42">
                <w:rPr>
                  <w:rFonts w:ascii="Arial" w:eastAsia="Arial" w:hAnsi="Arial" w:cs="Arial"/>
                  <w:sz w:val="16"/>
                  <w:szCs w:val="16"/>
                </w:rPr>
                <w:delText>630 / 659 (95.6%)</w:delText>
              </w:r>
            </w:del>
          </w:p>
        </w:tc>
      </w:tr>
      <w:tr w:rsidR="00413E5F" w:rsidDel="00EC2E42" w14:paraId="1EDB74F9" w14:textId="6A58CC85">
        <w:trPr>
          <w:del w:id="4323" w:author="Razavi, Pedram/Medicine" w:date="2019-06-16T14:40: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05F1505" w14:textId="5FD75F6F" w:rsidR="00413E5F" w:rsidDel="00EC2E42" w:rsidRDefault="00B4071F">
            <w:pPr>
              <w:widowControl w:val="0"/>
              <w:spacing w:after="0" w:line="240" w:lineRule="auto"/>
              <w:ind w:left="100"/>
              <w:rPr>
                <w:del w:id="4324" w:author="Razavi, Pedram/Medicine" w:date="2019-06-16T14:40:00Z"/>
                <w:rFonts w:ascii="Arial" w:eastAsia="Arial" w:hAnsi="Arial" w:cs="Arial"/>
                <w:sz w:val="16"/>
                <w:szCs w:val="16"/>
              </w:rPr>
              <w:pPrChange w:id="4325" w:author="Razavi, Pedram/Medicine" w:date="2019-06-16T15:04:00Z">
                <w:pPr>
                  <w:widowControl w:val="0"/>
                  <w:spacing w:after="0" w:line="240" w:lineRule="auto"/>
                  <w:ind w:left="100"/>
                  <w:jc w:val="center"/>
                </w:pPr>
              </w:pPrChange>
            </w:pPr>
            <w:del w:id="4326" w:author="Razavi, Pedram/Medicine" w:date="2019-06-16T14:40:00Z">
              <w:r w:rsidDel="00EC2E42">
                <w:rPr>
                  <w:rFonts w:ascii="Arial" w:eastAsia="Arial" w:hAnsi="Arial" w:cs="Arial"/>
                  <w:sz w:val="16"/>
                  <w:szCs w:val="16"/>
                </w:rPr>
                <w:delText>MSK-VL-0038</w:delText>
              </w:r>
            </w:del>
          </w:p>
        </w:tc>
        <w:tc>
          <w:tcPr>
            <w:tcW w:w="1560" w:type="dxa"/>
            <w:shd w:val="clear" w:color="auto" w:fill="auto"/>
            <w:tcMar>
              <w:top w:w="100" w:type="dxa"/>
              <w:left w:w="100" w:type="dxa"/>
              <w:bottom w:w="100" w:type="dxa"/>
              <w:right w:w="100" w:type="dxa"/>
            </w:tcMar>
          </w:tcPr>
          <w:p w14:paraId="4AB62C69" w14:textId="781FF7E9" w:rsidR="00413E5F" w:rsidDel="00EC2E42" w:rsidRDefault="00B4071F">
            <w:pPr>
              <w:widowControl w:val="0"/>
              <w:spacing w:after="0" w:line="240" w:lineRule="auto"/>
              <w:rPr>
                <w:del w:id="4327" w:author="Razavi, Pedram/Medicine" w:date="2019-06-16T14:40:00Z"/>
                <w:rFonts w:ascii="Arial" w:eastAsia="Arial" w:hAnsi="Arial" w:cs="Arial"/>
                <w:sz w:val="16"/>
                <w:szCs w:val="16"/>
              </w:rPr>
              <w:pPrChange w:id="4328" w:author="Razavi, Pedram/Medicine" w:date="2019-06-16T15:04:00Z">
                <w:pPr>
                  <w:widowControl w:val="0"/>
                  <w:spacing w:after="0" w:line="240" w:lineRule="auto"/>
                  <w:jc w:val="center"/>
                </w:pPr>
              </w:pPrChange>
            </w:pPr>
            <w:del w:id="4329" w:author="Razavi, Pedram/Medicine" w:date="2019-06-16T14:40:00Z">
              <w:r w:rsidDel="00EC2E42">
                <w:rPr>
                  <w:rFonts w:ascii="Arial" w:eastAsia="Arial" w:hAnsi="Arial" w:cs="Arial"/>
                  <w:sz w:val="16"/>
                  <w:szCs w:val="16"/>
                </w:rPr>
                <w:delText>4 / 4 (100%)</w:delText>
              </w:r>
            </w:del>
          </w:p>
        </w:tc>
        <w:tc>
          <w:tcPr>
            <w:tcW w:w="1560" w:type="dxa"/>
            <w:shd w:val="clear" w:color="auto" w:fill="auto"/>
            <w:tcMar>
              <w:top w:w="100" w:type="dxa"/>
              <w:left w:w="100" w:type="dxa"/>
              <w:bottom w:w="100" w:type="dxa"/>
              <w:right w:w="100" w:type="dxa"/>
            </w:tcMar>
          </w:tcPr>
          <w:p w14:paraId="49D28D4D" w14:textId="47E87411" w:rsidR="00413E5F" w:rsidDel="00EC2E42" w:rsidRDefault="00B4071F">
            <w:pPr>
              <w:widowControl w:val="0"/>
              <w:spacing w:after="0" w:line="240" w:lineRule="auto"/>
              <w:rPr>
                <w:del w:id="4330" w:author="Razavi, Pedram/Medicine" w:date="2019-06-16T14:40:00Z"/>
                <w:rFonts w:ascii="Arial" w:eastAsia="Arial" w:hAnsi="Arial" w:cs="Arial"/>
                <w:sz w:val="16"/>
                <w:szCs w:val="16"/>
              </w:rPr>
              <w:pPrChange w:id="4331" w:author="Razavi, Pedram/Medicine" w:date="2019-06-16T15:04:00Z">
                <w:pPr>
                  <w:widowControl w:val="0"/>
                  <w:spacing w:after="0" w:line="240" w:lineRule="auto"/>
                  <w:jc w:val="center"/>
                </w:pPr>
              </w:pPrChange>
            </w:pPr>
            <w:del w:id="4332" w:author="Razavi, Pedram/Medicine" w:date="2019-06-16T14:40:00Z">
              <w:r w:rsidDel="00EC2E42">
                <w:rPr>
                  <w:rFonts w:ascii="Arial" w:eastAsia="Arial" w:hAnsi="Arial" w:cs="Arial"/>
                  <w:sz w:val="16"/>
                  <w:szCs w:val="16"/>
                </w:rPr>
                <w:delText>0 (N/A)</w:delText>
              </w:r>
            </w:del>
          </w:p>
        </w:tc>
        <w:tc>
          <w:tcPr>
            <w:tcW w:w="1560" w:type="dxa"/>
            <w:shd w:val="clear" w:color="auto" w:fill="auto"/>
            <w:tcMar>
              <w:top w:w="100" w:type="dxa"/>
              <w:left w:w="100" w:type="dxa"/>
              <w:bottom w:w="100" w:type="dxa"/>
              <w:right w:w="100" w:type="dxa"/>
            </w:tcMar>
          </w:tcPr>
          <w:p w14:paraId="2D839A57" w14:textId="58A884D9" w:rsidR="00413E5F" w:rsidDel="00EC2E42" w:rsidRDefault="00B4071F">
            <w:pPr>
              <w:widowControl w:val="0"/>
              <w:spacing w:after="0" w:line="240" w:lineRule="auto"/>
              <w:rPr>
                <w:del w:id="4333" w:author="Razavi, Pedram/Medicine" w:date="2019-06-16T14:40:00Z"/>
                <w:rFonts w:ascii="Arial" w:eastAsia="Arial" w:hAnsi="Arial" w:cs="Arial"/>
                <w:sz w:val="16"/>
                <w:szCs w:val="16"/>
              </w:rPr>
              <w:pPrChange w:id="4334" w:author="Razavi, Pedram/Medicine" w:date="2019-06-16T15:04:00Z">
                <w:pPr>
                  <w:widowControl w:val="0"/>
                  <w:spacing w:after="0" w:line="240" w:lineRule="auto"/>
                  <w:jc w:val="center"/>
                </w:pPr>
              </w:pPrChange>
            </w:pPr>
            <w:del w:id="4335" w:author="Razavi, Pedram/Medicine" w:date="2019-06-16T14:40:00Z">
              <w:r w:rsidDel="00EC2E42">
                <w:rPr>
                  <w:rFonts w:ascii="Arial" w:eastAsia="Arial" w:hAnsi="Arial" w:cs="Arial"/>
                  <w:sz w:val="16"/>
                  <w:szCs w:val="16"/>
                </w:rPr>
                <w:delText>2 / 3 (66.7%)</w:delText>
              </w:r>
            </w:del>
          </w:p>
        </w:tc>
        <w:tc>
          <w:tcPr>
            <w:tcW w:w="1560" w:type="dxa"/>
            <w:shd w:val="clear" w:color="auto" w:fill="auto"/>
            <w:tcMar>
              <w:top w:w="100" w:type="dxa"/>
              <w:left w:w="100" w:type="dxa"/>
              <w:bottom w:w="100" w:type="dxa"/>
              <w:right w:w="100" w:type="dxa"/>
            </w:tcMar>
          </w:tcPr>
          <w:p w14:paraId="2CC4CD81" w14:textId="39001AA8" w:rsidR="00413E5F" w:rsidDel="00EC2E42" w:rsidRDefault="00B4071F">
            <w:pPr>
              <w:widowControl w:val="0"/>
              <w:spacing w:after="0" w:line="240" w:lineRule="auto"/>
              <w:rPr>
                <w:del w:id="4336" w:author="Razavi, Pedram/Medicine" w:date="2019-06-16T14:40:00Z"/>
                <w:rFonts w:ascii="Arial" w:eastAsia="Arial" w:hAnsi="Arial" w:cs="Arial"/>
                <w:sz w:val="16"/>
                <w:szCs w:val="16"/>
              </w:rPr>
              <w:pPrChange w:id="4337" w:author="Razavi, Pedram/Medicine" w:date="2019-06-16T15:04:00Z">
                <w:pPr>
                  <w:widowControl w:val="0"/>
                  <w:spacing w:after="0" w:line="240" w:lineRule="auto"/>
                  <w:jc w:val="center"/>
                </w:pPr>
              </w:pPrChange>
            </w:pPr>
            <w:del w:id="4338" w:author="Razavi, Pedram/Medicine" w:date="2019-06-16T14:40:00Z">
              <w:r w:rsidDel="00EC2E42">
                <w:rPr>
                  <w:rFonts w:ascii="Arial" w:eastAsia="Arial" w:hAnsi="Arial" w:cs="Arial"/>
                  <w:sz w:val="16"/>
                  <w:szCs w:val="16"/>
                </w:rPr>
                <w:delText>14 / 15 (93.3%)</w:delText>
              </w:r>
            </w:del>
          </w:p>
        </w:tc>
        <w:tc>
          <w:tcPr>
            <w:tcW w:w="1560" w:type="dxa"/>
            <w:shd w:val="clear" w:color="auto" w:fill="auto"/>
            <w:tcMar>
              <w:top w:w="100" w:type="dxa"/>
              <w:left w:w="100" w:type="dxa"/>
              <w:bottom w:w="100" w:type="dxa"/>
              <w:right w:w="100" w:type="dxa"/>
            </w:tcMar>
          </w:tcPr>
          <w:p w14:paraId="150C95CC" w14:textId="55C464B8" w:rsidR="00413E5F" w:rsidDel="00EC2E42" w:rsidRDefault="00B4071F">
            <w:pPr>
              <w:widowControl w:val="0"/>
              <w:spacing w:after="0" w:line="240" w:lineRule="auto"/>
              <w:rPr>
                <w:del w:id="4339" w:author="Razavi, Pedram/Medicine" w:date="2019-06-16T14:40:00Z"/>
                <w:rFonts w:ascii="Arial" w:eastAsia="Arial" w:hAnsi="Arial" w:cs="Arial"/>
                <w:sz w:val="16"/>
                <w:szCs w:val="16"/>
              </w:rPr>
              <w:pPrChange w:id="4340" w:author="Razavi, Pedram/Medicine" w:date="2019-06-16T15:04:00Z">
                <w:pPr>
                  <w:widowControl w:val="0"/>
                  <w:spacing w:after="0" w:line="240" w:lineRule="auto"/>
                  <w:jc w:val="center"/>
                </w:pPr>
              </w:pPrChange>
            </w:pPr>
            <w:del w:id="4341" w:author="Razavi, Pedram/Medicine" w:date="2019-06-16T14:40:00Z">
              <w:r w:rsidDel="00EC2E42">
                <w:rPr>
                  <w:rFonts w:ascii="Arial" w:eastAsia="Arial" w:hAnsi="Arial" w:cs="Arial"/>
                  <w:sz w:val="16"/>
                  <w:szCs w:val="16"/>
                </w:rPr>
                <w:delText>20 / 22 (90.9%)</w:delText>
              </w:r>
            </w:del>
          </w:p>
        </w:tc>
      </w:tr>
      <w:tr w:rsidR="00413E5F" w:rsidDel="00EC2E42" w14:paraId="335992F3" w14:textId="4C4FB746">
        <w:trPr>
          <w:del w:id="4342" w:author="Razavi, Pedram/Medicine" w:date="2019-06-16T14:40:00Z"/>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4234155" w14:textId="4DC83721" w:rsidR="00413E5F" w:rsidDel="00EC2E42" w:rsidRDefault="00B4071F">
            <w:pPr>
              <w:widowControl w:val="0"/>
              <w:spacing w:after="0" w:line="240" w:lineRule="auto"/>
              <w:ind w:left="100"/>
              <w:rPr>
                <w:del w:id="4343" w:author="Razavi, Pedram/Medicine" w:date="2019-06-16T14:40:00Z"/>
                <w:rFonts w:ascii="Arial" w:eastAsia="Arial" w:hAnsi="Arial" w:cs="Arial"/>
                <w:sz w:val="16"/>
                <w:szCs w:val="16"/>
              </w:rPr>
              <w:pPrChange w:id="4344" w:author="Razavi, Pedram/Medicine" w:date="2019-06-16T15:04:00Z">
                <w:pPr>
                  <w:widowControl w:val="0"/>
                  <w:spacing w:after="0" w:line="240" w:lineRule="auto"/>
                  <w:ind w:left="100"/>
                  <w:jc w:val="center"/>
                </w:pPr>
              </w:pPrChange>
            </w:pPr>
            <w:del w:id="4345" w:author="Razavi, Pedram/Medicine" w:date="2019-06-16T14:40:00Z">
              <w:r w:rsidDel="00EC2E42">
                <w:rPr>
                  <w:rFonts w:ascii="Arial" w:eastAsia="Arial" w:hAnsi="Arial" w:cs="Arial"/>
                  <w:sz w:val="16"/>
                  <w:szCs w:val="16"/>
                </w:rPr>
                <w:delText>Total</w:delText>
              </w:r>
            </w:del>
          </w:p>
        </w:tc>
        <w:tc>
          <w:tcPr>
            <w:tcW w:w="1560" w:type="dxa"/>
            <w:shd w:val="clear" w:color="auto" w:fill="EFEFEF"/>
            <w:tcMar>
              <w:top w:w="100" w:type="dxa"/>
              <w:left w:w="100" w:type="dxa"/>
              <w:bottom w:w="100" w:type="dxa"/>
              <w:right w:w="100" w:type="dxa"/>
            </w:tcMar>
          </w:tcPr>
          <w:p w14:paraId="378E41A8" w14:textId="3411F1F2" w:rsidR="00413E5F" w:rsidDel="00EC2E42" w:rsidRDefault="00B4071F">
            <w:pPr>
              <w:widowControl w:val="0"/>
              <w:spacing w:after="0" w:line="240" w:lineRule="auto"/>
              <w:rPr>
                <w:del w:id="4346" w:author="Razavi, Pedram/Medicine" w:date="2019-06-16T14:40:00Z"/>
                <w:rFonts w:ascii="Arial" w:eastAsia="Arial" w:hAnsi="Arial" w:cs="Arial"/>
                <w:sz w:val="16"/>
                <w:szCs w:val="16"/>
              </w:rPr>
              <w:pPrChange w:id="4347" w:author="Razavi, Pedram/Medicine" w:date="2019-06-16T15:04:00Z">
                <w:pPr>
                  <w:widowControl w:val="0"/>
                  <w:spacing w:after="0" w:line="240" w:lineRule="auto"/>
                  <w:jc w:val="center"/>
                </w:pPr>
              </w:pPrChange>
            </w:pPr>
            <w:del w:id="4348" w:author="Razavi, Pedram/Medicine" w:date="2019-06-16T14:40:00Z">
              <w:r w:rsidDel="00EC2E42">
                <w:rPr>
                  <w:rFonts w:ascii="Arial" w:eastAsia="Arial" w:hAnsi="Arial" w:cs="Arial"/>
                  <w:sz w:val="16"/>
                  <w:szCs w:val="16"/>
                </w:rPr>
                <w:delText>52 / 55 (94.5%)</w:delText>
              </w:r>
            </w:del>
          </w:p>
        </w:tc>
        <w:tc>
          <w:tcPr>
            <w:tcW w:w="1560" w:type="dxa"/>
            <w:shd w:val="clear" w:color="auto" w:fill="EFEFEF"/>
            <w:tcMar>
              <w:top w:w="100" w:type="dxa"/>
              <w:left w:w="100" w:type="dxa"/>
              <w:bottom w:w="100" w:type="dxa"/>
              <w:right w:w="100" w:type="dxa"/>
            </w:tcMar>
          </w:tcPr>
          <w:p w14:paraId="67799375" w14:textId="3202C873" w:rsidR="00413E5F" w:rsidDel="00EC2E42" w:rsidRDefault="00B4071F">
            <w:pPr>
              <w:widowControl w:val="0"/>
              <w:spacing w:after="0" w:line="240" w:lineRule="auto"/>
              <w:rPr>
                <w:del w:id="4349" w:author="Razavi, Pedram/Medicine" w:date="2019-06-16T14:40:00Z"/>
                <w:rFonts w:ascii="Arial" w:eastAsia="Arial" w:hAnsi="Arial" w:cs="Arial"/>
                <w:sz w:val="16"/>
                <w:szCs w:val="16"/>
              </w:rPr>
              <w:pPrChange w:id="4350" w:author="Razavi, Pedram/Medicine" w:date="2019-06-16T15:04:00Z">
                <w:pPr>
                  <w:widowControl w:val="0"/>
                  <w:spacing w:after="0" w:line="240" w:lineRule="auto"/>
                  <w:jc w:val="center"/>
                </w:pPr>
              </w:pPrChange>
            </w:pPr>
            <w:del w:id="4351" w:author="Razavi, Pedram/Medicine" w:date="2019-06-16T14:40:00Z">
              <w:r w:rsidDel="00EC2E42">
                <w:rPr>
                  <w:rFonts w:ascii="Arial" w:eastAsia="Arial" w:hAnsi="Arial" w:cs="Arial"/>
                  <w:sz w:val="16"/>
                  <w:szCs w:val="16"/>
                </w:rPr>
                <w:delText>57 / 59 (96.6%)</w:delText>
              </w:r>
            </w:del>
          </w:p>
        </w:tc>
        <w:tc>
          <w:tcPr>
            <w:tcW w:w="1560" w:type="dxa"/>
            <w:shd w:val="clear" w:color="auto" w:fill="EFEFEF"/>
            <w:tcMar>
              <w:top w:w="100" w:type="dxa"/>
              <w:left w:w="100" w:type="dxa"/>
              <w:bottom w:w="100" w:type="dxa"/>
              <w:right w:w="100" w:type="dxa"/>
            </w:tcMar>
          </w:tcPr>
          <w:p w14:paraId="3E1AF002" w14:textId="760A07F0" w:rsidR="00413E5F" w:rsidDel="00EC2E42" w:rsidRDefault="00B4071F">
            <w:pPr>
              <w:widowControl w:val="0"/>
              <w:spacing w:after="0" w:line="240" w:lineRule="auto"/>
              <w:rPr>
                <w:del w:id="4352" w:author="Razavi, Pedram/Medicine" w:date="2019-06-16T14:40:00Z"/>
                <w:rFonts w:ascii="Arial" w:eastAsia="Arial" w:hAnsi="Arial" w:cs="Arial"/>
                <w:sz w:val="16"/>
                <w:szCs w:val="16"/>
              </w:rPr>
              <w:pPrChange w:id="4353" w:author="Razavi, Pedram/Medicine" w:date="2019-06-16T15:04:00Z">
                <w:pPr>
                  <w:widowControl w:val="0"/>
                  <w:spacing w:after="0" w:line="240" w:lineRule="auto"/>
                  <w:jc w:val="center"/>
                </w:pPr>
              </w:pPrChange>
            </w:pPr>
            <w:del w:id="4354" w:author="Razavi, Pedram/Medicine" w:date="2019-06-16T14:40:00Z">
              <w:r w:rsidDel="00EC2E42">
                <w:rPr>
                  <w:rFonts w:ascii="Arial" w:eastAsia="Arial" w:hAnsi="Arial" w:cs="Arial"/>
                  <w:sz w:val="16"/>
                  <w:szCs w:val="16"/>
                </w:rPr>
                <w:delText>615 / 647 (95.1%)</w:delText>
              </w:r>
            </w:del>
          </w:p>
        </w:tc>
        <w:tc>
          <w:tcPr>
            <w:tcW w:w="1560" w:type="dxa"/>
            <w:shd w:val="clear" w:color="auto" w:fill="EFEFEF"/>
            <w:tcMar>
              <w:top w:w="100" w:type="dxa"/>
              <w:left w:w="100" w:type="dxa"/>
              <w:bottom w:w="100" w:type="dxa"/>
              <w:right w:w="100" w:type="dxa"/>
            </w:tcMar>
          </w:tcPr>
          <w:p w14:paraId="2A7643E9" w14:textId="0DEAB00B" w:rsidR="00413E5F" w:rsidDel="00EC2E42" w:rsidRDefault="00B4071F">
            <w:pPr>
              <w:widowControl w:val="0"/>
              <w:spacing w:after="0" w:line="240" w:lineRule="auto"/>
              <w:rPr>
                <w:del w:id="4355" w:author="Razavi, Pedram/Medicine" w:date="2019-06-16T14:40:00Z"/>
                <w:rFonts w:ascii="Arial" w:eastAsia="Arial" w:hAnsi="Arial" w:cs="Arial"/>
                <w:sz w:val="16"/>
                <w:szCs w:val="16"/>
              </w:rPr>
              <w:pPrChange w:id="4356" w:author="Razavi, Pedram/Medicine" w:date="2019-06-16T15:04:00Z">
                <w:pPr>
                  <w:widowControl w:val="0"/>
                  <w:spacing w:after="0" w:line="240" w:lineRule="auto"/>
                  <w:jc w:val="center"/>
                </w:pPr>
              </w:pPrChange>
            </w:pPr>
            <w:del w:id="4357" w:author="Razavi, Pedram/Medicine" w:date="2019-06-16T14:40:00Z">
              <w:r w:rsidDel="00EC2E42">
                <w:rPr>
                  <w:rFonts w:ascii="Arial" w:eastAsia="Arial" w:hAnsi="Arial" w:cs="Arial"/>
                  <w:sz w:val="16"/>
                  <w:szCs w:val="16"/>
                </w:rPr>
                <w:delText>58 / 68 (85.3%)</w:delText>
              </w:r>
            </w:del>
          </w:p>
        </w:tc>
        <w:tc>
          <w:tcPr>
            <w:tcW w:w="1560" w:type="dxa"/>
            <w:shd w:val="clear" w:color="auto" w:fill="EFEFEF"/>
            <w:tcMar>
              <w:top w:w="100" w:type="dxa"/>
              <w:left w:w="100" w:type="dxa"/>
              <w:bottom w:w="100" w:type="dxa"/>
              <w:right w:w="100" w:type="dxa"/>
            </w:tcMar>
          </w:tcPr>
          <w:p w14:paraId="16180A8D" w14:textId="11357ED7" w:rsidR="00413E5F" w:rsidDel="00EC2E42" w:rsidRDefault="00B4071F">
            <w:pPr>
              <w:widowControl w:val="0"/>
              <w:spacing w:after="0" w:line="240" w:lineRule="auto"/>
              <w:rPr>
                <w:del w:id="4358" w:author="Razavi, Pedram/Medicine" w:date="2019-06-16T14:40:00Z"/>
                <w:rFonts w:ascii="Arial" w:eastAsia="Arial" w:hAnsi="Arial" w:cs="Arial"/>
                <w:sz w:val="16"/>
                <w:szCs w:val="16"/>
              </w:rPr>
              <w:pPrChange w:id="4359" w:author="Razavi, Pedram/Medicine" w:date="2019-06-16T15:04:00Z">
                <w:pPr>
                  <w:widowControl w:val="0"/>
                  <w:spacing w:after="0" w:line="240" w:lineRule="auto"/>
                  <w:jc w:val="center"/>
                </w:pPr>
              </w:pPrChange>
            </w:pPr>
            <w:del w:id="4360" w:author="Razavi, Pedram/Medicine" w:date="2019-06-16T14:40:00Z">
              <w:r w:rsidDel="00EC2E42">
                <w:rPr>
                  <w:rFonts w:ascii="Arial" w:eastAsia="Arial" w:hAnsi="Arial" w:cs="Arial"/>
                  <w:sz w:val="16"/>
                  <w:szCs w:val="16"/>
                </w:rPr>
                <w:delText>782 / 829 (94.4%)</w:delText>
              </w:r>
            </w:del>
          </w:p>
        </w:tc>
      </w:tr>
    </w:tbl>
    <w:p w14:paraId="0E6731F2" w14:textId="102EA4EA" w:rsidR="00413E5F" w:rsidDel="00EC2E42" w:rsidRDefault="00413E5F">
      <w:pPr>
        <w:spacing w:after="0" w:line="240" w:lineRule="auto"/>
        <w:rPr>
          <w:del w:id="4361" w:author="Razavi, Pedram/Medicine" w:date="2019-06-16T14:40:00Z"/>
          <w:rFonts w:ascii="Arial" w:eastAsia="Arial" w:hAnsi="Arial" w:cs="Arial"/>
          <w:color w:val="0033CC"/>
        </w:rPr>
        <w:pPrChange w:id="4362" w:author="Razavi, Pedram/Medicine" w:date="2019-06-16T15:04:00Z">
          <w:pPr>
            <w:spacing w:after="0" w:line="240" w:lineRule="auto"/>
            <w:jc w:val="both"/>
          </w:pPr>
        </w:pPrChange>
      </w:pPr>
    </w:p>
    <w:p w14:paraId="27F3D733" w14:textId="1114909E" w:rsidR="00413E5F" w:rsidDel="00EC2E42" w:rsidRDefault="00B4071F">
      <w:pPr>
        <w:spacing w:after="0" w:line="240" w:lineRule="auto"/>
        <w:rPr>
          <w:del w:id="4363" w:author="Razavi, Pedram/Medicine" w:date="2019-06-16T14:39:00Z"/>
          <w:rFonts w:ascii="Arial" w:eastAsia="Arial" w:hAnsi="Arial" w:cs="Arial"/>
          <w:color w:val="0033CC"/>
        </w:rPr>
        <w:pPrChange w:id="4364" w:author="Razavi, Pedram/Medicine" w:date="2019-06-16T15:04:00Z">
          <w:pPr>
            <w:spacing w:after="0" w:line="240" w:lineRule="auto"/>
            <w:jc w:val="both"/>
          </w:pPr>
        </w:pPrChange>
      </w:pPr>
      <w:del w:id="4365" w:author="Razavi, Pedram/Medicine" w:date="2019-06-16T14:39:00Z">
        <w:r w:rsidDel="00EC2E42">
          <w:rPr>
            <w:rFonts w:ascii="Arial" w:eastAsia="Arial" w:hAnsi="Arial" w:cs="Arial"/>
            <w:sz w:val="20"/>
            <w:szCs w:val="20"/>
          </w:rPr>
          <w:delText>Table 16: Number of somatic mutations per patient detected in version V1 and confirmed present in three additional technical replicates using version V2 of assay protocol</w:delText>
        </w:r>
      </w:del>
    </w:p>
    <w:tbl>
      <w:tblPr>
        <w:tblStyle w:val="ae"/>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60"/>
        <w:gridCol w:w="1560"/>
        <w:gridCol w:w="1560"/>
        <w:gridCol w:w="1560"/>
        <w:gridCol w:w="1560"/>
        <w:gridCol w:w="1560"/>
      </w:tblGrid>
      <w:tr w:rsidR="00413E5F" w:rsidDel="00EC2E42" w14:paraId="28EB912E" w14:textId="20FD2988">
        <w:trPr>
          <w:del w:id="4366" w:author="Razavi, Pedram/Medicine" w:date="2019-06-16T14:39:00Z"/>
        </w:trPr>
        <w:tc>
          <w:tcPr>
            <w:tcW w:w="1560" w:type="dxa"/>
            <w:shd w:val="clear" w:color="auto" w:fill="4D4D62"/>
            <w:tcMar>
              <w:top w:w="100" w:type="dxa"/>
              <w:left w:w="100" w:type="dxa"/>
              <w:bottom w:w="100" w:type="dxa"/>
              <w:right w:w="100" w:type="dxa"/>
            </w:tcMar>
          </w:tcPr>
          <w:p w14:paraId="5093818A" w14:textId="145974C7" w:rsidR="00413E5F" w:rsidDel="00EC2E42" w:rsidRDefault="00B4071F">
            <w:pPr>
              <w:widowControl w:val="0"/>
              <w:spacing w:after="0" w:line="240" w:lineRule="auto"/>
              <w:rPr>
                <w:del w:id="4367" w:author="Razavi, Pedram/Medicine" w:date="2019-06-16T14:39:00Z"/>
                <w:rFonts w:ascii="Arial" w:eastAsia="Arial" w:hAnsi="Arial" w:cs="Arial"/>
                <w:color w:val="FFFFFF"/>
                <w:sz w:val="18"/>
                <w:szCs w:val="18"/>
              </w:rPr>
              <w:pPrChange w:id="4368" w:author="Razavi, Pedram/Medicine" w:date="2019-06-16T15:04:00Z">
                <w:pPr>
                  <w:widowControl w:val="0"/>
                  <w:spacing w:after="0" w:line="240" w:lineRule="auto"/>
                  <w:jc w:val="center"/>
                </w:pPr>
              </w:pPrChange>
            </w:pPr>
            <w:del w:id="4369" w:author="Razavi, Pedram/Medicine" w:date="2019-06-16T14:39:00Z">
              <w:r w:rsidDel="00EC2E42">
                <w:rPr>
                  <w:rFonts w:ascii="Arial" w:eastAsia="Arial" w:hAnsi="Arial" w:cs="Arial"/>
                  <w:color w:val="FFFFFF"/>
                  <w:sz w:val="18"/>
                  <w:szCs w:val="18"/>
                </w:rPr>
                <w:delText>Patient ID</w:delText>
              </w:r>
            </w:del>
          </w:p>
        </w:tc>
        <w:tc>
          <w:tcPr>
            <w:tcW w:w="1560" w:type="dxa"/>
            <w:shd w:val="clear" w:color="auto" w:fill="4D4D62"/>
            <w:tcMar>
              <w:top w:w="100" w:type="dxa"/>
              <w:left w:w="100" w:type="dxa"/>
              <w:bottom w:w="100" w:type="dxa"/>
              <w:right w:w="100" w:type="dxa"/>
            </w:tcMar>
          </w:tcPr>
          <w:p w14:paraId="45DD65F2" w14:textId="5BB90B09" w:rsidR="00413E5F" w:rsidDel="00EC2E42" w:rsidRDefault="00B4071F">
            <w:pPr>
              <w:widowControl w:val="0"/>
              <w:spacing w:after="0" w:line="240" w:lineRule="auto"/>
              <w:rPr>
                <w:del w:id="4370" w:author="Razavi, Pedram/Medicine" w:date="2019-06-16T14:39:00Z"/>
                <w:rFonts w:ascii="Arial" w:eastAsia="Arial" w:hAnsi="Arial" w:cs="Arial"/>
                <w:color w:val="FFFFFF"/>
                <w:sz w:val="18"/>
                <w:szCs w:val="18"/>
              </w:rPr>
              <w:pPrChange w:id="4371" w:author="Razavi, Pedram/Medicine" w:date="2019-06-16T15:04:00Z">
                <w:pPr>
                  <w:widowControl w:val="0"/>
                  <w:spacing w:after="0" w:line="240" w:lineRule="auto"/>
                  <w:jc w:val="center"/>
                </w:pPr>
              </w:pPrChange>
            </w:pPr>
            <w:del w:id="4372" w:author="Razavi, Pedram/Medicine" w:date="2019-06-16T14:39:00Z">
              <w:r w:rsidDel="00EC2E42">
                <w:rPr>
                  <w:rFonts w:ascii="Arial" w:eastAsia="Arial" w:hAnsi="Arial" w:cs="Arial"/>
                  <w:color w:val="FFFFFF"/>
                  <w:sz w:val="18"/>
                  <w:szCs w:val="18"/>
                </w:rPr>
                <w:delText>No. of Biopsy -matched variants</w:delText>
              </w:r>
            </w:del>
          </w:p>
        </w:tc>
        <w:tc>
          <w:tcPr>
            <w:tcW w:w="1560" w:type="dxa"/>
            <w:shd w:val="clear" w:color="auto" w:fill="4D4D62"/>
            <w:tcMar>
              <w:top w:w="100" w:type="dxa"/>
              <w:left w:w="100" w:type="dxa"/>
              <w:bottom w:w="100" w:type="dxa"/>
              <w:right w:w="100" w:type="dxa"/>
            </w:tcMar>
          </w:tcPr>
          <w:p w14:paraId="599CD472" w14:textId="653C1F6A" w:rsidR="00413E5F" w:rsidDel="00EC2E42" w:rsidRDefault="00B4071F">
            <w:pPr>
              <w:widowControl w:val="0"/>
              <w:spacing w:after="0" w:line="240" w:lineRule="auto"/>
              <w:rPr>
                <w:del w:id="4373" w:author="Razavi, Pedram/Medicine" w:date="2019-06-16T14:39:00Z"/>
                <w:rFonts w:ascii="Arial" w:eastAsia="Arial" w:hAnsi="Arial" w:cs="Arial"/>
                <w:color w:val="FFFFFF"/>
                <w:sz w:val="18"/>
                <w:szCs w:val="18"/>
              </w:rPr>
              <w:pPrChange w:id="4374" w:author="Razavi, Pedram/Medicine" w:date="2019-06-16T15:04:00Z">
                <w:pPr>
                  <w:widowControl w:val="0"/>
                  <w:spacing w:after="0" w:line="240" w:lineRule="auto"/>
                  <w:jc w:val="center"/>
                </w:pPr>
              </w:pPrChange>
            </w:pPr>
            <w:del w:id="4375" w:author="Razavi, Pedram/Medicine" w:date="2019-06-16T14:39:00Z">
              <w:r w:rsidDel="00EC2E42">
                <w:rPr>
                  <w:rFonts w:ascii="Arial" w:eastAsia="Arial" w:hAnsi="Arial" w:cs="Arial"/>
                  <w:color w:val="FFFFFF"/>
                  <w:sz w:val="18"/>
                  <w:szCs w:val="18"/>
                </w:rPr>
                <w:delText>No. of biopsy -subthreshold variants</w:delText>
              </w:r>
            </w:del>
          </w:p>
        </w:tc>
        <w:tc>
          <w:tcPr>
            <w:tcW w:w="1560" w:type="dxa"/>
            <w:shd w:val="clear" w:color="auto" w:fill="4D4D62"/>
            <w:tcMar>
              <w:top w:w="100" w:type="dxa"/>
              <w:left w:w="100" w:type="dxa"/>
              <w:bottom w:w="100" w:type="dxa"/>
              <w:right w:w="100" w:type="dxa"/>
            </w:tcMar>
          </w:tcPr>
          <w:p w14:paraId="708F09F4" w14:textId="3AF98EF1" w:rsidR="00413E5F" w:rsidDel="00EC2E42" w:rsidRDefault="00B4071F">
            <w:pPr>
              <w:widowControl w:val="0"/>
              <w:spacing w:after="0" w:line="240" w:lineRule="auto"/>
              <w:rPr>
                <w:del w:id="4376" w:author="Razavi, Pedram/Medicine" w:date="2019-06-16T14:39:00Z"/>
                <w:rFonts w:ascii="Arial" w:eastAsia="Arial" w:hAnsi="Arial" w:cs="Arial"/>
                <w:color w:val="FFFFFF"/>
                <w:sz w:val="18"/>
                <w:szCs w:val="18"/>
              </w:rPr>
              <w:pPrChange w:id="4377" w:author="Razavi, Pedram/Medicine" w:date="2019-06-16T15:04:00Z">
                <w:pPr>
                  <w:widowControl w:val="0"/>
                  <w:spacing w:after="0" w:line="240" w:lineRule="auto"/>
                  <w:jc w:val="center"/>
                </w:pPr>
              </w:pPrChange>
            </w:pPr>
            <w:del w:id="4378" w:author="Razavi, Pedram/Medicine" w:date="2019-06-16T14:39:00Z">
              <w:r w:rsidDel="00EC2E42">
                <w:rPr>
                  <w:rFonts w:ascii="Arial" w:eastAsia="Arial" w:hAnsi="Arial" w:cs="Arial"/>
                  <w:color w:val="FFFFFF"/>
                  <w:sz w:val="18"/>
                  <w:szCs w:val="18"/>
                </w:rPr>
                <w:delText>No. of VUSo</w:delText>
              </w:r>
            </w:del>
          </w:p>
        </w:tc>
        <w:tc>
          <w:tcPr>
            <w:tcW w:w="1560" w:type="dxa"/>
            <w:shd w:val="clear" w:color="auto" w:fill="4D4D62"/>
            <w:tcMar>
              <w:top w:w="100" w:type="dxa"/>
              <w:left w:w="100" w:type="dxa"/>
              <w:bottom w:w="100" w:type="dxa"/>
              <w:right w:w="100" w:type="dxa"/>
            </w:tcMar>
          </w:tcPr>
          <w:p w14:paraId="3A7DCF1A" w14:textId="3C7BBC57" w:rsidR="00413E5F" w:rsidDel="00EC2E42" w:rsidRDefault="00B4071F">
            <w:pPr>
              <w:widowControl w:val="0"/>
              <w:spacing w:after="0" w:line="240" w:lineRule="auto"/>
              <w:rPr>
                <w:del w:id="4379" w:author="Razavi, Pedram/Medicine" w:date="2019-06-16T14:39:00Z"/>
                <w:rFonts w:ascii="Arial" w:eastAsia="Arial" w:hAnsi="Arial" w:cs="Arial"/>
                <w:color w:val="FFFFFF"/>
                <w:sz w:val="18"/>
                <w:szCs w:val="18"/>
              </w:rPr>
              <w:pPrChange w:id="4380" w:author="Razavi, Pedram/Medicine" w:date="2019-06-16T15:04:00Z">
                <w:pPr>
                  <w:widowControl w:val="0"/>
                  <w:spacing w:after="0" w:line="240" w:lineRule="auto"/>
                  <w:jc w:val="center"/>
                </w:pPr>
              </w:pPrChange>
            </w:pPr>
            <w:del w:id="4381" w:author="Razavi, Pedram/Medicine" w:date="2019-06-16T14:39:00Z">
              <w:r w:rsidDel="00EC2E42">
                <w:rPr>
                  <w:rFonts w:ascii="Arial" w:eastAsia="Arial" w:hAnsi="Arial" w:cs="Arial"/>
                  <w:color w:val="FFFFFF"/>
                  <w:sz w:val="18"/>
                  <w:szCs w:val="18"/>
                </w:rPr>
                <w:delText>No. of WBC -matched variants</w:delText>
              </w:r>
            </w:del>
          </w:p>
        </w:tc>
        <w:tc>
          <w:tcPr>
            <w:tcW w:w="1560" w:type="dxa"/>
            <w:shd w:val="clear" w:color="auto" w:fill="4D4D62"/>
            <w:tcMar>
              <w:top w:w="100" w:type="dxa"/>
              <w:left w:w="100" w:type="dxa"/>
              <w:bottom w:w="100" w:type="dxa"/>
              <w:right w:w="100" w:type="dxa"/>
            </w:tcMar>
          </w:tcPr>
          <w:p w14:paraId="077EDCDC" w14:textId="64836D18" w:rsidR="00413E5F" w:rsidDel="00EC2E42" w:rsidRDefault="00B4071F">
            <w:pPr>
              <w:widowControl w:val="0"/>
              <w:spacing w:after="0" w:line="240" w:lineRule="auto"/>
              <w:rPr>
                <w:del w:id="4382" w:author="Razavi, Pedram/Medicine" w:date="2019-06-16T14:39:00Z"/>
                <w:rFonts w:ascii="Arial" w:eastAsia="Arial" w:hAnsi="Arial" w:cs="Arial"/>
                <w:color w:val="FFFFFF"/>
                <w:sz w:val="18"/>
                <w:szCs w:val="18"/>
              </w:rPr>
              <w:pPrChange w:id="4383" w:author="Razavi, Pedram/Medicine" w:date="2019-06-16T15:04:00Z">
                <w:pPr>
                  <w:widowControl w:val="0"/>
                  <w:spacing w:after="0" w:line="240" w:lineRule="auto"/>
                  <w:jc w:val="center"/>
                </w:pPr>
              </w:pPrChange>
            </w:pPr>
            <w:del w:id="4384" w:author="Razavi, Pedram/Medicine" w:date="2019-06-16T14:39:00Z">
              <w:r w:rsidDel="00EC2E42">
                <w:rPr>
                  <w:rFonts w:ascii="Arial" w:eastAsia="Arial" w:hAnsi="Arial" w:cs="Arial"/>
                  <w:color w:val="FFFFFF"/>
                  <w:sz w:val="18"/>
                  <w:szCs w:val="18"/>
                </w:rPr>
                <w:delText>Total no. of variants</w:delText>
              </w:r>
            </w:del>
          </w:p>
        </w:tc>
      </w:tr>
      <w:tr w:rsidR="00413E5F" w:rsidDel="00EC2E42" w14:paraId="2928B0E5" w14:textId="23F9983E">
        <w:trPr>
          <w:del w:id="4385" w:author="Razavi, Pedram/Medicine" w:date="2019-06-16T14:39: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2D6075" w14:textId="46C1A76B" w:rsidR="00413E5F" w:rsidDel="00EC2E42" w:rsidRDefault="00B4071F">
            <w:pPr>
              <w:widowControl w:val="0"/>
              <w:spacing w:after="0" w:line="240" w:lineRule="auto"/>
              <w:ind w:left="100"/>
              <w:rPr>
                <w:del w:id="4386" w:author="Razavi, Pedram/Medicine" w:date="2019-06-16T14:39:00Z"/>
                <w:rFonts w:ascii="Arial" w:eastAsia="Arial" w:hAnsi="Arial" w:cs="Arial"/>
                <w:sz w:val="16"/>
                <w:szCs w:val="16"/>
              </w:rPr>
              <w:pPrChange w:id="4387" w:author="Razavi, Pedram/Medicine" w:date="2019-06-16T15:04:00Z">
                <w:pPr>
                  <w:widowControl w:val="0"/>
                  <w:spacing w:after="0" w:line="240" w:lineRule="auto"/>
                  <w:ind w:left="100"/>
                  <w:jc w:val="center"/>
                </w:pPr>
              </w:pPrChange>
            </w:pPr>
            <w:del w:id="4388" w:author="Razavi, Pedram/Medicine" w:date="2019-06-16T14:39:00Z">
              <w:r w:rsidDel="00EC2E42">
                <w:rPr>
                  <w:rFonts w:ascii="Arial" w:eastAsia="Arial" w:hAnsi="Arial" w:cs="Arial"/>
                  <w:sz w:val="16"/>
                  <w:szCs w:val="16"/>
                </w:rPr>
                <w:delText>MSK-VL-0028</w:delText>
              </w:r>
            </w:del>
          </w:p>
        </w:tc>
        <w:tc>
          <w:tcPr>
            <w:tcW w:w="1560" w:type="dxa"/>
            <w:shd w:val="clear" w:color="auto" w:fill="auto"/>
            <w:tcMar>
              <w:top w:w="100" w:type="dxa"/>
              <w:left w:w="100" w:type="dxa"/>
              <w:bottom w:w="100" w:type="dxa"/>
              <w:right w:w="100" w:type="dxa"/>
            </w:tcMar>
          </w:tcPr>
          <w:p w14:paraId="17DA650A" w14:textId="5B41CB0A" w:rsidR="00413E5F" w:rsidDel="00EC2E42" w:rsidRDefault="00B4071F">
            <w:pPr>
              <w:widowControl w:val="0"/>
              <w:spacing w:after="0" w:line="240" w:lineRule="auto"/>
              <w:rPr>
                <w:del w:id="4389" w:author="Razavi, Pedram/Medicine" w:date="2019-06-16T14:39:00Z"/>
                <w:rFonts w:ascii="Arial" w:eastAsia="Arial" w:hAnsi="Arial" w:cs="Arial"/>
                <w:sz w:val="16"/>
                <w:szCs w:val="16"/>
              </w:rPr>
              <w:pPrChange w:id="4390" w:author="Razavi, Pedram/Medicine" w:date="2019-06-16T15:04:00Z">
                <w:pPr>
                  <w:widowControl w:val="0"/>
                  <w:spacing w:after="0" w:line="240" w:lineRule="auto"/>
                  <w:jc w:val="center"/>
                </w:pPr>
              </w:pPrChange>
            </w:pPr>
            <w:del w:id="4391" w:author="Razavi, Pedram/Medicine" w:date="2019-06-16T14:39:00Z">
              <w:r w:rsidDel="00EC2E42">
                <w:rPr>
                  <w:rFonts w:ascii="Arial" w:eastAsia="Arial" w:hAnsi="Arial" w:cs="Arial"/>
                  <w:sz w:val="16"/>
                  <w:szCs w:val="16"/>
                </w:rPr>
                <w:delText>4 / 4 (100%)</w:delText>
              </w:r>
            </w:del>
          </w:p>
        </w:tc>
        <w:tc>
          <w:tcPr>
            <w:tcW w:w="1560" w:type="dxa"/>
            <w:shd w:val="clear" w:color="auto" w:fill="auto"/>
            <w:tcMar>
              <w:top w:w="100" w:type="dxa"/>
              <w:left w:w="100" w:type="dxa"/>
              <w:bottom w:w="100" w:type="dxa"/>
              <w:right w:w="100" w:type="dxa"/>
            </w:tcMar>
          </w:tcPr>
          <w:p w14:paraId="3062DFEA" w14:textId="43A496FE" w:rsidR="00413E5F" w:rsidDel="00EC2E42" w:rsidRDefault="00B4071F">
            <w:pPr>
              <w:widowControl w:val="0"/>
              <w:spacing w:after="0" w:line="240" w:lineRule="auto"/>
              <w:rPr>
                <w:del w:id="4392" w:author="Razavi, Pedram/Medicine" w:date="2019-06-16T14:39:00Z"/>
                <w:rFonts w:ascii="Arial" w:eastAsia="Arial" w:hAnsi="Arial" w:cs="Arial"/>
                <w:sz w:val="16"/>
                <w:szCs w:val="16"/>
              </w:rPr>
              <w:pPrChange w:id="4393" w:author="Razavi, Pedram/Medicine" w:date="2019-06-16T15:04:00Z">
                <w:pPr>
                  <w:widowControl w:val="0"/>
                  <w:spacing w:after="0" w:line="240" w:lineRule="auto"/>
                  <w:jc w:val="center"/>
                </w:pPr>
              </w:pPrChange>
            </w:pPr>
            <w:del w:id="4394" w:author="Razavi, Pedram/Medicine" w:date="2019-06-16T14:39:00Z">
              <w:r w:rsidDel="00EC2E42">
                <w:rPr>
                  <w:rFonts w:ascii="Arial" w:eastAsia="Arial" w:hAnsi="Arial" w:cs="Arial"/>
                  <w:sz w:val="16"/>
                  <w:szCs w:val="16"/>
                </w:rPr>
                <w:delText>0 (N/A)</w:delText>
              </w:r>
            </w:del>
          </w:p>
        </w:tc>
        <w:tc>
          <w:tcPr>
            <w:tcW w:w="1560" w:type="dxa"/>
            <w:shd w:val="clear" w:color="auto" w:fill="auto"/>
            <w:tcMar>
              <w:top w:w="100" w:type="dxa"/>
              <w:left w:w="100" w:type="dxa"/>
              <w:bottom w:w="100" w:type="dxa"/>
              <w:right w:w="100" w:type="dxa"/>
            </w:tcMar>
          </w:tcPr>
          <w:p w14:paraId="5C34DF16" w14:textId="15CDC07E" w:rsidR="00413E5F" w:rsidDel="00EC2E42" w:rsidRDefault="00B4071F">
            <w:pPr>
              <w:widowControl w:val="0"/>
              <w:spacing w:after="0" w:line="240" w:lineRule="auto"/>
              <w:rPr>
                <w:del w:id="4395" w:author="Razavi, Pedram/Medicine" w:date="2019-06-16T14:39:00Z"/>
                <w:rFonts w:ascii="Arial" w:eastAsia="Arial" w:hAnsi="Arial" w:cs="Arial"/>
                <w:sz w:val="16"/>
                <w:szCs w:val="16"/>
              </w:rPr>
              <w:pPrChange w:id="4396" w:author="Razavi, Pedram/Medicine" w:date="2019-06-16T15:04:00Z">
                <w:pPr>
                  <w:widowControl w:val="0"/>
                  <w:spacing w:after="0" w:line="240" w:lineRule="auto"/>
                  <w:jc w:val="center"/>
                </w:pPr>
              </w:pPrChange>
            </w:pPr>
            <w:del w:id="4397" w:author="Razavi, Pedram/Medicine" w:date="2019-06-16T14:39:00Z">
              <w:r w:rsidDel="00EC2E42">
                <w:rPr>
                  <w:rFonts w:ascii="Arial" w:eastAsia="Arial" w:hAnsi="Arial" w:cs="Arial"/>
                  <w:sz w:val="16"/>
                  <w:szCs w:val="16"/>
                </w:rPr>
                <w:delText>1 / 3 (33.3%)</w:delText>
              </w:r>
            </w:del>
          </w:p>
        </w:tc>
        <w:tc>
          <w:tcPr>
            <w:tcW w:w="1560" w:type="dxa"/>
            <w:shd w:val="clear" w:color="auto" w:fill="auto"/>
            <w:tcMar>
              <w:top w:w="100" w:type="dxa"/>
              <w:left w:w="100" w:type="dxa"/>
              <w:bottom w:w="100" w:type="dxa"/>
              <w:right w:w="100" w:type="dxa"/>
            </w:tcMar>
          </w:tcPr>
          <w:p w14:paraId="735F28FA" w14:textId="6C88D7F1" w:rsidR="00413E5F" w:rsidDel="00EC2E42" w:rsidRDefault="00B4071F">
            <w:pPr>
              <w:widowControl w:val="0"/>
              <w:spacing w:after="0" w:line="240" w:lineRule="auto"/>
              <w:rPr>
                <w:del w:id="4398" w:author="Razavi, Pedram/Medicine" w:date="2019-06-16T14:39:00Z"/>
                <w:rFonts w:ascii="Arial" w:eastAsia="Arial" w:hAnsi="Arial" w:cs="Arial"/>
                <w:sz w:val="16"/>
                <w:szCs w:val="16"/>
              </w:rPr>
              <w:pPrChange w:id="4399" w:author="Razavi, Pedram/Medicine" w:date="2019-06-16T15:04:00Z">
                <w:pPr>
                  <w:widowControl w:val="0"/>
                  <w:spacing w:after="0" w:line="240" w:lineRule="auto"/>
                  <w:jc w:val="center"/>
                </w:pPr>
              </w:pPrChange>
            </w:pPr>
            <w:del w:id="4400" w:author="Razavi, Pedram/Medicine" w:date="2019-06-16T14:39:00Z">
              <w:r w:rsidDel="00EC2E42">
                <w:rPr>
                  <w:rFonts w:ascii="Arial" w:eastAsia="Arial" w:hAnsi="Arial" w:cs="Arial"/>
                  <w:sz w:val="16"/>
                  <w:szCs w:val="16"/>
                </w:rPr>
                <w:delText>24 / 26 (92.3%)</w:delText>
              </w:r>
            </w:del>
          </w:p>
        </w:tc>
        <w:tc>
          <w:tcPr>
            <w:tcW w:w="1560" w:type="dxa"/>
            <w:shd w:val="clear" w:color="auto" w:fill="auto"/>
            <w:tcMar>
              <w:top w:w="100" w:type="dxa"/>
              <w:left w:w="100" w:type="dxa"/>
              <w:bottom w:w="100" w:type="dxa"/>
              <w:right w:w="100" w:type="dxa"/>
            </w:tcMar>
          </w:tcPr>
          <w:p w14:paraId="24B404CB" w14:textId="6DCE7208" w:rsidR="00413E5F" w:rsidDel="00EC2E42" w:rsidRDefault="00B4071F">
            <w:pPr>
              <w:widowControl w:val="0"/>
              <w:spacing w:after="0" w:line="240" w:lineRule="auto"/>
              <w:rPr>
                <w:del w:id="4401" w:author="Razavi, Pedram/Medicine" w:date="2019-06-16T14:39:00Z"/>
                <w:rFonts w:ascii="Arial" w:eastAsia="Arial" w:hAnsi="Arial" w:cs="Arial"/>
                <w:sz w:val="16"/>
                <w:szCs w:val="16"/>
              </w:rPr>
              <w:pPrChange w:id="4402" w:author="Razavi, Pedram/Medicine" w:date="2019-06-16T15:04:00Z">
                <w:pPr>
                  <w:widowControl w:val="0"/>
                  <w:spacing w:after="0" w:line="240" w:lineRule="auto"/>
                  <w:jc w:val="center"/>
                </w:pPr>
              </w:pPrChange>
            </w:pPr>
            <w:del w:id="4403" w:author="Razavi, Pedram/Medicine" w:date="2019-06-16T14:39:00Z">
              <w:r w:rsidDel="00EC2E42">
                <w:rPr>
                  <w:rFonts w:ascii="Arial" w:eastAsia="Arial" w:hAnsi="Arial" w:cs="Arial"/>
                  <w:sz w:val="16"/>
                  <w:szCs w:val="16"/>
                </w:rPr>
                <w:delText>29 / 33 (87.9%)</w:delText>
              </w:r>
            </w:del>
          </w:p>
        </w:tc>
      </w:tr>
      <w:tr w:rsidR="00413E5F" w:rsidDel="00EC2E42" w14:paraId="07B8BF86" w14:textId="5954D792">
        <w:trPr>
          <w:del w:id="4404" w:author="Razavi, Pedram/Medicine" w:date="2019-06-16T14:39: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7102B" w14:textId="21D770B5" w:rsidR="00413E5F" w:rsidDel="00EC2E42" w:rsidRDefault="00B4071F">
            <w:pPr>
              <w:widowControl w:val="0"/>
              <w:spacing w:after="0" w:line="240" w:lineRule="auto"/>
              <w:ind w:left="100"/>
              <w:rPr>
                <w:del w:id="4405" w:author="Razavi, Pedram/Medicine" w:date="2019-06-16T14:39:00Z"/>
                <w:rFonts w:ascii="Arial" w:eastAsia="Arial" w:hAnsi="Arial" w:cs="Arial"/>
                <w:sz w:val="16"/>
                <w:szCs w:val="16"/>
              </w:rPr>
              <w:pPrChange w:id="4406" w:author="Razavi, Pedram/Medicine" w:date="2019-06-16T15:04:00Z">
                <w:pPr>
                  <w:widowControl w:val="0"/>
                  <w:spacing w:after="0" w:line="240" w:lineRule="auto"/>
                  <w:ind w:left="100"/>
                  <w:jc w:val="center"/>
                </w:pPr>
              </w:pPrChange>
            </w:pPr>
            <w:del w:id="4407" w:author="Razavi, Pedram/Medicine" w:date="2019-06-16T14:39:00Z">
              <w:r w:rsidDel="00EC2E42">
                <w:rPr>
                  <w:rFonts w:ascii="Arial" w:eastAsia="Arial" w:hAnsi="Arial" w:cs="Arial"/>
                  <w:sz w:val="16"/>
                  <w:szCs w:val="16"/>
                </w:rPr>
                <w:delText>MSK-VL-0042</w:delText>
              </w:r>
            </w:del>
          </w:p>
        </w:tc>
        <w:tc>
          <w:tcPr>
            <w:tcW w:w="1560" w:type="dxa"/>
            <w:shd w:val="clear" w:color="auto" w:fill="auto"/>
            <w:tcMar>
              <w:top w:w="100" w:type="dxa"/>
              <w:left w:w="100" w:type="dxa"/>
              <w:bottom w:w="100" w:type="dxa"/>
              <w:right w:w="100" w:type="dxa"/>
            </w:tcMar>
          </w:tcPr>
          <w:p w14:paraId="24D40655" w14:textId="1695C7FB" w:rsidR="00413E5F" w:rsidDel="00EC2E42" w:rsidRDefault="00B4071F">
            <w:pPr>
              <w:widowControl w:val="0"/>
              <w:spacing w:after="0" w:line="240" w:lineRule="auto"/>
              <w:rPr>
                <w:del w:id="4408" w:author="Razavi, Pedram/Medicine" w:date="2019-06-16T14:39:00Z"/>
                <w:rFonts w:ascii="Arial" w:eastAsia="Arial" w:hAnsi="Arial" w:cs="Arial"/>
                <w:sz w:val="16"/>
                <w:szCs w:val="16"/>
              </w:rPr>
              <w:pPrChange w:id="4409" w:author="Razavi, Pedram/Medicine" w:date="2019-06-16T15:04:00Z">
                <w:pPr>
                  <w:widowControl w:val="0"/>
                  <w:spacing w:after="0" w:line="240" w:lineRule="auto"/>
                  <w:jc w:val="center"/>
                </w:pPr>
              </w:pPrChange>
            </w:pPr>
            <w:del w:id="4410" w:author="Razavi, Pedram/Medicine" w:date="2019-06-16T14:39:00Z">
              <w:r w:rsidDel="00EC2E42">
                <w:rPr>
                  <w:rFonts w:ascii="Arial" w:eastAsia="Arial" w:hAnsi="Arial" w:cs="Arial"/>
                  <w:sz w:val="16"/>
                  <w:szCs w:val="16"/>
                </w:rPr>
                <w:delText>7 / 7 (100%)</w:delText>
              </w:r>
            </w:del>
          </w:p>
        </w:tc>
        <w:tc>
          <w:tcPr>
            <w:tcW w:w="1560" w:type="dxa"/>
            <w:shd w:val="clear" w:color="auto" w:fill="auto"/>
            <w:tcMar>
              <w:top w:w="100" w:type="dxa"/>
              <w:left w:w="100" w:type="dxa"/>
              <w:bottom w:w="100" w:type="dxa"/>
              <w:right w:w="100" w:type="dxa"/>
            </w:tcMar>
          </w:tcPr>
          <w:p w14:paraId="7503B402" w14:textId="46144D03" w:rsidR="00413E5F" w:rsidDel="00EC2E42" w:rsidRDefault="00B4071F">
            <w:pPr>
              <w:widowControl w:val="0"/>
              <w:spacing w:after="0" w:line="240" w:lineRule="auto"/>
              <w:rPr>
                <w:del w:id="4411" w:author="Razavi, Pedram/Medicine" w:date="2019-06-16T14:39:00Z"/>
                <w:rFonts w:ascii="Arial" w:eastAsia="Arial" w:hAnsi="Arial" w:cs="Arial"/>
                <w:sz w:val="16"/>
                <w:szCs w:val="16"/>
              </w:rPr>
              <w:pPrChange w:id="4412" w:author="Razavi, Pedram/Medicine" w:date="2019-06-16T15:04:00Z">
                <w:pPr>
                  <w:widowControl w:val="0"/>
                  <w:spacing w:after="0" w:line="240" w:lineRule="auto"/>
                  <w:jc w:val="center"/>
                </w:pPr>
              </w:pPrChange>
            </w:pPr>
            <w:del w:id="4413" w:author="Razavi, Pedram/Medicine" w:date="2019-06-16T14:39:00Z">
              <w:r w:rsidDel="00EC2E42">
                <w:rPr>
                  <w:rFonts w:ascii="Arial" w:eastAsia="Arial" w:hAnsi="Arial" w:cs="Arial"/>
                  <w:sz w:val="16"/>
                  <w:szCs w:val="16"/>
                </w:rPr>
                <w:delText>1 / 1 (100%)</w:delText>
              </w:r>
            </w:del>
          </w:p>
        </w:tc>
        <w:tc>
          <w:tcPr>
            <w:tcW w:w="1560" w:type="dxa"/>
            <w:shd w:val="clear" w:color="auto" w:fill="auto"/>
            <w:tcMar>
              <w:top w:w="100" w:type="dxa"/>
              <w:left w:w="100" w:type="dxa"/>
              <w:bottom w:w="100" w:type="dxa"/>
              <w:right w:w="100" w:type="dxa"/>
            </w:tcMar>
          </w:tcPr>
          <w:p w14:paraId="2A1D955B" w14:textId="5B678C0A" w:rsidR="00413E5F" w:rsidDel="00EC2E42" w:rsidRDefault="00B4071F">
            <w:pPr>
              <w:widowControl w:val="0"/>
              <w:spacing w:after="0" w:line="240" w:lineRule="auto"/>
              <w:rPr>
                <w:del w:id="4414" w:author="Razavi, Pedram/Medicine" w:date="2019-06-16T14:39:00Z"/>
                <w:rFonts w:ascii="Arial" w:eastAsia="Arial" w:hAnsi="Arial" w:cs="Arial"/>
                <w:sz w:val="16"/>
                <w:szCs w:val="16"/>
              </w:rPr>
              <w:pPrChange w:id="4415" w:author="Razavi, Pedram/Medicine" w:date="2019-06-16T15:04:00Z">
                <w:pPr>
                  <w:widowControl w:val="0"/>
                  <w:spacing w:after="0" w:line="240" w:lineRule="auto"/>
                  <w:jc w:val="center"/>
                </w:pPr>
              </w:pPrChange>
            </w:pPr>
            <w:del w:id="4416" w:author="Razavi, Pedram/Medicine" w:date="2019-06-16T14:39:00Z">
              <w:r w:rsidDel="00EC2E42">
                <w:rPr>
                  <w:rFonts w:ascii="Arial" w:eastAsia="Arial" w:hAnsi="Arial" w:cs="Arial"/>
                  <w:sz w:val="16"/>
                  <w:szCs w:val="16"/>
                </w:rPr>
                <w:delText>2 / 4 (50.0%)</w:delText>
              </w:r>
            </w:del>
          </w:p>
        </w:tc>
        <w:tc>
          <w:tcPr>
            <w:tcW w:w="1560" w:type="dxa"/>
            <w:shd w:val="clear" w:color="auto" w:fill="auto"/>
            <w:tcMar>
              <w:top w:w="100" w:type="dxa"/>
              <w:left w:w="100" w:type="dxa"/>
              <w:bottom w:w="100" w:type="dxa"/>
              <w:right w:w="100" w:type="dxa"/>
            </w:tcMar>
          </w:tcPr>
          <w:p w14:paraId="4BF79BCD" w14:textId="3F02A8CA" w:rsidR="00413E5F" w:rsidDel="00EC2E42" w:rsidRDefault="00B4071F">
            <w:pPr>
              <w:widowControl w:val="0"/>
              <w:spacing w:after="0" w:line="240" w:lineRule="auto"/>
              <w:rPr>
                <w:del w:id="4417" w:author="Razavi, Pedram/Medicine" w:date="2019-06-16T14:39:00Z"/>
                <w:rFonts w:ascii="Arial" w:eastAsia="Arial" w:hAnsi="Arial" w:cs="Arial"/>
                <w:sz w:val="16"/>
                <w:szCs w:val="16"/>
              </w:rPr>
              <w:pPrChange w:id="4418" w:author="Razavi, Pedram/Medicine" w:date="2019-06-16T15:04:00Z">
                <w:pPr>
                  <w:widowControl w:val="0"/>
                  <w:spacing w:after="0" w:line="240" w:lineRule="auto"/>
                  <w:jc w:val="center"/>
                </w:pPr>
              </w:pPrChange>
            </w:pPr>
            <w:del w:id="4419" w:author="Razavi, Pedram/Medicine" w:date="2019-06-16T14:39:00Z">
              <w:r w:rsidDel="00EC2E42">
                <w:rPr>
                  <w:rFonts w:ascii="Arial" w:eastAsia="Arial" w:hAnsi="Arial" w:cs="Arial"/>
                  <w:sz w:val="16"/>
                  <w:szCs w:val="16"/>
                </w:rPr>
                <w:delText>6 / 6 (100%)</w:delText>
              </w:r>
            </w:del>
          </w:p>
        </w:tc>
        <w:tc>
          <w:tcPr>
            <w:tcW w:w="1560" w:type="dxa"/>
            <w:shd w:val="clear" w:color="auto" w:fill="auto"/>
            <w:tcMar>
              <w:top w:w="100" w:type="dxa"/>
              <w:left w:w="100" w:type="dxa"/>
              <w:bottom w:w="100" w:type="dxa"/>
              <w:right w:w="100" w:type="dxa"/>
            </w:tcMar>
          </w:tcPr>
          <w:p w14:paraId="7520D5D8" w14:textId="250203B4" w:rsidR="00413E5F" w:rsidDel="00EC2E42" w:rsidRDefault="00B4071F">
            <w:pPr>
              <w:widowControl w:val="0"/>
              <w:spacing w:after="0" w:line="240" w:lineRule="auto"/>
              <w:rPr>
                <w:del w:id="4420" w:author="Razavi, Pedram/Medicine" w:date="2019-06-16T14:39:00Z"/>
                <w:rFonts w:ascii="Arial" w:eastAsia="Arial" w:hAnsi="Arial" w:cs="Arial"/>
                <w:sz w:val="16"/>
                <w:szCs w:val="16"/>
              </w:rPr>
              <w:pPrChange w:id="4421" w:author="Razavi, Pedram/Medicine" w:date="2019-06-16T15:04:00Z">
                <w:pPr>
                  <w:widowControl w:val="0"/>
                  <w:spacing w:after="0" w:line="240" w:lineRule="auto"/>
                  <w:jc w:val="center"/>
                </w:pPr>
              </w:pPrChange>
            </w:pPr>
            <w:del w:id="4422" w:author="Razavi, Pedram/Medicine" w:date="2019-06-16T14:39:00Z">
              <w:r w:rsidDel="00EC2E42">
                <w:rPr>
                  <w:rFonts w:ascii="Arial" w:eastAsia="Arial" w:hAnsi="Arial" w:cs="Arial"/>
                  <w:sz w:val="16"/>
                  <w:szCs w:val="16"/>
                </w:rPr>
                <w:delText>16 / 18 (88.9%)</w:delText>
              </w:r>
            </w:del>
          </w:p>
        </w:tc>
      </w:tr>
      <w:tr w:rsidR="00413E5F" w:rsidDel="00EC2E42" w14:paraId="463360D3" w14:textId="7397BD33">
        <w:trPr>
          <w:del w:id="4423" w:author="Razavi, Pedram/Medicine" w:date="2019-06-16T14:39:00Z"/>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983B7D" w14:textId="50F6056C" w:rsidR="00413E5F" w:rsidDel="00EC2E42" w:rsidRDefault="00B4071F">
            <w:pPr>
              <w:widowControl w:val="0"/>
              <w:spacing w:after="0" w:line="240" w:lineRule="auto"/>
              <w:ind w:left="100"/>
              <w:rPr>
                <w:del w:id="4424" w:author="Razavi, Pedram/Medicine" w:date="2019-06-16T14:39:00Z"/>
                <w:rFonts w:ascii="Arial" w:eastAsia="Arial" w:hAnsi="Arial" w:cs="Arial"/>
                <w:sz w:val="16"/>
                <w:szCs w:val="16"/>
              </w:rPr>
              <w:pPrChange w:id="4425" w:author="Razavi, Pedram/Medicine" w:date="2019-06-16T15:04:00Z">
                <w:pPr>
                  <w:widowControl w:val="0"/>
                  <w:spacing w:after="0" w:line="240" w:lineRule="auto"/>
                  <w:ind w:left="100"/>
                  <w:jc w:val="center"/>
                </w:pPr>
              </w:pPrChange>
            </w:pPr>
            <w:del w:id="4426" w:author="Razavi, Pedram/Medicine" w:date="2019-06-16T14:39:00Z">
              <w:r w:rsidDel="00EC2E42">
                <w:rPr>
                  <w:rFonts w:ascii="Arial" w:eastAsia="Arial" w:hAnsi="Arial" w:cs="Arial"/>
                  <w:sz w:val="16"/>
                  <w:szCs w:val="16"/>
                </w:rPr>
                <w:delText>MSK-VB-0023</w:delText>
              </w:r>
            </w:del>
          </w:p>
        </w:tc>
        <w:tc>
          <w:tcPr>
            <w:tcW w:w="1560" w:type="dxa"/>
            <w:shd w:val="clear" w:color="auto" w:fill="auto"/>
            <w:tcMar>
              <w:top w:w="100" w:type="dxa"/>
              <w:left w:w="100" w:type="dxa"/>
              <w:bottom w:w="100" w:type="dxa"/>
              <w:right w:w="100" w:type="dxa"/>
            </w:tcMar>
          </w:tcPr>
          <w:p w14:paraId="4C2F1302" w14:textId="3353CAFD" w:rsidR="00413E5F" w:rsidDel="00EC2E42" w:rsidRDefault="00B4071F">
            <w:pPr>
              <w:widowControl w:val="0"/>
              <w:spacing w:after="0" w:line="240" w:lineRule="auto"/>
              <w:rPr>
                <w:del w:id="4427" w:author="Razavi, Pedram/Medicine" w:date="2019-06-16T14:39:00Z"/>
                <w:rFonts w:ascii="Arial" w:eastAsia="Arial" w:hAnsi="Arial" w:cs="Arial"/>
                <w:sz w:val="16"/>
                <w:szCs w:val="16"/>
              </w:rPr>
              <w:pPrChange w:id="4428" w:author="Razavi, Pedram/Medicine" w:date="2019-06-16T15:04:00Z">
                <w:pPr>
                  <w:widowControl w:val="0"/>
                  <w:spacing w:after="0" w:line="240" w:lineRule="auto"/>
                  <w:jc w:val="center"/>
                </w:pPr>
              </w:pPrChange>
            </w:pPr>
            <w:del w:id="4429" w:author="Razavi, Pedram/Medicine" w:date="2019-06-16T14:39:00Z">
              <w:r w:rsidDel="00EC2E42">
                <w:rPr>
                  <w:rFonts w:ascii="Arial" w:eastAsia="Arial" w:hAnsi="Arial" w:cs="Arial"/>
                  <w:sz w:val="16"/>
                  <w:szCs w:val="16"/>
                </w:rPr>
                <w:delText>16 / 16 (100%)</w:delText>
              </w:r>
            </w:del>
          </w:p>
        </w:tc>
        <w:tc>
          <w:tcPr>
            <w:tcW w:w="1560" w:type="dxa"/>
            <w:shd w:val="clear" w:color="auto" w:fill="auto"/>
            <w:tcMar>
              <w:top w:w="100" w:type="dxa"/>
              <w:left w:w="100" w:type="dxa"/>
              <w:bottom w:w="100" w:type="dxa"/>
              <w:right w:w="100" w:type="dxa"/>
            </w:tcMar>
          </w:tcPr>
          <w:p w14:paraId="44F92372" w14:textId="60E5F18C" w:rsidR="00413E5F" w:rsidDel="00EC2E42" w:rsidRDefault="00B4071F">
            <w:pPr>
              <w:widowControl w:val="0"/>
              <w:spacing w:after="0" w:line="240" w:lineRule="auto"/>
              <w:rPr>
                <w:del w:id="4430" w:author="Razavi, Pedram/Medicine" w:date="2019-06-16T14:39:00Z"/>
                <w:rFonts w:ascii="Arial" w:eastAsia="Arial" w:hAnsi="Arial" w:cs="Arial"/>
                <w:sz w:val="16"/>
                <w:szCs w:val="16"/>
              </w:rPr>
              <w:pPrChange w:id="4431" w:author="Razavi, Pedram/Medicine" w:date="2019-06-16T15:04:00Z">
                <w:pPr>
                  <w:widowControl w:val="0"/>
                  <w:spacing w:after="0" w:line="240" w:lineRule="auto"/>
                  <w:jc w:val="center"/>
                </w:pPr>
              </w:pPrChange>
            </w:pPr>
            <w:del w:id="4432" w:author="Razavi, Pedram/Medicine" w:date="2019-06-16T14:39:00Z">
              <w:r w:rsidDel="00EC2E42">
                <w:rPr>
                  <w:rFonts w:ascii="Arial" w:eastAsia="Arial" w:hAnsi="Arial" w:cs="Arial"/>
                  <w:sz w:val="16"/>
                  <w:szCs w:val="16"/>
                </w:rPr>
                <w:delText>52 / 53 (98.1%)</w:delText>
              </w:r>
            </w:del>
          </w:p>
        </w:tc>
        <w:tc>
          <w:tcPr>
            <w:tcW w:w="1560" w:type="dxa"/>
            <w:shd w:val="clear" w:color="auto" w:fill="auto"/>
            <w:tcMar>
              <w:top w:w="100" w:type="dxa"/>
              <w:left w:w="100" w:type="dxa"/>
              <w:bottom w:w="100" w:type="dxa"/>
              <w:right w:w="100" w:type="dxa"/>
            </w:tcMar>
          </w:tcPr>
          <w:p w14:paraId="24D19F96" w14:textId="233B57DF" w:rsidR="00413E5F" w:rsidDel="00EC2E42" w:rsidRDefault="00B4071F">
            <w:pPr>
              <w:widowControl w:val="0"/>
              <w:spacing w:after="0" w:line="240" w:lineRule="auto"/>
              <w:rPr>
                <w:del w:id="4433" w:author="Razavi, Pedram/Medicine" w:date="2019-06-16T14:39:00Z"/>
                <w:rFonts w:ascii="Arial" w:eastAsia="Arial" w:hAnsi="Arial" w:cs="Arial"/>
                <w:sz w:val="16"/>
                <w:szCs w:val="16"/>
              </w:rPr>
              <w:pPrChange w:id="4434" w:author="Razavi, Pedram/Medicine" w:date="2019-06-16T15:04:00Z">
                <w:pPr>
                  <w:widowControl w:val="0"/>
                  <w:spacing w:after="0" w:line="240" w:lineRule="auto"/>
                  <w:jc w:val="center"/>
                </w:pPr>
              </w:pPrChange>
            </w:pPr>
            <w:del w:id="4435" w:author="Razavi, Pedram/Medicine" w:date="2019-06-16T14:39:00Z">
              <w:r w:rsidDel="00EC2E42">
                <w:rPr>
                  <w:rFonts w:ascii="Arial" w:eastAsia="Arial" w:hAnsi="Arial" w:cs="Arial"/>
                  <w:sz w:val="16"/>
                  <w:szCs w:val="16"/>
                </w:rPr>
                <w:delText>561 / 576 (97.4%)</w:delText>
              </w:r>
            </w:del>
          </w:p>
        </w:tc>
        <w:tc>
          <w:tcPr>
            <w:tcW w:w="1560" w:type="dxa"/>
            <w:shd w:val="clear" w:color="auto" w:fill="auto"/>
            <w:tcMar>
              <w:top w:w="100" w:type="dxa"/>
              <w:left w:w="100" w:type="dxa"/>
              <w:bottom w:w="100" w:type="dxa"/>
              <w:right w:w="100" w:type="dxa"/>
            </w:tcMar>
          </w:tcPr>
          <w:p w14:paraId="18E408CC" w14:textId="39E98B40" w:rsidR="00413E5F" w:rsidDel="00EC2E42" w:rsidRDefault="00B4071F">
            <w:pPr>
              <w:widowControl w:val="0"/>
              <w:spacing w:after="0" w:line="240" w:lineRule="auto"/>
              <w:rPr>
                <w:del w:id="4436" w:author="Razavi, Pedram/Medicine" w:date="2019-06-16T14:39:00Z"/>
                <w:rFonts w:ascii="Arial" w:eastAsia="Arial" w:hAnsi="Arial" w:cs="Arial"/>
                <w:sz w:val="16"/>
                <w:szCs w:val="16"/>
              </w:rPr>
              <w:pPrChange w:id="4437" w:author="Razavi, Pedram/Medicine" w:date="2019-06-16T15:04:00Z">
                <w:pPr>
                  <w:widowControl w:val="0"/>
                  <w:spacing w:after="0" w:line="240" w:lineRule="auto"/>
                  <w:jc w:val="center"/>
                </w:pPr>
              </w:pPrChange>
            </w:pPr>
            <w:del w:id="4438" w:author="Razavi, Pedram/Medicine" w:date="2019-06-16T14:39:00Z">
              <w:r w:rsidDel="00EC2E42">
                <w:rPr>
                  <w:rFonts w:ascii="Arial" w:eastAsia="Arial" w:hAnsi="Arial" w:cs="Arial"/>
                  <w:sz w:val="16"/>
                  <w:szCs w:val="16"/>
                </w:rPr>
                <w:delText>11 / 14 (78.6%)</w:delText>
              </w:r>
            </w:del>
          </w:p>
        </w:tc>
        <w:tc>
          <w:tcPr>
            <w:tcW w:w="1560" w:type="dxa"/>
            <w:shd w:val="clear" w:color="auto" w:fill="auto"/>
            <w:tcMar>
              <w:top w:w="100" w:type="dxa"/>
              <w:left w:w="100" w:type="dxa"/>
              <w:bottom w:w="100" w:type="dxa"/>
              <w:right w:w="100" w:type="dxa"/>
            </w:tcMar>
          </w:tcPr>
          <w:p w14:paraId="7F3242A3" w14:textId="5CC45903" w:rsidR="00413E5F" w:rsidDel="00EC2E42" w:rsidRDefault="00B4071F">
            <w:pPr>
              <w:widowControl w:val="0"/>
              <w:spacing w:after="0" w:line="240" w:lineRule="auto"/>
              <w:rPr>
                <w:del w:id="4439" w:author="Razavi, Pedram/Medicine" w:date="2019-06-16T14:39:00Z"/>
                <w:rFonts w:ascii="Arial" w:eastAsia="Arial" w:hAnsi="Arial" w:cs="Arial"/>
                <w:sz w:val="16"/>
                <w:szCs w:val="16"/>
              </w:rPr>
              <w:pPrChange w:id="4440" w:author="Razavi, Pedram/Medicine" w:date="2019-06-16T15:04:00Z">
                <w:pPr>
                  <w:widowControl w:val="0"/>
                  <w:spacing w:after="0" w:line="240" w:lineRule="auto"/>
                  <w:jc w:val="center"/>
                </w:pPr>
              </w:pPrChange>
            </w:pPr>
            <w:del w:id="4441" w:author="Razavi, Pedram/Medicine" w:date="2019-06-16T14:39:00Z">
              <w:r w:rsidDel="00EC2E42">
                <w:rPr>
                  <w:rFonts w:ascii="Arial" w:eastAsia="Arial" w:hAnsi="Arial" w:cs="Arial"/>
                  <w:sz w:val="16"/>
                  <w:szCs w:val="16"/>
                </w:rPr>
                <w:delText>640 / 659 (97.1%)</w:delText>
              </w:r>
            </w:del>
          </w:p>
        </w:tc>
      </w:tr>
      <w:tr w:rsidR="00413E5F" w:rsidDel="00EC2E42" w14:paraId="7F42FD1A" w14:textId="309E3625">
        <w:trPr>
          <w:del w:id="4442" w:author="Razavi, Pedram/Medicine" w:date="2019-06-16T14:39:00Z"/>
        </w:trPr>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3C165100" w14:textId="4D1FF717" w:rsidR="00413E5F" w:rsidDel="00EC2E42" w:rsidRDefault="00B4071F">
            <w:pPr>
              <w:widowControl w:val="0"/>
              <w:spacing w:after="0" w:line="240" w:lineRule="auto"/>
              <w:ind w:left="100"/>
              <w:rPr>
                <w:del w:id="4443" w:author="Razavi, Pedram/Medicine" w:date="2019-06-16T14:39:00Z"/>
                <w:rFonts w:ascii="Arial" w:eastAsia="Arial" w:hAnsi="Arial" w:cs="Arial"/>
                <w:sz w:val="16"/>
                <w:szCs w:val="16"/>
              </w:rPr>
              <w:pPrChange w:id="4444" w:author="Razavi, Pedram/Medicine" w:date="2019-06-16T15:04:00Z">
                <w:pPr>
                  <w:widowControl w:val="0"/>
                  <w:spacing w:after="0" w:line="240" w:lineRule="auto"/>
                  <w:ind w:left="100"/>
                  <w:jc w:val="center"/>
                </w:pPr>
              </w:pPrChange>
            </w:pPr>
            <w:del w:id="4445" w:author="Razavi, Pedram/Medicine" w:date="2019-06-16T14:39:00Z">
              <w:r w:rsidDel="00EC2E42">
                <w:rPr>
                  <w:rFonts w:ascii="Arial" w:eastAsia="Arial" w:hAnsi="Arial" w:cs="Arial"/>
                  <w:sz w:val="16"/>
                  <w:szCs w:val="16"/>
                </w:rPr>
                <w:delText>Total</w:delText>
              </w:r>
            </w:del>
          </w:p>
        </w:tc>
        <w:tc>
          <w:tcPr>
            <w:tcW w:w="1560" w:type="dxa"/>
            <w:shd w:val="clear" w:color="auto" w:fill="F3F3F3"/>
            <w:tcMar>
              <w:top w:w="100" w:type="dxa"/>
              <w:left w:w="100" w:type="dxa"/>
              <w:bottom w:w="100" w:type="dxa"/>
              <w:right w:w="100" w:type="dxa"/>
            </w:tcMar>
          </w:tcPr>
          <w:p w14:paraId="3F2E3861" w14:textId="4F455219" w:rsidR="00413E5F" w:rsidDel="00EC2E42" w:rsidRDefault="00B4071F">
            <w:pPr>
              <w:widowControl w:val="0"/>
              <w:spacing w:after="0" w:line="240" w:lineRule="auto"/>
              <w:rPr>
                <w:del w:id="4446" w:author="Razavi, Pedram/Medicine" w:date="2019-06-16T14:39:00Z"/>
                <w:rFonts w:ascii="Arial" w:eastAsia="Arial" w:hAnsi="Arial" w:cs="Arial"/>
                <w:sz w:val="16"/>
                <w:szCs w:val="16"/>
              </w:rPr>
              <w:pPrChange w:id="4447" w:author="Razavi, Pedram/Medicine" w:date="2019-06-16T15:04:00Z">
                <w:pPr>
                  <w:widowControl w:val="0"/>
                  <w:spacing w:after="0" w:line="240" w:lineRule="auto"/>
                  <w:jc w:val="center"/>
                </w:pPr>
              </w:pPrChange>
            </w:pPr>
            <w:del w:id="4448" w:author="Razavi, Pedram/Medicine" w:date="2019-06-16T14:39:00Z">
              <w:r w:rsidDel="00EC2E42">
                <w:rPr>
                  <w:rFonts w:ascii="Arial" w:eastAsia="Arial" w:hAnsi="Arial" w:cs="Arial"/>
                  <w:sz w:val="16"/>
                  <w:szCs w:val="16"/>
                </w:rPr>
                <w:delText>27 / 27 (100%)</w:delText>
              </w:r>
            </w:del>
          </w:p>
        </w:tc>
        <w:tc>
          <w:tcPr>
            <w:tcW w:w="1560" w:type="dxa"/>
            <w:shd w:val="clear" w:color="auto" w:fill="F3F3F3"/>
            <w:tcMar>
              <w:top w:w="100" w:type="dxa"/>
              <w:left w:w="100" w:type="dxa"/>
              <w:bottom w:w="100" w:type="dxa"/>
              <w:right w:w="100" w:type="dxa"/>
            </w:tcMar>
          </w:tcPr>
          <w:p w14:paraId="6B35B0BC" w14:textId="009C1F74" w:rsidR="00413E5F" w:rsidDel="00EC2E42" w:rsidRDefault="00B4071F">
            <w:pPr>
              <w:widowControl w:val="0"/>
              <w:spacing w:after="0" w:line="240" w:lineRule="auto"/>
              <w:rPr>
                <w:del w:id="4449" w:author="Razavi, Pedram/Medicine" w:date="2019-06-16T14:39:00Z"/>
                <w:rFonts w:ascii="Arial" w:eastAsia="Arial" w:hAnsi="Arial" w:cs="Arial"/>
                <w:sz w:val="16"/>
                <w:szCs w:val="16"/>
              </w:rPr>
              <w:pPrChange w:id="4450" w:author="Razavi, Pedram/Medicine" w:date="2019-06-16T15:04:00Z">
                <w:pPr>
                  <w:widowControl w:val="0"/>
                  <w:spacing w:after="0" w:line="240" w:lineRule="auto"/>
                  <w:jc w:val="center"/>
                </w:pPr>
              </w:pPrChange>
            </w:pPr>
            <w:del w:id="4451" w:author="Razavi, Pedram/Medicine" w:date="2019-06-16T14:39:00Z">
              <w:r w:rsidDel="00EC2E42">
                <w:rPr>
                  <w:rFonts w:ascii="Arial" w:eastAsia="Arial" w:hAnsi="Arial" w:cs="Arial"/>
                  <w:sz w:val="16"/>
                  <w:szCs w:val="16"/>
                </w:rPr>
                <w:delText>53 / 54 (98.1%)</w:delText>
              </w:r>
            </w:del>
          </w:p>
        </w:tc>
        <w:tc>
          <w:tcPr>
            <w:tcW w:w="1560" w:type="dxa"/>
            <w:shd w:val="clear" w:color="auto" w:fill="F3F3F3"/>
            <w:tcMar>
              <w:top w:w="100" w:type="dxa"/>
              <w:left w:w="100" w:type="dxa"/>
              <w:bottom w:w="100" w:type="dxa"/>
              <w:right w:w="100" w:type="dxa"/>
            </w:tcMar>
          </w:tcPr>
          <w:p w14:paraId="05CA11CA" w14:textId="4906A9D3" w:rsidR="00413E5F" w:rsidDel="00EC2E42" w:rsidRDefault="00B4071F">
            <w:pPr>
              <w:widowControl w:val="0"/>
              <w:spacing w:after="0" w:line="240" w:lineRule="auto"/>
              <w:rPr>
                <w:del w:id="4452" w:author="Razavi, Pedram/Medicine" w:date="2019-06-16T14:39:00Z"/>
                <w:rFonts w:ascii="Arial" w:eastAsia="Arial" w:hAnsi="Arial" w:cs="Arial"/>
                <w:sz w:val="16"/>
                <w:szCs w:val="16"/>
              </w:rPr>
              <w:pPrChange w:id="4453" w:author="Razavi, Pedram/Medicine" w:date="2019-06-16T15:04:00Z">
                <w:pPr>
                  <w:widowControl w:val="0"/>
                  <w:spacing w:after="0" w:line="240" w:lineRule="auto"/>
                  <w:jc w:val="center"/>
                </w:pPr>
              </w:pPrChange>
            </w:pPr>
            <w:del w:id="4454" w:author="Razavi, Pedram/Medicine" w:date="2019-06-16T14:39:00Z">
              <w:r w:rsidDel="00EC2E42">
                <w:rPr>
                  <w:rFonts w:ascii="Arial" w:eastAsia="Arial" w:hAnsi="Arial" w:cs="Arial"/>
                  <w:sz w:val="16"/>
                  <w:szCs w:val="16"/>
                </w:rPr>
                <w:delText>564 / 583 (96.7%)</w:delText>
              </w:r>
            </w:del>
          </w:p>
        </w:tc>
        <w:tc>
          <w:tcPr>
            <w:tcW w:w="1560" w:type="dxa"/>
            <w:shd w:val="clear" w:color="auto" w:fill="F3F3F3"/>
            <w:tcMar>
              <w:top w:w="100" w:type="dxa"/>
              <w:left w:w="100" w:type="dxa"/>
              <w:bottom w:w="100" w:type="dxa"/>
              <w:right w:w="100" w:type="dxa"/>
            </w:tcMar>
          </w:tcPr>
          <w:p w14:paraId="34191EAB" w14:textId="6B4F1E77" w:rsidR="00413E5F" w:rsidDel="00EC2E42" w:rsidRDefault="00B4071F">
            <w:pPr>
              <w:widowControl w:val="0"/>
              <w:spacing w:after="0" w:line="240" w:lineRule="auto"/>
              <w:rPr>
                <w:del w:id="4455" w:author="Razavi, Pedram/Medicine" w:date="2019-06-16T14:39:00Z"/>
                <w:rFonts w:ascii="Arial" w:eastAsia="Arial" w:hAnsi="Arial" w:cs="Arial"/>
                <w:sz w:val="16"/>
                <w:szCs w:val="16"/>
              </w:rPr>
              <w:pPrChange w:id="4456" w:author="Razavi, Pedram/Medicine" w:date="2019-06-16T15:04:00Z">
                <w:pPr>
                  <w:widowControl w:val="0"/>
                  <w:spacing w:after="0" w:line="240" w:lineRule="auto"/>
                  <w:jc w:val="center"/>
                </w:pPr>
              </w:pPrChange>
            </w:pPr>
            <w:del w:id="4457" w:author="Razavi, Pedram/Medicine" w:date="2019-06-16T14:39:00Z">
              <w:r w:rsidDel="00EC2E42">
                <w:rPr>
                  <w:rFonts w:ascii="Arial" w:eastAsia="Arial" w:hAnsi="Arial" w:cs="Arial"/>
                  <w:sz w:val="16"/>
                  <w:szCs w:val="16"/>
                </w:rPr>
                <w:delText>41 / 46 (89.1%)</w:delText>
              </w:r>
            </w:del>
          </w:p>
        </w:tc>
        <w:tc>
          <w:tcPr>
            <w:tcW w:w="1560" w:type="dxa"/>
            <w:shd w:val="clear" w:color="auto" w:fill="F3F3F3"/>
            <w:tcMar>
              <w:top w:w="100" w:type="dxa"/>
              <w:left w:w="100" w:type="dxa"/>
              <w:bottom w:w="100" w:type="dxa"/>
              <w:right w:w="100" w:type="dxa"/>
            </w:tcMar>
          </w:tcPr>
          <w:p w14:paraId="42BA4702" w14:textId="13F1718F" w:rsidR="00413E5F" w:rsidDel="00EC2E42" w:rsidRDefault="00B4071F">
            <w:pPr>
              <w:widowControl w:val="0"/>
              <w:spacing w:after="0" w:line="240" w:lineRule="auto"/>
              <w:rPr>
                <w:del w:id="4458" w:author="Razavi, Pedram/Medicine" w:date="2019-06-16T14:39:00Z"/>
                <w:rFonts w:ascii="Arial" w:eastAsia="Arial" w:hAnsi="Arial" w:cs="Arial"/>
                <w:sz w:val="16"/>
                <w:szCs w:val="16"/>
              </w:rPr>
              <w:pPrChange w:id="4459" w:author="Razavi, Pedram/Medicine" w:date="2019-06-16T15:04:00Z">
                <w:pPr>
                  <w:widowControl w:val="0"/>
                  <w:spacing w:after="0" w:line="240" w:lineRule="auto"/>
                  <w:jc w:val="center"/>
                </w:pPr>
              </w:pPrChange>
            </w:pPr>
            <w:del w:id="4460" w:author="Razavi, Pedram/Medicine" w:date="2019-06-16T14:39:00Z">
              <w:r w:rsidDel="00EC2E42">
                <w:rPr>
                  <w:rFonts w:ascii="Arial" w:eastAsia="Arial" w:hAnsi="Arial" w:cs="Arial"/>
                  <w:sz w:val="16"/>
                  <w:szCs w:val="16"/>
                </w:rPr>
                <w:delText>685 / 710 (96.5%)</w:delText>
              </w:r>
            </w:del>
          </w:p>
        </w:tc>
      </w:tr>
    </w:tbl>
    <w:p w14:paraId="47F4C56E" w14:textId="68795B67" w:rsidR="00413E5F" w:rsidDel="00EC2E42" w:rsidRDefault="00413E5F">
      <w:pPr>
        <w:spacing w:after="0" w:line="240" w:lineRule="auto"/>
        <w:rPr>
          <w:del w:id="4461" w:author="Razavi, Pedram/Medicine" w:date="2019-06-16T14:40:00Z"/>
          <w:rFonts w:ascii="Arial" w:eastAsia="Arial" w:hAnsi="Arial" w:cs="Arial"/>
          <w:color w:val="0033CC"/>
        </w:rPr>
        <w:pPrChange w:id="4462" w:author="Razavi, Pedram/Medicine" w:date="2019-06-16T15:04:00Z">
          <w:pPr>
            <w:spacing w:after="0" w:line="240" w:lineRule="auto"/>
            <w:jc w:val="both"/>
          </w:pPr>
        </w:pPrChange>
      </w:pPr>
    </w:p>
    <w:p w14:paraId="1446F7E3" w14:textId="77777777" w:rsidR="00413E5F" w:rsidRDefault="00B4071F">
      <w:pPr>
        <w:spacing w:after="0" w:line="240" w:lineRule="auto"/>
        <w:rPr>
          <w:rFonts w:ascii="Arial" w:eastAsia="Arial" w:hAnsi="Arial" w:cs="Arial"/>
          <w:color w:val="0033CC"/>
        </w:rPr>
        <w:pPrChange w:id="4463" w:author="Razavi, Pedram/Medicine" w:date="2019-06-16T15:04:00Z">
          <w:pPr>
            <w:spacing w:after="0" w:line="240" w:lineRule="auto"/>
            <w:jc w:val="both"/>
          </w:pPr>
        </w:pPrChange>
      </w:pPr>
      <w:r>
        <w:rPr>
          <w:rFonts w:ascii="Arial" w:eastAsia="Arial" w:hAnsi="Arial" w:cs="Arial"/>
          <w:color w:val="0033CC"/>
        </w:rPr>
        <w:t>Overall, 647 of 829 (78.0%) mutations were classified as VUSo. Comparing versions V1 and V2 as reported in Figure 1 and Supplementary Figure S3 of the manuscript, 615 of 647 (95.1%) mutations classified as VUSo were positively validated. Additionally, comparing versions V1 and V2 for the three patients who were selected for retesting, 564 of 583 (96.7%) of VUSo mutations were positively validated.</w:t>
      </w:r>
    </w:p>
    <w:p w14:paraId="01A07AAA" w14:textId="77777777" w:rsidR="00413E5F" w:rsidRDefault="00413E5F">
      <w:pPr>
        <w:spacing w:after="0" w:line="240" w:lineRule="auto"/>
        <w:rPr>
          <w:rFonts w:ascii="Arial" w:eastAsia="Arial" w:hAnsi="Arial" w:cs="Arial"/>
          <w:color w:val="0033CC"/>
        </w:rPr>
        <w:pPrChange w:id="4464" w:author="Razavi, Pedram/Medicine" w:date="2019-06-16T15:04:00Z">
          <w:pPr>
            <w:spacing w:after="0" w:line="240" w:lineRule="auto"/>
            <w:jc w:val="both"/>
          </w:pPr>
        </w:pPrChange>
      </w:pPr>
    </w:p>
    <w:p w14:paraId="048E6BE8" w14:textId="744882DC" w:rsidR="00413E5F" w:rsidRDefault="00B4071F">
      <w:pPr>
        <w:spacing w:after="0" w:line="240" w:lineRule="auto"/>
        <w:rPr>
          <w:rFonts w:ascii="Arial" w:eastAsia="Arial" w:hAnsi="Arial" w:cs="Arial"/>
          <w:color w:val="0033CC"/>
        </w:rPr>
        <w:pPrChange w:id="4465" w:author="Razavi, Pedram/Medicine" w:date="2019-06-16T15:04:00Z">
          <w:pPr>
            <w:spacing w:after="0" w:line="240" w:lineRule="auto"/>
            <w:jc w:val="both"/>
          </w:pPr>
        </w:pPrChange>
      </w:pPr>
      <w:r>
        <w:rPr>
          <w:rFonts w:ascii="Arial" w:eastAsia="Arial" w:hAnsi="Arial" w:cs="Arial"/>
          <w:color w:val="0033CC"/>
        </w:rPr>
        <w:t>Additionally, following the Reviewer’s comment,</w:t>
      </w:r>
      <w:ins w:id="4466" w:author="Razavi, Pedram/Medicine" w:date="2019-06-16T14:40:00Z">
        <w:r w:rsidR="00EC2E42">
          <w:rPr>
            <w:rFonts w:ascii="Arial" w:eastAsia="Arial" w:hAnsi="Arial" w:cs="Arial"/>
            <w:color w:val="0033CC"/>
          </w:rPr>
          <w:t xml:space="preserve"> we performed </w:t>
        </w:r>
      </w:ins>
      <w:ins w:id="4467" w:author="Razavi, Pedram/Medicine" w:date="2019-06-16T14:41:00Z">
        <w:r w:rsidR="00EC2E42">
          <w:rPr>
            <w:rFonts w:ascii="Arial" w:eastAsia="Arial" w:hAnsi="Arial" w:cs="Arial"/>
            <w:color w:val="0033CC"/>
          </w:rPr>
          <w:t xml:space="preserve">additional ddPCR assays </w:t>
        </w:r>
      </w:ins>
      <w:ins w:id="4468" w:author="Razavi, Pedram/Medicine" w:date="2019-06-16T14:42:00Z">
        <w:r w:rsidR="00EC2E42">
          <w:rPr>
            <w:rFonts w:ascii="Arial" w:eastAsia="Arial" w:hAnsi="Arial" w:cs="Arial"/>
            <w:color w:val="0033CC"/>
          </w:rPr>
          <w:t>targeting</w:t>
        </w:r>
      </w:ins>
      <w:ins w:id="4469" w:author="Razavi, Pedram/Medicine" w:date="2019-06-16T14:41:00Z">
        <w:r w:rsidR="00EC2E42">
          <w:rPr>
            <w:rFonts w:ascii="Arial" w:eastAsia="Arial" w:hAnsi="Arial" w:cs="Arial"/>
            <w:color w:val="0033CC"/>
          </w:rPr>
          <w:t xml:space="preserve"> VUSo</w:t>
        </w:r>
      </w:ins>
      <w:r>
        <w:rPr>
          <w:rFonts w:ascii="Arial" w:eastAsia="Arial" w:hAnsi="Arial" w:cs="Arial"/>
          <w:color w:val="0033CC"/>
        </w:rPr>
        <w:t xml:space="preserve"> </w:t>
      </w:r>
      <w:del w:id="4470" w:author="Razavi, Pedram/Medicine" w:date="2019-06-16T14:41:00Z">
        <w:r w:rsidDel="00EC2E42">
          <w:rPr>
            <w:rFonts w:ascii="Arial" w:eastAsia="Arial" w:hAnsi="Arial" w:cs="Arial"/>
            <w:color w:val="0033CC"/>
          </w:rPr>
          <w:delText xml:space="preserve">four ddPCR assays (PIK3CA E545K, NRAS Q61K, CTNNB1 T41I, CTNNB1 S33C) targeting VUSo </w:delText>
        </w:r>
      </w:del>
      <w:r>
        <w:rPr>
          <w:rFonts w:ascii="Arial" w:eastAsia="Arial" w:hAnsi="Arial" w:cs="Arial"/>
          <w:color w:val="0033CC"/>
        </w:rPr>
        <w:t>in seven patients</w:t>
      </w:r>
      <w:ins w:id="4471" w:author="Razavi, Pedram/Medicine" w:date="2019-06-16T14:41:00Z">
        <w:r w:rsidR="00EC2E42">
          <w:rPr>
            <w:rFonts w:ascii="Arial" w:eastAsia="Arial" w:hAnsi="Arial" w:cs="Arial"/>
            <w:color w:val="0033CC"/>
          </w:rPr>
          <w:t xml:space="preserve"> with leftover cfDNA or pre-enrichment libraries or both. Please</w:t>
        </w:r>
      </w:ins>
      <w:ins w:id="4472" w:author="Razavi, Pedram/Medicine" w:date="2019-06-16T14:42:00Z">
        <w:r w:rsidR="00EC2E42">
          <w:rPr>
            <w:rFonts w:ascii="Arial" w:eastAsia="Arial" w:hAnsi="Arial" w:cs="Arial"/>
            <w:color w:val="0033CC"/>
          </w:rPr>
          <w:t xml:space="preserve"> </w:t>
        </w:r>
        <w:r w:rsidR="00EC2E42">
          <w:rPr>
            <w:rFonts w:ascii="Arial" w:eastAsia="Arial" w:hAnsi="Arial" w:cs="Arial"/>
            <w:color w:val="0033CC"/>
          </w:rPr>
          <w:lastRenderedPageBreak/>
          <w:t>see our response to Comment #10 of Reviewer #1</w:t>
        </w:r>
      </w:ins>
      <w:ins w:id="4473" w:author="Razavi, Pedram/Medicine" w:date="2019-06-16T14:43:00Z">
        <w:r w:rsidR="00EC2E42">
          <w:rPr>
            <w:rFonts w:ascii="Arial" w:eastAsia="Arial" w:hAnsi="Arial" w:cs="Arial"/>
            <w:color w:val="0033CC"/>
          </w:rPr>
          <w:t xml:space="preserve"> and </w:t>
        </w:r>
      </w:ins>
      <w:ins w:id="4474" w:author="Razavi, Pedram/Medicine" w:date="2019-06-16T14:44:00Z">
        <w:r w:rsidR="00EC2E42">
          <w:rPr>
            <w:rFonts w:ascii="Arial" w:eastAsia="Arial" w:hAnsi="Arial" w:cs="Arial"/>
            <w:color w:val="0033CC"/>
          </w:rPr>
          <w:t xml:space="preserve">Figure </w:t>
        </w:r>
      </w:ins>
      <w:ins w:id="4475" w:author="Razavi, Pedram/Medicine" w:date="2019-06-16T14:45:00Z">
        <w:r w:rsidR="00EC2E42">
          <w:rPr>
            <w:rFonts w:ascii="Arial" w:eastAsia="Arial" w:hAnsi="Arial" w:cs="Arial"/>
            <w:color w:val="0033CC"/>
          </w:rPr>
          <w:t>9b of this response</w:t>
        </w:r>
      </w:ins>
      <w:ins w:id="4476" w:author="Razavi, Pedram/Medicine" w:date="2019-06-16T14:43:00Z">
        <w:r w:rsidR="00EC2E42">
          <w:rPr>
            <w:rFonts w:ascii="Arial" w:eastAsia="Arial" w:hAnsi="Arial" w:cs="Arial"/>
            <w:color w:val="0033CC"/>
          </w:rPr>
          <w:t xml:space="preserve">. Briefly, </w:t>
        </w:r>
      </w:ins>
      <w:ins w:id="4477" w:author="Razavi, Pedram/Medicine" w:date="2019-06-16T14:45:00Z">
        <w:r w:rsidR="00EC2E42">
          <w:rPr>
            <w:rFonts w:ascii="Arial" w:eastAsia="Arial" w:hAnsi="Arial" w:cs="Arial"/>
            <w:color w:val="0033CC"/>
          </w:rPr>
          <w:t xml:space="preserve">our additional analyses </w:t>
        </w:r>
        <w:r w:rsidR="008F0488">
          <w:rPr>
            <w:rFonts w:ascii="Arial" w:eastAsia="Arial" w:hAnsi="Arial" w:cs="Arial"/>
            <w:color w:val="0033CC"/>
          </w:rPr>
          <w:t xml:space="preserve">demonstrated </w:t>
        </w:r>
      </w:ins>
      <w:del w:id="4478" w:author="Razavi, Pedram/Medicine" w:date="2019-06-16T14:45:00Z">
        <w:r w:rsidDel="00EC2E42">
          <w:rPr>
            <w:rFonts w:ascii="Arial" w:eastAsia="Arial" w:hAnsi="Arial" w:cs="Arial"/>
            <w:color w:val="0033CC"/>
          </w:rPr>
          <w:delText xml:space="preserve"> were used to evaluate the specificity of the cfDNA sequencing assay for low VAF non tumor-matched variants. For one patient, only cfDNA extracted from plasma was available. For two patients, both cfDNA and pre-enrichment sequencing libraries were available and tested whilst for the remaining four patients, only pre-enrichment libraries were available. As negative control, the sequencing libraries from 12 patients where the target VUSo were not detected in cfDNA were used. Four negative libraries were used for each ddPCR assay and all experiments were performed in triplicate. The results are shown in Figure 9 of this point-by-point reply. Although the ddPCR assay shows a CTNNB1 T41I mutation at 0.01% VAF, this value is below the manufacturer’s specified limits of detection. Based on these results, </w:delText>
        </w:r>
        <w:r w:rsidDel="008F0488">
          <w:rPr>
            <w:rFonts w:ascii="Arial" w:eastAsia="Arial" w:hAnsi="Arial" w:cs="Arial"/>
            <w:color w:val="0033CC"/>
          </w:rPr>
          <w:delText xml:space="preserve">the cfDNA sequencing assay showed </w:delText>
        </w:r>
      </w:del>
      <w:r>
        <w:rPr>
          <w:rFonts w:ascii="Arial" w:eastAsia="Arial" w:hAnsi="Arial" w:cs="Arial"/>
          <w:color w:val="0033CC"/>
        </w:rPr>
        <w:t xml:space="preserve">100% </w:t>
      </w:r>
      <w:r w:rsidRPr="008F0488">
        <w:rPr>
          <w:rFonts w:ascii="Arial" w:eastAsia="Arial" w:hAnsi="Arial" w:cs="Arial"/>
          <w:color w:val="0033CC"/>
          <w:rPrChange w:id="4479" w:author="Razavi, Pedram/Medicine" w:date="2019-06-16T14:45:00Z">
            <w:rPr>
              <w:rFonts w:ascii="Arial" w:eastAsia="Arial" w:hAnsi="Arial" w:cs="Arial"/>
              <w:color w:val="0033CC"/>
              <w:u w:val="single"/>
            </w:rPr>
          </w:rPrChange>
        </w:rPr>
        <w:t>p</w:t>
      </w:r>
      <w:r w:rsidRPr="008F0488">
        <w:rPr>
          <w:rFonts w:ascii="Arial" w:eastAsia="Arial" w:hAnsi="Arial" w:cs="Arial"/>
          <w:color w:val="0033CC"/>
        </w:rPr>
        <w:t xml:space="preserve">ositive </w:t>
      </w:r>
      <w:r w:rsidRPr="008F0488">
        <w:rPr>
          <w:rFonts w:ascii="Arial" w:eastAsia="Arial" w:hAnsi="Arial" w:cs="Arial"/>
          <w:color w:val="0033CC"/>
          <w:rPrChange w:id="4480" w:author="Razavi, Pedram/Medicine" w:date="2019-06-16T14:45:00Z">
            <w:rPr>
              <w:rFonts w:ascii="Arial" w:eastAsia="Arial" w:hAnsi="Arial" w:cs="Arial"/>
              <w:color w:val="0033CC"/>
              <w:u w:val="single"/>
            </w:rPr>
          </w:rPrChange>
        </w:rPr>
        <w:t>p</w:t>
      </w:r>
      <w:r w:rsidRPr="008F0488">
        <w:rPr>
          <w:rFonts w:ascii="Arial" w:eastAsia="Arial" w:hAnsi="Arial" w:cs="Arial"/>
          <w:color w:val="0033CC"/>
        </w:rPr>
        <w:t xml:space="preserve">ercent </w:t>
      </w:r>
      <w:r w:rsidRPr="008F0488">
        <w:rPr>
          <w:rFonts w:ascii="Arial" w:eastAsia="Arial" w:hAnsi="Arial" w:cs="Arial"/>
          <w:color w:val="0033CC"/>
          <w:rPrChange w:id="4481" w:author="Razavi, Pedram/Medicine" w:date="2019-06-16T14:45:00Z">
            <w:rPr>
              <w:rFonts w:ascii="Arial" w:eastAsia="Arial" w:hAnsi="Arial" w:cs="Arial"/>
              <w:color w:val="0033CC"/>
              <w:u w:val="single"/>
            </w:rPr>
          </w:rPrChange>
        </w:rPr>
        <w:t>a</w:t>
      </w:r>
      <w:r w:rsidRPr="008F0488">
        <w:rPr>
          <w:rFonts w:ascii="Arial" w:eastAsia="Arial" w:hAnsi="Arial" w:cs="Arial"/>
          <w:color w:val="0033CC"/>
        </w:rPr>
        <w:t>greement</w:t>
      </w:r>
      <w:r>
        <w:rPr>
          <w:rFonts w:ascii="Arial" w:eastAsia="Arial" w:hAnsi="Arial" w:cs="Arial"/>
          <w:color w:val="0033CC"/>
        </w:rPr>
        <w:t xml:space="preserve"> (PPA) and</w:t>
      </w:r>
      <w:ins w:id="4482" w:author="Razavi, Pedram/Medicine" w:date="2019-06-16T14:45:00Z">
        <w:r w:rsidR="008F0488">
          <w:rPr>
            <w:rFonts w:ascii="Arial" w:eastAsia="Arial" w:hAnsi="Arial" w:cs="Arial"/>
            <w:color w:val="0033CC"/>
          </w:rPr>
          <w:t xml:space="preserve"> 100%</w:t>
        </w:r>
      </w:ins>
      <w:r>
        <w:rPr>
          <w:rFonts w:ascii="Arial" w:eastAsia="Arial" w:hAnsi="Arial" w:cs="Arial"/>
          <w:color w:val="0033CC"/>
        </w:rPr>
        <w:t xml:space="preserve"> </w:t>
      </w:r>
      <w:r w:rsidRPr="008F0488">
        <w:rPr>
          <w:rFonts w:ascii="Arial" w:eastAsia="Arial" w:hAnsi="Arial" w:cs="Arial"/>
          <w:color w:val="0033CC"/>
          <w:rPrChange w:id="4483" w:author="Razavi, Pedram/Medicine" w:date="2019-06-16T14:45:00Z">
            <w:rPr>
              <w:rFonts w:ascii="Arial" w:eastAsia="Arial" w:hAnsi="Arial" w:cs="Arial"/>
              <w:color w:val="0033CC"/>
              <w:u w:val="single"/>
            </w:rPr>
          </w:rPrChange>
        </w:rPr>
        <w:t>n</w:t>
      </w:r>
      <w:r w:rsidRPr="008F0488">
        <w:rPr>
          <w:rFonts w:ascii="Arial" w:eastAsia="Arial" w:hAnsi="Arial" w:cs="Arial"/>
          <w:color w:val="0033CC"/>
        </w:rPr>
        <w:t xml:space="preserve">egative </w:t>
      </w:r>
      <w:r w:rsidRPr="008F0488">
        <w:rPr>
          <w:rFonts w:ascii="Arial" w:eastAsia="Arial" w:hAnsi="Arial" w:cs="Arial"/>
          <w:color w:val="0033CC"/>
          <w:rPrChange w:id="4484" w:author="Razavi, Pedram/Medicine" w:date="2019-06-16T14:45:00Z">
            <w:rPr>
              <w:rFonts w:ascii="Arial" w:eastAsia="Arial" w:hAnsi="Arial" w:cs="Arial"/>
              <w:color w:val="0033CC"/>
              <w:u w:val="single"/>
            </w:rPr>
          </w:rPrChange>
        </w:rPr>
        <w:t>p</w:t>
      </w:r>
      <w:r w:rsidRPr="008F0488">
        <w:rPr>
          <w:rFonts w:ascii="Arial" w:eastAsia="Arial" w:hAnsi="Arial" w:cs="Arial"/>
          <w:color w:val="0033CC"/>
        </w:rPr>
        <w:t xml:space="preserve">ercent </w:t>
      </w:r>
      <w:r w:rsidRPr="008F0488">
        <w:rPr>
          <w:rFonts w:ascii="Arial" w:eastAsia="Arial" w:hAnsi="Arial" w:cs="Arial"/>
          <w:color w:val="0033CC"/>
          <w:rPrChange w:id="4485" w:author="Razavi, Pedram/Medicine" w:date="2019-06-16T14:45:00Z">
            <w:rPr>
              <w:rFonts w:ascii="Arial" w:eastAsia="Arial" w:hAnsi="Arial" w:cs="Arial"/>
              <w:color w:val="0033CC"/>
              <w:u w:val="single"/>
            </w:rPr>
          </w:rPrChange>
        </w:rPr>
        <w:t>a</w:t>
      </w:r>
      <w:r w:rsidRPr="008F0488">
        <w:rPr>
          <w:rFonts w:ascii="Arial" w:eastAsia="Arial" w:hAnsi="Arial" w:cs="Arial"/>
          <w:color w:val="0033CC"/>
        </w:rPr>
        <w:t>greement</w:t>
      </w:r>
      <w:r>
        <w:rPr>
          <w:rFonts w:ascii="Arial" w:eastAsia="Arial" w:hAnsi="Arial" w:cs="Arial"/>
          <w:color w:val="0033CC"/>
        </w:rPr>
        <w:t xml:space="preserve"> (NPA) considering ddPCR as the benchmark.</w:t>
      </w:r>
    </w:p>
    <w:p w14:paraId="66CE53D5" w14:textId="77777777" w:rsidR="00413E5F" w:rsidRDefault="00413E5F">
      <w:pPr>
        <w:spacing w:after="0" w:line="240" w:lineRule="auto"/>
        <w:rPr>
          <w:rFonts w:ascii="Arial" w:eastAsia="Arial" w:hAnsi="Arial" w:cs="Arial"/>
        </w:rPr>
        <w:pPrChange w:id="4486" w:author="Razavi, Pedram/Medicine" w:date="2019-06-16T15:04:00Z">
          <w:pPr>
            <w:spacing w:after="0" w:line="240" w:lineRule="auto"/>
            <w:jc w:val="both"/>
          </w:pPr>
        </w:pPrChange>
      </w:pPr>
    </w:p>
    <w:p w14:paraId="147312B1" w14:textId="77777777" w:rsidR="00413E5F" w:rsidRDefault="00B4071F">
      <w:pPr>
        <w:spacing w:after="0" w:line="240" w:lineRule="auto"/>
        <w:rPr>
          <w:rFonts w:ascii="Arial" w:eastAsia="Arial" w:hAnsi="Arial" w:cs="Arial"/>
        </w:rPr>
        <w:pPrChange w:id="4487" w:author="Razavi, Pedram/Medicine" w:date="2019-06-16T15:04:00Z">
          <w:pPr>
            <w:spacing w:after="0" w:line="240" w:lineRule="auto"/>
            <w:jc w:val="both"/>
          </w:pPr>
        </w:pPrChange>
      </w:pPr>
      <w:r>
        <w:rPr>
          <w:rFonts w:ascii="Arial" w:eastAsia="Arial" w:hAnsi="Arial" w:cs="Arial"/>
        </w:rPr>
        <w:t>6. It would be important to incorporate the distribution of VUSo among genes in controls as part of figure 2b to infer the possible confounding effect when assessing patient samples</w:t>
      </w:r>
    </w:p>
    <w:p w14:paraId="1DA0D1A4" w14:textId="77777777" w:rsidR="00413E5F" w:rsidRDefault="00413E5F">
      <w:pPr>
        <w:spacing w:after="0" w:line="240" w:lineRule="auto"/>
        <w:rPr>
          <w:rFonts w:ascii="Arial" w:eastAsia="Arial" w:hAnsi="Arial" w:cs="Arial"/>
          <w:color w:val="0033CC"/>
        </w:rPr>
        <w:pPrChange w:id="4488" w:author="Razavi, Pedram/Medicine" w:date="2019-06-16T15:04:00Z">
          <w:pPr>
            <w:spacing w:after="0" w:line="240" w:lineRule="auto"/>
            <w:jc w:val="both"/>
          </w:pPr>
        </w:pPrChange>
      </w:pPr>
    </w:p>
    <w:p w14:paraId="3D97430A" w14:textId="40C409C8" w:rsidR="00413E5F" w:rsidRDefault="00B4071F">
      <w:pPr>
        <w:spacing w:after="0" w:line="240" w:lineRule="auto"/>
        <w:rPr>
          <w:rFonts w:ascii="Arial" w:eastAsia="Arial" w:hAnsi="Arial" w:cs="Arial"/>
          <w:color w:val="0033CC"/>
        </w:rPr>
        <w:pPrChange w:id="4489" w:author="Razavi, Pedram/Medicine" w:date="2019-06-16T15:04:00Z">
          <w:pPr>
            <w:spacing w:after="0" w:line="240" w:lineRule="auto"/>
            <w:jc w:val="both"/>
          </w:pPr>
        </w:pPrChange>
      </w:pPr>
      <w:r>
        <w:rPr>
          <w:rFonts w:ascii="Arial" w:eastAsia="Arial" w:hAnsi="Arial" w:cs="Arial"/>
          <w:color w:val="0033CC"/>
        </w:rPr>
        <w:t>Authors:</w:t>
      </w:r>
      <w:del w:id="4490" w:author="Razavi, Pedram/Medicine" w:date="2019-06-16T14:47:00Z">
        <w:r w:rsidDel="00BF45F4">
          <w:rPr>
            <w:rFonts w:ascii="Arial" w:eastAsia="Arial" w:hAnsi="Arial" w:cs="Arial"/>
            <w:color w:val="0033CC"/>
          </w:rPr>
          <w:delText xml:space="preserve"> </w:delText>
        </w:r>
      </w:del>
      <w:ins w:id="4491" w:author="Razavi, Pedram/Medicine" w:date="2019-06-16T14:47:00Z">
        <w:r w:rsidR="00BF45F4">
          <w:rPr>
            <w:rFonts w:ascii="Arial" w:eastAsia="Arial" w:hAnsi="Arial" w:cs="Arial"/>
            <w:color w:val="0033CC"/>
          </w:rPr>
          <w:t xml:space="preserve"> We agree with the Reviewer’s comment</w:t>
        </w:r>
      </w:ins>
      <w:ins w:id="4492" w:author="Razavi, Pedram/Medicine" w:date="2019-06-16T14:48:00Z">
        <w:r w:rsidR="00BF45F4">
          <w:rPr>
            <w:rFonts w:ascii="Arial" w:eastAsia="Arial" w:hAnsi="Arial" w:cs="Arial"/>
            <w:color w:val="0033CC"/>
          </w:rPr>
          <w:t xml:space="preserve"> and now provided </w:t>
        </w:r>
      </w:ins>
      <w:del w:id="4493" w:author="Razavi, Pedram/Medicine" w:date="2019-06-16T14:47:00Z">
        <w:r w:rsidDel="00BF45F4">
          <w:rPr>
            <w:rFonts w:ascii="Arial" w:eastAsia="Arial" w:hAnsi="Arial" w:cs="Arial"/>
            <w:color w:val="0033CC"/>
          </w:rPr>
          <w:delText>Due to space limitations</w:delText>
        </w:r>
      </w:del>
      <w:del w:id="4494" w:author="Razavi, Pedram/Medicine" w:date="2019-06-16T14:48:00Z">
        <w:r w:rsidDel="00BF45F4">
          <w:rPr>
            <w:rFonts w:ascii="Arial" w:eastAsia="Arial" w:hAnsi="Arial" w:cs="Arial"/>
            <w:color w:val="0033CC"/>
          </w:rPr>
          <w:delText xml:space="preserve">, </w:delText>
        </w:r>
      </w:del>
      <w:r>
        <w:rPr>
          <w:rFonts w:ascii="Arial" w:eastAsia="Arial" w:hAnsi="Arial" w:cs="Arial"/>
          <w:color w:val="0033CC"/>
        </w:rPr>
        <w:t xml:space="preserve">the genes harboring VUSo in healthy control individuals </w:t>
      </w:r>
      <w:del w:id="4495" w:author="Razavi, Pedram/Medicine" w:date="2019-06-16T14:48:00Z">
        <w:r w:rsidDel="00BF45F4">
          <w:rPr>
            <w:rFonts w:ascii="Arial" w:eastAsia="Arial" w:hAnsi="Arial" w:cs="Arial"/>
            <w:color w:val="0033CC"/>
          </w:rPr>
          <w:delText xml:space="preserve">are shown </w:delText>
        </w:r>
      </w:del>
      <w:ins w:id="4496" w:author="Razavi, Pedram/Medicine" w:date="2019-06-16T14:49:00Z">
        <w:r w:rsidR="00BF45F4">
          <w:rPr>
            <w:rFonts w:ascii="Arial" w:eastAsia="Arial" w:hAnsi="Arial" w:cs="Arial"/>
            <w:color w:val="0033CC"/>
          </w:rPr>
          <w:t>as</w:t>
        </w:r>
      </w:ins>
      <w:del w:id="4497" w:author="Razavi, Pedram/Medicine" w:date="2019-06-16T14:49:00Z">
        <w:r w:rsidDel="00BF45F4">
          <w:rPr>
            <w:rFonts w:ascii="Arial" w:eastAsia="Arial" w:hAnsi="Arial" w:cs="Arial"/>
            <w:color w:val="0033CC"/>
          </w:rPr>
          <w:delText>in</w:delText>
        </w:r>
      </w:del>
      <w:r>
        <w:rPr>
          <w:rFonts w:ascii="Arial" w:eastAsia="Arial" w:hAnsi="Arial" w:cs="Arial"/>
          <w:color w:val="0033CC"/>
        </w:rPr>
        <w:t xml:space="preserve"> </w:t>
      </w:r>
      <w:del w:id="4498" w:author="Razavi, Pedram/Medicine" w:date="2019-06-16T14:48:00Z">
        <w:r w:rsidDel="00BF45F4">
          <w:rPr>
            <w:rFonts w:ascii="Arial" w:eastAsia="Arial" w:hAnsi="Arial" w:cs="Arial"/>
            <w:color w:val="0033CC"/>
          </w:rPr>
          <w:delText xml:space="preserve">Supplementary Figure S8 </w:delText>
        </w:r>
      </w:del>
      <w:ins w:id="4499" w:author="Razavi, Pedram/Medicine" w:date="2019-06-16T14:49:00Z">
        <w:r w:rsidR="00BF45F4">
          <w:rPr>
            <w:rFonts w:ascii="Arial" w:eastAsia="Arial" w:hAnsi="Arial" w:cs="Arial"/>
            <w:color w:val="0033CC"/>
          </w:rPr>
          <w:t>Supplementary Figure S8</w:t>
        </w:r>
      </w:ins>
      <w:del w:id="4500" w:author="Razavi, Pedram/Medicine" w:date="2019-06-16T14:49:00Z">
        <w:r w:rsidDel="00BF45F4">
          <w:rPr>
            <w:rFonts w:ascii="Arial" w:eastAsia="Arial" w:hAnsi="Arial" w:cs="Arial"/>
            <w:color w:val="0033CC"/>
          </w:rPr>
          <w:delText>of the manuscript</w:delText>
        </w:r>
      </w:del>
      <w:r>
        <w:rPr>
          <w:rFonts w:ascii="Arial" w:eastAsia="Arial" w:hAnsi="Arial" w:cs="Arial"/>
          <w:color w:val="0033CC"/>
        </w:rPr>
        <w:t xml:space="preserve"> together with the full list of these mutations in Supplementary Table S7 of the manuscript.</w:t>
      </w:r>
    </w:p>
    <w:p w14:paraId="6EF3B4E4" w14:textId="77777777" w:rsidR="00413E5F" w:rsidRDefault="00413E5F">
      <w:pPr>
        <w:spacing w:after="0" w:line="240" w:lineRule="auto"/>
        <w:rPr>
          <w:rFonts w:ascii="Arial" w:eastAsia="Arial" w:hAnsi="Arial" w:cs="Arial"/>
        </w:rPr>
        <w:pPrChange w:id="4501" w:author="Razavi, Pedram/Medicine" w:date="2019-06-16T15:04:00Z">
          <w:pPr>
            <w:spacing w:after="0" w:line="240" w:lineRule="auto"/>
            <w:jc w:val="both"/>
          </w:pPr>
        </w:pPrChange>
      </w:pPr>
    </w:p>
    <w:p w14:paraId="166F7C00" w14:textId="77777777" w:rsidR="00413E5F" w:rsidRDefault="00B4071F">
      <w:pPr>
        <w:spacing w:after="0" w:line="240" w:lineRule="auto"/>
        <w:rPr>
          <w:rFonts w:ascii="Arial" w:eastAsia="Arial" w:hAnsi="Arial" w:cs="Arial"/>
        </w:rPr>
        <w:pPrChange w:id="4502" w:author="Razavi, Pedram/Medicine" w:date="2019-06-16T15:04:00Z">
          <w:pPr>
            <w:spacing w:after="0" w:line="240" w:lineRule="auto"/>
            <w:jc w:val="both"/>
          </w:pPr>
        </w:pPrChange>
      </w:pPr>
      <w:r>
        <w:rPr>
          <w:rFonts w:ascii="Arial" w:eastAsia="Arial" w:hAnsi="Arial" w:cs="Arial"/>
        </w:rPr>
        <w:t>7. In page 7, line 174, the authors say “somatic mutations with the highest VAF”, it would be informative to include the mean/median value of this VAF</w:t>
      </w:r>
    </w:p>
    <w:p w14:paraId="4DF4D880" w14:textId="77777777" w:rsidR="00413E5F" w:rsidRDefault="00413E5F">
      <w:pPr>
        <w:spacing w:after="0" w:line="240" w:lineRule="auto"/>
        <w:rPr>
          <w:rFonts w:ascii="Arial" w:eastAsia="Arial" w:hAnsi="Arial" w:cs="Arial"/>
          <w:color w:val="0033CC"/>
        </w:rPr>
        <w:pPrChange w:id="4503" w:author="Razavi, Pedram/Medicine" w:date="2019-06-16T15:04:00Z">
          <w:pPr>
            <w:spacing w:after="0" w:line="240" w:lineRule="auto"/>
            <w:jc w:val="both"/>
          </w:pPr>
        </w:pPrChange>
      </w:pPr>
    </w:p>
    <w:p w14:paraId="452291CC" w14:textId="7FF9EF65" w:rsidR="00413E5F" w:rsidRDefault="00B4071F">
      <w:pPr>
        <w:spacing w:after="0" w:line="240" w:lineRule="auto"/>
        <w:rPr>
          <w:rFonts w:ascii="Arial" w:eastAsia="Arial" w:hAnsi="Arial" w:cs="Arial"/>
          <w:color w:val="0033CC"/>
        </w:rPr>
        <w:pPrChange w:id="4504" w:author="Razavi, Pedram/Medicine" w:date="2019-06-16T15:04:00Z">
          <w:pPr>
            <w:spacing w:after="0" w:line="240" w:lineRule="auto"/>
            <w:jc w:val="both"/>
          </w:pPr>
        </w:pPrChange>
      </w:pPr>
      <w:r>
        <w:rPr>
          <w:rFonts w:ascii="Arial" w:eastAsia="Arial" w:hAnsi="Arial" w:cs="Arial"/>
          <w:color w:val="0033CC"/>
        </w:rPr>
        <w:t>Authors: Figure 2 of the manuscript shows the VAF in cfDNA of all variants classified as Biopsy-matched, Biopsy-subthreshold and VUSo across all patients. The mean and median of the highest VAF mutations are 15.10% and 9.18%, respectively.</w:t>
      </w:r>
      <w:ins w:id="4505" w:author="Razavi, Pedram/Medicine" w:date="2019-06-16T14:52:00Z">
        <w:r w:rsidR="002E317A">
          <w:rPr>
            <w:rFonts w:ascii="Arial" w:eastAsia="Arial" w:hAnsi="Arial" w:cs="Arial"/>
            <w:color w:val="0033CC"/>
          </w:rPr>
          <w:t xml:space="preserve"> </w:t>
        </w:r>
      </w:ins>
      <w:r>
        <w:rPr>
          <w:rFonts w:ascii="Arial" w:eastAsia="Arial" w:hAnsi="Arial" w:cs="Arial"/>
          <w:color w:val="0033CC"/>
        </w:rPr>
        <w:t xml:space="preserve"> Following the Reviewer’s suggestion, the manuscript has been revised accordingly</w:t>
      </w:r>
      <w:ins w:id="4506" w:author="Razavi, Pedram/Medicine" w:date="2019-06-16T14:54:00Z">
        <w:r w:rsidR="002E317A">
          <w:rPr>
            <w:rFonts w:ascii="Arial" w:eastAsia="Arial" w:hAnsi="Arial" w:cs="Arial"/>
            <w:color w:val="0033CC"/>
          </w:rPr>
          <w:t xml:space="preserve"> to provide the mean/median value of the VAF (Page XX L</w:t>
        </w:r>
      </w:ins>
      <w:ins w:id="4507" w:author="Razavi, Pedram/Medicine" w:date="2019-06-16T14:55:00Z">
        <w:r w:rsidR="002E317A">
          <w:rPr>
            <w:rFonts w:ascii="Arial" w:eastAsia="Arial" w:hAnsi="Arial" w:cs="Arial"/>
            <w:color w:val="0033CC"/>
          </w:rPr>
          <w:t>ine XX)</w:t>
        </w:r>
      </w:ins>
      <w:del w:id="4508" w:author="Razavi, Pedram/Medicine" w:date="2019-06-16T14:54:00Z">
        <w:r w:rsidDel="002E317A">
          <w:rPr>
            <w:rFonts w:ascii="Arial" w:eastAsia="Arial" w:hAnsi="Arial" w:cs="Arial"/>
            <w:color w:val="0033CC"/>
          </w:rPr>
          <w:delText>.</w:delText>
        </w:r>
      </w:del>
    </w:p>
    <w:p w14:paraId="5A401D25" w14:textId="77777777" w:rsidR="00413E5F" w:rsidRDefault="00413E5F">
      <w:pPr>
        <w:spacing w:after="0" w:line="240" w:lineRule="auto"/>
        <w:rPr>
          <w:rFonts w:ascii="Arial" w:eastAsia="Arial" w:hAnsi="Arial" w:cs="Arial"/>
          <w:color w:val="0033CC"/>
          <w:sz w:val="17"/>
          <w:szCs w:val="17"/>
        </w:rPr>
        <w:pPrChange w:id="4509" w:author="Razavi, Pedram/Medicine" w:date="2019-06-16T15:04:00Z">
          <w:pPr>
            <w:spacing w:after="0" w:line="240" w:lineRule="auto"/>
            <w:jc w:val="both"/>
          </w:pPr>
        </w:pPrChange>
      </w:pPr>
    </w:p>
    <w:p w14:paraId="68AAECB4" w14:textId="77777777" w:rsidR="00413E5F" w:rsidRDefault="00B4071F">
      <w:pPr>
        <w:spacing w:after="0" w:line="240" w:lineRule="auto"/>
        <w:rPr>
          <w:rFonts w:ascii="Arial" w:eastAsia="Arial" w:hAnsi="Arial" w:cs="Arial"/>
        </w:rPr>
        <w:pPrChange w:id="4510" w:author="Razavi, Pedram/Medicine" w:date="2019-06-16T15:04:00Z">
          <w:pPr>
            <w:spacing w:after="0" w:line="240" w:lineRule="auto"/>
            <w:jc w:val="both"/>
          </w:pPr>
        </w:pPrChange>
      </w:pPr>
      <w:r>
        <w:rPr>
          <w:rFonts w:ascii="Arial" w:eastAsia="Arial" w:hAnsi="Arial" w:cs="Arial"/>
        </w:rPr>
        <w:t>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this patients the hypermutator phenotype is acquired later in evolution. And in NSCLC cases? How could the differences between CfDNA and tumor biopsy be explained? Lapse in sample collection? Additional therapy?</w:t>
      </w:r>
    </w:p>
    <w:p w14:paraId="0047B48C" w14:textId="77777777" w:rsidR="00413E5F" w:rsidRDefault="00413E5F">
      <w:pPr>
        <w:spacing w:after="0" w:line="240" w:lineRule="auto"/>
        <w:rPr>
          <w:rFonts w:ascii="Arial" w:eastAsia="Arial" w:hAnsi="Arial" w:cs="Arial"/>
          <w:color w:val="0033CC"/>
        </w:rPr>
        <w:pPrChange w:id="4511" w:author="Razavi, Pedram/Medicine" w:date="2019-06-16T15:04:00Z">
          <w:pPr>
            <w:spacing w:after="0" w:line="240" w:lineRule="auto"/>
            <w:jc w:val="both"/>
          </w:pPr>
        </w:pPrChange>
      </w:pPr>
    </w:p>
    <w:p w14:paraId="59E61BB3" w14:textId="77777777" w:rsidR="00413E5F" w:rsidRDefault="00B4071F">
      <w:pPr>
        <w:spacing w:after="0" w:line="240" w:lineRule="auto"/>
        <w:rPr>
          <w:rFonts w:ascii="Arial" w:eastAsia="Arial" w:hAnsi="Arial" w:cs="Arial"/>
          <w:color w:val="0033CC"/>
        </w:rPr>
        <w:pPrChange w:id="4512" w:author="Razavi, Pedram/Medicine" w:date="2019-06-16T15:04:00Z">
          <w:pPr>
            <w:spacing w:after="0" w:line="240" w:lineRule="auto"/>
            <w:jc w:val="both"/>
          </w:pPr>
        </w:pPrChange>
      </w:pPr>
      <w:commentRangeStart w:id="4513"/>
      <w:commentRangeStart w:id="4514"/>
      <w:r>
        <w:rPr>
          <w:rFonts w:ascii="Arial" w:eastAsia="Arial" w:hAnsi="Arial" w:cs="Arial"/>
          <w:color w:val="0033CC"/>
        </w:rPr>
        <w:t xml:space="preserve">Authors: </w:t>
      </w:r>
      <w:commentRangeEnd w:id="4513"/>
      <w:r w:rsidR="00A31752">
        <w:rPr>
          <w:rStyle w:val="CommentReference"/>
        </w:rPr>
        <w:commentReference w:id="4513"/>
      </w:r>
      <w:commentRangeEnd w:id="4514"/>
      <w:r w:rsidR="00A31752">
        <w:rPr>
          <w:rStyle w:val="CommentReference"/>
        </w:rPr>
        <w:commentReference w:id="4514"/>
      </w:r>
      <w:r>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Pr>
          <w:rFonts w:ascii="Arial" w:eastAsia="Arial" w:hAnsi="Arial" w:cs="Arial"/>
          <w:i/>
          <w:color w:val="0033CC"/>
        </w:rPr>
        <w:t>de novo</w:t>
      </w:r>
      <w:r>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Default="00413E5F">
      <w:pPr>
        <w:spacing w:after="0" w:line="240" w:lineRule="auto"/>
        <w:rPr>
          <w:rFonts w:ascii="Arial" w:eastAsia="Arial" w:hAnsi="Arial" w:cs="Arial"/>
          <w:color w:val="0033CC"/>
        </w:rPr>
        <w:pPrChange w:id="4515" w:author="Razavi, Pedram/Medicine" w:date="2019-06-16T15:04:00Z">
          <w:pPr>
            <w:spacing w:after="0" w:line="240" w:lineRule="auto"/>
            <w:jc w:val="both"/>
          </w:pPr>
        </w:pPrChange>
      </w:pPr>
    </w:p>
    <w:p w14:paraId="7B8E331D" w14:textId="382D4952" w:rsidR="00413E5F" w:rsidRDefault="00B4071F">
      <w:pPr>
        <w:spacing w:after="0" w:line="240" w:lineRule="auto"/>
        <w:rPr>
          <w:rFonts w:ascii="Arial" w:eastAsia="Arial" w:hAnsi="Arial" w:cs="Arial"/>
          <w:color w:val="0033CC"/>
        </w:rPr>
        <w:pPrChange w:id="4516" w:author="Razavi, Pedram/Medicine" w:date="2019-06-16T15:04:00Z">
          <w:pPr>
            <w:spacing w:after="0" w:line="240" w:lineRule="auto"/>
            <w:jc w:val="both"/>
          </w:pPr>
        </w:pPrChange>
      </w:pPr>
      <w:r>
        <w:rPr>
          <w:rFonts w:ascii="Arial" w:eastAsia="Arial" w:hAnsi="Arial" w:cs="Arial"/>
          <w:color w:val="0033CC"/>
        </w:rPr>
        <w:t>The tumor mutation burden (TMB) was defined as the number of mutations per megabase (Mb) in the matched tumor biopsies and was computed from somatic non-synonymous mutations reported as part of the clinically validated MSK-IMPACT pipeline (</w:t>
      </w:r>
      <w:commentRangeStart w:id="4517"/>
      <w:r>
        <w:rPr>
          <w:rFonts w:ascii="Arial" w:eastAsia="Arial" w:hAnsi="Arial" w:cs="Arial"/>
          <w:color w:val="0033CC"/>
        </w:rPr>
        <w:t>ref</w:t>
      </w:r>
      <w:commentRangeEnd w:id="4517"/>
      <w:r>
        <w:commentReference w:id="4517"/>
      </w:r>
      <w:r>
        <w:rPr>
          <w:rFonts w:ascii="Arial" w:eastAsia="Arial" w:hAnsi="Arial" w:cs="Arial"/>
          <w:color w:val="0033CC"/>
        </w:rPr>
        <w:t xml:space="preserve">) i.e. Biopsy-matched and Biopsy-only categories using the definitions in the manuscript. The cfDNA mutation burden was computed from somatic non-synonymous mutations categorized as VUSo, Biopsy-matched and Biopsy-subthreshold. Both estimates were restricted to mutations </w:t>
      </w:r>
      <w:del w:id="4518" w:author="Razavi, Pedram/Medicine" w:date="2019-06-16T15:41:00Z">
        <w:r w:rsidDel="006E1F9B">
          <w:rPr>
            <w:rFonts w:ascii="Arial" w:eastAsia="Arial" w:hAnsi="Arial" w:cs="Arial"/>
            <w:color w:val="0033CC"/>
          </w:rPr>
          <w:delText>occuring</w:delText>
        </w:r>
      </w:del>
      <w:ins w:id="4519" w:author="Razavi, Pedram/Medicine" w:date="2019-06-16T15:41:00Z">
        <w:r w:rsidR="006E1F9B">
          <w:rPr>
            <w:rFonts w:ascii="Arial" w:eastAsia="Arial" w:hAnsi="Arial" w:cs="Arial"/>
            <w:color w:val="0033CC"/>
          </w:rPr>
          <w:t>occurring</w:t>
        </w:r>
      </w:ins>
      <w:r>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commentRangeStart w:id="4520"/>
      <w:r>
        <w:rPr>
          <w:rFonts w:ascii="Arial" w:eastAsia="Arial" w:hAnsi="Arial" w:cs="Arial"/>
          <w:color w:val="0033CC"/>
        </w:rPr>
        <w:t>ref</w:t>
      </w:r>
      <w:commentRangeEnd w:id="4520"/>
      <w:r>
        <w:commentReference w:id="4520"/>
      </w:r>
      <w:r>
        <w:rPr>
          <w:rFonts w:ascii="Arial" w:eastAsia="Arial" w:hAnsi="Arial" w:cs="Arial"/>
          <w:color w:val="0033CC"/>
        </w:rPr>
        <w:t xml:space="preserve">) whilst the corresponding value for cfDNA was computed </w:t>
      </w:r>
      <w:r>
        <w:rPr>
          <w:rFonts w:ascii="Arial" w:eastAsia="Arial" w:hAnsi="Arial" w:cs="Arial"/>
          <w:i/>
          <w:color w:val="0033CC"/>
        </w:rPr>
        <w:t>de novo</w:t>
      </w:r>
      <w:r>
        <w:rPr>
          <w:rFonts w:ascii="Arial" w:eastAsia="Arial" w:hAnsi="Arial" w:cs="Arial"/>
          <w:color w:val="0033CC"/>
        </w:rPr>
        <w:t xml:space="preserve"> as the median (cfDNA mutation burden) + 2 × IQR (cfDNA mutation burden), where IQR is the </w:t>
      </w:r>
      <w:r>
        <w:rPr>
          <w:rFonts w:ascii="Arial" w:eastAsia="Arial" w:hAnsi="Arial" w:cs="Arial"/>
          <w:color w:val="0033CC"/>
          <w:u w:val="single"/>
        </w:rPr>
        <w:t>i</w:t>
      </w:r>
      <w:r>
        <w:rPr>
          <w:rFonts w:ascii="Arial" w:eastAsia="Arial" w:hAnsi="Arial" w:cs="Arial"/>
          <w:color w:val="0033CC"/>
        </w:rPr>
        <w:t>nter</w:t>
      </w:r>
      <w:r>
        <w:rPr>
          <w:rFonts w:ascii="Arial" w:eastAsia="Arial" w:hAnsi="Arial" w:cs="Arial"/>
          <w:color w:val="0033CC"/>
          <w:u w:val="single"/>
        </w:rPr>
        <w:t>q</w:t>
      </w:r>
      <w:r>
        <w:rPr>
          <w:rFonts w:ascii="Arial" w:eastAsia="Arial" w:hAnsi="Arial" w:cs="Arial"/>
          <w:color w:val="0033CC"/>
        </w:rPr>
        <w:t xml:space="preserve">uartile </w:t>
      </w:r>
      <w:r>
        <w:rPr>
          <w:rFonts w:ascii="Arial" w:eastAsia="Arial" w:hAnsi="Arial" w:cs="Arial"/>
          <w:color w:val="0033CC"/>
          <w:u w:val="single"/>
        </w:rPr>
        <w:t>r</w:t>
      </w:r>
      <w:r>
        <w:rPr>
          <w:rFonts w:ascii="Arial" w:eastAsia="Arial" w:hAnsi="Arial" w:cs="Arial"/>
          <w:color w:val="0033CC"/>
        </w:rPr>
        <w:t>ange. A threshold of 22.7 mutation/Mb was used for the cfDNA assay.</w:t>
      </w:r>
    </w:p>
    <w:p w14:paraId="194BD7F3" w14:textId="77777777" w:rsidR="00413E5F" w:rsidRDefault="00413E5F">
      <w:pPr>
        <w:spacing w:after="0" w:line="240" w:lineRule="auto"/>
        <w:rPr>
          <w:rFonts w:ascii="Arial" w:eastAsia="Arial" w:hAnsi="Arial" w:cs="Arial"/>
          <w:color w:val="0033CC"/>
        </w:rPr>
        <w:pPrChange w:id="4521" w:author="Razavi, Pedram/Medicine" w:date="2019-06-16T15:04:00Z">
          <w:pPr>
            <w:spacing w:after="0" w:line="240" w:lineRule="auto"/>
            <w:jc w:val="both"/>
          </w:pPr>
        </w:pPrChange>
      </w:pPr>
    </w:p>
    <w:p w14:paraId="0DA834DC" w14:textId="0D7256D2" w:rsidR="00413E5F" w:rsidRDefault="00B4071F">
      <w:pPr>
        <w:spacing w:after="0" w:line="240" w:lineRule="auto"/>
        <w:rPr>
          <w:rFonts w:ascii="Arial" w:eastAsia="Arial" w:hAnsi="Arial" w:cs="Arial"/>
          <w:color w:val="0033CC"/>
        </w:rPr>
        <w:pPrChange w:id="4522" w:author="Razavi, Pedram/Medicine" w:date="2019-06-16T15:04:00Z">
          <w:pPr>
            <w:spacing w:after="0" w:line="240" w:lineRule="auto"/>
            <w:jc w:val="both"/>
          </w:pPr>
        </w:pPrChange>
      </w:pPr>
      <w:r>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at point #9 of this same Reviewer and Figure 14 of this </w:t>
      </w:r>
      <w:del w:id="4523" w:author="Razavi, Pedram/Medicine" w:date="2019-06-16T15:31:00Z">
        <w:r w:rsidDel="005A4295">
          <w:rPr>
            <w:rFonts w:ascii="Arial" w:eastAsia="Arial" w:hAnsi="Arial" w:cs="Arial"/>
            <w:color w:val="0033CC"/>
          </w:rPr>
          <w:delText>point-by-point reply</w:delText>
        </w:r>
      </w:del>
      <w:ins w:id="4524" w:author="Razavi, Pedram/Medicine" w:date="2019-06-16T15:31:00Z">
        <w:r w:rsidR="005A4295">
          <w:rPr>
            <w:rFonts w:ascii="Arial" w:eastAsia="Arial" w:hAnsi="Arial" w:cs="Arial"/>
            <w:color w:val="0033CC"/>
          </w:rPr>
          <w:t>response</w:t>
        </w:r>
      </w:ins>
      <w:r>
        <w:rPr>
          <w:rFonts w:ascii="Arial" w:eastAsia="Arial" w:hAnsi="Arial" w:cs="Arial"/>
          <w:color w:val="0033CC"/>
        </w:rPr>
        <w:t>, there is a larger number of breast and prostate cancer patients displaying a high ctDNA fraction compared to lung cancers. The tumor purities estimated using FACETS (</w:t>
      </w:r>
      <w:commentRangeStart w:id="4525"/>
      <w:r>
        <w:rPr>
          <w:rFonts w:ascii="Arial" w:eastAsia="Arial" w:hAnsi="Arial" w:cs="Arial"/>
          <w:color w:val="0033CC"/>
        </w:rPr>
        <w:t>ref</w:t>
      </w:r>
      <w:commentRangeEnd w:id="4525"/>
      <w:r>
        <w:commentReference w:id="4525"/>
      </w:r>
      <w:r>
        <w:rPr>
          <w:rFonts w:ascii="Arial" w:eastAsia="Arial" w:hAnsi="Arial" w:cs="Arial"/>
          <w:color w:val="0033CC"/>
        </w:rPr>
        <w:t>) from copy number alterations and ctDNA fraction estimates of the patients defined as hypermutated through the tumor or cfDNA assays are displayed in Table 1</w:t>
      </w:r>
      <w:ins w:id="4526" w:author="Razavi, Pedram/Medicine" w:date="2019-06-16T15:01:00Z">
        <w:r w:rsidR="00A31752">
          <w:rPr>
            <w:rFonts w:ascii="Arial" w:eastAsia="Arial" w:hAnsi="Arial" w:cs="Arial"/>
            <w:color w:val="0033CC"/>
          </w:rPr>
          <w:t>3</w:t>
        </w:r>
      </w:ins>
      <w:del w:id="4527" w:author="Razavi, Pedram/Medicine" w:date="2019-06-16T15:01:00Z">
        <w:r w:rsidDel="00A31752">
          <w:rPr>
            <w:rFonts w:ascii="Arial" w:eastAsia="Arial" w:hAnsi="Arial" w:cs="Arial"/>
            <w:color w:val="0033CC"/>
          </w:rPr>
          <w:delText>7</w:delText>
        </w:r>
      </w:del>
      <w:r>
        <w:rPr>
          <w:rFonts w:ascii="Arial" w:eastAsia="Arial" w:hAnsi="Arial" w:cs="Arial"/>
          <w:color w:val="0033CC"/>
        </w:rPr>
        <w:t xml:space="preserve"> of this </w:t>
      </w:r>
      <w:del w:id="4528" w:author="Razavi, Pedram/Medicine" w:date="2019-06-16T15:31:00Z">
        <w:r w:rsidDel="005A4295">
          <w:rPr>
            <w:rFonts w:ascii="Arial" w:eastAsia="Arial" w:hAnsi="Arial" w:cs="Arial"/>
            <w:color w:val="0033CC"/>
          </w:rPr>
          <w:delText>point-by-point reply</w:delText>
        </w:r>
      </w:del>
      <w:ins w:id="4529" w:author="Razavi, Pedram/Medicine" w:date="2019-06-16T15:31:00Z">
        <w:r w:rsidR="005A4295">
          <w:rPr>
            <w:rFonts w:ascii="Arial" w:eastAsia="Arial" w:hAnsi="Arial" w:cs="Arial"/>
            <w:color w:val="0033CC"/>
          </w:rPr>
          <w:t>response</w:t>
        </w:r>
      </w:ins>
      <w:r>
        <w:rPr>
          <w:rFonts w:ascii="Arial" w:eastAsia="Arial" w:hAnsi="Arial" w:cs="Arial"/>
          <w:color w:val="0033CC"/>
        </w:rPr>
        <w:t>. For the two lung cancer patients found to be hypermutated based on the tumor biopsy sequencing only, the ctDNA fraction estimates were below 10%. Alternatively, for the five cases found to be hypermutated through the cfDNA assay only, it is plausible that despite having a high tumor purity, the VUSo mutations contributing to the high cfDNA mutation burden are either (1) late evolving at the same tumor site, (2) present in parts of the tumors which were not sampled by the biopsy procedure or (3) found in tumor deposits at different anatomical locations. Thus, despite the limitations imposed by low purities, this heterogeneity is more readily captured through cfDNA sequencing, which emphasizes the importance of this study. The authors thank the Reviewer this pertinent observation. The manuscript has been revised accordingly to reflect the above discussion.</w:t>
      </w:r>
    </w:p>
    <w:p w14:paraId="09009C84" w14:textId="77777777" w:rsidR="00413E5F" w:rsidRDefault="00413E5F">
      <w:pPr>
        <w:spacing w:after="0" w:line="240" w:lineRule="auto"/>
        <w:rPr>
          <w:rFonts w:ascii="Arial" w:eastAsia="Arial" w:hAnsi="Arial" w:cs="Arial"/>
          <w:color w:val="0033CC"/>
        </w:rPr>
        <w:pPrChange w:id="4530" w:author="Razavi, Pedram/Medicine" w:date="2019-06-16T15:04:00Z">
          <w:pPr>
            <w:spacing w:after="0" w:line="240" w:lineRule="auto"/>
            <w:jc w:val="both"/>
          </w:pPr>
        </w:pPrChange>
      </w:pPr>
    </w:p>
    <w:p w14:paraId="77811717" w14:textId="118012A9" w:rsidR="00413E5F" w:rsidRDefault="00B4071F">
      <w:pPr>
        <w:spacing w:after="0" w:line="240" w:lineRule="auto"/>
        <w:rPr>
          <w:rFonts w:ascii="Arial" w:eastAsia="Arial" w:hAnsi="Arial" w:cs="Arial"/>
          <w:color w:val="0033CC"/>
        </w:rPr>
        <w:pPrChange w:id="4531" w:author="Razavi, Pedram/Medicine" w:date="2019-06-16T15:04:00Z">
          <w:pPr>
            <w:spacing w:after="0" w:line="240" w:lineRule="auto"/>
            <w:jc w:val="both"/>
          </w:pPr>
        </w:pPrChange>
      </w:pPr>
      <w:r>
        <w:rPr>
          <w:rFonts w:ascii="Arial" w:eastAsia="Arial" w:hAnsi="Arial" w:cs="Arial"/>
          <w:sz w:val="20"/>
          <w:szCs w:val="20"/>
        </w:rPr>
        <w:t>Table 1</w:t>
      </w:r>
      <w:ins w:id="4532" w:author="Razavi, Pedram/Medicine" w:date="2019-06-16T15:01:00Z">
        <w:r w:rsidR="00A31752">
          <w:rPr>
            <w:rFonts w:ascii="Arial" w:eastAsia="Arial" w:hAnsi="Arial" w:cs="Arial"/>
            <w:sz w:val="20"/>
            <w:szCs w:val="20"/>
          </w:rPr>
          <w:t>3</w:t>
        </w:r>
      </w:ins>
      <w:del w:id="4533" w:author="Razavi, Pedram/Medicine" w:date="2019-06-16T15:01:00Z">
        <w:r w:rsidDel="00A31752">
          <w:rPr>
            <w:rFonts w:ascii="Arial" w:eastAsia="Arial" w:hAnsi="Arial" w:cs="Arial"/>
            <w:sz w:val="20"/>
            <w:szCs w:val="20"/>
          </w:rPr>
          <w:delText>7</w:delText>
        </w:r>
      </w:del>
      <w:r>
        <w:rPr>
          <w:rFonts w:ascii="Arial" w:eastAsia="Arial" w:hAnsi="Arial" w:cs="Arial"/>
          <w:sz w:val="20"/>
          <w:szCs w:val="20"/>
        </w:rPr>
        <w:t>: Mutation burden and purity estimates for hypermutated cases defined through tumor biopsy or cfDNA sequencing. Discordant cases are highlighted.</w:t>
      </w: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413E5F" w14:paraId="1BF68044" w14:textId="77777777">
        <w:tc>
          <w:tcPr>
            <w:tcW w:w="1872" w:type="dxa"/>
            <w:shd w:val="clear" w:color="auto" w:fill="4D4D62"/>
            <w:tcMar>
              <w:top w:w="100" w:type="dxa"/>
              <w:left w:w="100" w:type="dxa"/>
              <w:bottom w:w="100" w:type="dxa"/>
              <w:right w:w="100" w:type="dxa"/>
            </w:tcMar>
          </w:tcPr>
          <w:p w14:paraId="2E5FD4D4" w14:textId="77777777" w:rsidR="00413E5F" w:rsidRDefault="00B4071F">
            <w:pPr>
              <w:widowControl w:val="0"/>
              <w:spacing w:after="0" w:line="240" w:lineRule="auto"/>
              <w:rPr>
                <w:rFonts w:ascii="Arial" w:eastAsia="Arial" w:hAnsi="Arial" w:cs="Arial"/>
                <w:color w:val="FFFFFF"/>
                <w:sz w:val="18"/>
                <w:szCs w:val="18"/>
              </w:rPr>
              <w:pPrChange w:id="4534" w:author="Razavi, Pedram/Medicine" w:date="2019-06-16T15:04:00Z">
                <w:pPr>
                  <w:widowControl w:val="0"/>
                  <w:spacing w:after="0" w:line="240" w:lineRule="auto"/>
                  <w:jc w:val="center"/>
                </w:pPr>
              </w:pPrChange>
            </w:pPr>
            <w:r>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Default="00B4071F">
            <w:pPr>
              <w:widowControl w:val="0"/>
              <w:spacing w:after="0" w:line="240" w:lineRule="auto"/>
              <w:rPr>
                <w:rFonts w:ascii="Arial" w:eastAsia="Arial" w:hAnsi="Arial" w:cs="Arial"/>
                <w:color w:val="FFFFFF"/>
                <w:sz w:val="18"/>
                <w:szCs w:val="18"/>
              </w:rPr>
              <w:pPrChange w:id="4535" w:author="Razavi, Pedram/Medicine" w:date="2019-06-16T15:04:00Z">
                <w:pPr>
                  <w:widowControl w:val="0"/>
                  <w:spacing w:after="0" w:line="240" w:lineRule="auto"/>
                  <w:jc w:val="center"/>
                </w:pPr>
              </w:pPrChange>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Default="00B4071F">
            <w:pPr>
              <w:widowControl w:val="0"/>
              <w:spacing w:after="0" w:line="240" w:lineRule="auto"/>
              <w:rPr>
                <w:rFonts w:ascii="Arial" w:eastAsia="Arial" w:hAnsi="Arial" w:cs="Arial"/>
                <w:color w:val="FFFFFF"/>
                <w:sz w:val="18"/>
                <w:szCs w:val="18"/>
              </w:rPr>
              <w:pPrChange w:id="4536" w:author="Razavi, Pedram/Medicine" w:date="2019-06-16T15:04:00Z">
                <w:pPr>
                  <w:widowControl w:val="0"/>
                  <w:spacing w:after="0" w:line="240" w:lineRule="auto"/>
                  <w:jc w:val="center"/>
                </w:pPr>
              </w:pPrChange>
            </w:pPr>
            <w:r>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Default="00B4071F">
            <w:pPr>
              <w:widowControl w:val="0"/>
              <w:spacing w:after="0" w:line="240" w:lineRule="auto"/>
              <w:rPr>
                <w:rFonts w:ascii="Arial" w:eastAsia="Arial" w:hAnsi="Arial" w:cs="Arial"/>
                <w:color w:val="FFFFFF"/>
                <w:sz w:val="18"/>
                <w:szCs w:val="18"/>
              </w:rPr>
              <w:pPrChange w:id="4537" w:author="Razavi, Pedram/Medicine" w:date="2019-06-16T15:04:00Z">
                <w:pPr>
                  <w:widowControl w:val="0"/>
                  <w:spacing w:after="0" w:line="240" w:lineRule="auto"/>
                  <w:jc w:val="center"/>
                </w:pPr>
              </w:pPrChange>
            </w:pPr>
            <w:r>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Default="00B4071F">
            <w:pPr>
              <w:widowControl w:val="0"/>
              <w:spacing w:after="0" w:line="240" w:lineRule="auto"/>
              <w:rPr>
                <w:rFonts w:ascii="Arial" w:eastAsia="Arial" w:hAnsi="Arial" w:cs="Arial"/>
                <w:color w:val="FFFFFF"/>
                <w:sz w:val="18"/>
                <w:szCs w:val="18"/>
              </w:rPr>
              <w:pPrChange w:id="4538" w:author="Razavi, Pedram/Medicine" w:date="2019-06-16T15:04:00Z">
                <w:pPr>
                  <w:widowControl w:val="0"/>
                  <w:spacing w:after="0" w:line="240" w:lineRule="auto"/>
                  <w:jc w:val="center"/>
                </w:pPr>
              </w:pPrChange>
            </w:pPr>
            <w:r>
              <w:rPr>
                <w:rFonts w:ascii="Arial" w:eastAsia="Arial" w:hAnsi="Arial" w:cs="Arial"/>
                <w:color w:val="FFFFFF"/>
                <w:sz w:val="18"/>
                <w:szCs w:val="18"/>
              </w:rPr>
              <w:t>ctDNA fraction (%)</w:t>
            </w:r>
          </w:p>
        </w:tc>
      </w:tr>
      <w:tr w:rsidR="00413E5F" w14:paraId="78A8F5D9"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Default="00B4071F">
            <w:pPr>
              <w:widowControl w:val="0"/>
              <w:spacing w:after="0" w:line="240" w:lineRule="auto"/>
              <w:ind w:left="100"/>
              <w:rPr>
                <w:rFonts w:ascii="Arial" w:eastAsia="Arial" w:hAnsi="Arial" w:cs="Arial"/>
                <w:sz w:val="16"/>
                <w:szCs w:val="16"/>
              </w:rPr>
              <w:pPrChange w:id="4539" w:author="Razavi, Pedram/Medicine" w:date="2019-06-16T15:04:00Z">
                <w:pPr>
                  <w:widowControl w:val="0"/>
                  <w:spacing w:after="0" w:line="240" w:lineRule="auto"/>
                  <w:ind w:left="100"/>
                  <w:jc w:val="center"/>
                </w:pPr>
              </w:pPrChange>
            </w:pPr>
            <w:r>
              <w:rPr>
                <w:rFonts w:ascii="Arial" w:eastAsia="Arial" w:hAnsi="Arial" w:cs="Arial"/>
                <w:sz w:val="16"/>
                <w:szCs w:val="16"/>
              </w:rPr>
              <w:t>MSK-VB-0023</w:t>
            </w:r>
          </w:p>
        </w:tc>
        <w:tc>
          <w:tcPr>
            <w:tcW w:w="1872" w:type="dxa"/>
            <w:shd w:val="clear" w:color="auto" w:fill="auto"/>
            <w:tcMar>
              <w:top w:w="100" w:type="dxa"/>
              <w:left w:w="100" w:type="dxa"/>
              <w:bottom w:w="100" w:type="dxa"/>
              <w:right w:w="100" w:type="dxa"/>
            </w:tcMar>
          </w:tcPr>
          <w:p w14:paraId="49414AA4" w14:textId="77777777" w:rsidR="00413E5F" w:rsidRDefault="00B4071F">
            <w:pPr>
              <w:widowControl w:val="0"/>
              <w:shd w:val="clear" w:color="auto" w:fill="FFFFFF"/>
              <w:spacing w:after="0"/>
              <w:rPr>
                <w:rFonts w:ascii="Arial" w:eastAsia="Arial" w:hAnsi="Arial" w:cs="Arial"/>
                <w:sz w:val="16"/>
                <w:szCs w:val="16"/>
              </w:rPr>
              <w:pPrChange w:id="4540" w:author="Razavi, Pedram/Medicine" w:date="2019-06-16T15:04:00Z">
                <w:pPr>
                  <w:widowControl w:val="0"/>
                  <w:shd w:val="clear" w:color="auto" w:fill="FFFFFF"/>
                  <w:spacing w:after="0"/>
                  <w:jc w:val="center"/>
                </w:pPr>
              </w:pPrChange>
            </w:pPr>
            <w:r>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68D95735" w14:textId="77777777" w:rsidR="00413E5F" w:rsidRDefault="00B4071F">
            <w:pPr>
              <w:widowControl w:val="0"/>
              <w:shd w:val="clear" w:color="auto" w:fill="FFFFFF"/>
              <w:spacing w:after="0"/>
              <w:rPr>
                <w:rFonts w:ascii="Arial" w:eastAsia="Arial" w:hAnsi="Arial" w:cs="Arial"/>
                <w:sz w:val="16"/>
                <w:szCs w:val="16"/>
              </w:rPr>
              <w:pPrChange w:id="4541" w:author="Razavi, Pedram/Medicine" w:date="2019-06-16T15:04:00Z">
                <w:pPr>
                  <w:widowControl w:val="0"/>
                  <w:shd w:val="clear" w:color="auto" w:fill="FFFFFF"/>
                  <w:spacing w:after="0"/>
                  <w:jc w:val="center"/>
                </w:pPr>
              </w:pPrChange>
            </w:pPr>
            <w:r>
              <w:rPr>
                <w:rFonts w:ascii="Arial" w:eastAsia="Arial" w:hAnsi="Arial" w:cs="Arial"/>
                <w:sz w:val="17"/>
                <w:szCs w:val="17"/>
              </w:rPr>
              <w:t>585.6</w:t>
            </w:r>
          </w:p>
        </w:tc>
        <w:tc>
          <w:tcPr>
            <w:tcW w:w="1872" w:type="dxa"/>
            <w:tcMar>
              <w:top w:w="20" w:type="dxa"/>
              <w:left w:w="20" w:type="dxa"/>
              <w:bottom w:w="100" w:type="dxa"/>
              <w:right w:w="20" w:type="dxa"/>
            </w:tcMar>
            <w:vAlign w:val="bottom"/>
          </w:tcPr>
          <w:p w14:paraId="74F38017" w14:textId="77777777" w:rsidR="00413E5F" w:rsidRDefault="00B4071F">
            <w:pPr>
              <w:widowControl w:val="0"/>
              <w:spacing w:after="0" w:line="240" w:lineRule="auto"/>
              <w:rPr>
                <w:rFonts w:ascii="Arial" w:eastAsia="Arial" w:hAnsi="Arial" w:cs="Arial"/>
                <w:sz w:val="16"/>
                <w:szCs w:val="16"/>
              </w:rPr>
              <w:pPrChange w:id="4542" w:author="Razavi, Pedram/Medicine" w:date="2019-06-16T15:04:00Z">
                <w:pPr>
                  <w:widowControl w:val="0"/>
                  <w:spacing w:after="0" w:line="240" w:lineRule="auto"/>
                  <w:jc w:val="center"/>
                </w:pPr>
              </w:pPrChange>
            </w:pPr>
            <w:r>
              <w:rPr>
                <w:rFonts w:ascii="Arial" w:eastAsia="Arial" w:hAnsi="Arial" w:cs="Arial"/>
                <w:sz w:val="16"/>
                <w:szCs w:val="16"/>
              </w:rPr>
              <w:t>50.0</w:t>
            </w:r>
          </w:p>
        </w:tc>
        <w:tc>
          <w:tcPr>
            <w:tcW w:w="1872" w:type="dxa"/>
            <w:tcMar>
              <w:top w:w="20" w:type="dxa"/>
              <w:left w:w="20" w:type="dxa"/>
              <w:bottom w:w="100" w:type="dxa"/>
              <w:right w:w="20" w:type="dxa"/>
            </w:tcMar>
            <w:vAlign w:val="bottom"/>
          </w:tcPr>
          <w:p w14:paraId="3C85EB84" w14:textId="77777777" w:rsidR="00413E5F" w:rsidRDefault="00B4071F">
            <w:pPr>
              <w:widowControl w:val="0"/>
              <w:spacing w:after="0" w:line="240" w:lineRule="auto"/>
              <w:rPr>
                <w:rFonts w:ascii="Arial" w:eastAsia="Arial" w:hAnsi="Arial" w:cs="Arial"/>
                <w:sz w:val="16"/>
                <w:szCs w:val="16"/>
              </w:rPr>
              <w:pPrChange w:id="4543" w:author="Razavi, Pedram/Medicine" w:date="2019-06-16T15:04:00Z">
                <w:pPr>
                  <w:widowControl w:val="0"/>
                  <w:spacing w:after="0" w:line="240" w:lineRule="auto"/>
                  <w:jc w:val="center"/>
                </w:pPr>
              </w:pPrChange>
            </w:pPr>
            <w:r>
              <w:rPr>
                <w:rFonts w:ascii="Arial" w:eastAsia="Arial" w:hAnsi="Arial" w:cs="Arial"/>
                <w:sz w:val="16"/>
                <w:szCs w:val="16"/>
              </w:rPr>
              <w:t>59.7</w:t>
            </w:r>
          </w:p>
        </w:tc>
      </w:tr>
      <w:tr w:rsidR="00413E5F" w14:paraId="440C91CE"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Default="00B4071F">
            <w:pPr>
              <w:widowControl w:val="0"/>
              <w:spacing w:after="0" w:line="240" w:lineRule="auto"/>
              <w:ind w:left="100"/>
              <w:rPr>
                <w:rFonts w:ascii="Arial" w:eastAsia="Arial" w:hAnsi="Arial" w:cs="Arial"/>
                <w:sz w:val="16"/>
                <w:szCs w:val="16"/>
              </w:rPr>
              <w:pPrChange w:id="4544" w:author="Razavi, Pedram/Medicine" w:date="2019-06-16T15:04:00Z">
                <w:pPr>
                  <w:widowControl w:val="0"/>
                  <w:spacing w:after="0" w:line="240" w:lineRule="auto"/>
                  <w:ind w:left="100"/>
                  <w:jc w:val="center"/>
                </w:pPr>
              </w:pPrChange>
            </w:pPr>
            <w:r>
              <w:rPr>
                <w:rFonts w:ascii="Arial" w:eastAsia="Arial" w:hAnsi="Arial" w:cs="Arial"/>
                <w:sz w:val="16"/>
                <w:szCs w:val="16"/>
              </w:rPr>
              <w:t>MSK-VB-0044</w:t>
            </w:r>
          </w:p>
        </w:tc>
        <w:tc>
          <w:tcPr>
            <w:tcW w:w="1872" w:type="dxa"/>
            <w:shd w:val="clear" w:color="auto" w:fill="EFEFEF"/>
            <w:tcMar>
              <w:top w:w="100" w:type="dxa"/>
              <w:left w:w="100" w:type="dxa"/>
              <w:bottom w:w="100" w:type="dxa"/>
              <w:right w:w="100" w:type="dxa"/>
            </w:tcMar>
          </w:tcPr>
          <w:p w14:paraId="0268A73A" w14:textId="77777777" w:rsidR="00413E5F" w:rsidRDefault="00B4071F">
            <w:pPr>
              <w:widowControl w:val="0"/>
              <w:spacing w:after="0" w:line="240" w:lineRule="auto"/>
              <w:rPr>
                <w:rFonts w:ascii="Arial" w:eastAsia="Arial" w:hAnsi="Arial" w:cs="Arial"/>
                <w:sz w:val="16"/>
                <w:szCs w:val="16"/>
              </w:rPr>
              <w:pPrChange w:id="4545" w:author="Razavi, Pedram/Medicine" w:date="2019-06-16T15:04:00Z">
                <w:pPr>
                  <w:widowControl w:val="0"/>
                  <w:spacing w:after="0" w:line="240" w:lineRule="auto"/>
                  <w:jc w:val="center"/>
                </w:pPr>
              </w:pPrChange>
            </w:pPr>
            <w:r>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03E419F7" w14:textId="77777777" w:rsidR="00413E5F" w:rsidRDefault="00B4071F">
            <w:pPr>
              <w:widowControl w:val="0"/>
              <w:spacing w:after="0" w:line="240" w:lineRule="auto"/>
              <w:rPr>
                <w:rFonts w:ascii="Arial" w:eastAsia="Arial" w:hAnsi="Arial" w:cs="Arial"/>
                <w:sz w:val="16"/>
                <w:szCs w:val="16"/>
              </w:rPr>
              <w:pPrChange w:id="4546" w:author="Razavi, Pedram/Medicine" w:date="2019-06-16T15:04:00Z">
                <w:pPr>
                  <w:widowControl w:val="0"/>
                  <w:spacing w:after="0" w:line="240" w:lineRule="auto"/>
                  <w:jc w:val="center"/>
                </w:pPr>
              </w:pPrChange>
            </w:pPr>
            <w:r>
              <w:rPr>
                <w:rFonts w:ascii="Arial" w:eastAsia="Arial" w:hAnsi="Arial" w:cs="Arial"/>
                <w:sz w:val="16"/>
                <w:szCs w:val="16"/>
              </w:rPr>
              <w:t>94.4</w:t>
            </w:r>
          </w:p>
        </w:tc>
        <w:tc>
          <w:tcPr>
            <w:tcW w:w="1872" w:type="dxa"/>
            <w:shd w:val="clear" w:color="auto" w:fill="EFEFEF"/>
            <w:tcMar>
              <w:top w:w="100" w:type="dxa"/>
              <w:left w:w="100" w:type="dxa"/>
              <w:bottom w:w="100" w:type="dxa"/>
              <w:right w:w="100" w:type="dxa"/>
            </w:tcMar>
          </w:tcPr>
          <w:p w14:paraId="60C4CD8E" w14:textId="77777777" w:rsidR="00413E5F" w:rsidRDefault="00B4071F">
            <w:pPr>
              <w:widowControl w:val="0"/>
              <w:spacing w:after="0" w:line="240" w:lineRule="auto"/>
              <w:rPr>
                <w:rFonts w:ascii="Arial" w:eastAsia="Arial" w:hAnsi="Arial" w:cs="Arial"/>
                <w:sz w:val="16"/>
                <w:szCs w:val="16"/>
              </w:rPr>
              <w:pPrChange w:id="4547" w:author="Razavi, Pedram/Medicine" w:date="2019-06-16T15:04:00Z">
                <w:pPr>
                  <w:widowControl w:val="0"/>
                  <w:spacing w:after="0" w:line="240" w:lineRule="auto"/>
                  <w:jc w:val="center"/>
                </w:pPr>
              </w:pPrChange>
            </w:pPr>
            <w:r>
              <w:rPr>
                <w:rFonts w:ascii="Arial" w:eastAsia="Arial" w:hAnsi="Arial" w:cs="Arial"/>
                <w:sz w:val="16"/>
                <w:szCs w:val="16"/>
              </w:rPr>
              <w:t>80.3</w:t>
            </w:r>
          </w:p>
        </w:tc>
        <w:tc>
          <w:tcPr>
            <w:tcW w:w="1872" w:type="dxa"/>
            <w:shd w:val="clear" w:color="auto" w:fill="EFEFEF"/>
            <w:tcMar>
              <w:top w:w="20" w:type="dxa"/>
              <w:left w:w="20" w:type="dxa"/>
              <w:bottom w:w="100" w:type="dxa"/>
              <w:right w:w="20" w:type="dxa"/>
            </w:tcMar>
            <w:vAlign w:val="bottom"/>
          </w:tcPr>
          <w:p w14:paraId="790EB397" w14:textId="77777777" w:rsidR="00413E5F" w:rsidRDefault="00B4071F">
            <w:pPr>
              <w:widowControl w:val="0"/>
              <w:spacing w:after="0" w:line="240" w:lineRule="auto"/>
              <w:rPr>
                <w:rFonts w:ascii="Arial" w:eastAsia="Arial" w:hAnsi="Arial" w:cs="Arial"/>
                <w:sz w:val="16"/>
                <w:szCs w:val="16"/>
              </w:rPr>
              <w:pPrChange w:id="4548" w:author="Razavi, Pedram/Medicine" w:date="2019-06-16T15:04:00Z">
                <w:pPr>
                  <w:widowControl w:val="0"/>
                  <w:spacing w:after="0" w:line="240" w:lineRule="auto"/>
                  <w:jc w:val="center"/>
                </w:pPr>
              </w:pPrChange>
            </w:pPr>
            <w:r>
              <w:rPr>
                <w:rFonts w:ascii="Arial" w:eastAsia="Arial" w:hAnsi="Arial" w:cs="Arial"/>
                <w:sz w:val="16"/>
                <w:szCs w:val="16"/>
              </w:rPr>
              <w:t>30.6</w:t>
            </w:r>
          </w:p>
        </w:tc>
      </w:tr>
      <w:tr w:rsidR="00413E5F" w14:paraId="232039A7"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Default="00B4071F">
            <w:pPr>
              <w:widowControl w:val="0"/>
              <w:spacing w:after="0" w:line="240" w:lineRule="auto"/>
              <w:ind w:left="100"/>
              <w:rPr>
                <w:rFonts w:ascii="Arial" w:eastAsia="Arial" w:hAnsi="Arial" w:cs="Arial"/>
                <w:sz w:val="16"/>
                <w:szCs w:val="16"/>
              </w:rPr>
              <w:pPrChange w:id="4549" w:author="Razavi, Pedram/Medicine" w:date="2019-06-16T15:04:00Z">
                <w:pPr>
                  <w:widowControl w:val="0"/>
                  <w:spacing w:after="0" w:line="240" w:lineRule="auto"/>
                  <w:ind w:left="100"/>
                  <w:jc w:val="center"/>
                </w:pPr>
              </w:pPrChange>
            </w:pPr>
            <w:r>
              <w:rPr>
                <w:rFonts w:ascii="Arial" w:eastAsia="Arial" w:hAnsi="Arial" w:cs="Arial"/>
                <w:sz w:val="16"/>
                <w:szCs w:val="16"/>
              </w:rPr>
              <w:t>MSK-VB-0046</w:t>
            </w:r>
          </w:p>
        </w:tc>
        <w:tc>
          <w:tcPr>
            <w:tcW w:w="1872" w:type="dxa"/>
            <w:shd w:val="clear" w:color="auto" w:fill="EFEFEF"/>
            <w:tcMar>
              <w:top w:w="100" w:type="dxa"/>
              <w:left w:w="100" w:type="dxa"/>
              <w:bottom w:w="100" w:type="dxa"/>
              <w:right w:w="100" w:type="dxa"/>
            </w:tcMar>
          </w:tcPr>
          <w:p w14:paraId="5A5D79DD" w14:textId="77777777" w:rsidR="00413E5F" w:rsidRDefault="00B4071F">
            <w:pPr>
              <w:widowControl w:val="0"/>
              <w:spacing w:after="0" w:line="240" w:lineRule="auto"/>
              <w:rPr>
                <w:rFonts w:ascii="Arial" w:eastAsia="Arial" w:hAnsi="Arial" w:cs="Arial"/>
                <w:sz w:val="16"/>
                <w:szCs w:val="16"/>
              </w:rPr>
              <w:pPrChange w:id="4550" w:author="Razavi, Pedram/Medicine" w:date="2019-06-16T15:04:00Z">
                <w:pPr>
                  <w:widowControl w:val="0"/>
                  <w:spacing w:after="0" w:line="240" w:lineRule="auto"/>
                  <w:jc w:val="center"/>
                </w:pPr>
              </w:pPrChange>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4F190374" w14:textId="77777777" w:rsidR="00413E5F" w:rsidRDefault="00B4071F">
            <w:pPr>
              <w:widowControl w:val="0"/>
              <w:spacing w:after="0" w:line="240" w:lineRule="auto"/>
              <w:rPr>
                <w:rFonts w:ascii="Arial" w:eastAsia="Arial" w:hAnsi="Arial" w:cs="Arial"/>
                <w:sz w:val="16"/>
                <w:szCs w:val="16"/>
              </w:rPr>
              <w:pPrChange w:id="4551" w:author="Razavi, Pedram/Medicine" w:date="2019-06-16T15:04:00Z">
                <w:pPr>
                  <w:widowControl w:val="0"/>
                  <w:spacing w:after="0" w:line="240" w:lineRule="auto"/>
                  <w:jc w:val="center"/>
                </w:pPr>
              </w:pPrChange>
            </w:pPr>
            <w:r>
              <w:rPr>
                <w:rFonts w:ascii="Arial" w:eastAsia="Arial" w:hAnsi="Arial" w:cs="Arial"/>
                <w:sz w:val="16"/>
                <w:szCs w:val="16"/>
              </w:rPr>
              <w:t>106.2</w:t>
            </w:r>
          </w:p>
        </w:tc>
        <w:tc>
          <w:tcPr>
            <w:tcW w:w="1872" w:type="dxa"/>
            <w:shd w:val="clear" w:color="auto" w:fill="EFEFEF"/>
            <w:tcMar>
              <w:top w:w="100" w:type="dxa"/>
              <w:left w:w="100" w:type="dxa"/>
              <w:bottom w:w="100" w:type="dxa"/>
              <w:right w:w="100" w:type="dxa"/>
            </w:tcMar>
          </w:tcPr>
          <w:p w14:paraId="0DA64FC3" w14:textId="77777777" w:rsidR="00413E5F" w:rsidRDefault="00B4071F">
            <w:pPr>
              <w:widowControl w:val="0"/>
              <w:spacing w:after="0" w:line="240" w:lineRule="auto"/>
              <w:rPr>
                <w:rFonts w:ascii="Arial" w:eastAsia="Arial" w:hAnsi="Arial" w:cs="Arial"/>
                <w:sz w:val="16"/>
                <w:szCs w:val="16"/>
              </w:rPr>
              <w:pPrChange w:id="4552" w:author="Razavi, Pedram/Medicine" w:date="2019-06-16T15:04:00Z">
                <w:pPr>
                  <w:widowControl w:val="0"/>
                  <w:spacing w:after="0" w:line="240" w:lineRule="auto"/>
                  <w:jc w:val="center"/>
                </w:pPr>
              </w:pPrChange>
            </w:pPr>
            <w:r>
              <w:rPr>
                <w:rFonts w:ascii="Arial" w:eastAsia="Arial" w:hAnsi="Arial" w:cs="Arial"/>
                <w:sz w:val="16"/>
                <w:szCs w:val="16"/>
              </w:rPr>
              <w:t>58.9</w:t>
            </w:r>
          </w:p>
        </w:tc>
        <w:tc>
          <w:tcPr>
            <w:tcW w:w="1872" w:type="dxa"/>
            <w:shd w:val="clear" w:color="auto" w:fill="EFEFEF"/>
            <w:tcMar>
              <w:top w:w="20" w:type="dxa"/>
              <w:left w:w="20" w:type="dxa"/>
              <w:bottom w:w="100" w:type="dxa"/>
              <w:right w:w="20" w:type="dxa"/>
            </w:tcMar>
            <w:vAlign w:val="bottom"/>
          </w:tcPr>
          <w:p w14:paraId="404E9E6B" w14:textId="77777777" w:rsidR="00413E5F" w:rsidRDefault="00B4071F">
            <w:pPr>
              <w:widowControl w:val="0"/>
              <w:spacing w:after="0" w:line="240" w:lineRule="auto"/>
              <w:rPr>
                <w:rFonts w:ascii="Arial" w:eastAsia="Arial" w:hAnsi="Arial" w:cs="Arial"/>
                <w:sz w:val="16"/>
                <w:szCs w:val="16"/>
              </w:rPr>
              <w:pPrChange w:id="4553" w:author="Razavi, Pedram/Medicine" w:date="2019-06-16T15:04:00Z">
                <w:pPr>
                  <w:widowControl w:val="0"/>
                  <w:spacing w:after="0" w:line="240" w:lineRule="auto"/>
                  <w:jc w:val="center"/>
                </w:pPr>
              </w:pPrChange>
            </w:pPr>
            <w:r>
              <w:rPr>
                <w:rFonts w:ascii="Arial" w:eastAsia="Arial" w:hAnsi="Arial" w:cs="Arial"/>
                <w:sz w:val="16"/>
                <w:szCs w:val="16"/>
              </w:rPr>
              <w:t>11.4</w:t>
            </w:r>
          </w:p>
        </w:tc>
      </w:tr>
      <w:tr w:rsidR="00413E5F" w14:paraId="6E978CDC"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Default="00B4071F">
            <w:pPr>
              <w:widowControl w:val="0"/>
              <w:spacing w:after="0" w:line="240" w:lineRule="auto"/>
              <w:ind w:left="100"/>
              <w:rPr>
                <w:rFonts w:ascii="Arial" w:eastAsia="Arial" w:hAnsi="Arial" w:cs="Arial"/>
                <w:sz w:val="16"/>
                <w:szCs w:val="16"/>
              </w:rPr>
              <w:pPrChange w:id="4554" w:author="Razavi, Pedram/Medicine" w:date="2019-06-16T15:04:00Z">
                <w:pPr>
                  <w:widowControl w:val="0"/>
                  <w:spacing w:after="0" w:line="240" w:lineRule="auto"/>
                  <w:ind w:left="100"/>
                  <w:jc w:val="center"/>
                </w:pPr>
              </w:pPrChange>
            </w:pPr>
            <w:r>
              <w:rPr>
                <w:rFonts w:ascii="Arial" w:eastAsia="Arial" w:hAnsi="Arial" w:cs="Arial"/>
                <w:sz w:val="16"/>
                <w:szCs w:val="16"/>
              </w:rPr>
              <w:t>MSK-VB-0050</w:t>
            </w:r>
          </w:p>
        </w:tc>
        <w:tc>
          <w:tcPr>
            <w:tcW w:w="1872" w:type="dxa"/>
            <w:shd w:val="clear" w:color="auto" w:fill="auto"/>
            <w:tcMar>
              <w:top w:w="100" w:type="dxa"/>
              <w:left w:w="100" w:type="dxa"/>
              <w:bottom w:w="100" w:type="dxa"/>
              <w:right w:w="100" w:type="dxa"/>
            </w:tcMar>
          </w:tcPr>
          <w:p w14:paraId="785CDDBF" w14:textId="77777777" w:rsidR="00413E5F" w:rsidRDefault="00B4071F">
            <w:pPr>
              <w:widowControl w:val="0"/>
              <w:shd w:val="clear" w:color="auto" w:fill="FFFFFF"/>
              <w:spacing w:after="0"/>
              <w:rPr>
                <w:rFonts w:ascii="Arial" w:eastAsia="Arial" w:hAnsi="Arial" w:cs="Arial"/>
                <w:sz w:val="16"/>
                <w:szCs w:val="16"/>
              </w:rPr>
              <w:pPrChange w:id="4555" w:author="Razavi, Pedram/Medicine" w:date="2019-06-16T15:04:00Z">
                <w:pPr>
                  <w:widowControl w:val="0"/>
                  <w:shd w:val="clear" w:color="auto" w:fill="FFFFFF"/>
                  <w:spacing w:after="0"/>
                  <w:jc w:val="center"/>
                </w:pPr>
              </w:pPrChange>
            </w:pPr>
            <w:r>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1DB3DE67" w14:textId="77777777" w:rsidR="00413E5F" w:rsidRDefault="00B4071F">
            <w:pPr>
              <w:widowControl w:val="0"/>
              <w:shd w:val="clear" w:color="auto" w:fill="FFFFFF"/>
              <w:spacing w:after="0"/>
              <w:rPr>
                <w:rFonts w:ascii="Arial" w:eastAsia="Arial" w:hAnsi="Arial" w:cs="Arial"/>
                <w:sz w:val="16"/>
                <w:szCs w:val="16"/>
              </w:rPr>
              <w:pPrChange w:id="4556" w:author="Razavi, Pedram/Medicine" w:date="2019-06-16T15:04:00Z">
                <w:pPr>
                  <w:widowControl w:val="0"/>
                  <w:shd w:val="clear" w:color="auto" w:fill="FFFFFF"/>
                  <w:spacing w:after="0"/>
                  <w:jc w:val="center"/>
                </w:pPr>
              </w:pPrChange>
            </w:pPr>
            <w:r>
              <w:rPr>
                <w:rFonts w:ascii="Arial" w:eastAsia="Arial" w:hAnsi="Arial" w:cs="Arial"/>
                <w:sz w:val="17"/>
                <w:szCs w:val="17"/>
              </w:rPr>
              <w:t>72.6</w:t>
            </w:r>
          </w:p>
        </w:tc>
        <w:tc>
          <w:tcPr>
            <w:tcW w:w="1872" w:type="dxa"/>
            <w:shd w:val="clear" w:color="auto" w:fill="auto"/>
            <w:tcMar>
              <w:top w:w="100" w:type="dxa"/>
              <w:left w:w="100" w:type="dxa"/>
              <w:bottom w:w="100" w:type="dxa"/>
              <w:right w:w="100" w:type="dxa"/>
            </w:tcMar>
          </w:tcPr>
          <w:p w14:paraId="1867CC31" w14:textId="77777777" w:rsidR="00413E5F" w:rsidRDefault="00B4071F">
            <w:pPr>
              <w:widowControl w:val="0"/>
              <w:spacing w:after="0" w:line="240" w:lineRule="auto"/>
              <w:rPr>
                <w:rFonts w:ascii="Arial" w:eastAsia="Arial" w:hAnsi="Arial" w:cs="Arial"/>
                <w:sz w:val="16"/>
                <w:szCs w:val="16"/>
              </w:rPr>
              <w:pPrChange w:id="4557" w:author="Razavi, Pedram/Medicine" w:date="2019-06-16T15:04:00Z">
                <w:pPr>
                  <w:widowControl w:val="0"/>
                  <w:spacing w:after="0" w:line="240" w:lineRule="auto"/>
                  <w:jc w:val="center"/>
                </w:pPr>
              </w:pPrChange>
            </w:pPr>
            <w:r>
              <w:rPr>
                <w:rFonts w:ascii="Arial" w:eastAsia="Arial" w:hAnsi="Arial" w:cs="Arial"/>
                <w:sz w:val="16"/>
                <w:szCs w:val="16"/>
              </w:rPr>
              <w:t>90.2</w:t>
            </w:r>
          </w:p>
        </w:tc>
        <w:tc>
          <w:tcPr>
            <w:tcW w:w="1872" w:type="dxa"/>
            <w:tcMar>
              <w:top w:w="20" w:type="dxa"/>
              <w:left w:w="20" w:type="dxa"/>
              <w:bottom w:w="100" w:type="dxa"/>
              <w:right w:w="20" w:type="dxa"/>
            </w:tcMar>
            <w:vAlign w:val="bottom"/>
          </w:tcPr>
          <w:p w14:paraId="6111452C" w14:textId="77777777" w:rsidR="00413E5F" w:rsidRDefault="00B4071F">
            <w:pPr>
              <w:widowControl w:val="0"/>
              <w:spacing w:after="0" w:line="240" w:lineRule="auto"/>
              <w:rPr>
                <w:rFonts w:ascii="Arial" w:eastAsia="Arial" w:hAnsi="Arial" w:cs="Arial"/>
                <w:sz w:val="16"/>
                <w:szCs w:val="16"/>
              </w:rPr>
              <w:pPrChange w:id="4558" w:author="Razavi, Pedram/Medicine" w:date="2019-06-16T15:04:00Z">
                <w:pPr>
                  <w:widowControl w:val="0"/>
                  <w:spacing w:after="0" w:line="240" w:lineRule="auto"/>
                  <w:jc w:val="center"/>
                </w:pPr>
              </w:pPrChange>
            </w:pPr>
            <w:r>
              <w:rPr>
                <w:rFonts w:ascii="Arial" w:eastAsia="Arial" w:hAnsi="Arial" w:cs="Arial"/>
                <w:sz w:val="16"/>
                <w:szCs w:val="16"/>
              </w:rPr>
              <w:t>25.3</w:t>
            </w:r>
          </w:p>
        </w:tc>
      </w:tr>
      <w:tr w:rsidR="00413E5F" w14:paraId="77F2A754"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Default="00B4071F">
            <w:pPr>
              <w:widowControl w:val="0"/>
              <w:spacing w:after="0" w:line="240" w:lineRule="auto"/>
              <w:ind w:left="100"/>
              <w:rPr>
                <w:rFonts w:ascii="Arial" w:eastAsia="Arial" w:hAnsi="Arial" w:cs="Arial"/>
                <w:sz w:val="16"/>
                <w:szCs w:val="16"/>
              </w:rPr>
              <w:pPrChange w:id="4559" w:author="Razavi, Pedram/Medicine" w:date="2019-06-16T15:04:00Z">
                <w:pPr>
                  <w:widowControl w:val="0"/>
                  <w:spacing w:after="0" w:line="240" w:lineRule="auto"/>
                  <w:ind w:left="100"/>
                  <w:jc w:val="center"/>
                </w:pPr>
              </w:pPrChange>
            </w:pPr>
            <w:r>
              <w:rPr>
                <w:rFonts w:ascii="Arial" w:eastAsia="Arial" w:hAnsi="Arial" w:cs="Arial"/>
                <w:sz w:val="16"/>
                <w:szCs w:val="16"/>
              </w:rPr>
              <w:t>MSK-VB-0057</w:t>
            </w:r>
          </w:p>
        </w:tc>
        <w:tc>
          <w:tcPr>
            <w:tcW w:w="1872" w:type="dxa"/>
            <w:shd w:val="clear" w:color="auto" w:fill="auto"/>
            <w:tcMar>
              <w:top w:w="100" w:type="dxa"/>
              <w:left w:w="100" w:type="dxa"/>
              <w:bottom w:w="100" w:type="dxa"/>
              <w:right w:w="100" w:type="dxa"/>
            </w:tcMar>
          </w:tcPr>
          <w:p w14:paraId="79A878E3" w14:textId="77777777" w:rsidR="00413E5F" w:rsidRDefault="00B4071F">
            <w:pPr>
              <w:widowControl w:val="0"/>
              <w:shd w:val="clear" w:color="auto" w:fill="FFFFFF"/>
              <w:spacing w:after="0"/>
              <w:rPr>
                <w:rFonts w:ascii="Arial" w:eastAsia="Arial" w:hAnsi="Arial" w:cs="Arial"/>
                <w:sz w:val="16"/>
                <w:szCs w:val="16"/>
              </w:rPr>
              <w:pPrChange w:id="4560" w:author="Razavi, Pedram/Medicine" w:date="2019-06-16T15:04:00Z">
                <w:pPr>
                  <w:widowControl w:val="0"/>
                  <w:shd w:val="clear" w:color="auto" w:fill="FFFFFF"/>
                  <w:spacing w:after="0"/>
                  <w:jc w:val="center"/>
                </w:pPr>
              </w:pPrChange>
            </w:pPr>
            <w:r>
              <w:rPr>
                <w:rFonts w:ascii="Arial" w:eastAsia="Arial" w:hAnsi="Arial" w:cs="Arial"/>
                <w:sz w:val="17"/>
                <w:szCs w:val="17"/>
              </w:rPr>
              <w:t>20.0</w:t>
            </w:r>
          </w:p>
        </w:tc>
        <w:tc>
          <w:tcPr>
            <w:tcW w:w="1872" w:type="dxa"/>
            <w:shd w:val="clear" w:color="auto" w:fill="auto"/>
            <w:tcMar>
              <w:top w:w="100" w:type="dxa"/>
              <w:left w:w="100" w:type="dxa"/>
              <w:bottom w:w="100" w:type="dxa"/>
              <w:right w:w="100" w:type="dxa"/>
            </w:tcMar>
          </w:tcPr>
          <w:p w14:paraId="4F329CE4" w14:textId="77777777" w:rsidR="00413E5F" w:rsidRDefault="00B4071F">
            <w:pPr>
              <w:widowControl w:val="0"/>
              <w:shd w:val="clear" w:color="auto" w:fill="FFFFFF"/>
              <w:spacing w:after="0"/>
              <w:rPr>
                <w:rFonts w:ascii="Arial" w:eastAsia="Arial" w:hAnsi="Arial" w:cs="Arial"/>
                <w:sz w:val="16"/>
                <w:szCs w:val="16"/>
              </w:rPr>
              <w:pPrChange w:id="4561" w:author="Razavi, Pedram/Medicine" w:date="2019-06-16T15:04:00Z">
                <w:pPr>
                  <w:widowControl w:val="0"/>
                  <w:shd w:val="clear" w:color="auto" w:fill="FFFFFF"/>
                  <w:spacing w:after="0"/>
                  <w:jc w:val="center"/>
                </w:pPr>
              </w:pPrChange>
            </w:pPr>
            <w:r>
              <w:rPr>
                <w:rFonts w:ascii="Arial" w:eastAsia="Arial" w:hAnsi="Arial" w:cs="Arial"/>
                <w:sz w:val="17"/>
                <w:szCs w:val="17"/>
              </w:rPr>
              <w:t>48.1</w:t>
            </w:r>
          </w:p>
        </w:tc>
        <w:tc>
          <w:tcPr>
            <w:tcW w:w="1872" w:type="dxa"/>
            <w:shd w:val="clear" w:color="auto" w:fill="auto"/>
            <w:tcMar>
              <w:top w:w="100" w:type="dxa"/>
              <w:left w:w="100" w:type="dxa"/>
              <w:bottom w:w="100" w:type="dxa"/>
              <w:right w:w="100" w:type="dxa"/>
            </w:tcMar>
          </w:tcPr>
          <w:p w14:paraId="63B9BD8E" w14:textId="77777777" w:rsidR="00413E5F" w:rsidRDefault="00B4071F">
            <w:pPr>
              <w:widowControl w:val="0"/>
              <w:spacing w:after="0" w:line="240" w:lineRule="auto"/>
              <w:rPr>
                <w:rFonts w:ascii="Arial" w:eastAsia="Arial" w:hAnsi="Arial" w:cs="Arial"/>
                <w:sz w:val="16"/>
                <w:szCs w:val="16"/>
              </w:rPr>
              <w:pPrChange w:id="4562" w:author="Razavi, Pedram/Medicine" w:date="2019-06-16T15:04:00Z">
                <w:pPr>
                  <w:widowControl w:val="0"/>
                  <w:spacing w:after="0" w:line="240" w:lineRule="auto"/>
                  <w:jc w:val="center"/>
                </w:pPr>
              </w:pPrChange>
            </w:pPr>
            <w:r>
              <w:rPr>
                <w:rFonts w:ascii="Arial" w:eastAsia="Arial" w:hAnsi="Arial" w:cs="Arial"/>
                <w:sz w:val="16"/>
                <w:szCs w:val="16"/>
              </w:rPr>
              <w:t>77.3</w:t>
            </w:r>
          </w:p>
        </w:tc>
        <w:tc>
          <w:tcPr>
            <w:tcW w:w="1872" w:type="dxa"/>
            <w:tcMar>
              <w:top w:w="20" w:type="dxa"/>
              <w:left w:w="20" w:type="dxa"/>
              <w:bottom w:w="100" w:type="dxa"/>
              <w:right w:w="20" w:type="dxa"/>
            </w:tcMar>
            <w:vAlign w:val="bottom"/>
          </w:tcPr>
          <w:p w14:paraId="67A9CB8C" w14:textId="77777777" w:rsidR="00413E5F" w:rsidRDefault="00B4071F">
            <w:pPr>
              <w:widowControl w:val="0"/>
              <w:spacing w:after="0" w:line="240" w:lineRule="auto"/>
              <w:rPr>
                <w:rFonts w:ascii="Arial" w:eastAsia="Arial" w:hAnsi="Arial" w:cs="Arial"/>
                <w:sz w:val="16"/>
                <w:szCs w:val="16"/>
              </w:rPr>
              <w:pPrChange w:id="4563" w:author="Razavi, Pedram/Medicine" w:date="2019-06-16T15:04:00Z">
                <w:pPr>
                  <w:widowControl w:val="0"/>
                  <w:spacing w:after="0" w:line="240" w:lineRule="auto"/>
                  <w:jc w:val="center"/>
                </w:pPr>
              </w:pPrChange>
            </w:pPr>
            <w:r>
              <w:rPr>
                <w:rFonts w:ascii="Arial" w:eastAsia="Arial" w:hAnsi="Arial" w:cs="Arial"/>
                <w:sz w:val="16"/>
                <w:szCs w:val="16"/>
              </w:rPr>
              <w:t>19.0</w:t>
            </w:r>
          </w:p>
        </w:tc>
      </w:tr>
      <w:tr w:rsidR="00413E5F" w14:paraId="51C08D31"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Default="00B4071F">
            <w:pPr>
              <w:widowControl w:val="0"/>
              <w:spacing w:after="0" w:line="240" w:lineRule="auto"/>
              <w:ind w:left="100"/>
              <w:rPr>
                <w:rFonts w:ascii="Arial" w:eastAsia="Arial" w:hAnsi="Arial" w:cs="Arial"/>
                <w:sz w:val="16"/>
                <w:szCs w:val="16"/>
              </w:rPr>
              <w:pPrChange w:id="4564" w:author="Razavi, Pedram/Medicine" w:date="2019-06-16T15:04:00Z">
                <w:pPr>
                  <w:widowControl w:val="0"/>
                  <w:spacing w:after="0" w:line="240" w:lineRule="auto"/>
                  <w:ind w:left="100"/>
                  <w:jc w:val="center"/>
                </w:pPr>
              </w:pPrChange>
            </w:pPr>
            <w:r>
              <w:rPr>
                <w:rFonts w:ascii="Arial" w:eastAsia="Arial" w:hAnsi="Arial" w:cs="Arial"/>
                <w:sz w:val="16"/>
                <w:szCs w:val="16"/>
              </w:rPr>
              <w:t>MSK-VL-0035</w:t>
            </w:r>
          </w:p>
        </w:tc>
        <w:tc>
          <w:tcPr>
            <w:tcW w:w="1872" w:type="dxa"/>
            <w:shd w:val="clear" w:color="auto" w:fill="auto"/>
            <w:tcMar>
              <w:top w:w="100" w:type="dxa"/>
              <w:left w:w="100" w:type="dxa"/>
              <w:bottom w:w="100" w:type="dxa"/>
              <w:right w:w="100" w:type="dxa"/>
            </w:tcMar>
          </w:tcPr>
          <w:p w14:paraId="27F30AC6" w14:textId="77777777" w:rsidR="00413E5F" w:rsidRDefault="00B4071F">
            <w:pPr>
              <w:widowControl w:val="0"/>
              <w:shd w:val="clear" w:color="auto" w:fill="FFFFFF"/>
              <w:spacing w:after="0"/>
              <w:rPr>
                <w:rFonts w:ascii="Arial" w:eastAsia="Arial" w:hAnsi="Arial" w:cs="Arial"/>
                <w:sz w:val="16"/>
                <w:szCs w:val="16"/>
              </w:rPr>
              <w:pPrChange w:id="4565" w:author="Razavi, Pedram/Medicine" w:date="2019-06-16T15:04:00Z">
                <w:pPr>
                  <w:widowControl w:val="0"/>
                  <w:shd w:val="clear" w:color="auto" w:fill="FFFFFF"/>
                  <w:spacing w:after="0"/>
                  <w:jc w:val="center"/>
                </w:pPr>
              </w:pPrChange>
            </w:pPr>
            <w:r>
              <w:rPr>
                <w:rFonts w:ascii="Arial" w:eastAsia="Arial" w:hAnsi="Arial" w:cs="Arial"/>
                <w:sz w:val="17"/>
                <w:szCs w:val="17"/>
              </w:rPr>
              <w:t>30.0</w:t>
            </w:r>
          </w:p>
        </w:tc>
        <w:tc>
          <w:tcPr>
            <w:tcW w:w="1872" w:type="dxa"/>
            <w:shd w:val="clear" w:color="auto" w:fill="auto"/>
            <w:tcMar>
              <w:top w:w="100" w:type="dxa"/>
              <w:left w:w="100" w:type="dxa"/>
              <w:bottom w:w="100" w:type="dxa"/>
              <w:right w:w="100" w:type="dxa"/>
            </w:tcMar>
          </w:tcPr>
          <w:p w14:paraId="31F10B39" w14:textId="77777777" w:rsidR="00413E5F" w:rsidRDefault="00B4071F">
            <w:pPr>
              <w:widowControl w:val="0"/>
              <w:shd w:val="clear" w:color="auto" w:fill="FFFFFF"/>
              <w:spacing w:after="0"/>
              <w:rPr>
                <w:rFonts w:ascii="Arial" w:eastAsia="Arial" w:hAnsi="Arial" w:cs="Arial"/>
                <w:sz w:val="16"/>
                <w:szCs w:val="16"/>
              </w:rPr>
              <w:pPrChange w:id="4566" w:author="Razavi, Pedram/Medicine" w:date="2019-06-16T15:04:00Z">
                <w:pPr>
                  <w:widowControl w:val="0"/>
                  <w:shd w:val="clear" w:color="auto" w:fill="FFFFFF"/>
                  <w:spacing w:after="0"/>
                  <w:jc w:val="center"/>
                </w:pPr>
              </w:pPrChange>
            </w:pPr>
            <w:r>
              <w:rPr>
                <w:rFonts w:ascii="Arial" w:eastAsia="Arial" w:hAnsi="Arial" w:cs="Arial"/>
                <w:sz w:val="17"/>
                <w:szCs w:val="17"/>
              </w:rPr>
              <w:t>55.4</w:t>
            </w:r>
          </w:p>
        </w:tc>
        <w:tc>
          <w:tcPr>
            <w:tcW w:w="1872" w:type="dxa"/>
            <w:shd w:val="clear" w:color="auto" w:fill="auto"/>
            <w:tcMar>
              <w:top w:w="100" w:type="dxa"/>
              <w:left w:w="100" w:type="dxa"/>
              <w:bottom w:w="100" w:type="dxa"/>
              <w:right w:w="100" w:type="dxa"/>
            </w:tcMar>
          </w:tcPr>
          <w:p w14:paraId="07485384" w14:textId="77777777" w:rsidR="00413E5F" w:rsidRDefault="00B4071F">
            <w:pPr>
              <w:widowControl w:val="0"/>
              <w:spacing w:after="0" w:line="240" w:lineRule="auto"/>
              <w:rPr>
                <w:rFonts w:ascii="Arial" w:eastAsia="Arial" w:hAnsi="Arial" w:cs="Arial"/>
                <w:sz w:val="16"/>
                <w:szCs w:val="16"/>
              </w:rPr>
              <w:pPrChange w:id="4567" w:author="Razavi, Pedram/Medicine" w:date="2019-06-16T15:04:00Z">
                <w:pPr>
                  <w:widowControl w:val="0"/>
                  <w:spacing w:after="0" w:line="240" w:lineRule="auto"/>
                  <w:jc w:val="center"/>
                </w:pPr>
              </w:pPrChange>
            </w:pPr>
            <w:r>
              <w:rPr>
                <w:rFonts w:ascii="Arial" w:eastAsia="Arial" w:hAnsi="Arial" w:cs="Arial"/>
                <w:sz w:val="16"/>
                <w:szCs w:val="16"/>
              </w:rPr>
              <w:t>37.1</w:t>
            </w:r>
          </w:p>
        </w:tc>
        <w:tc>
          <w:tcPr>
            <w:tcW w:w="1872" w:type="dxa"/>
            <w:tcMar>
              <w:top w:w="20" w:type="dxa"/>
              <w:left w:w="20" w:type="dxa"/>
              <w:bottom w:w="100" w:type="dxa"/>
              <w:right w:w="20" w:type="dxa"/>
            </w:tcMar>
            <w:vAlign w:val="bottom"/>
          </w:tcPr>
          <w:p w14:paraId="7CB89F34" w14:textId="77777777" w:rsidR="00413E5F" w:rsidRDefault="00B4071F">
            <w:pPr>
              <w:widowControl w:val="0"/>
              <w:spacing w:after="0" w:line="240" w:lineRule="auto"/>
              <w:rPr>
                <w:rFonts w:ascii="Arial" w:eastAsia="Arial" w:hAnsi="Arial" w:cs="Arial"/>
                <w:sz w:val="16"/>
                <w:szCs w:val="16"/>
              </w:rPr>
              <w:pPrChange w:id="4568" w:author="Razavi, Pedram/Medicine" w:date="2019-06-16T15:04:00Z">
                <w:pPr>
                  <w:widowControl w:val="0"/>
                  <w:spacing w:after="0" w:line="240" w:lineRule="auto"/>
                  <w:jc w:val="center"/>
                </w:pPr>
              </w:pPrChange>
            </w:pPr>
            <w:r>
              <w:rPr>
                <w:rFonts w:ascii="Arial" w:eastAsia="Arial" w:hAnsi="Arial" w:cs="Arial"/>
                <w:sz w:val="16"/>
                <w:szCs w:val="16"/>
              </w:rPr>
              <w:t>19.7</w:t>
            </w:r>
          </w:p>
        </w:tc>
      </w:tr>
      <w:tr w:rsidR="00413E5F" w14:paraId="7F401388"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Default="00B4071F">
            <w:pPr>
              <w:widowControl w:val="0"/>
              <w:spacing w:after="0" w:line="240" w:lineRule="auto"/>
              <w:ind w:left="100"/>
              <w:rPr>
                <w:rFonts w:ascii="Arial" w:eastAsia="Arial" w:hAnsi="Arial" w:cs="Arial"/>
                <w:sz w:val="16"/>
                <w:szCs w:val="16"/>
              </w:rPr>
              <w:pPrChange w:id="4569" w:author="Razavi, Pedram/Medicine" w:date="2019-06-16T15:04:00Z">
                <w:pPr>
                  <w:widowControl w:val="0"/>
                  <w:spacing w:after="0" w:line="240" w:lineRule="auto"/>
                  <w:ind w:left="100"/>
                  <w:jc w:val="center"/>
                </w:pPr>
              </w:pPrChange>
            </w:pPr>
            <w:r>
              <w:rPr>
                <w:rFonts w:ascii="Arial" w:eastAsia="Arial" w:hAnsi="Arial" w:cs="Arial"/>
                <w:sz w:val="16"/>
                <w:szCs w:val="16"/>
              </w:rPr>
              <w:t>MSK-VL-0054</w:t>
            </w:r>
          </w:p>
        </w:tc>
        <w:tc>
          <w:tcPr>
            <w:tcW w:w="1872" w:type="dxa"/>
            <w:shd w:val="clear" w:color="auto" w:fill="EFEFEF"/>
            <w:tcMar>
              <w:top w:w="100" w:type="dxa"/>
              <w:left w:w="100" w:type="dxa"/>
              <w:bottom w:w="100" w:type="dxa"/>
              <w:right w:w="100" w:type="dxa"/>
            </w:tcMar>
          </w:tcPr>
          <w:p w14:paraId="7F89BEE6" w14:textId="77777777" w:rsidR="00413E5F" w:rsidRDefault="00B4071F">
            <w:pPr>
              <w:widowControl w:val="0"/>
              <w:spacing w:after="0" w:line="240" w:lineRule="auto"/>
              <w:rPr>
                <w:rFonts w:ascii="Arial" w:eastAsia="Arial" w:hAnsi="Arial" w:cs="Arial"/>
                <w:sz w:val="16"/>
                <w:szCs w:val="16"/>
              </w:rPr>
              <w:pPrChange w:id="4570" w:author="Razavi, Pedram/Medicine" w:date="2019-06-16T15:04:00Z">
                <w:pPr>
                  <w:widowControl w:val="0"/>
                  <w:spacing w:after="0" w:line="240" w:lineRule="auto"/>
                  <w:jc w:val="center"/>
                </w:pPr>
              </w:pPrChange>
            </w:pPr>
            <w:r>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626D6986" w14:textId="77777777" w:rsidR="00413E5F" w:rsidRDefault="00B4071F">
            <w:pPr>
              <w:widowControl w:val="0"/>
              <w:spacing w:after="0" w:line="240" w:lineRule="auto"/>
              <w:rPr>
                <w:rFonts w:ascii="Arial" w:eastAsia="Arial" w:hAnsi="Arial" w:cs="Arial"/>
                <w:sz w:val="16"/>
                <w:szCs w:val="16"/>
              </w:rPr>
              <w:pPrChange w:id="4571" w:author="Razavi, Pedram/Medicine" w:date="2019-06-16T15:04:00Z">
                <w:pPr>
                  <w:widowControl w:val="0"/>
                  <w:spacing w:after="0" w:line="240" w:lineRule="auto"/>
                  <w:jc w:val="center"/>
                </w:pPr>
              </w:pPrChange>
            </w:pPr>
            <w:r>
              <w:rPr>
                <w:rFonts w:ascii="Arial" w:eastAsia="Arial" w:hAnsi="Arial" w:cs="Arial"/>
                <w:sz w:val="16"/>
                <w:szCs w:val="16"/>
              </w:rPr>
              <w:t>32.7</w:t>
            </w:r>
          </w:p>
        </w:tc>
        <w:tc>
          <w:tcPr>
            <w:tcW w:w="1872" w:type="dxa"/>
            <w:shd w:val="clear" w:color="auto" w:fill="EFEFEF"/>
            <w:tcMar>
              <w:top w:w="100" w:type="dxa"/>
              <w:left w:w="100" w:type="dxa"/>
              <w:bottom w:w="100" w:type="dxa"/>
              <w:right w:w="100" w:type="dxa"/>
            </w:tcMar>
          </w:tcPr>
          <w:p w14:paraId="1A763025" w14:textId="77777777" w:rsidR="00413E5F" w:rsidRDefault="00B4071F">
            <w:pPr>
              <w:widowControl w:val="0"/>
              <w:spacing w:after="0" w:line="240" w:lineRule="auto"/>
              <w:rPr>
                <w:rFonts w:ascii="Arial" w:eastAsia="Arial" w:hAnsi="Arial" w:cs="Arial"/>
                <w:sz w:val="16"/>
                <w:szCs w:val="16"/>
              </w:rPr>
              <w:pPrChange w:id="4572" w:author="Razavi, Pedram/Medicine" w:date="2019-06-16T15:04:00Z">
                <w:pPr>
                  <w:widowControl w:val="0"/>
                  <w:spacing w:after="0" w:line="240" w:lineRule="auto"/>
                  <w:jc w:val="center"/>
                </w:pPr>
              </w:pPrChange>
            </w:pPr>
            <w:r>
              <w:rPr>
                <w:rFonts w:ascii="Arial" w:eastAsia="Arial" w:hAnsi="Arial" w:cs="Arial"/>
                <w:sz w:val="16"/>
                <w:szCs w:val="16"/>
              </w:rPr>
              <w:t>40.4</w:t>
            </w:r>
          </w:p>
        </w:tc>
        <w:tc>
          <w:tcPr>
            <w:tcW w:w="1872" w:type="dxa"/>
            <w:shd w:val="clear" w:color="auto" w:fill="EFEFEF"/>
            <w:tcMar>
              <w:top w:w="20" w:type="dxa"/>
              <w:left w:w="20" w:type="dxa"/>
              <w:bottom w:w="100" w:type="dxa"/>
              <w:right w:w="20" w:type="dxa"/>
            </w:tcMar>
            <w:vAlign w:val="bottom"/>
          </w:tcPr>
          <w:p w14:paraId="4321B596" w14:textId="77777777" w:rsidR="00413E5F" w:rsidRDefault="00B4071F">
            <w:pPr>
              <w:widowControl w:val="0"/>
              <w:spacing w:after="0" w:line="240" w:lineRule="auto"/>
              <w:rPr>
                <w:rFonts w:ascii="Arial" w:eastAsia="Arial" w:hAnsi="Arial" w:cs="Arial"/>
                <w:sz w:val="16"/>
                <w:szCs w:val="16"/>
              </w:rPr>
              <w:pPrChange w:id="4573" w:author="Razavi, Pedram/Medicine" w:date="2019-06-16T15:04:00Z">
                <w:pPr>
                  <w:widowControl w:val="0"/>
                  <w:spacing w:after="0" w:line="240" w:lineRule="auto"/>
                  <w:jc w:val="center"/>
                </w:pPr>
              </w:pPrChange>
            </w:pPr>
            <w:r>
              <w:rPr>
                <w:rFonts w:ascii="Arial" w:eastAsia="Arial" w:hAnsi="Arial" w:cs="Arial"/>
                <w:sz w:val="16"/>
                <w:szCs w:val="16"/>
              </w:rPr>
              <w:t>22.2</w:t>
            </w:r>
          </w:p>
        </w:tc>
      </w:tr>
      <w:tr w:rsidR="00413E5F" w14:paraId="7EE2D893"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Default="00B4071F">
            <w:pPr>
              <w:widowControl w:val="0"/>
              <w:spacing w:after="0" w:line="240" w:lineRule="auto"/>
              <w:ind w:left="100"/>
              <w:rPr>
                <w:rFonts w:ascii="Arial" w:eastAsia="Arial" w:hAnsi="Arial" w:cs="Arial"/>
                <w:sz w:val="16"/>
                <w:szCs w:val="16"/>
              </w:rPr>
              <w:pPrChange w:id="4574" w:author="Razavi, Pedram/Medicine" w:date="2019-06-16T15:04:00Z">
                <w:pPr>
                  <w:widowControl w:val="0"/>
                  <w:spacing w:after="0" w:line="240" w:lineRule="auto"/>
                  <w:ind w:left="100"/>
                  <w:jc w:val="center"/>
                </w:pPr>
              </w:pPrChange>
            </w:pPr>
            <w:r>
              <w:rPr>
                <w:rFonts w:ascii="Arial" w:eastAsia="Arial" w:hAnsi="Arial" w:cs="Arial"/>
                <w:sz w:val="16"/>
                <w:szCs w:val="16"/>
              </w:rPr>
              <w:t>MSK-VP-0031</w:t>
            </w:r>
          </w:p>
        </w:tc>
        <w:tc>
          <w:tcPr>
            <w:tcW w:w="1872" w:type="dxa"/>
            <w:shd w:val="clear" w:color="auto" w:fill="EFEFEF"/>
            <w:tcMar>
              <w:top w:w="100" w:type="dxa"/>
              <w:left w:w="100" w:type="dxa"/>
              <w:bottom w:w="100" w:type="dxa"/>
              <w:right w:w="100" w:type="dxa"/>
            </w:tcMar>
          </w:tcPr>
          <w:p w14:paraId="4BB62063" w14:textId="77777777" w:rsidR="00413E5F" w:rsidRDefault="00B4071F">
            <w:pPr>
              <w:widowControl w:val="0"/>
              <w:spacing w:after="0" w:line="240" w:lineRule="auto"/>
              <w:rPr>
                <w:rFonts w:ascii="Arial" w:eastAsia="Arial" w:hAnsi="Arial" w:cs="Arial"/>
                <w:sz w:val="16"/>
                <w:szCs w:val="16"/>
              </w:rPr>
              <w:pPrChange w:id="4575" w:author="Razavi, Pedram/Medicine" w:date="2019-06-16T15:04:00Z">
                <w:pPr>
                  <w:widowControl w:val="0"/>
                  <w:spacing w:after="0" w:line="240" w:lineRule="auto"/>
                  <w:jc w:val="center"/>
                </w:pPr>
              </w:pPrChange>
            </w:pPr>
            <w:r>
              <w:rPr>
                <w:rFonts w:ascii="Arial" w:eastAsia="Arial" w:hAnsi="Arial" w:cs="Arial"/>
                <w:sz w:val="16"/>
                <w:szCs w:val="16"/>
              </w:rPr>
              <w:t>2.72</w:t>
            </w:r>
          </w:p>
        </w:tc>
        <w:tc>
          <w:tcPr>
            <w:tcW w:w="1872" w:type="dxa"/>
            <w:shd w:val="clear" w:color="auto" w:fill="EFEFEF"/>
            <w:tcMar>
              <w:top w:w="100" w:type="dxa"/>
              <w:left w:w="100" w:type="dxa"/>
              <w:bottom w:w="100" w:type="dxa"/>
              <w:right w:w="100" w:type="dxa"/>
            </w:tcMar>
          </w:tcPr>
          <w:p w14:paraId="25054923" w14:textId="77777777" w:rsidR="00413E5F" w:rsidRDefault="00B4071F">
            <w:pPr>
              <w:widowControl w:val="0"/>
              <w:spacing w:after="0" w:line="240" w:lineRule="auto"/>
              <w:rPr>
                <w:rFonts w:ascii="Arial" w:eastAsia="Arial" w:hAnsi="Arial" w:cs="Arial"/>
                <w:sz w:val="16"/>
                <w:szCs w:val="16"/>
              </w:rPr>
              <w:pPrChange w:id="4576" w:author="Razavi, Pedram/Medicine" w:date="2019-06-16T15:04:00Z">
                <w:pPr>
                  <w:widowControl w:val="0"/>
                  <w:spacing w:after="0" w:line="240" w:lineRule="auto"/>
                  <w:jc w:val="center"/>
                </w:pPr>
              </w:pPrChange>
            </w:pPr>
            <w:r>
              <w:rPr>
                <w:rFonts w:ascii="Arial" w:eastAsia="Arial" w:hAnsi="Arial" w:cs="Arial"/>
                <w:sz w:val="16"/>
                <w:szCs w:val="16"/>
              </w:rPr>
              <w:t>33.6</w:t>
            </w:r>
          </w:p>
        </w:tc>
        <w:tc>
          <w:tcPr>
            <w:tcW w:w="1872" w:type="dxa"/>
            <w:shd w:val="clear" w:color="auto" w:fill="EFEFEF"/>
            <w:tcMar>
              <w:top w:w="100" w:type="dxa"/>
              <w:left w:w="100" w:type="dxa"/>
              <w:bottom w:w="100" w:type="dxa"/>
              <w:right w:w="100" w:type="dxa"/>
            </w:tcMar>
          </w:tcPr>
          <w:p w14:paraId="56D38F04" w14:textId="77777777" w:rsidR="00413E5F" w:rsidRDefault="00B4071F">
            <w:pPr>
              <w:widowControl w:val="0"/>
              <w:spacing w:after="0" w:line="240" w:lineRule="auto"/>
              <w:rPr>
                <w:rFonts w:ascii="Arial" w:eastAsia="Arial" w:hAnsi="Arial" w:cs="Arial"/>
                <w:sz w:val="16"/>
                <w:szCs w:val="16"/>
              </w:rPr>
              <w:pPrChange w:id="4577" w:author="Razavi, Pedram/Medicine" w:date="2019-06-16T15:04:00Z">
                <w:pPr>
                  <w:widowControl w:val="0"/>
                  <w:spacing w:after="0" w:line="240" w:lineRule="auto"/>
                  <w:jc w:val="center"/>
                </w:pPr>
              </w:pPrChange>
            </w:pPr>
            <w:r>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0D227B5A" w14:textId="77777777" w:rsidR="00413E5F" w:rsidRDefault="00B4071F">
            <w:pPr>
              <w:widowControl w:val="0"/>
              <w:spacing w:after="0" w:line="240" w:lineRule="auto"/>
              <w:rPr>
                <w:rFonts w:ascii="Arial" w:eastAsia="Arial" w:hAnsi="Arial" w:cs="Arial"/>
                <w:sz w:val="16"/>
                <w:szCs w:val="16"/>
              </w:rPr>
              <w:pPrChange w:id="4578" w:author="Razavi, Pedram/Medicine" w:date="2019-06-16T15:04:00Z">
                <w:pPr>
                  <w:widowControl w:val="0"/>
                  <w:spacing w:after="0" w:line="240" w:lineRule="auto"/>
                  <w:jc w:val="center"/>
                </w:pPr>
              </w:pPrChange>
            </w:pPr>
            <w:r>
              <w:rPr>
                <w:rFonts w:ascii="Arial" w:eastAsia="Arial" w:hAnsi="Arial" w:cs="Arial"/>
                <w:sz w:val="16"/>
                <w:szCs w:val="16"/>
              </w:rPr>
              <w:t>14.9</w:t>
            </w:r>
          </w:p>
        </w:tc>
      </w:tr>
      <w:tr w:rsidR="00413E5F" w14:paraId="254D1490"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Default="00B4071F">
            <w:pPr>
              <w:widowControl w:val="0"/>
              <w:spacing w:after="0" w:line="240" w:lineRule="auto"/>
              <w:ind w:left="100"/>
              <w:rPr>
                <w:rFonts w:ascii="Arial" w:eastAsia="Arial" w:hAnsi="Arial" w:cs="Arial"/>
                <w:sz w:val="16"/>
                <w:szCs w:val="16"/>
              </w:rPr>
              <w:pPrChange w:id="4579" w:author="Razavi, Pedram/Medicine" w:date="2019-06-16T15:04:00Z">
                <w:pPr>
                  <w:widowControl w:val="0"/>
                  <w:spacing w:after="0" w:line="240" w:lineRule="auto"/>
                  <w:ind w:left="100"/>
                  <w:jc w:val="center"/>
                </w:pPr>
              </w:pPrChange>
            </w:pPr>
            <w:r>
              <w:rPr>
                <w:rFonts w:ascii="Arial" w:eastAsia="Arial" w:hAnsi="Arial" w:cs="Arial"/>
                <w:sz w:val="16"/>
                <w:szCs w:val="16"/>
              </w:rPr>
              <w:t>MSK-VP-0054</w:t>
            </w:r>
          </w:p>
        </w:tc>
        <w:tc>
          <w:tcPr>
            <w:tcW w:w="1872" w:type="dxa"/>
            <w:shd w:val="clear" w:color="auto" w:fill="EFEFEF"/>
            <w:tcMar>
              <w:top w:w="100" w:type="dxa"/>
              <w:left w:w="100" w:type="dxa"/>
              <w:bottom w:w="100" w:type="dxa"/>
              <w:right w:w="100" w:type="dxa"/>
            </w:tcMar>
          </w:tcPr>
          <w:p w14:paraId="6A58DC31" w14:textId="77777777" w:rsidR="00413E5F" w:rsidRDefault="00B4071F">
            <w:pPr>
              <w:widowControl w:val="0"/>
              <w:spacing w:after="0" w:line="240" w:lineRule="auto"/>
              <w:rPr>
                <w:rFonts w:ascii="Arial" w:eastAsia="Arial" w:hAnsi="Arial" w:cs="Arial"/>
                <w:sz w:val="16"/>
                <w:szCs w:val="16"/>
              </w:rPr>
              <w:pPrChange w:id="4580" w:author="Razavi, Pedram/Medicine" w:date="2019-06-16T15:04:00Z">
                <w:pPr>
                  <w:widowControl w:val="0"/>
                  <w:spacing w:after="0" w:line="240" w:lineRule="auto"/>
                  <w:jc w:val="center"/>
                </w:pPr>
              </w:pPrChange>
            </w:pPr>
            <w:r>
              <w:rPr>
                <w:rFonts w:ascii="Arial" w:eastAsia="Arial" w:hAnsi="Arial" w:cs="Arial"/>
                <w:sz w:val="16"/>
                <w:szCs w:val="16"/>
              </w:rPr>
              <w:t>4.54</w:t>
            </w:r>
          </w:p>
        </w:tc>
        <w:tc>
          <w:tcPr>
            <w:tcW w:w="1872" w:type="dxa"/>
            <w:shd w:val="clear" w:color="auto" w:fill="EFEFEF"/>
            <w:tcMar>
              <w:top w:w="100" w:type="dxa"/>
              <w:left w:w="100" w:type="dxa"/>
              <w:bottom w:w="100" w:type="dxa"/>
              <w:right w:w="100" w:type="dxa"/>
            </w:tcMar>
          </w:tcPr>
          <w:p w14:paraId="6E04255B" w14:textId="77777777" w:rsidR="00413E5F" w:rsidRDefault="00B4071F">
            <w:pPr>
              <w:widowControl w:val="0"/>
              <w:spacing w:after="0" w:line="240" w:lineRule="auto"/>
              <w:rPr>
                <w:rFonts w:ascii="Arial" w:eastAsia="Arial" w:hAnsi="Arial" w:cs="Arial"/>
                <w:sz w:val="16"/>
                <w:szCs w:val="16"/>
              </w:rPr>
              <w:pPrChange w:id="4581" w:author="Razavi, Pedram/Medicine" w:date="2019-06-16T15:04:00Z">
                <w:pPr>
                  <w:widowControl w:val="0"/>
                  <w:spacing w:after="0" w:line="240" w:lineRule="auto"/>
                  <w:jc w:val="center"/>
                </w:pPr>
              </w:pPrChange>
            </w:pPr>
            <w:r>
              <w:rPr>
                <w:rFonts w:ascii="Arial" w:eastAsia="Arial" w:hAnsi="Arial" w:cs="Arial"/>
                <w:sz w:val="16"/>
                <w:szCs w:val="16"/>
              </w:rPr>
              <w:t>30.9</w:t>
            </w:r>
          </w:p>
        </w:tc>
        <w:tc>
          <w:tcPr>
            <w:tcW w:w="1872" w:type="dxa"/>
            <w:shd w:val="clear" w:color="auto" w:fill="EFEFEF"/>
            <w:tcMar>
              <w:top w:w="100" w:type="dxa"/>
              <w:left w:w="100" w:type="dxa"/>
              <w:bottom w:w="100" w:type="dxa"/>
              <w:right w:w="100" w:type="dxa"/>
            </w:tcMar>
          </w:tcPr>
          <w:p w14:paraId="301A00EE" w14:textId="77777777" w:rsidR="00413E5F" w:rsidRDefault="00B4071F">
            <w:pPr>
              <w:widowControl w:val="0"/>
              <w:spacing w:after="0" w:line="240" w:lineRule="auto"/>
              <w:rPr>
                <w:rFonts w:ascii="Arial" w:eastAsia="Arial" w:hAnsi="Arial" w:cs="Arial"/>
                <w:sz w:val="16"/>
                <w:szCs w:val="16"/>
              </w:rPr>
              <w:pPrChange w:id="4582" w:author="Razavi, Pedram/Medicine" w:date="2019-06-16T15:04:00Z">
                <w:pPr>
                  <w:widowControl w:val="0"/>
                  <w:spacing w:after="0" w:line="240" w:lineRule="auto"/>
                  <w:jc w:val="center"/>
                </w:pPr>
              </w:pPrChange>
            </w:pPr>
            <w:r>
              <w:rPr>
                <w:rFonts w:ascii="Arial" w:eastAsia="Arial" w:hAnsi="Arial" w:cs="Arial"/>
                <w:sz w:val="16"/>
                <w:szCs w:val="16"/>
              </w:rPr>
              <w:t>74.3</w:t>
            </w:r>
          </w:p>
        </w:tc>
        <w:tc>
          <w:tcPr>
            <w:tcW w:w="1872" w:type="dxa"/>
            <w:shd w:val="clear" w:color="auto" w:fill="EFEFEF"/>
            <w:tcMar>
              <w:top w:w="20" w:type="dxa"/>
              <w:left w:w="20" w:type="dxa"/>
              <w:bottom w:w="100" w:type="dxa"/>
              <w:right w:w="20" w:type="dxa"/>
            </w:tcMar>
            <w:vAlign w:val="bottom"/>
          </w:tcPr>
          <w:p w14:paraId="70A28173" w14:textId="77777777" w:rsidR="00413E5F" w:rsidRDefault="00B4071F">
            <w:pPr>
              <w:widowControl w:val="0"/>
              <w:spacing w:after="0" w:line="240" w:lineRule="auto"/>
              <w:rPr>
                <w:rFonts w:ascii="Arial" w:eastAsia="Arial" w:hAnsi="Arial" w:cs="Arial"/>
                <w:sz w:val="16"/>
                <w:szCs w:val="16"/>
              </w:rPr>
              <w:pPrChange w:id="4583" w:author="Razavi, Pedram/Medicine" w:date="2019-06-16T15:04:00Z">
                <w:pPr>
                  <w:widowControl w:val="0"/>
                  <w:spacing w:after="0" w:line="240" w:lineRule="auto"/>
                  <w:jc w:val="center"/>
                </w:pPr>
              </w:pPrChange>
            </w:pPr>
            <w:r>
              <w:rPr>
                <w:rFonts w:ascii="Arial" w:eastAsia="Arial" w:hAnsi="Arial" w:cs="Arial"/>
                <w:sz w:val="16"/>
                <w:szCs w:val="16"/>
              </w:rPr>
              <w:t>31.0</w:t>
            </w:r>
          </w:p>
        </w:tc>
      </w:tr>
      <w:tr w:rsidR="00413E5F" w14:paraId="15451FA6" w14:textId="77777777">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Default="00B4071F">
            <w:pPr>
              <w:widowControl w:val="0"/>
              <w:spacing w:after="0" w:line="240" w:lineRule="auto"/>
              <w:ind w:left="100"/>
              <w:rPr>
                <w:rFonts w:ascii="Arial" w:eastAsia="Arial" w:hAnsi="Arial" w:cs="Arial"/>
                <w:sz w:val="16"/>
                <w:szCs w:val="16"/>
              </w:rPr>
              <w:pPrChange w:id="4584" w:author="Razavi, Pedram/Medicine" w:date="2019-06-16T15:04:00Z">
                <w:pPr>
                  <w:widowControl w:val="0"/>
                  <w:spacing w:after="0" w:line="240" w:lineRule="auto"/>
                  <w:ind w:left="100"/>
                  <w:jc w:val="center"/>
                </w:pPr>
              </w:pPrChange>
            </w:pPr>
            <w:r>
              <w:rPr>
                <w:rFonts w:ascii="Arial" w:eastAsia="Arial" w:hAnsi="Arial" w:cs="Arial"/>
                <w:sz w:val="16"/>
                <w:szCs w:val="16"/>
              </w:rPr>
              <w:t>MSK-VP-0041†</w:t>
            </w:r>
          </w:p>
        </w:tc>
        <w:tc>
          <w:tcPr>
            <w:tcW w:w="1872" w:type="dxa"/>
            <w:shd w:val="clear" w:color="auto" w:fill="auto"/>
            <w:tcMar>
              <w:top w:w="100" w:type="dxa"/>
              <w:left w:w="100" w:type="dxa"/>
              <w:bottom w:w="100" w:type="dxa"/>
              <w:right w:w="100" w:type="dxa"/>
            </w:tcMar>
          </w:tcPr>
          <w:p w14:paraId="2AD91167" w14:textId="77777777" w:rsidR="00413E5F" w:rsidRDefault="00B4071F">
            <w:pPr>
              <w:widowControl w:val="0"/>
              <w:shd w:val="clear" w:color="auto" w:fill="FFFFFF"/>
              <w:spacing w:after="0"/>
              <w:rPr>
                <w:rFonts w:ascii="Arial" w:eastAsia="Arial" w:hAnsi="Arial" w:cs="Arial"/>
                <w:sz w:val="16"/>
                <w:szCs w:val="16"/>
              </w:rPr>
              <w:pPrChange w:id="4585" w:author="Razavi, Pedram/Medicine" w:date="2019-06-16T15:04:00Z">
                <w:pPr>
                  <w:widowControl w:val="0"/>
                  <w:shd w:val="clear" w:color="auto" w:fill="FFFFFF"/>
                  <w:spacing w:after="0"/>
                  <w:jc w:val="center"/>
                </w:pPr>
              </w:pPrChange>
            </w:pPr>
            <w:r>
              <w:rPr>
                <w:rFonts w:ascii="Arial" w:eastAsia="Arial" w:hAnsi="Arial" w:cs="Arial"/>
                <w:sz w:val="17"/>
                <w:szCs w:val="17"/>
              </w:rPr>
              <w:t>15.4</w:t>
            </w:r>
          </w:p>
        </w:tc>
        <w:tc>
          <w:tcPr>
            <w:tcW w:w="1872" w:type="dxa"/>
            <w:shd w:val="clear" w:color="auto" w:fill="auto"/>
            <w:tcMar>
              <w:top w:w="100" w:type="dxa"/>
              <w:left w:w="100" w:type="dxa"/>
              <w:bottom w:w="100" w:type="dxa"/>
              <w:right w:w="100" w:type="dxa"/>
            </w:tcMar>
          </w:tcPr>
          <w:p w14:paraId="647D548A" w14:textId="77777777" w:rsidR="00413E5F" w:rsidRDefault="00B4071F">
            <w:pPr>
              <w:widowControl w:val="0"/>
              <w:shd w:val="clear" w:color="auto" w:fill="FFFFFF"/>
              <w:spacing w:after="0"/>
              <w:rPr>
                <w:rFonts w:ascii="Arial" w:eastAsia="Arial" w:hAnsi="Arial" w:cs="Arial"/>
                <w:sz w:val="16"/>
                <w:szCs w:val="16"/>
              </w:rPr>
              <w:pPrChange w:id="4586" w:author="Razavi, Pedram/Medicine" w:date="2019-06-16T15:04:00Z">
                <w:pPr>
                  <w:widowControl w:val="0"/>
                  <w:shd w:val="clear" w:color="auto" w:fill="FFFFFF"/>
                  <w:spacing w:after="0"/>
                  <w:jc w:val="center"/>
                </w:pPr>
              </w:pPrChange>
            </w:pPr>
            <w:r>
              <w:rPr>
                <w:rFonts w:ascii="Arial" w:eastAsia="Arial" w:hAnsi="Arial" w:cs="Arial"/>
                <w:sz w:val="17"/>
                <w:szCs w:val="17"/>
              </w:rPr>
              <w:t>39.0</w:t>
            </w:r>
          </w:p>
        </w:tc>
        <w:tc>
          <w:tcPr>
            <w:tcW w:w="1872" w:type="dxa"/>
            <w:shd w:val="clear" w:color="auto" w:fill="auto"/>
            <w:tcMar>
              <w:top w:w="100" w:type="dxa"/>
              <w:left w:w="100" w:type="dxa"/>
              <w:bottom w:w="100" w:type="dxa"/>
              <w:right w:w="100" w:type="dxa"/>
            </w:tcMar>
          </w:tcPr>
          <w:p w14:paraId="37210DD9" w14:textId="77777777" w:rsidR="00413E5F" w:rsidRDefault="00B4071F">
            <w:pPr>
              <w:widowControl w:val="0"/>
              <w:spacing w:after="0" w:line="240" w:lineRule="auto"/>
              <w:rPr>
                <w:rFonts w:ascii="Arial" w:eastAsia="Arial" w:hAnsi="Arial" w:cs="Arial"/>
                <w:sz w:val="16"/>
                <w:szCs w:val="16"/>
              </w:rPr>
              <w:pPrChange w:id="4587" w:author="Razavi, Pedram/Medicine" w:date="2019-06-16T15:04:00Z">
                <w:pPr>
                  <w:widowControl w:val="0"/>
                  <w:spacing w:after="0" w:line="240" w:lineRule="auto"/>
                  <w:jc w:val="center"/>
                </w:pPr>
              </w:pPrChange>
            </w:pPr>
            <w:r>
              <w:rPr>
                <w:rFonts w:ascii="Arial" w:eastAsia="Arial" w:hAnsi="Arial" w:cs="Arial"/>
                <w:sz w:val="16"/>
                <w:szCs w:val="16"/>
              </w:rPr>
              <w:t>80.0</w:t>
            </w:r>
          </w:p>
        </w:tc>
        <w:tc>
          <w:tcPr>
            <w:tcW w:w="1872" w:type="dxa"/>
            <w:tcMar>
              <w:top w:w="20" w:type="dxa"/>
              <w:left w:w="20" w:type="dxa"/>
              <w:bottom w:w="100" w:type="dxa"/>
              <w:right w:w="20" w:type="dxa"/>
            </w:tcMar>
            <w:vAlign w:val="bottom"/>
          </w:tcPr>
          <w:p w14:paraId="0A1CFDE6" w14:textId="77777777" w:rsidR="00413E5F" w:rsidRDefault="00B4071F">
            <w:pPr>
              <w:widowControl w:val="0"/>
              <w:spacing w:after="0" w:line="240" w:lineRule="auto"/>
              <w:rPr>
                <w:rFonts w:ascii="Arial" w:eastAsia="Arial" w:hAnsi="Arial" w:cs="Arial"/>
                <w:sz w:val="16"/>
                <w:szCs w:val="16"/>
              </w:rPr>
              <w:pPrChange w:id="4588" w:author="Razavi, Pedram/Medicine" w:date="2019-06-16T15:04:00Z">
                <w:pPr>
                  <w:widowControl w:val="0"/>
                  <w:spacing w:after="0" w:line="240" w:lineRule="auto"/>
                  <w:jc w:val="center"/>
                </w:pPr>
              </w:pPrChange>
            </w:pPr>
            <w:r>
              <w:rPr>
                <w:rFonts w:ascii="Arial" w:eastAsia="Arial" w:hAnsi="Arial" w:cs="Arial"/>
                <w:sz w:val="16"/>
                <w:szCs w:val="16"/>
              </w:rPr>
              <w:t>39.1</w:t>
            </w:r>
          </w:p>
        </w:tc>
      </w:tr>
      <w:tr w:rsidR="00413E5F" w14:paraId="2D90D4F8"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Default="00B4071F">
            <w:pPr>
              <w:widowControl w:val="0"/>
              <w:spacing w:after="0" w:line="240" w:lineRule="auto"/>
              <w:ind w:left="100"/>
              <w:rPr>
                <w:rFonts w:ascii="Arial" w:eastAsia="Arial" w:hAnsi="Arial" w:cs="Arial"/>
                <w:sz w:val="16"/>
                <w:szCs w:val="16"/>
              </w:rPr>
              <w:pPrChange w:id="4589" w:author="Razavi, Pedram/Medicine" w:date="2019-06-16T15:04:00Z">
                <w:pPr>
                  <w:widowControl w:val="0"/>
                  <w:spacing w:after="0" w:line="240" w:lineRule="auto"/>
                  <w:ind w:left="100"/>
                  <w:jc w:val="center"/>
                </w:pPr>
              </w:pPrChange>
            </w:pPr>
            <w:r>
              <w:rPr>
                <w:rFonts w:ascii="Arial" w:eastAsia="Arial" w:hAnsi="Arial" w:cs="Arial"/>
                <w:sz w:val="16"/>
                <w:szCs w:val="16"/>
              </w:rPr>
              <w:t>MSK-VL-0060</w:t>
            </w:r>
          </w:p>
        </w:tc>
        <w:tc>
          <w:tcPr>
            <w:tcW w:w="1872" w:type="dxa"/>
            <w:shd w:val="clear" w:color="auto" w:fill="EFEFEF"/>
            <w:tcMar>
              <w:top w:w="100" w:type="dxa"/>
              <w:left w:w="100" w:type="dxa"/>
              <w:bottom w:w="100" w:type="dxa"/>
              <w:right w:w="100" w:type="dxa"/>
            </w:tcMar>
          </w:tcPr>
          <w:p w14:paraId="67754C35" w14:textId="77777777" w:rsidR="00413E5F" w:rsidRDefault="00B4071F">
            <w:pPr>
              <w:widowControl w:val="0"/>
              <w:spacing w:after="0" w:line="240" w:lineRule="auto"/>
              <w:rPr>
                <w:rFonts w:ascii="Arial" w:eastAsia="Arial" w:hAnsi="Arial" w:cs="Arial"/>
                <w:sz w:val="16"/>
                <w:szCs w:val="16"/>
              </w:rPr>
              <w:pPrChange w:id="4590" w:author="Razavi, Pedram/Medicine" w:date="2019-06-16T15:04:00Z">
                <w:pPr>
                  <w:widowControl w:val="0"/>
                  <w:spacing w:after="0" w:line="240" w:lineRule="auto"/>
                  <w:jc w:val="center"/>
                </w:pPr>
              </w:pPrChange>
            </w:pPr>
            <w:r>
              <w:rPr>
                <w:rFonts w:ascii="Arial" w:eastAsia="Arial" w:hAnsi="Arial" w:cs="Arial"/>
                <w:sz w:val="16"/>
                <w:szCs w:val="16"/>
              </w:rPr>
              <w:t>16.3</w:t>
            </w:r>
          </w:p>
        </w:tc>
        <w:tc>
          <w:tcPr>
            <w:tcW w:w="1872" w:type="dxa"/>
            <w:shd w:val="clear" w:color="auto" w:fill="EFEFEF"/>
            <w:tcMar>
              <w:top w:w="100" w:type="dxa"/>
              <w:left w:w="100" w:type="dxa"/>
              <w:bottom w:w="100" w:type="dxa"/>
              <w:right w:w="100" w:type="dxa"/>
            </w:tcMar>
          </w:tcPr>
          <w:p w14:paraId="19F96F30" w14:textId="77777777" w:rsidR="00413E5F" w:rsidRDefault="00B4071F">
            <w:pPr>
              <w:widowControl w:val="0"/>
              <w:spacing w:after="0" w:line="240" w:lineRule="auto"/>
              <w:rPr>
                <w:rFonts w:ascii="Arial" w:eastAsia="Arial" w:hAnsi="Arial" w:cs="Arial"/>
                <w:sz w:val="16"/>
                <w:szCs w:val="16"/>
              </w:rPr>
              <w:pPrChange w:id="4591" w:author="Razavi, Pedram/Medicine" w:date="2019-06-16T15:04:00Z">
                <w:pPr>
                  <w:widowControl w:val="0"/>
                  <w:spacing w:after="0" w:line="240" w:lineRule="auto"/>
                  <w:jc w:val="center"/>
                </w:pPr>
              </w:pPrChange>
            </w:pPr>
            <w:r>
              <w:rPr>
                <w:rFonts w:ascii="Arial" w:eastAsia="Arial" w:hAnsi="Arial" w:cs="Arial"/>
                <w:sz w:val="16"/>
                <w:szCs w:val="16"/>
              </w:rPr>
              <w:t>20.0</w:t>
            </w:r>
          </w:p>
        </w:tc>
        <w:tc>
          <w:tcPr>
            <w:tcW w:w="1872" w:type="dxa"/>
            <w:shd w:val="clear" w:color="auto" w:fill="EFEFEF"/>
            <w:tcMar>
              <w:top w:w="100" w:type="dxa"/>
              <w:left w:w="100" w:type="dxa"/>
              <w:bottom w:w="100" w:type="dxa"/>
              <w:right w:w="100" w:type="dxa"/>
            </w:tcMar>
          </w:tcPr>
          <w:p w14:paraId="112B476D" w14:textId="77777777" w:rsidR="00413E5F" w:rsidRDefault="00B4071F">
            <w:pPr>
              <w:widowControl w:val="0"/>
              <w:spacing w:after="0" w:line="240" w:lineRule="auto"/>
              <w:rPr>
                <w:rFonts w:ascii="Arial" w:eastAsia="Arial" w:hAnsi="Arial" w:cs="Arial"/>
                <w:sz w:val="16"/>
                <w:szCs w:val="16"/>
              </w:rPr>
              <w:pPrChange w:id="4592" w:author="Razavi, Pedram/Medicine" w:date="2019-06-16T15:04:00Z">
                <w:pPr>
                  <w:widowControl w:val="0"/>
                  <w:spacing w:after="0" w:line="240" w:lineRule="auto"/>
                  <w:jc w:val="center"/>
                </w:pPr>
              </w:pPrChange>
            </w:pPr>
            <w:r>
              <w:rPr>
                <w:rFonts w:ascii="Arial" w:eastAsia="Arial" w:hAnsi="Arial" w:cs="Arial"/>
                <w:sz w:val="16"/>
                <w:szCs w:val="16"/>
              </w:rPr>
              <w:t>40.1</w:t>
            </w:r>
          </w:p>
        </w:tc>
        <w:tc>
          <w:tcPr>
            <w:tcW w:w="1872" w:type="dxa"/>
            <w:shd w:val="clear" w:color="auto" w:fill="EFEFEF"/>
            <w:tcMar>
              <w:top w:w="20" w:type="dxa"/>
              <w:left w:w="20" w:type="dxa"/>
              <w:bottom w:w="100" w:type="dxa"/>
              <w:right w:w="20" w:type="dxa"/>
            </w:tcMar>
            <w:vAlign w:val="bottom"/>
          </w:tcPr>
          <w:p w14:paraId="445FE2E9" w14:textId="77777777" w:rsidR="00413E5F" w:rsidRDefault="00B4071F">
            <w:pPr>
              <w:widowControl w:val="0"/>
              <w:spacing w:after="0" w:line="240" w:lineRule="auto"/>
              <w:rPr>
                <w:rFonts w:ascii="Arial" w:eastAsia="Arial" w:hAnsi="Arial" w:cs="Arial"/>
                <w:sz w:val="16"/>
                <w:szCs w:val="16"/>
              </w:rPr>
              <w:pPrChange w:id="4593" w:author="Razavi, Pedram/Medicine" w:date="2019-06-16T15:04:00Z">
                <w:pPr>
                  <w:widowControl w:val="0"/>
                  <w:spacing w:after="0" w:line="240" w:lineRule="auto"/>
                  <w:jc w:val="center"/>
                </w:pPr>
              </w:pPrChange>
            </w:pPr>
            <w:r>
              <w:rPr>
                <w:rFonts w:ascii="Arial" w:eastAsia="Arial" w:hAnsi="Arial" w:cs="Arial"/>
                <w:sz w:val="16"/>
                <w:szCs w:val="16"/>
              </w:rPr>
              <w:t>8.56</w:t>
            </w:r>
          </w:p>
        </w:tc>
      </w:tr>
      <w:tr w:rsidR="00413E5F" w14:paraId="2ADE2EBE" w14:textId="77777777">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Default="00B4071F">
            <w:pPr>
              <w:widowControl w:val="0"/>
              <w:spacing w:after="0" w:line="240" w:lineRule="auto"/>
              <w:ind w:left="100"/>
              <w:rPr>
                <w:rFonts w:ascii="Arial" w:eastAsia="Arial" w:hAnsi="Arial" w:cs="Arial"/>
                <w:sz w:val="16"/>
                <w:szCs w:val="16"/>
              </w:rPr>
              <w:pPrChange w:id="4594" w:author="Razavi, Pedram/Medicine" w:date="2019-06-16T15:04:00Z">
                <w:pPr>
                  <w:widowControl w:val="0"/>
                  <w:spacing w:after="0" w:line="240" w:lineRule="auto"/>
                  <w:ind w:left="100"/>
                  <w:jc w:val="center"/>
                </w:pPr>
              </w:pPrChange>
            </w:pPr>
            <w:r>
              <w:rPr>
                <w:rFonts w:ascii="Arial" w:eastAsia="Arial" w:hAnsi="Arial" w:cs="Arial"/>
                <w:sz w:val="16"/>
                <w:szCs w:val="16"/>
              </w:rPr>
              <w:t>MSK-VL-0065</w:t>
            </w:r>
          </w:p>
        </w:tc>
        <w:tc>
          <w:tcPr>
            <w:tcW w:w="1872" w:type="dxa"/>
            <w:shd w:val="clear" w:color="auto" w:fill="EFEFEF"/>
            <w:tcMar>
              <w:top w:w="100" w:type="dxa"/>
              <w:left w:w="100" w:type="dxa"/>
              <w:bottom w:w="100" w:type="dxa"/>
              <w:right w:w="100" w:type="dxa"/>
            </w:tcMar>
          </w:tcPr>
          <w:p w14:paraId="466A401E" w14:textId="77777777" w:rsidR="00413E5F" w:rsidRDefault="00B4071F">
            <w:pPr>
              <w:widowControl w:val="0"/>
              <w:spacing w:after="0" w:line="240" w:lineRule="auto"/>
              <w:rPr>
                <w:rFonts w:ascii="Arial" w:eastAsia="Arial" w:hAnsi="Arial" w:cs="Arial"/>
                <w:sz w:val="16"/>
                <w:szCs w:val="16"/>
              </w:rPr>
              <w:pPrChange w:id="4595" w:author="Razavi, Pedram/Medicine" w:date="2019-06-16T15:04:00Z">
                <w:pPr>
                  <w:widowControl w:val="0"/>
                  <w:spacing w:after="0" w:line="240" w:lineRule="auto"/>
                  <w:jc w:val="center"/>
                </w:pPr>
              </w:pPrChange>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752AAA45" w14:textId="77777777" w:rsidR="00413E5F" w:rsidRDefault="00B4071F">
            <w:pPr>
              <w:widowControl w:val="0"/>
              <w:spacing w:after="0" w:line="240" w:lineRule="auto"/>
              <w:rPr>
                <w:rFonts w:ascii="Arial" w:eastAsia="Arial" w:hAnsi="Arial" w:cs="Arial"/>
                <w:sz w:val="16"/>
                <w:szCs w:val="16"/>
              </w:rPr>
              <w:pPrChange w:id="4596" w:author="Razavi, Pedram/Medicine" w:date="2019-06-16T15:04:00Z">
                <w:pPr>
                  <w:widowControl w:val="0"/>
                  <w:spacing w:after="0" w:line="240" w:lineRule="auto"/>
                  <w:jc w:val="center"/>
                </w:pPr>
              </w:pPrChange>
            </w:pPr>
            <w:r>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00D2FE13" w14:textId="77777777" w:rsidR="00413E5F" w:rsidRDefault="00B4071F">
            <w:pPr>
              <w:widowControl w:val="0"/>
              <w:spacing w:after="0" w:line="240" w:lineRule="auto"/>
              <w:rPr>
                <w:rFonts w:ascii="Arial" w:eastAsia="Arial" w:hAnsi="Arial" w:cs="Arial"/>
                <w:sz w:val="16"/>
                <w:szCs w:val="16"/>
              </w:rPr>
              <w:pPrChange w:id="4597" w:author="Razavi, Pedram/Medicine" w:date="2019-06-16T15:04:00Z">
                <w:pPr>
                  <w:widowControl w:val="0"/>
                  <w:spacing w:after="0" w:line="240" w:lineRule="auto"/>
                  <w:jc w:val="center"/>
                </w:pPr>
              </w:pPrChange>
            </w:pPr>
            <w:r>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3969CCAF" w14:textId="77777777" w:rsidR="00413E5F" w:rsidRDefault="00B4071F">
            <w:pPr>
              <w:widowControl w:val="0"/>
              <w:spacing w:after="0" w:line="240" w:lineRule="auto"/>
              <w:rPr>
                <w:rFonts w:ascii="Arial" w:eastAsia="Arial" w:hAnsi="Arial" w:cs="Arial"/>
                <w:sz w:val="16"/>
                <w:szCs w:val="16"/>
              </w:rPr>
              <w:pPrChange w:id="4598" w:author="Razavi, Pedram/Medicine" w:date="2019-06-16T15:04:00Z">
                <w:pPr>
                  <w:widowControl w:val="0"/>
                  <w:spacing w:after="0" w:line="240" w:lineRule="auto"/>
                  <w:jc w:val="center"/>
                </w:pPr>
              </w:pPrChange>
            </w:pPr>
            <w:r>
              <w:rPr>
                <w:rFonts w:ascii="Arial" w:eastAsia="Arial" w:hAnsi="Arial" w:cs="Arial"/>
                <w:sz w:val="16"/>
                <w:szCs w:val="16"/>
              </w:rPr>
              <w:t>0.19</w:t>
            </w:r>
          </w:p>
        </w:tc>
      </w:tr>
    </w:tbl>
    <w:p w14:paraId="28B3F3CF" w14:textId="77777777" w:rsidR="00413E5F" w:rsidRDefault="00B4071F">
      <w:pPr>
        <w:shd w:val="clear" w:color="auto" w:fill="FFFFFF"/>
        <w:spacing w:after="0"/>
        <w:rPr>
          <w:rFonts w:ascii="Arial" w:eastAsia="Arial" w:hAnsi="Arial" w:cs="Arial"/>
          <w:color w:val="0033CC"/>
        </w:rPr>
        <w:pPrChange w:id="4599" w:author="Razavi, Pedram/Medicine" w:date="2019-06-16T15:04:00Z">
          <w:pPr>
            <w:shd w:val="clear" w:color="auto" w:fill="FFFFFF"/>
            <w:spacing w:after="0"/>
            <w:jc w:val="both"/>
          </w:pPr>
        </w:pPrChange>
      </w:pPr>
      <w:r>
        <w:rPr>
          <w:rFonts w:ascii="Arial" w:eastAsia="Arial" w:hAnsi="Arial" w:cs="Arial"/>
          <w:sz w:val="16"/>
          <w:szCs w:val="16"/>
        </w:rPr>
        <w:t>† denotes the MSI-high prostate cancer</w:t>
      </w:r>
    </w:p>
    <w:p w14:paraId="1A9D1C4D" w14:textId="77777777" w:rsidR="00413E5F" w:rsidRDefault="00413E5F">
      <w:pPr>
        <w:spacing w:after="0" w:line="240" w:lineRule="auto"/>
        <w:rPr>
          <w:rFonts w:ascii="Arial" w:eastAsia="Arial" w:hAnsi="Arial" w:cs="Arial"/>
          <w:color w:val="0033CC"/>
        </w:rPr>
        <w:pPrChange w:id="4600" w:author="Razavi, Pedram/Medicine" w:date="2019-06-16T15:04:00Z">
          <w:pPr>
            <w:spacing w:after="0" w:line="240" w:lineRule="auto"/>
            <w:jc w:val="both"/>
          </w:pPr>
        </w:pPrChange>
      </w:pPr>
    </w:p>
    <w:p w14:paraId="1853701F" w14:textId="77777777" w:rsidR="00413E5F" w:rsidRDefault="00B4071F">
      <w:pPr>
        <w:spacing w:after="0" w:line="240" w:lineRule="auto"/>
        <w:rPr>
          <w:rFonts w:ascii="Arial" w:eastAsia="Arial" w:hAnsi="Arial" w:cs="Arial"/>
        </w:rPr>
        <w:pPrChange w:id="4601" w:author="Razavi, Pedram/Medicine" w:date="2019-06-16T15:04:00Z">
          <w:pPr>
            <w:spacing w:after="0" w:line="240" w:lineRule="auto"/>
            <w:jc w:val="both"/>
          </w:pPr>
        </w:pPrChange>
      </w:pPr>
      <w:r>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Default="00413E5F">
      <w:pPr>
        <w:spacing w:after="0" w:line="240" w:lineRule="auto"/>
        <w:rPr>
          <w:rFonts w:ascii="Arial" w:eastAsia="Arial" w:hAnsi="Arial" w:cs="Arial"/>
          <w:color w:val="0033CC"/>
        </w:rPr>
        <w:pPrChange w:id="4602" w:author="Razavi, Pedram/Medicine" w:date="2019-06-16T15:04:00Z">
          <w:pPr>
            <w:spacing w:after="0" w:line="240" w:lineRule="auto"/>
            <w:jc w:val="both"/>
          </w:pPr>
        </w:pPrChange>
      </w:pPr>
    </w:p>
    <w:p w14:paraId="46740F70" w14:textId="2EF27BAD" w:rsidR="00413E5F" w:rsidRDefault="00B4071F">
      <w:pPr>
        <w:spacing w:after="0" w:line="240" w:lineRule="auto"/>
        <w:rPr>
          <w:rFonts w:ascii="Arial" w:eastAsia="Arial" w:hAnsi="Arial" w:cs="Arial"/>
          <w:color w:val="0033CC"/>
        </w:rPr>
        <w:pPrChange w:id="4603" w:author="Razavi, Pedram/Medicine" w:date="2019-06-16T15:04:00Z">
          <w:pPr>
            <w:spacing w:after="0" w:line="240" w:lineRule="auto"/>
            <w:jc w:val="both"/>
          </w:pPr>
        </w:pPrChange>
      </w:pPr>
      <w:r>
        <w:rPr>
          <w:rFonts w:ascii="Arial" w:eastAsia="Arial" w:hAnsi="Arial" w:cs="Arial"/>
          <w:color w:val="0033CC"/>
        </w:rPr>
        <w:t xml:space="preserve">Authors: </w:t>
      </w:r>
      <w:ins w:id="4604" w:author="Razavi, Pedram/Medicine" w:date="2019-06-16T15:09:00Z">
        <w:r w:rsidR="00812C09">
          <w:rPr>
            <w:rFonts w:ascii="Arial" w:eastAsia="Arial" w:hAnsi="Arial" w:cs="Arial"/>
            <w:color w:val="0033CC"/>
          </w:rPr>
          <w:t>We greatly appreciate the Reviewer’s comment and acknowledge th</w:t>
        </w:r>
      </w:ins>
      <w:ins w:id="4605" w:author="Razavi, Pedram/Medicine" w:date="2019-06-16T15:14:00Z">
        <w:r w:rsidR="00812C09">
          <w:rPr>
            <w:rFonts w:ascii="Arial" w:eastAsia="Arial" w:hAnsi="Arial" w:cs="Arial"/>
            <w:color w:val="0033CC"/>
          </w:rPr>
          <w:t>e</w:t>
        </w:r>
      </w:ins>
      <w:ins w:id="4606" w:author="Razavi, Pedram/Medicine" w:date="2019-06-16T15:09:00Z">
        <w:r w:rsidR="00812C09">
          <w:rPr>
            <w:rFonts w:ascii="Arial" w:eastAsia="Arial" w:hAnsi="Arial" w:cs="Arial"/>
            <w:color w:val="0033CC"/>
          </w:rPr>
          <w:t xml:space="preserve"> </w:t>
        </w:r>
      </w:ins>
      <w:ins w:id="4607" w:author="Razavi, Pedram/Medicine" w:date="2019-06-16T15:12:00Z">
        <w:r w:rsidR="00812C09">
          <w:rPr>
            <w:rFonts w:ascii="Arial" w:eastAsia="Arial" w:hAnsi="Arial" w:cs="Arial"/>
            <w:color w:val="0033CC"/>
          </w:rPr>
          <w:t>importance and clinical relevance of accurate</w:t>
        </w:r>
      </w:ins>
      <w:ins w:id="4608" w:author="Razavi, Pedram/Medicine" w:date="2019-06-16T15:09:00Z">
        <w:r w:rsidR="00812C09">
          <w:rPr>
            <w:rFonts w:ascii="Arial" w:eastAsia="Arial" w:hAnsi="Arial" w:cs="Arial"/>
            <w:color w:val="0033CC"/>
          </w:rPr>
          <w:t xml:space="preserve"> detection of copy number alterations </w:t>
        </w:r>
      </w:ins>
      <w:ins w:id="4609" w:author="Razavi, Pedram/Medicine" w:date="2019-06-16T15:10:00Z">
        <w:r w:rsidR="00812C09">
          <w:rPr>
            <w:rFonts w:ascii="Arial" w:eastAsia="Arial" w:hAnsi="Arial" w:cs="Arial"/>
            <w:color w:val="0033CC"/>
          </w:rPr>
          <w:t xml:space="preserve">utilizing cfDNA.  </w:t>
        </w:r>
      </w:ins>
      <w:ins w:id="4610" w:author="Razavi, Pedram/Medicine" w:date="2019-06-16T15:15:00Z">
        <w:r w:rsidR="00812C09">
          <w:rPr>
            <w:rFonts w:ascii="Arial" w:eastAsia="Arial" w:hAnsi="Arial" w:cs="Arial"/>
            <w:color w:val="0033CC"/>
          </w:rPr>
          <w:t>W</w:t>
        </w:r>
      </w:ins>
      <w:ins w:id="4611" w:author="Razavi, Pedram/Medicine" w:date="2019-06-16T15:13:00Z">
        <w:r w:rsidR="00812C09">
          <w:rPr>
            <w:rFonts w:ascii="Arial" w:eastAsia="Arial" w:hAnsi="Arial" w:cs="Arial"/>
            <w:color w:val="0033CC"/>
          </w:rPr>
          <w:t xml:space="preserve">e would like to </w:t>
        </w:r>
      </w:ins>
      <w:ins w:id="4612" w:author="Razavi, Pedram/Medicine" w:date="2019-06-16T15:14:00Z">
        <w:r w:rsidR="00812C09">
          <w:rPr>
            <w:rFonts w:ascii="Arial" w:eastAsia="Arial" w:hAnsi="Arial" w:cs="Arial"/>
            <w:color w:val="0033CC"/>
          </w:rPr>
          <w:t xml:space="preserve">first </w:t>
        </w:r>
      </w:ins>
      <w:ins w:id="4613" w:author="Razavi, Pedram/Medicine" w:date="2019-06-16T15:13:00Z">
        <w:r w:rsidR="00812C09">
          <w:rPr>
            <w:rFonts w:ascii="Arial" w:eastAsia="Arial" w:hAnsi="Arial" w:cs="Arial"/>
            <w:color w:val="0033CC"/>
          </w:rPr>
          <w:t xml:space="preserve">highlight that the our cfDNA assay </w:t>
        </w:r>
      </w:ins>
      <w:ins w:id="4614" w:author="Razavi, Pedram/Medicine" w:date="2019-06-16T15:14:00Z">
        <w:r w:rsidR="00812C09">
          <w:rPr>
            <w:rFonts w:ascii="Arial" w:eastAsia="Arial" w:hAnsi="Arial" w:cs="Arial"/>
            <w:color w:val="0033CC"/>
          </w:rPr>
          <w:t>had</w:t>
        </w:r>
      </w:ins>
      <w:ins w:id="4615" w:author="Razavi, Pedram/Medicine" w:date="2019-06-16T15:13:00Z">
        <w:r w:rsidR="00812C09">
          <w:rPr>
            <w:rFonts w:ascii="Arial" w:eastAsia="Arial" w:hAnsi="Arial" w:cs="Arial"/>
            <w:color w:val="0033CC"/>
          </w:rPr>
          <w:t xml:space="preserve"> </w:t>
        </w:r>
      </w:ins>
      <w:ins w:id="4616" w:author="Razavi, Pedram/Medicine" w:date="2019-06-16T15:14:00Z">
        <w:r w:rsidR="00812C09">
          <w:rPr>
            <w:rFonts w:ascii="Arial" w:eastAsia="Arial" w:hAnsi="Arial" w:cs="Arial"/>
            <w:color w:val="0033CC"/>
          </w:rPr>
          <w:t>not been designed to detect CNVs</w:t>
        </w:r>
      </w:ins>
      <w:ins w:id="4617" w:author="Razavi, Pedram/Medicine" w:date="2019-06-16T15:15:00Z">
        <w:r w:rsidR="00812C09">
          <w:rPr>
            <w:rFonts w:ascii="Arial" w:eastAsia="Arial" w:hAnsi="Arial" w:cs="Arial"/>
            <w:color w:val="0033CC"/>
          </w:rPr>
          <w:t xml:space="preserve"> as this was not one of the aims of this study. Nonetheless, based on the Reviewer’s insightful comment, we attempted an </w:t>
        </w:r>
      </w:ins>
      <w:ins w:id="4618" w:author="Razavi, Pedram/Medicine" w:date="2019-06-16T15:16:00Z">
        <w:r w:rsidR="00812C09">
          <w:rPr>
            <w:rFonts w:ascii="Arial" w:eastAsia="Arial" w:hAnsi="Arial" w:cs="Arial"/>
            <w:color w:val="0033CC"/>
          </w:rPr>
          <w:t xml:space="preserve">exploratory analysis of CNVs utilizing our high-intensity cfDNA assay. For this analysis, we first </w:t>
        </w:r>
      </w:ins>
      <w:del w:id="4619" w:author="Razavi, Pedram/Medicine" w:date="2019-06-16T15:12:00Z">
        <w:r w:rsidDel="00812C09">
          <w:rPr>
            <w:rFonts w:ascii="Arial" w:eastAsia="Arial" w:hAnsi="Arial" w:cs="Arial"/>
            <w:color w:val="0033CC"/>
          </w:rPr>
          <w:delText>The assay used for</w:delText>
        </w:r>
      </w:del>
      <w:del w:id="4620" w:author="Razavi, Pedram/Medicine" w:date="2019-06-16T15:13:00Z">
        <w:r w:rsidDel="00812C09">
          <w:rPr>
            <w:rFonts w:ascii="Arial" w:eastAsia="Arial" w:hAnsi="Arial" w:cs="Arial"/>
            <w:color w:val="0033CC"/>
          </w:rPr>
          <w:delText xml:space="preserve"> </w:delText>
        </w:r>
      </w:del>
      <w:del w:id="4621" w:author="Razavi, Pedram/Medicine" w:date="2019-06-16T15:12:00Z">
        <w:r w:rsidDel="00812C09">
          <w:rPr>
            <w:rFonts w:ascii="Arial" w:eastAsia="Arial" w:hAnsi="Arial" w:cs="Arial"/>
            <w:color w:val="0033CC"/>
          </w:rPr>
          <w:delText xml:space="preserve">tumor biopsy </w:delText>
        </w:r>
      </w:del>
      <w:del w:id="4622" w:author="Razavi, Pedram/Medicine" w:date="2019-06-16T15:13:00Z">
        <w:r w:rsidDel="00812C09">
          <w:rPr>
            <w:rFonts w:ascii="Arial" w:eastAsia="Arial" w:hAnsi="Arial" w:cs="Arial"/>
            <w:color w:val="0033CC"/>
          </w:rPr>
          <w:delText>i.e. MSK-IMPACT has been extensively validated for estimating copy number alterations and is in routine use for clinical diagnostic (</w:delText>
        </w:r>
      </w:del>
      <w:del w:id="4623" w:author="Razavi, Pedram/Medicine" w:date="2019-06-16T15:02:00Z">
        <w:r w:rsidDel="00A31752">
          <w:rPr>
            <w:rFonts w:ascii="Arial" w:eastAsia="Arial" w:hAnsi="Arial" w:cs="Arial"/>
            <w:color w:val="0033CC"/>
          </w:rPr>
          <w:delText>ref)</w:delText>
        </w:r>
      </w:del>
      <w:del w:id="4624" w:author="Razavi, Pedram/Medicine" w:date="2019-06-16T15:13:00Z">
        <w:r w:rsidDel="00812C09">
          <w:rPr>
            <w:rFonts w:ascii="Arial" w:eastAsia="Arial" w:hAnsi="Arial" w:cs="Arial"/>
            <w:color w:val="0033CC"/>
          </w:rPr>
          <w:delText>. The corresponding cfDNA assay, however</w:delText>
        </w:r>
      </w:del>
      <w:del w:id="4625" w:author="Razavi, Pedram/Medicine" w:date="2019-06-16T15:15:00Z">
        <w:r w:rsidDel="00812C09">
          <w:rPr>
            <w:rFonts w:ascii="Arial" w:eastAsia="Arial" w:hAnsi="Arial" w:cs="Arial"/>
            <w:color w:val="0033CC"/>
          </w:rPr>
          <w:delText>, remains largely untested in that regard since it was not designed for that purpose.</w:delText>
        </w:r>
      </w:del>
      <w:del w:id="4626" w:author="Razavi, Pedram/Medicine" w:date="2019-06-16T15:16:00Z">
        <w:r w:rsidDel="00812C09">
          <w:rPr>
            <w:rFonts w:ascii="Arial" w:eastAsia="Arial" w:hAnsi="Arial" w:cs="Arial"/>
            <w:color w:val="0033CC"/>
          </w:rPr>
          <w:delText xml:space="preserve"> Nonetheless</w:delText>
        </w:r>
      </w:del>
      <w:ins w:id="4627" w:author="Razavi, Pedram/Medicine" w:date="2019-06-16T15:17:00Z">
        <w:r w:rsidR="00812C09">
          <w:rPr>
            <w:rFonts w:ascii="Arial" w:eastAsia="Arial" w:hAnsi="Arial" w:cs="Arial"/>
            <w:color w:val="0033CC"/>
          </w:rPr>
          <w:t>computed</w:t>
        </w:r>
      </w:ins>
      <w:ins w:id="4628" w:author="Razavi, Pedram/Medicine" w:date="2019-06-16T15:16:00Z">
        <w:r w:rsidR="00812C09">
          <w:rPr>
            <w:rFonts w:ascii="Arial" w:eastAsia="Arial" w:hAnsi="Arial" w:cs="Arial"/>
            <w:color w:val="0033CC"/>
          </w:rPr>
          <w:t xml:space="preserve"> </w:t>
        </w:r>
      </w:ins>
      <w:del w:id="4629" w:author="Razavi, Pedram/Medicine" w:date="2019-06-16T15:17:00Z">
        <w:r w:rsidDel="00812C09">
          <w:rPr>
            <w:rFonts w:ascii="Arial" w:eastAsia="Arial" w:hAnsi="Arial" w:cs="Arial"/>
            <w:color w:val="0033CC"/>
          </w:rPr>
          <w:delText xml:space="preserve">, </w:delText>
        </w:r>
      </w:del>
      <w:r>
        <w:rPr>
          <w:rFonts w:ascii="Arial" w:eastAsia="Arial" w:hAnsi="Arial" w:cs="Arial"/>
          <w:color w:val="0033CC"/>
        </w:rPr>
        <w:t>the Log</w:t>
      </w:r>
      <w:r>
        <w:rPr>
          <w:rFonts w:ascii="Arial" w:eastAsia="Arial" w:hAnsi="Arial" w:cs="Arial"/>
          <w:color w:val="0033CC"/>
          <w:vertAlign w:val="subscript"/>
        </w:rPr>
        <w:t>2</w:t>
      </w:r>
      <w:r>
        <w:rPr>
          <w:rFonts w:ascii="Arial" w:eastAsia="Arial" w:hAnsi="Arial" w:cs="Arial"/>
          <w:color w:val="0033CC"/>
        </w:rPr>
        <w:t xml:space="preserve"> Ratios, absolute copy numbers, purity and ploidy of the tumor biopsies </w:t>
      </w:r>
      <w:del w:id="4630" w:author="Razavi, Pedram/Medicine" w:date="2019-06-16T15:17:00Z">
        <w:r w:rsidDel="00E7376A">
          <w:rPr>
            <w:rFonts w:ascii="Arial" w:eastAsia="Arial" w:hAnsi="Arial" w:cs="Arial"/>
            <w:color w:val="0033CC"/>
          </w:rPr>
          <w:delText xml:space="preserve">were computed </w:delText>
        </w:r>
      </w:del>
      <w:r>
        <w:rPr>
          <w:rFonts w:ascii="Arial" w:eastAsia="Arial" w:hAnsi="Arial" w:cs="Arial"/>
          <w:color w:val="0033CC"/>
        </w:rPr>
        <w:t>using FACETS (</w:t>
      </w:r>
      <w:ins w:id="4631" w:author="Razavi, Pedram/Medicine" w:date="2019-06-16T15:03:00Z">
        <w:r w:rsidR="00A31752" w:rsidRPr="00A31752">
          <w:rPr>
            <w:rFonts w:ascii="Arial" w:eastAsia="Arial" w:hAnsi="Arial" w:cs="Arial"/>
            <w:color w:val="0033CC"/>
          </w:rPr>
          <w:t>27270079</w:t>
        </w:r>
        <w:r w:rsidR="00A31752">
          <w:rPr>
            <w:rFonts w:ascii="Arial" w:eastAsia="Arial" w:hAnsi="Arial" w:cs="Arial"/>
            <w:color w:val="0033CC"/>
          </w:rPr>
          <w:t>)</w:t>
        </w:r>
      </w:ins>
      <w:del w:id="4632" w:author="Razavi, Pedram/Medicine" w:date="2019-06-16T15:03:00Z">
        <w:r w:rsidDel="00A31752">
          <w:rPr>
            <w:rFonts w:ascii="Arial" w:eastAsia="Arial" w:hAnsi="Arial" w:cs="Arial"/>
            <w:color w:val="0033CC"/>
          </w:rPr>
          <w:delText>ref)</w:delText>
        </w:r>
      </w:del>
      <w:r>
        <w:rPr>
          <w:rFonts w:ascii="Arial" w:eastAsia="Arial" w:hAnsi="Arial" w:cs="Arial"/>
          <w:color w:val="0033CC"/>
        </w:rPr>
        <w:t>. The raw read counts of the cfDNA and WBC samples were extracted from deduplicated uncollapsed BAM files and processed using CNVkit (</w:t>
      </w:r>
      <w:ins w:id="4633" w:author="Razavi, Pedram/Medicine" w:date="2019-06-16T15:03:00Z">
        <w:r w:rsidR="00A31752" w:rsidRPr="00A31752">
          <w:rPr>
            <w:rFonts w:ascii="Arial" w:eastAsia="Arial" w:hAnsi="Arial" w:cs="Arial"/>
            <w:color w:val="0033CC"/>
          </w:rPr>
          <w:t>27100738</w:t>
        </w:r>
        <w:r w:rsidR="00A31752">
          <w:rPr>
            <w:rFonts w:ascii="Arial" w:eastAsia="Arial" w:hAnsi="Arial" w:cs="Arial"/>
            <w:color w:val="0033CC"/>
          </w:rPr>
          <w:t>)</w:t>
        </w:r>
      </w:ins>
      <w:del w:id="4634" w:author="Razavi, Pedram/Medicine" w:date="2019-06-16T15:03:00Z">
        <w:r w:rsidDel="00A31752">
          <w:rPr>
            <w:rFonts w:ascii="Arial" w:eastAsia="Arial" w:hAnsi="Arial" w:cs="Arial"/>
            <w:color w:val="0033CC"/>
          </w:rPr>
          <w:delText>ref)</w:delText>
        </w:r>
      </w:del>
      <w:r>
        <w:rPr>
          <w:rFonts w:ascii="Arial" w:eastAsia="Arial" w:hAnsi="Arial" w:cs="Arial"/>
          <w:color w:val="0033CC"/>
        </w:rPr>
        <w:t xml:space="preserve"> to obtain an estimate of Log</w:t>
      </w:r>
      <w:r>
        <w:rPr>
          <w:rFonts w:ascii="Arial" w:eastAsia="Arial" w:hAnsi="Arial" w:cs="Arial"/>
          <w:color w:val="0033CC"/>
          <w:vertAlign w:val="subscript"/>
        </w:rPr>
        <w:t>2</w:t>
      </w:r>
      <w:r>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Pr>
          <w:rFonts w:ascii="Arial" w:eastAsia="Arial" w:hAnsi="Arial" w:cs="Arial"/>
          <w:color w:val="0033CC"/>
          <w:vertAlign w:val="subscript"/>
        </w:rPr>
        <w:t>2</w:t>
      </w:r>
      <w:r>
        <w:rPr>
          <w:rFonts w:ascii="Arial" w:eastAsia="Arial" w:hAnsi="Arial" w:cs="Arial"/>
          <w:color w:val="0033CC"/>
        </w:rPr>
        <w:t xml:space="preserve"> Ratios were smoothed using the median absolute deviation and segmented by </w:t>
      </w:r>
      <w:del w:id="4635" w:author="Razavi, Pedram/Medicine" w:date="2019-06-16T15:17:00Z">
        <w:r w:rsidDel="00E7376A">
          <w:rPr>
            <w:rFonts w:ascii="Arial" w:eastAsia="Arial" w:hAnsi="Arial" w:cs="Arial"/>
            <w:color w:val="0033CC"/>
          </w:rPr>
          <w:delText>penalised</w:delText>
        </w:r>
      </w:del>
      <w:ins w:id="4636" w:author="Razavi, Pedram/Medicine" w:date="2019-06-16T15:17:00Z">
        <w:r w:rsidR="00E7376A">
          <w:rPr>
            <w:rFonts w:ascii="Arial" w:eastAsia="Arial" w:hAnsi="Arial" w:cs="Arial"/>
            <w:color w:val="0033CC"/>
          </w:rPr>
          <w:t>penalized</w:t>
        </w:r>
      </w:ins>
      <w:r>
        <w:rPr>
          <w:rFonts w:ascii="Arial" w:eastAsia="Arial" w:hAnsi="Arial" w:cs="Arial"/>
          <w:color w:val="0033CC"/>
        </w:rPr>
        <w:t xml:space="preserve"> least squares regression using the R/Bioconductor library copynumber (</w:t>
      </w:r>
      <w:ins w:id="4637" w:author="Razavi, Pedram/Medicine" w:date="2019-06-16T15:03:00Z">
        <w:r w:rsidR="00A31752" w:rsidRPr="00A31752">
          <w:rPr>
            <w:rFonts w:ascii="Arial" w:eastAsia="Arial" w:hAnsi="Arial" w:cs="Arial"/>
            <w:color w:val="0033CC"/>
          </w:rPr>
          <w:t>23442169</w:t>
        </w:r>
        <w:r w:rsidR="00A31752">
          <w:rPr>
            <w:rFonts w:ascii="Arial" w:eastAsia="Arial" w:hAnsi="Arial" w:cs="Arial"/>
            <w:color w:val="0033CC"/>
          </w:rPr>
          <w:t>)</w:t>
        </w:r>
      </w:ins>
      <w:del w:id="4638" w:author="Razavi, Pedram/Medicine" w:date="2019-06-16T15:03:00Z">
        <w:r w:rsidDel="00A31752">
          <w:rPr>
            <w:rFonts w:ascii="Arial" w:eastAsia="Arial" w:hAnsi="Arial" w:cs="Arial"/>
            <w:color w:val="0033CC"/>
          </w:rPr>
          <w:delText>ref)</w:delText>
        </w:r>
      </w:del>
      <w:r>
        <w:rPr>
          <w:rFonts w:ascii="Arial" w:eastAsia="Arial" w:hAnsi="Arial" w:cs="Arial"/>
          <w:color w:val="0033CC"/>
        </w:rPr>
        <w:t xml:space="preserve"> with default parameter values except for the minimum number of probes in each segment </w:t>
      </w:r>
      <m:oMath>
        <m:r>
          <w:rPr>
            <w:rFonts w:ascii="Arial" w:eastAsia="Arial" w:hAnsi="Arial" w:cs="Arial"/>
            <w:color w:val="0033CC"/>
          </w:rPr>
          <m:t>kmin = 10</m:t>
        </m:r>
      </m:oMath>
      <w:r>
        <w:rPr>
          <w:rFonts w:ascii="Arial" w:eastAsia="Arial" w:hAnsi="Arial" w:cs="Arial"/>
          <w:color w:val="0033CC"/>
        </w:rPr>
        <w:t xml:space="preserve"> and the penalty parameter </w:t>
      </w:r>
      <m:oMath>
        <m:r>
          <w:rPr>
            <w:rFonts w:ascii="Arial" w:eastAsia="Arial" w:hAnsi="Arial" w:cs="Arial"/>
            <w:color w:val="0033CC"/>
          </w:rPr>
          <m:t>gamma = 50</m:t>
        </m:r>
      </m:oMath>
      <w:r>
        <w:rPr>
          <w:rFonts w:ascii="Arial" w:eastAsia="Arial" w:hAnsi="Arial" w:cs="Arial"/>
          <w:color w:val="0033CC"/>
        </w:rPr>
        <w:t xml:space="preserve"> for allowing discontinuities in Log</w:t>
      </w:r>
      <w:r>
        <w:rPr>
          <w:rFonts w:ascii="Arial" w:eastAsia="Arial" w:hAnsi="Arial" w:cs="Arial"/>
          <w:color w:val="0033CC"/>
          <w:vertAlign w:val="subscript"/>
        </w:rPr>
        <w:t>2</w:t>
      </w:r>
      <w:r>
        <w:rPr>
          <w:rFonts w:ascii="Arial" w:eastAsia="Arial" w:hAnsi="Arial" w:cs="Arial"/>
          <w:color w:val="0033CC"/>
        </w:rPr>
        <w:t xml:space="preserve"> Ratios. Absolute copy numbers were inferred from the segmented Log</w:t>
      </w:r>
      <w:r>
        <w:rPr>
          <w:rFonts w:ascii="Arial" w:eastAsia="Arial" w:hAnsi="Arial" w:cs="Arial"/>
          <w:color w:val="0033CC"/>
          <w:vertAlign w:val="subscript"/>
        </w:rPr>
        <w:t>2</w:t>
      </w:r>
      <w:r>
        <w:rPr>
          <w:rFonts w:ascii="Arial" w:eastAsia="Arial" w:hAnsi="Arial" w:cs="Arial"/>
          <w:color w:val="0033CC"/>
        </w:rPr>
        <w:t xml:space="preserve"> Ratios based on the ctDNA fraction estimates using the following equation:</w:t>
      </w:r>
    </w:p>
    <w:p w14:paraId="6D8104E4" w14:textId="77777777" w:rsidR="00413E5F" w:rsidRDefault="00413E5F">
      <w:pPr>
        <w:spacing w:after="0" w:line="240" w:lineRule="auto"/>
        <w:rPr>
          <w:rFonts w:ascii="Arial" w:eastAsia="Arial" w:hAnsi="Arial" w:cs="Arial"/>
          <w:color w:val="0033CC"/>
        </w:rPr>
        <w:pPrChange w:id="4639" w:author="Razavi, Pedram/Medicine" w:date="2019-06-16T15:04:00Z">
          <w:pPr>
            <w:spacing w:after="0" w:line="240" w:lineRule="auto"/>
            <w:jc w:val="both"/>
          </w:pPr>
        </w:pPrChange>
      </w:pPr>
    </w:p>
    <w:p w14:paraId="09A58A6E" w14:textId="77777777" w:rsidR="00413E5F" w:rsidRDefault="00B4071F">
      <w:pPr>
        <w:spacing w:after="0" w:line="240" w:lineRule="auto"/>
        <w:rPr>
          <w:rFonts w:ascii="Arial" w:eastAsia="Arial" w:hAnsi="Arial" w:cs="Arial"/>
          <w:color w:val="0033CC"/>
        </w:rPr>
        <w:pPrChange w:id="4640" w:author="Razavi, Pedram/Medicine" w:date="2019-06-16T15:04:00Z">
          <w:pPr>
            <w:spacing w:after="0" w:line="240" w:lineRule="auto"/>
            <w:jc w:val="center"/>
          </w:pPr>
        </w:pPrChange>
      </w:pPr>
      <m:oMathPara>
        <m:oMath>
          <m:r>
            <w:rPr>
              <w:rFonts w:ascii="Arial" w:eastAsia="Arial" w:hAnsi="Arial" w:cs="Arial"/>
              <w:color w:val="0033CC"/>
            </w:rPr>
            <m:t>n =</m:t>
          </m:r>
          <m:f>
            <m:fPr>
              <m:ctrlPr>
                <w:rPr>
                  <w:rFonts w:ascii="Arial" w:eastAsia="Arial" w:hAnsi="Arial" w:cs="Arial"/>
                  <w:color w:val="0033CC"/>
                </w:rPr>
              </m:ctrlPr>
            </m:fPr>
            <m:num>
              <m:r>
                <w:rPr>
                  <w:rFonts w:ascii="Arial" w:eastAsia="Arial" w:hAnsi="Arial" w:cs="Arial"/>
                  <w:color w:val="0033CC"/>
                </w:rPr>
                <m:t>1</m:t>
              </m:r>
            </m:num>
            <m:den>
              <m:r>
                <w:rPr>
                  <w:rFonts w:ascii="Arial" w:eastAsia="Arial" w:hAnsi="Arial" w:cs="Arial"/>
                  <w:color w:val="0033CC"/>
                </w:rPr>
                <m:t>α</m:t>
              </m:r>
            </m:den>
          </m:f>
          <m:r>
            <w:rPr>
              <w:rFonts w:ascii="Arial" w:eastAsia="Arial" w:hAnsi="Arial" w:cs="Arial"/>
              <w:color w:val="0033CC"/>
            </w:rPr>
            <m:t xml:space="preserve"> </m:t>
          </m:r>
          <m:d>
            <m:dPr>
              <m:ctrlPr>
                <w:rPr>
                  <w:rFonts w:ascii="Arial" w:eastAsia="Arial" w:hAnsi="Arial" w:cs="Arial"/>
                  <w:color w:val="0033CC"/>
                </w:rPr>
              </m:ctrlPr>
            </m:dPr>
            <m:e>
              <m:sSup>
                <m:sSupPr>
                  <m:ctrlPr>
                    <w:rPr>
                      <w:rFonts w:ascii="Arial" w:eastAsia="Arial" w:hAnsi="Arial" w:cs="Arial"/>
                      <w:color w:val="0033CC"/>
                    </w:rPr>
                  </m:ctrlPr>
                </m:sSupPr>
                <m:e>
                  <m:r>
                    <w:rPr>
                      <w:rFonts w:ascii="Arial" w:eastAsia="Arial" w:hAnsi="Arial" w:cs="Arial"/>
                      <w:color w:val="0033CC"/>
                    </w:rPr>
                    <m:t>2</m:t>
                  </m:r>
                </m:e>
                <m:sup>
                  <m:f>
                    <m:fPr>
                      <m:ctrlPr>
                        <w:rPr>
                          <w:rFonts w:ascii="Arial" w:eastAsia="Arial" w:hAnsi="Arial" w:cs="Arial"/>
                          <w:color w:val="0033CC"/>
                        </w:rPr>
                      </m:ctrlPr>
                    </m:fPr>
                    <m:num>
                      <m:r>
                        <w:rPr>
                          <w:rFonts w:ascii="Arial" w:eastAsia="Arial" w:hAnsi="Arial" w:cs="Arial"/>
                          <w:color w:val="0033CC"/>
                        </w:rPr>
                        <m:t>y</m:t>
                      </m:r>
                    </m:num>
                    <m:den>
                      <m:r>
                        <w:rPr>
                          <w:rFonts w:ascii="Arial" w:eastAsia="Arial" w:hAnsi="Arial" w:cs="Arial"/>
                          <w:color w:val="0033CC"/>
                        </w:rPr>
                        <m:t>γ</m:t>
                      </m:r>
                    </m:den>
                  </m:f>
                </m:sup>
              </m:sSup>
              <m:r>
                <w:rPr>
                  <w:rFonts w:ascii="Arial" w:eastAsia="Arial" w:hAnsi="Arial" w:cs="Arial"/>
                  <w:color w:val="0033CC"/>
                </w:rPr>
                <m:t xml:space="preserve"> </m:t>
              </m:r>
              <m:d>
                <m:dPr>
                  <m:ctrlPr>
                    <w:rPr>
                      <w:rFonts w:ascii="Arial" w:eastAsia="Arial" w:hAnsi="Arial" w:cs="Arial"/>
                      <w:color w:val="0033CC"/>
                    </w:rPr>
                  </m:ctrlPr>
                </m:dPr>
                <m:e>
                  <m:r>
                    <w:rPr>
                      <w:rFonts w:ascii="Arial" w:eastAsia="Arial" w:hAnsi="Arial" w:cs="Arial"/>
                      <w:color w:val="0033CC"/>
                    </w:rPr>
                    <m:t>αφ + 2(1-α)</m:t>
                  </m:r>
                </m:e>
              </m:d>
              <m:r>
                <w:rPr>
                  <w:rFonts w:ascii="Arial" w:eastAsia="Arial" w:hAnsi="Arial" w:cs="Arial"/>
                  <w:color w:val="0033CC"/>
                </w:rPr>
                <m:t xml:space="preserve"> - 2(1-α)</m:t>
              </m:r>
            </m:e>
          </m:d>
        </m:oMath>
      </m:oMathPara>
    </w:p>
    <w:p w14:paraId="2EBC4B25" w14:textId="77777777" w:rsidR="00413E5F" w:rsidRDefault="00413E5F">
      <w:pPr>
        <w:spacing w:after="0" w:line="240" w:lineRule="auto"/>
        <w:rPr>
          <w:rFonts w:ascii="Arial" w:eastAsia="Arial" w:hAnsi="Arial" w:cs="Arial"/>
          <w:color w:val="0033CC"/>
        </w:rPr>
        <w:pPrChange w:id="4641" w:author="Razavi, Pedram/Medicine" w:date="2019-06-16T15:04:00Z">
          <w:pPr>
            <w:spacing w:after="0" w:line="240" w:lineRule="auto"/>
            <w:jc w:val="both"/>
          </w:pPr>
        </w:pPrChange>
      </w:pPr>
    </w:p>
    <w:p w14:paraId="089B923A" w14:textId="77777777" w:rsidR="00413E5F" w:rsidRDefault="00B4071F">
      <w:pPr>
        <w:spacing w:after="0" w:line="240" w:lineRule="auto"/>
        <w:rPr>
          <w:rFonts w:ascii="Arial" w:eastAsia="Arial" w:hAnsi="Arial" w:cs="Arial"/>
          <w:color w:val="0033CC"/>
        </w:rPr>
        <w:pPrChange w:id="4642" w:author="Razavi, Pedram/Medicine" w:date="2019-06-16T15:04:00Z">
          <w:pPr>
            <w:spacing w:after="0" w:line="240" w:lineRule="auto"/>
            <w:jc w:val="both"/>
          </w:pPr>
        </w:pPrChange>
      </w:pPr>
      <w:r w:rsidRPr="00A31752">
        <w:rPr>
          <w:rFonts w:ascii="Arial" w:eastAsia="Arial" w:hAnsi="Arial" w:cs="Arial"/>
          <w:color w:val="0032CC"/>
          <w:rPrChange w:id="4643" w:author="Razavi, Pedram/Medicine" w:date="2019-06-16T15:03:00Z">
            <w:rPr>
              <w:rFonts w:ascii="Arial" w:eastAsia="Arial" w:hAnsi="Arial" w:cs="Arial"/>
              <w:color w:val="0033CC"/>
            </w:rPr>
          </w:rPrChange>
        </w:rPr>
        <w:t xml:space="preserve">where </w:t>
      </w:r>
      <m:oMath>
        <m:r>
          <w:rPr>
            <w:rFonts w:ascii="Arial" w:eastAsia="Arial" w:hAnsi="Arial" w:cs="Arial"/>
            <w:color w:val="0032CC"/>
            <w:rPrChange w:id="4644" w:author="Razavi, Pedram/Medicine" w:date="2019-06-16T15:03:00Z">
              <w:rPr>
                <w:rFonts w:ascii="Arial" w:eastAsia="Arial" w:hAnsi="Arial" w:cs="Arial"/>
                <w:color w:val="0033CC"/>
              </w:rPr>
            </w:rPrChange>
          </w:rPr>
          <m:t xml:space="preserve">n ∈ </m:t>
        </m:r>
        <m:sSup>
          <m:sSupPr>
            <m:ctrlPr>
              <w:rPr>
                <w:rFonts w:ascii="Arial" w:eastAsia="Arial" w:hAnsi="Arial" w:cs="Arial"/>
                <w:color w:val="0032CC"/>
              </w:rPr>
            </m:ctrlPr>
          </m:sSupPr>
          <m:e>
            <m:r>
              <w:rPr>
                <w:rFonts w:ascii="Arial" w:eastAsia="Arial" w:hAnsi="Arial" w:cs="Arial"/>
                <w:color w:val="0032CC"/>
                <w:rPrChange w:id="4645" w:author="Razavi, Pedram/Medicine" w:date="2019-06-16T15:03:00Z">
                  <w:rPr>
                    <w:rFonts w:ascii="Arial" w:eastAsia="Arial" w:hAnsi="Arial" w:cs="Arial"/>
                    <w:color w:val="0033CC"/>
                  </w:rPr>
                </w:rPrChange>
              </w:rPr>
              <m:t>R</m:t>
            </m:r>
          </m:e>
          <m:sup>
            <m:r>
              <w:rPr>
                <w:rFonts w:ascii="Arial" w:eastAsia="Arial" w:hAnsi="Arial" w:cs="Arial"/>
                <w:color w:val="0032CC"/>
                <w:rPrChange w:id="4646" w:author="Razavi, Pedram/Medicine" w:date="2019-06-16T15:03:00Z">
                  <w:rPr>
                    <w:rFonts w:ascii="Arial" w:eastAsia="Arial" w:hAnsi="Arial" w:cs="Arial"/>
                    <w:color w:val="0033CC"/>
                  </w:rPr>
                </w:rPrChange>
              </w:rPr>
              <m:t>+</m:t>
            </m:r>
          </m:sup>
        </m:sSup>
        <m:r>
          <w:rPr>
            <w:rFonts w:ascii="Arial" w:eastAsia="Arial" w:hAnsi="Arial" w:cs="Arial"/>
            <w:color w:val="0032CC"/>
            <w:rPrChange w:id="4647" w:author="Razavi, Pedram/Medicine" w:date="2019-06-16T15:03:00Z">
              <w:rPr>
                <w:rFonts w:ascii="Arial" w:eastAsia="Arial" w:hAnsi="Arial" w:cs="Arial"/>
                <w:color w:val="0033CC"/>
              </w:rPr>
            </w:rPrChange>
          </w:rPr>
          <m:t xml:space="preserve"> </m:t>
        </m:r>
      </m:oMath>
      <w:r w:rsidRPr="00A31752">
        <w:rPr>
          <w:rFonts w:ascii="Arial" w:eastAsia="Arial" w:hAnsi="Arial" w:cs="Arial"/>
          <w:color w:val="0032CC"/>
          <w:rPrChange w:id="4648" w:author="Razavi, Pedram/Medicine" w:date="2019-06-16T15:03:00Z">
            <w:rPr>
              <w:rFonts w:ascii="Arial" w:eastAsia="Arial" w:hAnsi="Arial" w:cs="Arial"/>
              <w:color w:val="0033CC"/>
            </w:rPr>
          </w:rPrChange>
        </w:rPr>
        <w:t xml:space="preserve">is the absolute copy number of a given segment, </w:t>
      </w:r>
      <m:oMath>
        <m:r>
          <w:rPr>
            <w:rFonts w:ascii="Cambria Math" w:hAnsi="Cambria Math"/>
            <w:color w:val="0032CC"/>
            <w:rPrChange w:id="4649" w:author="Razavi, Pedram/Medicine" w:date="2019-06-16T15:03:00Z">
              <w:rPr>
                <w:rFonts w:ascii="Cambria Math" w:hAnsi="Cambria Math"/>
              </w:rPr>
            </w:rPrChange>
          </w:rPr>
          <m:t>α</m:t>
        </m:r>
      </m:oMath>
      <w:r w:rsidRPr="00A31752">
        <w:rPr>
          <w:rFonts w:ascii="Arial" w:eastAsia="Arial" w:hAnsi="Arial" w:cs="Arial"/>
          <w:color w:val="0032CC"/>
          <w:rPrChange w:id="4650" w:author="Razavi, Pedram/Medicine" w:date="2019-06-16T15:03:00Z">
            <w:rPr>
              <w:rFonts w:ascii="Arial" w:eastAsia="Arial" w:hAnsi="Arial" w:cs="Arial"/>
              <w:color w:val="0033CC"/>
            </w:rPr>
          </w:rPrChange>
        </w:rPr>
        <w:t xml:space="preserve"> is the ctDNA fraction estimate of the sample, </w:t>
      </w:r>
      <m:oMath>
        <m:r>
          <w:rPr>
            <w:rFonts w:ascii="Cambria Math" w:hAnsi="Cambria Math"/>
            <w:color w:val="0032CC"/>
            <w:rPrChange w:id="4651" w:author="Razavi, Pedram/Medicine" w:date="2019-06-16T15:03:00Z">
              <w:rPr>
                <w:rFonts w:ascii="Cambria Math" w:hAnsi="Cambria Math"/>
              </w:rPr>
            </w:rPrChange>
          </w:rPr>
          <m:t>φ</m:t>
        </m:r>
      </m:oMath>
      <w:r w:rsidRPr="00A31752">
        <w:rPr>
          <w:rFonts w:ascii="Arial" w:eastAsia="Arial" w:hAnsi="Arial" w:cs="Arial"/>
          <w:color w:val="0032CC"/>
          <w:rPrChange w:id="4652" w:author="Razavi, Pedram/Medicine" w:date="2019-06-16T15:03:00Z">
            <w:rPr>
              <w:rFonts w:ascii="Arial" w:eastAsia="Arial" w:hAnsi="Arial" w:cs="Arial"/>
              <w:color w:val="0033CC"/>
            </w:rPr>
          </w:rPrChange>
        </w:rPr>
        <w:t xml:space="preserve"> is the ploidy of the cfDNA sample, </w:t>
      </w:r>
      <m:oMath>
        <m:r>
          <w:rPr>
            <w:rFonts w:ascii="Arial" w:eastAsia="Arial" w:hAnsi="Arial" w:cs="Arial"/>
            <w:color w:val="0032CC"/>
            <w:rPrChange w:id="4653" w:author="Razavi, Pedram/Medicine" w:date="2019-06-16T15:03:00Z">
              <w:rPr>
                <w:rFonts w:ascii="Arial" w:eastAsia="Arial" w:hAnsi="Arial" w:cs="Arial"/>
                <w:color w:val="0033CC"/>
              </w:rPr>
            </w:rPrChange>
          </w:rPr>
          <m:t>y</m:t>
        </m:r>
      </m:oMath>
      <w:r w:rsidRPr="00A31752">
        <w:rPr>
          <w:rFonts w:ascii="Arial" w:eastAsia="Arial" w:hAnsi="Arial" w:cs="Arial"/>
          <w:color w:val="0032CC"/>
          <w:rPrChange w:id="4654" w:author="Razavi, Pedram/Medicine" w:date="2019-06-16T15:03:00Z">
            <w:rPr>
              <w:rFonts w:ascii="Arial" w:eastAsia="Arial" w:hAnsi="Arial" w:cs="Arial"/>
              <w:color w:val="0033CC"/>
            </w:rPr>
          </w:rPrChange>
        </w:rPr>
        <w:t xml:space="preserve"> is the Log</w:t>
      </w:r>
      <w:r w:rsidRPr="00A31752">
        <w:rPr>
          <w:rFonts w:ascii="Arial" w:eastAsia="Arial" w:hAnsi="Arial" w:cs="Arial"/>
          <w:color w:val="0032CC"/>
          <w:vertAlign w:val="subscript"/>
          <w:rPrChange w:id="4655" w:author="Razavi, Pedram/Medicine" w:date="2019-06-16T15:03:00Z">
            <w:rPr>
              <w:rFonts w:ascii="Arial" w:eastAsia="Arial" w:hAnsi="Arial" w:cs="Arial"/>
              <w:color w:val="0033CC"/>
              <w:vertAlign w:val="subscript"/>
            </w:rPr>
          </w:rPrChange>
        </w:rPr>
        <w:t>2</w:t>
      </w:r>
      <w:r w:rsidRPr="00A31752">
        <w:rPr>
          <w:rFonts w:ascii="Arial" w:eastAsia="Arial" w:hAnsi="Arial" w:cs="Arial"/>
          <w:color w:val="0032CC"/>
          <w:rPrChange w:id="4656" w:author="Razavi, Pedram/Medicine" w:date="2019-06-16T15:03:00Z">
            <w:rPr>
              <w:rFonts w:ascii="Arial" w:eastAsia="Arial" w:hAnsi="Arial" w:cs="Arial"/>
              <w:color w:val="0033CC"/>
            </w:rPr>
          </w:rPrChange>
        </w:rPr>
        <w:t xml:space="preserve"> Ratio of the given segment and </w:t>
      </w:r>
      <m:oMath>
        <m:r>
          <w:rPr>
            <w:rFonts w:ascii="Cambria Math" w:hAnsi="Cambria Math"/>
            <w:color w:val="0032CC"/>
            <w:rPrChange w:id="4657" w:author="Razavi, Pedram/Medicine" w:date="2019-06-16T15:03:00Z">
              <w:rPr>
                <w:rFonts w:ascii="Cambria Math" w:hAnsi="Cambria Math"/>
              </w:rPr>
            </w:rPrChange>
          </w:rPr>
          <m:t>γ</m:t>
        </m:r>
      </m:oMath>
      <w:r w:rsidRPr="00A31752">
        <w:rPr>
          <w:rFonts w:ascii="Arial" w:eastAsia="Arial" w:hAnsi="Arial" w:cs="Arial"/>
          <w:color w:val="0032CC"/>
          <w:rPrChange w:id="4658" w:author="Razavi, Pedram/Medicine" w:date="2019-06-16T15:03:00Z">
            <w:rPr>
              <w:rFonts w:ascii="Arial" w:eastAsia="Arial" w:hAnsi="Arial" w:cs="Arial"/>
              <w:color w:val="0033CC"/>
            </w:rPr>
          </w:rPrChange>
        </w:rPr>
        <w:t xml:space="preserve"> is a compression ratio. Since </w:t>
      </w:r>
      <m:oMath>
        <m:r>
          <w:rPr>
            <w:rFonts w:ascii="Cambria Math" w:hAnsi="Cambria Math"/>
            <w:color w:val="0032CC"/>
            <w:rPrChange w:id="4659" w:author="Razavi, Pedram/Medicine" w:date="2019-06-16T15:03:00Z">
              <w:rPr>
                <w:rFonts w:ascii="Cambria Math" w:hAnsi="Cambria Math"/>
              </w:rPr>
            </w:rPrChange>
          </w:rPr>
          <m:t>φ</m:t>
        </m:r>
      </m:oMath>
      <w:r w:rsidRPr="00A31752">
        <w:rPr>
          <w:rFonts w:ascii="Arial" w:eastAsia="Arial" w:hAnsi="Arial" w:cs="Arial"/>
          <w:color w:val="0032CC"/>
          <w:rPrChange w:id="4660" w:author="Razavi, Pedram/Medicine" w:date="2019-06-16T15:03:00Z">
            <w:rPr>
              <w:rFonts w:ascii="Arial" w:eastAsia="Arial" w:hAnsi="Arial" w:cs="Arial"/>
              <w:color w:val="0033CC"/>
            </w:rPr>
          </w:rPrChange>
        </w:rPr>
        <w:t xml:space="preserve"> is unknown, we use an iterative approach to minimize the weighted sum of squared errors (SSE) over a range of ploidy values according to the following equation</w:t>
      </w:r>
      <w:r>
        <w:rPr>
          <w:rFonts w:ascii="Arial" w:eastAsia="Arial" w:hAnsi="Arial" w:cs="Arial"/>
          <w:color w:val="0033CC"/>
        </w:rPr>
        <w:t>:</w:t>
      </w:r>
    </w:p>
    <w:p w14:paraId="53456EFF" w14:textId="77777777" w:rsidR="00413E5F" w:rsidRDefault="00413E5F">
      <w:pPr>
        <w:spacing w:after="0" w:line="240" w:lineRule="auto"/>
        <w:rPr>
          <w:rFonts w:ascii="Arial" w:eastAsia="Arial" w:hAnsi="Arial" w:cs="Arial"/>
          <w:color w:val="0033CC"/>
        </w:rPr>
        <w:pPrChange w:id="4661" w:author="Razavi, Pedram/Medicine" w:date="2019-06-16T15:04:00Z">
          <w:pPr>
            <w:spacing w:after="0" w:line="240" w:lineRule="auto"/>
            <w:jc w:val="both"/>
          </w:pPr>
        </w:pPrChange>
      </w:pPr>
    </w:p>
    <w:p w14:paraId="29C001C2" w14:textId="77777777" w:rsidR="00413E5F" w:rsidRDefault="00B4071F">
      <w:pPr>
        <w:spacing w:after="0" w:line="240" w:lineRule="auto"/>
        <w:rPr>
          <w:rFonts w:ascii="Arial" w:eastAsia="Arial" w:hAnsi="Arial" w:cs="Arial"/>
          <w:color w:val="0033CC"/>
        </w:rPr>
        <w:pPrChange w:id="4662" w:author="Razavi, Pedram/Medicine" w:date="2019-06-16T15:04:00Z">
          <w:pPr>
            <w:spacing w:after="0" w:line="240" w:lineRule="auto"/>
            <w:jc w:val="center"/>
          </w:pPr>
        </w:pPrChange>
      </w:pPr>
      <m:oMathPara>
        <m:oMath>
          <m:r>
            <w:rPr>
              <w:rFonts w:ascii="Arial" w:eastAsia="Arial" w:hAnsi="Arial" w:cs="Arial"/>
              <w:color w:val="0033CC"/>
            </w:rPr>
            <m:t xml:space="preserve">SSE(φ) = </m:t>
          </m:r>
          <w:commentRangeStart w:id="4663"/>
          <m:nary>
            <m:naryPr>
              <m:chr m:val="∑"/>
              <m:ctrlPr>
                <w:rPr>
                  <w:rFonts w:ascii="Arial" w:eastAsia="Arial" w:hAnsi="Arial" w:cs="Arial"/>
                  <w:color w:val="0033CC"/>
                </w:rPr>
              </m:ctrlPr>
            </m:naryPr>
            <m:sub>
              <m:r>
                <w:rPr>
                  <w:rFonts w:ascii="Arial" w:eastAsia="Arial" w:hAnsi="Arial" w:cs="Arial"/>
                  <w:color w:val="0033CC"/>
                </w:rPr>
                <m:t>i = 1</m:t>
              </m:r>
            </m:sub>
            <m:sup>
              <m:r>
                <w:rPr>
                  <w:rFonts w:ascii="Arial" w:eastAsia="Arial" w:hAnsi="Arial" w:cs="Arial"/>
                  <w:color w:val="0033CC"/>
                </w:rPr>
                <m:t>N</m:t>
              </m:r>
            </m:sup>
            <m:e/>
          </m:nary>
          <w:commentRangeEnd w:id="4663"/>
          <m:r>
            <m:rPr>
              <m:sty m:val="p"/>
            </m:rPr>
            <w:rPr>
              <w:rStyle w:val="CommentReference"/>
            </w:rPr>
            <w:commentReference w:id="4663"/>
          </m:r>
          <m:sSup>
            <m:sSupPr>
              <m:ctrlPr>
                <w:rPr>
                  <w:rFonts w:ascii="Arial" w:eastAsia="Arial" w:hAnsi="Arial" w:cs="Arial"/>
                  <w:color w:val="0033CC"/>
                </w:rPr>
              </m:ctrlPr>
            </m:sSupPr>
            <m:e>
              <m:d>
                <m:dPr>
                  <m:ctrlPr>
                    <w:rPr>
                      <w:rFonts w:ascii="Arial" w:eastAsia="Arial" w:hAnsi="Arial" w:cs="Arial"/>
                      <w:color w:val="0033CC"/>
                    </w:rPr>
                  </m:ctrlPr>
                </m:dPr>
                <m:e>
                  <m:sSub>
                    <m:sSubPr>
                      <m:ctrlPr>
                        <w:rPr>
                          <w:rFonts w:ascii="Arial" w:eastAsia="Arial" w:hAnsi="Arial" w:cs="Arial"/>
                          <w:color w:val="0033CC"/>
                        </w:rPr>
                      </m:ctrlPr>
                    </m:sSubPr>
                    <m:e>
                      <m:r>
                        <w:rPr>
                          <w:rFonts w:ascii="Arial" w:eastAsia="Arial" w:hAnsi="Arial" w:cs="Arial"/>
                          <w:color w:val="0033CC"/>
                        </w:rPr>
                        <m:t>w</m:t>
                      </m:r>
                    </m:e>
                    <m:sub>
                      <m:r>
                        <w:rPr>
                          <w:rFonts w:ascii="Arial" w:eastAsia="Arial" w:hAnsi="Arial" w:cs="Arial"/>
                          <w:color w:val="0033CC"/>
                        </w:rPr>
                        <m:t>i</m:t>
                      </m:r>
                    </m:sub>
                  </m:sSub>
                  <m:r>
                    <w:rPr>
                      <w:rFonts w:ascii="Arial" w:eastAsia="Arial" w:hAnsi="Arial" w:cs="Arial"/>
                      <w:color w:val="0033CC"/>
                    </w:rPr>
                    <m:t xml:space="preserve"> </m:t>
                  </m:r>
                  <m:d>
                    <m:dPr>
                      <m:ctrlPr>
                        <w:rPr>
                          <w:rFonts w:ascii="Arial" w:eastAsia="Arial" w:hAnsi="Arial" w:cs="Arial"/>
                          <w:color w:val="0033CC"/>
                        </w:rPr>
                      </m:ctrlPr>
                    </m:dPr>
                    <m:e>
                      <m:sSub>
                        <m:sSubPr>
                          <m:ctrlPr>
                            <w:rPr>
                              <w:rFonts w:ascii="Arial" w:eastAsia="Arial" w:hAnsi="Arial" w:cs="Arial"/>
                              <w:color w:val="0033CC"/>
                            </w:rPr>
                          </m:ctrlPr>
                        </m:sSubPr>
                        <m:e>
                          <m:r>
                            <w:rPr>
                              <w:rFonts w:ascii="Arial" w:eastAsia="Arial" w:hAnsi="Arial" w:cs="Arial"/>
                              <w:color w:val="0033CC"/>
                            </w:rPr>
                            <m:t>n</m:t>
                          </m:r>
                        </m:e>
                        <m:sub>
                          <m:r>
                            <w:rPr>
                              <w:rFonts w:ascii="Arial" w:eastAsia="Arial" w:hAnsi="Arial" w:cs="Arial"/>
                              <w:color w:val="0033CC"/>
                            </w:rPr>
                            <m:t>i</m:t>
                          </m:r>
                        </m:sub>
                      </m:sSub>
                      <m:r>
                        <w:rPr>
                          <w:rFonts w:ascii="Arial" w:eastAsia="Arial" w:hAnsi="Arial" w:cs="Arial"/>
                          <w:color w:val="0033CC"/>
                        </w:rPr>
                        <m:t xml:space="preserve"> - round(</m:t>
                      </m:r>
                      <m:sSub>
                        <m:sSubPr>
                          <m:ctrlPr>
                            <w:rPr>
                              <w:rFonts w:ascii="Arial" w:eastAsia="Arial" w:hAnsi="Arial" w:cs="Arial"/>
                              <w:color w:val="0033CC"/>
                            </w:rPr>
                          </m:ctrlPr>
                        </m:sSubPr>
                        <m:e>
                          <m:r>
                            <w:rPr>
                              <w:rFonts w:ascii="Arial" w:eastAsia="Arial" w:hAnsi="Arial" w:cs="Arial"/>
                              <w:color w:val="0033CC"/>
                            </w:rPr>
                            <m:t>n</m:t>
                          </m:r>
                        </m:e>
                        <m:sub>
                          <m:r>
                            <w:rPr>
                              <w:rFonts w:ascii="Arial" w:eastAsia="Arial" w:hAnsi="Arial" w:cs="Arial"/>
                              <w:color w:val="0033CC"/>
                            </w:rPr>
                            <m:t>i</m:t>
                          </m:r>
                        </m:sub>
                      </m:sSub>
                      <m:r>
                        <w:rPr>
                          <w:rFonts w:ascii="Arial" w:eastAsia="Arial" w:hAnsi="Arial" w:cs="Arial"/>
                          <w:color w:val="0033CC"/>
                        </w:rPr>
                        <m:t>)</m:t>
                      </m:r>
                    </m:e>
                  </m:d>
                </m:e>
              </m:d>
            </m:e>
            <m:sup>
              <m:r>
                <w:rPr>
                  <w:rFonts w:ascii="Arial" w:eastAsia="Arial" w:hAnsi="Arial" w:cs="Arial"/>
                  <w:color w:val="0033CC"/>
                </w:rPr>
                <m:t>2</m:t>
              </m:r>
            </m:sup>
          </m:sSup>
        </m:oMath>
      </m:oMathPara>
    </w:p>
    <w:p w14:paraId="46103024" w14:textId="77777777" w:rsidR="00413E5F" w:rsidRDefault="00413E5F">
      <w:pPr>
        <w:spacing w:after="0" w:line="240" w:lineRule="auto"/>
        <w:rPr>
          <w:rFonts w:ascii="Arial" w:eastAsia="Arial" w:hAnsi="Arial" w:cs="Arial"/>
          <w:color w:val="0033CC"/>
        </w:rPr>
        <w:pPrChange w:id="4664" w:author="Razavi, Pedram/Medicine" w:date="2019-06-16T15:04:00Z">
          <w:pPr>
            <w:spacing w:after="0" w:line="240" w:lineRule="auto"/>
            <w:jc w:val="both"/>
          </w:pPr>
        </w:pPrChange>
      </w:pPr>
    </w:p>
    <w:p w14:paraId="7613A58C" w14:textId="77777777" w:rsidR="00413E5F" w:rsidRPr="00A31752" w:rsidRDefault="00B4071F">
      <w:pPr>
        <w:spacing w:after="0" w:line="240" w:lineRule="auto"/>
        <w:rPr>
          <w:rFonts w:ascii="Arial" w:eastAsia="Arial" w:hAnsi="Arial" w:cs="Arial"/>
          <w:color w:val="0032CC"/>
          <w:rPrChange w:id="4665" w:author="Razavi, Pedram/Medicine" w:date="2019-06-16T15:03:00Z">
            <w:rPr>
              <w:rFonts w:ascii="Arial" w:eastAsia="Arial" w:hAnsi="Arial" w:cs="Arial"/>
              <w:color w:val="0033CC"/>
            </w:rPr>
          </w:rPrChange>
        </w:rPr>
        <w:pPrChange w:id="4666" w:author="Razavi, Pedram/Medicine" w:date="2019-06-16T15:04:00Z">
          <w:pPr>
            <w:spacing w:after="0" w:line="240" w:lineRule="auto"/>
            <w:jc w:val="both"/>
          </w:pPr>
        </w:pPrChange>
      </w:pPr>
      <w:r w:rsidRPr="00A31752">
        <w:rPr>
          <w:rFonts w:ascii="Arial" w:eastAsia="Arial" w:hAnsi="Arial" w:cs="Arial"/>
          <w:color w:val="0032CC"/>
          <w:rPrChange w:id="4667" w:author="Razavi, Pedram/Medicine" w:date="2019-06-16T15:03:00Z">
            <w:rPr>
              <w:rFonts w:ascii="Arial" w:eastAsia="Arial" w:hAnsi="Arial" w:cs="Arial"/>
              <w:color w:val="0033CC"/>
            </w:rPr>
          </w:rPrChange>
        </w:rPr>
        <w:t xml:space="preserve">where </w:t>
      </w:r>
      <m:oMath>
        <m:sSub>
          <m:sSubPr>
            <m:ctrlPr>
              <w:rPr>
                <w:rFonts w:ascii="Arial" w:eastAsia="Arial" w:hAnsi="Arial" w:cs="Arial"/>
                <w:color w:val="0032CC"/>
              </w:rPr>
            </m:ctrlPr>
          </m:sSubPr>
          <m:e>
            <m:r>
              <w:rPr>
                <w:rFonts w:ascii="Arial" w:eastAsia="Arial" w:hAnsi="Arial" w:cs="Arial"/>
                <w:color w:val="0032CC"/>
                <w:rPrChange w:id="4668" w:author="Razavi, Pedram/Medicine" w:date="2019-06-16T15:03:00Z">
                  <w:rPr>
                    <w:rFonts w:ascii="Arial" w:eastAsia="Arial" w:hAnsi="Arial" w:cs="Arial"/>
                    <w:color w:val="0033CC"/>
                  </w:rPr>
                </w:rPrChange>
              </w:rPr>
              <m:t>w</m:t>
            </m:r>
          </m:e>
          <m:sub>
            <m:r>
              <w:rPr>
                <w:rFonts w:ascii="Arial" w:eastAsia="Arial" w:hAnsi="Arial" w:cs="Arial"/>
                <w:color w:val="0032CC"/>
                <w:rPrChange w:id="4669" w:author="Razavi, Pedram/Medicine" w:date="2019-06-16T15:03:00Z">
                  <w:rPr>
                    <w:rFonts w:ascii="Arial" w:eastAsia="Arial" w:hAnsi="Arial" w:cs="Arial"/>
                    <w:color w:val="0033CC"/>
                  </w:rPr>
                </w:rPrChange>
              </w:rPr>
              <m:t>i</m:t>
            </m:r>
          </m:sub>
        </m:sSub>
      </m:oMath>
      <w:r w:rsidRPr="00A31752">
        <w:rPr>
          <w:rFonts w:ascii="Arial" w:eastAsia="Arial" w:hAnsi="Arial" w:cs="Arial"/>
          <w:color w:val="0032CC"/>
          <w:rPrChange w:id="4670" w:author="Razavi, Pedram/Medicine" w:date="2019-06-16T15:03:00Z">
            <w:rPr>
              <w:rFonts w:ascii="Arial" w:eastAsia="Arial" w:hAnsi="Arial" w:cs="Arial"/>
              <w:color w:val="0033CC"/>
            </w:rPr>
          </w:rPrChange>
        </w:rPr>
        <w:t xml:space="preserve"> is the length of segment </w:t>
      </w:r>
      <m:oMath>
        <m:r>
          <w:rPr>
            <w:rFonts w:ascii="Arial" w:eastAsia="Arial" w:hAnsi="Arial" w:cs="Arial"/>
            <w:color w:val="0032CC"/>
            <w:rPrChange w:id="4671" w:author="Razavi, Pedram/Medicine" w:date="2019-06-16T15:03:00Z">
              <w:rPr>
                <w:rFonts w:ascii="Arial" w:eastAsia="Arial" w:hAnsi="Arial" w:cs="Arial"/>
                <w:color w:val="0033CC"/>
              </w:rPr>
            </w:rPrChange>
          </w:rPr>
          <m:t>i</m:t>
        </m:r>
      </m:oMath>
      <w:r w:rsidRPr="00A31752">
        <w:rPr>
          <w:rFonts w:ascii="Arial" w:eastAsia="Arial" w:hAnsi="Arial" w:cs="Arial"/>
          <w:color w:val="0032CC"/>
          <w:rPrChange w:id="4672" w:author="Razavi, Pedram/Medicine" w:date="2019-06-16T15:03:00Z">
            <w:rPr>
              <w:rFonts w:ascii="Arial" w:eastAsia="Arial" w:hAnsi="Arial" w:cs="Arial"/>
              <w:color w:val="0033CC"/>
            </w:rPr>
          </w:rPrChange>
        </w:rPr>
        <w:t xml:space="preserve"> and </w:t>
      </w:r>
      <m:oMath>
        <m:r>
          <w:rPr>
            <w:rFonts w:ascii="Arial" w:eastAsia="Arial" w:hAnsi="Arial" w:cs="Arial"/>
            <w:color w:val="0032CC"/>
            <w:rPrChange w:id="4673" w:author="Razavi, Pedram/Medicine" w:date="2019-06-16T15:03:00Z">
              <w:rPr>
                <w:rFonts w:ascii="Arial" w:eastAsia="Arial" w:hAnsi="Arial" w:cs="Arial"/>
                <w:color w:val="0033CC"/>
              </w:rPr>
            </w:rPrChange>
          </w:rPr>
          <m:t>N</m:t>
        </m:r>
      </m:oMath>
      <w:r w:rsidRPr="00A31752">
        <w:rPr>
          <w:rFonts w:ascii="Arial" w:eastAsia="Arial" w:hAnsi="Arial" w:cs="Arial"/>
          <w:color w:val="0032CC"/>
          <w:rPrChange w:id="4674" w:author="Razavi, Pedram/Medicine" w:date="2019-06-16T15:03:00Z">
            <w:rPr>
              <w:rFonts w:ascii="Arial" w:eastAsia="Arial" w:hAnsi="Arial" w:cs="Arial"/>
              <w:color w:val="0033CC"/>
            </w:rPr>
          </w:rPrChange>
        </w:rPr>
        <w:t xml:space="preserve"> is the number of segments in a given sample. The optimal ploidy </w:t>
      </w:r>
      <m:oMath>
        <m:sSup>
          <m:sSupPr>
            <m:ctrlPr>
              <w:rPr>
                <w:rFonts w:ascii="Arial" w:eastAsia="Arial" w:hAnsi="Arial" w:cs="Arial"/>
                <w:color w:val="0032CC"/>
              </w:rPr>
            </m:ctrlPr>
          </m:sSupPr>
          <m:e>
            <m:r>
              <w:rPr>
                <w:rFonts w:ascii="Cambria Math" w:hAnsi="Cambria Math"/>
                <w:color w:val="0032CC"/>
                <w:rPrChange w:id="4675" w:author="Razavi, Pedram/Medicine" w:date="2019-06-16T15:03:00Z">
                  <w:rPr>
                    <w:rFonts w:ascii="Cambria Math" w:hAnsi="Cambria Math"/>
                  </w:rPr>
                </w:rPrChange>
              </w:rPr>
              <m:t>φ</m:t>
            </m:r>
          </m:e>
          <m:sup>
            <m:r>
              <w:rPr>
                <w:rFonts w:ascii="Arial" w:eastAsia="Arial" w:hAnsi="Arial" w:cs="Arial"/>
                <w:color w:val="0032CC"/>
                <w:rPrChange w:id="4676" w:author="Razavi, Pedram/Medicine" w:date="2019-06-16T15:03:00Z">
                  <w:rPr>
                    <w:rFonts w:ascii="Arial" w:eastAsia="Arial" w:hAnsi="Arial" w:cs="Arial"/>
                    <w:color w:val="0033CC"/>
                  </w:rPr>
                </w:rPrChange>
              </w:rPr>
              <m:t>*</m:t>
            </m:r>
          </m:sup>
        </m:sSup>
      </m:oMath>
      <w:r w:rsidRPr="00A31752">
        <w:rPr>
          <w:rFonts w:ascii="Arial" w:eastAsia="Arial" w:hAnsi="Arial" w:cs="Arial"/>
          <w:color w:val="0032CC"/>
          <w:rPrChange w:id="4677" w:author="Razavi, Pedram/Medicine" w:date="2019-06-16T15:03:00Z">
            <w:rPr>
              <w:rFonts w:ascii="Arial" w:eastAsia="Arial" w:hAnsi="Arial" w:cs="Arial"/>
              <w:color w:val="0033CC"/>
            </w:rPr>
          </w:rPrChange>
        </w:rPr>
        <w:t xml:space="preserve"> is given by:</w:t>
      </w:r>
    </w:p>
    <w:p w14:paraId="6AC2EF35" w14:textId="77777777" w:rsidR="00413E5F" w:rsidRPr="00A31752" w:rsidRDefault="00413E5F">
      <w:pPr>
        <w:spacing w:after="0" w:line="240" w:lineRule="auto"/>
        <w:rPr>
          <w:rFonts w:ascii="Arial" w:eastAsia="Arial" w:hAnsi="Arial" w:cs="Arial"/>
          <w:color w:val="0032CC"/>
          <w:rPrChange w:id="4678" w:author="Razavi, Pedram/Medicine" w:date="2019-06-16T15:03:00Z">
            <w:rPr>
              <w:rFonts w:ascii="Arial" w:eastAsia="Arial" w:hAnsi="Arial" w:cs="Arial"/>
              <w:color w:val="0033CC"/>
            </w:rPr>
          </w:rPrChange>
        </w:rPr>
        <w:pPrChange w:id="4679" w:author="Razavi, Pedram/Medicine" w:date="2019-06-16T15:04:00Z">
          <w:pPr>
            <w:spacing w:after="0" w:line="240" w:lineRule="auto"/>
            <w:jc w:val="both"/>
          </w:pPr>
        </w:pPrChange>
      </w:pPr>
    </w:p>
    <w:p w14:paraId="535FAE20" w14:textId="77777777" w:rsidR="00413E5F" w:rsidRPr="00A31752" w:rsidRDefault="00504212">
      <w:pPr>
        <w:spacing w:after="0" w:line="240" w:lineRule="auto"/>
        <w:rPr>
          <w:rFonts w:ascii="Arial" w:eastAsia="Arial" w:hAnsi="Arial" w:cs="Arial"/>
          <w:color w:val="0032CC"/>
          <w:rPrChange w:id="4680" w:author="Razavi, Pedram/Medicine" w:date="2019-06-16T15:03:00Z">
            <w:rPr>
              <w:rFonts w:ascii="Arial" w:eastAsia="Arial" w:hAnsi="Arial" w:cs="Arial"/>
              <w:color w:val="0033CC"/>
            </w:rPr>
          </w:rPrChange>
        </w:rPr>
        <w:pPrChange w:id="4681" w:author="Razavi, Pedram/Medicine" w:date="2019-06-16T15:04:00Z">
          <w:pPr>
            <w:spacing w:after="0" w:line="240" w:lineRule="auto"/>
            <w:jc w:val="center"/>
          </w:pPr>
        </w:pPrChange>
      </w:pPr>
      <m:oMathPara>
        <m:oMath>
          <m:sSup>
            <m:sSupPr>
              <m:ctrlPr>
                <w:rPr>
                  <w:rFonts w:ascii="Arial" w:eastAsia="Arial" w:hAnsi="Arial" w:cs="Arial"/>
                  <w:color w:val="0032CC"/>
                </w:rPr>
              </m:ctrlPr>
            </m:sSupPr>
            <m:e>
              <m:r>
                <w:rPr>
                  <w:rFonts w:ascii="Cambria Math" w:hAnsi="Cambria Math"/>
                  <w:color w:val="0032CC"/>
                  <w:rPrChange w:id="4682" w:author="Razavi, Pedram/Medicine" w:date="2019-06-16T15:03:00Z">
                    <w:rPr>
                      <w:rFonts w:ascii="Cambria Math" w:hAnsi="Cambria Math"/>
                    </w:rPr>
                  </w:rPrChange>
                </w:rPr>
                <m:t>φ</m:t>
              </m:r>
            </m:e>
            <m:sup>
              <m:r>
                <w:rPr>
                  <w:rFonts w:ascii="Arial" w:eastAsia="Arial" w:hAnsi="Arial" w:cs="Arial"/>
                  <w:color w:val="0032CC"/>
                  <w:rPrChange w:id="4683" w:author="Razavi, Pedram/Medicine" w:date="2019-06-16T15:03:00Z">
                    <w:rPr>
                      <w:rFonts w:ascii="Arial" w:eastAsia="Arial" w:hAnsi="Arial" w:cs="Arial"/>
                      <w:color w:val="0033CC"/>
                    </w:rPr>
                  </w:rPrChange>
                </w:rPr>
                <m:t>*</m:t>
              </m:r>
            </m:sup>
          </m:sSup>
          <m:r>
            <w:rPr>
              <w:rFonts w:ascii="Arial" w:eastAsia="Arial" w:hAnsi="Arial" w:cs="Arial"/>
              <w:color w:val="0032CC"/>
              <w:rPrChange w:id="4684" w:author="Razavi, Pedram/Medicine" w:date="2019-06-16T15:03:00Z">
                <w:rPr>
                  <w:rFonts w:ascii="Arial" w:eastAsia="Arial" w:hAnsi="Arial" w:cs="Arial"/>
                  <w:color w:val="0033CC"/>
                </w:rPr>
              </w:rPrChange>
            </w:rPr>
            <m:t>= argmi</m:t>
          </m:r>
          <m:sSub>
            <m:sSubPr>
              <m:ctrlPr>
                <w:rPr>
                  <w:rFonts w:ascii="Arial" w:eastAsia="Arial" w:hAnsi="Arial" w:cs="Arial"/>
                  <w:color w:val="0032CC"/>
                </w:rPr>
              </m:ctrlPr>
            </m:sSubPr>
            <m:e>
              <m:r>
                <w:rPr>
                  <w:rFonts w:ascii="Arial" w:eastAsia="Arial" w:hAnsi="Arial" w:cs="Arial"/>
                  <w:color w:val="0032CC"/>
                  <w:rPrChange w:id="4685" w:author="Razavi, Pedram/Medicine" w:date="2019-06-16T15:03:00Z">
                    <w:rPr>
                      <w:rFonts w:ascii="Arial" w:eastAsia="Arial" w:hAnsi="Arial" w:cs="Arial"/>
                      <w:color w:val="0033CC"/>
                    </w:rPr>
                  </w:rPrChange>
                </w:rPr>
                <m:t>n</m:t>
              </m:r>
            </m:e>
            <m:sub>
              <m:r>
                <w:rPr>
                  <w:rFonts w:ascii="Arial" w:eastAsia="Arial" w:hAnsi="Arial" w:cs="Arial"/>
                  <w:color w:val="0032CC"/>
                  <w:rPrChange w:id="4686" w:author="Razavi, Pedram/Medicine" w:date="2019-06-16T15:03:00Z">
                    <w:rPr>
                      <w:rFonts w:ascii="Arial" w:eastAsia="Arial" w:hAnsi="Arial" w:cs="Arial"/>
                      <w:color w:val="0033CC"/>
                    </w:rPr>
                  </w:rPrChange>
                </w:rPr>
                <m:t xml:space="preserve"> φ ∈ {1, .., 5} </m:t>
              </m:r>
            </m:sub>
          </m:sSub>
          <m:r>
            <w:rPr>
              <w:rFonts w:ascii="Arial" w:eastAsia="Arial" w:hAnsi="Arial" w:cs="Arial"/>
              <w:color w:val="0032CC"/>
              <w:rPrChange w:id="4687" w:author="Razavi, Pedram/Medicine" w:date="2019-06-16T15:03:00Z">
                <w:rPr>
                  <w:rFonts w:ascii="Arial" w:eastAsia="Arial" w:hAnsi="Arial" w:cs="Arial"/>
                  <w:color w:val="0033CC"/>
                </w:rPr>
              </w:rPrChange>
            </w:rPr>
            <m:t xml:space="preserve"> SSE (φ)</m:t>
          </m:r>
        </m:oMath>
      </m:oMathPara>
    </w:p>
    <w:p w14:paraId="18A7F4B8" w14:textId="77777777" w:rsidR="00413E5F" w:rsidRPr="00A31752" w:rsidRDefault="00413E5F">
      <w:pPr>
        <w:spacing w:after="0" w:line="240" w:lineRule="auto"/>
        <w:rPr>
          <w:rFonts w:ascii="Arial" w:eastAsia="Arial" w:hAnsi="Arial" w:cs="Arial"/>
          <w:color w:val="0032CC"/>
          <w:rPrChange w:id="4688" w:author="Razavi, Pedram/Medicine" w:date="2019-06-16T15:03:00Z">
            <w:rPr>
              <w:rFonts w:ascii="Arial" w:eastAsia="Arial" w:hAnsi="Arial" w:cs="Arial"/>
              <w:color w:val="0033CC"/>
            </w:rPr>
          </w:rPrChange>
        </w:rPr>
        <w:pPrChange w:id="4689" w:author="Razavi, Pedram/Medicine" w:date="2019-06-16T15:04:00Z">
          <w:pPr>
            <w:spacing w:after="0" w:line="240" w:lineRule="auto"/>
            <w:jc w:val="both"/>
          </w:pPr>
        </w:pPrChange>
      </w:pPr>
    </w:p>
    <w:p w14:paraId="7E63EA51" w14:textId="77777777" w:rsidR="00413E5F" w:rsidRPr="00A31752" w:rsidRDefault="00B4071F">
      <w:pPr>
        <w:spacing w:after="0" w:line="240" w:lineRule="auto"/>
        <w:rPr>
          <w:rFonts w:ascii="Arial" w:eastAsia="Arial" w:hAnsi="Arial" w:cs="Arial"/>
          <w:color w:val="0032CC"/>
          <w:rPrChange w:id="4690" w:author="Razavi, Pedram/Medicine" w:date="2019-06-16T15:03:00Z">
            <w:rPr>
              <w:rFonts w:ascii="Arial" w:eastAsia="Arial" w:hAnsi="Arial" w:cs="Arial"/>
              <w:color w:val="0033CC"/>
            </w:rPr>
          </w:rPrChange>
        </w:rPr>
        <w:pPrChange w:id="4691" w:author="Razavi, Pedram/Medicine" w:date="2019-06-16T15:04:00Z">
          <w:pPr>
            <w:spacing w:after="0" w:line="240" w:lineRule="auto"/>
            <w:jc w:val="both"/>
          </w:pPr>
        </w:pPrChange>
      </w:pPr>
      <w:r w:rsidRPr="00A31752">
        <w:rPr>
          <w:rFonts w:ascii="Arial" w:eastAsia="Arial" w:hAnsi="Arial" w:cs="Arial"/>
          <w:color w:val="0032CC"/>
          <w:rPrChange w:id="4692" w:author="Razavi, Pedram/Medicine" w:date="2019-06-16T15:03:00Z">
            <w:rPr>
              <w:rFonts w:ascii="Arial" w:eastAsia="Arial" w:hAnsi="Arial" w:cs="Arial"/>
              <w:color w:val="0033CC"/>
            </w:rPr>
          </w:rPrChange>
        </w:rPr>
        <w:t xml:space="preserve">Amplifications and homozygous deletions were inferred for the 410 genes included in the MSK-IMPACT assay based on the amplitude of </w:t>
      </w:r>
      <m:oMath>
        <m:r>
          <w:rPr>
            <w:rFonts w:ascii="Arial" w:eastAsia="Arial" w:hAnsi="Arial" w:cs="Arial"/>
            <w:color w:val="0032CC"/>
            <w:rPrChange w:id="4693" w:author="Razavi, Pedram/Medicine" w:date="2019-06-16T15:03:00Z">
              <w:rPr>
                <w:rFonts w:ascii="Arial" w:eastAsia="Arial" w:hAnsi="Arial" w:cs="Arial"/>
                <w:color w:val="0033CC"/>
              </w:rPr>
            </w:rPrChange>
          </w:rPr>
          <m:t>n</m:t>
        </m:r>
      </m:oMath>
      <w:r w:rsidRPr="00A31752">
        <w:rPr>
          <w:rFonts w:ascii="Arial" w:eastAsia="Arial" w:hAnsi="Arial" w:cs="Arial"/>
          <w:color w:val="0032CC"/>
          <w:rPrChange w:id="4694" w:author="Razavi, Pedram/Medicine" w:date="2019-06-16T15:03:00Z">
            <w:rPr>
              <w:rFonts w:ascii="Arial" w:eastAsia="Arial" w:hAnsi="Arial" w:cs="Arial"/>
              <w:color w:val="0033CC"/>
            </w:rPr>
          </w:rPrChange>
        </w:rPr>
        <w:t xml:space="preserve"> and </w:t>
      </w:r>
      <m:oMath>
        <m:sSup>
          <m:sSupPr>
            <m:ctrlPr>
              <w:rPr>
                <w:rFonts w:ascii="Arial" w:eastAsia="Arial" w:hAnsi="Arial" w:cs="Arial"/>
                <w:color w:val="0032CC"/>
              </w:rPr>
            </m:ctrlPr>
          </m:sSupPr>
          <m:e>
            <m:r>
              <w:rPr>
                <w:rFonts w:ascii="Cambria Math" w:hAnsi="Cambria Math"/>
                <w:color w:val="0032CC"/>
                <w:rPrChange w:id="4695" w:author="Razavi, Pedram/Medicine" w:date="2019-06-16T15:03:00Z">
                  <w:rPr>
                    <w:rFonts w:ascii="Cambria Math" w:hAnsi="Cambria Math"/>
                  </w:rPr>
                </w:rPrChange>
              </w:rPr>
              <m:t>φ</m:t>
            </m:r>
          </m:e>
          <m:sup>
            <m:r>
              <w:rPr>
                <w:rFonts w:ascii="Arial" w:eastAsia="Arial" w:hAnsi="Arial" w:cs="Arial"/>
                <w:color w:val="0032CC"/>
                <w:rPrChange w:id="4696" w:author="Razavi, Pedram/Medicine" w:date="2019-06-16T15:03:00Z">
                  <w:rPr>
                    <w:rFonts w:ascii="Arial" w:eastAsia="Arial" w:hAnsi="Arial" w:cs="Arial"/>
                    <w:color w:val="0033CC"/>
                  </w:rPr>
                </w:rPrChange>
              </w:rPr>
              <m:t>*</m:t>
            </m:r>
          </m:sup>
        </m:sSup>
      </m:oMath>
      <w:r w:rsidRPr="00A31752">
        <w:rPr>
          <w:rFonts w:ascii="Arial" w:eastAsia="Arial" w:hAnsi="Arial" w:cs="Arial"/>
          <w:color w:val="0032CC"/>
          <w:rPrChange w:id="4697" w:author="Razavi, Pedram/Medicine" w:date="2019-06-16T15:03:00Z">
            <w:rPr>
              <w:rFonts w:ascii="Arial" w:eastAsia="Arial" w:hAnsi="Arial" w:cs="Arial"/>
              <w:color w:val="0033CC"/>
            </w:rPr>
          </w:rPrChange>
        </w:rPr>
        <w:t xml:space="preserve"> as follows:</w:t>
      </w:r>
    </w:p>
    <w:p w14:paraId="5A211D76" w14:textId="77777777" w:rsidR="00413E5F" w:rsidRPr="00A31752" w:rsidRDefault="00413E5F">
      <w:pPr>
        <w:spacing w:after="0" w:line="240" w:lineRule="auto"/>
        <w:rPr>
          <w:rFonts w:ascii="Arial" w:eastAsia="Arial" w:hAnsi="Arial" w:cs="Arial"/>
          <w:color w:val="0032CC"/>
          <w:rPrChange w:id="4698" w:author="Razavi, Pedram/Medicine" w:date="2019-06-16T15:03:00Z">
            <w:rPr>
              <w:rFonts w:ascii="Arial" w:eastAsia="Arial" w:hAnsi="Arial" w:cs="Arial"/>
              <w:color w:val="0033CC"/>
            </w:rPr>
          </w:rPrChange>
        </w:rPr>
        <w:pPrChange w:id="4699" w:author="Razavi, Pedram/Medicine" w:date="2019-06-16T15:04:00Z">
          <w:pPr>
            <w:spacing w:after="0" w:line="240" w:lineRule="auto"/>
            <w:jc w:val="both"/>
          </w:pPr>
        </w:pPrChange>
      </w:pPr>
    </w:p>
    <w:p w14:paraId="43741168" w14:textId="77777777" w:rsidR="00413E5F" w:rsidRPr="00A31752" w:rsidRDefault="00B4071F">
      <w:pPr>
        <w:spacing w:after="0" w:line="240" w:lineRule="auto"/>
        <w:rPr>
          <w:rFonts w:ascii="Arial" w:eastAsia="Arial" w:hAnsi="Arial" w:cs="Arial"/>
          <w:color w:val="0032CC"/>
          <w:rPrChange w:id="4700" w:author="Razavi, Pedram/Medicine" w:date="2019-06-16T15:03:00Z">
            <w:rPr>
              <w:rFonts w:ascii="Arial" w:eastAsia="Arial" w:hAnsi="Arial" w:cs="Arial"/>
              <w:color w:val="0033CC"/>
            </w:rPr>
          </w:rPrChange>
        </w:rPr>
        <w:pPrChange w:id="4701" w:author="Razavi, Pedram/Medicine" w:date="2019-06-16T15:04:00Z">
          <w:pPr>
            <w:spacing w:after="0" w:line="240" w:lineRule="auto"/>
            <w:jc w:val="center"/>
          </w:pPr>
        </w:pPrChange>
      </w:pPr>
      <m:oMathPara>
        <m:oMath>
          <m:r>
            <w:rPr>
              <w:rFonts w:ascii="Arial" w:eastAsia="Arial" w:hAnsi="Arial" w:cs="Arial"/>
              <w:color w:val="0032CC"/>
              <w:rPrChange w:id="4702" w:author="Razavi, Pedram/Medicine" w:date="2019-06-16T15:03:00Z">
                <w:rPr>
                  <w:rFonts w:ascii="Arial" w:eastAsia="Arial" w:hAnsi="Arial" w:cs="Arial"/>
                  <w:color w:val="0033CC"/>
                </w:rPr>
              </w:rPrChange>
            </w:rPr>
            <m:t>z = -1   if round(n) &lt; round(</m:t>
          </m:r>
          <m:sSup>
            <m:sSupPr>
              <m:ctrlPr>
                <w:rPr>
                  <w:rFonts w:ascii="Arial" w:eastAsia="Arial" w:hAnsi="Arial" w:cs="Arial"/>
                  <w:color w:val="0032CC"/>
                </w:rPr>
              </m:ctrlPr>
            </m:sSupPr>
            <m:e>
              <m:r>
                <w:rPr>
                  <w:rFonts w:ascii="Arial" w:eastAsia="Arial" w:hAnsi="Arial" w:cs="Arial"/>
                  <w:color w:val="0032CC"/>
                  <w:rPrChange w:id="4703" w:author="Razavi, Pedram/Medicine" w:date="2019-06-16T15:03:00Z">
                    <w:rPr>
                      <w:rFonts w:ascii="Arial" w:eastAsia="Arial" w:hAnsi="Arial" w:cs="Arial"/>
                      <w:color w:val="0033CC"/>
                    </w:rPr>
                  </w:rPrChange>
                </w:rPr>
                <m:t>φ</m:t>
              </m:r>
            </m:e>
            <m:sup>
              <m:r>
                <w:rPr>
                  <w:rFonts w:ascii="Arial" w:eastAsia="Arial" w:hAnsi="Arial" w:cs="Arial"/>
                  <w:color w:val="0032CC"/>
                  <w:rPrChange w:id="4704" w:author="Razavi, Pedram/Medicine" w:date="2019-06-16T15:03:00Z">
                    <w:rPr>
                      <w:rFonts w:ascii="Arial" w:eastAsia="Arial" w:hAnsi="Arial" w:cs="Arial"/>
                      <w:color w:val="0033CC"/>
                    </w:rPr>
                  </w:rPrChange>
                </w:rPr>
                <m:t>*</m:t>
              </m:r>
            </m:sup>
          </m:sSup>
          <m:r>
            <w:rPr>
              <w:rFonts w:ascii="Arial" w:eastAsia="Arial" w:hAnsi="Arial" w:cs="Arial"/>
              <w:color w:val="0032CC"/>
              <w:rPrChange w:id="4705" w:author="Razavi, Pedram/Medicine" w:date="2019-06-16T15:03:00Z">
                <w:rPr>
                  <w:rFonts w:ascii="Arial" w:eastAsia="Arial" w:hAnsi="Arial" w:cs="Arial"/>
                  <w:color w:val="0033CC"/>
                </w:rPr>
              </w:rPrChange>
            </w:rPr>
            <m:t xml:space="preserve">) - </m:t>
          </m:r>
          <m:sSub>
            <m:sSubPr>
              <m:ctrlPr>
                <w:rPr>
                  <w:rFonts w:ascii="Arial" w:eastAsia="Arial" w:hAnsi="Arial" w:cs="Arial"/>
                  <w:color w:val="0032CC"/>
                </w:rPr>
              </m:ctrlPr>
            </m:sSubPr>
            <m:e>
              <m:r>
                <w:rPr>
                  <w:rFonts w:ascii="Arial" w:eastAsia="Arial" w:hAnsi="Arial" w:cs="Arial"/>
                  <w:color w:val="0032CC"/>
                  <w:rPrChange w:id="4706" w:author="Razavi, Pedram/Medicine" w:date="2019-06-16T15:03:00Z">
                    <w:rPr>
                      <w:rFonts w:ascii="Arial" w:eastAsia="Arial" w:hAnsi="Arial" w:cs="Arial"/>
                      <w:color w:val="0033CC"/>
                    </w:rPr>
                  </w:rPrChange>
                </w:rPr>
                <m:t>x</m:t>
              </m:r>
            </m:e>
            <m:sub>
              <m:r>
                <w:rPr>
                  <w:rFonts w:ascii="Arial" w:eastAsia="Arial" w:hAnsi="Arial" w:cs="Arial"/>
                  <w:color w:val="0032CC"/>
                  <w:rPrChange w:id="4707" w:author="Razavi, Pedram/Medicine" w:date="2019-06-16T15:03:00Z">
                    <w:rPr>
                      <w:rFonts w:ascii="Arial" w:eastAsia="Arial" w:hAnsi="Arial" w:cs="Arial"/>
                      <w:color w:val="0033CC"/>
                    </w:rPr>
                  </w:rPrChange>
                </w:rPr>
                <m:t>1</m:t>
              </m:r>
            </m:sub>
          </m:sSub>
        </m:oMath>
      </m:oMathPara>
    </w:p>
    <w:p w14:paraId="56CC9EF1" w14:textId="77777777" w:rsidR="00413E5F" w:rsidRPr="00A31752" w:rsidRDefault="00B4071F">
      <w:pPr>
        <w:spacing w:after="0" w:line="240" w:lineRule="auto"/>
        <w:rPr>
          <w:rFonts w:ascii="Arial" w:eastAsia="Arial" w:hAnsi="Arial" w:cs="Arial"/>
          <w:color w:val="0032CC"/>
          <w:rPrChange w:id="4708" w:author="Razavi, Pedram/Medicine" w:date="2019-06-16T15:03:00Z">
            <w:rPr>
              <w:rFonts w:ascii="Arial" w:eastAsia="Arial" w:hAnsi="Arial" w:cs="Arial"/>
              <w:color w:val="0033CC"/>
            </w:rPr>
          </w:rPrChange>
        </w:rPr>
        <w:pPrChange w:id="4709" w:author="Razavi, Pedram/Medicine" w:date="2019-06-16T15:04:00Z">
          <w:pPr>
            <w:spacing w:after="0" w:line="240" w:lineRule="auto"/>
            <w:jc w:val="center"/>
          </w:pPr>
        </w:pPrChange>
      </w:pPr>
      <m:oMath>
        <m:r>
          <w:rPr>
            <w:rFonts w:ascii="Arial" w:eastAsia="Arial" w:hAnsi="Arial" w:cs="Arial"/>
            <w:color w:val="0032CC"/>
            <w:rPrChange w:id="4710" w:author="Razavi, Pedram/Medicine" w:date="2019-06-16T15:03:00Z">
              <w:rPr>
                <w:rFonts w:ascii="Arial" w:eastAsia="Arial" w:hAnsi="Arial" w:cs="Arial"/>
                <w:color w:val="0033CC"/>
              </w:rPr>
            </w:rPrChange>
          </w:rPr>
          <m:t>z = +1    if round(n) &gt; round(</m:t>
        </m:r>
        <m:sSup>
          <m:sSupPr>
            <m:ctrlPr>
              <w:rPr>
                <w:rFonts w:ascii="Arial" w:eastAsia="Arial" w:hAnsi="Arial" w:cs="Arial"/>
                <w:color w:val="0032CC"/>
              </w:rPr>
            </m:ctrlPr>
          </m:sSupPr>
          <m:e>
            <m:r>
              <w:rPr>
                <w:rFonts w:ascii="Arial" w:eastAsia="Arial" w:hAnsi="Arial" w:cs="Arial"/>
                <w:color w:val="0032CC"/>
                <w:rPrChange w:id="4711" w:author="Razavi, Pedram/Medicine" w:date="2019-06-16T15:03:00Z">
                  <w:rPr>
                    <w:rFonts w:ascii="Arial" w:eastAsia="Arial" w:hAnsi="Arial" w:cs="Arial"/>
                    <w:color w:val="0033CC"/>
                  </w:rPr>
                </w:rPrChange>
              </w:rPr>
              <m:t>φ</m:t>
            </m:r>
          </m:e>
          <m:sup>
            <m:r>
              <w:rPr>
                <w:rFonts w:ascii="Arial" w:eastAsia="Arial" w:hAnsi="Arial" w:cs="Arial"/>
                <w:color w:val="0032CC"/>
                <w:rPrChange w:id="4712" w:author="Razavi, Pedram/Medicine" w:date="2019-06-16T15:03:00Z">
                  <w:rPr>
                    <w:rFonts w:ascii="Arial" w:eastAsia="Arial" w:hAnsi="Arial" w:cs="Arial"/>
                    <w:color w:val="0033CC"/>
                  </w:rPr>
                </w:rPrChange>
              </w:rPr>
              <m:t>*</m:t>
            </m:r>
          </m:sup>
        </m:sSup>
        <m:r>
          <w:rPr>
            <w:rFonts w:ascii="Arial" w:eastAsia="Arial" w:hAnsi="Arial" w:cs="Arial"/>
            <w:color w:val="0032CC"/>
            <w:rPrChange w:id="4713" w:author="Razavi, Pedram/Medicine" w:date="2019-06-16T15:03:00Z">
              <w:rPr>
                <w:rFonts w:ascii="Arial" w:eastAsia="Arial" w:hAnsi="Arial" w:cs="Arial"/>
                <w:color w:val="0033CC"/>
              </w:rPr>
            </w:rPrChange>
          </w:rPr>
          <m:t xml:space="preserve">) + </m:t>
        </m:r>
        <m:sSub>
          <m:sSubPr>
            <m:ctrlPr>
              <w:rPr>
                <w:rFonts w:ascii="Arial" w:eastAsia="Arial" w:hAnsi="Arial" w:cs="Arial"/>
                <w:color w:val="0032CC"/>
              </w:rPr>
            </m:ctrlPr>
          </m:sSubPr>
          <m:e>
            <m:r>
              <w:rPr>
                <w:rFonts w:ascii="Arial" w:eastAsia="Arial" w:hAnsi="Arial" w:cs="Arial"/>
                <w:color w:val="0032CC"/>
                <w:rPrChange w:id="4714" w:author="Razavi, Pedram/Medicine" w:date="2019-06-16T15:03:00Z">
                  <w:rPr>
                    <w:rFonts w:ascii="Arial" w:eastAsia="Arial" w:hAnsi="Arial" w:cs="Arial"/>
                    <w:color w:val="0033CC"/>
                  </w:rPr>
                </w:rPrChange>
              </w:rPr>
              <m:t>x</m:t>
            </m:r>
          </m:e>
          <m:sub>
            <m:r>
              <w:rPr>
                <w:rFonts w:ascii="Arial" w:eastAsia="Arial" w:hAnsi="Arial" w:cs="Arial"/>
                <w:color w:val="0032CC"/>
                <w:rPrChange w:id="4715" w:author="Razavi, Pedram/Medicine" w:date="2019-06-16T15:03:00Z">
                  <w:rPr>
                    <w:rFonts w:ascii="Arial" w:eastAsia="Arial" w:hAnsi="Arial" w:cs="Arial"/>
                    <w:color w:val="0033CC"/>
                  </w:rPr>
                </w:rPrChange>
              </w:rPr>
              <m:t>2</m:t>
            </m:r>
          </m:sub>
        </m:sSub>
      </m:oMath>
      <w:r w:rsidRPr="00A31752">
        <w:rPr>
          <w:rFonts w:ascii="Arial" w:eastAsia="Arial" w:hAnsi="Arial" w:cs="Arial"/>
          <w:color w:val="0032CC"/>
          <w:rPrChange w:id="4716" w:author="Razavi, Pedram/Medicine" w:date="2019-06-16T15:03:00Z">
            <w:rPr>
              <w:rFonts w:ascii="Arial" w:eastAsia="Arial" w:hAnsi="Arial" w:cs="Arial"/>
              <w:color w:val="0033CC"/>
            </w:rPr>
          </w:rPrChange>
        </w:rPr>
        <w:t xml:space="preserve"> </w:t>
      </w:r>
    </w:p>
    <w:p w14:paraId="02FA6D6E" w14:textId="77777777" w:rsidR="00413E5F" w:rsidRPr="00A31752" w:rsidRDefault="00B4071F">
      <w:pPr>
        <w:spacing w:after="0" w:line="240" w:lineRule="auto"/>
        <w:rPr>
          <w:rFonts w:ascii="Arial" w:eastAsia="Arial" w:hAnsi="Arial" w:cs="Arial"/>
          <w:color w:val="0032CC"/>
          <w:rPrChange w:id="4717" w:author="Razavi, Pedram/Medicine" w:date="2019-06-16T15:03:00Z">
            <w:rPr>
              <w:rFonts w:ascii="Arial" w:eastAsia="Arial" w:hAnsi="Arial" w:cs="Arial"/>
              <w:color w:val="0033CC"/>
            </w:rPr>
          </w:rPrChange>
        </w:rPr>
        <w:pPrChange w:id="4718" w:author="Razavi, Pedram/Medicine" w:date="2019-06-16T15:04:00Z">
          <w:pPr>
            <w:spacing w:after="0" w:line="240" w:lineRule="auto"/>
            <w:jc w:val="center"/>
          </w:pPr>
        </w:pPrChange>
      </w:pPr>
      <m:oMathPara>
        <m:oMath>
          <m:r>
            <w:rPr>
              <w:rFonts w:ascii="Arial" w:eastAsia="Arial" w:hAnsi="Arial" w:cs="Arial"/>
              <w:color w:val="0032CC"/>
              <w:rPrChange w:id="4719" w:author="Razavi, Pedram/Medicine" w:date="2019-06-16T15:03:00Z">
                <w:rPr>
                  <w:rFonts w:ascii="Arial" w:eastAsia="Arial" w:hAnsi="Arial" w:cs="Arial"/>
                  <w:color w:val="0033CC"/>
                </w:rPr>
              </w:rPrChange>
            </w:rPr>
            <m:t xml:space="preserve">z =     0    otherwise                                 </m:t>
          </m:r>
        </m:oMath>
      </m:oMathPara>
    </w:p>
    <w:p w14:paraId="5C44BB53" w14:textId="77777777" w:rsidR="00413E5F" w:rsidRPr="00A31752" w:rsidRDefault="00413E5F">
      <w:pPr>
        <w:spacing w:after="0" w:line="240" w:lineRule="auto"/>
        <w:rPr>
          <w:rFonts w:ascii="Arial" w:eastAsia="Arial" w:hAnsi="Arial" w:cs="Arial"/>
          <w:color w:val="0032CC"/>
          <w:rPrChange w:id="4720" w:author="Razavi, Pedram/Medicine" w:date="2019-06-16T15:03:00Z">
            <w:rPr>
              <w:rFonts w:ascii="Arial" w:eastAsia="Arial" w:hAnsi="Arial" w:cs="Arial"/>
              <w:color w:val="0033CC"/>
            </w:rPr>
          </w:rPrChange>
        </w:rPr>
        <w:pPrChange w:id="4721" w:author="Razavi, Pedram/Medicine" w:date="2019-06-16T15:04:00Z">
          <w:pPr>
            <w:spacing w:after="0" w:line="240" w:lineRule="auto"/>
            <w:jc w:val="both"/>
          </w:pPr>
        </w:pPrChange>
      </w:pPr>
    </w:p>
    <w:p w14:paraId="53D338FE" w14:textId="77777777" w:rsidR="00413E5F" w:rsidRPr="00A31752" w:rsidRDefault="00B4071F">
      <w:pPr>
        <w:spacing w:after="0" w:line="240" w:lineRule="auto"/>
        <w:rPr>
          <w:rFonts w:ascii="Arial" w:eastAsia="Arial" w:hAnsi="Arial" w:cs="Arial"/>
          <w:color w:val="0032CC"/>
          <w:rPrChange w:id="4722" w:author="Razavi, Pedram/Medicine" w:date="2019-06-16T15:03:00Z">
            <w:rPr>
              <w:rFonts w:ascii="Arial" w:eastAsia="Arial" w:hAnsi="Arial" w:cs="Arial"/>
              <w:color w:val="0033CC"/>
            </w:rPr>
          </w:rPrChange>
        </w:rPr>
        <w:pPrChange w:id="4723" w:author="Razavi, Pedram/Medicine" w:date="2019-06-16T15:04:00Z">
          <w:pPr>
            <w:spacing w:after="0" w:line="240" w:lineRule="auto"/>
            <w:jc w:val="both"/>
          </w:pPr>
        </w:pPrChange>
      </w:pPr>
      <w:r w:rsidRPr="00A31752">
        <w:rPr>
          <w:rFonts w:ascii="Arial" w:eastAsia="Arial" w:hAnsi="Arial" w:cs="Arial"/>
          <w:color w:val="0032CC"/>
          <w:rPrChange w:id="4724" w:author="Razavi, Pedram/Medicine" w:date="2019-06-16T15:03:00Z">
            <w:rPr>
              <w:rFonts w:ascii="Arial" w:eastAsia="Arial" w:hAnsi="Arial" w:cs="Arial"/>
              <w:color w:val="0033CC"/>
            </w:rPr>
          </w:rPrChange>
        </w:rPr>
        <w:t xml:space="preserve">where </w:t>
      </w:r>
      <m:oMath>
        <m:r>
          <w:rPr>
            <w:rFonts w:ascii="Arial" w:eastAsia="Arial" w:hAnsi="Arial" w:cs="Arial"/>
            <w:color w:val="0032CC"/>
            <w:rPrChange w:id="4725" w:author="Razavi, Pedram/Medicine" w:date="2019-06-16T15:03:00Z">
              <w:rPr>
                <w:rFonts w:ascii="Arial" w:eastAsia="Arial" w:hAnsi="Arial" w:cs="Arial"/>
                <w:color w:val="0033CC"/>
              </w:rPr>
            </w:rPrChange>
          </w:rPr>
          <m:t>z</m:t>
        </m:r>
      </m:oMath>
      <w:r w:rsidRPr="00A31752">
        <w:rPr>
          <w:rFonts w:ascii="Arial" w:eastAsia="Arial" w:hAnsi="Arial" w:cs="Arial"/>
          <w:color w:val="0032CC"/>
          <w:rPrChange w:id="4726" w:author="Razavi, Pedram/Medicine" w:date="2019-06-16T15:03:00Z">
            <w:rPr>
              <w:rFonts w:ascii="Arial" w:eastAsia="Arial" w:hAnsi="Arial" w:cs="Arial"/>
              <w:color w:val="0033CC"/>
            </w:rPr>
          </w:rPrChange>
        </w:rPr>
        <w:t xml:space="preserve"> is the ordinal copy number call of a given gene, </w:t>
      </w:r>
      <m:oMath>
        <m:sSub>
          <m:sSubPr>
            <m:ctrlPr>
              <w:rPr>
                <w:rFonts w:ascii="Arial" w:eastAsia="Arial" w:hAnsi="Arial" w:cs="Arial"/>
                <w:color w:val="0032CC"/>
              </w:rPr>
            </m:ctrlPr>
          </m:sSubPr>
          <m:e>
            <m:r>
              <w:rPr>
                <w:rFonts w:ascii="Arial" w:eastAsia="Arial" w:hAnsi="Arial" w:cs="Arial"/>
                <w:color w:val="0032CC"/>
                <w:rPrChange w:id="4727" w:author="Razavi, Pedram/Medicine" w:date="2019-06-16T15:03:00Z">
                  <w:rPr>
                    <w:rFonts w:ascii="Arial" w:eastAsia="Arial" w:hAnsi="Arial" w:cs="Arial"/>
                    <w:color w:val="0033CC"/>
                  </w:rPr>
                </w:rPrChange>
              </w:rPr>
              <m:t>x</m:t>
            </m:r>
          </m:e>
          <m:sub>
            <m:r>
              <w:rPr>
                <w:rFonts w:ascii="Arial" w:eastAsia="Arial" w:hAnsi="Arial" w:cs="Arial"/>
                <w:color w:val="0032CC"/>
                <w:rPrChange w:id="4728" w:author="Razavi, Pedram/Medicine" w:date="2019-06-16T15:03:00Z">
                  <w:rPr>
                    <w:rFonts w:ascii="Arial" w:eastAsia="Arial" w:hAnsi="Arial" w:cs="Arial"/>
                    <w:color w:val="0033CC"/>
                  </w:rPr>
                </w:rPrChange>
              </w:rPr>
              <m:t>1</m:t>
            </m:r>
          </m:sub>
        </m:sSub>
      </m:oMath>
      <w:r w:rsidRPr="00A31752">
        <w:rPr>
          <w:rFonts w:ascii="Arial" w:eastAsia="Arial" w:hAnsi="Arial" w:cs="Arial"/>
          <w:color w:val="0032CC"/>
          <w:rPrChange w:id="4729" w:author="Razavi, Pedram/Medicine" w:date="2019-06-16T15:03:00Z">
            <w:rPr>
              <w:rFonts w:ascii="Arial" w:eastAsia="Arial" w:hAnsi="Arial" w:cs="Arial"/>
              <w:color w:val="0033CC"/>
            </w:rPr>
          </w:rPrChange>
        </w:rPr>
        <w:t xml:space="preserve"> and </w:t>
      </w:r>
      <m:oMath>
        <m:sSub>
          <m:sSubPr>
            <m:ctrlPr>
              <w:rPr>
                <w:rFonts w:ascii="Arial" w:eastAsia="Arial" w:hAnsi="Arial" w:cs="Arial"/>
                <w:color w:val="0032CC"/>
              </w:rPr>
            </m:ctrlPr>
          </m:sSubPr>
          <m:e>
            <m:r>
              <w:rPr>
                <w:rFonts w:ascii="Arial" w:eastAsia="Arial" w:hAnsi="Arial" w:cs="Arial"/>
                <w:color w:val="0032CC"/>
                <w:rPrChange w:id="4730" w:author="Razavi, Pedram/Medicine" w:date="2019-06-16T15:03:00Z">
                  <w:rPr>
                    <w:rFonts w:ascii="Arial" w:eastAsia="Arial" w:hAnsi="Arial" w:cs="Arial"/>
                    <w:color w:val="0033CC"/>
                  </w:rPr>
                </w:rPrChange>
              </w:rPr>
              <m:t>x</m:t>
            </m:r>
          </m:e>
          <m:sub>
            <m:r>
              <w:rPr>
                <w:rFonts w:ascii="Arial" w:eastAsia="Arial" w:hAnsi="Arial" w:cs="Arial"/>
                <w:color w:val="0032CC"/>
                <w:rPrChange w:id="4731" w:author="Razavi, Pedram/Medicine" w:date="2019-06-16T15:03:00Z">
                  <w:rPr>
                    <w:rFonts w:ascii="Arial" w:eastAsia="Arial" w:hAnsi="Arial" w:cs="Arial"/>
                    <w:color w:val="0033CC"/>
                  </w:rPr>
                </w:rPrChange>
              </w:rPr>
              <m:t>2</m:t>
            </m:r>
          </m:sub>
        </m:sSub>
      </m:oMath>
      <w:r w:rsidRPr="00A31752">
        <w:rPr>
          <w:rFonts w:ascii="Arial" w:eastAsia="Arial" w:hAnsi="Arial" w:cs="Arial"/>
          <w:color w:val="0032CC"/>
          <w:rPrChange w:id="4732" w:author="Razavi, Pedram/Medicine" w:date="2019-06-16T15:03:00Z">
            <w:rPr>
              <w:rFonts w:ascii="Arial" w:eastAsia="Arial" w:hAnsi="Arial" w:cs="Arial"/>
              <w:color w:val="0033CC"/>
            </w:rPr>
          </w:rPrChange>
        </w:rPr>
        <w:t xml:space="preserve"> are ploidy specific thresholds such that:</w:t>
      </w:r>
    </w:p>
    <w:p w14:paraId="693E50F2" w14:textId="77777777" w:rsidR="00413E5F" w:rsidRPr="00A31752" w:rsidRDefault="00504212">
      <w:pPr>
        <w:spacing w:after="0" w:line="240" w:lineRule="auto"/>
        <w:rPr>
          <w:rFonts w:ascii="Arial" w:eastAsia="Arial" w:hAnsi="Arial" w:cs="Arial"/>
          <w:color w:val="0032CC"/>
          <w:rPrChange w:id="4733" w:author="Razavi, Pedram/Medicine" w:date="2019-06-16T15:03:00Z">
            <w:rPr>
              <w:rFonts w:ascii="Arial" w:eastAsia="Arial" w:hAnsi="Arial" w:cs="Arial"/>
              <w:color w:val="0033CC"/>
            </w:rPr>
          </w:rPrChange>
        </w:rPr>
        <w:pPrChange w:id="4734" w:author="Razavi, Pedram/Medicine" w:date="2019-06-16T15:04:00Z">
          <w:pPr>
            <w:spacing w:after="0" w:line="240" w:lineRule="auto"/>
            <w:jc w:val="center"/>
          </w:pPr>
        </w:pPrChange>
      </w:pPr>
      <m:oMathPara>
        <m:oMath>
          <m:sSub>
            <m:sSubPr>
              <m:ctrlPr>
                <w:rPr>
                  <w:rFonts w:ascii="Arial" w:eastAsia="Arial" w:hAnsi="Arial" w:cs="Arial"/>
                  <w:color w:val="0032CC"/>
                </w:rPr>
              </m:ctrlPr>
            </m:sSubPr>
            <m:e>
              <m:r>
                <w:rPr>
                  <w:rFonts w:ascii="Arial" w:eastAsia="Arial" w:hAnsi="Arial" w:cs="Arial"/>
                  <w:color w:val="0032CC"/>
                  <w:rPrChange w:id="4735" w:author="Razavi, Pedram/Medicine" w:date="2019-06-16T15:03:00Z">
                    <w:rPr>
                      <w:rFonts w:ascii="Arial" w:eastAsia="Arial" w:hAnsi="Arial" w:cs="Arial"/>
                      <w:color w:val="0033CC"/>
                    </w:rPr>
                  </w:rPrChange>
                </w:rPr>
                <m:t>x</m:t>
              </m:r>
            </m:e>
            <m:sub>
              <m:r>
                <w:rPr>
                  <w:rFonts w:ascii="Arial" w:eastAsia="Arial" w:hAnsi="Arial" w:cs="Arial"/>
                  <w:color w:val="0032CC"/>
                  <w:rPrChange w:id="4736" w:author="Razavi, Pedram/Medicine" w:date="2019-06-16T15:03:00Z">
                    <w:rPr>
                      <w:rFonts w:ascii="Arial" w:eastAsia="Arial" w:hAnsi="Arial" w:cs="Arial"/>
                      <w:color w:val="0033CC"/>
                    </w:rPr>
                  </w:rPrChange>
                </w:rPr>
                <m:t>1</m:t>
              </m:r>
            </m:sub>
          </m:sSub>
          <m:r>
            <w:rPr>
              <w:rFonts w:ascii="Arial" w:eastAsia="Arial" w:hAnsi="Arial" w:cs="Arial"/>
              <w:color w:val="0032CC"/>
              <w:rPrChange w:id="4737" w:author="Razavi, Pedram/Medicine" w:date="2019-06-16T15:03:00Z">
                <w:rPr>
                  <w:rFonts w:ascii="Arial" w:eastAsia="Arial" w:hAnsi="Arial" w:cs="Arial"/>
                  <w:color w:val="0033CC"/>
                </w:rPr>
              </w:rPrChange>
            </w:rPr>
            <m:t xml:space="preserve"> =1 and  </m:t>
          </m:r>
          <m:sSub>
            <m:sSubPr>
              <m:ctrlPr>
                <w:rPr>
                  <w:rFonts w:ascii="Arial" w:eastAsia="Arial" w:hAnsi="Arial" w:cs="Arial"/>
                  <w:color w:val="0032CC"/>
                </w:rPr>
              </m:ctrlPr>
            </m:sSubPr>
            <m:e>
              <m:r>
                <w:rPr>
                  <w:rFonts w:ascii="Arial" w:eastAsia="Arial" w:hAnsi="Arial" w:cs="Arial"/>
                  <w:color w:val="0032CC"/>
                  <w:rPrChange w:id="4738" w:author="Razavi, Pedram/Medicine" w:date="2019-06-16T15:03:00Z">
                    <w:rPr>
                      <w:rFonts w:ascii="Arial" w:eastAsia="Arial" w:hAnsi="Arial" w:cs="Arial"/>
                      <w:color w:val="0033CC"/>
                    </w:rPr>
                  </w:rPrChange>
                </w:rPr>
                <m:t>x</m:t>
              </m:r>
            </m:e>
            <m:sub>
              <m:r>
                <w:rPr>
                  <w:rFonts w:ascii="Arial" w:eastAsia="Arial" w:hAnsi="Arial" w:cs="Arial"/>
                  <w:color w:val="0032CC"/>
                  <w:rPrChange w:id="4739" w:author="Razavi, Pedram/Medicine" w:date="2019-06-16T15:03:00Z">
                    <w:rPr>
                      <w:rFonts w:ascii="Arial" w:eastAsia="Arial" w:hAnsi="Arial" w:cs="Arial"/>
                      <w:color w:val="0033CC"/>
                    </w:rPr>
                  </w:rPrChange>
                </w:rPr>
                <m:t>2</m:t>
              </m:r>
            </m:sub>
          </m:sSub>
          <m:r>
            <w:rPr>
              <w:rFonts w:ascii="Arial" w:eastAsia="Arial" w:hAnsi="Arial" w:cs="Arial"/>
              <w:color w:val="0032CC"/>
              <w:rPrChange w:id="4740" w:author="Razavi, Pedram/Medicine" w:date="2019-06-16T15:03:00Z">
                <w:rPr>
                  <w:rFonts w:ascii="Arial" w:eastAsia="Arial" w:hAnsi="Arial" w:cs="Arial"/>
                  <w:color w:val="0033CC"/>
                </w:rPr>
              </w:rPrChange>
            </w:rPr>
            <m:t xml:space="preserve"> =4     if round(</m:t>
          </m:r>
          <m:sSup>
            <m:sSupPr>
              <m:ctrlPr>
                <w:rPr>
                  <w:rFonts w:ascii="Arial" w:eastAsia="Arial" w:hAnsi="Arial" w:cs="Arial"/>
                  <w:color w:val="0032CC"/>
                </w:rPr>
              </m:ctrlPr>
            </m:sSupPr>
            <m:e>
              <m:r>
                <w:rPr>
                  <w:rFonts w:ascii="Arial" w:eastAsia="Arial" w:hAnsi="Arial" w:cs="Arial"/>
                  <w:color w:val="0032CC"/>
                  <w:rPrChange w:id="4741" w:author="Razavi, Pedram/Medicine" w:date="2019-06-16T15:03:00Z">
                    <w:rPr>
                      <w:rFonts w:ascii="Arial" w:eastAsia="Arial" w:hAnsi="Arial" w:cs="Arial"/>
                      <w:color w:val="0033CC"/>
                    </w:rPr>
                  </w:rPrChange>
                </w:rPr>
                <m:t>φ</m:t>
              </m:r>
            </m:e>
            <m:sup>
              <m:r>
                <w:rPr>
                  <w:rFonts w:ascii="Arial" w:eastAsia="Arial" w:hAnsi="Arial" w:cs="Arial"/>
                  <w:color w:val="0032CC"/>
                  <w:rPrChange w:id="4742" w:author="Razavi, Pedram/Medicine" w:date="2019-06-16T15:03:00Z">
                    <w:rPr>
                      <w:rFonts w:ascii="Arial" w:eastAsia="Arial" w:hAnsi="Arial" w:cs="Arial"/>
                      <w:color w:val="0033CC"/>
                    </w:rPr>
                  </w:rPrChange>
                </w:rPr>
                <m:t>*</m:t>
              </m:r>
            </m:sup>
          </m:sSup>
          <m:r>
            <w:rPr>
              <w:rFonts w:ascii="Arial" w:eastAsia="Arial" w:hAnsi="Arial" w:cs="Arial"/>
              <w:color w:val="0032CC"/>
              <w:rPrChange w:id="4743" w:author="Razavi, Pedram/Medicine" w:date="2019-06-16T15:03:00Z">
                <w:rPr>
                  <w:rFonts w:ascii="Arial" w:eastAsia="Arial" w:hAnsi="Arial" w:cs="Arial"/>
                  <w:color w:val="0033CC"/>
                </w:rPr>
              </w:rPrChange>
            </w:rPr>
            <m:t>) = 2</m:t>
          </m:r>
        </m:oMath>
      </m:oMathPara>
    </w:p>
    <w:p w14:paraId="16B44A9A" w14:textId="77777777" w:rsidR="00413E5F" w:rsidRPr="00A31752" w:rsidRDefault="00504212">
      <w:pPr>
        <w:spacing w:after="0" w:line="240" w:lineRule="auto"/>
        <w:rPr>
          <w:rFonts w:ascii="Arial" w:eastAsia="Arial" w:hAnsi="Arial" w:cs="Arial"/>
          <w:color w:val="0032CC"/>
          <w:rPrChange w:id="4744" w:author="Razavi, Pedram/Medicine" w:date="2019-06-16T15:03:00Z">
            <w:rPr>
              <w:rFonts w:ascii="Arial" w:eastAsia="Arial" w:hAnsi="Arial" w:cs="Arial"/>
              <w:color w:val="0033CC"/>
            </w:rPr>
          </w:rPrChange>
        </w:rPr>
        <w:pPrChange w:id="4745" w:author="Razavi, Pedram/Medicine" w:date="2019-06-16T15:04:00Z">
          <w:pPr>
            <w:spacing w:after="0" w:line="240" w:lineRule="auto"/>
            <w:jc w:val="center"/>
          </w:pPr>
        </w:pPrChange>
      </w:pPr>
      <m:oMathPara>
        <m:oMath>
          <m:sSub>
            <m:sSubPr>
              <m:ctrlPr>
                <w:rPr>
                  <w:rFonts w:ascii="Arial" w:eastAsia="Arial" w:hAnsi="Arial" w:cs="Arial"/>
                  <w:color w:val="0032CC"/>
                </w:rPr>
              </m:ctrlPr>
            </m:sSubPr>
            <m:e>
              <m:r>
                <w:rPr>
                  <w:rFonts w:ascii="Arial" w:eastAsia="Arial" w:hAnsi="Arial" w:cs="Arial"/>
                  <w:color w:val="0032CC"/>
                  <w:rPrChange w:id="4746" w:author="Razavi, Pedram/Medicine" w:date="2019-06-16T15:03:00Z">
                    <w:rPr>
                      <w:rFonts w:ascii="Arial" w:eastAsia="Arial" w:hAnsi="Arial" w:cs="Arial"/>
                      <w:color w:val="0033CC"/>
                    </w:rPr>
                  </w:rPrChange>
                </w:rPr>
                <m:t>x</m:t>
              </m:r>
            </m:e>
            <m:sub>
              <m:r>
                <w:rPr>
                  <w:rFonts w:ascii="Arial" w:eastAsia="Arial" w:hAnsi="Arial" w:cs="Arial"/>
                  <w:color w:val="0032CC"/>
                  <w:rPrChange w:id="4747" w:author="Razavi, Pedram/Medicine" w:date="2019-06-16T15:03:00Z">
                    <w:rPr>
                      <w:rFonts w:ascii="Arial" w:eastAsia="Arial" w:hAnsi="Arial" w:cs="Arial"/>
                      <w:color w:val="0033CC"/>
                    </w:rPr>
                  </w:rPrChange>
                </w:rPr>
                <m:t>1</m:t>
              </m:r>
            </m:sub>
          </m:sSub>
          <m:r>
            <w:rPr>
              <w:rFonts w:ascii="Arial" w:eastAsia="Arial" w:hAnsi="Arial" w:cs="Arial"/>
              <w:color w:val="0032CC"/>
              <w:rPrChange w:id="4748" w:author="Razavi, Pedram/Medicine" w:date="2019-06-16T15:03:00Z">
                <w:rPr>
                  <w:rFonts w:ascii="Arial" w:eastAsia="Arial" w:hAnsi="Arial" w:cs="Arial"/>
                  <w:color w:val="0033CC"/>
                </w:rPr>
              </w:rPrChange>
            </w:rPr>
            <m:t xml:space="preserve"> =2 </m:t>
          </m:r>
          <m:sSub>
            <m:sSubPr>
              <m:ctrlPr>
                <w:rPr>
                  <w:rFonts w:ascii="Arial" w:eastAsia="Arial" w:hAnsi="Arial" w:cs="Arial"/>
                  <w:color w:val="0032CC"/>
                </w:rPr>
              </m:ctrlPr>
            </m:sSubPr>
            <m:e>
              <m:r>
                <w:rPr>
                  <w:rFonts w:ascii="Arial" w:eastAsia="Arial" w:hAnsi="Arial" w:cs="Arial"/>
                  <w:color w:val="0032CC"/>
                  <w:rPrChange w:id="4749" w:author="Razavi, Pedram/Medicine" w:date="2019-06-16T15:03:00Z">
                    <w:rPr>
                      <w:rFonts w:ascii="Arial" w:eastAsia="Arial" w:hAnsi="Arial" w:cs="Arial"/>
                      <w:color w:val="0033CC"/>
                    </w:rPr>
                  </w:rPrChange>
                </w:rPr>
                <m:t>and  x</m:t>
              </m:r>
            </m:e>
            <m:sub>
              <m:r>
                <w:rPr>
                  <w:rFonts w:ascii="Arial" w:eastAsia="Arial" w:hAnsi="Arial" w:cs="Arial"/>
                  <w:color w:val="0032CC"/>
                  <w:rPrChange w:id="4750" w:author="Razavi, Pedram/Medicine" w:date="2019-06-16T15:03:00Z">
                    <w:rPr>
                      <w:rFonts w:ascii="Arial" w:eastAsia="Arial" w:hAnsi="Arial" w:cs="Arial"/>
                      <w:color w:val="0033CC"/>
                    </w:rPr>
                  </w:rPrChange>
                </w:rPr>
                <m:t>2</m:t>
              </m:r>
            </m:sub>
          </m:sSub>
          <m:r>
            <w:rPr>
              <w:rFonts w:ascii="Arial" w:eastAsia="Arial" w:hAnsi="Arial" w:cs="Arial"/>
              <w:color w:val="0032CC"/>
              <w:rPrChange w:id="4751" w:author="Razavi, Pedram/Medicine" w:date="2019-06-16T15:03:00Z">
                <w:rPr>
                  <w:rFonts w:ascii="Arial" w:eastAsia="Arial" w:hAnsi="Arial" w:cs="Arial"/>
                  <w:color w:val="0033CC"/>
                </w:rPr>
              </w:rPrChange>
            </w:rPr>
            <m:t xml:space="preserve"> =5     if round(</m:t>
          </m:r>
          <m:sSup>
            <m:sSupPr>
              <m:ctrlPr>
                <w:rPr>
                  <w:rFonts w:ascii="Arial" w:eastAsia="Arial" w:hAnsi="Arial" w:cs="Arial"/>
                  <w:color w:val="0032CC"/>
                </w:rPr>
              </m:ctrlPr>
            </m:sSupPr>
            <m:e>
              <m:r>
                <w:rPr>
                  <w:rFonts w:ascii="Arial" w:eastAsia="Arial" w:hAnsi="Arial" w:cs="Arial"/>
                  <w:color w:val="0032CC"/>
                  <w:rPrChange w:id="4752" w:author="Razavi, Pedram/Medicine" w:date="2019-06-16T15:03:00Z">
                    <w:rPr>
                      <w:rFonts w:ascii="Arial" w:eastAsia="Arial" w:hAnsi="Arial" w:cs="Arial"/>
                      <w:color w:val="0033CC"/>
                    </w:rPr>
                  </w:rPrChange>
                </w:rPr>
                <m:t>φ</m:t>
              </m:r>
            </m:e>
            <m:sup>
              <m:r>
                <w:rPr>
                  <w:rFonts w:ascii="Arial" w:eastAsia="Arial" w:hAnsi="Arial" w:cs="Arial"/>
                  <w:color w:val="0032CC"/>
                  <w:rPrChange w:id="4753" w:author="Razavi, Pedram/Medicine" w:date="2019-06-16T15:03:00Z">
                    <w:rPr>
                      <w:rFonts w:ascii="Arial" w:eastAsia="Arial" w:hAnsi="Arial" w:cs="Arial"/>
                      <w:color w:val="0033CC"/>
                    </w:rPr>
                  </w:rPrChange>
                </w:rPr>
                <m:t>*</m:t>
              </m:r>
            </m:sup>
          </m:sSup>
          <m:r>
            <w:rPr>
              <w:rFonts w:ascii="Arial" w:eastAsia="Arial" w:hAnsi="Arial" w:cs="Arial"/>
              <w:color w:val="0032CC"/>
              <w:rPrChange w:id="4754" w:author="Razavi, Pedram/Medicine" w:date="2019-06-16T15:03:00Z">
                <w:rPr>
                  <w:rFonts w:ascii="Arial" w:eastAsia="Arial" w:hAnsi="Arial" w:cs="Arial"/>
                  <w:color w:val="0033CC"/>
                </w:rPr>
              </w:rPrChange>
            </w:rPr>
            <m:t>) = 3</m:t>
          </m:r>
        </m:oMath>
      </m:oMathPara>
    </w:p>
    <w:p w14:paraId="1D9EC4FF" w14:textId="77777777" w:rsidR="00413E5F" w:rsidRPr="00A31752" w:rsidRDefault="00504212">
      <w:pPr>
        <w:spacing w:after="0" w:line="240" w:lineRule="auto"/>
        <w:rPr>
          <w:rFonts w:ascii="Arial" w:eastAsia="Arial" w:hAnsi="Arial" w:cs="Arial"/>
          <w:color w:val="0032CC"/>
          <w:rPrChange w:id="4755" w:author="Razavi, Pedram/Medicine" w:date="2019-06-16T15:03:00Z">
            <w:rPr>
              <w:rFonts w:ascii="Arial" w:eastAsia="Arial" w:hAnsi="Arial" w:cs="Arial"/>
              <w:color w:val="0033CC"/>
            </w:rPr>
          </w:rPrChange>
        </w:rPr>
        <w:pPrChange w:id="4756" w:author="Razavi, Pedram/Medicine" w:date="2019-06-16T15:04:00Z">
          <w:pPr>
            <w:spacing w:after="0" w:line="240" w:lineRule="auto"/>
            <w:jc w:val="center"/>
          </w:pPr>
        </w:pPrChange>
      </w:pPr>
      <m:oMathPara>
        <m:oMath>
          <m:sSub>
            <m:sSubPr>
              <m:ctrlPr>
                <w:rPr>
                  <w:rFonts w:ascii="Arial" w:eastAsia="Arial" w:hAnsi="Arial" w:cs="Arial"/>
                  <w:color w:val="0032CC"/>
                </w:rPr>
              </m:ctrlPr>
            </m:sSubPr>
            <m:e>
              <m:r>
                <w:rPr>
                  <w:rFonts w:ascii="Arial" w:eastAsia="Arial" w:hAnsi="Arial" w:cs="Arial"/>
                  <w:color w:val="0032CC"/>
                  <w:rPrChange w:id="4757" w:author="Razavi, Pedram/Medicine" w:date="2019-06-16T15:03:00Z">
                    <w:rPr>
                      <w:rFonts w:ascii="Arial" w:eastAsia="Arial" w:hAnsi="Arial" w:cs="Arial"/>
                      <w:color w:val="0033CC"/>
                    </w:rPr>
                  </w:rPrChange>
                </w:rPr>
                <m:t>x</m:t>
              </m:r>
            </m:e>
            <m:sub>
              <m:r>
                <w:rPr>
                  <w:rFonts w:ascii="Arial" w:eastAsia="Arial" w:hAnsi="Arial" w:cs="Arial"/>
                  <w:color w:val="0032CC"/>
                  <w:rPrChange w:id="4758" w:author="Razavi, Pedram/Medicine" w:date="2019-06-16T15:03:00Z">
                    <w:rPr>
                      <w:rFonts w:ascii="Arial" w:eastAsia="Arial" w:hAnsi="Arial" w:cs="Arial"/>
                      <w:color w:val="0033CC"/>
                    </w:rPr>
                  </w:rPrChange>
                </w:rPr>
                <m:t>1</m:t>
              </m:r>
            </m:sub>
          </m:sSub>
          <m:r>
            <w:rPr>
              <w:rFonts w:ascii="Arial" w:eastAsia="Arial" w:hAnsi="Arial" w:cs="Arial"/>
              <w:color w:val="0032CC"/>
              <w:rPrChange w:id="4759" w:author="Razavi, Pedram/Medicine" w:date="2019-06-16T15:03:00Z">
                <w:rPr>
                  <w:rFonts w:ascii="Arial" w:eastAsia="Arial" w:hAnsi="Arial" w:cs="Arial"/>
                  <w:color w:val="0033CC"/>
                </w:rPr>
              </w:rPrChange>
            </w:rPr>
            <m:t xml:space="preserve"> =3 </m:t>
          </m:r>
          <m:sSub>
            <m:sSubPr>
              <m:ctrlPr>
                <w:rPr>
                  <w:rFonts w:ascii="Arial" w:eastAsia="Arial" w:hAnsi="Arial" w:cs="Arial"/>
                  <w:color w:val="0032CC"/>
                </w:rPr>
              </m:ctrlPr>
            </m:sSubPr>
            <m:e>
              <m:r>
                <w:rPr>
                  <w:rFonts w:ascii="Arial" w:eastAsia="Arial" w:hAnsi="Arial" w:cs="Arial"/>
                  <w:color w:val="0032CC"/>
                  <w:rPrChange w:id="4760" w:author="Razavi, Pedram/Medicine" w:date="2019-06-16T15:03:00Z">
                    <w:rPr>
                      <w:rFonts w:ascii="Arial" w:eastAsia="Arial" w:hAnsi="Arial" w:cs="Arial"/>
                      <w:color w:val="0033CC"/>
                    </w:rPr>
                  </w:rPrChange>
                </w:rPr>
                <m:t>and  x</m:t>
              </m:r>
            </m:e>
            <m:sub>
              <m:r>
                <w:rPr>
                  <w:rFonts w:ascii="Arial" w:eastAsia="Arial" w:hAnsi="Arial" w:cs="Arial"/>
                  <w:color w:val="0032CC"/>
                  <w:rPrChange w:id="4761" w:author="Razavi, Pedram/Medicine" w:date="2019-06-16T15:03:00Z">
                    <w:rPr>
                      <w:rFonts w:ascii="Arial" w:eastAsia="Arial" w:hAnsi="Arial" w:cs="Arial"/>
                      <w:color w:val="0033CC"/>
                    </w:rPr>
                  </w:rPrChange>
                </w:rPr>
                <m:t>2</m:t>
              </m:r>
            </m:sub>
          </m:sSub>
          <m:r>
            <w:rPr>
              <w:rFonts w:ascii="Arial" w:eastAsia="Arial" w:hAnsi="Arial" w:cs="Arial"/>
              <w:color w:val="0032CC"/>
              <w:rPrChange w:id="4762" w:author="Razavi, Pedram/Medicine" w:date="2019-06-16T15:03:00Z">
                <w:rPr>
                  <w:rFonts w:ascii="Arial" w:eastAsia="Arial" w:hAnsi="Arial" w:cs="Arial"/>
                  <w:color w:val="0033CC"/>
                </w:rPr>
              </w:rPrChange>
            </w:rPr>
            <m:t xml:space="preserve"> =6      if round(</m:t>
          </m:r>
          <m:sSup>
            <m:sSupPr>
              <m:ctrlPr>
                <w:rPr>
                  <w:rFonts w:ascii="Arial" w:eastAsia="Arial" w:hAnsi="Arial" w:cs="Arial"/>
                  <w:color w:val="0032CC"/>
                </w:rPr>
              </m:ctrlPr>
            </m:sSupPr>
            <m:e>
              <m:r>
                <w:rPr>
                  <w:rFonts w:ascii="Arial" w:eastAsia="Arial" w:hAnsi="Arial" w:cs="Arial"/>
                  <w:color w:val="0032CC"/>
                  <w:rPrChange w:id="4763" w:author="Razavi, Pedram/Medicine" w:date="2019-06-16T15:03:00Z">
                    <w:rPr>
                      <w:rFonts w:ascii="Arial" w:eastAsia="Arial" w:hAnsi="Arial" w:cs="Arial"/>
                      <w:color w:val="0033CC"/>
                    </w:rPr>
                  </w:rPrChange>
                </w:rPr>
                <m:t>φ</m:t>
              </m:r>
            </m:e>
            <m:sup>
              <m:r>
                <w:rPr>
                  <w:rFonts w:ascii="Arial" w:eastAsia="Arial" w:hAnsi="Arial" w:cs="Arial"/>
                  <w:color w:val="0032CC"/>
                  <w:rPrChange w:id="4764" w:author="Razavi, Pedram/Medicine" w:date="2019-06-16T15:03:00Z">
                    <w:rPr>
                      <w:rFonts w:ascii="Arial" w:eastAsia="Arial" w:hAnsi="Arial" w:cs="Arial"/>
                      <w:color w:val="0033CC"/>
                    </w:rPr>
                  </w:rPrChange>
                </w:rPr>
                <m:t>*</m:t>
              </m:r>
            </m:sup>
          </m:sSup>
          <m:r>
            <w:rPr>
              <w:rFonts w:ascii="Arial" w:eastAsia="Arial" w:hAnsi="Arial" w:cs="Arial"/>
              <w:color w:val="0032CC"/>
              <w:rPrChange w:id="4765" w:author="Razavi, Pedram/Medicine" w:date="2019-06-16T15:03:00Z">
                <w:rPr>
                  <w:rFonts w:ascii="Arial" w:eastAsia="Arial" w:hAnsi="Arial" w:cs="Arial"/>
                  <w:color w:val="0033CC"/>
                </w:rPr>
              </w:rPrChange>
            </w:rPr>
            <m:t>) ≥4</m:t>
          </m:r>
        </m:oMath>
      </m:oMathPara>
    </w:p>
    <w:p w14:paraId="6EF83650" w14:textId="77777777" w:rsidR="00413E5F" w:rsidRPr="00A31752" w:rsidRDefault="00413E5F">
      <w:pPr>
        <w:spacing w:after="0" w:line="240" w:lineRule="auto"/>
        <w:rPr>
          <w:rFonts w:ascii="Arial" w:eastAsia="Arial" w:hAnsi="Arial" w:cs="Arial"/>
          <w:color w:val="0032CC"/>
          <w:rPrChange w:id="4766" w:author="Razavi, Pedram/Medicine" w:date="2019-06-16T15:03:00Z">
            <w:rPr>
              <w:rFonts w:ascii="Arial" w:eastAsia="Arial" w:hAnsi="Arial" w:cs="Arial"/>
              <w:color w:val="0033CC"/>
            </w:rPr>
          </w:rPrChange>
        </w:rPr>
        <w:pPrChange w:id="4767" w:author="Razavi, Pedram/Medicine" w:date="2019-06-16T15:04:00Z">
          <w:pPr>
            <w:spacing w:after="0" w:line="240" w:lineRule="auto"/>
            <w:jc w:val="both"/>
          </w:pPr>
        </w:pPrChange>
      </w:pPr>
    </w:p>
    <w:p w14:paraId="4348866F" w14:textId="20BAE1C4" w:rsidR="00413E5F" w:rsidRPr="00A31752" w:rsidRDefault="00B4071F">
      <w:pPr>
        <w:spacing w:after="0" w:line="240" w:lineRule="auto"/>
        <w:rPr>
          <w:rFonts w:ascii="Arial" w:eastAsia="Arial" w:hAnsi="Arial" w:cs="Arial"/>
          <w:color w:val="0032CC"/>
          <w:rPrChange w:id="4768" w:author="Razavi, Pedram/Medicine" w:date="2019-06-16T15:04:00Z">
            <w:rPr>
              <w:rFonts w:ascii="Arial" w:eastAsia="Arial" w:hAnsi="Arial" w:cs="Arial"/>
              <w:color w:val="0033CC"/>
            </w:rPr>
          </w:rPrChange>
        </w:rPr>
        <w:pPrChange w:id="4769" w:author="Razavi, Pedram/Medicine" w:date="2019-06-16T15:04:00Z">
          <w:pPr>
            <w:spacing w:after="0" w:line="240" w:lineRule="auto"/>
            <w:jc w:val="both"/>
          </w:pPr>
        </w:pPrChange>
      </w:pPr>
      <w:r w:rsidRPr="00A31752">
        <w:rPr>
          <w:rFonts w:ascii="Arial" w:eastAsia="Arial" w:hAnsi="Arial" w:cs="Arial"/>
          <w:color w:val="0032CC"/>
          <w:rPrChange w:id="4770" w:author="Razavi, Pedram/Medicine" w:date="2019-06-16T15:03:00Z">
            <w:rPr>
              <w:rFonts w:ascii="Arial" w:eastAsia="Arial" w:hAnsi="Arial" w:cs="Arial"/>
              <w:color w:val="0033CC"/>
            </w:rPr>
          </w:rPrChange>
        </w:rPr>
        <w:lastRenderedPageBreak/>
        <w:t>The Log</w:t>
      </w:r>
      <w:r w:rsidRPr="00A31752">
        <w:rPr>
          <w:rFonts w:ascii="Arial" w:eastAsia="Arial" w:hAnsi="Arial" w:cs="Arial"/>
          <w:color w:val="0032CC"/>
          <w:vertAlign w:val="subscript"/>
          <w:rPrChange w:id="4771" w:author="Razavi, Pedram/Medicine" w:date="2019-06-16T15:03:00Z">
            <w:rPr>
              <w:rFonts w:ascii="Arial" w:eastAsia="Arial" w:hAnsi="Arial" w:cs="Arial"/>
              <w:color w:val="0033CC"/>
              <w:vertAlign w:val="subscript"/>
            </w:rPr>
          </w:rPrChange>
        </w:rPr>
        <w:t>2</w:t>
      </w:r>
      <w:r w:rsidRPr="00A31752">
        <w:rPr>
          <w:rFonts w:ascii="Arial" w:eastAsia="Arial" w:hAnsi="Arial" w:cs="Arial"/>
          <w:color w:val="0032CC"/>
          <w:rPrChange w:id="4772" w:author="Razavi, Pedram/Medicine" w:date="2019-06-16T15:03:00Z">
            <w:rPr>
              <w:rFonts w:ascii="Arial" w:eastAsia="Arial" w:hAnsi="Arial" w:cs="Arial"/>
              <w:color w:val="0033CC"/>
            </w:rPr>
          </w:rPrChange>
        </w:rPr>
        <w:t xml:space="preserve"> Ratios of representative healthy male and female controls are shown in Figure</w:t>
      </w:r>
      <w:ins w:id="4773" w:author="Razavi, Pedram/Medicine" w:date="2019-06-16T15:24:00Z">
        <w:r w:rsidR="00152750">
          <w:rPr>
            <w:rFonts w:ascii="Arial" w:eastAsia="Arial" w:hAnsi="Arial" w:cs="Arial"/>
            <w:color w:val="0032CC"/>
          </w:rPr>
          <w:t>s</w:t>
        </w:r>
      </w:ins>
      <w:r w:rsidRPr="00A31752">
        <w:rPr>
          <w:rFonts w:ascii="Arial" w:eastAsia="Arial" w:hAnsi="Arial" w:cs="Arial"/>
          <w:color w:val="0032CC"/>
          <w:rPrChange w:id="4774" w:author="Razavi, Pedram/Medicine" w:date="2019-06-16T15:03:00Z">
            <w:rPr>
              <w:rFonts w:ascii="Arial" w:eastAsia="Arial" w:hAnsi="Arial" w:cs="Arial"/>
              <w:color w:val="0033CC"/>
            </w:rPr>
          </w:rPrChange>
        </w:rPr>
        <w:t xml:space="preserve"> 15</w:t>
      </w:r>
      <w:ins w:id="4775" w:author="Razavi, Pedram/Medicine" w:date="2019-06-16T15:23:00Z">
        <w:r w:rsidR="00152750">
          <w:rPr>
            <w:rFonts w:ascii="Arial" w:eastAsia="Arial" w:hAnsi="Arial" w:cs="Arial"/>
            <w:color w:val="0032CC"/>
          </w:rPr>
          <w:t>a</w:t>
        </w:r>
      </w:ins>
      <w:del w:id="4776" w:author="Razavi, Pedram/Medicine" w:date="2019-06-16T15:23:00Z">
        <w:r w:rsidRPr="00A31752" w:rsidDel="00152750">
          <w:rPr>
            <w:rFonts w:ascii="Arial" w:eastAsia="Arial" w:hAnsi="Arial" w:cs="Arial"/>
            <w:color w:val="0032CC"/>
            <w:rPrChange w:id="4777" w:author="Razavi, Pedram/Medicine" w:date="2019-06-16T15:03:00Z">
              <w:rPr>
                <w:rFonts w:ascii="Arial" w:eastAsia="Arial" w:hAnsi="Arial" w:cs="Arial"/>
                <w:color w:val="0033CC"/>
              </w:rPr>
            </w:rPrChange>
          </w:rPr>
          <w:delText>(a)</w:delText>
        </w:r>
      </w:del>
      <w:r w:rsidRPr="00A31752">
        <w:rPr>
          <w:rFonts w:ascii="Arial" w:eastAsia="Arial" w:hAnsi="Arial" w:cs="Arial"/>
          <w:color w:val="0032CC"/>
          <w:rPrChange w:id="4778" w:author="Razavi, Pedram/Medicine" w:date="2019-06-16T15:03:00Z">
            <w:rPr>
              <w:rFonts w:ascii="Arial" w:eastAsia="Arial" w:hAnsi="Arial" w:cs="Arial"/>
              <w:color w:val="0033CC"/>
            </w:rPr>
          </w:rPrChange>
        </w:rPr>
        <w:t>-</w:t>
      </w:r>
      <w:ins w:id="4779" w:author="Razavi, Pedram/Medicine" w:date="2019-06-16T15:23:00Z">
        <w:r w:rsidR="00152750">
          <w:rPr>
            <w:rFonts w:ascii="Arial" w:eastAsia="Arial" w:hAnsi="Arial" w:cs="Arial"/>
            <w:color w:val="0032CC"/>
          </w:rPr>
          <w:t>15f</w:t>
        </w:r>
      </w:ins>
      <w:del w:id="4780" w:author="Razavi, Pedram/Medicine" w:date="2019-06-16T15:23:00Z">
        <w:r w:rsidRPr="00A31752" w:rsidDel="00152750">
          <w:rPr>
            <w:rFonts w:ascii="Arial" w:eastAsia="Arial" w:hAnsi="Arial" w:cs="Arial"/>
            <w:color w:val="0032CC"/>
            <w:rPrChange w:id="4781" w:author="Razavi, Pedram/Medicine" w:date="2019-06-16T15:03:00Z">
              <w:rPr>
                <w:rFonts w:ascii="Arial" w:eastAsia="Arial" w:hAnsi="Arial" w:cs="Arial"/>
                <w:color w:val="0033CC"/>
              </w:rPr>
            </w:rPrChange>
          </w:rPr>
          <w:delText>(f)</w:delText>
        </w:r>
      </w:del>
      <w:r w:rsidRPr="00A31752">
        <w:rPr>
          <w:rFonts w:ascii="Arial" w:eastAsia="Arial" w:hAnsi="Arial" w:cs="Arial"/>
          <w:color w:val="0032CC"/>
          <w:rPrChange w:id="4782" w:author="Razavi, Pedram/Medicine" w:date="2019-06-16T15:03:00Z">
            <w:rPr>
              <w:rFonts w:ascii="Arial" w:eastAsia="Arial" w:hAnsi="Arial" w:cs="Arial"/>
              <w:color w:val="0033CC"/>
            </w:rPr>
          </w:rPrChange>
        </w:rPr>
        <w:t xml:space="preserve"> of this </w:t>
      </w:r>
      <w:del w:id="4783" w:author="Razavi, Pedram/Medicine" w:date="2019-06-16T15:23:00Z">
        <w:r w:rsidRPr="00A31752" w:rsidDel="00152750">
          <w:rPr>
            <w:rFonts w:ascii="Arial" w:eastAsia="Arial" w:hAnsi="Arial" w:cs="Arial"/>
            <w:color w:val="0032CC"/>
            <w:rPrChange w:id="4784" w:author="Razavi, Pedram/Medicine" w:date="2019-06-16T15:03:00Z">
              <w:rPr>
                <w:rFonts w:ascii="Arial" w:eastAsia="Arial" w:hAnsi="Arial" w:cs="Arial"/>
                <w:color w:val="0033CC"/>
              </w:rPr>
            </w:rPrChange>
          </w:rPr>
          <w:delText>point-by-point reply</w:delText>
        </w:r>
      </w:del>
      <w:ins w:id="4785" w:author="Razavi, Pedram/Medicine" w:date="2019-06-16T15:23:00Z">
        <w:r w:rsidR="00152750">
          <w:rPr>
            <w:rFonts w:ascii="Arial" w:eastAsia="Arial" w:hAnsi="Arial" w:cs="Arial"/>
            <w:color w:val="0032CC"/>
          </w:rPr>
          <w:t>response</w:t>
        </w:r>
      </w:ins>
      <w:r w:rsidRPr="00A31752">
        <w:rPr>
          <w:rFonts w:ascii="Arial" w:eastAsia="Arial" w:hAnsi="Arial" w:cs="Arial"/>
          <w:color w:val="0032CC"/>
          <w:rPrChange w:id="4786" w:author="Razavi, Pedram/Medicine" w:date="2019-06-16T15:03:00Z">
            <w:rPr>
              <w:rFonts w:ascii="Arial" w:eastAsia="Arial" w:hAnsi="Arial" w:cs="Arial"/>
              <w:color w:val="0033CC"/>
            </w:rPr>
          </w:rPrChange>
        </w:rPr>
        <w:t>. The low variance of raw Log</w:t>
      </w:r>
      <w:r w:rsidRPr="00A31752">
        <w:rPr>
          <w:rFonts w:ascii="Arial" w:eastAsia="Arial" w:hAnsi="Arial" w:cs="Arial"/>
          <w:color w:val="0032CC"/>
          <w:vertAlign w:val="subscript"/>
          <w:rPrChange w:id="4787" w:author="Razavi, Pedram/Medicine" w:date="2019-06-16T15:03:00Z">
            <w:rPr>
              <w:rFonts w:ascii="Arial" w:eastAsia="Arial" w:hAnsi="Arial" w:cs="Arial"/>
              <w:color w:val="0033CC"/>
              <w:vertAlign w:val="subscript"/>
            </w:rPr>
          </w:rPrChange>
        </w:rPr>
        <w:t>2</w:t>
      </w:r>
      <w:r w:rsidRPr="00A31752">
        <w:rPr>
          <w:rFonts w:ascii="Arial" w:eastAsia="Arial" w:hAnsi="Arial" w:cs="Arial"/>
          <w:color w:val="0032CC"/>
          <w:rPrChange w:id="4788" w:author="Razavi, Pedram/Medicine" w:date="2019-06-16T15:03:00Z">
            <w:rPr>
              <w:rFonts w:ascii="Arial" w:eastAsia="Arial" w:hAnsi="Arial" w:cs="Arial"/>
              <w:color w:val="0033CC"/>
            </w:rPr>
          </w:rPrChange>
        </w:rPr>
        <w:t xml:space="preserve"> Ratios observed is expected due to the ultra-high depth of </w:t>
      </w:r>
      <w:r>
        <w:rPr>
          <w:rFonts w:ascii="Arial" w:eastAsia="Arial" w:hAnsi="Arial" w:cs="Arial"/>
          <w:color w:val="0033CC"/>
        </w:rPr>
        <w:t xml:space="preserve">sequence coverage achieved for the cfDNA and WBC samples. Since no </w:t>
      </w:r>
      <w:r w:rsidRPr="00A31752">
        <w:rPr>
          <w:rFonts w:ascii="Arial" w:eastAsia="Arial" w:hAnsi="Arial" w:cs="Arial"/>
          <w:color w:val="0032CC"/>
          <w:rPrChange w:id="4789" w:author="Razavi, Pedram/Medicine" w:date="2019-06-16T15:04:00Z">
            <w:rPr>
              <w:rFonts w:ascii="Arial" w:eastAsia="Arial" w:hAnsi="Arial" w:cs="Arial"/>
              <w:color w:val="0033CC"/>
            </w:rPr>
          </w:rPrChange>
        </w:rPr>
        <w:t>systematic technical artefact was observed in the healthy controls, these can be used to derive parameter estimates for the analysis of cancer samples. There is, usually, a platform specific compression of Log</w:t>
      </w:r>
      <w:r w:rsidRPr="00A31752">
        <w:rPr>
          <w:rFonts w:ascii="Arial" w:eastAsia="Arial" w:hAnsi="Arial" w:cs="Arial"/>
          <w:color w:val="0032CC"/>
          <w:vertAlign w:val="subscript"/>
          <w:rPrChange w:id="4790" w:author="Razavi, Pedram/Medicine" w:date="2019-06-16T15:04:00Z">
            <w:rPr>
              <w:rFonts w:ascii="Arial" w:eastAsia="Arial" w:hAnsi="Arial" w:cs="Arial"/>
              <w:color w:val="0033CC"/>
              <w:vertAlign w:val="subscript"/>
            </w:rPr>
          </w:rPrChange>
        </w:rPr>
        <w:t>2</w:t>
      </w:r>
      <w:r w:rsidRPr="00A31752">
        <w:rPr>
          <w:rFonts w:ascii="Arial" w:eastAsia="Arial" w:hAnsi="Arial" w:cs="Arial"/>
          <w:color w:val="0032CC"/>
          <w:rPrChange w:id="4791" w:author="Razavi, Pedram/Medicine" w:date="2019-06-16T15:04:00Z">
            <w:rPr>
              <w:rFonts w:ascii="Arial" w:eastAsia="Arial" w:hAnsi="Arial" w:cs="Arial"/>
              <w:color w:val="0033CC"/>
            </w:rPr>
          </w:rPrChange>
        </w:rPr>
        <w:t xml:space="preserve"> Ratio (</w:t>
      </w:r>
      <w:ins w:id="4792" w:author="Razavi, Pedram/Medicine" w:date="2019-06-16T15:05:00Z">
        <w:r w:rsidR="00A31752" w:rsidRPr="00A31752">
          <w:rPr>
            <w:rFonts w:ascii="Arial" w:eastAsia="Arial" w:hAnsi="Arial" w:cs="Arial"/>
            <w:color w:val="0032CC"/>
          </w:rPr>
          <w:t>20837533</w:t>
        </w:r>
        <w:r w:rsidR="00A31752">
          <w:rPr>
            <w:rFonts w:ascii="Arial" w:eastAsia="Arial" w:hAnsi="Arial" w:cs="Arial"/>
            <w:color w:val="0032CC"/>
          </w:rPr>
          <w:t>)</w:t>
        </w:r>
      </w:ins>
      <w:del w:id="4793" w:author="Razavi, Pedram/Medicine" w:date="2019-06-16T15:05:00Z">
        <w:r w:rsidRPr="00A31752" w:rsidDel="00A31752">
          <w:rPr>
            <w:rFonts w:ascii="Arial" w:eastAsia="Arial" w:hAnsi="Arial" w:cs="Arial"/>
            <w:color w:val="0032CC"/>
            <w:rPrChange w:id="4794" w:author="Razavi, Pedram/Medicine" w:date="2019-06-16T15:04:00Z">
              <w:rPr>
                <w:rFonts w:ascii="Arial" w:eastAsia="Arial" w:hAnsi="Arial" w:cs="Arial"/>
                <w:color w:val="0033CC"/>
              </w:rPr>
            </w:rPrChange>
          </w:rPr>
          <w:delText>ref)</w:delText>
        </w:r>
      </w:del>
      <w:r w:rsidRPr="00A31752">
        <w:rPr>
          <w:rFonts w:ascii="Arial" w:eastAsia="Arial" w:hAnsi="Arial" w:cs="Arial"/>
          <w:color w:val="0032CC"/>
          <w:rPrChange w:id="4795" w:author="Razavi, Pedram/Medicine" w:date="2019-06-16T15:04:00Z">
            <w:rPr>
              <w:rFonts w:ascii="Arial" w:eastAsia="Arial" w:hAnsi="Arial" w:cs="Arial"/>
              <w:color w:val="0033CC"/>
            </w:rPr>
          </w:rPrChange>
        </w:rPr>
        <w:t xml:space="preserve"> which describes the ratio of observed to expected Log</w:t>
      </w:r>
      <w:r w:rsidRPr="00A31752">
        <w:rPr>
          <w:rFonts w:ascii="Arial" w:eastAsia="Arial" w:hAnsi="Arial" w:cs="Arial"/>
          <w:color w:val="0032CC"/>
          <w:vertAlign w:val="subscript"/>
          <w:rPrChange w:id="4796" w:author="Razavi, Pedram/Medicine" w:date="2019-06-16T15:04:00Z">
            <w:rPr>
              <w:rFonts w:ascii="Arial" w:eastAsia="Arial" w:hAnsi="Arial" w:cs="Arial"/>
              <w:color w:val="0033CC"/>
              <w:vertAlign w:val="subscript"/>
            </w:rPr>
          </w:rPrChange>
        </w:rPr>
        <w:t>2</w:t>
      </w:r>
      <w:r w:rsidRPr="00A31752">
        <w:rPr>
          <w:rFonts w:ascii="Arial" w:eastAsia="Arial" w:hAnsi="Arial" w:cs="Arial"/>
          <w:color w:val="0032CC"/>
          <w:rPrChange w:id="4797" w:author="Razavi, Pedram/Medicine" w:date="2019-06-16T15:04:00Z">
            <w:rPr>
              <w:rFonts w:ascii="Arial" w:eastAsia="Arial" w:hAnsi="Arial" w:cs="Arial"/>
              <w:color w:val="0033CC"/>
            </w:rPr>
          </w:rPrChange>
        </w:rPr>
        <w:t xml:space="preserve"> Ratio for a clonal loss of one copy in a diploid background in a sample with 100% purity. The compression ratio </w:t>
      </w:r>
      <m:oMath>
        <m:r>
          <w:rPr>
            <w:rFonts w:ascii="Cambria Math" w:hAnsi="Cambria Math"/>
            <w:color w:val="0032CC"/>
            <w:rPrChange w:id="4798" w:author="Razavi, Pedram/Medicine" w:date="2019-06-16T15:04:00Z">
              <w:rPr>
                <w:rFonts w:ascii="Cambria Math" w:hAnsi="Cambria Math"/>
              </w:rPr>
            </w:rPrChange>
          </w:rPr>
          <m:t>γ</m:t>
        </m:r>
        <m:r>
          <w:rPr>
            <w:rFonts w:ascii="Arial" w:eastAsia="Arial" w:hAnsi="Arial" w:cs="Arial"/>
            <w:color w:val="0032CC"/>
            <w:rPrChange w:id="4799" w:author="Razavi, Pedram/Medicine" w:date="2019-06-16T15:04:00Z">
              <w:rPr>
                <w:rFonts w:ascii="Arial" w:eastAsia="Arial" w:hAnsi="Arial" w:cs="Arial"/>
                <w:color w:val="0033CC"/>
              </w:rPr>
            </w:rPrChange>
          </w:rPr>
          <m:t xml:space="preserve"> = 0.85</m:t>
        </m:r>
      </m:oMath>
      <w:r w:rsidRPr="00A31752">
        <w:rPr>
          <w:rFonts w:ascii="Arial" w:eastAsia="Arial" w:hAnsi="Arial" w:cs="Arial"/>
          <w:color w:val="0032CC"/>
          <w:rPrChange w:id="4800" w:author="Razavi, Pedram/Medicine" w:date="2019-06-16T15:04:00Z">
            <w:rPr>
              <w:rFonts w:ascii="Arial" w:eastAsia="Arial" w:hAnsi="Arial" w:cs="Arial"/>
              <w:color w:val="0033CC"/>
            </w:rPr>
          </w:rPrChange>
        </w:rPr>
        <w:t xml:space="preserve"> was estimated from the mean segmented Log</w:t>
      </w:r>
      <w:r w:rsidRPr="00A31752">
        <w:rPr>
          <w:rFonts w:ascii="Arial" w:eastAsia="Arial" w:hAnsi="Arial" w:cs="Arial"/>
          <w:color w:val="0032CC"/>
          <w:vertAlign w:val="subscript"/>
          <w:rPrChange w:id="4801" w:author="Razavi, Pedram/Medicine" w:date="2019-06-16T15:04:00Z">
            <w:rPr>
              <w:rFonts w:ascii="Arial" w:eastAsia="Arial" w:hAnsi="Arial" w:cs="Arial"/>
              <w:color w:val="0033CC"/>
              <w:vertAlign w:val="subscript"/>
            </w:rPr>
          </w:rPrChange>
        </w:rPr>
        <w:t>2</w:t>
      </w:r>
      <w:r w:rsidRPr="00A31752">
        <w:rPr>
          <w:rFonts w:ascii="Arial" w:eastAsia="Arial" w:hAnsi="Arial" w:cs="Arial"/>
          <w:color w:val="0032CC"/>
          <w:rPrChange w:id="4802" w:author="Razavi, Pedram/Medicine" w:date="2019-06-16T15:04:00Z">
            <w:rPr>
              <w:rFonts w:ascii="Arial" w:eastAsia="Arial" w:hAnsi="Arial" w:cs="Arial"/>
              <w:color w:val="0033CC"/>
            </w:rPr>
          </w:rPrChange>
        </w:rPr>
        <w:t xml:space="preserve"> Ratio of chromosome X across healthy male controls.</w:t>
      </w:r>
    </w:p>
    <w:p w14:paraId="505A3567" w14:textId="77777777" w:rsidR="00413E5F" w:rsidRPr="00A31752" w:rsidRDefault="00413E5F">
      <w:pPr>
        <w:spacing w:after="0" w:line="240" w:lineRule="auto"/>
        <w:rPr>
          <w:rFonts w:ascii="Arial" w:eastAsia="Arial" w:hAnsi="Arial" w:cs="Arial"/>
          <w:color w:val="0032CC"/>
          <w:rPrChange w:id="4803" w:author="Razavi, Pedram/Medicine" w:date="2019-06-16T15:04:00Z">
            <w:rPr>
              <w:rFonts w:ascii="Arial" w:eastAsia="Arial" w:hAnsi="Arial" w:cs="Arial"/>
              <w:color w:val="0033CC"/>
            </w:rPr>
          </w:rPrChange>
        </w:rPr>
        <w:pPrChange w:id="4804" w:author="Razavi, Pedram/Medicine" w:date="2019-06-16T15:04:00Z">
          <w:pPr>
            <w:spacing w:after="0" w:line="240" w:lineRule="auto"/>
            <w:jc w:val="both"/>
          </w:pPr>
        </w:pPrChange>
      </w:pPr>
    </w:p>
    <w:p w14:paraId="2FBF8B88" w14:textId="11D04D21" w:rsidR="00413E5F" w:rsidRPr="00A31752" w:rsidRDefault="00B4071F">
      <w:pPr>
        <w:spacing w:after="0" w:line="240" w:lineRule="auto"/>
        <w:rPr>
          <w:rFonts w:ascii="Arial" w:eastAsia="Arial" w:hAnsi="Arial" w:cs="Arial"/>
          <w:color w:val="0032CC"/>
          <w:rPrChange w:id="4805" w:author="Razavi, Pedram/Medicine" w:date="2019-06-16T15:04:00Z">
            <w:rPr>
              <w:rFonts w:ascii="Arial" w:eastAsia="Arial" w:hAnsi="Arial" w:cs="Arial"/>
              <w:color w:val="0033CC"/>
            </w:rPr>
          </w:rPrChange>
        </w:rPr>
        <w:pPrChange w:id="4806" w:author="Razavi, Pedram/Medicine" w:date="2019-06-16T15:04:00Z">
          <w:pPr>
            <w:spacing w:after="0" w:line="240" w:lineRule="auto"/>
            <w:jc w:val="both"/>
          </w:pPr>
        </w:pPrChange>
      </w:pPr>
      <w:r w:rsidRPr="00A31752">
        <w:rPr>
          <w:rFonts w:ascii="Arial" w:eastAsia="Arial" w:hAnsi="Arial" w:cs="Arial"/>
          <w:color w:val="0032CC"/>
          <w:rPrChange w:id="4807" w:author="Razavi, Pedram/Medicine" w:date="2019-06-16T15:04:00Z">
            <w:rPr>
              <w:rFonts w:ascii="Arial" w:eastAsia="Arial" w:hAnsi="Arial" w:cs="Arial"/>
              <w:color w:val="0033CC"/>
            </w:rPr>
          </w:rPrChange>
        </w:rPr>
        <w:t>A comparison of Log</w:t>
      </w:r>
      <w:r w:rsidRPr="00A31752">
        <w:rPr>
          <w:rFonts w:ascii="Arial" w:eastAsia="Arial" w:hAnsi="Arial" w:cs="Arial"/>
          <w:color w:val="0032CC"/>
          <w:vertAlign w:val="subscript"/>
          <w:rPrChange w:id="4808" w:author="Razavi, Pedram/Medicine" w:date="2019-06-16T15:04:00Z">
            <w:rPr>
              <w:rFonts w:ascii="Arial" w:eastAsia="Arial" w:hAnsi="Arial" w:cs="Arial"/>
              <w:color w:val="0033CC"/>
              <w:vertAlign w:val="subscript"/>
            </w:rPr>
          </w:rPrChange>
        </w:rPr>
        <w:t>2</w:t>
      </w:r>
      <w:r w:rsidRPr="00A31752">
        <w:rPr>
          <w:rFonts w:ascii="Arial" w:eastAsia="Arial" w:hAnsi="Arial" w:cs="Arial"/>
          <w:color w:val="0032CC"/>
          <w:rPrChange w:id="4809" w:author="Razavi, Pedram/Medicine" w:date="2019-06-16T15:04:00Z">
            <w:rPr>
              <w:rFonts w:ascii="Arial" w:eastAsia="Arial" w:hAnsi="Arial" w:cs="Arial"/>
              <w:color w:val="0033CC"/>
            </w:rPr>
          </w:rPrChange>
        </w:rPr>
        <w:t xml:space="preserve"> Ratios of three tumor biopsy and matched cfDNA sample pairs, one of each cancer type, where amplifications (</w:t>
      </w:r>
      <w:r w:rsidRPr="00A31752">
        <w:rPr>
          <w:rFonts w:ascii="Arial" w:eastAsia="Arial" w:hAnsi="Arial" w:cs="Arial"/>
          <w:i/>
          <w:color w:val="0032CC"/>
          <w:rPrChange w:id="4810" w:author="Razavi, Pedram/Medicine" w:date="2019-06-16T15:04:00Z">
            <w:rPr>
              <w:rFonts w:ascii="Arial" w:eastAsia="Arial" w:hAnsi="Arial" w:cs="Arial"/>
              <w:i/>
              <w:color w:val="0033CC"/>
            </w:rPr>
          </w:rPrChange>
        </w:rPr>
        <w:t>FGFR1</w:t>
      </w:r>
      <w:r w:rsidRPr="00A31752">
        <w:rPr>
          <w:rFonts w:ascii="Arial" w:eastAsia="Arial" w:hAnsi="Arial" w:cs="Arial"/>
          <w:color w:val="0032CC"/>
          <w:rPrChange w:id="4811" w:author="Razavi, Pedram/Medicine" w:date="2019-06-16T15:04:00Z">
            <w:rPr>
              <w:rFonts w:ascii="Arial" w:eastAsia="Arial" w:hAnsi="Arial" w:cs="Arial"/>
              <w:color w:val="0033CC"/>
            </w:rPr>
          </w:rPrChange>
        </w:rPr>
        <w:t xml:space="preserve"> and </w:t>
      </w:r>
      <w:r w:rsidRPr="00A31752">
        <w:rPr>
          <w:rFonts w:ascii="Arial" w:eastAsia="Arial" w:hAnsi="Arial" w:cs="Arial"/>
          <w:i/>
          <w:color w:val="0032CC"/>
          <w:rPrChange w:id="4812" w:author="Razavi, Pedram/Medicine" w:date="2019-06-16T15:04:00Z">
            <w:rPr>
              <w:rFonts w:ascii="Arial" w:eastAsia="Arial" w:hAnsi="Arial" w:cs="Arial"/>
              <w:i/>
              <w:color w:val="0033CC"/>
            </w:rPr>
          </w:rPrChange>
        </w:rPr>
        <w:t>CCND1</w:t>
      </w:r>
      <w:r w:rsidRPr="00A31752">
        <w:rPr>
          <w:rFonts w:ascii="Arial" w:eastAsia="Arial" w:hAnsi="Arial" w:cs="Arial"/>
          <w:color w:val="0032CC"/>
          <w:rPrChange w:id="4813" w:author="Razavi, Pedram/Medicine" w:date="2019-06-16T15:04:00Z">
            <w:rPr>
              <w:rFonts w:ascii="Arial" w:eastAsia="Arial" w:hAnsi="Arial" w:cs="Arial"/>
              <w:color w:val="0033CC"/>
            </w:rPr>
          </w:rPrChange>
        </w:rPr>
        <w:t xml:space="preserve"> in the breast cancer case, </w:t>
      </w:r>
      <w:r w:rsidRPr="00A31752">
        <w:rPr>
          <w:rFonts w:ascii="Arial" w:eastAsia="Arial" w:hAnsi="Arial" w:cs="Arial"/>
          <w:i/>
          <w:color w:val="0032CC"/>
          <w:rPrChange w:id="4814" w:author="Razavi, Pedram/Medicine" w:date="2019-06-16T15:04:00Z">
            <w:rPr>
              <w:rFonts w:ascii="Arial" w:eastAsia="Arial" w:hAnsi="Arial" w:cs="Arial"/>
              <w:i/>
              <w:color w:val="0033CC"/>
            </w:rPr>
          </w:rPrChange>
        </w:rPr>
        <w:t>EGFR</w:t>
      </w:r>
      <w:r w:rsidRPr="00A31752">
        <w:rPr>
          <w:rFonts w:ascii="Arial" w:eastAsia="Arial" w:hAnsi="Arial" w:cs="Arial"/>
          <w:color w:val="0032CC"/>
          <w:rPrChange w:id="4815" w:author="Razavi, Pedram/Medicine" w:date="2019-06-16T15:04:00Z">
            <w:rPr>
              <w:rFonts w:ascii="Arial" w:eastAsia="Arial" w:hAnsi="Arial" w:cs="Arial"/>
              <w:color w:val="0033CC"/>
            </w:rPr>
          </w:rPrChange>
        </w:rPr>
        <w:t xml:space="preserve"> in the lung cancer case) and a homozygous deletion (</w:t>
      </w:r>
      <w:r w:rsidRPr="00A31752">
        <w:rPr>
          <w:rFonts w:ascii="Arial" w:eastAsia="Arial" w:hAnsi="Arial" w:cs="Arial"/>
          <w:i/>
          <w:color w:val="0032CC"/>
          <w:rPrChange w:id="4816" w:author="Razavi, Pedram/Medicine" w:date="2019-06-16T15:04:00Z">
            <w:rPr>
              <w:rFonts w:ascii="Arial" w:eastAsia="Arial" w:hAnsi="Arial" w:cs="Arial"/>
              <w:i/>
              <w:color w:val="0033CC"/>
            </w:rPr>
          </w:rPrChange>
        </w:rPr>
        <w:t>BRCA2</w:t>
      </w:r>
      <w:r w:rsidRPr="00A31752">
        <w:rPr>
          <w:rFonts w:ascii="Arial" w:eastAsia="Arial" w:hAnsi="Arial" w:cs="Arial"/>
          <w:color w:val="0032CC"/>
          <w:rPrChange w:id="4817" w:author="Razavi, Pedram/Medicine" w:date="2019-06-16T15:04:00Z">
            <w:rPr>
              <w:rFonts w:ascii="Arial" w:eastAsia="Arial" w:hAnsi="Arial" w:cs="Arial"/>
              <w:color w:val="0033CC"/>
            </w:rPr>
          </w:rPrChange>
        </w:rPr>
        <w:t xml:space="preserve"> in the prostate cancer case) were detected in the tumor biopsies is shown in Figure</w:t>
      </w:r>
      <w:ins w:id="4818" w:author="Razavi, Pedram/Medicine" w:date="2019-06-16T15:24:00Z">
        <w:r w:rsidR="00152750">
          <w:rPr>
            <w:rFonts w:ascii="Arial" w:eastAsia="Arial" w:hAnsi="Arial" w:cs="Arial"/>
            <w:color w:val="0032CC"/>
          </w:rPr>
          <w:t>s</w:t>
        </w:r>
      </w:ins>
      <w:r w:rsidRPr="00A31752">
        <w:rPr>
          <w:rFonts w:ascii="Arial" w:eastAsia="Arial" w:hAnsi="Arial" w:cs="Arial"/>
          <w:color w:val="0032CC"/>
          <w:rPrChange w:id="4819" w:author="Razavi, Pedram/Medicine" w:date="2019-06-16T15:04:00Z">
            <w:rPr>
              <w:rFonts w:ascii="Arial" w:eastAsia="Arial" w:hAnsi="Arial" w:cs="Arial"/>
              <w:color w:val="0033CC"/>
            </w:rPr>
          </w:rPrChange>
        </w:rPr>
        <w:t xml:space="preserve"> 16</w:t>
      </w:r>
      <w:ins w:id="4820" w:author="Razavi, Pedram/Medicine" w:date="2019-06-16T15:24:00Z">
        <w:r w:rsidR="00152750">
          <w:rPr>
            <w:rFonts w:ascii="Arial" w:eastAsia="Arial" w:hAnsi="Arial" w:cs="Arial"/>
            <w:color w:val="0032CC"/>
          </w:rPr>
          <w:t>a</w:t>
        </w:r>
      </w:ins>
      <w:del w:id="4821" w:author="Razavi, Pedram/Medicine" w:date="2019-06-16T15:24:00Z">
        <w:r w:rsidRPr="00A31752" w:rsidDel="00152750">
          <w:rPr>
            <w:rFonts w:ascii="Arial" w:eastAsia="Arial" w:hAnsi="Arial" w:cs="Arial"/>
            <w:color w:val="0032CC"/>
            <w:rPrChange w:id="4822" w:author="Razavi, Pedram/Medicine" w:date="2019-06-16T15:04:00Z">
              <w:rPr>
                <w:rFonts w:ascii="Arial" w:eastAsia="Arial" w:hAnsi="Arial" w:cs="Arial"/>
                <w:color w:val="0033CC"/>
              </w:rPr>
            </w:rPrChange>
          </w:rPr>
          <w:delText>(a)</w:delText>
        </w:r>
      </w:del>
      <w:r w:rsidRPr="00A31752">
        <w:rPr>
          <w:rFonts w:ascii="Arial" w:eastAsia="Arial" w:hAnsi="Arial" w:cs="Arial"/>
          <w:color w:val="0032CC"/>
          <w:rPrChange w:id="4823" w:author="Razavi, Pedram/Medicine" w:date="2019-06-16T15:04:00Z">
            <w:rPr>
              <w:rFonts w:ascii="Arial" w:eastAsia="Arial" w:hAnsi="Arial" w:cs="Arial"/>
              <w:color w:val="0033CC"/>
            </w:rPr>
          </w:rPrChange>
        </w:rPr>
        <w:t>-</w:t>
      </w:r>
      <w:ins w:id="4824" w:author="Razavi, Pedram/Medicine" w:date="2019-06-16T15:24:00Z">
        <w:r w:rsidR="00152750">
          <w:rPr>
            <w:rFonts w:ascii="Arial" w:eastAsia="Arial" w:hAnsi="Arial" w:cs="Arial"/>
            <w:color w:val="0032CC"/>
          </w:rPr>
          <w:t>16f</w:t>
        </w:r>
      </w:ins>
      <w:del w:id="4825" w:author="Razavi, Pedram/Medicine" w:date="2019-06-16T15:24:00Z">
        <w:r w:rsidRPr="00A31752" w:rsidDel="00152750">
          <w:rPr>
            <w:rFonts w:ascii="Arial" w:eastAsia="Arial" w:hAnsi="Arial" w:cs="Arial"/>
            <w:color w:val="0032CC"/>
            <w:rPrChange w:id="4826" w:author="Razavi, Pedram/Medicine" w:date="2019-06-16T15:04:00Z">
              <w:rPr>
                <w:rFonts w:ascii="Arial" w:eastAsia="Arial" w:hAnsi="Arial" w:cs="Arial"/>
                <w:color w:val="0033CC"/>
              </w:rPr>
            </w:rPrChange>
          </w:rPr>
          <w:delText>(f)</w:delText>
        </w:r>
      </w:del>
      <w:r w:rsidRPr="00A31752">
        <w:rPr>
          <w:rFonts w:ascii="Arial" w:eastAsia="Arial" w:hAnsi="Arial" w:cs="Arial"/>
          <w:color w:val="0032CC"/>
          <w:rPrChange w:id="4827" w:author="Razavi, Pedram/Medicine" w:date="2019-06-16T15:04:00Z">
            <w:rPr>
              <w:rFonts w:ascii="Arial" w:eastAsia="Arial" w:hAnsi="Arial" w:cs="Arial"/>
              <w:color w:val="0033CC"/>
            </w:rPr>
          </w:rPrChange>
        </w:rPr>
        <w:t xml:space="preserve"> of this </w:t>
      </w:r>
      <w:del w:id="4828" w:author="Razavi, Pedram/Medicine" w:date="2019-06-16T15:24:00Z">
        <w:r w:rsidRPr="00A31752" w:rsidDel="00152750">
          <w:rPr>
            <w:rFonts w:ascii="Arial" w:eastAsia="Arial" w:hAnsi="Arial" w:cs="Arial"/>
            <w:color w:val="0032CC"/>
            <w:rPrChange w:id="4829" w:author="Razavi, Pedram/Medicine" w:date="2019-06-16T15:04:00Z">
              <w:rPr>
                <w:rFonts w:ascii="Arial" w:eastAsia="Arial" w:hAnsi="Arial" w:cs="Arial"/>
                <w:color w:val="0033CC"/>
              </w:rPr>
            </w:rPrChange>
          </w:rPr>
          <w:delText>point-by-point reply</w:delText>
        </w:r>
      </w:del>
      <w:ins w:id="4830" w:author="Razavi, Pedram/Medicine" w:date="2019-06-16T15:24:00Z">
        <w:r w:rsidR="00152750">
          <w:rPr>
            <w:rFonts w:ascii="Arial" w:eastAsia="Arial" w:hAnsi="Arial" w:cs="Arial"/>
            <w:color w:val="0032CC"/>
          </w:rPr>
          <w:t>response</w:t>
        </w:r>
      </w:ins>
      <w:r w:rsidRPr="00A31752">
        <w:rPr>
          <w:rFonts w:ascii="Arial" w:eastAsia="Arial" w:hAnsi="Arial" w:cs="Arial"/>
          <w:color w:val="0032CC"/>
          <w:rPrChange w:id="4831" w:author="Razavi, Pedram/Medicine" w:date="2019-06-16T15:04:00Z">
            <w:rPr>
              <w:rFonts w:ascii="Arial" w:eastAsia="Arial" w:hAnsi="Arial" w:cs="Arial"/>
              <w:color w:val="0033CC"/>
            </w:rPr>
          </w:rPrChange>
        </w:rPr>
        <w:t>. Based on these initial observations, the concordance between the tumor biopsies and cfDNA samples was evaluated using two complementary approaches:</w:t>
      </w:r>
    </w:p>
    <w:p w14:paraId="6258B573" w14:textId="77777777" w:rsidR="00413E5F" w:rsidRPr="00A31752" w:rsidRDefault="00413E5F">
      <w:pPr>
        <w:spacing w:after="0" w:line="240" w:lineRule="auto"/>
        <w:rPr>
          <w:rFonts w:ascii="Arial" w:eastAsia="Arial" w:hAnsi="Arial" w:cs="Arial"/>
          <w:color w:val="0032CC"/>
          <w:rPrChange w:id="4832" w:author="Razavi, Pedram/Medicine" w:date="2019-06-16T15:04:00Z">
            <w:rPr>
              <w:rFonts w:ascii="Arial" w:eastAsia="Arial" w:hAnsi="Arial" w:cs="Arial"/>
              <w:color w:val="0033CC"/>
            </w:rPr>
          </w:rPrChange>
        </w:rPr>
        <w:pPrChange w:id="4833" w:author="Razavi, Pedram/Medicine" w:date="2019-06-16T15:04:00Z">
          <w:pPr>
            <w:spacing w:after="0" w:line="240" w:lineRule="auto"/>
            <w:jc w:val="both"/>
          </w:pPr>
        </w:pPrChange>
      </w:pPr>
    </w:p>
    <w:p w14:paraId="0035DCD7" w14:textId="52E20309" w:rsidR="00413E5F" w:rsidRPr="00A31752" w:rsidRDefault="00B4071F">
      <w:pPr>
        <w:numPr>
          <w:ilvl w:val="0"/>
          <w:numId w:val="1"/>
        </w:numPr>
        <w:spacing w:after="0" w:line="240" w:lineRule="auto"/>
        <w:rPr>
          <w:rFonts w:ascii="Arial" w:eastAsia="Arial" w:hAnsi="Arial" w:cs="Arial"/>
          <w:color w:val="0032CC"/>
          <w:rPrChange w:id="4834" w:author="Razavi, Pedram/Medicine" w:date="2019-06-16T15:04:00Z">
            <w:rPr>
              <w:rFonts w:ascii="Arial" w:eastAsia="Arial" w:hAnsi="Arial" w:cs="Arial"/>
              <w:color w:val="0033CC"/>
            </w:rPr>
          </w:rPrChange>
        </w:rPr>
        <w:pPrChange w:id="4835" w:author="Razavi, Pedram/Medicine" w:date="2019-06-16T15:04:00Z">
          <w:pPr>
            <w:numPr>
              <w:numId w:val="1"/>
            </w:numPr>
            <w:spacing w:after="0" w:line="240" w:lineRule="auto"/>
            <w:ind w:left="720" w:hanging="360"/>
            <w:jc w:val="both"/>
          </w:pPr>
        </w:pPrChange>
      </w:pPr>
      <w:r w:rsidRPr="006E1F9B">
        <w:rPr>
          <w:rFonts w:ascii="Arial" w:eastAsia="Arial" w:hAnsi="Arial" w:cs="Arial"/>
          <w:color w:val="0032CC"/>
          <w:rPrChange w:id="4836" w:author="Razavi, Pedram/Medicine" w:date="2019-06-16T15:49:00Z">
            <w:rPr>
              <w:rFonts w:ascii="Arial" w:eastAsia="Arial" w:hAnsi="Arial" w:cs="Arial"/>
              <w:color w:val="0033CC"/>
            </w:rPr>
          </w:rPrChange>
        </w:rPr>
        <w:t>As the correlation of segmented Log</w:t>
      </w:r>
      <w:r w:rsidRPr="006E1F9B">
        <w:rPr>
          <w:rFonts w:ascii="Arial" w:eastAsia="Arial" w:hAnsi="Arial" w:cs="Arial"/>
          <w:color w:val="0032CC"/>
          <w:vertAlign w:val="subscript"/>
          <w:rPrChange w:id="4837" w:author="Razavi, Pedram/Medicine" w:date="2019-06-16T15:49:00Z">
            <w:rPr>
              <w:rFonts w:ascii="Arial" w:eastAsia="Arial" w:hAnsi="Arial" w:cs="Arial"/>
              <w:color w:val="0033CC"/>
              <w:vertAlign w:val="subscript"/>
            </w:rPr>
          </w:rPrChange>
        </w:rPr>
        <w:t>2</w:t>
      </w:r>
      <w:r w:rsidRPr="006E1F9B">
        <w:rPr>
          <w:rFonts w:ascii="Arial" w:eastAsia="Arial Unicode MS" w:hAnsi="Arial" w:cs="Arial"/>
          <w:color w:val="0032CC"/>
          <w:rPrChange w:id="4838" w:author="Razavi, Pedram/Medicine" w:date="2019-06-16T15:49:00Z">
            <w:rPr>
              <w:rFonts w:ascii="Arial Unicode MS" w:eastAsia="Arial Unicode MS" w:hAnsi="Arial Unicode MS" w:cs="Arial Unicode MS"/>
              <w:color w:val="0033CC"/>
            </w:rPr>
          </w:rPrChange>
        </w:rPr>
        <w:t xml:space="preserve"> Ratios for segments overlapping ≥75%. The distributions of Pearson’s </w:t>
      </w:r>
      <w:r w:rsidRPr="006E1F9B">
        <w:rPr>
          <w:rFonts w:ascii="Arial" w:eastAsia="Arial" w:hAnsi="Arial" w:cs="Arial"/>
          <w:i/>
          <w:color w:val="0032CC"/>
          <w:rPrChange w:id="4839" w:author="Razavi, Pedram/Medicine" w:date="2019-06-16T15:49:00Z">
            <w:rPr>
              <w:rFonts w:ascii="Arial" w:eastAsia="Arial" w:hAnsi="Arial" w:cs="Arial"/>
              <w:i/>
              <w:color w:val="0033CC"/>
            </w:rPr>
          </w:rPrChange>
        </w:rPr>
        <w:t>r</w:t>
      </w:r>
      <w:r w:rsidRPr="006E1F9B">
        <w:rPr>
          <w:rFonts w:ascii="Arial" w:eastAsia="Arial" w:hAnsi="Arial" w:cs="Arial"/>
          <w:color w:val="0032CC"/>
          <w:rPrChange w:id="4840" w:author="Razavi, Pedram/Medicine" w:date="2019-06-16T15:49:00Z">
            <w:rPr>
              <w:rFonts w:ascii="Arial" w:eastAsia="Arial" w:hAnsi="Arial" w:cs="Arial"/>
              <w:color w:val="0033CC"/>
            </w:rPr>
          </w:rPrChange>
        </w:rPr>
        <w:t xml:space="preserve"> are shown in Figure 16</w:t>
      </w:r>
      <w:ins w:id="4841" w:author="Razavi, Pedram/Medicine" w:date="2019-06-16T15:25:00Z">
        <w:r w:rsidR="00152750" w:rsidRPr="006E1F9B">
          <w:rPr>
            <w:rFonts w:ascii="Arial" w:eastAsia="Arial" w:hAnsi="Arial" w:cs="Arial"/>
            <w:color w:val="0032CC"/>
          </w:rPr>
          <w:t>g-16h</w:t>
        </w:r>
      </w:ins>
      <w:del w:id="4842" w:author="Razavi, Pedram/Medicine" w:date="2019-06-16T15:25:00Z">
        <w:r w:rsidRPr="006E1F9B" w:rsidDel="00152750">
          <w:rPr>
            <w:rFonts w:ascii="Arial" w:eastAsia="Arial" w:hAnsi="Arial" w:cs="Arial"/>
            <w:color w:val="0032CC"/>
            <w:rPrChange w:id="4843" w:author="Razavi, Pedram/Medicine" w:date="2019-06-16T15:49:00Z">
              <w:rPr>
                <w:rFonts w:ascii="Arial" w:eastAsia="Arial" w:hAnsi="Arial" w:cs="Arial"/>
                <w:color w:val="0033CC"/>
              </w:rPr>
            </w:rPrChange>
          </w:rPr>
          <w:delText>(g</w:delText>
        </w:r>
      </w:del>
      <w:del w:id="4844" w:author="Razavi, Pedram/Medicine" w:date="2019-06-16T15:24:00Z">
        <w:r w:rsidRPr="006E1F9B" w:rsidDel="00152750">
          <w:rPr>
            <w:rFonts w:ascii="Arial" w:eastAsia="Arial" w:hAnsi="Arial" w:cs="Arial"/>
            <w:color w:val="0032CC"/>
            <w:rPrChange w:id="4845" w:author="Razavi, Pedram/Medicine" w:date="2019-06-16T15:49:00Z">
              <w:rPr>
                <w:rFonts w:ascii="Arial" w:eastAsia="Arial" w:hAnsi="Arial" w:cs="Arial"/>
                <w:color w:val="0033CC"/>
              </w:rPr>
            </w:rPrChange>
          </w:rPr>
          <w:delText>)-(h)</w:delText>
        </w:r>
      </w:del>
      <w:r w:rsidRPr="006E1F9B">
        <w:rPr>
          <w:rFonts w:ascii="Arial" w:eastAsia="Arial" w:hAnsi="Arial" w:cs="Arial"/>
          <w:color w:val="0032CC"/>
          <w:rPrChange w:id="4846" w:author="Razavi, Pedram/Medicine" w:date="2019-06-16T15:49:00Z">
            <w:rPr>
              <w:rFonts w:ascii="Arial" w:eastAsia="Arial" w:hAnsi="Arial" w:cs="Arial"/>
              <w:color w:val="0033CC"/>
            </w:rPr>
          </w:rPrChange>
        </w:rPr>
        <w:t xml:space="preserve"> of this </w:t>
      </w:r>
      <w:del w:id="4847" w:author="Razavi, Pedram/Medicine" w:date="2019-06-16T15:25:00Z">
        <w:r w:rsidRPr="006E1F9B" w:rsidDel="00152750">
          <w:rPr>
            <w:rFonts w:ascii="Arial" w:eastAsia="Arial" w:hAnsi="Arial" w:cs="Arial"/>
            <w:color w:val="0032CC"/>
            <w:rPrChange w:id="4848" w:author="Razavi, Pedram/Medicine" w:date="2019-06-16T15:49:00Z">
              <w:rPr>
                <w:rFonts w:ascii="Arial" w:eastAsia="Arial" w:hAnsi="Arial" w:cs="Arial"/>
                <w:color w:val="0033CC"/>
              </w:rPr>
            </w:rPrChange>
          </w:rPr>
          <w:delText>point-by-point reply</w:delText>
        </w:r>
      </w:del>
      <w:ins w:id="4849" w:author="Razavi, Pedram/Medicine" w:date="2019-06-16T15:25:00Z">
        <w:r w:rsidR="00152750" w:rsidRPr="006E1F9B">
          <w:rPr>
            <w:rFonts w:ascii="Arial" w:eastAsia="Arial" w:hAnsi="Arial" w:cs="Arial"/>
            <w:color w:val="0032CC"/>
          </w:rPr>
          <w:t>response</w:t>
        </w:r>
      </w:ins>
      <w:r w:rsidRPr="006E1F9B">
        <w:rPr>
          <w:rFonts w:ascii="Arial" w:eastAsia="Arial" w:hAnsi="Arial" w:cs="Arial"/>
          <w:color w:val="0032CC"/>
          <w:rPrChange w:id="4850" w:author="Razavi, Pedram/Medicine" w:date="2019-06-16T15:49:00Z">
            <w:rPr>
              <w:rFonts w:ascii="Arial" w:eastAsia="Arial" w:hAnsi="Arial" w:cs="Arial"/>
              <w:color w:val="0033CC"/>
            </w:rPr>
          </w:rPrChange>
        </w:rPr>
        <w:t xml:space="preserve">. There was a statistically significant association between the Pearson’s </w:t>
      </w:r>
      <w:r w:rsidRPr="006E1F9B">
        <w:rPr>
          <w:rFonts w:ascii="Arial" w:eastAsia="Arial" w:hAnsi="Arial" w:cs="Arial"/>
          <w:i/>
          <w:color w:val="0032CC"/>
          <w:rPrChange w:id="4851" w:author="Razavi, Pedram/Medicine" w:date="2019-06-16T15:49:00Z">
            <w:rPr>
              <w:rFonts w:ascii="Arial" w:eastAsia="Arial" w:hAnsi="Arial" w:cs="Arial"/>
              <w:i/>
              <w:color w:val="0033CC"/>
            </w:rPr>
          </w:rPrChange>
        </w:rPr>
        <w:t>r</w:t>
      </w:r>
      <w:r w:rsidRPr="006E1F9B">
        <w:rPr>
          <w:rFonts w:ascii="Arial" w:eastAsia="Arial" w:hAnsi="Arial" w:cs="Arial"/>
          <w:color w:val="0032CC"/>
          <w:rPrChange w:id="4852" w:author="Razavi, Pedram/Medicine" w:date="2019-06-16T15:49:00Z">
            <w:rPr>
              <w:rFonts w:ascii="Arial" w:eastAsia="Arial" w:hAnsi="Arial" w:cs="Arial"/>
              <w:color w:val="0033CC"/>
            </w:rPr>
          </w:rPrChange>
        </w:rPr>
        <w:t xml:space="preserve"> and the ctDNA fraction as shown in Figure 17</w:t>
      </w:r>
      <w:ins w:id="4853" w:author="Razavi, Pedram/Medicine" w:date="2019-06-16T15:25:00Z">
        <w:r w:rsidR="00152750" w:rsidRPr="006E1F9B">
          <w:rPr>
            <w:rFonts w:ascii="Arial" w:eastAsia="Arial" w:hAnsi="Arial" w:cs="Arial"/>
            <w:color w:val="0032CC"/>
          </w:rPr>
          <w:t>a</w:t>
        </w:r>
      </w:ins>
      <w:del w:id="4854" w:author="Razavi, Pedram/Medicine" w:date="2019-06-16T15:25:00Z">
        <w:r w:rsidRPr="006E1F9B" w:rsidDel="00152750">
          <w:rPr>
            <w:rFonts w:ascii="Arial" w:eastAsia="Arial" w:hAnsi="Arial" w:cs="Arial"/>
            <w:color w:val="0032CC"/>
            <w:rPrChange w:id="4855" w:author="Razavi, Pedram/Medicine" w:date="2019-06-16T15:49:00Z">
              <w:rPr>
                <w:rFonts w:ascii="Arial" w:eastAsia="Arial" w:hAnsi="Arial" w:cs="Arial"/>
                <w:color w:val="0033CC"/>
              </w:rPr>
            </w:rPrChange>
          </w:rPr>
          <w:delText>(a)</w:delText>
        </w:r>
      </w:del>
      <w:r w:rsidRPr="006E1F9B">
        <w:rPr>
          <w:rFonts w:ascii="Arial" w:eastAsia="Arial" w:hAnsi="Arial" w:cs="Arial"/>
          <w:color w:val="0032CC"/>
          <w:rPrChange w:id="4856" w:author="Razavi, Pedram/Medicine" w:date="2019-06-16T15:49:00Z">
            <w:rPr>
              <w:rFonts w:ascii="Arial" w:eastAsia="Arial" w:hAnsi="Arial" w:cs="Arial"/>
              <w:color w:val="0033CC"/>
            </w:rPr>
          </w:rPrChange>
        </w:rPr>
        <w:t xml:space="preserve"> </w:t>
      </w:r>
      <w:del w:id="4857" w:author="Razavi, Pedram/Medicine" w:date="2019-06-16T15:25:00Z">
        <w:r w:rsidRPr="006E1F9B" w:rsidDel="00152750">
          <w:rPr>
            <w:rFonts w:ascii="Arial" w:eastAsia="Arial" w:hAnsi="Arial" w:cs="Arial"/>
            <w:color w:val="0032CC"/>
            <w:rPrChange w:id="4858" w:author="Razavi, Pedram/Medicine" w:date="2019-06-16T15:49:00Z">
              <w:rPr>
                <w:rFonts w:ascii="Arial" w:eastAsia="Arial" w:hAnsi="Arial" w:cs="Arial"/>
                <w:color w:val="0033CC"/>
              </w:rPr>
            </w:rPrChange>
          </w:rPr>
          <w:delText>of this point-by-point reply</w:delText>
        </w:r>
      </w:del>
      <w:ins w:id="4859" w:author="Razavi, Pedram/Medicine" w:date="2019-06-16T15:25:00Z">
        <w:r w:rsidR="00152750" w:rsidRPr="006E1F9B">
          <w:rPr>
            <w:rFonts w:ascii="Arial" w:eastAsia="Arial" w:hAnsi="Arial" w:cs="Arial"/>
            <w:color w:val="0032CC"/>
          </w:rPr>
          <w:t>below</w:t>
        </w:r>
      </w:ins>
      <w:r w:rsidRPr="006E1F9B">
        <w:rPr>
          <w:rFonts w:ascii="Arial" w:eastAsia="Arial" w:hAnsi="Arial" w:cs="Arial"/>
          <w:color w:val="0032CC"/>
          <w:rPrChange w:id="4860" w:author="Razavi, Pedram/Medicine" w:date="2019-06-16T15:49:00Z">
            <w:rPr>
              <w:rFonts w:ascii="Arial" w:eastAsia="Arial" w:hAnsi="Arial" w:cs="Arial"/>
              <w:color w:val="0033CC"/>
            </w:rPr>
          </w:rPrChange>
        </w:rPr>
        <w:t xml:space="preserve">. A larger number of the breast and prostate cancer cases had high ctDNA fractions and Pearson’s </w:t>
      </w:r>
      <w:r w:rsidRPr="006E1F9B">
        <w:rPr>
          <w:rFonts w:ascii="Arial" w:eastAsia="Arial" w:hAnsi="Arial" w:cs="Arial"/>
          <w:i/>
          <w:color w:val="0032CC"/>
          <w:rPrChange w:id="4861" w:author="Razavi, Pedram/Medicine" w:date="2019-06-16T15:49:00Z">
            <w:rPr>
              <w:rFonts w:ascii="Arial" w:eastAsia="Arial" w:hAnsi="Arial" w:cs="Arial"/>
              <w:i/>
              <w:color w:val="0033CC"/>
            </w:rPr>
          </w:rPrChange>
        </w:rPr>
        <w:t>r</w:t>
      </w:r>
      <w:r w:rsidRPr="006E1F9B">
        <w:rPr>
          <w:rFonts w:ascii="Arial" w:eastAsia="Arial" w:hAnsi="Arial" w:cs="Arial"/>
          <w:color w:val="0032CC"/>
          <w:rPrChange w:id="4862" w:author="Razavi, Pedram/Medicine" w:date="2019-06-16T15:49:00Z">
            <w:rPr>
              <w:rFonts w:ascii="Arial" w:eastAsia="Arial" w:hAnsi="Arial" w:cs="Arial"/>
              <w:color w:val="0033CC"/>
            </w:rPr>
          </w:rPrChange>
        </w:rPr>
        <w:t xml:space="preserve"> &gt; 0.5. There was no association between the Pearson’s </w:t>
      </w:r>
      <w:r w:rsidRPr="006E1F9B">
        <w:rPr>
          <w:rFonts w:ascii="Arial" w:eastAsia="Arial" w:hAnsi="Arial" w:cs="Arial"/>
          <w:i/>
          <w:color w:val="0032CC"/>
          <w:rPrChange w:id="4863" w:author="Razavi, Pedram/Medicine" w:date="2019-06-16T15:49:00Z">
            <w:rPr>
              <w:rFonts w:ascii="Arial" w:eastAsia="Arial" w:hAnsi="Arial" w:cs="Arial"/>
              <w:i/>
              <w:color w:val="0033CC"/>
            </w:rPr>
          </w:rPrChange>
        </w:rPr>
        <w:t>r</w:t>
      </w:r>
      <w:r w:rsidRPr="006E1F9B">
        <w:rPr>
          <w:rFonts w:ascii="Arial" w:eastAsia="Arial" w:hAnsi="Arial" w:cs="Arial"/>
          <w:color w:val="0032CC"/>
          <w:rPrChange w:id="4864" w:author="Razavi, Pedram/Medicine" w:date="2019-06-16T15:49:00Z">
            <w:rPr>
              <w:rFonts w:ascii="Arial" w:eastAsia="Arial" w:hAnsi="Arial" w:cs="Arial"/>
              <w:color w:val="0033CC"/>
            </w:rPr>
          </w:rPrChange>
        </w:rPr>
        <w:t xml:space="preserve"> and the purity of the matched tumor biopsy</w:t>
      </w:r>
      <w:r w:rsidRPr="00A31752">
        <w:rPr>
          <w:rFonts w:ascii="Arial" w:eastAsia="Arial" w:hAnsi="Arial" w:cs="Arial"/>
          <w:color w:val="0032CC"/>
          <w:rPrChange w:id="4865" w:author="Razavi, Pedram/Medicine" w:date="2019-06-16T15:04:00Z">
            <w:rPr>
              <w:rFonts w:ascii="Arial" w:eastAsia="Arial" w:hAnsi="Arial" w:cs="Arial"/>
              <w:color w:val="0033CC"/>
            </w:rPr>
          </w:rPrChange>
        </w:rPr>
        <w:t>.</w:t>
      </w:r>
    </w:p>
    <w:p w14:paraId="2D65D256" w14:textId="77777777" w:rsidR="00413E5F" w:rsidRPr="00A31752" w:rsidRDefault="00413E5F">
      <w:pPr>
        <w:spacing w:after="0" w:line="240" w:lineRule="auto"/>
        <w:ind w:left="720"/>
        <w:rPr>
          <w:rFonts w:ascii="Arial" w:eastAsia="Arial" w:hAnsi="Arial" w:cs="Arial"/>
          <w:color w:val="0032CC"/>
          <w:rPrChange w:id="4866" w:author="Razavi, Pedram/Medicine" w:date="2019-06-16T15:04:00Z">
            <w:rPr>
              <w:rFonts w:ascii="Arial" w:eastAsia="Arial" w:hAnsi="Arial" w:cs="Arial"/>
              <w:color w:val="0033CC"/>
            </w:rPr>
          </w:rPrChange>
        </w:rPr>
        <w:pPrChange w:id="4867" w:author="Razavi, Pedram/Medicine" w:date="2019-06-16T15:04:00Z">
          <w:pPr>
            <w:spacing w:after="0" w:line="240" w:lineRule="auto"/>
            <w:ind w:left="720"/>
            <w:jc w:val="both"/>
          </w:pPr>
        </w:pPrChange>
      </w:pPr>
    </w:p>
    <w:p w14:paraId="364309DB" w14:textId="0E6D5B81" w:rsidR="00413E5F" w:rsidRDefault="00B4071F">
      <w:pPr>
        <w:numPr>
          <w:ilvl w:val="0"/>
          <w:numId w:val="1"/>
        </w:numPr>
        <w:spacing w:after="0" w:line="240" w:lineRule="auto"/>
        <w:rPr>
          <w:rFonts w:ascii="Arial" w:eastAsia="Arial" w:hAnsi="Arial" w:cs="Arial"/>
          <w:color w:val="0033CC"/>
        </w:rPr>
        <w:pPrChange w:id="4868" w:author="Razavi, Pedram/Medicine" w:date="2019-06-16T15:04:00Z">
          <w:pPr>
            <w:numPr>
              <w:numId w:val="1"/>
            </w:numPr>
            <w:spacing w:after="0" w:line="240" w:lineRule="auto"/>
            <w:ind w:left="720" w:hanging="360"/>
            <w:jc w:val="both"/>
          </w:pPr>
        </w:pPrChange>
      </w:pPr>
      <w:r w:rsidRPr="00A31752">
        <w:rPr>
          <w:rFonts w:ascii="Arial" w:eastAsia="Arial" w:hAnsi="Arial" w:cs="Arial"/>
          <w:color w:val="0032CC"/>
          <w:rPrChange w:id="4869" w:author="Razavi, Pedram/Medicine" w:date="2019-06-16T15:04:00Z">
            <w:rPr>
              <w:rFonts w:ascii="Arial" w:eastAsia="Arial" w:hAnsi="Arial" w:cs="Arial"/>
              <w:color w:val="0033CC"/>
            </w:rPr>
          </w:rPrChange>
        </w:rPr>
        <w:t>Comparing amplifications and homozygous deletions in any of the 410 genes included in the MSK-IMPACT assay for N = 49 tumor biopsy and cfDNA sample pairs with ctDNA fraction estimate &gt;10%. The ROC curves for predicting amplifications or homozygous deletions from the absolute copy numbers in cfDNA are shown in Figure 17</w:t>
      </w:r>
      <w:ins w:id="4870" w:author="Razavi, Pedram/Medicine" w:date="2019-06-16T15:30:00Z">
        <w:r w:rsidR="005A4295">
          <w:rPr>
            <w:rFonts w:ascii="Arial" w:eastAsia="Arial" w:hAnsi="Arial" w:cs="Arial"/>
            <w:color w:val="0032CC"/>
          </w:rPr>
          <w:t>b</w:t>
        </w:r>
      </w:ins>
      <w:del w:id="4871" w:author="Razavi, Pedram/Medicine" w:date="2019-06-16T15:30:00Z">
        <w:r w:rsidRPr="00A31752" w:rsidDel="005A4295">
          <w:rPr>
            <w:rFonts w:ascii="Arial" w:eastAsia="Arial" w:hAnsi="Arial" w:cs="Arial"/>
            <w:color w:val="0032CC"/>
            <w:rPrChange w:id="4872" w:author="Razavi, Pedram/Medicine" w:date="2019-06-16T15:04:00Z">
              <w:rPr>
                <w:rFonts w:ascii="Arial" w:eastAsia="Arial" w:hAnsi="Arial" w:cs="Arial"/>
                <w:color w:val="0033CC"/>
              </w:rPr>
            </w:rPrChange>
          </w:rPr>
          <w:delText>(b)</w:delText>
        </w:r>
      </w:del>
      <w:r w:rsidRPr="00A31752">
        <w:rPr>
          <w:rFonts w:ascii="Arial" w:eastAsia="Arial" w:hAnsi="Arial" w:cs="Arial"/>
          <w:color w:val="0032CC"/>
          <w:rPrChange w:id="4873" w:author="Razavi, Pedram/Medicine" w:date="2019-06-16T15:04:00Z">
            <w:rPr>
              <w:rFonts w:ascii="Arial" w:eastAsia="Arial" w:hAnsi="Arial" w:cs="Arial"/>
              <w:color w:val="0033CC"/>
            </w:rPr>
          </w:rPrChange>
        </w:rPr>
        <w:t>-</w:t>
      </w:r>
      <w:ins w:id="4874" w:author="Razavi, Pedram/Medicine" w:date="2019-06-16T15:30:00Z">
        <w:r w:rsidR="005A4295">
          <w:rPr>
            <w:rFonts w:ascii="Arial" w:eastAsia="Arial" w:hAnsi="Arial" w:cs="Arial"/>
            <w:color w:val="0032CC"/>
          </w:rPr>
          <w:t>17</w:t>
        </w:r>
      </w:ins>
      <w:del w:id="4875" w:author="Razavi, Pedram/Medicine" w:date="2019-06-16T15:30:00Z">
        <w:r w:rsidRPr="00A31752" w:rsidDel="005A4295">
          <w:rPr>
            <w:rFonts w:ascii="Arial" w:eastAsia="Arial" w:hAnsi="Arial" w:cs="Arial"/>
            <w:color w:val="0032CC"/>
            <w:rPrChange w:id="4876" w:author="Razavi, Pedram/Medicine" w:date="2019-06-16T15:04:00Z">
              <w:rPr>
                <w:rFonts w:ascii="Arial" w:eastAsia="Arial" w:hAnsi="Arial" w:cs="Arial"/>
                <w:color w:val="0033CC"/>
              </w:rPr>
            </w:rPrChange>
          </w:rPr>
          <w:delText>(</w:delText>
        </w:r>
      </w:del>
      <w:r w:rsidRPr="00A31752">
        <w:rPr>
          <w:rFonts w:ascii="Arial" w:eastAsia="Arial" w:hAnsi="Arial" w:cs="Arial"/>
          <w:color w:val="0032CC"/>
          <w:rPrChange w:id="4877" w:author="Razavi, Pedram/Medicine" w:date="2019-06-16T15:04:00Z">
            <w:rPr>
              <w:rFonts w:ascii="Arial" w:eastAsia="Arial" w:hAnsi="Arial" w:cs="Arial"/>
              <w:color w:val="0033CC"/>
            </w:rPr>
          </w:rPrChange>
        </w:rPr>
        <w:t>c</w:t>
      </w:r>
      <w:del w:id="4878" w:author="Razavi, Pedram/Medicine" w:date="2019-06-16T15:30:00Z">
        <w:r w:rsidRPr="00A31752" w:rsidDel="005A4295">
          <w:rPr>
            <w:rFonts w:ascii="Arial" w:eastAsia="Arial" w:hAnsi="Arial" w:cs="Arial"/>
            <w:color w:val="0032CC"/>
            <w:rPrChange w:id="4879" w:author="Razavi, Pedram/Medicine" w:date="2019-06-16T15:04:00Z">
              <w:rPr>
                <w:rFonts w:ascii="Arial" w:eastAsia="Arial" w:hAnsi="Arial" w:cs="Arial"/>
                <w:color w:val="0033CC"/>
              </w:rPr>
            </w:rPrChange>
          </w:rPr>
          <w:delText>)</w:delText>
        </w:r>
      </w:del>
      <w:r w:rsidRPr="00A31752">
        <w:rPr>
          <w:rFonts w:ascii="Arial" w:eastAsia="Arial" w:hAnsi="Arial" w:cs="Arial"/>
          <w:color w:val="0032CC"/>
          <w:rPrChange w:id="4880" w:author="Razavi, Pedram/Medicine" w:date="2019-06-16T15:04:00Z">
            <w:rPr>
              <w:rFonts w:ascii="Arial" w:eastAsia="Arial" w:hAnsi="Arial" w:cs="Arial"/>
              <w:color w:val="0033CC"/>
            </w:rPr>
          </w:rPrChange>
        </w:rPr>
        <w:t xml:space="preserve"> of this </w:t>
      </w:r>
      <w:del w:id="4881" w:author="Razavi, Pedram/Medicine" w:date="2019-06-16T15:30:00Z">
        <w:r w:rsidRPr="00A31752" w:rsidDel="005A4295">
          <w:rPr>
            <w:rFonts w:ascii="Arial" w:eastAsia="Arial" w:hAnsi="Arial" w:cs="Arial"/>
            <w:color w:val="0032CC"/>
            <w:rPrChange w:id="4882" w:author="Razavi, Pedram/Medicine" w:date="2019-06-16T15:04:00Z">
              <w:rPr>
                <w:rFonts w:ascii="Arial" w:eastAsia="Arial" w:hAnsi="Arial" w:cs="Arial"/>
                <w:color w:val="0033CC"/>
              </w:rPr>
            </w:rPrChange>
          </w:rPr>
          <w:delText>point-</w:delText>
        </w:r>
        <w:r w:rsidDel="005A4295">
          <w:rPr>
            <w:rFonts w:ascii="Arial" w:eastAsia="Arial" w:hAnsi="Arial" w:cs="Arial"/>
            <w:color w:val="0033CC"/>
          </w:rPr>
          <w:delText>by-point reply</w:delText>
        </w:r>
      </w:del>
      <w:ins w:id="4883" w:author="Razavi, Pedram/Medicine" w:date="2019-06-16T15:30:00Z">
        <w:r w:rsidR="005A4295">
          <w:rPr>
            <w:rFonts w:ascii="Arial" w:eastAsia="Arial" w:hAnsi="Arial" w:cs="Arial"/>
            <w:color w:val="0032CC"/>
          </w:rPr>
          <w:t>response</w:t>
        </w:r>
      </w:ins>
      <w:r>
        <w:rPr>
          <w:rFonts w:ascii="Arial" w:eastAsia="Arial" w:hAnsi="Arial" w:cs="Arial"/>
          <w:color w:val="0033CC"/>
        </w:rPr>
        <w:t>. We also estimated the probability of detecting an amplification in cfDNA as a function of the amplitude of the corresponding copy number in the matched tumor biopsy for sample pairs with concordant diploid or near diploid genome mass. The probit regressions are shown in Figure 17</w:t>
      </w:r>
      <w:ins w:id="4884" w:author="Razavi, Pedram/Medicine" w:date="2019-06-16T15:41:00Z">
        <w:r w:rsidR="006E1F9B">
          <w:rPr>
            <w:rFonts w:ascii="Arial" w:eastAsia="Arial" w:hAnsi="Arial" w:cs="Arial"/>
            <w:color w:val="0033CC"/>
          </w:rPr>
          <w:t>d</w:t>
        </w:r>
      </w:ins>
      <w:del w:id="4885" w:author="Razavi, Pedram/Medicine" w:date="2019-06-16T15:41:00Z">
        <w:r w:rsidDel="006E1F9B">
          <w:rPr>
            <w:rFonts w:ascii="Arial" w:eastAsia="Arial" w:hAnsi="Arial" w:cs="Arial"/>
            <w:color w:val="0033CC"/>
          </w:rPr>
          <w:delText>(d)</w:delText>
        </w:r>
      </w:del>
      <w:r>
        <w:rPr>
          <w:rFonts w:ascii="Arial" w:eastAsia="Arial" w:hAnsi="Arial" w:cs="Arial"/>
          <w:color w:val="0033CC"/>
        </w:rPr>
        <w:t xml:space="preserve"> of this </w:t>
      </w:r>
      <w:del w:id="4886" w:author="Razavi, Pedram/Medicine" w:date="2019-06-16T15:31:00Z">
        <w:r w:rsidDel="005A4295">
          <w:rPr>
            <w:rFonts w:ascii="Arial" w:eastAsia="Arial" w:hAnsi="Arial" w:cs="Arial"/>
            <w:color w:val="0033CC"/>
          </w:rPr>
          <w:delText>point-by-point reply</w:delText>
        </w:r>
      </w:del>
      <w:ins w:id="4887" w:author="Razavi, Pedram/Medicine" w:date="2019-06-16T15:31:00Z">
        <w:r w:rsidR="005A4295">
          <w:rPr>
            <w:rFonts w:ascii="Arial" w:eastAsia="Arial" w:hAnsi="Arial" w:cs="Arial"/>
            <w:color w:val="0033CC"/>
          </w:rPr>
          <w:t>response</w:t>
        </w:r>
      </w:ins>
      <w:r>
        <w:rPr>
          <w:rFonts w:ascii="Arial" w:eastAsia="Arial" w:hAnsi="Arial" w:cs="Arial"/>
          <w:color w:val="0033CC"/>
        </w:rPr>
        <w:t>. Overall 34 of 49 (69%) patients had at least one amplification or homozygous deletion reported in their matched tumor biopsies and in 26 (76.5%) patients, at least one concordant alteration was also detected in cfDNA. Table 1</w:t>
      </w:r>
      <w:ins w:id="4888" w:author="Razavi, Pedram/Medicine" w:date="2019-06-16T15:41:00Z">
        <w:r w:rsidR="006E1F9B">
          <w:rPr>
            <w:rFonts w:ascii="Arial" w:eastAsia="Arial" w:hAnsi="Arial" w:cs="Arial"/>
            <w:color w:val="0033CC"/>
          </w:rPr>
          <w:t>4</w:t>
        </w:r>
      </w:ins>
      <w:del w:id="4889" w:author="Razavi, Pedram/Medicine" w:date="2019-06-16T15:41:00Z">
        <w:r w:rsidDel="006E1F9B">
          <w:rPr>
            <w:rFonts w:ascii="Arial" w:eastAsia="Arial" w:hAnsi="Arial" w:cs="Arial"/>
            <w:color w:val="0033CC"/>
          </w:rPr>
          <w:delText>8</w:delText>
        </w:r>
      </w:del>
      <w:r>
        <w:rPr>
          <w:rFonts w:ascii="Arial" w:eastAsia="Arial" w:hAnsi="Arial" w:cs="Arial"/>
          <w:color w:val="0033CC"/>
        </w:rPr>
        <w:t xml:space="preserve"> of this </w:t>
      </w:r>
      <w:del w:id="4890" w:author="Razavi, Pedram/Medicine" w:date="2019-06-16T15:31:00Z">
        <w:r w:rsidDel="005A4295">
          <w:rPr>
            <w:rFonts w:ascii="Arial" w:eastAsia="Arial" w:hAnsi="Arial" w:cs="Arial"/>
            <w:color w:val="0033CC"/>
          </w:rPr>
          <w:delText>point-by-point reply</w:delText>
        </w:r>
      </w:del>
      <w:ins w:id="4891"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provides the detailed breakdown of detection rate by cancer type. Overall 154 amplifications in </w:t>
      </w:r>
      <w:commentRangeStart w:id="4892"/>
      <w:r>
        <w:rPr>
          <w:rFonts w:ascii="Arial" w:eastAsia="Arial" w:hAnsi="Arial" w:cs="Arial"/>
          <w:color w:val="0033CC"/>
        </w:rPr>
        <w:t>XX</w:t>
      </w:r>
      <w:commentRangeEnd w:id="4892"/>
      <w:r w:rsidR="006E1F9B">
        <w:rPr>
          <w:rStyle w:val="CommentReference"/>
        </w:rPr>
        <w:commentReference w:id="4892"/>
      </w:r>
      <w:r>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Table 1</w:t>
      </w:r>
      <w:ins w:id="4893" w:author="Razavi, Pedram/Medicine" w:date="2019-06-16T15:42:00Z">
        <w:r w:rsidR="006E1F9B">
          <w:rPr>
            <w:rFonts w:ascii="Arial" w:eastAsia="Arial" w:hAnsi="Arial" w:cs="Arial"/>
            <w:color w:val="0033CC"/>
          </w:rPr>
          <w:t>4</w:t>
        </w:r>
      </w:ins>
      <w:del w:id="4894" w:author="Razavi, Pedram/Medicine" w:date="2019-06-16T15:42:00Z">
        <w:r w:rsidDel="006E1F9B">
          <w:rPr>
            <w:rFonts w:ascii="Arial" w:eastAsia="Arial" w:hAnsi="Arial" w:cs="Arial"/>
            <w:color w:val="0033CC"/>
          </w:rPr>
          <w:delText>8</w:delText>
        </w:r>
      </w:del>
      <w:r>
        <w:rPr>
          <w:rFonts w:ascii="Arial" w:eastAsia="Arial" w:hAnsi="Arial" w:cs="Arial"/>
          <w:color w:val="0033CC"/>
        </w:rPr>
        <w:t xml:space="preserve"> and </w:t>
      </w:r>
      <w:commentRangeStart w:id="4895"/>
      <w:r>
        <w:rPr>
          <w:rFonts w:ascii="Arial" w:eastAsia="Arial" w:hAnsi="Arial" w:cs="Arial"/>
          <w:color w:val="0033CC"/>
        </w:rPr>
        <w:t>Figure 18</w:t>
      </w:r>
      <w:ins w:id="4896" w:author="Razavi, Pedram/Medicine" w:date="2019-06-16T15:42:00Z">
        <w:r w:rsidR="006E1F9B">
          <w:rPr>
            <w:rFonts w:ascii="Arial" w:eastAsia="Arial" w:hAnsi="Arial" w:cs="Arial"/>
            <w:color w:val="0033CC"/>
          </w:rPr>
          <w:t>f</w:t>
        </w:r>
      </w:ins>
      <w:del w:id="4897" w:author="Razavi, Pedram/Medicine" w:date="2019-06-16T15:42:00Z">
        <w:r w:rsidDel="006E1F9B">
          <w:rPr>
            <w:rFonts w:ascii="Arial" w:eastAsia="Arial" w:hAnsi="Arial" w:cs="Arial"/>
            <w:color w:val="0033CC"/>
          </w:rPr>
          <w:delText>(f)</w:delText>
        </w:r>
      </w:del>
      <w:r>
        <w:rPr>
          <w:rFonts w:ascii="Arial" w:eastAsia="Arial" w:hAnsi="Arial" w:cs="Arial"/>
          <w:color w:val="0033CC"/>
        </w:rPr>
        <w:t xml:space="preserve"> </w:t>
      </w:r>
      <w:commentRangeEnd w:id="4895"/>
      <w:r w:rsidR="006E1F9B">
        <w:rPr>
          <w:rStyle w:val="CommentReference"/>
        </w:rPr>
        <w:commentReference w:id="4895"/>
      </w:r>
      <w:r>
        <w:rPr>
          <w:rFonts w:ascii="Arial" w:eastAsia="Arial" w:hAnsi="Arial" w:cs="Arial"/>
          <w:color w:val="0033CC"/>
        </w:rPr>
        <w:t xml:space="preserve">of this </w:t>
      </w:r>
      <w:del w:id="4898" w:author="Razavi, Pedram/Medicine" w:date="2019-06-16T15:31:00Z">
        <w:r w:rsidDel="005A4295">
          <w:rPr>
            <w:rFonts w:ascii="Arial" w:eastAsia="Arial" w:hAnsi="Arial" w:cs="Arial"/>
            <w:color w:val="0033CC"/>
          </w:rPr>
          <w:delText>point-by-point reply</w:delText>
        </w:r>
      </w:del>
      <w:ins w:id="4899"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provide the detection rate by cancer type</w:t>
      </w:r>
      <w:ins w:id="4900" w:author="Razavi, Pedram/Medicine" w:date="2019-06-16T15:43:00Z">
        <w:r w:rsidR="006E1F9B">
          <w:rPr>
            <w:rFonts w:ascii="Arial" w:eastAsia="Arial" w:hAnsi="Arial" w:cs="Arial"/>
            <w:color w:val="0033CC"/>
          </w:rPr>
          <w:t xml:space="preserve"> comparing cfDNA with paired tumor tissue</w:t>
        </w:r>
      </w:ins>
      <w:r>
        <w:rPr>
          <w:rFonts w:ascii="Arial" w:eastAsia="Arial" w:hAnsi="Arial" w:cs="Arial"/>
          <w:color w:val="0033CC"/>
        </w:rPr>
        <w:t>.</w:t>
      </w:r>
    </w:p>
    <w:p w14:paraId="44DDEBE7" w14:textId="77777777" w:rsidR="00413E5F" w:rsidRDefault="00413E5F">
      <w:pPr>
        <w:spacing w:after="0" w:line="240" w:lineRule="auto"/>
        <w:rPr>
          <w:rFonts w:ascii="Arial" w:eastAsia="Arial" w:hAnsi="Arial" w:cs="Arial"/>
          <w:color w:val="0033CC"/>
        </w:rPr>
        <w:pPrChange w:id="4901" w:author="Razavi, Pedram/Medicine" w:date="2019-06-16T15:04:00Z">
          <w:pPr>
            <w:spacing w:after="0" w:line="240" w:lineRule="auto"/>
            <w:jc w:val="both"/>
          </w:pPr>
        </w:pPrChange>
      </w:pPr>
    </w:p>
    <w:p w14:paraId="10AFD27D" w14:textId="04B06B99" w:rsidR="00413E5F" w:rsidRDefault="00B4071F">
      <w:pPr>
        <w:spacing w:after="0" w:line="240" w:lineRule="auto"/>
        <w:rPr>
          <w:rFonts w:ascii="Arial" w:eastAsia="Arial" w:hAnsi="Arial" w:cs="Arial"/>
          <w:color w:val="0033CC"/>
        </w:rPr>
        <w:pPrChange w:id="4902" w:author="Razavi, Pedram/Medicine" w:date="2019-06-16T15:04:00Z">
          <w:pPr>
            <w:spacing w:after="0" w:line="240" w:lineRule="auto"/>
            <w:jc w:val="both"/>
          </w:pPr>
        </w:pPrChange>
      </w:pPr>
      <w:r>
        <w:rPr>
          <w:rFonts w:ascii="Arial" w:eastAsia="Arial" w:hAnsi="Arial" w:cs="Arial"/>
          <w:color w:val="0033CC"/>
        </w:rPr>
        <w:t xml:space="preserve">Finally, we evaluated the concordance between the tumor biopsies and cfDNA samples for reported clinically actionable alterations. Four breast cancer patients harbored an amplification of the </w:t>
      </w:r>
      <w:r>
        <w:rPr>
          <w:rFonts w:ascii="Arial" w:eastAsia="Arial" w:hAnsi="Arial" w:cs="Arial"/>
          <w:i/>
          <w:color w:val="0033CC"/>
        </w:rPr>
        <w:t>ERBB2</w:t>
      </w:r>
      <w:r>
        <w:rPr>
          <w:rFonts w:ascii="Arial" w:eastAsia="Arial" w:hAnsi="Arial" w:cs="Arial"/>
          <w:color w:val="0033CC"/>
        </w:rPr>
        <w:t xml:space="preserve"> locus on chromosome 17q and one lung cancer patient had an amplification of the </w:t>
      </w:r>
      <w:r>
        <w:rPr>
          <w:rFonts w:ascii="Arial" w:eastAsia="Arial" w:hAnsi="Arial" w:cs="Arial"/>
          <w:i/>
          <w:color w:val="0033CC"/>
        </w:rPr>
        <w:t>MET</w:t>
      </w:r>
      <w:r>
        <w:rPr>
          <w:rFonts w:ascii="Arial" w:eastAsia="Arial" w:hAnsi="Arial" w:cs="Arial"/>
          <w:color w:val="0033CC"/>
        </w:rPr>
        <w:t xml:space="preserve"> locus on chromosome 7q. The Log</w:t>
      </w:r>
      <w:r>
        <w:rPr>
          <w:rFonts w:ascii="Arial" w:eastAsia="Arial" w:hAnsi="Arial" w:cs="Arial"/>
          <w:color w:val="0033CC"/>
          <w:vertAlign w:val="subscript"/>
        </w:rPr>
        <w:t>2</w:t>
      </w:r>
      <w:r>
        <w:rPr>
          <w:rFonts w:ascii="Arial" w:eastAsia="Arial" w:hAnsi="Arial" w:cs="Arial"/>
          <w:color w:val="0033CC"/>
        </w:rPr>
        <w:t xml:space="preserve"> Ratio profiles of the tumor biopsies and matched cfDNA samples are shown in Figure 18 of this </w:t>
      </w:r>
      <w:del w:id="4903" w:author="Razavi, Pedram/Medicine" w:date="2019-06-16T15:31:00Z">
        <w:r w:rsidDel="005A4295">
          <w:rPr>
            <w:rFonts w:ascii="Arial" w:eastAsia="Arial" w:hAnsi="Arial" w:cs="Arial"/>
            <w:color w:val="0033CC"/>
          </w:rPr>
          <w:delText>point-by-point reply</w:delText>
        </w:r>
      </w:del>
      <w:ins w:id="4904" w:author="Razavi, Pedram/Medicine" w:date="2019-06-16T15:31:00Z">
        <w:r w:rsidR="005A4295">
          <w:rPr>
            <w:rFonts w:ascii="Arial" w:eastAsia="Arial" w:hAnsi="Arial" w:cs="Arial"/>
            <w:color w:val="0033CC"/>
          </w:rPr>
          <w:t>response</w:t>
        </w:r>
      </w:ins>
      <w:r>
        <w:rPr>
          <w:rFonts w:ascii="Arial" w:eastAsia="Arial" w:hAnsi="Arial" w:cs="Arial"/>
          <w:color w:val="0033CC"/>
        </w:rPr>
        <w:t xml:space="preserve">. Three of the four </w:t>
      </w:r>
      <w:r>
        <w:rPr>
          <w:rFonts w:ascii="Arial" w:eastAsia="Arial" w:hAnsi="Arial" w:cs="Arial"/>
          <w:i/>
          <w:color w:val="0033CC"/>
        </w:rPr>
        <w:t>ERBB2</w:t>
      </w:r>
      <w:r>
        <w:rPr>
          <w:rFonts w:ascii="Arial" w:eastAsia="Arial" w:hAnsi="Arial" w:cs="Arial"/>
          <w:color w:val="0033CC"/>
        </w:rPr>
        <w:t xml:space="preserve"> amplifications were also observed in cfDNA whilst one </w:t>
      </w:r>
      <w:r>
        <w:rPr>
          <w:rFonts w:ascii="Arial" w:eastAsia="Arial" w:hAnsi="Arial" w:cs="Arial"/>
          <w:i/>
          <w:color w:val="0033CC"/>
        </w:rPr>
        <w:t>ERBB2</w:t>
      </w:r>
      <w:r>
        <w:rPr>
          <w:rFonts w:ascii="Arial" w:eastAsia="Arial" w:hAnsi="Arial" w:cs="Arial"/>
          <w:color w:val="0033CC"/>
        </w:rPr>
        <w:t xml:space="preserve"> and the </w:t>
      </w:r>
      <w:r>
        <w:rPr>
          <w:rFonts w:ascii="Arial" w:eastAsia="Arial" w:hAnsi="Arial" w:cs="Arial"/>
          <w:i/>
          <w:color w:val="0033CC"/>
        </w:rPr>
        <w:t>MET</w:t>
      </w:r>
      <w:r>
        <w:rPr>
          <w:rFonts w:ascii="Arial" w:eastAsia="Arial" w:hAnsi="Arial" w:cs="Arial"/>
          <w:color w:val="0033CC"/>
        </w:rPr>
        <w:t xml:space="preserve"> amplification were not. The ctDNA fraction estimated for these two cases were 1.3% and 1.9%, respectively.</w:t>
      </w:r>
    </w:p>
    <w:p w14:paraId="442AC985" w14:textId="77777777" w:rsidR="00413E5F" w:rsidRDefault="00413E5F">
      <w:pPr>
        <w:spacing w:after="0" w:line="240" w:lineRule="auto"/>
        <w:rPr>
          <w:rFonts w:ascii="Arial" w:eastAsia="Arial" w:hAnsi="Arial" w:cs="Arial"/>
          <w:color w:val="0033CC"/>
        </w:rPr>
        <w:pPrChange w:id="4905" w:author="Razavi, Pedram/Medicine" w:date="2019-06-16T15:04:00Z">
          <w:pPr>
            <w:spacing w:after="0" w:line="240" w:lineRule="auto"/>
            <w:jc w:val="both"/>
          </w:pPr>
        </w:pPrChange>
      </w:pPr>
    </w:p>
    <w:p w14:paraId="3881D16D" w14:textId="794E5747" w:rsidR="00413E5F" w:rsidRDefault="00B4071F">
      <w:pPr>
        <w:spacing w:after="0" w:line="240" w:lineRule="auto"/>
        <w:rPr>
          <w:rFonts w:ascii="Arial" w:eastAsia="Arial" w:hAnsi="Arial" w:cs="Arial"/>
          <w:sz w:val="20"/>
          <w:szCs w:val="20"/>
        </w:rPr>
        <w:pPrChange w:id="4906" w:author="Razavi, Pedram/Medicine" w:date="2019-06-16T15:04:00Z">
          <w:pPr>
            <w:spacing w:after="0" w:line="240" w:lineRule="auto"/>
            <w:jc w:val="both"/>
          </w:pPr>
        </w:pPrChange>
      </w:pPr>
      <w:r>
        <w:rPr>
          <w:rFonts w:ascii="Arial" w:eastAsia="Arial" w:hAnsi="Arial" w:cs="Arial"/>
          <w:sz w:val="20"/>
          <w:szCs w:val="20"/>
        </w:rPr>
        <w:lastRenderedPageBreak/>
        <w:t>Table 1</w:t>
      </w:r>
      <w:ins w:id="4907" w:author="Razavi, Pedram/Medicine" w:date="2019-06-16T15:41:00Z">
        <w:r w:rsidR="006E1F9B">
          <w:rPr>
            <w:rFonts w:ascii="Arial" w:eastAsia="Arial" w:hAnsi="Arial" w:cs="Arial"/>
            <w:sz w:val="20"/>
            <w:szCs w:val="20"/>
          </w:rPr>
          <w:t>4</w:t>
        </w:r>
      </w:ins>
      <w:del w:id="4908" w:author="Razavi, Pedram/Medicine" w:date="2019-06-16T15:41:00Z">
        <w:r w:rsidDel="006E1F9B">
          <w:rPr>
            <w:rFonts w:ascii="Arial" w:eastAsia="Arial" w:hAnsi="Arial" w:cs="Arial"/>
            <w:sz w:val="20"/>
            <w:szCs w:val="20"/>
          </w:rPr>
          <w:delText>8</w:delText>
        </w:r>
      </w:del>
      <w:r>
        <w:rPr>
          <w:rFonts w:ascii="Arial" w:eastAsia="Arial" w:hAnsi="Arial" w:cs="Arial"/>
          <w:sz w:val="20"/>
          <w:szCs w:val="20"/>
        </w:rPr>
        <w:t>: Summary statistics of concordance of amplifications and homozygous deletions between cfDNA and tumor biopsy assays</w:t>
      </w:r>
    </w:p>
    <w:tbl>
      <w:tblPr>
        <w:tblStyle w:val="af0"/>
        <w:tblW w:w="917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4909" w:author="Razavi, Pedram/Medicine" w:date="2019-06-16T15:48:00Z">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834"/>
        <w:gridCol w:w="1834"/>
        <w:gridCol w:w="1835"/>
        <w:gridCol w:w="1834"/>
        <w:gridCol w:w="1835"/>
        <w:tblGridChange w:id="4910">
          <w:tblGrid>
            <w:gridCol w:w="1872"/>
            <w:gridCol w:w="1872"/>
            <w:gridCol w:w="1872"/>
            <w:gridCol w:w="1872"/>
            <w:gridCol w:w="1872"/>
          </w:tblGrid>
        </w:tblGridChange>
      </w:tblGrid>
      <w:tr w:rsidR="00413E5F" w:rsidRPr="006E1F9B" w14:paraId="38280893" w14:textId="77777777" w:rsidTr="006E1F9B">
        <w:trPr>
          <w:trHeight w:val="16"/>
          <w:trPrChange w:id="4911" w:author="Razavi, Pedram/Medicine" w:date="2019-06-16T15:48:00Z">
            <w:trPr>
              <w:trHeight w:val="420"/>
            </w:trPr>
          </w:trPrChange>
        </w:trPr>
        <w:tc>
          <w:tcPr>
            <w:tcW w:w="1834" w:type="dxa"/>
            <w:vMerge w:val="restart"/>
            <w:shd w:val="clear" w:color="auto" w:fill="4D4D62"/>
            <w:tcMar>
              <w:top w:w="100" w:type="dxa"/>
              <w:left w:w="100" w:type="dxa"/>
              <w:bottom w:w="100" w:type="dxa"/>
              <w:right w:w="100" w:type="dxa"/>
            </w:tcMar>
            <w:tcPrChange w:id="4912" w:author="Razavi, Pedram/Medicine" w:date="2019-06-16T15:48:00Z">
              <w:tcPr>
                <w:tcW w:w="1872" w:type="dxa"/>
                <w:vMerge w:val="restart"/>
                <w:shd w:val="clear" w:color="auto" w:fill="4D4D62"/>
                <w:tcMar>
                  <w:top w:w="100" w:type="dxa"/>
                  <w:left w:w="100" w:type="dxa"/>
                  <w:bottom w:w="100" w:type="dxa"/>
                  <w:right w:w="100" w:type="dxa"/>
                </w:tcMar>
              </w:tcPr>
            </w:tcPrChange>
          </w:tcPr>
          <w:p w14:paraId="674C21D4" w14:textId="77777777" w:rsidR="00413E5F" w:rsidRPr="006E1F9B" w:rsidRDefault="00413E5F">
            <w:pPr>
              <w:widowControl w:val="0"/>
              <w:pBdr>
                <w:top w:val="nil"/>
                <w:left w:val="nil"/>
                <w:bottom w:val="nil"/>
                <w:right w:val="nil"/>
                <w:between w:val="nil"/>
              </w:pBdr>
              <w:spacing w:after="0" w:line="240" w:lineRule="auto"/>
              <w:rPr>
                <w:rFonts w:ascii="Arial" w:eastAsia="Arial" w:hAnsi="Arial" w:cs="Arial"/>
                <w:color w:val="FFFFFF"/>
                <w:sz w:val="16"/>
                <w:szCs w:val="16"/>
                <w:rPrChange w:id="4913" w:author="Razavi, Pedram/Medicine" w:date="2019-06-16T15:48:00Z">
                  <w:rPr>
                    <w:rFonts w:ascii="Arial" w:eastAsia="Arial" w:hAnsi="Arial" w:cs="Arial"/>
                    <w:color w:val="FFFFFF"/>
                  </w:rPr>
                </w:rPrChange>
              </w:rPr>
            </w:pPr>
          </w:p>
        </w:tc>
        <w:tc>
          <w:tcPr>
            <w:tcW w:w="3669" w:type="dxa"/>
            <w:gridSpan w:val="2"/>
            <w:shd w:val="clear" w:color="auto" w:fill="4D4D62"/>
            <w:tcMar>
              <w:top w:w="100" w:type="dxa"/>
              <w:left w:w="100" w:type="dxa"/>
              <w:bottom w:w="100" w:type="dxa"/>
              <w:right w:w="100" w:type="dxa"/>
            </w:tcMar>
            <w:tcPrChange w:id="4914" w:author="Razavi, Pedram/Medicine" w:date="2019-06-16T15:48:00Z">
              <w:tcPr>
                <w:tcW w:w="3744" w:type="dxa"/>
                <w:gridSpan w:val="2"/>
                <w:shd w:val="clear" w:color="auto" w:fill="4D4D62"/>
                <w:tcMar>
                  <w:top w:w="100" w:type="dxa"/>
                  <w:left w:w="100" w:type="dxa"/>
                  <w:bottom w:w="100" w:type="dxa"/>
                  <w:right w:w="100" w:type="dxa"/>
                </w:tcMar>
              </w:tcPr>
            </w:tcPrChange>
          </w:tcPr>
          <w:p w14:paraId="6EBABD0C"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15" w:author="Razavi, Pedram/Medicine" w:date="2019-06-16T15:48:00Z">
                  <w:rPr>
                    <w:rFonts w:ascii="Arial" w:eastAsia="Arial" w:hAnsi="Arial" w:cs="Arial"/>
                    <w:color w:val="FFFFFF"/>
                    <w:sz w:val="18"/>
                    <w:szCs w:val="18"/>
                  </w:rPr>
                </w:rPrChange>
              </w:rPr>
              <w:pPrChange w:id="4916"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Unicode MS" w:eastAsia="Arial Unicode MS" w:hAnsi="Arial Unicode MS" w:cs="Arial Unicode MS"/>
                <w:color w:val="FFFFFF"/>
                <w:sz w:val="16"/>
                <w:szCs w:val="16"/>
                <w:rPrChange w:id="4917" w:author="Razavi, Pedram/Medicine" w:date="2019-06-16T15:48:00Z">
                  <w:rPr>
                    <w:rFonts w:ascii="Arial Unicode MS" w:eastAsia="Arial Unicode MS" w:hAnsi="Arial Unicode MS" w:cs="Arial Unicode MS"/>
                    <w:color w:val="FFFFFF"/>
                    <w:sz w:val="18"/>
                    <w:szCs w:val="18"/>
                  </w:rPr>
                </w:rPrChange>
              </w:rPr>
              <w:t>Patients for whom ≥ 1 amplification or homozygous deletion detected in tumor was also detected in plasma cfDNA</w:t>
            </w:r>
          </w:p>
        </w:tc>
        <w:tc>
          <w:tcPr>
            <w:tcW w:w="3669" w:type="dxa"/>
            <w:gridSpan w:val="2"/>
            <w:shd w:val="clear" w:color="auto" w:fill="4D4D62"/>
            <w:tcMar>
              <w:top w:w="100" w:type="dxa"/>
              <w:left w:w="100" w:type="dxa"/>
              <w:bottom w:w="100" w:type="dxa"/>
              <w:right w:w="100" w:type="dxa"/>
            </w:tcMar>
            <w:tcPrChange w:id="4918" w:author="Razavi, Pedram/Medicine" w:date="2019-06-16T15:48:00Z">
              <w:tcPr>
                <w:tcW w:w="3744" w:type="dxa"/>
                <w:gridSpan w:val="2"/>
                <w:shd w:val="clear" w:color="auto" w:fill="4D4D62"/>
                <w:tcMar>
                  <w:top w:w="100" w:type="dxa"/>
                  <w:left w:w="100" w:type="dxa"/>
                  <w:bottom w:w="100" w:type="dxa"/>
                  <w:right w:w="100" w:type="dxa"/>
                </w:tcMar>
              </w:tcPr>
            </w:tcPrChange>
          </w:tcPr>
          <w:p w14:paraId="0CF358F1" w14:textId="77777777" w:rsidR="00413E5F" w:rsidRPr="006E1F9B" w:rsidRDefault="00413E5F">
            <w:pPr>
              <w:widowControl w:val="0"/>
              <w:pBdr>
                <w:top w:val="nil"/>
                <w:left w:val="nil"/>
                <w:bottom w:val="nil"/>
                <w:right w:val="nil"/>
                <w:between w:val="nil"/>
              </w:pBdr>
              <w:spacing w:after="0" w:line="240" w:lineRule="auto"/>
              <w:rPr>
                <w:rFonts w:ascii="Arial" w:eastAsia="Arial" w:hAnsi="Arial" w:cs="Arial"/>
                <w:color w:val="FFFFFF"/>
                <w:sz w:val="16"/>
                <w:szCs w:val="16"/>
                <w:rPrChange w:id="4919" w:author="Razavi, Pedram/Medicine" w:date="2019-06-16T15:48:00Z">
                  <w:rPr>
                    <w:rFonts w:ascii="Arial" w:eastAsia="Arial" w:hAnsi="Arial" w:cs="Arial"/>
                    <w:color w:val="FFFFFF"/>
                    <w:sz w:val="10"/>
                    <w:szCs w:val="10"/>
                  </w:rPr>
                </w:rPrChange>
              </w:rPr>
              <w:pPrChange w:id="4920" w:author="Razavi, Pedram/Medicine" w:date="2019-06-16T15:04:00Z">
                <w:pPr>
                  <w:widowControl w:val="0"/>
                  <w:pBdr>
                    <w:top w:val="nil"/>
                    <w:left w:val="nil"/>
                    <w:bottom w:val="nil"/>
                    <w:right w:val="nil"/>
                    <w:between w:val="nil"/>
                  </w:pBdr>
                  <w:spacing w:after="0" w:line="240" w:lineRule="auto"/>
                  <w:jc w:val="center"/>
                </w:pPr>
              </w:pPrChange>
            </w:pPr>
          </w:p>
          <w:p w14:paraId="6EA7D876"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21" w:author="Razavi, Pedram/Medicine" w:date="2019-06-16T15:48:00Z">
                  <w:rPr>
                    <w:rFonts w:ascii="Arial" w:eastAsia="Arial" w:hAnsi="Arial" w:cs="Arial"/>
                    <w:color w:val="FFFFFF"/>
                    <w:sz w:val="18"/>
                    <w:szCs w:val="18"/>
                  </w:rPr>
                </w:rPrChange>
              </w:rPr>
              <w:pPrChange w:id="4922"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23" w:author="Razavi, Pedram/Medicine" w:date="2019-06-16T15:48:00Z">
                  <w:rPr>
                    <w:rFonts w:ascii="Arial" w:eastAsia="Arial" w:hAnsi="Arial" w:cs="Arial"/>
                    <w:color w:val="FFFFFF"/>
                    <w:sz w:val="18"/>
                    <w:szCs w:val="18"/>
                  </w:rPr>
                </w:rPrChange>
              </w:rPr>
              <w:t>Detection rate of all aberrations</w:t>
            </w:r>
          </w:p>
        </w:tc>
      </w:tr>
      <w:tr w:rsidR="00413E5F" w:rsidRPr="006E1F9B" w14:paraId="61E9836E" w14:textId="77777777" w:rsidTr="006E1F9B">
        <w:trPr>
          <w:trHeight w:val="16"/>
          <w:trPrChange w:id="4924" w:author="Razavi, Pedram/Medicine" w:date="2019-06-16T15:48:00Z">
            <w:trPr>
              <w:trHeight w:val="420"/>
            </w:trPr>
          </w:trPrChange>
        </w:trPr>
        <w:tc>
          <w:tcPr>
            <w:tcW w:w="1834" w:type="dxa"/>
            <w:vMerge/>
            <w:shd w:val="clear" w:color="auto" w:fill="4D4D62"/>
            <w:tcMar>
              <w:top w:w="100" w:type="dxa"/>
              <w:left w:w="100" w:type="dxa"/>
              <w:bottom w:w="100" w:type="dxa"/>
              <w:right w:w="100" w:type="dxa"/>
            </w:tcMar>
            <w:tcPrChange w:id="4925" w:author="Razavi, Pedram/Medicine" w:date="2019-06-16T15:48:00Z">
              <w:tcPr>
                <w:tcW w:w="1872" w:type="dxa"/>
                <w:vMerge/>
                <w:shd w:val="clear" w:color="auto" w:fill="4D4D62"/>
                <w:tcMar>
                  <w:top w:w="100" w:type="dxa"/>
                  <w:left w:w="100" w:type="dxa"/>
                  <w:bottom w:w="100" w:type="dxa"/>
                  <w:right w:w="100" w:type="dxa"/>
                </w:tcMar>
              </w:tcPr>
            </w:tcPrChange>
          </w:tcPr>
          <w:p w14:paraId="72DDC3D8" w14:textId="77777777" w:rsidR="00413E5F" w:rsidRPr="006E1F9B" w:rsidRDefault="00413E5F">
            <w:pPr>
              <w:widowControl w:val="0"/>
              <w:pBdr>
                <w:top w:val="nil"/>
                <w:left w:val="nil"/>
                <w:bottom w:val="nil"/>
                <w:right w:val="nil"/>
                <w:between w:val="nil"/>
              </w:pBdr>
              <w:spacing w:after="0" w:line="240" w:lineRule="auto"/>
              <w:rPr>
                <w:rFonts w:ascii="Arial" w:eastAsia="Arial" w:hAnsi="Arial" w:cs="Arial"/>
                <w:color w:val="0033CC"/>
                <w:sz w:val="16"/>
                <w:szCs w:val="16"/>
                <w:rPrChange w:id="4926" w:author="Razavi, Pedram/Medicine" w:date="2019-06-16T15:48:00Z">
                  <w:rPr>
                    <w:rFonts w:ascii="Arial" w:eastAsia="Arial" w:hAnsi="Arial" w:cs="Arial"/>
                    <w:color w:val="0033CC"/>
                  </w:rPr>
                </w:rPrChange>
              </w:rPr>
            </w:pPr>
          </w:p>
        </w:tc>
        <w:tc>
          <w:tcPr>
            <w:tcW w:w="1834" w:type="dxa"/>
            <w:shd w:val="clear" w:color="auto" w:fill="4D4D62"/>
            <w:tcMar>
              <w:top w:w="100" w:type="dxa"/>
              <w:left w:w="100" w:type="dxa"/>
              <w:bottom w:w="100" w:type="dxa"/>
              <w:right w:w="100" w:type="dxa"/>
            </w:tcMar>
            <w:tcPrChange w:id="4927" w:author="Razavi, Pedram/Medicine" w:date="2019-06-16T15:48:00Z">
              <w:tcPr>
                <w:tcW w:w="1872" w:type="dxa"/>
                <w:shd w:val="clear" w:color="auto" w:fill="4D4D62"/>
                <w:tcMar>
                  <w:top w:w="100" w:type="dxa"/>
                  <w:left w:w="100" w:type="dxa"/>
                  <w:bottom w:w="100" w:type="dxa"/>
                  <w:right w:w="100" w:type="dxa"/>
                </w:tcMar>
              </w:tcPr>
            </w:tcPrChange>
          </w:tcPr>
          <w:p w14:paraId="40AF2A82"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28" w:author="Razavi, Pedram/Medicine" w:date="2019-06-16T15:48:00Z">
                  <w:rPr>
                    <w:rFonts w:ascii="Arial" w:eastAsia="Arial" w:hAnsi="Arial" w:cs="Arial"/>
                    <w:color w:val="FFFFFF"/>
                    <w:sz w:val="18"/>
                    <w:szCs w:val="18"/>
                  </w:rPr>
                </w:rPrChange>
              </w:rPr>
              <w:pPrChange w:id="4929"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30" w:author="Razavi, Pedram/Medicine" w:date="2019-06-16T15:48:00Z">
                  <w:rPr>
                    <w:rFonts w:ascii="Arial" w:eastAsia="Arial" w:hAnsi="Arial" w:cs="Arial"/>
                    <w:color w:val="FFFFFF"/>
                    <w:sz w:val="18"/>
                    <w:szCs w:val="18"/>
                  </w:rPr>
                </w:rPrChange>
              </w:rPr>
              <w:t>No. of patients</w:t>
            </w:r>
          </w:p>
          <w:p w14:paraId="1AFE8C94"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31" w:author="Razavi, Pedram/Medicine" w:date="2019-06-16T15:48:00Z">
                  <w:rPr>
                    <w:rFonts w:ascii="Arial" w:eastAsia="Arial" w:hAnsi="Arial" w:cs="Arial"/>
                    <w:color w:val="FFFFFF"/>
                    <w:sz w:val="18"/>
                    <w:szCs w:val="18"/>
                  </w:rPr>
                </w:rPrChange>
              </w:rPr>
              <w:pPrChange w:id="4932"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33" w:author="Razavi, Pedram/Medicine" w:date="2019-06-16T15:48:00Z">
                  <w:rPr>
                    <w:rFonts w:ascii="Arial" w:eastAsia="Arial" w:hAnsi="Arial" w:cs="Arial"/>
                    <w:color w:val="FFFFFF"/>
                    <w:sz w:val="18"/>
                    <w:szCs w:val="18"/>
                  </w:rPr>
                </w:rPrChange>
              </w:rPr>
              <w:t>cfDNA / tissue</w:t>
            </w:r>
          </w:p>
        </w:tc>
        <w:tc>
          <w:tcPr>
            <w:tcW w:w="1834" w:type="dxa"/>
            <w:shd w:val="clear" w:color="auto" w:fill="4D4D62"/>
            <w:tcMar>
              <w:top w:w="100" w:type="dxa"/>
              <w:left w:w="100" w:type="dxa"/>
              <w:bottom w:w="100" w:type="dxa"/>
              <w:right w:w="100" w:type="dxa"/>
            </w:tcMar>
            <w:tcPrChange w:id="4934" w:author="Razavi, Pedram/Medicine" w:date="2019-06-16T15:48:00Z">
              <w:tcPr>
                <w:tcW w:w="1872" w:type="dxa"/>
                <w:shd w:val="clear" w:color="auto" w:fill="4D4D62"/>
                <w:tcMar>
                  <w:top w:w="100" w:type="dxa"/>
                  <w:left w:w="100" w:type="dxa"/>
                  <w:bottom w:w="100" w:type="dxa"/>
                  <w:right w:w="100" w:type="dxa"/>
                </w:tcMar>
              </w:tcPr>
            </w:tcPrChange>
          </w:tcPr>
          <w:p w14:paraId="3263CAF4" w14:textId="77777777" w:rsidR="00413E5F" w:rsidRPr="006E1F9B" w:rsidRDefault="00413E5F">
            <w:pPr>
              <w:widowControl w:val="0"/>
              <w:pBdr>
                <w:top w:val="nil"/>
                <w:left w:val="nil"/>
                <w:bottom w:val="nil"/>
                <w:right w:val="nil"/>
                <w:between w:val="nil"/>
              </w:pBdr>
              <w:spacing w:after="0" w:line="240" w:lineRule="auto"/>
              <w:rPr>
                <w:rFonts w:ascii="Arial" w:eastAsia="Arial" w:hAnsi="Arial" w:cs="Arial"/>
                <w:color w:val="FFFFFF"/>
                <w:sz w:val="16"/>
                <w:szCs w:val="16"/>
                <w:rPrChange w:id="4935" w:author="Razavi, Pedram/Medicine" w:date="2019-06-16T15:48:00Z">
                  <w:rPr>
                    <w:rFonts w:ascii="Arial" w:eastAsia="Arial" w:hAnsi="Arial" w:cs="Arial"/>
                    <w:color w:val="FFFFFF"/>
                    <w:sz w:val="10"/>
                    <w:szCs w:val="10"/>
                  </w:rPr>
                </w:rPrChange>
              </w:rPr>
            </w:pPr>
          </w:p>
          <w:p w14:paraId="396DCD88"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36" w:author="Razavi, Pedram/Medicine" w:date="2019-06-16T15:48:00Z">
                  <w:rPr>
                    <w:rFonts w:ascii="Arial" w:eastAsia="Arial" w:hAnsi="Arial" w:cs="Arial"/>
                    <w:color w:val="FFFFFF"/>
                    <w:sz w:val="18"/>
                    <w:szCs w:val="18"/>
                  </w:rPr>
                </w:rPrChange>
              </w:rPr>
              <w:pPrChange w:id="4937"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38" w:author="Razavi, Pedram/Medicine" w:date="2019-06-16T15:48:00Z">
                  <w:rPr>
                    <w:rFonts w:ascii="Arial" w:eastAsia="Arial" w:hAnsi="Arial" w:cs="Arial"/>
                    <w:color w:val="FFFFFF"/>
                    <w:sz w:val="18"/>
                    <w:szCs w:val="18"/>
                  </w:rPr>
                </w:rPrChange>
              </w:rPr>
              <w:t>Detection rate (%)</w:t>
            </w:r>
          </w:p>
        </w:tc>
        <w:tc>
          <w:tcPr>
            <w:tcW w:w="1834" w:type="dxa"/>
            <w:shd w:val="clear" w:color="auto" w:fill="4D4D62"/>
            <w:tcMar>
              <w:top w:w="100" w:type="dxa"/>
              <w:left w:w="100" w:type="dxa"/>
              <w:bottom w:w="100" w:type="dxa"/>
              <w:right w:w="100" w:type="dxa"/>
            </w:tcMar>
            <w:tcPrChange w:id="4939" w:author="Razavi, Pedram/Medicine" w:date="2019-06-16T15:48:00Z">
              <w:tcPr>
                <w:tcW w:w="1872" w:type="dxa"/>
                <w:shd w:val="clear" w:color="auto" w:fill="4D4D62"/>
                <w:tcMar>
                  <w:top w:w="100" w:type="dxa"/>
                  <w:left w:w="100" w:type="dxa"/>
                  <w:bottom w:w="100" w:type="dxa"/>
                  <w:right w:w="100" w:type="dxa"/>
                </w:tcMar>
              </w:tcPr>
            </w:tcPrChange>
          </w:tcPr>
          <w:p w14:paraId="44729A8C" w14:textId="77777777" w:rsidR="00413E5F" w:rsidRPr="006E1F9B" w:rsidRDefault="00413E5F">
            <w:pPr>
              <w:widowControl w:val="0"/>
              <w:pBdr>
                <w:top w:val="nil"/>
                <w:left w:val="nil"/>
                <w:bottom w:val="nil"/>
                <w:right w:val="nil"/>
                <w:between w:val="nil"/>
              </w:pBdr>
              <w:spacing w:after="0" w:line="240" w:lineRule="auto"/>
              <w:rPr>
                <w:rFonts w:ascii="Arial" w:eastAsia="Arial" w:hAnsi="Arial" w:cs="Arial"/>
                <w:color w:val="FFFFFF"/>
                <w:sz w:val="16"/>
                <w:szCs w:val="16"/>
                <w:rPrChange w:id="4940" w:author="Razavi, Pedram/Medicine" w:date="2019-06-16T15:48:00Z">
                  <w:rPr>
                    <w:rFonts w:ascii="Arial" w:eastAsia="Arial" w:hAnsi="Arial" w:cs="Arial"/>
                    <w:color w:val="FFFFFF"/>
                    <w:sz w:val="10"/>
                    <w:szCs w:val="10"/>
                  </w:rPr>
                </w:rPrChange>
              </w:rPr>
              <w:pPrChange w:id="4941" w:author="Razavi, Pedram/Medicine" w:date="2019-06-16T15:04:00Z">
                <w:pPr>
                  <w:widowControl w:val="0"/>
                  <w:pBdr>
                    <w:top w:val="nil"/>
                    <w:left w:val="nil"/>
                    <w:bottom w:val="nil"/>
                    <w:right w:val="nil"/>
                    <w:between w:val="nil"/>
                  </w:pBdr>
                  <w:spacing w:after="0" w:line="240" w:lineRule="auto"/>
                  <w:jc w:val="center"/>
                </w:pPr>
              </w:pPrChange>
            </w:pPr>
          </w:p>
          <w:p w14:paraId="7B9FB2EA"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42" w:author="Razavi, Pedram/Medicine" w:date="2019-06-16T15:48:00Z">
                  <w:rPr>
                    <w:rFonts w:ascii="Arial" w:eastAsia="Arial" w:hAnsi="Arial" w:cs="Arial"/>
                    <w:color w:val="FFFFFF"/>
                    <w:sz w:val="18"/>
                    <w:szCs w:val="18"/>
                  </w:rPr>
                </w:rPrChange>
              </w:rPr>
              <w:pPrChange w:id="4943"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44" w:author="Razavi, Pedram/Medicine" w:date="2019-06-16T15:48:00Z">
                  <w:rPr>
                    <w:rFonts w:ascii="Arial" w:eastAsia="Arial" w:hAnsi="Arial" w:cs="Arial"/>
                    <w:color w:val="FFFFFF"/>
                    <w:sz w:val="18"/>
                    <w:szCs w:val="18"/>
                  </w:rPr>
                </w:rPrChange>
              </w:rPr>
              <w:t>Amplifications (%)</w:t>
            </w:r>
          </w:p>
        </w:tc>
        <w:tc>
          <w:tcPr>
            <w:tcW w:w="1834" w:type="dxa"/>
            <w:shd w:val="clear" w:color="auto" w:fill="4D4D62"/>
            <w:tcMar>
              <w:top w:w="100" w:type="dxa"/>
              <w:left w:w="100" w:type="dxa"/>
              <w:bottom w:w="100" w:type="dxa"/>
              <w:right w:w="100" w:type="dxa"/>
            </w:tcMar>
            <w:tcPrChange w:id="4945" w:author="Razavi, Pedram/Medicine" w:date="2019-06-16T15:48:00Z">
              <w:tcPr>
                <w:tcW w:w="1872" w:type="dxa"/>
                <w:shd w:val="clear" w:color="auto" w:fill="4D4D62"/>
                <w:tcMar>
                  <w:top w:w="100" w:type="dxa"/>
                  <w:left w:w="100" w:type="dxa"/>
                  <w:bottom w:w="100" w:type="dxa"/>
                  <w:right w:w="100" w:type="dxa"/>
                </w:tcMar>
              </w:tcPr>
            </w:tcPrChange>
          </w:tcPr>
          <w:p w14:paraId="389FB4D8"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color w:val="FFFFFF"/>
                <w:sz w:val="16"/>
                <w:szCs w:val="16"/>
                <w:rPrChange w:id="4946" w:author="Razavi, Pedram/Medicine" w:date="2019-06-16T15:48:00Z">
                  <w:rPr>
                    <w:rFonts w:ascii="Arial" w:eastAsia="Arial" w:hAnsi="Arial" w:cs="Arial"/>
                    <w:color w:val="FFFFFF"/>
                    <w:sz w:val="18"/>
                    <w:szCs w:val="18"/>
                  </w:rPr>
                </w:rPrChange>
              </w:rPr>
              <w:pPrChange w:id="4947"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color w:val="FFFFFF"/>
                <w:sz w:val="16"/>
                <w:szCs w:val="16"/>
                <w:rPrChange w:id="4948" w:author="Razavi, Pedram/Medicine" w:date="2019-06-16T15:48:00Z">
                  <w:rPr>
                    <w:rFonts w:ascii="Arial" w:eastAsia="Arial" w:hAnsi="Arial" w:cs="Arial"/>
                    <w:color w:val="FFFFFF"/>
                    <w:sz w:val="18"/>
                    <w:szCs w:val="18"/>
                  </w:rPr>
                </w:rPrChange>
              </w:rPr>
              <w:t>Homozygous deletions (%)</w:t>
            </w:r>
          </w:p>
        </w:tc>
      </w:tr>
      <w:tr w:rsidR="00413E5F" w:rsidRPr="006E1F9B" w14:paraId="14C548AF" w14:textId="77777777" w:rsidTr="006E1F9B">
        <w:trPr>
          <w:trHeight w:val="16"/>
        </w:trPr>
        <w:tc>
          <w:tcPr>
            <w:tcW w:w="1834" w:type="dxa"/>
            <w:shd w:val="clear" w:color="auto" w:fill="auto"/>
            <w:tcMar>
              <w:top w:w="100" w:type="dxa"/>
              <w:left w:w="100" w:type="dxa"/>
              <w:bottom w:w="100" w:type="dxa"/>
              <w:right w:w="100" w:type="dxa"/>
            </w:tcMar>
            <w:tcPrChange w:id="4949" w:author="Razavi, Pedram/Medicine" w:date="2019-06-16T15:48:00Z">
              <w:tcPr>
                <w:tcW w:w="1872" w:type="dxa"/>
                <w:shd w:val="clear" w:color="auto" w:fill="auto"/>
                <w:tcMar>
                  <w:top w:w="100" w:type="dxa"/>
                  <w:left w:w="100" w:type="dxa"/>
                  <w:bottom w:w="100" w:type="dxa"/>
                  <w:right w:w="100" w:type="dxa"/>
                </w:tcMar>
              </w:tcPr>
            </w:tcPrChange>
          </w:tcPr>
          <w:p w14:paraId="5663FF4E"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50" w:author="Razavi, Pedram/Medicine" w:date="2019-06-16T15:48:00Z">
                  <w:rPr>
                    <w:rFonts w:ascii="Arial" w:eastAsia="Arial" w:hAnsi="Arial" w:cs="Arial"/>
                    <w:sz w:val="18"/>
                    <w:szCs w:val="18"/>
                  </w:rPr>
                </w:rPrChange>
              </w:rPr>
            </w:pPr>
            <w:r w:rsidRPr="006E1F9B">
              <w:rPr>
                <w:rFonts w:ascii="Arial" w:eastAsia="Arial" w:hAnsi="Arial" w:cs="Arial"/>
                <w:sz w:val="16"/>
                <w:szCs w:val="16"/>
                <w:rPrChange w:id="4951" w:author="Razavi, Pedram/Medicine" w:date="2019-06-16T15:48:00Z">
                  <w:rPr>
                    <w:rFonts w:ascii="Arial" w:eastAsia="Arial" w:hAnsi="Arial" w:cs="Arial"/>
                    <w:sz w:val="18"/>
                    <w:szCs w:val="18"/>
                  </w:rPr>
                </w:rPrChange>
              </w:rPr>
              <w:t>All</w:t>
            </w:r>
          </w:p>
        </w:tc>
        <w:tc>
          <w:tcPr>
            <w:tcW w:w="1834" w:type="dxa"/>
            <w:shd w:val="clear" w:color="auto" w:fill="auto"/>
            <w:tcMar>
              <w:top w:w="100" w:type="dxa"/>
              <w:left w:w="100" w:type="dxa"/>
              <w:bottom w:w="100" w:type="dxa"/>
              <w:right w:w="100" w:type="dxa"/>
            </w:tcMar>
            <w:tcPrChange w:id="4952" w:author="Razavi, Pedram/Medicine" w:date="2019-06-16T15:48:00Z">
              <w:tcPr>
                <w:tcW w:w="1872" w:type="dxa"/>
                <w:shd w:val="clear" w:color="auto" w:fill="auto"/>
                <w:tcMar>
                  <w:top w:w="100" w:type="dxa"/>
                  <w:left w:w="100" w:type="dxa"/>
                  <w:bottom w:w="100" w:type="dxa"/>
                  <w:right w:w="100" w:type="dxa"/>
                </w:tcMar>
              </w:tcPr>
            </w:tcPrChange>
          </w:tcPr>
          <w:p w14:paraId="55464633"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53" w:author="Razavi, Pedram/Medicine" w:date="2019-06-16T15:48:00Z">
                  <w:rPr>
                    <w:rFonts w:ascii="Arial" w:eastAsia="Arial" w:hAnsi="Arial" w:cs="Arial"/>
                    <w:sz w:val="18"/>
                    <w:szCs w:val="18"/>
                  </w:rPr>
                </w:rPrChange>
              </w:rPr>
              <w:pPrChange w:id="4954"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55" w:author="Razavi, Pedram/Medicine" w:date="2019-06-16T15:48:00Z">
                  <w:rPr>
                    <w:rFonts w:ascii="Arial" w:eastAsia="Arial" w:hAnsi="Arial" w:cs="Arial"/>
                    <w:sz w:val="18"/>
                    <w:szCs w:val="18"/>
                  </w:rPr>
                </w:rPrChange>
              </w:rPr>
              <w:t>26 / 34</w:t>
            </w:r>
          </w:p>
        </w:tc>
        <w:tc>
          <w:tcPr>
            <w:tcW w:w="1834" w:type="dxa"/>
            <w:shd w:val="clear" w:color="auto" w:fill="auto"/>
            <w:tcMar>
              <w:top w:w="100" w:type="dxa"/>
              <w:left w:w="100" w:type="dxa"/>
              <w:bottom w:w="100" w:type="dxa"/>
              <w:right w:w="100" w:type="dxa"/>
            </w:tcMar>
            <w:tcPrChange w:id="4956" w:author="Razavi, Pedram/Medicine" w:date="2019-06-16T15:48:00Z">
              <w:tcPr>
                <w:tcW w:w="1872" w:type="dxa"/>
                <w:shd w:val="clear" w:color="auto" w:fill="auto"/>
                <w:tcMar>
                  <w:top w:w="100" w:type="dxa"/>
                  <w:left w:w="100" w:type="dxa"/>
                  <w:bottom w:w="100" w:type="dxa"/>
                  <w:right w:w="100" w:type="dxa"/>
                </w:tcMar>
              </w:tcPr>
            </w:tcPrChange>
          </w:tcPr>
          <w:p w14:paraId="03FFFDD4"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57" w:author="Razavi, Pedram/Medicine" w:date="2019-06-16T15:48:00Z">
                  <w:rPr>
                    <w:rFonts w:ascii="Arial" w:eastAsia="Arial" w:hAnsi="Arial" w:cs="Arial"/>
                    <w:sz w:val="18"/>
                    <w:szCs w:val="18"/>
                  </w:rPr>
                </w:rPrChange>
              </w:rPr>
              <w:pPrChange w:id="4958"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59" w:author="Razavi, Pedram/Medicine" w:date="2019-06-16T15:48:00Z">
                  <w:rPr>
                    <w:rFonts w:ascii="Arial" w:eastAsia="Arial" w:hAnsi="Arial" w:cs="Arial"/>
                    <w:sz w:val="18"/>
                    <w:szCs w:val="18"/>
                  </w:rPr>
                </w:rPrChange>
              </w:rPr>
              <w:t>76.5%</w:t>
            </w:r>
          </w:p>
        </w:tc>
        <w:tc>
          <w:tcPr>
            <w:tcW w:w="1834" w:type="dxa"/>
            <w:shd w:val="clear" w:color="auto" w:fill="auto"/>
            <w:tcMar>
              <w:top w:w="100" w:type="dxa"/>
              <w:left w:w="100" w:type="dxa"/>
              <w:bottom w:w="100" w:type="dxa"/>
              <w:right w:w="100" w:type="dxa"/>
            </w:tcMar>
            <w:tcPrChange w:id="4960" w:author="Razavi, Pedram/Medicine" w:date="2019-06-16T15:48:00Z">
              <w:tcPr>
                <w:tcW w:w="1872" w:type="dxa"/>
                <w:shd w:val="clear" w:color="auto" w:fill="auto"/>
                <w:tcMar>
                  <w:top w:w="100" w:type="dxa"/>
                  <w:left w:w="100" w:type="dxa"/>
                  <w:bottom w:w="100" w:type="dxa"/>
                  <w:right w:w="100" w:type="dxa"/>
                </w:tcMar>
              </w:tcPr>
            </w:tcPrChange>
          </w:tcPr>
          <w:p w14:paraId="0EB965B1"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61" w:author="Razavi, Pedram/Medicine" w:date="2019-06-16T15:48:00Z">
                  <w:rPr>
                    <w:rFonts w:ascii="Arial" w:eastAsia="Arial" w:hAnsi="Arial" w:cs="Arial"/>
                    <w:sz w:val="18"/>
                    <w:szCs w:val="18"/>
                  </w:rPr>
                </w:rPrChange>
              </w:rPr>
              <w:pPrChange w:id="4962"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63" w:author="Razavi, Pedram/Medicine" w:date="2019-06-16T15:48:00Z">
                  <w:rPr>
                    <w:rFonts w:ascii="Arial" w:eastAsia="Arial" w:hAnsi="Arial" w:cs="Arial"/>
                    <w:sz w:val="18"/>
                    <w:szCs w:val="18"/>
                  </w:rPr>
                </w:rPrChange>
              </w:rPr>
              <w:t>106 / 154 (68.8)</w:t>
            </w:r>
          </w:p>
        </w:tc>
        <w:tc>
          <w:tcPr>
            <w:tcW w:w="1834" w:type="dxa"/>
            <w:shd w:val="clear" w:color="auto" w:fill="auto"/>
            <w:tcMar>
              <w:top w:w="100" w:type="dxa"/>
              <w:left w:w="100" w:type="dxa"/>
              <w:bottom w:w="100" w:type="dxa"/>
              <w:right w:w="100" w:type="dxa"/>
            </w:tcMar>
            <w:tcPrChange w:id="4964" w:author="Razavi, Pedram/Medicine" w:date="2019-06-16T15:48:00Z">
              <w:tcPr>
                <w:tcW w:w="1872" w:type="dxa"/>
                <w:shd w:val="clear" w:color="auto" w:fill="auto"/>
                <w:tcMar>
                  <w:top w:w="100" w:type="dxa"/>
                  <w:left w:w="100" w:type="dxa"/>
                  <w:bottom w:w="100" w:type="dxa"/>
                  <w:right w:w="100" w:type="dxa"/>
                </w:tcMar>
              </w:tcPr>
            </w:tcPrChange>
          </w:tcPr>
          <w:p w14:paraId="797EE933"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65" w:author="Razavi, Pedram/Medicine" w:date="2019-06-16T15:48:00Z">
                  <w:rPr>
                    <w:rFonts w:ascii="Arial" w:eastAsia="Arial" w:hAnsi="Arial" w:cs="Arial"/>
                    <w:sz w:val="18"/>
                    <w:szCs w:val="18"/>
                  </w:rPr>
                </w:rPrChange>
              </w:rPr>
              <w:pPrChange w:id="4966"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67" w:author="Razavi, Pedram/Medicine" w:date="2019-06-16T15:48:00Z">
                  <w:rPr>
                    <w:rFonts w:ascii="Arial" w:eastAsia="Arial" w:hAnsi="Arial" w:cs="Arial"/>
                    <w:sz w:val="18"/>
                    <w:szCs w:val="18"/>
                  </w:rPr>
                </w:rPrChange>
              </w:rPr>
              <w:t>23 / 51 (45.1)</w:t>
            </w:r>
          </w:p>
        </w:tc>
      </w:tr>
      <w:tr w:rsidR="00413E5F" w:rsidRPr="006E1F9B" w14:paraId="4CB05624" w14:textId="77777777" w:rsidTr="006E1F9B">
        <w:trPr>
          <w:trHeight w:val="16"/>
        </w:trPr>
        <w:tc>
          <w:tcPr>
            <w:tcW w:w="1834" w:type="dxa"/>
            <w:shd w:val="clear" w:color="auto" w:fill="auto"/>
            <w:tcMar>
              <w:top w:w="100" w:type="dxa"/>
              <w:left w:w="100" w:type="dxa"/>
              <w:bottom w:w="100" w:type="dxa"/>
              <w:right w:w="100" w:type="dxa"/>
            </w:tcMar>
            <w:tcPrChange w:id="4968" w:author="Razavi, Pedram/Medicine" w:date="2019-06-16T15:48:00Z">
              <w:tcPr>
                <w:tcW w:w="1872" w:type="dxa"/>
                <w:shd w:val="clear" w:color="auto" w:fill="auto"/>
                <w:tcMar>
                  <w:top w:w="100" w:type="dxa"/>
                  <w:left w:w="100" w:type="dxa"/>
                  <w:bottom w:w="100" w:type="dxa"/>
                  <w:right w:w="100" w:type="dxa"/>
                </w:tcMar>
              </w:tcPr>
            </w:tcPrChange>
          </w:tcPr>
          <w:p w14:paraId="6F821E7D"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69" w:author="Razavi, Pedram/Medicine" w:date="2019-06-16T15:48:00Z">
                  <w:rPr>
                    <w:rFonts w:ascii="Arial" w:eastAsia="Arial" w:hAnsi="Arial" w:cs="Arial"/>
                    <w:sz w:val="18"/>
                    <w:szCs w:val="18"/>
                  </w:rPr>
                </w:rPrChange>
              </w:rPr>
            </w:pPr>
            <w:r w:rsidRPr="006E1F9B">
              <w:rPr>
                <w:rFonts w:ascii="Arial" w:eastAsia="Arial" w:hAnsi="Arial" w:cs="Arial"/>
                <w:sz w:val="16"/>
                <w:szCs w:val="16"/>
                <w:rPrChange w:id="4970" w:author="Razavi, Pedram/Medicine" w:date="2019-06-16T15:48:00Z">
                  <w:rPr>
                    <w:rFonts w:ascii="Arial" w:eastAsia="Arial" w:hAnsi="Arial" w:cs="Arial"/>
                    <w:sz w:val="18"/>
                    <w:szCs w:val="18"/>
                  </w:rPr>
                </w:rPrChange>
              </w:rPr>
              <w:t>Breast</w:t>
            </w:r>
          </w:p>
        </w:tc>
        <w:tc>
          <w:tcPr>
            <w:tcW w:w="1834" w:type="dxa"/>
            <w:shd w:val="clear" w:color="auto" w:fill="auto"/>
            <w:tcMar>
              <w:top w:w="100" w:type="dxa"/>
              <w:left w:w="100" w:type="dxa"/>
              <w:bottom w:w="100" w:type="dxa"/>
              <w:right w:w="100" w:type="dxa"/>
            </w:tcMar>
            <w:tcPrChange w:id="4971" w:author="Razavi, Pedram/Medicine" w:date="2019-06-16T15:48:00Z">
              <w:tcPr>
                <w:tcW w:w="1872" w:type="dxa"/>
                <w:shd w:val="clear" w:color="auto" w:fill="auto"/>
                <w:tcMar>
                  <w:top w:w="100" w:type="dxa"/>
                  <w:left w:w="100" w:type="dxa"/>
                  <w:bottom w:w="100" w:type="dxa"/>
                  <w:right w:w="100" w:type="dxa"/>
                </w:tcMar>
              </w:tcPr>
            </w:tcPrChange>
          </w:tcPr>
          <w:p w14:paraId="6DD89519"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72" w:author="Razavi, Pedram/Medicine" w:date="2019-06-16T15:48:00Z">
                  <w:rPr>
                    <w:rFonts w:ascii="Arial" w:eastAsia="Arial" w:hAnsi="Arial" w:cs="Arial"/>
                    <w:sz w:val="18"/>
                    <w:szCs w:val="18"/>
                  </w:rPr>
                </w:rPrChange>
              </w:rPr>
              <w:pPrChange w:id="4973"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74" w:author="Razavi, Pedram/Medicine" w:date="2019-06-16T15:48:00Z">
                  <w:rPr>
                    <w:rFonts w:ascii="Arial" w:eastAsia="Arial" w:hAnsi="Arial" w:cs="Arial"/>
                    <w:sz w:val="18"/>
                    <w:szCs w:val="18"/>
                  </w:rPr>
                </w:rPrChange>
              </w:rPr>
              <w:t>11 / 14</w:t>
            </w:r>
          </w:p>
        </w:tc>
        <w:tc>
          <w:tcPr>
            <w:tcW w:w="1834" w:type="dxa"/>
            <w:shd w:val="clear" w:color="auto" w:fill="auto"/>
            <w:tcMar>
              <w:top w:w="100" w:type="dxa"/>
              <w:left w:w="100" w:type="dxa"/>
              <w:bottom w:w="100" w:type="dxa"/>
              <w:right w:w="100" w:type="dxa"/>
            </w:tcMar>
            <w:tcPrChange w:id="4975" w:author="Razavi, Pedram/Medicine" w:date="2019-06-16T15:48:00Z">
              <w:tcPr>
                <w:tcW w:w="1872" w:type="dxa"/>
                <w:shd w:val="clear" w:color="auto" w:fill="auto"/>
                <w:tcMar>
                  <w:top w:w="100" w:type="dxa"/>
                  <w:left w:w="100" w:type="dxa"/>
                  <w:bottom w:w="100" w:type="dxa"/>
                  <w:right w:w="100" w:type="dxa"/>
                </w:tcMar>
              </w:tcPr>
            </w:tcPrChange>
          </w:tcPr>
          <w:p w14:paraId="28DCCB4E"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76" w:author="Razavi, Pedram/Medicine" w:date="2019-06-16T15:48:00Z">
                  <w:rPr>
                    <w:rFonts w:ascii="Arial" w:eastAsia="Arial" w:hAnsi="Arial" w:cs="Arial"/>
                    <w:sz w:val="18"/>
                    <w:szCs w:val="18"/>
                  </w:rPr>
                </w:rPrChange>
              </w:rPr>
              <w:pPrChange w:id="4977"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78" w:author="Razavi, Pedram/Medicine" w:date="2019-06-16T15:48:00Z">
                  <w:rPr>
                    <w:rFonts w:ascii="Arial" w:eastAsia="Arial" w:hAnsi="Arial" w:cs="Arial"/>
                    <w:sz w:val="18"/>
                    <w:szCs w:val="18"/>
                  </w:rPr>
                </w:rPrChange>
              </w:rPr>
              <w:t>78.6%</w:t>
            </w:r>
          </w:p>
        </w:tc>
        <w:tc>
          <w:tcPr>
            <w:tcW w:w="1834" w:type="dxa"/>
            <w:shd w:val="clear" w:color="auto" w:fill="auto"/>
            <w:tcMar>
              <w:top w:w="100" w:type="dxa"/>
              <w:left w:w="100" w:type="dxa"/>
              <w:bottom w:w="100" w:type="dxa"/>
              <w:right w:w="100" w:type="dxa"/>
            </w:tcMar>
            <w:tcPrChange w:id="4979" w:author="Razavi, Pedram/Medicine" w:date="2019-06-16T15:48:00Z">
              <w:tcPr>
                <w:tcW w:w="1872" w:type="dxa"/>
                <w:shd w:val="clear" w:color="auto" w:fill="auto"/>
                <w:tcMar>
                  <w:top w:w="100" w:type="dxa"/>
                  <w:left w:w="100" w:type="dxa"/>
                  <w:bottom w:w="100" w:type="dxa"/>
                  <w:right w:w="100" w:type="dxa"/>
                </w:tcMar>
              </w:tcPr>
            </w:tcPrChange>
          </w:tcPr>
          <w:p w14:paraId="3970467A"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80" w:author="Razavi, Pedram/Medicine" w:date="2019-06-16T15:48:00Z">
                  <w:rPr>
                    <w:rFonts w:ascii="Arial" w:eastAsia="Arial" w:hAnsi="Arial" w:cs="Arial"/>
                    <w:sz w:val="18"/>
                    <w:szCs w:val="18"/>
                  </w:rPr>
                </w:rPrChange>
              </w:rPr>
              <w:pPrChange w:id="4981"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82" w:author="Razavi, Pedram/Medicine" w:date="2019-06-16T15:48:00Z">
                  <w:rPr>
                    <w:rFonts w:ascii="Arial" w:eastAsia="Arial" w:hAnsi="Arial" w:cs="Arial"/>
                    <w:sz w:val="18"/>
                    <w:szCs w:val="18"/>
                  </w:rPr>
                </w:rPrChange>
              </w:rPr>
              <w:t>57 / 84 (67.9)</w:t>
            </w:r>
          </w:p>
        </w:tc>
        <w:tc>
          <w:tcPr>
            <w:tcW w:w="1834" w:type="dxa"/>
            <w:shd w:val="clear" w:color="auto" w:fill="auto"/>
            <w:tcMar>
              <w:top w:w="100" w:type="dxa"/>
              <w:left w:w="100" w:type="dxa"/>
              <w:bottom w:w="100" w:type="dxa"/>
              <w:right w:w="100" w:type="dxa"/>
            </w:tcMar>
            <w:tcPrChange w:id="4983" w:author="Razavi, Pedram/Medicine" w:date="2019-06-16T15:48:00Z">
              <w:tcPr>
                <w:tcW w:w="1872" w:type="dxa"/>
                <w:shd w:val="clear" w:color="auto" w:fill="auto"/>
                <w:tcMar>
                  <w:top w:w="100" w:type="dxa"/>
                  <w:left w:w="100" w:type="dxa"/>
                  <w:bottom w:w="100" w:type="dxa"/>
                  <w:right w:w="100" w:type="dxa"/>
                </w:tcMar>
              </w:tcPr>
            </w:tcPrChange>
          </w:tcPr>
          <w:p w14:paraId="234C99AD"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84" w:author="Razavi, Pedram/Medicine" w:date="2019-06-16T15:48:00Z">
                  <w:rPr>
                    <w:rFonts w:ascii="Arial" w:eastAsia="Arial" w:hAnsi="Arial" w:cs="Arial"/>
                    <w:sz w:val="18"/>
                    <w:szCs w:val="18"/>
                  </w:rPr>
                </w:rPrChange>
              </w:rPr>
              <w:pPrChange w:id="4985"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86" w:author="Razavi, Pedram/Medicine" w:date="2019-06-16T15:48:00Z">
                  <w:rPr>
                    <w:rFonts w:ascii="Arial" w:eastAsia="Arial" w:hAnsi="Arial" w:cs="Arial"/>
                    <w:sz w:val="18"/>
                    <w:szCs w:val="18"/>
                  </w:rPr>
                </w:rPrChange>
              </w:rPr>
              <w:t>7 / 16 (43.8)</w:t>
            </w:r>
          </w:p>
        </w:tc>
      </w:tr>
      <w:tr w:rsidR="00413E5F" w:rsidRPr="006E1F9B" w14:paraId="41FE50E0" w14:textId="77777777" w:rsidTr="006E1F9B">
        <w:trPr>
          <w:trHeight w:val="16"/>
        </w:trPr>
        <w:tc>
          <w:tcPr>
            <w:tcW w:w="1834" w:type="dxa"/>
            <w:shd w:val="clear" w:color="auto" w:fill="auto"/>
            <w:tcMar>
              <w:top w:w="100" w:type="dxa"/>
              <w:left w:w="100" w:type="dxa"/>
              <w:bottom w:w="100" w:type="dxa"/>
              <w:right w:w="100" w:type="dxa"/>
            </w:tcMar>
            <w:tcPrChange w:id="4987" w:author="Razavi, Pedram/Medicine" w:date="2019-06-16T15:48:00Z">
              <w:tcPr>
                <w:tcW w:w="1872" w:type="dxa"/>
                <w:shd w:val="clear" w:color="auto" w:fill="auto"/>
                <w:tcMar>
                  <w:top w:w="100" w:type="dxa"/>
                  <w:left w:w="100" w:type="dxa"/>
                  <w:bottom w:w="100" w:type="dxa"/>
                  <w:right w:w="100" w:type="dxa"/>
                </w:tcMar>
              </w:tcPr>
            </w:tcPrChange>
          </w:tcPr>
          <w:p w14:paraId="23E58A2E"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88" w:author="Razavi, Pedram/Medicine" w:date="2019-06-16T15:48:00Z">
                  <w:rPr>
                    <w:rFonts w:ascii="Arial" w:eastAsia="Arial" w:hAnsi="Arial" w:cs="Arial"/>
                    <w:sz w:val="18"/>
                    <w:szCs w:val="18"/>
                  </w:rPr>
                </w:rPrChange>
              </w:rPr>
            </w:pPr>
            <w:r w:rsidRPr="006E1F9B">
              <w:rPr>
                <w:rFonts w:ascii="Arial" w:eastAsia="Arial" w:hAnsi="Arial" w:cs="Arial"/>
                <w:sz w:val="16"/>
                <w:szCs w:val="16"/>
                <w:rPrChange w:id="4989" w:author="Razavi, Pedram/Medicine" w:date="2019-06-16T15:48:00Z">
                  <w:rPr>
                    <w:rFonts w:ascii="Arial" w:eastAsia="Arial" w:hAnsi="Arial" w:cs="Arial"/>
                    <w:sz w:val="18"/>
                    <w:szCs w:val="18"/>
                  </w:rPr>
                </w:rPrChange>
              </w:rPr>
              <w:t>Lung</w:t>
            </w:r>
          </w:p>
        </w:tc>
        <w:tc>
          <w:tcPr>
            <w:tcW w:w="1834" w:type="dxa"/>
            <w:shd w:val="clear" w:color="auto" w:fill="auto"/>
            <w:tcMar>
              <w:top w:w="100" w:type="dxa"/>
              <w:left w:w="100" w:type="dxa"/>
              <w:bottom w:w="100" w:type="dxa"/>
              <w:right w:w="100" w:type="dxa"/>
            </w:tcMar>
            <w:tcPrChange w:id="4990" w:author="Razavi, Pedram/Medicine" w:date="2019-06-16T15:48:00Z">
              <w:tcPr>
                <w:tcW w:w="1872" w:type="dxa"/>
                <w:shd w:val="clear" w:color="auto" w:fill="auto"/>
                <w:tcMar>
                  <w:top w:w="100" w:type="dxa"/>
                  <w:left w:w="100" w:type="dxa"/>
                  <w:bottom w:w="100" w:type="dxa"/>
                  <w:right w:w="100" w:type="dxa"/>
                </w:tcMar>
              </w:tcPr>
            </w:tcPrChange>
          </w:tcPr>
          <w:p w14:paraId="37F2DE27"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91" w:author="Razavi, Pedram/Medicine" w:date="2019-06-16T15:48:00Z">
                  <w:rPr>
                    <w:rFonts w:ascii="Arial" w:eastAsia="Arial" w:hAnsi="Arial" w:cs="Arial"/>
                    <w:sz w:val="18"/>
                    <w:szCs w:val="18"/>
                  </w:rPr>
                </w:rPrChange>
              </w:rPr>
              <w:pPrChange w:id="4992"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93" w:author="Razavi, Pedram/Medicine" w:date="2019-06-16T15:48:00Z">
                  <w:rPr>
                    <w:rFonts w:ascii="Arial" w:eastAsia="Arial" w:hAnsi="Arial" w:cs="Arial"/>
                    <w:sz w:val="18"/>
                    <w:szCs w:val="18"/>
                  </w:rPr>
                </w:rPrChange>
              </w:rPr>
              <w:t>4 / 6</w:t>
            </w:r>
          </w:p>
        </w:tc>
        <w:tc>
          <w:tcPr>
            <w:tcW w:w="1834" w:type="dxa"/>
            <w:shd w:val="clear" w:color="auto" w:fill="auto"/>
            <w:tcMar>
              <w:top w:w="100" w:type="dxa"/>
              <w:left w:w="100" w:type="dxa"/>
              <w:bottom w:w="100" w:type="dxa"/>
              <w:right w:w="100" w:type="dxa"/>
            </w:tcMar>
            <w:tcPrChange w:id="4994" w:author="Razavi, Pedram/Medicine" w:date="2019-06-16T15:48:00Z">
              <w:tcPr>
                <w:tcW w:w="1872" w:type="dxa"/>
                <w:shd w:val="clear" w:color="auto" w:fill="auto"/>
                <w:tcMar>
                  <w:top w:w="100" w:type="dxa"/>
                  <w:left w:w="100" w:type="dxa"/>
                  <w:bottom w:w="100" w:type="dxa"/>
                  <w:right w:w="100" w:type="dxa"/>
                </w:tcMar>
              </w:tcPr>
            </w:tcPrChange>
          </w:tcPr>
          <w:p w14:paraId="7B415708"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95" w:author="Razavi, Pedram/Medicine" w:date="2019-06-16T15:48:00Z">
                  <w:rPr>
                    <w:rFonts w:ascii="Arial" w:eastAsia="Arial" w:hAnsi="Arial" w:cs="Arial"/>
                    <w:sz w:val="18"/>
                    <w:szCs w:val="18"/>
                  </w:rPr>
                </w:rPrChange>
              </w:rPr>
              <w:pPrChange w:id="4996"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4997" w:author="Razavi, Pedram/Medicine" w:date="2019-06-16T15:48:00Z">
                  <w:rPr>
                    <w:rFonts w:ascii="Arial" w:eastAsia="Arial" w:hAnsi="Arial" w:cs="Arial"/>
                    <w:sz w:val="18"/>
                    <w:szCs w:val="18"/>
                  </w:rPr>
                </w:rPrChange>
              </w:rPr>
              <w:t>66.7%</w:t>
            </w:r>
          </w:p>
        </w:tc>
        <w:tc>
          <w:tcPr>
            <w:tcW w:w="1834" w:type="dxa"/>
            <w:shd w:val="clear" w:color="auto" w:fill="auto"/>
            <w:tcMar>
              <w:top w:w="100" w:type="dxa"/>
              <w:left w:w="100" w:type="dxa"/>
              <w:bottom w:w="100" w:type="dxa"/>
              <w:right w:w="100" w:type="dxa"/>
            </w:tcMar>
            <w:tcPrChange w:id="4998" w:author="Razavi, Pedram/Medicine" w:date="2019-06-16T15:48:00Z">
              <w:tcPr>
                <w:tcW w:w="1872" w:type="dxa"/>
                <w:shd w:val="clear" w:color="auto" w:fill="auto"/>
                <w:tcMar>
                  <w:top w:w="100" w:type="dxa"/>
                  <w:left w:w="100" w:type="dxa"/>
                  <w:bottom w:w="100" w:type="dxa"/>
                  <w:right w:w="100" w:type="dxa"/>
                </w:tcMar>
              </w:tcPr>
            </w:tcPrChange>
          </w:tcPr>
          <w:p w14:paraId="14B4B815"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4999" w:author="Razavi, Pedram/Medicine" w:date="2019-06-16T15:48:00Z">
                  <w:rPr>
                    <w:rFonts w:ascii="Arial" w:eastAsia="Arial" w:hAnsi="Arial" w:cs="Arial"/>
                    <w:sz w:val="18"/>
                    <w:szCs w:val="18"/>
                  </w:rPr>
                </w:rPrChange>
              </w:rPr>
              <w:pPrChange w:id="5000"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01" w:author="Razavi, Pedram/Medicine" w:date="2019-06-16T15:48:00Z">
                  <w:rPr>
                    <w:rFonts w:ascii="Arial" w:eastAsia="Arial" w:hAnsi="Arial" w:cs="Arial"/>
                    <w:sz w:val="18"/>
                    <w:szCs w:val="18"/>
                  </w:rPr>
                </w:rPrChange>
              </w:rPr>
              <w:t>38 / 48 (79.2)</w:t>
            </w:r>
          </w:p>
        </w:tc>
        <w:tc>
          <w:tcPr>
            <w:tcW w:w="1834" w:type="dxa"/>
            <w:shd w:val="clear" w:color="auto" w:fill="auto"/>
            <w:tcMar>
              <w:top w:w="100" w:type="dxa"/>
              <w:left w:w="100" w:type="dxa"/>
              <w:bottom w:w="100" w:type="dxa"/>
              <w:right w:w="100" w:type="dxa"/>
            </w:tcMar>
            <w:tcPrChange w:id="5002" w:author="Razavi, Pedram/Medicine" w:date="2019-06-16T15:48:00Z">
              <w:tcPr>
                <w:tcW w:w="1872" w:type="dxa"/>
                <w:shd w:val="clear" w:color="auto" w:fill="auto"/>
                <w:tcMar>
                  <w:top w:w="100" w:type="dxa"/>
                  <w:left w:w="100" w:type="dxa"/>
                  <w:bottom w:w="100" w:type="dxa"/>
                  <w:right w:w="100" w:type="dxa"/>
                </w:tcMar>
              </w:tcPr>
            </w:tcPrChange>
          </w:tcPr>
          <w:p w14:paraId="7406BFF0"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03" w:author="Razavi, Pedram/Medicine" w:date="2019-06-16T15:48:00Z">
                  <w:rPr>
                    <w:rFonts w:ascii="Arial" w:eastAsia="Arial" w:hAnsi="Arial" w:cs="Arial"/>
                    <w:sz w:val="18"/>
                    <w:szCs w:val="18"/>
                  </w:rPr>
                </w:rPrChange>
              </w:rPr>
              <w:pPrChange w:id="5004"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05" w:author="Razavi, Pedram/Medicine" w:date="2019-06-16T15:48:00Z">
                  <w:rPr>
                    <w:rFonts w:ascii="Arial" w:eastAsia="Arial" w:hAnsi="Arial" w:cs="Arial"/>
                    <w:sz w:val="18"/>
                    <w:szCs w:val="18"/>
                  </w:rPr>
                </w:rPrChange>
              </w:rPr>
              <w:t>2 / 9 (22.2)</w:t>
            </w:r>
          </w:p>
        </w:tc>
      </w:tr>
      <w:tr w:rsidR="00413E5F" w:rsidRPr="006E1F9B" w14:paraId="5DC3C878" w14:textId="77777777" w:rsidTr="006E1F9B">
        <w:trPr>
          <w:trHeight w:val="16"/>
        </w:trPr>
        <w:tc>
          <w:tcPr>
            <w:tcW w:w="1834" w:type="dxa"/>
            <w:shd w:val="clear" w:color="auto" w:fill="auto"/>
            <w:tcMar>
              <w:top w:w="100" w:type="dxa"/>
              <w:left w:w="100" w:type="dxa"/>
              <w:bottom w:w="100" w:type="dxa"/>
              <w:right w:w="100" w:type="dxa"/>
            </w:tcMar>
            <w:tcPrChange w:id="5006" w:author="Razavi, Pedram/Medicine" w:date="2019-06-16T15:48:00Z">
              <w:tcPr>
                <w:tcW w:w="1872" w:type="dxa"/>
                <w:shd w:val="clear" w:color="auto" w:fill="auto"/>
                <w:tcMar>
                  <w:top w:w="100" w:type="dxa"/>
                  <w:left w:w="100" w:type="dxa"/>
                  <w:bottom w:w="100" w:type="dxa"/>
                  <w:right w:w="100" w:type="dxa"/>
                </w:tcMar>
              </w:tcPr>
            </w:tcPrChange>
          </w:tcPr>
          <w:p w14:paraId="5471706C"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07" w:author="Razavi, Pedram/Medicine" w:date="2019-06-16T15:48:00Z">
                  <w:rPr>
                    <w:rFonts w:ascii="Arial" w:eastAsia="Arial" w:hAnsi="Arial" w:cs="Arial"/>
                    <w:sz w:val="18"/>
                    <w:szCs w:val="18"/>
                  </w:rPr>
                </w:rPrChange>
              </w:rPr>
            </w:pPr>
            <w:r w:rsidRPr="006E1F9B">
              <w:rPr>
                <w:rFonts w:ascii="Arial" w:eastAsia="Arial" w:hAnsi="Arial" w:cs="Arial"/>
                <w:sz w:val="16"/>
                <w:szCs w:val="16"/>
                <w:rPrChange w:id="5008" w:author="Razavi, Pedram/Medicine" w:date="2019-06-16T15:48:00Z">
                  <w:rPr>
                    <w:rFonts w:ascii="Arial" w:eastAsia="Arial" w:hAnsi="Arial" w:cs="Arial"/>
                    <w:sz w:val="18"/>
                    <w:szCs w:val="18"/>
                  </w:rPr>
                </w:rPrChange>
              </w:rPr>
              <w:t>Prostate</w:t>
            </w:r>
          </w:p>
        </w:tc>
        <w:tc>
          <w:tcPr>
            <w:tcW w:w="1834" w:type="dxa"/>
            <w:shd w:val="clear" w:color="auto" w:fill="auto"/>
            <w:tcMar>
              <w:top w:w="100" w:type="dxa"/>
              <w:left w:w="100" w:type="dxa"/>
              <w:bottom w:w="100" w:type="dxa"/>
              <w:right w:w="100" w:type="dxa"/>
            </w:tcMar>
            <w:tcPrChange w:id="5009" w:author="Razavi, Pedram/Medicine" w:date="2019-06-16T15:48:00Z">
              <w:tcPr>
                <w:tcW w:w="1872" w:type="dxa"/>
                <w:shd w:val="clear" w:color="auto" w:fill="auto"/>
                <w:tcMar>
                  <w:top w:w="100" w:type="dxa"/>
                  <w:left w:w="100" w:type="dxa"/>
                  <w:bottom w:w="100" w:type="dxa"/>
                  <w:right w:w="100" w:type="dxa"/>
                </w:tcMar>
              </w:tcPr>
            </w:tcPrChange>
          </w:tcPr>
          <w:p w14:paraId="1EF2D147"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10" w:author="Razavi, Pedram/Medicine" w:date="2019-06-16T15:48:00Z">
                  <w:rPr>
                    <w:rFonts w:ascii="Arial" w:eastAsia="Arial" w:hAnsi="Arial" w:cs="Arial"/>
                    <w:sz w:val="18"/>
                    <w:szCs w:val="18"/>
                  </w:rPr>
                </w:rPrChange>
              </w:rPr>
              <w:pPrChange w:id="5011"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12" w:author="Razavi, Pedram/Medicine" w:date="2019-06-16T15:48:00Z">
                  <w:rPr>
                    <w:rFonts w:ascii="Arial" w:eastAsia="Arial" w:hAnsi="Arial" w:cs="Arial"/>
                    <w:sz w:val="18"/>
                    <w:szCs w:val="18"/>
                  </w:rPr>
                </w:rPrChange>
              </w:rPr>
              <w:t>11 / 14</w:t>
            </w:r>
          </w:p>
        </w:tc>
        <w:tc>
          <w:tcPr>
            <w:tcW w:w="1834" w:type="dxa"/>
            <w:shd w:val="clear" w:color="auto" w:fill="auto"/>
            <w:tcMar>
              <w:top w:w="100" w:type="dxa"/>
              <w:left w:w="100" w:type="dxa"/>
              <w:bottom w:w="100" w:type="dxa"/>
              <w:right w:w="100" w:type="dxa"/>
            </w:tcMar>
            <w:tcPrChange w:id="5013" w:author="Razavi, Pedram/Medicine" w:date="2019-06-16T15:48:00Z">
              <w:tcPr>
                <w:tcW w:w="1872" w:type="dxa"/>
                <w:shd w:val="clear" w:color="auto" w:fill="auto"/>
                <w:tcMar>
                  <w:top w:w="100" w:type="dxa"/>
                  <w:left w:w="100" w:type="dxa"/>
                  <w:bottom w:w="100" w:type="dxa"/>
                  <w:right w:w="100" w:type="dxa"/>
                </w:tcMar>
              </w:tcPr>
            </w:tcPrChange>
          </w:tcPr>
          <w:p w14:paraId="645355CD"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14" w:author="Razavi, Pedram/Medicine" w:date="2019-06-16T15:48:00Z">
                  <w:rPr>
                    <w:rFonts w:ascii="Arial" w:eastAsia="Arial" w:hAnsi="Arial" w:cs="Arial"/>
                    <w:sz w:val="18"/>
                    <w:szCs w:val="18"/>
                  </w:rPr>
                </w:rPrChange>
              </w:rPr>
              <w:pPrChange w:id="5015"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16" w:author="Razavi, Pedram/Medicine" w:date="2019-06-16T15:48:00Z">
                  <w:rPr>
                    <w:rFonts w:ascii="Arial" w:eastAsia="Arial" w:hAnsi="Arial" w:cs="Arial"/>
                    <w:sz w:val="18"/>
                    <w:szCs w:val="18"/>
                  </w:rPr>
                </w:rPrChange>
              </w:rPr>
              <w:t>78.6%</w:t>
            </w:r>
          </w:p>
        </w:tc>
        <w:tc>
          <w:tcPr>
            <w:tcW w:w="1834" w:type="dxa"/>
            <w:shd w:val="clear" w:color="auto" w:fill="auto"/>
            <w:tcMar>
              <w:top w:w="100" w:type="dxa"/>
              <w:left w:w="100" w:type="dxa"/>
              <w:bottom w:w="100" w:type="dxa"/>
              <w:right w:w="100" w:type="dxa"/>
            </w:tcMar>
            <w:tcPrChange w:id="5017" w:author="Razavi, Pedram/Medicine" w:date="2019-06-16T15:48:00Z">
              <w:tcPr>
                <w:tcW w:w="1872" w:type="dxa"/>
                <w:shd w:val="clear" w:color="auto" w:fill="auto"/>
                <w:tcMar>
                  <w:top w:w="100" w:type="dxa"/>
                  <w:left w:w="100" w:type="dxa"/>
                  <w:bottom w:w="100" w:type="dxa"/>
                  <w:right w:w="100" w:type="dxa"/>
                </w:tcMar>
              </w:tcPr>
            </w:tcPrChange>
          </w:tcPr>
          <w:p w14:paraId="6C0F7E79"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18" w:author="Razavi, Pedram/Medicine" w:date="2019-06-16T15:48:00Z">
                  <w:rPr>
                    <w:rFonts w:ascii="Arial" w:eastAsia="Arial" w:hAnsi="Arial" w:cs="Arial"/>
                    <w:sz w:val="18"/>
                    <w:szCs w:val="18"/>
                  </w:rPr>
                </w:rPrChange>
              </w:rPr>
              <w:pPrChange w:id="5019"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20" w:author="Razavi, Pedram/Medicine" w:date="2019-06-16T15:48:00Z">
                  <w:rPr>
                    <w:rFonts w:ascii="Arial" w:eastAsia="Arial" w:hAnsi="Arial" w:cs="Arial"/>
                    <w:sz w:val="18"/>
                    <w:szCs w:val="18"/>
                  </w:rPr>
                </w:rPrChange>
              </w:rPr>
              <w:t>11 / 22 (50.0)</w:t>
            </w:r>
          </w:p>
        </w:tc>
        <w:tc>
          <w:tcPr>
            <w:tcW w:w="1834" w:type="dxa"/>
            <w:shd w:val="clear" w:color="auto" w:fill="auto"/>
            <w:tcMar>
              <w:top w:w="100" w:type="dxa"/>
              <w:left w:w="100" w:type="dxa"/>
              <w:bottom w:w="100" w:type="dxa"/>
              <w:right w:w="100" w:type="dxa"/>
            </w:tcMar>
            <w:tcPrChange w:id="5021" w:author="Razavi, Pedram/Medicine" w:date="2019-06-16T15:48:00Z">
              <w:tcPr>
                <w:tcW w:w="1872" w:type="dxa"/>
                <w:shd w:val="clear" w:color="auto" w:fill="auto"/>
                <w:tcMar>
                  <w:top w:w="100" w:type="dxa"/>
                  <w:left w:w="100" w:type="dxa"/>
                  <w:bottom w:w="100" w:type="dxa"/>
                  <w:right w:w="100" w:type="dxa"/>
                </w:tcMar>
              </w:tcPr>
            </w:tcPrChange>
          </w:tcPr>
          <w:p w14:paraId="2973E277" w14:textId="77777777" w:rsidR="00413E5F" w:rsidRPr="006E1F9B" w:rsidRDefault="00B4071F">
            <w:pPr>
              <w:widowControl w:val="0"/>
              <w:pBdr>
                <w:top w:val="nil"/>
                <w:left w:val="nil"/>
                <w:bottom w:val="nil"/>
                <w:right w:val="nil"/>
                <w:between w:val="nil"/>
              </w:pBdr>
              <w:spacing w:after="0" w:line="240" w:lineRule="auto"/>
              <w:rPr>
                <w:rFonts w:ascii="Arial" w:eastAsia="Arial" w:hAnsi="Arial" w:cs="Arial"/>
                <w:sz w:val="16"/>
                <w:szCs w:val="16"/>
                <w:rPrChange w:id="5022" w:author="Razavi, Pedram/Medicine" w:date="2019-06-16T15:48:00Z">
                  <w:rPr>
                    <w:rFonts w:ascii="Arial" w:eastAsia="Arial" w:hAnsi="Arial" w:cs="Arial"/>
                    <w:sz w:val="18"/>
                    <w:szCs w:val="18"/>
                  </w:rPr>
                </w:rPrChange>
              </w:rPr>
              <w:pPrChange w:id="5023" w:author="Razavi, Pedram/Medicine" w:date="2019-06-16T15:04:00Z">
                <w:pPr>
                  <w:widowControl w:val="0"/>
                  <w:pBdr>
                    <w:top w:val="nil"/>
                    <w:left w:val="nil"/>
                    <w:bottom w:val="nil"/>
                    <w:right w:val="nil"/>
                    <w:between w:val="nil"/>
                  </w:pBdr>
                  <w:spacing w:after="0" w:line="240" w:lineRule="auto"/>
                  <w:jc w:val="center"/>
                </w:pPr>
              </w:pPrChange>
            </w:pPr>
            <w:r w:rsidRPr="006E1F9B">
              <w:rPr>
                <w:rFonts w:ascii="Arial" w:eastAsia="Arial" w:hAnsi="Arial" w:cs="Arial"/>
                <w:sz w:val="16"/>
                <w:szCs w:val="16"/>
                <w:rPrChange w:id="5024" w:author="Razavi, Pedram/Medicine" w:date="2019-06-16T15:48:00Z">
                  <w:rPr>
                    <w:rFonts w:ascii="Arial" w:eastAsia="Arial" w:hAnsi="Arial" w:cs="Arial"/>
                    <w:sz w:val="18"/>
                    <w:szCs w:val="18"/>
                  </w:rPr>
                </w:rPrChange>
              </w:rPr>
              <w:t xml:space="preserve">14 / 26 (53.8) </w:t>
            </w:r>
          </w:p>
        </w:tc>
      </w:tr>
    </w:tbl>
    <w:p w14:paraId="3AEE8A3F" w14:textId="77777777" w:rsidR="00413E5F" w:rsidRDefault="00413E5F">
      <w:pPr>
        <w:spacing w:after="0" w:line="240" w:lineRule="auto"/>
        <w:rPr>
          <w:rFonts w:ascii="Arial" w:eastAsia="Arial" w:hAnsi="Arial" w:cs="Arial"/>
          <w:color w:val="0033CC"/>
        </w:rPr>
        <w:pPrChange w:id="5025" w:author="Razavi, Pedram/Medicine" w:date="2019-06-16T15:04:00Z">
          <w:pPr>
            <w:spacing w:after="0" w:line="240" w:lineRule="auto"/>
            <w:jc w:val="both"/>
          </w:pPr>
        </w:pPrChange>
      </w:pPr>
    </w:p>
    <w:p w14:paraId="6C3A66E1" w14:textId="77777777" w:rsidR="00413E5F" w:rsidRDefault="00B4071F">
      <w:pPr>
        <w:spacing w:after="0" w:line="240" w:lineRule="auto"/>
        <w:rPr>
          <w:rFonts w:ascii="Arial" w:eastAsia="Arial" w:hAnsi="Arial" w:cs="Arial"/>
          <w:color w:val="0033CC"/>
        </w:rPr>
        <w:pPrChange w:id="5026" w:author="Razavi, Pedram/Medicine" w:date="2019-06-16T15:04:00Z">
          <w:pPr>
            <w:spacing w:after="0" w:line="240" w:lineRule="auto"/>
            <w:jc w:val="both"/>
          </w:pPr>
        </w:pPrChange>
      </w:pPr>
      <w:r>
        <w:br w:type="page"/>
      </w:r>
    </w:p>
    <w:p w14:paraId="1789B755" w14:textId="77777777" w:rsidR="00413E5F" w:rsidRDefault="00B4071F">
      <w:pPr>
        <w:spacing w:after="0" w:line="240" w:lineRule="auto"/>
        <w:rPr>
          <w:rFonts w:ascii="Arial" w:eastAsia="Arial" w:hAnsi="Arial" w:cs="Arial"/>
          <w:b/>
          <w:color w:val="0033CC"/>
          <w:sz w:val="20"/>
          <w:szCs w:val="20"/>
        </w:rPr>
        <w:pPrChange w:id="5027" w:author="Razavi, Pedram/Medicine" w:date="2019-06-16T15:04:00Z">
          <w:pPr>
            <w:spacing w:after="0" w:line="240" w:lineRule="auto"/>
            <w:jc w:val="both"/>
          </w:pPr>
        </w:pPrChange>
      </w:pPr>
      <w:r>
        <w:rPr>
          <w:rFonts w:ascii="Arial" w:eastAsia="Arial" w:hAnsi="Arial" w:cs="Arial"/>
          <w:b/>
          <w:noProof/>
          <w:color w:val="0033CC"/>
          <w:sz w:val="20"/>
          <w:szCs w:val="20"/>
        </w:rPr>
        <w:lastRenderedPageBreak/>
        <w:drawing>
          <wp:inline distT="114300" distB="114300" distL="114300" distR="114300" wp14:anchorId="48D6E270" wp14:editId="76B9C2AB">
            <wp:extent cx="5870061" cy="4357688"/>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t="408" b="408"/>
                    <a:stretch>
                      <a:fillRect/>
                    </a:stretch>
                  </pic:blipFill>
                  <pic:spPr>
                    <a:xfrm>
                      <a:off x="0" y="0"/>
                      <a:ext cx="5870061" cy="4357688"/>
                    </a:xfrm>
                    <a:prstGeom prst="rect">
                      <a:avLst/>
                    </a:prstGeom>
                    <a:ln/>
                  </pic:spPr>
                </pic:pic>
              </a:graphicData>
            </a:graphic>
          </wp:inline>
        </w:drawing>
      </w:r>
    </w:p>
    <w:p w14:paraId="194AF972" w14:textId="77777777" w:rsidR="00413E5F" w:rsidRPr="006E1F9B" w:rsidRDefault="00B4071F">
      <w:pPr>
        <w:spacing w:after="0" w:line="240" w:lineRule="auto"/>
        <w:rPr>
          <w:rFonts w:ascii="Arial" w:eastAsia="Arial" w:hAnsi="Arial" w:cs="Arial"/>
          <w:color w:val="0033CC"/>
          <w:sz w:val="18"/>
          <w:szCs w:val="18"/>
          <w:rPrChange w:id="5028" w:author="Razavi, Pedram/Medicine" w:date="2019-06-16T15:48:00Z">
            <w:rPr>
              <w:rFonts w:ascii="Arial" w:eastAsia="Arial" w:hAnsi="Arial" w:cs="Arial"/>
              <w:color w:val="0033CC"/>
              <w:sz w:val="20"/>
              <w:szCs w:val="20"/>
            </w:rPr>
          </w:rPrChange>
        </w:rPr>
        <w:pPrChange w:id="5029" w:author="Razavi, Pedram/Medicine" w:date="2019-06-16T15:04:00Z">
          <w:pPr>
            <w:spacing w:after="0" w:line="240" w:lineRule="auto"/>
            <w:jc w:val="both"/>
          </w:pPr>
        </w:pPrChange>
      </w:pPr>
      <w:r w:rsidRPr="006E1F9B">
        <w:rPr>
          <w:rFonts w:ascii="Arial" w:eastAsia="Arial" w:hAnsi="Arial" w:cs="Arial"/>
          <w:b/>
          <w:color w:val="0033CC"/>
          <w:sz w:val="18"/>
          <w:szCs w:val="18"/>
          <w:rPrChange w:id="5030" w:author="Razavi, Pedram/Medicine" w:date="2019-06-16T15:48:00Z">
            <w:rPr>
              <w:rFonts w:ascii="Arial" w:eastAsia="Arial" w:hAnsi="Arial" w:cs="Arial"/>
              <w:b/>
              <w:color w:val="0033CC"/>
              <w:sz w:val="20"/>
              <w:szCs w:val="20"/>
            </w:rPr>
          </w:rPrChange>
        </w:rPr>
        <w:t>Figure 15: Log</w:t>
      </w:r>
      <w:r w:rsidRPr="006E1F9B">
        <w:rPr>
          <w:rFonts w:ascii="Arial" w:eastAsia="Arial" w:hAnsi="Arial" w:cs="Arial"/>
          <w:b/>
          <w:color w:val="0033CC"/>
          <w:sz w:val="18"/>
          <w:szCs w:val="18"/>
          <w:vertAlign w:val="subscript"/>
          <w:rPrChange w:id="5031" w:author="Razavi, Pedram/Medicine" w:date="2019-06-16T15:48:00Z">
            <w:rPr>
              <w:rFonts w:ascii="Arial" w:eastAsia="Arial" w:hAnsi="Arial" w:cs="Arial"/>
              <w:b/>
              <w:color w:val="0033CC"/>
              <w:sz w:val="20"/>
              <w:szCs w:val="20"/>
              <w:vertAlign w:val="subscript"/>
            </w:rPr>
          </w:rPrChange>
        </w:rPr>
        <w:t>2</w:t>
      </w:r>
      <w:r w:rsidRPr="006E1F9B">
        <w:rPr>
          <w:rFonts w:ascii="Arial" w:eastAsia="Arial" w:hAnsi="Arial" w:cs="Arial"/>
          <w:b/>
          <w:color w:val="0033CC"/>
          <w:sz w:val="18"/>
          <w:szCs w:val="18"/>
          <w:rPrChange w:id="5032" w:author="Razavi, Pedram/Medicine" w:date="2019-06-16T15:48:00Z">
            <w:rPr>
              <w:rFonts w:ascii="Arial" w:eastAsia="Arial" w:hAnsi="Arial" w:cs="Arial"/>
              <w:b/>
              <w:color w:val="0033CC"/>
              <w:sz w:val="20"/>
              <w:szCs w:val="20"/>
            </w:rPr>
          </w:rPrChange>
        </w:rPr>
        <w:t xml:space="preserve"> Ratios derived from cfDNA of healthy control individuals.</w:t>
      </w:r>
      <w:r w:rsidRPr="006E1F9B">
        <w:rPr>
          <w:rFonts w:ascii="Arial" w:eastAsia="Arial" w:hAnsi="Arial" w:cs="Arial"/>
          <w:color w:val="0033CC"/>
          <w:sz w:val="18"/>
          <w:szCs w:val="18"/>
          <w:rPrChange w:id="5033" w:author="Razavi, Pedram/Medicine" w:date="2019-06-16T15:48:00Z">
            <w:rPr>
              <w:rFonts w:ascii="Arial" w:eastAsia="Arial" w:hAnsi="Arial" w:cs="Arial"/>
              <w:color w:val="0033CC"/>
              <w:sz w:val="20"/>
              <w:szCs w:val="20"/>
            </w:rPr>
          </w:rPrChange>
        </w:rPr>
        <w:t xml:space="preserve"> Example Log</w:t>
      </w:r>
      <w:r w:rsidRPr="006E1F9B">
        <w:rPr>
          <w:rFonts w:ascii="Arial" w:eastAsia="Arial" w:hAnsi="Arial" w:cs="Arial"/>
          <w:color w:val="0033CC"/>
          <w:sz w:val="18"/>
          <w:szCs w:val="18"/>
          <w:vertAlign w:val="subscript"/>
          <w:rPrChange w:id="5034" w:author="Razavi, Pedram/Medicine" w:date="2019-06-16T15:48: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35" w:author="Razavi, Pedram/Medicine" w:date="2019-06-16T15:48:00Z">
            <w:rPr>
              <w:rFonts w:ascii="Arial" w:eastAsia="Arial" w:hAnsi="Arial" w:cs="Arial"/>
              <w:color w:val="0033CC"/>
              <w:sz w:val="20"/>
              <w:szCs w:val="20"/>
            </w:rPr>
          </w:rPrChange>
        </w:rPr>
        <w:t xml:space="preserve"> Ratios estimated from the cfDNA of four healthy (a)-(d) female and (e)-(f) male control individuals. (g) and (h) show the density of segmented Log</w:t>
      </w:r>
      <w:r w:rsidRPr="006E1F9B">
        <w:rPr>
          <w:rFonts w:ascii="Arial" w:eastAsia="Arial" w:hAnsi="Arial" w:cs="Arial"/>
          <w:color w:val="0033CC"/>
          <w:sz w:val="18"/>
          <w:szCs w:val="18"/>
          <w:vertAlign w:val="subscript"/>
          <w:rPrChange w:id="5036" w:author="Razavi, Pedram/Medicine" w:date="2019-06-16T15:48: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37" w:author="Razavi, Pedram/Medicine" w:date="2019-06-16T15:48:00Z">
            <w:rPr>
              <w:rFonts w:ascii="Arial" w:eastAsia="Arial" w:hAnsi="Arial" w:cs="Arial"/>
              <w:color w:val="0033CC"/>
              <w:sz w:val="20"/>
              <w:szCs w:val="20"/>
            </w:rPr>
          </w:rPrChange>
        </w:rPr>
        <w:t xml:space="preserve"> Ratios for the female and male controls, respectively. In (a) to (f), the Log</w:t>
      </w:r>
      <w:r w:rsidRPr="006E1F9B">
        <w:rPr>
          <w:rFonts w:ascii="Arial" w:eastAsia="Arial" w:hAnsi="Arial" w:cs="Arial"/>
          <w:color w:val="0033CC"/>
          <w:sz w:val="18"/>
          <w:szCs w:val="18"/>
          <w:vertAlign w:val="subscript"/>
          <w:rPrChange w:id="5038" w:author="Razavi, Pedram/Medicine" w:date="2019-06-16T15:48: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39" w:author="Razavi, Pedram/Medicine" w:date="2019-06-16T15:48:00Z">
            <w:rPr>
              <w:rFonts w:ascii="Arial" w:eastAsia="Arial" w:hAnsi="Arial" w:cs="Arial"/>
              <w:color w:val="0033CC"/>
              <w:sz w:val="20"/>
              <w:szCs w:val="20"/>
            </w:rPr>
          </w:rPrChange>
        </w:rPr>
        <w:t xml:space="preserve"> ratios are displayed according to their genomic coordinates. The grey dots show the raw estimates while the red lines represent segmented values.</w:t>
      </w:r>
    </w:p>
    <w:p w14:paraId="6C503B6A" w14:textId="77777777" w:rsidR="00413E5F" w:rsidRDefault="00B4071F">
      <w:pPr>
        <w:spacing w:after="0" w:line="240" w:lineRule="auto"/>
        <w:rPr>
          <w:rFonts w:ascii="Arial" w:eastAsia="Arial" w:hAnsi="Arial" w:cs="Arial"/>
          <w:color w:val="0033CC"/>
        </w:rPr>
        <w:pPrChange w:id="5040" w:author="Razavi, Pedram/Medicine" w:date="2019-06-16T15:04:00Z">
          <w:pPr>
            <w:spacing w:after="0" w:line="240" w:lineRule="auto"/>
            <w:jc w:val="both"/>
          </w:pPr>
        </w:pPrChange>
      </w:pPr>
      <w:r>
        <w:br w:type="page"/>
      </w:r>
    </w:p>
    <w:p w14:paraId="5D0449C4" w14:textId="77777777" w:rsidR="00413E5F" w:rsidRPr="006E1F9B" w:rsidRDefault="00B4071F">
      <w:pPr>
        <w:spacing w:after="0" w:line="240" w:lineRule="auto"/>
        <w:rPr>
          <w:rFonts w:ascii="Arial" w:eastAsia="Arial" w:hAnsi="Arial" w:cs="Arial"/>
          <w:color w:val="0033CC"/>
          <w:sz w:val="18"/>
          <w:szCs w:val="18"/>
          <w:rPrChange w:id="5041" w:author="Razavi, Pedram/Medicine" w:date="2019-06-16T15:49:00Z">
            <w:rPr>
              <w:rFonts w:ascii="Arial" w:eastAsia="Arial" w:hAnsi="Arial" w:cs="Arial"/>
              <w:color w:val="0033CC"/>
              <w:sz w:val="20"/>
              <w:szCs w:val="20"/>
            </w:rPr>
          </w:rPrChange>
        </w:rPr>
        <w:pPrChange w:id="5042" w:author="Razavi, Pedram/Medicine" w:date="2019-06-16T15:04:00Z">
          <w:pPr>
            <w:spacing w:after="0" w:line="240" w:lineRule="auto"/>
            <w:jc w:val="both"/>
          </w:pPr>
        </w:pPrChange>
      </w:pPr>
      <w:r w:rsidRPr="006E1F9B">
        <w:rPr>
          <w:rFonts w:ascii="Arial" w:eastAsia="Arial" w:hAnsi="Arial" w:cs="Arial"/>
          <w:b/>
          <w:color w:val="0033CC"/>
          <w:sz w:val="18"/>
          <w:szCs w:val="18"/>
          <w:rPrChange w:id="5043" w:author="Razavi, Pedram/Medicine" w:date="2019-06-16T15:49:00Z">
            <w:rPr>
              <w:rFonts w:ascii="Arial" w:eastAsia="Arial" w:hAnsi="Arial" w:cs="Arial"/>
              <w:b/>
              <w:color w:val="0033CC"/>
              <w:sz w:val="20"/>
              <w:szCs w:val="20"/>
            </w:rPr>
          </w:rPrChange>
        </w:rPr>
        <w:lastRenderedPageBreak/>
        <w:t>Figure 16: Comparison of copy number alterations in tumor biopsy and matched cfDNA.</w:t>
      </w:r>
      <w:r w:rsidRPr="006E1F9B">
        <w:rPr>
          <w:rFonts w:ascii="Arial" w:eastAsia="Arial" w:hAnsi="Arial" w:cs="Arial"/>
          <w:color w:val="0033CC"/>
          <w:sz w:val="18"/>
          <w:szCs w:val="18"/>
          <w:rPrChange w:id="5044" w:author="Razavi, Pedram/Medicine" w:date="2019-06-16T15:49:00Z">
            <w:rPr>
              <w:rFonts w:ascii="Arial" w:eastAsia="Arial" w:hAnsi="Arial" w:cs="Arial"/>
              <w:color w:val="0033CC"/>
              <w:sz w:val="20"/>
              <w:szCs w:val="20"/>
            </w:rPr>
          </w:rPrChange>
        </w:rPr>
        <w:t xml:space="preserve"> Log</w:t>
      </w:r>
      <w:r w:rsidRPr="006E1F9B">
        <w:rPr>
          <w:rFonts w:ascii="Arial" w:eastAsia="Arial" w:hAnsi="Arial" w:cs="Arial"/>
          <w:color w:val="0033CC"/>
          <w:sz w:val="18"/>
          <w:szCs w:val="18"/>
          <w:vertAlign w:val="subscript"/>
          <w:rPrChange w:id="5045" w:author="Razavi, Pedram/Medicine" w:date="2019-06-16T15:49: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46" w:author="Razavi, Pedram/Medicine" w:date="2019-06-16T15:49:00Z">
            <w:rPr>
              <w:rFonts w:ascii="Arial" w:eastAsia="Arial" w:hAnsi="Arial" w:cs="Arial"/>
              <w:color w:val="0033CC"/>
              <w:sz w:val="20"/>
              <w:szCs w:val="20"/>
            </w:rPr>
          </w:rPrChange>
        </w:rPr>
        <w:t xml:space="preserve"> Ratios of tumor biopsies for three cases (a) MSK-VB-0008, (c) MSK-VL-0056 and (e) MSK-VP-0004 where amplifications of </w:t>
      </w:r>
      <w:r w:rsidRPr="006E1F9B">
        <w:rPr>
          <w:rFonts w:ascii="Arial" w:eastAsia="Arial" w:hAnsi="Arial" w:cs="Arial"/>
          <w:i/>
          <w:color w:val="0033CC"/>
          <w:sz w:val="18"/>
          <w:szCs w:val="18"/>
          <w:rPrChange w:id="5047" w:author="Razavi, Pedram/Medicine" w:date="2019-06-16T15:49:00Z">
            <w:rPr>
              <w:rFonts w:ascii="Arial" w:eastAsia="Arial" w:hAnsi="Arial" w:cs="Arial"/>
              <w:i/>
              <w:color w:val="0033CC"/>
              <w:sz w:val="20"/>
              <w:szCs w:val="20"/>
            </w:rPr>
          </w:rPrChange>
        </w:rPr>
        <w:t>CCND1, FGFR1</w:t>
      </w:r>
      <w:r w:rsidRPr="006E1F9B">
        <w:rPr>
          <w:rFonts w:ascii="Arial" w:eastAsia="Arial" w:hAnsi="Arial" w:cs="Arial"/>
          <w:color w:val="0033CC"/>
          <w:sz w:val="18"/>
          <w:szCs w:val="18"/>
          <w:rPrChange w:id="5048" w:author="Razavi, Pedram/Medicine" w:date="2019-06-16T15:49:00Z">
            <w:rPr>
              <w:rFonts w:ascii="Arial" w:eastAsia="Arial" w:hAnsi="Arial" w:cs="Arial"/>
              <w:color w:val="0033CC"/>
              <w:sz w:val="20"/>
              <w:szCs w:val="20"/>
            </w:rPr>
          </w:rPrChange>
        </w:rPr>
        <w:t xml:space="preserve">, </w:t>
      </w:r>
      <w:r w:rsidRPr="006E1F9B">
        <w:rPr>
          <w:rFonts w:ascii="Arial" w:eastAsia="Arial" w:hAnsi="Arial" w:cs="Arial"/>
          <w:i/>
          <w:color w:val="0033CC"/>
          <w:sz w:val="18"/>
          <w:szCs w:val="18"/>
          <w:rPrChange w:id="5049" w:author="Razavi, Pedram/Medicine" w:date="2019-06-16T15:49:00Z">
            <w:rPr>
              <w:rFonts w:ascii="Arial" w:eastAsia="Arial" w:hAnsi="Arial" w:cs="Arial"/>
              <w:i/>
              <w:color w:val="0033CC"/>
              <w:sz w:val="20"/>
              <w:szCs w:val="20"/>
            </w:rPr>
          </w:rPrChange>
        </w:rPr>
        <w:t>EGFR</w:t>
      </w:r>
      <w:r w:rsidRPr="006E1F9B">
        <w:rPr>
          <w:rFonts w:ascii="Arial" w:eastAsia="Arial" w:hAnsi="Arial" w:cs="Arial"/>
          <w:color w:val="0033CC"/>
          <w:sz w:val="18"/>
          <w:szCs w:val="18"/>
          <w:rPrChange w:id="5050" w:author="Razavi, Pedram/Medicine" w:date="2019-06-16T15:49:00Z">
            <w:rPr>
              <w:rFonts w:ascii="Arial" w:eastAsia="Arial" w:hAnsi="Arial" w:cs="Arial"/>
              <w:color w:val="0033CC"/>
              <w:sz w:val="20"/>
              <w:szCs w:val="20"/>
            </w:rPr>
          </w:rPrChange>
        </w:rPr>
        <w:t xml:space="preserve"> and a homozygous deletion of </w:t>
      </w:r>
      <w:r w:rsidRPr="006E1F9B">
        <w:rPr>
          <w:rFonts w:ascii="Arial" w:eastAsia="Arial" w:hAnsi="Arial" w:cs="Arial"/>
          <w:i/>
          <w:color w:val="0033CC"/>
          <w:sz w:val="18"/>
          <w:szCs w:val="18"/>
          <w:rPrChange w:id="5051" w:author="Razavi, Pedram/Medicine" w:date="2019-06-16T15:49:00Z">
            <w:rPr>
              <w:rFonts w:ascii="Arial" w:eastAsia="Arial" w:hAnsi="Arial" w:cs="Arial"/>
              <w:i/>
              <w:color w:val="0033CC"/>
              <w:sz w:val="20"/>
              <w:szCs w:val="20"/>
            </w:rPr>
          </w:rPrChange>
        </w:rPr>
        <w:t>BRCA2</w:t>
      </w:r>
      <w:r w:rsidRPr="006E1F9B">
        <w:rPr>
          <w:rFonts w:ascii="Arial" w:eastAsia="Arial" w:hAnsi="Arial" w:cs="Arial"/>
          <w:color w:val="0033CC"/>
          <w:sz w:val="18"/>
          <w:szCs w:val="18"/>
          <w:rPrChange w:id="5052" w:author="Razavi, Pedram/Medicine" w:date="2019-06-16T15:49:00Z">
            <w:rPr>
              <w:rFonts w:ascii="Arial" w:eastAsia="Arial" w:hAnsi="Arial" w:cs="Arial"/>
              <w:color w:val="0033CC"/>
              <w:sz w:val="20"/>
              <w:szCs w:val="20"/>
            </w:rPr>
          </w:rPrChange>
        </w:rPr>
        <w:t xml:space="preserve"> were reported. The corresponding Log</w:t>
      </w:r>
      <w:r w:rsidRPr="006E1F9B">
        <w:rPr>
          <w:rFonts w:ascii="Arial" w:eastAsia="Arial" w:hAnsi="Arial" w:cs="Arial"/>
          <w:color w:val="0033CC"/>
          <w:sz w:val="18"/>
          <w:szCs w:val="18"/>
          <w:vertAlign w:val="subscript"/>
          <w:rPrChange w:id="5053" w:author="Razavi, Pedram/Medicine" w:date="2019-06-16T15:49: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54" w:author="Razavi, Pedram/Medicine" w:date="2019-06-16T15:49:00Z">
            <w:rPr>
              <w:rFonts w:ascii="Arial" w:eastAsia="Arial" w:hAnsi="Arial" w:cs="Arial"/>
              <w:color w:val="0033CC"/>
              <w:sz w:val="20"/>
              <w:szCs w:val="20"/>
            </w:rPr>
          </w:rPrChange>
        </w:rPr>
        <w:t xml:space="preserve"> Ratios of the matched cfDNA are shown in (b), (d) and (f), respectively where the arrows point to the reported amplifications or deletions. The segmented Log</w:t>
      </w:r>
      <w:r w:rsidRPr="006E1F9B">
        <w:rPr>
          <w:rFonts w:ascii="Arial" w:eastAsia="Arial" w:hAnsi="Arial" w:cs="Arial"/>
          <w:color w:val="0033CC"/>
          <w:sz w:val="18"/>
          <w:szCs w:val="18"/>
          <w:vertAlign w:val="subscript"/>
          <w:rPrChange w:id="5055" w:author="Razavi, Pedram/Medicine" w:date="2019-06-16T15:49: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56" w:author="Razavi, Pedram/Medicine" w:date="2019-06-16T15:49:00Z">
            <w:rPr>
              <w:rFonts w:ascii="Arial" w:eastAsia="Arial" w:hAnsi="Arial" w:cs="Arial"/>
              <w:color w:val="0033CC"/>
              <w:sz w:val="20"/>
              <w:szCs w:val="20"/>
            </w:rPr>
          </w:rPrChange>
        </w:rPr>
        <w:t xml:space="preserve"> Ratios were used to compute the Pearson’s correlation coefficient comparing segments overlapping &gt;75% in the tumor biopsies and cfDNA samples. The association of the Pearson’s </w:t>
      </w:r>
      <w:r w:rsidRPr="006E1F9B">
        <w:rPr>
          <w:rFonts w:ascii="Arial" w:eastAsia="Arial" w:hAnsi="Arial" w:cs="Arial"/>
          <w:i/>
          <w:color w:val="0033CC"/>
          <w:sz w:val="18"/>
          <w:szCs w:val="18"/>
          <w:rPrChange w:id="5057" w:author="Razavi, Pedram/Medicine" w:date="2019-06-16T15:49:00Z">
            <w:rPr>
              <w:rFonts w:ascii="Arial" w:eastAsia="Arial" w:hAnsi="Arial" w:cs="Arial"/>
              <w:i/>
              <w:color w:val="0033CC"/>
              <w:sz w:val="20"/>
              <w:szCs w:val="20"/>
            </w:rPr>
          </w:rPrChange>
        </w:rPr>
        <w:t>r</w:t>
      </w:r>
      <w:r w:rsidRPr="006E1F9B">
        <w:rPr>
          <w:rFonts w:ascii="Arial" w:eastAsia="Arial" w:hAnsi="Arial" w:cs="Arial"/>
          <w:color w:val="0033CC"/>
          <w:sz w:val="18"/>
          <w:szCs w:val="18"/>
          <w:rPrChange w:id="5058" w:author="Razavi, Pedram/Medicine" w:date="2019-06-16T15:49:00Z">
            <w:rPr>
              <w:rFonts w:ascii="Arial" w:eastAsia="Arial" w:hAnsi="Arial" w:cs="Arial"/>
              <w:color w:val="0033CC"/>
              <w:sz w:val="20"/>
              <w:szCs w:val="20"/>
            </w:rPr>
          </w:rPrChange>
        </w:rPr>
        <w:t xml:space="preserve"> is shown in (g) against the tumor purity and (h) against the ctDNA fraction. In (a) to (f), the Log</w:t>
      </w:r>
      <w:r w:rsidRPr="006E1F9B">
        <w:rPr>
          <w:rFonts w:ascii="Arial" w:eastAsia="Arial" w:hAnsi="Arial" w:cs="Arial"/>
          <w:color w:val="0033CC"/>
          <w:sz w:val="18"/>
          <w:szCs w:val="18"/>
          <w:vertAlign w:val="subscript"/>
          <w:rPrChange w:id="5059" w:author="Razavi, Pedram/Medicine" w:date="2019-06-16T15:49: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60" w:author="Razavi, Pedram/Medicine" w:date="2019-06-16T15:49:00Z">
            <w:rPr>
              <w:rFonts w:ascii="Arial" w:eastAsia="Arial" w:hAnsi="Arial" w:cs="Arial"/>
              <w:color w:val="0033CC"/>
              <w:sz w:val="20"/>
              <w:szCs w:val="20"/>
            </w:rPr>
          </w:rPrChange>
        </w:rPr>
        <w:t xml:space="preserve"> Ratios are displayed according to their genomic coordinates. The grey dots show the raw estimates while the red lines represent the segmented values. In (h), the solid lines represent log-linear regressions performed for each cancer type separately. NE; </w:t>
      </w:r>
      <w:r w:rsidRPr="006E1F9B">
        <w:rPr>
          <w:rFonts w:ascii="Arial" w:eastAsia="Arial" w:hAnsi="Arial" w:cs="Arial"/>
          <w:color w:val="0033CC"/>
          <w:sz w:val="18"/>
          <w:szCs w:val="18"/>
          <w:rPrChange w:id="5061" w:author="Razavi, Pedram/Medicine" w:date="2019-06-16T15:49:00Z">
            <w:rPr>
              <w:rFonts w:ascii="Arial" w:eastAsia="Arial" w:hAnsi="Arial" w:cs="Arial"/>
              <w:color w:val="0033CC"/>
              <w:sz w:val="20"/>
              <w:szCs w:val="20"/>
              <w:u w:val="single"/>
            </w:rPr>
          </w:rPrChange>
        </w:rPr>
        <w:t>n</w:t>
      </w:r>
      <w:r w:rsidRPr="006E1F9B">
        <w:rPr>
          <w:rFonts w:ascii="Arial" w:eastAsia="Arial" w:hAnsi="Arial" w:cs="Arial"/>
          <w:color w:val="0033CC"/>
          <w:sz w:val="18"/>
          <w:szCs w:val="18"/>
          <w:rPrChange w:id="5062" w:author="Razavi, Pedram/Medicine" w:date="2019-06-16T15:49:00Z">
            <w:rPr>
              <w:rFonts w:ascii="Arial" w:eastAsia="Arial" w:hAnsi="Arial" w:cs="Arial"/>
              <w:color w:val="0033CC"/>
              <w:sz w:val="20"/>
              <w:szCs w:val="20"/>
            </w:rPr>
          </w:rPrChange>
        </w:rPr>
        <w:t xml:space="preserve">ot </w:t>
      </w:r>
      <w:r w:rsidRPr="006E1F9B">
        <w:rPr>
          <w:rFonts w:ascii="Arial" w:eastAsia="Arial" w:hAnsi="Arial" w:cs="Arial"/>
          <w:color w:val="0033CC"/>
          <w:sz w:val="18"/>
          <w:szCs w:val="18"/>
          <w:rPrChange w:id="5063" w:author="Razavi, Pedram/Medicine" w:date="2019-06-16T15:49:00Z">
            <w:rPr>
              <w:rFonts w:ascii="Arial" w:eastAsia="Arial" w:hAnsi="Arial" w:cs="Arial"/>
              <w:color w:val="0033CC"/>
              <w:sz w:val="20"/>
              <w:szCs w:val="20"/>
              <w:u w:val="single"/>
            </w:rPr>
          </w:rPrChange>
        </w:rPr>
        <w:t>e</w:t>
      </w:r>
      <w:r w:rsidRPr="006E1F9B">
        <w:rPr>
          <w:rFonts w:ascii="Arial" w:eastAsia="Arial" w:hAnsi="Arial" w:cs="Arial"/>
          <w:color w:val="0033CC"/>
          <w:sz w:val="18"/>
          <w:szCs w:val="18"/>
          <w:rPrChange w:id="5064" w:author="Razavi, Pedram/Medicine" w:date="2019-06-16T15:49:00Z">
            <w:rPr>
              <w:rFonts w:ascii="Arial" w:eastAsia="Arial" w:hAnsi="Arial" w:cs="Arial"/>
              <w:color w:val="0033CC"/>
              <w:sz w:val="20"/>
              <w:szCs w:val="20"/>
            </w:rPr>
          </w:rPrChange>
        </w:rPr>
        <w:t>valuable.</w:t>
      </w:r>
      <w:r w:rsidRPr="006E1F9B">
        <w:rPr>
          <w:noProof/>
          <w:sz w:val="18"/>
          <w:szCs w:val="18"/>
          <w:rPrChange w:id="5065" w:author="Razavi, Pedram/Medicine" w:date="2019-06-16T15:49:00Z">
            <w:rPr>
              <w:noProof/>
            </w:rPr>
          </w:rPrChange>
        </w:rPr>
        <w:drawing>
          <wp:anchor distT="114300" distB="114300" distL="114300" distR="114300" simplePos="0" relativeHeight="251671552" behindDoc="0" locked="0" layoutInCell="1" hidden="0" allowOverlap="1" wp14:anchorId="4F6E0E1C" wp14:editId="4C2028E7">
            <wp:simplePos x="0" y="0"/>
            <wp:positionH relativeFrom="column">
              <wp:posOffset>19051</wp:posOffset>
            </wp:positionH>
            <wp:positionV relativeFrom="paragraph">
              <wp:posOffset>180975</wp:posOffset>
            </wp:positionV>
            <wp:extent cx="5848350" cy="4281279"/>
            <wp:effectExtent l="0" t="0" r="0" b="0"/>
            <wp:wrapTopAndBottom distT="114300" distB="11430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l="663" r="663"/>
                    <a:stretch>
                      <a:fillRect/>
                    </a:stretch>
                  </pic:blipFill>
                  <pic:spPr>
                    <a:xfrm>
                      <a:off x="0" y="0"/>
                      <a:ext cx="5848350" cy="4281279"/>
                    </a:xfrm>
                    <a:prstGeom prst="rect">
                      <a:avLst/>
                    </a:prstGeom>
                    <a:ln/>
                  </pic:spPr>
                </pic:pic>
              </a:graphicData>
            </a:graphic>
          </wp:anchor>
        </w:drawing>
      </w:r>
    </w:p>
    <w:p w14:paraId="088ED294" w14:textId="77777777" w:rsidR="00413E5F" w:rsidRDefault="00B4071F">
      <w:pPr>
        <w:spacing w:after="0" w:line="240" w:lineRule="auto"/>
        <w:rPr>
          <w:rFonts w:ascii="Arial" w:eastAsia="Arial" w:hAnsi="Arial" w:cs="Arial"/>
          <w:color w:val="0033CC"/>
          <w:sz w:val="20"/>
          <w:szCs w:val="20"/>
        </w:rPr>
        <w:pPrChange w:id="5066" w:author="Razavi, Pedram/Medicine" w:date="2019-06-16T15:04:00Z">
          <w:pPr>
            <w:spacing w:after="0" w:line="240" w:lineRule="auto"/>
            <w:jc w:val="both"/>
          </w:pPr>
        </w:pPrChange>
      </w:pPr>
      <w:r>
        <w:br w:type="page"/>
      </w:r>
    </w:p>
    <w:p w14:paraId="6A311A3B" w14:textId="77777777" w:rsidR="00413E5F" w:rsidRPr="006E1F9B" w:rsidRDefault="00B4071F">
      <w:pPr>
        <w:spacing w:after="0" w:line="240" w:lineRule="auto"/>
        <w:rPr>
          <w:rFonts w:ascii="Arial" w:eastAsia="Arial" w:hAnsi="Arial" w:cs="Arial"/>
          <w:color w:val="0033CC"/>
          <w:sz w:val="18"/>
          <w:szCs w:val="18"/>
          <w:rPrChange w:id="5067" w:author="Razavi, Pedram/Medicine" w:date="2019-06-16T15:49:00Z">
            <w:rPr>
              <w:rFonts w:ascii="Arial" w:eastAsia="Arial" w:hAnsi="Arial" w:cs="Arial"/>
              <w:color w:val="0033CC"/>
              <w:sz w:val="20"/>
              <w:szCs w:val="20"/>
            </w:rPr>
          </w:rPrChange>
        </w:rPr>
        <w:pPrChange w:id="5068" w:author="Razavi, Pedram/Medicine" w:date="2019-06-16T15:04:00Z">
          <w:pPr>
            <w:spacing w:after="0" w:line="240" w:lineRule="auto"/>
            <w:jc w:val="both"/>
          </w:pPr>
        </w:pPrChange>
      </w:pPr>
      <w:r w:rsidRPr="006E1F9B">
        <w:rPr>
          <w:rFonts w:ascii="Arial" w:eastAsia="Arial" w:hAnsi="Arial" w:cs="Arial"/>
          <w:b/>
          <w:color w:val="0033CC"/>
          <w:sz w:val="18"/>
          <w:szCs w:val="18"/>
          <w:rPrChange w:id="5069" w:author="Razavi, Pedram/Medicine" w:date="2019-06-16T15:49:00Z">
            <w:rPr>
              <w:rFonts w:ascii="Arial" w:eastAsia="Arial" w:hAnsi="Arial" w:cs="Arial"/>
              <w:b/>
              <w:color w:val="0033CC"/>
              <w:sz w:val="20"/>
              <w:szCs w:val="20"/>
            </w:rPr>
          </w:rPrChange>
        </w:rPr>
        <w:lastRenderedPageBreak/>
        <w:t>Figure 17: Performance assessment of cfDNA for detecting amplifications and homozygous deletions.</w:t>
      </w:r>
      <w:r w:rsidRPr="006E1F9B">
        <w:rPr>
          <w:rFonts w:ascii="Arial" w:eastAsia="Arial" w:hAnsi="Arial" w:cs="Arial"/>
          <w:color w:val="0033CC"/>
          <w:sz w:val="18"/>
          <w:szCs w:val="18"/>
          <w:rPrChange w:id="5070" w:author="Razavi, Pedram/Medicine" w:date="2019-06-16T15:49:00Z">
            <w:rPr>
              <w:rFonts w:ascii="Arial" w:eastAsia="Arial" w:hAnsi="Arial" w:cs="Arial"/>
              <w:color w:val="0033CC"/>
              <w:sz w:val="20"/>
              <w:szCs w:val="20"/>
            </w:rPr>
          </w:rPrChange>
        </w:rPr>
        <w:t xml:space="preserve"> (a) The association of the Pearson’s </w:t>
      </w:r>
      <w:r w:rsidRPr="006E1F9B">
        <w:rPr>
          <w:rFonts w:ascii="Arial" w:eastAsia="Arial" w:hAnsi="Arial" w:cs="Arial"/>
          <w:i/>
          <w:color w:val="0033CC"/>
          <w:sz w:val="18"/>
          <w:szCs w:val="18"/>
          <w:rPrChange w:id="5071" w:author="Razavi, Pedram/Medicine" w:date="2019-06-16T15:49:00Z">
            <w:rPr>
              <w:rFonts w:ascii="Arial" w:eastAsia="Arial" w:hAnsi="Arial" w:cs="Arial"/>
              <w:i/>
              <w:color w:val="0033CC"/>
              <w:sz w:val="20"/>
              <w:szCs w:val="20"/>
            </w:rPr>
          </w:rPrChange>
        </w:rPr>
        <w:t>r</w:t>
      </w:r>
      <w:r w:rsidRPr="006E1F9B">
        <w:rPr>
          <w:rFonts w:ascii="Arial" w:eastAsia="Arial" w:hAnsi="Arial" w:cs="Arial"/>
          <w:color w:val="0033CC"/>
          <w:sz w:val="18"/>
          <w:szCs w:val="18"/>
          <w:rPrChange w:id="5072" w:author="Razavi, Pedram/Medicine" w:date="2019-06-16T15:49:00Z">
            <w:rPr>
              <w:rFonts w:ascii="Arial" w:eastAsia="Arial" w:hAnsi="Arial" w:cs="Arial"/>
              <w:color w:val="0033CC"/>
              <w:sz w:val="20"/>
              <w:szCs w:val="20"/>
            </w:rPr>
          </w:rPrChange>
        </w:rPr>
        <w:t xml:space="preserve"> comparing pairwise segmented Log</w:t>
      </w:r>
      <w:r w:rsidRPr="006E1F9B">
        <w:rPr>
          <w:rFonts w:ascii="Arial" w:eastAsia="Arial" w:hAnsi="Arial" w:cs="Arial"/>
          <w:color w:val="0033CC"/>
          <w:sz w:val="18"/>
          <w:szCs w:val="18"/>
          <w:vertAlign w:val="subscript"/>
          <w:rPrChange w:id="5073" w:author="Razavi, Pedram/Medicine" w:date="2019-06-16T15:49:00Z">
            <w:rPr>
              <w:rFonts w:ascii="Arial" w:eastAsia="Arial" w:hAnsi="Arial" w:cs="Arial"/>
              <w:color w:val="0033CC"/>
              <w:sz w:val="20"/>
              <w:szCs w:val="20"/>
              <w:vertAlign w:val="subscript"/>
            </w:rPr>
          </w:rPrChange>
        </w:rPr>
        <w:t>2</w:t>
      </w:r>
      <w:r w:rsidRPr="006E1F9B">
        <w:rPr>
          <w:rFonts w:ascii="Arial" w:eastAsia="Arial" w:hAnsi="Arial" w:cs="Arial"/>
          <w:color w:val="0033CC"/>
          <w:sz w:val="18"/>
          <w:szCs w:val="18"/>
          <w:rPrChange w:id="5074" w:author="Razavi, Pedram/Medicine" w:date="2019-06-16T15:49:00Z">
            <w:rPr>
              <w:rFonts w:ascii="Arial" w:eastAsia="Arial" w:hAnsi="Arial" w:cs="Arial"/>
              <w:color w:val="0033CC"/>
              <w:sz w:val="20"/>
              <w:szCs w:val="20"/>
            </w:rPr>
          </w:rPrChange>
        </w:rPr>
        <w:t xml:space="preserve"> Ratios of tumor biopsies and cfDNA samples for segments overlapping &gt;75% with the ctDNA fraction. The ROC curves compare (b) copy number amplifications and (c) homozygous deletions detected in the tumor biopsy with the absolute copy numbers inferred in cfDNA. The probability of detecting a copy number amplification as a function of the absolute copy number in the tumor biopsy is shown by cancer type in panel (d). In (a), the p-value was obtained using a Jonckheere-Terpstra test for increasing Pearson’s </w:t>
      </w:r>
      <w:r w:rsidRPr="006E1F9B">
        <w:rPr>
          <w:rFonts w:ascii="Arial" w:eastAsia="Arial" w:hAnsi="Arial" w:cs="Arial"/>
          <w:i/>
          <w:color w:val="0033CC"/>
          <w:sz w:val="18"/>
          <w:szCs w:val="18"/>
          <w:rPrChange w:id="5075" w:author="Razavi, Pedram/Medicine" w:date="2019-06-16T15:49:00Z">
            <w:rPr>
              <w:rFonts w:ascii="Arial" w:eastAsia="Arial" w:hAnsi="Arial" w:cs="Arial"/>
              <w:i/>
              <w:color w:val="0033CC"/>
              <w:sz w:val="20"/>
              <w:szCs w:val="20"/>
            </w:rPr>
          </w:rPrChange>
        </w:rPr>
        <w:t>r</w:t>
      </w:r>
      <w:r w:rsidRPr="006E1F9B">
        <w:rPr>
          <w:rFonts w:ascii="Arial" w:eastAsia="Arial Unicode MS" w:hAnsi="Arial" w:cs="Arial"/>
          <w:color w:val="0033CC"/>
          <w:sz w:val="18"/>
          <w:szCs w:val="18"/>
          <w:rPrChange w:id="5076" w:author="Razavi, Pedram/Medicine" w:date="2019-06-16T15:49:00Z">
            <w:rPr>
              <w:rFonts w:ascii="Arial Unicode MS" w:eastAsia="Arial Unicode MS" w:hAnsi="Arial Unicode MS" w:cs="Arial Unicode MS"/>
              <w:color w:val="0033CC"/>
              <w:sz w:val="20"/>
              <w:szCs w:val="20"/>
            </w:rPr>
          </w:rPrChange>
        </w:rPr>
        <w:t xml:space="preserve"> with ctDNA fraction using 10000 permutations. In (b) and (c), each tumor-cfDNA sample pair was used to construct individual curves. These were averaged after fitting a local polynomial regression and estimating the sensitivities over fixed intervals of specificities. In (d), only tumor-cfDNA sample pairs with concordant diploid or near diploid genome mass were used. In panels (b) to (d), only sample pairs with ≥10% ctDNA fraction were used. NE; </w:t>
      </w:r>
      <w:r w:rsidRPr="006E1F9B">
        <w:rPr>
          <w:rFonts w:ascii="Arial" w:eastAsia="Arial" w:hAnsi="Arial" w:cs="Arial"/>
          <w:color w:val="0033CC"/>
          <w:sz w:val="18"/>
          <w:szCs w:val="18"/>
          <w:rPrChange w:id="5077" w:author="Razavi, Pedram/Medicine" w:date="2019-06-16T15:49:00Z">
            <w:rPr>
              <w:rFonts w:ascii="Arial" w:eastAsia="Arial" w:hAnsi="Arial" w:cs="Arial"/>
              <w:color w:val="0033CC"/>
              <w:sz w:val="20"/>
              <w:szCs w:val="20"/>
              <w:u w:val="single"/>
            </w:rPr>
          </w:rPrChange>
        </w:rPr>
        <w:t>n</w:t>
      </w:r>
      <w:r w:rsidRPr="006E1F9B">
        <w:rPr>
          <w:rFonts w:ascii="Arial" w:eastAsia="Arial" w:hAnsi="Arial" w:cs="Arial"/>
          <w:color w:val="0033CC"/>
          <w:sz w:val="18"/>
          <w:szCs w:val="18"/>
          <w:rPrChange w:id="5078" w:author="Razavi, Pedram/Medicine" w:date="2019-06-16T15:49:00Z">
            <w:rPr>
              <w:rFonts w:ascii="Arial" w:eastAsia="Arial" w:hAnsi="Arial" w:cs="Arial"/>
              <w:color w:val="0033CC"/>
              <w:sz w:val="20"/>
              <w:szCs w:val="20"/>
            </w:rPr>
          </w:rPrChange>
        </w:rPr>
        <w:t xml:space="preserve">ot </w:t>
      </w:r>
      <w:r w:rsidRPr="006E1F9B">
        <w:rPr>
          <w:rFonts w:ascii="Arial" w:eastAsia="Arial" w:hAnsi="Arial" w:cs="Arial"/>
          <w:color w:val="0033CC"/>
          <w:sz w:val="18"/>
          <w:szCs w:val="18"/>
          <w:rPrChange w:id="5079" w:author="Razavi, Pedram/Medicine" w:date="2019-06-16T15:49:00Z">
            <w:rPr>
              <w:rFonts w:ascii="Arial" w:eastAsia="Arial" w:hAnsi="Arial" w:cs="Arial"/>
              <w:color w:val="0033CC"/>
              <w:sz w:val="20"/>
              <w:szCs w:val="20"/>
              <w:u w:val="single"/>
            </w:rPr>
          </w:rPrChange>
        </w:rPr>
        <w:t>e</w:t>
      </w:r>
      <w:r w:rsidRPr="006E1F9B">
        <w:rPr>
          <w:rFonts w:ascii="Arial" w:eastAsia="Arial" w:hAnsi="Arial" w:cs="Arial"/>
          <w:color w:val="0033CC"/>
          <w:sz w:val="18"/>
          <w:szCs w:val="18"/>
          <w:rPrChange w:id="5080" w:author="Razavi, Pedram/Medicine" w:date="2019-06-16T15:49:00Z">
            <w:rPr>
              <w:rFonts w:ascii="Arial" w:eastAsia="Arial" w:hAnsi="Arial" w:cs="Arial"/>
              <w:color w:val="0033CC"/>
              <w:sz w:val="20"/>
              <w:szCs w:val="20"/>
            </w:rPr>
          </w:rPrChange>
        </w:rPr>
        <w:t>valuable.</w:t>
      </w:r>
      <w:r w:rsidRPr="006E1F9B">
        <w:rPr>
          <w:rFonts w:ascii="Arial" w:hAnsi="Arial" w:cs="Arial"/>
          <w:noProof/>
          <w:sz w:val="18"/>
          <w:szCs w:val="18"/>
          <w:rPrChange w:id="5081" w:author="Razavi, Pedram/Medicine" w:date="2019-06-16T15:49:00Z">
            <w:rPr>
              <w:noProof/>
            </w:rPr>
          </w:rPrChange>
        </w:rPr>
        <w:drawing>
          <wp:anchor distT="114300" distB="114300" distL="114300" distR="114300" simplePos="0" relativeHeight="251672576" behindDoc="0" locked="0" layoutInCell="1" hidden="0" allowOverlap="1" wp14:anchorId="08CE12DE" wp14:editId="64B6862B">
            <wp:simplePos x="0" y="0"/>
            <wp:positionH relativeFrom="column">
              <wp:posOffset>1</wp:posOffset>
            </wp:positionH>
            <wp:positionV relativeFrom="paragraph">
              <wp:posOffset>114300</wp:posOffset>
            </wp:positionV>
            <wp:extent cx="5943600" cy="5205739"/>
            <wp:effectExtent l="0" t="0" r="0" b="0"/>
            <wp:wrapTopAndBottom distT="114300" distB="11430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l="59" r="59"/>
                    <a:stretch>
                      <a:fillRect/>
                    </a:stretch>
                  </pic:blipFill>
                  <pic:spPr>
                    <a:xfrm>
                      <a:off x="0" y="0"/>
                      <a:ext cx="5943600" cy="5205739"/>
                    </a:xfrm>
                    <a:prstGeom prst="rect">
                      <a:avLst/>
                    </a:prstGeom>
                    <a:ln/>
                  </pic:spPr>
                </pic:pic>
              </a:graphicData>
            </a:graphic>
          </wp:anchor>
        </w:drawing>
      </w:r>
    </w:p>
    <w:p w14:paraId="78C8388D" w14:textId="77777777" w:rsidR="00413E5F" w:rsidRDefault="00413E5F">
      <w:pPr>
        <w:spacing w:after="0" w:line="240" w:lineRule="auto"/>
        <w:rPr>
          <w:rFonts w:ascii="Arial" w:eastAsia="Arial" w:hAnsi="Arial" w:cs="Arial"/>
          <w:color w:val="0033CC"/>
          <w:sz w:val="20"/>
          <w:szCs w:val="20"/>
        </w:rPr>
        <w:pPrChange w:id="5082" w:author="Razavi, Pedram/Medicine" w:date="2019-06-16T15:04:00Z">
          <w:pPr>
            <w:spacing w:after="0" w:line="240" w:lineRule="auto"/>
            <w:jc w:val="both"/>
          </w:pPr>
        </w:pPrChange>
      </w:pPr>
    </w:p>
    <w:p w14:paraId="342E6160" w14:textId="77777777" w:rsidR="00413E5F" w:rsidRDefault="00B4071F">
      <w:pPr>
        <w:spacing w:after="0" w:line="240" w:lineRule="auto"/>
        <w:rPr>
          <w:rFonts w:ascii="Arial" w:eastAsia="Arial" w:hAnsi="Arial" w:cs="Arial"/>
          <w:color w:val="0033CC"/>
          <w:sz w:val="20"/>
          <w:szCs w:val="20"/>
        </w:rPr>
        <w:pPrChange w:id="5083" w:author="Razavi, Pedram/Medicine" w:date="2019-06-16T15:04:00Z">
          <w:pPr>
            <w:spacing w:after="0" w:line="240" w:lineRule="auto"/>
            <w:jc w:val="both"/>
          </w:pPr>
        </w:pPrChange>
      </w:pPr>
      <w:r>
        <w:br w:type="page"/>
      </w:r>
    </w:p>
    <w:p w14:paraId="725A65EE" w14:textId="77777777" w:rsidR="00413E5F" w:rsidRDefault="00B4071F">
      <w:pPr>
        <w:spacing w:after="0" w:line="240" w:lineRule="auto"/>
        <w:rPr>
          <w:rFonts w:ascii="Arial" w:eastAsia="Arial" w:hAnsi="Arial" w:cs="Arial"/>
          <w:color w:val="0033CC"/>
          <w:sz w:val="20"/>
          <w:szCs w:val="20"/>
        </w:rPr>
        <w:pPrChange w:id="5084" w:author="Razavi, Pedram/Medicine" w:date="2019-06-16T15:04:00Z">
          <w:pPr>
            <w:spacing w:after="0" w:line="240" w:lineRule="auto"/>
            <w:jc w:val="both"/>
          </w:pPr>
        </w:pPrChange>
      </w:pPr>
      <w:r>
        <w:rPr>
          <w:rFonts w:ascii="Arial" w:eastAsia="Arial" w:hAnsi="Arial" w:cs="Arial"/>
          <w:b/>
          <w:color w:val="0033CC"/>
          <w:sz w:val="20"/>
          <w:szCs w:val="20"/>
        </w:rPr>
        <w:lastRenderedPageBreak/>
        <w:t xml:space="preserve">Figure 18: Comparison of copy number alterations in tumor biopsy and matched cfDNA. </w:t>
      </w:r>
      <w:r>
        <w:rPr>
          <w:rFonts w:ascii="Arial" w:eastAsia="Arial" w:hAnsi="Arial" w:cs="Arial"/>
          <w:color w:val="0033CC"/>
          <w:sz w:val="20"/>
          <w:szCs w:val="20"/>
        </w:rPr>
        <w:t xml:space="preserve">Four breast cancer patients (a) MSK-VB-0006, (b) MSK-VB-0044, (c) MSK-VB-0059 and (d) MSK-VB-0069 with a reported amplification of </w:t>
      </w:r>
      <w:r>
        <w:rPr>
          <w:rFonts w:ascii="Arial" w:eastAsia="Arial" w:hAnsi="Arial" w:cs="Arial"/>
          <w:i/>
          <w:color w:val="0033CC"/>
          <w:sz w:val="20"/>
          <w:szCs w:val="20"/>
        </w:rPr>
        <w:t>ERBB2</w:t>
      </w:r>
      <w:r>
        <w:rPr>
          <w:rFonts w:ascii="Arial" w:eastAsia="Arial" w:hAnsi="Arial" w:cs="Arial"/>
          <w:color w:val="0033CC"/>
          <w:sz w:val="20"/>
          <w:szCs w:val="20"/>
        </w:rPr>
        <w:t xml:space="preserve"> on chromosome 17q are shown together with one lung cancer patient (e) MSK-VL-0044 with a reported </w:t>
      </w:r>
      <w:r>
        <w:rPr>
          <w:rFonts w:ascii="Arial" w:eastAsia="Arial" w:hAnsi="Arial" w:cs="Arial"/>
          <w:i/>
          <w:color w:val="0033CC"/>
          <w:sz w:val="20"/>
          <w:szCs w:val="20"/>
        </w:rPr>
        <w:t>MET</w:t>
      </w:r>
      <w:r>
        <w:rPr>
          <w:rFonts w:ascii="Arial" w:eastAsia="Arial" w:hAnsi="Arial" w:cs="Arial"/>
          <w:color w:val="0033CC"/>
          <w:sz w:val="20"/>
          <w:szCs w:val="20"/>
        </w:rPr>
        <w:t xml:space="preserve"> amplification on chromosome 7q. Panel (f) shows a heatmap of all genes where an amplification or homozygous deletion was found in either the tumor biopsy or the cfDNA. The alterations are color coded and indicated in the accompanying legend. The samples are interleaved tumor biopsy and cfDNA. In panels (a) to (e), the tumor biopsies are displayed on top and the cfDNA is shown below together with a chromosome ideogram. The genomic coordinates of </w:t>
      </w:r>
      <w:r>
        <w:rPr>
          <w:rFonts w:ascii="Arial" w:eastAsia="Arial" w:hAnsi="Arial" w:cs="Arial"/>
          <w:i/>
          <w:color w:val="0033CC"/>
          <w:sz w:val="20"/>
          <w:szCs w:val="20"/>
        </w:rPr>
        <w:t>ERBB2</w:t>
      </w:r>
      <w:r>
        <w:rPr>
          <w:rFonts w:ascii="Arial" w:eastAsia="Arial" w:hAnsi="Arial" w:cs="Arial"/>
          <w:color w:val="0033CC"/>
          <w:sz w:val="20"/>
          <w:szCs w:val="20"/>
        </w:rPr>
        <w:t xml:space="preserve"> and </w:t>
      </w:r>
      <w:r>
        <w:rPr>
          <w:rFonts w:ascii="Arial" w:eastAsia="Arial" w:hAnsi="Arial" w:cs="Arial"/>
          <w:i/>
          <w:color w:val="0033CC"/>
          <w:sz w:val="20"/>
          <w:szCs w:val="20"/>
        </w:rPr>
        <w:t>MET</w:t>
      </w:r>
      <w:r>
        <w:rPr>
          <w:rFonts w:ascii="Arial" w:eastAsia="Arial" w:hAnsi="Arial" w:cs="Arial"/>
          <w:color w:val="0033CC"/>
          <w:sz w:val="20"/>
          <w:szCs w:val="20"/>
        </w:rPr>
        <w:t xml:space="preserve"> are displayed by orange arrows and labelled accordingly. Of the four breast cancers displayed in (a)-(d), only MSK-VB-0044 is represented in panel (f). The three other cases together with the lung cancer had ctDNA fractions &lt; 10%.</w:t>
      </w:r>
      <w:r>
        <w:rPr>
          <w:noProof/>
        </w:rPr>
        <w:drawing>
          <wp:anchor distT="114300" distB="114300" distL="114300" distR="114300" simplePos="0" relativeHeight="251673600" behindDoc="0" locked="0" layoutInCell="1" hidden="0" allowOverlap="1" wp14:anchorId="49461050" wp14:editId="1FECAE19">
            <wp:simplePos x="0" y="0"/>
            <wp:positionH relativeFrom="column">
              <wp:posOffset>-76199</wp:posOffset>
            </wp:positionH>
            <wp:positionV relativeFrom="paragraph">
              <wp:posOffset>114300</wp:posOffset>
            </wp:positionV>
            <wp:extent cx="6048375" cy="5217038"/>
            <wp:effectExtent l="0" t="0" r="0" b="0"/>
            <wp:wrapTopAndBottom distT="114300" distB="114300"/>
            <wp:docPr id="1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l="-718" r="-718" b="1919"/>
                    <a:stretch>
                      <a:fillRect/>
                    </a:stretch>
                  </pic:blipFill>
                  <pic:spPr>
                    <a:xfrm>
                      <a:off x="0" y="0"/>
                      <a:ext cx="6048375" cy="5217038"/>
                    </a:xfrm>
                    <a:prstGeom prst="rect">
                      <a:avLst/>
                    </a:prstGeom>
                    <a:ln/>
                  </pic:spPr>
                </pic:pic>
              </a:graphicData>
            </a:graphic>
          </wp:anchor>
        </w:drawing>
      </w:r>
    </w:p>
    <w:p w14:paraId="1105554C" w14:textId="77777777" w:rsidR="00413E5F" w:rsidRDefault="00B4071F">
      <w:pPr>
        <w:spacing w:after="0" w:line="240" w:lineRule="auto"/>
        <w:rPr>
          <w:rFonts w:ascii="Arial" w:eastAsia="Arial" w:hAnsi="Arial" w:cs="Arial"/>
        </w:rPr>
        <w:pPrChange w:id="5085" w:author="Razavi, Pedram/Medicine" w:date="2019-06-16T15:04:00Z">
          <w:pPr>
            <w:spacing w:after="0" w:line="240" w:lineRule="auto"/>
            <w:jc w:val="both"/>
          </w:pPr>
        </w:pPrChange>
      </w:pPr>
      <w:r>
        <w:br w:type="page"/>
      </w:r>
    </w:p>
    <w:p w14:paraId="14A60593" w14:textId="77777777" w:rsidR="00413E5F" w:rsidRDefault="00B4071F">
      <w:pPr>
        <w:spacing w:after="0" w:line="240" w:lineRule="auto"/>
        <w:rPr>
          <w:rFonts w:ascii="Arial" w:eastAsia="Arial" w:hAnsi="Arial" w:cs="Arial"/>
        </w:rPr>
        <w:pPrChange w:id="5086" w:author="Razavi, Pedram/Medicine" w:date="2019-06-16T15:04:00Z">
          <w:pPr>
            <w:spacing w:after="0" w:line="240" w:lineRule="auto"/>
            <w:jc w:val="both"/>
          </w:pPr>
        </w:pPrChange>
      </w:pPr>
      <w:r>
        <w:rPr>
          <w:rFonts w:ascii="Arial" w:eastAsia="Arial" w:hAnsi="Arial" w:cs="Arial"/>
        </w:rPr>
        <w:lastRenderedPageBreak/>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Default="00413E5F">
      <w:pPr>
        <w:spacing w:after="0" w:line="240" w:lineRule="auto"/>
        <w:rPr>
          <w:rFonts w:ascii="Arial" w:eastAsia="Arial" w:hAnsi="Arial" w:cs="Arial"/>
          <w:color w:val="0033CC"/>
        </w:rPr>
        <w:pPrChange w:id="5087" w:author="Razavi, Pedram/Medicine" w:date="2019-06-16T15:04:00Z">
          <w:pPr>
            <w:spacing w:after="0" w:line="240" w:lineRule="auto"/>
            <w:jc w:val="both"/>
          </w:pPr>
        </w:pPrChange>
      </w:pPr>
    </w:p>
    <w:p w14:paraId="24390878" w14:textId="08DDF56A" w:rsidR="00413E5F" w:rsidRPr="00310597" w:rsidRDefault="00B4071F">
      <w:pPr>
        <w:spacing w:after="0" w:line="240" w:lineRule="auto"/>
        <w:rPr>
          <w:rFonts w:ascii="Arial" w:eastAsia="Arial" w:hAnsi="Arial" w:cs="Arial"/>
          <w:color w:val="0033CC"/>
        </w:rPr>
        <w:pPrChange w:id="5088" w:author="Razavi, Pedram/Medicine" w:date="2019-06-16T15:04:00Z">
          <w:pPr>
            <w:spacing w:after="0" w:line="240" w:lineRule="auto"/>
            <w:jc w:val="both"/>
          </w:pPr>
        </w:pPrChange>
      </w:pPr>
      <w:r w:rsidRPr="00310597">
        <w:rPr>
          <w:rFonts w:ascii="Arial" w:eastAsia="Arial" w:hAnsi="Arial" w:cs="Arial"/>
          <w:color w:val="0033CC"/>
        </w:rPr>
        <w:t>Authors:</w:t>
      </w:r>
      <w:r w:rsidRPr="00310597">
        <w:rPr>
          <w:rFonts w:ascii="Arial" w:eastAsia="Arial Unicode MS" w:hAnsi="Arial" w:cs="Arial"/>
          <w:color w:val="0033CC"/>
          <w:rPrChange w:id="5089" w:author="Razavi, Pedram/Medicine" w:date="2019-06-16T15:51:00Z">
            <w:rPr>
              <w:rFonts w:ascii="Arial Unicode MS" w:eastAsia="Arial Unicode MS" w:hAnsi="Arial Unicode MS" w:cs="Arial Unicode MS"/>
              <w:color w:val="0033CC"/>
            </w:rPr>
          </w:rPrChange>
        </w:rPr>
        <w:t xml:space="preserve"> A maximum input of 75 ng cfDNA with no lower limit was deemed acceptable for library preparation. For the WBC assay, a fixed 50 ng of sheared size selected genomic DNA extracted from buffy coat was used. Figure 7 of this </w:t>
      </w:r>
      <w:del w:id="5090" w:author="Razavi, Pedram/Medicine" w:date="2019-06-16T15:31:00Z">
        <w:r w:rsidRPr="00310597" w:rsidDel="005A4295">
          <w:rPr>
            <w:rFonts w:ascii="Arial" w:eastAsia="Arial Unicode MS" w:hAnsi="Arial" w:cs="Arial"/>
            <w:color w:val="0033CC"/>
            <w:rPrChange w:id="5091" w:author="Razavi, Pedram/Medicine" w:date="2019-06-16T15:51:00Z">
              <w:rPr>
                <w:rFonts w:ascii="Arial Unicode MS" w:eastAsia="Arial Unicode MS" w:hAnsi="Arial Unicode MS" w:cs="Arial Unicode MS"/>
                <w:color w:val="0033CC"/>
              </w:rPr>
            </w:rPrChange>
          </w:rPr>
          <w:delText>point-by-point reply</w:delText>
        </w:r>
      </w:del>
      <w:ins w:id="5092" w:author="Razavi, Pedram/Medicine" w:date="2019-06-16T15:31:00Z">
        <w:r w:rsidR="005A4295" w:rsidRPr="00310597">
          <w:rPr>
            <w:rFonts w:ascii="Arial" w:eastAsia="Arial Unicode MS" w:hAnsi="Arial" w:cs="Arial"/>
            <w:color w:val="0033CC"/>
            <w:rPrChange w:id="5093" w:author="Razavi, Pedram/Medicine" w:date="2019-06-16T15:51:00Z">
              <w:rPr>
                <w:rFonts w:ascii="Arial Unicode MS" w:eastAsia="Arial Unicode MS" w:hAnsi="Arial Unicode MS" w:cs="Arial Unicode MS"/>
                <w:color w:val="0033CC"/>
              </w:rPr>
            </w:rPrChange>
          </w:rPr>
          <w:t>response</w:t>
        </w:r>
      </w:ins>
      <w:r w:rsidRPr="00310597">
        <w:rPr>
          <w:rFonts w:ascii="Arial" w:eastAsia="Arial Unicode MS" w:hAnsi="Arial" w:cs="Arial"/>
          <w:color w:val="0033CC"/>
          <w:rPrChange w:id="5094" w:author="Razavi, Pedram/Medicine" w:date="2019-06-16T15:51:00Z">
            <w:rPr>
              <w:rFonts w:ascii="Arial Unicode MS" w:eastAsia="Arial Unicode MS" w:hAnsi="Arial Unicode MS" w:cs="Arial Unicode MS"/>
              <w:color w:val="0033CC"/>
            </w:rPr>
          </w:rPrChange>
        </w:rPr>
        <w:t xml:space="preserve"> shows that the input DNA for library preparation explains the variability of cfDNA mean target coverage from collapsed reads. Figure 2 of the manuscript shows the distribution of VAF in cfDNA of all Biopsy-matched mutations while Figure 19 of this </w:t>
      </w:r>
      <w:del w:id="5095" w:author="Razavi, Pedram/Medicine" w:date="2019-06-16T15:31:00Z">
        <w:r w:rsidRPr="00310597" w:rsidDel="005A4295">
          <w:rPr>
            <w:rFonts w:ascii="Arial" w:eastAsia="Arial Unicode MS" w:hAnsi="Arial" w:cs="Arial"/>
            <w:color w:val="0033CC"/>
            <w:rPrChange w:id="5096" w:author="Razavi, Pedram/Medicine" w:date="2019-06-16T15:51:00Z">
              <w:rPr>
                <w:rFonts w:ascii="Arial Unicode MS" w:eastAsia="Arial Unicode MS" w:hAnsi="Arial Unicode MS" w:cs="Arial Unicode MS"/>
                <w:color w:val="0033CC"/>
              </w:rPr>
            </w:rPrChange>
          </w:rPr>
          <w:delText>point-by-point reply</w:delText>
        </w:r>
      </w:del>
      <w:ins w:id="5097" w:author="Razavi, Pedram/Medicine" w:date="2019-06-16T15:31:00Z">
        <w:r w:rsidR="005A4295" w:rsidRPr="00310597">
          <w:rPr>
            <w:rFonts w:ascii="Arial" w:eastAsia="Arial Unicode MS" w:hAnsi="Arial" w:cs="Arial"/>
            <w:color w:val="0033CC"/>
            <w:rPrChange w:id="5098" w:author="Razavi, Pedram/Medicine" w:date="2019-06-16T15:51:00Z">
              <w:rPr>
                <w:rFonts w:ascii="Arial Unicode MS" w:eastAsia="Arial Unicode MS" w:hAnsi="Arial Unicode MS" w:cs="Arial Unicode MS"/>
                <w:color w:val="0033CC"/>
              </w:rPr>
            </w:rPrChange>
          </w:rPr>
          <w:t>response</w:t>
        </w:r>
      </w:ins>
      <w:r w:rsidRPr="00310597">
        <w:rPr>
          <w:rFonts w:ascii="Arial" w:eastAsia="Arial Unicode MS" w:hAnsi="Arial" w:cs="Arial"/>
          <w:color w:val="0033CC"/>
          <w:rPrChange w:id="5099" w:author="Razavi, Pedram/Medicine" w:date="2019-06-16T15:51:00Z">
            <w:rPr>
              <w:rFonts w:ascii="Arial Unicode MS" w:eastAsia="Arial Unicode MS" w:hAnsi="Arial Unicode MS" w:cs="Arial Unicode MS"/>
              <w:color w:val="0033CC"/>
            </w:rPr>
          </w:rPrChange>
        </w:rPr>
        <w:t xml:space="preserve"> </w:t>
      </w:r>
      <w:ins w:id="5100" w:author="Razavi, Pedram/Medicine" w:date="2019-06-16T15:55:00Z">
        <w:r w:rsidR="00310597">
          <w:rPr>
            <w:rFonts w:ascii="Arial" w:eastAsia="Arial Unicode MS" w:hAnsi="Arial" w:cs="Arial"/>
            <w:color w:val="0033CC"/>
          </w:rPr>
          <w:t xml:space="preserve">(below) </w:t>
        </w:r>
      </w:ins>
      <w:r w:rsidRPr="00310597">
        <w:rPr>
          <w:rFonts w:ascii="Arial" w:eastAsia="Arial Unicode MS" w:hAnsi="Arial" w:cs="Arial"/>
          <w:color w:val="0033CC"/>
          <w:rPrChange w:id="5101" w:author="Razavi, Pedram/Medicine" w:date="2019-06-16T15:51:00Z">
            <w:rPr>
              <w:rFonts w:ascii="Arial Unicode MS" w:eastAsia="Arial Unicode MS" w:hAnsi="Arial Unicode MS" w:cs="Arial Unicode MS"/>
              <w:color w:val="0033CC"/>
            </w:rPr>
          </w:rPrChange>
        </w:rPr>
        <w:t>displays the input DNA used for library preparation against the VAF, allelic, and total depth of the lowest VAF Biopsy-matched mutation observed with in cfDNA for every case with ≥1 concordant mutation.</w:t>
      </w:r>
    </w:p>
    <w:p w14:paraId="3B06A887" w14:textId="77777777" w:rsidR="00413E5F" w:rsidRPr="00310597" w:rsidRDefault="00B4071F">
      <w:pPr>
        <w:spacing w:after="0" w:line="240" w:lineRule="auto"/>
        <w:rPr>
          <w:rFonts w:ascii="Arial" w:eastAsia="Arial" w:hAnsi="Arial" w:cs="Arial"/>
          <w:color w:val="0033CC"/>
        </w:rPr>
        <w:pPrChange w:id="5102" w:author="Razavi, Pedram/Medicine" w:date="2019-06-16T15:04:00Z">
          <w:pPr>
            <w:spacing w:after="0" w:line="240" w:lineRule="auto"/>
            <w:jc w:val="both"/>
          </w:pPr>
        </w:pPrChange>
      </w:pPr>
      <w:r w:rsidRPr="00310597">
        <w:rPr>
          <w:rFonts w:ascii="Arial" w:hAnsi="Arial" w:cs="Arial"/>
          <w:rPrChange w:id="5103" w:author="Razavi, Pedram/Medicine" w:date="2019-06-16T15:51:00Z">
            <w:rPr/>
          </w:rPrChange>
        </w:rPr>
        <w:br w:type="page"/>
      </w:r>
    </w:p>
    <w:p w14:paraId="097C2115" w14:textId="77777777" w:rsidR="00413E5F" w:rsidRDefault="00B4071F">
      <w:pPr>
        <w:spacing w:after="0" w:line="240" w:lineRule="auto"/>
        <w:rPr>
          <w:rFonts w:ascii="Arial" w:eastAsia="Arial" w:hAnsi="Arial" w:cs="Arial"/>
          <w:color w:val="0033CC"/>
        </w:rPr>
        <w:pPrChange w:id="5104" w:author="Razavi, Pedram/Medicine" w:date="2019-06-16T15:04:00Z">
          <w:pPr>
            <w:spacing w:after="0" w:line="240" w:lineRule="auto"/>
            <w:jc w:val="both"/>
          </w:pPr>
        </w:pPrChange>
      </w:pPr>
      <w:r>
        <w:rPr>
          <w:noProof/>
        </w:rPr>
        <w:lastRenderedPageBreak/>
        <w:drawing>
          <wp:anchor distT="114300" distB="114300" distL="114300" distR="114300" simplePos="0" relativeHeight="251674624" behindDoc="0" locked="0" layoutInCell="1" hidden="0" allowOverlap="1" wp14:anchorId="55DFB12C" wp14:editId="019CD8C1">
            <wp:simplePos x="0" y="0"/>
            <wp:positionH relativeFrom="column">
              <wp:posOffset>1</wp:posOffset>
            </wp:positionH>
            <wp:positionV relativeFrom="paragraph">
              <wp:posOffset>228600</wp:posOffset>
            </wp:positionV>
            <wp:extent cx="5943600" cy="5983092"/>
            <wp:effectExtent l="0" t="0" r="0" b="0"/>
            <wp:wrapTopAndBottom distT="114300" distB="11430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t="-491" b="491"/>
                    <a:stretch>
                      <a:fillRect/>
                    </a:stretch>
                  </pic:blipFill>
                  <pic:spPr>
                    <a:xfrm>
                      <a:off x="0" y="0"/>
                      <a:ext cx="5943600" cy="5983092"/>
                    </a:xfrm>
                    <a:prstGeom prst="rect">
                      <a:avLst/>
                    </a:prstGeom>
                    <a:ln/>
                  </pic:spPr>
                </pic:pic>
              </a:graphicData>
            </a:graphic>
          </wp:anchor>
        </w:drawing>
      </w:r>
    </w:p>
    <w:p w14:paraId="7A0DD487" w14:textId="77777777" w:rsidR="00413E5F" w:rsidRPr="00310597" w:rsidRDefault="00B4071F">
      <w:pPr>
        <w:spacing w:after="0" w:line="240" w:lineRule="auto"/>
        <w:rPr>
          <w:rFonts w:ascii="Arial" w:eastAsia="Arial" w:hAnsi="Arial" w:cs="Arial"/>
          <w:color w:val="0033CC"/>
          <w:sz w:val="18"/>
          <w:szCs w:val="18"/>
          <w:rPrChange w:id="5105" w:author="Razavi, Pedram/Medicine" w:date="2019-06-16T15:55:00Z">
            <w:rPr>
              <w:rFonts w:ascii="Arial" w:eastAsia="Arial" w:hAnsi="Arial" w:cs="Arial"/>
              <w:color w:val="0033CC"/>
              <w:sz w:val="20"/>
              <w:szCs w:val="20"/>
            </w:rPr>
          </w:rPrChange>
        </w:rPr>
        <w:pPrChange w:id="5106" w:author="Razavi, Pedram/Medicine" w:date="2019-06-16T15:04:00Z">
          <w:pPr>
            <w:spacing w:after="0" w:line="240" w:lineRule="auto"/>
            <w:jc w:val="both"/>
          </w:pPr>
        </w:pPrChange>
      </w:pPr>
      <w:r w:rsidRPr="00310597">
        <w:rPr>
          <w:rFonts w:ascii="Arial" w:eastAsia="Arial" w:hAnsi="Arial" w:cs="Arial"/>
          <w:b/>
          <w:color w:val="0033CC"/>
          <w:sz w:val="18"/>
          <w:szCs w:val="18"/>
          <w:rPrChange w:id="5107" w:author="Razavi, Pedram/Medicine" w:date="2019-06-16T15:55:00Z">
            <w:rPr>
              <w:rFonts w:ascii="Arial" w:eastAsia="Arial" w:hAnsi="Arial" w:cs="Arial"/>
              <w:b/>
              <w:color w:val="0033CC"/>
              <w:sz w:val="20"/>
              <w:szCs w:val="20"/>
            </w:rPr>
          </w:rPrChange>
        </w:rPr>
        <w:t>Figure 19: Limits of detection in cfDNA of tumor-matched variants.</w:t>
      </w:r>
      <w:r w:rsidRPr="00310597">
        <w:rPr>
          <w:rFonts w:ascii="Arial" w:eastAsia="Arial" w:hAnsi="Arial" w:cs="Arial"/>
          <w:color w:val="0033CC"/>
          <w:sz w:val="18"/>
          <w:szCs w:val="18"/>
          <w:rPrChange w:id="5108" w:author="Razavi, Pedram/Medicine" w:date="2019-06-16T15:55:00Z">
            <w:rPr>
              <w:rFonts w:ascii="Arial" w:eastAsia="Arial" w:hAnsi="Arial" w:cs="Arial"/>
              <w:color w:val="0033CC"/>
              <w:sz w:val="20"/>
              <w:szCs w:val="20"/>
            </w:rPr>
          </w:rPrChange>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Default="00B4071F">
      <w:pPr>
        <w:spacing w:after="0" w:line="240" w:lineRule="auto"/>
        <w:rPr>
          <w:rFonts w:ascii="Arial" w:eastAsia="Arial" w:hAnsi="Arial" w:cs="Arial"/>
          <w:color w:val="0033CC"/>
        </w:rPr>
        <w:pPrChange w:id="5109" w:author="Razavi, Pedram/Medicine" w:date="2019-06-16T15:04:00Z">
          <w:pPr>
            <w:spacing w:after="0" w:line="240" w:lineRule="auto"/>
            <w:jc w:val="both"/>
          </w:pPr>
        </w:pPrChange>
      </w:pPr>
      <w:r>
        <w:br w:type="page"/>
      </w:r>
    </w:p>
    <w:p w14:paraId="1B21E772" w14:textId="77777777" w:rsidR="00413E5F" w:rsidRDefault="00B4071F">
      <w:pPr>
        <w:spacing w:after="0" w:line="240" w:lineRule="auto"/>
        <w:rPr>
          <w:rFonts w:ascii="Arial" w:eastAsia="Arial" w:hAnsi="Arial" w:cs="Arial"/>
        </w:rPr>
        <w:pPrChange w:id="5110" w:author="Razavi, Pedram/Medicine" w:date="2019-06-16T15:04:00Z">
          <w:pPr>
            <w:spacing w:after="0" w:line="240" w:lineRule="auto"/>
            <w:jc w:val="both"/>
          </w:pPr>
        </w:pPrChange>
      </w:pPr>
      <w:r>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Default="00413E5F">
      <w:pPr>
        <w:spacing w:after="0" w:line="240" w:lineRule="auto"/>
        <w:rPr>
          <w:rFonts w:ascii="Arial" w:eastAsia="Arial" w:hAnsi="Arial" w:cs="Arial"/>
          <w:color w:val="0033CC"/>
        </w:rPr>
        <w:pPrChange w:id="5111" w:author="Razavi, Pedram/Medicine" w:date="2019-06-16T15:04:00Z">
          <w:pPr>
            <w:spacing w:after="0" w:line="240" w:lineRule="auto"/>
            <w:jc w:val="both"/>
          </w:pPr>
        </w:pPrChange>
      </w:pPr>
    </w:p>
    <w:p w14:paraId="12BC96C2" w14:textId="18B5C3EC" w:rsidR="00413E5F" w:rsidRDefault="00B4071F">
      <w:pPr>
        <w:spacing w:after="0" w:line="240" w:lineRule="auto"/>
        <w:rPr>
          <w:rFonts w:ascii="Arial" w:eastAsia="Arial" w:hAnsi="Arial" w:cs="Arial"/>
          <w:color w:val="0033CC"/>
        </w:rPr>
        <w:pPrChange w:id="5112" w:author="Razavi, Pedram/Medicine" w:date="2019-06-16T15:04:00Z">
          <w:pPr>
            <w:spacing w:after="0" w:line="240" w:lineRule="auto"/>
            <w:jc w:val="both"/>
          </w:pPr>
        </w:pPrChange>
      </w:pPr>
      <w:commentRangeStart w:id="5113"/>
      <w:commentRangeStart w:id="5114"/>
      <w:commentRangeStart w:id="5115"/>
      <w:commentRangeStart w:id="5116"/>
      <w:commentRangeStart w:id="5117"/>
      <w:commentRangeStart w:id="5118"/>
      <w:r>
        <w:rPr>
          <w:rFonts w:ascii="Arial" w:eastAsia="Arial" w:hAnsi="Arial" w:cs="Arial"/>
          <w:color w:val="0033CC"/>
        </w:rPr>
        <w:t>Authors</w:t>
      </w:r>
      <w:commentRangeEnd w:id="5113"/>
      <w:r>
        <w:commentReference w:id="5113"/>
      </w:r>
      <w:r>
        <w:rPr>
          <w:rFonts w:ascii="Arial" w:eastAsia="Arial" w:hAnsi="Arial" w:cs="Arial"/>
          <w:color w:val="0033CC"/>
        </w:rPr>
        <w:t>:</w:t>
      </w:r>
      <w:commentRangeEnd w:id="5114"/>
      <w:r>
        <w:commentReference w:id="5114"/>
      </w:r>
      <w:commentRangeEnd w:id="5115"/>
      <w:r>
        <w:commentReference w:id="5115"/>
      </w:r>
      <w:commentRangeEnd w:id="5116"/>
      <w:r>
        <w:commentReference w:id="5116"/>
      </w:r>
      <w:commentRangeEnd w:id="5117"/>
      <w:r>
        <w:commentReference w:id="5117"/>
      </w:r>
      <w:commentRangeEnd w:id="5118"/>
      <w:r>
        <w:commentReference w:id="5118"/>
      </w:r>
      <w:r>
        <w:rPr>
          <w:rFonts w:ascii="Arial" w:eastAsia="Arial" w:hAnsi="Arial" w:cs="Arial"/>
          <w:color w:val="0033CC"/>
        </w:rPr>
        <w:t xml:space="preserve"> </w:t>
      </w:r>
      <w:ins w:id="5119" w:author="Razavi, Pedram/Medicine" w:date="2019-06-16T15:56:00Z">
        <w:r w:rsidR="00310597">
          <w:rPr>
            <w:rFonts w:ascii="Arial" w:eastAsia="Arial" w:hAnsi="Arial" w:cs="Arial"/>
            <w:color w:val="0033CC"/>
          </w:rPr>
          <w:t xml:space="preserve">As </w:t>
        </w:r>
      </w:ins>
      <w:ins w:id="5120" w:author="Razavi, Pedram/Medicine" w:date="2019-06-16T16:03:00Z">
        <w:r w:rsidR="00EB7BB7">
          <w:rPr>
            <w:rFonts w:ascii="Arial" w:eastAsia="Arial" w:hAnsi="Arial" w:cs="Arial"/>
            <w:color w:val="0033CC"/>
          </w:rPr>
          <w:t xml:space="preserve">recommended by the </w:t>
        </w:r>
      </w:ins>
      <w:ins w:id="5121" w:author="Razavi, Pedram/Medicine" w:date="2019-06-16T15:56:00Z">
        <w:r w:rsidR="00310597">
          <w:rPr>
            <w:rFonts w:ascii="Arial" w:eastAsia="Arial" w:hAnsi="Arial" w:cs="Arial"/>
            <w:color w:val="0033CC"/>
          </w:rPr>
          <w:t>R</w:t>
        </w:r>
      </w:ins>
      <w:ins w:id="5122" w:author="Razavi, Pedram/Medicine" w:date="2019-06-16T15:55:00Z">
        <w:r w:rsidR="00310597">
          <w:rPr>
            <w:rFonts w:ascii="Arial" w:eastAsia="Arial" w:hAnsi="Arial" w:cs="Arial"/>
            <w:color w:val="0033CC"/>
          </w:rPr>
          <w:t>ev</w:t>
        </w:r>
      </w:ins>
      <w:ins w:id="5123" w:author="Razavi, Pedram/Medicine" w:date="2019-06-16T15:56:00Z">
        <w:r w:rsidR="00310597">
          <w:rPr>
            <w:rFonts w:ascii="Arial" w:eastAsia="Arial" w:hAnsi="Arial" w:cs="Arial"/>
            <w:color w:val="0033CC"/>
          </w:rPr>
          <w:t>iewe</w:t>
        </w:r>
      </w:ins>
      <w:ins w:id="5124" w:author="Razavi, Pedram/Medicine" w:date="2019-06-16T16:03:00Z">
        <w:r w:rsidR="00EB7BB7">
          <w:rPr>
            <w:rFonts w:ascii="Arial" w:eastAsia="Arial" w:hAnsi="Arial" w:cs="Arial"/>
            <w:color w:val="0033CC"/>
          </w:rPr>
          <w:t xml:space="preserve">r, we have now packaged all </w:t>
        </w:r>
      </w:ins>
      <w:del w:id="5125" w:author="Razavi, Pedram/Medicine" w:date="2019-06-16T15:56:00Z">
        <w:r w:rsidDel="00310597">
          <w:rPr>
            <w:rFonts w:ascii="Arial" w:eastAsia="Arial" w:hAnsi="Arial" w:cs="Arial"/>
            <w:color w:val="0033CC"/>
          </w:rPr>
          <w:delText xml:space="preserve">As the manuscript is being submitted as a technical report, </w:delText>
        </w:r>
      </w:del>
      <w:r>
        <w:rPr>
          <w:rFonts w:ascii="Arial" w:eastAsia="Arial" w:hAnsi="Arial" w:cs="Arial"/>
          <w:color w:val="0033CC"/>
        </w:rPr>
        <w:t>the computer c</w:t>
      </w:r>
      <w:commentRangeStart w:id="5126"/>
      <w:commentRangeStart w:id="5127"/>
      <w:commentRangeStart w:id="5128"/>
      <w:commentRangeStart w:id="5129"/>
      <w:r>
        <w:rPr>
          <w:rFonts w:ascii="Arial" w:eastAsia="Arial" w:hAnsi="Arial" w:cs="Arial"/>
          <w:color w:val="0033CC"/>
        </w:rPr>
        <w:t xml:space="preserve">odes </w:t>
      </w:r>
      <w:del w:id="5130" w:author="Razavi, Pedram/Medicine" w:date="2019-06-16T16:03:00Z">
        <w:r w:rsidDel="00EB7BB7">
          <w:rPr>
            <w:rFonts w:ascii="Arial" w:eastAsia="Arial" w:hAnsi="Arial" w:cs="Arial"/>
            <w:color w:val="0033CC"/>
          </w:rPr>
          <w:delText xml:space="preserve">have been packaged </w:delText>
        </w:r>
      </w:del>
      <w:r>
        <w:rPr>
          <w:rFonts w:ascii="Arial" w:eastAsia="Arial" w:hAnsi="Arial" w:cs="Arial"/>
          <w:color w:val="0033CC"/>
        </w:rPr>
        <w:t>on GitHub</w:t>
      </w:r>
      <w:commentRangeEnd w:id="5126"/>
      <w:r>
        <w:commentReference w:id="5126"/>
      </w:r>
      <w:commentRangeEnd w:id="5127"/>
      <w:r>
        <w:commentReference w:id="5127"/>
      </w:r>
      <w:commentRangeEnd w:id="5128"/>
      <w:r>
        <w:commentReference w:id="5128"/>
      </w:r>
      <w:commentRangeEnd w:id="5129"/>
      <w:r>
        <w:commentReference w:id="5129"/>
      </w:r>
      <w:r>
        <w:rPr>
          <w:rFonts w:ascii="Arial" w:eastAsia="Arial" w:hAnsi="Arial" w:cs="Arial"/>
          <w:color w:val="0033CC"/>
        </w:rPr>
        <w:t xml:space="preserve">. These can be accessed </w:t>
      </w:r>
      <w:ins w:id="5131" w:author="Razavi, Pedram/Medicine" w:date="2019-06-16T15:56:00Z">
        <w:r w:rsidR="00310597">
          <w:rPr>
            <w:rFonts w:ascii="Arial" w:eastAsia="Arial" w:hAnsi="Arial" w:cs="Arial"/>
            <w:color w:val="0033CC"/>
          </w:rPr>
          <w:t>at</w:t>
        </w:r>
      </w:ins>
      <w:del w:id="5132" w:author="Razavi, Pedram/Medicine" w:date="2019-06-16T15:56:00Z">
        <w:r w:rsidDel="00310597">
          <w:rPr>
            <w:rFonts w:ascii="Arial" w:eastAsia="Arial" w:hAnsi="Arial" w:cs="Arial"/>
            <w:color w:val="0033CC"/>
          </w:rPr>
          <w:delText>through the following url</w:delText>
        </w:r>
      </w:del>
      <w:r>
        <w:rPr>
          <w:rFonts w:ascii="Arial" w:eastAsia="Arial" w:hAnsi="Arial" w:cs="Arial"/>
          <w:color w:val="0033CC"/>
        </w:rPr>
        <w:t xml:space="preserve"> </w:t>
      </w:r>
      <w:r>
        <w:fldChar w:fldCharType="begin"/>
      </w:r>
      <w:r>
        <w:instrText xml:space="preserve"> HYPERLINK "https://github.com/ndbrown6/MSK-GRAIL-TECHVAL" \h </w:instrText>
      </w:r>
      <w:r>
        <w:fldChar w:fldCharType="separate"/>
      </w:r>
      <w:r>
        <w:rPr>
          <w:rFonts w:ascii="Arial" w:eastAsia="Arial" w:hAnsi="Arial" w:cs="Arial"/>
          <w:color w:val="1155CC"/>
          <w:u w:val="single"/>
        </w:rPr>
        <w:t>https://github.com/ndbrown6/MSK-GRAIL-TECHVAL</w:t>
      </w:r>
      <w:r>
        <w:rPr>
          <w:rFonts w:ascii="Arial" w:eastAsia="Arial" w:hAnsi="Arial" w:cs="Arial"/>
          <w:color w:val="1155CC"/>
          <w:u w:val="single"/>
        </w:rPr>
        <w:fldChar w:fldCharType="end"/>
      </w:r>
    </w:p>
    <w:p w14:paraId="67F03D0F" w14:textId="77777777" w:rsidR="00413E5F" w:rsidRDefault="00413E5F">
      <w:pPr>
        <w:spacing w:after="0" w:line="240" w:lineRule="auto"/>
        <w:rPr>
          <w:rFonts w:ascii="Arial" w:eastAsia="Arial" w:hAnsi="Arial" w:cs="Arial"/>
          <w:color w:val="0033CC"/>
        </w:rPr>
        <w:pPrChange w:id="5133" w:author="Razavi, Pedram/Medicine" w:date="2019-06-16T15:04:00Z">
          <w:pPr>
            <w:spacing w:after="0" w:line="240" w:lineRule="auto"/>
            <w:jc w:val="both"/>
          </w:pPr>
        </w:pPrChange>
      </w:pPr>
    </w:p>
    <w:p w14:paraId="06634537" w14:textId="77777777" w:rsidR="00413E5F" w:rsidRDefault="00B4071F">
      <w:pPr>
        <w:spacing w:after="0" w:line="240" w:lineRule="auto"/>
        <w:rPr>
          <w:rFonts w:ascii="Arial" w:eastAsia="Arial" w:hAnsi="Arial" w:cs="Arial"/>
        </w:rPr>
        <w:pPrChange w:id="5134" w:author="Razavi, Pedram/Medicine" w:date="2019-06-16T15:04:00Z">
          <w:pPr>
            <w:spacing w:after="0" w:line="240" w:lineRule="auto"/>
            <w:jc w:val="both"/>
          </w:pPr>
        </w:pPrChange>
      </w:pPr>
      <w:r>
        <w:rPr>
          <w:rFonts w:ascii="Arial" w:eastAsia="Arial" w:hAnsi="Arial" w:cs="Arial"/>
        </w:rPr>
        <w:t>12. PPM1D and TP53 gene mutations were associated with chemotherapy and/or radiotherapy. These results confirm previous observations. However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Default="00413E5F">
      <w:pPr>
        <w:spacing w:after="0" w:line="240" w:lineRule="auto"/>
        <w:rPr>
          <w:rFonts w:ascii="Arial" w:eastAsia="Arial" w:hAnsi="Arial" w:cs="Arial"/>
          <w:color w:val="0033CC"/>
        </w:rPr>
        <w:pPrChange w:id="5135" w:author="Razavi, Pedram/Medicine" w:date="2019-06-16T15:04:00Z">
          <w:pPr>
            <w:spacing w:after="0" w:line="240" w:lineRule="auto"/>
            <w:jc w:val="both"/>
          </w:pPr>
        </w:pPrChange>
      </w:pPr>
    </w:p>
    <w:p w14:paraId="47A7C759" w14:textId="386A5929" w:rsidR="0038681A" w:rsidRDefault="00B4071F" w:rsidP="00EB7BB7">
      <w:pPr>
        <w:spacing w:after="0" w:line="240" w:lineRule="auto"/>
        <w:rPr>
          <w:ins w:id="5136" w:author="Razavi, Pedram/Medicine" w:date="2019-06-16T16:11:00Z"/>
          <w:rFonts w:ascii="Arial" w:eastAsia="Arial" w:hAnsi="Arial" w:cs="Arial"/>
          <w:color w:val="0033CC"/>
        </w:rPr>
      </w:pPr>
      <w:commentRangeStart w:id="5137"/>
      <w:r>
        <w:rPr>
          <w:rFonts w:ascii="Arial" w:eastAsia="Arial" w:hAnsi="Arial" w:cs="Arial"/>
          <w:color w:val="0033CC"/>
        </w:rPr>
        <w:t>Authors:</w:t>
      </w:r>
      <w:commentRangeEnd w:id="5137"/>
      <w:r>
        <w:commentReference w:id="5137"/>
      </w:r>
      <w:ins w:id="5138" w:author="Razavi, Pedram/Medicine" w:date="2019-06-16T16:05:00Z">
        <w:r w:rsidR="00EB7BB7">
          <w:rPr>
            <w:rFonts w:ascii="Arial" w:eastAsia="Arial" w:hAnsi="Arial" w:cs="Arial"/>
            <w:color w:val="0033CC"/>
          </w:rPr>
          <w:t xml:space="preserve"> The</w:t>
        </w:r>
      </w:ins>
      <w:r>
        <w:rPr>
          <w:rFonts w:ascii="Arial" w:eastAsia="Arial" w:hAnsi="Arial" w:cs="Arial"/>
          <w:color w:val="0033CC"/>
        </w:rPr>
        <w:t xml:space="preserve"> </w:t>
      </w:r>
      <w:ins w:id="5139" w:author="Razavi, Pedram/Medicine" w:date="2019-06-16T16:04:00Z">
        <w:r w:rsidR="00EB7BB7">
          <w:rPr>
            <w:rFonts w:ascii="Arial" w:eastAsia="Arial" w:hAnsi="Arial" w:cs="Arial"/>
            <w:color w:val="0033CC"/>
          </w:rPr>
          <w:t xml:space="preserve">Reviewer </w:t>
        </w:r>
      </w:ins>
      <w:ins w:id="5140" w:author="Razavi, Pedram/Medicine" w:date="2019-06-16T16:06:00Z">
        <w:r w:rsidR="00EB7BB7">
          <w:rPr>
            <w:rFonts w:ascii="Arial" w:eastAsia="Arial" w:hAnsi="Arial" w:cs="Arial"/>
            <w:color w:val="0033CC"/>
          </w:rPr>
          <w:t xml:space="preserve">raises </w:t>
        </w:r>
      </w:ins>
      <w:ins w:id="5141" w:author="Razavi, Pedram/Medicine" w:date="2019-06-16T16:04:00Z">
        <w:r w:rsidR="00EB7BB7">
          <w:rPr>
            <w:rFonts w:ascii="Arial" w:eastAsia="Arial" w:hAnsi="Arial" w:cs="Arial"/>
            <w:color w:val="0033CC"/>
          </w:rPr>
          <w:t>a very important aspect of paired cfDNA/WBC analysis i</w:t>
        </w:r>
      </w:ins>
      <w:ins w:id="5142" w:author="Razavi, Pedram/Medicine" w:date="2019-06-16T16:06:00Z">
        <w:r w:rsidR="00EB7BB7">
          <w:rPr>
            <w:rFonts w:ascii="Arial" w:eastAsia="Arial" w:hAnsi="Arial" w:cs="Arial"/>
            <w:color w:val="0033CC"/>
          </w:rPr>
          <w:t xml:space="preserve">s routine detection of </w:t>
        </w:r>
      </w:ins>
      <w:ins w:id="5143" w:author="Razavi, Pedram/Medicine" w:date="2019-06-16T16:04:00Z">
        <w:r w:rsidR="00EB7BB7">
          <w:rPr>
            <w:rFonts w:ascii="Arial" w:eastAsia="Arial" w:hAnsi="Arial" w:cs="Arial"/>
            <w:color w:val="0033CC"/>
          </w:rPr>
          <w:t xml:space="preserve">CH </w:t>
        </w:r>
      </w:ins>
      <w:ins w:id="5144" w:author="Razavi, Pedram/Medicine" w:date="2019-06-16T16:05:00Z">
        <w:r w:rsidR="00EB7BB7">
          <w:rPr>
            <w:rFonts w:ascii="Arial" w:eastAsia="Arial" w:hAnsi="Arial" w:cs="Arial"/>
            <w:color w:val="0033CC"/>
          </w:rPr>
          <w:t xml:space="preserve">in </w:t>
        </w:r>
      </w:ins>
      <w:ins w:id="5145" w:author="Razavi, Pedram/Medicine" w:date="2019-06-16T16:06:00Z">
        <w:r w:rsidR="00EB7BB7">
          <w:rPr>
            <w:rFonts w:ascii="Arial" w:eastAsia="Arial" w:hAnsi="Arial" w:cs="Arial"/>
            <w:color w:val="0033CC"/>
          </w:rPr>
          <w:t xml:space="preserve">routine </w:t>
        </w:r>
      </w:ins>
      <w:ins w:id="5146" w:author="Razavi, Pedram/Medicine" w:date="2019-06-16T16:05:00Z">
        <w:r w:rsidR="00EB7BB7">
          <w:rPr>
            <w:rFonts w:ascii="Arial" w:eastAsia="Arial" w:hAnsi="Arial" w:cs="Arial"/>
            <w:color w:val="0033CC"/>
          </w:rPr>
          <w:t xml:space="preserve">cancer care </w:t>
        </w:r>
      </w:ins>
      <w:ins w:id="5147" w:author="Razavi, Pedram/Medicine" w:date="2019-06-16T16:07:00Z">
        <w:r w:rsidR="00EB7BB7">
          <w:rPr>
            <w:rFonts w:ascii="Arial" w:eastAsia="Arial" w:hAnsi="Arial" w:cs="Arial"/>
            <w:color w:val="0033CC"/>
          </w:rPr>
          <w:t>may have important clinical significance.</w:t>
        </w:r>
      </w:ins>
      <w:ins w:id="5148" w:author="Razavi, Pedram/Medicine" w:date="2019-06-16T16:08:00Z">
        <w:r w:rsidR="00EB7BB7">
          <w:rPr>
            <w:rFonts w:ascii="Arial" w:eastAsia="Arial" w:hAnsi="Arial" w:cs="Arial"/>
            <w:color w:val="0033CC"/>
          </w:rPr>
          <w:t xml:space="preserve"> Unfortunately, </w:t>
        </w:r>
      </w:ins>
      <w:ins w:id="5149" w:author="Razavi, Pedram/Medicine" w:date="2019-06-16T16:09:00Z">
        <w:r w:rsidR="00EB7BB7">
          <w:rPr>
            <w:rFonts w:ascii="Arial" w:eastAsia="Arial" w:hAnsi="Arial" w:cs="Arial"/>
            <w:color w:val="0033CC"/>
          </w:rPr>
          <w:t xml:space="preserve">this analysis is not possible utilizing </w:t>
        </w:r>
      </w:ins>
      <w:ins w:id="5150" w:author="Razavi, Pedram/Medicine" w:date="2019-06-16T16:10:00Z">
        <w:r w:rsidR="00EB7BB7">
          <w:rPr>
            <w:rFonts w:ascii="Arial" w:eastAsia="Arial" w:hAnsi="Arial" w:cs="Arial"/>
            <w:color w:val="0033CC"/>
          </w:rPr>
          <w:t>our current cohort as all the patients included in our study had advanced progressive metastat</w:t>
        </w:r>
      </w:ins>
      <w:ins w:id="5151" w:author="Razavi, Pedram/Medicine" w:date="2019-06-16T16:11:00Z">
        <w:r w:rsidR="00EB7BB7">
          <w:rPr>
            <w:rFonts w:ascii="Arial" w:eastAsia="Arial" w:hAnsi="Arial" w:cs="Arial"/>
            <w:color w:val="0033CC"/>
          </w:rPr>
          <w:t>ic disease at the time of enrollment and many of whom</w:t>
        </w:r>
      </w:ins>
      <w:ins w:id="5152" w:author="Razavi, Pedram/Medicine" w:date="2019-06-16T16:12:00Z">
        <w:r w:rsidR="0038681A">
          <w:rPr>
            <w:rFonts w:ascii="Arial" w:eastAsia="Arial" w:hAnsi="Arial" w:cs="Arial"/>
            <w:color w:val="0033CC"/>
          </w:rPr>
          <w:t xml:space="preserve"> have died of their advanced disease before developing myeloid neoplasms. Additionally, </w:t>
        </w:r>
      </w:ins>
      <w:ins w:id="5153" w:author="Razavi, Pedram/Medicine" w:date="2019-06-16T16:13:00Z">
        <w:r w:rsidR="0038681A">
          <w:rPr>
            <w:rFonts w:ascii="Arial" w:eastAsia="Arial" w:hAnsi="Arial" w:cs="Arial"/>
            <w:color w:val="0033CC"/>
          </w:rPr>
          <w:t xml:space="preserve">our sample size and the relatively short </w:t>
        </w:r>
      </w:ins>
      <w:ins w:id="5154" w:author="Razavi, Pedram/Medicine" w:date="2019-06-16T16:11:00Z">
        <w:r w:rsidR="00EB7BB7">
          <w:rPr>
            <w:rFonts w:ascii="Arial" w:eastAsia="Arial" w:hAnsi="Arial" w:cs="Arial"/>
            <w:color w:val="0033CC"/>
          </w:rPr>
          <w:t xml:space="preserve">follow-up period </w:t>
        </w:r>
      </w:ins>
      <w:ins w:id="5155" w:author="Razavi, Pedram/Medicine" w:date="2019-06-16T16:13:00Z">
        <w:r w:rsidR="0038681A">
          <w:rPr>
            <w:rFonts w:ascii="Arial" w:eastAsia="Arial" w:hAnsi="Arial" w:cs="Arial"/>
            <w:color w:val="0033CC"/>
          </w:rPr>
          <w:t xml:space="preserve">make our study completely underpower to </w:t>
        </w:r>
      </w:ins>
      <w:ins w:id="5156" w:author="Razavi, Pedram/Medicine" w:date="2019-06-16T16:14:00Z">
        <w:r w:rsidR="0038681A">
          <w:rPr>
            <w:rFonts w:ascii="Arial" w:eastAsia="Arial" w:hAnsi="Arial" w:cs="Arial"/>
            <w:color w:val="0033CC"/>
          </w:rPr>
          <w:t xml:space="preserve">further assess this association.  We believe that cfDNA studies of patients with early-stage disease who receive adjuvant or </w:t>
        </w:r>
      </w:ins>
      <w:ins w:id="5157" w:author="Razavi, Pedram/Medicine" w:date="2019-06-16T16:15:00Z">
        <w:r w:rsidR="0038681A">
          <w:rPr>
            <w:rFonts w:ascii="Arial" w:eastAsia="Arial" w:hAnsi="Arial" w:cs="Arial"/>
            <w:color w:val="0033CC"/>
          </w:rPr>
          <w:t>neoadjuvant</w:t>
        </w:r>
      </w:ins>
      <w:ins w:id="5158" w:author="Razavi, Pedram/Medicine" w:date="2019-06-16T16:14:00Z">
        <w:r w:rsidR="0038681A">
          <w:rPr>
            <w:rFonts w:ascii="Arial" w:eastAsia="Arial" w:hAnsi="Arial" w:cs="Arial"/>
            <w:color w:val="0033CC"/>
          </w:rPr>
          <w:t xml:space="preserve"> chemotherapy and/or radiatio</w:t>
        </w:r>
      </w:ins>
      <w:ins w:id="5159" w:author="Razavi, Pedram/Medicine" w:date="2019-06-16T16:15:00Z">
        <w:r w:rsidR="0038681A">
          <w:rPr>
            <w:rFonts w:ascii="Arial" w:eastAsia="Arial" w:hAnsi="Arial" w:cs="Arial"/>
            <w:color w:val="0033CC"/>
          </w:rPr>
          <w:t xml:space="preserve">n therapy as part of their definitive therapy could potentially provide a better clinical setting for this study. We have already embarked on such </w:t>
        </w:r>
      </w:ins>
      <w:ins w:id="5160" w:author="Razavi, Pedram/Medicine" w:date="2019-06-16T16:16:00Z">
        <w:r w:rsidR="0038681A">
          <w:rPr>
            <w:rFonts w:ascii="Arial" w:eastAsia="Arial" w:hAnsi="Arial" w:cs="Arial"/>
            <w:color w:val="0033CC"/>
          </w:rPr>
          <w:t xml:space="preserve">study and are hopeful to be able to present our results in the next 2-3 years. </w:t>
        </w:r>
      </w:ins>
    </w:p>
    <w:p w14:paraId="67F93B1A" w14:textId="77777777" w:rsidR="00EB7BB7" w:rsidRDefault="00EB7BB7" w:rsidP="00EB7BB7">
      <w:pPr>
        <w:spacing w:after="0" w:line="240" w:lineRule="auto"/>
        <w:rPr>
          <w:ins w:id="5161" w:author="Razavi, Pedram/Medicine" w:date="2019-06-16T16:11:00Z"/>
          <w:rFonts w:ascii="Arial" w:eastAsia="Arial" w:hAnsi="Arial" w:cs="Arial"/>
          <w:color w:val="0033CC"/>
        </w:rPr>
      </w:pPr>
    </w:p>
    <w:p w14:paraId="3432A649" w14:textId="57AECCF2" w:rsidR="00EB7BB7" w:rsidRDefault="00EB7BB7" w:rsidP="00EB7BB7">
      <w:pPr>
        <w:spacing w:after="0" w:line="240" w:lineRule="auto"/>
        <w:rPr>
          <w:ins w:id="5162" w:author="Razavi, Pedram/Medicine" w:date="2019-06-16T16:10:00Z"/>
          <w:rFonts w:ascii="Arial" w:eastAsia="Arial" w:hAnsi="Arial" w:cs="Arial"/>
          <w:color w:val="0033CC"/>
        </w:rPr>
      </w:pPr>
      <w:ins w:id="5163" w:author="Razavi, Pedram/Medicine" w:date="2019-06-16T16:10:00Z">
        <w:r>
          <w:rPr>
            <w:rFonts w:ascii="Arial" w:eastAsia="Arial" w:hAnsi="Arial" w:cs="Arial"/>
            <w:color w:val="0033CC"/>
          </w:rPr>
          <w:t xml:space="preserve"> </w:t>
        </w:r>
      </w:ins>
    </w:p>
    <w:p w14:paraId="382A0D48" w14:textId="4538CB53" w:rsidR="00EB7BB7" w:rsidDel="0038681A" w:rsidRDefault="00EB7BB7" w:rsidP="00EB7BB7">
      <w:pPr>
        <w:spacing w:after="0" w:line="240" w:lineRule="auto"/>
        <w:rPr>
          <w:del w:id="5164" w:author="Razavi, Pedram/Medicine" w:date="2019-06-16T16:16:00Z"/>
          <w:moveTo w:id="5165" w:author="Razavi, Pedram/Medicine" w:date="2019-06-16T16:10:00Z"/>
          <w:rFonts w:ascii="Arial" w:eastAsia="Arial" w:hAnsi="Arial" w:cs="Arial"/>
          <w:color w:val="0033CC"/>
        </w:rPr>
      </w:pPr>
      <w:moveToRangeStart w:id="5166" w:author="Razavi, Pedram/Medicine" w:date="2019-06-16T16:10:00Z" w:name="move11593828"/>
      <w:moveTo w:id="5167" w:author="Razavi, Pedram/Medicine" w:date="2019-06-16T16:10:00Z">
        <w:del w:id="5168" w:author="Razavi, Pedram/Medicine" w:date="2019-06-16T16:16:00Z">
          <w:r w:rsidDel="0038681A">
            <w:rPr>
              <w:rFonts w:ascii="Arial" w:eastAsia="Arial" w:hAnsi="Arial" w:cs="Arial"/>
              <w:color w:val="0033CC"/>
            </w:rPr>
            <w:delText xml:space="preserve">Whilst the incidence of new hematological malignancies has also been shown to be higher in patients with clonal hematopoiesis (CH), </w:delText>
          </w:r>
        </w:del>
        <w:del w:id="5169" w:author="Razavi, Pedram/Medicine" w:date="2019-06-16T16:10:00Z">
          <w:r w:rsidDel="00EB7BB7">
            <w:rPr>
              <w:rFonts w:ascii="Arial" w:eastAsia="Arial" w:hAnsi="Arial" w:cs="Arial"/>
              <w:color w:val="0033CC"/>
            </w:rPr>
            <w:delText>the patients enrolled in the current study are advanced stage cancer patients, many of whom are deceased from their initial primary tumor or whose follow-up are shorter than the latency period of therapy related myeloid neoplasms (ref).</w:delText>
          </w:r>
        </w:del>
      </w:moveTo>
    </w:p>
    <w:moveToRangeEnd w:id="5166"/>
    <w:p w14:paraId="55A45CB6" w14:textId="6DFAEF2D" w:rsidR="00413E5F" w:rsidDel="0038681A" w:rsidRDefault="00B4071F">
      <w:pPr>
        <w:spacing w:after="0" w:line="240" w:lineRule="auto"/>
        <w:rPr>
          <w:del w:id="5170" w:author="Razavi, Pedram/Medicine" w:date="2019-06-16T16:16:00Z"/>
          <w:rFonts w:ascii="Arial" w:eastAsia="Arial" w:hAnsi="Arial" w:cs="Arial"/>
          <w:color w:val="0033CC"/>
        </w:rPr>
        <w:pPrChange w:id="5171" w:author="Razavi, Pedram/Medicine" w:date="2019-06-16T15:04:00Z">
          <w:pPr>
            <w:spacing w:after="0" w:line="240" w:lineRule="auto"/>
            <w:jc w:val="both"/>
          </w:pPr>
        </w:pPrChange>
      </w:pPr>
      <w:del w:id="5172" w:author="Razavi, Pedram/Medicine" w:date="2019-06-16T16:16:00Z">
        <w:r w:rsidDel="0038681A">
          <w:rPr>
            <w:rFonts w:ascii="Arial" w:eastAsia="Arial" w:hAnsi="Arial" w:cs="Arial"/>
            <w:color w:val="0033CC"/>
          </w:rPr>
          <w:delText xml:space="preserve">As noted at point #12 of Reviewer #1, truncating mutations in exon 6 of </w:delText>
        </w:r>
        <w:r w:rsidDel="0038681A">
          <w:rPr>
            <w:rFonts w:ascii="Arial" w:eastAsia="Arial" w:hAnsi="Arial" w:cs="Arial"/>
            <w:i/>
            <w:color w:val="0033CC"/>
          </w:rPr>
          <w:delText>PPM1D</w:delText>
        </w:r>
        <w:r w:rsidDel="0038681A">
          <w:rPr>
            <w:rFonts w:ascii="Arial" w:eastAsia="Arial" w:hAnsi="Arial" w:cs="Arial"/>
            <w:color w:val="0033CC"/>
          </w:rPr>
          <w:delText xml:space="preserve"> have previously been found in various cancers (ref) and have further been found to be enriched in patients with non-hematological malignancies previously exposed to chemotherapy for the treatment of their solid tumors (ref). </w:delText>
        </w:r>
      </w:del>
      <w:moveFromRangeStart w:id="5173" w:author="Razavi, Pedram/Medicine" w:date="2019-06-16T16:10:00Z" w:name="move11593828"/>
      <w:moveFrom w:id="5174" w:author="Razavi, Pedram/Medicine" w:date="2019-06-16T16:10:00Z">
        <w:del w:id="5175" w:author="Razavi, Pedram/Medicine" w:date="2019-06-16T16:16:00Z">
          <w:r w:rsidDel="0038681A">
            <w:rPr>
              <w:rFonts w:ascii="Arial" w:eastAsia="Arial" w:hAnsi="Arial" w:cs="Arial"/>
              <w:color w:val="0033CC"/>
            </w:rPr>
            <w:delText>Whilst the incidence of new hematological malignancies has also been shown to be higher in patients with clonal hematopoiesis (CH), the patients enrolled in the current study are advanced stage cancer patients, many of whom are deceased from their initial primary tumor or whose follow-up are shorter than the latency period of therapy related myeloid neoplasms (ref).</w:delText>
          </w:r>
        </w:del>
      </w:moveFrom>
      <w:moveFromRangeEnd w:id="5173"/>
    </w:p>
    <w:p w14:paraId="1D858EF5" w14:textId="77777777" w:rsidR="00413E5F" w:rsidRDefault="00413E5F">
      <w:pPr>
        <w:spacing w:after="0" w:line="240" w:lineRule="auto"/>
        <w:rPr>
          <w:rFonts w:ascii="Arial" w:eastAsia="Arial" w:hAnsi="Arial" w:cs="Arial"/>
          <w:b/>
        </w:rPr>
        <w:pPrChange w:id="5176" w:author="Razavi, Pedram/Medicine" w:date="2019-06-16T15:04:00Z">
          <w:pPr>
            <w:spacing w:after="0" w:line="240" w:lineRule="auto"/>
            <w:jc w:val="both"/>
          </w:pPr>
        </w:pPrChange>
      </w:pPr>
    </w:p>
    <w:p w14:paraId="27CA0281" w14:textId="77777777" w:rsidR="00413E5F" w:rsidRDefault="00B4071F">
      <w:pPr>
        <w:spacing w:after="0" w:line="240" w:lineRule="auto"/>
        <w:rPr>
          <w:rFonts w:ascii="Arial" w:eastAsia="Arial" w:hAnsi="Arial" w:cs="Arial"/>
          <w:b/>
        </w:rPr>
        <w:pPrChange w:id="5177" w:author="Razavi, Pedram/Medicine" w:date="2019-06-16T15:04:00Z">
          <w:pPr>
            <w:spacing w:after="0" w:line="240" w:lineRule="auto"/>
            <w:jc w:val="both"/>
          </w:pPr>
        </w:pPrChange>
      </w:pPr>
      <w:r>
        <w:rPr>
          <w:rFonts w:ascii="Arial" w:eastAsia="Arial" w:hAnsi="Arial" w:cs="Arial"/>
          <w:b/>
        </w:rPr>
        <w:t>Reviewer #3:</w:t>
      </w:r>
    </w:p>
    <w:p w14:paraId="0BCEDCDE" w14:textId="77777777" w:rsidR="00413E5F" w:rsidRDefault="00B4071F">
      <w:pPr>
        <w:spacing w:after="0" w:line="240" w:lineRule="auto"/>
        <w:rPr>
          <w:rFonts w:ascii="Arial" w:eastAsia="Arial" w:hAnsi="Arial" w:cs="Arial"/>
        </w:rPr>
        <w:pPrChange w:id="5178" w:author="Razavi, Pedram/Medicine" w:date="2019-06-16T15:04:00Z">
          <w:pPr>
            <w:spacing w:after="0" w:line="240" w:lineRule="auto"/>
            <w:jc w:val="both"/>
          </w:pPr>
        </w:pPrChange>
      </w:pPr>
      <w:r>
        <w:rPr>
          <w:rFonts w:ascii="Arial" w:eastAsia="Arial" w:hAnsi="Arial" w:cs="Arial"/>
        </w:rPr>
        <w:t>Remarks to the Author:</w:t>
      </w:r>
    </w:p>
    <w:p w14:paraId="19FBE780" w14:textId="77777777" w:rsidR="00413E5F" w:rsidRDefault="00B4071F">
      <w:pPr>
        <w:spacing w:after="0" w:line="240" w:lineRule="auto"/>
        <w:rPr>
          <w:rFonts w:ascii="Arial" w:eastAsia="Arial" w:hAnsi="Arial" w:cs="Arial"/>
        </w:rPr>
        <w:pPrChange w:id="5179" w:author="Razavi, Pedram/Medicine" w:date="2019-06-16T15:04:00Z">
          <w:pPr>
            <w:spacing w:after="0" w:line="240" w:lineRule="auto"/>
            <w:jc w:val="both"/>
          </w:pPr>
        </w:pPrChange>
      </w:pPr>
      <w:r>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well-written and the findings are important and compelling. The manuscript might be improved by addressing the following comments.</w:t>
      </w:r>
    </w:p>
    <w:p w14:paraId="6FECCB79" w14:textId="77777777" w:rsidR="00413E5F" w:rsidRDefault="00413E5F">
      <w:pPr>
        <w:spacing w:after="0" w:line="240" w:lineRule="auto"/>
        <w:rPr>
          <w:rFonts w:ascii="Arial" w:eastAsia="Arial" w:hAnsi="Arial" w:cs="Arial"/>
        </w:rPr>
        <w:pPrChange w:id="5180" w:author="Razavi, Pedram/Medicine" w:date="2019-06-16T15:04:00Z">
          <w:pPr>
            <w:spacing w:after="0" w:line="240" w:lineRule="auto"/>
            <w:jc w:val="both"/>
          </w:pPr>
        </w:pPrChange>
      </w:pPr>
    </w:p>
    <w:p w14:paraId="6A46E714" w14:textId="77777777" w:rsidR="00413E5F" w:rsidRDefault="00B4071F">
      <w:pPr>
        <w:spacing w:after="0" w:line="240" w:lineRule="auto"/>
        <w:rPr>
          <w:rFonts w:ascii="Arial" w:eastAsia="Arial" w:hAnsi="Arial" w:cs="Arial"/>
        </w:rPr>
        <w:pPrChange w:id="5181" w:author="Razavi, Pedram/Medicine" w:date="2019-06-16T15:04:00Z">
          <w:pPr>
            <w:spacing w:after="0" w:line="240" w:lineRule="auto"/>
            <w:jc w:val="both"/>
          </w:pPr>
        </w:pPrChange>
      </w:pPr>
      <w:r>
        <w:rPr>
          <w:rFonts w:ascii="Arial" w:eastAsia="Arial" w:hAnsi="Arial" w:cs="Arial"/>
        </w:rPr>
        <w:t>Major Comments:</w:t>
      </w:r>
    </w:p>
    <w:p w14:paraId="3D1BC980" w14:textId="77777777" w:rsidR="00413E5F" w:rsidRDefault="00B4071F">
      <w:pPr>
        <w:spacing w:after="0" w:line="240" w:lineRule="auto"/>
        <w:rPr>
          <w:rFonts w:ascii="Arial" w:eastAsia="Arial" w:hAnsi="Arial" w:cs="Arial"/>
        </w:rPr>
        <w:pPrChange w:id="5182" w:author="Razavi, Pedram/Medicine" w:date="2019-06-16T15:04:00Z">
          <w:pPr>
            <w:spacing w:after="0" w:line="240" w:lineRule="auto"/>
            <w:jc w:val="both"/>
          </w:pPr>
        </w:pPrChange>
      </w:pPr>
      <w:r>
        <w:rPr>
          <w:rFonts w:ascii="Arial" w:eastAsia="Arial" w:hAnsi="Arial" w:cs="Arial"/>
        </w:rPr>
        <w:t>1. Authors might give more detail and discussion on other sources of variants of unknown source (“VUSo”) beyond tumor heterogeneity/biopsy sampling issues. This is an important area of exploration and in scope for the stated purpose of defining the sources of cell-free DNA. Particularly of interest would be a discussion of the VUSo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VUSo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Default="00413E5F">
      <w:pPr>
        <w:spacing w:after="0" w:line="240" w:lineRule="auto"/>
        <w:rPr>
          <w:rFonts w:ascii="Arial" w:eastAsia="Arial" w:hAnsi="Arial" w:cs="Arial"/>
          <w:color w:val="0033CC"/>
        </w:rPr>
        <w:pPrChange w:id="5183" w:author="Razavi, Pedram/Medicine" w:date="2019-06-16T15:04:00Z">
          <w:pPr>
            <w:spacing w:after="0" w:line="240" w:lineRule="auto"/>
            <w:jc w:val="both"/>
          </w:pPr>
        </w:pPrChange>
      </w:pPr>
    </w:p>
    <w:p w14:paraId="2B5C3D34" w14:textId="4AEE587A" w:rsidR="00413E5F" w:rsidRDefault="00B4071F" w:rsidP="00A31752">
      <w:pPr>
        <w:spacing w:after="0" w:line="240" w:lineRule="auto"/>
        <w:rPr>
          <w:ins w:id="5184" w:author="Razavi, Pedram/Medicine" w:date="2019-06-16T16:25:00Z"/>
          <w:rFonts w:ascii="Arial" w:eastAsia="Arial" w:hAnsi="Arial" w:cs="Arial"/>
          <w:color w:val="0033CC"/>
        </w:rPr>
      </w:pPr>
      <w:r>
        <w:rPr>
          <w:rFonts w:ascii="Arial" w:eastAsia="Arial" w:hAnsi="Arial" w:cs="Arial"/>
          <w:color w:val="0033CC"/>
        </w:rPr>
        <w:lastRenderedPageBreak/>
        <w:t>Authors:</w:t>
      </w:r>
      <w:ins w:id="5185" w:author="Razavi, Pedram/Medicine" w:date="2019-06-16T16:19:00Z">
        <w:r w:rsidR="0038681A">
          <w:rPr>
            <w:rFonts w:ascii="Arial" w:eastAsia="Arial" w:hAnsi="Arial" w:cs="Arial"/>
            <w:color w:val="0033CC"/>
          </w:rPr>
          <w:t xml:space="preserve"> </w:t>
        </w:r>
      </w:ins>
      <w:ins w:id="5186" w:author="Razavi, Pedram/Medicine" w:date="2019-06-16T16:20:00Z">
        <w:r w:rsidR="0038681A">
          <w:rPr>
            <w:rFonts w:ascii="Arial" w:eastAsia="Arial" w:hAnsi="Arial" w:cs="Arial"/>
            <w:color w:val="0033CC"/>
          </w:rPr>
          <w:t xml:space="preserve">We thank the reviewer for highlighting this important aspect of our study. We completely agree with the </w:t>
        </w:r>
      </w:ins>
      <w:ins w:id="5187" w:author="Razavi, Pedram/Medicine" w:date="2019-06-16T16:21:00Z">
        <w:r w:rsidR="0038681A">
          <w:rPr>
            <w:rFonts w:ascii="Arial" w:eastAsia="Arial" w:hAnsi="Arial" w:cs="Arial"/>
            <w:color w:val="0033CC"/>
          </w:rPr>
          <w:t>R</w:t>
        </w:r>
      </w:ins>
      <w:ins w:id="5188" w:author="Razavi, Pedram/Medicine" w:date="2019-06-16T16:20:00Z">
        <w:r w:rsidR="0038681A">
          <w:rPr>
            <w:rFonts w:ascii="Arial" w:eastAsia="Arial" w:hAnsi="Arial" w:cs="Arial"/>
            <w:color w:val="0033CC"/>
          </w:rPr>
          <w:t xml:space="preserve">eviewer </w:t>
        </w:r>
      </w:ins>
      <w:ins w:id="5189" w:author="Razavi, Pedram/Medicine" w:date="2019-06-16T16:21:00Z">
        <w:r w:rsidR="0038681A">
          <w:rPr>
            <w:rFonts w:ascii="Arial" w:eastAsia="Arial" w:hAnsi="Arial" w:cs="Arial"/>
            <w:color w:val="0033CC"/>
          </w:rPr>
          <w:t>that the other sources of somatic mutations such as benign tumors</w:t>
        </w:r>
      </w:ins>
      <w:ins w:id="5190" w:author="Razavi, Pedram/Medicine" w:date="2019-06-16T16:22:00Z">
        <w:r w:rsidR="0038681A">
          <w:rPr>
            <w:rFonts w:ascii="Arial" w:eastAsia="Arial" w:hAnsi="Arial" w:cs="Arial"/>
            <w:color w:val="0033CC"/>
          </w:rPr>
          <w:t xml:space="preserve"> such moles, polyps etc</w:t>
        </w:r>
      </w:ins>
      <w:ins w:id="5191" w:author="Razavi, Pedram/Medicine" w:date="2019-06-16T16:23:00Z">
        <w:r w:rsidR="009D1BC0">
          <w:rPr>
            <w:rFonts w:ascii="Arial" w:eastAsia="Arial" w:hAnsi="Arial" w:cs="Arial"/>
            <w:color w:val="0033CC"/>
          </w:rPr>
          <w:t>.</w:t>
        </w:r>
      </w:ins>
      <w:ins w:id="5192" w:author="Razavi, Pedram/Medicine" w:date="2019-06-16T16:21:00Z">
        <w:r w:rsidR="0038681A">
          <w:rPr>
            <w:rFonts w:ascii="Arial" w:eastAsia="Arial" w:hAnsi="Arial" w:cs="Arial"/>
            <w:color w:val="0033CC"/>
          </w:rPr>
          <w:t>, somatic mosaicism</w:t>
        </w:r>
      </w:ins>
      <w:ins w:id="5193" w:author="Razavi, Pedram/Medicine" w:date="2019-06-16T16:22:00Z">
        <w:r w:rsidR="0038681A">
          <w:rPr>
            <w:rFonts w:ascii="Arial" w:eastAsia="Arial" w:hAnsi="Arial" w:cs="Arial"/>
            <w:color w:val="0033CC"/>
          </w:rPr>
          <w:t xml:space="preserve">s beyond CH and </w:t>
        </w:r>
      </w:ins>
      <w:ins w:id="5194" w:author="Razavi, Pedram/Medicine" w:date="2019-06-16T16:21:00Z">
        <w:r w:rsidR="0038681A">
          <w:rPr>
            <w:rFonts w:ascii="Arial" w:eastAsia="Arial" w:hAnsi="Arial" w:cs="Arial"/>
            <w:color w:val="0033CC"/>
          </w:rPr>
          <w:t>occu</w:t>
        </w:r>
      </w:ins>
      <w:ins w:id="5195" w:author="Razavi, Pedram/Medicine" w:date="2019-06-16T16:22:00Z">
        <w:r w:rsidR="0038681A">
          <w:rPr>
            <w:rFonts w:ascii="Arial" w:eastAsia="Arial" w:hAnsi="Arial" w:cs="Arial"/>
            <w:color w:val="0033CC"/>
          </w:rPr>
          <w:t xml:space="preserve">lt malignancies </w:t>
        </w:r>
        <w:r w:rsidR="009D1BC0">
          <w:rPr>
            <w:rFonts w:ascii="Arial" w:eastAsia="Arial" w:hAnsi="Arial" w:cs="Arial"/>
            <w:color w:val="0033CC"/>
          </w:rPr>
          <w:t xml:space="preserve">could explain </w:t>
        </w:r>
      </w:ins>
      <w:ins w:id="5196" w:author="Razavi, Pedram/Medicine" w:date="2019-06-16T16:23:00Z">
        <w:r w:rsidR="009D1BC0">
          <w:rPr>
            <w:rFonts w:ascii="Arial" w:eastAsia="Arial" w:hAnsi="Arial" w:cs="Arial"/>
            <w:color w:val="0033CC"/>
          </w:rPr>
          <w:t>a</w:t>
        </w:r>
      </w:ins>
      <w:ins w:id="5197" w:author="Razavi, Pedram/Medicine" w:date="2019-06-16T16:22:00Z">
        <w:r w:rsidR="009D1BC0">
          <w:rPr>
            <w:rFonts w:ascii="Arial" w:eastAsia="Arial" w:hAnsi="Arial" w:cs="Arial"/>
            <w:color w:val="0033CC"/>
          </w:rPr>
          <w:t xml:space="preserve"> portion of the VUS</w:t>
        </w:r>
      </w:ins>
      <w:ins w:id="5198" w:author="Razavi, Pedram/Medicine" w:date="2019-06-16T16:23:00Z">
        <w:r w:rsidR="009D1BC0">
          <w:rPr>
            <w:rFonts w:ascii="Arial" w:eastAsia="Arial" w:hAnsi="Arial" w:cs="Arial"/>
            <w:color w:val="0033CC"/>
          </w:rPr>
          <w:t xml:space="preserve">o. We have now. More clearly discussed these possibilities in the manuscript text (Page X, </w:t>
        </w:r>
      </w:ins>
      <w:ins w:id="5199" w:author="Razavi, Pedram/Medicine" w:date="2019-06-16T16:24:00Z">
        <w:r w:rsidR="009D1BC0">
          <w:rPr>
            <w:rFonts w:ascii="Arial" w:eastAsia="Arial" w:hAnsi="Arial" w:cs="Arial"/>
            <w:color w:val="0033CC"/>
          </w:rPr>
          <w:t xml:space="preserve">Lines XX). Unfortunately, clinical validation of these other </w:t>
        </w:r>
      </w:ins>
      <w:ins w:id="5200" w:author="Razavi, Pedram/Medicine" w:date="2019-06-16T16:25:00Z">
        <w:r w:rsidR="009D1BC0">
          <w:rPr>
            <w:rFonts w:ascii="Arial" w:eastAsia="Arial" w:hAnsi="Arial" w:cs="Arial"/>
            <w:color w:val="0033CC"/>
          </w:rPr>
          <w:t>possible</w:t>
        </w:r>
      </w:ins>
      <w:ins w:id="5201" w:author="Razavi, Pedram/Medicine" w:date="2019-06-16T16:24:00Z">
        <w:r w:rsidR="009D1BC0">
          <w:rPr>
            <w:rFonts w:ascii="Arial" w:eastAsia="Arial" w:hAnsi="Arial" w:cs="Arial"/>
            <w:color w:val="0033CC"/>
          </w:rPr>
          <w:t xml:space="preserve"> sources of VUSo is extremely </w:t>
        </w:r>
      </w:ins>
      <w:ins w:id="5202" w:author="Razavi, Pedram/Medicine" w:date="2019-06-16T16:25:00Z">
        <w:r w:rsidR="009D1BC0">
          <w:rPr>
            <w:rFonts w:ascii="Arial" w:eastAsia="Arial" w:hAnsi="Arial" w:cs="Arial"/>
            <w:color w:val="0033CC"/>
          </w:rPr>
          <w:t>challenging</w:t>
        </w:r>
      </w:ins>
      <w:ins w:id="5203" w:author="Razavi, Pedram/Medicine" w:date="2019-06-16T16:24:00Z">
        <w:r w:rsidR="009D1BC0">
          <w:rPr>
            <w:rFonts w:ascii="Arial" w:eastAsia="Arial" w:hAnsi="Arial" w:cs="Arial"/>
            <w:color w:val="0033CC"/>
          </w:rPr>
          <w:t xml:space="preserve"> clinically and </w:t>
        </w:r>
      </w:ins>
      <w:ins w:id="5204" w:author="Razavi, Pedram/Medicine" w:date="2019-06-16T16:25:00Z">
        <w:r w:rsidR="009D1BC0">
          <w:rPr>
            <w:rFonts w:ascii="Arial" w:eastAsia="Arial" w:hAnsi="Arial" w:cs="Arial"/>
            <w:color w:val="0033CC"/>
          </w:rPr>
          <w:t xml:space="preserve">is out of scope of the current study. </w:t>
        </w:r>
      </w:ins>
    </w:p>
    <w:p w14:paraId="34C517C3" w14:textId="082D6CB5" w:rsidR="009D1BC0" w:rsidRDefault="009D1BC0" w:rsidP="00A31752">
      <w:pPr>
        <w:spacing w:after="0" w:line="240" w:lineRule="auto"/>
        <w:rPr>
          <w:ins w:id="5205" w:author="Razavi, Pedram/Medicine" w:date="2019-06-16T16:25:00Z"/>
          <w:rFonts w:ascii="Arial" w:eastAsia="Arial" w:hAnsi="Arial" w:cs="Arial"/>
          <w:color w:val="0033CC"/>
        </w:rPr>
      </w:pPr>
    </w:p>
    <w:p w14:paraId="51B01F90" w14:textId="4F2F2AF8" w:rsidR="009D1BC0" w:rsidRDefault="009D1BC0">
      <w:pPr>
        <w:spacing w:after="0" w:line="240" w:lineRule="auto"/>
        <w:rPr>
          <w:rFonts w:ascii="Arial" w:eastAsia="Arial" w:hAnsi="Arial" w:cs="Arial"/>
          <w:color w:val="0033CC"/>
        </w:rPr>
        <w:pPrChange w:id="5206" w:author="Razavi, Pedram/Medicine" w:date="2019-06-16T15:04:00Z">
          <w:pPr>
            <w:spacing w:after="0" w:line="240" w:lineRule="auto"/>
            <w:jc w:val="both"/>
          </w:pPr>
        </w:pPrChange>
      </w:pPr>
      <w:ins w:id="5207" w:author="Razavi, Pedram/Medicine" w:date="2019-06-16T16:25:00Z">
        <w:r>
          <w:rPr>
            <w:rFonts w:ascii="Arial" w:eastAsia="Arial" w:hAnsi="Arial" w:cs="Arial"/>
            <w:color w:val="0033CC"/>
          </w:rPr>
          <w:t xml:space="preserve">The full list of </w:t>
        </w:r>
      </w:ins>
      <w:ins w:id="5208" w:author="Razavi, Pedram/Medicine" w:date="2019-06-16T16:26:00Z">
        <w:r>
          <w:rPr>
            <w:rFonts w:ascii="Arial" w:eastAsia="Arial" w:hAnsi="Arial" w:cs="Arial"/>
            <w:color w:val="0033CC"/>
          </w:rPr>
          <w:t xml:space="preserve">VUSo along with all other cfDNA variants are provided in Supplemental Tables X and X. As per Reviewer’s recommendation, we </w:t>
        </w:r>
      </w:ins>
      <w:ins w:id="5209" w:author="Razavi, Pedram/Medicine" w:date="2019-06-16T16:28:00Z">
        <w:r>
          <w:rPr>
            <w:rFonts w:ascii="Arial" w:eastAsia="Arial" w:hAnsi="Arial" w:cs="Arial"/>
            <w:color w:val="0033CC"/>
          </w:rPr>
          <w:t xml:space="preserve">updated our </w:t>
        </w:r>
        <w:commentRangeStart w:id="5210"/>
        <w:r>
          <w:rPr>
            <w:rFonts w:ascii="Arial" w:eastAsia="Arial" w:hAnsi="Arial" w:cs="Arial"/>
            <w:color w:val="0033CC"/>
          </w:rPr>
          <w:t xml:space="preserve">supplemental Figure 8 </w:t>
        </w:r>
      </w:ins>
      <w:commentRangeEnd w:id="5210"/>
      <w:ins w:id="5211" w:author="Razavi, Pedram/Medicine" w:date="2019-06-16T16:31:00Z">
        <w:r>
          <w:rPr>
            <w:rStyle w:val="CommentReference"/>
          </w:rPr>
          <w:commentReference w:id="5210"/>
        </w:r>
      </w:ins>
      <w:ins w:id="5212" w:author="Razavi, Pedram/Medicine" w:date="2019-06-16T16:28:00Z">
        <w:r>
          <w:rPr>
            <w:rFonts w:ascii="Arial" w:eastAsia="Arial" w:hAnsi="Arial" w:cs="Arial"/>
            <w:color w:val="0033CC"/>
          </w:rPr>
          <w:t xml:space="preserve">and separated healthy controls from the cases to </w:t>
        </w:r>
      </w:ins>
      <w:ins w:id="5213" w:author="Razavi, Pedram/Medicine" w:date="2019-06-16T16:30:00Z">
        <w:r>
          <w:rPr>
            <w:rFonts w:ascii="Arial" w:eastAsia="Arial" w:hAnsi="Arial" w:cs="Arial"/>
            <w:color w:val="0033CC"/>
          </w:rPr>
          <w:t>highlight</w:t>
        </w:r>
      </w:ins>
      <w:ins w:id="5214" w:author="Razavi, Pedram/Medicine" w:date="2019-06-16T16:29:00Z">
        <w:r>
          <w:rPr>
            <w:rFonts w:ascii="Arial" w:eastAsia="Arial" w:hAnsi="Arial" w:cs="Arial"/>
            <w:color w:val="0033CC"/>
          </w:rPr>
          <w:t xml:space="preserve"> the genes that are </w:t>
        </w:r>
      </w:ins>
      <w:ins w:id="5215" w:author="Razavi, Pedram/Medicine" w:date="2019-06-16T16:30:00Z">
        <w:r>
          <w:rPr>
            <w:rFonts w:ascii="Arial" w:eastAsia="Arial" w:hAnsi="Arial" w:cs="Arial"/>
            <w:color w:val="0033CC"/>
          </w:rPr>
          <w:t>frequently</w:t>
        </w:r>
      </w:ins>
      <w:ins w:id="5216" w:author="Razavi, Pedram/Medicine" w:date="2019-06-16T16:29:00Z">
        <w:r>
          <w:rPr>
            <w:rFonts w:ascii="Arial" w:eastAsia="Arial" w:hAnsi="Arial" w:cs="Arial"/>
            <w:color w:val="0033CC"/>
          </w:rPr>
          <w:t xml:space="preserve"> altered as VUSo in healthy controls (</w:t>
        </w:r>
      </w:ins>
      <w:ins w:id="5217" w:author="Razavi, Pedram/Medicine" w:date="2019-06-16T16:30:00Z">
        <w:r>
          <w:rPr>
            <w:rFonts w:ascii="Arial" w:eastAsia="Arial" w:hAnsi="Arial" w:cs="Arial"/>
            <w:color w:val="0033CC"/>
          </w:rPr>
          <w:t xml:space="preserve">supplementary Figure 8a and </w:t>
        </w:r>
      </w:ins>
      <w:ins w:id="5218" w:author="Razavi, Pedram/Medicine" w:date="2019-06-16T16:31:00Z">
        <w:r>
          <w:rPr>
            <w:rFonts w:ascii="Arial" w:eastAsia="Arial" w:hAnsi="Arial" w:cs="Arial"/>
            <w:color w:val="0033CC"/>
          </w:rPr>
          <w:t xml:space="preserve">Figure XX of this response below). </w:t>
        </w:r>
      </w:ins>
    </w:p>
    <w:p w14:paraId="0CA4B6CE" w14:textId="77777777" w:rsidR="00413E5F" w:rsidRDefault="00413E5F">
      <w:pPr>
        <w:spacing w:after="0" w:line="240" w:lineRule="auto"/>
        <w:rPr>
          <w:rFonts w:ascii="Arial" w:eastAsia="Arial" w:hAnsi="Arial" w:cs="Arial"/>
        </w:rPr>
        <w:pPrChange w:id="5219" w:author="Razavi, Pedram/Medicine" w:date="2019-06-16T15:04:00Z">
          <w:pPr>
            <w:spacing w:after="0" w:line="240" w:lineRule="auto"/>
            <w:jc w:val="both"/>
          </w:pPr>
        </w:pPrChange>
      </w:pPr>
    </w:p>
    <w:p w14:paraId="2605B82E" w14:textId="77777777" w:rsidR="00413E5F" w:rsidRDefault="00B4071F">
      <w:pPr>
        <w:spacing w:after="0" w:line="240" w:lineRule="auto"/>
        <w:rPr>
          <w:rFonts w:ascii="Arial" w:eastAsia="Arial" w:hAnsi="Arial" w:cs="Arial"/>
        </w:rPr>
        <w:pPrChange w:id="5220" w:author="Razavi, Pedram/Medicine" w:date="2019-06-16T15:04:00Z">
          <w:pPr>
            <w:spacing w:after="0" w:line="240" w:lineRule="auto"/>
            <w:jc w:val="both"/>
          </w:pPr>
        </w:pPrChange>
      </w:pPr>
      <w:r>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Default="00413E5F">
      <w:pPr>
        <w:spacing w:after="0" w:line="240" w:lineRule="auto"/>
        <w:rPr>
          <w:rFonts w:ascii="Arial" w:eastAsia="Arial" w:hAnsi="Arial" w:cs="Arial"/>
          <w:color w:val="0033CC"/>
        </w:rPr>
        <w:pPrChange w:id="5221" w:author="Razavi, Pedram/Medicine" w:date="2019-06-16T15:04:00Z">
          <w:pPr>
            <w:spacing w:after="0" w:line="240" w:lineRule="auto"/>
            <w:jc w:val="both"/>
          </w:pPr>
        </w:pPrChange>
      </w:pPr>
    </w:p>
    <w:p w14:paraId="3A087A35" w14:textId="7A7E3984" w:rsidR="00413E5F" w:rsidRDefault="00B4071F">
      <w:pPr>
        <w:spacing w:after="0" w:line="240" w:lineRule="auto"/>
        <w:rPr>
          <w:rFonts w:ascii="Arial" w:eastAsia="Arial" w:hAnsi="Arial" w:cs="Arial"/>
          <w:color w:val="0033CC"/>
        </w:rPr>
        <w:pPrChange w:id="5222" w:author="Razavi, Pedram/Medicine" w:date="2019-06-16T15:04:00Z">
          <w:pPr>
            <w:spacing w:after="0" w:line="240" w:lineRule="auto"/>
            <w:jc w:val="both"/>
          </w:pPr>
        </w:pPrChange>
      </w:pPr>
      <w:commentRangeStart w:id="5223"/>
      <w:r>
        <w:rPr>
          <w:rFonts w:ascii="Arial" w:eastAsia="Arial" w:hAnsi="Arial" w:cs="Arial"/>
          <w:color w:val="0033CC"/>
        </w:rPr>
        <w:t>Authors:</w:t>
      </w:r>
      <w:commentRangeEnd w:id="5223"/>
      <w:r>
        <w:commentReference w:id="5223"/>
      </w:r>
      <w:ins w:id="5224" w:author="Razavi, Pedram/Medicine" w:date="2019-06-16T16:32:00Z">
        <w:r w:rsidR="001A10F1">
          <w:rPr>
            <w:rFonts w:ascii="Arial" w:eastAsia="Arial" w:hAnsi="Arial" w:cs="Arial"/>
            <w:color w:val="0033CC"/>
          </w:rPr>
          <w:t xml:space="preserve"> We </w:t>
        </w:r>
      </w:ins>
      <w:ins w:id="5225" w:author="Razavi, Pedram/Medicine" w:date="2019-06-16T16:33:00Z">
        <w:r w:rsidR="001A10F1">
          <w:rPr>
            <w:rFonts w:ascii="Arial" w:eastAsia="Arial" w:hAnsi="Arial" w:cs="Arial"/>
            <w:color w:val="0033CC"/>
          </w:rPr>
          <w:t xml:space="preserve">thank the </w:t>
        </w:r>
      </w:ins>
      <w:ins w:id="5226" w:author="Razavi, Pedram/Medicine" w:date="2019-06-16T16:32:00Z">
        <w:r w:rsidR="001A10F1">
          <w:rPr>
            <w:rFonts w:ascii="Arial" w:eastAsia="Arial" w:hAnsi="Arial" w:cs="Arial"/>
            <w:color w:val="0033CC"/>
          </w:rPr>
          <w:t>Reviewer</w:t>
        </w:r>
      </w:ins>
      <w:ins w:id="5227" w:author="Razavi, Pedram/Medicine" w:date="2019-06-16T16:33:00Z">
        <w:r w:rsidR="001A10F1">
          <w:rPr>
            <w:rFonts w:ascii="Arial" w:eastAsia="Arial" w:hAnsi="Arial" w:cs="Arial"/>
            <w:color w:val="0033CC"/>
          </w:rPr>
          <w:t xml:space="preserve"> for appreciating this important aspect of our study as almost all the commercially available cfDNA assays and many of the cfDNA assays used in Academia do not </w:t>
        </w:r>
      </w:ins>
      <w:ins w:id="5228" w:author="Razavi, Pedram/Medicine" w:date="2019-06-16T16:34:00Z">
        <w:r w:rsidR="001A10F1">
          <w:rPr>
            <w:rFonts w:ascii="Arial" w:eastAsia="Arial" w:hAnsi="Arial" w:cs="Arial"/>
            <w:color w:val="0033CC"/>
          </w:rPr>
          <w:t>incorporate</w:t>
        </w:r>
      </w:ins>
      <w:ins w:id="5229" w:author="Razavi, Pedram/Medicine" w:date="2019-06-16T16:33:00Z">
        <w:r w:rsidR="001A10F1">
          <w:rPr>
            <w:rFonts w:ascii="Arial" w:eastAsia="Arial" w:hAnsi="Arial" w:cs="Arial"/>
            <w:color w:val="0033CC"/>
          </w:rPr>
          <w:t xml:space="preserve"> </w:t>
        </w:r>
      </w:ins>
      <w:ins w:id="5230" w:author="Razavi, Pedram/Medicine" w:date="2019-06-16T16:34:00Z">
        <w:r w:rsidR="001A10F1">
          <w:rPr>
            <w:rFonts w:ascii="Arial" w:eastAsia="Arial" w:hAnsi="Arial" w:cs="Arial"/>
            <w:color w:val="0033CC"/>
          </w:rPr>
          <w:t xml:space="preserve">paired WBC sequencing and erroneously report </w:t>
        </w:r>
      </w:ins>
      <w:ins w:id="5231" w:author="Razavi, Pedram/Medicine" w:date="2019-06-16T16:33:00Z">
        <w:r w:rsidR="001A10F1">
          <w:rPr>
            <w:rFonts w:ascii="Arial" w:eastAsia="Arial" w:hAnsi="Arial" w:cs="Arial"/>
            <w:color w:val="0033CC"/>
          </w:rPr>
          <w:t xml:space="preserve"> </w:t>
        </w:r>
      </w:ins>
      <w:ins w:id="5232" w:author="Razavi, Pedram/Medicine" w:date="2019-06-16T16:34:00Z">
        <w:r w:rsidR="001A10F1">
          <w:rPr>
            <w:rFonts w:ascii="Arial" w:eastAsia="Arial" w:hAnsi="Arial" w:cs="Arial"/>
            <w:color w:val="0033CC"/>
          </w:rPr>
          <w:t xml:space="preserve">cfDNA variants originating from CH as tumor derived. As we highlighted in our </w:t>
        </w:r>
      </w:ins>
      <w:ins w:id="5233" w:author="Razavi, Pedram/Medicine" w:date="2019-06-16T16:35:00Z">
        <w:r w:rsidR="001A10F1">
          <w:rPr>
            <w:rFonts w:ascii="Arial" w:eastAsia="Arial" w:hAnsi="Arial" w:cs="Arial"/>
            <w:color w:val="0033CC"/>
          </w:rPr>
          <w:t>response</w:t>
        </w:r>
      </w:ins>
      <w:ins w:id="5234" w:author="Razavi, Pedram/Medicine" w:date="2019-06-16T16:34:00Z">
        <w:r w:rsidR="001A10F1">
          <w:rPr>
            <w:rFonts w:ascii="Arial" w:eastAsia="Arial" w:hAnsi="Arial" w:cs="Arial"/>
            <w:color w:val="0033CC"/>
          </w:rPr>
          <w:t xml:space="preserve"> to </w:t>
        </w:r>
      </w:ins>
      <w:ins w:id="5235" w:author="Razavi, Pedram/Medicine" w:date="2019-06-16T16:35:00Z">
        <w:r w:rsidR="001A10F1">
          <w:rPr>
            <w:rFonts w:ascii="Arial" w:eastAsia="Arial" w:hAnsi="Arial" w:cs="Arial"/>
            <w:color w:val="0033CC"/>
          </w:rPr>
          <w:t xml:space="preserve">Reviewer # Comment #2 many of such mutations are pathogenic </w:t>
        </w:r>
      </w:ins>
      <w:ins w:id="5236" w:author="Razavi, Pedram/Medicine" w:date="2019-06-16T16:36:00Z">
        <w:r w:rsidR="001A10F1">
          <w:rPr>
            <w:rFonts w:ascii="Arial" w:eastAsia="Arial" w:hAnsi="Arial" w:cs="Arial"/>
            <w:color w:val="0033CC"/>
          </w:rPr>
          <w:t xml:space="preserve">mutations (such as </w:t>
        </w:r>
        <w:r w:rsidR="001A10F1" w:rsidRPr="001A10F1">
          <w:rPr>
            <w:rFonts w:ascii="Arial" w:eastAsia="Arial" w:hAnsi="Arial" w:cs="Arial"/>
            <w:i/>
            <w:color w:val="0033CC"/>
            <w:rPrChange w:id="5237" w:author="Razavi, Pedram/Medicine" w:date="2019-06-16T16:37:00Z">
              <w:rPr>
                <w:rFonts w:ascii="Arial" w:eastAsia="Arial" w:hAnsi="Arial" w:cs="Arial"/>
                <w:color w:val="0033CC"/>
              </w:rPr>
            </w:rPrChange>
          </w:rPr>
          <w:t>NF1, ATM, PIK3Ca, TP53</w:t>
        </w:r>
        <w:r w:rsidR="001A10F1">
          <w:rPr>
            <w:rFonts w:ascii="Arial" w:eastAsia="Arial" w:hAnsi="Arial" w:cs="Arial"/>
            <w:color w:val="0033CC"/>
          </w:rPr>
          <w:t>) mutation</w:t>
        </w:r>
      </w:ins>
      <w:ins w:id="5238" w:author="Razavi, Pedram/Medicine" w:date="2019-06-16T16:37:00Z">
        <w:r w:rsidR="001A10F1">
          <w:rPr>
            <w:rFonts w:ascii="Arial" w:eastAsia="Arial" w:hAnsi="Arial" w:cs="Arial"/>
            <w:color w:val="0033CC"/>
          </w:rPr>
          <w:t>s and may negatively affect the clinical decision making.</w:t>
        </w:r>
      </w:ins>
      <w:ins w:id="5239" w:author="Razavi, Pedram/Medicine" w:date="2019-06-16T16:38:00Z">
        <w:r w:rsidR="001A10F1">
          <w:rPr>
            <w:rFonts w:ascii="Arial" w:eastAsia="Arial" w:hAnsi="Arial" w:cs="Arial"/>
            <w:color w:val="0033CC"/>
          </w:rPr>
          <w:t xml:space="preserve"> Additionally, </w:t>
        </w:r>
      </w:ins>
      <w:ins w:id="5240" w:author="Razavi, Pedram/Medicine" w:date="2019-06-16T16:40:00Z">
        <w:r w:rsidR="001A10F1">
          <w:rPr>
            <w:rFonts w:ascii="Arial" w:eastAsia="Arial" w:hAnsi="Arial" w:cs="Arial"/>
            <w:color w:val="0033CC"/>
          </w:rPr>
          <w:t xml:space="preserve">with the increasing utilization of cfDNA assays in detection of minimal residual disease (MRD) to direct clinical care, any </w:t>
        </w:r>
      </w:ins>
      <w:ins w:id="5241" w:author="Razavi, Pedram/Medicine" w:date="2019-06-16T16:39:00Z">
        <w:r w:rsidR="001A10F1">
          <w:rPr>
            <w:rFonts w:ascii="Arial" w:eastAsia="Arial" w:hAnsi="Arial" w:cs="Arial"/>
            <w:color w:val="0033CC"/>
          </w:rPr>
          <w:t xml:space="preserve">false positive results regardless of their actionability can </w:t>
        </w:r>
      </w:ins>
      <w:ins w:id="5242" w:author="Razavi, Pedram/Medicine" w:date="2019-06-16T16:41:00Z">
        <w:r w:rsidR="001A10F1">
          <w:rPr>
            <w:rFonts w:ascii="Arial" w:eastAsia="Arial" w:hAnsi="Arial" w:cs="Arial"/>
            <w:color w:val="0033CC"/>
          </w:rPr>
          <w:t xml:space="preserve">potentially </w:t>
        </w:r>
      </w:ins>
      <w:ins w:id="5243" w:author="Razavi, Pedram/Medicine" w:date="2019-06-16T16:40:00Z">
        <w:r w:rsidR="001A10F1">
          <w:rPr>
            <w:rFonts w:ascii="Arial" w:eastAsia="Arial" w:hAnsi="Arial" w:cs="Arial"/>
            <w:color w:val="0033CC"/>
          </w:rPr>
          <w:t>result</w:t>
        </w:r>
      </w:ins>
      <w:ins w:id="5244" w:author="Razavi, Pedram/Medicine" w:date="2019-06-16T16:41:00Z">
        <w:r w:rsidR="001A10F1">
          <w:rPr>
            <w:rFonts w:ascii="Arial" w:eastAsia="Arial" w:hAnsi="Arial" w:cs="Arial"/>
            <w:color w:val="0033CC"/>
          </w:rPr>
          <w:t xml:space="preserve"> in misclassification of MRD status of the patients. </w:t>
        </w:r>
      </w:ins>
      <w:ins w:id="5245" w:author="Razavi, Pedram/Medicine" w:date="2019-06-16T16:37:00Z">
        <w:r w:rsidR="001A10F1">
          <w:rPr>
            <w:rFonts w:ascii="Arial" w:eastAsia="Arial" w:hAnsi="Arial" w:cs="Arial"/>
            <w:color w:val="0033CC"/>
          </w:rPr>
          <w:t>As per Reviewer’s su</w:t>
        </w:r>
      </w:ins>
      <w:ins w:id="5246" w:author="Razavi, Pedram/Medicine" w:date="2019-06-16T16:38:00Z">
        <w:r w:rsidR="001A10F1">
          <w:rPr>
            <w:rFonts w:ascii="Arial" w:eastAsia="Arial" w:hAnsi="Arial" w:cs="Arial"/>
            <w:color w:val="0033CC"/>
          </w:rPr>
          <w:t xml:space="preserve">ggestion, we have modified the discussion and highlighted </w:t>
        </w:r>
      </w:ins>
      <w:ins w:id="5247" w:author="Razavi, Pedram/Medicine" w:date="2019-06-16T16:41:00Z">
        <w:r w:rsidR="001A10F1">
          <w:rPr>
            <w:rFonts w:ascii="Arial" w:eastAsia="Arial" w:hAnsi="Arial" w:cs="Arial"/>
            <w:color w:val="0033CC"/>
          </w:rPr>
          <w:t xml:space="preserve">the </w:t>
        </w:r>
      </w:ins>
      <w:ins w:id="5248" w:author="Razavi, Pedram/Medicine" w:date="2019-06-16T16:42:00Z">
        <w:r w:rsidR="001A10F1">
          <w:rPr>
            <w:rFonts w:ascii="Arial" w:eastAsia="Arial" w:hAnsi="Arial" w:cs="Arial"/>
            <w:color w:val="0033CC"/>
          </w:rPr>
          <w:t xml:space="preserve">issues raised by the Reviewer. </w:t>
        </w:r>
      </w:ins>
      <w:ins w:id="5249" w:author="Razavi, Pedram/Medicine" w:date="2019-06-16T16:41:00Z">
        <w:r w:rsidR="001A10F1">
          <w:rPr>
            <w:rFonts w:ascii="Arial" w:eastAsia="Arial" w:hAnsi="Arial" w:cs="Arial"/>
            <w:color w:val="0033CC"/>
          </w:rPr>
          <w:t xml:space="preserve"> </w:t>
        </w:r>
      </w:ins>
    </w:p>
    <w:p w14:paraId="72451273" w14:textId="77777777" w:rsidR="00413E5F" w:rsidRDefault="00413E5F">
      <w:pPr>
        <w:spacing w:after="0" w:line="240" w:lineRule="auto"/>
        <w:rPr>
          <w:rFonts w:ascii="Arial" w:eastAsia="Arial" w:hAnsi="Arial" w:cs="Arial"/>
          <w:color w:val="0033CC"/>
        </w:rPr>
        <w:pPrChange w:id="5250" w:author="Razavi, Pedram/Medicine" w:date="2019-06-16T15:04:00Z">
          <w:pPr>
            <w:spacing w:after="0" w:line="240" w:lineRule="auto"/>
            <w:jc w:val="both"/>
          </w:pPr>
        </w:pPrChange>
      </w:pPr>
    </w:p>
    <w:p w14:paraId="5EE1C5C1" w14:textId="77777777" w:rsidR="00413E5F" w:rsidRDefault="00B4071F">
      <w:pPr>
        <w:spacing w:after="0" w:line="240" w:lineRule="auto"/>
        <w:rPr>
          <w:rFonts w:ascii="Arial" w:eastAsia="Arial" w:hAnsi="Arial" w:cs="Arial"/>
        </w:rPr>
        <w:pPrChange w:id="5251" w:author="Razavi, Pedram/Medicine" w:date="2019-06-16T15:04:00Z">
          <w:pPr>
            <w:spacing w:after="0" w:line="240" w:lineRule="auto"/>
            <w:jc w:val="both"/>
          </w:pPr>
        </w:pPrChange>
      </w:pPr>
      <w:r>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Default="00413E5F">
      <w:pPr>
        <w:spacing w:after="0" w:line="240" w:lineRule="auto"/>
        <w:rPr>
          <w:rFonts w:ascii="Arial" w:eastAsia="Arial" w:hAnsi="Arial" w:cs="Arial"/>
          <w:color w:val="0033CC"/>
        </w:rPr>
        <w:pPrChange w:id="5252" w:author="Razavi, Pedram/Medicine" w:date="2019-06-16T15:04:00Z">
          <w:pPr>
            <w:spacing w:after="0" w:line="240" w:lineRule="auto"/>
            <w:jc w:val="both"/>
          </w:pPr>
        </w:pPrChange>
      </w:pPr>
    </w:p>
    <w:p w14:paraId="56B51046" w14:textId="37149E3C" w:rsidR="00413E5F" w:rsidRDefault="00B4071F">
      <w:pPr>
        <w:spacing w:after="0" w:line="240" w:lineRule="auto"/>
        <w:rPr>
          <w:rFonts w:ascii="Arial" w:eastAsia="Arial" w:hAnsi="Arial" w:cs="Arial"/>
          <w:color w:val="0033CC"/>
        </w:rPr>
        <w:pPrChange w:id="5253" w:author="Razavi, Pedram/Medicine" w:date="2019-06-16T15:04:00Z">
          <w:pPr>
            <w:spacing w:after="0" w:line="240" w:lineRule="auto"/>
            <w:jc w:val="both"/>
          </w:pPr>
        </w:pPrChange>
      </w:pPr>
      <w:r>
        <w:rPr>
          <w:rFonts w:ascii="Arial" w:eastAsia="Arial" w:hAnsi="Arial" w:cs="Arial"/>
          <w:color w:val="0033CC"/>
        </w:rPr>
        <w:t>Authors:</w:t>
      </w:r>
      <w:ins w:id="5254" w:author="Razavi, Pedram/Medicine" w:date="2019-06-16T16:42:00Z">
        <w:r w:rsidR="001A10F1">
          <w:rPr>
            <w:rFonts w:ascii="Arial" w:eastAsia="Arial" w:hAnsi="Arial" w:cs="Arial"/>
            <w:color w:val="0033CC"/>
          </w:rPr>
          <w:t xml:space="preserve"> </w:t>
        </w:r>
      </w:ins>
      <w:ins w:id="5255" w:author="Razavi, Pedram/Medicine" w:date="2019-06-16T16:45:00Z">
        <w:r w:rsidR="000F56DF">
          <w:rPr>
            <w:rFonts w:ascii="Arial" w:eastAsia="Arial" w:hAnsi="Arial" w:cs="Arial"/>
            <w:color w:val="0033CC"/>
          </w:rPr>
          <w:t xml:space="preserve">We agree with the Reviewer </w:t>
        </w:r>
      </w:ins>
      <w:ins w:id="5256" w:author="Razavi, Pedram/Medicine" w:date="2019-06-16T16:46:00Z">
        <w:r w:rsidR="000F56DF">
          <w:rPr>
            <w:rFonts w:ascii="Arial" w:eastAsia="Arial" w:hAnsi="Arial" w:cs="Arial"/>
            <w:color w:val="0033CC"/>
          </w:rPr>
          <w:t xml:space="preserve">and </w:t>
        </w:r>
      </w:ins>
      <w:moveToRangeStart w:id="5257" w:author="Razavi, Pedram/Medicine" w:date="2019-06-16T16:46:00Z" w:name="move11595988"/>
      <w:moveTo w:id="5258" w:author="Razavi, Pedram/Medicine" w:date="2019-06-16T16:46:00Z">
        <w:del w:id="5259" w:author="Razavi, Pedram/Medicine" w:date="2019-06-16T16:46:00Z">
          <w:r w:rsidR="000F56DF" w:rsidDel="000F56DF">
            <w:rPr>
              <w:rFonts w:ascii="Arial" w:eastAsia="Arial" w:hAnsi="Arial" w:cs="Arial"/>
              <w:color w:val="0033CC"/>
            </w:rPr>
            <w:delText xml:space="preserve">The authors </w:delText>
          </w:r>
        </w:del>
        <w:r w:rsidR="000F56DF">
          <w:rPr>
            <w:rFonts w:ascii="Arial" w:eastAsia="Arial" w:hAnsi="Arial" w:cs="Arial"/>
            <w:color w:val="0033CC"/>
          </w:rPr>
          <w:t>acknowledge that the ultra-high de</w:t>
        </w:r>
      </w:moveTo>
      <w:ins w:id="5260" w:author="Razavi, Pedram/Medicine" w:date="2019-06-16T16:46:00Z">
        <w:r w:rsidR="000F56DF">
          <w:rPr>
            <w:rFonts w:ascii="Arial" w:eastAsia="Arial" w:hAnsi="Arial" w:cs="Arial"/>
            <w:color w:val="0033CC"/>
          </w:rPr>
          <w:t>ep</w:t>
        </w:r>
      </w:ins>
      <w:moveTo w:id="5261" w:author="Razavi, Pedram/Medicine" w:date="2019-06-16T16:46:00Z">
        <w:del w:id="5262" w:author="Razavi, Pedram/Medicine" w:date="2019-06-16T16:46:00Z">
          <w:r w:rsidR="000F56DF" w:rsidDel="000F56DF">
            <w:rPr>
              <w:rFonts w:ascii="Arial" w:eastAsia="Arial" w:hAnsi="Arial" w:cs="Arial"/>
              <w:color w:val="0033CC"/>
            </w:rPr>
            <w:delText>pth</w:delText>
          </w:r>
        </w:del>
        <w:r w:rsidR="000F56DF">
          <w:rPr>
            <w:rFonts w:ascii="Arial" w:eastAsia="Arial" w:hAnsi="Arial" w:cs="Arial"/>
            <w:color w:val="0033CC"/>
          </w:rPr>
          <w:t xml:space="preserve"> sequencing reported here may be cost-prohibitive</w:t>
        </w:r>
      </w:moveTo>
      <w:ins w:id="5263" w:author="Razavi, Pedram/Medicine" w:date="2019-06-16T16:46:00Z">
        <w:r w:rsidR="000F56DF">
          <w:rPr>
            <w:rFonts w:ascii="Arial" w:eastAsia="Arial" w:hAnsi="Arial" w:cs="Arial"/>
            <w:color w:val="0033CC"/>
          </w:rPr>
          <w:t xml:space="preserve"> and the </w:t>
        </w:r>
      </w:ins>
      <w:moveTo w:id="5264" w:author="Razavi, Pedram/Medicine" w:date="2019-06-16T16:46:00Z">
        <w:del w:id="5265" w:author="Razavi, Pedram/Medicine" w:date="2019-06-16T16:46:00Z">
          <w:r w:rsidR="000F56DF" w:rsidDel="000F56DF">
            <w:rPr>
              <w:rFonts w:ascii="Arial" w:eastAsia="Arial" w:hAnsi="Arial" w:cs="Arial"/>
              <w:color w:val="0033CC"/>
            </w:rPr>
            <w:delText xml:space="preserve">. </w:delText>
          </w:r>
        </w:del>
      </w:moveTo>
      <w:moveToRangeEnd w:id="5257"/>
      <w:ins w:id="5266" w:author="Razavi, Pedram/Medicine" w:date="2019-06-16T16:42:00Z">
        <w:r w:rsidR="001A10F1">
          <w:rPr>
            <w:rFonts w:ascii="Arial" w:eastAsia="Arial" w:hAnsi="Arial" w:cs="Arial"/>
            <w:color w:val="0033CC"/>
          </w:rPr>
          <w:t xml:space="preserve">cost of such comprehensive assay </w:t>
        </w:r>
      </w:ins>
      <w:ins w:id="5267" w:author="Razavi, Pedram/Medicine" w:date="2019-06-16T16:46:00Z">
        <w:r w:rsidR="000F56DF">
          <w:rPr>
            <w:rFonts w:ascii="Arial" w:eastAsia="Arial" w:hAnsi="Arial" w:cs="Arial"/>
            <w:color w:val="0033CC"/>
          </w:rPr>
          <w:t>c</w:t>
        </w:r>
      </w:ins>
      <w:ins w:id="5268" w:author="Razavi, Pedram/Medicine" w:date="2019-06-16T16:43:00Z">
        <w:r w:rsidR="001A10F1">
          <w:rPr>
            <w:rFonts w:ascii="Arial" w:eastAsia="Arial" w:hAnsi="Arial" w:cs="Arial"/>
            <w:color w:val="0033CC"/>
          </w:rPr>
          <w:t xml:space="preserve">ould </w:t>
        </w:r>
      </w:ins>
      <w:ins w:id="5269" w:author="Razavi, Pedram/Medicine" w:date="2019-06-16T16:46:00Z">
        <w:r w:rsidR="000F56DF">
          <w:rPr>
            <w:rFonts w:ascii="Arial" w:eastAsia="Arial" w:hAnsi="Arial" w:cs="Arial"/>
            <w:color w:val="0033CC"/>
          </w:rPr>
          <w:t xml:space="preserve">potentially </w:t>
        </w:r>
      </w:ins>
      <w:ins w:id="5270" w:author="Razavi, Pedram/Medicine" w:date="2019-06-16T16:43:00Z">
        <w:r w:rsidR="001A10F1">
          <w:rPr>
            <w:rFonts w:ascii="Arial" w:eastAsia="Arial" w:hAnsi="Arial" w:cs="Arial"/>
            <w:color w:val="0033CC"/>
          </w:rPr>
          <w:t>be a ma</w:t>
        </w:r>
      </w:ins>
      <w:ins w:id="5271" w:author="Razavi, Pedram/Medicine" w:date="2019-06-16T16:46:00Z">
        <w:r w:rsidR="000F56DF">
          <w:rPr>
            <w:rFonts w:ascii="Arial" w:eastAsia="Arial" w:hAnsi="Arial" w:cs="Arial"/>
            <w:color w:val="0033CC"/>
          </w:rPr>
          <w:t>j</w:t>
        </w:r>
      </w:ins>
      <w:ins w:id="5272" w:author="Razavi, Pedram/Medicine" w:date="2019-06-16T16:43:00Z">
        <w:r w:rsidR="001A10F1">
          <w:rPr>
            <w:rFonts w:ascii="Arial" w:eastAsia="Arial" w:hAnsi="Arial" w:cs="Arial"/>
            <w:color w:val="0033CC"/>
          </w:rPr>
          <w:t>or hurdle in utilization</w:t>
        </w:r>
      </w:ins>
      <w:ins w:id="5273" w:author="Razavi, Pedram/Medicine" w:date="2019-06-16T16:46:00Z">
        <w:r w:rsidR="000F56DF">
          <w:rPr>
            <w:rFonts w:ascii="Arial" w:eastAsia="Arial" w:hAnsi="Arial" w:cs="Arial"/>
            <w:color w:val="0033CC"/>
          </w:rPr>
          <w:t xml:space="preserve"> of such assa</w:t>
        </w:r>
      </w:ins>
      <w:ins w:id="5274" w:author="Razavi, Pedram/Medicine" w:date="2019-06-16T16:47:00Z">
        <w:r w:rsidR="000F56DF">
          <w:rPr>
            <w:rFonts w:ascii="Arial" w:eastAsia="Arial" w:hAnsi="Arial" w:cs="Arial"/>
            <w:color w:val="0033CC"/>
          </w:rPr>
          <w:t>y</w:t>
        </w:r>
      </w:ins>
      <w:ins w:id="5275" w:author="Razavi, Pedram/Medicine" w:date="2019-06-16T16:43:00Z">
        <w:r w:rsidR="001A10F1">
          <w:rPr>
            <w:rFonts w:ascii="Arial" w:eastAsia="Arial" w:hAnsi="Arial" w:cs="Arial"/>
            <w:color w:val="0033CC"/>
          </w:rPr>
          <w:t xml:space="preserve"> in routine clinical practice. However, </w:t>
        </w:r>
      </w:ins>
      <w:del w:id="5276" w:author="Razavi, Pedram/Medicine" w:date="2019-06-16T16:43:00Z">
        <w:r w:rsidDel="001A10F1">
          <w:rPr>
            <w:rFonts w:ascii="Arial" w:eastAsia="Arial" w:hAnsi="Arial" w:cs="Arial"/>
            <w:color w:val="0033CC"/>
          </w:rPr>
          <w:delText xml:space="preserve"> G</w:delText>
        </w:r>
      </w:del>
      <w:ins w:id="5277" w:author="Razavi, Pedram/Medicine" w:date="2019-06-16T16:43:00Z">
        <w:r w:rsidR="001A10F1">
          <w:rPr>
            <w:rFonts w:ascii="Arial" w:eastAsia="Arial" w:hAnsi="Arial" w:cs="Arial"/>
            <w:color w:val="0033CC"/>
          </w:rPr>
          <w:t>g</w:t>
        </w:r>
      </w:ins>
      <w:r>
        <w:rPr>
          <w:rFonts w:ascii="Arial" w:eastAsia="Arial" w:hAnsi="Arial" w:cs="Arial"/>
          <w:color w:val="0033CC"/>
        </w:rPr>
        <w:t>iven advances in sequencing technology</w:t>
      </w:r>
      <w:ins w:id="5278" w:author="Razavi, Pedram/Medicine" w:date="2019-06-16T16:44:00Z">
        <w:r w:rsidR="000F56DF">
          <w:rPr>
            <w:rFonts w:ascii="Arial" w:eastAsia="Arial" w:hAnsi="Arial" w:cs="Arial"/>
            <w:color w:val="0033CC"/>
          </w:rPr>
          <w:t xml:space="preserve"> (e.g. wide use of NovaSeq)</w:t>
        </w:r>
      </w:ins>
      <w:r>
        <w:rPr>
          <w:rFonts w:ascii="Arial" w:eastAsia="Arial" w:hAnsi="Arial" w:cs="Arial"/>
          <w:color w:val="0033CC"/>
        </w:rPr>
        <w:t xml:space="preserve">, as of the writing of this manuscript, the costs of the raw sequencing </w:t>
      </w:r>
      <w:ins w:id="5279" w:author="Razavi, Pedram/Medicine" w:date="2019-06-16T16:44:00Z">
        <w:r w:rsidR="000F56DF">
          <w:rPr>
            <w:rFonts w:ascii="Arial" w:eastAsia="Arial" w:hAnsi="Arial" w:cs="Arial"/>
            <w:color w:val="0033CC"/>
          </w:rPr>
          <w:t xml:space="preserve">at the time of sequencing </w:t>
        </w:r>
      </w:ins>
      <w:r>
        <w:rPr>
          <w:rFonts w:ascii="Arial" w:eastAsia="Arial" w:hAnsi="Arial" w:cs="Arial"/>
          <w:color w:val="0033CC"/>
        </w:rPr>
        <w:t xml:space="preserve">are </w:t>
      </w:r>
      <w:ins w:id="5280" w:author="Razavi, Pedram/Medicine" w:date="2019-06-16T16:44:00Z">
        <w:r w:rsidR="000F56DF">
          <w:rPr>
            <w:rFonts w:ascii="Arial" w:eastAsia="Arial" w:hAnsi="Arial" w:cs="Arial"/>
            <w:color w:val="0033CC"/>
          </w:rPr>
          <w:t xml:space="preserve">completely </w:t>
        </w:r>
      </w:ins>
      <w:r>
        <w:rPr>
          <w:rFonts w:ascii="Arial" w:eastAsia="Arial" w:hAnsi="Arial" w:cs="Arial"/>
          <w:color w:val="0033CC"/>
        </w:rPr>
        <w:t xml:space="preserve">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w:t>
      </w:r>
      <w:moveFromRangeStart w:id="5281" w:author="Razavi, Pedram/Medicine" w:date="2019-06-16T16:46:00Z" w:name="move11595988"/>
      <w:moveFrom w:id="5282" w:author="Razavi, Pedram/Medicine" w:date="2019-06-16T16:46:00Z">
        <w:r w:rsidDel="000F56DF">
          <w:rPr>
            <w:rFonts w:ascii="Arial" w:eastAsia="Arial" w:hAnsi="Arial" w:cs="Arial"/>
            <w:color w:val="0033CC"/>
          </w:rPr>
          <w:t xml:space="preserve">The authors acknowledge that the ultra-high depth sequencing reported here may be cost-prohibitive. </w:t>
        </w:r>
      </w:moveFrom>
      <w:moveFromRangeEnd w:id="5281"/>
      <w:r>
        <w:rPr>
          <w:rFonts w:ascii="Arial" w:eastAsia="Arial" w:hAnsi="Arial" w:cs="Arial"/>
          <w:color w:val="0033CC"/>
        </w:rPr>
        <w:t xml:space="preserve">The prototype assay in this study was, however, designed to guide the development of future assays using ultra-deep sequencing with UMI barcoding in order to optimize sequence depth and narrow down informative targets. Following the Reviewer’s suggestion, </w:t>
      </w:r>
      <w:ins w:id="5283" w:author="Razavi, Pedram/Medicine" w:date="2019-06-16T16:47:00Z">
        <w:r w:rsidR="000F56DF">
          <w:rPr>
            <w:rFonts w:ascii="Arial" w:eastAsia="Arial" w:hAnsi="Arial" w:cs="Arial"/>
            <w:color w:val="0033CC"/>
          </w:rPr>
          <w:t xml:space="preserve">we have revised </w:t>
        </w:r>
      </w:ins>
      <w:r>
        <w:rPr>
          <w:rFonts w:ascii="Arial" w:eastAsia="Arial" w:hAnsi="Arial" w:cs="Arial"/>
          <w:color w:val="0033CC"/>
        </w:rPr>
        <w:t xml:space="preserve">the manuscript </w:t>
      </w:r>
      <w:del w:id="5284" w:author="Razavi, Pedram/Medicine" w:date="2019-06-16T16:47:00Z">
        <w:r w:rsidDel="000F56DF">
          <w:rPr>
            <w:rFonts w:ascii="Arial" w:eastAsia="Arial" w:hAnsi="Arial" w:cs="Arial"/>
            <w:color w:val="0033CC"/>
          </w:rPr>
          <w:delText xml:space="preserve">has been revised </w:delText>
        </w:r>
      </w:del>
      <w:r>
        <w:rPr>
          <w:rFonts w:ascii="Arial" w:eastAsia="Arial" w:hAnsi="Arial" w:cs="Arial"/>
          <w:color w:val="0033CC"/>
        </w:rPr>
        <w:t>to highlight the cost as a potential deterrent to a broader adoption of this technology.</w:t>
      </w:r>
    </w:p>
    <w:p w14:paraId="7B3E40E4" w14:textId="77777777" w:rsidR="00413E5F" w:rsidRDefault="00413E5F">
      <w:pPr>
        <w:spacing w:after="0" w:line="240" w:lineRule="auto"/>
        <w:rPr>
          <w:rFonts w:ascii="Arial" w:eastAsia="Arial" w:hAnsi="Arial" w:cs="Arial"/>
        </w:rPr>
        <w:pPrChange w:id="5285" w:author="Razavi, Pedram/Medicine" w:date="2019-06-16T15:04:00Z">
          <w:pPr>
            <w:spacing w:after="0" w:line="240" w:lineRule="auto"/>
            <w:jc w:val="both"/>
          </w:pPr>
        </w:pPrChange>
      </w:pPr>
    </w:p>
    <w:p w14:paraId="1E4C6783" w14:textId="77777777" w:rsidR="00413E5F" w:rsidRDefault="00B4071F">
      <w:pPr>
        <w:spacing w:after="0" w:line="240" w:lineRule="auto"/>
        <w:rPr>
          <w:rFonts w:ascii="Arial" w:eastAsia="Arial" w:hAnsi="Arial" w:cs="Arial"/>
        </w:rPr>
        <w:pPrChange w:id="5286" w:author="Razavi, Pedram/Medicine" w:date="2019-06-16T15:04:00Z">
          <w:pPr>
            <w:spacing w:after="0" w:line="240" w:lineRule="auto"/>
            <w:jc w:val="both"/>
          </w:pPr>
        </w:pPrChange>
      </w:pPr>
      <w:r>
        <w:rPr>
          <w:rFonts w:ascii="Arial" w:eastAsia="Arial" w:hAnsi="Arial" w:cs="Arial"/>
        </w:rPr>
        <w:lastRenderedPageBreak/>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Default="00413E5F">
      <w:pPr>
        <w:spacing w:after="0" w:line="240" w:lineRule="auto"/>
        <w:rPr>
          <w:rFonts w:ascii="Arial" w:eastAsia="Arial" w:hAnsi="Arial" w:cs="Arial"/>
          <w:color w:val="0033CC"/>
        </w:rPr>
        <w:pPrChange w:id="5287" w:author="Razavi, Pedram/Medicine" w:date="2019-06-16T15:04:00Z">
          <w:pPr>
            <w:spacing w:after="0" w:line="240" w:lineRule="auto"/>
            <w:jc w:val="both"/>
          </w:pPr>
        </w:pPrChange>
      </w:pPr>
    </w:p>
    <w:p w14:paraId="4EE40D4B" w14:textId="71A2F389" w:rsidR="00413E5F" w:rsidRDefault="00B4071F">
      <w:pPr>
        <w:spacing w:after="0" w:line="240" w:lineRule="auto"/>
        <w:rPr>
          <w:rFonts w:ascii="Arial" w:eastAsia="Arial" w:hAnsi="Arial" w:cs="Arial"/>
        </w:rPr>
        <w:pPrChange w:id="5288" w:author="Razavi, Pedram/Medicine" w:date="2019-06-16T16:49:00Z">
          <w:pPr>
            <w:spacing w:after="0" w:line="240" w:lineRule="auto"/>
            <w:jc w:val="both"/>
          </w:pPr>
        </w:pPrChange>
      </w:pPr>
      <w:r>
        <w:rPr>
          <w:rFonts w:ascii="Arial" w:eastAsia="Arial" w:hAnsi="Arial" w:cs="Arial"/>
          <w:color w:val="0033CC"/>
        </w:rPr>
        <w:t>Authors:</w:t>
      </w:r>
      <w:del w:id="5289" w:author="Razavi, Pedram/Medicine" w:date="2019-06-16T16:49:00Z">
        <w:r w:rsidDel="000F56DF">
          <w:rPr>
            <w:rFonts w:ascii="Arial" w:eastAsia="Arial" w:hAnsi="Arial" w:cs="Arial"/>
            <w:color w:val="0033CC"/>
          </w:rPr>
          <w:delText xml:space="preserve"> </w:delText>
        </w:r>
      </w:del>
      <w:ins w:id="5290" w:author="Razavi, Pedram/Medicine" w:date="2019-06-16T16:49:00Z">
        <w:r w:rsidR="000F56DF" w:rsidRPr="000F56DF">
          <w:rPr>
            <w:rFonts w:ascii="Arial" w:eastAsia="Arial" w:hAnsi="Arial" w:cs="Arial"/>
            <w:color w:val="0033CC"/>
          </w:rPr>
          <w:t xml:space="preserve">  Please see also our response to </w:t>
        </w:r>
        <w:r w:rsidR="000F56DF">
          <w:rPr>
            <w:rFonts w:ascii="Arial" w:eastAsia="Arial" w:hAnsi="Arial" w:cs="Arial"/>
            <w:color w:val="0033CC"/>
          </w:rPr>
          <w:t xml:space="preserve">#10 of Reviewer #1 </w:t>
        </w:r>
        <w:r w:rsidR="000F56DF" w:rsidRPr="000F56DF">
          <w:rPr>
            <w:rFonts w:ascii="Arial" w:eastAsia="Arial" w:hAnsi="Arial" w:cs="Arial"/>
            <w:color w:val="0033CC"/>
          </w:rPr>
          <w:t xml:space="preserve">which addresses a similar concern. </w:t>
        </w:r>
      </w:ins>
      <w:del w:id="5291" w:author="Razavi, Pedram/Medicine" w:date="2019-06-16T16:49:00Z">
        <w:r w:rsidDel="000F56DF">
          <w:rPr>
            <w:rFonts w:ascii="Arial" w:eastAsia="Arial" w:hAnsi="Arial" w:cs="Arial"/>
            <w:color w:val="0033CC"/>
          </w:rPr>
          <w:delText xml:space="preserve">The authors answered similar concerns about reproducibility at points #10 of Reviewer #1. </w:delText>
        </w:r>
      </w:del>
      <w:r>
        <w:rPr>
          <w:rFonts w:ascii="Arial" w:eastAsia="Arial" w:hAnsi="Arial" w:cs="Arial"/>
          <w:color w:val="0033CC"/>
        </w:rPr>
        <w:t>The authors kindly refer the Reviewer to the corresponding sections for a more elaborate discussion. In summary, the manuscript included technical replicates carried out to test reproducibility using two different versions (V1 and V2) of the assay for cfDNA and WBC. Samples from six patients, detailed in Supplementary Table S6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0.9997, Figure 1C) as well as for one sample from a hypermutated case (</w:t>
      </w:r>
      <w:r>
        <w:rPr>
          <w:rFonts w:ascii="Arial" w:eastAsia="Arial" w:hAnsi="Arial" w:cs="Arial"/>
          <w:i/>
          <w:color w:val="0033CC"/>
        </w:rPr>
        <w:t>R</w:t>
      </w:r>
      <w:r>
        <w:rPr>
          <w:rFonts w:ascii="Arial" w:eastAsia="Arial" w:hAnsi="Arial" w:cs="Arial"/>
          <w:i/>
          <w:color w:val="0033CC"/>
          <w:vertAlign w:val="superscript"/>
        </w:rPr>
        <w:t>2</w:t>
      </w:r>
      <w:r>
        <w:rPr>
          <w:rFonts w:ascii="Arial" w:eastAsia="Arial" w:hAnsi="Arial" w:cs="Arial"/>
          <w:color w:val="0033CC"/>
        </w:rPr>
        <w:t xml:space="preserve">= 0.9972, Supplementary Figure S3). Additionally, three of the above patients have been retested using version V2 of the protocol. The pairwise comparison of VAFs between versions V1 vs V2 and V2 vs V2 for all the samples that have been retested are shown in Figure 8 of this </w:t>
      </w:r>
      <w:del w:id="5292" w:author="Razavi, Pedram/Medicine" w:date="2019-06-16T15:31:00Z">
        <w:r w:rsidDel="005A4295">
          <w:rPr>
            <w:rFonts w:ascii="Arial" w:eastAsia="Arial" w:hAnsi="Arial" w:cs="Arial"/>
            <w:color w:val="0033CC"/>
          </w:rPr>
          <w:delText>point-by-point reply</w:delText>
        </w:r>
      </w:del>
      <w:ins w:id="5293" w:author="Razavi, Pedram/Medicine" w:date="2019-06-16T15:31:00Z">
        <w:r w:rsidR="005A4295">
          <w:rPr>
            <w:rFonts w:ascii="Arial" w:eastAsia="Arial" w:hAnsi="Arial" w:cs="Arial"/>
            <w:color w:val="0033CC"/>
          </w:rPr>
          <w:t>response</w:t>
        </w:r>
      </w:ins>
      <w:r>
        <w:rPr>
          <w:rFonts w:ascii="Arial" w:eastAsia="Arial" w:hAnsi="Arial" w:cs="Arial"/>
          <w:color w:val="0033CC"/>
        </w:rPr>
        <w:t>.</w:t>
      </w:r>
    </w:p>
    <w:p w14:paraId="1DDED961" w14:textId="77777777" w:rsidR="00413E5F" w:rsidRDefault="00413E5F">
      <w:pPr>
        <w:spacing w:after="0" w:line="240" w:lineRule="auto"/>
        <w:rPr>
          <w:rFonts w:ascii="Arial" w:eastAsia="Arial" w:hAnsi="Arial" w:cs="Arial"/>
        </w:rPr>
        <w:pPrChange w:id="5294" w:author="Razavi, Pedram/Medicine" w:date="2019-06-16T15:04:00Z">
          <w:pPr>
            <w:spacing w:after="0" w:line="240" w:lineRule="auto"/>
            <w:jc w:val="both"/>
          </w:pPr>
        </w:pPrChange>
      </w:pPr>
    </w:p>
    <w:p w14:paraId="09461DA2" w14:textId="77777777" w:rsidR="00413E5F" w:rsidRDefault="00B4071F">
      <w:pPr>
        <w:spacing w:after="0" w:line="240" w:lineRule="auto"/>
        <w:rPr>
          <w:rFonts w:ascii="Arial" w:eastAsia="Arial" w:hAnsi="Arial" w:cs="Arial"/>
        </w:rPr>
        <w:pPrChange w:id="5295" w:author="Razavi, Pedram/Medicine" w:date="2019-06-16T15:04:00Z">
          <w:pPr>
            <w:spacing w:after="0" w:line="240" w:lineRule="auto"/>
            <w:jc w:val="both"/>
          </w:pPr>
        </w:pPrChange>
      </w:pPr>
      <w:r>
        <w:rPr>
          <w:rFonts w:ascii="Arial" w:eastAsia="Arial" w:hAnsi="Arial" w:cs="Arial"/>
        </w:rPr>
        <w:t>Minor Comments:</w:t>
      </w:r>
    </w:p>
    <w:p w14:paraId="61EB7696" w14:textId="77777777" w:rsidR="00413E5F" w:rsidRDefault="00B4071F">
      <w:pPr>
        <w:spacing w:after="0" w:line="240" w:lineRule="auto"/>
        <w:rPr>
          <w:rFonts w:ascii="Arial" w:eastAsia="Arial" w:hAnsi="Arial" w:cs="Arial"/>
        </w:rPr>
        <w:pPrChange w:id="5296" w:author="Razavi, Pedram/Medicine" w:date="2019-06-16T15:04:00Z">
          <w:pPr>
            <w:spacing w:after="0" w:line="240" w:lineRule="auto"/>
            <w:jc w:val="both"/>
          </w:pPr>
        </w:pPrChange>
      </w:pPr>
      <w:r>
        <w:rPr>
          <w:rFonts w:ascii="Arial" w:eastAsia="Arial" w:hAnsi="Arial" w:cs="Arial"/>
        </w:rPr>
        <w:t>1. At first I was confused and thought MSK-IMPACT had been used for both plasma and tumor; run at ~60,000x with UMI and error correction added on. Instead, a different assay from GRAIL was used for plasma at ultra high-depth with UMI and error correction, and MSK-IMPACT for tumor at the regular depth (~900x). This could be made clearer to the reader early on the abstract/introduction. Fig 1a schematic is good showing this, but could be better outlined in text too.</w:t>
      </w:r>
    </w:p>
    <w:p w14:paraId="2131552D" w14:textId="77777777" w:rsidR="00413E5F" w:rsidRDefault="00413E5F">
      <w:pPr>
        <w:spacing w:after="0" w:line="240" w:lineRule="auto"/>
        <w:rPr>
          <w:rFonts w:ascii="Arial" w:eastAsia="Arial" w:hAnsi="Arial" w:cs="Arial"/>
          <w:color w:val="0033CC"/>
        </w:rPr>
        <w:pPrChange w:id="5297" w:author="Razavi, Pedram/Medicine" w:date="2019-06-16T15:04:00Z">
          <w:pPr>
            <w:spacing w:after="0" w:line="240" w:lineRule="auto"/>
            <w:jc w:val="both"/>
          </w:pPr>
        </w:pPrChange>
      </w:pPr>
    </w:p>
    <w:p w14:paraId="7C9D5C69" w14:textId="4235813D" w:rsidR="00413E5F" w:rsidRDefault="00B4071F">
      <w:pPr>
        <w:spacing w:after="0" w:line="240" w:lineRule="auto"/>
        <w:rPr>
          <w:rFonts w:ascii="Arial" w:eastAsia="Arial" w:hAnsi="Arial" w:cs="Arial"/>
          <w:color w:val="0033CC"/>
        </w:rPr>
        <w:pPrChange w:id="5298" w:author="Razavi, Pedram/Medicine" w:date="2019-06-16T15:04:00Z">
          <w:pPr>
            <w:spacing w:after="0" w:line="240" w:lineRule="auto"/>
            <w:jc w:val="both"/>
          </w:pPr>
        </w:pPrChange>
      </w:pPr>
      <w:r>
        <w:rPr>
          <w:rFonts w:ascii="Arial" w:eastAsia="Arial" w:hAnsi="Arial" w:cs="Arial"/>
          <w:color w:val="0033CC"/>
        </w:rPr>
        <w:t xml:space="preserve">Authors: </w:t>
      </w:r>
      <w:ins w:id="5299" w:author="Razavi, Pedram/Medicine" w:date="2019-06-16T16:50:00Z">
        <w:r w:rsidR="000F56DF">
          <w:rPr>
            <w:rFonts w:ascii="Arial" w:eastAsia="Arial" w:hAnsi="Arial" w:cs="Arial"/>
            <w:color w:val="0033CC"/>
          </w:rPr>
          <w:t xml:space="preserve">We apologize for the lack of clarity. </w:t>
        </w:r>
      </w:ins>
      <w:r>
        <w:rPr>
          <w:rFonts w:ascii="Arial" w:eastAsia="Arial" w:hAnsi="Arial" w:cs="Arial"/>
          <w:color w:val="0033CC"/>
        </w:rPr>
        <w:t>Tumor biopsies and matched normal tissue were sequenced using the MSK-IMPACT assay whilst plasma cfDNA and genomic 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w:t>
      </w:r>
      <w:commentRangeStart w:id="5300"/>
      <w:r>
        <w:rPr>
          <w:rFonts w:ascii="Arial" w:eastAsia="Arial" w:hAnsi="Arial" w:cs="Arial"/>
          <w:color w:val="0033CC"/>
        </w:rPr>
        <w:t>ref</w:t>
      </w:r>
      <w:commentRangeEnd w:id="5300"/>
      <w:r>
        <w:commentReference w:id="5300"/>
      </w:r>
      <w:r>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Default="00413E5F">
      <w:pPr>
        <w:spacing w:after="0" w:line="240" w:lineRule="auto"/>
        <w:rPr>
          <w:rFonts w:ascii="Arial" w:eastAsia="Arial" w:hAnsi="Arial" w:cs="Arial"/>
        </w:rPr>
        <w:pPrChange w:id="5301" w:author="Razavi, Pedram/Medicine" w:date="2019-06-16T15:04:00Z">
          <w:pPr>
            <w:spacing w:after="0" w:line="240" w:lineRule="auto"/>
            <w:jc w:val="both"/>
          </w:pPr>
        </w:pPrChange>
      </w:pPr>
    </w:p>
    <w:p w14:paraId="61224DB2" w14:textId="77777777" w:rsidR="00413E5F" w:rsidRDefault="00B4071F">
      <w:pPr>
        <w:spacing w:after="0" w:line="240" w:lineRule="auto"/>
        <w:rPr>
          <w:rFonts w:ascii="Arial" w:eastAsia="Arial" w:hAnsi="Arial" w:cs="Arial"/>
        </w:rPr>
        <w:pPrChange w:id="5302" w:author="Razavi, Pedram/Medicine" w:date="2019-06-16T15:04:00Z">
          <w:pPr>
            <w:spacing w:after="0" w:line="240" w:lineRule="auto"/>
            <w:jc w:val="both"/>
          </w:pPr>
        </w:pPrChange>
      </w:pPr>
      <w:r>
        <w:rPr>
          <w:rFonts w:ascii="Arial" w:eastAsia="Arial" w:hAnsi="Arial" w:cs="Arial"/>
        </w:rPr>
        <w:t>2. Underlying mismatch repair gene mutation(s) identified in the MSI-high prostate cancer case described? If not, why not?</w:t>
      </w:r>
    </w:p>
    <w:p w14:paraId="7C0B8B6A" w14:textId="77777777" w:rsidR="00413E5F" w:rsidRDefault="00413E5F">
      <w:pPr>
        <w:spacing w:after="0" w:line="240" w:lineRule="auto"/>
        <w:rPr>
          <w:rFonts w:ascii="Arial" w:eastAsia="Arial" w:hAnsi="Arial" w:cs="Arial"/>
          <w:color w:val="0033CC"/>
        </w:rPr>
        <w:pPrChange w:id="5303" w:author="Razavi, Pedram/Medicine" w:date="2019-06-16T15:04:00Z">
          <w:pPr>
            <w:spacing w:after="0" w:line="240" w:lineRule="auto"/>
            <w:jc w:val="both"/>
          </w:pPr>
        </w:pPrChange>
      </w:pPr>
    </w:p>
    <w:p w14:paraId="61F054F8" w14:textId="5C550D5C" w:rsidR="00413E5F" w:rsidRDefault="00B4071F">
      <w:pPr>
        <w:spacing w:after="0" w:line="240" w:lineRule="auto"/>
        <w:rPr>
          <w:rFonts w:ascii="Arial" w:eastAsia="Arial" w:hAnsi="Arial" w:cs="Arial"/>
          <w:color w:val="0033CC"/>
        </w:rPr>
        <w:pPrChange w:id="5304" w:author="Razavi, Pedram/Medicine" w:date="2019-06-16T15:04:00Z">
          <w:pPr>
            <w:spacing w:after="0" w:line="240" w:lineRule="auto"/>
            <w:jc w:val="both"/>
          </w:pPr>
        </w:pPrChange>
      </w:pPr>
      <w:r>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labeled Biopsy-subthreshold and only detected by parallel analysis of the matched cfDNA (Supplementary Table S9). None of these mutations were related to the DNA mismatch repair pathway (MMR). Previous analyses had shown that the mutational profile of these tumor-matched mutations were consistent with the MMR signature (</w:t>
      </w:r>
      <w:ins w:id="5305" w:author="Razavi, Pedram/Medicine" w:date="2019-06-16T16:52:00Z">
        <w:r w:rsidR="000F56DF" w:rsidRPr="000F56DF">
          <w:rPr>
            <w:rFonts w:ascii="Arial" w:eastAsia="Arial" w:hAnsi="Arial" w:cs="Arial"/>
            <w:color w:val="0033CC"/>
          </w:rPr>
          <w:t>28481359</w:t>
        </w:r>
        <w:r w:rsidR="000F56DF">
          <w:rPr>
            <w:rFonts w:ascii="Arial" w:eastAsia="Arial" w:hAnsi="Arial" w:cs="Arial"/>
            <w:color w:val="0033CC"/>
          </w:rPr>
          <w:t>)</w:t>
        </w:r>
      </w:ins>
      <w:del w:id="5306" w:author="Razavi, Pedram/Medicine" w:date="2019-06-16T16:52:00Z">
        <w:r w:rsidDel="000F56DF">
          <w:rPr>
            <w:rFonts w:ascii="Arial" w:eastAsia="Arial" w:hAnsi="Arial" w:cs="Arial"/>
            <w:color w:val="0033CC"/>
          </w:rPr>
          <w:delText>ref)</w:delText>
        </w:r>
      </w:del>
      <w:r>
        <w:rPr>
          <w:rFonts w:ascii="Arial" w:eastAsia="Arial" w:hAnsi="Arial" w:cs="Arial"/>
          <w:color w:val="0033CC"/>
        </w:rPr>
        <w:t xml:space="preserve">. Figure 3 of the manuscript shows that sequencing of the matched cfDNA captured the MMR signature and MSI-high phenotype. Analysis of the germline DNA revealed a missense </w:t>
      </w:r>
      <w:r w:rsidRPr="000F23EB">
        <w:rPr>
          <w:rFonts w:ascii="Arial" w:eastAsia="Arial" w:hAnsi="Arial" w:cs="Arial"/>
          <w:i/>
          <w:color w:val="0033CC"/>
          <w:rPrChange w:id="5307" w:author="Razavi, Pedram/Medicine" w:date="2019-06-16T16:58:00Z">
            <w:rPr>
              <w:rFonts w:ascii="Arial" w:eastAsia="Arial" w:hAnsi="Arial" w:cs="Arial"/>
              <w:color w:val="0033CC"/>
            </w:rPr>
          </w:rPrChange>
        </w:rPr>
        <w:t>MUTYH</w:t>
      </w:r>
      <w:r>
        <w:rPr>
          <w:rFonts w:ascii="Arial" w:eastAsia="Arial" w:hAnsi="Arial" w:cs="Arial"/>
          <w:color w:val="0033CC"/>
        </w:rPr>
        <w:t xml:space="preserve"> Y176C</w:t>
      </w:r>
      <w:r>
        <w:rPr>
          <w:rFonts w:ascii="Arial" w:eastAsia="Arial" w:hAnsi="Arial" w:cs="Arial"/>
          <w:color w:val="0033CC"/>
          <w:sz w:val="20"/>
          <w:szCs w:val="20"/>
        </w:rPr>
        <w:t xml:space="preserve"> </w:t>
      </w:r>
      <w:r>
        <w:rPr>
          <w:rFonts w:ascii="Arial" w:eastAsia="Arial" w:hAnsi="Arial" w:cs="Arial"/>
          <w:color w:val="0033CC"/>
        </w:rPr>
        <w:t>variant which is considered pathogenic in ClinVar (</w:t>
      </w:r>
      <w:ins w:id="5308" w:author="Razavi, Pedram/Medicine" w:date="2019-06-16T16:52:00Z">
        <w:r w:rsidR="000F56DF" w:rsidRPr="000F56DF">
          <w:rPr>
            <w:rFonts w:ascii="Arial" w:eastAsia="Arial" w:hAnsi="Arial" w:cs="Arial"/>
            <w:color w:val="0033CC"/>
          </w:rPr>
          <w:t>29165669</w:t>
        </w:r>
      </w:ins>
      <w:ins w:id="5309" w:author="Razavi, Pedram/Medicine" w:date="2019-06-16T16:53:00Z">
        <w:r w:rsidR="000F56DF">
          <w:rPr>
            <w:rFonts w:ascii="Arial" w:eastAsia="Arial" w:hAnsi="Arial" w:cs="Arial"/>
            <w:color w:val="0033CC"/>
          </w:rPr>
          <w:t>)</w:t>
        </w:r>
      </w:ins>
      <w:del w:id="5310" w:author="Razavi, Pedram/Medicine" w:date="2019-06-16T16:52:00Z">
        <w:r w:rsidDel="000F56DF">
          <w:rPr>
            <w:rFonts w:ascii="Arial" w:eastAsia="Arial" w:hAnsi="Arial" w:cs="Arial"/>
            <w:color w:val="0033CC"/>
          </w:rPr>
          <w:delText>ref)</w:delText>
        </w:r>
      </w:del>
      <w:r>
        <w:rPr>
          <w:rFonts w:ascii="Arial" w:eastAsia="Arial" w:hAnsi="Arial" w:cs="Arial"/>
          <w:color w:val="0033CC"/>
        </w:rPr>
        <w:t xml:space="preserve"> and associated with MUTYH-associated polyposis</w:t>
      </w:r>
      <w:ins w:id="5311" w:author="Razavi, Pedram/Medicine" w:date="2019-06-16T16:58:00Z">
        <w:r w:rsidR="000F23EB">
          <w:rPr>
            <w:rFonts w:ascii="Arial" w:eastAsia="Arial" w:hAnsi="Arial" w:cs="Arial"/>
            <w:color w:val="0033CC"/>
          </w:rPr>
          <w:t xml:space="preserve"> (MAP).</w:t>
        </w:r>
      </w:ins>
      <w:del w:id="5312" w:author="Razavi, Pedram/Medicine" w:date="2019-06-16T16:58:00Z">
        <w:r w:rsidDel="000F23EB">
          <w:rPr>
            <w:rFonts w:ascii="Arial" w:eastAsia="Arial" w:hAnsi="Arial" w:cs="Arial"/>
            <w:color w:val="0033CC"/>
          </w:rPr>
          <w:delText>.</w:delText>
        </w:r>
      </w:del>
      <w:ins w:id="5313" w:author="Razavi, Pedram/Medicine" w:date="2019-06-16T16:55:00Z">
        <w:r w:rsidR="000F23EB">
          <w:rPr>
            <w:rFonts w:ascii="Arial" w:eastAsia="Arial" w:hAnsi="Arial" w:cs="Arial"/>
            <w:color w:val="0033CC"/>
          </w:rPr>
          <w:t xml:space="preserve"> </w:t>
        </w:r>
      </w:ins>
      <w:ins w:id="5314" w:author="Razavi, Pedram/Medicine" w:date="2019-06-16T16:58:00Z">
        <w:r w:rsidR="000F23EB">
          <w:rPr>
            <w:rFonts w:ascii="Arial" w:eastAsia="Arial" w:hAnsi="Arial" w:cs="Arial"/>
            <w:color w:val="0033CC"/>
          </w:rPr>
          <w:t xml:space="preserve">It is possible that the </w:t>
        </w:r>
      </w:ins>
      <w:ins w:id="5315" w:author="Razavi, Pedram/Medicine" w:date="2019-06-16T16:59:00Z">
        <w:r w:rsidR="000F23EB">
          <w:rPr>
            <w:rFonts w:ascii="Arial" w:eastAsia="Arial" w:hAnsi="Arial" w:cs="Arial"/>
            <w:color w:val="0033CC"/>
          </w:rPr>
          <w:t xml:space="preserve">germline MUTYH mutations resulted in the MMR signature or </w:t>
        </w:r>
      </w:ins>
      <w:ins w:id="5316" w:author="Razavi, Pedram/Medicine" w:date="2019-06-16T17:00:00Z">
        <w:r w:rsidR="000F23EB">
          <w:rPr>
            <w:rFonts w:ascii="Arial" w:eastAsia="Arial" w:hAnsi="Arial" w:cs="Arial"/>
            <w:color w:val="0033CC"/>
          </w:rPr>
          <w:t xml:space="preserve">more likely </w:t>
        </w:r>
      </w:ins>
      <w:ins w:id="5317" w:author="Razavi, Pedram/Medicine" w:date="2019-06-16T16:59:00Z">
        <w:r w:rsidR="000F23EB">
          <w:rPr>
            <w:rFonts w:ascii="Arial" w:eastAsia="Arial" w:hAnsi="Arial" w:cs="Arial"/>
            <w:color w:val="0033CC"/>
          </w:rPr>
          <w:t xml:space="preserve">epigenetic </w:t>
        </w:r>
      </w:ins>
      <w:ins w:id="5318" w:author="Razavi, Pedram/Medicine" w:date="2019-06-16T17:00:00Z">
        <w:r w:rsidR="000F23EB">
          <w:rPr>
            <w:rFonts w:ascii="Arial" w:eastAsia="Arial" w:hAnsi="Arial" w:cs="Arial"/>
            <w:color w:val="0033CC"/>
          </w:rPr>
          <w:t xml:space="preserve">factors have resulted in MMR deficiency in this tumor. </w:t>
        </w:r>
      </w:ins>
      <w:del w:id="5319" w:author="Razavi, Pedram/Medicine" w:date="2019-06-16T16:55:00Z">
        <w:r w:rsidDel="000F23EB">
          <w:rPr>
            <w:rFonts w:ascii="Arial" w:eastAsia="Arial" w:hAnsi="Arial" w:cs="Arial"/>
            <w:color w:val="0033CC"/>
          </w:rPr>
          <w:delText xml:space="preserve"> </w:delText>
        </w:r>
      </w:del>
      <w:del w:id="5320" w:author="Razavi, Pedram/Medicine" w:date="2019-06-16T17:00:00Z">
        <w:r w:rsidDel="000F23EB">
          <w:rPr>
            <w:rFonts w:ascii="Arial" w:eastAsia="Arial" w:hAnsi="Arial" w:cs="Arial"/>
            <w:color w:val="0033CC"/>
          </w:rPr>
          <w:delText>A</w:delText>
        </w:r>
      </w:del>
      <w:ins w:id="5321" w:author="Razavi, Pedram/Medicine" w:date="2019-06-16T17:00:00Z">
        <w:r w:rsidR="000F23EB">
          <w:rPr>
            <w:rFonts w:ascii="Arial" w:eastAsia="Arial" w:hAnsi="Arial" w:cs="Arial"/>
            <w:color w:val="0033CC"/>
          </w:rPr>
          <w:t>A</w:t>
        </w:r>
      </w:ins>
      <w:r>
        <w:rPr>
          <w:rFonts w:ascii="Arial" w:eastAsia="Arial" w:hAnsi="Arial" w:cs="Arial"/>
          <w:color w:val="0033CC"/>
        </w:rPr>
        <w:t>lthough there is no definite evidence of MMR pathway lesion, the patient was enrolled on a clinical trial of an anti-PD-L1 immunotherapy regimen, has exhibited a marked</w:t>
      </w:r>
      <w:ins w:id="5322" w:author="Razavi, Pedram/Medicine" w:date="2019-06-16T17:00:00Z">
        <w:r w:rsidR="000F23EB">
          <w:rPr>
            <w:rFonts w:ascii="Arial" w:eastAsia="Arial" w:hAnsi="Arial" w:cs="Arial"/>
            <w:color w:val="0033CC"/>
          </w:rPr>
          <w:t xml:space="preserve"> and sustained </w:t>
        </w:r>
      </w:ins>
      <w:del w:id="5323" w:author="Razavi, Pedram/Medicine" w:date="2019-06-16T17:00:00Z">
        <w:r w:rsidDel="000F23EB">
          <w:rPr>
            <w:rFonts w:ascii="Arial" w:eastAsia="Arial" w:hAnsi="Arial" w:cs="Arial"/>
            <w:color w:val="0033CC"/>
          </w:rPr>
          <w:delText xml:space="preserve"> </w:delText>
        </w:r>
      </w:del>
      <w:r>
        <w:rPr>
          <w:rFonts w:ascii="Arial" w:eastAsia="Arial" w:hAnsi="Arial" w:cs="Arial"/>
          <w:color w:val="0033CC"/>
        </w:rPr>
        <w:t>response to treatment and is still alive.</w:t>
      </w:r>
    </w:p>
    <w:p w14:paraId="5BF8AAD9" w14:textId="77777777" w:rsidR="00413E5F" w:rsidRDefault="00413E5F">
      <w:pPr>
        <w:spacing w:after="0" w:line="240" w:lineRule="auto"/>
        <w:rPr>
          <w:rFonts w:ascii="Arial" w:eastAsia="Arial" w:hAnsi="Arial" w:cs="Arial"/>
        </w:rPr>
        <w:pPrChange w:id="5324" w:author="Razavi, Pedram/Medicine" w:date="2019-06-16T15:04:00Z">
          <w:pPr>
            <w:spacing w:after="0" w:line="240" w:lineRule="auto"/>
            <w:jc w:val="both"/>
          </w:pPr>
        </w:pPrChange>
      </w:pPr>
    </w:p>
    <w:p w14:paraId="6DBF313A" w14:textId="77777777" w:rsidR="00413E5F" w:rsidRDefault="00B4071F">
      <w:pPr>
        <w:spacing w:after="0" w:line="240" w:lineRule="auto"/>
        <w:rPr>
          <w:rFonts w:ascii="Arial" w:eastAsia="Arial" w:hAnsi="Arial" w:cs="Arial"/>
        </w:rPr>
        <w:pPrChange w:id="5325" w:author="Razavi, Pedram/Medicine" w:date="2019-06-16T15:04:00Z">
          <w:pPr>
            <w:spacing w:after="0" w:line="240" w:lineRule="auto"/>
            <w:jc w:val="both"/>
          </w:pPr>
        </w:pPrChange>
      </w:pPr>
      <w:r>
        <w:rPr>
          <w:rFonts w:ascii="Arial" w:eastAsia="Arial" w:hAnsi="Arial" w:cs="Arial"/>
        </w:rPr>
        <w:t>3. Why were synonymous variants separated out of some of the analyses? Certainly many of these will be passenger mutations, but the same is true for non-synonymous mutations, and does pathogenicity matter here?</w:t>
      </w:r>
    </w:p>
    <w:p w14:paraId="5AD07B93" w14:textId="77777777" w:rsidR="00413E5F" w:rsidRDefault="00413E5F">
      <w:pPr>
        <w:spacing w:after="0" w:line="240" w:lineRule="auto"/>
        <w:rPr>
          <w:rFonts w:ascii="Arial" w:eastAsia="Arial" w:hAnsi="Arial" w:cs="Arial"/>
          <w:color w:val="0033CC"/>
        </w:rPr>
        <w:pPrChange w:id="5326" w:author="Razavi, Pedram/Medicine" w:date="2019-06-16T15:04:00Z">
          <w:pPr>
            <w:spacing w:after="0" w:line="240" w:lineRule="auto"/>
            <w:jc w:val="both"/>
          </w:pPr>
        </w:pPrChange>
      </w:pPr>
    </w:p>
    <w:p w14:paraId="0B2199D6" w14:textId="72858F00" w:rsidR="00413E5F" w:rsidRDefault="00B4071F">
      <w:pPr>
        <w:spacing w:after="0" w:line="240" w:lineRule="auto"/>
        <w:rPr>
          <w:rFonts w:ascii="Arial" w:eastAsia="Arial" w:hAnsi="Arial" w:cs="Arial"/>
          <w:color w:val="0033CC"/>
        </w:rPr>
        <w:pPrChange w:id="5327" w:author="Razavi, Pedram/Medicine" w:date="2019-06-16T15:04:00Z">
          <w:pPr>
            <w:spacing w:after="0" w:line="240" w:lineRule="auto"/>
            <w:jc w:val="both"/>
          </w:pPr>
        </w:pPrChange>
      </w:pPr>
      <w:r>
        <w:rPr>
          <w:rFonts w:ascii="Arial" w:eastAsia="Arial" w:hAnsi="Arial" w:cs="Arial"/>
          <w:color w:val="0033CC"/>
        </w:rPr>
        <w:t xml:space="preserve">Authors: All somatic mutations reported as part of the clinically validated MSK-IMPACT pipeline are non-synonymous variants. All comparisons in the manuscript were 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del w:id="5328" w:author="Razavi, Pedram/Medicine" w:date="2019-06-16T15:31:00Z">
        <w:r w:rsidDel="005A4295">
          <w:rPr>
            <w:rFonts w:ascii="Arial" w:eastAsia="Arial" w:hAnsi="Arial" w:cs="Arial"/>
            <w:color w:val="0033CC"/>
          </w:rPr>
          <w:delText>point-by-point reply</w:delText>
        </w:r>
      </w:del>
      <w:ins w:id="5329" w:author="Razavi, Pedram/Medicine" w:date="2019-06-16T15:31:00Z">
        <w:r w:rsidR="005A4295">
          <w:rPr>
            <w:rFonts w:ascii="Arial" w:eastAsia="Arial" w:hAnsi="Arial" w:cs="Arial"/>
            <w:color w:val="0033CC"/>
          </w:rPr>
          <w:t>response</w:t>
        </w:r>
      </w:ins>
      <w:r>
        <w:rPr>
          <w:rFonts w:ascii="Arial" w:eastAsia="Arial" w:hAnsi="Arial" w:cs="Arial"/>
          <w:color w:val="0033CC"/>
        </w:rPr>
        <w:t>, all non-synonymous variants were annotated using OncoKB (</w:t>
      </w:r>
      <w:ins w:id="5330" w:author="Razavi, Pedram/Medicine" w:date="2019-06-16T17:01:00Z">
        <w:r w:rsidR="00DB5F05" w:rsidRPr="00DB5F05">
          <w:rPr>
            <w:rFonts w:ascii="Arial" w:eastAsia="Arial" w:hAnsi="Arial" w:cs="Arial"/>
            <w:color w:val="0033CC"/>
          </w:rPr>
          <w:t>28890946</w:t>
        </w:r>
        <w:r w:rsidR="00DB5F05">
          <w:rPr>
            <w:rFonts w:ascii="Arial" w:eastAsia="Arial" w:hAnsi="Arial" w:cs="Arial"/>
            <w:color w:val="0033CC"/>
          </w:rPr>
          <w:t>)</w:t>
        </w:r>
      </w:ins>
      <w:del w:id="5331" w:author="Razavi, Pedram/Medicine" w:date="2019-06-16T17:01:00Z">
        <w:r w:rsidDel="00DB5F05">
          <w:rPr>
            <w:rFonts w:ascii="Arial" w:eastAsia="Arial" w:hAnsi="Arial" w:cs="Arial"/>
            <w:color w:val="0033CC"/>
          </w:rPr>
          <w:delText>ref)</w:delText>
        </w:r>
      </w:del>
      <w:r>
        <w:rPr>
          <w:rFonts w:ascii="Arial" w:eastAsia="Arial" w:hAnsi="Arial" w:cs="Arial"/>
          <w:color w:val="0033CC"/>
        </w:rPr>
        <w:t>.</w:t>
      </w:r>
    </w:p>
    <w:p w14:paraId="23175BA5" w14:textId="77777777" w:rsidR="00413E5F" w:rsidRDefault="00413E5F">
      <w:pPr>
        <w:spacing w:after="0" w:line="240" w:lineRule="auto"/>
        <w:pPrChange w:id="5332" w:author="Razavi, Pedram/Medicine" w:date="2019-06-16T15:04:00Z">
          <w:pPr>
            <w:spacing w:after="0" w:line="240" w:lineRule="auto"/>
            <w:jc w:val="both"/>
          </w:pPr>
        </w:pPrChange>
      </w:pPr>
      <w:bookmarkStart w:id="5333" w:name="_gjdgxs" w:colFirst="0" w:colLast="0"/>
      <w:bookmarkEnd w:id="5333"/>
    </w:p>
    <w:sectPr w:rsidR="00413E5F">
      <w:headerReference w:type="default" r:id="rId29"/>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8" w:author="Razavi, Pedram/Medicine" w:date="2019-06-13T14:05:00Z" w:initials="RP">
    <w:p w14:paraId="5C886184" w14:textId="77777777" w:rsidR="0031314A" w:rsidRDefault="0031314A">
      <w:pPr>
        <w:pStyle w:val="CommentText"/>
      </w:pPr>
      <w:r>
        <w:rPr>
          <w:rStyle w:val="CommentReference"/>
        </w:rPr>
        <w:annotationRef/>
      </w:r>
      <w:r>
        <w:rPr>
          <w:rStyle w:val="CommentReference"/>
        </w:rPr>
        <w:t xml:space="preserve">Jorge- Have fun with this one. </w:t>
      </w:r>
    </w:p>
  </w:comment>
  <w:comment w:id="24" w:author="Megan Hall" w:date="2019-04-09T20:47:00Z" w:initials="">
    <w:p w14:paraId="7711E54F"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Add Oncokb levels (may only be level 3s, R1, R2), highlight these levels to note what could have been called tumor-derived; considering oncogenic mutations most are found only in WBCs... (Place to highlight other people 'are doing it wrong')</w:t>
      </w:r>
    </w:p>
  </w:comment>
  <w:comment w:id="25" w:author="David Brown" w:date="2019-05-24T16:01:00Z" w:initials="">
    <w:p w14:paraId="0496F82C"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https://grail.com/wp-content/uploads/2018/06/ASCO_2018_CCGALungCancer_Oxnard_ORP_Final.pdf</w:t>
      </w:r>
    </w:p>
  </w:comment>
  <w:comment w:id="288" w:author="Razavi, Pedram/Medicine" w:date="2019-06-14T12:09:00Z" w:initials="RP">
    <w:p w14:paraId="57D2E316" w14:textId="593D81CC" w:rsidR="0031314A" w:rsidRDefault="0031314A">
      <w:pPr>
        <w:pStyle w:val="CommentText"/>
      </w:pPr>
      <w:r>
        <w:rPr>
          <w:rStyle w:val="CommentReference"/>
        </w:rPr>
        <w:annotationRef/>
      </w:r>
      <w:r>
        <w:t xml:space="preserve">GRAIL: please provide specifics </w:t>
      </w:r>
    </w:p>
  </w:comment>
  <w:comment w:id="329" w:author="David Brown" w:date="2019-06-07T16:40:00Z" w:initials="">
    <w:p w14:paraId="2FBBDF07"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PMID: 23396013</w:t>
      </w:r>
    </w:p>
  </w:comment>
  <w:comment w:id="365" w:author="Razavi, Pedram/Medicine" w:date="2019-06-14T12:18:00Z" w:initials="RP">
    <w:p w14:paraId="4C40C16E" w14:textId="05ED9F05" w:rsidR="0031314A" w:rsidRDefault="0031314A">
      <w:pPr>
        <w:pStyle w:val="CommentText"/>
      </w:pPr>
      <w:r>
        <w:rPr>
          <w:rStyle w:val="CommentReference"/>
        </w:rPr>
        <w:annotationRef/>
      </w:r>
      <w:r>
        <w:t>??</w:t>
      </w:r>
    </w:p>
  </w:comment>
  <w:comment w:id="1519" w:author="Megan Hall" w:date="2019-04-09T20:55:00Z" w:initials="">
    <w:p w14:paraId="79C71C94"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(eg not necessarily enriched in CH genes, but showed correlation with gene size) - Jorge to do "the bsing"</w:t>
      </w:r>
    </w:p>
  </w:comment>
  <w:comment w:id="1525" w:author="David Brown" w:date="2019-05-05T06:42:00Z" w:initials="">
    <w:p w14:paraId="66A0516D"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+ehubbell@grail.com to check for consistency and complete as required</w:t>
      </w:r>
    </w:p>
    <w:p w14:paraId="2F609F96"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Earl Hubbell_</w:t>
      </w:r>
    </w:p>
  </w:comment>
  <w:comment w:id="1638" w:author="Razavi, Pedram/Medicine" w:date="2019-06-16T11:30:00Z" w:initials="RP">
    <w:p w14:paraId="2F4558A3" w14:textId="01F3D37A" w:rsidR="0031314A" w:rsidRDefault="0031314A">
      <w:pPr>
        <w:pStyle w:val="CommentText"/>
      </w:pPr>
      <w:r>
        <w:rPr>
          <w:rStyle w:val="CommentReference"/>
        </w:rPr>
        <w:annotationRef/>
      </w:r>
      <w:r>
        <w:t xml:space="preserve">On second thought, I think we have to go back to the categorization by GRAIL. The study was prospectively performed and the cases were selected based on that criteria so we need to present that. I will review and simplify the categories and will send the table to David to updated the Figure. </w:t>
      </w:r>
    </w:p>
  </w:comment>
  <w:comment w:id="2122" w:author="David Brown" w:date="2019-03-27T17:00:00Z" w:initials="">
    <w:p w14:paraId="73FC5B40"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https://github.com/ndbrown6/MSK-GRAIL-TECHVAL/blob/master/Supplmentary_Tables/Table_S6.tsv</w:t>
      </w:r>
    </w:p>
  </w:comment>
  <w:comment w:id="2123" w:author="David Brown" w:date="2019-03-27T17:01:00Z" w:initials="">
    <w:p w14:paraId="3345AA94"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https://github.com/ndbrown6/MSK-GRAIL-TECHVAL/blob/master/Supplmentary_Tables/Table_S7.tsv</w:t>
      </w:r>
    </w:p>
    <w:p w14:paraId="12ADB1C8"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p>
    <w:p w14:paraId="2C89FA1C"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https://github.com/ndbrown6/MSK-GRAIL-TECHVAL/blob/master/Supplmentary_Tables/Table_S8.tsv</w:t>
      </w:r>
    </w:p>
    <w:p w14:paraId="444CBD58"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p>
    <w:p w14:paraId="4F08A326"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https://github.com/ndbrown6/MSK-GRAIL-TECHVAL/blob/master/Supplmentary_Tables/Table_S9.tsv</w:t>
      </w:r>
    </w:p>
  </w:comment>
  <w:comment w:id="2132" w:author="David Brown" w:date="2019-03-27T16:59:00Z" w:initials="">
    <w:p w14:paraId="1967BBE7"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https://github.com/ndbrown6/MSK-GRAIL-TECHVAL/blob/master/Supplmentary_Tables/Table_S10.tsv</w:t>
      </w:r>
    </w:p>
  </w:comment>
  <w:comment w:id="2159" w:author="Razavi, Pedram/Medicine" w:date="2019-06-15T22:47:00Z" w:initials="RP">
    <w:p w14:paraId="1BC66C86" w14:textId="15858F50" w:rsidR="0031314A" w:rsidRDefault="0031314A">
      <w:pPr>
        <w:pStyle w:val="CommentText"/>
      </w:pPr>
      <w:r>
        <w:rPr>
          <w:rStyle w:val="CommentReference"/>
        </w:rPr>
        <w:annotationRef/>
      </w:r>
      <w:r>
        <w:t>Need to add WBC to the plots i.e. WBC gDNA</w:t>
      </w:r>
    </w:p>
  </w:comment>
  <w:comment w:id="2160" w:author="Razavi, Pedram/Medicine" w:date="2019-06-15T22:48:00Z" w:initials="RP">
    <w:p w14:paraId="7BAD0929" w14:textId="69D8E344" w:rsidR="0031314A" w:rsidRDefault="0031314A">
      <w:pPr>
        <w:pStyle w:val="CommentText"/>
      </w:pPr>
      <w:r>
        <w:rPr>
          <w:rStyle w:val="CommentReference"/>
        </w:rPr>
        <w:annotationRef/>
      </w:r>
      <w:r>
        <w:t xml:space="preserve">Is this correct? </w:t>
      </w:r>
    </w:p>
  </w:comment>
  <w:comment w:id="2273" w:author="Razavi, Pedram/Medicine" w:date="2019-06-15T23:18:00Z" w:initials="RP">
    <w:p w14:paraId="539B670A" w14:textId="77777777" w:rsidR="0031314A" w:rsidRDefault="0031314A" w:rsidP="00CB07F2">
      <w:pPr>
        <w:pStyle w:val="CommentText"/>
      </w:pPr>
      <w:r>
        <w:rPr>
          <w:rStyle w:val="CommentReference"/>
        </w:rPr>
        <w:annotationRef/>
      </w:r>
      <w:r>
        <w:t xml:space="preserve">IO would remove this. </w:t>
      </w:r>
    </w:p>
    <w:p w14:paraId="0295B4FB" w14:textId="6E98CF3F" w:rsidR="0031314A" w:rsidRDefault="0031314A" w:rsidP="00CB07F2">
      <w:pPr>
        <w:pStyle w:val="CommentText"/>
      </w:pPr>
      <w:r>
        <w:t xml:space="preserve">Also would rescale both axes and stat from 0.05% which is the limit of detection of the ddPCR assay. PlS change 0 to ND (not detected) given log scale.  This CTNNB1 mut can be shown as ND. </w:t>
      </w:r>
    </w:p>
  </w:comment>
  <w:comment w:id="2358" w:author="David Brown" w:date="2019-05-03T01:34:00Z" w:initials="">
    <w:p w14:paraId="666FBE92" w14:textId="75184974"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PMID: </w:t>
      </w:r>
    </w:p>
  </w:comment>
  <w:comment w:id="2350" w:author="Razavi, Pedram/Medicine" w:date="2019-06-15T23:41:00Z" w:initials="RP">
    <w:p w14:paraId="4F48CC9D" w14:textId="71C63426" w:rsidR="0031314A" w:rsidRDefault="0031314A">
      <w:pPr>
        <w:pStyle w:val="CommentText"/>
      </w:pPr>
      <w:r>
        <w:rPr>
          <w:rStyle w:val="CommentReference"/>
        </w:rPr>
        <w:annotationRef/>
      </w:r>
      <w:r>
        <w:t xml:space="preserve">I would remove this part.  </w:t>
      </w:r>
    </w:p>
  </w:comment>
  <w:comment w:id="2453" w:author="Razavi, Pedram/Medicine" w:date="2019-06-16T11:41:00Z" w:initials="RP">
    <w:p w14:paraId="209527D6" w14:textId="2EEB3493" w:rsidR="0031314A" w:rsidRDefault="0031314A">
      <w:pPr>
        <w:pStyle w:val="CommentText"/>
      </w:pPr>
      <w:r>
        <w:rPr>
          <w:rStyle w:val="CommentReference"/>
        </w:rPr>
        <w:annotationRef/>
      </w:r>
      <w:r>
        <w:t>I belive that Fisher is appropriate here. We need Ronglai to help with a decisive response here.</w:t>
      </w:r>
    </w:p>
  </w:comment>
  <w:comment w:id="2497" w:author="David Brown" w:date="2019-03-31T00:53:00Z" w:initials="">
    <w:p w14:paraId="528ECE2E" w14:textId="6772E9F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PMID: </w:t>
      </w:r>
    </w:p>
  </w:comment>
  <w:comment w:id="2559" w:author="Megan Hall" w:date="2019-05-14T14:20:00Z" w:initials="">
    <w:p w14:paraId="5A2C29D0"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 Do you have a status update for the data packaging? Are we ready to upload as soon as the account is activated?</w:t>
      </w:r>
    </w:p>
    <w:p w14:paraId="6B4D0992"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p>
    <w:p w14:paraId="05750D4B"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Reminder: we agreed to upload uncollapsed bams, collapsed bams, and vcfs.</w:t>
      </w:r>
    </w:p>
    <w:p w14:paraId="768BB568"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Byoungsok Jung_</w:t>
      </w:r>
    </w:p>
  </w:comment>
  <w:comment w:id="2560" w:author="Byoungsok Jung" w:date="2019-06-07T19:40:00Z" w:initials="">
    <w:p w14:paraId="68BB5BB4"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are preparing data transfer to EGA portal. it takes a lot of time and resources as EGA requires all data be encrypted using their software prior to transfer. we are also exploring options for efficient data transfer (cloud to cloud).</w:t>
      </w:r>
    </w:p>
  </w:comment>
  <w:comment w:id="2561" w:author="Megan Hall" w:date="2019-06-10T16:47:00Z" w:initials="">
    <w:p w14:paraId="208DAF3C"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Noting data access agreement is nearly ready from our legal team for sharing - will have ahead of tomorrow's call</w:t>
      </w:r>
    </w:p>
  </w:comment>
  <w:comment w:id="2581" w:author="Razavi, Pedram/Medicine" w:date="2019-06-16T12:48:00Z" w:initials="RP">
    <w:p w14:paraId="74223DD1" w14:textId="733395F8" w:rsidR="0031314A" w:rsidRDefault="0031314A">
      <w:pPr>
        <w:pStyle w:val="CommentText"/>
      </w:pPr>
      <w:r>
        <w:rPr>
          <w:rStyle w:val="CommentReference"/>
        </w:rPr>
        <w:annotationRef/>
      </w:r>
      <w:r>
        <w:t>GRAIL?</w:t>
      </w:r>
    </w:p>
  </w:comment>
  <w:comment w:id="2601" w:author="Razavi, Pedram/Medicine" w:date="2019-06-16T13:27:00Z" w:initials="RP">
    <w:p w14:paraId="6D3BF995" w14:textId="7E4774E7" w:rsidR="0031314A" w:rsidRDefault="0031314A">
      <w:pPr>
        <w:pStyle w:val="CommentText"/>
      </w:pPr>
      <w:r>
        <w:rPr>
          <w:rStyle w:val="CommentReference"/>
        </w:rPr>
        <w:annotationRef/>
      </w:r>
      <w:r>
        <w:t>Are these all the pts in table 5 except for VB-0023?</w:t>
      </w:r>
    </w:p>
  </w:comment>
  <w:comment w:id="2602" w:author="Razavi, Pedram/Medicine" w:date="2019-06-16T13:21:00Z" w:initials="RP">
    <w:p w14:paraId="61F6FD33" w14:textId="1CFE9237" w:rsidR="0031314A" w:rsidRDefault="0031314A">
      <w:pPr>
        <w:pStyle w:val="CommentText"/>
      </w:pPr>
      <w:r>
        <w:t xml:space="preserve">These numbers do not add up and do not correspond to the numbers presented in the tables. </w:t>
      </w:r>
    </w:p>
  </w:comment>
  <w:comment w:id="2606" w:author="Razavi, Pedram/Medicine" w:date="2019-06-16T13:28:00Z" w:initials="RP">
    <w:p w14:paraId="165CB84F" w14:textId="7BE918DE" w:rsidR="0031314A" w:rsidRDefault="0031314A">
      <w:pPr>
        <w:pStyle w:val="CommentText"/>
      </w:pPr>
      <w:r>
        <w:rPr>
          <w:rStyle w:val="CommentReference"/>
        </w:rPr>
        <w:annotationRef/>
      </w:r>
      <w:r>
        <w:t>630???</w:t>
      </w:r>
    </w:p>
  </w:comment>
  <w:comment w:id="4513" w:author="Razavi, Pedram/Medicine" w:date="2019-06-16T14:58:00Z" w:initials="RP">
    <w:p w14:paraId="6CF17E7C" w14:textId="078E4B12" w:rsidR="00A31752" w:rsidRDefault="00A31752">
      <w:pPr>
        <w:pStyle w:val="CommentText"/>
      </w:pPr>
      <w:r>
        <w:rPr>
          <w:rStyle w:val="CommentReference"/>
        </w:rPr>
        <w:annotationRef/>
      </w:r>
    </w:p>
  </w:comment>
  <w:comment w:id="4514" w:author="Razavi, Pedram/Medicine" w:date="2019-06-16T14:58:00Z" w:initials="RP">
    <w:p w14:paraId="047AF4DE" w14:textId="77777777" w:rsidR="00A31752" w:rsidRDefault="00A31752">
      <w:pPr>
        <w:pStyle w:val="CommentText"/>
      </w:pPr>
      <w:r>
        <w:rPr>
          <w:rStyle w:val="CommentReference"/>
        </w:rPr>
        <w:annotationRef/>
      </w:r>
      <w:r>
        <w:t xml:space="preserve">Jorge- I am not sure aout this response. We just need to say that the temporal differences are unlikely given the inclusion criteria not allowing intervinig therapies or time interval of &gt;6 weeks between cfDNA and tissue collections. </w:t>
      </w:r>
    </w:p>
    <w:p w14:paraId="23119702" w14:textId="77777777" w:rsidR="00A31752" w:rsidRDefault="00A31752">
      <w:pPr>
        <w:pStyle w:val="CommentText"/>
      </w:pPr>
    </w:p>
    <w:p w14:paraId="4470325F" w14:textId="77777777" w:rsidR="00A31752" w:rsidRDefault="00A31752">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A31752" w:rsidRDefault="00A31752">
      <w:pPr>
        <w:pStyle w:val="CommentText"/>
      </w:pPr>
    </w:p>
    <w:p w14:paraId="4FF5530E" w14:textId="77777777" w:rsidR="00A31752" w:rsidRDefault="00A31752">
      <w:pPr>
        <w:pStyle w:val="CommentText"/>
      </w:pPr>
    </w:p>
    <w:p w14:paraId="78E293EE" w14:textId="576EC7D6" w:rsidR="00A31752" w:rsidRDefault="00A31752">
      <w:pPr>
        <w:pStyle w:val="CommentText"/>
      </w:pPr>
      <w:r>
        <w:t xml:space="preserve"> </w:t>
      </w:r>
    </w:p>
  </w:comment>
  <w:comment w:id="4517" w:author="David Brown" w:date="2019-05-29T17:32:00Z" w:initials="">
    <w:p w14:paraId="76884E9C"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PMID: 2580182, 28481359</w:t>
      </w:r>
    </w:p>
  </w:comment>
  <w:comment w:id="4520" w:author="David Brown" w:date="2019-05-29T17:43:00Z" w:initials="">
    <w:p w14:paraId="663CB141"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PMID: 28481359</w:t>
      </w:r>
    </w:p>
  </w:comment>
  <w:comment w:id="4525" w:author="David Brown" w:date="2019-05-29T20:47:00Z" w:initials="">
    <w:p w14:paraId="4168EABF"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PMID: 27270079</w:t>
      </w:r>
    </w:p>
  </w:comment>
  <w:comment w:id="4663" w:author="Razavi, Pedram/Medicine" w:date="2019-06-16T15:02:00Z" w:initials="RP">
    <w:p w14:paraId="56B1C18F" w14:textId="04140BE7" w:rsidR="00A31752" w:rsidRDefault="00A31752">
      <w:pPr>
        <w:pStyle w:val="CommentText"/>
      </w:pPr>
      <w:r>
        <w:rPr>
          <w:rStyle w:val="CommentReference"/>
        </w:rPr>
        <w:annotationRef/>
      </w:r>
      <w:r w:rsidR="00812C09">
        <w:t xml:space="preserve">Please get rid of the dotted box. I tried but couldn’t remove it. </w:t>
      </w:r>
    </w:p>
  </w:comment>
  <w:comment w:id="4892" w:author="Razavi, Pedram/Medicine" w:date="2019-06-16T15:42:00Z" w:initials="RP">
    <w:p w14:paraId="4D7741C4" w14:textId="5CED463B" w:rsidR="006E1F9B" w:rsidRDefault="006E1F9B">
      <w:pPr>
        <w:pStyle w:val="CommentText"/>
      </w:pPr>
      <w:r>
        <w:rPr>
          <w:rStyle w:val="CommentReference"/>
        </w:rPr>
        <w:annotationRef/>
      </w:r>
      <w:r>
        <w:t>??</w:t>
      </w:r>
    </w:p>
  </w:comment>
  <w:comment w:id="4895" w:author="Razavi, Pedram/Medicine" w:date="2019-06-16T15:43:00Z" w:initials="RP">
    <w:p w14:paraId="054D6557" w14:textId="77777777" w:rsidR="006E1F9B" w:rsidRDefault="006E1F9B">
      <w:pPr>
        <w:pStyle w:val="CommentText"/>
      </w:pPr>
      <w:r>
        <w:rPr>
          <w:rStyle w:val="CommentReference"/>
        </w:rPr>
        <w:annotationRef/>
      </w:r>
      <w:r>
        <w:t>This is not clear. I suggest revising the plot as followed:</w:t>
      </w:r>
    </w:p>
    <w:p w14:paraId="629F6440" w14:textId="43D52337" w:rsidR="006E1F9B" w:rsidRDefault="006E1F9B" w:rsidP="006E1F9B">
      <w:pPr>
        <w:pStyle w:val="CommentText"/>
        <w:numPr>
          <w:ilvl w:val="0"/>
          <w:numId w:val="3"/>
        </w:numPr>
      </w:pPr>
      <w:r>
        <w:t xml:space="preserve"> Increase the height (at least 3x of the current plot) to make the pared nature of the results more clear</w:t>
      </w:r>
    </w:p>
    <w:p w14:paraId="4F770C5C" w14:textId="66687E27" w:rsidR="006E1F9B" w:rsidRDefault="006E1F9B" w:rsidP="006E1F9B">
      <w:pPr>
        <w:pStyle w:val="CommentText"/>
        <w:numPr>
          <w:ilvl w:val="0"/>
          <w:numId w:val="3"/>
        </w:numPr>
      </w:pPr>
      <w:r>
        <w:t xml:space="preserve"> Add white space (or light gray) rows between each cfDNA/tumor pairs</w:t>
      </w:r>
    </w:p>
    <w:p w14:paraId="1D7D6D05" w14:textId="3C2E933E" w:rsidR="006E1F9B" w:rsidRDefault="006E1F9B" w:rsidP="006E1F9B">
      <w:pPr>
        <w:pStyle w:val="CommentText"/>
        <w:numPr>
          <w:ilvl w:val="0"/>
          <w:numId w:val="3"/>
        </w:numPr>
      </w:pPr>
      <w:r>
        <w:t xml:space="preserve"> Including vertical gridlines only to mark the Chr boundaries. </w:t>
      </w:r>
    </w:p>
    <w:p w14:paraId="145C2FC5" w14:textId="152A9406" w:rsidR="006E1F9B" w:rsidRDefault="006E1F9B" w:rsidP="006E1F9B">
      <w:pPr>
        <w:pStyle w:val="CommentText"/>
        <w:numPr>
          <w:ilvl w:val="0"/>
          <w:numId w:val="3"/>
        </w:numPr>
      </w:pPr>
    </w:p>
  </w:comment>
  <w:comment w:id="5113" w:author="Megan Hall" w:date="2019-05-21T21:08:00Z" w:initials="">
    <w:p w14:paraId="0BD04BD6"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Need text for code sharing (ie, data to figures) and where it will be housed (ie, github, zenodo), and then need code shared. Need to submit offical request for code sharing as well (can do this by e-mail, usually quick)</w:t>
      </w:r>
    </w:p>
    <w:p w14:paraId="50F9FB4D"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Earl Hubbell_</w:t>
      </w:r>
    </w:p>
  </w:comment>
  <w:comment w:id="5114" w:author="Megan Hall" w:date="2019-03-13T22:25:00Z" w:initials="">
    <w:p w14:paraId="212A9968"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Megan working with the team on this.</w:t>
      </w:r>
    </w:p>
  </w:comment>
  <w:comment w:id="5115" w:author="Earl Hubbell" w:date="2019-03-29T16:35:00Z" w:initials="">
    <w:p w14:paraId="7A4BFBDA"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We can't provide PECAN, we can likely provide downstream filters and categorization code, and noise model is not likely suitable for export.</w:t>
      </w:r>
    </w:p>
  </w:comment>
  <w:comment w:id="5116" w:author="David Brown" w:date="2019-03-30T00:58:00Z" w:initials="">
    <w:p w14:paraId="5009C890"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think that the codes for categorization of the variants and eventually those for making the figures might be enough for that Reviewer. Not even sure he/she will bother looking into how exhaustive the codes are. However, it would have to be connected to the stacked and scored tsv files and that might still be problematic on account of germline SNPs.</w:t>
      </w:r>
    </w:p>
  </w:comment>
  <w:comment w:id="5117" w:author="Earl Hubbell" w:date="2019-03-30T03:59:00Z" w:initials="">
    <w:p w14:paraId="22602B95"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A good point: we should exclude germline but note the code used.</w:t>
      </w:r>
    </w:p>
  </w:comment>
  <w:comment w:id="5118" w:author="Megan Hall" w:date="2019-05-14T14:53:00Z" w:initials="">
    <w:p w14:paraId="5E74C2DA"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following up on this request - have we finalized the plan for code sharing?</w:t>
      </w:r>
    </w:p>
  </w:comment>
  <w:comment w:id="5126" w:author="Megan Hall" w:date="2019-05-22T14:15:00Z" w:initials="">
    <w:p w14:paraId="4064093A"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+bjung@grailbio.com Let me know if there's an accession or reference code that we need to refer to here, when code is uploaded.</w:t>
      </w:r>
    </w:p>
  </w:comment>
  <w:comment w:id="5127" w:author="David Brown" w:date="2019-05-29T20:19:00Z" w:initials="">
    <w:p w14:paraId="58C2BC5A"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I can sanitize the codes for categorization and move this under the jrflab Github (https://github.com/jrflab). This will make the whole project more professional looking but we need to know what GRAIL will be sharing as computer codes/packages since I understand there were either proprietary codes and parts that would be difficult to migrate outside amazon instances.</w:t>
      </w:r>
    </w:p>
  </w:comment>
  <w:comment w:id="5128" w:author="Megan Hall" w:date="2019-05-29T23:17:00Z" w:initials="">
    <w:p w14:paraId="41C0B112"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David - basically we want to share the code for generating the figures from the data - Earl and Byoungsok can provide any more specific guidance.</w:t>
      </w:r>
    </w:p>
  </w:comment>
  <w:comment w:id="5129" w:author="Byoungsok Jung" w:date="2019-05-30T02:03:00Z" w:initials="">
    <w:p w14:paraId="00AB379E"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environment, and includes many proprietary aspects. </w:t>
      </w:r>
    </w:p>
    <w:p w14:paraId="53ABBDB0"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5137" w:author="David Brown" w:date="2019-05-05T20:25:00Z" w:initials="">
    <w:p w14:paraId="7E98E10D"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+razavip@mskcc.org to complete/edit</w:t>
      </w:r>
    </w:p>
    <w:p w14:paraId="49FEA0F0"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razavip_</w:t>
      </w:r>
    </w:p>
  </w:comment>
  <w:comment w:id="5210" w:author="Razavi, Pedram/Medicine" w:date="2019-06-16T16:31:00Z" w:initials="RP">
    <w:p w14:paraId="5F903BE4" w14:textId="718F24C5" w:rsidR="009D1BC0" w:rsidRDefault="009D1BC0">
      <w:pPr>
        <w:pStyle w:val="CommentText"/>
      </w:pPr>
      <w:r>
        <w:rPr>
          <w:rStyle w:val="CommentReference"/>
        </w:rPr>
        <w:annotationRef/>
      </w:r>
      <w:r>
        <w:t xml:space="preserve">David-  Please just modify the Sup Fig * and separate controls from the cases. And have the controls presented as 8a, nonhypermutators gb, and hypermutators 8c. </w:t>
      </w:r>
    </w:p>
  </w:comment>
  <w:comment w:id="5223" w:author="David Brown" w:date="2019-05-05T19:47:00Z" w:initials="">
    <w:p w14:paraId="38969491"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+razavip@mskcc.org to complete</w:t>
      </w:r>
    </w:p>
    <w:p w14:paraId="03CE5898"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razavip_</w:t>
      </w:r>
    </w:p>
  </w:comment>
  <w:comment w:id="5300" w:author="David Brown" w:date="2019-03-31T22:54:00Z" w:initials="">
    <w:p w14:paraId="1E29717F" w14:textId="77777777" w:rsidR="0031314A" w:rsidRDefault="0031314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PMID: 30675060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7711E54F" w15:done="0"/>
  <w15:commentEx w15:paraId="0496F82C" w15:done="0"/>
  <w15:commentEx w15:paraId="57D2E316" w15:done="0"/>
  <w15:commentEx w15:paraId="2FBBDF07" w15:done="0"/>
  <w15:commentEx w15:paraId="4C40C16E" w15:done="0"/>
  <w15:commentEx w15:paraId="79C71C94" w15:done="0"/>
  <w15:commentEx w15:paraId="2F609F96" w15:done="0"/>
  <w15:commentEx w15:paraId="2F4558A3" w15:done="0"/>
  <w15:commentEx w15:paraId="73FC5B40" w15:done="0"/>
  <w15:commentEx w15:paraId="4F08A326" w15:done="0"/>
  <w15:commentEx w15:paraId="1967BBE7" w15:done="0"/>
  <w15:commentEx w15:paraId="1BC66C86" w15:done="0"/>
  <w15:commentEx w15:paraId="7BAD0929" w15:done="0"/>
  <w15:commentEx w15:paraId="0295B4FB" w15:done="0"/>
  <w15:commentEx w15:paraId="666FBE92" w15:done="0"/>
  <w15:commentEx w15:paraId="4F48CC9D" w15:done="0"/>
  <w15:commentEx w15:paraId="209527D6" w15:done="0"/>
  <w15:commentEx w15:paraId="528ECE2E" w15:done="0"/>
  <w15:commentEx w15:paraId="768BB568" w15:done="0"/>
  <w15:commentEx w15:paraId="68BB5BB4" w15:done="0"/>
  <w15:commentEx w15:paraId="208DAF3C" w15:done="0"/>
  <w15:commentEx w15:paraId="74223DD1" w15:done="0"/>
  <w15:commentEx w15:paraId="6D3BF995" w15:done="0"/>
  <w15:commentEx w15:paraId="61F6FD33" w15:done="0"/>
  <w15:commentEx w15:paraId="165CB84F" w15:done="0"/>
  <w15:commentEx w15:paraId="6CF17E7C" w15:done="0"/>
  <w15:commentEx w15:paraId="78E293EE" w15:paraIdParent="6CF17E7C" w15:done="0"/>
  <w15:commentEx w15:paraId="76884E9C" w15:done="0"/>
  <w15:commentEx w15:paraId="663CB141" w15:done="0"/>
  <w15:commentEx w15:paraId="4168EABF" w15:done="0"/>
  <w15:commentEx w15:paraId="56B1C18F" w15:done="0"/>
  <w15:commentEx w15:paraId="4D7741C4" w15:done="0"/>
  <w15:commentEx w15:paraId="145C2FC5" w15:done="0"/>
  <w15:commentEx w15:paraId="50F9FB4D" w15:done="0"/>
  <w15:commentEx w15:paraId="212A9968" w15:done="0"/>
  <w15:commentEx w15:paraId="7A4BFBDA" w15:done="0"/>
  <w15:commentEx w15:paraId="5009C890" w15:done="0"/>
  <w15:commentEx w15:paraId="22602B95" w15:done="0"/>
  <w15:commentEx w15:paraId="5E74C2DA" w15:done="0"/>
  <w15:commentEx w15:paraId="4064093A" w15:done="0"/>
  <w15:commentEx w15:paraId="58C2BC5A" w15:done="0"/>
  <w15:commentEx w15:paraId="30A68E3B" w15:done="0"/>
  <w15:commentEx w15:paraId="53ABBDB0" w15:done="0"/>
  <w15:commentEx w15:paraId="49FEA0F0" w15:done="0"/>
  <w15:commentEx w15:paraId="5F903BE4" w15:done="0"/>
  <w15:commentEx w15:paraId="03CE5898" w15:done="0"/>
  <w15:commentEx w15:paraId="1E29717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7711E54F" w16cid:durableId="20ACA0F3"/>
  <w16cid:commentId w16cid:paraId="0496F82C" w16cid:durableId="20ACA0F4"/>
  <w16cid:commentId w16cid:paraId="57D2E316" w16cid:durableId="20AE0D09"/>
  <w16cid:commentId w16cid:paraId="2FBBDF07" w16cid:durableId="20ACA0F6"/>
  <w16cid:commentId w16cid:paraId="4C40C16E" w16cid:durableId="20AE0F1F"/>
  <w16cid:commentId w16cid:paraId="79C71C94" w16cid:durableId="20ACA0FA"/>
  <w16cid:commentId w16cid:paraId="2F609F96" w16cid:durableId="20ACA0FB"/>
  <w16cid:commentId w16cid:paraId="2F4558A3" w16cid:durableId="20B0A6EA"/>
  <w16cid:commentId w16cid:paraId="73FC5B40" w16cid:durableId="20ACA0FF"/>
  <w16cid:commentId w16cid:paraId="4F08A326" w16cid:durableId="20ACA100"/>
  <w16cid:commentId w16cid:paraId="1967BBE7" w16cid:durableId="20ACA101"/>
  <w16cid:commentId w16cid:paraId="1BC66C86" w16cid:durableId="20AFF3F0"/>
  <w16cid:commentId w16cid:paraId="7BAD0929" w16cid:durableId="20AFF450"/>
  <w16cid:commentId w16cid:paraId="0295B4FB" w16cid:durableId="20AFFB40"/>
  <w16cid:commentId w16cid:paraId="666FBE92" w16cid:durableId="20ACA104"/>
  <w16cid:commentId w16cid:paraId="4F48CC9D" w16cid:durableId="20B000A5"/>
  <w16cid:commentId w16cid:paraId="209527D6" w16cid:durableId="20B0A964"/>
  <w16cid:commentId w16cid:paraId="528ECE2E" w16cid:durableId="20ACA106"/>
  <w16cid:commentId w16cid:paraId="768BB568" w16cid:durableId="20ACA10A"/>
  <w16cid:commentId w16cid:paraId="68BB5BB4" w16cid:durableId="20ACA10B"/>
  <w16cid:commentId w16cid:paraId="208DAF3C" w16cid:durableId="20ACA10C"/>
  <w16cid:commentId w16cid:paraId="74223DD1" w16cid:durableId="20B0B904"/>
  <w16cid:commentId w16cid:paraId="6D3BF995" w16cid:durableId="20B0C245"/>
  <w16cid:commentId w16cid:paraId="61F6FD33" w16cid:durableId="20B0C0D8"/>
  <w16cid:commentId w16cid:paraId="165CB84F" w16cid:durableId="20B0C26C"/>
  <w16cid:commentId w16cid:paraId="6CF17E7C" w16cid:durableId="20B0D781"/>
  <w16cid:commentId w16cid:paraId="78E293EE" w16cid:durableId="20B0D782"/>
  <w16cid:commentId w16cid:paraId="76884E9C" w16cid:durableId="20ACA10D"/>
  <w16cid:commentId w16cid:paraId="663CB141" w16cid:durableId="20ACA10E"/>
  <w16cid:commentId w16cid:paraId="4168EABF" w16cid:durableId="20ACA10F"/>
  <w16cid:commentId w16cid:paraId="56B1C18F" w16cid:durableId="20B0D880"/>
  <w16cid:commentId w16cid:paraId="4D7741C4" w16cid:durableId="20B0E1DE"/>
  <w16cid:commentId w16cid:paraId="145C2FC5" w16cid:durableId="20B0E228"/>
  <w16cid:commentId w16cid:paraId="50F9FB4D" w16cid:durableId="20ACA116"/>
  <w16cid:commentId w16cid:paraId="212A9968" w16cid:durableId="20ACA117"/>
  <w16cid:commentId w16cid:paraId="7A4BFBDA" w16cid:durableId="20ACA118"/>
  <w16cid:commentId w16cid:paraId="5009C890" w16cid:durableId="20ACA119"/>
  <w16cid:commentId w16cid:paraId="22602B95" w16cid:durableId="20ACA11A"/>
  <w16cid:commentId w16cid:paraId="5E74C2DA" w16cid:durableId="20ACA11B"/>
  <w16cid:commentId w16cid:paraId="4064093A" w16cid:durableId="20ACA11C"/>
  <w16cid:commentId w16cid:paraId="58C2BC5A" w16cid:durableId="20ACA11D"/>
  <w16cid:commentId w16cid:paraId="30A68E3B" w16cid:durableId="20ACA11E"/>
  <w16cid:commentId w16cid:paraId="53ABBDB0" w16cid:durableId="20ACA11F"/>
  <w16cid:commentId w16cid:paraId="49FEA0F0" w16cid:durableId="20ACA120"/>
  <w16cid:commentId w16cid:paraId="5F903BE4" w16cid:durableId="20B0ED5A"/>
  <w16cid:commentId w16cid:paraId="03CE5898" w16cid:durableId="20ACA122"/>
  <w16cid:commentId w16cid:paraId="1E29717F" w16cid:durableId="20ACA12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9C7DC" w14:textId="77777777" w:rsidR="00504212" w:rsidRDefault="00504212">
      <w:pPr>
        <w:spacing w:after="0" w:line="240" w:lineRule="auto"/>
      </w:pPr>
      <w:r>
        <w:separator/>
      </w:r>
    </w:p>
  </w:endnote>
  <w:endnote w:type="continuationSeparator" w:id="0">
    <w:p w14:paraId="55B0480B" w14:textId="77777777" w:rsidR="00504212" w:rsidRDefault="00504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38E172" w14:textId="77777777" w:rsidR="00504212" w:rsidRDefault="00504212">
      <w:pPr>
        <w:spacing w:after="0" w:line="240" w:lineRule="auto"/>
      </w:pPr>
      <w:r>
        <w:separator/>
      </w:r>
    </w:p>
  </w:footnote>
  <w:footnote w:type="continuationSeparator" w:id="0">
    <w:p w14:paraId="630733CD" w14:textId="77777777" w:rsidR="00504212" w:rsidRDefault="00504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31314A" w:rsidRDefault="0031314A">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31314A" w:rsidRDefault="0031314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41C8A"/>
    <w:rsid w:val="0006154C"/>
    <w:rsid w:val="0007694D"/>
    <w:rsid w:val="000F23EB"/>
    <w:rsid w:val="000F56DF"/>
    <w:rsid w:val="00152750"/>
    <w:rsid w:val="00191549"/>
    <w:rsid w:val="001A10F1"/>
    <w:rsid w:val="001A1BD3"/>
    <w:rsid w:val="001C0ED6"/>
    <w:rsid w:val="001E69A9"/>
    <w:rsid w:val="001F5DB3"/>
    <w:rsid w:val="0021343E"/>
    <w:rsid w:val="002822C5"/>
    <w:rsid w:val="002E317A"/>
    <w:rsid w:val="00310597"/>
    <w:rsid w:val="0031314A"/>
    <w:rsid w:val="003206A7"/>
    <w:rsid w:val="00344C48"/>
    <w:rsid w:val="0035073C"/>
    <w:rsid w:val="0038681A"/>
    <w:rsid w:val="0039346E"/>
    <w:rsid w:val="003F4170"/>
    <w:rsid w:val="00413E5F"/>
    <w:rsid w:val="00476FE2"/>
    <w:rsid w:val="004B03EB"/>
    <w:rsid w:val="00504212"/>
    <w:rsid w:val="00555733"/>
    <w:rsid w:val="005A4295"/>
    <w:rsid w:val="005C1B81"/>
    <w:rsid w:val="00626527"/>
    <w:rsid w:val="00650F4F"/>
    <w:rsid w:val="006669F5"/>
    <w:rsid w:val="006E0470"/>
    <w:rsid w:val="006E1F9B"/>
    <w:rsid w:val="00730A45"/>
    <w:rsid w:val="00753642"/>
    <w:rsid w:val="007B749E"/>
    <w:rsid w:val="007E25F4"/>
    <w:rsid w:val="007E380A"/>
    <w:rsid w:val="007F153E"/>
    <w:rsid w:val="007F7F14"/>
    <w:rsid w:val="00812C09"/>
    <w:rsid w:val="00856B49"/>
    <w:rsid w:val="008F0488"/>
    <w:rsid w:val="009206A4"/>
    <w:rsid w:val="00936A78"/>
    <w:rsid w:val="0094690E"/>
    <w:rsid w:val="00985DDE"/>
    <w:rsid w:val="009D1BC0"/>
    <w:rsid w:val="00A225D5"/>
    <w:rsid w:val="00A31752"/>
    <w:rsid w:val="00A576AF"/>
    <w:rsid w:val="00A75325"/>
    <w:rsid w:val="00B4071F"/>
    <w:rsid w:val="00BF2B27"/>
    <w:rsid w:val="00BF45F4"/>
    <w:rsid w:val="00C855A9"/>
    <w:rsid w:val="00CB07F2"/>
    <w:rsid w:val="00D02890"/>
    <w:rsid w:val="00D778F4"/>
    <w:rsid w:val="00DB5F05"/>
    <w:rsid w:val="00DF2422"/>
    <w:rsid w:val="00E26E90"/>
    <w:rsid w:val="00E40CA2"/>
    <w:rsid w:val="00E6643B"/>
    <w:rsid w:val="00E7376A"/>
    <w:rsid w:val="00EB1585"/>
    <w:rsid w:val="00EB7BB7"/>
    <w:rsid w:val="00EC0A39"/>
    <w:rsid w:val="00EC2943"/>
    <w:rsid w:val="00EC2E42"/>
    <w:rsid w:val="00F419CA"/>
    <w:rsid w:val="00F80FA6"/>
    <w:rsid w:val="00FE0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50</Pages>
  <Words>18272</Words>
  <Characters>104156</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Razavi, Pedram/Medicine</cp:lastModifiedBy>
  <cp:revision>9</cp:revision>
  <dcterms:created xsi:type="dcterms:W3CDTF">2019-06-16T18:10:00Z</dcterms:created>
  <dcterms:modified xsi:type="dcterms:W3CDTF">2019-06-16T21:11:00Z</dcterms:modified>
</cp:coreProperties>
</file>