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508EF4" w14:textId="01729E14" w:rsidR="00F258DA" w:rsidRDefault="00F258DA"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r>
        <w:rPr>
          <w:rFonts w:ascii="Arial" w:eastAsia="Arial" w:hAnsi="Arial" w:cs="Arial"/>
          <w:b/>
          <w:color w:val="000000" w:themeColor="text1"/>
          <w:sz w:val="26"/>
          <w:szCs w:val="26"/>
        </w:rPr>
        <w:t>TECHNICAL REPORT</w:t>
      </w:r>
    </w:p>
    <w:p w14:paraId="252706B0" w14:textId="77777777" w:rsidR="005D7DC0" w:rsidRDefault="005D7DC0"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p>
    <w:p w14:paraId="6949AAEC" w14:textId="14D63B11" w:rsidR="005D7DC0" w:rsidRDefault="00F258DA"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r>
        <w:rPr>
          <w:rFonts w:ascii="Arial" w:eastAsia="Arial" w:hAnsi="Arial" w:cs="Arial"/>
          <w:b/>
          <w:color w:val="000000" w:themeColor="text1"/>
          <w:sz w:val="26"/>
          <w:szCs w:val="26"/>
        </w:rPr>
        <w:t>High-</w:t>
      </w:r>
      <w:r w:rsidR="00FC48C8">
        <w:rPr>
          <w:rFonts w:ascii="Arial" w:eastAsia="Arial" w:hAnsi="Arial" w:cs="Arial"/>
          <w:b/>
          <w:color w:val="000000" w:themeColor="text1"/>
          <w:sz w:val="26"/>
          <w:szCs w:val="26"/>
        </w:rPr>
        <w:t>i</w:t>
      </w:r>
      <w:r w:rsidR="00E20E91" w:rsidRPr="00E20E91">
        <w:rPr>
          <w:rFonts w:ascii="Arial" w:eastAsia="Arial" w:hAnsi="Arial" w:cs="Arial"/>
          <w:b/>
          <w:color w:val="000000" w:themeColor="text1"/>
          <w:sz w:val="26"/>
          <w:szCs w:val="26"/>
        </w:rPr>
        <w:t xml:space="preserve">ntensity </w:t>
      </w:r>
      <w:r w:rsidR="00FC48C8">
        <w:rPr>
          <w:rFonts w:ascii="Arial" w:eastAsia="Arial" w:hAnsi="Arial" w:cs="Arial"/>
          <w:b/>
          <w:color w:val="000000" w:themeColor="text1"/>
          <w:sz w:val="26"/>
          <w:szCs w:val="26"/>
        </w:rPr>
        <w:t>s</w:t>
      </w:r>
      <w:r w:rsidR="00E20E91" w:rsidRPr="00E20E91">
        <w:rPr>
          <w:rFonts w:ascii="Arial" w:eastAsia="Arial" w:hAnsi="Arial" w:cs="Arial"/>
          <w:b/>
          <w:color w:val="000000" w:themeColor="text1"/>
          <w:sz w:val="26"/>
          <w:szCs w:val="26"/>
        </w:rPr>
        <w:t xml:space="preserve">equencing </w:t>
      </w:r>
      <w:r w:rsidR="00FC48C8">
        <w:rPr>
          <w:rFonts w:ascii="Arial" w:eastAsia="Arial" w:hAnsi="Arial" w:cs="Arial"/>
          <w:b/>
          <w:color w:val="000000" w:themeColor="text1"/>
          <w:sz w:val="26"/>
          <w:szCs w:val="26"/>
        </w:rPr>
        <w:t>r</w:t>
      </w:r>
      <w:r w:rsidR="00E20E91" w:rsidRPr="00E20E91">
        <w:rPr>
          <w:rFonts w:ascii="Arial" w:eastAsia="Arial" w:hAnsi="Arial" w:cs="Arial"/>
          <w:b/>
          <w:color w:val="000000" w:themeColor="text1"/>
          <w:sz w:val="26"/>
          <w:szCs w:val="26"/>
        </w:rPr>
        <w:t xml:space="preserve">eveals the </w:t>
      </w:r>
      <w:r w:rsidR="00FC48C8">
        <w:rPr>
          <w:rFonts w:ascii="Arial" w:eastAsia="Arial" w:hAnsi="Arial" w:cs="Arial"/>
          <w:b/>
          <w:color w:val="000000" w:themeColor="text1"/>
          <w:sz w:val="26"/>
          <w:szCs w:val="26"/>
        </w:rPr>
        <w:t>s</w:t>
      </w:r>
      <w:r w:rsidR="00E20E91" w:rsidRPr="00E20E91">
        <w:rPr>
          <w:rFonts w:ascii="Arial" w:eastAsia="Arial" w:hAnsi="Arial" w:cs="Arial"/>
          <w:b/>
          <w:color w:val="000000" w:themeColor="text1"/>
          <w:sz w:val="26"/>
          <w:szCs w:val="26"/>
        </w:rPr>
        <w:t xml:space="preserve">ources of </w:t>
      </w:r>
      <w:r w:rsidR="00FC48C8">
        <w:rPr>
          <w:rFonts w:ascii="Arial" w:eastAsia="Arial" w:hAnsi="Arial" w:cs="Arial"/>
          <w:b/>
          <w:color w:val="000000" w:themeColor="text1"/>
          <w:sz w:val="26"/>
          <w:szCs w:val="26"/>
        </w:rPr>
        <w:t>p</w:t>
      </w:r>
      <w:r w:rsidR="00E20E91" w:rsidRPr="00E20E91">
        <w:rPr>
          <w:rFonts w:ascii="Arial" w:eastAsia="Arial" w:hAnsi="Arial" w:cs="Arial"/>
          <w:b/>
          <w:color w:val="000000" w:themeColor="text1"/>
          <w:sz w:val="26"/>
          <w:szCs w:val="26"/>
        </w:rPr>
        <w:t xml:space="preserve">lasma </w:t>
      </w:r>
      <w:r w:rsidR="00FC48C8">
        <w:rPr>
          <w:rFonts w:ascii="Arial" w:eastAsia="Arial" w:hAnsi="Arial" w:cs="Arial"/>
          <w:b/>
          <w:color w:val="000000" w:themeColor="text1"/>
          <w:sz w:val="26"/>
          <w:szCs w:val="26"/>
        </w:rPr>
        <w:t>c</w:t>
      </w:r>
      <w:r w:rsidR="00E20E91" w:rsidRPr="00E20E91">
        <w:rPr>
          <w:rFonts w:ascii="Arial" w:eastAsia="Arial" w:hAnsi="Arial" w:cs="Arial"/>
          <w:b/>
          <w:color w:val="000000" w:themeColor="text1"/>
          <w:sz w:val="26"/>
          <w:szCs w:val="26"/>
        </w:rPr>
        <w:t xml:space="preserve">irculating </w:t>
      </w:r>
      <w:r w:rsidR="00FC48C8">
        <w:rPr>
          <w:rFonts w:ascii="Arial" w:eastAsia="Arial" w:hAnsi="Arial" w:cs="Arial"/>
          <w:b/>
          <w:color w:val="000000" w:themeColor="text1"/>
          <w:sz w:val="26"/>
          <w:szCs w:val="26"/>
        </w:rPr>
        <w:t>c</w:t>
      </w:r>
      <w:r w:rsidR="00E20E91" w:rsidRPr="00E20E91">
        <w:rPr>
          <w:rFonts w:ascii="Arial" w:eastAsia="Arial" w:hAnsi="Arial" w:cs="Arial"/>
          <w:b/>
          <w:color w:val="000000" w:themeColor="text1"/>
          <w:sz w:val="26"/>
          <w:szCs w:val="26"/>
        </w:rPr>
        <w:t>ell-</w:t>
      </w:r>
      <w:r w:rsidR="00FC48C8">
        <w:rPr>
          <w:rFonts w:ascii="Arial" w:eastAsia="Arial" w:hAnsi="Arial" w:cs="Arial"/>
          <w:b/>
          <w:color w:val="000000" w:themeColor="text1"/>
          <w:sz w:val="26"/>
          <w:szCs w:val="26"/>
        </w:rPr>
        <w:t>f</w:t>
      </w:r>
      <w:r w:rsidR="00E20E91" w:rsidRPr="00E20E91">
        <w:rPr>
          <w:rFonts w:ascii="Arial" w:eastAsia="Arial" w:hAnsi="Arial" w:cs="Arial"/>
          <w:b/>
          <w:color w:val="000000" w:themeColor="text1"/>
          <w:sz w:val="26"/>
          <w:szCs w:val="26"/>
        </w:rPr>
        <w:t xml:space="preserve">ree DNA </w:t>
      </w:r>
      <w:r w:rsidR="00FC48C8">
        <w:rPr>
          <w:rFonts w:ascii="Arial" w:eastAsia="Arial" w:hAnsi="Arial" w:cs="Arial"/>
          <w:b/>
          <w:color w:val="000000" w:themeColor="text1"/>
          <w:sz w:val="26"/>
          <w:szCs w:val="26"/>
        </w:rPr>
        <w:t>v</w:t>
      </w:r>
      <w:r w:rsidR="00E20E91" w:rsidRPr="00E20E91">
        <w:rPr>
          <w:rFonts w:ascii="Arial" w:eastAsia="Arial" w:hAnsi="Arial" w:cs="Arial"/>
          <w:b/>
          <w:color w:val="000000" w:themeColor="text1"/>
          <w:sz w:val="26"/>
          <w:szCs w:val="26"/>
        </w:rPr>
        <w:t>ariants</w:t>
      </w:r>
      <w:r w:rsidR="00E20E91" w:rsidRPr="00E20E91" w:rsidDel="00E20E91">
        <w:rPr>
          <w:rFonts w:ascii="Arial" w:eastAsia="Arial" w:hAnsi="Arial" w:cs="Arial"/>
          <w:b/>
          <w:color w:val="000000" w:themeColor="text1"/>
          <w:sz w:val="26"/>
          <w:szCs w:val="26"/>
        </w:rPr>
        <w:t xml:space="preserve"> </w:t>
      </w:r>
    </w:p>
    <w:p w14:paraId="46B06947" w14:textId="77777777" w:rsidR="005D7DC0" w:rsidRPr="00CB7AF6" w:rsidRDefault="005D7DC0" w:rsidP="005D7DC0">
      <w:pPr>
        <w:keepNext/>
        <w:pBdr>
          <w:top w:val="nil"/>
          <w:left w:val="nil"/>
          <w:bottom w:val="nil"/>
          <w:right w:val="nil"/>
          <w:between w:val="nil"/>
        </w:pBdr>
        <w:spacing w:line="360" w:lineRule="auto"/>
        <w:rPr>
          <w:rFonts w:ascii="Arial" w:eastAsia="Arial" w:hAnsi="Arial" w:cs="Arial"/>
          <w:b/>
          <w:color w:val="000000" w:themeColor="text1"/>
          <w:sz w:val="26"/>
          <w:szCs w:val="26"/>
        </w:rPr>
      </w:pPr>
    </w:p>
    <w:p w14:paraId="2A79908B" w14:textId="16E063A2"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vertAlign w:val="superscript"/>
        </w:rPr>
      </w:pPr>
      <w:r w:rsidRPr="00CB7AF6">
        <w:rPr>
          <w:rFonts w:ascii="Arial" w:eastAsia="Arial" w:hAnsi="Arial" w:cs="Arial"/>
          <w:color w:val="000000" w:themeColor="text1"/>
          <w:sz w:val="22"/>
        </w:rPr>
        <w:t>Pedram Razavi</w:t>
      </w:r>
      <w:r w:rsidR="00A160B8" w:rsidRPr="00CB7AF6">
        <w:rPr>
          <w:rFonts w:ascii="Arial" w:eastAsia="Arial" w:hAnsi="Arial" w:cs="Arial"/>
          <w:color w:val="000000" w:themeColor="text1"/>
          <w:sz w:val="22"/>
          <w:vertAlign w:val="superscript"/>
        </w:rPr>
        <w:t>1,2,</w:t>
      </w:r>
      <w:ins w:id="0" w:author="Reis-Filho, Jorge S./Pathology" w:date="2019-07-13T11:36:00Z">
        <w:r w:rsidR="00934332" w:rsidRPr="00934332">
          <w:rPr>
            <w:rFonts w:ascii="Arial" w:eastAsia="Arial" w:hAnsi="Arial" w:cs="Arial"/>
            <w:color w:val="000099"/>
            <w:sz w:val="22"/>
            <w:vertAlign w:val="superscript"/>
            <w:rPrChange w:id="1" w:author="Reis-Filho, Jorge S./Pathology" w:date="2019-07-13T11:37:00Z">
              <w:rPr>
                <w:rFonts w:ascii="Arial" w:eastAsia="Arial" w:hAnsi="Arial" w:cs="Arial"/>
                <w:color w:val="000000" w:themeColor="text1"/>
                <w:sz w:val="22"/>
                <w:vertAlign w:val="superscript"/>
              </w:rPr>
            </w:rPrChange>
          </w:rPr>
          <w:t>9</w:t>
        </w:r>
      </w:ins>
      <w:del w:id="2" w:author="Reis-Filho, Jorge S./Pathology" w:date="2019-07-13T11:36:00Z">
        <w:r w:rsidR="00A160B8" w:rsidRPr="00CB7AF6" w:rsidDel="00934332">
          <w:rPr>
            <w:rFonts w:ascii="Arial" w:eastAsia="Arial" w:hAnsi="Arial" w:cs="Arial"/>
            <w:color w:val="000000" w:themeColor="text1"/>
            <w:sz w:val="22"/>
            <w:vertAlign w:val="superscript"/>
          </w:rPr>
          <w:delText>8</w:delText>
        </w:r>
      </w:del>
      <w:r w:rsidRPr="00CB7AF6">
        <w:rPr>
          <w:rFonts w:ascii="Arial" w:eastAsia="Arial" w:hAnsi="Arial" w:cs="Arial"/>
          <w:color w:val="000000" w:themeColor="text1"/>
          <w:sz w:val="22"/>
        </w:rPr>
        <w:t>, Bob T. Li</w:t>
      </w:r>
      <w:r w:rsidRPr="00CB7AF6">
        <w:rPr>
          <w:rFonts w:ascii="Arial" w:eastAsia="Arial" w:hAnsi="Arial" w:cs="Arial"/>
          <w:color w:val="000000" w:themeColor="text1"/>
          <w:sz w:val="22"/>
          <w:vertAlign w:val="superscript"/>
        </w:rPr>
        <w:t>1,</w:t>
      </w:r>
      <w:ins w:id="3" w:author="Reis-Filho, Jorge S./Pathology" w:date="2019-07-13T11:36:00Z">
        <w:r w:rsidR="00934332" w:rsidRPr="00934332">
          <w:rPr>
            <w:rFonts w:ascii="Arial" w:eastAsia="Arial" w:hAnsi="Arial" w:cs="Arial"/>
            <w:color w:val="000099"/>
            <w:sz w:val="22"/>
            <w:vertAlign w:val="superscript"/>
            <w:rPrChange w:id="4" w:author="Reis-Filho, Jorge S./Pathology" w:date="2019-07-13T11:37:00Z">
              <w:rPr>
                <w:rFonts w:ascii="Arial" w:eastAsia="Arial" w:hAnsi="Arial" w:cs="Arial"/>
                <w:color w:val="000000" w:themeColor="text1"/>
                <w:sz w:val="22"/>
                <w:vertAlign w:val="superscript"/>
              </w:rPr>
            </w:rPrChange>
          </w:rPr>
          <w:t>9</w:t>
        </w:r>
      </w:ins>
      <w:del w:id="5" w:author="Reis-Filho, Jorge S./Pathology" w:date="2019-07-13T11:36:00Z">
        <w:r w:rsidRPr="00CB7AF6" w:rsidDel="00934332">
          <w:rPr>
            <w:rFonts w:ascii="Arial" w:eastAsia="Arial" w:hAnsi="Arial" w:cs="Arial"/>
            <w:color w:val="000000" w:themeColor="text1"/>
            <w:sz w:val="22"/>
            <w:vertAlign w:val="superscript"/>
          </w:rPr>
          <w:delText>8</w:delText>
        </w:r>
      </w:del>
      <w:r w:rsidRPr="00CB7AF6">
        <w:rPr>
          <w:rFonts w:ascii="Arial" w:eastAsia="Arial" w:hAnsi="Arial" w:cs="Arial"/>
          <w:color w:val="000000" w:themeColor="text1"/>
          <w:sz w:val="22"/>
        </w:rPr>
        <w:t>, David N. Brown</w:t>
      </w:r>
      <w:r w:rsidRPr="00CB7AF6">
        <w:rPr>
          <w:rFonts w:ascii="Arial" w:eastAsia="Arial" w:hAnsi="Arial" w:cs="Arial"/>
          <w:color w:val="000000" w:themeColor="text1"/>
          <w:sz w:val="22"/>
          <w:vertAlign w:val="superscript"/>
        </w:rPr>
        <w:t>3</w:t>
      </w:r>
      <w:ins w:id="6" w:author="Reis-Filho, Jorge S./Pathology" w:date="2019-07-13T11:35:00Z">
        <w:r w:rsidR="00934332">
          <w:rPr>
            <w:rFonts w:ascii="Arial" w:eastAsia="Arial" w:hAnsi="Arial" w:cs="Arial"/>
            <w:color w:val="000000" w:themeColor="text1"/>
            <w:sz w:val="22"/>
            <w:vertAlign w:val="superscript"/>
          </w:rPr>
          <w:t>,</w:t>
        </w:r>
      </w:ins>
      <w:ins w:id="7" w:author="Reis-Filho, Jorge S./Pathology" w:date="2019-07-13T11:36:00Z">
        <w:r w:rsidR="00934332" w:rsidRPr="00934332">
          <w:rPr>
            <w:rFonts w:ascii="Arial" w:eastAsia="Arial" w:hAnsi="Arial" w:cs="Arial"/>
            <w:color w:val="000099"/>
            <w:sz w:val="22"/>
            <w:vertAlign w:val="superscript"/>
            <w:rPrChange w:id="8" w:author="Reis-Filho, Jorge S./Pathology" w:date="2019-07-13T11:37:00Z">
              <w:rPr>
                <w:rFonts w:ascii="Arial" w:eastAsia="Arial" w:hAnsi="Arial" w:cs="Arial"/>
                <w:color w:val="000000" w:themeColor="text1"/>
                <w:sz w:val="22"/>
                <w:vertAlign w:val="superscript"/>
              </w:rPr>
            </w:rPrChange>
          </w:rPr>
          <w:t>9</w:t>
        </w:r>
      </w:ins>
      <w:r w:rsidRPr="00CB7AF6">
        <w:rPr>
          <w:rFonts w:ascii="Arial" w:eastAsia="Arial" w:hAnsi="Arial" w:cs="Arial"/>
          <w:color w:val="000000" w:themeColor="text1"/>
          <w:sz w:val="22"/>
        </w:rPr>
        <w:t>, Byoun</w:t>
      </w:r>
      <w:r w:rsidR="00042173">
        <w:rPr>
          <w:rFonts w:ascii="Arial" w:eastAsia="Arial" w:hAnsi="Arial" w:cs="Arial"/>
          <w:color w:val="000000" w:themeColor="text1"/>
          <w:sz w:val="22"/>
        </w:rPr>
        <w:t>g</w:t>
      </w:r>
      <w:r w:rsidRPr="00CB7AF6">
        <w:rPr>
          <w:rFonts w:ascii="Arial" w:eastAsia="Arial" w:hAnsi="Arial" w:cs="Arial"/>
          <w:color w:val="000000" w:themeColor="text1"/>
          <w:sz w:val="22"/>
        </w:rPr>
        <w:t>sok Jung</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Earl Hubbell</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xml:space="preserve">, </w:t>
      </w:r>
      <w:proofErr w:type="spellStart"/>
      <w:r w:rsidRPr="00CB7AF6">
        <w:rPr>
          <w:rFonts w:ascii="Arial" w:eastAsia="Arial" w:hAnsi="Arial" w:cs="Arial"/>
          <w:color w:val="000000" w:themeColor="text1"/>
          <w:sz w:val="22"/>
        </w:rPr>
        <w:t>Ronglai</w:t>
      </w:r>
      <w:proofErr w:type="spellEnd"/>
      <w:r w:rsidRPr="00CB7AF6">
        <w:rPr>
          <w:rFonts w:ascii="Arial" w:eastAsia="Arial" w:hAnsi="Arial" w:cs="Arial"/>
          <w:color w:val="000000" w:themeColor="text1"/>
          <w:sz w:val="22"/>
        </w:rPr>
        <w:t xml:space="preserve"> Shen</w:t>
      </w:r>
      <w:r w:rsidRPr="00CB7AF6">
        <w:rPr>
          <w:rFonts w:ascii="Arial" w:eastAsia="Arial" w:hAnsi="Arial" w:cs="Arial"/>
          <w:color w:val="000000" w:themeColor="text1"/>
          <w:sz w:val="22"/>
          <w:vertAlign w:val="superscript"/>
        </w:rPr>
        <w:t>5</w:t>
      </w:r>
      <w:r w:rsidRPr="00CB7AF6">
        <w:rPr>
          <w:rFonts w:ascii="Arial" w:eastAsia="Arial" w:hAnsi="Arial" w:cs="Arial"/>
          <w:color w:val="000000" w:themeColor="text1"/>
          <w:sz w:val="22"/>
        </w:rPr>
        <w:t>, Wassim Abida</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w:t>
      </w:r>
      <w:ins w:id="9" w:author="Reis-Filho, Jorge S./Pathology" w:date="2019-07-13T11:33:00Z">
        <w:r w:rsidR="00934332">
          <w:rPr>
            <w:rFonts w:ascii="Arial" w:eastAsia="Arial" w:hAnsi="Arial" w:cs="Arial"/>
            <w:color w:val="000000" w:themeColor="text1"/>
            <w:sz w:val="22"/>
          </w:rPr>
          <w:t xml:space="preserve"> </w:t>
        </w:r>
        <w:proofErr w:type="spellStart"/>
        <w:r w:rsidR="00934332" w:rsidRPr="009E2F97">
          <w:rPr>
            <w:rFonts w:ascii="Arial" w:eastAsia="Arial" w:hAnsi="Arial" w:cs="Arial"/>
            <w:color w:val="0033CC"/>
            <w:sz w:val="22"/>
            <w:rPrChange w:id="10" w:author="Reis-Filho, Jorge S./Pathology" w:date="2019-07-13T13:44:00Z">
              <w:rPr>
                <w:rFonts w:ascii="Arial" w:eastAsia="Arial" w:hAnsi="Arial" w:cs="Arial"/>
                <w:color w:val="000000" w:themeColor="text1"/>
                <w:sz w:val="22"/>
              </w:rPr>
            </w:rPrChange>
          </w:rPr>
          <w:t>Julu</w:t>
        </w:r>
      </w:ins>
      <w:ins w:id="11" w:author="Reis-Filho, Jorge S./Pathology" w:date="2019-07-13T11:34:00Z">
        <w:r w:rsidR="00934332" w:rsidRPr="009E2F97">
          <w:rPr>
            <w:rFonts w:ascii="Arial" w:eastAsia="Arial" w:hAnsi="Arial" w:cs="Arial"/>
            <w:color w:val="0033CC"/>
            <w:sz w:val="22"/>
            <w:rPrChange w:id="12" w:author="Reis-Filho, Jorge S./Pathology" w:date="2019-07-13T13:44:00Z">
              <w:rPr>
                <w:rFonts w:ascii="Arial" w:eastAsia="Arial" w:hAnsi="Arial" w:cs="Arial"/>
                <w:color w:val="000000" w:themeColor="text1"/>
                <w:sz w:val="22"/>
              </w:rPr>
            </w:rPrChange>
          </w:rPr>
          <w:t>ru</w:t>
        </w:r>
      </w:ins>
      <w:proofErr w:type="spellEnd"/>
      <w:ins w:id="13" w:author="Reis-Filho, Jorge S./Pathology" w:date="2019-07-13T11:33:00Z">
        <w:r w:rsidR="00934332" w:rsidRPr="009E2F97">
          <w:rPr>
            <w:rFonts w:ascii="Arial" w:eastAsia="Arial" w:hAnsi="Arial" w:cs="Arial"/>
            <w:color w:val="0033CC"/>
            <w:sz w:val="22"/>
            <w:rPrChange w:id="14" w:author="Reis-Filho, Jorge S./Pathology" w:date="2019-07-13T13:44:00Z">
              <w:rPr>
                <w:rFonts w:ascii="Arial" w:eastAsia="Arial" w:hAnsi="Arial" w:cs="Arial"/>
                <w:color w:val="000000" w:themeColor="text1"/>
                <w:sz w:val="22"/>
              </w:rPr>
            </w:rPrChange>
          </w:rPr>
          <w:t xml:space="preserve"> Krishna</w:t>
        </w:r>
      </w:ins>
      <w:ins w:id="15" w:author="Reis-Filho, Jorge S./Pathology" w:date="2019-07-13T11:35:00Z">
        <w:r w:rsidR="00934332" w:rsidRPr="009E2F97">
          <w:rPr>
            <w:rFonts w:ascii="Arial" w:eastAsia="Arial" w:hAnsi="Arial" w:cs="Arial"/>
            <w:color w:val="0033CC"/>
            <w:sz w:val="22"/>
            <w:vertAlign w:val="superscript"/>
            <w:rPrChange w:id="16" w:author="Reis-Filho, Jorge S./Pathology" w:date="2019-07-13T13:44:00Z">
              <w:rPr>
                <w:rFonts w:ascii="Arial" w:eastAsia="Arial" w:hAnsi="Arial" w:cs="Arial"/>
                <w:color w:val="000000" w:themeColor="text1"/>
                <w:sz w:val="22"/>
                <w:vertAlign w:val="superscript"/>
              </w:rPr>
            </w:rPrChange>
          </w:rPr>
          <w:t>6</w:t>
        </w:r>
      </w:ins>
      <w:ins w:id="17" w:author="Reis-Filho, Jorge S./Pathology" w:date="2019-07-13T11:33:00Z">
        <w:r w:rsidR="00934332" w:rsidRPr="009E2F97">
          <w:rPr>
            <w:rFonts w:ascii="Arial" w:eastAsia="Arial" w:hAnsi="Arial" w:cs="Arial"/>
            <w:color w:val="0033CC"/>
            <w:sz w:val="22"/>
            <w:rPrChange w:id="18" w:author="Reis-Filho, Jorge S./Pathology" w:date="2019-07-13T13:44:00Z">
              <w:rPr>
                <w:rFonts w:ascii="Arial" w:eastAsia="Arial" w:hAnsi="Arial" w:cs="Arial"/>
                <w:color w:val="000000" w:themeColor="text1"/>
                <w:sz w:val="22"/>
              </w:rPr>
            </w:rPrChange>
          </w:rPr>
          <w:t>,</w:t>
        </w:r>
      </w:ins>
      <w:r w:rsidRPr="009E2F97">
        <w:rPr>
          <w:rFonts w:ascii="Arial" w:eastAsia="Arial" w:hAnsi="Arial" w:cs="Arial"/>
          <w:color w:val="0033CC"/>
          <w:sz w:val="22"/>
          <w:rPrChange w:id="19" w:author="Reis-Filho, Jorge S./Pathology" w:date="2019-07-13T13:44:00Z">
            <w:rPr>
              <w:rFonts w:ascii="Arial" w:eastAsia="Arial" w:hAnsi="Arial" w:cs="Arial"/>
              <w:color w:val="000000" w:themeColor="text1"/>
              <w:sz w:val="22"/>
            </w:rPr>
          </w:rPrChange>
        </w:rPr>
        <w:t xml:space="preserve"> </w:t>
      </w:r>
      <w:r w:rsidRPr="00CB7AF6">
        <w:rPr>
          <w:rFonts w:ascii="Arial" w:eastAsia="Arial" w:hAnsi="Arial" w:cs="Arial"/>
          <w:color w:val="000000" w:themeColor="text1"/>
          <w:sz w:val="22"/>
        </w:rPr>
        <w:t>Ino De Bruijn</w:t>
      </w:r>
      <w:ins w:id="20" w:author="Reis-Filho, Jorge S./Pathology" w:date="2019-07-13T11:35:00Z">
        <w:r w:rsidR="00934332">
          <w:rPr>
            <w:rFonts w:ascii="Arial" w:eastAsia="Arial" w:hAnsi="Arial" w:cs="Arial"/>
            <w:color w:val="000000" w:themeColor="text1"/>
            <w:sz w:val="22"/>
            <w:vertAlign w:val="superscript"/>
          </w:rPr>
          <w:t>7</w:t>
        </w:r>
      </w:ins>
      <w:del w:id="21" w:author="Reis-Filho, Jorge S./Pathology" w:date="2019-07-13T11:35:00Z">
        <w:r w:rsidRPr="00CB7AF6" w:rsidDel="00934332">
          <w:rPr>
            <w:rFonts w:ascii="Arial" w:eastAsia="Arial" w:hAnsi="Arial" w:cs="Arial"/>
            <w:color w:val="000000" w:themeColor="text1"/>
            <w:sz w:val="22"/>
            <w:vertAlign w:val="superscript"/>
          </w:rPr>
          <w:delText>6</w:delText>
        </w:r>
      </w:del>
      <w:r w:rsidRPr="00CB7AF6">
        <w:rPr>
          <w:rFonts w:ascii="Arial" w:eastAsia="Arial" w:hAnsi="Arial" w:cs="Arial"/>
          <w:color w:val="000000" w:themeColor="text1"/>
          <w:sz w:val="22"/>
        </w:rPr>
        <w:t>, Chenlu Hou</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Oliver Venn</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Raymond Lim</w:t>
      </w:r>
      <w:r w:rsidRPr="00CB7AF6">
        <w:rPr>
          <w:rFonts w:ascii="Arial" w:eastAsia="Arial" w:hAnsi="Arial" w:cs="Arial"/>
          <w:color w:val="000000" w:themeColor="text1"/>
          <w:sz w:val="22"/>
          <w:vertAlign w:val="superscript"/>
        </w:rPr>
        <w:t>3</w:t>
      </w:r>
      <w:r w:rsidRPr="00CB7AF6">
        <w:rPr>
          <w:rFonts w:ascii="Arial" w:eastAsia="Arial" w:hAnsi="Arial" w:cs="Arial"/>
          <w:color w:val="000000" w:themeColor="text1"/>
          <w:sz w:val="22"/>
        </w:rPr>
        <w:t xml:space="preserve">, </w:t>
      </w:r>
      <w:ins w:id="22" w:author="Reis-Filho, Jorge S./Pathology" w:date="2019-07-13T11:37:00Z">
        <w:r w:rsidR="00934332" w:rsidRPr="009E2F97">
          <w:rPr>
            <w:rFonts w:ascii="Arial" w:eastAsia="Arial" w:hAnsi="Arial" w:cs="Arial"/>
            <w:color w:val="0033CC"/>
            <w:sz w:val="22"/>
            <w:rPrChange w:id="23" w:author="Reis-Filho, Jorge S./Pathology" w:date="2019-07-13T13:44:00Z">
              <w:rPr>
                <w:rFonts w:ascii="Arial" w:eastAsia="Arial" w:hAnsi="Arial" w:cs="Arial"/>
                <w:color w:val="000000" w:themeColor="text1"/>
                <w:sz w:val="22"/>
              </w:rPr>
            </w:rPrChange>
          </w:rPr>
          <w:t>Anand Aseen</w:t>
        </w:r>
        <w:r w:rsidR="00934332" w:rsidRPr="009E2F97">
          <w:rPr>
            <w:rFonts w:ascii="Arial" w:eastAsia="Arial" w:hAnsi="Arial" w:cs="Arial"/>
            <w:color w:val="0033CC"/>
            <w:sz w:val="22"/>
            <w:vertAlign w:val="superscript"/>
            <w:rPrChange w:id="24" w:author="Reis-Filho, Jorge S./Pathology" w:date="2019-07-13T13:44:00Z">
              <w:rPr>
                <w:rFonts w:ascii="Arial" w:eastAsia="Arial" w:hAnsi="Arial" w:cs="Arial"/>
                <w:color w:val="000000" w:themeColor="text1"/>
                <w:sz w:val="22"/>
                <w:vertAlign w:val="superscript"/>
              </w:rPr>
            </w:rPrChange>
          </w:rPr>
          <w:t>1</w:t>
        </w:r>
        <w:r w:rsidR="00934332" w:rsidRPr="009E2F97">
          <w:rPr>
            <w:rFonts w:ascii="Arial" w:eastAsia="Arial" w:hAnsi="Arial" w:cs="Arial"/>
            <w:color w:val="0033CC"/>
            <w:sz w:val="22"/>
            <w:rPrChange w:id="25" w:author="Reis-Filho, Jorge S./Pathology" w:date="2019-07-13T13:44:00Z">
              <w:rPr>
                <w:rFonts w:ascii="Arial" w:eastAsia="Arial" w:hAnsi="Arial" w:cs="Arial"/>
                <w:color w:val="000000" w:themeColor="text1"/>
                <w:sz w:val="22"/>
              </w:rPr>
            </w:rPrChange>
          </w:rPr>
          <w:t xml:space="preserve">, </w:t>
        </w:r>
      </w:ins>
      <w:r w:rsidRPr="00CB7AF6">
        <w:rPr>
          <w:rFonts w:ascii="Arial" w:eastAsia="Arial" w:hAnsi="Arial" w:cs="Arial"/>
          <w:color w:val="000000" w:themeColor="text1"/>
          <w:sz w:val="22"/>
        </w:rPr>
        <w:t>Tara Maddala</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xml:space="preserve">, </w:t>
      </w:r>
      <w:proofErr w:type="spellStart"/>
      <w:r w:rsidRPr="00CB7AF6">
        <w:rPr>
          <w:rFonts w:ascii="Arial" w:eastAsia="Arial" w:hAnsi="Arial" w:cs="Arial"/>
          <w:color w:val="000000" w:themeColor="text1"/>
          <w:sz w:val="22"/>
        </w:rPr>
        <w:t>Sante</w:t>
      </w:r>
      <w:proofErr w:type="spellEnd"/>
      <w:r w:rsidRPr="00CB7AF6">
        <w:rPr>
          <w:rFonts w:ascii="Arial" w:eastAsia="Arial" w:hAnsi="Arial" w:cs="Arial"/>
          <w:color w:val="000000" w:themeColor="text1"/>
          <w:sz w:val="22"/>
        </w:rPr>
        <w:t xml:space="preserve"> Gnerre</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Ravi Vijaya Satya</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Qinwen Liu</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Ling Shen</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Nicholas Eattock</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Jeanne Yue</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Alexander W. Blocker</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Mark Lee</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Amy Sehnert</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Hui X</w:t>
      </w:r>
      <w:r w:rsidR="00754F8B" w:rsidRPr="00CB7AF6">
        <w:rPr>
          <w:rFonts w:ascii="Arial" w:eastAsia="Arial" w:hAnsi="Arial" w:cs="Arial"/>
          <w:color w:val="000000" w:themeColor="text1"/>
          <w:sz w:val="22"/>
        </w:rPr>
        <w:t>u</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Megan P. Hall</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Angie Santiago-Zayas</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William F. Novotny</w:t>
      </w:r>
      <w:r w:rsidRPr="00CB7AF6">
        <w:rPr>
          <w:rFonts w:ascii="Arial" w:eastAsia="Arial" w:hAnsi="Arial" w:cs="Arial"/>
          <w:color w:val="000000" w:themeColor="text1"/>
          <w:sz w:val="22"/>
          <w:vertAlign w:val="superscript"/>
        </w:rPr>
        <w:t>4</w:t>
      </w:r>
      <w:r w:rsidR="00681C67" w:rsidRPr="00CB7AF6">
        <w:rPr>
          <w:rFonts w:ascii="Arial" w:eastAsia="Arial" w:hAnsi="Arial" w:cs="Arial"/>
          <w:color w:val="000000" w:themeColor="text1"/>
          <w:sz w:val="22"/>
          <w:vertAlign w:val="superscript"/>
        </w:rPr>
        <w:t>*</w:t>
      </w:r>
      <w:r w:rsidR="00520797"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James M. Isbell</w:t>
      </w:r>
      <w:ins w:id="26" w:author="Reis-Filho, Jorge S./Pathology" w:date="2019-07-13T11:36:00Z">
        <w:r w:rsidR="00934332">
          <w:rPr>
            <w:rFonts w:ascii="Arial" w:eastAsia="Arial" w:hAnsi="Arial" w:cs="Arial"/>
            <w:color w:val="000000" w:themeColor="text1"/>
            <w:sz w:val="22"/>
            <w:vertAlign w:val="superscript"/>
          </w:rPr>
          <w:t>8</w:t>
        </w:r>
      </w:ins>
      <w:del w:id="27"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Valerie W. Rusch</w:t>
      </w:r>
      <w:ins w:id="28" w:author="Reis-Filho, Jorge S./Pathology" w:date="2019-07-13T11:36:00Z">
        <w:r w:rsidR="00934332">
          <w:rPr>
            <w:rFonts w:ascii="Arial" w:eastAsia="Arial" w:hAnsi="Arial" w:cs="Arial"/>
            <w:color w:val="000000" w:themeColor="text1"/>
            <w:sz w:val="22"/>
            <w:vertAlign w:val="superscript"/>
          </w:rPr>
          <w:t>8</w:t>
        </w:r>
      </w:ins>
      <w:del w:id="29"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xml:space="preserve">, </w:t>
      </w:r>
      <w:r w:rsidR="004E0980" w:rsidRPr="00CB7AF6">
        <w:rPr>
          <w:rFonts w:ascii="Arial" w:eastAsia="Arial" w:hAnsi="Arial" w:cs="Arial"/>
          <w:color w:val="000000" w:themeColor="text1"/>
          <w:sz w:val="22"/>
        </w:rPr>
        <w:t>George Plitas</w:t>
      </w:r>
      <w:ins w:id="30" w:author="Reis-Filho, Jorge S./Pathology" w:date="2019-07-13T11:36:00Z">
        <w:r w:rsidR="00934332">
          <w:rPr>
            <w:rFonts w:ascii="Arial" w:eastAsia="Arial" w:hAnsi="Arial" w:cs="Arial"/>
            <w:color w:val="000000" w:themeColor="text1"/>
            <w:sz w:val="22"/>
            <w:vertAlign w:val="superscript"/>
          </w:rPr>
          <w:t>8</w:t>
        </w:r>
      </w:ins>
      <w:del w:id="31" w:author="Reis-Filho, Jorge S./Pathology" w:date="2019-07-13T11:36:00Z">
        <w:r w:rsidR="004E0980" w:rsidRPr="00CB7AF6" w:rsidDel="00934332">
          <w:rPr>
            <w:rFonts w:ascii="Arial" w:eastAsia="Arial" w:hAnsi="Arial" w:cs="Arial"/>
            <w:color w:val="000000" w:themeColor="text1"/>
            <w:sz w:val="22"/>
            <w:vertAlign w:val="superscript"/>
          </w:rPr>
          <w:delText>7</w:delText>
        </w:r>
      </w:del>
      <w:r w:rsidR="004E0980"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Alexandra S. Heerdt</w:t>
      </w:r>
      <w:ins w:id="32" w:author="Reis-Filho, Jorge S./Pathology" w:date="2019-07-13T11:36:00Z">
        <w:r w:rsidR="00934332">
          <w:rPr>
            <w:rFonts w:ascii="Arial" w:eastAsia="Arial" w:hAnsi="Arial" w:cs="Arial"/>
            <w:color w:val="000000" w:themeColor="text1"/>
            <w:sz w:val="22"/>
            <w:vertAlign w:val="superscript"/>
          </w:rPr>
          <w:t>8</w:t>
        </w:r>
      </w:ins>
      <w:del w:id="33" w:author="Reis-Filho, Jorge S./Pathology" w:date="2019-07-13T11:36:00Z">
        <w:r w:rsidRPr="00CB7AF6" w:rsidDel="00934332">
          <w:rPr>
            <w:rFonts w:ascii="Arial" w:eastAsia="Arial" w:hAnsi="Arial" w:cs="Arial"/>
            <w:color w:val="000000" w:themeColor="text1"/>
            <w:sz w:val="22"/>
            <w:vertAlign w:val="superscript"/>
          </w:rPr>
          <w:delText>7</w:delText>
        </w:r>
      </w:del>
      <w:r w:rsidR="00520797" w:rsidRPr="00CB7AF6">
        <w:rPr>
          <w:rFonts w:ascii="Arial" w:eastAsia="Arial" w:hAnsi="Arial" w:cs="Arial"/>
          <w:color w:val="000000" w:themeColor="text1"/>
          <w:sz w:val="22"/>
        </w:rPr>
        <w:t>, Marc Ladanyi</w:t>
      </w:r>
      <w:r w:rsidR="00520797" w:rsidRPr="00CB7AF6">
        <w:rPr>
          <w:rFonts w:ascii="Arial" w:eastAsia="Arial" w:hAnsi="Arial" w:cs="Arial"/>
          <w:color w:val="000000" w:themeColor="text1"/>
          <w:sz w:val="22"/>
          <w:vertAlign w:val="superscript"/>
        </w:rPr>
        <w:t>3</w:t>
      </w:r>
      <w:r w:rsidR="00520797" w:rsidRPr="00CB7AF6">
        <w:rPr>
          <w:rFonts w:ascii="Arial" w:eastAsia="Arial" w:hAnsi="Arial" w:cs="Arial"/>
          <w:color w:val="000000" w:themeColor="text1"/>
          <w:sz w:val="22"/>
        </w:rPr>
        <w:t>, David M. Hyman</w:t>
      </w:r>
      <w:r w:rsidR="00520797"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David R. Jones</w:t>
      </w:r>
      <w:ins w:id="34" w:author="Reis-Filho, Jorge S./Pathology" w:date="2019-07-13T11:36:00Z">
        <w:r w:rsidR="00934332">
          <w:rPr>
            <w:rFonts w:ascii="Arial" w:eastAsia="Arial" w:hAnsi="Arial" w:cs="Arial"/>
            <w:color w:val="000000" w:themeColor="text1"/>
            <w:sz w:val="22"/>
            <w:vertAlign w:val="superscript"/>
          </w:rPr>
          <w:t>8</w:t>
        </w:r>
      </w:ins>
      <w:del w:id="35"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Monica Morrow</w:t>
      </w:r>
      <w:ins w:id="36" w:author="Reis-Filho, Jorge S./Pathology" w:date="2019-07-13T11:36:00Z">
        <w:r w:rsidR="00934332">
          <w:rPr>
            <w:rFonts w:ascii="Arial" w:eastAsia="Arial" w:hAnsi="Arial" w:cs="Arial"/>
            <w:color w:val="000000" w:themeColor="text1"/>
            <w:sz w:val="22"/>
            <w:vertAlign w:val="superscript"/>
          </w:rPr>
          <w:t>8</w:t>
        </w:r>
      </w:ins>
      <w:del w:id="37" w:author="Reis-Filho, Jorge S./Pathology" w:date="2019-07-13T11:36:00Z">
        <w:r w:rsidRPr="00CB7AF6" w:rsidDel="00934332">
          <w:rPr>
            <w:rFonts w:ascii="Arial" w:eastAsia="Arial" w:hAnsi="Arial" w:cs="Arial"/>
            <w:color w:val="000000" w:themeColor="text1"/>
            <w:sz w:val="22"/>
            <w:vertAlign w:val="superscript"/>
          </w:rPr>
          <w:delText>7</w:delText>
        </w:r>
      </w:del>
      <w:r w:rsidRPr="00CB7AF6">
        <w:rPr>
          <w:rFonts w:ascii="Arial" w:eastAsia="Arial" w:hAnsi="Arial" w:cs="Arial"/>
          <w:color w:val="000000" w:themeColor="text1"/>
          <w:sz w:val="22"/>
        </w:rPr>
        <w:t>,  Gregory J. Riely</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Howard I. Scher</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Charles M. Rudin</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Mark E. Robson</w:t>
      </w: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xml:space="preserve">, Luis A. </w:t>
      </w:r>
      <w:r w:rsidR="00520797" w:rsidRPr="00CB7AF6">
        <w:rPr>
          <w:rFonts w:ascii="Arial" w:eastAsia="Arial" w:hAnsi="Arial" w:cs="Arial"/>
          <w:color w:val="000000" w:themeColor="text1"/>
          <w:sz w:val="22"/>
        </w:rPr>
        <w:t>Diaz, Jr.</w:t>
      </w:r>
      <w:r w:rsidR="00520797"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 David B. Solit</w:t>
      </w:r>
      <w:r w:rsidRPr="00CB7AF6">
        <w:rPr>
          <w:rFonts w:ascii="Arial" w:eastAsia="Arial" w:hAnsi="Arial" w:cs="Arial"/>
          <w:color w:val="000000" w:themeColor="text1"/>
          <w:sz w:val="22"/>
          <w:vertAlign w:val="superscript"/>
        </w:rPr>
        <w:t>1,2,</w:t>
      </w:r>
      <w:ins w:id="38" w:author="Reis-Filho, Jorge S./Pathology" w:date="2019-07-13T11:36:00Z">
        <w:r w:rsidR="00934332">
          <w:rPr>
            <w:rFonts w:ascii="Arial" w:eastAsia="Arial" w:hAnsi="Arial" w:cs="Arial"/>
            <w:color w:val="000000" w:themeColor="text1"/>
            <w:sz w:val="22"/>
            <w:vertAlign w:val="superscript"/>
          </w:rPr>
          <w:t>7</w:t>
        </w:r>
      </w:ins>
      <w:del w:id="39" w:author="Reis-Filho, Jorge S./Pathology" w:date="2019-07-13T11:36:00Z">
        <w:r w:rsidRPr="00CB7AF6" w:rsidDel="00934332">
          <w:rPr>
            <w:rFonts w:ascii="Arial" w:eastAsia="Arial" w:hAnsi="Arial" w:cs="Arial"/>
            <w:color w:val="000000" w:themeColor="text1"/>
            <w:sz w:val="22"/>
            <w:vertAlign w:val="superscript"/>
          </w:rPr>
          <w:delText>6</w:delText>
        </w:r>
      </w:del>
      <w:r w:rsidRPr="00CB7AF6">
        <w:rPr>
          <w:rFonts w:ascii="Arial" w:eastAsia="Arial" w:hAnsi="Arial" w:cs="Arial"/>
          <w:color w:val="000000" w:themeColor="text1"/>
          <w:sz w:val="22"/>
        </w:rPr>
        <w:t>, Alexander M. Aravanis</w:t>
      </w: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 Jorge S. Reis-Filho</w:t>
      </w:r>
      <w:r w:rsidR="00A160B8" w:rsidRPr="00CB7AF6">
        <w:rPr>
          <w:rFonts w:ascii="Arial" w:eastAsia="Arial" w:hAnsi="Arial" w:cs="Arial"/>
          <w:color w:val="000000" w:themeColor="text1"/>
          <w:sz w:val="22"/>
          <w:vertAlign w:val="superscript"/>
        </w:rPr>
        <w:t>2,3</w:t>
      </w:r>
    </w:p>
    <w:p w14:paraId="38130642" w14:textId="77777777" w:rsidR="00CB7AF6" w:rsidRPr="00CB7AF6" w:rsidRDefault="00CB7AF6" w:rsidP="005D7DC0">
      <w:pPr>
        <w:pBdr>
          <w:top w:val="nil"/>
          <w:left w:val="nil"/>
          <w:bottom w:val="nil"/>
          <w:right w:val="nil"/>
          <w:between w:val="nil"/>
        </w:pBdr>
        <w:spacing w:line="360" w:lineRule="auto"/>
        <w:rPr>
          <w:rFonts w:ascii="Arial" w:eastAsia="Arial" w:hAnsi="Arial" w:cs="Arial"/>
          <w:color w:val="000000" w:themeColor="text1"/>
          <w:sz w:val="22"/>
          <w:vertAlign w:val="superscript"/>
        </w:rPr>
      </w:pPr>
    </w:p>
    <w:p w14:paraId="14AAFD70" w14:textId="77777777" w:rsidR="007C0779" w:rsidRPr="00CB7AF6" w:rsidRDefault="007C0779" w:rsidP="005D7DC0">
      <w:pPr>
        <w:pBdr>
          <w:top w:val="nil"/>
          <w:left w:val="nil"/>
          <w:bottom w:val="nil"/>
          <w:right w:val="nil"/>
          <w:between w:val="nil"/>
        </w:pBdr>
        <w:spacing w:line="360" w:lineRule="auto"/>
        <w:rPr>
          <w:rFonts w:ascii="Arial" w:eastAsia="Arial" w:hAnsi="Arial" w:cs="Arial"/>
          <w:color w:val="000000" w:themeColor="text1"/>
          <w:sz w:val="22"/>
        </w:rPr>
      </w:pPr>
    </w:p>
    <w:p w14:paraId="7EC97C76" w14:textId="30EA5C10"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b/>
          <w:color w:val="000000" w:themeColor="text1"/>
          <w:sz w:val="22"/>
        </w:rPr>
        <w:t>Affiliations</w:t>
      </w:r>
    </w:p>
    <w:p w14:paraId="12B8C5B6"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1</w:t>
      </w:r>
      <w:r w:rsidRPr="00CB7AF6">
        <w:rPr>
          <w:rFonts w:ascii="Arial" w:eastAsia="Arial" w:hAnsi="Arial" w:cs="Arial"/>
          <w:color w:val="000000" w:themeColor="text1"/>
          <w:sz w:val="22"/>
        </w:rPr>
        <w:t>Memorial Sloan Kettering Cancer Center, Department of Medicine, New York, NY.</w:t>
      </w:r>
    </w:p>
    <w:p w14:paraId="5585A0EC"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2</w:t>
      </w:r>
      <w:r w:rsidRPr="00CB7AF6">
        <w:rPr>
          <w:rFonts w:ascii="Arial" w:eastAsia="Arial" w:hAnsi="Arial" w:cs="Arial"/>
          <w:color w:val="000000" w:themeColor="text1"/>
          <w:sz w:val="22"/>
        </w:rPr>
        <w:t>Memorial Sloan Kettering Cancer Center, Human Oncology and Pathogenesis Program, New York, NY.</w:t>
      </w:r>
    </w:p>
    <w:p w14:paraId="027B545B"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3</w:t>
      </w:r>
      <w:r w:rsidRPr="00CB7AF6">
        <w:rPr>
          <w:rFonts w:ascii="Arial" w:eastAsia="Arial" w:hAnsi="Arial" w:cs="Arial"/>
          <w:color w:val="000000" w:themeColor="text1"/>
          <w:sz w:val="22"/>
        </w:rPr>
        <w:t>Memorial Sloan Kettering Cancer Center, Department of Pathology, New York, NY.</w:t>
      </w:r>
    </w:p>
    <w:p w14:paraId="505FD9A2"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4</w:t>
      </w:r>
      <w:r w:rsidRPr="00CB7AF6">
        <w:rPr>
          <w:rFonts w:ascii="Arial" w:eastAsia="Arial" w:hAnsi="Arial" w:cs="Arial"/>
          <w:color w:val="000000" w:themeColor="text1"/>
          <w:sz w:val="22"/>
        </w:rPr>
        <w:t>GRAIL, Inc. Menlo Park, CA.</w:t>
      </w:r>
    </w:p>
    <w:p w14:paraId="2C09BB8D" w14:textId="77777777" w:rsidR="007C0779"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vertAlign w:val="superscript"/>
        </w:rPr>
        <w:t>5</w:t>
      </w:r>
      <w:r w:rsidRPr="00CB7AF6">
        <w:rPr>
          <w:rFonts w:ascii="Arial" w:eastAsia="Arial" w:hAnsi="Arial" w:cs="Arial"/>
          <w:color w:val="000000" w:themeColor="text1"/>
          <w:sz w:val="22"/>
        </w:rPr>
        <w:t>Memorial Sloan Kettering Cancer Center, Department of Epidemiology and Biostatistics, New York, NY.</w:t>
      </w:r>
    </w:p>
    <w:p w14:paraId="0C6CED36" w14:textId="3D26ED66" w:rsidR="007C0779" w:rsidRPr="00CB7AF6" w:rsidRDefault="00934332" w:rsidP="005D7DC0">
      <w:pPr>
        <w:pBdr>
          <w:top w:val="nil"/>
          <w:left w:val="nil"/>
          <w:bottom w:val="nil"/>
          <w:right w:val="nil"/>
          <w:between w:val="nil"/>
        </w:pBdr>
        <w:spacing w:line="360" w:lineRule="auto"/>
        <w:rPr>
          <w:rFonts w:ascii="Arial" w:eastAsia="Arial" w:hAnsi="Arial" w:cs="Arial"/>
          <w:color w:val="000000" w:themeColor="text1"/>
          <w:sz w:val="22"/>
        </w:rPr>
      </w:pPr>
      <w:ins w:id="40" w:author="Reis-Filho, Jorge S./Pathology" w:date="2019-07-13T11:36:00Z">
        <w:r>
          <w:rPr>
            <w:rFonts w:ascii="Arial" w:eastAsia="Arial" w:hAnsi="Arial" w:cs="Arial"/>
            <w:color w:val="000000" w:themeColor="text1"/>
            <w:sz w:val="22"/>
            <w:vertAlign w:val="superscript"/>
          </w:rPr>
          <w:t>7</w:t>
        </w:r>
      </w:ins>
      <w:del w:id="41" w:author="Reis-Filho, Jorge S./Pathology" w:date="2019-07-13T11:36:00Z">
        <w:r w:rsidR="00343F81" w:rsidRPr="00CB7AF6" w:rsidDel="00934332">
          <w:rPr>
            <w:rFonts w:ascii="Arial" w:eastAsia="Arial" w:hAnsi="Arial" w:cs="Arial"/>
            <w:color w:val="000000" w:themeColor="text1"/>
            <w:sz w:val="22"/>
            <w:vertAlign w:val="superscript"/>
          </w:rPr>
          <w:delText>6</w:delText>
        </w:r>
      </w:del>
      <w:r w:rsidR="00343F81" w:rsidRPr="00CB7AF6">
        <w:rPr>
          <w:rFonts w:ascii="Arial" w:eastAsia="Arial" w:hAnsi="Arial" w:cs="Arial"/>
          <w:color w:val="000000" w:themeColor="text1"/>
          <w:sz w:val="22"/>
        </w:rPr>
        <w:t>Memorial Sloan Kettering Cancer Center, Marie-Josée and Henry R. Kravis Center for Molecular Oncology, New York, NY.</w:t>
      </w:r>
    </w:p>
    <w:p w14:paraId="49D4F40D" w14:textId="0BEB6CFF" w:rsidR="007C0779" w:rsidRPr="00CB7AF6" w:rsidRDefault="00934332" w:rsidP="005D7DC0">
      <w:pPr>
        <w:pBdr>
          <w:top w:val="nil"/>
          <w:left w:val="nil"/>
          <w:bottom w:val="nil"/>
          <w:right w:val="nil"/>
          <w:between w:val="nil"/>
        </w:pBdr>
        <w:spacing w:line="360" w:lineRule="auto"/>
        <w:rPr>
          <w:rFonts w:ascii="Arial" w:eastAsia="Arial" w:hAnsi="Arial" w:cs="Arial"/>
          <w:color w:val="000000" w:themeColor="text1"/>
          <w:sz w:val="22"/>
        </w:rPr>
      </w:pPr>
      <w:ins w:id="42" w:author="Reis-Filho, Jorge S./Pathology" w:date="2019-07-13T11:36:00Z">
        <w:r>
          <w:rPr>
            <w:rFonts w:ascii="Arial" w:eastAsia="Arial" w:hAnsi="Arial" w:cs="Arial"/>
            <w:color w:val="000000" w:themeColor="text1"/>
            <w:sz w:val="22"/>
            <w:vertAlign w:val="superscript"/>
          </w:rPr>
          <w:t>8</w:t>
        </w:r>
      </w:ins>
      <w:del w:id="43" w:author="Reis-Filho, Jorge S./Pathology" w:date="2019-07-13T11:36:00Z">
        <w:r w:rsidR="00343F81" w:rsidRPr="00CB7AF6" w:rsidDel="00934332">
          <w:rPr>
            <w:rFonts w:ascii="Arial" w:eastAsia="Arial" w:hAnsi="Arial" w:cs="Arial"/>
            <w:color w:val="000000" w:themeColor="text1"/>
            <w:sz w:val="22"/>
            <w:vertAlign w:val="superscript"/>
          </w:rPr>
          <w:delText>7</w:delText>
        </w:r>
      </w:del>
      <w:r w:rsidR="00343F81" w:rsidRPr="00CB7AF6">
        <w:rPr>
          <w:rFonts w:ascii="Arial" w:eastAsia="Arial" w:hAnsi="Arial" w:cs="Arial"/>
          <w:color w:val="000000" w:themeColor="text1"/>
          <w:sz w:val="22"/>
        </w:rPr>
        <w:t>Memorial Sloan Kettering Cancer Center, Department of Surgery, New York, NY.</w:t>
      </w:r>
    </w:p>
    <w:p w14:paraId="77CF2B41" w14:textId="0BC94897" w:rsidR="007C0779" w:rsidRPr="00CB7AF6" w:rsidRDefault="00934332" w:rsidP="005D7DC0">
      <w:pPr>
        <w:spacing w:line="360" w:lineRule="auto"/>
        <w:rPr>
          <w:rFonts w:ascii="Arial" w:eastAsia="Arial" w:hAnsi="Arial" w:cs="Arial"/>
          <w:color w:val="000000" w:themeColor="text1"/>
          <w:sz w:val="22"/>
        </w:rPr>
      </w:pPr>
      <w:ins w:id="44" w:author="Reis-Filho, Jorge S./Pathology" w:date="2019-07-13T11:36:00Z">
        <w:r>
          <w:rPr>
            <w:rFonts w:ascii="Arial" w:eastAsia="Arial" w:hAnsi="Arial" w:cs="Arial"/>
            <w:color w:val="000000" w:themeColor="text1"/>
            <w:sz w:val="22"/>
            <w:vertAlign w:val="superscript"/>
          </w:rPr>
          <w:t>9</w:t>
        </w:r>
      </w:ins>
      <w:del w:id="45" w:author="Reis-Filho, Jorge S./Pathology" w:date="2019-07-13T11:36:00Z">
        <w:r w:rsidR="00343F81" w:rsidRPr="00CB7AF6" w:rsidDel="00934332">
          <w:rPr>
            <w:rFonts w:ascii="Arial" w:eastAsia="Arial" w:hAnsi="Arial" w:cs="Arial"/>
            <w:color w:val="000000" w:themeColor="text1"/>
            <w:sz w:val="22"/>
            <w:vertAlign w:val="superscript"/>
          </w:rPr>
          <w:delText>8</w:delText>
        </w:r>
      </w:del>
      <w:r w:rsidR="00343F81" w:rsidRPr="00CB7AF6">
        <w:rPr>
          <w:rFonts w:ascii="Arial" w:eastAsia="Arial" w:hAnsi="Arial" w:cs="Arial"/>
          <w:color w:val="000000" w:themeColor="text1"/>
          <w:sz w:val="22"/>
        </w:rPr>
        <w:t>Equal Contribution</w:t>
      </w:r>
    </w:p>
    <w:p w14:paraId="65CAB1B1" w14:textId="77777777" w:rsidR="007C0779" w:rsidRPr="00CB7AF6" w:rsidRDefault="00343F81" w:rsidP="005D7DC0">
      <w:pPr>
        <w:spacing w:line="360" w:lineRule="auto"/>
        <w:rPr>
          <w:rFonts w:ascii="Arial" w:eastAsia="Arial" w:hAnsi="Arial" w:cs="Arial"/>
          <w:color w:val="000000" w:themeColor="text1"/>
          <w:sz w:val="22"/>
          <w:vertAlign w:val="superscript"/>
        </w:rPr>
      </w:pPr>
      <w:r w:rsidRPr="00CB7AF6">
        <w:rPr>
          <w:rFonts w:ascii="Arial" w:eastAsia="Arimo" w:hAnsi="Arial" w:cs="Arial"/>
          <w:color w:val="000000" w:themeColor="text1"/>
          <w:sz w:val="22"/>
          <w:vertAlign w:val="superscript"/>
        </w:rPr>
        <w:t>†</w:t>
      </w:r>
      <w:r w:rsidRPr="00CB7AF6">
        <w:rPr>
          <w:rFonts w:ascii="Arial" w:eastAsia="Arial" w:hAnsi="Arial" w:cs="Arial"/>
          <w:color w:val="000000" w:themeColor="text1"/>
          <w:sz w:val="22"/>
        </w:rPr>
        <w:t xml:space="preserve">Current affiliation: </w:t>
      </w:r>
      <w:r w:rsidR="00754F8B" w:rsidRPr="00CB7AF6">
        <w:rPr>
          <w:rFonts w:ascii="Arial" w:eastAsia="Arial" w:hAnsi="Arial" w:cs="Arial"/>
          <w:color w:val="000000" w:themeColor="text1"/>
          <w:sz w:val="22"/>
        </w:rPr>
        <w:t>Foresite Capital</w:t>
      </w:r>
      <w:r w:rsidR="00520797" w:rsidRPr="00CB7AF6">
        <w:rPr>
          <w:rFonts w:ascii="Arial" w:eastAsia="Arial" w:hAnsi="Arial" w:cs="Arial"/>
          <w:color w:val="000000" w:themeColor="text1"/>
          <w:sz w:val="22"/>
        </w:rPr>
        <w:t xml:space="preserve"> Management</w:t>
      </w:r>
      <w:r w:rsidR="00754F8B" w:rsidRPr="00CB7AF6">
        <w:rPr>
          <w:rFonts w:ascii="Arial" w:eastAsia="Arial" w:hAnsi="Arial" w:cs="Arial"/>
          <w:color w:val="000000" w:themeColor="text1"/>
          <w:sz w:val="22"/>
        </w:rPr>
        <w:t>, San Francisco, CA.</w:t>
      </w:r>
    </w:p>
    <w:p w14:paraId="7351EEA4" w14:textId="77777777" w:rsidR="00B62E94" w:rsidRPr="00CB7AF6" w:rsidRDefault="00343F81" w:rsidP="005D7DC0">
      <w:pPr>
        <w:spacing w:line="360" w:lineRule="auto"/>
        <w:rPr>
          <w:rFonts w:ascii="Arial" w:eastAsia="Arial" w:hAnsi="Arial" w:cs="Arial"/>
          <w:color w:val="000000" w:themeColor="text1"/>
          <w:sz w:val="22"/>
          <w:szCs w:val="22"/>
          <w:vertAlign w:val="superscript"/>
        </w:rPr>
      </w:pPr>
      <w:r w:rsidRPr="00CB7AF6">
        <w:rPr>
          <w:rFonts w:ascii="Arial" w:eastAsia="Arial" w:hAnsi="Arial" w:cs="Arial"/>
          <w:color w:val="000000" w:themeColor="text1"/>
          <w:sz w:val="22"/>
          <w:vertAlign w:val="superscript"/>
        </w:rPr>
        <w:t>§</w:t>
      </w:r>
      <w:r w:rsidRPr="00CB7AF6">
        <w:rPr>
          <w:rFonts w:ascii="Arial" w:eastAsia="Arial" w:hAnsi="Arial" w:cs="Arial"/>
          <w:color w:val="000000" w:themeColor="text1"/>
          <w:sz w:val="22"/>
        </w:rPr>
        <w:t xml:space="preserve">Current affiliation: Genentech, </w:t>
      </w:r>
      <w:r w:rsidR="009D4EB4" w:rsidRPr="00CB7AF6">
        <w:rPr>
          <w:rFonts w:ascii="Arial" w:eastAsia="Arial" w:hAnsi="Arial" w:cs="Arial"/>
          <w:color w:val="000000" w:themeColor="text1"/>
          <w:sz w:val="22"/>
          <w:szCs w:val="22"/>
        </w:rPr>
        <w:t>Inc., South San Francisco, CA.</w:t>
      </w:r>
    </w:p>
    <w:p w14:paraId="293CF627" w14:textId="77777777" w:rsidR="00B62E94" w:rsidRPr="00CB7AF6" w:rsidRDefault="009D4EB4" w:rsidP="005D7DC0">
      <w:pPr>
        <w:spacing w:line="360" w:lineRule="auto"/>
        <w:rPr>
          <w:rFonts w:ascii="Arial" w:eastAsia="Arial" w:hAnsi="Arial" w:cs="Arial"/>
          <w:color w:val="000000" w:themeColor="text1"/>
          <w:sz w:val="22"/>
          <w:szCs w:val="22"/>
        </w:rPr>
      </w:pPr>
      <w:r w:rsidRPr="00CB7AF6">
        <w:rPr>
          <w:rFonts w:ascii="Arial" w:eastAsia="Arial" w:hAnsi="Arial" w:cs="Arial"/>
          <w:color w:val="000000" w:themeColor="text1"/>
          <w:sz w:val="22"/>
          <w:szCs w:val="22"/>
          <w:vertAlign w:val="superscript"/>
        </w:rPr>
        <w:t>¥</w:t>
      </w:r>
      <w:r w:rsidRPr="00CB7AF6">
        <w:rPr>
          <w:rFonts w:ascii="Arial" w:eastAsia="Arial" w:hAnsi="Arial" w:cs="Arial"/>
          <w:color w:val="000000" w:themeColor="text1"/>
          <w:sz w:val="22"/>
          <w:szCs w:val="22"/>
        </w:rPr>
        <w:t xml:space="preserve">Current affiliation: </w:t>
      </w:r>
      <w:proofErr w:type="spellStart"/>
      <w:r w:rsidRPr="00CB7AF6">
        <w:rPr>
          <w:rFonts w:ascii="Arial" w:eastAsia="Arial" w:hAnsi="Arial" w:cs="Arial"/>
          <w:color w:val="000000" w:themeColor="text1"/>
          <w:sz w:val="22"/>
          <w:szCs w:val="22"/>
        </w:rPr>
        <w:t>MyoKardia</w:t>
      </w:r>
      <w:proofErr w:type="spellEnd"/>
      <w:r w:rsidRPr="00CB7AF6">
        <w:rPr>
          <w:rFonts w:ascii="Arial" w:eastAsia="Arial" w:hAnsi="Arial" w:cs="Arial"/>
          <w:color w:val="000000" w:themeColor="text1"/>
          <w:sz w:val="22"/>
          <w:szCs w:val="22"/>
        </w:rPr>
        <w:t>, Inc., South San Francisco, CA.</w:t>
      </w:r>
    </w:p>
    <w:p w14:paraId="22BBF14A" w14:textId="4CE3E645" w:rsidR="00B62E94" w:rsidRPr="00CB7AF6" w:rsidRDefault="009D4EB4" w:rsidP="005D7DC0">
      <w:pPr>
        <w:widowControl w:val="0"/>
        <w:spacing w:line="360" w:lineRule="auto"/>
        <w:rPr>
          <w:rFonts w:ascii="Arial" w:eastAsia="Arial" w:hAnsi="Arial" w:cs="Arial"/>
          <w:color w:val="000000" w:themeColor="text1"/>
          <w:sz w:val="22"/>
          <w:szCs w:val="22"/>
        </w:rPr>
      </w:pPr>
      <w:r w:rsidRPr="00CB7AF6">
        <w:rPr>
          <w:rFonts w:ascii="Arial" w:eastAsia="Arial" w:hAnsi="Arial" w:cs="Arial"/>
          <w:color w:val="000000" w:themeColor="text1"/>
          <w:sz w:val="22"/>
          <w:szCs w:val="22"/>
        </w:rPr>
        <w:t xml:space="preserve">*Current affiliation: </w:t>
      </w:r>
      <w:proofErr w:type="spellStart"/>
      <w:r w:rsidRPr="00CB7AF6">
        <w:rPr>
          <w:rFonts w:ascii="Arial" w:eastAsia="Arial" w:hAnsi="Arial" w:cs="Arial"/>
          <w:color w:val="000000" w:themeColor="text1"/>
          <w:sz w:val="22"/>
          <w:szCs w:val="22"/>
        </w:rPr>
        <w:t>BeiGene</w:t>
      </w:r>
      <w:proofErr w:type="spellEnd"/>
      <w:r w:rsidRPr="00CB7AF6">
        <w:rPr>
          <w:rFonts w:ascii="Arial" w:eastAsia="Arial" w:hAnsi="Arial" w:cs="Arial"/>
          <w:color w:val="000000" w:themeColor="text1"/>
          <w:sz w:val="22"/>
          <w:szCs w:val="22"/>
        </w:rPr>
        <w:t>, Ltd., San Mateo, CA.</w:t>
      </w:r>
    </w:p>
    <w:p w14:paraId="61BB5FE3" w14:textId="2C0FC053" w:rsidR="007C0779" w:rsidRPr="00CB7AF6" w:rsidRDefault="007C0779" w:rsidP="005D7DC0">
      <w:pPr>
        <w:pBdr>
          <w:top w:val="nil"/>
          <w:left w:val="nil"/>
          <w:bottom w:val="nil"/>
          <w:right w:val="nil"/>
          <w:between w:val="nil"/>
        </w:pBdr>
        <w:spacing w:line="360" w:lineRule="auto"/>
        <w:rPr>
          <w:rFonts w:ascii="Arial" w:eastAsia="Arial" w:hAnsi="Arial" w:cs="Arial"/>
          <w:color w:val="000000" w:themeColor="text1"/>
          <w:sz w:val="22"/>
        </w:rPr>
      </w:pPr>
    </w:p>
    <w:p w14:paraId="05642749" w14:textId="728CC446" w:rsidR="00A160B8" w:rsidRPr="00CB7AF6" w:rsidRDefault="00343F81" w:rsidP="005D7DC0">
      <w:pPr>
        <w:pBdr>
          <w:top w:val="nil"/>
          <w:left w:val="nil"/>
          <w:bottom w:val="nil"/>
          <w:right w:val="nil"/>
          <w:between w:val="nil"/>
        </w:pBdr>
        <w:spacing w:line="36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To whom correspondence should be addressed: </w:t>
      </w:r>
      <w:hyperlink r:id="rId7">
        <w:r w:rsidR="00520797" w:rsidRPr="00CB7AF6">
          <w:rPr>
            <w:rFonts w:ascii="Arial" w:eastAsia="Arial" w:hAnsi="Arial" w:cs="Arial"/>
            <w:color w:val="000000" w:themeColor="text1"/>
            <w:sz w:val="22"/>
            <w:u w:val="single"/>
          </w:rPr>
          <w:t>razavip@mskcc.org</w:t>
        </w:r>
      </w:hyperlink>
      <w:r w:rsidR="00520797" w:rsidRPr="00CB7AF6">
        <w:rPr>
          <w:rFonts w:ascii="Arial" w:eastAsia="Arial" w:hAnsi="Arial" w:cs="Arial"/>
          <w:color w:val="000000" w:themeColor="text1"/>
          <w:sz w:val="22"/>
        </w:rPr>
        <w:t xml:space="preserve">, </w:t>
      </w:r>
      <w:hyperlink r:id="rId8">
        <w:r w:rsidR="00520797" w:rsidRPr="00CB7AF6">
          <w:rPr>
            <w:rFonts w:ascii="Arial" w:eastAsia="Arial" w:hAnsi="Arial" w:cs="Arial"/>
            <w:color w:val="000000" w:themeColor="text1"/>
            <w:sz w:val="22"/>
            <w:u w:val="single"/>
          </w:rPr>
          <w:t>reisfilj@mskcc.org</w:t>
        </w:r>
      </w:hyperlink>
      <w:r w:rsidR="00B93E71" w:rsidRPr="00CB7AF6">
        <w:rPr>
          <w:rFonts w:ascii="Arial" w:eastAsia="Arial" w:hAnsi="Arial" w:cs="Arial"/>
          <w:color w:val="000000" w:themeColor="text1"/>
          <w:sz w:val="22"/>
        </w:rPr>
        <w:t xml:space="preserve"> </w:t>
      </w:r>
      <w:r w:rsidR="00A160B8" w:rsidRPr="00CB7AF6">
        <w:rPr>
          <w:rFonts w:ascii="Arial" w:eastAsia="Arial" w:hAnsi="Arial" w:cs="Arial"/>
          <w:color w:val="000000" w:themeColor="text1"/>
        </w:rPr>
        <w:br w:type="page"/>
      </w:r>
    </w:p>
    <w:p w14:paraId="0BF5E997" w14:textId="6CDA2FE4" w:rsidR="007C0779" w:rsidRPr="00AE24DE" w:rsidRDefault="00A77FEE" w:rsidP="00AE24DE">
      <w:pPr>
        <w:pBdr>
          <w:top w:val="nil"/>
          <w:left w:val="nil"/>
          <w:bottom w:val="nil"/>
          <w:right w:val="nil"/>
          <w:between w:val="nil"/>
        </w:pBdr>
        <w:spacing w:line="480" w:lineRule="auto"/>
        <w:rPr>
          <w:rFonts w:ascii="Arial" w:eastAsia="Arial" w:hAnsi="Arial" w:cs="Arial"/>
          <w:b/>
          <w:color w:val="000000" w:themeColor="text1"/>
          <w:sz w:val="24"/>
          <w:szCs w:val="24"/>
        </w:rPr>
      </w:pPr>
      <w:commentRangeStart w:id="46"/>
      <w:r w:rsidRPr="00AE24DE">
        <w:rPr>
          <w:rFonts w:ascii="Arial" w:eastAsia="Arial" w:hAnsi="Arial" w:cs="Arial"/>
          <w:b/>
          <w:color w:val="000000" w:themeColor="text1"/>
          <w:sz w:val="24"/>
          <w:szCs w:val="24"/>
        </w:rPr>
        <w:lastRenderedPageBreak/>
        <w:t>ABSTRACT</w:t>
      </w:r>
      <w:commentRangeEnd w:id="46"/>
      <w:r w:rsidR="007D1DF9">
        <w:rPr>
          <w:rStyle w:val="CommentReference"/>
        </w:rPr>
        <w:commentReference w:id="46"/>
      </w:r>
    </w:p>
    <w:p w14:paraId="018F9533" w14:textId="60CF9C38" w:rsidR="00E636B6" w:rsidRPr="00CB7AF6" w:rsidRDefault="008E2662" w:rsidP="00F258DA">
      <w:pPr>
        <w:pBdr>
          <w:top w:val="nil"/>
          <w:left w:val="nil"/>
          <w:bottom w:val="nil"/>
          <w:right w:val="nil"/>
          <w:between w:val="nil"/>
        </w:pBdr>
        <w:spacing w:line="480" w:lineRule="auto"/>
        <w:rPr>
          <w:rFonts w:ascii="Arial" w:eastAsia="Arial" w:hAnsi="Arial" w:cs="Arial"/>
          <w:b/>
          <w:color w:val="000000" w:themeColor="text1"/>
          <w:sz w:val="22"/>
        </w:rPr>
      </w:pPr>
      <w:r w:rsidRPr="00CB7AF6">
        <w:rPr>
          <w:rFonts w:ascii="Arial" w:hAnsi="Arial" w:cs="Arial"/>
          <w:color w:val="000000" w:themeColor="text1"/>
          <w:sz w:val="22"/>
        </w:rPr>
        <w:t>Accurate identification of tumor-derived somatic varia</w:t>
      </w:r>
      <w:r w:rsidR="00DE4F49">
        <w:rPr>
          <w:rFonts w:ascii="Arial" w:hAnsi="Arial" w:cs="Arial"/>
          <w:color w:val="000000" w:themeColor="text1"/>
          <w:sz w:val="22"/>
        </w:rPr>
        <w:t>nts</w:t>
      </w:r>
      <w:r w:rsidRPr="00CB7AF6">
        <w:rPr>
          <w:rFonts w:ascii="Arial" w:hAnsi="Arial" w:cs="Arial"/>
          <w:color w:val="000000" w:themeColor="text1"/>
          <w:sz w:val="22"/>
        </w:rPr>
        <w:t xml:space="preserve"> in circulating cell-free DNA (cfDNA) requires understanding the various </w:t>
      </w:r>
      <w:r w:rsidR="00520797" w:rsidRPr="00CB7AF6">
        <w:rPr>
          <w:rFonts w:ascii="Arial" w:eastAsia="Arial" w:hAnsi="Arial" w:cs="Arial"/>
          <w:color w:val="000000" w:themeColor="text1"/>
          <w:sz w:val="22"/>
        </w:rPr>
        <w:t>biologic compartments contributing</w:t>
      </w:r>
      <w:r w:rsidRPr="00CB7AF6">
        <w:rPr>
          <w:rFonts w:ascii="Arial" w:hAnsi="Arial" w:cs="Arial"/>
          <w:color w:val="000000" w:themeColor="text1"/>
          <w:sz w:val="22"/>
        </w:rPr>
        <w:t xml:space="preserve"> to </w:t>
      </w:r>
      <w:r w:rsidR="00520797" w:rsidRPr="00CB7AF6">
        <w:rPr>
          <w:rFonts w:ascii="Arial" w:eastAsia="Arial" w:hAnsi="Arial" w:cs="Arial"/>
          <w:color w:val="000000" w:themeColor="text1"/>
          <w:sz w:val="22"/>
        </w:rPr>
        <w:t xml:space="preserve">the </w:t>
      </w:r>
      <w:r w:rsidRPr="00CB7AF6">
        <w:rPr>
          <w:rFonts w:ascii="Arial" w:hAnsi="Arial" w:cs="Arial"/>
          <w:color w:val="000000" w:themeColor="text1"/>
          <w:sz w:val="22"/>
        </w:rPr>
        <w:t>cfDNA</w:t>
      </w:r>
      <w:r w:rsidR="00520797" w:rsidRPr="00CB7AF6">
        <w:rPr>
          <w:rFonts w:ascii="Arial" w:eastAsia="Arial" w:hAnsi="Arial" w:cs="Arial"/>
          <w:color w:val="000000" w:themeColor="text1"/>
          <w:sz w:val="22"/>
        </w:rPr>
        <w:t xml:space="preserve"> pool in the bloodstream</w:t>
      </w:r>
      <w:r w:rsidRPr="00CB7AF6">
        <w:rPr>
          <w:rFonts w:ascii="Arial" w:hAnsi="Arial" w:cs="Arial"/>
          <w:color w:val="000000" w:themeColor="text1"/>
          <w:sz w:val="22"/>
        </w:rPr>
        <w:t xml:space="preserve">. </w:t>
      </w:r>
      <w:r w:rsidR="00F258DA">
        <w:rPr>
          <w:rFonts w:ascii="Arial" w:hAnsi="Arial" w:cs="Arial"/>
          <w:color w:val="000000" w:themeColor="text1"/>
          <w:sz w:val="22"/>
        </w:rPr>
        <w:t xml:space="preserve">We sought to define the technical feasibility </w:t>
      </w:r>
      <w:r w:rsidR="00F258DA" w:rsidRPr="00CB7AF6">
        <w:rPr>
          <w:rFonts w:ascii="Arial" w:hAnsi="Arial" w:cs="Arial"/>
          <w:color w:val="000000" w:themeColor="text1"/>
          <w:sz w:val="22"/>
        </w:rPr>
        <w:t xml:space="preserve">of a high-intensity </w:t>
      </w:r>
      <w:r w:rsidR="00F258DA">
        <w:rPr>
          <w:rFonts w:ascii="Arial" w:hAnsi="Arial" w:cs="Arial"/>
          <w:color w:val="000000" w:themeColor="text1"/>
          <w:sz w:val="22"/>
        </w:rPr>
        <w:t xml:space="preserve">sequencing </w:t>
      </w:r>
      <w:r w:rsidR="00F258DA" w:rsidRPr="00CB7AF6">
        <w:rPr>
          <w:rFonts w:ascii="Arial" w:hAnsi="Arial" w:cs="Arial"/>
          <w:color w:val="000000" w:themeColor="text1"/>
          <w:sz w:val="22"/>
        </w:rPr>
        <w:t xml:space="preserve">assay </w:t>
      </w:r>
      <w:r w:rsidR="00DE4F49">
        <w:rPr>
          <w:rFonts w:ascii="Arial" w:hAnsi="Arial" w:cs="Arial"/>
          <w:color w:val="000000" w:themeColor="text1"/>
          <w:sz w:val="22"/>
        </w:rPr>
        <w:t>of cfDNA and matched white-</w:t>
      </w:r>
      <w:r w:rsidR="00F258DA">
        <w:rPr>
          <w:rFonts w:ascii="Arial" w:hAnsi="Arial" w:cs="Arial"/>
          <w:color w:val="000000" w:themeColor="text1"/>
          <w:sz w:val="22"/>
        </w:rPr>
        <w:t xml:space="preserve">blood cell (WBC) DNA </w:t>
      </w:r>
      <w:r w:rsidR="00F258DA" w:rsidRPr="00CB7AF6">
        <w:rPr>
          <w:rFonts w:ascii="Arial" w:hAnsi="Arial" w:cs="Arial"/>
          <w:color w:val="000000" w:themeColor="text1"/>
          <w:sz w:val="22"/>
        </w:rPr>
        <w:t>covering a large genomic region (508 genes, 2Mb, &gt;</w:t>
      </w:r>
      <w:r w:rsidR="00F258DA" w:rsidRPr="00CB7AF6">
        <w:rPr>
          <w:rFonts w:ascii="Arial" w:eastAsia="Arial" w:hAnsi="Arial" w:cs="Arial"/>
          <w:color w:val="000000" w:themeColor="text1"/>
          <w:sz w:val="22"/>
        </w:rPr>
        <w:t>60,000x</w:t>
      </w:r>
      <w:r w:rsidR="00DE4F49">
        <w:rPr>
          <w:rFonts w:ascii="Arial" w:hAnsi="Arial" w:cs="Arial"/>
          <w:color w:val="000000" w:themeColor="text1"/>
          <w:sz w:val="22"/>
        </w:rPr>
        <w:t xml:space="preserve"> raw-</w:t>
      </w:r>
      <w:r w:rsidR="00F258DA" w:rsidRPr="00CB7AF6">
        <w:rPr>
          <w:rFonts w:ascii="Arial" w:hAnsi="Arial" w:cs="Arial"/>
          <w:color w:val="000000" w:themeColor="text1"/>
          <w:sz w:val="22"/>
        </w:rPr>
        <w:t>depth</w:t>
      </w:r>
      <w:r w:rsidR="00F258DA">
        <w:rPr>
          <w:rFonts w:ascii="Arial" w:hAnsi="Arial" w:cs="Arial"/>
          <w:color w:val="000000" w:themeColor="text1"/>
          <w:sz w:val="22"/>
        </w:rPr>
        <w:t xml:space="preserve">) in a prospective </w:t>
      </w:r>
      <w:r w:rsidRPr="00CB7AF6">
        <w:rPr>
          <w:rFonts w:ascii="Arial" w:hAnsi="Arial" w:cs="Arial"/>
          <w:color w:val="000000" w:themeColor="text1"/>
          <w:sz w:val="22"/>
        </w:rPr>
        <w:t>study</w:t>
      </w:r>
      <w:r w:rsidR="00370881">
        <w:rPr>
          <w:rFonts w:ascii="Arial" w:hAnsi="Arial" w:cs="Arial"/>
          <w:color w:val="000000" w:themeColor="text1"/>
          <w:sz w:val="22"/>
        </w:rPr>
        <w:t xml:space="preserve"> of</w:t>
      </w:r>
      <w:r w:rsidRPr="00CB7AF6">
        <w:rPr>
          <w:rFonts w:ascii="Arial" w:hAnsi="Arial" w:cs="Arial"/>
          <w:color w:val="000000" w:themeColor="text1"/>
          <w:sz w:val="22"/>
        </w:rPr>
        <w:t xml:space="preserve"> </w:t>
      </w:r>
      <w:r w:rsidR="00370881" w:rsidRPr="00CB7AF6">
        <w:rPr>
          <w:rFonts w:ascii="Arial" w:hAnsi="Arial" w:cs="Arial"/>
          <w:color w:val="000000" w:themeColor="text1"/>
          <w:sz w:val="22"/>
        </w:rPr>
        <w:t xml:space="preserve">124 </w:t>
      </w:r>
      <w:r w:rsidR="00370881" w:rsidRPr="00CB7AF6">
        <w:rPr>
          <w:rFonts w:ascii="Arial" w:eastAsia="Arial" w:hAnsi="Arial" w:cs="Arial"/>
          <w:color w:val="000000" w:themeColor="text1"/>
          <w:sz w:val="22"/>
        </w:rPr>
        <w:t>metastatic cancer patients</w:t>
      </w:r>
      <w:r w:rsidR="00F258DA">
        <w:rPr>
          <w:rFonts w:ascii="Arial" w:eastAsia="Arial" w:hAnsi="Arial" w:cs="Arial"/>
          <w:color w:val="000000" w:themeColor="text1"/>
          <w:sz w:val="22"/>
        </w:rPr>
        <w:t>, with contemporaneous matched metastatic tumor tissue biopsies,</w:t>
      </w:r>
      <w:r w:rsidR="00370881" w:rsidRPr="00CB7AF6">
        <w:rPr>
          <w:rFonts w:ascii="Arial" w:hAnsi="Arial" w:cs="Arial"/>
          <w:color w:val="000000" w:themeColor="text1"/>
          <w:sz w:val="22"/>
        </w:rPr>
        <w:t xml:space="preserve"> and 47 non-cancer controls</w:t>
      </w:r>
      <w:r w:rsidR="00F258DA">
        <w:rPr>
          <w:rFonts w:ascii="Arial" w:hAnsi="Arial" w:cs="Arial"/>
          <w:color w:val="000000" w:themeColor="text1"/>
          <w:sz w:val="22"/>
        </w:rPr>
        <w:t>.</w:t>
      </w:r>
      <w:r w:rsidR="00370881" w:rsidRPr="00CB7AF6" w:rsidDel="00CC61BC">
        <w:rPr>
          <w:rFonts w:ascii="Arial" w:hAnsi="Arial" w:cs="Arial"/>
          <w:color w:val="000000" w:themeColor="text1"/>
          <w:sz w:val="22"/>
        </w:rPr>
        <w:t xml:space="preserve"> </w:t>
      </w:r>
      <w:r w:rsidR="00F258DA">
        <w:rPr>
          <w:rFonts w:ascii="Arial" w:hAnsi="Arial" w:cs="Arial"/>
          <w:color w:val="000000" w:themeColor="text1"/>
          <w:sz w:val="22"/>
        </w:rPr>
        <w:t xml:space="preserve">The assay displayed a high sensitivity and specificity, allowing for </w:t>
      </w:r>
      <w:r w:rsidR="00F258DA">
        <w:rPr>
          <w:rFonts w:ascii="Arial" w:hAnsi="Arial" w:cs="Arial"/>
          <w:i/>
          <w:color w:val="000000" w:themeColor="text1"/>
          <w:sz w:val="22"/>
        </w:rPr>
        <w:t xml:space="preserve">de novo </w:t>
      </w:r>
      <w:r w:rsidR="00F258DA">
        <w:rPr>
          <w:rFonts w:ascii="Arial" w:hAnsi="Arial" w:cs="Arial"/>
          <w:color w:val="000000" w:themeColor="text1"/>
          <w:sz w:val="22"/>
        </w:rPr>
        <w:t>detection of tumor</w:t>
      </w:r>
      <w:r w:rsidR="00DE4F49">
        <w:rPr>
          <w:rFonts w:ascii="Arial" w:hAnsi="Arial" w:cs="Arial"/>
          <w:color w:val="000000" w:themeColor="text1"/>
          <w:sz w:val="22"/>
        </w:rPr>
        <w:t>-</w:t>
      </w:r>
      <w:r w:rsidR="00F258DA">
        <w:rPr>
          <w:rFonts w:ascii="Arial" w:hAnsi="Arial" w:cs="Arial"/>
          <w:color w:val="000000" w:themeColor="text1"/>
          <w:sz w:val="22"/>
        </w:rPr>
        <w:t xml:space="preserve">derived mutations and inference of </w:t>
      </w:r>
      <w:r w:rsidR="00F258DA" w:rsidRPr="00CB7AF6">
        <w:rPr>
          <w:rFonts w:ascii="Arial" w:hAnsi="Arial" w:cs="Arial"/>
          <w:color w:val="000000" w:themeColor="text1"/>
          <w:sz w:val="22"/>
        </w:rPr>
        <w:t xml:space="preserve">tumor mutational burden, </w:t>
      </w:r>
      <w:r w:rsidR="00F258DA" w:rsidRPr="00CB7AF6">
        <w:rPr>
          <w:rFonts w:ascii="Arial" w:eastAsia="Arial" w:hAnsi="Arial" w:cs="Arial"/>
          <w:color w:val="000000" w:themeColor="text1"/>
          <w:sz w:val="22"/>
        </w:rPr>
        <w:t>microsatellite instability</w:t>
      </w:r>
      <w:r w:rsidR="00F258DA">
        <w:rPr>
          <w:rFonts w:ascii="Arial" w:eastAsia="Arial" w:hAnsi="Arial" w:cs="Arial"/>
          <w:color w:val="000000" w:themeColor="text1"/>
          <w:sz w:val="22"/>
        </w:rPr>
        <w:t>,</w:t>
      </w:r>
      <w:r w:rsidR="00F258DA" w:rsidRPr="00CB7AF6">
        <w:rPr>
          <w:rFonts w:ascii="Arial" w:hAnsi="Arial" w:cs="Arial"/>
          <w:color w:val="000000" w:themeColor="text1"/>
          <w:sz w:val="22"/>
        </w:rPr>
        <w:t xml:space="preserve"> mutational signatures</w:t>
      </w:r>
      <w:r w:rsidR="00F258DA">
        <w:rPr>
          <w:rFonts w:ascii="Arial" w:hAnsi="Arial" w:cs="Arial"/>
          <w:color w:val="000000" w:themeColor="text1"/>
          <w:sz w:val="22"/>
        </w:rPr>
        <w:t xml:space="preserve"> and potential sources of somatic mutations identified in cfDNA.</w:t>
      </w:r>
      <w:r w:rsidR="005B0F17" w:rsidRPr="00CB7AF6">
        <w:rPr>
          <w:rFonts w:ascii="Arial" w:eastAsia="Arial" w:hAnsi="Arial" w:cs="Arial"/>
          <w:color w:val="000000" w:themeColor="text1"/>
          <w:sz w:val="22"/>
        </w:rPr>
        <w:t xml:space="preserve"> </w:t>
      </w:r>
      <w:r w:rsidR="00DE4F49">
        <w:rPr>
          <w:rFonts w:ascii="Arial" w:eastAsia="Arial" w:hAnsi="Arial" w:cs="Arial"/>
          <w:color w:val="000000" w:themeColor="text1"/>
          <w:sz w:val="22"/>
        </w:rPr>
        <w:t xml:space="preserve">The </w:t>
      </w:r>
      <w:proofErr w:type="gramStart"/>
      <w:r w:rsidR="00DE4F49">
        <w:rPr>
          <w:rFonts w:ascii="Arial" w:eastAsia="Arial" w:hAnsi="Arial" w:cs="Arial"/>
          <w:color w:val="000000" w:themeColor="text1"/>
          <w:sz w:val="22"/>
        </w:rPr>
        <w:t>vast majority</w:t>
      </w:r>
      <w:proofErr w:type="gramEnd"/>
      <w:r w:rsidR="00DE4F49">
        <w:rPr>
          <w:rFonts w:ascii="Arial" w:eastAsia="Arial" w:hAnsi="Arial" w:cs="Arial"/>
          <w:color w:val="000000" w:themeColor="text1"/>
          <w:sz w:val="22"/>
        </w:rPr>
        <w:t xml:space="preserve"> of cfDNA mutations (</w:t>
      </w:r>
      <w:r w:rsidR="005B0F17" w:rsidRPr="00CB7AF6">
        <w:rPr>
          <w:rFonts w:ascii="Arial" w:eastAsia="Arial" w:hAnsi="Arial" w:cs="Arial"/>
          <w:color w:val="000000" w:themeColor="text1"/>
          <w:sz w:val="22"/>
        </w:rPr>
        <w:t xml:space="preserve">81.6% </w:t>
      </w:r>
      <w:r w:rsidR="00DE4F49">
        <w:rPr>
          <w:rFonts w:ascii="Arial" w:eastAsia="Arial" w:hAnsi="Arial" w:cs="Arial"/>
          <w:color w:val="000000" w:themeColor="text1"/>
          <w:sz w:val="22"/>
        </w:rPr>
        <w:t xml:space="preserve">in controls </w:t>
      </w:r>
      <w:r w:rsidR="005B0F17" w:rsidRPr="00CB7AF6">
        <w:rPr>
          <w:rFonts w:ascii="Arial" w:eastAsia="Arial" w:hAnsi="Arial" w:cs="Arial"/>
          <w:color w:val="000000" w:themeColor="text1"/>
          <w:sz w:val="22"/>
        </w:rPr>
        <w:t xml:space="preserve">and 53.2% </w:t>
      </w:r>
      <w:r w:rsidR="00DE4F49">
        <w:rPr>
          <w:rFonts w:ascii="Arial" w:hAnsi="Arial" w:cs="Arial"/>
          <w:color w:val="000000" w:themeColor="text1"/>
          <w:sz w:val="22"/>
        </w:rPr>
        <w:t xml:space="preserve">in cancer </w:t>
      </w:r>
      <w:r w:rsidRPr="00CB7AF6">
        <w:rPr>
          <w:rFonts w:ascii="Arial" w:hAnsi="Arial" w:cs="Arial"/>
          <w:color w:val="000000" w:themeColor="text1"/>
          <w:sz w:val="22"/>
        </w:rPr>
        <w:t>patients</w:t>
      </w:r>
      <w:r w:rsidR="00DE4F49">
        <w:rPr>
          <w:rFonts w:ascii="Arial" w:hAnsi="Arial" w:cs="Arial"/>
          <w:color w:val="000000" w:themeColor="text1"/>
          <w:sz w:val="22"/>
        </w:rPr>
        <w:t>)</w:t>
      </w:r>
      <w:r w:rsidR="00DE4F49">
        <w:rPr>
          <w:rFonts w:ascii="Arial" w:eastAsia="Arial" w:hAnsi="Arial" w:cs="Arial"/>
          <w:color w:val="000000" w:themeColor="text1"/>
          <w:sz w:val="22"/>
        </w:rPr>
        <w:t xml:space="preserve"> </w:t>
      </w:r>
      <w:r w:rsidR="005B0F17" w:rsidRPr="00CB7AF6">
        <w:rPr>
          <w:rFonts w:ascii="Arial" w:eastAsia="Arial" w:hAnsi="Arial" w:cs="Arial"/>
          <w:color w:val="000000" w:themeColor="text1"/>
          <w:sz w:val="22"/>
        </w:rPr>
        <w:t xml:space="preserve">had features consistent with </w:t>
      </w:r>
      <w:r w:rsidRPr="00CB7AF6">
        <w:rPr>
          <w:rFonts w:ascii="Arial" w:hAnsi="Arial" w:cs="Arial"/>
          <w:color w:val="000000" w:themeColor="text1"/>
          <w:sz w:val="22"/>
        </w:rPr>
        <w:t>clonal hematopoiesis (CH</w:t>
      </w:r>
      <w:r w:rsidR="009D4EB4" w:rsidRPr="00CB7AF6">
        <w:rPr>
          <w:rFonts w:ascii="Arial" w:eastAsia="Arial" w:hAnsi="Arial" w:cs="Arial"/>
          <w:color w:val="000000" w:themeColor="text1"/>
          <w:sz w:val="22"/>
          <w:szCs w:val="22"/>
        </w:rPr>
        <w:t>)</w:t>
      </w:r>
      <w:ins w:id="47" w:author="Reis-Filho, Jorge S./Pathology" w:date="2019-07-13T22:33:00Z">
        <w:r w:rsidR="007D1DF9" w:rsidRPr="007D1DF9">
          <w:rPr>
            <w:rFonts w:ascii="Arial" w:eastAsia="Arial" w:hAnsi="Arial" w:cs="Arial"/>
            <w:color w:val="0033CC"/>
            <w:sz w:val="22"/>
            <w:szCs w:val="22"/>
            <w:rPrChange w:id="48" w:author="Reis-Filho, Jorge S./Pathology" w:date="2019-07-13T22:33:00Z">
              <w:rPr>
                <w:rFonts w:ascii="Arial" w:eastAsia="Arial" w:hAnsi="Arial" w:cs="Arial"/>
                <w:color w:val="000000" w:themeColor="text1"/>
                <w:sz w:val="22"/>
                <w:szCs w:val="22"/>
              </w:rPr>
            </w:rPrChange>
          </w:rPr>
          <w:t>, emphasizing the importance of matched WBC-</w:t>
        </w:r>
        <w:proofErr w:type="spellStart"/>
        <w:r w:rsidR="007D1DF9" w:rsidRPr="007D1DF9">
          <w:rPr>
            <w:rFonts w:ascii="Arial" w:eastAsia="Arial" w:hAnsi="Arial" w:cs="Arial"/>
            <w:color w:val="0033CC"/>
            <w:sz w:val="22"/>
            <w:szCs w:val="22"/>
            <w:rPrChange w:id="49" w:author="Reis-Filho, Jorge S./Pathology" w:date="2019-07-13T22:33:00Z">
              <w:rPr>
                <w:rFonts w:ascii="Arial" w:eastAsia="Arial" w:hAnsi="Arial" w:cs="Arial"/>
                <w:color w:val="000000" w:themeColor="text1"/>
                <w:sz w:val="22"/>
                <w:szCs w:val="22"/>
              </w:rPr>
            </w:rPrChange>
          </w:rPr>
          <w:t>cfDNA</w:t>
        </w:r>
        <w:proofErr w:type="spellEnd"/>
        <w:r w:rsidR="007D1DF9" w:rsidRPr="007D1DF9">
          <w:rPr>
            <w:rFonts w:ascii="Arial" w:eastAsia="Arial" w:hAnsi="Arial" w:cs="Arial"/>
            <w:color w:val="0033CC"/>
            <w:sz w:val="22"/>
            <w:szCs w:val="22"/>
            <w:rPrChange w:id="50" w:author="Reis-Filho, Jorge S./Pathology" w:date="2019-07-13T22:33:00Z">
              <w:rPr>
                <w:rFonts w:ascii="Arial" w:eastAsia="Arial" w:hAnsi="Arial" w:cs="Arial"/>
                <w:color w:val="000000" w:themeColor="text1"/>
                <w:sz w:val="22"/>
                <w:szCs w:val="22"/>
              </w:rPr>
            </w:rPrChange>
          </w:rPr>
          <w:t xml:space="preserve"> sequencing</w:t>
        </w:r>
      </w:ins>
      <w:r w:rsidR="00520797" w:rsidRPr="00CB7AF6">
        <w:rPr>
          <w:rFonts w:ascii="Arial" w:eastAsia="Arial" w:hAnsi="Arial" w:cs="Arial"/>
          <w:color w:val="000000" w:themeColor="text1"/>
          <w:sz w:val="22"/>
        </w:rPr>
        <w:t xml:space="preserve">. </w:t>
      </w:r>
      <w:r w:rsidR="00A2179B" w:rsidRPr="00CB7AF6">
        <w:rPr>
          <w:rFonts w:ascii="Arial" w:hAnsi="Arial" w:cs="Arial"/>
          <w:color w:val="000000" w:themeColor="text1"/>
          <w:sz w:val="22"/>
        </w:rPr>
        <w:t>T</w:t>
      </w:r>
      <w:r w:rsidR="00E553A6" w:rsidRPr="00CB7AF6">
        <w:rPr>
          <w:rFonts w:ascii="Arial" w:hAnsi="Arial" w:cs="Arial"/>
          <w:color w:val="000000" w:themeColor="text1"/>
          <w:sz w:val="22"/>
        </w:rPr>
        <w:t>h</w:t>
      </w:r>
      <w:r w:rsidR="00370881">
        <w:rPr>
          <w:rFonts w:ascii="Arial" w:hAnsi="Arial" w:cs="Arial"/>
          <w:color w:val="000000" w:themeColor="text1"/>
          <w:sz w:val="22"/>
        </w:rPr>
        <w:t>is</w:t>
      </w:r>
      <w:r w:rsidRPr="00CB7AF6">
        <w:rPr>
          <w:rFonts w:ascii="Arial" w:hAnsi="Arial" w:cs="Arial"/>
          <w:color w:val="000000" w:themeColor="text1"/>
          <w:sz w:val="22"/>
        </w:rPr>
        <w:t xml:space="preserve"> cfDNA sequencing approach </w:t>
      </w:r>
      <w:r w:rsidR="002334FD" w:rsidRPr="00CB7AF6">
        <w:rPr>
          <w:rFonts w:ascii="Arial" w:eastAsia="Arial" w:hAnsi="Arial" w:cs="Arial"/>
          <w:color w:val="000000" w:themeColor="text1"/>
          <w:sz w:val="22"/>
        </w:rPr>
        <w:t>robustly</w:t>
      </w:r>
      <w:r w:rsidR="00E553A6" w:rsidRPr="00CB7AF6">
        <w:rPr>
          <w:rFonts w:ascii="Arial" w:hAnsi="Arial" w:cs="Arial"/>
          <w:color w:val="000000" w:themeColor="text1"/>
          <w:sz w:val="22"/>
        </w:rPr>
        <w:t xml:space="preserve"> </w:t>
      </w:r>
      <w:r w:rsidR="00A2179B" w:rsidRPr="00CB7AF6">
        <w:rPr>
          <w:rFonts w:ascii="Arial" w:hAnsi="Arial" w:cs="Arial"/>
          <w:color w:val="000000" w:themeColor="text1"/>
          <w:sz w:val="22"/>
        </w:rPr>
        <w:t>detected</w:t>
      </w:r>
      <w:r w:rsidRPr="00CB7AF6">
        <w:rPr>
          <w:rFonts w:ascii="Arial" w:hAnsi="Arial" w:cs="Arial"/>
          <w:color w:val="000000" w:themeColor="text1"/>
          <w:sz w:val="22"/>
        </w:rPr>
        <w:t xml:space="preserve"> somatic </w:t>
      </w:r>
      <w:r w:rsidR="00A2179B" w:rsidRPr="00CB7AF6">
        <w:rPr>
          <w:rFonts w:ascii="Arial" w:hAnsi="Arial" w:cs="Arial"/>
          <w:color w:val="000000" w:themeColor="text1"/>
          <w:sz w:val="22"/>
        </w:rPr>
        <w:t xml:space="preserve">mutations </w:t>
      </w:r>
      <w:r w:rsidRPr="00CB7AF6">
        <w:rPr>
          <w:rFonts w:ascii="Arial" w:hAnsi="Arial" w:cs="Arial"/>
          <w:color w:val="000000" w:themeColor="text1"/>
          <w:sz w:val="22"/>
        </w:rPr>
        <w:t>in plasma and revealed that CH constitutes a pervasive biological phenomenon.</w:t>
      </w:r>
      <w:r w:rsidR="00E636B6" w:rsidRPr="00CB7AF6">
        <w:rPr>
          <w:rFonts w:ascii="Arial" w:eastAsia="Arial" w:hAnsi="Arial" w:cs="Arial"/>
          <w:b/>
          <w:color w:val="000000" w:themeColor="text1"/>
          <w:sz w:val="22"/>
        </w:rPr>
        <w:br w:type="page"/>
      </w:r>
    </w:p>
    <w:p w14:paraId="00C75DCB" w14:textId="627DA786" w:rsidR="007C0779" w:rsidRPr="00AE24DE" w:rsidRDefault="00A77FEE" w:rsidP="00AE24DE">
      <w:pPr>
        <w:pBdr>
          <w:top w:val="nil"/>
          <w:left w:val="nil"/>
          <w:bottom w:val="nil"/>
          <w:right w:val="nil"/>
          <w:between w:val="nil"/>
        </w:pBdr>
        <w:spacing w:line="480" w:lineRule="auto"/>
        <w:rPr>
          <w:rFonts w:ascii="Arial" w:eastAsia="Arial" w:hAnsi="Arial" w:cs="Arial"/>
          <w:b/>
          <w:color w:val="000000" w:themeColor="text1"/>
          <w:sz w:val="24"/>
          <w:szCs w:val="24"/>
        </w:rPr>
      </w:pPr>
      <w:r w:rsidRPr="00AE24DE">
        <w:rPr>
          <w:rFonts w:ascii="Arial" w:eastAsia="Arial" w:hAnsi="Arial" w:cs="Arial"/>
          <w:b/>
          <w:color w:val="000000" w:themeColor="text1"/>
          <w:sz w:val="24"/>
          <w:szCs w:val="24"/>
        </w:rPr>
        <w:lastRenderedPageBreak/>
        <w:t>INTRODUCTION</w:t>
      </w:r>
    </w:p>
    <w:p w14:paraId="20019729" w14:textId="4A599BB4"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The presence of circulating cell-free DNA (cfDNA) in peripheral blood was initially detected over 70 years ago</w:t>
      </w:r>
      <w:r w:rsidR="00293E2D" w:rsidRPr="00CB7AF6">
        <w:rPr>
          <w:rFonts w:ascii="Arial" w:eastAsia="Arial" w:hAnsi="Arial" w:cs="Arial"/>
          <w:color w:val="000000" w:themeColor="text1"/>
          <w:sz w:val="22"/>
          <w:szCs w:val="22"/>
        </w:rPr>
        <w:fldChar w:fldCharType="begin">
          <w:fldData xml:space="preserve">PEVuZE5vdGU+PENpdGU+PEF1dGhvcj5NYW5kZWw8L0F1dGhvcj48WWVhcj4xOTQ4PC9ZZWFyPjxS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PEVuZE5vdGU+PENpdGU+PEF1dGhvcj5NYW5kZWw8L0F1dGhvcj48WWVhcj4xOTQ4PC9ZZWFyPjxS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w:t>
      </w:r>
      <w:r w:rsidR="00293E2D" w:rsidRPr="00CB7AF6">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t>.</w:t>
      </w:r>
      <w:r w:rsidR="00293E2D" w:rsidRPr="00CB7AF6">
        <w:rPr>
          <w:rFonts w:ascii="Arial" w:eastAsia="Arial" w:hAnsi="Arial" w:cs="Arial"/>
          <w:color w:val="000000" w:themeColor="text1"/>
          <w:sz w:val="22"/>
        </w:rPr>
        <w:t xml:space="preserve"> </w:t>
      </w:r>
      <w:r w:rsidR="00A208E1" w:rsidRPr="00CB7AF6">
        <w:rPr>
          <w:rFonts w:ascii="Arial" w:eastAsia="Arial" w:hAnsi="Arial" w:cs="Arial"/>
          <w:color w:val="000000" w:themeColor="text1"/>
          <w:sz w:val="22"/>
        </w:rPr>
        <w:t>Subsequent early studies demonstrating</w:t>
      </w:r>
      <w:r w:rsidR="00293E2D"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higher levels of cfDNA in the plasma of cancer patients </w:t>
      </w:r>
      <w:r w:rsidR="00147EE2" w:rsidRPr="00CB7AF6">
        <w:rPr>
          <w:rFonts w:ascii="Arial" w:eastAsia="Arial" w:hAnsi="Arial" w:cs="Arial"/>
          <w:color w:val="000000" w:themeColor="text1"/>
          <w:sz w:val="22"/>
        </w:rPr>
        <w:t>drew attention to</w:t>
      </w:r>
      <w:r w:rsidRPr="00CB7AF6">
        <w:rPr>
          <w:rFonts w:ascii="Arial" w:eastAsia="Arial" w:hAnsi="Arial" w:cs="Arial"/>
          <w:color w:val="000000" w:themeColor="text1"/>
          <w:sz w:val="22"/>
        </w:rPr>
        <w:t xml:space="preserve"> cfDNA as a potential source of tumor-derived DNA</w:t>
      </w:r>
      <w:r w:rsidR="003338FE" w:rsidRPr="00CB7AF6">
        <w:rPr>
          <w:rFonts w:ascii="Arial" w:eastAsia="Arial" w:hAnsi="Arial" w:cs="Arial"/>
          <w:color w:val="000000" w:themeColor="text1"/>
          <w:sz w:val="22"/>
          <w:szCs w:val="22"/>
        </w:rPr>
        <w:fldChar w:fldCharType="begin">
          <w:fldData xml:space="preserve">PEVuZE5vdGU+PENpdGU+PEF1dGhvcj5TdHJvdW48L0F1dGhvcj48WWVhcj4xOTg3PC9ZZWFyPjxS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PEVuZE5vdGU+PENpdGU+PEF1dGhvcj5TdHJvdW48L0F1dGhvcj48WWVhcj4xOTg3PC9ZZWFyPjxS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2,3</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bookmarkStart w:id="51" w:name="_30j0zll" w:colFirst="0" w:colLast="0"/>
      <w:bookmarkStart w:id="52" w:name="_1fob9te" w:colFirst="0" w:colLast="0"/>
      <w:bookmarkEnd w:id="51"/>
      <w:bookmarkEnd w:id="52"/>
      <w:r w:rsidRPr="00CB7AF6">
        <w:rPr>
          <w:rFonts w:ascii="Arial" w:eastAsia="Arial" w:hAnsi="Arial" w:cs="Arial"/>
          <w:color w:val="000000" w:themeColor="text1"/>
          <w:sz w:val="22"/>
        </w:rPr>
        <w:t>Massively parallel sequencing analysis of cfDNA samples from cancer patients revealed that tumor-derived cfDNA (ctDNA) accounts for only a fraction of the total cfDNA, and this fraction varies according to disease burden</w:t>
      </w:r>
      <w:r w:rsidR="00A208E1"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site, </w:t>
      </w:r>
      <w:r w:rsidR="007C1537">
        <w:rPr>
          <w:rFonts w:ascii="Arial" w:eastAsia="Arial" w:hAnsi="Arial" w:cs="Arial"/>
          <w:color w:val="000000" w:themeColor="text1"/>
          <w:sz w:val="22"/>
        </w:rPr>
        <w:t xml:space="preserve">and </w:t>
      </w:r>
      <w:r w:rsidRPr="00CB7AF6">
        <w:rPr>
          <w:rFonts w:ascii="Arial" w:eastAsia="Arial" w:hAnsi="Arial" w:cs="Arial"/>
          <w:color w:val="000000" w:themeColor="text1"/>
          <w:sz w:val="22"/>
        </w:rPr>
        <w:t xml:space="preserve">tumor </w:t>
      </w:r>
      <w:r w:rsidR="00520797" w:rsidRPr="00CB7AF6">
        <w:rPr>
          <w:rFonts w:ascii="Arial" w:eastAsia="Arial" w:hAnsi="Arial" w:cs="Arial"/>
          <w:color w:val="000000" w:themeColor="text1"/>
          <w:sz w:val="22"/>
        </w:rPr>
        <w:t>biolog</w:t>
      </w:r>
      <w:r w:rsidR="00A208E1" w:rsidRPr="00CB7AF6">
        <w:rPr>
          <w:rFonts w:ascii="Arial" w:eastAsia="Arial" w:hAnsi="Arial" w:cs="Arial"/>
          <w:color w:val="000000" w:themeColor="text1"/>
          <w:sz w:val="22"/>
        </w:rPr>
        <w:t>ic</w:t>
      </w:r>
      <w:r w:rsidRPr="00CB7AF6">
        <w:rPr>
          <w:rFonts w:ascii="Arial" w:eastAsia="Arial" w:hAnsi="Arial" w:cs="Arial"/>
          <w:color w:val="000000" w:themeColor="text1"/>
          <w:sz w:val="22"/>
        </w:rPr>
        <w:t xml:space="preserve"> features </w:t>
      </w:r>
      <w:r w:rsidR="007C1537" w:rsidRPr="00CB7AF6">
        <w:rPr>
          <w:rFonts w:ascii="Arial" w:eastAsia="Arial" w:hAnsi="Arial" w:cs="Arial"/>
          <w:color w:val="000000" w:themeColor="text1"/>
          <w:sz w:val="22"/>
        </w:rPr>
        <w:t xml:space="preserve">including histology, </w:t>
      </w:r>
      <w:r w:rsidRPr="00CB7AF6">
        <w:rPr>
          <w:rFonts w:ascii="Arial" w:eastAsia="Arial" w:hAnsi="Arial" w:cs="Arial"/>
          <w:color w:val="000000" w:themeColor="text1"/>
          <w:sz w:val="22"/>
        </w:rPr>
        <w:t xml:space="preserve">tumor vascularization, </w:t>
      </w:r>
      <w:r w:rsidR="009D4EB4" w:rsidRPr="00CB7AF6">
        <w:rPr>
          <w:rFonts w:ascii="Arial" w:eastAsia="Arial" w:hAnsi="Arial" w:cs="Arial"/>
          <w:color w:val="000000" w:themeColor="text1"/>
          <w:sz w:val="22"/>
          <w:szCs w:val="22"/>
        </w:rPr>
        <w:t xml:space="preserve">and </w:t>
      </w:r>
      <w:r w:rsidRPr="00CB7AF6">
        <w:rPr>
          <w:rFonts w:ascii="Arial" w:eastAsia="Arial" w:hAnsi="Arial" w:cs="Arial"/>
          <w:color w:val="000000" w:themeColor="text1"/>
          <w:sz w:val="22"/>
        </w:rPr>
        <w:t>proliferation and apoptosis rates</w:t>
      </w:r>
      <w:r w:rsidR="003F4C6D" w:rsidRPr="00CB7AF6">
        <w:rPr>
          <w:rFonts w:ascii="Arial" w:eastAsia="Arial" w:hAnsi="Arial" w:cs="Arial"/>
          <w:color w:val="000000" w:themeColor="text1"/>
          <w:sz w:val="22"/>
          <w:szCs w:val="22"/>
        </w:rPr>
        <w:fldChar w:fldCharType="begin">
          <w:fldData xml:space="preserve">PEVuZE5vdGU+PENpdGU+PEF1dGhvcj5KcjwvQXV0aG9yPjxZZWFyPjIwMTQ8L1llYXI+PFJlY051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==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PEVuZE5vdGU+PENpdGU+PEF1dGhvcj5KcjwvQXV0aG9yPjxZZWFyPjIwMTQ8L1llYXI+PFJlY051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==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F4C6D" w:rsidRPr="00CB7AF6">
        <w:rPr>
          <w:rFonts w:ascii="Arial" w:eastAsia="Arial" w:hAnsi="Arial" w:cs="Arial"/>
          <w:color w:val="000000" w:themeColor="text1"/>
          <w:sz w:val="22"/>
          <w:szCs w:val="22"/>
        </w:rPr>
      </w:r>
      <w:r w:rsidR="003F4C6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4,5</w:t>
      </w:r>
      <w:r w:rsidR="003F4C6D"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ctDNA fraction is extremely low in </w:t>
      </w:r>
      <w:r w:rsidR="00A208E1" w:rsidRPr="00CB7AF6">
        <w:rPr>
          <w:rFonts w:ascii="Arial" w:eastAsia="Arial" w:hAnsi="Arial" w:cs="Arial"/>
          <w:color w:val="000000" w:themeColor="text1"/>
          <w:sz w:val="22"/>
        </w:rPr>
        <w:t xml:space="preserve">many </w:t>
      </w:r>
      <w:r w:rsidRPr="00CB7AF6">
        <w:rPr>
          <w:rFonts w:ascii="Arial" w:eastAsia="Arial" w:hAnsi="Arial" w:cs="Arial"/>
          <w:color w:val="000000" w:themeColor="text1"/>
          <w:sz w:val="22"/>
        </w:rPr>
        <w:t>early-stage and some metastatic cancers</w:t>
      </w:r>
      <w:r w:rsidR="003338FE" w:rsidRPr="00CB7AF6">
        <w:rPr>
          <w:rFonts w:ascii="Arial" w:eastAsia="Arial" w:hAnsi="Arial" w:cs="Arial"/>
          <w:color w:val="000000" w:themeColor="text1"/>
          <w:sz w:val="22"/>
          <w:szCs w:val="22"/>
        </w:rPr>
        <w:fldChar w:fldCharType="begin">
          <w:fldData xml:space="preserve">PEVuZE5vdGU+PENpdGU+PEF1dGhvcj5MYW5tYW48L0F1dGhvcj48WWVhcj4yMDE1PC9ZZWFyPjxS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PEVuZE5vdGU+PENpdGU+PEF1dGhvcj5MYW5tYW48L0F1dGhvcj48WWVhcj4yMDE1PC9ZZWFyPjxS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6,7</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therefore, methods for detecting</w:t>
      </w:r>
      <w:r w:rsidR="00200456" w:rsidRPr="00CB7AF6">
        <w:rPr>
          <w:rFonts w:ascii="Arial" w:eastAsia="Arial" w:hAnsi="Arial" w:cs="Arial"/>
          <w:color w:val="000000" w:themeColor="text1"/>
          <w:sz w:val="22"/>
        </w:rPr>
        <w:t xml:space="preserve"> </w:t>
      </w:r>
      <w:r w:rsidR="00FD0224">
        <w:rPr>
          <w:rFonts w:ascii="Arial" w:eastAsia="Arial" w:hAnsi="Arial" w:cs="Arial"/>
          <w:color w:val="000000" w:themeColor="text1"/>
          <w:sz w:val="22"/>
        </w:rPr>
        <w:t xml:space="preserve">plasma </w:t>
      </w:r>
      <w:r w:rsidRPr="00CB7AF6">
        <w:rPr>
          <w:rFonts w:ascii="Arial" w:eastAsia="Arial" w:hAnsi="Arial" w:cs="Arial"/>
          <w:color w:val="000000" w:themeColor="text1"/>
          <w:sz w:val="22"/>
        </w:rPr>
        <w:t xml:space="preserve">ctDNA </w:t>
      </w:r>
      <w:r w:rsidR="0060015C">
        <w:rPr>
          <w:rFonts w:ascii="Arial" w:eastAsia="Arial" w:hAnsi="Arial" w:cs="Arial"/>
          <w:color w:val="000000" w:themeColor="text1"/>
          <w:sz w:val="22"/>
        </w:rPr>
        <w:t>must</w:t>
      </w:r>
      <w:r w:rsidR="007C153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detect mutations at extremely low allele fractions</w:t>
      </w:r>
      <w:r w:rsidR="003338FE"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&lt;EndNote&gt;&lt;Cite&gt;&lt;Author&gt;Aravanis&lt;/Author&gt;&lt;Year&gt;2017&lt;/Year&gt;&lt;RecNum&gt;7&lt;/RecNum&gt;&lt;DisplayText&gt;&lt;style face="superscript"&gt;8&lt;/style&gt;&lt;/DisplayText&gt;&lt;record&gt;&lt;rec-number&gt;7&lt;/rec-number&gt;&lt;foreign-keys&gt;&lt;key app="EN" db-id="5rztd05dcvrrzgeapp3xd0wofwp52dea2e9d" timestamp="0"&gt;7&lt;/key&gt;&lt;/foreign-keys&gt;&lt;ref-type name="Journal Article"&gt;17&lt;/ref-type&gt;&lt;contributors&gt;&lt;authors&gt;&lt;author&gt;Aravanis, A. M.&lt;/author&gt;&lt;author&gt;Lee, M.&lt;/author&gt;&lt;author&gt;Klausner, R. D.&lt;/author&gt;&lt;/authors&gt;&lt;/contributors&gt;&lt;auth-address&gt;GRAIL, Menlo Park, CA 94402, USA.&amp;#xD;GRAIL, Menlo Park, CA 94402, USA. Electronic address: klausner.rick@gmail.com.&lt;/auth-address&gt;&lt;titles&gt;&lt;title&gt;Next-Generation Sequencing of Circulating Tumor DNA for Early Cancer Detection&lt;/title&gt;&lt;secondary-title&gt;Cell&lt;/secondary-title&gt;&lt;/titles&gt;&lt;pages&gt;571-574&lt;/pages&gt;&lt;volume&gt;168&lt;/volume&gt;&lt;number&gt;4&lt;/number&gt;&lt;edition&gt;2017/02/12&lt;/edition&gt;&lt;keywords&gt;&lt;keyword&gt;DNA/*blood&lt;/keyword&gt;&lt;keyword&gt;Early Detection of Cancer&lt;/keyword&gt;&lt;keyword&gt;High-Throughput Nucleotide Sequencing/*methods&lt;/keyword&gt;&lt;keyword&gt;Humans&lt;/keyword&gt;&lt;keyword&gt;Neoplasms/*diagnosis/*genetics&lt;/keyword&gt;&lt;keyword&gt;Sequence Analysis, DNA/*methods&lt;/keyword&gt;&lt;/keywords&gt;&lt;dates&gt;&lt;year&gt;2017&lt;/year&gt;&lt;pub-dates&gt;&lt;date&gt;Feb 9&lt;/date&gt;&lt;/pub-dates&gt;&lt;/dates&gt;&lt;isbn&gt;1097-4172 (Electronic)&amp;#xD;0092-8674 (Linking)&lt;/isbn&gt;&lt;accession-num&gt;28187279&lt;/accession-num&gt;&lt;urls&gt;&lt;related-urls&gt;&lt;url&gt;https://www.ncbi.nlm.nih.gov/pubmed/28187279&lt;/url&gt;&lt;/related-urls&gt;&lt;/urls&gt;&lt;electronic-resource-num&gt;10.1016/j.cell.2017.01.030&lt;/electronic-resource-num&gt;&lt;/record&gt;&lt;/Cite&gt;&lt;/EndNote&gt;</w:instrText>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8</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 Even in metastatic cancers with high disease burden and high ctDNA fractions</w:t>
      </w:r>
      <w:r w:rsidR="001E5093">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it is often necessary to identify subclonal mutations (those altered </w:t>
      </w:r>
      <w:r w:rsidR="00245B97" w:rsidRPr="00CB7AF6">
        <w:rPr>
          <w:rFonts w:ascii="Arial" w:eastAsia="Arial" w:hAnsi="Arial" w:cs="Arial"/>
          <w:color w:val="000000" w:themeColor="text1"/>
          <w:sz w:val="22"/>
        </w:rPr>
        <w:t xml:space="preserve">only </w:t>
      </w:r>
      <w:r w:rsidRPr="00CB7AF6">
        <w:rPr>
          <w:rFonts w:ascii="Arial" w:eastAsia="Arial" w:hAnsi="Arial" w:cs="Arial"/>
          <w:color w:val="000000" w:themeColor="text1"/>
          <w:sz w:val="22"/>
        </w:rPr>
        <w:t>in a small fraction of cancer cells within a patient) present at very low allele fractions. Most</w:t>
      </w:r>
      <w:r w:rsidR="00520797" w:rsidRPr="00CB7AF6">
        <w:rPr>
          <w:rFonts w:ascii="Arial" w:eastAsia="Arial" w:hAnsi="Arial" w:cs="Arial"/>
          <w:color w:val="000000" w:themeColor="text1"/>
          <w:sz w:val="22"/>
        </w:rPr>
        <w:t xml:space="preserve"> </w:t>
      </w:r>
      <w:r w:rsidR="00245B97" w:rsidRPr="00CB7AF6">
        <w:rPr>
          <w:rFonts w:ascii="Arial" w:eastAsia="Arial" w:hAnsi="Arial" w:cs="Arial"/>
          <w:color w:val="000000" w:themeColor="text1"/>
          <w:sz w:val="22"/>
        </w:rPr>
        <w:t>previous</w:t>
      </w:r>
      <w:r w:rsidRPr="00CB7AF6">
        <w:rPr>
          <w:rFonts w:ascii="Arial" w:eastAsia="Arial" w:hAnsi="Arial" w:cs="Arial"/>
          <w:color w:val="000000" w:themeColor="text1"/>
          <w:sz w:val="22"/>
        </w:rPr>
        <w:t xml:space="preserve"> studies focused on analysis of patients with advanced disease using a panel of hotspot mutations or limited genomic regions of key cancer genes sequenced at high depths</w:t>
      </w:r>
      <w:r w:rsidR="003338FE" w:rsidRPr="00CB7AF6">
        <w:rPr>
          <w:rFonts w:ascii="Arial" w:eastAsia="Arial" w:hAnsi="Arial" w:cs="Arial"/>
          <w:color w:val="000000" w:themeColor="text1"/>
          <w:sz w:val="22"/>
          <w:szCs w:val="22"/>
        </w:rPr>
        <w:fldChar w:fldCharType="begin">
          <w:fldData xml:space="preserve">PEVuZE5vdGU+PENpdGU+PEF1dGhvcj5BY3VuYS1IaWRhbGdvPC9BdXRob3I+PFllYXI+MjAxNzwv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PEVuZE5vdGU+PENpdGU+PEF1dGhvcj5BY3VuYS1IaWRhbGdvPC9BdXRob3I+PFllYXI+MjAxNzwv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9-11</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 large number of genes at sequencing depths comparable to those employed for analysis of tumor biopsies</w:t>
      </w:r>
      <w:r w:rsidR="000E7FC6" w:rsidRPr="00CB7AF6">
        <w:rPr>
          <w:rFonts w:ascii="Arial" w:eastAsia="Arial" w:hAnsi="Arial" w:cs="Arial"/>
          <w:color w:val="000000" w:themeColor="text1"/>
          <w:sz w:val="22"/>
          <w:szCs w:val="22"/>
        </w:rPr>
        <w:fldChar w:fldCharType="begin">
          <w:fldData xml:space="preserve">PEVuZE5vdGU+PENpdGU+PEF1dGhvcj5DaG9pPC9BdXRob3I+PFllYXI+MjAwOTwvWWVhcj48UmVj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PEVuZE5vdGU+PENpdGU+PEF1dGhvcj5DaG9pPC9BdXRob3I+PFllYXI+MjAwOTwvWWVhcj48UmVj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0E7FC6" w:rsidRPr="00CB7AF6">
        <w:rPr>
          <w:rFonts w:ascii="Arial" w:eastAsia="Arial" w:hAnsi="Arial" w:cs="Arial"/>
          <w:color w:val="000000" w:themeColor="text1"/>
          <w:sz w:val="22"/>
          <w:szCs w:val="22"/>
        </w:rPr>
      </w:r>
      <w:r w:rsidR="000E7FC6"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12,13</w:t>
      </w:r>
      <w:r w:rsidR="000E7FC6"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or a combination of methods to define ctDNA fraction using shallow whole-genome sequencing or PCR-based methods followed by whole-exome analysis of samples with a high ctDNA fraction</w:t>
      </w:r>
      <w:r w:rsidR="003338FE" w:rsidRPr="00CB7AF6">
        <w:rPr>
          <w:rFonts w:ascii="Arial" w:eastAsia="Arial" w:hAnsi="Arial" w:cs="Arial"/>
          <w:color w:val="000000" w:themeColor="text1"/>
          <w:sz w:val="22"/>
          <w:szCs w:val="22"/>
        </w:rPr>
        <w:fldChar w:fldCharType="begin">
          <w:fldData xml:space="preserve">PEVuZE5vdGU+PENpdGU+PEF1dGhvcj5BZGFsc3RlaW5zc29uPC9BdXRob3I+PFllYXI+MjAxNzwv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=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PEVuZE5vdGU+PENpdGU+PEF1dGhvcj5BZGFsc3RlaW5zc29uPC9BdXRob3I+PFllYXI+MjAxNzwv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=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7,14</w:t>
      </w:r>
      <w:r w:rsidR="003338FE" w:rsidRPr="00CB7AF6">
        <w:rPr>
          <w:rFonts w:ascii="Arial" w:eastAsia="Arial" w:hAnsi="Arial" w:cs="Arial"/>
          <w:color w:val="000000" w:themeColor="text1"/>
          <w:sz w:val="22"/>
          <w:szCs w:val="22"/>
        </w:rPr>
        <w:fldChar w:fldCharType="end"/>
      </w:r>
      <w:r w:rsidR="00200456" w:rsidRPr="00CB7AF6">
        <w:rPr>
          <w:rFonts w:ascii="Arial" w:eastAsia="Arial" w:hAnsi="Arial" w:cs="Arial"/>
          <w:color w:val="000000" w:themeColor="text1"/>
          <w:sz w:val="22"/>
          <w:szCs w:val="22"/>
        </w:rPr>
        <w:t>.</w:t>
      </w:r>
    </w:p>
    <w:p w14:paraId="7810D1DD" w14:textId="77777777" w:rsidR="007C0779" w:rsidRPr="00CB7AF6" w:rsidRDefault="007C0779" w:rsidP="00AE24DE">
      <w:pPr>
        <w:spacing w:line="480" w:lineRule="auto"/>
        <w:rPr>
          <w:rFonts w:ascii="Arial" w:eastAsia="Arial" w:hAnsi="Arial" w:cs="Arial"/>
          <w:color w:val="000000" w:themeColor="text1"/>
          <w:sz w:val="22"/>
        </w:rPr>
      </w:pPr>
    </w:p>
    <w:p w14:paraId="3850008C" w14:textId="402F872D" w:rsidR="007C0779" w:rsidRPr="00CB7AF6" w:rsidRDefault="00343F81" w:rsidP="00AE24DE">
      <w:pPr>
        <w:spacing w:line="480" w:lineRule="auto"/>
        <w:rPr>
          <w:rFonts w:ascii="Arial" w:eastAsia="Arial" w:hAnsi="Arial" w:cs="Arial"/>
          <w:color w:val="000000" w:themeColor="text1"/>
          <w:sz w:val="22"/>
        </w:rPr>
      </w:pPr>
      <w:bookmarkStart w:id="53" w:name="_3znysh7" w:colFirst="0" w:colLast="0"/>
      <w:bookmarkEnd w:id="53"/>
      <w:r w:rsidRPr="00CB7AF6">
        <w:rPr>
          <w:rFonts w:ascii="Arial" w:eastAsia="Arial" w:hAnsi="Arial" w:cs="Arial"/>
          <w:color w:val="000000" w:themeColor="text1"/>
          <w:sz w:val="22"/>
        </w:rPr>
        <w:t>Even when accurate cfDNA assays are utilized,</w:t>
      </w:r>
      <w:r w:rsidR="003F4C6D"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cfDNA sequencing results may still be confounded by biological signals arising from somatic mosaicism: somatic non-tumor-derived variants that non-malignant cells acquire through aging, </w:t>
      </w:r>
      <w:r w:rsidR="00245B97" w:rsidRPr="00CB7AF6">
        <w:rPr>
          <w:rFonts w:ascii="Arial" w:eastAsia="Arial" w:hAnsi="Arial" w:cs="Arial"/>
          <w:color w:val="000000" w:themeColor="text1"/>
          <w:sz w:val="22"/>
        </w:rPr>
        <w:t xml:space="preserve">cell </w:t>
      </w:r>
      <w:r w:rsidR="00520797" w:rsidRPr="00CB7AF6">
        <w:rPr>
          <w:rFonts w:ascii="Arial" w:eastAsia="Arial" w:hAnsi="Arial" w:cs="Arial"/>
          <w:color w:val="000000" w:themeColor="text1"/>
          <w:sz w:val="22"/>
        </w:rPr>
        <w:t>divisions and/or as a result of encountering intrinsic or extrinsic mutagens</w:t>
      </w:r>
      <w:r w:rsidR="003338FE"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&lt;EndNote&gt;&lt;Cite&gt;&lt;Author&gt;Risques&lt;/Author&gt;&lt;Year&gt;2018&lt;/Year&gt;&lt;RecNum&gt;12&lt;/RecNum&gt;&lt;DisplayText&gt;&lt;style face="superscript"&gt;15&lt;/style&gt;&lt;/DisplayText&gt;&lt;record&gt;&lt;rec-number&gt;12&lt;/rec-number&gt;&lt;foreign-keys&gt;&lt;key app="EN" db-id="5rztd05dcvrrzgeapp3xd0wofwp52dea2e9d" timestamp="0"&gt;12&lt;/key&gt;&lt;/foreign-keys&gt;&lt;ref-type name="Journal Article"&gt;17&lt;/ref-type&gt;&lt;contributors&gt;&lt;authors&gt;&lt;author&gt;Risques, R. A.&lt;/author&gt;&lt;author&gt;Kennedy, S. R.&lt;/author&gt;&lt;/authors&gt;&lt;/contributors&gt;&lt;auth-address&gt;Department of Pathology, University of Washington, Seattle, Washington, United States of America.&lt;/auth-address&gt;&lt;titles&gt;&lt;title&gt;Aging and the rise of somatic cancer-associated mutations in normal tissues&lt;/title&gt;&lt;secondary-title&gt;PLoS Genet&lt;/secondary-title&gt;&lt;/titles&gt;&lt;pages&gt;e1007108&lt;/pages&gt;&lt;volume&gt;14&lt;/volume&gt;&lt;number&gt;1&lt;/number&gt;&lt;edition&gt;2018/01/05&lt;/edition&gt;&lt;keywords&gt;&lt;keyword&gt;Aging/*genetics&lt;/keyword&gt;&lt;keyword&gt;Clone Cells&lt;/keyword&gt;&lt;keyword&gt;DNA Repair/genetics&lt;/keyword&gt;&lt;keyword&gt;Databases, Genetic&lt;/keyword&gt;&lt;keyword&gt;Humans&lt;/keyword&gt;&lt;keyword&gt;Mosaicism&lt;/keyword&gt;&lt;keyword&gt;Mutation/genetics&lt;/keyword&gt;&lt;keyword&gt;Neoplasms/*genetics&lt;/keyword&gt;&lt;keyword&gt;Phenotype&lt;/keyword&gt;&lt;/keywords&gt;&lt;dates&gt;&lt;year&gt;2018&lt;/year&gt;&lt;pub-dates&gt;&lt;date&gt;Jan&lt;/date&gt;&lt;/pub-dates&gt;&lt;/dates&gt;&lt;isbn&gt;1553-7404 (Electronic)&amp;#xD;1553-7390 (Linking)&lt;/isbn&gt;&lt;accession-num&gt;29300727&lt;/accession-num&gt;&lt;urls&gt;&lt;related-urls&gt;&lt;url&gt;https://www.ncbi.nlm.nih.gov/pubmed/29300727&lt;/url&gt;&lt;/related-urls&gt;&lt;/urls&gt;&lt;custom2&gt;PMC5754046&lt;/custom2&gt;&lt;electronic-resource-num&gt;10.1371/journal.pgen.1007108&lt;/electronic-resource-num&gt;&lt;/record&gt;&lt;/Cite&gt;&lt;/EndNote&gt;</w:instrText>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15</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One common form of somatic mosaicism is clonal hematopoiesis (CH), which results from the accumulation of somatic mutations in hematopoietic stem cells </w:t>
      </w:r>
      <w:r w:rsidR="00C674E3">
        <w:rPr>
          <w:rFonts w:ascii="Arial" w:eastAsia="Arial" w:hAnsi="Arial" w:cs="Arial"/>
          <w:color w:val="000000" w:themeColor="text1"/>
          <w:sz w:val="22"/>
        </w:rPr>
        <w:t xml:space="preserve">(HSCs) </w:t>
      </w:r>
      <w:r w:rsidRPr="00CB7AF6">
        <w:rPr>
          <w:rFonts w:ascii="Arial" w:eastAsia="Arial" w:hAnsi="Arial" w:cs="Arial"/>
          <w:color w:val="000000" w:themeColor="text1"/>
          <w:sz w:val="22"/>
        </w:rPr>
        <w:t xml:space="preserve">that are clonally propagated to the </w:t>
      </w:r>
      <w:r w:rsidR="00245B97" w:rsidRPr="00CB7AF6">
        <w:rPr>
          <w:rFonts w:ascii="Arial" w:eastAsia="Arial" w:hAnsi="Arial" w:cs="Arial"/>
          <w:color w:val="000000" w:themeColor="text1"/>
          <w:sz w:val="22"/>
        </w:rPr>
        <w:t>subsequent progeny</w:t>
      </w:r>
      <w:r w:rsidRPr="00CB7AF6">
        <w:rPr>
          <w:rFonts w:ascii="Arial" w:eastAsia="Arial" w:hAnsi="Arial" w:cs="Arial"/>
          <w:color w:val="000000" w:themeColor="text1"/>
          <w:sz w:val="22"/>
        </w:rPr>
        <w:t xml:space="preserve"> from these stem cells</w:t>
      </w:r>
      <w:r w:rsidR="003338FE" w:rsidRPr="00CB7AF6">
        <w:rPr>
          <w:rFonts w:ascii="Arial" w:eastAsia="Arial" w:hAnsi="Arial" w:cs="Arial"/>
          <w:color w:val="000000" w:themeColor="text1"/>
          <w:sz w:val="22"/>
          <w:szCs w:val="22"/>
        </w:rPr>
        <w:fldChar w:fldCharType="begin">
          <w:fldData xml:space="preserve">PEVuZE5vdGU+PENpdGU+PEF1dGhvcj5TdGVlbnNtYTwvQXV0aG9yPjxZZWFyPjIwMTU8L1llYXI+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PEVuZE5vdGU+PENpdGU+PEF1dGhvcj5TdGVlbnNtYTwvQXV0aG9yPjxZZWFyPjIwMTU8L1llYXI+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16</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0C54A6" w:rsidRPr="00CB7AF6">
        <w:rPr>
          <w:rFonts w:ascii="Arial" w:eastAsia="Arial" w:hAnsi="Arial" w:cs="Arial"/>
          <w:color w:val="000000" w:themeColor="text1"/>
          <w:sz w:val="22"/>
        </w:rPr>
        <w:t>T</w:t>
      </w:r>
      <w:r w:rsidRPr="00CB7AF6">
        <w:rPr>
          <w:rFonts w:ascii="Arial" w:eastAsia="Arial" w:hAnsi="Arial" w:cs="Arial"/>
          <w:color w:val="000000" w:themeColor="text1"/>
          <w:sz w:val="22"/>
        </w:rPr>
        <w:t>hese somatic mutations</w:t>
      </w:r>
      <w:r w:rsidR="000C54A6" w:rsidRPr="00CB7AF6">
        <w:rPr>
          <w:rFonts w:ascii="Arial" w:eastAsia="Arial" w:hAnsi="Arial" w:cs="Arial"/>
          <w:color w:val="000000" w:themeColor="text1"/>
          <w:sz w:val="22"/>
        </w:rPr>
        <w:t xml:space="preserve"> are reported to</w:t>
      </w:r>
      <w:r w:rsidRPr="00CB7AF6">
        <w:rPr>
          <w:rFonts w:ascii="Arial" w:eastAsia="Arial" w:hAnsi="Arial" w:cs="Arial"/>
          <w:color w:val="000000" w:themeColor="text1"/>
          <w:sz w:val="22"/>
        </w:rPr>
        <w:t xml:space="preserve"> provide a fitness advantage to some </w:t>
      </w:r>
      <w:r w:rsidR="00C674E3">
        <w:rPr>
          <w:rFonts w:ascii="Arial" w:eastAsia="Arial" w:hAnsi="Arial" w:cs="Arial"/>
          <w:color w:val="000000" w:themeColor="text1"/>
          <w:sz w:val="22"/>
        </w:rPr>
        <w:t>HSCs</w:t>
      </w:r>
      <w:r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lastRenderedPageBreak/>
        <w:t>and/or their descendant cells</w:t>
      </w:r>
      <w:r w:rsidR="001E5093">
        <w:rPr>
          <w:rFonts w:ascii="Arial" w:eastAsia="Arial" w:hAnsi="Arial" w:cs="Arial"/>
          <w:color w:val="000000" w:themeColor="text1"/>
          <w:sz w:val="22"/>
        </w:rPr>
        <w:t>,</w:t>
      </w:r>
      <w:r w:rsidRPr="00CB7AF6">
        <w:rPr>
          <w:rFonts w:ascii="Arial" w:eastAsia="Arial" w:hAnsi="Arial" w:cs="Arial"/>
          <w:color w:val="000000" w:themeColor="text1"/>
          <w:sz w:val="22"/>
        </w:rPr>
        <w:t xml:space="preserve"> resulting in their disproportionate expansion</w:t>
      </w:r>
      <w:r w:rsidR="003338FE" w:rsidRPr="00CB7AF6">
        <w:rPr>
          <w:rFonts w:ascii="Arial" w:eastAsia="Arial" w:hAnsi="Arial" w:cs="Arial"/>
          <w:color w:val="000000" w:themeColor="text1"/>
          <w:sz w:val="22"/>
          <w:szCs w:val="22"/>
        </w:rPr>
        <w:fldChar w:fldCharType="begin">
          <w:fldData xml:space="preserve">PEVuZE5vdGU+PENpdGU+PEF1dGhvcj5Cb3dtYW48L0F1dGhvcj48WWVhcj4yMDE4PC9ZZWFyPjxS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PEVuZE5vdGU+PENpdGU+PEF1dGhvcj5Cb3dtYW48L0F1dGhvcj48WWVhcj4yMDE4PC9ZZWFyPjxS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9,17-19</w:t>
      </w:r>
      <w:r w:rsidR="003338FE" w:rsidRPr="00CB7AF6">
        <w:rPr>
          <w:rFonts w:ascii="Arial" w:eastAsia="Arial" w:hAnsi="Arial" w:cs="Arial"/>
          <w:color w:val="000000" w:themeColor="text1"/>
          <w:sz w:val="22"/>
          <w:szCs w:val="22"/>
        </w:rPr>
        <w:fldChar w:fldCharType="end"/>
      </w:r>
      <w:r w:rsidR="000C54A6" w:rsidRPr="00CB7AF6">
        <w:rPr>
          <w:rFonts w:ascii="Arial" w:eastAsia="Arial" w:hAnsi="Arial" w:cs="Arial"/>
          <w:color w:val="000000" w:themeColor="text1"/>
          <w:sz w:val="22"/>
          <w:szCs w:val="22"/>
        </w:rPr>
        <w:t>;</w:t>
      </w:r>
      <w:r w:rsidR="000C54A6" w:rsidRPr="00CB7AF6">
        <w:rPr>
          <w:rFonts w:ascii="Arial" w:eastAsia="Arial" w:hAnsi="Arial" w:cs="Arial"/>
          <w:color w:val="000000" w:themeColor="text1"/>
          <w:sz w:val="22"/>
        </w:rPr>
        <w:t xml:space="preserve"> however, </w:t>
      </w:r>
      <w:r w:rsidR="00150D14" w:rsidRPr="00CB7AF6">
        <w:rPr>
          <w:rFonts w:ascii="Arial" w:eastAsia="Arial" w:hAnsi="Arial" w:cs="Arial"/>
          <w:color w:val="000000" w:themeColor="text1"/>
          <w:sz w:val="22"/>
        </w:rPr>
        <w:t>reports</w:t>
      </w:r>
      <w:r w:rsidR="00FD0224">
        <w:rPr>
          <w:rFonts w:ascii="Arial" w:eastAsia="Arial" w:hAnsi="Arial" w:cs="Arial"/>
          <w:color w:val="000000" w:themeColor="text1"/>
          <w:sz w:val="22"/>
        </w:rPr>
        <w:t xml:space="preserve"> </w:t>
      </w:r>
      <w:r w:rsidR="00E55758">
        <w:rPr>
          <w:rFonts w:ascii="Arial" w:eastAsia="Arial" w:hAnsi="Arial" w:cs="Arial"/>
          <w:color w:val="000000" w:themeColor="text1"/>
          <w:sz w:val="22"/>
        </w:rPr>
        <w:t xml:space="preserve">have </w:t>
      </w:r>
      <w:r w:rsidR="00FD0224">
        <w:rPr>
          <w:rFonts w:ascii="Arial" w:eastAsia="Arial" w:hAnsi="Arial" w:cs="Arial"/>
          <w:color w:val="000000" w:themeColor="text1"/>
          <w:sz w:val="22"/>
        </w:rPr>
        <w:t>also</w:t>
      </w:r>
      <w:r w:rsidR="00150D14" w:rsidRPr="00CB7AF6">
        <w:rPr>
          <w:rFonts w:ascii="Arial" w:eastAsia="Arial" w:hAnsi="Arial" w:cs="Arial"/>
          <w:color w:val="000000" w:themeColor="text1"/>
          <w:sz w:val="22"/>
        </w:rPr>
        <w:t xml:space="preserve"> suggest</w:t>
      </w:r>
      <w:r w:rsidR="00FD0224">
        <w:rPr>
          <w:rFonts w:ascii="Arial" w:eastAsia="Arial" w:hAnsi="Arial" w:cs="Arial"/>
          <w:color w:val="000000" w:themeColor="text1"/>
          <w:sz w:val="22"/>
        </w:rPr>
        <w:t>ed</w:t>
      </w:r>
      <w:r w:rsidR="00150D14" w:rsidRPr="00CB7AF6">
        <w:rPr>
          <w:rFonts w:ascii="Arial" w:eastAsia="Arial" w:hAnsi="Arial" w:cs="Arial"/>
          <w:color w:val="000000" w:themeColor="text1"/>
          <w:sz w:val="22"/>
        </w:rPr>
        <w:t xml:space="preserve"> that CH may arise </w:t>
      </w:r>
      <w:r w:rsidR="00520797" w:rsidRPr="00CB7AF6">
        <w:rPr>
          <w:rFonts w:ascii="Arial" w:eastAsia="Arial" w:hAnsi="Arial" w:cs="Arial"/>
          <w:color w:val="000000" w:themeColor="text1"/>
          <w:sz w:val="22"/>
        </w:rPr>
        <w:t>th</w:t>
      </w:r>
      <w:r w:rsidR="00245B97" w:rsidRPr="00CB7AF6">
        <w:rPr>
          <w:rFonts w:ascii="Arial" w:eastAsia="Arial" w:hAnsi="Arial" w:cs="Arial"/>
          <w:color w:val="000000" w:themeColor="text1"/>
          <w:sz w:val="22"/>
        </w:rPr>
        <w:t>r</w:t>
      </w:r>
      <w:r w:rsidR="00520797" w:rsidRPr="00CB7AF6">
        <w:rPr>
          <w:rFonts w:ascii="Arial" w:eastAsia="Arial" w:hAnsi="Arial" w:cs="Arial"/>
          <w:color w:val="000000" w:themeColor="text1"/>
          <w:sz w:val="22"/>
        </w:rPr>
        <w:t>ough</w:t>
      </w:r>
      <w:r w:rsidR="00150D14" w:rsidRPr="00CB7AF6">
        <w:rPr>
          <w:rFonts w:ascii="Arial" w:eastAsia="Arial" w:hAnsi="Arial" w:cs="Arial"/>
          <w:color w:val="000000" w:themeColor="text1"/>
          <w:sz w:val="22"/>
        </w:rPr>
        <w:t xml:space="preserve"> neutral drift</w:t>
      </w:r>
      <w:r w:rsidR="00C52E54" w:rsidRPr="00CB7AF6">
        <w:rPr>
          <w:rFonts w:ascii="Arial" w:eastAsia="Arial" w:hAnsi="Arial" w:cs="Arial"/>
          <w:color w:val="000000" w:themeColor="text1"/>
          <w:sz w:val="22"/>
          <w:szCs w:val="22"/>
        </w:rPr>
        <w:fldChar w:fldCharType="begin">
          <w:fldData xml:space="preserve">PEVuZE5vdGU+PENpdGU+PEF1dGhvcj5aaW5rPC9BdXRob3I+PFllYXI+MjAxNzwvWWVhcj48UmVj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==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PEVuZE5vdGU+PENpdGU+PEF1dGhvcj5aaW5rPC9BdXRob3I+PFllYXI+MjAxNzwvWWVhcj48UmVj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==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C52E54" w:rsidRPr="00CB7AF6">
        <w:rPr>
          <w:rFonts w:ascii="Arial" w:eastAsia="Arial" w:hAnsi="Arial" w:cs="Arial"/>
          <w:color w:val="000000" w:themeColor="text1"/>
          <w:sz w:val="22"/>
          <w:szCs w:val="22"/>
        </w:rPr>
      </w:r>
      <w:r w:rsidR="00C52E54"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20</w:t>
      </w:r>
      <w:r w:rsidR="00C52E54"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CH increase</w:t>
      </w:r>
      <w:r w:rsidR="00FD0224">
        <w:rPr>
          <w:rFonts w:ascii="Arial" w:eastAsia="Arial" w:hAnsi="Arial" w:cs="Arial"/>
          <w:color w:val="000000" w:themeColor="text1"/>
          <w:sz w:val="22"/>
        </w:rPr>
        <w:t>s</w:t>
      </w:r>
      <w:r w:rsidRPr="00CB7AF6">
        <w:rPr>
          <w:rFonts w:ascii="Arial" w:eastAsia="Arial" w:hAnsi="Arial" w:cs="Arial"/>
          <w:color w:val="000000" w:themeColor="text1"/>
          <w:sz w:val="22"/>
        </w:rPr>
        <w:t xml:space="preserve"> with age and occur</w:t>
      </w:r>
      <w:r w:rsidR="00FD0224">
        <w:rPr>
          <w:rFonts w:ascii="Arial" w:eastAsia="Arial" w:hAnsi="Arial" w:cs="Arial"/>
          <w:color w:val="000000" w:themeColor="text1"/>
          <w:sz w:val="22"/>
        </w:rPr>
        <w:t>s</w:t>
      </w:r>
      <w:r w:rsidRPr="00CB7AF6">
        <w:rPr>
          <w:rFonts w:ascii="Arial" w:eastAsia="Arial" w:hAnsi="Arial" w:cs="Arial"/>
          <w:color w:val="000000" w:themeColor="text1"/>
          <w:sz w:val="22"/>
        </w:rPr>
        <w:t xml:space="preserve"> in up to 31% of older individuals</w:t>
      </w:r>
      <w:r w:rsidR="003338FE"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MTEsMTksMjEtMjU8L3N0eWxlPjwvRGlzcGxheVRleHQ+PHJlY29yZD48cmVjLW51bWJlcj4xODwv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MTEsMTksMjEtMjU8L3N0eWxlPjwvRGlzcGxheVRleHQ+PHJlY29yZD48cmVjLW51bWJlcj4xODwv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11,19,21-25</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Importantly, CH can also be detected in cfDNA sequencing analysis</w:t>
      </w:r>
      <w:r w:rsidR="0049337D"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26</w:t>
      </w:r>
      <w:r w:rsidR="0049337D"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and</w:t>
      </w:r>
      <w:r w:rsidR="000C54A6" w:rsidRPr="00CB7AF6">
        <w:rPr>
          <w:rFonts w:ascii="Arial" w:eastAsia="Arial" w:hAnsi="Arial" w:cs="Arial"/>
          <w:color w:val="000000" w:themeColor="text1"/>
          <w:sz w:val="22"/>
        </w:rPr>
        <w:t>, in this context,</w:t>
      </w:r>
      <w:r w:rsidRPr="00CB7AF6">
        <w:rPr>
          <w:rFonts w:ascii="Arial" w:eastAsia="Arial" w:hAnsi="Arial" w:cs="Arial"/>
          <w:color w:val="000000" w:themeColor="text1"/>
          <w:sz w:val="22"/>
        </w:rPr>
        <w:t xml:space="preserve"> confound the </w:t>
      </w:r>
      <w:r w:rsidR="000C54A6" w:rsidRPr="00CB7AF6">
        <w:rPr>
          <w:rFonts w:ascii="Arial" w:eastAsia="Arial" w:hAnsi="Arial" w:cs="Arial"/>
          <w:color w:val="000000" w:themeColor="text1"/>
          <w:sz w:val="22"/>
        </w:rPr>
        <w:t>interpretation</w:t>
      </w:r>
      <w:r w:rsidRPr="00CB7AF6">
        <w:rPr>
          <w:rFonts w:ascii="Arial" w:eastAsia="Arial" w:hAnsi="Arial" w:cs="Arial"/>
          <w:color w:val="000000" w:themeColor="text1"/>
          <w:sz w:val="22"/>
        </w:rPr>
        <w:t xml:space="preserve"> of cfDNA sequencing, particular</w:t>
      </w:r>
      <w:r w:rsidR="0060015C">
        <w:rPr>
          <w:rFonts w:ascii="Arial" w:eastAsia="Arial" w:hAnsi="Arial" w:cs="Arial"/>
          <w:color w:val="000000" w:themeColor="text1"/>
          <w:sz w:val="22"/>
        </w:rPr>
        <w:t>ly</w:t>
      </w:r>
      <w:r w:rsidRPr="00CB7AF6">
        <w:rPr>
          <w:rFonts w:ascii="Arial" w:eastAsia="Arial" w:hAnsi="Arial" w:cs="Arial"/>
          <w:color w:val="000000" w:themeColor="text1"/>
          <w:sz w:val="22"/>
        </w:rPr>
        <w:t xml:space="preserve"> because a large proportion of the cfDNA fragments </w:t>
      </w:r>
      <w:r w:rsidR="009D4EB4" w:rsidRPr="00CB7AF6">
        <w:rPr>
          <w:rFonts w:ascii="Arial" w:eastAsia="Arial" w:hAnsi="Arial" w:cs="Arial"/>
          <w:color w:val="000000" w:themeColor="text1"/>
          <w:sz w:val="22"/>
          <w:szCs w:val="22"/>
        </w:rPr>
        <w:t>originates</w:t>
      </w:r>
      <w:r w:rsidRPr="00CB7AF6">
        <w:rPr>
          <w:rFonts w:ascii="Arial" w:eastAsia="Arial" w:hAnsi="Arial" w:cs="Arial"/>
          <w:color w:val="000000" w:themeColor="text1"/>
          <w:sz w:val="22"/>
        </w:rPr>
        <w:t xml:space="preserve"> from hematopoietic cells</w:t>
      </w:r>
      <w:r w:rsidR="003338FE"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&lt;EndNote&gt;&lt;Cite&gt;&lt;Author&gt;Hu&lt;/Author&gt;&lt;Year&gt;2018&lt;/Year&gt;&lt;RecNum&gt;38&lt;/RecNum&gt;&lt;DisplayText&gt;&lt;style face="superscript"&gt;27&lt;/style&gt;&lt;/DisplayText&gt;&lt;record&gt;&lt;rec-number&gt;38&lt;/rec-number&gt;&lt;foreign-keys&gt;&lt;key app="EN" db-id="5rztd05dcvrrzgeapp3xd0wofwp52dea2e9d" timestamp="0"&gt;38&lt;/key&gt;&lt;/foreign-keys&gt;&lt;ref-type name="Journal Article"&gt;17&lt;/ref-type&gt;&lt;contributors&gt;&lt;authors&gt;&lt;author&gt;Hu, Y.&lt;/author&gt;&lt;author&gt;Ulrich, B. C.&lt;/author&gt;&lt;author&gt;Supplee, J.&lt;/author&gt;&lt;author&gt;Kuang, Y.&lt;/author&gt;&lt;author&gt;Lizotte, P. H.&lt;/author&gt;&lt;author&gt;Feeney, N. B.&lt;/author&gt;&lt;author&gt;Guibert, N. M.&lt;/author&gt;&lt;author&gt;Awad, M. M.&lt;/author&gt;&lt;author&gt;Wong, K. K.&lt;/author&gt;&lt;author&gt;Janne, P. A.&lt;/author&gt;&lt;author&gt;Paweletz, C. P.&lt;/author&gt;&lt;author&gt;Oxnard, G. R.&lt;/author&gt;&lt;/authors&gt;&lt;/contributors&gt;&lt;auth-address&gt;Lowe Center for Thoracic Oncology, Dana-Farber Cancer Institute, Boston, Massachusetts.&amp;#xD;Belfer Center for Applied Cancer Science, Dana-Farber Cancer Institute, Boston, Massachusetts.&amp;#xD;Lowe Center for Thoracic Oncology, Dana-Farber Cancer Institute, Boston, Massachusetts. geoffrey_oxnard@dfci.harvard.edu.&lt;/auth-address&gt;&lt;titles&gt;&lt;title&gt;False-Positive Plasma Genotyping Due to Clonal Hematopoiesis&lt;/title&gt;&lt;secondary-title&gt;Clin Cancer Res&lt;/secondary-title&gt;&lt;/titles&gt;&lt;periodical&gt;&lt;full-title&gt;Clin Cancer Res&lt;/full-title&gt;&lt;/periodical&gt;&lt;pages&gt;4437-4443&lt;/pages&gt;&lt;volume&gt;24&lt;/volume&gt;&lt;number&gt;18&lt;/number&gt;&lt;edition&gt;2018/03/24&lt;/edition&gt;&lt;dates&gt;&lt;year&gt;2018&lt;/year&gt;&lt;pub-dates&gt;&lt;date&gt;Sep 15&lt;/date&gt;&lt;/pub-dates&gt;&lt;/dates&gt;&lt;isbn&gt;1078-0432 (Print)&amp;#xD;1078-0432 (Linking)&lt;/isbn&gt;&lt;accession-num&gt;29567812&lt;/accession-num&gt;&lt;urls&gt;&lt;related-urls&gt;&lt;url&gt;https://www.ncbi.nlm.nih.gov/pubmed/29567812&lt;/url&gt;&lt;/related-urls&gt;&lt;/urls&gt;&lt;electronic-resource-num&gt;10.1158/1078-0432.CCR-18-0143&lt;/electronic-resource-num&gt;&lt;/record&gt;&lt;/Cite&gt;&lt;/EndNote&gt;</w:instrText>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27</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p>
    <w:p w14:paraId="7031DF09" w14:textId="77777777" w:rsidR="007C0779" w:rsidRPr="00CB7AF6" w:rsidRDefault="007C0779" w:rsidP="00AE24DE">
      <w:pPr>
        <w:spacing w:line="480" w:lineRule="auto"/>
        <w:rPr>
          <w:rFonts w:ascii="Arial" w:eastAsia="Arial" w:hAnsi="Arial" w:cs="Arial"/>
          <w:color w:val="000000" w:themeColor="text1"/>
          <w:sz w:val="22"/>
        </w:rPr>
      </w:pPr>
    </w:p>
    <w:p w14:paraId="444656DA" w14:textId="0545031B"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Previous studies comparing somatic </w:t>
      </w:r>
      <w:r w:rsidR="000C54A6" w:rsidRPr="00CB7AF6">
        <w:rPr>
          <w:rFonts w:ascii="Arial" w:eastAsia="Arial" w:hAnsi="Arial" w:cs="Arial"/>
          <w:color w:val="000000" w:themeColor="text1"/>
          <w:sz w:val="22"/>
        </w:rPr>
        <w:t>genetic</w:t>
      </w:r>
      <w:r w:rsidRPr="00CB7AF6">
        <w:rPr>
          <w:rFonts w:ascii="Arial" w:eastAsia="Arial" w:hAnsi="Arial" w:cs="Arial"/>
          <w:color w:val="000000" w:themeColor="text1"/>
          <w:sz w:val="22"/>
        </w:rPr>
        <w:t xml:space="preserve"> alterations detected in cfDNA samples and their respective tumor biopsies have revealed relatively good concordance between cfDNA and tumor biopsy sequencing, particularly among patients with advanced disease</w:t>
      </w:r>
      <w:r w:rsidR="003338FE" w:rsidRPr="00CB7AF6">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cmlwdCI+NywxMCwyOC0zMTwvc3R5bGU+PC9EaXNwbGF5VGV4dD48cmVjb3JkPjxyZWMtbnVtYmVy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==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cmlwdCI+NywxMCwyOC0zMTwvc3R5bGU+PC9EaXNwbGF5VGV4dD48cmVjb3JkPjxyZWMtbnVtYmVy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==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7,10,28-31</w:t>
      </w:r>
      <w:r w:rsidR="003338FE" w:rsidRPr="00CB7AF6">
        <w:rPr>
          <w:rFonts w:ascii="Arial" w:eastAsia="Arial" w:hAnsi="Arial" w:cs="Arial"/>
          <w:color w:val="000000" w:themeColor="text1"/>
          <w:sz w:val="22"/>
          <w:szCs w:val="22"/>
        </w:rPr>
        <w:fldChar w:fldCharType="end"/>
      </w:r>
      <w:r w:rsidR="000C54A6"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0C54A6" w:rsidRPr="00CB7AF6">
        <w:rPr>
          <w:rFonts w:ascii="Arial" w:eastAsia="Arial" w:hAnsi="Arial" w:cs="Arial"/>
          <w:color w:val="000000" w:themeColor="text1"/>
          <w:sz w:val="22"/>
        </w:rPr>
        <w:t>A</w:t>
      </w:r>
      <w:r w:rsidRPr="00CB7AF6">
        <w:rPr>
          <w:rFonts w:ascii="Arial" w:eastAsia="Arial" w:hAnsi="Arial" w:cs="Arial"/>
          <w:color w:val="000000" w:themeColor="text1"/>
          <w:sz w:val="22"/>
        </w:rPr>
        <w:t xml:space="preserve">dditional </w:t>
      </w:r>
      <w:r w:rsidR="000C54A6" w:rsidRPr="00CB7AF6">
        <w:rPr>
          <w:rFonts w:ascii="Arial" w:eastAsia="Arial" w:hAnsi="Arial" w:cs="Arial"/>
          <w:color w:val="000000" w:themeColor="text1"/>
          <w:sz w:val="22"/>
        </w:rPr>
        <w:t>somatic variants</w:t>
      </w:r>
      <w:r w:rsidRPr="00CB7AF6">
        <w:rPr>
          <w:rFonts w:ascii="Arial" w:eastAsia="Arial" w:hAnsi="Arial" w:cs="Arial"/>
          <w:color w:val="000000" w:themeColor="text1"/>
          <w:sz w:val="22"/>
        </w:rPr>
        <w:t xml:space="preserve"> not present in tumor biopsies have also been documented</w:t>
      </w:r>
      <w:r w:rsidR="00D55BBB" w:rsidRPr="00CB7AF6">
        <w:rPr>
          <w:rFonts w:ascii="Arial" w:eastAsia="Arial" w:hAnsi="Arial" w:cs="Arial"/>
          <w:color w:val="000000" w:themeColor="text1"/>
          <w:sz w:val="22"/>
          <w:szCs w:val="22"/>
        </w:rPr>
        <w:fldChar w:fldCharType="begin">
          <w:fldData xml:space="preserve">PEVuZE5vdGU+PENpdGU+PEF1dGhvcj5XYW48L0F1dGhvcj48WWVhcj4yMDE3PC9ZZWFyPjxSZWNO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PEVuZE5vdGU+PENpdGU+PEF1dGhvcj5XYW48L0F1dGhvcj48WWVhcj4yMDE3PC9ZZWFyPjxSZWNO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D55BBB" w:rsidRPr="00CB7AF6">
        <w:rPr>
          <w:rFonts w:ascii="Arial" w:eastAsia="Arial" w:hAnsi="Arial" w:cs="Arial"/>
          <w:color w:val="000000" w:themeColor="text1"/>
          <w:sz w:val="22"/>
          <w:szCs w:val="22"/>
        </w:rPr>
      </w:r>
      <w:r w:rsidR="00D55BBB"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5</w:t>
      </w:r>
      <w:r w:rsidR="00D55BBB" w:rsidRPr="00CB7AF6">
        <w:rPr>
          <w:rFonts w:ascii="Arial" w:eastAsia="Arial" w:hAnsi="Arial" w:cs="Arial"/>
          <w:color w:val="000000" w:themeColor="text1"/>
          <w:sz w:val="22"/>
          <w:szCs w:val="22"/>
        </w:rPr>
        <w:fldChar w:fldCharType="end"/>
      </w:r>
      <w:r w:rsidR="00D55BBB" w:rsidRPr="00CB7AF6">
        <w:rPr>
          <w:rFonts w:ascii="Arial" w:eastAsia="Arial" w:hAnsi="Arial" w:cs="Arial"/>
          <w:color w:val="000000" w:themeColor="text1"/>
          <w:sz w:val="22"/>
          <w:szCs w:val="22"/>
        </w:rPr>
        <w:t>.</w:t>
      </w:r>
      <w:r w:rsidR="00D55BBB" w:rsidRPr="00CB7AF6" w:rsidDel="00D55BBB">
        <w:rPr>
          <w:rFonts w:ascii="Arial" w:eastAsia="Arial" w:hAnsi="Arial" w:cs="Arial"/>
          <w:color w:val="000000" w:themeColor="text1"/>
          <w:sz w:val="22"/>
          <w:szCs w:val="22"/>
        </w:rPr>
        <w:t xml:space="preserve"> </w:t>
      </w:r>
      <w:r w:rsidR="009D4EB4" w:rsidRPr="00CB7AF6">
        <w:rPr>
          <w:rFonts w:ascii="Arial" w:eastAsia="Arial" w:hAnsi="Arial" w:cs="Arial"/>
          <w:color w:val="000000" w:themeColor="text1"/>
          <w:sz w:val="22"/>
          <w:szCs w:val="22"/>
        </w:rPr>
        <w:t>Further work</w:t>
      </w:r>
      <w:r w:rsidRPr="00CB7AF6">
        <w:rPr>
          <w:rFonts w:ascii="Arial" w:eastAsia="Arial" w:hAnsi="Arial" w:cs="Arial"/>
          <w:color w:val="000000" w:themeColor="text1"/>
          <w:sz w:val="22"/>
          <w:szCs w:val="22"/>
        </w:rPr>
        <w:t xml:space="preserve"> </w:t>
      </w:r>
      <w:r w:rsidR="000C54A6" w:rsidRPr="00CB7AF6">
        <w:rPr>
          <w:rFonts w:ascii="Arial" w:eastAsia="Arial" w:hAnsi="Arial" w:cs="Arial"/>
          <w:color w:val="000000" w:themeColor="text1"/>
          <w:sz w:val="22"/>
        </w:rPr>
        <w:t xml:space="preserve">is required </w:t>
      </w:r>
      <w:r w:rsidRPr="00CB7AF6">
        <w:rPr>
          <w:rFonts w:ascii="Arial" w:eastAsia="Arial" w:hAnsi="Arial" w:cs="Arial"/>
          <w:color w:val="000000" w:themeColor="text1"/>
          <w:sz w:val="22"/>
          <w:highlight w:val="white"/>
        </w:rPr>
        <w:t xml:space="preserve">to define </w:t>
      </w:r>
      <w:r w:rsidR="000C54A6" w:rsidRPr="00CB7AF6">
        <w:rPr>
          <w:rFonts w:ascii="Arial" w:eastAsia="Arial" w:hAnsi="Arial" w:cs="Arial"/>
          <w:color w:val="000000" w:themeColor="text1"/>
          <w:sz w:val="22"/>
          <w:highlight w:val="white"/>
        </w:rPr>
        <w:t>the nature and source of these additional somatic variants detected in</w:t>
      </w:r>
      <w:r w:rsidRPr="00CB7AF6">
        <w:rPr>
          <w:rFonts w:ascii="Arial" w:eastAsia="Arial" w:hAnsi="Arial" w:cs="Arial"/>
          <w:color w:val="000000" w:themeColor="text1"/>
          <w:sz w:val="22"/>
          <w:highlight w:val="white"/>
        </w:rPr>
        <w:t xml:space="preserve"> cfDNA (tumor</w:t>
      </w:r>
      <w:r w:rsidR="009D4EB4" w:rsidRPr="00CB7AF6">
        <w:rPr>
          <w:rFonts w:ascii="Arial" w:eastAsia="Arial" w:hAnsi="Arial" w:cs="Arial"/>
          <w:color w:val="000000" w:themeColor="text1"/>
          <w:sz w:val="22"/>
          <w:szCs w:val="22"/>
          <w:highlight w:val="white"/>
        </w:rPr>
        <w:t>-</w:t>
      </w:r>
      <w:r w:rsidRPr="00CB7AF6">
        <w:rPr>
          <w:rFonts w:ascii="Arial" w:eastAsia="Arial" w:hAnsi="Arial" w:cs="Arial"/>
          <w:color w:val="000000" w:themeColor="text1"/>
          <w:sz w:val="22"/>
          <w:highlight w:val="white"/>
        </w:rPr>
        <w:t>derived vs. other sources)</w:t>
      </w:r>
      <w:r w:rsidR="000C54A6" w:rsidRPr="00CB7AF6">
        <w:rPr>
          <w:rFonts w:ascii="Arial" w:eastAsia="Arial" w:hAnsi="Arial" w:cs="Arial"/>
          <w:color w:val="000000" w:themeColor="text1"/>
          <w:sz w:val="22"/>
          <w:highlight w:val="white"/>
        </w:rPr>
        <w:t xml:space="preserve"> and</w:t>
      </w:r>
      <w:r w:rsidRPr="00CB7AF6">
        <w:rPr>
          <w:rFonts w:ascii="Arial" w:eastAsia="Arial" w:hAnsi="Arial" w:cs="Arial"/>
          <w:color w:val="000000" w:themeColor="text1"/>
          <w:sz w:val="22"/>
          <w:highlight w:val="white"/>
        </w:rPr>
        <w:t xml:space="preserve"> to </w:t>
      </w:r>
      <w:r w:rsidR="0025733D" w:rsidRPr="00CB7AF6">
        <w:rPr>
          <w:rFonts w:ascii="Arial" w:eastAsia="Arial" w:hAnsi="Arial" w:cs="Arial"/>
          <w:color w:val="000000" w:themeColor="text1"/>
          <w:sz w:val="22"/>
          <w:highlight w:val="white"/>
        </w:rPr>
        <w:t>allow for accurate</w:t>
      </w:r>
      <w:r w:rsidRPr="00CB7AF6">
        <w:rPr>
          <w:rFonts w:ascii="Arial" w:eastAsia="Arial" w:hAnsi="Arial" w:cs="Arial"/>
          <w:color w:val="000000" w:themeColor="text1"/>
          <w:sz w:val="22"/>
          <w:highlight w:val="white"/>
        </w:rPr>
        <w:t xml:space="preserve"> cfDNA sequencing </w:t>
      </w:r>
      <w:r w:rsidR="0025733D" w:rsidRPr="00CB7AF6">
        <w:rPr>
          <w:rFonts w:ascii="Arial" w:eastAsia="Arial" w:hAnsi="Arial" w:cs="Arial"/>
          <w:color w:val="000000" w:themeColor="text1"/>
          <w:sz w:val="22"/>
          <w:highlight w:val="white"/>
        </w:rPr>
        <w:t xml:space="preserve">as </w:t>
      </w:r>
      <w:r w:rsidRPr="00CB7AF6">
        <w:rPr>
          <w:rFonts w:ascii="Arial" w:eastAsia="Arial" w:hAnsi="Arial" w:cs="Arial"/>
          <w:color w:val="000000" w:themeColor="text1"/>
          <w:sz w:val="22"/>
          <w:highlight w:val="white"/>
        </w:rPr>
        <w:t xml:space="preserve">near </w:t>
      </w:r>
      <w:r w:rsidR="0025733D" w:rsidRPr="00CB7AF6">
        <w:rPr>
          <w:rFonts w:ascii="Arial" w:eastAsia="Arial" w:hAnsi="Arial" w:cs="Arial"/>
          <w:color w:val="000000" w:themeColor="text1"/>
          <w:sz w:val="22"/>
          <w:highlight w:val="white"/>
        </w:rPr>
        <w:t xml:space="preserve">as possible to </w:t>
      </w:r>
      <w:r w:rsidRPr="00CB7AF6">
        <w:rPr>
          <w:rFonts w:ascii="Arial" w:eastAsia="Arial" w:hAnsi="Arial" w:cs="Arial"/>
          <w:color w:val="000000" w:themeColor="text1"/>
          <w:sz w:val="22"/>
          <w:highlight w:val="white"/>
        </w:rPr>
        <w:t>the molecular limits of detection.</w:t>
      </w:r>
    </w:p>
    <w:p w14:paraId="597EC954" w14:textId="77777777" w:rsidR="007C0779" w:rsidRPr="00CB7AF6" w:rsidRDefault="007C0779" w:rsidP="00AE24DE">
      <w:pPr>
        <w:spacing w:line="480" w:lineRule="auto"/>
        <w:rPr>
          <w:rFonts w:ascii="Arial" w:eastAsia="Arial" w:hAnsi="Arial" w:cs="Arial"/>
          <w:color w:val="000000" w:themeColor="text1"/>
          <w:sz w:val="22"/>
        </w:rPr>
      </w:pPr>
    </w:p>
    <w:p w14:paraId="2117E712" w14:textId="4D58AFC9" w:rsidR="000C54A6" w:rsidRPr="00CB7AF6" w:rsidRDefault="00343F81" w:rsidP="00AE24DE">
      <w:pPr>
        <w:spacing w:line="480" w:lineRule="auto"/>
        <w:rPr>
          <w:rFonts w:ascii="Arial" w:eastAsia="Arial" w:hAnsi="Arial" w:cs="Arial"/>
          <w:color w:val="000000" w:themeColor="text1"/>
        </w:rPr>
      </w:pPr>
      <w:bookmarkStart w:id="54" w:name="_Hlk13950752"/>
      <w:bookmarkStart w:id="55" w:name="_Hlk13950743"/>
      <w:r w:rsidRPr="00CB7AF6">
        <w:rPr>
          <w:rFonts w:ascii="Arial" w:eastAsia="Arial" w:hAnsi="Arial" w:cs="Arial"/>
          <w:color w:val="000000" w:themeColor="text1"/>
          <w:sz w:val="22"/>
        </w:rPr>
        <w:t xml:space="preserve">Here we report on the development of a </w:t>
      </w:r>
      <w:del w:id="56" w:author="Reis-Filho, Jorge S./Pathology" w:date="2019-07-13T22:50:00Z">
        <w:r w:rsidRPr="00C51050" w:rsidDel="00C51050">
          <w:rPr>
            <w:rFonts w:ascii="Arial" w:eastAsia="Arial" w:hAnsi="Arial" w:cs="Arial"/>
            <w:color w:val="0033CC"/>
            <w:sz w:val="22"/>
            <w:rPrChange w:id="57" w:author="Reis-Filho, Jorge S./Pathology" w:date="2019-07-13T22:51:00Z">
              <w:rPr>
                <w:rFonts w:ascii="Arial" w:eastAsia="Arial" w:hAnsi="Arial" w:cs="Arial"/>
                <w:color w:val="000000" w:themeColor="text1"/>
                <w:sz w:val="22"/>
              </w:rPr>
            </w:rPrChange>
          </w:rPr>
          <w:delText>technical approach</w:delText>
        </w:r>
      </w:del>
      <w:ins w:id="58" w:author="Reis-Filho, Jorge S./Pathology" w:date="2019-07-13T22:50:00Z">
        <w:r w:rsidR="00C51050" w:rsidRPr="00C51050">
          <w:rPr>
            <w:rFonts w:ascii="Arial" w:eastAsia="Arial" w:hAnsi="Arial" w:cs="Arial"/>
            <w:color w:val="0033CC"/>
            <w:sz w:val="22"/>
            <w:rPrChange w:id="59" w:author="Reis-Filho, Jorge S./Pathology" w:date="2019-07-13T22:51:00Z">
              <w:rPr>
                <w:rFonts w:ascii="Arial" w:eastAsia="Arial" w:hAnsi="Arial" w:cs="Arial"/>
                <w:color w:val="000000" w:themeColor="text1"/>
                <w:sz w:val="22"/>
              </w:rPr>
            </w:rPrChange>
          </w:rPr>
          <w:t xml:space="preserve">high-intensity sequencing assay of matched </w:t>
        </w:r>
        <w:proofErr w:type="spellStart"/>
        <w:r w:rsidR="00C51050" w:rsidRPr="00C51050">
          <w:rPr>
            <w:rFonts w:ascii="Arial" w:eastAsia="Arial" w:hAnsi="Arial" w:cs="Arial"/>
            <w:color w:val="0033CC"/>
            <w:sz w:val="22"/>
            <w:rPrChange w:id="60" w:author="Reis-Filho, Jorge S./Pathology" w:date="2019-07-13T22:51:00Z">
              <w:rPr>
                <w:rFonts w:ascii="Arial" w:eastAsia="Arial" w:hAnsi="Arial" w:cs="Arial"/>
                <w:color w:val="000000" w:themeColor="text1"/>
                <w:sz w:val="22"/>
              </w:rPr>
            </w:rPrChange>
          </w:rPr>
          <w:t>cfDNA</w:t>
        </w:r>
        <w:proofErr w:type="spellEnd"/>
        <w:r w:rsidR="00C51050" w:rsidRPr="00C51050">
          <w:rPr>
            <w:rFonts w:ascii="Arial" w:eastAsia="Arial" w:hAnsi="Arial" w:cs="Arial"/>
            <w:color w:val="0033CC"/>
            <w:sz w:val="22"/>
            <w:rPrChange w:id="61" w:author="Reis-Filho, Jorge S./Pathology" w:date="2019-07-13T22:51:00Z">
              <w:rPr>
                <w:rFonts w:ascii="Arial" w:eastAsia="Arial" w:hAnsi="Arial" w:cs="Arial"/>
                <w:color w:val="000000" w:themeColor="text1"/>
                <w:sz w:val="22"/>
              </w:rPr>
            </w:rPrChange>
          </w:rPr>
          <w:t xml:space="preserve"> and white blood cells (WBCs</w:t>
        </w:r>
      </w:ins>
      <w:ins w:id="62" w:author="Reis-Filho, Jorge S./Pathology" w:date="2019-07-13T22:51:00Z">
        <w:r w:rsidR="00C51050" w:rsidRPr="00C51050">
          <w:rPr>
            <w:rFonts w:ascii="Arial" w:eastAsia="Arial" w:hAnsi="Arial" w:cs="Arial"/>
            <w:color w:val="0033CC"/>
            <w:sz w:val="22"/>
            <w:rPrChange w:id="63" w:author="Reis-Filho, Jorge S./Pathology" w:date="2019-07-13T22:51:00Z">
              <w:rPr>
                <w:rFonts w:ascii="Arial" w:eastAsia="Arial" w:hAnsi="Arial" w:cs="Arial"/>
                <w:color w:val="000000" w:themeColor="text1"/>
                <w:sz w:val="22"/>
              </w:rPr>
            </w:rPrChange>
          </w:rPr>
          <w:t>)</w:t>
        </w:r>
      </w:ins>
      <w:ins w:id="64" w:author="Reis-Filho, Jorge S./Pathology" w:date="2019-07-13T22:50:00Z">
        <w:r w:rsidR="00C51050">
          <w:rPr>
            <w:rFonts w:ascii="Arial" w:eastAsia="Arial" w:hAnsi="Arial" w:cs="Arial"/>
            <w:color w:val="000000" w:themeColor="text1"/>
            <w:sz w:val="22"/>
          </w:rPr>
          <w:t xml:space="preserve"> </w:t>
        </w:r>
      </w:ins>
      <w:del w:id="65" w:author="Reis-Filho, Jorge S./Pathology" w:date="2019-07-13T22:51:00Z">
        <w:r w:rsidRPr="00CB7AF6" w:rsidDel="00C5105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rPr>
        <w:t xml:space="preserve">for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characterization of the repertoire of somatic mutations in </w:t>
      </w:r>
      <w:proofErr w:type="spellStart"/>
      <w:r w:rsidRPr="00CB7AF6">
        <w:rPr>
          <w:rFonts w:ascii="Arial" w:eastAsia="Arial" w:hAnsi="Arial" w:cs="Arial"/>
          <w:color w:val="000000" w:themeColor="text1"/>
          <w:sz w:val="22"/>
        </w:rPr>
        <w:t>cfDNA</w:t>
      </w:r>
      <w:proofErr w:type="spellEnd"/>
      <w:r w:rsidRPr="00CB7AF6">
        <w:rPr>
          <w:rFonts w:ascii="Arial" w:eastAsia="Arial" w:hAnsi="Arial" w:cs="Arial"/>
          <w:color w:val="000000" w:themeColor="text1"/>
          <w:sz w:val="22"/>
        </w:rPr>
        <w:t xml:space="preserve">, without </w:t>
      </w:r>
      <w:r w:rsidRPr="00CB7AF6">
        <w:rPr>
          <w:rFonts w:ascii="Arial" w:eastAsia="Arial" w:hAnsi="Arial" w:cs="Arial"/>
          <w:i/>
          <w:color w:val="000000" w:themeColor="text1"/>
          <w:sz w:val="22"/>
        </w:rPr>
        <w:t>a priori</w:t>
      </w:r>
      <w:r w:rsidRPr="00CB7AF6">
        <w:rPr>
          <w:rFonts w:ascii="Arial" w:eastAsia="Arial" w:hAnsi="Arial" w:cs="Arial"/>
          <w:color w:val="000000" w:themeColor="text1"/>
          <w:sz w:val="22"/>
        </w:rPr>
        <w:t xml:space="preserve"> knowledge of variants </w:t>
      </w:r>
      <w:r w:rsidR="0025733D" w:rsidRPr="00CB7AF6">
        <w:rPr>
          <w:rFonts w:ascii="Arial" w:eastAsia="Arial" w:hAnsi="Arial" w:cs="Arial"/>
          <w:color w:val="000000" w:themeColor="text1"/>
          <w:sz w:val="22"/>
        </w:rPr>
        <w:t>present</w:t>
      </w:r>
      <w:r w:rsidRPr="00CB7AF6">
        <w:rPr>
          <w:rFonts w:ascii="Arial" w:eastAsia="Arial" w:hAnsi="Arial" w:cs="Arial"/>
          <w:color w:val="000000" w:themeColor="text1"/>
          <w:sz w:val="22"/>
        </w:rPr>
        <w:t xml:space="preserve"> in a matched tumor biopsy. This approach, combined with sequencing of DNA samples extracted from matched </w:t>
      </w:r>
      <w:del w:id="66" w:author="Reis-Filho, Jorge S./Pathology" w:date="2019-07-13T22:51:00Z">
        <w:r w:rsidRPr="00CB7AF6" w:rsidDel="00C51050">
          <w:rPr>
            <w:rFonts w:ascii="Arial" w:eastAsia="Arial" w:hAnsi="Arial" w:cs="Arial"/>
            <w:color w:val="000000" w:themeColor="text1"/>
            <w:sz w:val="22"/>
          </w:rPr>
          <w:delText xml:space="preserve">WBCs and </w:delText>
        </w:r>
      </w:del>
      <w:r w:rsidRPr="00CB7AF6">
        <w:rPr>
          <w:rFonts w:ascii="Arial" w:eastAsia="Arial" w:hAnsi="Arial" w:cs="Arial"/>
          <w:color w:val="000000" w:themeColor="text1"/>
          <w:sz w:val="22"/>
        </w:rPr>
        <w:t xml:space="preserve">tumor tissue </w:t>
      </w:r>
      <w:r w:rsidR="00520797" w:rsidRPr="00CB7AF6">
        <w:rPr>
          <w:rFonts w:ascii="Arial" w:eastAsia="Arial" w:hAnsi="Arial" w:cs="Arial"/>
          <w:color w:val="000000" w:themeColor="text1"/>
          <w:sz w:val="22"/>
        </w:rPr>
        <w:t>biops</w:t>
      </w:r>
      <w:r w:rsidR="0025733D" w:rsidRPr="00CB7AF6">
        <w:rPr>
          <w:rFonts w:ascii="Arial" w:eastAsia="Arial" w:hAnsi="Arial" w:cs="Arial"/>
          <w:color w:val="000000" w:themeColor="text1"/>
          <w:sz w:val="22"/>
        </w:rPr>
        <w:t>ies</w:t>
      </w:r>
      <w:ins w:id="67" w:author="Reis-Filho, Jorge S./Pathology" w:date="2019-07-13T22:51:00Z">
        <w:r w:rsidR="00C51050">
          <w:rPr>
            <w:rFonts w:ascii="Arial" w:eastAsia="Arial" w:hAnsi="Arial" w:cs="Arial"/>
            <w:color w:val="000000" w:themeColor="text1"/>
            <w:sz w:val="22"/>
          </w:rPr>
          <w:t xml:space="preserve"> </w:t>
        </w:r>
        <w:r w:rsidR="00C51050" w:rsidRPr="00C51050">
          <w:rPr>
            <w:rFonts w:ascii="Arial" w:eastAsia="Arial" w:hAnsi="Arial" w:cs="Arial"/>
            <w:color w:val="0033CC"/>
            <w:sz w:val="22"/>
            <w:rPrChange w:id="68" w:author="Reis-Filho, Jorge S./Pathology" w:date="2019-07-13T22:51:00Z">
              <w:rPr>
                <w:rFonts w:ascii="Arial" w:eastAsia="Arial" w:hAnsi="Arial" w:cs="Arial"/>
                <w:color w:val="000000" w:themeColor="text1"/>
                <w:sz w:val="22"/>
              </w:rPr>
            </w:rPrChange>
          </w:rPr>
          <w:t>using an FDA-cleared sequencing assay (i.e. MSK-IMPACT)</w:t>
        </w:r>
      </w:ins>
      <w:r w:rsidRPr="00C51050">
        <w:rPr>
          <w:rFonts w:ascii="Arial" w:eastAsia="Arial" w:hAnsi="Arial" w:cs="Arial"/>
          <w:color w:val="0033CC"/>
          <w:sz w:val="22"/>
          <w:rPrChange w:id="69" w:author="Reis-Filho, Jorge S./Pathology" w:date="2019-07-13T22:51:00Z">
            <w:rPr>
              <w:rFonts w:ascii="Arial" w:eastAsia="Arial" w:hAnsi="Arial" w:cs="Arial"/>
              <w:color w:val="000000" w:themeColor="text1"/>
              <w:sz w:val="22"/>
            </w:rPr>
          </w:rPrChange>
        </w:rPr>
        <w:t xml:space="preserve">, </w:t>
      </w:r>
      <w:r w:rsidRPr="00CB7AF6">
        <w:rPr>
          <w:rFonts w:ascii="Arial" w:eastAsia="Arial" w:hAnsi="Arial" w:cs="Arial"/>
          <w:color w:val="000000" w:themeColor="text1"/>
          <w:sz w:val="22"/>
        </w:rPr>
        <w:t>allowed</w:t>
      </w:r>
      <w:r w:rsidR="0025733D" w:rsidRPr="00CB7AF6">
        <w:rPr>
          <w:rFonts w:ascii="Arial" w:eastAsia="Arial" w:hAnsi="Arial" w:cs="Arial"/>
          <w:color w:val="000000" w:themeColor="text1"/>
          <w:sz w:val="22"/>
        </w:rPr>
        <w:t xml:space="preserve"> for</w:t>
      </w:r>
      <w:r w:rsidRPr="00CB7AF6">
        <w:rPr>
          <w:rFonts w:ascii="Arial" w:eastAsia="Arial" w:hAnsi="Arial" w:cs="Arial"/>
          <w:color w:val="000000" w:themeColor="text1"/>
          <w:sz w:val="22"/>
        </w:rPr>
        <w:t xml:space="preserve"> categorization and quantification of cfDNA variant sources.</w:t>
      </w:r>
      <w:bookmarkEnd w:id="54"/>
    </w:p>
    <w:bookmarkEnd w:id="55"/>
    <w:p w14:paraId="1AAE3EE2" w14:textId="77777777" w:rsidR="00E636B6" w:rsidRPr="00CB7AF6" w:rsidRDefault="00E636B6" w:rsidP="00AE24DE">
      <w:pPr>
        <w:spacing w:line="480" w:lineRule="auto"/>
        <w:rPr>
          <w:rFonts w:ascii="Arial" w:eastAsia="Arial" w:hAnsi="Arial" w:cs="Arial"/>
          <w:b/>
          <w:color w:val="000000" w:themeColor="text1"/>
          <w:sz w:val="22"/>
        </w:rPr>
      </w:pPr>
    </w:p>
    <w:p w14:paraId="4D73C14D" w14:textId="3ED5A612" w:rsidR="007C0779" w:rsidRPr="00AE24DE" w:rsidRDefault="00A77FEE" w:rsidP="00AE24DE">
      <w:pPr>
        <w:spacing w:line="480" w:lineRule="auto"/>
        <w:rPr>
          <w:rFonts w:ascii="Arial" w:eastAsia="Arial" w:hAnsi="Arial" w:cs="Arial"/>
          <w:b/>
          <w:color w:val="000000" w:themeColor="text1"/>
          <w:sz w:val="24"/>
          <w:szCs w:val="24"/>
        </w:rPr>
      </w:pPr>
      <w:r w:rsidRPr="00AE24DE">
        <w:rPr>
          <w:rFonts w:ascii="Arial" w:eastAsia="Arial" w:hAnsi="Arial" w:cs="Arial"/>
          <w:b/>
          <w:color w:val="000000" w:themeColor="text1"/>
          <w:sz w:val="24"/>
          <w:szCs w:val="24"/>
        </w:rPr>
        <w:t>RESULTS</w:t>
      </w:r>
    </w:p>
    <w:p w14:paraId="6CCB890D" w14:textId="77777777" w:rsidR="007C0779" w:rsidRPr="00CB7AF6" w:rsidRDefault="00343F81" w:rsidP="00AE24DE">
      <w:pPr>
        <w:pStyle w:val="Heading2"/>
        <w:jc w:val="left"/>
        <w:rPr>
          <w:color w:val="000000" w:themeColor="text1"/>
        </w:rPr>
      </w:pPr>
      <w:bookmarkStart w:id="70" w:name="_2et92p0" w:colFirst="0" w:colLast="0"/>
      <w:bookmarkEnd w:id="70"/>
      <w:r w:rsidRPr="00CB7AF6">
        <w:rPr>
          <w:color w:val="000000" w:themeColor="text1"/>
        </w:rPr>
        <w:t>Study design and demographic information</w:t>
      </w:r>
    </w:p>
    <w:p w14:paraId="5755AF02" w14:textId="18806A6F"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This prospective observational study </w:t>
      </w:r>
      <w:r w:rsidR="00E01469">
        <w:rPr>
          <w:rFonts w:ascii="Arial" w:eastAsia="Arial" w:hAnsi="Arial" w:cs="Arial"/>
          <w:color w:val="000000" w:themeColor="text1"/>
          <w:sz w:val="22"/>
        </w:rPr>
        <w:t>examined</w:t>
      </w:r>
      <w:r w:rsidR="00BF4322">
        <w:rPr>
          <w:rFonts w:ascii="Arial" w:eastAsia="Arial" w:hAnsi="Arial" w:cs="Arial"/>
          <w:color w:val="000000" w:themeColor="text1"/>
          <w:sz w:val="22"/>
        </w:rPr>
        <w:t xml:space="preserve"> the</w:t>
      </w:r>
      <w:r w:rsidR="006F1A7B"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technical feasibility of a high-intensity circulating cfDNA-based platform in patients with </w:t>
      </w:r>
      <w:r w:rsidR="0075715E" w:rsidRPr="00CB7AF6">
        <w:rPr>
          <w:rFonts w:ascii="Arial" w:eastAsia="Arial" w:hAnsi="Arial" w:cs="Arial"/>
          <w:color w:val="000000" w:themeColor="text1"/>
          <w:sz w:val="22"/>
        </w:rPr>
        <w:t>advanced untreated</w:t>
      </w:r>
      <w:r w:rsidRPr="00CB7AF6">
        <w:rPr>
          <w:rFonts w:ascii="Arial" w:eastAsia="Arial" w:hAnsi="Arial" w:cs="Arial"/>
          <w:color w:val="000000" w:themeColor="text1"/>
          <w:sz w:val="22"/>
        </w:rPr>
        <w:t xml:space="preserve"> or progressive</w:t>
      </w:r>
      <w:r w:rsidRPr="00CB7AF6">
        <w:rPr>
          <w:rFonts w:ascii="Arial" w:eastAsia="Arial" w:hAnsi="Arial" w:cs="Arial"/>
          <w:i/>
          <w:color w:val="000000" w:themeColor="text1"/>
          <w:sz w:val="22"/>
        </w:rPr>
        <w:t xml:space="preserve"> </w:t>
      </w:r>
      <w:r w:rsidRPr="00CB7AF6">
        <w:rPr>
          <w:rFonts w:ascii="Arial" w:eastAsia="Arial" w:hAnsi="Arial" w:cs="Arial"/>
          <w:color w:val="000000" w:themeColor="text1"/>
          <w:sz w:val="22"/>
        </w:rPr>
        <w:t xml:space="preserve">metastatic </w:t>
      </w:r>
      <w:r w:rsidRPr="00CB7AF6">
        <w:rPr>
          <w:rFonts w:ascii="Arial" w:eastAsia="Arial" w:hAnsi="Arial" w:cs="Arial"/>
          <w:color w:val="000000" w:themeColor="text1"/>
          <w:sz w:val="22"/>
        </w:rPr>
        <w:lastRenderedPageBreak/>
        <w:t>breast cancer (MBC), non-small cell lung cancer (NSCLC), or castration-resistant prostate cancer (CRPC</w:t>
      </w:r>
      <w:r w:rsidR="00520797" w:rsidRPr="00CB7AF6">
        <w:rPr>
          <w:rFonts w:ascii="Arial" w:eastAsia="Arial" w:hAnsi="Arial" w:cs="Arial"/>
          <w:color w:val="000000" w:themeColor="text1"/>
          <w:sz w:val="22"/>
        </w:rPr>
        <w:t>), as well as non-cancer control participants</w:t>
      </w:r>
      <w:r w:rsidRPr="00CB7AF6">
        <w:rPr>
          <w:rFonts w:ascii="Arial" w:eastAsia="Arial" w:hAnsi="Arial" w:cs="Arial"/>
          <w:color w:val="000000" w:themeColor="text1"/>
          <w:sz w:val="22"/>
        </w:rPr>
        <w:t xml:space="preserve"> (</w:t>
      </w:r>
      <w:r w:rsidRPr="00CB7AF6">
        <w:rPr>
          <w:rFonts w:ascii="Arial" w:eastAsia="Arial" w:hAnsi="Arial" w:cs="Arial"/>
          <w:b/>
          <w:color w:val="000000" w:themeColor="text1"/>
          <w:sz w:val="22"/>
        </w:rPr>
        <w:t>Methods</w:t>
      </w:r>
      <w:r w:rsidRPr="00CB7AF6">
        <w:rPr>
          <w:rFonts w:ascii="Arial" w:eastAsia="Arial" w:hAnsi="Arial" w:cs="Arial"/>
          <w:color w:val="000000" w:themeColor="text1"/>
          <w:sz w:val="22"/>
        </w:rPr>
        <w:t>). Briefly, plasma cfDNA and matched WBC genomic DNA (gDNA) from patients with MBC, NSCLC, CRPC</w:t>
      </w:r>
      <w:r w:rsidR="001E5093">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0075715E" w:rsidRPr="00CB7AF6">
        <w:rPr>
          <w:rFonts w:ascii="Arial" w:eastAsia="Arial" w:hAnsi="Arial" w:cs="Arial"/>
          <w:color w:val="000000" w:themeColor="text1"/>
          <w:sz w:val="22"/>
        </w:rPr>
        <w:t>or non-cancer controls</w:t>
      </w:r>
      <w:r w:rsidRPr="00CB7AF6">
        <w:rPr>
          <w:rFonts w:ascii="Arial" w:eastAsia="Arial" w:hAnsi="Arial" w:cs="Arial"/>
          <w:color w:val="000000" w:themeColor="text1"/>
          <w:sz w:val="22"/>
        </w:rPr>
        <w:t xml:space="preserve"> were subjected to a targeted capture sequencing assay comprising the entire coding region of 508 genes and intronic and/or regulatory regions of selected genes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1</w:t>
      </w:r>
      <w:r w:rsidR="0016421E">
        <w:rPr>
          <w:rFonts w:ascii="Arial" w:eastAsia="Arial" w:hAnsi="Arial" w:cs="Arial"/>
          <w:color w:val="000000" w:themeColor="text1"/>
          <w:sz w:val="22"/>
        </w:rPr>
        <w:t xml:space="preserve"> and</w:t>
      </w:r>
      <w:r w:rsidRPr="00CB7AF6">
        <w:rPr>
          <w:rFonts w:ascii="Arial" w:eastAsia="Arial" w:hAnsi="Arial" w:cs="Arial"/>
          <w:color w:val="000000" w:themeColor="text1"/>
          <w:sz w:val="22"/>
        </w:rPr>
        <w:t xml:space="preserve"> </w:t>
      </w:r>
      <w:r w:rsidR="00303111">
        <w:rPr>
          <w:rFonts w:ascii="Arial" w:eastAsia="Arial" w:hAnsi="Arial" w:cs="Arial"/>
          <w:b/>
          <w:color w:val="000000" w:themeColor="text1"/>
          <w:sz w:val="22"/>
        </w:rPr>
        <w:t xml:space="preserve">Supplementary Table </w:t>
      </w:r>
      <w:r w:rsidRPr="00CB7AF6">
        <w:rPr>
          <w:rFonts w:ascii="Arial" w:eastAsia="Arial" w:hAnsi="Arial" w:cs="Arial"/>
          <w:b/>
          <w:color w:val="000000" w:themeColor="text1"/>
          <w:sz w:val="22"/>
        </w:rPr>
        <w:t>1</w:t>
      </w:r>
      <w:r w:rsidRPr="00CB7AF6">
        <w:rPr>
          <w:rFonts w:ascii="Arial" w:eastAsia="Arial" w:hAnsi="Arial" w:cs="Arial"/>
          <w:color w:val="000000" w:themeColor="text1"/>
          <w:sz w:val="22"/>
        </w:rPr>
        <w:t xml:space="preserve">). </w:t>
      </w:r>
      <w:r w:rsidR="0075715E" w:rsidRPr="00CB7AF6">
        <w:rPr>
          <w:rFonts w:ascii="Arial" w:eastAsia="Arial" w:hAnsi="Arial" w:cs="Arial"/>
          <w:color w:val="000000" w:themeColor="text1"/>
          <w:sz w:val="22"/>
        </w:rPr>
        <w:t>In cancer patients, t</w:t>
      </w:r>
      <w:r w:rsidR="00520797" w:rsidRPr="00CB7AF6">
        <w:rPr>
          <w:rFonts w:ascii="Arial" w:eastAsia="Arial" w:hAnsi="Arial" w:cs="Arial"/>
          <w:color w:val="000000" w:themeColor="text1"/>
          <w:sz w:val="22"/>
        </w:rPr>
        <w:t>umor</w:t>
      </w:r>
      <w:r w:rsidRPr="00CB7AF6">
        <w:rPr>
          <w:rFonts w:ascii="Arial" w:eastAsia="Arial" w:hAnsi="Arial" w:cs="Arial"/>
          <w:color w:val="000000" w:themeColor="text1"/>
          <w:sz w:val="22"/>
        </w:rPr>
        <w:t xml:space="preserve"> biopsies and matched normal</w:t>
      </w:r>
      <w:r w:rsidRPr="00CB7AF6">
        <w:rPr>
          <w:rFonts w:ascii="Arial" w:eastAsia="Arial" w:hAnsi="Arial" w:cs="Arial"/>
          <w:color w:val="000000" w:themeColor="text1"/>
          <w:sz w:val="22"/>
          <w:szCs w:val="22"/>
        </w:rPr>
        <w:t xml:space="preserve"> </w:t>
      </w:r>
      <w:r w:rsidR="00552083" w:rsidRPr="00CB7AF6">
        <w:rPr>
          <w:rFonts w:ascii="Arial" w:eastAsia="Arial" w:hAnsi="Arial" w:cs="Arial"/>
          <w:color w:val="000000" w:themeColor="text1"/>
          <w:sz w:val="22"/>
          <w:szCs w:val="22"/>
        </w:rPr>
        <w:t>WBC</w:t>
      </w:r>
      <w:r w:rsidR="00552083"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samples were collected within 6 weeks of plasma cfDNA samples with no intervening therapy change, and were sequenced using the Memorial Sloan Kettering Integrated Mutation Profiling </w:t>
      </w:r>
      <w:r w:rsidR="009D4EB4" w:rsidRPr="00CB7AF6">
        <w:rPr>
          <w:rFonts w:ascii="Arial" w:eastAsia="Arial" w:hAnsi="Arial" w:cs="Arial"/>
          <w:color w:val="000000" w:themeColor="text1"/>
          <w:sz w:val="22"/>
          <w:szCs w:val="22"/>
        </w:rPr>
        <w:t>of</w:t>
      </w:r>
      <w:r w:rsidRPr="00CB7AF6">
        <w:rPr>
          <w:rFonts w:ascii="Arial" w:eastAsia="Arial" w:hAnsi="Arial" w:cs="Arial"/>
          <w:color w:val="000000" w:themeColor="text1"/>
          <w:sz w:val="22"/>
        </w:rPr>
        <w:t xml:space="preserve"> Actionable Cancer Targets (MSK-IMPACT), a Food and Drug Administration-</w:t>
      </w:r>
      <w:r w:rsidR="0075715E" w:rsidRPr="00CB7AF6">
        <w:rPr>
          <w:rFonts w:ascii="Arial" w:eastAsia="Arial" w:hAnsi="Arial" w:cs="Arial"/>
          <w:color w:val="000000" w:themeColor="text1"/>
          <w:sz w:val="22"/>
        </w:rPr>
        <w:t>authorized</w:t>
      </w:r>
      <w:r w:rsidRPr="00CB7AF6">
        <w:rPr>
          <w:rFonts w:ascii="Arial" w:eastAsia="Arial" w:hAnsi="Arial" w:cs="Arial"/>
          <w:color w:val="000000" w:themeColor="text1"/>
          <w:sz w:val="22"/>
        </w:rPr>
        <w:t xml:space="preserve"> capture-based sequencing assay targeting the coding regions of 410 genes and intronic and/or regulatory regions of selected genes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1</w:t>
      </w:r>
      <w:r w:rsidR="0016421E">
        <w:rPr>
          <w:rFonts w:ascii="Arial" w:eastAsia="Arial" w:hAnsi="Arial" w:cs="Arial"/>
          <w:b/>
          <w:color w:val="000000" w:themeColor="text1"/>
          <w:sz w:val="22"/>
        </w:rPr>
        <w:t xml:space="preserve"> </w:t>
      </w:r>
      <w:r w:rsidR="0016421E" w:rsidRPr="001C4844">
        <w:rPr>
          <w:rFonts w:ascii="Arial" w:eastAsia="Arial" w:hAnsi="Arial" w:cs="Arial"/>
          <w:color w:val="000000" w:themeColor="text1"/>
          <w:sz w:val="22"/>
        </w:rPr>
        <w:t>and</w:t>
      </w:r>
      <w:r w:rsidRPr="00CB7AF6">
        <w:rPr>
          <w:rFonts w:ascii="Arial" w:eastAsia="Arial" w:hAnsi="Arial" w:cs="Arial"/>
          <w:color w:val="000000" w:themeColor="text1"/>
          <w:sz w:val="22"/>
        </w:rPr>
        <w:t xml:space="preserve"> </w:t>
      </w:r>
      <w:r w:rsidR="00303111">
        <w:rPr>
          <w:rFonts w:ascii="Arial" w:eastAsia="Arial" w:hAnsi="Arial" w:cs="Arial"/>
          <w:b/>
          <w:color w:val="000000" w:themeColor="text1"/>
          <w:sz w:val="22"/>
        </w:rPr>
        <w:t xml:space="preserve">Supplementary Table </w:t>
      </w:r>
      <w:r w:rsidRPr="00CB7AF6">
        <w:rPr>
          <w:rFonts w:ascii="Arial" w:eastAsia="Arial" w:hAnsi="Arial" w:cs="Arial"/>
          <w:b/>
          <w:color w:val="000000" w:themeColor="text1"/>
          <w:sz w:val="22"/>
        </w:rPr>
        <w:t>1)</w:t>
      </w:r>
      <w:r w:rsidR="003338FE"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32,33</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004A5447" w:rsidRPr="00CB7AF6">
        <w:rPr>
          <w:rFonts w:ascii="Arial" w:eastAsia="Arial" w:hAnsi="Arial" w:cs="Arial"/>
          <w:color w:val="000000" w:themeColor="text1"/>
          <w:sz w:val="22"/>
        </w:rPr>
        <w:t xml:space="preserve"> For the purpose of comparison to tumor biopsies, only variants mapping to the intersection of</w:t>
      </w:r>
      <w:r w:rsidR="00520797" w:rsidRPr="00CB7AF6">
        <w:rPr>
          <w:rFonts w:ascii="Arial" w:eastAsia="Arial" w:hAnsi="Arial" w:cs="Arial"/>
          <w:color w:val="000000" w:themeColor="text1"/>
          <w:sz w:val="22"/>
        </w:rPr>
        <w:t xml:space="preserve"> </w:t>
      </w:r>
      <w:r w:rsidR="00666274" w:rsidRPr="00CB7AF6">
        <w:rPr>
          <w:rFonts w:ascii="Arial" w:eastAsia="Arial" w:hAnsi="Arial" w:cs="Arial"/>
          <w:color w:val="000000" w:themeColor="text1"/>
          <w:sz w:val="22"/>
        </w:rPr>
        <w:t>the 410 genes present in</w:t>
      </w:r>
      <w:r w:rsidR="004A5447" w:rsidRPr="00CB7AF6">
        <w:rPr>
          <w:rFonts w:ascii="Arial" w:eastAsia="Arial" w:hAnsi="Arial" w:cs="Arial"/>
          <w:color w:val="000000" w:themeColor="text1"/>
          <w:sz w:val="22"/>
        </w:rPr>
        <w:t xml:space="preserve"> the two gene panels were considered.</w:t>
      </w:r>
    </w:p>
    <w:p w14:paraId="0D27C02A" w14:textId="77777777"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 </w:t>
      </w:r>
    </w:p>
    <w:p w14:paraId="4903B5F7" w14:textId="7E384397" w:rsidR="007C0779" w:rsidRPr="00CB7AF6" w:rsidRDefault="00343F81" w:rsidP="00AE24DE">
      <w:pPr>
        <w:spacing w:line="480" w:lineRule="auto"/>
        <w:rPr>
          <w:rFonts w:ascii="Arial" w:eastAsia="Arial" w:hAnsi="Arial" w:cs="Arial"/>
          <w:color w:val="000000" w:themeColor="text1"/>
          <w:sz w:val="22"/>
        </w:rPr>
      </w:pPr>
      <w:bookmarkStart w:id="71" w:name="_tyjcwt" w:colFirst="0" w:colLast="0"/>
      <w:bookmarkEnd w:id="71"/>
      <w:r w:rsidRPr="00CB7AF6">
        <w:rPr>
          <w:rFonts w:ascii="Arial" w:eastAsia="Arial" w:hAnsi="Arial" w:cs="Arial"/>
          <w:color w:val="000000" w:themeColor="text1"/>
          <w:sz w:val="22"/>
        </w:rPr>
        <w:t>Of 161 eligible cancer</w:t>
      </w:r>
      <w:r w:rsidR="006F1A7B"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patients (53</w:t>
      </w:r>
      <w:r w:rsidR="003338FE"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MBC, 53 NSCLC and 55 CRPC) enrolled between Se</w:t>
      </w:r>
      <w:r w:rsidR="00200456" w:rsidRPr="00CB7AF6">
        <w:rPr>
          <w:rFonts w:ascii="Arial" w:eastAsia="Arial" w:hAnsi="Arial" w:cs="Arial"/>
          <w:color w:val="000000" w:themeColor="text1"/>
          <w:sz w:val="22"/>
        </w:rPr>
        <w:t>ptember 24, 2015</w:t>
      </w:r>
      <w:r w:rsidR="00FD0224">
        <w:rPr>
          <w:rFonts w:ascii="Arial" w:eastAsia="Arial" w:hAnsi="Arial" w:cs="Arial"/>
          <w:color w:val="000000" w:themeColor="text1"/>
          <w:sz w:val="22"/>
        </w:rPr>
        <w:t>-</w:t>
      </w:r>
      <w:r w:rsidR="00200456" w:rsidRPr="00CB7AF6">
        <w:rPr>
          <w:rFonts w:ascii="Arial" w:eastAsia="Arial" w:hAnsi="Arial" w:cs="Arial"/>
          <w:color w:val="000000" w:themeColor="text1"/>
          <w:sz w:val="22"/>
        </w:rPr>
        <w:t xml:space="preserve">August 01, </w:t>
      </w:r>
      <w:r w:rsidRPr="00CB7AF6">
        <w:rPr>
          <w:rFonts w:ascii="Arial" w:eastAsia="Arial" w:hAnsi="Arial" w:cs="Arial"/>
          <w:color w:val="000000" w:themeColor="text1"/>
          <w:sz w:val="22"/>
        </w:rPr>
        <w:t>2016, 124 (39 MBC, 41 NSCLC</w:t>
      </w:r>
      <w:r w:rsidR="003D3797">
        <w:rPr>
          <w:rFonts w:ascii="Arial" w:eastAsia="Arial" w:hAnsi="Arial" w:cs="Arial"/>
          <w:color w:val="000000" w:themeColor="text1"/>
          <w:sz w:val="22"/>
        </w:rPr>
        <w:t xml:space="preserve"> and </w:t>
      </w:r>
      <w:r w:rsidRPr="00CB7AF6">
        <w:rPr>
          <w:rFonts w:ascii="Arial" w:eastAsia="Arial" w:hAnsi="Arial" w:cs="Arial"/>
          <w:color w:val="000000" w:themeColor="text1"/>
          <w:sz w:val="22"/>
        </w:rPr>
        <w:t xml:space="preserve">44 CRPC) were </w:t>
      </w:r>
      <w:r w:rsidR="003F4C6D" w:rsidRPr="00CB7AF6">
        <w:rPr>
          <w:rFonts w:ascii="Arial" w:eastAsia="Arial" w:hAnsi="Arial" w:cs="Arial"/>
          <w:color w:val="000000" w:themeColor="text1"/>
          <w:sz w:val="22"/>
        </w:rPr>
        <w:t>included in the</w:t>
      </w:r>
      <w:r w:rsidRPr="00CB7AF6">
        <w:rPr>
          <w:rFonts w:ascii="Arial" w:eastAsia="Arial" w:hAnsi="Arial" w:cs="Arial"/>
          <w:color w:val="000000" w:themeColor="text1"/>
          <w:sz w:val="22"/>
        </w:rPr>
        <w:t xml:space="preserve"> concordance subset (evaluable for both tumor tissue and cfDNA analysis, </w:t>
      </w:r>
      <w:r w:rsidR="00303111">
        <w:rPr>
          <w:rFonts w:ascii="Arial" w:eastAsia="Arial" w:hAnsi="Arial" w:cs="Arial"/>
          <w:b/>
          <w:color w:val="000000" w:themeColor="text1"/>
          <w:sz w:val="22"/>
        </w:rPr>
        <w:t xml:space="preserve">Supplementary Fig. </w:t>
      </w:r>
      <w:r w:rsidRPr="00CB7AF6">
        <w:rPr>
          <w:rFonts w:ascii="Arial" w:eastAsia="Arial" w:hAnsi="Arial" w:cs="Arial"/>
          <w:b/>
          <w:color w:val="000000" w:themeColor="text1"/>
          <w:sz w:val="22"/>
        </w:rPr>
        <w:t>1</w:t>
      </w:r>
      <w:r w:rsidRPr="00CB7AF6">
        <w:rPr>
          <w:rFonts w:ascii="Arial" w:eastAsia="Arial" w:hAnsi="Arial" w:cs="Arial"/>
          <w:color w:val="000000" w:themeColor="text1"/>
          <w:sz w:val="22"/>
        </w:rPr>
        <w:t xml:space="preserve">). Of the 50 non-cancer control samples, </w:t>
      </w:r>
      <w:r w:rsidR="00666274" w:rsidRPr="00CB7AF6">
        <w:rPr>
          <w:rFonts w:ascii="Arial" w:eastAsia="Arial" w:hAnsi="Arial" w:cs="Arial"/>
          <w:color w:val="000000" w:themeColor="text1"/>
          <w:sz w:val="22"/>
        </w:rPr>
        <w:t>three</w:t>
      </w:r>
      <w:r w:rsidRPr="00CB7AF6">
        <w:rPr>
          <w:rFonts w:ascii="Arial" w:eastAsia="Arial" w:hAnsi="Arial" w:cs="Arial"/>
          <w:color w:val="000000" w:themeColor="text1"/>
          <w:sz w:val="22"/>
        </w:rPr>
        <w:t xml:space="preserve"> failed quality control</w:t>
      </w:r>
      <w:r w:rsidR="00666274" w:rsidRPr="00CB7AF6">
        <w:rPr>
          <w:rFonts w:ascii="Arial" w:eastAsia="Arial" w:hAnsi="Arial" w:cs="Arial"/>
          <w:color w:val="000000" w:themeColor="text1"/>
          <w:sz w:val="22"/>
        </w:rPr>
        <w:t xml:space="preserve"> due to </w:t>
      </w:r>
      <w:r w:rsidR="009D4EB4" w:rsidRPr="00CB7AF6">
        <w:rPr>
          <w:rFonts w:ascii="Arial" w:eastAsia="Arial" w:hAnsi="Arial" w:cs="Arial"/>
          <w:color w:val="000000" w:themeColor="text1"/>
          <w:sz w:val="22"/>
          <w:szCs w:val="22"/>
        </w:rPr>
        <w:t>incorrect plasma pooling during cfDNA extraction (n=2) and cross-contamination detected</w:t>
      </w:r>
      <w:r w:rsidR="00666274" w:rsidRPr="00CB7AF6">
        <w:rPr>
          <w:rFonts w:ascii="Arial" w:eastAsia="Arial" w:hAnsi="Arial" w:cs="Arial"/>
          <w:color w:val="000000" w:themeColor="text1"/>
          <w:sz w:val="22"/>
        </w:rPr>
        <w:t xml:space="preserve"> by </w:t>
      </w:r>
      <w:r w:rsidR="009D4EB4" w:rsidRPr="00CB7AF6">
        <w:rPr>
          <w:rFonts w:ascii="Arial" w:eastAsia="Arial" w:hAnsi="Arial" w:cs="Arial"/>
          <w:color w:val="000000" w:themeColor="text1"/>
          <w:sz w:val="22"/>
          <w:szCs w:val="22"/>
        </w:rPr>
        <w:t>the quality control pipeline (n=1),</w:t>
      </w:r>
      <w:r w:rsidRPr="00CB7AF6">
        <w:rPr>
          <w:rFonts w:ascii="Arial" w:eastAsia="Arial" w:hAnsi="Arial" w:cs="Arial"/>
          <w:color w:val="000000" w:themeColor="text1"/>
          <w:sz w:val="22"/>
        </w:rPr>
        <w:t xml:space="preserve"> resulting in 47 evaluable samples. The baseline demographic characteristics of the cohort </w:t>
      </w:r>
      <w:r w:rsidR="00666274" w:rsidRPr="00CB7AF6">
        <w:rPr>
          <w:rFonts w:ascii="Arial" w:eastAsia="Arial" w:hAnsi="Arial" w:cs="Arial"/>
          <w:color w:val="000000" w:themeColor="text1"/>
          <w:sz w:val="22"/>
        </w:rPr>
        <w:t>are</w:t>
      </w:r>
      <w:r w:rsidRPr="00CB7AF6">
        <w:rPr>
          <w:rFonts w:ascii="Arial" w:eastAsia="Arial" w:hAnsi="Arial" w:cs="Arial"/>
          <w:color w:val="000000" w:themeColor="text1"/>
          <w:sz w:val="22"/>
        </w:rPr>
        <w:t xml:space="preserve"> presented in </w:t>
      </w:r>
      <w:r w:rsidR="00303111">
        <w:rPr>
          <w:rFonts w:ascii="Arial" w:eastAsia="Arial" w:hAnsi="Arial" w:cs="Arial"/>
          <w:b/>
          <w:color w:val="000000" w:themeColor="text1"/>
          <w:sz w:val="22"/>
        </w:rPr>
        <w:t xml:space="preserve">Supplementary Table </w:t>
      </w:r>
      <w:r w:rsidRPr="00CB7AF6">
        <w:rPr>
          <w:rFonts w:ascii="Arial" w:eastAsia="Arial" w:hAnsi="Arial" w:cs="Arial"/>
          <w:b/>
          <w:color w:val="000000" w:themeColor="text1"/>
          <w:sz w:val="22"/>
        </w:rPr>
        <w:t>2</w:t>
      </w:r>
      <w:r w:rsidRPr="00CB7AF6">
        <w:rPr>
          <w:rFonts w:ascii="Arial" w:eastAsia="Arial" w:hAnsi="Arial" w:cs="Arial"/>
          <w:color w:val="000000" w:themeColor="text1"/>
          <w:sz w:val="22"/>
        </w:rPr>
        <w:t>. Among evaluable patients in the MBC cohort, the median age was 60 (range 30-79), 26 (67%) were hormone receptor-positive and HER2-negative, and 32 (82%) had invasive ductal carcinoma. In the</w:t>
      </w:r>
      <w:r w:rsidR="00520797" w:rsidRPr="00CB7AF6">
        <w:rPr>
          <w:rFonts w:ascii="Arial" w:eastAsia="Arial" w:hAnsi="Arial" w:cs="Arial"/>
          <w:color w:val="000000" w:themeColor="text1"/>
          <w:sz w:val="22"/>
        </w:rPr>
        <w:t xml:space="preserve"> evaluable</w:t>
      </w:r>
      <w:r w:rsidRPr="00CB7AF6">
        <w:rPr>
          <w:rFonts w:ascii="Arial" w:eastAsia="Arial" w:hAnsi="Arial" w:cs="Arial"/>
          <w:color w:val="000000" w:themeColor="text1"/>
          <w:sz w:val="22"/>
        </w:rPr>
        <w:t xml:space="preserve"> metastatic NSCLC cohort, the median age was 67 (range 33-83), 28 (68%) were female, 38 (93%) were adenocarcinomas</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28 (68.3%) had M1b (extrathoracic metastases) disease. The median age of </w:t>
      </w:r>
      <w:r w:rsidR="00520797" w:rsidRPr="00CB7AF6">
        <w:rPr>
          <w:rFonts w:ascii="Arial" w:eastAsia="Arial" w:hAnsi="Arial" w:cs="Arial"/>
          <w:color w:val="000000" w:themeColor="text1"/>
          <w:sz w:val="22"/>
        </w:rPr>
        <w:t xml:space="preserve">evaluable </w:t>
      </w:r>
      <w:r w:rsidRPr="00CB7AF6">
        <w:rPr>
          <w:rFonts w:ascii="Arial" w:eastAsia="Arial" w:hAnsi="Arial" w:cs="Arial"/>
          <w:color w:val="000000" w:themeColor="text1"/>
          <w:sz w:val="22"/>
        </w:rPr>
        <w:t>CRPC patients was 67 (range 46-87</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39 (89%) </w:t>
      </w:r>
      <w:r w:rsidRPr="00CB7AF6">
        <w:rPr>
          <w:rFonts w:ascii="Arial" w:eastAsia="Arial" w:hAnsi="Arial" w:cs="Arial"/>
          <w:color w:val="000000" w:themeColor="text1"/>
          <w:sz w:val="22"/>
        </w:rPr>
        <w:lastRenderedPageBreak/>
        <w:t>were adenocarcinoma. Overall</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the majority of patients enrolled in the study received prior treatment in the (neo)adjuvant and/or metastatic settings (85% in MBC, 41% in NSCLC, 100% in CRPC): 38% of the MBC patients and 10% of the NSCLC patients had received at least three lines of therapy in the metastatic setting, and all CRPC patients had disease progression after initial castration therapy with or without androgen receptor </w:t>
      </w:r>
      <w:r w:rsidR="00E85448" w:rsidRPr="00CB7AF6">
        <w:rPr>
          <w:rFonts w:ascii="Arial" w:eastAsia="Arial" w:hAnsi="Arial" w:cs="Arial"/>
          <w:color w:val="000000" w:themeColor="text1"/>
          <w:sz w:val="22"/>
        </w:rPr>
        <w:t>antagonists</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with 32 (78%) also receiv</w:t>
      </w:r>
      <w:r w:rsidR="00450624" w:rsidRPr="00CB7AF6">
        <w:rPr>
          <w:rFonts w:ascii="Arial" w:eastAsia="Arial" w:hAnsi="Arial" w:cs="Arial"/>
          <w:color w:val="000000" w:themeColor="text1"/>
          <w:sz w:val="22"/>
        </w:rPr>
        <w:t>ing</w:t>
      </w:r>
      <w:r w:rsidRPr="00CB7AF6">
        <w:rPr>
          <w:rFonts w:ascii="Arial" w:eastAsia="Arial" w:hAnsi="Arial" w:cs="Arial"/>
          <w:color w:val="000000" w:themeColor="text1"/>
          <w:sz w:val="22"/>
        </w:rPr>
        <w:t xml:space="preserve"> additional systemic therapy prior to sample collection</w:t>
      </w:r>
      <w:r w:rsidR="0028689D" w:rsidRPr="00CB7AF6">
        <w:rPr>
          <w:rFonts w:ascii="Arial" w:eastAsia="Arial" w:hAnsi="Arial" w:cs="Arial"/>
          <w:color w:val="000000" w:themeColor="text1"/>
          <w:sz w:val="22"/>
        </w:rPr>
        <w:t>.</w:t>
      </w:r>
    </w:p>
    <w:p w14:paraId="2E68B31A" w14:textId="77777777" w:rsidR="007C0779" w:rsidRPr="00CB7AF6" w:rsidRDefault="007C0779" w:rsidP="00AE24DE">
      <w:pPr>
        <w:spacing w:line="480" w:lineRule="auto"/>
        <w:rPr>
          <w:rFonts w:ascii="Arial" w:eastAsia="Arial" w:hAnsi="Arial" w:cs="Arial"/>
          <w:color w:val="000000" w:themeColor="text1"/>
          <w:sz w:val="22"/>
        </w:rPr>
      </w:pPr>
    </w:p>
    <w:p w14:paraId="01ABB548" w14:textId="1B7CD23B" w:rsidR="007C0779" w:rsidRPr="00CB7AF6" w:rsidRDefault="00343F81" w:rsidP="00AE24DE">
      <w:pPr>
        <w:pStyle w:val="Heading2"/>
        <w:jc w:val="left"/>
        <w:rPr>
          <w:color w:val="000000" w:themeColor="text1"/>
        </w:rPr>
      </w:pPr>
      <w:bookmarkStart w:id="72" w:name="_3dy6vkm" w:colFirst="0" w:colLast="0"/>
      <w:bookmarkEnd w:id="72"/>
      <w:r w:rsidRPr="00CB7AF6">
        <w:rPr>
          <w:color w:val="000000" w:themeColor="text1"/>
        </w:rPr>
        <w:t xml:space="preserve">De novo detection of tumor-derived </w:t>
      </w:r>
      <w:r w:rsidR="00C674E3">
        <w:rPr>
          <w:color w:val="000000" w:themeColor="text1"/>
        </w:rPr>
        <w:t xml:space="preserve">cfDNA </w:t>
      </w:r>
      <w:r w:rsidRPr="00CB7AF6">
        <w:rPr>
          <w:color w:val="000000" w:themeColor="text1"/>
        </w:rPr>
        <w:t>mutations</w:t>
      </w:r>
    </w:p>
    <w:p w14:paraId="33562D8D" w14:textId="61238CC4"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To identify the source of somatic variants found in cfDNA, sequencing was performed independently on cfDNA, WBC </w:t>
      </w:r>
      <w:r w:rsidR="00B52CDF" w:rsidRPr="00CB7AF6">
        <w:rPr>
          <w:rFonts w:ascii="Arial" w:eastAsia="Arial" w:hAnsi="Arial" w:cs="Arial"/>
          <w:color w:val="000000" w:themeColor="text1"/>
          <w:sz w:val="22"/>
        </w:rPr>
        <w:t>gDNA</w:t>
      </w:r>
      <w:r w:rsidR="006639AF">
        <w:rPr>
          <w:rFonts w:ascii="Arial" w:eastAsia="Arial" w:hAnsi="Arial" w:cs="Arial"/>
          <w:color w:val="000000" w:themeColor="text1"/>
          <w:sz w:val="22"/>
        </w:rPr>
        <w:t>,</w:t>
      </w:r>
      <w:r w:rsidR="00B52CDF"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and </w:t>
      </w:r>
      <w:r w:rsidR="00B52CDF" w:rsidRPr="00CB7AF6">
        <w:rPr>
          <w:rFonts w:ascii="Arial" w:eastAsia="Arial" w:hAnsi="Arial" w:cs="Arial"/>
          <w:color w:val="000000" w:themeColor="text1"/>
          <w:sz w:val="22"/>
        </w:rPr>
        <w:t>each cancer patient’s</w:t>
      </w:r>
      <w:r w:rsidRPr="00CB7AF6">
        <w:rPr>
          <w:rFonts w:ascii="Arial" w:eastAsia="Arial" w:hAnsi="Arial" w:cs="Arial"/>
          <w:color w:val="000000" w:themeColor="text1"/>
          <w:sz w:val="22"/>
        </w:rPr>
        <w:t xml:space="preserve"> matched tumor biopsy and </w:t>
      </w:r>
      <w:r w:rsidR="00B52CDF" w:rsidRPr="00CB7AF6">
        <w:rPr>
          <w:rFonts w:ascii="Arial" w:eastAsia="Arial" w:hAnsi="Arial" w:cs="Arial"/>
          <w:color w:val="000000" w:themeColor="text1"/>
          <w:sz w:val="22"/>
        </w:rPr>
        <w:t>WBC</w:t>
      </w:r>
      <w:r w:rsidRPr="00CB7AF6">
        <w:rPr>
          <w:rFonts w:ascii="Arial" w:eastAsia="Arial" w:hAnsi="Arial" w:cs="Arial"/>
          <w:color w:val="000000" w:themeColor="text1"/>
          <w:sz w:val="22"/>
        </w:rPr>
        <w:t xml:space="preserve"> </w:t>
      </w:r>
      <w:r w:rsidRPr="00161E8F">
        <w:rPr>
          <w:rFonts w:ascii="Arial" w:eastAsia="Arial" w:hAnsi="Arial" w:cs="Arial"/>
          <w:color w:val="000000" w:themeColor="text1"/>
          <w:sz w:val="22"/>
          <w:szCs w:val="22"/>
        </w:rPr>
        <w:t xml:space="preserve">gDNA </w:t>
      </w:r>
      <w:r w:rsidR="009D4EB4" w:rsidRPr="00161E8F">
        <w:rPr>
          <w:rFonts w:ascii="Arial" w:eastAsia="Arial" w:hAnsi="Arial" w:cs="Arial"/>
          <w:color w:val="000000" w:themeColor="text1"/>
          <w:sz w:val="22"/>
          <w:szCs w:val="22"/>
        </w:rPr>
        <w:t xml:space="preserve">samples </w:t>
      </w:r>
      <w:r w:rsidRPr="00161E8F">
        <w:rPr>
          <w:rFonts w:ascii="Arial" w:eastAsia="Arial" w:hAnsi="Arial" w:cs="Arial"/>
          <w:color w:val="000000" w:themeColor="text1"/>
          <w:sz w:val="22"/>
          <w:szCs w:val="22"/>
        </w:rPr>
        <w:t>(</w:t>
      </w:r>
      <w:r w:rsidRPr="00161E8F">
        <w:rPr>
          <w:rFonts w:ascii="Arial" w:eastAsia="Arial" w:hAnsi="Arial" w:cs="Arial"/>
          <w:b/>
          <w:color w:val="000000" w:themeColor="text1"/>
          <w:sz w:val="22"/>
          <w:szCs w:val="22"/>
        </w:rPr>
        <w:t>Methods</w:t>
      </w:r>
      <w:r w:rsidR="006601FB" w:rsidRPr="00161E8F">
        <w:rPr>
          <w:rFonts w:ascii="Arial" w:eastAsia="Arial" w:hAnsi="Arial" w:cs="Arial"/>
          <w:color w:val="000000" w:themeColor="text1"/>
          <w:sz w:val="22"/>
          <w:szCs w:val="22"/>
        </w:rPr>
        <w:t xml:space="preserve"> and </w:t>
      </w:r>
      <w:r w:rsidR="00E669C5" w:rsidRPr="00161E8F">
        <w:rPr>
          <w:rFonts w:ascii="Arial" w:eastAsia="Arial" w:hAnsi="Arial" w:cs="Arial"/>
          <w:b/>
          <w:color w:val="000000" w:themeColor="text1"/>
          <w:sz w:val="22"/>
          <w:szCs w:val="22"/>
        </w:rPr>
        <w:t xml:space="preserve">Fig. </w:t>
      </w:r>
      <w:r w:rsidR="00755A8A" w:rsidRPr="00161E8F">
        <w:rPr>
          <w:rFonts w:ascii="Arial" w:eastAsia="Arial" w:hAnsi="Arial" w:cs="Arial"/>
          <w:b/>
          <w:color w:val="000000" w:themeColor="text1"/>
          <w:sz w:val="22"/>
          <w:szCs w:val="22"/>
        </w:rPr>
        <w:t>1a</w:t>
      </w:r>
      <w:r w:rsidRPr="00161E8F">
        <w:rPr>
          <w:rFonts w:ascii="Arial" w:eastAsia="Arial" w:hAnsi="Arial" w:cs="Arial"/>
          <w:color w:val="000000" w:themeColor="text1"/>
          <w:sz w:val="22"/>
          <w:szCs w:val="22"/>
        </w:rPr>
        <w:t xml:space="preserve">). </w:t>
      </w:r>
      <w:r w:rsidR="00520797" w:rsidRPr="00161E8F">
        <w:rPr>
          <w:rFonts w:ascii="Arial" w:eastAsia="Arial" w:hAnsi="Arial" w:cs="Arial"/>
          <w:color w:val="000000" w:themeColor="text1"/>
          <w:sz w:val="22"/>
          <w:szCs w:val="22"/>
        </w:rPr>
        <w:t>Th</w:t>
      </w:r>
      <w:r w:rsidR="00B52CDF" w:rsidRPr="00161E8F">
        <w:rPr>
          <w:rFonts w:ascii="Arial" w:eastAsia="Arial" w:hAnsi="Arial" w:cs="Arial"/>
          <w:color w:val="000000" w:themeColor="text1"/>
          <w:sz w:val="22"/>
          <w:szCs w:val="22"/>
        </w:rPr>
        <w:t>e</w:t>
      </w:r>
      <w:r w:rsidR="00520797" w:rsidRPr="00161E8F">
        <w:rPr>
          <w:rFonts w:ascii="Arial" w:eastAsia="Arial" w:hAnsi="Arial" w:cs="Arial"/>
          <w:color w:val="000000" w:themeColor="text1"/>
          <w:sz w:val="22"/>
          <w:szCs w:val="22"/>
        </w:rPr>
        <w:t xml:space="preserve"> </w:t>
      </w:r>
      <w:r w:rsidR="00B52CDF" w:rsidRPr="00DB608E">
        <w:rPr>
          <w:rFonts w:ascii="Arial" w:eastAsia="Arial" w:hAnsi="Arial" w:cs="Arial"/>
          <w:color w:val="000000" w:themeColor="text1"/>
          <w:sz w:val="22"/>
          <w:szCs w:val="22"/>
        </w:rPr>
        <w:t>high-intensity</w:t>
      </w:r>
      <w:r w:rsidRPr="002646B9">
        <w:rPr>
          <w:rFonts w:ascii="Arial" w:eastAsia="Arial" w:hAnsi="Arial" w:cs="Arial"/>
          <w:color w:val="000000" w:themeColor="text1"/>
          <w:sz w:val="22"/>
          <w:szCs w:val="22"/>
        </w:rPr>
        <w:t xml:space="preserve"> cfDNA sequencing approach simultaneously analyzed plasma cfDNA and WBC gDNA using a targeted DNA assay spanning approximately 2 Mb and utilizing unique molecular identifier (UMI) se</w:t>
      </w:r>
      <w:r w:rsidRPr="00011B3F">
        <w:rPr>
          <w:rFonts w:ascii="Arial" w:eastAsia="Arial" w:hAnsi="Arial" w:cs="Arial"/>
          <w:color w:val="000000" w:themeColor="text1"/>
          <w:sz w:val="22"/>
          <w:szCs w:val="22"/>
        </w:rPr>
        <w:t>quences</w:t>
      </w:r>
      <w:r w:rsidR="00520797" w:rsidRPr="00011B3F">
        <w:rPr>
          <w:rFonts w:ascii="Arial" w:eastAsia="Arial" w:hAnsi="Arial" w:cs="Arial"/>
          <w:color w:val="000000" w:themeColor="text1"/>
          <w:sz w:val="22"/>
          <w:szCs w:val="22"/>
        </w:rPr>
        <w:t xml:space="preserve"> </w:t>
      </w:r>
      <w:r w:rsidRPr="00011B3F">
        <w:rPr>
          <w:rFonts w:ascii="Arial" w:eastAsia="Arial" w:hAnsi="Arial" w:cs="Arial"/>
          <w:color w:val="000000" w:themeColor="text1"/>
          <w:sz w:val="22"/>
          <w:szCs w:val="22"/>
        </w:rPr>
        <w:t>to suppress technical assay errors at a minimum average raw coverage depth of 60,000X</w:t>
      </w:r>
      <w:ins w:id="73" w:author="Reis-Filho, Jorge S./Pathology" w:date="2019-07-13T14:53:00Z">
        <w:r w:rsidR="00161E8F" w:rsidRPr="00011B3F">
          <w:rPr>
            <w:rFonts w:ascii="Arial" w:eastAsia="Arial" w:hAnsi="Arial" w:cs="Arial"/>
            <w:color w:val="000000" w:themeColor="text1"/>
            <w:sz w:val="22"/>
            <w:szCs w:val="22"/>
          </w:rPr>
          <w:t xml:space="preserve"> </w:t>
        </w:r>
        <w:r w:rsidR="00161E8F" w:rsidRPr="0030441E">
          <w:rPr>
            <w:rFonts w:ascii="Arial" w:eastAsia="Arial" w:hAnsi="Arial" w:cs="Arial"/>
            <w:color w:val="0033CC"/>
            <w:sz w:val="22"/>
            <w:szCs w:val="22"/>
            <w:rPrChange w:id="74" w:author="Reis-Filho, Jorge S./Pathology" w:date="2019-07-13T23:20:00Z">
              <w:rPr>
                <w:rFonts w:ascii="Arial" w:eastAsia="Arial" w:hAnsi="Arial" w:cs="Arial"/>
                <w:color w:val="000000" w:themeColor="text1"/>
                <w:sz w:val="22"/>
              </w:rPr>
            </w:rPrChange>
          </w:rPr>
          <w:t>(</w:t>
        </w:r>
        <w:r w:rsidR="00161E8F" w:rsidRPr="0030441E">
          <w:rPr>
            <w:rFonts w:ascii="Arial" w:eastAsia="Arial" w:hAnsi="Arial" w:cs="Arial"/>
            <w:b/>
            <w:color w:val="0033CC"/>
            <w:sz w:val="22"/>
            <w:szCs w:val="22"/>
            <w:rPrChange w:id="75" w:author="Reis-Filho, Jorge S./Pathology" w:date="2019-07-13T23:20:00Z">
              <w:rPr>
                <w:rFonts w:ascii="Arial" w:eastAsia="Arial" w:hAnsi="Arial" w:cs="Arial"/>
                <w:b/>
                <w:color w:val="0033CC"/>
              </w:rPr>
            </w:rPrChange>
          </w:rPr>
          <w:t>Supplementary Fig. RR7</w:t>
        </w:r>
        <w:r w:rsidR="00161E8F" w:rsidRPr="0030441E">
          <w:rPr>
            <w:rFonts w:ascii="Arial" w:eastAsia="Arial" w:hAnsi="Arial" w:cs="Arial"/>
            <w:color w:val="0033CC"/>
            <w:sz w:val="22"/>
            <w:szCs w:val="22"/>
            <w:rPrChange w:id="76" w:author="Reis-Filho, Jorge S./Pathology" w:date="2019-07-13T23:20:00Z">
              <w:rPr>
                <w:rFonts w:ascii="Arial" w:eastAsia="Arial" w:hAnsi="Arial" w:cs="Arial"/>
                <w:color w:val="000000" w:themeColor="text1"/>
                <w:sz w:val="22"/>
                <w:szCs w:val="22"/>
              </w:rPr>
            </w:rPrChange>
          </w:rPr>
          <w:t>)</w:t>
        </w:r>
      </w:ins>
      <w:r w:rsidR="002A6FD7" w:rsidRPr="00161E8F">
        <w:rPr>
          <w:rFonts w:ascii="Arial" w:eastAsia="Arial" w:hAnsi="Arial" w:cs="Arial"/>
          <w:color w:val="000000" w:themeColor="text1"/>
          <w:sz w:val="22"/>
          <w:szCs w:val="22"/>
        </w:rPr>
        <w:t>. A</w:t>
      </w:r>
      <w:r w:rsidRPr="00161E8F">
        <w:rPr>
          <w:rFonts w:ascii="Arial" w:eastAsia="Arial" w:hAnsi="Arial" w:cs="Arial"/>
          <w:color w:val="000000" w:themeColor="text1"/>
          <w:sz w:val="22"/>
          <w:szCs w:val="22"/>
        </w:rPr>
        <w:t xml:space="preserve"> joint-variant-calling</w:t>
      </w:r>
      <w:r w:rsidRPr="00CB7AF6">
        <w:rPr>
          <w:rFonts w:ascii="Arial" w:eastAsia="Arial" w:hAnsi="Arial" w:cs="Arial"/>
          <w:color w:val="000000" w:themeColor="text1"/>
          <w:sz w:val="22"/>
        </w:rPr>
        <w:t xml:space="preserve"> of plasma cfDNA and WBC gDNA variants </w:t>
      </w:r>
      <w:r w:rsidR="002A6FD7" w:rsidRPr="00CB7AF6">
        <w:rPr>
          <w:rFonts w:ascii="Arial" w:eastAsia="Arial" w:hAnsi="Arial" w:cs="Arial"/>
          <w:color w:val="000000" w:themeColor="text1"/>
          <w:sz w:val="22"/>
        </w:rPr>
        <w:t>was performed utilizing</w:t>
      </w:r>
      <w:r w:rsidRPr="00CB7AF6">
        <w:rPr>
          <w:rFonts w:ascii="Arial" w:eastAsia="Arial" w:hAnsi="Arial" w:cs="Arial"/>
          <w:color w:val="000000" w:themeColor="text1"/>
          <w:sz w:val="22"/>
        </w:rPr>
        <w:t xml:space="preserve"> a machine learning-based noise model (</w:t>
      </w:r>
      <w:r w:rsidR="005A55EC" w:rsidRPr="001C4844">
        <w:rPr>
          <w:rFonts w:ascii="Arial" w:eastAsia="Arial" w:hAnsi="Arial" w:cs="Arial"/>
          <w:b/>
          <w:color w:val="000000" w:themeColor="text1"/>
          <w:sz w:val="22"/>
        </w:rPr>
        <w:t xml:space="preserve">Supplementary </w:t>
      </w:r>
      <w:r w:rsidRPr="00CB7AF6">
        <w:rPr>
          <w:rFonts w:ascii="Arial" w:eastAsia="Arial" w:hAnsi="Arial" w:cs="Arial"/>
          <w:b/>
          <w:color w:val="000000" w:themeColor="text1"/>
          <w:sz w:val="22"/>
        </w:rPr>
        <w:t>Methods</w:t>
      </w:r>
      <w:r w:rsidRPr="00CB7AF6">
        <w:rPr>
          <w:rFonts w:ascii="Arial" w:eastAsia="Arial" w:hAnsi="Arial" w:cs="Arial"/>
          <w:color w:val="000000" w:themeColor="text1"/>
          <w:sz w:val="22"/>
        </w:rPr>
        <w:t xml:space="preserve">). Together, </w:t>
      </w:r>
      <w:r w:rsidR="009D4EB4" w:rsidRPr="00CB7AF6">
        <w:rPr>
          <w:rFonts w:ascii="Arial" w:eastAsia="Arial" w:hAnsi="Arial" w:cs="Arial"/>
          <w:color w:val="000000" w:themeColor="text1"/>
          <w:sz w:val="22"/>
          <w:szCs w:val="22"/>
        </w:rPr>
        <w:t>this</w:t>
      </w:r>
      <w:r w:rsidRPr="00CB7AF6">
        <w:rPr>
          <w:rFonts w:ascii="Arial" w:eastAsia="Arial" w:hAnsi="Arial" w:cs="Arial"/>
          <w:color w:val="000000" w:themeColor="text1"/>
          <w:sz w:val="22"/>
        </w:rPr>
        <w:t xml:space="preserve"> resulted in</w:t>
      </w:r>
      <w:r w:rsidR="00E247D0">
        <w:rPr>
          <w:rFonts w:ascii="Arial" w:eastAsia="Arial" w:hAnsi="Arial" w:cs="Arial"/>
          <w:color w:val="000000" w:themeColor="text1"/>
          <w:sz w:val="22"/>
        </w:rPr>
        <w:t xml:space="preserve"> an</w:t>
      </w:r>
      <w:r w:rsidRPr="00CB7AF6">
        <w:rPr>
          <w:rFonts w:ascii="Arial" w:eastAsia="Arial" w:hAnsi="Arial" w:cs="Arial"/>
          <w:color w:val="000000" w:themeColor="text1"/>
          <w:sz w:val="22"/>
        </w:rPr>
        <w:t xml:space="preserve"> assay performance comparable to that of digital droplet PCR (ddPCR;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1</w:t>
      </w:r>
      <w:r w:rsidR="00755A8A">
        <w:rPr>
          <w:rFonts w:ascii="Arial" w:eastAsia="Arial" w:hAnsi="Arial" w:cs="Arial"/>
          <w:b/>
          <w:color w:val="000000" w:themeColor="text1"/>
          <w:sz w:val="22"/>
        </w:rPr>
        <w:t>b</w:t>
      </w:r>
      <w:r w:rsidRPr="00CB7AF6">
        <w:rPr>
          <w:rFonts w:ascii="Arial" w:eastAsia="Arial" w:hAnsi="Arial" w:cs="Arial"/>
          <w:color w:val="000000" w:themeColor="text1"/>
          <w:sz w:val="22"/>
        </w:rPr>
        <w:t>)</w:t>
      </w:r>
      <w:r w:rsidR="006639AF">
        <w:rPr>
          <w:rFonts w:ascii="Arial" w:eastAsia="Arial" w:hAnsi="Arial" w:cs="Arial"/>
          <w:color w:val="000000" w:themeColor="text1"/>
          <w:sz w:val="22"/>
        </w:rPr>
        <w:t>,</w:t>
      </w:r>
      <w:r w:rsidRPr="00CB7AF6">
        <w:rPr>
          <w:rFonts w:ascii="Arial" w:eastAsia="Arial" w:hAnsi="Arial" w:cs="Arial"/>
          <w:color w:val="000000" w:themeColor="text1"/>
          <w:sz w:val="22"/>
        </w:rPr>
        <w:t xml:space="preserve"> with performance characteristics </w:t>
      </w:r>
      <w:r w:rsidRPr="001847CB">
        <w:rPr>
          <w:rFonts w:ascii="Arial" w:eastAsia="Arial" w:hAnsi="Arial" w:cs="Arial"/>
          <w:color w:val="000000" w:themeColor="text1"/>
          <w:sz w:val="22"/>
          <w:szCs w:val="22"/>
        </w:rPr>
        <w:t>necessary for detection of mutations near the molecular limits (high technical sensitivity</w:t>
      </w:r>
      <w:r w:rsidR="006639AF" w:rsidRPr="00161E8F">
        <w:rPr>
          <w:rFonts w:ascii="Arial" w:eastAsia="Arial" w:hAnsi="Arial" w:cs="Arial"/>
          <w:color w:val="000000" w:themeColor="text1"/>
          <w:sz w:val="22"/>
          <w:szCs w:val="22"/>
        </w:rPr>
        <w:t>,</w:t>
      </w:r>
      <w:r w:rsidRPr="00161E8F">
        <w:rPr>
          <w:rFonts w:ascii="Arial" w:eastAsia="Arial" w:hAnsi="Arial" w:cs="Arial"/>
          <w:color w:val="000000" w:themeColor="text1"/>
          <w:sz w:val="22"/>
          <w:szCs w:val="22"/>
        </w:rPr>
        <w:t xml:space="preserve"> low false positive results; </w:t>
      </w:r>
      <w:r w:rsidR="00303111" w:rsidRPr="00161E8F">
        <w:rPr>
          <w:rFonts w:ascii="Arial" w:eastAsia="Arial" w:hAnsi="Arial" w:cs="Arial"/>
          <w:b/>
          <w:color w:val="000000" w:themeColor="text1"/>
          <w:sz w:val="22"/>
          <w:szCs w:val="22"/>
        </w:rPr>
        <w:t xml:space="preserve">Supplementary Fig. </w:t>
      </w:r>
      <w:r w:rsidRPr="00161E8F">
        <w:rPr>
          <w:rFonts w:ascii="Arial" w:eastAsia="Arial" w:hAnsi="Arial" w:cs="Arial"/>
          <w:b/>
          <w:color w:val="000000" w:themeColor="text1"/>
          <w:sz w:val="22"/>
          <w:szCs w:val="22"/>
        </w:rPr>
        <w:t>2</w:t>
      </w:r>
      <w:r w:rsidR="00520797" w:rsidRPr="00161E8F">
        <w:rPr>
          <w:rFonts w:ascii="Arial" w:eastAsia="Arial" w:hAnsi="Arial" w:cs="Arial"/>
          <w:color w:val="000000" w:themeColor="text1"/>
          <w:sz w:val="22"/>
          <w:szCs w:val="22"/>
        </w:rPr>
        <w:t>)</w:t>
      </w:r>
      <w:r w:rsidR="002A6FD7" w:rsidRPr="00161E8F">
        <w:rPr>
          <w:rFonts w:ascii="Arial" w:eastAsia="Arial" w:hAnsi="Arial" w:cs="Arial"/>
          <w:color w:val="000000" w:themeColor="text1"/>
          <w:sz w:val="22"/>
          <w:szCs w:val="22"/>
        </w:rPr>
        <w:t xml:space="preserve">, with a frequency of &lt;1 error in </w:t>
      </w:r>
      <w:r w:rsidR="009D4EB4" w:rsidRPr="00161E8F">
        <w:rPr>
          <w:rFonts w:ascii="Arial" w:eastAsia="Arial" w:hAnsi="Arial" w:cs="Arial"/>
          <w:color w:val="000000" w:themeColor="text1"/>
          <w:sz w:val="22"/>
          <w:szCs w:val="22"/>
        </w:rPr>
        <w:t>one</w:t>
      </w:r>
      <w:r w:rsidR="002A6FD7" w:rsidRPr="00161E8F">
        <w:rPr>
          <w:rFonts w:ascii="Arial" w:eastAsia="Arial" w:hAnsi="Arial" w:cs="Arial"/>
          <w:color w:val="000000" w:themeColor="text1"/>
          <w:sz w:val="22"/>
          <w:szCs w:val="22"/>
        </w:rPr>
        <w:t xml:space="preserve"> million bases sequenced,</w:t>
      </w:r>
      <w:r w:rsidRPr="00161E8F">
        <w:rPr>
          <w:rFonts w:ascii="Arial" w:eastAsia="Arial" w:hAnsi="Arial" w:cs="Arial"/>
          <w:color w:val="000000" w:themeColor="text1"/>
          <w:sz w:val="22"/>
          <w:szCs w:val="22"/>
        </w:rPr>
        <w:t xml:space="preserve"> and reproducibility in independent biological replicates (</w:t>
      </w:r>
      <w:r w:rsidR="00E669C5" w:rsidRPr="00161E8F">
        <w:rPr>
          <w:rFonts w:ascii="Arial" w:eastAsia="Arial" w:hAnsi="Arial" w:cs="Arial"/>
          <w:b/>
          <w:color w:val="000000" w:themeColor="text1"/>
          <w:sz w:val="22"/>
          <w:szCs w:val="22"/>
        </w:rPr>
        <w:t xml:space="preserve">Fig. </w:t>
      </w:r>
      <w:r w:rsidRPr="00161E8F">
        <w:rPr>
          <w:rFonts w:ascii="Arial" w:eastAsia="Arial" w:hAnsi="Arial" w:cs="Arial"/>
          <w:b/>
          <w:color w:val="000000" w:themeColor="text1"/>
          <w:sz w:val="22"/>
          <w:szCs w:val="22"/>
        </w:rPr>
        <w:t>1</w:t>
      </w:r>
      <w:r w:rsidR="00755A8A" w:rsidRPr="00DB608E">
        <w:rPr>
          <w:rFonts w:ascii="Arial" w:eastAsia="Arial" w:hAnsi="Arial" w:cs="Arial"/>
          <w:b/>
          <w:color w:val="000000" w:themeColor="text1"/>
          <w:sz w:val="22"/>
          <w:szCs w:val="22"/>
        </w:rPr>
        <w:t>c</w:t>
      </w:r>
      <w:r w:rsidR="005A55EC" w:rsidRPr="002646B9">
        <w:rPr>
          <w:rFonts w:ascii="Arial" w:eastAsia="Arial" w:hAnsi="Arial" w:cs="Arial"/>
          <w:color w:val="000000" w:themeColor="text1"/>
          <w:sz w:val="22"/>
          <w:szCs w:val="22"/>
        </w:rPr>
        <w:t xml:space="preserve"> and</w:t>
      </w:r>
      <w:r w:rsidR="00407686" w:rsidRPr="00804841">
        <w:rPr>
          <w:rFonts w:ascii="Arial" w:eastAsia="Arial" w:hAnsi="Arial" w:cs="Arial"/>
          <w:color w:val="000000" w:themeColor="text1"/>
          <w:sz w:val="22"/>
          <w:szCs w:val="22"/>
        </w:rPr>
        <w:t xml:space="preserve"> </w:t>
      </w:r>
      <w:r w:rsidR="00303111" w:rsidRPr="00804841">
        <w:rPr>
          <w:rFonts w:ascii="Arial" w:eastAsia="Arial" w:hAnsi="Arial" w:cs="Arial"/>
          <w:b/>
          <w:color w:val="000000" w:themeColor="text1"/>
          <w:sz w:val="22"/>
          <w:szCs w:val="22"/>
        </w:rPr>
        <w:t xml:space="preserve">Supplementary Fig. </w:t>
      </w:r>
      <w:r w:rsidRPr="00804841">
        <w:rPr>
          <w:rFonts w:ascii="Arial" w:eastAsia="Arial" w:hAnsi="Arial" w:cs="Arial"/>
          <w:b/>
          <w:color w:val="000000" w:themeColor="text1"/>
          <w:sz w:val="22"/>
          <w:szCs w:val="22"/>
        </w:rPr>
        <w:t>3</w:t>
      </w:r>
      <w:r w:rsidRPr="00A74B82">
        <w:rPr>
          <w:rFonts w:ascii="Arial" w:eastAsia="Arial" w:hAnsi="Arial" w:cs="Arial"/>
          <w:color w:val="000000" w:themeColor="text1"/>
          <w:sz w:val="22"/>
          <w:szCs w:val="22"/>
        </w:rPr>
        <w:t xml:space="preserve">). </w:t>
      </w:r>
      <w:ins w:id="77" w:author="Reis-Filho, Jorge S./Pathology" w:date="2019-07-13T12:45:00Z">
        <w:r w:rsidR="00B82D4F" w:rsidRPr="0030441E">
          <w:rPr>
            <w:rFonts w:ascii="Arial" w:eastAsia="Arial" w:hAnsi="Arial" w:cs="Arial"/>
            <w:color w:val="0033CC"/>
            <w:sz w:val="22"/>
            <w:szCs w:val="22"/>
            <w:highlight w:val="yellow"/>
            <w:rPrChange w:id="78" w:author="Reis-Filho, Jorge S./Pathology" w:date="2019-07-13T23:20:00Z">
              <w:rPr>
                <w:rFonts w:ascii="Arial" w:eastAsia="Arial" w:hAnsi="Arial" w:cs="Arial"/>
                <w:color w:val="0033CC"/>
                <w:highlight w:val="yellow"/>
              </w:rPr>
            </w:rPrChange>
          </w:rPr>
          <w:t>Our ‘</w:t>
        </w:r>
      </w:ins>
      <w:ins w:id="79" w:author="Reis-Filho, Jorge S./Pathology" w:date="2019-07-13T22:32:00Z">
        <w:r w:rsidR="007D1DF9" w:rsidRPr="0030441E">
          <w:rPr>
            <w:rFonts w:ascii="Arial" w:eastAsia="Arial" w:hAnsi="Arial" w:cs="Arial"/>
            <w:color w:val="0033CC"/>
            <w:sz w:val="22"/>
            <w:szCs w:val="22"/>
            <w:highlight w:val="yellow"/>
          </w:rPr>
          <w:t>high-intensity</w:t>
        </w:r>
      </w:ins>
      <w:ins w:id="80" w:author="Reis-Filho, Jorge S./Pathology" w:date="2019-07-13T12:45:00Z">
        <w:r w:rsidR="00B82D4F" w:rsidRPr="0030441E">
          <w:rPr>
            <w:rFonts w:ascii="Arial" w:eastAsia="Arial" w:hAnsi="Arial" w:cs="Arial"/>
            <w:color w:val="0033CC"/>
            <w:sz w:val="22"/>
            <w:szCs w:val="22"/>
            <w:highlight w:val="yellow"/>
            <w:rPrChange w:id="81" w:author="Reis-Filho, Jorge S./Pathology" w:date="2019-07-13T23:20:00Z">
              <w:rPr>
                <w:rFonts w:ascii="Arial" w:eastAsia="Arial" w:hAnsi="Arial" w:cs="Arial"/>
                <w:color w:val="0033CC"/>
                <w:highlight w:val="yellow"/>
              </w:rPr>
            </w:rPrChange>
          </w:rPr>
          <w:t>’ sequencing assay was found to have a favorable per base error rate ranging from 1x10</w:t>
        </w:r>
        <w:r w:rsidR="00B82D4F" w:rsidRPr="0030441E">
          <w:rPr>
            <w:rFonts w:ascii="Arial" w:eastAsia="Arial" w:hAnsi="Arial" w:cs="Arial"/>
            <w:color w:val="0033CC"/>
            <w:sz w:val="22"/>
            <w:szCs w:val="22"/>
            <w:highlight w:val="yellow"/>
            <w:vertAlign w:val="superscript"/>
            <w:rPrChange w:id="82" w:author="Reis-Filho, Jorge S./Pathology" w:date="2019-07-13T23:20:00Z">
              <w:rPr>
                <w:rFonts w:ascii="Arial" w:eastAsia="Arial" w:hAnsi="Arial" w:cs="Arial"/>
                <w:color w:val="0033CC"/>
                <w:highlight w:val="yellow"/>
                <w:vertAlign w:val="superscript"/>
              </w:rPr>
            </w:rPrChange>
          </w:rPr>
          <w:t>-5</w:t>
        </w:r>
        <w:r w:rsidR="00B82D4F" w:rsidRPr="0030441E">
          <w:rPr>
            <w:rFonts w:ascii="Arial" w:eastAsia="Arial" w:hAnsi="Arial" w:cs="Arial"/>
            <w:color w:val="0033CC"/>
            <w:sz w:val="22"/>
            <w:szCs w:val="22"/>
            <w:highlight w:val="yellow"/>
            <w:rPrChange w:id="83" w:author="Reis-Filho, Jorge S./Pathology" w:date="2019-07-13T23:20:00Z">
              <w:rPr>
                <w:rFonts w:ascii="Arial" w:eastAsia="Arial" w:hAnsi="Arial" w:cs="Arial"/>
                <w:color w:val="0033CC"/>
                <w:highlight w:val="yellow"/>
              </w:rPr>
            </w:rPrChange>
          </w:rPr>
          <w:t xml:space="preserve"> to 3x10</w:t>
        </w:r>
        <w:r w:rsidR="00B82D4F" w:rsidRPr="0030441E">
          <w:rPr>
            <w:rFonts w:ascii="Arial" w:eastAsia="Arial" w:hAnsi="Arial" w:cs="Arial"/>
            <w:color w:val="0033CC"/>
            <w:sz w:val="22"/>
            <w:szCs w:val="22"/>
            <w:highlight w:val="yellow"/>
            <w:vertAlign w:val="superscript"/>
            <w:rPrChange w:id="84" w:author="Reis-Filho, Jorge S./Pathology" w:date="2019-07-13T23:20:00Z">
              <w:rPr>
                <w:rFonts w:ascii="Arial" w:eastAsia="Arial" w:hAnsi="Arial" w:cs="Arial"/>
                <w:color w:val="0033CC"/>
                <w:highlight w:val="yellow"/>
                <w:vertAlign w:val="superscript"/>
              </w:rPr>
            </w:rPrChange>
          </w:rPr>
          <w:t>-5</w:t>
        </w:r>
        <w:r w:rsidR="00B82D4F" w:rsidRPr="0030441E">
          <w:rPr>
            <w:rFonts w:ascii="Arial" w:eastAsia="Arial" w:hAnsi="Arial" w:cs="Arial"/>
            <w:color w:val="0033CC"/>
            <w:sz w:val="22"/>
            <w:szCs w:val="22"/>
            <w:highlight w:val="yellow"/>
            <w:rPrChange w:id="85" w:author="Reis-Filho, Jorge S./Pathology" w:date="2019-07-13T23:20:00Z">
              <w:rPr>
                <w:rFonts w:ascii="Arial" w:eastAsia="Arial" w:hAnsi="Arial" w:cs="Arial"/>
                <w:color w:val="0033CC"/>
                <w:highlight w:val="yellow"/>
              </w:rPr>
            </w:rPrChange>
          </w:rPr>
          <w:t xml:space="preserve"> </w:t>
        </w:r>
      </w:ins>
      <w:bookmarkStart w:id="86" w:name="_Hlk13914475"/>
      <w:ins w:id="87" w:author="Reis-Filho, Jorge S./Pathology" w:date="2019-07-13T12:46:00Z">
        <w:r w:rsidR="00B82D4F" w:rsidRPr="0030441E">
          <w:rPr>
            <w:rFonts w:ascii="Arial" w:eastAsia="Arial" w:hAnsi="Arial" w:cs="Arial"/>
            <w:color w:val="0033CC"/>
            <w:sz w:val="22"/>
            <w:szCs w:val="22"/>
            <w:highlight w:val="yellow"/>
            <w:rPrChange w:id="88" w:author="Reis-Filho, Jorge S./Pathology" w:date="2019-07-13T23:20:00Z">
              <w:rPr>
                <w:rFonts w:ascii="Arial" w:eastAsia="Arial" w:hAnsi="Arial" w:cs="Arial"/>
                <w:color w:val="0033CC"/>
                <w:highlight w:val="yellow"/>
              </w:rPr>
            </w:rPrChange>
          </w:rPr>
          <w:t>(</w:t>
        </w:r>
      </w:ins>
      <w:ins w:id="89" w:author="Reis-Filho, Jorge S./Pathology" w:date="2019-07-13T12:47:00Z">
        <w:r w:rsidR="00B82D4F" w:rsidRPr="0030441E">
          <w:rPr>
            <w:rFonts w:ascii="Arial" w:eastAsia="Arial" w:hAnsi="Arial" w:cs="Arial"/>
            <w:b/>
            <w:color w:val="0033CC"/>
            <w:sz w:val="22"/>
            <w:szCs w:val="22"/>
            <w:highlight w:val="yellow"/>
            <w:rPrChange w:id="90" w:author="Reis-Filho, Jorge S./Pathology" w:date="2019-07-13T23:20:00Z">
              <w:rPr>
                <w:rFonts w:ascii="Arial" w:eastAsia="Arial" w:hAnsi="Arial" w:cs="Arial"/>
                <w:color w:val="0033CC"/>
                <w:highlight w:val="yellow"/>
              </w:rPr>
            </w:rPrChange>
          </w:rPr>
          <w:t>Supplementary Methods,</w:t>
        </w:r>
        <w:r w:rsidR="00B82D4F" w:rsidRPr="0030441E">
          <w:rPr>
            <w:rFonts w:ascii="Arial" w:eastAsia="Arial" w:hAnsi="Arial" w:cs="Arial"/>
            <w:color w:val="0033CC"/>
            <w:sz w:val="22"/>
            <w:szCs w:val="22"/>
            <w:highlight w:val="yellow"/>
            <w:rPrChange w:id="91" w:author="Reis-Filho, Jorge S./Pathology" w:date="2019-07-13T23:20:00Z">
              <w:rPr>
                <w:rFonts w:ascii="Arial" w:eastAsia="Arial" w:hAnsi="Arial" w:cs="Arial"/>
                <w:color w:val="0033CC"/>
                <w:highlight w:val="yellow"/>
              </w:rPr>
            </w:rPrChange>
          </w:rPr>
          <w:t xml:space="preserve"> </w:t>
        </w:r>
      </w:ins>
      <w:ins w:id="92" w:author="Reis-Filho, Jorge S./Pathology" w:date="2019-07-13T12:46:00Z">
        <w:r w:rsidR="00B82D4F" w:rsidRPr="0030441E">
          <w:rPr>
            <w:rFonts w:ascii="Arial" w:eastAsia="Arial" w:hAnsi="Arial" w:cs="Arial"/>
            <w:b/>
            <w:color w:val="0033CC"/>
            <w:sz w:val="22"/>
            <w:szCs w:val="22"/>
            <w:highlight w:val="yellow"/>
            <w:rPrChange w:id="93" w:author="Reis-Filho, Jorge S./Pathology" w:date="2019-07-13T23:20:00Z">
              <w:rPr>
                <w:rFonts w:ascii="Arial" w:eastAsia="Arial" w:hAnsi="Arial" w:cs="Arial"/>
                <w:b/>
                <w:color w:val="0033CC"/>
                <w:highlight w:val="yellow"/>
              </w:rPr>
            </w:rPrChange>
          </w:rPr>
          <w:t>Supplementary Figs. RR2, RR3, Supplementary RR3</w:t>
        </w:r>
      </w:ins>
      <w:ins w:id="94" w:author="Reis-Filho, Jorge S./Pathology" w:date="2019-07-13T12:47:00Z">
        <w:r w:rsidR="00B82D4F" w:rsidRPr="0030441E">
          <w:rPr>
            <w:rFonts w:ascii="Arial" w:eastAsia="Arial" w:hAnsi="Arial" w:cs="Arial"/>
            <w:b/>
            <w:color w:val="0033CC"/>
            <w:sz w:val="22"/>
            <w:szCs w:val="22"/>
            <w:highlight w:val="yellow"/>
            <w:rPrChange w:id="95" w:author="Reis-Filho, Jorge S./Pathology" w:date="2019-07-13T23:20:00Z">
              <w:rPr>
                <w:rFonts w:ascii="Arial" w:eastAsia="Arial" w:hAnsi="Arial" w:cs="Arial"/>
                <w:b/>
                <w:color w:val="0033CC"/>
                <w:highlight w:val="yellow"/>
              </w:rPr>
            </w:rPrChange>
          </w:rPr>
          <w:t>-6, Supplementary Table 10</w:t>
        </w:r>
      </w:ins>
      <w:ins w:id="96" w:author="Reis-Filho, Jorge S./Pathology" w:date="2019-07-13T12:46:00Z">
        <w:r w:rsidR="00B82D4F" w:rsidRPr="0030441E">
          <w:rPr>
            <w:rFonts w:ascii="Arial" w:eastAsia="Arial" w:hAnsi="Arial" w:cs="Arial"/>
            <w:color w:val="0033CC"/>
            <w:sz w:val="22"/>
            <w:szCs w:val="22"/>
            <w:highlight w:val="yellow"/>
            <w:rPrChange w:id="97" w:author="Reis-Filho, Jorge S./Pathology" w:date="2019-07-13T23:20:00Z">
              <w:rPr>
                <w:rFonts w:ascii="Arial" w:eastAsia="Arial" w:hAnsi="Arial" w:cs="Arial"/>
                <w:color w:val="0033CC"/>
                <w:highlight w:val="yellow"/>
              </w:rPr>
            </w:rPrChange>
          </w:rPr>
          <w:t xml:space="preserve">) </w:t>
        </w:r>
      </w:ins>
      <w:bookmarkEnd w:id="86"/>
      <w:ins w:id="98" w:author="Reis-Filho, Jorge S./Pathology" w:date="2019-07-13T12:45:00Z">
        <w:r w:rsidR="00B82D4F" w:rsidRPr="0030441E">
          <w:rPr>
            <w:rFonts w:ascii="Arial" w:eastAsia="Arial" w:hAnsi="Arial" w:cs="Arial"/>
            <w:color w:val="0033CC"/>
            <w:sz w:val="22"/>
            <w:szCs w:val="22"/>
            <w:highlight w:val="yellow"/>
            <w:rPrChange w:id="99" w:author="Reis-Filho, Jorge S./Pathology" w:date="2019-07-13T23:20:00Z">
              <w:rPr>
                <w:rFonts w:ascii="Arial" w:eastAsia="Arial" w:hAnsi="Arial" w:cs="Arial"/>
                <w:color w:val="0033CC"/>
                <w:highlight w:val="yellow"/>
              </w:rPr>
            </w:rPrChange>
          </w:rPr>
          <w:t xml:space="preserve">compared to other high-fidelity </w:t>
        </w:r>
        <w:proofErr w:type="spellStart"/>
        <w:r w:rsidR="00B82D4F" w:rsidRPr="0030441E">
          <w:rPr>
            <w:rFonts w:ascii="Arial" w:eastAsia="Arial" w:hAnsi="Arial" w:cs="Arial"/>
            <w:color w:val="0033CC"/>
            <w:sz w:val="22"/>
            <w:szCs w:val="22"/>
            <w:highlight w:val="yellow"/>
            <w:rPrChange w:id="100" w:author="Reis-Filho, Jorge S./Pathology" w:date="2019-07-13T23:20:00Z">
              <w:rPr>
                <w:rFonts w:ascii="Arial" w:eastAsia="Arial" w:hAnsi="Arial" w:cs="Arial"/>
                <w:color w:val="0033CC"/>
                <w:highlight w:val="yellow"/>
              </w:rPr>
            </w:rPrChange>
          </w:rPr>
          <w:t>cfDNA</w:t>
        </w:r>
        <w:proofErr w:type="spellEnd"/>
        <w:r w:rsidR="00B82D4F" w:rsidRPr="0030441E">
          <w:rPr>
            <w:rFonts w:ascii="Arial" w:eastAsia="Arial" w:hAnsi="Arial" w:cs="Arial"/>
            <w:color w:val="0033CC"/>
            <w:sz w:val="22"/>
            <w:szCs w:val="22"/>
            <w:highlight w:val="yellow"/>
            <w:rPrChange w:id="101" w:author="Reis-Filho, Jorge S./Pathology" w:date="2019-07-13T23:20:00Z">
              <w:rPr>
                <w:rFonts w:ascii="Arial" w:eastAsia="Arial" w:hAnsi="Arial" w:cs="Arial"/>
                <w:color w:val="0033CC"/>
                <w:highlight w:val="yellow"/>
              </w:rPr>
            </w:rPrChange>
          </w:rPr>
          <w:t xml:space="preserve"> sequencing assays</w:t>
        </w:r>
      </w:ins>
      <w:ins w:id="102" w:author="Reis-Filho, Jorge S./Pathology" w:date="2019-07-13T12:48:00Z">
        <w:r w:rsidR="00B82D4F" w:rsidRPr="0030441E">
          <w:rPr>
            <w:rFonts w:ascii="Arial" w:eastAsia="Arial" w:hAnsi="Arial" w:cs="Arial"/>
            <w:color w:val="0033CC"/>
            <w:sz w:val="22"/>
            <w:szCs w:val="22"/>
            <w:highlight w:val="yellow"/>
            <w:rPrChange w:id="103" w:author="Reis-Filho, Jorge S./Pathology" w:date="2019-07-13T23:20:00Z">
              <w:rPr>
                <w:rFonts w:ascii="Arial" w:eastAsia="Arial" w:hAnsi="Arial" w:cs="Arial"/>
                <w:color w:val="0033CC"/>
                <w:highlight w:val="yellow"/>
              </w:rPr>
            </w:rPrChange>
          </w:rPr>
          <w:t>, such as</w:t>
        </w:r>
      </w:ins>
      <w:ins w:id="104" w:author="Reis-Filho, Jorge S./Pathology" w:date="2019-07-13T12:45:00Z">
        <w:r w:rsidR="00B82D4F" w:rsidRPr="0030441E">
          <w:rPr>
            <w:rFonts w:ascii="Arial" w:eastAsia="Arial" w:hAnsi="Arial" w:cs="Arial"/>
            <w:color w:val="0033CC"/>
            <w:sz w:val="22"/>
            <w:szCs w:val="22"/>
            <w:highlight w:val="yellow"/>
            <w:rPrChange w:id="105" w:author="Reis-Filho, Jorge S./Pathology" w:date="2019-07-13T23:20:00Z">
              <w:rPr>
                <w:rFonts w:ascii="Arial" w:eastAsia="Arial" w:hAnsi="Arial" w:cs="Arial"/>
                <w:color w:val="0033CC"/>
                <w:highlight w:val="yellow"/>
              </w:rPr>
            </w:rPrChange>
          </w:rPr>
          <w:t xml:space="preserve"> 2x10</w:t>
        </w:r>
        <w:r w:rsidR="00B82D4F" w:rsidRPr="0030441E">
          <w:rPr>
            <w:rFonts w:ascii="Arial" w:eastAsia="Arial" w:hAnsi="Arial" w:cs="Arial"/>
            <w:color w:val="0033CC"/>
            <w:sz w:val="22"/>
            <w:szCs w:val="22"/>
            <w:highlight w:val="yellow"/>
            <w:vertAlign w:val="superscript"/>
            <w:rPrChange w:id="106" w:author="Reis-Filho, Jorge S./Pathology" w:date="2019-07-13T23:20:00Z">
              <w:rPr>
                <w:rFonts w:ascii="Arial" w:eastAsia="Arial" w:hAnsi="Arial" w:cs="Arial"/>
                <w:color w:val="0033CC"/>
                <w:highlight w:val="yellow"/>
                <w:vertAlign w:val="superscript"/>
              </w:rPr>
            </w:rPrChange>
          </w:rPr>
          <w:t>-5</w:t>
        </w:r>
        <w:r w:rsidR="00B82D4F" w:rsidRPr="0030441E">
          <w:rPr>
            <w:rFonts w:ascii="Arial" w:eastAsia="Arial" w:hAnsi="Arial" w:cs="Arial"/>
            <w:color w:val="0033CC"/>
            <w:sz w:val="22"/>
            <w:szCs w:val="22"/>
            <w:highlight w:val="yellow"/>
            <w:rPrChange w:id="107" w:author="Reis-Filho, Jorge S./Pathology" w:date="2019-07-13T23:20:00Z">
              <w:rPr>
                <w:rFonts w:ascii="Arial" w:eastAsia="Arial" w:hAnsi="Arial" w:cs="Arial"/>
                <w:color w:val="0033CC"/>
                <w:highlight w:val="yellow"/>
              </w:rPr>
            </w:rPrChange>
          </w:rPr>
          <w:t xml:space="preserve"> for Integrated Digital Error Suppression (</w:t>
        </w:r>
        <w:proofErr w:type="spellStart"/>
        <w:r w:rsidR="00B82D4F" w:rsidRPr="0030441E">
          <w:rPr>
            <w:rFonts w:ascii="Arial" w:eastAsia="Arial" w:hAnsi="Arial" w:cs="Arial"/>
            <w:color w:val="0033CC"/>
            <w:sz w:val="22"/>
            <w:szCs w:val="22"/>
            <w:highlight w:val="yellow"/>
            <w:rPrChange w:id="108" w:author="Reis-Filho, Jorge S./Pathology" w:date="2019-07-13T23:20:00Z">
              <w:rPr>
                <w:rFonts w:ascii="Arial" w:eastAsia="Arial" w:hAnsi="Arial" w:cs="Arial"/>
                <w:color w:val="0033CC"/>
                <w:highlight w:val="yellow"/>
              </w:rPr>
            </w:rPrChange>
          </w:rPr>
          <w:t>iDES</w:t>
        </w:r>
        <w:proofErr w:type="spellEnd"/>
        <w:r w:rsidR="00B82D4F" w:rsidRPr="0030441E">
          <w:rPr>
            <w:rFonts w:ascii="Arial" w:eastAsia="Arial" w:hAnsi="Arial" w:cs="Arial"/>
            <w:color w:val="0033CC"/>
            <w:sz w:val="22"/>
            <w:szCs w:val="22"/>
            <w:highlight w:val="yellow"/>
            <w:rPrChange w:id="109" w:author="Reis-Filho, Jorge S./Pathology" w:date="2019-07-13T23:20:00Z">
              <w:rPr>
                <w:rFonts w:ascii="Arial" w:eastAsia="Arial" w:hAnsi="Arial" w:cs="Arial"/>
                <w:color w:val="0033CC"/>
                <w:highlight w:val="yellow"/>
              </w:rPr>
            </w:rPrChange>
          </w:rPr>
          <w:t>), 0.9x10</w:t>
        </w:r>
        <w:r w:rsidR="00B82D4F" w:rsidRPr="0030441E">
          <w:rPr>
            <w:rFonts w:ascii="Arial" w:eastAsia="Arial" w:hAnsi="Arial" w:cs="Arial"/>
            <w:color w:val="0033CC"/>
            <w:sz w:val="22"/>
            <w:szCs w:val="22"/>
            <w:highlight w:val="yellow"/>
            <w:vertAlign w:val="superscript"/>
            <w:rPrChange w:id="110" w:author="Reis-Filho, Jorge S./Pathology" w:date="2019-07-13T23:20:00Z">
              <w:rPr>
                <w:rFonts w:ascii="Arial" w:eastAsia="Arial" w:hAnsi="Arial" w:cs="Arial"/>
                <w:color w:val="0033CC"/>
                <w:highlight w:val="yellow"/>
                <w:vertAlign w:val="superscript"/>
              </w:rPr>
            </w:rPrChange>
          </w:rPr>
          <w:t>-5</w:t>
        </w:r>
        <w:r w:rsidR="00B82D4F" w:rsidRPr="0030441E">
          <w:rPr>
            <w:rFonts w:ascii="Arial" w:eastAsia="Arial" w:hAnsi="Arial" w:cs="Arial"/>
            <w:color w:val="0033CC"/>
            <w:sz w:val="22"/>
            <w:szCs w:val="22"/>
            <w:highlight w:val="yellow"/>
            <w:rPrChange w:id="111" w:author="Reis-Filho, Jorge S./Pathology" w:date="2019-07-13T23:20:00Z">
              <w:rPr>
                <w:rFonts w:ascii="Arial" w:eastAsia="Arial" w:hAnsi="Arial" w:cs="Arial"/>
                <w:color w:val="0033CC"/>
                <w:highlight w:val="yellow"/>
              </w:rPr>
            </w:rPrChange>
          </w:rPr>
          <w:t xml:space="preserve"> for Safe-Sequencing System (Safe-</w:t>
        </w:r>
        <w:proofErr w:type="spellStart"/>
        <w:r w:rsidR="00B82D4F" w:rsidRPr="0030441E">
          <w:rPr>
            <w:rFonts w:ascii="Arial" w:eastAsia="Arial" w:hAnsi="Arial" w:cs="Arial"/>
            <w:color w:val="0033CC"/>
            <w:sz w:val="22"/>
            <w:szCs w:val="22"/>
            <w:highlight w:val="yellow"/>
            <w:rPrChange w:id="112" w:author="Reis-Filho, Jorge S./Pathology" w:date="2019-07-13T23:20:00Z">
              <w:rPr>
                <w:rFonts w:ascii="Arial" w:eastAsia="Arial" w:hAnsi="Arial" w:cs="Arial"/>
                <w:color w:val="0033CC"/>
                <w:highlight w:val="yellow"/>
              </w:rPr>
            </w:rPrChange>
          </w:rPr>
          <w:t>SeqS</w:t>
        </w:r>
        <w:proofErr w:type="spellEnd"/>
        <w:r w:rsidR="00B82D4F" w:rsidRPr="0030441E">
          <w:rPr>
            <w:rFonts w:ascii="Arial" w:eastAsia="Arial" w:hAnsi="Arial" w:cs="Arial"/>
            <w:color w:val="0033CC"/>
            <w:sz w:val="22"/>
            <w:szCs w:val="22"/>
            <w:highlight w:val="yellow"/>
            <w:rPrChange w:id="113" w:author="Reis-Filho, Jorge S./Pathology" w:date="2019-07-13T23:20:00Z">
              <w:rPr>
                <w:rFonts w:ascii="Arial" w:eastAsia="Arial" w:hAnsi="Arial" w:cs="Arial"/>
                <w:color w:val="0033CC"/>
                <w:highlight w:val="yellow"/>
              </w:rPr>
            </w:rPrChange>
          </w:rPr>
          <w:t>), or &lt;1.5 variants detected per age-matched control sample in approximately 1x10</w:t>
        </w:r>
        <w:r w:rsidR="00B82D4F" w:rsidRPr="0030441E">
          <w:rPr>
            <w:rFonts w:ascii="Arial" w:eastAsia="Arial" w:hAnsi="Arial" w:cs="Arial"/>
            <w:color w:val="0033CC"/>
            <w:sz w:val="22"/>
            <w:szCs w:val="22"/>
            <w:highlight w:val="yellow"/>
            <w:vertAlign w:val="superscript"/>
            <w:rPrChange w:id="114" w:author="Reis-Filho, Jorge S./Pathology" w:date="2019-07-13T23:20:00Z">
              <w:rPr>
                <w:rFonts w:ascii="Arial" w:eastAsia="Arial" w:hAnsi="Arial" w:cs="Arial"/>
                <w:color w:val="0033CC"/>
                <w:highlight w:val="yellow"/>
                <w:vertAlign w:val="superscript"/>
              </w:rPr>
            </w:rPrChange>
          </w:rPr>
          <w:t>6</w:t>
        </w:r>
        <w:r w:rsidR="00B82D4F" w:rsidRPr="0030441E">
          <w:rPr>
            <w:rFonts w:ascii="Arial" w:eastAsia="Arial" w:hAnsi="Arial" w:cs="Arial"/>
            <w:color w:val="0033CC"/>
            <w:sz w:val="22"/>
            <w:szCs w:val="22"/>
            <w:highlight w:val="yellow"/>
            <w:rPrChange w:id="115" w:author="Reis-Filho, Jorge S./Pathology" w:date="2019-07-13T23:20:00Z">
              <w:rPr>
                <w:rFonts w:ascii="Arial" w:eastAsia="Arial" w:hAnsi="Arial" w:cs="Arial"/>
                <w:color w:val="0033CC"/>
                <w:highlight w:val="yellow"/>
              </w:rPr>
            </w:rPrChange>
          </w:rPr>
          <w:t xml:space="preserve"> bases sequenced per </w:t>
        </w:r>
        <w:r w:rsidR="00B82D4F" w:rsidRPr="0030441E">
          <w:rPr>
            <w:rFonts w:ascii="Arial" w:eastAsia="Arial" w:hAnsi="Arial" w:cs="Arial"/>
            <w:color w:val="0033CC"/>
            <w:sz w:val="22"/>
            <w:szCs w:val="22"/>
            <w:highlight w:val="yellow"/>
            <w:rPrChange w:id="116" w:author="Reis-Filho, Jorge S./Pathology" w:date="2019-07-13T23:20:00Z">
              <w:rPr>
                <w:rFonts w:ascii="Arial" w:eastAsia="Arial" w:hAnsi="Arial" w:cs="Arial"/>
                <w:color w:val="0033CC"/>
                <w:highlight w:val="yellow"/>
              </w:rPr>
            </w:rPrChange>
          </w:rPr>
          <w:lastRenderedPageBreak/>
          <w:t>experiment compared to &lt;1 error per 1.56x10</w:t>
        </w:r>
        <w:r w:rsidR="00B82D4F" w:rsidRPr="0030441E">
          <w:rPr>
            <w:rFonts w:ascii="Arial" w:eastAsia="Arial" w:hAnsi="Arial" w:cs="Arial"/>
            <w:color w:val="0033CC"/>
            <w:sz w:val="22"/>
            <w:szCs w:val="22"/>
            <w:highlight w:val="yellow"/>
            <w:vertAlign w:val="superscript"/>
            <w:rPrChange w:id="117" w:author="Reis-Filho, Jorge S./Pathology" w:date="2019-07-13T23:20:00Z">
              <w:rPr>
                <w:rFonts w:ascii="Arial" w:eastAsia="Arial" w:hAnsi="Arial" w:cs="Arial"/>
                <w:color w:val="0033CC"/>
                <w:highlight w:val="yellow"/>
                <w:vertAlign w:val="superscript"/>
              </w:rPr>
            </w:rPrChange>
          </w:rPr>
          <w:t>6</w:t>
        </w:r>
        <w:r w:rsidR="00B82D4F" w:rsidRPr="0030441E">
          <w:rPr>
            <w:rFonts w:ascii="Arial" w:eastAsia="Arial" w:hAnsi="Arial" w:cs="Arial"/>
            <w:color w:val="0033CC"/>
            <w:sz w:val="22"/>
            <w:szCs w:val="22"/>
            <w:highlight w:val="yellow"/>
            <w:rPrChange w:id="118" w:author="Reis-Filho, Jorge S./Pathology" w:date="2019-07-13T23:20:00Z">
              <w:rPr>
                <w:rFonts w:ascii="Arial" w:eastAsia="Arial" w:hAnsi="Arial" w:cs="Arial"/>
                <w:color w:val="0033CC"/>
                <w:highlight w:val="yellow"/>
              </w:rPr>
            </w:rPrChange>
          </w:rPr>
          <w:t xml:space="preserve"> bp for Guardant G360 and &lt;1 false positive per 3x10</w:t>
        </w:r>
        <w:r w:rsidR="00B82D4F" w:rsidRPr="0030441E">
          <w:rPr>
            <w:rFonts w:ascii="Arial" w:eastAsia="Arial" w:hAnsi="Arial" w:cs="Arial"/>
            <w:color w:val="0033CC"/>
            <w:sz w:val="22"/>
            <w:szCs w:val="22"/>
            <w:highlight w:val="yellow"/>
            <w:vertAlign w:val="superscript"/>
            <w:rPrChange w:id="119" w:author="Reis-Filho, Jorge S./Pathology" w:date="2019-07-13T23:20:00Z">
              <w:rPr>
                <w:rFonts w:ascii="Arial" w:eastAsia="Arial" w:hAnsi="Arial" w:cs="Arial"/>
                <w:color w:val="0033CC"/>
                <w:highlight w:val="yellow"/>
                <w:vertAlign w:val="superscript"/>
              </w:rPr>
            </w:rPrChange>
          </w:rPr>
          <w:t>6</w:t>
        </w:r>
        <w:r w:rsidR="00B82D4F" w:rsidRPr="0030441E">
          <w:rPr>
            <w:rFonts w:ascii="Arial" w:eastAsia="Arial" w:hAnsi="Arial" w:cs="Arial"/>
            <w:color w:val="0033CC"/>
            <w:sz w:val="22"/>
            <w:szCs w:val="22"/>
            <w:highlight w:val="yellow"/>
            <w:rPrChange w:id="120" w:author="Reis-Filho, Jorge S./Pathology" w:date="2019-07-13T23:20:00Z">
              <w:rPr>
                <w:rFonts w:ascii="Arial" w:eastAsia="Arial" w:hAnsi="Arial" w:cs="Arial"/>
                <w:color w:val="0033CC"/>
                <w:highlight w:val="yellow"/>
              </w:rPr>
            </w:rPrChange>
          </w:rPr>
          <w:t xml:space="preserve"> bp sequenced for targeted error correction sequencing (TEC-Seq).</w:t>
        </w:r>
      </w:ins>
    </w:p>
    <w:p w14:paraId="0C1E3C04" w14:textId="77777777" w:rsidR="007C0779" w:rsidRPr="00CB7AF6" w:rsidRDefault="007C0779" w:rsidP="00AE24DE">
      <w:pPr>
        <w:spacing w:line="480" w:lineRule="auto"/>
        <w:rPr>
          <w:rFonts w:ascii="Arial" w:eastAsia="Arial" w:hAnsi="Arial" w:cs="Arial"/>
          <w:color w:val="000000" w:themeColor="text1"/>
          <w:sz w:val="22"/>
        </w:rPr>
      </w:pPr>
    </w:p>
    <w:p w14:paraId="7EF11BFF" w14:textId="02A17D4F"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We first sought to define the performance of the cfDNA sequencing assay for the detection of tumor-derived biopsy-matched somatic mutations without prior knowledge of the somatic alterations in the tumor cfDNA sequencing analysis</w:t>
      </w:r>
      <w:r w:rsidR="00520797" w:rsidRPr="00CB7AF6">
        <w:rPr>
          <w:rFonts w:ascii="Arial" w:eastAsia="Arial" w:hAnsi="Arial" w:cs="Arial"/>
          <w:color w:val="000000" w:themeColor="text1"/>
          <w:sz w:val="22"/>
        </w:rPr>
        <w:t xml:space="preserve"> (henceforth referred to as </w:t>
      </w:r>
      <w:r w:rsidR="00520797" w:rsidRPr="00CB7AF6">
        <w:rPr>
          <w:rFonts w:ascii="Arial" w:eastAsia="Arial" w:hAnsi="Arial" w:cs="Arial"/>
          <w:i/>
          <w:color w:val="000000" w:themeColor="text1"/>
          <w:sz w:val="22"/>
        </w:rPr>
        <w:t>de novo</w:t>
      </w:r>
      <w:r w:rsidR="00520797" w:rsidRPr="00CB7AF6">
        <w:rPr>
          <w:rFonts w:ascii="Arial" w:eastAsia="Arial" w:hAnsi="Arial" w:cs="Arial"/>
          <w:color w:val="000000" w:themeColor="text1"/>
          <w:sz w:val="22"/>
        </w:rPr>
        <w:t xml:space="preserve"> detection).</w:t>
      </w:r>
      <w:r w:rsidRPr="00CB7AF6">
        <w:rPr>
          <w:rFonts w:ascii="Arial" w:eastAsia="Arial" w:hAnsi="Arial" w:cs="Arial"/>
          <w:color w:val="000000" w:themeColor="text1"/>
          <w:sz w:val="22"/>
        </w:rPr>
        <w:t xml:space="preserve">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detection of at least one tumor</w:t>
      </w:r>
      <w:r w:rsidR="009D4EB4"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derived mutation, as defined by MSK-IMPACT sequencing of the tumor biopsy, was observed in 104 of the</w:t>
      </w:r>
      <w:r w:rsidR="00711F7B" w:rsidRPr="00CB7AF6">
        <w:rPr>
          <w:rFonts w:ascii="Arial" w:eastAsia="Arial" w:hAnsi="Arial" w:cs="Arial"/>
          <w:color w:val="000000" w:themeColor="text1"/>
          <w:sz w:val="22"/>
        </w:rPr>
        <w:t xml:space="preserve"> 124</w:t>
      </w:r>
      <w:r w:rsidRPr="00CB7AF6">
        <w:rPr>
          <w:rFonts w:ascii="Arial" w:eastAsia="Arial" w:hAnsi="Arial" w:cs="Arial"/>
          <w:color w:val="000000" w:themeColor="text1"/>
          <w:sz w:val="22"/>
        </w:rPr>
        <w:t xml:space="preserve"> evaluable patients (84%, 95% confidence interval [CI]: 76%-90%</w:t>
      </w:r>
      <w:r w:rsidR="005A55EC">
        <w:rPr>
          <w:rFonts w:ascii="Arial" w:eastAsia="Arial" w:hAnsi="Arial" w:cs="Arial"/>
          <w:color w:val="000000" w:themeColor="text1"/>
          <w:sz w:val="22"/>
        </w:rPr>
        <w:t>;</w:t>
      </w:r>
      <w:r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2</w:t>
      </w:r>
      <w:r w:rsidR="00755A8A">
        <w:rPr>
          <w:rFonts w:ascii="Arial" w:eastAsia="Arial" w:hAnsi="Arial" w:cs="Arial"/>
          <w:b/>
          <w:color w:val="000000" w:themeColor="text1"/>
          <w:sz w:val="22"/>
        </w:rPr>
        <w:t>a</w:t>
      </w:r>
      <w:r w:rsidR="00520797" w:rsidRPr="00CB7AF6">
        <w:rPr>
          <w:rFonts w:ascii="Arial" w:eastAsia="Arial" w:hAnsi="Arial" w:cs="Arial"/>
          <w:color w:val="000000" w:themeColor="text1"/>
          <w:sz w:val="22"/>
        </w:rPr>
        <w:t>)</w:t>
      </w:r>
      <w:r w:rsidR="00CA35C5" w:rsidRPr="00CB7AF6">
        <w:rPr>
          <w:rFonts w:ascii="Arial" w:eastAsia="Arial" w:hAnsi="Arial" w:cs="Arial"/>
          <w:color w:val="000000" w:themeColor="text1"/>
          <w:sz w:val="22"/>
        </w:rPr>
        <w:t xml:space="preserve">. The </w:t>
      </w:r>
      <w:r w:rsidRPr="00CB7AF6">
        <w:rPr>
          <w:rFonts w:ascii="Arial" w:eastAsia="Arial" w:hAnsi="Arial" w:cs="Arial"/>
          <w:color w:val="000000" w:themeColor="text1"/>
          <w:sz w:val="22"/>
        </w:rPr>
        <w:t xml:space="preserve">detection </w:t>
      </w:r>
      <w:r w:rsidR="00CA35C5" w:rsidRPr="00CB7AF6">
        <w:rPr>
          <w:rFonts w:ascii="Arial" w:eastAsia="Arial" w:hAnsi="Arial" w:cs="Arial"/>
          <w:color w:val="000000" w:themeColor="text1"/>
          <w:sz w:val="22"/>
        </w:rPr>
        <w:t>rate</w:t>
      </w:r>
      <w:r w:rsidRPr="00CB7AF6">
        <w:rPr>
          <w:rFonts w:ascii="Arial" w:eastAsia="Arial" w:hAnsi="Arial" w:cs="Arial"/>
          <w:color w:val="000000" w:themeColor="text1"/>
          <w:sz w:val="22"/>
        </w:rPr>
        <w:t xml:space="preserve"> in MBCs (95%, 95% CI: 83%-99</w:t>
      </w:r>
      <w:r w:rsidR="00520797" w:rsidRPr="00CB7AF6">
        <w:rPr>
          <w:rFonts w:ascii="Arial" w:eastAsia="Arial" w:hAnsi="Arial" w:cs="Arial"/>
          <w:color w:val="000000" w:themeColor="text1"/>
          <w:sz w:val="22"/>
        </w:rPr>
        <w:t xml:space="preserve">%) </w:t>
      </w:r>
      <w:r w:rsidR="00CA35C5" w:rsidRPr="00CB7AF6">
        <w:rPr>
          <w:rFonts w:ascii="Arial" w:eastAsia="Arial" w:hAnsi="Arial" w:cs="Arial"/>
          <w:color w:val="000000" w:themeColor="text1"/>
          <w:sz w:val="22"/>
        </w:rPr>
        <w:t>was significantly higher than in</w:t>
      </w:r>
      <w:r w:rsidRPr="00CB7AF6">
        <w:rPr>
          <w:rFonts w:ascii="Arial" w:eastAsia="Arial" w:hAnsi="Arial" w:cs="Arial"/>
          <w:color w:val="000000" w:themeColor="text1"/>
          <w:sz w:val="22"/>
        </w:rPr>
        <w:t xml:space="preserve"> NSCLCs (76%, 95% CI: 60%-80</w:t>
      </w:r>
      <w:r w:rsidR="00520797" w:rsidRPr="00CB7AF6">
        <w:rPr>
          <w:rFonts w:ascii="Arial" w:eastAsia="Arial" w:hAnsi="Arial" w:cs="Arial"/>
          <w:color w:val="000000" w:themeColor="text1"/>
          <w:sz w:val="22"/>
        </w:rPr>
        <w:t>%</w:t>
      </w:r>
      <w:r w:rsidR="00CA35C5" w:rsidRPr="00CB7AF6">
        <w:rPr>
          <w:rFonts w:ascii="Arial" w:eastAsia="Arial" w:hAnsi="Arial" w:cs="Arial"/>
          <w:color w:val="000000" w:themeColor="text1"/>
          <w:sz w:val="22"/>
        </w:rPr>
        <w:t>;</w:t>
      </w:r>
      <w:r w:rsidR="0049337D" w:rsidRPr="00CB7AF6">
        <w:rPr>
          <w:rFonts w:ascii="Arial" w:eastAsia="Arial" w:hAnsi="Arial" w:cs="Arial"/>
          <w:color w:val="000000" w:themeColor="text1"/>
          <w:sz w:val="22"/>
        </w:rPr>
        <w:t xml:space="preserve"> p = 0.0258</w:t>
      </w:r>
      <w:r w:rsidR="00520797" w:rsidRPr="00CB7AF6">
        <w:rPr>
          <w:rFonts w:ascii="Arial" w:eastAsia="Arial" w:hAnsi="Arial" w:cs="Arial"/>
          <w:color w:val="000000" w:themeColor="text1"/>
          <w:sz w:val="22"/>
        </w:rPr>
        <w:t xml:space="preserve">), and </w:t>
      </w:r>
      <w:r w:rsidR="00CA35C5" w:rsidRPr="00CB7AF6">
        <w:rPr>
          <w:rFonts w:ascii="Arial" w:eastAsia="Arial" w:hAnsi="Arial" w:cs="Arial"/>
          <w:color w:val="000000" w:themeColor="text1"/>
          <w:sz w:val="22"/>
        </w:rPr>
        <w:t xml:space="preserve">comparable to that of </w:t>
      </w:r>
      <w:r w:rsidRPr="00CB7AF6">
        <w:rPr>
          <w:rFonts w:ascii="Arial" w:eastAsia="Arial" w:hAnsi="Arial" w:cs="Arial"/>
          <w:color w:val="000000" w:themeColor="text1"/>
          <w:sz w:val="22"/>
        </w:rPr>
        <w:t>CRPCs (82%, 95% CI: 67%-92%). Th</w:t>
      </w:r>
      <w:r w:rsidR="006639AF">
        <w:rPr>
          <w:rFonts w:ascii="Arial" w:eastAsia="Arial" w:hAnsi="Arial" w:cs="Arial"/>
          <w:color w:val="000000" w:themeColor="text1"/>
          <w:sz w:val="22"/>
        </w:rPr>
        <w:t>is assay’s</w:t>
      </w:r>
      <w:r w:rsidRPr="00CB7AF6">
        <w:rPr>
          <w:rFonts w:ascii="Arial" w:eastAsia="Arial" w:hAnsi="Arial" w:cs="Arial"/>
          <w:color w:val="000000" w:themeColor="text1"/>
          <w:sz w:val="22"/>
        </w:rPr>
        <w:t xml:space="preserve"> large genomic footprint further allowed </w:t>
      </w:r>
      <w:r w:rsidRPr="00CB7AF6">
        <w:rPr>
          <w:rFonts w:ascii="Arial" w:eastAsia="Arial" w:hAnsi="Arial" w:cs="Arial"/>
          <w:i/>
          <w:color w:val="000000" w:themeColor="text1"/>
          <w:sz w:val="22"/>
        </w:rPr>
        <w:t xml:space="preserve">de novo </w:t>
      </w:r>
      <w:r w:rsidR="006639AF">
        <w:rPr>
          <w:rFonts w:ascii="Arial" w:eastAsia="Arial" w:hAnsi="Arial" w:cs="Arial"/>
          <w:color w:val="000000" w:themeColor="text1"/>
          <w:sz w:val="22"/>
        </w:rPr>
        <w:t xml:space="preserve">cfDNA </w:t>
      </w:r>
      <w:r w:rsidRPr="00CB7AF6">
        <w:rPr>
          <w:rFonts w:ascii="Arial" w:eastAsia="Arial" w:hAnsi="Arial" w:cs="Arial"/>
          <w:color w:val="000000" w:themeColor="text1"/>
          <w:sz w:val="22"/>
        </w:rPr>
        <w:t>detection of 530 of 740 mutations detected by MSK-IMPACT in tumor biopsies (72%, 95% CI: 66%-75%</w:t>
      </w:r>
      <w:r w:rsidR="005A55EC">
        <w:rPr>
          <w:rFonts w:ascii="Arial" w:eastAsia="Arial" w:hAnsi="Arial" w:cs="Arial"/>
          <w:color w:val="000000" w:themeColor="text1"/>
          <w:sz w:val="22"/>
        </w:rPr>
        <w:t>;</w:t>
      </w:r>
      <w:r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2</w:t>
      </w:r>
      <w:r w:rsidR="00755A8A">
        <w:rPr>
          <w:rFonts w:ascii="Arial" w:eastAsia="Arial" w:hAnsi="Arial" w:cs="Arial"/>
          <w:b/>
          <w:color w:val="000000" w:themeColor="text1"/>
          <w:sz w:val="22"/>
        </w:rPr>
        <w:t>a</w:t>
      </w:r>
      <w:r w:rsidRPr="00CB7AF6">
        <w:rPr>
          <w:rFonts w:ascii="Arial" w:eastAsia="Arial" w:hAnsi="Arial" w:cs="Arial"/>
          <w:color w:val="000000" w:themeColor="text1"/>
          <w:sz w:val="22"/>
        </w:rPr>
        <w:t>), with similar percentages of tumor-derived mutations detected in MBCs (73%, 95% CI: 67%-79%), NSCLCs (71%, 95% CI: 65%-76%), and CRPCs (71%, 95% CI: 63%-78%).</w:t>
      </w:r>
    </w:p>
    <w:p w14:paraId="02CC0ED6" w14:textId="77777777" w:rsidR="007C0779" w:rsidRPr="00CB7AF6" w:rsidRDefault="007C0779" w:rsidP="00AE24DE">
      <w:pPr>
        <w:spacing w:line="480" w:lineRule="auto"/>
        <w:rPr>
          <w:rFonts w:ascii="Arial" w:eastAsia="Arial" w:hAnsi="Arial" w:cs="Arial"/>
          <w:color w:val="000000" w:themeColor="text1"/>
          <w:sz w:val="22"/>
        </w:rPr>
      </w:pPr>
    </w:p>
    <w:p w14:paraId="6961CB55" w14:textId="00A544EC"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We next sought to define the genes targeted by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detected somatic mutations in cfDNA. </w:t>
      </w:r>
      <w:r w:rsidRPr="00CB7AF6">
        <w:rPr>
          <w:rFonts w:ascii="Arial" w:eastAsia="Arial" w:hAnsi="Arial" w:cs="Arial"/>
          <w:color w:val="000000" w:themeColor="text1"/>
          <w:sz w:val="22"/>
          <w:highlight w:val="white"/>
        </w:rPr>
        <w:t xml:space="preserve">Our analysis of genes recurrently mutated in cfDNA as defined by the </w:t>
      </w:r>
      <w:r w:rsidRPr="00CB7AF6">
        <w:rPr>
          <w:rFonts w:ascii="Arial" w:eastAsia="Arial" w:hAnsi="Arial" w:cs="Arial"/>
          <w:i/>
          <w:color w:val="000000" w:themeColor="text1"/>
          <w:sz w:val="22"/>
          <w:highlight w:val="white"/>
        </w:rPr>
        <w:t>de novo</w:t>
      </w:r>
      <w:r w:rsidRPr="00CB7AF6">
        <w:rPr>
          <w:rFonts w:ascii="Arial" w:eastAsia="Arial" w:hAnsi="Arial" w:cs="Arial"/>
          <w:color w:val="000000" w:themeColor="text1"/>
          <w:sz w:val="22"/>
          <w:highlight w:val="white"/>
        </w:rPr>
        <w:t>-detected somatic mutations revealed that they consisted mostly of the same genes found to be mutated in the respective tumor samples</w:t>
      </w:r>
      <w:r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2</w:t>
      </w:r>
      <w:r w:rsidR="00755A8A">
        <w:rPr>
          <w:rFonts w:ascii="Arial" w:eastAsia="Arial" w:hAnsi="Arial" w:cs="Arial"/>
          <w:b/>
          <w:color w:val="000000" w:themeColor="text1"/>
          <w:sz w:val="22"/>
        </w:rPr>
        <w:t>b</w:t>
      </w:r>
      <w:r w:rsidR="005A55EC" w:rsidRPr="001C4844">
        <w:rPr>
          <w:rFonts w:ascii="Arial" w:eastAsia="Arial" w:hAnsi="Arial" w:cs="Arial"/>
          <w:color w:val="000000" w:themeColor="text1"/>
          <w:sz w:val="22"/>
        </w:rPr>
        <w:t xml:space="preserve"> and </w:t>
      </w:r>
      <w:r w:rsidR="00303111">
        <w:rPr>
          <w:rFonts w:ascii="Arial" w:eastAsia="Arial" w:hAnsi="Arial" w:cs="Arial"/>
          <w:b/>
          <w:color w:val="000000" w:themeColor="text1"/>
          <w:sz w:val="22"/>
        </w:rPr>
        <w:t xml:space="preserve">Supplementary Fig. </w:t>
      </w:r>
      <w:r w:rsidRPr="00CB7AF6">
        <w:rPr>
          <w:rFonts w:ascii="Arial" w:eastAsia="Arial" w:hAnsi="Arial" w:cs="Arial"/>
          <w:b/>
          <w:color w:val="000000" w:themeColor="text1"/>
          <w:sz w:val="22"/>
        </w:rPr>
        <w:t>4</w:t>
      </w:r>
      <w:r w:rsidRPr="00CB7AF6">
        <w:rPr>
          <w:rFonts w:ascii="Arial" w:eastAsia="Arial" w:hAnsi="Arial" w:cs="Arial"/>
          <w:color w:val="000000" w:themeColor="text1"/>
          <w:sz w:val="22"/>
        </w:rPr>
        <w:t xml:space="preserve">). Most importantly, this led to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detection of somatic mutations in cfDNA that were either present in tumor biopsies but below the MSK-IMPACT assay limit of detection (</w:t>
      </w:r>
      <w:r w:rsidR="00520797" w:rsidRPr="00CB7AF6">
        <w:rPr>
          <w:rFonts w:ascii="Arial" w:eastAsia="Arial" w:hAnsi="Arial" w:cs="Arial"/>
          <w:color w:val="000000" w:themeColor="text1"/>
          <w:sz w:val="22"/>
        </w:rPr>
        <w:t>subthreshold</w:t>
      </w:r>
      <w:r w:rsidR="0039497E" w:rsidRPr="00CB7AF6">
        <w:rPr>
          <w:rFonts w:ascii="Arial" w:eastAsia="Arial" w:hAnsi="Arial" w:cs="Arial"/>
          <w:color w:val="000000" w:themeColor="text1"/>
          <w:sz w:val="22"/>
        </w:rPr>
        <w:t xml:space="preserve"> for previously established clinical variant calling cut-offs</w:t>
      </w:r>
      <w:r w:rsidR="00520797" w:rsidRPr="00CB7AF6">
        <w:rPr>
          <w:rFonts w:ascii="Arial" w:eastAsia="Arial" w:hAnsi="Arial" w:cs="Arial"/>
          <w:color w:val="000000" w:themeColor="text1"/>
          <w:sz w:val="22"/>
        </w:rPr>
        <w:t>)</w:t>
      </w:r>
      <w:r w:rsidR="000354EE"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LDM0PC9zdHlsZT48L0Rpc3BsYXlUZXh0PjxyZWNvcmQ+PHJlYy1udW1iZXI+MzI8L3JlYy1udW1i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Yy1yZXNvdXJjZS1udW0+PC9yZWNvcmQ+PC9DaXRlPjxDaXRlPjxBdXRob3I+UmF6YXZpPC9BdXRo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</w:fldData>
        </w:fldChar>
      </w:r>
      <w:r w:rsidR="0062531D">
        <w:rPr>
          <w:rFonts w:ascii="Arial" w:eastAsia="Arial" w:hAnsi="Arial" w:cs="Arial"/>
          <w:color w:val="000000" w:themeColor="text1"/>
          <w:sz w:val="22"/>
          <w:szCs w:val="22"/>
        </w:rPr>
        <w:instrText xml:space="preserve"> ADDIN EN.CITE </w:instrText>
      </w:r>
      <w:r w:rsidR="0062531D">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LDM0PC9zdHlsZT48L0Rpc3BsYXlUZXh0PjxyZWNvcmQ+PHJlYy1udW1iZXI+MzI8L3JlYy1udW1i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Yy1yZXNvdXJjZS1udW0+PC9yZWNvcmQ+PC9DaXRlPjxDaXRlPjxBdXRob3I+UmF6YXZpPC9BdXRo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</w:fldData>
        </w:fldChar>
      </w:r>
      <w:r w:rsidR="0062531D">
        <w:rPr>
          <w:rFonts w:ascii="Arial" w:eastAsia="Arial" w:hAnsi="Arial" w:cs="Arial"/>
          <w:color w:val="000000" w:themeColor="text1"/>
          <w:sz w:val="22"/>
          <w:szCs w:val="22"/>
        </w:rPr>
        <w:instrText xml:space="preserve"> ADDIN EN.CITE.DATA </w:instrText>
      </w:r>
      <w:r w:rsidR="0062531D">
        <w:rPr>
          <w:rFonts w:ascii="Arial" w:eastAsia="Arial" w:hAnsi="Arial" w:cs="Arial"/>
          <w:color w:val="000000" w:themeColor="text1"/>
          <w:sz w:val="22"/>
          <w:szCs w:val="22"/>
        </w:rPr>
      </w:r>
      <w:r w:rsidR="0062531D">
        <w:rPr>
          <w:rFonts w:ascii="Arial" w:eastAsia="Arial" w:hAnsi="Arial" w:cs="Arial"/>
          <w:color w:val="000000" w:themeColor="text1"/>
          <w:sz w:val="22"/>
          <w:szCs w:val="22"/>
        </w:rPr>
        <w:fldChar w:fldCharType="end"/>
      </w:r>
      <w:r w:rsidR="000354EE" w:rsidRPr="00CB7AF6">
        <w:rPr>
          <w:rFonts w:ascii="Arial" w:eastAsia="Arial" w:hAnsi="Arial" w:cs="Arial"/>
          <w:color w:val="000000" w:themeColor="text1"/>
          <w:sz w:val="22"/>
          <w:szCs w:val="22"/>
        </w:rPr>
      </w:r>
      <w:r w:rsidR="000354E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32,34</w:t>
      </w:r>
      <w:r w:rsidR="000354E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or were neither detected in the tumor biopsy nor WBCs (variants of unknown source; VUSo). </w:t>
      </w:r>
    </w:p>
    <w:p w14:paraId="67C2606F" w14:textId="77777777" w:rsidR="007C0779" w:rsidRPr="00CB7AF6" w:rsidRDefault="007C0779" w:rsidP="00AE24DE">
      <w:pPr>
        <w:spacing w:line="480" w:lineRule="auto"/>
        <w:rPr>
          <w:rFonts w:ascii="Arial" w:eastAsia="Arial" w:hAnsi="Arial" w:cs="Arial"/>
          <w:color w:val="000000" w:themeColor="text1"/>
          <w:sz w:val="22"/>
        </w:rPr>
      </w:pPr>
    </w:p>
    <w:p w14:paraId="6FC25100" w14:textId="4179DFF0" w:rsidR="007C0779" w:rsidRPr="00CB7AF6" w:rsidRDefault="00C52E54"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lastRenderedPageBreak/>
        <w:t xml:space="preserve">Given the low false positive rates </w:t>
      </w:r>
      <w:r w:rsidR="0039497E" w:rsidRPr="00CB7AF6">
        <w:rPr>
          <w:rFonts w:ascii="Arial" w:eastAsia="Arial" w:hAnsi="Arial" w:cs="Arial"/>
          <w:color w:val="000000" w:themeColor="text1"/>
          <w:sz w:val="22"/>
        </w:rPr>
        <w:t>(</w:t>
      </w:r>
      <w:r w:rsidR="0024538E">
        <w:rPr>
          <w:rFonts w:ascii="Arial" w:eastAsia="Arial" w:hAnsi="Arial" w:cs="Arial"/>
          <w:b/>
          <w:color w:val="000000" w:themeColor="text1"/>
          <w:sz w:val="22"/>
        </w:rPr>
        <w:t xml:space="preserve">Fig. </w:t>
      </w:r>
      <w:r w:rsidR="0024538E" w:rsidRPr="00CB7AF6">
        <w:rPr>
          <w:rFonts w:ascii="Arial" w:eastAsia="Arial" w:hAnsi="Arial" w:cs="Arial"/>
          <w:b/>
          <w:color w:val="000000" w:themeColor="text1"/>
          <w:sz w:val="22"/>
        </w:rPr>
        <w:t>1</w:t>
      </w:r>
      <w:r w:rsidR="0024538E">
        <w:rPr>
          <w:rFonts w:ascii="Arial" w:eastAsia="Arial" w:hAnsi="Arial" w:cs="Arial"/>
          <w:b/>
          <w:color w:val="000000" w:themeColor="text1"/>
          <w:sz w:val="22"/>
        </w:rPr>
        <w:t>c</w:t>
      </w:r>
      <w:r w:rsidR="005A55EC">
        <w:rPr>
          <w:rFonts w:ascii="Arial" w:eastAsia="Arial" w:hAnsi="Arial" w:cs="Arial"/>
          <w:b/>
          <w:color w:val="000000" w:themeColor="text1"/>
          <w:sz w:val="22"/>
        </w:rPr>
        <w:t xml:space="preserve"> </w:t>
      </w:r>
      <w:r w:rsidR="005A55EC" w:rsidRPr="001C4844">
        <w:rPr>
          <w:rFonts w:ascii="Arial" w:eastAsia="Arial" w:hAnsi="Arial" w:cs="Arial"/>
          <w:color w:val="000000" w:themeColor="text1"/>
          <w:sz w:val="22"/>
        </w:rPr>
        <w:t xml:space="preserve">and </w:t>
      </w:r>
      <w:r w:rsidR="0024538E">
        <w:rPr>
          <w:rFonts w:ascii="Arial" w:eastAsia="Arial" w:hAnsi="Arial" w:cs="Arial"/>
          <w:b/>
          <w:color w:val="000000" w:themeColor="text1"/>
          <w:sz w:val="22"/>
        </w:rPr>
        <w:t>Supplementary Figs. 2-</w:t>
      </w:r>
      <w:r w:rsidR="0024538E" w:rsidRPr="00CB7AF6">
        <w:rPr>
          <w:rFonts w:ascii="Arial" w:eastAsia="Arial" w:hAnsi="Arial" w:cs="Arial"/>
          <w:b/>
          <w:color w:val="000000" w:themeColor="text1"/>
          <w:sz w:val="22"/>
        </w:rPr>
        <w:t>3</w:t>
      </w:r>
      <w:r w:rsidR="0039497E"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and the </w:t>
      </w:r>
      <w:r w:rsidR="00402FD2">
        <w:rPr>
          <w:rFonts w:ascii="Arial" w:eastAsia="Arial" w:hAnsi="Arial" w:cs="Arial"/>
          <w:color w:val="000000" w:themeColor="text1"/>
          <w:sz w:val="22"/>
        </w:rPr>
        <w:t xml:space="preserve">assay’s </w:t>
      </w:r>
      <w:r w:rsidRPr="00CB7AF6">
        <w:rPr>
          <w:rFonts w:ascii="Arial" w:eastAsia="Arial" w:hAnsi="Arial" w:cs="Arial"/>
          <w:color w:val="000000" w:themeColor="text1"/>
          <w:sz w:val="22"/>
        </w:rPr>
        <w:t xml:space="preserve">accuracy for measuring variant allele fractions </w:t>
      </w:r>
      <w:r w:rsidR="00343F81" w:rsidRPr="00CB7AF6">
        <w:rPr>
          <w:rFonts w:ascii="Arial" w:eastAsia="Arial" w:hAnsi="Arial" w:cs="Arial"/>
          <w:color w:val="000000" w:themeColor="text1"/>
          <w:sz w:val="22"/>
        </w:rPr>
        <w:t xml:space="preserve">(VAFs; </w:t>
      </w:r>
      <w:r w:rsidR="00E669C5">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1</w:t>
      </w:r>
      <w:r w:rsidR="00755A8A">
        <w:rPr>
          <w:rFonts w:ascii="Arial" w:eastAsia="Arial" w:hAnsi="Arial" w:cs="Arial"/>
          <w:b/>
          <w:color w:val="000000" w:themeColor="text1"/>
          <w:sz w:val="22"/>
        </w:rPr>
        <w:t>b</w:t>
      </w:r>
      <w:r w:rsidR="00343F81" w:rsidRPr="00CB7AF6">
        <w:rPr>
          <w:rFonts w:ascii="Arial" w:eastAsia="Arial" w:hAnsi="Arial" w:cs="Arial"/>
          <w:color w:val="000000" w:themeColor="text1"/>
          <w:sz w:val="22"/>
        </w:rPr>
        <w:t>) and its low false positive levels, we quantified the VAFs of somatic mutations not present in the WBCs in controls and cancer patients. All but two of the 67 mutations (97%) detected in controls were detected at VAFs of &lt;1% (</w:t>
      </w:r>
      <w:r w:rsidR="00E669C5">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2</w:t>
      </w:r>
      <w:r w:rsidR="00755A8A">
        <w:rPr>
          <w:rFonts w:ascii="Arial" w:eastAsia="Arial" w:hAnsi="Arial" w:cs="Arial"/>
          <w:b/>
          <w:color w:val="000000" w:themeColor="text1"/>
          <w:sz w:val="22"/>
        </w:rPr>
        <w:t>c</w:t>
      </w:r>
      <w:r w:rsidR="00343F81" w:rsidRPr="00CB7AF6">
        <w:rPr>
          <w:rFonts w:ascii="Arial" w:eastAsia="Arial" w:hAnsi="Arial" w:cs="Arial"/>
          <w:color w:val="000000" w:themeColor="text1"/>
          <w:sz w:val="22"/>
        </w:rPr>
        <w:t xml:space="preserve">), whereas </w:t>
      </w:r>
      <w:r w:rsidR="0039497E" w:rsidRPr="00CB7AF6">
        <w:rPr>
          <w:rFonts w:ascii="Arial" w:eastAsia="Arial" w:hAnsi="Arial" w:cs="Arial"/>
          <w:color w:val="000000" w:themeColor="text1"/>
          <w:sz w:val="22"/>
        </w:rPr>
        <w:t>51.1%, 56.6</w:t>
      </w:r>
      <w:r w:rsidR="00343F81" w:rsidRPr="00CB7AF6">
        <w:rPr>
          <w:rFonts w:ascii="Arial" w:eastAsia="Arial" w:hAnsi="Arial" w:cs="Arial"/>
          <w:color w:val="000000" w:themeColor="text1"/>
          <w:sz w:val="22"/>
        </w:rPr>
        <w:t xml:space="preserve">%, and </w:t>
      </w:r>
      <w:r w:rsidR="0039497E" w:rsidRPr="00CB7AF6">
        <w:rPr>
          <w:rFonts w:ascii="Arial" w:eastAsia="Arial" w:hAnsi="Arial" w:cs="Arial"/>
          <w:color w:val="000000" w:themeColor="text1"/>
          <w:sz w:val="22"/>
        </w:rPr>
        <w:t>54</w:t>
      </w:r>
      <w:r w:rsidR="00343F81" w:rsidRPr="00CB7AF6">
        <w:rPr>
          <w:rFonts w:ascii="Arial" w:eastAsia="Arial" w:hAnsi="Arial" w:cs="Arial"/>
          <w:color w:val="000000" w:themeColor="text1"/>
          <w:sz w:val="22"/>
        </w:rPr>
        <w:t>.5% of the variants detected in MBCs, NSCLCs, and CRPCs, respectively, were detected at VAFs of</w:t>
      </w:r>
      <w:r w:rsidR="00343F81" w:rsidRPr="00CB7AF6">
        <w:rPr>
          <w:rFonts w:ascii="Arial" w:eastAsia="Arial Unicode MS" w:hAnsi="Arial" w:cs="Arial"/>
          <w:color w:val="000000" w:themeColor="text1"/>
          <w:sz w:val="22"/>
        </w:rPr>
        <w:t xml:space="preserve"> </w:t>
      </w:r>
      <w:r w:rsidR="0039497E" w:rsidRPr="00CB7AF6">
        <w:rPr>
          <w:rFonts w:ascii="Arial" w:eastAsia="Arial" w:hAnsi="Arial" w:cs="Arial"/>
          <w:color w:val="000000" w:themeColor="text1"/>
          <w:sz w:val="22"/>
        </w:rPr>
        <w:t>&lt;</w:t>
      </w:r>
      <w:r w:rsidR="00343F81" w:rsidRPr="00CB7AF6">
        <w:rPr>
          <w:rFonts w:ascii="Arial" w:eastAsia="Arial" w:hAnsi="Arial" w:cs="Arial"/>
          <w:color w:val="000000" w:themeColor="text1"/>
          <w:sz w:val="22"/>
        </w:rPr>
        <w:t>1</w:t>
      </w:r>
      <w:r w:rsidR="0039497E"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In the </w:t>
      </w:r>
      <w:proofErr w:type="gramStart"/>
      <w:r w:rsidR="00343F81" w:rsidRPr="00CB7AF6">
        <w:rPr>
          <w:rFonts w:ascii="Arial" w:eastAsia="Arial" w:hAnsi="Arial" w:cs="Arial"/>
          <w:color w:val="000000" w:themeColor="text1"/>
          <w:sz w:val="22"/>
        </w:rPr>
        <w:t>v</w:t>
      </w:r>
      <w:r w:rsidR="00CA274E" w:rsidRPr="00CB7AF6">
        <w:rPr>
          <w:rFonts w:ascii="Arial" w:eastAsia="Arial" w:hAnsi="Arial" w:cs="Arial"/>
          <w:color w:val="000000" w:themeColor="text1"/>
          <w:sz w:val="22"/>
        </w:rPr>
        <w:t>ast majority</w:t>
      </w:r>
      <w:proofErr w:type="gramEnd"/>
      <w:r w:rsidR="00CA274E" w:rsidRPr="00CB7AF6">
        <w:rPr>
          <w:rFonts w:ascii="Arial" w:eastAsia="Arial" w:hAnsi="Arial" w:cs="Arial"/>
          <w:color w:val="000000" w:themeColor="text1"/>
          <w:sz w:val="22"/>
        </w:rPr>
        <w:t xml:space="preserve"> of patients (88%), </w:t>
      </w:r>
      <w:r w:rsidR="00343F81" w:rsidRPr="00CB7AF6">
        <w:rPr>
          <w:rFonts w:ascii="Arial" w:eastAsia="Arial" w:hAnsi="Arial" w:cs="Arial"/>
          <w:color w:val="000000" w:themeColor="text1"/>
          <w:sz w:val="22"/>
        </w:rPr>
        <w:t>somatic mutations with the highest VAF</w:t>
      </w:r>
      <w:ins w:id="121" w:author="Reis-Filho, Jorge S./Pathology" w:date="2019-07-13T21:24:00Z">
        <w:r w:rsidR="00322882">
          <w:rPr>
            <w:rFonts w:ascii="Arial" w:eastAsia="Arial" w:hAnsi="Arial" w:cs="Arial"/>
            <w:color w:val="000000" w:themeColor="text1"/>
            <w:sz w:val="22"/>
          </w:rPr>
          <w:t xml:space="preserve"> </w:t>
        </w:r>
        <w:r w:rsidR="006F1F91" w:rsidRPr="0030441E">
          <w:rPr>
            <w:rFonts w:ascii="Arial" w:eastAsia="Arial" w:hAnsi="Arial" w:cs="Arial"/>
            <w:color w:val="0033CC"/>
            <w:sz w:val="22"/>
            <w:rPrChange w:id="122" w:author="Reis-Filho, Jorge S./Pathology" w:date="2019-07-13T23:20:00Z">
              <w:rPr>
                <w:rFonts w:ascii="Arial" w:eastAsia="Arial" w:hAnsi="Arial" w:cs="Arial"/>
                <w:color w:val="000000" w:themeColor="text1"/>
                <w:sz w:val="22"/>
              </w:rPr>
            </w:rPrChange>
          </w:rPr>
          <w:t>(</w:t>
        </w:r>
      </w:ins>
      <w:ins w:id="123" w:author="Reis-Filho, Jorge S./Pathology" w:date="2019-07-13T21:25:00Z">
        <w:r w:rsidR="006F1F91" w:rsidRPr="0030441E">
          <w:rPr>
            <w:rFonts w:ascii="Arial" w:eastAsia="Arial" w:hAnsi="Arial" w:cs="Arial"/>
            <w:color w:val="0033CC"/>
            <w:sz w:val="22"/>
            <w:rPrChange w:id="124" w:author="Reis-Filho, Jorge S./Pathology" w:date="2019-07-13T23:20:00Z">
              <w:rPr>
                <w:rFonts w:ascii="Arial" w:eastAsia="Arial" w:hAnsi="Arial" w:cs="Arial"/>
                <w:color w:val="000000" w:themeColor="text1"/>
                <w:sz w:val="22"/>
              </w:rPr>
            </w:rPrChange>
          </w:rPr>
          <w:t>mean highest VAF 15.10%; median highest VAF 9.18%)</w:t>
        </w:r>
      </w:ins>
      <w:r w:rsidR="00343F81" w:rsidRPr="00CB7AF6">
        <w:rPr>
          <w:rFonts w:ascii="Arial" w:eastAsia="Arial" w:hAnsi="Arial" w:cs="Arial"/>
          <w:color w:val="000000" w:themeColor="text1"/>
          <w:sz w:val="22"/>
        </w:rPr>
        <w:t xml:space="preserve"> were tumor-</w:t>
      </w:r>
      <w:r w:rsidR="00B37535" w:rsidRPr="00CB7AF6">
        <w:rPr>
          <w:rFonts w:ascii="Arial" w:eastAsia="Arial" w:hAnsi="Arial" w:cs="Arial"/>
          <w:color w:val="000000" w:themeColor="text1"/>
          <w:sz w:val="22"/>
        </w:rPr>
        <w:t>matched</w:t>
      </w:r>
      <w:r w:rsidR="00343F81" w:rsidRPr="00CB7AF6">
        <w:rPr>
          <w:rFonts w:ascii="Arial" w:eastAsia="Arial" w:hAnsi="Arial" w:cs="Arial"/>
          <w:color w:val="000000" w:themeColor="text1"/>
          <w:sz w:val="22"/>
        </w:rPr>
        <w:t xml:space="preserve"> (biopsy-matched or biopsy-subthreshold; </w:t>
      </w:r>
      <w:r w:rsidR="00E669C5">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2</w:t>
      </w:r>
      <w:r w:rsidR="00755A8A">
        <w:rPr>
          <w:rFonts w:ascii="Arial" w:eastAsia="Arial" w:hAnsi="Arial" w:cs="Arial"/>
          <w:b/>
          <w:color w:val="000000" w:themeColor="text1"/>
          <w:sz w:val="22"/>
        </w:rPr>
        <w:t>d</w:t>
      </w:r>
      <w:r w:rsidR="00343F81" w:rsidRPr="00CB7AF6">
        <w:rPr>
          <w:rFonts w:ascii="Arial" w:eastAsia="Arial" w:hAnsi="Arial" w:cs="Arial"/>
          <w:color w:val="000000" w:themeColor="text1"/>
          <w:sz w:val="22"/>
        </w:rPr>
        <w:t>).</w:t>
      </w:r>
    </w:p>
    <w:p w14:paraId="21079543" w14:textId="77777777" w:rsidR="00E636B6" w:rsidRPr="00CB7AF6" w:rsidRDefault="00E636B6" w:rsidP="00AE24DE">
      <w:pPr>
        <w:spacing w:line="480" w:lineRule="auto"/>
        <w:rPr>
          <w:rFonts w:ascii="Arial" w:eastAsia="Arial" w:hAnsi="Arial" w:cs="Arial"/>
          <w:color w:val="000000" w:themeColor="text1"/>
          <w:sz w:val="22"/>
        </w:rPr>
      </w:pPr>
    </w:p>
    <w:p w14:paraId="0CAA71A0" w14:textId="1E8560EE" w:rsidR="007C0779" w:rsidRPr="00CB7AF6" w:rsidRDefault="00343F81" w:rsidP="009E2F97">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We next investigated whether the sensitivity of the assay would vary according to the prevalence of a given mutation within the tumor biopsy. The detection rate of mutations in cfDNA was significantly correlated </w:t>
      </w:r>
      <w:r w:rsidR="00F849AA" w:rsidRPr="00CB7AF6">
        <w:rPr>
          <w:rFonts w:ascii="Arial" w:eastAsia="Arial" w:hAnsi="Arial" w:cs="Arial"/>
          <w:color w:val="000000" w:themeColor="text1"/>
          <w:sz w:val="22"/>
        </w:rPr>
        <w:t xml:space="preserve">(p &lt; 0.0001) </w:t>
      </w:r>
      <w:r w:rsidRPr="00CB7AF6">
        <w:rPr>
          <w:rFonts w:ascii="Arial" w:eastAsia="Arial" w:hAnsi="Arial" w:cs="Arial"/>
          <w:color w:val="000000" w:themeColor="text1"/>
          <w:sz w:val="22"/>
        </w:rPr>
        <w:t xml:space="preserve">with their cancer cell fractions in the tumor biopsies (the percentage of cancer cells within a biopsy inferred to harbor a given mutation in a </w:t>
      </w:r>
      <w:proofErr w:type="gramStart"/>
      <w:r w:rsidRPr="00C23ACC">
        <w:rPr>
          <w:rFonts w:ascii="Arial" w:eastAsia="Arial" w:hAnsi="Arial" w:cs="Arial"/>
          <w:color w:val="000000" w:themeColor="text1"/>
          <w:sz w:val="22"/>
          <w:szCs w:val="22"/>
        </w:rPr>
        <w:t>particular patient</w:t>
      </w:r>
      <w:proofErr w:type="gramEnd"/>
      <w:r w:rsidRPr="00C23ACC">
        <w:rPr>
          <w:rFonts w:ascii="Arial" w:eastAsia="Arial" w:hAnsi="Arial" w:cs="Arial"/>
          <w:color w:val="000000" w:themeColor="text1"/>
          <w:sz w:val="22"/>
          <w:szCs w:val="22"/>
        </w:rPr>
        <w:t xml:space="preserve">; </w:t>
      </w:r>
      <w:r w:rsidRPr="009E2F97">
        <w:rPr>
          <w:rFonts w:ascii="Arial" w:eastAsia="Arial" w:hAnsi="Arial" w:cs="Arial"/>
          <w:b/>
          <w:sz w:val="22"/>
          <w:szCs w:val="22"/>
          <w:rPrChange w:id="125" w:author="Reis-Filho, Jorge S./Pathology" w:date="2019-07-13T13:49:00Z">
            <w:rPr>
              <w:rFonts w:ascii="Arial" w:eastAsia="Arial" w:hAnsi="Arial" w:cs="Arial"/>
              <w:b/>
              <w:color w:val="000000" w:themeColor="text1"/>
              <w:sz w:val="22"/>
              <w:szCs w:val="22"/>
            </w:rPr>
          </w:rPrChange>
        </w:rPr>
        <w:t>Methods</w:t>
      </w:r>
      <w:r w:rsidRPr="009E2F97">
        <w:rPr>
          <w:rFonts w:ascii="Arial" w:eastAsia="Arial" w:hAnsi="Arial" w:cs="Arial"/>
          <w:sz w:val="22"/>
          <w:szCs w:val="22"/>
          <w:rPrChange w:id="126" w:author="Reis-Filho, Jorge S./Pathology" w:date="2019-07-13T13:49:00Z">
            <w:rPr>
              <w:rFonts w:ascii="Arial" w:eastAsia="Arial" w:hAnsi="Arial" w:cs="Arial"/>
              <w:color w:val="000000" w:themeColor="text1"/>
              <w:sz w:val="22"/>
              <w:szCs w:val="22"/>
            </w:rPr>
          </w:rPrChange>
        </w:rPr>
        <w:t xml:space="preserve">), with mutations defined as clonal being significantly more frequently </w:t>
      </w:r>
      <w:r w:rsidRPr="009E2F97">
        <w:rPr>
          <w:rFonts w:ascii="Arial" w:eastAsia="Arial" w:hAnsi="Arial" w:cs="Arial"/>
          <w:sz w:val="22"/>
          <w:szCs w:val="22"/>
          <w:rPrChange w:id="127" w:author="Reis-Filho, Jorge S./Pathology" w:date="2019-07-13T13:49:00Z">
            <w:rPr>
              <w:rFonts w:ascii="Arial" w:eastAsia="Arial" w:hAnsi="Arial" w:cs="Arial"/>
              <w:color w:val="0033CC"/>
              <w:sz w:val="22"/>
              <w:szCs w:val="22"/>
            </w:rPr>
          </w:rPrChange>
        </w:rPr>
        <w:t>detected than subclonal mutations (</w:t>
      </w:r>
      <w:r w:rsidR="00F849AA" w:rsidRPr="009E2F97">
        <w:rPr>
          <w:rFonts w:ascii="Arial" w:eastAsia="Arial" w:hAnsi="Arial" w:cs="Arial"/>
          <w:sz w:val="22"/>
          <w:szCs w:val="22"/>
          <w:rPrChange w:id="128" w:author="Reis-Filho, Jorge S./Pathology" w:date="2019-07-13T13:49:00Z">
            <w:rPr>
              <w:rFonts w:ascii="Arial" w:eastAsia="Arial" w:hAnsi="Arial" w:cs="Arial"/>
              <w:color w:val="0033CC"/>
              <w:sz w:val="22"/>
              <w:szCs w:val="22"/>
            </w:rPr>
          </w:rPrChange>
        </w:rPr>
        <w:t>p &lt; 0.0001</w:t>
      </w:r>
      <w:r w:rsidR="007D236F" w:rsidRPr="009E2F97">
        <w:rPr>
          <w:rFonts w:ascii="Arial" w:eastAsia="Arial" w:hAnsi="Arial" w:cs="Arial"/>
          <w:sz w:val="22"/>
          <w:szCs w:val="22"/>
          <w:rPrChange w:id="129" w:author="Reis-Filho, Jorge S./Pathology" w:date="2019-07-13T13:49:00Z">
            <w:rPr>
              <w:rFonts w:ascii="Arial" w:eastAsia="Arial" w:hAnsi="Arial" w:cs="Arial"/>
              <w:color w:val="0033CC"/>
              <w:sz w:val="22"/>
              <w:szCs w:val="22"/>
            </w:rPr>
          </w:rPrChange>
        </w:rPr>
        <w:t>;</w:t>
      </w:r>
      <w:r w:rsidR="00F849AA" w:rsidRPr="009E2F97">
        <w:rPr>
          <w:rFonts w:ascii="Arial" w:eastAsia="Arial" w:hAnsi="Arial" w:cs="Arial"/>
          <w:sz w:val="22"/>
          <w:szCs w:val="22"/>
          <w:rPrChange w:id="130" w:author="Reis-Filho, Jorge S./Pathology" w:date="2019-07-13T13:49:00Z">
            <w:rPr>
              <w:rFonts w:ascii="Arial" w:eastAsia="Arial" w:hAnsi="Arial" w:cs="Arial"/>
              <w:color w:val="0033CC"/>
              <w:sz w:val="22"/>
              <w:szCs w:val="22"/>
            </w:rPr>
          </w:rPrChange>
        </w:rPr>
        <w:t xml:space="preserve"> </w:t>
      </w:r>
      <w:r w:rsidR="00E669C5" w:rsidRPr="009E2F97">
        <w:rPr>
          <w:rFonts w:ascii="Arial" w:eastAsia="Arial" w:hAnsi="Arial" w:cs="Arial"/>
          <w:b/>
          <w:sz w:val="22"/>
          <w:szCs w:val="22"/>
          <w:rPrChange w:id="131" w:author="Reis-Filho, Jorge S./Pathology" w:date="2019-07-13T13:49:00Z">
            <w:rPr>
              <w:rFonts w:ascii="Arial" w:eastAsia="Arial" w:hAnsi="Arial" w:cs="Arial"/>
              <w:b/>
              <w:color w:val="0033CC"/>
              <w:sz w:val="22"/>
              <w:szCs w:val="22"/>
            </w:rPr>
          </w:rPrChange>
        </w:rPr>
        <w:t xml:space="preserve">Fig. </w:t>
      </w:r>
      <w:r w:rsidRPr="009E2F97">
        <w:rPr>
          <w:rFonts w:ascii="Arial" w:eastAsia="Arial" w:hAnsi="Arial" w:cs="Arial"/>
          <w:b/>
          <w:sz w:val="22"/>
          <w:szCs w:val="22"/>
          <w:rPrChange w:id="132" w:author="Reis-Filho, Jorge S./Pathology" w:date="2019-07-13T13:49:00Z">
            <w:rPr>
              <w:rFonts w:ascii="Arial" w:eastAsia="Arial" w:hAnsi="Arial" w:cs="Arial"/>
              <w:b/>
              <w:color w:val="0033CC"/>
              <w:sz w:val="22"/>
              <w:szCs w:val="22"/>
            </w:rPr>
          </w:rPrChange>
        </w:rPr>
        <w:t>2</w:t>
      </w:r>
      <w:r w:rsidR="00755A8A" w:rsidRPr="009E2F97">
        <w:rPr>
          <w:rFonts w:ascii="Arial" w:eastAsia="Arial" w:hAnsi="Arial" w:cs="Arial"/>
          <w:b/>
          <w:sz w:val="22"/>
          <w:szCs w:val="22"/>
          <w:rPrChange w:id="133" w:author="Reis-Filho, Jorge S./Pathology" w:date="2019-07-13T13:49:00Z">
            <w:rPr>
              <w:rFonts w:ascii="Arial" w:eastAsia="Arial" w:hAnsi="Arial" w:cs="Arial"/>
              <w:b/>
              <w:color w:val="0033CC"/>
              <w:sz w:val="22"/>
              <w:szCs w:val="22"/>
            </w:rPr>
          </w:rPrChange>
        </w:rPr>
        <w:t>e</w:t>
      </w:r>
      <w:r w:rsidRPr="009E2F97">
        <w:rPr>
          <w:rFonts w:ascii="Arial" w:eastAsia="Arial" w:hAnsi="Arial" w:cs="Arial"/>
          <w:sz w:val="22"/>
          <w:szCs w:val="22"/>
          <w:rPrChange w:id="134" w:author="Reis-Filho, Jorge S./Pathology" w:date="2019-07-13T13:49:00Z">
            <w:rPr>
              <w:rFonts w:ascii="Arial" w:eastAsia="Arial" w:hAnsi="Arial" w:cs="Arial"/>
              <w:color w:val="0033CC"/>
              <w:sz w:val="22"/>
              <w:szCs w:val="22"/>
            </w:rPr>
          </w:rPrChange>
        </w:rPr>
        <w:t xml:space="preserve">). </w:t>
      </w:r>
      <w:bookmarkStart w:id="135" w:name="_Hlk13918225"/>
      <w:r w:rsidRPr="0030441E">
        <w:rPr>
          <w:rFonts w:ascii="Arial" w:eastAsia="Arial" w:hAnsi="Arial" w:cs="Arial"/>
          <w:color w:val="0033CC"/>
          <w:sz w:val="22"/>
          <w:szCs w:val="22"/>
        </w:rPr>
        <w:t xml:space="preserve">Additionally, the </w:t>
      </w:r>
      <w:r w:rsidR="00520797" w:rsidRPr="0030441E">
        <w:rPr>
          <w:rFonts w:ascii="Arial" w:eastAsia="Arial" w:hAnsi="Arial" w:cs="Arial"/>
          <w:color w:val="0033CC"/>
          <w:sz w:val="22"/>
          <w:szCs w:val="22"/>
        </w:rPr>
        <w:t xml:space="preserve">ctDNA </w:t>
      </w:r>
      <w:r w:rsidR="0039497E" w:rsidRPr="0030441E">
        <w:rPr>
          <w:rFonts w:ascii="Arial" w:eastAsia="Arial" w:hAnsi="Arial" w:cs="Arial"/>
          <w:color w:val="0033CC"/>
          <w:sz w:val="22"/>
          <w:szCs w:val="22"/>
        </w:rPr>
        <w:t>fraction</w:t>
      </w:r>
      <w:r w:rsidR="00A02F6F" w:rsidRPr="0030441E">
        <w:rPr>
          <w:rFonts w:ascii="Arial" w:eastAsia="Arial" w:hAnsi="Arial" w:cs="Arial"/>
          <w:color w:val="0033CC"/>
          <w:sz w:val="22"/>
          <w:szCs w:val="22"/>
        </w:rPr>
        <w:t xml:space="preserve"> (the </w:t>
      </w:r>
      <w:r w:rsidRPr="0030441E">
        <w:rPr>
          <w:rFonts w:ascii="Arial" w:eastAsia="Arial" w:hAnsi="Arial" w:cs="Arial"/>
          <w:color w:val="0033CC"/>
          <w:sz w:val="22"/>
          <w:szCs w:val="22"/>
        </w:rPr>
        <w:t xml:space="preserve">fraction of </w:t>
      </w:r>
      <w:r w:rsidR="00A02F6F" w:rsidRPr="0030441E">
        <w:rPr>
          <w:rFonts w:ascii="Arial" w:eastAsia="Arial" w:hAnsi="Arial" w:cs="Arial"/>
          <w:color w:val="0033CC"/>
          <w:sz w:val="22"/>
          <w:szCs w:val="22"/>
        </w:rPr>
        <w:t>tumor-derived cfDNA)</w:t>
      </w:r>
      <w:r w:rsidRPr="0030441E">
        <w:rPr>
          <w:rFonts w:ascii="Arial" w:eastAsia="Arial" w:hAnsi="Arial" w:cs="Arial"/>
          <w:color w:val="0033CC"/>
          <w:sz w:val="22"/>
          <w:szCs w:val="22"/>
        </w:rPr>
        <w:t xml:space="preserve"> in metastatic cancer patients significantly varied according to tumor type (</w:t>
      </w:r>
      <w:r w:rsidR="00E669C5" w:rsidRPr="0030441E">
        <w:rPr>
          <w:rFonts w:ascii="Arial" w:eastAsia="Arial" w:hAnsi="Arial" w:cs="Arial"/>
          <w:b/>
          <w:color w:val="0033CC"/>
          <w:sz w:val="22"/>
          <w:szCs w:val="22"/>
        </w:rPr>
        <w:t xml:space="preserve">Fig. </w:t>
      </w:r>
      <w:r w:rsidRPr="0030441E">
        <w:rPr>
          <w:rFonts w:ascii="Arial" w:eastAsia="Arial" w:hAnsi="Arial" w:cs="Arial"/>
          <w:b/>
          <w:color w:val="0033CC"/>
          <w:sz w:val="22"/>
          <w:szCs w:val="22"/>
        </w:rPr>
        <w:t>2</w:t>
      </w:r>
      <w:r w:rsidR="00755A8A" w:rsidRPr="0030441E">
        <w:rPr>
          <w:rFonts w:ascii="Arial" w:eastAsia="Arial" w:hAnsi="Arial" w:cs="Arial"/>
          <w:b/>
          <w:color w:val="0033CC"/>
          <w:sz w:val="22"/>
          <w:szCs w:val="22"/>
        </w:rPr>
        <w:t>f</w:t>
      </w:r>
      <w:r w:rsidRPr="0030441E">
        <w:rPr>
          <w:rFonts w:ascii="Arial" w:eastAsia="Arial" w:hAnsi="Arial" w:cs="Arial"/>
          <w:color w:val="0033CC"/>
          <w:sz w:val="22"/>
          <w:szCs w:val="22"/>
        </w:rPr>
        <w:t>)</w:t>
      </w:r>
      <w:r w:rsidR="00C23ACC" w:rsidRPr="0030441E">
        <w:rPr>
          <w:rFonts w:ascii="Arial" w:eastAsia="Arial" w:hAnsi="Arial" w:cs="Arial"/>
          <w:color w:val="0033CC"/>
          <w:sz w:val="22"/>
          <w:szCs w:val="22"/>
        </w:rPr>
        <w:t>.</w:t>
      </w:r>
      <w:r w:rsidRPr="0030441E">
        <w:rPr>
          <w:rFonts w:ascii="Arial" w:eastAsia="Arial" w:hAnsi="Arial" w:cs="Arial"/>
          <w:color w:val="0033CC"/>
          <w:sz w:val="22"/>
          <w:szCs w:val="22"/>
        </w:rPr>
        <w:t xml:space="preserve"> </w:t>
      </w:r>
      <w:r w:rsidR="00C23ACC" w:rsidRPr="0030441E">
        <w:rPr>
          <w:rFonts w:ascii="Arial" w:eastAsia="Arial" w:hAnsi="Arial" w:cs="Arial"/>
          <w:color w:val="0033CC"/>
          <w:sz w:val="22"/>
          <w:szCs w:val="22"/>
        </w:rPr>
        <w:t>To</w:t>
      </w:r>
      <w:r w:rsidR="009E2F97" w:rsidRPr="0030441E">
        <w:rPr>
          <w:rFonts w:ascii="Arial" w:eastAsia="Arial" w:hAnsi="Arial" w:cs="Arial"/>
          <w:color w:val="0033CC"/>
          <w:sz w:val="22"/>
          <w:szCs w:val="22"/>
        </w:rPr>
        <w:t xml:space="preserve"> assess the association between disease burden and disease fraction, volumetric assessment of the disease burden was performed (</w:t>
      </w:r>
      <w:r w:rsidR="009E2F97" w:rsidRPr="0030441E">
        <w:rPr>
          <w:rFonts w:ascii="Arial" w:eastAsia="Arial" w:hAnsi="Arial" w:cs="Arial"/>
          <w:b/>
          <w:color w:val="0033CC"/>
          <w:sz w:val="22"/>
          <w:szCs w:val="22"/>
        </w:rPr>
        <w:t>Online Methods</w:t>
      </w:r>
      <w:r w:rsidR="009E2F97" w:rsidRPr="0030441E">
        <w:rPr>
          <w:rFonts w:ascii="Arial" w:eastAsia="Arial" w:hAnsi="Arial" w:cs="Arial"/>
          <w:color w:val="0033CC"/>
          <w:sz w:val="22"/>
          <w:szCs w:val="22"/>
        </w:rPr>
        <w:t>). W</w:t>
      </w:r>
      <w:r w:rsidR="00C23ACC" w:rsidRPr="0030441E">
        <w:rPr>
          <w:rFonts w:ascii="Arial" w:eastAsia="Arial" w:hAnsi="Arial" w:cs="Arial"/>
          <w:color w:val="0033CC"/>
          <w:sz w:val="22"/>
          <w:szCs w:val="22"/>
        </w:rPr>
        <w:t xml:space="preserve">e found a significant association between the estimated disease volume in ml and </w:t>
      </w:r>
      <w:proofErr w:type="spellStart"/>
      <w:r w:rsidR="00C23ACC" w:rsidRPr="0030441E">
        <w:rPr>
          <w:rFonts w:ascii="Arial" w:eastAsia="Arial" w:hAnsi="Arial" w:cs="Arial"/>
          <w:color w:val="0033CC"/>
          <w:sz w:val="22"/>
          <w:szCs w:val="22"/>
        </w:rPr>
        <w:t>ctDNA</w:t>
      </w:r>
      <w:proofErr w:type="spellEnd"/>
      <w:r w:rsidR="00C23ACC" w:rsidRPr="0030441E">
        <w:rPr>
          <w:rFonts w:ascii="Arial" w:eastAsia="Arial" w:hAnsi="Arial" w:cs="Arial"/>
          <w:color w:val="0033CC"/>
          <w:sz w:val="22"/>
          <w:szCs w:val="22"/>
        </w:rPr>
        <w:t xml:space="preserve"> fraction in both </w:t>
      </w:r>
      <w:del w:id="136" w:author="Reis-Filho, Jorge S./Pathology" w:date="2019-07-13T22:17:00Z">
        <w:r w:rsidR="00C23ACC" w:rsidRPr="0030441E" w:rsidDel="00BE6275">
          <w:rPr>
            <w:rFonts w:ascii="Arial" w:eastAsia="Arial" w:hAnsi="Arial" w:cs="Arial"/>
            <w:color w:val="0033CC"/>
            <w:sz w:val="22"/>
            <w:szCs w:val="22"/>
          </w:rPr>
          <w:delText xml:space="preserve">breast </w:delText>
        </w:r>
      </w:del>
      <w:ins w:id="137" w:author="Reis-Filho, Jorge S./Pathology" w:date="2019-07-13T22:17:00Z">
        <w:r w:rsidR="00BE6275" w:rsidRPr="0030441E">
          <w:rPr>
            <w:rFonts w:ascii="Arial" w:eastAsia="Arial" w:hAnsi="Arial" w:cs="Arial"/>
            <w:color w:val="0033CC"/>
            <w:sz w:val="22"/>
            <w:szCs w:val="22"/>
          </w:rPr>
          <w:t xml:space="preserve">MBC </w:t>
        </w:r>
      </w:ins>
      <w:r w:rsidR="009E2F97" w:rsidRPr="0030441E">
        <w:rPr>
          <w:rFonts w:ascii="Arial" w:eastAsia="Arial" w:hAnsi="Arial" w:cs="Arial"/>
          <w:color w:val="0033CC"/>
          <w:sz w:val="22"/>
          <w:szCs w:val="22"/>
        </w:rPr>
        <w:t xml:space="preserve">(n=34, p=1.03e-4) </w:t>
      </w:r>
      <w:r w:rsidR="00C23ACC" w:rsidRPr="0030441E">
        <w:rPr>
          <w:rFonts w:ascii="Arial" w:eastAsia="Arial" w:hAnsi="Arial" w:cs="Arial"/>
          <w:color w:val="0033CC"/>
          <w:sz w:val="22"/>
          <w:szCs w:val="22"/>
        </w:rPr>
        <w:t xml:space="preserve">and </w:t>
      </w:r>
      <w:del w:id="138" w:author="Reis-Filho, Jorge S./Pathology" w:date="2019-07-13T22:17:00Z">
        <w:r w:rsidR="00C23ACC" w:rsidRPr="0030441E" w:rsidDel="00BE6275">
          <w:rPr>
            <w:rFonts w:ascii="Arial" w:eastAsia="Arial" w:hAnsi="Arial" w:cs="Arial"/>
            <w:color w:val="0033CC"/>
            <w:sz w:val="22"/>
            <w:szCs w:val="22"/>
          </w:rPr>
          <w:delText xml:space="preserve">lung cancer patients </w:delText>
        </w:r>
      </w:del>
      <w:ins w:id="139" w:author="Reis-Filho, Jorge S./Pathology" w:date="2019-07-13T22:17:00Z">
        <w:r w:rsidR="00BE6275" w:rsidRPr="0030441E">
          <w:rPr>
            <w:rFonts w:ascii="Arial" w:eastAsia="Arial" w:hAnsi="Arial" w:cs="Arial"/>
            <w:color w:val="0033CC"/>
            <w:sz w:val="22"/>
            <w:szCs w:val="22"/>
          </w:rPr>
          <w:t xml:space="preserve">NSCLC </w:t>
        </w:r>
      </w:ins>
      <w:r w:rsidR="00C23ACC" w:rsidRPr="0030441E">
        <w:rPr>
          <w:rFonts w:ascii="Arial" w:eastAsia="Arial" w:hAnsi="Arial" w:cs="Arial"/>
          <w:color w:val="0033CC"/>
          <w:sz w:val="22"/>
          <w:szCs w:val="22"/>
        </w:rPr>
        <w:t>(</w:t>
      </w:r>
      <w:r w:rsidR="009E2F97" w:rsidRPr="0030441E">
        <w:rPr>
          <w:rFonts w:ascii="Arial" w:eastAsia="Arial" w:hAnsi="Arial" w:cs="Arial"/>
          <w:color w:val="0033CC"/>
          <w:sz w:val="22"/>
          <w:szCs w:val="22"/>
        </w:rPr>
        <w:t>n=29,</w:t>
      </w:r>
      <w:r w:rsidR="00C23ACC" w:rsidRPr="0030441E">
        <w:rPr>
          <w:rFonts w:ascii="Arial" w:eastAsia="Arial" w:hAnsi="Arial" w:cs="Arial"/>
          <w:color w:val="0033CC"/>
          <w:sz w:val="22"/>
          <w:szCs w:val="22"/>
        </w:rPr>
        <w:t xml:space="preserve"> </w:t>
      </w:r>
      <w:r w:rsidR="009E2F97" w:rsidRPr="0030441E">
        <w:rPr>
          <w:rFonts w:ascii="Arial" w:eastAsia="Arial" w:hAnsi="Arial" w:cs="Arial"/>
          <w:color w:val="0033CC"/>
          <w:sz w:val="22"/>
          <w:szCs w:val="22"/>
        </w:rPr>
        <w:t>p=</w:t>
      </w:r>
      <w:r w:rsidR="00C23ACC" w:rsidRPr="0030441E">
        <w:rPr>
          <w:rFonts w:ascii="Arial" w:eastAsia="Arial" w:hAnsi="Arial" w:cs="Arial"/>
          <w:color w:val="0033CC"/>
          <w:sz w:val="22"/>
          <w:szCs w:val="22"/>
        </w:rPr>
        <w:t>0.042</w:t>
      </w:r>
      <w:r w:rsidR="009E2F97" w:rsidRPr="0030441E">
        <w:rPr>
          <w:rFonts w:ascii="Arial" w:eastAsia="Arial" w:hAnsi="Arial" w:cs="Arial"/>
          <w:color w:val="0033CC"/>
          <w:sz w:val="22"/>
          <w:szCs w:val="22"/>
        </w:rPr>
        <w:t xml:space="preserve">; </w:t>
      </w:r>
      <w:r w:rsidR="009E2F97" w:rsidRPr="0030441E">
        <w:rPr>
          <w:rFonts w:ascii="Arial" w:eastAsia="Arial" w:hAnsi="Arial" w:cs="Arial"/>
          <w:b/>
          <w:color w:val="0033CC"/>
          <w:sz w:val="22"/>
          <w:szCs w:val="22"/>
        </w:rPr>
        <w:t>Fig. 2g</w:t>
      </w:r>
      <w:r w:rsidR="00C23ACC" w:rsidRPr="0030441E">
        <w:rPr>
          <w:rFonts w:ascii="Arial" w:eastAsia="Arial" w:hAnsi="Arial" w:cs="Arial"/>
          <w:color w:val="0033CC"/>
          <w:sz w:val="22"/>
          <w:szCs w:val="22"/>
        </w:rPr>
        <w:t>)</w:t>
      </w:r>
      <w:ins w:id="140" w:author="Reis-Filho, Jorge S./Pathology" w:date="2019-07-13T22:17:00Z">
        <w:r w:rsidR="00BE6275" w:rsidRPr="0030441E">
          <w:rPr>
            <w:rFonts w:ascii="Arial" w:eastAsia="Arial" w:hAnsi="Arial" w:cs="Arial"/>
            <w:color w:val="0033CC"/>
            <w:sz w:val="22"/>
            <w:szCs w:val="22"/>
          </w:rPr>
          <w:t xml:space="preserve"> patients</w:t>
        </w:r>
      </w:ins>
      <w:r w:rsidR="00C23ACC" w:rsidRPr="0030441E">
        <w:rPr>
          <w:rFonts w:ascii="Arial" w:eastAsia="Arial" w:hAnsi="Arial" w:cs="Arial"/>
          <w:color w:val="0033CC"/>
          <w:sz w:val="22"/>
          <w:szCs w:val="22"/>
        </w:rPr>
        <w:t>.</w:t>
      </w:r>
      <w:r w:rsidRPr="0030441E">
        <w:rPr>
          <w:rFonts w:ascii="Arial" w:eastAsia="Arial" w:hAnsi="Arial" w:cs="Arial"/>
          <w:color w:val="0033CC"/>
          <w:sz w:val="22"/>
          <w:szCs w:val="22"/>
        </w:rPr>
        <w:t xml:space="preserve"> </w:t>
      </w:r>
      <w:r w:rsidR="009E2F97" w:rsidRPr="0030441E">
        <w:rPr>
          <w:rFonts w:ascii="Arial" w:eastAsia="Arial" w:hAnsi="Arial" w:cs="Arial"/>
          <w:color w:val="0033CC"/>
          <w:sz w:val="22"/>
          <w:szCs w:val="22"/>
        </w:rPr>
        <w:t>An assessment of the association between the automated bone scan index (</w:t>
      </w:r>
      <w:proofErr w:type="spellStart"/>
      <w:r w:rsidR="009E2F97" w:rsidRPr="0030441E">
        <w:rPr>
          <w:rFonts w:ascii="Arial" w:eastAsia="Arial" w:hAnsi="Arial" w:cs="Arial"/>
          <w:color w:val="0033CC"/>
          <w:sz w:val="22"/>
          <w:szCs w:val="22"/>
        </w:rPr>
        <w:t>aBSI</w:t>
      </w:r>
      <w:proofErr w:type="spellEnd"/>
      <w:r w:rsidR="009E2F97" w:rsidRPr="0030441E">
        <w:rPr>
          <w:rFonts w:ascii="Arial" w:eastAsia="Arial" w:hAnsi="Arial" w:cs="Arial"/>
          <w:color w:val="0033CC"/>
          <w:sz w:val="22"/>
          <w:szCs w:val="22"/>
        </w:rPr>
        <w:t xml:space="preserve">; </w:t>
      </w:r>
      <w:r w:rsidR="009E2F97" w:rsidRPr="0030441E">
        <w:rPr>
          <w:rFonts w:ascii="Arial" w:eastAsia="Arial" w:hAnsi="Arial" w:cs="Arial"/>
          <w:b/>
          <w:color w:val="0033CC"/>
          <w:sz w:val="22"/>
          <w:szCs w:val="22"/>
        </w:rPr>
        <w:t>Online Methods</w:t>
      </w:r>
      <w:r w:rsidR="009E2F97" w:rsidRPr="0030441E">
        <w:rPr>
          <w:rFonts w:ascii="Arial" w:eastAsia="Arial" w:hAnsi="Arial" w:cs="Arial"/>
          <w:color w:val="0033CC"/>
          <w:sz w:val="22"/>
          <w:szCs w:val="22"/>
        </w:rPr>
        <w:t xml:space="preserve">) and </w:t>
      </w:r>
      <w:proofErr w:type="spellStart"/>
      <w:r w:rsidR="009E2F97" w:rsidRPr="0030441E">
        <w:rPr>
          <w:rFonts w:ascii="Arial" w:eastAsia="Arial" w:hAnsi="Arial" w:cs="Arial"/>
          <w:color w:val="0033CC"/>
          <w:sz w:val="22"/>
          <w:szCs w:val="22"/>
        </w:rPr>
        <w:t>ctDNA</w:t>
      </w:r>
      <w:proofErr w:type="spellEnd"/>
      <w:r w:rsidR="009E2F97" w:rsidRPr="0030441E">
        <w:rPr>
          <w:rFonts w:ascii="Arial" w:eastAsia="Arial" w:hAnsi="Arial" w:cs="Arial"/>
          <w:color w:val="0033CC"/>
          <w:sz w:val="22"/>
          <w:szCs w:val="22"/>
        </w:rPr>
        <w:t xml:space="preserve"> fraction revealed a significant association (n=39, p = 0.023, </w:t>
      </w:r>
      <w:r w:rsidR="009E2F97" w:rsidRPr="0030441E">
        <w:rPr>
          <w:rFonts w:ascii="Arial" w:eastAsia="Arial" w:hAnsi="Arial" w:cs="Arial"/>
          <w:b/>
          <w:color w:val="0033CC"/>
          <w:sz w:val="22"/>
          <w:szCs w:val="22"/>
        </w:rPr>
        <w:t>Fig. 2g</w:t>
      </w:r>
      <w:r w:rsidR="009E2F97" w:rsidRPr="0030441E">
        <w:rPr>
          <w:rFonts w:ascii="Arial" w:eastAsia="Arial" w:hAnsi="Arial" w:cs="Arial"/>
          <w:color w:val="0033CC"/>
          <w:sz w:val="22"/>
          <w:szCs w:val="22"/>
        </w:rPr>
        <w:t>).</w:t>
      </w:r>
      <w:bookmarkEnd w:id="135"/>
    </w:p>
    <w:p w14:paraId="01D5CE16" w14:textId="77777777" w:rsidR="007C0779" w:rsidRPr="00CB7AF6" w:rsidRDefault="007C0779" w:rsidP="00AE24DE">
      <w:pPr>
        <w:spacing w:line="480" w:lineRule="auto"/>
        <w:rPr>
          <w:rFonts w:ascii="Arial" w:eastAsia="Arial" w:hAnsi="Arial" w:cs="Arial"/>
          <w:color w:val="000000" w:themeColor="text1"/>
          <w:sz w:val="22"/>
        </w:rPr>
      </w:pPr>
    </w:p>
    <w:p w14:paraId="024FD5FF" w14:textId="04290CB3"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Taken together, these analyses demonstrate that this cfDNA sequencing assay has high sensitivity for detection of tumor-derived somatic </w:t>
      </w:r>
      <w:r w:rsidR="00F849AA" w:rsidRPr="00CB7AF6">
        <w:rPr>
          <w:rFonts w:ascii="Arial" w:eastAsia="Arial" w:hAnsi="Arial" w:cs="Arial"/>
          <w:color w:val="000000" w:themeColor="text1"/>
          <w:sz w:val="22"/>
        </w:rPr>
        <w:t>mutations and</w:t>
      </w:r>
      <w:r w:rsidRPr="00CB7AF6">
        <w:rPr>
          <w:rFonts w:ascii="Arial" w:eastAsia="Arial" w:hAnsi="Arial" w:cs="Arial"/>
          <w:color w:val="000000" w:themeColor="text1"/>
          <w:sz w:val="22"/>
        </w:rPr>
        <w:t xml:space="preserve"> </w:t>
      </w:r>
      <w:r w:rsidR="00CA274E" w:rsidRPr="00CB7AF6">
        <w:rPr>
          <w:rFonts w:ascii="Arial" w:eastAsia="Arial" w:hAnsi="Arial" w:cs="Arial"/>
          <w:color w:val="000000" w:themeColor="text1"/>
          <w:sz w:val="22"/>
        </w:rPr>
        <w:t>identifies</w:t>
      </w:r>
      <w:r w:rsidRPr="00CB7AF6">
        <w:rPr>
          <w:rFonts w:ascii="Arial" w:eastAsia="Arial" w:hAnsi="Arial" w:cs="Arial"/>
          <w:color w:val="000000" w:themeColor="text1"/>
          <w:sz w:val="22"/>
        </w:rPr>
        <w:t xml:space="preserve"> mutations subclonally present in tumor tissues.</w:t>
      </w:r>
      <w:r w:rsidR="00520797" w:rsidRPr="00CB7AF6">
        <w:rPr>
          <w:rFonts w:ascii="Arial" w:eastAsia="Arial" w:hAnsi="Arial" w:cs="Arial"/>
          <w:color w:val="000000" w:themeColor="text1"/>
          <w:sz w:val="22"/>
        </w:rPr>
        <w:t xml:space="preserve"> </w:t>
      </w:r>
      <w:r w:rsidR="00A02F6F" w:rsidRPr="00CB7AF6">
        <w:rPr>
          <w:rFonts w:ascii="Arial" w:eastAsia="Arial" w:hAnsi="Arial" w:cs="Arial"/>
          <w:color w:val="000000" w:themeColor="text1"/>
          <w:sz w:val="22"/>
        </w:rPr>
        <w:t xml:space="preserve">As further described below, </w:t>
      </w:r>
      <w:r w:rsidR="00520797" w:rsidRPr="00CB7AF6">
        <w:rPr>
          <w:rFonts w:ascii="Arial" w:eastAsia="Arial" w:hAnsi="Arial" w:cs="Arial"/>
          <w:color w:val="000000" w:themeColor="text1"/>
          <w:sz w:val="22"/>
        </w:rPr>
        <w:t xml:space="preserve">VUSo detected in neither tumor biopsy nor </w:t>
      </w:r>
      <w:r w:rsidR="00520797" w:rsidRPr="00CB7AF6">
        <w:rPr>
          <w:rFonts w:ascii="Arial" w:eastAsia="Arial" w:hAnsi="Arial" w:cs="Arial"/>
          <w:color w:val="000000" w:themeColor="text1"/>
          <w:sz w:val="22"/>
        </w:rPr>
        <w:lastRenderedPageBreak/>
        <w:t xml:space="preserve">WBC may derive from multiple </w:t>
      </w:r>
      <w:r w:rsidR="0049337D" w:rsidRPr="00CB7AF6">
        <w:rPr>
          <w:rFonts w:ascii="Arial" w:eastAsia="Arial" w:hAnsi="Arial" w:cs="Arial"/>
          <w:color w:val="000000" w:themeColor="text1"/>
          <w:sz w:val="22"/>
        </w:rPr>
        <w:t>origins but</w:t>
      </w:r>
      <w:r w:rsidR="00520797" w:rsidRPr="00CB7AF6">
        <w:rPr>
          <w:rFonts w:ascii="Arial" w:eastAsia="Arial" w:hAnsi="Arial" w:cs="Arial"/>
          <w:color w:val="000000" w:themeColor="text1"/>
          <w:sz w:val="22"/>
        </w:rPr>
        <w:t xml:space="preserve"> comprise a set of alterations from which a subset may reflect aspects of ongoing tumor evolution and heterogeneity not captured in a small and anatomically constrained biopsy.</w:t>
      </w:r>
    </w:p>
    <w:p w14:paraId="4BD14D5D" w14:textId="77777777" w:rsidR="007C0779" w:rsidRPr="00CB7AF6" w:rsidRDefault="007C0779" w:rsidP="00AE24DE">
      <w:pPr>
        <w:spacing w:line="480" w:lineRule="auto"/>
        <w:rPr>
          <w:rFonts w:ascii="Arial" w:eastAsia="Arial" w:hAnsi="Arial" w:cs="Arial"/>
          <w:color w:val="000000" w:themeColor="text1"/>
          <w:sz w:val="22"/>
        </w:rPr>
      </w:pPr>
    </w:p>
    <w:p w14:paraId="3791BC54" w14:textId="79AC46BC" w:rsidR="007C0779" w:rsidRPr="00CB7AF6" w:rsidRDefault="00343F81" w:rsidP="00AE24DE">
      <w:pPr>
        <w:pStyle w:val="Heading2"/>
        <w:jc w:val="left"/>
        <w:rPr>
          <w:color w:val="000000" w:themeColor="text1"/>
        </w:rPr>
      </w:pPr>
      <w:bookmarkStart w:id="141" w:name="_1t3h5sf" w:colFirst="0" w:colLast="0"/>
      <w:bookmarkEnd w:id="141"/>
      <w:r w:rsidRPr="00CB7AF6">
        <w:rPr>
          <w:color w:val="000000" w:themeColor="text1"/>
        </w:rPr>
        <w:t xml:space="preserve">Tumor mutation burden and mutational signatures </w:t>
      </w:r>
    </w:p>
    <w:p w14:paraId="6CF2A2A7" w14:textId="6CC9BCDE"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Sequencing-derived </w:t>
      </w:r>
      <w:r w:rsidR="00A02F6F" w:rsidRPr="00CB7AF6">
        <w:rPr>
          <w:rFonts w:ascii="Arial" w:eastAsia="Arial" w:hAnsi="Arial" w:cs="Arial"/>
          <w:color w:val="000000" w:themeColor="text1"/>
          <w:sz w:val="22"/>
        </w:rPr>
        <w:t>data</w:t>
      </w:r>
      <w:r w:rsidRPr="00CB7AF6">
        <w:rPr>
          <w:rFonts w:ascii="Arial" w:eastAsia="Arial" w:hAnsi="Arial" w:cs="Arial"/>
          <w:color w:val="000000" w:themeColor="text1"/>
          <w:sz w:val="22"/>
        </w:rPr>
        <w:t xml:space="preserve"> above and beyond the identification of mutations, including the assessment of mutational burden, mutational signatures and genomics patterns consistent with microsatellite instability</w:t>
      </w:r>
      <w:r w:rsidR="00520797" w:rsidRPr="00CB7AF6">
        <w:rPr>
          <w:rFonts w:ascii="Arial" w:eastAsia="Arial" w:hAnsi="Arial" w:cs="Arial"/>
          <w:color w:val="000000" w:themeColor="text1"/>
          <w:sz w:val="22"/>
        </w:rPr>
        <w:t xml:space="preserve"> (MSI), ha</w:t>
      </w:r>
      <w:r w:rsidR="00A02F6F" w:rsidRPr="00CB7AF6">
        <w:rPr>
          <w:rFonts w:ascii="Arial" w:eastAsia="Arial" w:hAnsi="Arial" w:cs="Arial"/>
          <w:color w:val="000000" w:themeColor="text1"/>
          <w:sz w:val="22"/>
        </w:rPr>
        <w:t>ve</w:t>
      </w:r>
      <w:r w:rsidR="00520797" w:rsidRPr="00CB7AF6">
        <w:rPr>
          <w:rFonts w:ascii="Arial" w:eastAsia="Arial" w:hAnsi="Arial" w:cs="Arial"/>
          <w:color w:val="000000" w:themeColor="text1"/>
          <w:sz w:val="22"/>
        </w:rPr>
        <w:t xml:space="preserve"> </w:t>
      </w:r>
      <w:r w:rsidR="00A02F6F" w:rsidRPr="00CB7AF6">
        <w:rPr>
          <w:rFonts w:ascii="Arial" w:eastAsia="Arial" w:hAnsi="Arial" w:cs="Arial"/>
          <w:color w:val="000000" w:themeColor="text1"/>
          <w:sz w:val="22"/>
        </w:rPr>
        <w:t xml:space="preserve">been shown to </w:t>
      </w:r>
      <w:r w:rsidR="00520797" w:rsidRPr="00CB7AF6">
        <w:rPr>
          <w:rFonts w:ascii="Arial" w:eastAsia="Arial" w:hAnsi="Arial" w:cs="Arial"/>
          <w:color w:val="000000" w:themeColor="text1"/>
          <w:sz w:val="22"/>
        </w:rPr>
        <w:t>provide</w:t>
      </w:r>
      <w:r w:rsidRPr="00CB7AF6">
        <w:rPr>
          <w:rFonts w:ascii="Arial" w:eastAsia="Arial" w:hAnsi="Arial" w:cs="Arial"/>
          <w:color w:val="000000" w:themeColor="text1"/>
          <w:sz w:val="22"/>
        </w:rPr>
        <w:t xml:space="preserve"> information that can guide therapeutic decisions</w:t>
      </w:r>
      <w:r w:rsidR="00D56BFF" w:rsidRPr="00CB7AF6">
        <w:rPr>
          <w:rFonts w:ascii="Arial" w:eastAsia="Arial" w:hAnsi="Arial" w:cs="Arial"/>
          <w:color w:val="000000" w:themeColor="text1"/>
          <w:sz w:val="22"/>
          <w:szCs w:val="22"/>
        </w:rPr>
        <w:fldChar w:fldCharType="begin">
          <w:fldData xml:space="preserve">PEVuZE5vdGU+PENpdGU+PEF1dGhvcj5LaGFnaTwvQXV0aG9yPjxZZWFyPjIwMTc8L1llYXI+PFJl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==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PEVuZE5vdGU+PENpdGU+PEF1dGhvcj5LaGFnaTwvQXV0aG9yPjxZZWFyPjIwMTc8L1llYXI+PFJl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==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D56BFF" w:rsidRPr="00CB7AF6">
        <w:rPr>
          <w:rFonts w:ascii="Arial" w:eastAsia="Arial" w:hAnsi="Arial" w:cs="Arial"/>
          <w:color w:val="000000" w:themeColor="text1"/>
          <w:sz w:val="22"/>
          <w:szCs w:val="22"/>
        </w:rPr>
      </w:r>
      <w:r w:rsidR="00D56BFF"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35,36</w:t>
      </w:r>
      <w:r w:rsidR="00D56BFF"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 xml:space="preserve">.  Therefore, we performed an exploratory analysis to </w:t>
      </w:r>
      <w:r w:rsidR="00A02F6F" w:rsidRPr="00CB7AF6">
        <w:rPr>
          <w:rFonts w:ascii="Arial" w:eastAsia="Arial" w:hAnsi="Arial" w:cs="Arial"/>
          <w:color w:val="000000" w:themeColor="text1"/>
          <w:sz w:val="22"/>
          <w:szCs w:val="22"/>
        </w:rPr>
        <w:t>determine</w:t>
      </w:r>
      <w:r w:rsidRPr="00CB7AF6">
        <w:rPr>
          <w:rFonts w:ascii="Arial" w:eastAsia="Arial" w:hAnsi="Arial" w:cs="Arial"/>
          <w:color w:val="000000" w:themeColor="text1"/>
          <w:sz w:val="22"/>
          <w:szCs w:val="22"/>
        </w:rPr>
        <w:t xml:space="preserve"> whether tumor mutation burden (TMB), mutational signatures</w:t>
      </w:r>
      <w:r w:rsidR="00A00617" w:rsidRPr="00CB7AF6">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A00617" w:rsidRPr="00CB7AF6">
        <w:rPr>
          <w:rFonts w:ascii="Arial" w:hAnsi="Arial" w:cs="Arial"/>
          <w:color w:val="000000" w:themeColor="text1"/>
          <w:sz w:val="22"/>
          <w:szCs w:val="22"/>
        </w:rPr>
      </w:r>
      <w:r w:rsidR="00A0061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37,38</w:t>
      </w:r>
      <w:r w:rsidR="00A00617" w:rsidRPr="00CB7AF6">
        <w:rPr>
          <w:rFonts w:ascii="Arial" w:hAnsi="Arial" w:cs="Arial"/>
          <w:color w:val="000000" w:themeColor="text1"/>
          <w:sz w:val="22"/>
          <w:szCs w:val="22"/>
        </w:rPr>
        <w:fldChar w:fldCharType="end"/>
      </w:r>
      <w:r w:rsidRPr="00CB7AF6">
        <w:rPr>
          <w:rFonts w:ascii="Arial" w:eastAsia="Arial" w:hAnsi="Arial" w:cs="Arial"/>
          <w:color w:val="000000" w:themeColor="text1"/>
          <w:sz w:val="22"/>
          <w:szCs w:val="22"/>
        </w:rPr>
        <w:t xml:space="preserve">, and </w:t>
      </w:r>
      <w:r w:rsidR="00520797" w:rsidRPr="00CB7AF6">
        <w:rPr>
          <w:rFonts w:ascii="Arial" w:eastAsia="Arial" w:hAnsi="Arial" w:cs="Arial"/>
          <w:color w:val="000000" w:themeColor="text1"/>
          <w:sz w:val="22"/>
          <w:szCs w:val="22"/>
        </w:rPr>
        <w:t>MSI</w:t>
      </w:r>
      <w:r w:rsidRPr="00CB7AF6">
        <w:rPr>
          <w:rFonts w:ascii="Arial" w:eastAsia="Arial" w:hAnsi="Arial" w:cs="Arial"/>
          <w:color w:val="000000" w:themeColor="text1"/>
          <w:sz w:val="22"/>
          <w:szCs w:val="22"/>
        </w:rPr>
        <w:t xml:space="preserve"> score</w:t>
      </w:r>
      <w:r w:rsidR="00A00617"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A00617"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39</w:t>
      </w:r>
      <w:r w:rsidR="00A00617"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could be defined solely </w:t>
      </w:r>
      <w:r w:rsidR="006841BC">
        <w:rPr>
          <w:rFonts w:ascii="Arial" w:eastAsia="Arial" w:hAnsi="Arial" w:cs="Arial"/>
          <w:color w:val="000000" w:themeColor="text1"/>
          <w:sz w:val="22"/>
        </w:rPr>
        <w:t>using</w:t>
      </w:r>
      <w:r w:rsidRPr="00CB7AF6">
        <w:rPr>
          <w:rFonts w:ascii="Arial" w:eastAsia="Arial" w:hAnsi="Arial" w:cs="Arial"/>
          <w:color w:val="000000" w:themeColor="text1"/>
          <w:sz w:val="22"/>
        </w:rPr>
        <w:t xml:space="preserve"> cfDNA data. </w:t>
      </w:r>
    </w:p>
    <w:p w14:paraId="3356CD17" w14:textId="1D4EDB25" w:rsidR="007C0779" w:rsidRPr="00CB7AF6" w:rsidRDefault="007C0779" w:rsidP="00AE24DE">
      <w:pPr>
        <w:spacing w:line="480" w:lineRule="auto"/>
        <w:rPr>
          <w:rFonts w:ascii="Arial" w:eastAsia="Arial" w:hAnsi="Arial" w:cs="Arial"/>
          <w:color w:val="000000" w:themeColor="text1"/>
          <w:sz w:val="22"/>
        </w:rPr>
      </w:pPr>
    </w:p>
    <w:p w14:paraId="09EE8C52" w14:textId="3A449D70" w:rsidR="007C0779" w:rsidRPr="00CB7AF6" w:rsidRDefault="006841BC" w:rsidP="00AE24DE">
      <w:pPr>
        <w:spacing w:line="480" w:lineRule="auto"/>
        <w:rPr>
          <w:rFonts w:ascii="Arial" w:eastAsia="Arial" w:hAnsi="Arial" w:cs="Arial"/>
          <w:color w:val="000000" w:themeColor="text1"/>
          <w:sz w:val="22"/>
        </w:rPr>
      </w:pPr>
      <w:r w:rsidRPr="00407686">
        <w:rPr>
          <w:rFonts w:ascii="Arial" w:eastAsia="Arial" w:hAnsi="Arial" w:cs="Arial"/>
          <w:color w:val="000000" w:themeColor="text1"/>
          <w:sz w:val="22"/>
        </w:rPr>
        <w:t>A</w:t>
      </w:r>
      <w:r w:rsidR="00343F81" w:rsidRPr="00407686">
        <w:rPr>
          <w:rFonts w:ascii="Arial" w:eastAsia="Arial" w:hAnsi="Arial" w:cs="Arial"/>
          <w:color w:val="000000" w:themeColor="text1"/>
          <w:sz w:val="22"/>
        </w:rPr>
        <w:t>nalysis of TMB by MSK-IMPACT sequencing of tumor biopsies revealed six samples with a high</w:t>
      </w:r>
      <w:r w:rsidR="00343F81" w:rsidRPr="00CB7AF6">
        <w:rPr>
          <w:rFonts w:ascii="Arial" w:eastAsia="Arial" w:hAnsi="Arial" w:cs="Arial"/>
          <w:color w:val="000000" w:themeColor="text1"/>
          <w:sz w:val="22"/>
        </w:rPr>
        <w:t xml:space="preserve"> TMB </w:t>
      </w:r>
      <w:r w:rsidR="00520797" w:rsidRPr="00CB7AF6">
        <w:rPr>
          <w:rFonts w:ascii="Arial" w:eastAsia="Arial" w:hAnsi="Arial" w:cs="Arial"/>
          <w:color w:val="000000" w:themeColor="text1"/>
          <w:sz w:val="22"/>
        </w:rPr>
        <w:t>(</w:t>
      </w:r>
      <w:r w:rsidR="001874FD" w:rsidRPr="00CB7AF6">
        <w:rPr>
          <w:rFonts w:ascii="Arial" w:eastAsia="Arial" w:hAnsi="Arial" w:cs="Arial"/>
          <w:color w:val="000000" w:themeColor="text1"/>
          <w:sz w:val="22"/>
        </w:rPr>
        <w:t xml:space="preserve">based on the predefined </w:t>
      </w:r>
      <w:r w:rsidR="00520797" w:rsidRPr="00CB7AF6">
        <w:rPr>
          <w:rFonts w:ascii="Arial" w:eastAsia="Arial" w:hAnsi="Arial" w:cs="Arial"/>
          <w:color w:val="000000" w:themeColor="text1"/>
          <w:sz w:val="22"/>
        </w:rPr>
        <w:t>&gt;</w:t>
      </w:r>
      <w:r w:rsidR="00343F81" w:rsidRPr="00CB7AF6">
        <w:rPr>
          <w:rFonts w:ascii="Arial" w:eastAsia="Arial" w:hAnsi="Arial" w:cs="Arial"/>
          <w:color w:val="000000" w:themeColor="text1"/>
          <w:sz w:val="22"/>
        </w:rPr>
        <w:t>13.8 mutations/Mb</w:t>
      </w:r>
      <w:r w:rsidR="001874FD" w:rsidRPr="00CB7AF6">
        <w:rPr>
          <w:rFonts w:ascii="Arial" w:eastAsia="Arial" w:hAnsi="Arial" w:cs="Arial"/>
          <w:color w:val="000000" w:themeColor="text1"/>
          <w:sz w:val="22"/>
        </w:rPr>
        <w:t xml:space="preserve"> cut-off</w:t>
      </w:r>
      <w:r w:rsidR="00520797" w:rsidRPr="00CB7AF6">
        <w:rPr>
          <w:rFonts w:ascii="Arial" w:eastAsia="Arial" w:hAnsi="Arial" w:cs="Arial"/>
          <w:color w:val="000000" w:themeColor="text1"/>
          <w:sz w:val="22"/>
        </w:rPr>
        <w:t>)</w:t>
      </w:r>
      <w:r w:rsidR="003338FE"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w:t>
      </w:r>
      <w:r w:rsidR="003338FE" w:rsidRPr="00CB7AF6">
        <w:rPr>
          <w:rFonts w:ascii="Arial" w:eastAsia="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including two MBCs, three NSCLCs and one CRPC. </w:t>
      </w:r>
      <w:del w:id="142" w:author="Reis-Filho, Jorge S./Pathology" w:date="2019-07-13T21:31:00Z">
        <w:r w:rsidR="00343F81" w:rsidRPr="0030441E" w:rsidDel="006F1F91">
          <w:rPr>
            <w:rFonts w:ascii="Arial" w:eastAsia="Arial" w:hAnsi="Arial" w:cs="Arial"/>
            <w:color w:val="0033CC"/>
            <w:sz w:val="22"/>
            <w:rPrChange w:id="143" w:author="Reis-Filho, Jorge S./Pathology" w:date="2019-07-13T23:20:00Z">
              <w:rPr>
                <w:rFonts w:ascii="Arial" w:eastAsia="Arial" w:hAnsi="Arial" w:cs="Arial"/>
                <w:color w:val="000000" w:themeColor="text1"/>
                <w:sz w:val="22"/>
              </w:rPr>
            </w:rPrChange>
          </w:rPr>
          <w:delText>Of these</w:delText>
        </w:r>
      </w:del>
      <w:bookmarkStart w:id="144" w:name="_Hlk13946464"/>
      <w:ins w:id="145" w:author="Reis-Filho, Jorge S./Pathology" w:date="2019-07-13T21:31:00Z">
        <w:r w:rsidR="006F1F91" w:rsidRPr="0030441E">
          <w:rPr>
            <w:rFonts w:ascii="Arial" w:eastAsia="Arial" w:hAnsi="Arial" w:cs="Arial"/>
            <w:color w:val="0033CC"/>
            <w:sz w:val="22"/>
            <w:rPrChange w:id="146" w:author="Reis-Filho, Jorge S./Pathology" w:date="2019-07-13T23:20:00Z">
              <w:rPr>
                <w:rFonts w:ascii="Arial" w:eastAsia="Arial" w:hAnsi="Arial" w:cs="Arial"/>
                <w:color w:val="000000" w:themeColor="text1"/>
                <w:sz w:val="22"/>
              </w:rPr>
            </w:rPrChange>
          </w:rPr>
          <w:t>The two samples where MSK-IMPACT</w:t>
        </w:r>
      </w:ins>
      <w:ins w:id="147" w:author="Reis-Filho, Jorge S./Pathology" w:date="2019-07-13T21:32:00Z">
        <w:r w:rsidR="006F1F91" w:rsidRPr="0030441E">
          <w:rPr>
            <w:rFonts w:ascii="Arial" w:eastAsia="Arial" w:hAnsi="Arial" w:cs="Arial"/>
            <w:color w:val="0033CC"/>
            <w:sz w:val="22"/>
            <w:rPrChange w:id="148" w:author="Reis-Filho, Jorge S./Pathology" w:date="2019-07-13T23:20:00Z">
              <w:rPr>
                <w:rFonts w:ascii="Arial" w:eastAsia="Arial" w:hAnsi="Arial" w:cs="Arial"/>
                <w:color w:val="000000" w:themeColor="text1"/>
                <w:sz w:val="22"/>
              </w:rPr>
            </w:rPrChange>
          </w:rPr>
          <w:t xml:space="preserve"> but not the </w:t>
        </w:r>
      </w:ins>
      <w:ins w:id="149" w:author="Reis-Filho, Jorge S./Pathology" w:date="2019-07-13T22:32:00Z">
        <w:r w:rsidR="007D1DF9" w:rsidRPr="0030441E">
          <w:rPr>
            <w:rFonts w:ascii="Arial" w:eastAsia="Arial" w:hAnsi="Arial" w:cs="Arial"/>
            <w:color w:val="0033CC"/>
            <w:sz w:val="22"/>
          </w:rPr>
          <w:t>high-intensity</w:t>
        </w:r>
      </w:ins>
      <w:ins w:id="150" w:author="Reis-Filho, Jorge S./Pathology" w:date="2019-07-13T21:32:00Z">
        <w:r w:rsidR="006F1F91" w:rsidRPr="0030441E">
          <w:rPr>
            <w:rFonts w:ascii="Arial" w:eastAsia="Arial" w:hAnsi="Arial" w:cs="Arial"/>
            <w:color w:val="0033CC"/>
            <w:sz w:val="22"/>
            <w:rPrChange w:id="151" w:author="Reis-Filho, Jorge S./Pathology" w:date="2019-07-13T23:20:00Z">
              <w:rPr>
                <w:rFonts w:ascii="Arial" w:eastAsia="Arial" w:hAnsi="Arial" w:cs="Arial"/>
                <w:color w:val="000000" w:themeColor="text1"/>
                <w:sz w:val="22"/>
              </w:rPr>
            </w:rPrChange>
          </w:rPr>
          <w:t xml:space="preserve"> assay identified as hypermutators</w:t>
        </w:r>
      </w:ins>
      <w:ins w:id="152" w:author="Reis-Filho, Jorge S./Pathology" w:date="2019-07-13T21:33:00Z">
        <w:r w:rsidR="006F1F91" w:rsidRPr="0030441E">
          <w:rPr>
            <w:rFonts w:ascii="Arial" w:eastAsia="Arial" w:hAnsi="Arial" w:cs="Arial"/>
            <w:color w:val="0033CC"/>
            <w:sz w:val="22"/>
            <w:rPrChange w:id="153" w:author="Reis-Filho, Jorge S./Pathology" w:date="2019-07-13T23:20:00Z">
              <w:rPr>
                <w:rFonts w:ascii="Arial" w:eastAsia="Arial" w:hAnsi="Arial" w:cs="Arial"/>
                <w:color w:val="000000" w:themeColor="text1"/>
                <w:sz w:val="22"/>
              </w:rPr>
            </w:rPrChange>
          </w:rPr>
          <w:t xml:space="preserve"> display</w:t>
        </w:r>
      </w:ins>
      <w:ins w:id="154" w:author="Reis-Filho, Jorge S./Pathology" w:date="2019-07-13T21:35:00Z">
        <w:r w:rsidR="006F1F91" w:rsidRPr="0030441E">
          <w:rPr>
            <w:rFonts w:ascii="Arial" w:eastAsia="Arial" w:hAnsi="Arial" w:cs="Arial"/>
            <w:color w:val="0033CC"/>
            <w:sz w:val="22"/>
            <w:rPrChange w:id="155" w:author="Reis-Filho, Jorge S./Pathology" w:date="2019-07-13T23:20:00Z">
              <w:rPr>
                <w:rFonts w:ascii="Arial" w:eastAsia="Arial" w:hAnsi="Arial" w:cs="Arial"/>
                <w:color w:val="000000" w:themeColor="text1"/>
                <w:sz w:val="22"/>
              </w:rPr>
            </w:rPrChange>
          </w:rPr>
          <w:t>ed</w:t>
        </w:r>
      </w:ins>
      <w:ins w:id="156" w:author="Reis-Filho, Jorge S./Pathology" w:date="2019-07-13T21:33:00Z">
        <w:r w:rsidR="006F1F91" w:rsidRPr="0030441E">
          <w:rPr>
            <w:rFonts w:ascii="Arial" w:eastAsia="Arial" w:hAnsi="Arial" w:cs="Arial"/>
            <w:color w:val="0033CC"/>
            <w:sz w:val="22"/>
            <w:rPrChange w:id="157" w:author="Reis-Filho, Jorge S./Pathology" w:date="2019-07-13T23:20:00Z">
              <w:rPr>
                <w:rFonts w:ascii="Arial" w:eastAsia="Arial" w:hAnsi="Arial" w:cs="Arial"/>
                <w:color w:val="000000" w:themeColor="text1"/>
                <w:sz w:val="22"/>
              </w:rPr>
            </w:rPrChange>
          </w:rPr>
          <w:t xml:space="preserve"> </w:t>
        </w:r>
      </w:ins>
      <w:ins w:id="158" w:author="Reis-Filho, Jorge S./Pathology" w:date="2019-07-13T21:35:00Z">
        <w:r w:rsidR="006F1F91" w:rsidRPr="0030441E">
          <w:rPr>
            <w:rFonts w:ascii="Arial" w:eastAsia="Arial" w:hAnsi="Arial" w:cs="Arial"/>
            <w:color w:val="0033CC"/>
            <w:sz w:val="22"/>
            <w:rPrChange w:id="159" w:author="Reis-Filho, Jorge S./Pathology" w:date="2019-07-13T23:20:00Z">
              <w:rPr>
                <w:rFonts w:ascii="Arial" w:eastAsia="Arial" w:hAnsi="Arial" w:cs="Arial"/>
                <w:color w:val="000000" w:themeColor="text1"/>
                <w:sz w:val="22"/>
              </w:rPr>
            </w:rPrChange>
          </w:rPr>
          <w:t xml:space="preserve">low (&lt;10%) </w:t>
        </w:r>
      </w:ins>
      <w:proofErr w:type="spellStart"/>
      <w:ins w:id="160" w:author="Reis-Filho, Jorge S./Pathology" w:date="2019-07-13T21:33:00Z">
        <w:r w:rsidR="006F1F91" w:rsidRPr="0030441E">
          <w:rPr>
            <w:rFonts w:ascii="Arial" w:eastAsia="Arial" w:hAnsi="Arial" w:cs="Arial"/>
            <w:color w:val="0033CC"/>
            <w:sz w:val="22"/>
            <w:rPrChange w:id="161" w:author="Reis-Filho, Jorge S./Pathology" w:date="2019-07-13T23:20:00Z">
              <w:rPr>
                <w:rFonts w:ascii="Arial" w:eastAsia="Arial" w:hAnsi="Arial" w:cs="Arial"/>
                <w:color w:val="000000" w:themeColor="text1"/>
                <w:sz w:val="22"/>
              </w:rPr>
            </w:rPrChange>
          </w:rPr>
          <w:t>ctDNA</w:t>
        </w:r>
        <w:proofErr w:type="spellEnd"/>
        <w:r w:rsidR="006F1F91" w:rsidRPr="0030441E">
          <w:rPr>
            <w:rFonts w:ascii="Arial" w:eastAsia="Arial" w:hAnsi="Arial" w:cs="Arial"/>
            <w:color w:val="0033CC"/>
            <w:sz w:val="22"/>
            <w:rPrChange w:id="162" w:author="Reis-Filho, Jorge S./Pathology" w:date="2019-07-13T23:20:00Z">
              <w:rPr>
                <w:rFonts w:ascii="Arial" w:eastAsia="Arial" w:hAnsi="Arial" w:cs="Arial"/>
                <w:color w:val="000000" w:themeColor="text1"/>
                <w:sz w:val="22"/>
              </w:rPr>
            </w:rPrChange>
          </w:rPr>
          <w:t xml:space="preserve"> fractions</w:t>
        </w:r>
      </w:ins>
      <w:ins w:id="163" w:author="Reis-Filho, Jorge S./Pathology" w:date="2019-07-13T21:35:00Z">
        <w:r w:rsidR="00564225" w:rsidRPr="0030441E">
          <w:rPr>
            <w:rFonts w:ascii="Arial" w:eastAsia="Arial" w:hAnsi="Arial" w:cs="Arial"/>
            <w:color w:val="0033CC"/>
            <w:sz w:val="22"/>
            <w:rPrChange w:id="164" w:author="Reis-Filho, Jorge S./Pathology" w:date="2019-07-13T23:20:00Z">
              <w:rPr>
                <w:rFonts w:ascii="Arial" w:eastAsia="Arial" w:hAnsi="Arial" w:cs="Arial"/>
                <w:color w:val="000000" w:themeColor="text1"/>
                <w:sz w:val="22"/>
              </w:rPr>
            </w:rPrChange>
          </w:rPr>
          <w:t xml:space="preserve">; the remaining cases were also </w:t>
        </w:r>
      </w:ins>
      <w:del w:id="165" w:author="Reis-Filho, Jorge S./Pathology" w:date="2019-07-13T21:34:00Z">
        <w:r w:rsidR="00343F81" w:rsidRPr="00CB7AF6" w:rsidDel="006F1F91">
          <w:rPr>
            <w:rFonts w:ascii="Arial" w:eastAsia="Arial" w:hAnsi="Arial" w:cs="Arial"/>
            <w:color w:val="000000" w:themeColor="text1"/>
            <w:sz w:val="22"/>
          </w:rPr>
          <w:delText>,</w:delText>
        </w:r>
      </w:del>
      <w:del w:id="166" w:author="Reis-Filho, Jorge S./Pathology" w:date="2019-07-13T21:35:00Z">
        <w:r w:rsidR="00343F81" w:rsidRPr="00CB7AF6" w:rsidDel="00564225">
          <w:rPr>
            <w:rFonts w:ascii="Arial" w:eastAsia="Arial" w:hAnsi="Arial" w:cs="Arial"/>
            <w:color w:val="000000" w:themeColor="text1"/>
            <w:sz w:val="22"/>
          </w:rPr>
          <w:delText xml:space="preserve"> four were also </w:delText>
        </w:r>
      </w:del>
      <w:r w:rsidR="00343F81" w:rsidRPr="00CB7AF6">
        <w:rPr>
          <w:rFonts w:ascii="Arial" w:eastAsia="Arial" w:hAnsi="Arial" w:cs="Arial"/>
          <w:color w:val="000000" w:themeColor="text1"/>
          <w:sz w:val="22"/>
        </w:rPr>
        <w:t>classified as having</w:t>
      </w:r>
      <w:r w:rsidR="008C0711"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high TMB by cfDNA analysis (&gt;22.7 mutations/Mb</w:t>
      </w:r>
      <w:r w:rsidR="001874FD" w:rsidRPr="00CB7AF6">
        <w:rPr>
          <w:rFonts w:ascii="Arial" w:eastAsia="Arial" w:hAnsi="Arial" w:cs="Arial"/>
          <w:color w:val="000000" w:themeColor="text1"/>
          <w:sz w:val="22"/>
        </w:rPr>
        <w:t xml:space="preserve">; see </w:t>
      </w:r>
      <w:r w:rsidR="001874FD" w:rsidRPr="00CB7AF6">
        <w:rPr>
          <w:rFonts w:ascii="Arial" w:eastAsia="Arial" w:hAnsi="Arial" w:cs="Arial"/>
          <w:b/>
          <w:color w:val="000000" w:themeColor="text1"/>
          <w:sz w:val="22"/>
        </w:rPr>
        <w:t>Methods</w:t>
      </w:r>
      <w:r w:rsidR="00343F81" w:rsidRPr="00CB7AF6">
        <w:rPr>
          <w:rFonts w:ascii="Arial" w:eastAsia="Arial" w:hAnsi="Arial" w:cs="Arial"/>
          <w:color w:val="000000" w:themeColor="text1"/>
          <w:sz w:val="22"/>
        </w:rPr>
        <w:t>). Importantly, cfDNA analysis identified six additional cases with a high TMB (</w:t>
      </w:r>
      <w:r w:rsidR="00E669C5">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3</w:t>
      </w:r>
      <w:r w:rsidR="00755A8A">
        <w:rPr>
          <w:rFonts w:ascii="Arial" w:eastAsia="Arial" w:hAnsi="Arial" w:cs="Arial"/>
          <w:b/>
          <w:color w:val="000000" w:themeColor="text1"/>
          <w:sz w:val="22"/>
        </w:rPr>
        <w:t>a</w:t>
      </w:r>
      <w:r w:rsidR="00343F81" w:rsidRPr="00CB7AF6">
        <w:rPr>
          <w:rFonts w:ascii="Arial" w:eastAsia="Arial" w:hAnsi="Arial" w:cs="Arial"/>
          <w:color w:val="000000" w:themeColor="text1"/>
          <w:sz w:val="22"/>
        </w:rPr>
        <w:t>)</w:t>
      </w:r>
      <w:ins w:id="167" w:author="Reis-Filho, Jorge S./Pathology" w:date="2019-07-13T21:37:00Z">
        <w:r w:rsidR="00564225">
          <w:rPr>
            <w:rFonts w:ascii="Arial" w:eastAsia="Arial" w:hAnsi="Arial" w:cs="Arial"/>
            <w:color w:val="000000" w:themeColor="text1"/>
            <w:sz w:val="22"/>
          </w:rPr>
          <w:t xml:space="preserve"> </w:t>
        </w:r>
        <w:r w:rsidR="00564225" w:rsidRPr="0030441E">
          <w:rPr>
            <w:rFonts w:ascii="Arial" w:eastAsia="Arial" w:hAnsi="Arial" w:cs="Arial"/>
            <w:color w:val="0033CC"/>
            <w:sz w:val="22"/>
            <w:rPrChange w:id="168" w:author="Reis-Filho, Jorge S./Pathology" w:date="2019-07-13T23:20:00Z">
              <w:rPr>
                <w:rFonts w:ascii="Arial" w:eastAsia="Arial" w:hAnsi="Arial" w:cs="Arial"/>
                <w:color w:val="000000" w:themeColor="text1"/>
                <w:sz w:val="22"/>
              </w:rPr>
            </w:rPrChange>
          </w:rPr>
          <w:t>not detected as hypermutators by MSK-IMPACT analysis of the tumor biopsy</w:t>
        </w:r>
      </w:ins>
      <w:r w:rsidR="00343F81" w:rsidRPr="0030441E">
        <w:rPr>
          <w:rFonts w:ascii="Arial" w:eastAsia="Arial" w:hAnsi="Arial" w:cs="Arial"/>
          <w:color w:val="0033CC"/>
          <w:sz w:val="22"/>
          <w:rPrChange w:id="169" w:author="Reis-Filho, Jorge S./Pathology" w:date="2019-07-13T23:20:00Z">
            <w:rPr>
              <w:rFonts w:ascii="Arial" w:eastAsia="Arial" w:hAnsi="Arial" w:cs="Arial"/>
              <w:color w:val="000000" w:themeColor="text1"/>
              <w:sz w:val="22"/>
            </w:rPr>
          </w:rPrChange>
        </w:rPr>
        <w:t>.</w:t>
      </w:r>
      <w:ins w:id="170" w:author="Reis-Filho, Jorge S./Pathology" w:date="2019-07-13T21:37:00Z">
        <w:r w:rsidR="00564225" w:rsidRPr="0030441E">
          <w:rPr>
            <w:rFonts w:ascii="Arial" w:eastAsia="Arial" w:hAnsi="Arial" w:cs="Arial"/>
            <w:color w:val="0033CC"/>
            <w:sz w:val="22"/>
            <w:rPrChange w:id="171" w:author="Reis-Filho, Jorge S./Pathology" w:date="2019-07-13T23:20:00Z">
              <w:rPr>
                <w:rFonts w:ascii="Arial" w:eastAsia="Arial" w:hAnsi="Arial" w:cs="Arial"/>
                <w:color w:val="000000" w:themeColor="text1"/>
                <w:sz w:val="22"/>
              </w:rPr>
            </w:rPrChange>
          </w:rPr>
          <w:t xml:space="preserve"> Potential explanations for this observation include </w:t>
        </w:r>
      </w:ins>
      <w:ins w:id="172" w:author="Reis-Filho, Jorge S./Pathology" w:date="2019-07-13T21:39:00Z">
        <w:r w:rsidR="00564225" w:rsidRPr="0030441E">
          <w:rPr>
            <w:rFonts w:ascii="Arial" w:eastAsia="Arial" w:hAnsi="Arial" w:cs="Arial"/>
            <w:color w:val="0033CC"/>
            <w:sz w:val="22"/>
            <w:rPrChange w:id="173" w:author="Reis-Filho, Jorge S./Pathology" w:date="2019-07-13T23:20:00Z">
              <w:rPr>
                <w:rFonts w:ascii="Arial" w:eastAsia="Arial" w:hAnsi="Arial" w:cs="Arial"/>
                <w:color w:val="000000" w:themeColor="text1"/>
                <w:sz w:val="22"/>
              </w:rPr>
            </w:rPrChange>
          </w:rPr>
          <w:t xml:space="preserve">both spatial and genetic heterogeneity between </w:t>
        </w:r>
      </w:ins>
      <w:ins w:id="174" w:author="Reis-Filho, Jorge S./Pathology" w:date="2019-07-13T21:40:00Z">
        <w:r w:rsidR="00564225" w:rsidRPr="0030441E">
          <w:rPr>
            <w:rFonts w:ascii="Arial" w:eastAsia="Arial" w:hAnsi="Arial" w:cs="Arial"/>
            <w:color w:val="0033CC"/>
            <w:sz w:val="22"/>
            <w:rPrChange w:id="175" w:author="Reis-Filho, Jorge S./Pathology" w:date="2019-07-13T23:20:00Z">
              <w:rPr>
                <w:rFonts w:ascii="Arial" w:eastAsia="Arial" w:hAnsi="Arial" w:cs="Arial"/>
                <w:color w:val="000000" w:themeColor="text1"/>
                <w:sz w:val="22"/>
              </w:rPr>
            </w:rPrChange>
          </w:rPr>
          <w:t xml:space="preserve">primary tumor and metastatic sites and between metastatic sites, and </w:t>
        </w:r>
      </w:ins>
      <w:ins w:id="176" w:author="Reis-Filho, Jorge S./Pathology" w:date="2019-07-13T21:38:00Z">
        <w:r w:rsidR="00564225" w:rsidRPr="0030441E">
          <w:rPr>
            <w:rFonts w:ascii="Arial" w:eastAsia="Arial" w:hAnsi="Arial" w:cs="Arial"/>
            <w:color w:val="0033CC"/>
            <w:sz w:val="22"/>
            <w:rPrChange w:id="177" w:author="Reis-Filho, Jorge S./Pathology" w:date="2019-07-13T23:20:00Z">
              <w:rPr>
                <w:rFonts w:ascii="Arial" w:eastAsia="Arial" w:hAnsi="Arial" w:cs="Arial"/>
                <w:color w:val="000000" w:themeColor="text1"/>
                <w:sz w:val="22"/>
              </w:rPr>
            </w:rPrChange>
          </w:rPr>
          <w:t>the acquisition of the hypermutator phenotype at a relatively late stage in tumor evolution</w:t>
        </w:r>
      </w:ins>
      <w:ins w:id="178" w:author="Reis-Filho, Jorge S./Pathology" w:date="2019-07-13T21:39:00Z">
        <w:r w:rsidR="00564225" w:rsidRPr="0030441E">
          <w:rPr>
            <w:rFonts w:ascii="Arial" w:eastAsia="Arial" w:hAnsi="Arial" w:cs="Arial"/>
            <w:color w:val="0033CC"/>
            <w:sz w:val="22"/>
            <w:rPrChange w:id="179" w:author="Reis-Filho, Jorge S./Pathology" w:date="2019-07-13T23:20:00Z">
              <w:rPr>
                <w:rFonts w:ascii="Arial" w:eastAsia="Arial" w:hAnsi="Arial" w:cs="Arial"/>
                <w:color w:val="000000" w:themeColor="text1"/>
                <w:sz w:val="22"/>
              </w:rPr>
            </w:rPrChange>
          </w:rPr>
          <w:t>.</w:t>
        </w:r>
      </w:ins>
      <w:r w:rsidR="00343F81" w:rsidRPr="0030441E">
        <w:rPr>
          <w:rFonts w:ascii="Arial" w:eastAsia="Arial" w:hAnsi="Arial" w:cs="Arial"/>
          <w:color w:val="0033CC"/>
          <w:sz w:val="22"/>
          <w:rPrChange w:id="180" w:author="Reis-Filho, Jorge S./Pathology" w:date="2019-07-13T23:20:00Z">
            <w:rPr>
              <w:rFonts w:ascii="Arial" w:eastAsia="Arial" w:hAnsi="Arial" w:cs="Arial"/>
              <w:color w:val="000000" w:themeColor="text1"/>
              <w:sz w:val="22"/>
            </w:rPr>
          </w:rPrChange>
        </w:rPr>
        <w:t xml:space="preserve"> </w:t>
      </w:r>
      <w:bookmarkEnd w:id="144"/>
      <w:r w:rsidR="00343F81" w:rsidRPr="00CB7AF6">
        <w:rPr>
          <w:rFonts w:ascii="Arial" w:eastAsia="Arial" w:hAnsi="Arial" w:cs="Arial"/>
          <w:color w:val="000000" w:themeColor="text1"/>
          <w:sz w:val="22"/>
        </w:rPr>
        <w:t xml:space="preserve">The </w:t>
      </w:r>
      <w:r w:rsidR="001C4AAF">
        <w:rPr>
          <w:rFonts w:ascii="Arial" w:eastAsia="Arial" w:hAnsi="Arial" w:cs="Arial"/>
          <w:color w:val="000000" w:themeColor="text1"/>
          <w:sz w:val="22"/>
        </w:rPr>
        <w:t>10</w:t>
      </w:r>
      <w:r w:rsidR="00343F81" w:rsidRPr="00CB7AF6">
        <w:rPr>
          <w:rFonts w:ascii="Arial" w:eastAsia="Arial" w:hAnsi="Arial" w:cs="Arial"/>
          <w:color w:val="000000" w:themeColor="text1"/>
          <w:sz w:val="22"/>
        </w:rPr>
        <w:t xml:space="preserve"> </w:t>
      </w:r>
      <w:proofErr w:type="spellStart"/>
      <w:r w:rsidR="00343F81" w:rsidRPr="00CB7AF6">
        <w:rPr>
          <w:rFonts w:ascii="Arial" w:eastAsia="Arial" w:hAnsi="Arial" w:cs="Arial"/>
          <w:color w:val="000000" w:themeColor="text1"/>
          <w:sz w:val="22"/>
        </w:rPr>
        <w:t>cfDNA</w:t>
      </w:r>
      <w:proofErr w:type="spellEnd"/>
      <w:r w:rsidR="00343F81" w:rsidRPr="00CB7AF6">
        <w:rPr>
          <w:rFonts w:ascii="Arial" w:eastAsia="Arial" w:hAnsi="Arial" w:cs="Arial"/>
          <w:color w:val="000000" w:themeColor="text1"/>
          <w:sz w:val="22"/>
        </w:rPr>
        <w:t xml:space="preserve"> samples with high TMB (henceforth referred to as </w:t>
      </w:r>
      <w:r w:rsidR="00520797" w:rsidRPr="00CB7AF6">
        <w:rPr>
          <w:rFonts w:ascii="Arial" w:eastAsia="Arial" w:hAnsi="Arial" w:cs="Arial"/>
          <w:color w:val="000000" w:themeColor="text1"/>
          <w:sz w:val="22"/>
        </w:rPr>
        <w:t>hypermutat</w:t>
      </w:r>
      <w:r w:rsidR="001874FD" w:rsidRPr="00CB7AF6">
        <w:rPr>
          <w:rFonts w:ascii="Arial" w:eastAsia="Arial" w:hAnsi="Arial" w:cs="Arial"/>
          <w:color w:val="000000" w:themeColor="text1"/>
          <w:sz w:val="22"/>
        </w:rPr>
        <w:t>ed</w:t>
      </w:r>
      <w:r w:rsidR="00343F81" w:rsidRPr="00CB7AF6">
        <w:rPr>
          <w:rFonts w:ascii="Arial" w:eastAsia="Arial" w:hAnsi="Arial" w:cs="Arial"/>
          <w:color w:val="000000" w:themeColor="text1"/>
          <w:sz w:val="22"/>
        </w:rPr>
        <w:t xml:space="preserve">) accounted for 75% of the cfDNA biopsy </w:t>
      </w:r>
      <w:r w:rsidR="00520797" w:rsidRPr="00CB7AF6">
        <w:rPr>
          <w:rFonts w:ascii="Arial" w:eastAsia="Arial" w:hAnsi="Arial" w:cs="Arial"/>
          <w:color w:val="000000" w:themeColor="text1"/>
          <w:sz w:val="22"/>
        </w:rPr>
        <w:t>subthreshold</w:t>
      </w:r>
      <w:r w:rsidR="00343F81" w:rsidRPr="00CB7AF6">
        <w:rPr>
          <w:rFonts w:ascii="Arial" w:eastAsia="Arial" w:hAnsi="Arial" w:cs="Arial"/>
          <w:color w:val="000000" w:themeColor="text1"/>
          <w:sz w:val="22"/>
        </w:rPr>
        <w:t xml:space="preserve"> mutations and VUSo</w:t>
      </w:r>
      <w:r w:rsidR="00520797" w:rsidRPr="00CB7AF6">
        <w:rPr>
          <w:rFonts w:ascii="Arial" w:eastAsia="Arial" w:hAnsi="Arial" w:cs="Arial"/>
          <w:color w:val="000000" w:themeColor="text1"/>
          <w:sz w:val="22"/>
        </w:rPr>
        <w:t xml:space="preserve"> across the entire cohort</w:t>
      </w:r>
      <w:r w:rsidR="00343F81"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3</w:t>
      </w:r>
      <w:r w:rsidR="00755A8A">
        <w:rPr>
          <w:rFonts w:ascii="Arial" w:eastAsia="Arial" w:hAnsi="Arial" w:cs="Arial"/>
          <w:b/>
          <w:color w:val="000000" w:themeColor="text1"/>
          <w:sz w:val="22"/>
        </w:rPr>
        <w:t>b</w:t>
      </w:r>
      <w:r w:rsidR="00D74647" w:rsidRPr="00CB7AF6">
        <w:rPr>
          <w:rFonts w:ascii="Arial" w:eastAsia="Arial" w:hAnsi="Arial" w:cs="Arial"/>
          <w:color w:val="000000" w:themeColor="text1"/>
          <w:sz w:val="22"/>
        </w:rPr>
        <w:t>) and</w:t>
      </w:r>
      <w:r w:rsidR="00343F81" w:rsidRPr="00CB7AF6">
        <w:rPr>
          <w:rFonts w:ascii="Arial" w:eastAsia="Arial" w:hAnsi="Arial" w:cs="Arial"/>
          <w:color w:val="000000" w:themeColor="text1"/>
          <w:sz w:val="22"/>
        </w:rPr>
        <w:t xml:space="preserve"> displayed mutational signatures consistent with modalities of genetic instability documented in MBCs, NSCLCs, and CRPC. All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MBCs (</w:t>
      </w:r>
      <w:r w:rsidR="003001A2" w:rsidRPr="00CB7AF6">
        <w:rPr>
          <w:rFonts w:ascii="Arial" w:eastAsia="Arial" w:hAnsi="Arial" w:cs="Arial"/>
          <w:color w:val="000000" w:themeColor="text1"/>
          <w:sz w:val="22"/>
        </w:rPr>
        <w:t>n</w:t>
      </w:r>
      <w:r w:rsidR="00343F81" w:rsidRPr="00CB7AF6">
        <w:rPr>
          <w:rFonts w:ascii="Arial" w:eastAsia="Arial" w:hAnsi="Arial" w:cs="Arial"/>
          <w:color w:val="000000" w:themeColor="text1"/>
          <w:sz w:val="22"/>
        </w:rPr>
        <w:t xml:space="preserve">=5) and one of the three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CRPCs displayed the </w:t>
      </w:r>
      <w:r w:rsidR="00343F81" w:rsidRPr="00CB7AF6">
        <w:rPr>
          <w:rFonts w:ascii="Arial" w:eastAsia="Arial" w:hAnsi="Arial" w:cs="Arial"/>
          <w:color w:val="000000" w:themeColor="text1"/>
          <w:sz w:val="22"/>
        </w:rPr>
        <w:lastRenderedPageBreak/>
        <w:t>mutational signature related to activity of the APOBEC cytidine deaminases</w:t>
      </w:r>
      <w:r w:rsidR="001159B7" w:rsidRPr="00CB7AF6">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PEVuZE5vdGU+PENpdGU+PEF1dGhvcj5BbGV4YW5kcm92PC9BdXRob3I+PFllYXI+MjAxMzwvWWVh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1159B7" w:rsidRPr="00CB7AF6">
        <w:rPr>
          <w:rFonts w:ascii="Arial" w:hAnsi="Arial" w:cs="Arial"/>
          <w:color w:val="000000" w:themeColor="text1"/>
          <w:sz w:val="22"/>
          <w:szCs w:val="22"/>
        </w:rPr>
      </w:r>
      <w:r w:rsidR="001159B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37,38</w:t>
      </w:r>
      <w:r w:rsidR="001159B7" w:rsidRPr="00CB7AF6">
        <w:rPr>
          <w:rFonts w:ascii="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which </w:t>
      </w:r>
      <w:r w:rsidR="00BD7923">
        <w:rPr>
          <w:rFonts w:ascii="Arial" w:eastAsia="Arial" w:hAnsi="Arial" w:cs="Arial"/>
          <w:color w:val="000000" w:themeColor="text1"/>
          <w:sz w:val="22"/>
        </w:rPr>
        <w:t xml:space="preserve">generate </w:t>
      </w:r>
      <w:r w:rsidR="00343F81" w:rsidRPr="00CB7AF6">
        <w:rPr>
          <w:rFonts w:ascii="Arial" w:eastAsia="Arial" w:hAnsi="Arial" w:cs="Arial"/>
          <w:color w:val="000000" w:themeColor="text1"/>
          <w:sz w:val="22"/>
        </w:rPr>
        <w:t>a hypermutator phenotype a</w:t>
      </w:r>
      <w:r w:rsidR="00A00617" w:rsidRPr="00CB7AF6">
        <w:rPr>
          <w:rFonts w:ascii="Arial" w:eastAsia="Arial" w:hAnsi="Arial" w:cs="Arial"/>
          <w:color w:val="000000" w:themeColor="text1"/>
          <w:sz w:val="22"/>
        </w:rPr>
        <w:t xml:space="preserve">nd </w:t>
      </w:r>
      <w:r w:rsidR="003D3797">
        <w:rPr>
          <w:rFonts w:ascii="Arial" w:eastAsia="Arial" w:hAnsi="Arial" w:cs="Arial"/>
          <w:color w:val="000000" w:themeColor="text1"/>
          <w:sz w:val="22"/>
        </w:rPr>
        <w:t>are</w:t>
      </w:r>
      <w:r w:rsidR="005831BA"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 xml:space="preserve">commonly acquired later in the evolution of </w:t>
      </w:r>
      <w:del w:id="181" w:author="Reis-Filho, Jorge S./Pathology" w:date="2019-07-13T22:17:00Z">
        <w:r w:rsidR="00343F81" w:rsidRPr="0030441E" w:rsidDel="00BE6275">
          <w:rPr>
            <w:rFonts w:ascii="Arial" w:eastAsia="Arial" w:hAnsi="Arial" w:cs="Arial"/>
            <w:color w:val="0033CC"/>
            <w:sz w:val="22"/>
            <w:rPrChange w:id="182" w:author="Reis-Filho, Jorge S./Pathology" w:date="2019-07-13T23:20:00Z">
              <w:rPr>
                <w:rFonts w:ascii="Arial" w:eastAsia="Arial" w:hAnsi="Arial" w:cs="Arial"/>
                <w:color w:val="000000" w:themeColor="text1"/>
                <w:sz w:val="22"/>
              </w:rPr>
            </w:rPrChange>
          </w:rPr>
          <w:delText xml:space="preserve">breast </w:delText>
        </w:r>
      </w:del>
      <w:ins w:id="183" w:author="Reis-Filho, Jorge S./Pathology" w:date="2019-07-13T22:17:00Z">
        <w:r w:rsidR="00BE6275" w:rsidRPr="0030441E">
          <w:rPr>
            <w:rFonts w:ascii="Arial" w:eastAsia="Arial" w:hAnsi="Arial" w:cs="Arial"/>
            <w:color w:val="0033CC"/>
            <w:sz w:val="22"/>
            <w:rPrChange w:id="184" w:author="Reis-Filho, Jorge S./Pathology" w:date="2019-07-13T23:20:00Z">
              <w:rPr>
                <w:rFonts w:ascii="Arial" w:eastAsia="Arial" w:hAnsi="Arial" w:cs="Arial"/>
                <w:color w:val="000000" w:themeColor="text1"/>
                <w:sz w:val="22"/>
              </w:rPr>
            </w:rPrChange>
          </w:rPr>
          <w:t xml:space="preserve">MBCs </w:t>
        </w:r>
      </w:ins>
      <w:r w:rsidR="00343F81" w:rsidRPr="00CB7AF6">
        <w:rPr>
          <w:rFonts w:ascii="Arial" w:eastAsia="Arial" w:hAnsi="Arial" w:cs="Arial"/>
          <w:color w:val="000000" w:themeColor="text1"/>
          <w:sz w:val="22"/>
        </w:rPr>
        <w:t xml:space="preserve">and </w:t>
      </w:r>
      <w:del w:id="185" w:author="Reis-Filho, Jorge S./Pathology" w:date="2019-07-13T22:17:00Z">
        <w:r w:rsidR="00343F81" w:rsidRPr="0030441E" w:rsidDel="00BE6275">
          <w:rPr>
            <w:rFonts w:ascii="Arial" w:eastAsia="Arial" w:hAnsi="Arial" w:cs="Arial"/>
            <w:color w:val="0033CC"/>
            <w:sz w:val="22"/>
            <w:rPrChange w:id="186" w:author="Reis-Filho, Jorge S./Pathology" w:date="2019-07-13T23:20:00Z">
              <w:rPr>
                <w:rFonts w:ascii="Arial" w:eastAsia="Arial" w:hAnsi="Arial" w:cs="Arial"/>
                <w:color w:val="000000" w:themeColor="text1"/>
                <w:sz w:val="22"/>
              </w:rPr>
            </w:rPrChange>
          </w:rPr>
          <w:delText>prostate cancers</w:delText>
        </w:r>
      </w:del>
      <w:ins w:id="187" w:author="Reis-Filho, Jorge S./Pathology" w:date="2019-07-13T22:17:00Z">
        <w:r w:rsidR="00BE6275" w:rsidRPr="0030441E">
          <w:rPr>
            <w:rFonts w:ascii="Arial" w:eastAsia="Arial" w:hAnsi="Arial" w:cs="Arial"/>
            <w:color w:val="0033CC"/>
            <w:sz w:val="22"/>
            <w:rPrChange w:id="188" w:author="Reis-Filho, Jorge S./Pathology" w:date="2019-07-13T23:20:00Z">
              <w:rPr>
                <w:rFonts w:ascii="Arial" w:eastAsia="Arial" w:hAnsi="Arial" w:cs="Arial"/>
                <w:color w:val="000000" w:themeColor="text1"/>
                <w:sz w:val="22"/>
              </w:rPr>
            </w:rPrChange>
          </w:rPr>
          <w:t>CRPC</w:t>
        </w:r>
        <w:r w:rsidR="00BE6275">
          <w:rPr>
            <w:rFonts w:ascii="Arial" w:eastAsia="Arial" w:hAnsi="Arial" w:cs="Arial"/>
            <w:color w:val="000000" w:themeColor="text1"/>
            <w:sz w:val="22"/>
          </w:rPr>
          <w:t>s</w:t>
        </w:r>
      </w:ins>
      <w:r w:rsidR="001159B7" w:rsidRPr="00CB7AF6">
        <w:rPr>
          <w:rFonts w:ascii="Arial" w:hAnsi="Arial" w:cs="Arial"/>
          <w:color w:val="000000" w:themeColor="text1"/>
          <w:sz w:val="22"/>
          <w:szCs w:val="22"/>
        </w:rPr>
        <w:fldChar w:fldCharType="begin">
          <w:fldData xml:space="preserve">PEVuZE5vdGU+PENpdGU+PEF1dGhvcj5Qb2xhazwvQXV0aG9yPjxZZWFyPjIwMTc8L1llYXI+PFJl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==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PEVuZE5vdGU+PENpdGU+PEF1dGhvcj5Qb2xhazwvQXV0aG9yPjxZZWFyPjIwMTc8L1llYXI+PFJl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==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1159B7" w:rsidRPr="00CB7AF6">
        <w:rPr>
          <w:rFonts w:ascii="Arial" w:hAnsi="Arial" w:cs="Arial"/>
          <w:color w:val="000000" w:themeColor="text1"/>
          <w:sz w:val="22"/>
          <w:szCs w:val="22"/>
        </w:rPr>
      </w:r>
      <w:r w:rsidR="001159B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40</w:t>
      </w:r>
      <w:r w:rsidR="001159B7" w:rsidRPr="00CB7AF6">
        <w:rPr>
          <w:rFonts w:ascii="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Consistent with the results of previous analysis of NSCLCs</w:t>
      </w:r>
      <w:r w:rsidR="001159B7" w:rsidRPr="00CB7AF6">
        <w:rPr>
          <w:rFonts w:ascii="Arial" w:hAnsi="Arial" w:cs="Arial"/>
          <w:color w:val="000000" w:themeColor="text1"/>
          <w:sz w:val="22"/>
          <w:szCs w:val="22"/>
        </w:rPr>
        <w:fldChar w:fldCharType="begin">
          <w:fldData xml:space="preserve">PEVuZE5vdGU+PENpdGU+PEF1dGhvcj5kZSBCcnVpbjwvQXV0aG9yPjxZZWFyPjIwMTQ8L1llYXI+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</w:fldData>
        </w:fldChar>
      </w:r>
      <w:r w:rsidR="006E2475">
        <w:rPr>
          <w:rFonts w:ascii="Arial" w:hAnsi="Arial" w:cs="Arial"/>
          <w:color w:val="000000" w:themeColor="text1"/>
          <w:sz w:val="22"/>
          <w:szCs w:val="22"/>
        </w:rPr>
        <w:instrText xml:space="preserve"> ADDIN EN.CITE </w:instrText>
      </w:r>
      <w:r w:rsidR="006E2475">
        <w:rPr>
          <w:rFonts w:ascii="Arial" w:hAnsi="Arial" w:cs="Arial"/>
          <w:color w:val="000000" w:themeColor="text1"/>
          <w:sz w:val="22"/>
          <w:szCs w:val="22"/>
        </w:rPr>
        <w:fldChar w:fldCharType="begin">
          <w:fldData xml:space="preserve">PEVuZE5vdGU+PENpdGU+PEF1dGhvcj5kZSBCcnVpbjwvQXV0aG9yPjxZZWFyPjIwMTQ8L1llYXI+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</w:fldData>
        </w:fldChar>
      </w:r>
      <w:r w:rsidR="006E2475">
        <w:rPr>
          <w:rFonts w:ascii="Arial" w:hAnsi="Arial" w:cs="Arial"/>
          <w:color w:val="000000" w:themeColor="text1"/>
          <w:sz w:val="22"/>
          <w:szCs w:val="22"/>
        </w:rPr>
        <w:instrText xml:space="preserve"> ADDIN EN.CITE.DATA </w:instrText>
      </w:r>
      <w:r w:rsidR="006E2475">
        <w:rPr>
          <w:rFonts w:ascii="Arial" w:hAnsi="Arial" w:cs="Arial"/>
          <w:color w:val="000000" w:themeColor="text1"/>
          <w:sz w:val="22"/>
          <w:szCs w:val="22"/>
        </w:rPr>
      </w:r>
      <w:r w:rsidR="006E2475">
        <w:rPr>
          <w:rFonts w:ascii="Arial" w:hAnsi="Arial" w:cs="Arial"/>
          <w:color w:val="000000" w:themeColor="text1"/>
          <w:sz w:val="22"/>
          <w:szCs w:val="22"/>
        </w:rPr>
        <w:fldChar w:fldCharType="end"/>
      </w:r>
      <w:r w:rsidR="001159B7" w:rsidRPr="00CB7AF6">
        <w:rPr>
          <w:rFonts w:ascii="Arial" w:hAnsi="Arial" w:cs="Arial"/>
          <w:color w:val="000000" w:themeColor="text1"/>
          <w:sz w:val="22"/>
          <w:szCs w:val="22"/>
        </w:rPr>
      </w:r>
      <w:r w:rsidR="001159B7" w:rsidRPr="00CB7AF6">
        <w:rPr>
          <w:rFonts w:ascii="Arial" w:hAnsi="Arial" w:cs="Arial"/>
          <w:color w:val="000000" w:themeColor="text1"/>
          <w:sz w:val="22"/>
          <w:szCs w:val="22"/>
        </w:rPr>
        <w:fldChar w:fldCharType="separate"/>
      </w:r>
      <w:r w:rsidR="006E2475" w:rsidRPr="006E2475">
        <w:rPr>
          <w:rFonts w:ascii="Arial" w:hAnsi="Arial" w:cs="Arial"/>
          <w:noProof/>
          <w:color w:val="000000" w:themeColor="text1"/>
          <w:sz w:val="22"/>
          <w:szCs w:val="22"/>
          <w:vertAlign w:val="superscript"/>
        </w:rPr>
        <w:t>41</w:t>
      </w:r>
      <w:r w:rsidR="001159B7" w:rsidRPr="00CB7AF6">
        <w:rPr>
          <w:rFonts w:ascii="Arial" w:hAnsi="Arial" w:cs="Arial"/>
          <w:color w:val="000000" w:themeColor="text1"/>
          <w:sz w:val="22"/>
          <w:szCs w:val="22"/>
        </w:rPr>
        <w:fldChar w:fldCharType="end"/>
      </w:r>
      <w:r w:rsidR="00343F81"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the mutational signatures of the two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NSCLCs </w:t>
      </w:r>
      <w:r w:rsidR="003D3797">
        <w:rPr>
          <w:rFonts w:ascii="Arial" w:eastAsia="Arial" w:hAnsi="Arial" w:cs="Arial"/>
          <w:color w:val="000000" w:themeColor="text1"/>
          <w:sz w:val="22"/>
        </w:rPr>
        <w:t>comprised</w:t>
      </w:r>
      <w:r w:rsidR="00343F81" w:rsidRPr="00CB7AF6">
        <w:rPr>
          <w:rFonts w:ascii="Arial" w:eastAsia="Arial" w:hAnsi="Arial" w:cs="Arial"/>
          <w:color w:val="000000" w:themeColor="text1"/>
          <w:sz w:val="22"/>
        </w:rPr>
        <w:t xml:space="preserve"> the smoking-related signature </w:t>
      </w:r>
      <w:r w:rsidR="00BD7923">
        <w:rPr>
          <w:rFonts w:ascii="Arial" w:eastAsia="Arial" w:hAnsi="Arial" w:cs="Arial"/>
          <w:color w:val="000000" w:themeColor="text1"/>
          <w:sz w:val="22"/>
        </w:rPr>
        <w:t>and</w:t>
      </w:r>
      <w:r w:rsidR="00343F81" w:rsidRPr="00CB7AF6">
        <w:rPr>
          <w:rFonts w:ascii="Arial" w:eastAsia="Arial" w:hAnsi="Arial" w:cs="Arial"/>
          <w:color w:val="000000" w:themeColor="text1"/>
          <w:sz w:val="22"/>
        </w:rPr>
        <w:t xml:space="preserve"> a combination of other mutational signatures, including APOBEC, homologous recombination DNA repair-deficiency (HRD), and loss-of-function of mismatch repair (MMR</w:t>
      </w:r>
      <w:r w:rsidR="007D236F">
        <w:rPr>
          <w:rFonts w:ascii="Arial" w:eastAsia="Arial" w:hAnsi="Arial" w:cs="Arial"/>
          <w:color w:val="000000" w:themeColor="text1"/>
          <w:sz w:val="22"/>
        </w:rPr>
        <w:t>;</w:t>
      </w:r>
      <w:r w:rsidR="009249ED"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3</w:t>
      </w:r>
      <w:r w:rsidR="00755A8A">
        <w:rPr>
          <w:rFonts w:ascii="Arial" w:eastAsia="Arial" w:hAnsi="Arial" w:cs="Arial"/>
          <w:b/>
          <w:color w:val="000000" w:themeColor="text1"/>
          <w:sz w:val="22"/>
        </w:rPr>
        <w:t>c</w:t>
      </w:r>
      <w:r w:rsidR="00343F81" w:rsidRPr="00CB7AF6">
        <w:rPr>
          <w:rFonts w:ascii="Arial" w:eastAsia="Arial" w:hAnsi="Arial" w:cs="Arial"/>
          <w:color w:val="000000" w:themeColor="text1"/>
          <w:sz w:val="22"/>
        </w:rPr>
        <w:t xml:space="preserve"> and </w:t>
      </w:r>
      <w:r w:rsidR="00303111">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5</w:t>
      </w:r>
      <w:r w:rsidR="00343F81" w:rsidRPr="00CB7AF6">
        <w:rPr>
          <w:rFonts w:ascii="Arial" w:eastAsia="Arial" w:hAnsi="Arial" w:cs="Arial"/>
          <w:color w:val="000000" w:themeColor="text1"/>
          <w:sz w:val="22"/>
        </w:rPr>
        <w:t>).</w:t>
      </w:r>
      <w:ins w:id="189" w:author="Reis-Filho, Jorge S./Pathology" w:date="2019-07-13T21:36:00Z">
        <w:r w:rsidR="00564225">
          <w:rPr>
            <w:rFonts w:ascii="Arial" w:eastAsia="Arial" w:hAnsi="Arial" w:cs="Arial"/>
            <w:color w:val="000000" w:themeColor="text1"/>
            <w:sz w:val="22"/>
          </w:rPr>
          <w:t xml:space="preserve"> </w:t>
        </w:r>
      </w:ins>
    </w:p>
    <w:p w14:paraId="1F89D48C" w14:textId="77777777" w:rsidR="007C0779" w:rsidRPr="00CB7AF6" w:rsidRDefault="007C0779" w:rsidP="00AE24DE">
      <w:pPr>
        <w:spacing w:line="480" w:lineRule="auto"/>
        <w:rPr>
          <w:rFonts w:ascii="Arial" w:eastAsia="Arial" w:hAnsi="Arial" w:cs="Arial"/>
          <w:color w:val="000000" w:themeColor="text1"/>
          <w:sz w:val="22"/>
        </w:rPr>
      </w:pPr>
    </w:p>
    <w:p w14:paraId="18DFDD28" w14:textId="177FD3D1"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High microsatellite instability (MSI-H), stemming from loss of MMR, has been validated as a biomarker of response to </w:t>
      </w:r>
      <w:r w:rsidR="003338FE" w:rsidRPr="00CB7AF6">
        <w:rPr>
          <w:rFonts w:ascii="Arial" w:eastAsia="Arial" w:hAnsi="Arial" w:cs="Arial"/>
          <w:color w:val="000000" w:themeColor="text1"/>
          <w:sz w:val="22"/>
        </w:rPr>
        <w:t>immune-checkpoint inhibitors</w:t>
      </w:r>
      <w:r w:rsidR="00293E2D" w:rsidRPr="00CB7AF6">
        <w:rPr>
          <w:rFonts w:ascii="Arial" w:eastAsia="Arial" w:hAnsi="Arial" w:cs="Arial"/>
          <w:color w:val="000000" w:themeColor="text1"/>
          <w:sz w:val="22"/>
          <w:szCs w:val="22"/>
        </w:rPr>
        <w:fldChar w:fldCharType="begin">
          <w:fldData xml:space="preserve">PEVuZE5vdGU+PENpdGU+PEF1dGhvcj5MZTwvQXV0aG9yPjxZZWFyPjIwMTU8L1llYXI+PFJlY051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PEVuZE5vdGU+PENpdGU+PEF1dGhvcj5MZTwvQXV0aG9yPjxZZWFyPjIwMTU8L1llYXI+PFJlY051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42</w:t>
      </w:r>
      <w:r w:rsidR="00293E2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 We therefore assessed the MSI status of the cohort utilizing MSIsensor</w:t>
      </w:r>
      <w:r w:rsidR="00293E2D"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39</w:t>
      </w:r>
      <w:r w:rsidR="00293E2D" w:rsidRPr="00CB7AF6">
        <w:rPr>
          <w:rFonts w:ascii="Arial" w:eastAsia="Arial" w:hAnsi="Arial" w:cs="Arial"/>
          <w:color w:val="000000" w:themeColor="text1"/>
          <w:sz w:val="22"/>
          <w:szCs w:val="22"/>
        </w:rPr>
        <w:fldChar w:fldCharType="end"/>
      </w:r>
      <w:r w:rsidR="00B11803">
        <w:rPr>
          <w:rFonts w:ascii="Arial" w:eastAsia="Arial" w:hAnsi="Arial" w:cs="Arial"/>
          <w:color w:val="000000" w:themeColor="text1"/>
          <w:sz w:val="22"/>
          <w:szCs w:val="22"/>
        </w:rPr>
        <w:t>,</w:t>
      </w:r>
      <w:r w:rsidR="00520797" w:rsidRPr="00CB7AF6">
        <w:rPr>
          <w:rFonts w:ascii="Arial" w:eastAsia="Arial" w:hAnsi="Arial" w:cs="Arial"/>
          <w:color w:val="000000" w:themeColor="text1"/>
          <w:sz w:val="22"/>
        </w:rPr>
        <w:t xml:space="preserve"> adjusted for the ultra-high sequencing depth of cfDNA</w:t>
      </w:r>
      <w:r w:rsidR="00BD7923">
        <w:rPr>
          <w:rFonts w:ascii="Arial" w:eastAsia="Arial" w:hAnsi="Arial" w:cs="Arial"/>
          <w:color w:val="000000" w:themeColor="text1"/>
          <w:sz w:val="22"/>
        </w:rPr>
        <w:t>,</w:t>
      </w:r>
      <w:r w:rsidRPr="00CB7AF6">
        <w:rPr>
          <w:rFonts w:ascii="Arial" w:eastAsia="Arial" w:hAnsi="Arial" w:cs="Arial"/>
          <w:color w:val="000000" w:themeColor="text1"/>
          <w:sz w:val="22"/>
        </w:rPr>
        <w:t xml:space="preserve"> tumor biopsy</w:t>
      </w:r>
      <w:r w:rsidR="00BD7923">
        <w:rPr>
          <w:rFonts w:ascii="Arial" w:eastAsia="Arial" w:hAnsi="Arial" w:cs="Arial"/>
          <w:color w:val="000000" w:themeColor="text1"/>
          <w:sz w:val="22"/>
        </w:rPr>
        <w:t>.</w:t>
      </w:r>
      <w:r w:rsidRPr="00CB7AF6">
        <w:rPr>
          <w:rFonts w:ascii="Arial" w:eastAsia="Arial" w:hAnsi="Arial" w:cs="Arial"/>
          <w:color w:val="000000" w:themeColor="text1"/>
          <w:sz w:val="22"/>
        </w:rPr>
        <w:t xml:space="preserve"> and matched normal WBCs (</w:t>
      </w:r>
      <w:r w:rsidRPr="00CB7AF6">
        <w:rPr>
          <w:rFonts w:ascii="Arial" w:eastAsia="Arial" w:hAnsi="Arial" w:cs="Arial"/>
          <w:b/>
          <w:color w:val="000000" w:themeColor="text1"/>
          <w:sz w:val="22"/>
        </w:rPr>
        <w:t>Methods</w:t>
      </w:r>
      <w:r w:rsidRPr="00CB7AF6">
        <w:rPr>
          <w:rFonts w:ascii="Arial" w:eastAsia="Arial" w:hAnsi="Arial" w:cs="Arial"/>
          <w:color w:val="000000" w:themeColor="text1"/>
          <w:sz w:val="22"/>
        </w:rPr>
        <w:t>). Our cfDNA analysis revealed one CRPC with genomics features of MSI-H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3</w:t>
      </w:r>
      <w:r w:rsidR="00755A8A">
        <w:rPr>
          <w:rFonts w:ascii="Arial" w:eastAsia="Arial" w:hAnsi="Arial" w:cs="Arial"/>
          <w:b/>
          <w:color w:val="000000" w:themeColor="text1"/>
          <w:sz w:val="22"/>
        </w:rPr>
        <w:t>d</w:t>
      </w:r>
      <w:r w:rsidRPr="00CB7AF6">
        <w:rPr>
          <w:rFonts w:ascii="Arial" w:eastAsia="Arial" w:hAnsi="Arial" w:cs="Arial"/>
          <w:color w:val="000000" w:themeColor="text1"/>
          <w:sz w:val="22"/>
        </w:rPr>
        <w:t>), which was also found to display a dominant MMR mutational signature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3</w:t>
      </w:r>
      <w:r w:rsidR="00755A8A">
        <w:rPr>
          <w:rFonts w:ascii="Arial" w:eastAsia="Arial" w:hAnsi="Arial" w:cs="Arial"/>
          <w:b/>
          <w:color w:val="000000" w:themeColor="text1"/>
          <w:sz w:val="22"/>
        </w:rPr>
        <w:t>c</w:t>
      </w:r>
      <w:r w:rsidRPr="00CB7AF6">
        <w:rPr>
          <w:rFonts w:ascii="Arial" w:eastAsia="Arial" w:hAnsi="Arial" w:cs="Arial"/>
          <w:color w:val="000000" w:themeColor="text1"/>
          <w:sz w:val="22"/>
        </w:rPr>
        <w:t xml:space="preserve">). Consistent with the notion that MSI is a predictor of </w:t>
      </w:r>
      <w:r w:rsidR="0062531D">
        <w:rPr>
          <w:rFonts w:ascii="Arial" w:eastAsia="Arial" w:hAnsi="Arial" w:cs="Arial"/>
          <w:color w:val="000000" w:themeColor="text1"/>
          <w:sz w:val="22"/>
        </w:rPr>
        <w:t xml:space="preserve">response to </w:t>
      </w:r>
      <w:r w:rsidRPr="00CB7AF6">
        <w:rPr>
          <w:rFonts w:ascii="Arial" w:eastAsia="Arial" w:hAnsi="Arial" w:cs="Arial"/>
          <w:color w:val="000000" w:themeColor="text1"/>
          <w:sz w:val="22"/>
        </w:rPr>
        <w:t>immune-checkpoint inhibitor</w:t>
      </w:r>
      <w:r w:rsidR="0062531D">
        <w:rPr>
          <w:rFonts w:ascii="Arial" w:eastAsia="Arial" w:hAnsi="Arial" w:cs="Arial"/>
          <w:color w:val="000000" w:themeColor="text1"/>
          <w:sz w:val="22"/>
        </w:rPr>
        <w:t>s</w:t>
      </w:r>
      <w:r w:rsidRPr="00CB7AF6">
        <w:rPr>
          <w:rFonts w:ascii="Arial" w:eastAsia="Arial" w:hAnsi="Arial" w:cs="Arial"/>
          <w:color w:val="000000" w:themeColor="text1"/>
          <w:sz w:val="22"/>
        </w:rPr>
        <w:t xml:space="preserve">, this CRPC </w:t>
      </w:r>
      <w:r w:rsidR="009249ED" w:rsidRPr="00CB7AF6">
        <w:rPr>
          <w:rFonts w:ascii="Arial" w:eastAsia="Arial" w:hAnsi="Arial" w:cs="Arial"/>
          <w:color w:val="000000" w:themeColor="text1"/>
          <w:sz w:val="22"/>
        </w:rPr>
        <w:t>patient</w:t>
      </w:r>
      <w:r w:rsidR="0049337D"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32</w:t>
      </w:r>
      <w:r w:rsidR="0049337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previously treated with enzalutamide was treated with an anti-PD-L1 inhibitor and displayed rapid and sustained tumor regression, as defined by the response evaluation criteria in solid tumors (RECIST v1.1) and prostate-specific antigen (PSA) serological levels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3</w:t>
      </w:r>
      <w:r w:rsidR="00755A8A">
        <w:rPr>
          <w:rFonts w:ascii="Arial" w:eastAsia="Arial" w:hAnsi="Arial" w:cs="Arial"/>
          <w:b/>
          <w:color w:val="000000" w:themeColor="text1"/>
          <w:sz w:val="22"/>
        </w:rPr>
        <w:t>e</w:t>
      </w:r>
      <w:r w:rsidRPr="00CB7AF6">
        <w:rPr>
          <w:rFonts w:ascii="Arial" w:eastAsia="Arial" w:hAnsi="Arial" w:cs="Arial"/>
          <w:color w:val="000000" w:themeColor="text1"/>
          <w:sz w:val="22"/>
        </w:rPr>
        <w:t xml:space="preserve">). </w:t>
      </w:r>
      <w:r w:rsidR="003001A2" w:rsidRPr="00CB7AF6">
        <w:rPr>
          <w:rFonts w:ascii="Arial" w:eastAsia="Arial" w:hAnsi="Arial" w:cs="Arial"/>
          <w:color w:val="000000" w:themeColor="text1"/>
          <w:sz w:val="22"/>
        </w:rPr>
        <w:t>Taken together</w:t>
      </w:r>
      <w:r w:rsidR="009249ED" w:rsidRPr="00CB7AF6">
        <w:rPr>
          <w:rFonts w:ascii="Arial" w:eastAsia="Arial" w:hAnsi="Arial" w:cs="Arial"/>
          <w:color w:val="000000" w:themeColor="text1"/>
          <w:sz w:val="22"/>
        </w:rPr>
        <w:t>, t</w:t>
      </w:r>
      <w:r w:rsidR="00520797" w:rsidRPr="00CB7AF6">
        <w:rPr>
          <w:rFonts w:ascii="Arial" w:eastAsia="Arial" w:hAnsi="Arial" w:cs="Arial"/>
          <w:color w:val="000000" w:themeColor="text1"/>
          <w:sz w:val="22"/>
        </w:rPr>
        <w:t>hese</w:t>
      </w:r>
      <w:r w:rsidR="00E05A45" w:rsidRPr="00CB7AF6">
        <w:rPr>
          <w:rFonts w:ascii="Arial" w:eastAsia="Arial" w:hAnsi="Arial" w:cs="Arial"/>
          <w:color w:val="000000" w:themeColor="text1"/>
          <w:sz w:val="22"/>
        </w:rPr>
        <w:t xml:space="preserve"> results</w:t>
      </w:r>
      <w:r w:rsidRPr="00CB7AF6">
        <w:rPr>
          <w:rFonts w:ascii="Arial" w:eastAsia="Arial" w:hAnsi="Arial" w:cs="Arial"/>
          <w:color w:val="000000" w:themeColor="text1"/>
          <w:sz w:val="22"/>
        </w:rPr>
        <w:t xml:space="preserve"> suggest that </w:t>
      </w:r>
      <w:r w:rsidR="00FD4DA2" w:rsidRPr="00CB7AF6">
        <w:rPr>
          <w:rFonts w:ascii="Arial" w:eastAsia="Arial" w:hAnsi="Arial" w:cs="Arial"/>
          <w:color w:val="000000" w:themeColor="text1"/>
          <w:sz w:val="22"/>
        </w:rPr>
        <w:t xml:space="preserve">this </w:t>
      </w:r>
      <w:r w:rsidRPr="00CB7AF6">
        <w:rPr>
          <w:rFonts w:ascii="Arial" w:eastAsia="Arial" w:hAnsi="Arial" w:cs="Arial"/>
          <w:color w:val="000000" w:themeColor="text1"/>
          <w:sz w:val="22"/>
        </w:rPr>
        <w:t xml:space="preserve">cfDNA sequencing assay may </w:t>
      </w:r>
      <w:r w:rsidR="00AA17A8">
        <w:rPr>
          <w:rFonts w:ascii="Arial" w:eastAsia="Arial" w:hAnsi="Arial" w:cs="Arial"/>
          <w:color w:val="000000" w:themeColor="text1"/>
          <w:sz w:val="22"/>
        </w:rPr>
        <w:t>accurately</w:t>
      </w:r>
      <w:r w:rsidRPr="00CB7AF6">
        <w:rPr>
          <w:rFonts w:ascii="Arial" w:eastAsia="Arial" w:hAnsi="Arial" w:cs="Arial"/>
          <w:color w:val="000000" w:themeColor="text1"/>
          <w:sz w:val="22"/>
        </w:rPr>
        <w:t xml:space="preserve"> </w:t>
      </w:r>
      <w:r w:rsidR="00FD4DA2" w:rsidRPr="00CB7AF6">
        <w:rPr>
          <w:rFonts w:ascii="Arial" w:eastAsia="Arial" w:hAnsi="Arial" w:cs="Arial"/>
          <w:color w:val="000000" w:themeColor="text1"/>
          <w:sz w:val="22"/>
        </w:rPr>
        <w:t xml:space="preserve">detect </w:t>
      </w:r>
      <w:r w:rsidRPr="00CB7AF6">
        <w:rPr>
          <w:rFonts w:ascii="Arial" w:eastAsia="Arial" w:hAnsi="Arial" w:cs="Arial"/>
          <w:color w:val="000000" w:themeColor="text1"/>
          <w:sz w:val="22"/>
        </w:rPr>
        <w:t>tumor-derived mutations</w:t>
      </w:r>
      <w:r w:rsidR="00FD4DA2" w:rsidRPr="00CB7AF6">
        <w:rPr>
          <w:rFonts w:ascii="Arial" w:eastAsia="Arial" w:hAnsi="Arial" w:cs="Arial"/>
          <w:color w:val="000000" w:themeColor="text1"/>
          <w:sz w:val="22"/>
        </w:rPr>
        <w:t xml:space="preserve"> across a large portion of the genome</w:t>
      </w:r>
      <w:r w:rsidR="001E5093">
        <w:rPr>
          <w:rFonts w:ascii="Arial" w:eastAsia="Arial" w:hAnsi="Arial" w:cs="Arial"/>
          <w:color w:val="000000" w:themeColor="text1"/>
          <w:sz w:val="22"/>
        </w:rPr>
        <w:t>,</w:t>
      </w:r>
      <w:r w:rsidR="00FD4DA2" w:rsidRPr="00CB7AF6">
        <w:rPr>
          <w:rFonts w:ascii="Arial" w:eastAsia="Arial" w:hAnsi="Arial" w:cs="Arial"/>
          <w:color w:val="000000" w:themeColor="text1"/>
          <w:sz w:val="22"/>
        </w:rPr>
        <w:t xml:space="preserve"> </w:t>
      </w:r>
      <w:r w:rsidR="00E163FE" w:rsidRPr="00CB7AF6">
        <w:rPr>
          <w:rFonts w:ascii="Arial" w:eastAsia="Arial" w:hAnsi="Arial" w:cs="Arial"/>
          <w:color w:val="000000" w:themeColor="text1"/>
          <w:sz w:val="22"/>
        </w:rPr>
        <w:t xml:space="preserve">potentially </w:t>
      </w:r>
      <w:r w:rsidR="006E4C58" w:rsidRPr="00CB7AF6">
        <w:rPr>
          <w:rFonts w:ascii="Arial" w:eastAsia="Arial" w:hAnsi="Arial" w:cs="Arial"/>
          <w:color w:val="000000" w:themeColor="text1"/>
          <w:sz w:val="22"/>
        </w:rPr>
        <w:t>allowing for the characterization of</w:t>
      </w:r>
      <w:r w:rsidR="00FD4DA2" w:rsidRPr="00CB7AF6">
        <w:rPr>
          <w:rFonts w:ascii="Arial" w:eastAsia="Arial" w:hAnsi="Arial" w:cs="Arial"/>
          <w:color w:val="000000" w:themeColor="text1"/>
          <w:sz w:val="22"/>
        </w:rPr>
        <w:t xml:space="preserve"> t</w:t>
      </w:r>
      <w:r w:rsidRPr="00CB7AF6">
        <w:rPr>
          <w:rFonts w:ascii="Arial" w:eastAsia="Arial" w:hAnsi="Arial" w:cs="Arial"/>
          <w:color w:val="000000" w:themeColor="text1"/>
          <w:sz w:val="22"/>
        </w:rPr>
        <w:t>umor mutation burden</w:t>
      </w:r>
      <w:r w:rsidR="00FD4DA2" w:rsidRPr="00CB7AF6">
        <w:rPr>
          <w:rFonts w:ascii="Arial" w:eastAsia="Arial" w:hAnsi="Arial" w:cs="Arial"/>
          <w:color w:val="000000" w:themeColor="text1"/>
          <w:sz w:val="22"/>
        </w:rPr>
        <w:t xml:space="preserve">, MSI </w:t>
      </w:r>
      <w:r w:rsidR="006E4C58" w:rsidRPr="00CB7AF6">
        <w:rPr>
          <w:rFonts w:ascii="Arial" w:eastAsia="Arial" w:hAnsi="Arial" w:cs="Arial"/>
          <w:color w:val="000000" w:themeColor="text1"/>
          <w:sz w:val="22"/>
        </w:rPr>
        <w:t>status</w:t>
      </w:r>
      <w:r w:rsidR="00D74647" w:rsidRPr="00CB7AF6">
        <w:rPr>
          <w:rFonts w:ascii="Arial" w:eastAsia="Arial" w:hAnsi="Arial" w:cs="Arial"/>
          <w:color w:val="000000" w:themeColor="text1"/>
          <w:sz w:val="22"/>
        </w:rPr>
        <w:t xml:space="preserve"> and</w:t>
      </w:r>
      <w:r w:rsidRPr="00CB7AF6">
        <w:rPr>
          <w:rFonts w:ascii="Arial" w:eastAsia="Arial" w:hAnsi="Arial" w:cs="Arial"/>
          <w:color w:val="000000" w:themeColor="text1"/>
          <w:sz w:val="22"/>
        </w:rPr>
        <w:t xml:space="preserve"> mutational signatures.</w:t>
      </w:r>
    </w:p>
    <w:p w14:paraId="5F340AF7" w14:textId="77777777" w:rsidR="007C0779" w:rsidRPr="00CB7AF6" w:rsidRDefault="007C0779" w:rsidP="00AE24DE">
      <w:pPr>
        <w:spacing w:line="480" w:lineRule="auto"/>
        <w:rPr>
          <w:rFonts w:ascii="Arial" w:eastAsia="Arial" w:hAnsi="Arial" w:cs="Arial"/>
          <w:color w:val="000000" w:themeColor="text1"/>
          <w:sz w:val="22"/>
        </w:rPr>
      </w:pPr>
    </w:p>
    <w:p w14:paraId="6A9591DA" w14:textId="25ABF46E" w:rsidR="007C0779" w:rsidRPr="00CB7AF6" w:rsidRDefault="00343F81" w:rsidP="00AE24DE">
      <w:pPr>
        <w:pStyle w:val="Heading2"/>
        <w:jc w:val="left"/>
        <w:rPr>
          <w:color w:val="000000" w:themeColor="text1"/>
        </w:rPr>
      </w:pPr>
      <w:bookmarkStart w:id="190" w:name="_4d34og8" w:colFirst="0" w:colLast="0"/>
      <w:bookmarkEnd w:id="190"/>
      <w:r w:rsidRPr="00CB7AF6">
        <w:rPr>
          <w:color w:val="000000" w:themeColor="text1"/>
        </w:rPr>
        <w:t>Characterization of the biological sources of cfDNA variants</w:t>
      </w:r>
    </w:p>
    <w:p w14:paraId="07093629" w14:textId="7D51BD0A" w:rsidR="007C0779" w:rsidRPr="00CB7AF6" w:rsidRDefault="00E05A4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Considering the cfDNA results alone, d</w:t>
      </w:r>
      <w:r w:rsidR="00343F81" w:rsidRPr="00CB7AF6">
        <w:rPr>
          <w:rFonts w:ascii="Arial" w:eastAsia="Arial" w:hAnsi="Arial" w:cs="Arial"/>
          <w:color w:val="000000" w:themeColor="text1"/>
          <w:sz w:val="22"/>
        </w:rPr>
        <w:t xml:space="preserve">espite the specificity of the cfDNA assay for </w:t>
      </w:r>
      <w:r w:rsidR="003206A6">
        <w:rPr>
          <w:rFonts w:ascii="Arial" w:eastAsia="Arial" w:hAnsi="Arial" w:cs="Arial"/>
          <w:color w:val="000000" w:themeColor="text1"/>
          <w:sz w:val="22"/>
        </w:rPr>
        <w:t xml:space="preserve">somatic mutation </w:t>
      </w:r>
      <w:r w:rsidR="00343F81" w:rsidRPr="00CB7AF6">
        <w:rPr>
          <w:rFonts w:ascii="Arial" w:eastAsia="Arial" w:hAnsi="Arial" w:cs="Arial"/>
          <w:color w:val="000000" w:themeColor="text1"/>
          <w:sz w:val="22"/>
        </w:rPr>
        <w:t>detection, tumor-</w:t>
      </w:r>
      <w:r w:rsidR="00B37535" w:rsidRPr="00CB7AF6">
        <w:rPr>
          <w:rFonts w:ascii="Arial" w:eastAsia="Arial" w:hAnsi="Arial" w:cs="Arial"/>
          <w:color w:val="000000" w:themeColor="text1"/>
          <w:sz w:val="22"/>
        </w:rPr>
        <w:t>matched</w:t>
      </w:r>
      <w:r w:rsidR="00343F81" w:rsidRPr="00CB7AF6">
        <w:rPr>
          <w:rFonts w:ascii="Arial" w:eastAsia="Arial" w:hAnsi="Arial" w:cs="Arial"/>
          <w:color w:val="000000" w:themeColor="text1"/>
          <w:sz w:val="22"/>
        </w:rPr>
        <w:t xml:space="preserve"> alterations (biopsy-matched and biopsy</w:t>
      </w:r>
      <w:r w:rsidR="00B72BB1"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su</w:t>
      </w:r>
      <w:r w:rsidR="00B72BB1" w:rsidRPr="00CB7AF6">
        <w:rPr>
          <w:rFonts w:ascii="Arial" w:eastAsia="Arial" w:hAnsi="Arial" w:cs="Arial"/>
          <w:color w:val="000000" w:themeColor="text1"/>
          <w:sz w:val="22"/>
        </w:rPr>
        <w:t>bt</w:t>
      </w:r>
      <w:r w:rsidR="00520797" w:rsidRPr="00CB7AF6">
        <w:rPr>
          <w:rFonts w:ascii="Arial" w:eastAsia="Arial" w:hAnsi="Arial" w:cs="Arial"/>
          <w:color w:val="000000" w:themeColor="text1"/>
          <w:sz w:val="22"/>
        </w:rPr>
        <w:t>hreshold</w:t>
      </w:r>
      <w:r w:rsidR="00343F81" w:rsidRPr="00CB7AF6">
        <w:rPr>
          <w:rFonts w:ascii="Arial" w:eastAsia="Arial" w:hAnsi="Arial" w:cs="Arial"/>
          <w:color w:val="000000" w:themeColor="text1"/>
          <w:sz w:val="22"/>
        </w:rPr>
        <w:t xml:space="preserve">) accounted for only </w:t>
      </w:r>
      <w:r w:rsidR="00490134" w:rsidRPr="00CB7AF6">
        <w:rPr>
          <w:rFonts w:ascii="Arial" w:eastAsia="Arial" w:hAnsi="Arial" w:cs="Arial"/>
          <w:color w:val="000000" w:themeColor="text1"/>
          <w:sz w:val="22"/>
        </w:rPr>
        <w:t>24.4</w:t>
      </w:r>
      <w:r w:rsidR="00520797" w:rsidRPr="00CB7AF6">
        <w:rPr>
          <w:rFonts w:ascii="Arial" w:eastAsia="Arial" w:hAnsi="Arial" w:cs="Arial"/>
          <w:color w:val="000000" w:themeColor="text1"/>
          <w:sz w:val="22"/>
        </w:rPr>
        <w:t>% (</w:t>
      </w:r>
      <w:r w:rsidR="00490134" w:rsidRPr="00CB7AF6">
        <w:rPr>
          <w:rFonts w:ascii="Arial" w:eastAsia="Arial" w:hAnsi="Arial" w:cs="Arial"/>
          <w:color w:val="000000" w:themeColor="text1"/>
          <w:sz w:val="22"/>
        </w:rPr>
        <w:t>739</w:t>
      </w:r>
      <w:r w:rsidR="00343F81" w:rsidRPr="00CB7AF6">
        <w:rPr>
          <w:rFonts w:ascii="Arial" w:eastAsia="Arial" w:hAnsi="Arial" w:cs="Arial"/>
          <w:color w:val="000000" w:themeColor="text1"/>
          <w:sz w:val="22"/>
        </w:rPr>
        <w:t xml:space="preserve"> of </w:t>
      </w:r>
      <w:r w:rsidR="00490134" w:rsidRPr="00CB7AF6">
        <w:rPr>
          <w:rFonts w:ascii="Arial" w:eastAsia="Arial" w:hAnsi="Arial" w:cs="Arial"/>
          <w:color w:val="000000" w:themeColor="text1"/>
          <w:sz w:val="22"/>
        </w:rPr>
        <w:t>2983</w:t>
      </w:r>
      <w:r w:rsidR="00343F81" w:rsidRPr="00CB7AF6">
        <w:rPr>
          <w:rFonts w:ascii="Arial" w:eastAsia="Arial" w:hAnsi="Arial" w:cs="Arial"/>
          <w:color w:val="000000" w:themeColor="text1"/>
          <w:sz w:val="22"/>
        </w:rPr>
        <w:t xml:space="preserve"> mutations) of all somatic mutations detected in </w:t>
      </w:r>
      <w:r w:rsidR="00256E29" w:rsidRPr="00CB7AF6">
        <w:rPr>
          <w:rFonts w:ascii="Arial" w:eastAsia="Arial" w:hAnsi="Arial" w:cs="Arial"/>
          <w:color w:val="000000" w:themeColor="text1"/>
          <w:sz w:val="22"/>
        </w:rPr>
        <w:t>the</w:t>
      </w:r>
      <w:r w:rsidR="00520797"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lastRenderedPageBreak/>
        <w:t>cfDNA of cancer patients</w:t>
      </w:r>
      <w:r w:rsidR="00B72BB1"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 xml:space="preserve">Fig. </w:t>
      </w:r>
      <w:r w:rsidR="00B72BB1" w:rsidRPr="00CB7AF6">
        <w:rPr>
          <w:rFonts w:ascii="Arial" w:eastAsia="Arial" w:hAnsi="Arial" w:cs="Arial"/>
          <w:b/>
          <w:color w:val="000000" w:themeColor="text1"/>
          <w:sz w:val="22"/>
        </w:rPr>
        <w:t>4</w:t>
      </w:r>
      <w:r w:rsidR="00755A8A">
        <w:rPr>
          <w:rFonts w:ascii="Arial" w:eastAsia="Arial" w:hAnsi="Arial" w:cs="Arial"/>
          <w:b/>
          <w:color w:val="000000" w:themeColor="text1"/>
          <w:sz w:val="22"/>
        </w:rPr>
        <w:t>a</w:t>
      </w:r>
      <w:r w:rsidR="00B72BB1"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In fact, a median of 7.27 (range 0.91-20.91) mutations per Mb in non-cancer control cfDNA samples</w:t>
      </w:r>
      <w:r w:rsidR="00583FE4">
        <w:rPr>
          <w:rFonts w:ascii="Arial" w:eastAsia="Arial" w:hAnsi="Arial" w:cs="Arial"/>
          <w:color w:val="000000" w:themeColor="text1"/>
          <w:sz w:val="22"/>
        </w:rPr>
        <w:t xml:space="preserve"> were detected</w:t>
      </w:r>
      <w:r w:rsidR="00343F81"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4</w:t>
      </w:r>
      <w:r w:rsidR="00755A8A">
        <w:rPr>
          <w:rFonts w:ascii="Arial" w:eastAsia="Arial" w:hAnsi="Arial" w:cs="Arial"/>
          <w:b/>
          <w:color w:val="000000" w:themeColor="text1"/>
          <w:sz w:val="22"/>
        </w:rPr>
        <w:t>a</w:t>
      </w:r>
      <w:r w:rsidR="0062531D">
        <w:rPr>
          <w:rFonts w:ascii="Arial" w:eastAsia="Arial" w:hAnsi="Arial" w:cs="Arial"/>
          <w:b/>
          <w:color w:val="000000" w:themeColor="text1"/>
          <w:sz w:val="22"/>
        </w:rPr>
        <w:t xml:space="preserve"> </w:t>
      </w:r>
      <w:r w:rsidR="0062531D" w:rsidRPr="001C4844">
        <w:rPr>
          <w:rFonts w:ascii="Arial" w:eastAsia="Arial" w:hAnsi="Arial" w:cs="Arial"/>
          <w:color w:val="000000" w:themeColor="text1"/>
          <w:sz w:val="22"/>
        </w:rPr>
        <w:t>and</w:t>
      </w:r>
      <w:r w:rsidR="00343F81" w:rsidRPr="00CB7AF6">
        <w:rPr>
          <w:rFonts w:ascii="Arial" w:eastAsia="Arial" w:hAnsi="Arial" w:cs="Arial"/>
          <w:color w:val="000000" w:themeColor="text1"/>
          <w:sz w:val="22"/>
        </w:rPr>
        <w:t xml:space="preserve"> </w:t>
      </w:r>
      <w:r w:rsidR="00303111">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6</w:t>
      </w:r>
      <w:r w:rsidR="00343F81" w:rsidRPr="00CB7AF6">
        <w:rPr>
          <w:rFonts w:ascii="Arial" w:eastAsia="Arial" w:hAnsi="Arial" w:cs="Arial"/>
          <w:color w:val="000000" w:themeColor="text1"/>
          <w:sz w:val="22"/>
        </w:rPr>
        <w:t>). Although previous studies suggested that these alterations likely constitute technical artifacts of ultra-high-depth sequencing analysis</w:t>
      </w:r>
      <w:r w:rsidR="0049337D" w:rsidRPr="00CB7AF6">
        <w:rPr>
          <w:rFonts w:ascii="Arial" w:eastAsia="Arial" w:hAnsi="Arial" w:cs="Arial"/>
          <w:color w:val="000000" w:themeColor="text1"/>
          <w:sz w:val="22"/>
          <w:szCs w:val="22"/>
        </w:rPr>
        <w:fldChar w:fldCharType="begin">
          <w:fldData xml:space="preserve">PEVuZE5vdGU+PENpdGU+PEF1dGhvcj5NZXJrZXI8L0F1dGhvcj48WWVhcj4yMDE4PC9ZZWFyPjxS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PEVuZE5vdGU+PENpdGU+PEF1dGhvcj5NZXJrZXI8L0F1dGhvcj48WWVhcj4yMDE4PC9ZZWFyPjxS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43,44</w:t>
      </w:r>
      <w:r w:rsidR="0049337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based on the specificity of this assay we posited that these variants instead </w:t>
      </w:r>
      <w:r w:rsidR="00520797" w:rsidRPr="00CB7AF6">
        <w:rPr>
          <w:rFonts w:ascii="Arial" w:eastAsia="Arial" w:hAnsi="Arial" w:cs="Arial"/>
          <w:color w:val="000000" w:themeColor="text1"/>
          <w:sz w:val="22"/>
        </w:rPr>
        <w:t>stem</w:t>
      </w:r>
      <w:r w:rsidR="00256E29" w:rsidRPr="00CB7AF6">
        <w:rPr>
          <w:rFonts w:ascii="Arial" w:eastAsia="Arial" w:hAnsi="Arial" w:cs="Arial"/>
          <w:color w:val="000000" w:themeColor="text1"/>
          <w:sz w:val="22"/>
        </w:rPr>
        <w:t>med</w:t>
      </w:r>
      <w:r w:rsidR="00343F81" w:rsidRPr="00CB7AF6">
        <w:rPr>
          <w:rFonts w:ascii="Arial" w:eastAsia="Arial" w:hAnsi="Arial" w:cs="Arial"/>
          <w:color w:val="000000" w:themeColor="text1"/>
          <w:sz w:val="22"/>
        </w:rPr>
        <w:t xml:space="preserve"> from somatic mosaicism, in particular CH, and </w:t>
      </w:r>
      <w:r w:rsidR="00B37535" w:rsidRPr="00CB7AF6">
        <w:rPr>
          <w:rFonts w:ascii="Arial" w:eastAsia="Arial" w:hAnsi="Arial" w:cs="Arial"/>
          <w:color w:val="000000" w:themeColor="text1"/>
          <w:sz w:val="22"/>
        </w:rPr>
        <w:t xml:space="preserve">tumor-derived </w:t>
      </w:r>
      <w:r w:rsidR="00343F81" w:rsidRPr="00CB7AF6">
        <w:rPr>
          <w:rFonts w:ascii="Arial" w:eastAsia="Arial" w:hAnsi="Arial" w:cs="Arial"/>
          <w:color w:val="000000" w:themeColor="text1"/>
          <w:sz w:val="22"/>
        </w:rPr>
        <w:t xml:space="preserve">events </w:t>
      </w:r>
      <w:r w:rsidR="003001A2" w:rsidRPr="00CB7AF6">
        <w:rPr>
          <w:rFonts w:ascii="Arial" w:eastAsia="Arial" w:hAnsi="Arial" w:cs="Arial"/>
          <w:color w:val="000000" w:themeColor="text1"/>
          <w:sz w:val="22"/>
        </w:rPr>
        <w:t>resulting from</w:t>
      </w:r>
      <w:r w:rsidR="00343F81" w:rsidRPr="00CB7AF6">
        <w:rPr>
          <w:rFonts w:ascii="Arial" w:eastAsia="Arial" w:hAnsi="Arial" w:cs="Arial"/>
          <w:color w:val="000000" w:themeColor="text1"/>
          <w:sz w:val="22"/>
        </w:rPr>
        <w:t xml:space="preserve"> spatial genetic heterogeneity</w:t>
      </w:r>
      <w:r w:rsidRPr="00CB7AF6">
        <w:rPr>
          <w:rFonts w:ascii="Arial" w:eastAsia="Arial" w:hAnsi="Arial" w:cs="Arial"/>
          <w:color w:val="000000" w:themeColor="text1"/>
          <w:sz w:val="22"/>
        </w:rPr>
        <w:t xml:space="preserve"> (as seen in the </w:t>
      </w:r>
      <w:r w:rsidR="00520797" w:rsidRPr="00CB7AF6">
        <w:rPr>
          <w:rFonts w:ascii="Arial" w:eastAsia="Arial" w:hAnsi="Arial" w:cs="Arial"/>
          <w:color w:val="000000" w:themeColor="text1"/>
          <w:sz w:val="22"/>
        </w:rPr>
        <w:t>hypermutat</w:t>
      </w:r>
      <w:r w:rsidR="001874FD" w:rsidRPr="00CB7AF6">
        <w:rPr>
          <w:rFonts w:ascii="Arial" w:eastAsia="Arial" w:hAnsi="Arial" w:cs="Arial"/>
          <w:color w:val="000000" w:themeColor="text1"/>
          <w:sz w:val="22"/>
        </w:rPr>
        <w:t>ed</w:t>
      </w:r>
      <w:r w:rsidR="00343F81" w:rsidRPr="00CB7AF6">
        <w:rPr>
          <w:rFonts w:ascii="Arial" w:eastAsia="Arial" w:hAnsi="Arial" w:cs="Arial"/>
          <w:color w:val="000000" w:themeColor="text1"/>
          <w:sz w:val="22"/>
        </w:rPr>
        <w:t xml:space="preserve"> cancer </w:t>
      </w:r>
      <w:r w:rsidR="001874FD" w:rsidRPr="00CB7AF6">
        <w:rPr>
          <w:rFonts w:ascii="Arial" w:eastAsia="Arial" w:hAnsi="Arial" w:cs="Arial"/>
          <w:color w:val="000000" w:themeColor="text1"/>
          <w:sz w:val="22"/>
        </w:rPr>
        <w:t>cases</w:t>
      </w:r>
      <w:r w:rsidR="00520797"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w:t>
      </w:r>
    </w:p>
    <w:p w14:paraId="076F6DD5" w14:textId="77777777" w:rsidR="007C0779" w:rsidRPr="00CB7AF6" w:rsidRDefault="007C0779" w:rsidP="00AE24DE">
      <w:pPr>
        <w:spacing w:line="480" w:lineRule="auto"/>
        <w:rPr>
          <w:rFonts w:ascii="Arial" w:eastAsia="Arial" w:hAnsi="Arial" w:cs="Arial"/>
          <w:color w:val="000000" w:themeColor="text1"/>
          <w:sz w:val="22"/>
        </w:rPr>
      </w:pPr>
    </w:p>
    <w:p w14:paraId="7082839E" w14:textId="0D0037A1"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To address this hypothesis, we </w:t>
      </w:r>
      <w:r w:rsidR="00490134" w:rsidRPr="00CB7AF6">
        <w:rPr>
          <w:rFonts w:ascii="Arial" w:eastAsia="Arial" w:hAnsi="Arial" w:cs="Arial"/>
          <w:color w:val="000000" w:themeColor="text1"/>
          <w:sz w:val="22"/>
        </w:rPr>
        <w:t xml:space="preserve">first </w:t>
      </w:r>
      <w:r w:rsidRPr="00CB7AF6">
        <w:rPr>
          <w:rFonts w:ascii="Arial" w:eastAsia="Arial" w:hAnsi="Arial" w:cs="Arial"/>
          <w:color w:val="000000" w:themeColor="text1"/>
          <w:sz w:val="22"/>
        </w:rPr>
        <w:t xml:space="preserve">investigated the presence of </w:t>
      </w:r>
      <w:r w:rsidR="00B72BB1" w:rsidRPr="00CB7AF6">
        <w:rPr>
          <w:rFonts w:ascii="Arial" w:eastAsia="Arial" w:hAnsi="Arial" w:cs="Arial"/>
          <w:color w:val="000000" w:themeColor="text1"/>
          <w:sz w:val="22"/>
        </w:rPr>
        <w:t>somatic mutations</w:t>
      </w:r>
      <w:r w:rsidRPr="00CB7AF6">
        <w:rPr>
          <w:rFonts w:ascii="Arial" w:eastAsia="Arial" w:hAnsi="Arial" w:cs="Arial"/>
          <w:color w:val="000000" w:themeColor="text1"/>
          <w:sz w:val="22"/>
        </w:rPr>
        <w:t xml:space="preserve"> in the WBC</w:t>
      </w:r>
      <w:r w:rsidR="000B64F9" w:rsidRPr="00CB7AF6">
        <w:rPr>
          <w:rFonts w:ascii="Arial" w:eastAsia="Arial" w:hAnsi="Arial" w:cs="Arial"/>
          <w:color w:val="000000" w:themeColor="text1"/>
          <w:sz w:val="22"/>
        </w:rPr>
        <w:t xml:space="preserve"> sequencing results</w:t>
      </w:r>
      <w:r w:rsidRPr="00CB7AF6">
        <w:rPr>
          <w:rFonts w:ascii="Arial" w:eastAsia="Arial" w:hAnsi="Arial" w:cs="Arial"/>
          <w:color w:val="000000" w:themeColor="text1"/>
          <w:sz w:val="22"/>
        </w:rPr>
        <w:t xml:space="preserve"> (WBC-matched mutations) for </w:t>
      </w:r>
      <w:r w:rsidR="001653EC">
        <w:rPr>
          <w:rFonts w:ascii="Arial" w:eastAsia="Arial" w:hAnsi="Arial" w:cs="Arial"/>
          <w:color w:val="000000" w:themeColor="text1"/>
          <w:sz w:val="22"/>
        </w:rPr>
        <w:t xml:space="preserve">the </w:t>
      </w:r>
      <w:r w:rsidRPr="00CB7AF6">
        <w:rPr>
          <w:rFonts w:ascii="Arial" w:eastAsia="Arial" w:hAnsi="Arial" w:cs="Arial"/>
          <w:color w:val="000000" w:themeColor="text1"/>
          <w:sz w:val="22"/>
        </w:rPr>
        <w:t>mutations defined as somatic by cfDNA analysis</w:t>
      </w:r>
      <w:r w:rsidR="000B64F9" w:rsidRPr="00CB7AF6">
        <w:rPr>
          <w:rFonts w:ascii="Arial" w:eastAsia="Arial" w:hAnsi="Arial" w:cs="Arial"/>
          <w:color w:val="000000" w:themeColor="text1"/>
          <w:sz w:val="22"/>
        </w:rPr>
        <w:t xml:space="preserve"> but not biopsy-matched</w:t>
      </w:r>
      <w:r w:rsidRPr="00CB7AF6">
        <w:rPr>
          <w:rFonts w:ascii="Arial" w:eastAsia="Arial" w:hAnsi="Arial" w:cs="Arial"/>
          <w:color w:val="000000" w:themeColor="text1"/>
          <w:sz w:val="22"/>
        </w:rPr>
        <w:t xml:space="preserve">. This analysis revealed that in non-cancer </w:t>
      </w:r>
      <w:r w:rsidR="00520797" w:rsidRPr="00CB7AF6">
        <w:rPr>
          <w:rFonts w:ascii="Arial" w:eastAsia="Arial" w:hAnsi="Arial" w:cs="Arial"/>
          <w:color w:val="000000" w:themeColor="text1"/>
          <w:sz w:val="22"/>
        </w:rPr>
        <w:t>control</w:t>
      </w:r>
      <w:r w:rsidR="00490134" w:rsidRPr="00CB7AF6">
        <w:rPr>
          <w:rFonts w:ascii="Arial" w:eastAsia="Arial" w:hAnsi="Arial" w:cs="Arial"/>
          <w:color w:val="000000" w:themeColor="text1"/>
          <w:sz w:val="22"/>
        </w:rPr>
        <w:t>s</w:t>
      </w:r>
      <w:r w:rsidRPr="00CB7AF6">
        <w:rPr>
          <w:rFonts w:ascii="Arial" w:eastAsia="Arial" w:hAnsi="Arial" w:cs="Arial"/>
          <w:color w:val="000000" w:themeColor="text1"/>
          <w:sz w:val="22"/>
        </w:rPr>
        <w:t>, the vast majority (81.6</w:t>
      </w:r>
      <w:r w:rsidR="00520797" w:rsidRPr="00CB7AF6">
        <w:rPr>
          <w:rFonts w:ascii="Arial" w:eastAsia="Arial" w:hAnsi="Arial" w:cs="Arial"/>
          <w:color w:val="000000" w:themeColor="text1"/>
          <w:sz w:val="22"/>
        </w:rPr>
        <w:t>%</w:t>
      </w:r>
      <w:r w:rsidR="00B72BB1" w:rsidRPr="00CB7AF6">
        <w:rPr>
          <w:rFonts w:ascii="Arial" w:eastAsia="Arial" w:hAnsi="Arial" w:cs="Arial"/>
          <w:color w:val="000000" w:themeColor="text1"/>
          <w:sz w:val="22"/>
        </w:rPr>
        <w:t>, 297 of 364</w:t>
      </w:r>
      <w:r w:rsidR="00520797"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of somatic mutations detected </w:t>
      </w:r>
      <w:r w:rsidR="00B72BB1" w:rsidRPr="00CB7AF6">
        <w:rPr>
          <w:rFonts w:ascii="Arial" w:eastAsia="Arial" w:hAnsi="Arial" w:cs="Arial"/>
          <w:color w:val="000000" w:themeColor="text1"/>
          <w:sz w:val="22"/>
        </w:rPr>
        <w:t xml:space="preserve">were also </w:t>
      </w:r>
      <w:r w:rsidR="00490134" w:rsidRPr="00CB7AF6">
        <w:rPr>
          <w:rFonts w:ascii="Arial" w:eastAsia="Arial" w:hAnsi="Arial" w:cs="Arial"/>
          <w:color w:val="000000" w:themeColor="text1"/>
          <w:sz w:val="22"/>
        </w:rPr>
        <w:t>identified</w:t>
      </w:r>
      <w:r w:rsidRPr="00CB7AF6">
        <w:rPr>
          <w:rFonts w:ascii="Arial" w:eastAsia="Arial" w:hAnsi="Arial" w:cs="Arial"/>
          <w:color w:val="000000" w:themeColor="text1"/>
          <w:sz w:val="22"/>
        </w:rPr>
        <w:t xml:space="preserve"> in WBCs, suggesting that these somatic genetic alterations </w:t>
      </w:r>
      <w:r w:rsidR="00C95F73" w:rsidRPr="00CB7AF6">
        <w:rPr>
          <w:rFonts w:ascii="Arial" w:eastAsia="Arial" w:hAnsi="Arial" w:cs="Arial"/>
          <w:color w:val="000000" w:themeColor="text1"/>
          <w:sz w:val="22"/>
        </w:rPr>
        <w:t xml:space="preserve">were </w:t>
      </w:r>
      <w:r w:rsidRPr="00CB7AF6">
        <w:rPr>
          <w:rFonts w:ascii="Arial" w:eastAsia="Arial" w:hAnsi="Arial" w:cs="Arial"/>
          <w:color w:val="000000" w:themeColor="text1"/>
          <w:sz w:val="22"/>
        </w:rPr>
        <w:t xml:space="preserve">likely </w:t>
      </w:r>
      <w:r w:rsidR="00C95F73" w:rsidRPr="00CB7AF6">
        <w:rPr>
          <w:rFonts w:ascii="Arial" w:eastAsia="Arial" w:hAnsi="Arial" w:cs="Arial"/>
          <w:color w:val="000000" w:themeColor="text1"/>
          <w:sz w:val="22"/>
        </w:rPr>
        <w:t xml:space="preserve">not technical artifacts but rather a result of </w:t>
      </w:r>
      <w:r w:rsidRPr="00CB7AF6">
        <w:rPr>
          <w:rFonts w:ascii="Arial" w:eastAsia="Arial" w:hAnsi="Arial" w:cs="Arial"/>
          <w:color w:val="000000" w:themeColor="text1"/>
          <w:sz w:val="22"/>
        </w:rPr>
        <w:t>CH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4</w:t>
      </w:r>
      <w:r w:rsidR="00755A8A">
        <w:rPr>
          <w:rFonts w:ascii="Arial" w:eastAsia="Arial" w:hAnsi="Arial" w:cs="Arial"/>
          <w:b/>
          <w:color w:val="000000" w:themeColor="text1"/>
          <w:sz w:val="22"/>
        </w:rPr>
        <w:t>a</w:t>
      </w:r>
      <w:r w:rsidRPr="00CB7AF6">
        <w:rPr>
          <w:rFonts w:ascii="Arial" w:eastAsia="Arial" w:hAnsi="Arial" w:cs="Arial"/>
          <w:color w:val="000000" w:themeColor="text1"/>
          <w:sz w:val="22"/>
        </w:rPr>
        <w:t>). Likewise, the</w:t>
      </w:r>
      <w:r w:rsidR="009D4EB4" w:rsidRPr="00CB7AF6">
        <w:rPr>
          <w:rFonts w:ascii="Arial" w:eastAsia="Arial" w:hAnsi="Arial" w:cs="Arial"/>
          <w:color w:val="000000" w:themeColor="text1"/>
          <w:sz w:val="22"/>
          <w:szCs w:val="22"/>
        </w:rPr>
        <w:t xml:space="preserve"> </w:t>
      </w:r>
      <w:r w:rsidRPr="00CB7AF6">
        <w:rPr>
          <w:rFonts w:ascii="Arial" w:eastAsia="Arial" w:hAnsi="Arial" w:cs="Arial"/>
          <w:color w:val="000000" w:themeColor="text1"/>
          <w:sz w:val="22"/>
        </w:rPr>
        <w:t xml:space="preserve">majority (53.2%, </w:t>
      </w:r>
      <w:r w:rsidR="00520797" w:rsidRPr="00CB7AF6">
        <w:rPr>
          <w:rFonts w:ascii="Arial" w:eastAsia="Arial" w:hAnsi="Arial" w:cs="Arial"/>
          <w:color w:val="000000" w:themeColor="text1"/>
          <w:sz w:val="22"/>
        </w:rPr>
        <w:t>91</w:t>
      </w:r>
      <w:r w:rsidR="00B72BB1" w:rsidRPr="00CB7AF6">
        <w:rPr>
          <w:rFonts w:ascii="Arial" w:eastAsia="Arial" w:hAnsi="Arial" w:cs="Arial"/>
          <w:color w:val="000000" w:themeColor="text1"/>
          <w:sz w:val="22"/>
        </w:rPr>
        <w:t>8</w:t>
      </w:r>
      <w:r w:rsidRPr="00CB7AF6">
        <w:rPr>
          <w:rFonts w:ascii="Arial" w:eastAsia="Arial" w:hAnsi="Arial" w:cs="Arial"/>
          <w:color w:val="000000" w:themeColor="text1"/>
          <w:sz w:val="22"/>
        </w:rPr>
        <w:t xml:space="preserve"> of 1727) of the mutations identified in cfDNA samples of </w:t>
      </w:r>
      <w:r w:rsidR="00B72BB1" w:rsidRPr="00CB7AF6">
        <w:rPr>
          <w:rFonts w:ascii="Arial" w:eastAsia="Arial" w:hAnsi="Arial" w:cs="Arial"/>
          <w:color w:val="000000" w:themeColor="text1"/>
          <w:sz w:val="22"/>
        </w:rPr>
        <w:t>non-hypermutated cancer</w:t>
      </w:r>
      <w:r w:rsidRPr="00CB7AF6">
        <w:rPr>
          <w:rFonts w:ascii="Arial" w:eastAsia="Arial" w:hAnsi="Arial" w:cs="Arial"/>
          <w:color w:val="000000" w:themeColor="text1"/>
          <w:sz w:val="22"/>
        </w:rPr>
        <w:t xml:space="preserve"> patients were also WBC-matched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4</w:t>
      </w:r>
      <w:r w:rsidR="00755A8A">
        <w:rPr>
          <w:rFonts w:ascii="Arial" w:eastAsia="Arial" w:hAnsi="Arial" w:cs="Arial"/>
          <w:b/>
          <w:color w:val="000000" w:themeColor="text1"/>
          <w:sz w:val="22"/>
        </w:rPr>
        <w:t>a</w:t>
      </w:r>
      <w:r w:rsidRPr="00CB7AF6">
        <w:rPr>
          <w:rFonts w:ascii="Arial" w:eastAsia="Arial" w:hAnsi="Arial" w:cs="Arial"/>
          <w:color w:val="000000" w:themeColor="text1"/>
          <w:sz w:val="22"/>
        </w:rPr>
        <w:t xml:space="preserve">). </w:t>
      </w:r>
      <w:r w:rsidR="00490134" w:rsidRPr="00CB7AF6">
        <w:rPr>
          <w:rFonts w:ascii="Arial" w:eastAsia="Arial" w:hAnsi="Arial" w:cs="Arial"/>
          <w:color w:val="000000" w:themeColor="text1"/>
          <w:sz w:val="22"/>
        </w:rPr>
        <w:t>Importantly</w:t>
      </w:r>
      <w:r w:rsidRPr="00CB7AF6">
        <w:rPr>
          <w:rFonts w:ascii="Arial" w:eastAsia="Arial" w:hAnsi="Arial" w:cs="Arial"/>
          <w:color w:val="000000" w:themeColor="text1"/>
          <w:sz w:val="22"/>
        </w:rPr>
        <w:t xml:space="preserve">, the </w:t>
      </w:r>
      <w:r w:rsidR="00490134" w:rsidRPr="00CB7AF6">
        <w:rPr>
          <w:rFonts w:ascii="Arial" w:eastAsia="Arial" w:hAnsi="Arial" w:cs="Arial"/>
          <w:color w:val="000000" w:themeColor="text1"/>
          <w:sz w:val="22"/>
        </w:rPr>
        <w:t xml:space="preserve">number of </w:t>
      </w:r>
      <w:r w:rsidRPr="00CB7AF6">
        <w:rPr>
          <w:rFonts w:ascii="Arial" w:eastAsia="Arial" w:hAnsi="Arial" w:cs="Arial"/>
          <w:color w:val="000000" w:themeColor="text1"/>
          <w:sz w:val="22"/>
        </w:rPr>
        <w:t xml:space="preserve">WBC-matched cfDNA </w:t>
      </w:r>
      <w:r w:rsidR="00490134" w:rsidRPr="00CB7AF6">
        <w:rPr>
          <w:rFonts w:ascii="Arial" w:eastAsia="Arial" w:hAnsi="Arial" w:cs="Arial"/>
          <w:color w:val="000000" w:themeColor="text1"/>
          <w:sz w:val="22"/>
        </w:rPr>
        <w:t xml:space="preserve">variants in cancer patients </w:t>
      </w:r>
      <w:r w:rsidR="00B37535" w:rsidRPr="00CB7AF6">
        <w:rPr>
          <w:rFonts w:ascii="Arial" w:eastAsia="Arial" w:hAnsi="Arial" w:cs="Arial"/>
          <w:color w:val="000000" w:themeColor="text1"/>
          <w:sz w:val="22"/>
        </w:rPr>
        <w:t>did</w:t>
      </w:r>
      <w:r w:rsidR="00490134" w:rsidRPr="00CB7AF6">
        <w:rPr>
          <w:rFonts w:ascii="Arial" w:eastAsia="Arial" w:hAnsi="Arial" w:cs="Arial"/>
          <w:color w:val="000000" w:themeColor="text1"/>
          <w:sz w:val="22"/>
        </w:rPr>
        <w:t xml:space="preserve"> not correlate with </w:t>
      </w:r>
      <w:r w:rsidRPr="00CB7AF6">
        <w:rPr>
          <w:rFonts w:ascii="Arial" w:eastAsia="Arial" w:hAnsi="Arial" w:cs="Arial"/>
          <w:color w:val="000000" w:themeColor="text1"/>
          <w:sz w:val="22"/>
        </w:rPr>
        <w:t xml:space="preserve">the </w:t>
      </w:r>
      <w:r w:rsidR="00490134" w:rsidRPr="00CB7AF6">
        <w:rPr>
          <w:rFonts w:ascii="Arial" w:eastAsia="Arial" w:hAnsi="Arial" w:cs="Arial"/>
          <w:color w:val="000000" w:themeColor="text1"/>
          <w:sz w:val="22"/>
        </w:rPr>
        <w:t>number of tumor-</w:t>
      </w:r>
      <w:r w:rsidR="00B37535" w:rsidRPr="00CB7AF6">
        <w:rPr>
          <w:rFonts w:ascii="Arial" w:eastAsia="Arial" w:hAnsi="Arial" w:cs="Arial"/>
          <w:color w:val="000000" w:themeColor="text1"/>
          <w:sz w:val="22"/>
        </w:rPr>
        <w:t>matched</w:t>
      </w:r>
      <w:r w:rsidR="00490134" w:rsidRPr="00CB7AF6">
        <w:rPr>
          <w:rFonts w:ascii="Arial" w:eastAsia="Arial" w:hAnsi="Arial" w:cs="Arial"/>
          <w:color w:val="000000" w:themeColor="text1"/>
          <w:sz w:val="22"/>
        </w:rPr>
        <w:t xml:space="preserve"> mutations (biopsy-matched or biopsy-subthreshold)</w:t>
      </w:r>
      <w:r w:rsidR="001E5093">
        <w:rPr>
          <w:rFonts w:ascii="Arial" w:eastAsia="Arial" w:hAnsi="Arial" w:cs="Arial"/>
          <w:color w:val="000000" w:themeColor="text1"/>
          <w:sz w:val="22"/>
        </w:rPr>
        <w:t>,</w:t>
      </w:r>
      <w:r w:rsidR="00490134" w:rsidRPr="00CB7AF6">
        <w:rPr>
          <w:rFonts w:ascii="Arial" w:eastAsia="Arial" w:hAnsi="Arial" w:cs="Arial"/>
          <w:color w:val="000000" w:themeColor="text1"/>
          <w:sz w:val="22"/>
        </w:rPr>
        <w:t xml:space="preserve"> making them less likely to be </w:t>
      </w:r>
      <w:r w:rsidR="00AB7EFE">
        <w:rPr>
          <w:rFonts w:ascii="Arial" w:eastAsia="Arial" w:hAnsi="Arial" w:cs="Arial"/>
          <w:color w:val="000000" w:themeColor="text1"/>
          <w:sz w:val="22"/>
        </w:rPr>
        <w:t>of</w:t>
      </w:r>
      <w:r w:rsidR="00490134" w:rsidRPr="00CB7AF6">
        <w:rPr>
          <w:rFonts w:ascii="Arial" w:eastAsia="Arial" w:hAnsi="Arial" w:cs="Arial"/>
          <w:color w:val="000000" w:themeColor="text1"/>
          <w:sz w:val="22"/>
        </w:rPr>
        <w:t xml:space="preserve"> tumor origin</w:t>
      </w:r>
      <w:r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4</w:t>
      </w:r>
      <w:r w:rsidR="00755A8A">
        <w:rPr>
          <w:rFonts w:ascii="Arial" w:eastAsia="Arial" w:hAnsi="Arial" w:cs="Arial"/>
          <w:b/>
          <w:color w:val="000000" w:themeColor="text1"/>
          <w:sz w:val="22"/>
        </w:rPr>
        <w:t>b</w:t>
      </w:r>
      <w:r w:rsidRPr="00CB7AF6">
        <w:rPr>
          <w:rFonts w:ascii="Arial" w:eastAsia="Arial" w:hAnsi="Arial" w:cs="Arial"/>
          <w:color w:val="000000" w:themeColor="text1"/>
          <w:sz w:val="22"/>
        </w:rPr>
        <w:t>). As CH is related to age</w:t>
      </w:r>
      <w:r w:rsidR="0062531D">
        <w:rPr>
          <w:rFonts w:ascii="Arial" w:eastAsia="Arial" w:hAnsi="Arial" w:cs="Arial"/>
          <w:color w:val="000000" w:themeColor="text1"/>
          <w:sz w:val="22"/>
        </w:rPr>
        <w:fldChar w:fldCharType="begin">
          <w:fldData xml:space="preserve">PEVuZE5vdGU+PENpdGU+PEF1dGhvcj5YaWU8L0F1dGhvcj48WWVhcj4yMDE0PC9ZZWFyPjxSZWNO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</w:fldData>
        </w:fldChar>
      </w:r>
      <w:r w:rsidR="0062531D">
        <w:rPr>
          <w:rFonts w:ascii="Arial" w:eastAsia="Arial" w:hAnsi="Arial" w:cs="Arial"/>
          <w:color w:val="000000" w:themeColor="text1"/>
          <w:sz w:val="22"/>
        </w:rPr>
        <w:instrText xml:space="preserve"> ADDIN EN.CITE </w:instrText>
      </w:r>
      <w:r w:rsidR="0062531D">
        <w:rPr>
          <w:rFonts w:ascii="Arial" w:eastAsia="Arial" w:hAnsi="Arial" w:cs="Arial"/>
          <w:color w:val="000000" w:themeColor="text1"/>
          <w:sz w:val="22"/>
        </w:rPr>
        <w:fldChar w:fldCharType="begin">
          <w:fldData xml:space="preserve">PEVuZE5vdGU+PENpdGU+PEF1dGhvcj5YaWU8L0F1dGhvcj48WWVhcj4yMDE0PC9ZZWFyPjxSZWNO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</w:fldData>
        </w:fldChar>
      </w:r>
      <w:r w:rsidR="0062531D">
        <w:rPr>
          <w:rFonts w:ascii="Arial" w:eastAsia="Arial" w:hAnsi="Arial" w:cs="Arial"/>
          <w:color w:val="000000" w:themeColor="text1"/>
          <w:sz w:val="22"/>
        </w:rPr>
        <w:instrText xml:space="preserve"> ADDIN EN.CITE.DATA </w:instrText>
      </w:r>
      <w:r w:rsidR="0062531D">
        <w:rPr>
          <w:rFonts w:ascii="Arial" w:eastAsia="Arial" w:hAnsi="Arial" w:cs="Arial"/>
          <w:color w:val="000000" w:themeColor="text1"/>
          <w:sz w:val="22"/>
        </w:rPr>
      </w:r>
      <w:r w:rsidR="0062531D">
        <w:rPr>
          <w:rFonts w:ascii="Arial" w:eastAsia="Arial" w:hAnsi="Arial" w:cs="Arial"/>
          <w:color w:val="000000" w:themeColor="text1"/>
          <w:sz w:val="22"/>
        </w:rPr>
        <w:fldChar w:fldCharType="end"/>
      </w:r>
      <w:r w:rsidR="0062531D">
        <w:rPr>
          <w:rFonts w:ascii="Arial" w:eastAsia="Arial" w:hAnsi="Arial" w:cs="Arial"/>
          <w:color w:val="000000" w:themeColor="text1"/>
          <w:sz w:val="22"/>
        </w:rPr>
      </w:r>
      <w:r w:rsidR="0062531D">
        <w:rPr>
          <w:rFonts w:ascii="Arial" w:eastAsia="Arial" w:hAnsi="Arial" w:cs="Arial"/>
          <w:color w:val="000000" w:themeColor="text1"/>
          <w:sz w:val="22"/>
        </w:rPr>
        <w:fldChar w:fldCharType="separate"/>
      </w:r>
      <w:r w:rsidR="0062531D" w:rsidRPr="0062531D">
        <w:rPr>
          <w:rFonts w:ascii="Arial" w:eastAsia="Arial" w:hAnsi="Arial" w:cs="Arial"/>
          <w:noProof/>
          <w:color w:val="000000" w:themeColor="text1"/>
          <w:sz w:val="22"/>
          <w:vertAlign w:val="superscript"/>
        </w:rPr>
        <w:t>22</w:t>
      </w:r>
      <w:r w:rsidR="0062531D">
        <w:rPr>
          <w:rFonts w:ascii="Arial" w:eastAsia="Arial" w:hAnsi="Arial" w:cs="Arial"/>
          <w:color w:val="000000" w:themeColor="text1"/>
          <w:sz w:val="22"/>
        </w:rPr>
        <w:fldChar w:fldCharType="end"/>
      </w:r>
      <w:r w:rsidRPr="00CB7AF6">
        <w:rPr>
          <w:rFonts w:ascii="Arial" w:eastAsia="Arial" w:hAnsi="Arial" w:cs="Arial"/>
          <w:color w:val="000000" w:themeColor="text1"/>
          <w:sz w:val="22"/>
        </w:rPr>
        <w:t xml:space="preserve">, we examined the association of age with the number of somatic DNA variants in the cfDNA in samples from individual participants </w:t>
      </w:r>
      <w:r w:rsidRPr="00CB7AF6">
        <w:rPr>
          <w:rFonts w:ascii="Arial" w:eastAsia="Arial" w:hAnsi="Arial" w:cs="Arial"/>
          <w:b/>
          <w:color w:val="000000" w:themeColor="text1"/>
          <w:sz w:val="22"/>
        </w:rPr>
        <w:t>(</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4</w:t>
      </w:r>
      <w:r w:rsidR="00755A8A">
        <w:rPr>
          <w:rFonts w:ascii="Arial" w:eastAsia="Arial" w:hAnsi="Arial" w:cs="Arial"/>
          <w:b/>
          <w:color w:val="000000" w:themeColor="text1"/>
          <w:sz w:val="22"/>
        </w:rPr>
        <w:t>c</w:t>
      </w:r>
      <w:r w:rsidRPr="00CB7AF6">
        <w:rPr>
          <w:rFonts w:ascii="Arial" w:eastAsia="Arial" w:hAnsi="Arial" w:cs="Arial"/>
          <w:color w:val="000000" w:themeColor="text1"/>
          <w:sz w:val="22"/>
        </w:rPr>
        <w:t xml:space="preserve">). As expected, the number of WBC-matched variants, but not </w:t>
      </w:r>
      <w:r w:rsidR="00490134" w:rsidRPr="00CB7AF6">
        <w:rPr>
          <w:rFonts w:ascii="Arial" w:eastAsia="Arial" w:hAnsi="Arial" w:cs="Arial"/>
          <w:color w:val="000000" w:themeColor="text1"/>
          <w:sz w:val="22"/>
        </w:rPr>
        <w:t xml:space="preserve">of </w:t>
      </w:r>
      <w:r w:rsidR="0062531D">
        <w:rPr>
          <w:rFonts w:ascii="Arial" w:eastAsia="Arial" w:hAnsi="Arial" w:cs="Arial"/>
          <w:color w:val="000000" w:themeColor="text1"/>
          <w:sz w:val="22"/>
        </w:rPr>
        <w:t xml:space="preserve">the </w:t>
      </w:r>
      <w:r w:rsidRPr="00CB7AF6">
        <w:rPr>
          <w:rFonts w:ascii="Arial" w:eastAsia="Arial" w:hAnsi="Arial" w:cs="Arial"/>
          <w:color w:val="000000" w:themeColor="text1"/>
          <w:sz w:val="22"/>
        </w:rPr>
        <w:t xml:space="preserve">biopsy-matched </w:t>
      </w:r>
      <w:r w:rsidR="00490134" w:rsidRPr="00CB7AF6">
        <w:rPr>
          <w:rFonts w:ascii="Arial" w:eastAsia="Arial" w:hAnsi="Arial" w:cs="Arial"/>
          <w:color w:val="000000" w:themeColor="text1"/>
          <w:sz w:val="22"/>
        </w:rPr>
        <w:t xml:space="preserve">or biopsy-subthreshold </w:t>
      </w:r>
      <w:r w:rsidRPr="00CB7AF6">
        <w:rPr>
          <w:rFonts w:ascii="Arial" w:eastAsia="Arial" w:hAnsi="Arial" w:cs="Arial"/>
          <w:color w:val="000000" w:themeColor="text1"/>
          <w:sz w:val="22"/>
        </w:rPr>
        <w:t>variants, significantly correlated with age (</w:t>
      </w:r>
      <w:ins w:id="191" w:author="Reis-Filho, Jorge S./Pathology" w:date="2019-07-13T15:04:00Z">
        <w:r w:rsidR="00DB608E" w:rsidRPr="0030441E">
          <w:rPr>
            <w:rFonts w:ascii="Arial" w:eastAsia="Arial" w:hAnsi="Arial" w:cs="Arial"/>
            <w:color w:val="0033CC"/>
            <w:sz w:val="22"/>
            <w:rPrChange w:id="192" w:author="Reis-Filho, Jorge S./Pathology" w:date="2019-07-13T23:19:00Z">
              <w:rPr>
                <w:rFonts w:ascii="Arial" w:eastAsia="Arial" w:hAnsi="Arial" w:cs="Arial"/>
                <w:color w:val="000000" w:themeColor="text1"/>
                <w:sz w:val="22"/>
              </w:rPr>
            </w:rPrChange>
          </w:rPr>
          <w:t xml:space="preserve">smoking adjusted </w:t>
        </w:r>
      </w:ins>
      <w:r w:rsidRPr="0030441E">
        <w:rPr>
          <w:rFonts w:ascii="Arial" w:eastAsia="Arial" w:hAnsi="Arial" w:cs="Arial"/>
          <w:color w:val="0033CC"/>
          <w:sz w:val="22"/>
          <w:rPrChange w:id="193" w:author="Reis-Filho, Jorge S./Pathology" w:date="2019-07-13T23:19:00Z">
            <w:rPr>
              <w:rFonts w:ascii="Arial" w:eastAsia="Arial" w:hAnsi="Arial" w:cs="Arial"/>
              <w:color w:val="000000" w:themeColor="text1"/>
              <w:sz w:val="22"/>
            </w:rPr>
          </w:rPrChange>
        </w:rPr>
        <w:t xml:space="preserve">p = </w:t>
      </w:r>
      <w:ins w:id="194" w:author="Reis-Filho, Jorge S./Pathology" w:date="2019-07-13T15:04:00Z">
        <w:r w:rsidR="00DB608E" w:rsidRPr="0030441E">
          <w:rPr>
            <w:rFonts w:ascii="Arial" w:eastAsia="Arial" w:hAnsi="Arial" w:cs="Arial"/>
            <w:color w:val="0033CC"/>
            <w:sz w:val="22"/>
            <w:rPrChange w:id="195" w:author="Reis-Filho, Jorge S./Pathology" w:date="2019-07-13T23:19:00Z">
              <w:rPr>
                <w:rFonts w:ascii="Arial" w:eastAsia="Arial" w:hAnsi="Arial" w:cs="Arial"/>
                <w:color w:val="000000" w:themeColor="text1"/>
                <w:sz w:val="22"/>
              </w:rPr>
            </w:rPrChange>
          </w:rPr>
          <w:t>7</w:t>
        </w:r>
      </w:ins>
      <w:del w:id="196" w:author="Reis-Filho, Jorge S./Pathology" w:date="2019-07-13T15:04:00Z">
        <w:r w:rsidR="00490134" w:rsidRPr="0030441E" w:rsidDel="00DB608E">
          <w:rPr>
            <w:rFonts w:ascii="Arial" w:eastAsia="Arial" w:hAnsi="Arial" w:cs="Arial"/>
            <w:color w:val="0033CC"/>
            <w:sz w:val="22"/>
            <w:rPrChange w:id="197" w:author="Reis-Filho, Jorge S./Pathology" w:date="2019-07-13T23:19:00Z">
              <w:rPr>
                <w:rFonts w:ascii="Arial" w:eastAsia="Arial" w:hAnsi="Arial" w:cs="Arial"/>
                <w:color w:val="000000" w:themeColor="text1"/>
                <w:sz w:val="22"/>
              </w:rPr>
            </w:rPrChange>
          </w:rPr>
          <w:delText>8</w:delText>
        </w:r>
      </w:del>
      <w:r w:rsidR="00490134" w:rsidRPr="0030441E">
        <w:rPr>
          <w:rFonts w:ascii="Arial" w:eastAsia="Arial" w:hAnsi="Arial" w:cs="Arial"/>
          <w:color w:val="0033CC"/>
          <w:sz w:val="22"/>
          <w:rPrChange w:id="198" w:author="Reis-Filho, Jorge S./Pathology" w:date="2019-07-13T23:19:00Z">
            <w:rPr>
              <w:rFonts w:ascii="Arial" w:eastAsia="Arial" w:hAnsi="Arial" w:cs="Arial"/>
              <w:color w:val="000000" w:themeColor="text1"/>
              <w:sz w:val="22"/>
            </w:rPr>
          </w:rPrChange>
        </w:rPr>
        <w:t>.</w:t>
      </w:r>
      <w:del w:id="199" w:author="Reis-Filho, Jorge S./Pathology" w:date="2019-07-13T15:04:00Z">
        <w:r w:rsidR="00490134" w:rsidRPr="0030441E" w:rsidDel="00DB608E">
          <w:rPr>
            <w:rFonts w:ascii="Arial" w:eastAsia="Arial" w:hAnsi="Arial" w:cs="Arial"/>
            <w:color w:val="0033CC"/>
            <w:sz w:val="22"/>
            <w:rPrChange w:id="200" w:author="Reis-Filho, Jorge S./Pathology" w:date="2019-07-13T23:19:00Z">
              <w:rPr>
                <w:rFonts w:ascii="Arial" w:eastAsia="Arial" w:hAnsi="Arial" w:cs="Arial"/>
                <w:color w:val="000000" w:themeColor="text1"/>
                <w:sz w:val="22"/>
              </w:rPr>
            </w:rPrChange>
          </w:rPr>
          <w:delText>6</w:delText>
        </w:r>
      </w:del>
      <w:ins w:id="201" w:author="Reis-Filho, Jorge S./Pathology" w:date="2019-07-13T15:04:00Z">
        <w:r w:rsidR="00DB608E" w:rsidRPr="0030441E">
          <w:rPr>
            <w:rFonts w:ascii="Arial" w:eastAsia="Arial" w:hAnsi="Arial" w:cs="Arial"/>
            <w:color w:val="0033CC"/>
            <w:sz w:val="22"/>
            <w:rPrChange w:id="202" w:author="Reis-Filho, Jorge S./Pathology" w:date="2019-07-13T23:19:00Z">
              <w:rPr>
                <w:rFonts w:ascii="Arial" w:eastAsia="Arial" w:hAnsi="Arial" w:cs="Arial"/>
                <w:color w:val="000000" w:themeColor="text1"/>
                <w:sz w:val="22"/>
              </w:rPr>
            </w:rPrChange>
          </w:rPr>
          <w:t>4</w:t>
        </w:r>
      </w:ins>
      <w:r w:rsidR="00490134" w:rsidRPr="0030441E">
        <w:rPr>
          <w:rFonts w:ascii="Arial" w:eastAsia="Arial" w:hAnsi="Arial" w:cs="Arial"/>
          <w:color w:val="0033CC"/>
          <w:sz w:val="22"/>
          <w:rPrChange w:id="203" w:author="Reis-Filho, Jorge S./Pathology" w:date="2019-07-13T23:19:00Z">
            <w:rPr>
              <w:rFonts w:ascii="Arial" w:eastAsia="Arial" w:hAnsi="Arial" w:cs="Arial"/>
              <w:color w:val="000000" w:themeColor="text1"/>
              <w:sz w:val="22"/>
            </w:rPr>
          </w:rPrChange>
        </w:rPr>
        <w:t>e-41</w:t>
      </w:r>
      <w:r w:rsidRPr="0030441E">
        <w:rPr>
          <w:rFonts w:ascii="Arial" w:eastAsia="Arial" w:hAnsi="Arial" w:cs="Arial"/>
          <w:color w:val="0033CC"/>
          <w:sz w:val="22"/>
          <w:rPrChange w:id="204" w:author="Reis-Filho, Jorge S./Pathology" w:date="2019-07-13T23:19:00Z">
            <w:rPr>
              <w:rFonts w:ascii="Arial" w:eastAsia="Arial" w:hAnsi="Arial" w:cs="Arial"/>
              <w:color w:val="000000" w:themeColor="text1"/>
              <w:sz w:val="22"/>
            </w:rPr>
          </w:rPrChange>
        </w:rPr>
        <w:t xml:space="preserve">;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4</w:t>
      </w:r>
      <w:r w:rsidR="00755A8A">
        <w:rPr>
          <w:rFonts w:ascii="Arial" w:eastAsia="Arial" w:hAnsi="Arial" w:cs="Arial"/>
          <w:b/>
          <w:color w:val="000000" w:themeColor="text1"/>
          <w:sz w:val="22"/>
        </w:rPr>
        <w:t>c</w:t>
      </w:r>
      <w:r w:rsidRPr="00CB7AF6">
        <w:rPr>
          <w:rFonts w:ascii="Arial" w:eastAsia="Arial" w:hAnsi="Arial" w:cs="Arial"/>
          <w:color w:val="000000" w:themeColor="text1"/>
          <w:sz w:val="22"/>
        </w:rPr>
        <w:t xml:space="preserve">). Based on </w:t>
      </w:r>
      <w:r w:rsidR="00490134" w:rsidRPr="00CB7AF6">
        <w:rPr>
          <w:rFonts w:ascii="Arial" w:eastAsia="Arial" w:hAnsi="Arial" w:cs="Arial"/>
          <w:color w:val="000000" w:themeColor="text1"/>
          <w:sz w:val="22"/>
        </w:rPr>
        <w:t>this</w:t>
      </w:r>
      <w:r w:rsidR="001653EC">
        <w:rPr>
          <w:rFonts w:ascii="Arial" w:eastAsia="Arial" w:hAnsi="Arial" w:cs="Arial"/>
          <w:color w:val="000000" w:themeColor="text1"/>
          <w:sz w:val="22"/>
        </w:rPr>
        <w:t xml:space="preserve"> interpretation</w:t>
      </w:r>
      <w:r w:rsidR="00490134" w:rsidRPr="00CB7AF6">
        <w:rPr>
          <w:rFonts w:ascii="Arial" w:eastAsia="Arial" w:hAnsi="Arial" w:cs="Arial"/>
          <w:color w:val="000000" w:themeColor="text1"/>
          <w:sz w:val="22"/>
        </w:rPr>
        <w:t xml:space="preserve">, </w:t>
      </w:r>
      <w:r w:rsidR="001653EC">
        <w:rPr>
          <w:rFonts w:ascii="Arial" w:eastAsia="Arial" w:hAnsi="Arial" w:cs="Arial"/>
          <w:color w:val="000000" w:themeColor="text1"/>
          <w:sz w:val="22"/>
        </w:rPr>
        <w:t xml:space="preserve">the </w:t>
      </w:r>
      <w:r w:rsidRPr="00CB7AF6">
        <w:rPr>
          <w:rFonts w:ascii="Arial" w:eastAsia="Arial" w:hAnsi="Arial" w:cs="Arial"/>
          <w:color w:val="000000" w:themeColor="text1"/>
          <w:sz w:val="22"/>
        </w:rPr>
        <w:t>cfDNA and WBC sequencing analysis</w:t>
      </w:r>
      <w:r w:rsidR="00490134" w:rsidRPr="00CB7AF6">
        <w:rPr>
          <w:rFonts w:ascii="Arial" w:eastAsia="Arial" w:hAnsi="Arial" w:cs="Arial"/>
          <w:color w:val="000000" w:themeColor="text1"/>
          <w:sz w:val="22"/>
        </w:rPr>
        <w:t xml:space="preserve"> as performed here suggests that </w:t>
      </w:r>
      <w:r w:rsidRPr="00CB7AF6">
        <w:rPr>
          <w:rFonts w:ascii="Arial" w:eastAsia="Arial" w:hAnsi="Arial" w:cs="Arial"/>
          <w:color w:val="000000" w:themeColor="text1"/>
          <w:sz w:val="22"/>
        </w:rPr>
        <w:t xml:space="preserve">89.5% of cancer patients and </w:t>
      </w:r>
      <w:r w:rsidR="00490134" w:rsidRPr="00CB7AF6">
        <w:rPr>
          <w:rFonts w:ascii="Arial" w:eastAsia="Arial" w:hAnsi="Arial" w:cs="Arial"/>
          <w:color w:val="000000" w:themeColor="text1"/>
          <w:sz w:val="22"/>
        </w:rPr>
        <w:t xml:space="preserve">83% of </w:t>
      </w:r>
      <w:r w:rsidRPr="00CB7AF6">
        <w:rPr>
          <w:rFonts w:ascii="Arial" w:eastAsia="Arial" w:hAnsi="Arial" w:cs="Arial"/>
          <w:color w:val="000000" w:themeColor="text1"/>
          <w:sz w:val="22"/>
        </w:rPr>
        <w:t xml:space="preserve">non-cancer controls </w:t>
      </w:r>
      <w:r w:rsidR="00490134" w:rsidRPr="00CB7AF6">
        <w:rPr>
          <w:rFonts w:ascii="Arial" w:eastAsia="Arial" w:hAnsi="Arial" w:cs="Arial"/>
          <w:color w:val="000000" w:themeColor="text1"/>
          <w:sz w:val="22"/>
        </w:rPr>
        <w:t>have evidence of CH in their cfDNA</w:t>
      </w:r>
      <w:r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 xml:space="preserve">Fig. </w:t>
      </w:r>
      <w:r w:rsidR="00490134" w:rsidRPr="00CB7AF6">
        <w:rPr>
          <w:rFonts w:ascii="Arial" w:eastAsia="Arial" w:hAnsi="Arial" w:cs="Arial"/>
          <w:b/>
          <w:color w:val="000000" w:themeColor="text1"/>
          <w:sz w:val="22"/>
        </w:rPr>
        <w:t>4</w:t>
      </w:r>
      <w:r w:rsidR="00755A8A">
        <w:rPr>
          <w:rFonts w:ascii="Arial" w:eastAsia="Arial" w:hAnsi="Arial" w:cs="Arial"/>
          <w:b/>
          <w:color w:val="000000" w:themeColor="text1"/>
          <w:sz w:val="22"/>
        </w:rPr>
        <w:t>b</w:t>
      </w:r>
      <w:r w:rsidR="00490134" w:rsidRPr="00CB7AF6">
        <w:rPr>
          <w:rFonts w:ascii="Arial" w:eastAsia="Arial" w:hAnsi="Arial" w:cs="Arial"/>
          <w:color w:val="000000" w:themeColor="text1"/>
          <w:sz w:val="22"/>
        </w:rPr>
        <w:t>)</w:t>
      </w:r>
      <w:r w:rsidR="003001A2" w:rsidRPr="00CB7AF6">
        <w:rPr>
          <w:rFonts w:ascii="Arial" w:eastAsia="Arial" w:hAnsi="Arial" w:cs="Arial"/>
          <w:color w:val="000000" w:themeColor="text1"/>
          <w:sz w:val="22"/>
        </w:rPr>
        <w:t xml:space="preserve">. </w:t>
      </w:r>
      <w:bookmarkStart w:id="205" w:name="_Hlk13912337"/>
      <w:r w:rsidR="003001A2" w:rsidRPr="00CB7AF6">
        <w:rPr>
          <w:rFonts w:ascii="Arial" w:eastAsia="Arial" w:hAnsi="Arial" w:cs="Arial"/>
          <w:color w:val="000000" w:themeColor="text1"/>
          <w:sz w:val="22"/>
        </w:rPr>
        <w:t>Consistent with</w:t>
      </w:r>
      <w:r w:rsidRPr="00CB7AF6">
        <w:rPr>
          <w:rFonts w:ascii="Arial" w:eastAsia="Arial" w:hAnsi="Arial" w:cs="Arial"/>
          <w:color w:val="000000" w:themeColor="text1"/>
          <w:sz w:val="22"/>
        </w:rPr>
        <w:t xml:space="preserve"> </w:t>
      </w:r>
      <w:r w:rsidR="00490134" w:rsidRPr="00CB7AF6">
        <w:rPr>
          <w:rFonts w:ascii="Arial" w:eastAsia="Arial" w:hAnsi="Arial" w:cs="Arial"/>
          <w:color w:val="000000" w:themeColor="text1"/>
          <w:sz w:val="22"/>
        </w:rPr>
        <w:t>recent observations</w:t>
      </w:r>
      <w:r w:rsidR="0049337D"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26</w:t>
      </w:r>
      <w:r w:rsidR="0049337D" w:rsidRPr="00CB7AF6">
        <w:rPr>
          <w:rFonts w:ascii="Arial" w:eastAsia="Arial" w:hAnsi="Arial" w:cs="Arial"/>
          <w:color w:val="000000" w:themeColor="text1"/>
          <w:sz w:val="22"/>
          <w:szCs w:val="22"/>
        </w:rPr>
        <w:fldChar w:fldCharType="end"/>
      </w:r>
      <w:r w:rsidR="003001A2" w:rsidRPr="00CB7AF6">
        <w:rPr>
          <w:rFonts w:ascii="Arial" w:eastAsia="Arial" w:hAnsi="Arial" w:cs="Arial"/>
          <w:color w:val="000000" w:themeColor="text1"/>
          <w:sz w:val="22"/>
        </w:rPr>
        <w:t xml:space="preserve"> and with the notion that</w:t>
      </w:r>
      <w:r w:rsidRPr="00CB7AF6">
        <w:rPr>
          <w:rFonts w:ascii="Arial" w:eastAsia="Arial" w:hAnsi="Arial" w:cs="Arial"/>
          <w:color w:val="000000" w:themeColor="text1"/>
          <w:sz w:val="22"/>
        </w:rPr>
        <w:t xml:space="preserve"> </w:t>
      </w:r>
      <w:r w:rsidR="00520797" w:rsidRPr="00CB7AF6">
        <w:rPr>
          <w:rFonts w:ascii="Arial" w:eastAsia="Arial" w:hAnsi="Arial" w:cs="Arial"/>
          <w:color w:val="000000" w:themeColor="text1"/>
          <w:sz w:val="22"/>
        </w:rPr>
        <w:t>these mutations constitu</w:t>
      </w:r>
      <w:r w:rsidR="003001A2" w:rsidRPr="00CB7AF6">
        <w:rPr>
          <w:rFonts w:ascii="Arial" w:eastAsia="Arial" w:hAnsi="Arial" w:cs="Arial"/>
          <w:color w:val="000000" w:themeColor="text1"/>
          <w:sz w:val="22"/>
        </w:rPr>
        <w:t>te</w:t>
      </w:r>
      <w:r w:rsidR="0052079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CH events</w:t>
      </w:r>
      <w:r w:rsidR="00520797" w:rsidRPr="00CB7AF6">
        <w:rPr>
          <w:rFonts w:ascii="Arial" w:eastAsia="Arial" w:hAnsi="Arial" w:cs="Arial"/>
          <w:color w:val="000000" w:themeColor="text1"/>
          <w:sz w:val="22"/>
        </w:rPr>
        <w:t>, the genes recurrently targeted by WBC-matched</w:t>
      </w:r>
      <w:r w:rsidRPr="00CB7AF6">
        <w:rPr>
          <w:rFonts w:ascii="Arial" w:eastAsia="Arial" w:hAnsi="Arial" w:cs="Arial"/>
          <w:color w:val="000000" w:themeColor="text1"/>
          <w:sz w:val="22"/>
        </w:rPr>
        <w:t xml:space="preserve"> somatic mutations detected in </w:t>
      </w:r>
      <w:r w:rsidR="00520797" w:rsidRPr="00CB7AF6">
        <w:rPr>
          <w:rFonts w:ascii="Arial" w:eastAsia="Arial" w:hAnsi="Arial" w:cs="Arial"/>
          <w:color w:val="000000" w:themeColor="text1"/>
          <w:sz w:val="22"/>
        </w:rPr>
        <w:t xml:space="preserve">cfDNA include </w:t>
      </w:r>
      <w:r w:rsidR="001653EC">
        <w:rPr>
          <w:rFonts w:ascii="Arial" w:eastAsia="Arial" w:hAnsi="Arial" w:cs="Arial"/>
          <w:color w:val="000000" w:themeColor="text1"/>
          <w:sz w:val="22"/>
        </w:rPr>
        <w:t xml:space="preserve">the </w:t>
      </w:r>
      <w:r w:rsidR="00520797" w:rsidRPr="00CB7AF6">
        <w:rPr>
          <w:rFonts w:ascii="Arial" w:eastAsia="Arial" w:hAnsi="Arial" w:cs="Arial"/>
          <w:color w:val="000000" w:themeColor="text1"/>
          <w:sz w:val="22"/>
        </w:rPr>
        <w:t xml:space="preserve">canonical CH genes, such as </w:t>
      </w:r>
      <w:r w:rsidR="00520797" w:rsidRPr="00CB7AF6">
        <w:rPr>
          <w:rFonts w:ascii="Arial" w:eastAsia="Arial" w:hAnsi="Arial" w:cs="Arial"/>
          <w:i/>
          <w:color w:val="000000" w:themeColor="text1"/>
          <w:sz w:val="22"/>
        </w:rPr>
        <w:t xml:space="preserve">DNMT3A, TET2, PPM1D </w:t>
      </w:r>
      <w:r w:rsidR="00520797" w:rsidRPr="00CB7AF6">
        <w:rPr>
          <w:rFonts w:ascii="Arial" w:eastAsia="Arial" w:hAnsi="Arial" w:cs="Arial"/>
          <w:color w:val="000000" w:themeColor="text1"/>
          <w:sz w:val="22"/>
        </w:rPr>
        <w:t>and</w:t>
      </w:r>
      <w:r w:rsidR="00520797" w:rsidRPr="00CB7AF6">
        <w:rPr>
          <w:rFonts w:ascii="Arial" w:eastAsia="Arial" w:hAnsi="Arial" w:cs="Arial"/>
          <w:i/>
          <w:color w:val="000000" w:themeColor="text1"/>
          <w:sz w:val="22"/>
        </w:rPr>
        <w:t xml:space="preserve"> TP53</w:t>
      </w:r>
      <w:r w:rsidRPr="00CB7AF6">
        <w:rPr>
          <w:rFonts w:ascii="Arial" w:eastAsia="Arial" w:hAnsi="Arial" w:cs="Arial"/>
          <w:i/>
          <w:color w:val="000000" w:themeColor="text1"/>
          <w:sz w:val="22"/>
        </w:rPr>
        <w:t xml:space="preserve"> </w:t>
      </w:r>
      <w:r w:rsidRPr="00CB7AF6">
        <w:rPr>
          <w:rFonts w:ascii="Arial" w:eastAsia="Arial" w:hAnsi="Arial" w:cs="Arial"/>
          <w:color w:val="000000" w:themeColor="text1"/>
          <w:sz w:val="22"/>
        </w:rPr>
        <w:t>(</w:t>
      </w:r>
      <w:r w:rsidR="00E669C5">
        <w:rPr>
          <w:rFonts w:ascii="Arial" w:eastAsia="Arial" w:hAnsi="Arial" w:cs="Arial"/>
          <w:b/>
          <w:color w:val="000000" w:themeColor="text1"/>
          <w:sz w:val="22"/>
        </w:rPr>
        <w:t xml:space="preserve">Fig. </w:t>
      </w:r>
      <w:r w:rsidR="00520797" w:rsidRPr="00CB7AF6">
        <w:rPr>
          <w:rFonts w:ascii="Arial" w:eastAsia="Arial" w:hAnsi="Arial" w:cs="Arial"/>
          <w:b/>
          <w:color w:val="000000" w:themeColor="text1"/>
          <w:sz w:val="22"/>
        </w:rPr>
        <w:t>4</w:t>
      </w:r>
      <w:r w:rsidR="00755A8A">
        <w:rPr>
          <w:rFonts w:ascii="Arial" w:eastAsia="Arial" w:hAnsi="Arial" w:cs="Arial"/>
          <w:b/>
          <w:color w:val="000000" w:themeColor="text1"/>
          <w:sz w:val="22"/>
        </w:rPr>
        <w:t>d</w:t>
      </w:r>
      <w:r w:rsidR="001653EC">
        <w:rPr>
          <w:rFonts w:ascii="Arial" w:eastAsia="Arial" w:hAnsi="Arial" w:cs="Arial"/>
          <w:color w:val="000000" w:themeColor="text1"/>
          <w:sz w:val="22"/>
        </w:rPr>
        <w:t xml:space="preserve"> </w:t>
      </w:r>
      <w:r w:rsidR="001653EC" w:rsidRPr="001653EC">
        <w:rPr>
          <w:rFonts w:ascii="Arial" w:eastAsia="Arial" w:hAnsi="Arial" w:cs="Arial"/>
          <w:color w:val="000000" w:themeColor="text1"/>
          <w:sz w:val="22"/>
        </w:rPr>
        <w:t>and</w:t>
      </w:r>
      <w:r w:rsidR="001653EC">
        <w:rPr>
          <w:rFonts w:ascii="Arial" w:eastAsia="Arial" w:hAnsi="Arial" w:cs="Arial"/>
          <w:color w:val="000000" w:themeColor="text1"/>
          <w:sz w:val="22"/>
        </w:rPr>
        <w:t xml:space="preserve"> </w:t>
      </w:r>
      <w:r w:rsidR="00303111">
        <w:rPr>
          <w:rFonts w:ascii="Arial" w:eastAsia="Arial" w:hAnsi="Arial" w:cs="Arial"/>
          <w:b/>
          <w:color w:val="000000" w:themeColor="text1"/>
          <w:sz w:val="22"/>
        </w:rPr>
        <w:t xml:space="preserve">Supplementary Fig. </w:t>
      </w:r>
      <w:r w:rsidR="00520797" w:rsidRPr="00CB7AF6">
        <w:rPr>
          <w:rFonts w:ascii="Arial" w:eastAsia="Arial" w:hAnsi="Arial" w:cs="Arial"/>
          <w:b/>
          <w:color w:val="000000" w:themeColor="text1"/>
          <w:sz w:val="22"/>
        </w:rPr>
        <w:t>7</w:t>
      </w:r>
      <w:r w:rsidR="00520797" w:rsidRPr="00CB7AF6">
        <w:rPr>
          <w:rFonts w:ascii="Arial" w:eastAsia="Arial" w:hAnsi="Arial" w:cs="Arial"/>
          <w:color w:val="000000" w:themeColor="text1"/>
          <w:sz w:val="22"/>
        </w:rPr>
        <w:t>)</w:t>
      </w:r>
      <w:r w:rsidR="0049337D"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MTE8L3N0eWxlPjwvRGlzcGxheVRleHQ+PHJlY29yZD48cmVjLW51bWJlcj4xODwvcmVjLW51bWJl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w:t>
      </w:r>
      <w:r w:rsidR="0049337D" w:rsidRPr="00CB7AF6">
        <w:rPr>
          <w:rFonts w:ascii="Arial" w:eastAsia="Arial" w:hAnsi="Arial" w:cs="Arial"/>
          <w:color w:val="000000" w:themeColor="text1"/>
          <w:sz w:val="22"/>
          <w:szCs w:val="22"/>
        </w:rPr>
        <w:fldChar w:fldCharType="end"/>
      </w:r>
      <w:ins w:id="206" w:author="Reis-Filho, Jorge S./Pathology" w:date="2019-07-13T12:10:00Z">
        <w:r w:rsidR="00F152B0" w:rsidRPr="0030441E">
          <w:rPr>
            <w:rFonts w:ascii="Arial" w:eastAsia="Arial" w:hAnsi="Arial" w:cs="Arial"/>
            <w:color w:val="0033CC"/>
            <w:sz w:val="22"/>
            <w:szCs w:val="22"/>
            <w:rPrChange w:id="207" w:author="Reis-Filho, Jorge S./Pathology" w:date="2019-07-13T23:19:00Z">
              <w:rPr>
                <w:rFonts w:ascii="Arial" w:eastAsia="Arial" w:hAnsi="Arial" w:cs="Arial"/>
                <w:color w:val="000000" w:themeColor="text1"/>
                <w:sz w:val="22"/>
                <w:szCs w:val="22"/>
              </w:rPr>
            </w:rPrChange>
          </w:rPr>
          <w:t xml:space="preserve">, some of which can </w:t>
        </w:r>
        <w:r w:rsidR="00F152B0" w:rsidRPr="0030441E">
          <w:rPr>
            <w:rFonts w:ascii="Arial" w:eastAsia="Arial" w:hAnsi="Arial" w:cs="Arial"/>
            <w:color w:val="0033CC"/>
            <w:sz w:val="22"/>
            <w:szCs w:val="22"/>
            <w:rPrChange w:id="208" w:author="Reis-Filho, Jorge S./Pathology" w:date="2019-07-13T23:19:00Z">
              <w:rPr>
                <w:rFonts w:ascii="Arial" w:eastAsia="Arial" w:hAnsi="Arial" w:cs="Arial"/>
                <w:color w:val="000000" w:themeColor="text1"/>
                <w:sz w:val="22"/>
                <w:szCs w:val="22"/>
              </w:rPr>
            </w:rPrChange>
          </w:rPr>
          <w:lastRenderedPageBreak/>
          <w:t xml:space="preserve">also be </w:t>
        </w:r>
      </w:ins>
      <w:ins w:id="209" w:author="Reis-Filho, Jorge S./Pathology" w:date="2019-07-13T12:11:00Z">
        <w:r w:rsidR="00F152B0" w:rsidRPr="0030441E">
          <w:rPr>
            <w:rFonts w:ascii="Arial" w:eastAsia="Arial" w:hAnsi="Arial" w:cs="Arial"/>
            <w:color w:val="0033CC"/>
            <w:sz w:val="22"/>
            <w:szCs w:val="22"/>
            <w:rPrChange w:id="210" w:author="Reis-Filho, Jorge S./Pathology" w:date="2019-07-13T23:19:00Z">
              <w:rPr>
                <w:rFonts w:ascii="Arial" w:eastAsia="Arial" w:hAnsi="Arial" w:cs="Arial"/>
                <w:color w:val="000000" w:themeColor="text1"/>
                <w:sz w:val="22"/>
                <w:szCs w:val="22"/>
              </w:rPr>
            </w:rPrChange>
          </w:rPr>
          <w:t>recurrently mutated in cancers (</w:t>
        </w:r>
        <w:r w:rsidR="00F152B0" w:rsidRPr="0030441E">
          <w:rPr>
            <w:rFonts w:ascii="Arial" w:eastAsia="Arial" w:hAnsi="Arial" w:cs="Arial"/>
            <w:b/>
            <w:color w:val="0033CC"/>
            <w:sz w:val="22"/>
            <w:szCs w:val="22"/>
            <w:rPrChange w:id="211" w:author="Reis-Filho, Jorge S./Pathology" w:date="2019-07-13T23:19:00Z">
              <w:rPr>
                <w:rFonts w:ascii="Arial" w:eastAsia="Arial" w:hAnsi="Arial" w:cs="Arial"/>
                <w:b/>
                <w:color w:val="000000" w:themeColor="text1"/>
                <w:sz w:val="22"/>
                <w:szCs w:val="22"/>
              </w:rPr>
            </w:rPrChange>
          </w:rPr>
          <w:t>Supplementary Table 4</w:t>
        </w:r>
        <w:r w:rsidR="00F152B0" w:rsidRPr="0030441E">
          <w:rPr>
            <w:rFonts w:ascii="Arial" w:eastAsia="Arial" w:hAnsi="Arial" w:cs="Arial"/>
            <w:color w:val="0033CC"/>
            <w:sz w:val="22"/>
            <w:szCs w:val="22"/>
            <w:rPrChange w:id="212" w:author="Reis-Filho, Jorge S./Pathology" w:date="2019-07-13T23:19:00Z">
              <w:rPr>
                <w:rFonts w:ascii="Arial" w:eastAsia="Arial" w:hAnsi="Arial" w:cs="Arial"/>
                <w:color w:val="000000" w:themeColor="text1"/>
                <w:sz w:val="22"/>
                <w:szCs w:val="22"/>
              </w:rPr>
            </w:rPrChange>
          </w:rPr>
          <w:t>)</w:t>
        </w:r>
      </w:ins>
      <w:r w:rsidRPr="0030441E">
        <w:rPr>
          <w:rFonts w:ascii="Arial" w:eastAsia="Arial" w:hAnsi="Arial" w:cs="Arial"/>
          <w:color w:val="0033CC"/>
          <w:sz w:val="22"/>
          <w:szCs w:val="22"/>
          <w:rPrChange w:id="213" w:author="Reis-Filho, Jorge S./Pathology" w:date="2019-07-13T23:19:00Z">
            <w:rPr>
              <w:rFonts w:ascii="Arial" w:eastAsia="Arial" w:hAnsi="Arial" w:cs="Arial"/>
              <w:color w:val="000000" w:themeColor="text1"/>
              <w:sz w:val="22"/>
              <w:szCs w:val="22"/>
            </w:rPr>
          </w:rPrChange>
        </w:rPr>
        <w:t>.</w:t>
      </w:r>
      <w:r w:rsidRPr="0030441E">
        <w:rPr>
          <w:rFonts w:ascii="Arial" w:eastAsia="Arial" w:hAnsi="Arial" w:cs="Arial"/>
          <w:color w:val="0033CC"/>
          <w:sz w:val="22"/>
          <w:rPrChange w:id="214" w:author="Reis-Filho, Jorge S./Pathology" w:date="2019-07-13T23:19:00Z">
            <w:rPr>
              <w:rFonts w:ascii="Arial" w:eastAsia="Arial" w:hAnsi="Arial" w:cs="Arial"/>
              <w:color w:val="000000" w:themeColor="text1"/>
              <w:sz w:val="22"/>
            </w:rPr>
          </w:rPrChange>
        </w:rPr>
        <w:t xml:space="preserve"> </w:t>
      </w:r>
      <w:bookmarkEnd w:id="205"/>
      <w:r w:rsidRPr="00CB7AF6">
        <w:rPr>
          <w:rFonts w:ascii="Arial" w:eastAsia="Arial" w:hAnsi="Arial" w:cs="Arial"/>
          <w:color w:val="000000" w:themeColor="text1"/>
          <w:sz w:val="22"/>
        </w:rPr>
        <w:t xml:space="preserve">Additionally, the </w:t>
      </w:r>
      <w:r w:rsidR="00490134" w:rsidRPr="00CB7AF6">
        <w:rPr>
          <w:rFonts w:ascii="Arial" w:eastAsia="Arial" w:hAnsi="Arial" w:cs="Arial"/>
          <w:color w:val="000000" w:themeColor="text1"/>
          <w:sz w:val="22"/>
        </w:rPr>
        <w:t xml:space="preserve">VAFs of WBC-matched cfDNA variants were </w:t>
      </w:r>
      <w:r w:rsidR="003001A2" w:rsidRPr="00CB7AF6">
        <w:rPr>
          <w:rFonts w:ascii="Arial" w:eastAsia="Arial" w:hAnsi="Arial" w:cs="Arial"/>
          <w:color w:val="000000" w:themeColor="text1"/>
          <w:sz w:val="22"/>
        </w:rPr>
        <w:t>significantly</w:t>
      </w:r>
      <w:r w:rsidR="00490134" w:rsidRPr="00CB7AF6">
        <w:rPr>
          <w:rFonts w:ascii="Arial" w:eastAsia="Arial" w:hAnsi="Arial" w:cs="Arial"/>
          <w:color w:val="000000" w:themeColor="text1"/>
          <w:sz w:val="22"/>
        </w:rPr>
        <w:t xml:space="preserve"> correlated with their VAFs in the WBCs (</w:t>
      </w:r>
      <w:r w:rsidR="00E669C5">
        <w:rPr>
          <w:rFonts w:ascii="Arial" w:eastAsia="Arial" w:hAnsi="Arial" w:cs="Arial"/>
          <w:b/>
          <w:color w:val="000000" w:themeColor="text1"/>
          <w:sz w:val="22"/>
        </w:rPr>
        <w:t xml:space="preserve">Fig. </w:t>
      </w:r>
      <w:r w:rsidR="00490134" w:rsidRPr="00CB7AF6">
        <w:rPr>
          <w:rFonts w:ascii="Arial" w:eastAsia="Arial" w:hAnsi="Arial" w:cs="Arial"/>
          <w:b/>
          <w:color w:val="000000" w:themeColor="text1"/>
          <w:sz w:val="22"/>
        </w:rPr>
        <w:t>4</w:t>
      </w:r>
      <w:r w:rsidR="00755A8A">
        <w:rPr>
          <w:rFonts w:ascii="Arial" w:eastAsia="Arial" w:hAnsi="Arial" w:cs="Arial"/>
          <w:b/>
          <w:color w:val="000000" w:themeColor="text1"/>
          <w:sz w:val="22"/>
        </w:rPr>
        <w:t>e</w:t>
      </w:r>
      <w:r w:rsidR="00490134" w:rsidRPr="00CB7AF6">
        <w:rPr>
          <w:rFonts w:ascii="Arial" w:eastAsia="Arial" w:hAnsi="Arial" w:cs="Arial"/>
          <w:color w:val="000000" w:themeColor="text1"/>
          <w:sz w:val="22"/>
        </w:rPr>
        <w:t>), hence, they were unlikely to be a result of systematic sequencing errors or background noise.</w:t>
      </w:r>
      <w:r w:rsidRPr="00CB7AF6">
        <w:rPr>
          <w:rFonts w:ascii="Arial" w:eastAsia="Arial" w:hAnsi="Arial" w:cs="Arial"/>
          <w:color w:val="000000" w:themeColor="text1"/>
          <w:sz w:val="22"/>
        </w:rPr>
        <w:t xml:space="preserve"> </w:t>
      </w:r>
    </w:p>
    <w:p w14:paraId="64A239CA" w14:textId="77777777" w:rsidR="00676CFC" w:rsidRPr="00CB7AF6" w:rsidRDefault="00676CFC" w:rsidP="00AE24DE">
      <w:pPr>
        <w:spacing w:line="480" w:lineRule="auto"/>
        <w:rPr>
          <w:rFonts w:ascii="Arial" w:eastAsia="Arial" w:hAnsi="Arial" w:cs="Arial"/>
          <w:color w:val="000000" w:themeColor="text1"/>
          <w:sz w:val="22"/>
        </w:rPr>
      </w:pPr>
    </w:p>
    <w:p w14:paraId="3E8FE767" w14:textId="16F9BF76" w:rsidR="00411BBB" w:rsidRPr="00CB7AF6" w:rsidRDefault="00490134"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Previous studies of hypermutated tumors demonstrated significant spatial heterogeneity resulting in </w:t>
      </w:r>
      <w:r w:rsidR="00BA4CFC">
        <w:rPr>
          <w:rFonts w:ascii="Arial" w:eastAsia="Arial" w:hAnsi="Arial" w:cs="Arial"/>
          <w:color w:val="000000" w:themeColor="text1"/>
          <w:sz w:val="22"/>
        </w:rPr>
        <w:t>numerous</w:t>
      </w:r>
      <w:r w:rsidRPr="00CB7AF6">
        <w:rPr>
          <w:rFonts w:ascii="Arial" w:eastAsia="Arial" w:hAnsi="Arial" w:cs="Arial"/>
          <w:color w:val="000000" w:themeColor="text1"/>
          <w:sz w:val="22"/>
        </w:rPr>
        <w:t xml:space="preserve"> </w:t>
      </w:r>
      <w:r w:rsidR="00411BBB" w:rsidRPr="00CB7AF6">
        <w:rPr>
          <w:rFonts w:ascii="Arial" w:eastAsia="Arial" w:hAnsi="Arial" w:cs="Arial"/>
          <w:color w:val="000000" w:themeColor="text1"/>
          <w:sz w:val="22"/>
        </w:rPr>
        <w:t xml:space="preserve">subclonal </w:t>
      </w:r>
      <w:r w:rsidRPr="00CB7AF6">
        <w:rPr>
          <w:rFonts w:ascii="Arial" w:eastAsia="Arial" w:hAnsi="Arial" w:cs="Arial"/>
          <w:color w:val="000000" w:themeColor="text1"/>
          <w:sz w:val="22"/>
        </w:rPr>
        <w:t>mutations private to each tumor site</w:t>
      </w:r>
      <w:r w:rsidR="0049337D" w:rsidRPr="00CB7AF6">
        <w:rPr>
          <w:rFonts w:ascii="Arial" w:eastAsia="Arial" w:hAnsi="Arial" w:cs="Arial"/>
          <w:color w:val="000000" w:themeColor="text1"/>
          <w:sz w:val="22"/>
          <w:szCs w:val="22"/>
        </w:rPr>
        <w:fldChar w:fldCharType="begin">
          <w:fldData xml:space="preserve">PEVuZE5vdGU+PENpdGU+PEF1dGhvcj5TY2h1bHRoZWlzPC9BdXRob3I+PFllYXI+MjAxNjwvWWVh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PEVuZE5vdGU+PENpdGU+PEF1dGhvcj5TY2h1bHRoZWlzPC9BdXRob3I+PFllYXI+MjAxNjwvWWVh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45</w:t>
      </w:r>
      <w:r w:rsidR="0049337D"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Consistently, the </w:t>
      </w:r>
      <w:r w:rsidR="00411BBB" w:rsidRPr="00CB7AF6">
        <w:rPr>
          <w:rFonts w:ascii="Arial" w:eastAsia="Arial" w:hAnsi="Arial" w:cs="Arial"/>
          <w:color w:val="000000" w:themeColor="text1"/>
          <w:sz w:val="22"/>
        </w:rPr>
        <w:t>overall proportion</w:t>
      </w:r>
      <w:r w:rsidRPr="00CB7AF6">
        <w:rPr>
          <w:rFonts w:ascii="Arial" w:eastAsia="Arial" w:hAnsi="Arial" w:cs="Arial"/>
          <w:color w:val="000000" w:themeColor="text1"/>
          <w:sz w:val="22"/>
        </w:rPr>
        <w:t xml:space="preserve"> of tumor-</w:t>
      </w:r>
      <w:r w:rsidR="00B37535" w:rsidRPr="00CB7AF6">
        <w:rPr>
          <w:rFonts w:ascii="Arial" w:eastAsia="Arial" w:hAnsi="Arial" w:cs="Arial"/>
          <w:color w:val="000000" w:themeColor="text1"/>
          <w:sz w:val="22"/>
        </w:rPr>
        <w:t>matche</w:t>
      </w:r>
      <w:r w:rsidRPr="00CB7AF6">
        <w:rPr>
          <w:rFonts w:ascii="Arial" w:eastAsia="Arial" w:hAnsi="Arial" w:cs="Arial"/>
          <w:color w:val="000000" w:themeColor="text1"/>
          <w:sz w:val="22"/>
        </w:rPr>
        <w:t xml:space="preserve">d mutations </w:t>
      </w:r>
      <w:r w:rsidR="00411BBB" w:rsidRPr="00CB7AF6">
        <w:rPr>
          <w:rFonts w:ascii="Arial" w:eastAsia="Arial" w:hAnsi="Arial" w:cs="Arial"/>
          <w:color w:val="000000" w:themeColor="text1"/>
          <w:sz w:val="22"/>
        </w:rPr>
        <w:t xml:space="preserve">(biopsy-matched and biopsy-subthreshold) </w:t>
      </w:r>
      <w:r w:rsidRPr="00CB7AF6">
        <w:rPr>
          <w:rFonts w:ascii="Arial" w:eastAsia="Arial" w:hAnsi="Arial" w:cs="Arial"/>
          <w:color w:val="000000" w:themeColor="text1"/>
          <w:sz w:val="22"/>
        </w:rPr>
        <w:t xml:space="preserve">was significantly lower in the 10 hypermutated patients (17.2% </w:t>
      </w:r>
      <w:r w:rsidR="001E5093">
        <w:rPr>
          <w:rFonts w:ascii="Arial" w:eastAsia="Arial" w:hAnsi="Arial" w:cs="Arial"/>
          <w:color w:val="000000" w:themeColor="text1"/>
          <w:sz w:val="22"/>
        </w:rPr>
        <w:t>[</w:t>
      </w:r>
      <w:r w:rsidRPr="00CB7AF6">
        <w:rPr>
          <w:rFonts w:ascii="Arial" w:eastAsia="Arial" w:hAnsi="Arial" w:cs="Arial"/>
          <w:color w:val="000000" w:themeColor="text1"/>
          <w:sz w:val="22"/>
        </w:rPr>
        <w:t>216 of 12</w:t>
      </w:r>
      <w:r w:rsidR="00411BBB" w:rsidRPr="00CB7AF6">
        <w:rPr>
          <w:rFonts w:ascii="Arial" w:eastAsia="Arial" w:hAnsi="Arial" w:cs="Arial"/>
          <w:color w:val="000000" w:themeColor="text1"/>
          <w:sz w:val="22"/>
        </w:rPr>
        <w:t>10</w:t>
      </w:r>
      <w:r w:rsidR="001E5093">
        <w:rPr>
          <w:rFonts w:ascii="Arial" w:eastAsia="Arial" w:hAnsi="Arial" w:cs="Arial"/>
          <w:color w:val="000000" w:themeColor="text1"/>
          <w:sz w:val="22"/>
        </w:rPr>
        <w:t>]</w:t>
      </w:r>
      <w:r w:rsidR="001E5093" w:rsidRPr="00CB7AF6">
        <w:rPr>
          <w:rFonts w:ascii="Arial" w:eastAsia="Arial" w:hAnsi="Arial" w:cs="Arial"/>
          <w:color w:val="000000" w:themeColor="text1"/>
          <w:sz w:val="22"/>
        </w:rPr>
        <w:t xml:space="preserve"> </w:t>
      </w:r>
      <w:r w:rsidR="00411BBB" w:rsidRPr="00CB7AF6">
        <w:rPr>
          <w:rFonts w:ascii="Arial" w:eastAsia="Arial" w:hAnsi="Arial" w:cs="Arial"/>
          <w:color w:val="000000" w:themeColor="text1"/>
          <w:sz w:val="22"/>
        </w:rPr>
        <w:t>non-WBC-matched mutations</w:t>
      </w:r>
      <w:r w:rsidRPr="00CB7AF6">
        <w:rPr>
          <w:rFonts w:ascii="Arial" w:eastAsia="Arial" w:hAnsi="Arial" w:cs="Arial"/>
          <w:color w:val="000000" w:themeColor="text1"/>
          <w:sz w:val="22"/>
        </w:rPr>
        <w:t xml:space="preserve">) compared to the 114 non-hypermutated patients (30.3% </w:t>
      </w:r>
      <w:r w:rsidR="001E5093">
        <w:rPr>
          <w:rFonts w:ascii="Arial" w:eastAsia="Arial" w:hAnsi="Arial" w:cs="Arial"/>
          <w:color w:val="000000" w:themeColor="text1"/>
          <w:sz w:val="22"/>
        </w:rPr>
        <w:t>[</w:t>
      </w:r>
      <w:r w:rsidRPr="00CB7AF6">
        <w:rPr>
          <w:rFonts w:ascii="Arial" w:eastAsia="Arial" w:hAnsi="Arial" w:cs="Arial"/>
          <w:color w:val="000000" w:themeColor="text1"/>
          <w:sz w:val="22"/>
        </w:rPr>
        <w:t>523 of 1727</w:t>
      </w:r>
      <w:r w:rsidR="001E5093">
        <w:rPr>
          <w:rFonts w:ascii="Arial" w:eastAsia="Arial" w:hAnsi="Arial" w:cs="Arial"/>
          <w:color w:val="000000" w:themeColor="text1"/>
          <w:sz w:val="22"/>
        </w:rPr>
        <w:t>]</w:t>
      </w:r>
      <w:r w:rsidR="001E5093" w:rsidRPr="00CB7AF6">
        <w:rPr>
          <w:rFonts w:ascii="Arial" w:eastAsia="Arial" w:hAnsi="Arial" w:cs="Arial"/>
          <w:color w:val="000000" w:themeColor="text1"/>
          <w:sz w:val="22"/>
        </w:rPr>
        <w:t>;</w:t>
      </w:r>
      <w:r w:rsidR="001E5093">
        <w:rPr>
          <w:rFonts w:ascii="Arial" w:eastAsia="Arial" w:hAnsi="Arial" w:cs="Arial"/>
          <w:color w:val="000000" w:themeColor="text1"/>
          <w:sz w:val="22"/>
        </w:rPr>
        <w:t xml:space="preserve">  </w:t>
      </w:r>
      <w:r w:rsidR="00CB7AF6">
        <w:rPr>
          <w:rFonts w:ascii="Arial" w:eastAsia="Arial" w:hAnsi="Arial" w:cs="Arial"/>
          <w:color w:val="000000" w:themeColor="text1"/>
          <w:sz w:val="22"/>
        </w:rPr>
        <w:t>p</w:t>
      </w:r>
      <w:r w:rsidRPr="00CB7AF6">
        <w:rPr>
          <w:rFonts w:ascii="Arial" w:eastAsia="Arial" w:hAnsi="Arial" w:cs="Arial"/>
          <w:color w:val="000000" w:themeColor="text1"/>
          <w:sz w:val="22"/>
        </w:rPr>
        <w:t xml:space="preserve"> = 1.2e-16)</w:t>
      </w:r>
      <w:r w:rsidR="00411BBB" w:rsidRPr="00CB7AF6">
        <w:rPr>
          <w:rFonts w:ascii="Arial" w:eastAsia="Arial" w:hAnsi="Arial" w:cs="Arial"/>
          <w:color w:val="000000" w:themeColor="text1"/>
          <w:sz w:val="22"/>
        </w:rPr>
        <w:t>, wh</w:t>
      </w:r>
      <w:r w:rsidR="003001A2" w:rsidRPr="00CB7AF6">
        <w:rPr>
          <w:rFonts w:ascii="Arial" w:eastAsia="Arial" w:hAnsi="Arial" w:cs="Arial"/>
          <w:color w:val="000000" w:themeColor="text1"/>
          <w:sz w:val="22"/>
        </w:rPr>
        <w:t>ereas</w:t>
      </w:r>
      <w:r w:rsidR="00411BBB" w:rsidRPr="00CB7AF6">
        <w:rPr>
          <w:rFonts w:ascii="Arial" w:eastAsia="Arial" w:hAnsi="Arial" w:cs="Arial"/>
          <w:color w:val="000000" w:themeColor="text1"/>
          <w:sz w:val="22"/>
        </w:rPr>
        <w:t xml:space="preserve"> a higher proportion of tumor-derived variants were subclonal biopsy-subthreshold variants in hypermutated cases (41.2% </w:t>
      </w:r>
      <w:r w:rsidR="001E5093">
        <w:rPr>
          <w:rFonts w:ascii="Arial" w:eastAsia="Arial" w:hAnsi="Arial" w:cs="Arial"/>
          <w:color w:val="000000" w:themeColor="text1"/>
          <w:sz w:val="22"/>
        </w:rPr>
        <w:t>[</w:t>
      </w:r>
      <w:r w:rsidR="00411BBB" w:rsidRPr="00CB7AF6">
        <w:rPr>
          <w:rFonts w:ascii="Arial" w:eastAsia="Arial" w:hAnsi="Arial" w:cs="Arial"/>
          <w:color w:val="000000" w:themeColor="text1"/>
          <w:sz w:val="22"/>
        </w:rPr>
        <w:t>89 of 216</w:t>
      </w:r>
      <w:r w:rsidR="001E5093">
        <w:rPr>
          <w:rFonts w:ascii="Arial" w:eastAsia="Arial" w:hAnsi="Arial" w:cs="Arial"/>
          <w:color w:val="000000" w:themeColor="text1"/>
          <w:sz w:val="22"/>
        </w:rPr>
        <w:t>]</w:t>
      </w:r>
      <w:r w:rsidR="001E5093" w:rsidRPr="00CB7AF6">
        <w:rPr>
          <w:rFonts w:ascii="Arial" w:eastAsia="Arial" w:hAnsi="Arial" w:cs="Arial"/>
          <w:color w:val="000000" w:themeColor="text1"/>
          <w:sz w:val="22"/>
        </w:rPr>
        <w:t xml:space="preserve"> </w:t>
      </w:r>
      <w:r w:rsidR="00411BBB" w:rsidRPr="00CB7AF6">
        <w:rPr>
          <w:rFonts w:ascii="Arial" w:eastAsia="Arial" w:hAnsi="Arial" w:cs="Arial"/>
          <w:color w:val="000000" w:themeColor="text1"/>
          <w:sz w:val="22"/>
        </w:rPr>
        <w:t xml:space="preserve">vs.  15.3% </w:t>
      </w:r>
      <w:r w:rsidR="001E5093">
        <w:rPr>
          <w:rFonts w:ascii="Arial" w:eastAsia="Arial" w:hAnsi="Arial" w:cs="Arial"/>
          <w:color w:val="000000" w:themeColor="text1"/>
          <w:sz w:val="22"/>
        </w:rPr>
        <w:t>[</w:t>
      </w:r>
      <w:r w:rsidR="00411BBB" w:rsidRPr="00CB7AF6">
        <w:rPr>
          <w:rFonts w:ascii="Arial" w:eastAsia="Arial" w:hAnsi="Arial" w:cs="Arial"/>
          <w:color w:val="000000" w:themeColor="text1"/>
          <w:sz w:val="22"/>
        </w:rPr>
        <w:t>80 of 523</w:t>
      </w:r>
      <w:r w:rsidR="001E5093">
        <w:rPr>
          <w:rFonts w:ascii="Arial" w:eastAsia="Arial" w:hAnsi="Arial" w:cs="Arial"/>
          <w:color w:val="000000" w:themeColor="text1"/>
          <w:sz w:val="22"/>
        </w:rPr>
        <w:t xml:space="preserve">] </w:t>
      </w:r>
      <w:r w:rsidR="00CB7AF6">
        <w:rPr>
          <w:rFonts w:ascii="Arial" w:eastAsia="Arial" w:hAnsi="Arial" w:cs="Arial"/>
          <w:color w:val="000000" w:themeColor="text1"/>
          <w:sz w:val="22"/>
        </w:rPr>
        <w:t>respectively; p</w:t>
      </w:r>
      <w:r w:rsidR="00411BBB" w:rsidRPr="00CB7AF6">
        <w:rPr>
          <w:rFonts w:ascii="Arial" w:eastAsia="Arial" w:hAnsi="Arial" w:cs="Arial"/>
          <w:color w:val="000000" w:themeColor="text1"/>
          <w:sz w:val="22"/>
        </w:rPr>
        <w:t xml:space="preserve"> = 1.7e-13). These </w:t>
      </w:r>
      <w:r w:rsidR="009D4EB4" w:rsidRPr="00CB7AF6">
        <w:rPr>
          <w:rFonts w:ascii="Arial" w:eastAsia="Arial" w:hAnsi="Arial" w:cs="Arial"/>
          <w:color w:val="000000" w:themeColor="text1"/>
          <w:sz w:val="22"/>
          <w:szCs w:val="22"/>
        </w:rPr>
        <w:t>findings</w:t>
      </w:r>
      <w:r w:rsidR="00411BBB" w:rsidRPr="00CB7AF6">
        <w:rPr>
          <w:rFonts w:ascii="Arial" w:eastAsia="Arial" w:hAnsi="Arial" w:cs="Arial"/>
          <w:color w:val="000000" w:themeColor="text1"/>
          <w:sz w:val="22"/>
        </w:rPr>
        <w:t xml:space="preserve"> indicated that a single tumor biopsy may not capture the full </w:t>
      </w:r>
      <w:r w:rsidR="001653EC">
        <w:rPr>
          <w:rFonts w:ascii="Arial" w:eastAsia="Arial" w:hAnsi="Arial" w:cs="Arial"/>
          <w:color w:val="000000" w:themeColor="text1"/>
          <w:sz w:val="22"/>
        </w:rPr>
        <w:t xml:space="preserve">landscape of </w:t>
      </w:r>
      <w:r w:rsidR="00411BBB" w:rsidRPr="00CB7AF6">
        <w:rPr>
          <w:rFonts w:ascii="Arial" w:eastAsia="Arial" w:hAnsi="Arial" w:cs="Arial"/>
          <w:color w:val="000000" w:themeColor="text1"/>
          <w:sz w:val="22"/>
        </w:rPr>
        <w:t>tumor mutational profile in patients whose tumors harbor a hypermutator phenotype.</w:t>
      </w:r>
    </w:p>
    <w:p w14:paraId="5A0035EA" w14:textId="77777777" w:rsidR="007C0779" w:rsidRPr="00CB7AF6" w:rsidRDefault="007C0779" w:rsidP="00AE24DE">
      <w:pPr>
        <w:spacing w:line="480" w:lineRule="auto"/>
        <w:rPr>
          <w:rFonts w:ascii="Arial" w:eastAsia="Arial" w:hAnsi="Arial" w:cs="Arial"/>
          <w:color w:val="000000" w:themeColor="text1"/>
          <w:sz w:val="22"/>
        </w:rPr>
      </w:pPr>
    </w:p>
    <w:p w14:paraId="2B671966" w14:textId="4B856B0F" w:rsidR="00411BBB"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We next sought to define the biological source of nonsynonymous VUSo in cfDNA (</w:t>
      </w:r>
      <w:r w:rsidRPr="00CB7AF6">
        <w:rPr>
          <w:rFonts w:ascii="Arial" w:eastAsia="Arial" w:hAnsi="Arial" w:cs="Arial"/>
          <w:b/>
          <w:color w:val="000000" w:themeColor="text1"/>
          <w:sz w:val="22"/>
        </w:rPr>
        <w:t>Methods</w:t>
      </w:r>
      <w:r w:rsidRPr="00CB7AF6">
        <w:rPr>
          <w:rFonts w:ascii="Arial" w:eastAsia="Arial" w:hAnsi="Arial" w:cs="Arial"/>
          <w:color w:val="000000" w:themeColor="text1"/>
          <w:sz w:val="22"/>
        </w:rPr>
        <w:t xml:space="preserve">). After removing </w:t>
      </w:r>
      <w:r w:rsidR="0015198C" w:rsidRPr="00CB7AF6">
        <w:rPr>
          <w:rFonts w:ascii="Arial" w:eastAsia="Arial" w:hAnsi="Arial" w:cs="Arial"/>
          <w:color w:val="000000" w:themeColor="text1"/>
          <w:sz w:val="22"/>
        </w:rPr>
        <w:t xml:space="preserve">variants with known </w:t>
      </w:r>
      <w:r w:rsidR="00BA4CFC" w:rsidRPr="00CB7AF6">
        <w:rPr>
          <w:rFonts w:ascii="Arial" w:eastAsia="Arial" w:hAnsi="Arial" w:cs="Arial"/>
          <w:color w:val="000000" w:themeColor="text1"/>
          <w:sz w:val="22"/>
        </w:rPr>
        <w:t>source</w:t>
      </w:r>
      <w:r w:rsidR="00BA4CFC">
        <w:rPr>
          <w:rFonts w:ascii="Arial" w:eastAsia="Arial" w:hAnsi="Arial" w:cs="Arial"/>
          <w:color w:val="000000" w:themeColor="text1"/>
          <w:sz w:val="22"/>
        </w:rPr>
        <w:t>-</w:t>
      </w:r>
      <w:r w:rsidR="00BA4CFC" w:rsidRPr="00CB7AF6">
        <w:rPr>
          <w:rFonts w:ascii="Arial" w:eastAsia="Arial" w:hAnsi="Arial" w:cs="Arial"/>
          <w:color w:val="000000" w:themeColor="text1"/>
          <w:sz w:val="22"/>
        </w:rPr>
        <w:t>of</w:t>
      </w:r>
      <w:r w:rsidR="00BA4CFC">
        <w:rPr>
          <w:rFonts w:ascii="Arial" w:eastAsia="Arial" w:hAnsi="Arial" w:cs="Arial"/>
          <w:color w:val="000000" w:themeColor="text1"/>
          <w:sz w:val="22"/>
        </w:rPr>
        <w:t>-</w:t>
      </w:r>
      <w:r w:rsidR="0015198C" w:rsidRPr="00CB7AF6">
        <w:rPr>
          <w:rFonts w:ascii="Arial" w:eastAsia="Arial" w:hAnsi="Arial" w:cs="Arial"/>
          <w:color w:val="000000" w:themeColor="text1"/>
          <w:sz w:val="22"/>
        </w:rPr>
        <w:t>origin (WBC-matched in all samples</w:t>
      </w:r>
      <w:r w:rsidR="00490134" w:rsidRPr="00CB7AF6">
        <w:rPr>
          <w:rFonts w:ascii="Arial" w:eastAsia="Arial" w:hAnsi="Arial" w:cs="Arial"/>
          <w:color w:val="000000" w:themeColor="text1"/>
          <w:sz w:val="22"/>
        </w:rPr>
        <w:t>;</w:t>
      </w:r>
      <w:r w:rsidR="0015198C"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biopsy-matche</w:t>
      </w:r>
      <w:r w:rsidR="0015198C" w:rsidRPr="00CB7AF6">
        <w:rPr>
          <w:rFonts w:ascii="Arial" w:eastAsia="Arial" w:hAnsi="Arial" w:cs="Arial"/>
          <w:color w:val="000000" w:themeColor="text1"/>
          <w:sz w:val="22"/>
        </w:rPr>
        <w:t>d</w:t>
      </w:r>
      <w:r w:rsidR="00490134" w:rsidRPr="00CB7AF6">
        <w:rPr>
          <w:rFonts w:ascii="Arial" w:eastAsia="Arial" w:hAnsi="Arial" w:cs="Arial"/>
          <w:color w:val="000000" w:themeColor="text1"/>
          <w:sz w:val="22"/>
        </w:rPr>
        <w:t xml:space="preserve"> and</w:t>
      </w:r>
      <w:r w:rsidR="0015198C" w:rsidRPr="00CB7AF6">
        <w:rPr>
          <w:rFonts w:ascii="Arial" w:eastAsia="Arial" w:hAnsi="Arial" w:cs="Arial"/>
          <w:color w:val="000000" w:themeColor="text1"/>
          <w:sz w:val="22"/>
        </w:rPr>
        <w:t xml:space="preserve"> biopsy-</w:t>
      </w:r>
      <w:r w:rsidR="00490134" w:rsidRPr="00CB7AF6">
        <w:rPr>
          <w:rFonts w:ascii="Arial" w:eastAsia="Arial" w:hAnsi="Arial" w:cs="Arial"/>
          <w:color w:val="000000" w:themeColor="text1"/>
          <w:sz w:val="22"/>
        </w:rPr>
        <w:t>subthreshold</w:t>
      </w:r>
      <w:r w:rsidR="0015198C" w:rsidRPr="00CB7AF6">
        <w:rPr>
          <w:rFonts w:ascii="Arial" w:eastAsia="Arial" w:hAnsi="Arial" w:cs="Arial"/>
          <w:color w:val="000000" w:themeColor="text1"/>
          <w:sz w:val="22"/>
        </w:rPr>
        <w:t xml:space="preserve"> variants in cancer </w:t>
      </w:r>
      <w:r w:rsidR="00490134" w:rsidRPr="00CB7AF6">
        <w:rPr>
          <w:rFonts w:ascii="Arial" w:eastAsia="Arial" w:hAnsi="Arial" w:cs="Arial"/>
          <w:color w:val="000000" w:themeColor="text1"/>
          <w:sz w:val="22"/>
        </w:rPr>
        <w:t xml:space="preserve">patient samples), </w:t>
      </w:r>
      <w:r w:rsidRPr="00CB7AF6">
        <w:rPr>
          <w:rFonts w:ascii="Arial" w:eastAsia="Arial" w:hAnsi="Arial" w:cs="Arial"/>
          <w:color w:val="000000" w:themeColor="text1"/>
          <w:sz w:val="22"/>
        </w:rPr>
        <w:t>approximately 31.9% of non-cancer controls had no additional variants identified in</w:t>
      </w:r>
      <w:r w:rsidR="00656075"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cfDNA, </w:t>
      </w:r>
      <w:r w:rsidR="00490134" w:rsidRPr="00CB7AF6">
        <w:rPr>
          <w:rFonts w:ascii="Arial" w:eastAsia="Arial" w:hAnsi="Arial" w:cs="Arial"/>
          <w:color w:val="000000" w:themeColor="text1"/>
          <w:sz w:val="22"/>
        </w:rPr>
        <w:t>with</w:t>
      </w:r>
      <w:r w:rsidRPr="00CB7AF6">
        <w:rPr>
          <w:rFonts w:ascii="Arial" w:eastAsia="Arial" w:hAnsi="Arial" w:cs="Arial"/>
          <w:color w:val="000000" w:themeColor="text1"/>
          <w:sz w:val="22"/>
        </w:rPr>
        <w:t xml:space="preserve"> the remaining </w:t>
      </w:r>
      <w:r w:rsidR="00490134" w:rsidRPr="00CB7AF6">
        <w:rPr>
          <w:rFonts w:ascii="Arial" w:eastAsia="Arial" w:hAnsi="Arial" w:cs="Arial"/>
          <w:color w:val="000000" w:themeColor="text1"/>
          <w:sz w:val="22"/>
        </w:rPr>
        <w:t>68.1% harboring</w:t>
      </w:r>
      <w:r w:rsidRPr="00CB7AF6">
        <w:rPr>
          <w:rFonts w:ascii="Arial" w:eastAsia="Arial" w:hAnsi="Arial" w:cs="Arial"/>
          <w:color w:val="000000" w:themeColor="text1"/>
          <w:sz w:val="22"/>
        </w:rPr>
        <w:t xml:space="preserve"> at least one VUSo (</w:t>
      </w:r>
      <w:r w:rsidR="00E669C5">
        <w:rPr>
          <w:rFonts w:ascii="Arial" w:eastAsia="Arial" w:hAnsi="Arial" w:cs="Arial"/>
          <w:b/>
          <w:color w:val="000000" w:themeColor="text1"/>
          <w:sz w:val="22"/>
        </w:rPr>
        <w:t xml:space="preserve">Fig. </w:t>
      </w:r>
      <w:r w:rsidR="00490134" w:rsidRPr="00CB7AF6">
        <w:rPr>
          <w:rFonts w:ascii="Arial" w:eastAsia="Arial" w:hAnsi="Arial" w:cs="Arial"/>
          <w:b/>
          <w:color w:val="000000" w:themeColor="text1"/>
          <w:sz w:val="22"/>
        </w:rPr>
        <w:t>4</w:t>
      </w:r>
      <w:r w:rsidR="00E669C5">
        <w:rPr>
          <w:rFonts w:ascii="Arial" w:eastAsia="Arial" w:hAnsi="Arial" w:cs="Arial"/>
          <w:b/>
          <w:color w:val="000000" w:themeColor="text1"/>
          <w:sz w:val="22"/>
        </w:rPr>
        <w:t>b</w:t>
      </w:r>
      <w:r w:rsidR="00490134" w:rsidRPr="00CB7AF6">
        <w:rPr>
          <w:rFonts w:ascii="Arial" w:eastAsia="Arial" w:hAnsi="Arial" w:cs="Arial"/>
          <w:color w:val="000000" w:themeColor="text1"/>
          <w:sz w:val="22"/>
        </w:rPr>
        <w:t>).</w:t>
      </w:r>
    </w:p>
    <w:p w14:paraId="2D462084" w14:textId="77777777" w:rsidR="00411BBB" w:rsidRPr="00CB7AF6" w:rsidRDefault="00411BBB" w:rsidP="00AE24DE">
      <w:pPr>
        <w:spacing w:line="480" w:lineRule="auto"/>
        <w:rPr>
          <w:rFonts w:ascii="Arial" w:eastAsia="Arial" w:hAnsi="Arial" w:cs="Arial"/>
          <w:color w:val="000000" w:themeColor="text1"/>
          <w:sz w:val="22"/>
        </w:rPr>
      </w:pPr>
    </w:p>
    <w:p w14:paraId="5521330A" w14:textId="5AD59EB8" w:rsidR="007C0779" w:rsidRPr="00CB7AF6" w:rsidRDefault="00490134"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In cancer patients, 77.7% (994 of 1280) of the VUSo were detected in the 10 hypermutated cancer samples. In fact, VUSo accounted for 82.1% (994 of 1210) of the total non-WBC-matched somatic cfDNA mutations in hypermutated samples as compared with 35.4% (286 of 809) in </w:t>
      </w:r>
      <w:r w:rsidR="00CB7AF6">
        <w:rPr>
          <w:rFonts w:ascii="Arial" w:eastAsia="Arial" w:hAnsi="Arial" w:cs="Arial"/>
          <w:color w:val="000000" w:themeColor="text1"/>
          <w:sz w:val="22"/>
        </w:rPr>
        <w:t>non-hypermutated tumors (p</w:t>
      </w:r>
      <w:r w:rsidRPr="00CB7AF6">
        <w:rPr>
          <w:rFonts w:ascii="Arial" w:eastAsia="Arial" w:hAnsi="Arial" w:cs="Arial"/>
          <w:color w:val="000000" w:themeColor="text1"/>
          <w:sz w:val="22"/>
        </w:rPr>
        <w:t xml:space="preserve"> = 9.3e-103). Additionally, VUSo rarely constituted the mutation at the highest VAF in cancer patients (</w:t>
      </w:r>
      <w:r w:rsidR="00343F81" w:rsidRPr="00CB7AF6">
        <w:rPr>
          <w:rFonts w:ascii="Arial" w:eastAsia="Arial" w:hAnsi="Arial" w:cs="Arial"/>
          <w:color w:val="000000" w:themeColor="text1"/>
          <w:sz w:val="22"/>
        </w:rPr>
        <w:t>17.6%, 23.1</w:t>
      </w:r>
      <w:r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and 19.5% of MBCs, NSCLCs </w:t>
      </w:r>
      <w:r w:rsidR="00343F81" w:rsidRPr="00CB7AF6">
        <w:rPr>
          <w:rFonts w:ascii="Arial" w:eastAsia="Arial" w:hAnsi="Arial" w:cs="Arial"/>
          <w:color w:val="000000" w:themeColor="text1"/>
          <w:sz w:val="22"/>
        </w:rPr>
        <w:lastRenderedPageBreak/>
        <w:t>and CRPCs, respectively</w:t>
      </w:r>
      <w:r w:rsidRPr="00CB7AF6">
        <w:rPr>
          <w:rFonts w:ascii="Arial" w:eastAsia="Arial" w:hAnsi="Arial" w:cs="Arial"/>
          <w:color w:val="000000" w:themeColor="text1"/>
          <w:sz w:val="22"/>
        </w:rPr>
        <w:t>). These findings indicate that a large proportion of the VUSo likely originate</w:t>
      </w:r>
      <w:r w:rsidR="003001A2" w:rsidRPr="00CB7AF6">
        <w:rPr>
          <w:rFonts w:ascii="Arial" w:eastAsia="Arial" w:hAnsi="Arial" w:cs="Arial"/>
          <w:color w:val="000000" w:themeColor="text1"/>
          <w:sz w:val="22"/>
        </w:rPr>
        <w:t>d</w:t>
      </w:r>
      <w:r w:rsidRPr="00CB7AF6">
        <w:rPr>
          <w:rFonts w:ascii="Arial" w:eastAsia="Arial" w:hAnsi="Arial" w:cs="Arial"/>
          <w:color w:val="000000" w:themeColor="text1"/>
          <w:sz w:val="22"/>
        </w:rPr>
        <w:t xml:space="preserve"> from the tumor and </w:t>
      </w:r>
      <w:r w:rsidR="003001A2" w:rsidRPr="00CB7AF6">
        <w:rPr>
          <w:rFonts w:ascii="Arial" w:eastAsia="Arial" w:hAnsi="Arial" w:cs="Arial"/>
          <w:color w:val="000000" w:themeColor="text1"/>
          <w:sz w:val="22"/>
        </w:rPr>
        <w:t>may</w:t>
      </w:r>
      <w:r w:rsidRPr="00CB7AF6">
        <w:rPr>
          <w:rFonts w:ascii="Arial" w:eastAsia="Arial" w:hAnsi="Arial" w:cs="Arial"/>
          <w:color w:val="000000" w:themeColor="text1"/>
          <w:sz w:val="22"/>
        </w:rPr>
        <w:t xml:space="preserve"> not</w:t>
      </w:r>
      <w:r w:rsidR="003001A2" w:rsidRPr="00CB7AF6">
        <w:rPr>
          <w:rFonts w:ascii="Arial" w:eastAsia="Arial" w:hAnsi="Arial" w:cs="Arial"/>
          <w:color w:val="000000" w:themeColor="text1"/>
          <w:sz w:val="22"/>
        </w:rPr>
        <w:t xml:space="preserve"> have been</w:t>
      </w:r>
      <w:r w:rsidRPr="00CB7AF6">
        <w:rPr>
          <w:rFonts w:ascii="Arial" w:eastAsia="Arial" w:hAnsi="Arial" w:cs="Arial"/>
          <w:color w:val="000000" w:themeColor="text1"/>
          <w:sz w:val="22"/>
        </w:rPr>
        <w:t xml:space="preserve"> detected in the biopsy sample</w:t>
      </w:r>
      <w:r w:rsidR="003001A2" w:rsidRPr="00CB7AF6">
        <w:rPr>
          <w:rFonts w:ascii="Arial" w:eastAsia="Arial" w:hAnsi="Arial" w:cs="Arial"/>
          <w:color w:val="000000" w:themeColor="text1"/>
          <w:sz w:val="22"/>
        </w:rPr>
        <w:t xml:space="preserve"> taken,</w:t>
      </w:r>
      <w:r w:rsidRPr="00CB7AF6">
        <w:rPr>
          <w:rFonts w:ascii="Arial" w:eastAsia="Arial" w:hAnsi="Arial" w:cs="Arial"/>
          <w:color w:val="000000" w:themeColor="text1"/>
          <w:sz w:val="22"/>
        </w:rPr>
        <w:t xml:space="preserve"> due to </w:t>
      </w:r>
      <w:r w:rsidR="00B37535" w:rsidRPr="00CB7AF6">
        <w:rPr>
          <w:rFonts w:ascii="Arial" w:eastAsia="Arial" w:hAnsi="Arial" w:cs="Arial"/>
          <w:color w:val="000000" w:themeColor="text1"/>
          <w:sz w:val="22"/>
        </w:rPr>
        <w:t xml:space="preserve">spatial </w:t>
      </w:r>
      <w:r w:rsidRPr="00CB7AF6">
        <w:rPr>
          <w:rFonts w:ascii="Arial" w:eastAsia="Arial" w:hAnsi="Arial" w:cs="Arial"/>
          <w:color w:val="000000" w:themeColor="text1"/>
          <w:sz w:val="22"/>
        </w:rPr>
        <w:t>tumor heterogeneity and sampling bias.</w:t>
      </w:r>
      <w:r w:rsidR="00343F81" w:rsidRPr="00CB7AF6">
        <w:rPr>
          <w:rFonts w:ascii="Arial" w:eastAsia="Arial" w:hAnsi="Arial" w:cs="Arial"/>
          <w:color w:val="000000" w:themeColor="text1"/>
          <w:sz w:val="22"/>
        </w:rPr>
        <w:t xml:space="preserve"> To </w:t>
      </w:r>
      <w:r w:rsidR="003001A2" w:rsidRPr="00CB7AF6">
        <w:rPr>
          <w:rFonts w:ascii="Arial" w:eastAsia="Arial" w:hAnsi="Arial" w:cs="Arial"/>
          <w:color w:val="000000" w:themeColor="text1"/>
          <w:sz w:val="22"/>
        </w:rPr>
        <w:t>investigate the potential</w:t>
      </w:r>
      <w:r w:rsidR="00343F81" w:rsidRPr="00CB7AF6">
        <w:rPr>
          <w:rFonts w:ascii="Arial" w:eastAsia="Arial" w:hAnsi="Arial" w:cs="Arial"/>
          <w:color w:val="000000" w:themeColor="text1"/>
          <w:sz w:val="22"/>
        </w:rPr>
        <w:t xml:space="preserve"> origin</w:t>
      </w:r>
      <w:r w:rsidR="003001A2" w:rsidRPr="00CB7AF6">
        <w:rPr>
          <w:rFonts w:ascii="Arial" w:eastAsia="Arial" w:hAnsi="Arial" w:cs="Arial"/>
          <w:color w:val="000000" w:themeColor="text1"/>
          <w:sz w:val="22"/>
        </w:rPr>
        <w:t>s</w:t>
      </w:r>
      <w:r w:rsidR="00343F81" w:rsidRPr="00CB7AF6">
        <w:rPr>
          <w:rFonts w:ascii="Arial" w:eastAsia="Arial" w:hAnsi="Arial" w:cs="Arial"/>
          <w:color w:val="000000" w:themeColor="text1"/>
          <w:sz w:val="22"/>
        </w:rPr>
        <w:t xml:space="preserve"> of the VUSo</w:t>
      </w:r>
      <w:r w:rsidR="003001A2" w:rsidRPr="00CB7AF6">
        <w:rPr>
          <w:rFonts w:ascii="Arial" w:eastAsia="Arial" w:hAnsi="Arial" w:cs="Arial"/>
          <w:color w:val="000000" w:themeColor="text1"/>
          <w:sz w:val="22"/>
        </w:rPr>
        <w:t xml:space="preserve"> further</w:t>
      </w:r>
      <w:r w:rsidR="00343F81" w:rsidRPr="00CB7AF6">
        <w:rPr>
          <w:rFonts w:ascii="Arial" w:eastAsia="Arial" w:hAnsi="Arial" w:cs="Arial"/>
          <w:color w:val="000000" w:themeColor="text1"/>
          <w:sz w:val="22"/>
        </w:rPr>
        <w:t xml:space="preserve">, we evaluated the genes </w:t>
      </w:r>
      <w:r w:rsidR="00E51204" w:rsidRPr="00CB7AF6">
        <w:rPr>
          <w:rFonts w:ascii="Arial" w:eastAsia="Arial" w:hAnsi="Arial" w:cs="Arial"/>
          <w:color w:val="000000" w:themeColor="text1"/>
          <w:sz w:val="22"/>
        </w:rPr>
        <w:t>harboring variants classified as such</w:t>
      </w:r>
      <w:r w:rsidR="00343F81" w:rsidRPr="00CB7AF6">
        <w:rPr>
          <w:rFonts w:ascii="Arial" w:eastAsia="Arial" w:hAnsi="Arial" w:cs="Arial"/>
          <w:color w:val="000000" w:themeColor="text1"/>
          <w:sz w:val="22"/>
        </w:rPr>
        <w:t xml:space="preserve"> in </w:t>
      </w:r>
      <w:r w:rsidRPr="00CB7AF6">
        <w:rPr>
          <w:rFonts w:ascii="Arial" w:eastAsia="Arial" w:hAnsi="Arial" w:cs="Arial"/>
          <w:color w:val="000000" w:themeColor="text1"/>
          <w:sz w:val="22"/>
        </w:rPr>
        <w:t>cancer</w:t>
      </w:r>
      <w:r w:rsidR="00343F81" w:rsidRPr="00CB7AF6">
        <w:rPr>
          <w:rFonts w:ascii="Arial" w:eastAsia="Arial" w:hAnsi="Arial" w:cs="Arial"/>
          <w:color w:val="000000" w:themeColor="text1"/>
          <w:sz w:val="22"/>
        </w:rPr>
        <w:t xml:space="preserve"> patients (</w:t>
      </w:r>
      <w:r w:rsidR="00303111">
        <w:rPr>
          <w:rFonts w:ascii="Arial" w:eastAsia="Arial" w:hAnsi="Arial" w:cs="Arial"/>
          <w:b/>
          <w:color w:val="000000" w:themeColor="text1"/>
          <w:sz w:val="22"/>
        </w:rPr>
        <w:t>Supplementary Fig</w:t>
      </w:r>
      <w:r w:rsidR="001653EC">
        <w:rPr>
          <w:rFonts w:ascii="Arial" w:eastAsia="Arial" w:hAnsi="Arial" w:cs="Arial"/>
          <w:b/>
          <w:color w:val="000000" w:themeColor="text1"/>
          <w:sz w:val="22"/>
        </w:rPr>
        <w:t>s</w:t>
      </w:r>
      <w:r w:rsidR="00303111">
        <w:rPr>
          <w:rFonts w:ascii="Arial" w:eastAsia="Arial" w:hAnsi="Arial" w:cs="Arial"/>
          <w:b/>
          <w:color w:val="000000" w:themeColor="text1"/>
          <w:sz w:val="22"/>
        </w:rPr>
        <w:t xml:space="preserve">. </w:t>
      </w:r>
      <w:r w:rsidR="00343F81" w:rsidRPr="00CB7AF6">
        <w:rPr>
          <w:rFonts w:ascii="Arial" w:eastAsia="Arial" w:hAnsi="Arial" w:cs="Arial"/>
          <w:b/>
          <w:color w:val="000000" w:themeColor="text1"/>
          <w:sz w:val="22"/>
        </w:rPr>
        <w:t>8</w:t>
      </w:r>
      <w:r w:rsidR="008234F1">
        <w:rPr>
          <w:rFonts w:ascii="Arial" w:eastAsia="Arial" w:hAnsi="Arial" w:cs="Arial"/>
          <w:b/>
          <w:color w:val="000000" w:themeColor="text1"/>
          <w:sz w:val="22"/>
        </w:rPr>
        <w:t>,</w:t>
      </w:r>
      <w:r w:rsidR="00411BBB" w:rsidRPr="00CB7AF6">
        <w:rPr>
          <w:rFonts w:ascii="Arial" w:eastAsia="Arial" w:hAnsi="Arial" w:cs="Arial"/>
          <w:b/>
          <w:color w:val="000000" w:themeColor="text1"/>
          <w:sz w:val="22"/>
        </w:rPr>
        <w:t xml:space="preserve"> 2</w:t>
      </w:r>
      <w:r w:rsidR="00E669C5">
        <w:rPr>
          <w:rFonts w:ascii="Arial" w:eastAsia="Arial" w:hAnsi="Arial" w:cs="Arial"/>
          <w:b/>
          <w:color w:val="000000" w:themeColor="text1"/>
          <w:sz w:val="22"/>
        </w:rPr>
        <w:t>b</w:t>
      </w:r>
      <w:r w:rsidR="00343F81" w:rsidRPr="00CB7AF6">
        <w:rPr>
          <w:rFonts w:ascii="Arial" w:eastAsia="Arial" w:hAnsi="Arial" w:cs="Arial"/>
          <w:color w:val="000000" w:themeColor="text1"/>
          <w:sz w:val="22"/>
        </w:rPr>
        <w:t xml:space="preserve">). A subset of VUSo affected </w:t>
      </w:r>
      <w:r w:rsidR="00E51204" w:rsidRPr="00CB7AF6">
        <w:rPr>
          <w:rFonts w:ascii="Arial" w:eastAsia="Arial" w:hAnsi="Arial" w:cs="Arial"/>
          <w:color w:val="000000" w:themeColor="text1"/>
          <w:sz w:val="22"/>
        </w:rPr>
        <w:t xml:space="preserve">specific </w:t>
      </w:r>
      <w:r w:rsidR="00343F81" w:rsidRPr="00CB7AF6">
        <w:rPr>
          <w:rFonts w:ascii="Arial" w:eastAsia="Arial" w:hAnsi="Arial" w:cs="Arial"/>
          <w:color w:val="000000" w:themeColor="text1"/>
          <w:sz w:val="22"/>
        </w:rPr>
        <w:t xml:space="preserve">genes </w:t>
      </w:r>
      <w:r w:rsidR="00E51204" w:rsidRPr="00CB7AF6">
        <w:rPr>
          <w:rFonts w:ascii="Arial" w:eastAsia="Arial" w:hAnsi="Arial" w:cs="Arial"/>
          <w:color w:val="000000" w:themeColor="text1"/>
          <w:sz w:val="22"/>
        </w:rPr>
        <w:t xml:space="preserve">known to harbor somatic </w:t>
      </w:r>
      <w:r w:rsidR="00343F81" w:rsidRPr="00CB7AF6">
        <w:rPr>
          <w:rFonts w:ascii="Arial" w:eastAsia="Arial" w:hAnsi="Arial" w:cs="Arial"/>
          <w:color w:val="000000" w:themeColor="text1"/>
          <w:sz w:val="22"/>
        </w:rPr>
        <w:t xml:space="preserve">mutations </w:t>
      </w:r>
      <w:r w:rsidR="00E51204" w:rsidRPr="00CB7AF6">
        <w:rPr>
          <w:rFonts w:ascii="Arial" w:eastAsia="Arial" w:hAnsi="Arial" w:cs="Arial"/>
          <w:color w:val="000000" w:themeColor="text1"/>
          <w:sz w:val="22"/>
        </w:rPr>
        <w:t>occurring</w:t>
      </w:r>
      <w:r w:rsidR="00343F81" w:rsidRPr="00CB7AF6">
        <w:rPr>
          <w:rFonts w:ascii="Arial" w:eastAsia="Arial" w:hAnsi="Arial" w:cs="Arial"/>
          <w:color w:val="000000" w:themeColor="text1"/>
          <w:sz w:val="22"/>
        </w:rPr>
        <w:t xml:space="preserve"> late in the evolution of </w:t>
      </w:r>
      <w:r w:rsidR="00E51204" w:rsidRPr="00CB7AF6">
        <w:rPr>
          <w:rFonts w:ascii="Arial" w:eastAsia="Arial" w:hAnsi="Arial" w:cs="Arial"/>
          <w:color w:val="000000" w:themeColor="text1"/>
          <w:sz w:val="22"/>
        </w:rPr>
        <w:t xml:space="preserve">the respective </w:t>
      </w:r>
      <w:r w:rsidR="00343F81" w:rsidRPr="00CB7AF6">
        <w:rPr>
          <w:rFonts w:ascii="Arial" w:eastAsia="Arial" w:hAnsi="Arial" w:cs="Arial"/>
          <w:color w:val="000000" w:themeColor="text1"/>
          <w:sz w:val="22"/>
        </w:rPr>
        <w:t xml:space="preserve">cancer type and commonly </w:t>
      </w:r>
      <w:r w:rsidR="00E51204" w:rsidRPr="00CB7AF6">
        <w:rPr>
          <w:rFonts w:ascii="Arial" w:eastAsia="Arial" w:hAnsi="Arial" w:cs="Arial"/>
          <w:color w:val="000000" w:themeColor="text1"/>
          <w:sz w:val="22"/>
        </w:rPr>
        <w:t xml:space="preserve">found altered at </w:t>
      </w:r>
      <w:r w:rsidR="00343F81" w:rsidRPr="00CB7AF6">
        <w:rPr>
          <w:rFonts w:ascii="Arial" w:eastAsia="Arial" w:hAnsi="Arial" w:cs="Arial"/>
          <w:color w:val="000000" w:themeColor="text1"/>
          <w:sz w:val="22"/>
        </w:rPr>
        <w:t xml:space="preserve">subclonal </w:t>
      </w:r>
      <w:r w:rsidR="00E51204" w:rsidRPr="00CB7AF6">
        <w:rPr>
          <w:rFonts w:ascii="Arial" w:eastAsia="Arial" w:hAnsi="Arial" w:cs="Arial"/>
          <w:color w:val="000000" w:themeColor="text1"/>
          <w:sz w:val="22"/>
        </w:rPr>
        <w:t xml:space="preserve">levels </w:t>
      </w:r>
      <w:r w:rsidR="00343F81" w:rsidRPr="00CB7AF6">
        <w:rPr>
          <w:rFonts w:ascii="Arial" w:eastAsia="Arial" w:hAnsi="Arial" w:cs="Arial"/>
          <w:color w:val="000000" w:themeColor="text1"/>
          <w:sz w:val="22"/>
        </w:rPr>
        <w:t xml:space="preserve">in metastatic cancers, including mutations </w:t>
      </w:r>
      <w:r w:rsidR="00E51204" w:rsidRPr="00CB7AF6">
        <w:rPr>
          <w:rFonts w:ascii="Arial" w:eastAsia="Arial" w:hAnsi="Arial" w:cs="Arial"/>
          <w:color w:val="000000" w:themeColor="text1"/>
          <w:sz w:val="22"/>
        </w:rPr>
        <w:t xml:space="preserve">in </w:t>
      </w:r>
      <w:r w:rsidR="00343F81" w:rsidRPr="00CB7AF6">
        <w:rPr>
          <w:rFonts w:ascii="Arial" w:eastAsia="Arial" w:hAnsi="Arial" w:cs="Arial"/>
          <w:i/>
          <w:color w:val="000000" w:themeColor="text1"/>
          <w:sz w:val="22"/>
        </w:rPr>
        <w:t>ESR1, RB1</w:t>
      </w:r>
      <w:r w:rsidR="00407686">
        <w:rPr>
          <w:rFonts w:ascii="Arial" w:eastAsia="Arial" w:hAnsi="Arial" w:cs="Arial"/>
          <w:i/>
          <w:color w:val="000000" w:themeColor="text1"/>
          <w:sz w:val="22"/>
        </w:rPr>
        <w:t>,</w:t>
      </w:r>
      <w:r w:rsidR="00343F81" w:rsidRPr="00CB7AF6">
        <w:rPr>
          <w:rFonts w:ascii="Arial" w:eastAsia="Arial" w:hAnsi="Arial" w:cs="Arial"/>
          <w:i/>
          <w:color w:val="000000" w:themeColor="text1"/>
          <w:sz w:val="22"/>
        </w:rPr>
        <w:t xml:space="preserve"> </w:t>
      </w:r>
      <w:r w:rsidR="00343F81" w:rsidRPr="00CB7AF6">
        <w:rPr>
          <w:rFonts w:ascii="Arial" w:eastAsia="Arial" w:hAnsi="Arial" w:cs="Arial"/>
          <w:color w:val="000000" w:themeColor="text1"/>
          <w:sz w:val="22"/>
        </w:rPr>
        <w:t xml:space="preserve">and </w:t>
      </w:r>
      <w:r w:rsidR="00343F81" w:rsidRPr="00CB7AF6">
        <w:rPr>
          <w:rFonts w:ascii="Arial" w:eastAsia="Arial" w:hAnsi="Arial" w:cs="Arial"/>
          <w:i/>
          <w:color w:val="000000" w:themeColor="text1"/>
          <w:sz w:val="22"/>
        </w:rPr>
        <w:t xml:space="preserve">NF1 </w:t>
      </w:r>
      <w:r w:rsidR="00343F81" w:rsidRPr="00CB7AF6">
        <w:rPr>
          <w:rFonts w:ascii="Arial" w:eastAsia="Arial" w:hAnsi="Arial" w:cs="Arial"/>
          <w:color w:val="000000" w:themeColor="text1"/>
          <w:sz w:val="22"/>
        </w:rPr>
        <w:t xml:space="preserve">in MBC, the </w:t>
      </w:r>
      <w:r w:rsidR="00343F81" w:rsidRPr="00CB7AF6">
        <w:rPr>
          <w:rFonts w:ascii="Arial" w:eastAsia="Arial" w:hAnsi="Arial" w:cs="Arial"/>
          <w:i/>
          <w:color w:val="000000" w:themeColor="text1"/>
          <w:sz w:val="22"/>
        </w:rPr>
        <w:t xml:space="preserve">EGFR </w:t>
      </w:r>
      <w:r w:rsidR="00343F81" w:rsidRPr="00CB7AF6">
        <w:rPr>
          <w:rFonts w:ascii="Arial" w:eastAsia="Arial" w:hAnsi="Arial" w:cs="Arial"/>
          <w:color w:val="000000" w:themeColor="text1"/>
          <w:sz w:val="22"/>
        </w:rPr>
        <w:t xml:space="preserve">T790M mutation in NSCLC, and </w:t>
      </w:r>
      <w:r w:rsidR="00343F81" w:rsidRPr="00CB7AF6">
        <w:rPr>
          <w:rFonts w:ascii="Arial" w:eastAsia="Arial" w:hAnsi="Arial" w:cs="Arial"/>
          <w:i/>
          <w:color w:val="000000" w:themeColor="text1"/>
          <w:sz w:val="22"/>
        </w:rPr>
        <w:t xml:space="preserve">AR </w:t>
      </w:r>
      <w:r w:rsidR="00343F81" w:rsidRPr="00CB7AF6">
        <w:rPr>
          <w:rFonts w:ascii="Arial" w:eastAsia="Arial" w:hAnsi="Arial" w:cs="Arial"/>
          <w:color w:val="000000" w:themeColor="text1"/>
          <w:sz w:val="22"/>
        </w:rPr>
        <w:t>mutations in CRPC (</w:t>
      </w:r>
      <w:r w:rsidR="00E669C5">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2</w:t>
      </w:r>
      <w:r w:rsidR="00697ACC">
        <w:rPr>
          <w:rFonts w:ascii="Arial" w:eastAsia="Arial" w:hAnsi="Arial" w:cs="Arial"/>
          <w:b/>
          <w:color w:val="000000" w:themeColor="text1"/>
          <w:sz w:val="22"/>
        </w:rPr>
        <w:t>b</w:t>
      </w:r>
      <w:r w:rsidR="00697ACC">
        <w:rPr>
          <w:rFonts w:ascii="Arial" w:eastAsia="Arial" w:hAnsi="Arial" w:cs="Arial"/>
          <w:color w:val="000000" w:themeColor="text1"/>
          <w:sz w:val="22"/>
        </w:rPr>
        <w:t xml:space="preserve"> and</w:t>
      </w:r>
      <w:r w:rsidRPr="00CB7AF6">
        <w:rPr>
          <w:rFonts w:ascii="Arial" w:eastAsia="Arial" w:hAnsi="Arial" w:cs="Arial"/>
          <w:color w:val="000000" w:themeColor="text1"/>
          <w:sz w:val="22"/>
        </w:rPr>
        <w:t xml:space="preserve"> </w:t>
      </w:r>
      <w:r w:rsidR="00303111">
        <w:rPr>
          <w:rFonts w:ascii="Arial" w:eastAsia="Arial" w:hAnsi="Arial" w:cs="Arial"/>
          <w:b/>
          <w:color w:val="000000" w:themeColor="text1"/>
          <w:sz w:val="22"/>
        </w:rPr>
        <w:t xml:space="preserve">Supplementary Fig. </w:t>
      </w:r>
      <w:r w:rsidRPr="00CB7AF6">
        <w:rPr>
          <w:rFonts w:ascii="Arial" w:eastAsia="Arial" w:hAnsi="Arial" w:cs="Arial"/>
          <w:b/>
          <w:color w:val="000000" w:themeColor="text1"/>
          <w:sz w:val="22"/>
        </w:rPr>
        <w:t>8</w:t>
      </w:r>
      <w:r w:rsidR="006601FB">
        <w:rPr>
          <w:rFonts w:ascii="Arial" w:eastAsia="Arial" w:hAnsi="Arial" w:cs="Arial"/>
          <w:b/>
          <w:color w:val="000000" w:themeColor="text1"/>
          <w:sz w:val="22"/>
        </w:rPr>
        <w:t>a</w:t>
      </w:r>
      <w:r w:rsidRPr="00CB7AF6">
        <w:rPr>
          <w:rFonts w:ascii="Arial" w:eastAsia="Arial" w:hAnsi="Arial" w:cs="Arial"/>
          <w:color w:val="000000" w:themeColor="text1"/>
          <w:sz w:val="22"/>
        </w:rPr>
        <w:t>)</w:t>
      </w:r>
      <w:r w:rsidR="003338FE" w:rsidRPr="00CB7AF6">
        <w:rPr>
          <w:rFonts w:ascii="Arial" w:eastAsia="Arial" w:hAnsi="Arial" w:cs="Arial"/>
          <w:color w:val="000000" w:themeColor="text1"/>
          <w:sz w:val="22"/>
          <w:szCs w:val="22"/>
        </w:rPr>
        <w:fldChar w:fldCharType="begin">
          <w:fldData xml:space="preserve">PEVuZE5vdGU+PENpdGU+PEF1dGhvcj5SYXphdmk8L0F1dGhvcj48WWVhcj4yMDE4PC9ZZWFyPjxS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</w:fldData>
        </w:fldChar>
      </w:r>
      <w:r w:rsidR="0062531D">
        <w:rPr>
          <w:rFonts w:ascii="Arial" w:eastAsia="Arial" w:hAnsi="Arial" w:cs="Arial"/>
          <w:color w:val="000000" w:themeColor="text1"/>
          <w:sz w:val="22"/>
          <w:szCs w:val="22"/>
        </w:rPr>
        <w:instrText xml:space="preserve"> ADDIN EN.CITE </w:instrText>
      </w:r>
      <w:r w:rsidR="0062531D">
        <w:rPr>
          <w:rFonts w:ascii="Arial" w:eastAsia="Arial" w:hAnsi="Arial" w:cs="Arial"/>
          <w:color w:val="000000" w:themeColor="text1"/>
          <w:sz w:val="22"/>
          <w:szCs w:val="22"/>
        </w:rPr>
        <w:fldChar w:fldCharType="begin">
          <w:fldData xml:space="preserve">PEVuZE5vdGU+PENpdGU+PEF1dGhvcj5SYXphdmk8L0F1dGhvcj48WWVhcj4yMDE4PC9ZZWFyPjxS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</w:fldData>
        </w:fldChar>
      </w:r>
      <w:r w:rsidR="0062531D">
        <w:rPr>
          <w:rFonts w:ascii="Arial" w:eastAsia="Arial" w:hAnsi="Arial" w:cs="Arial"/>
          <w:color w:val="000000" w:themeColor="text1"/>
          <w:sz w:val="22"/>
          <w:szCs w:val="22"/>
        </w:rPr>
        <w:instrText xml:space="preserve"> ADDIN EN.CITE.DATA </w:instrText>
      </w:r>
      <w:r w:rsidR="0062531D">
        <w:rPr>
          <w:rFonts w:ascii="Arial" w:eastAsia="Arial" w:hAnsi="Arial" w:cs="Arial"/>
          <w:color w:val="000000" w:themeColor="text1"/>
          <w:sz w:val="22"/>
          <w:szCs w:val="22"/>
        </w:rPr>
      </w:r>
      <w:r w:rsidR="0062531D">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34</w:t>
      </w:r>
      <w:r w:rsidR="003338FE" w:rsidRPr="00CB7AF6">
        <w:rPr>
          <w:rFonts w:ascii="Arial" w:eastAsia="Arial" w:hAnsi="Arial" w:cs="Arial"/>
          <w:color w:val="000000" w:themeColor="text1"/>
          <w:sz w:val="22"/>
          <w:szCs w:val="22"/>
        </w:rPr>
        <w:fldChar w:fldCharType="end"/>
      </w:r>
      <w:r w:rsidR="00E51204" w:rsidRPr="00CB7AF6">
        <w:rPr>
          <w:rFonts w:ascii="Arial" w:eastAsia="Arial" w:hAnsi="Arial" w:cs="Arial"/>
          <w:color w:val="000000" w:themeColor="text1"/>
          <w:sz w:val="22"/>
          <w:szCs w:val="22"/>
        </w:rPr>
        <w:t>.</w:t>
      </w:r>
      <w:r w:rsidR="00E51204" w:rsidRPr="00CB7AF6">
        <w:rPr>
          <w:rFonts w:ascii="Arial" w:eastAsia="Arial" w:hAnsi="Arial" w:cs="Arial"/>
          <w:color w:val="000000" w:themeColor="text1"/>
          <w:sz w:val="22"/>
        </w:rPr>
        <w:t xml:space="preserve"> </w:t>
      </w:r>
      <w:r w:rsidR="009D6AC3" w:rsidRPr="00CB7AF6">
        <w:rPr>
          <w:rFonts w:ascii="Arial" w:eastAsia="Arial" w:hAnsi="Arial" w:cs="Arial"/>
          <w:color w:val="000000" w:themeColor="text1"/>
          <w:sz w:val="22"/>
        </w:rPr>
        <w:t xml:space="preserve">The VAF </w:t>
      </w:r>
      <w:r w:rsidR="00407686">
        <w:rPr>
          <w:rFonts w:ascii="Arial" w:eastAsia="Arial" w:hAnsi="Arial" w:cs="Arial"/>
          <w:color w:val="000000" w:themeColor="text1"/>
          <w:sz w:val="22"/>
        </w:rPr>
        <w:t xml:space="preserve">distribution </w:t>
      </w:r>
      <w:r w:rsidR="009D6AC3" w:rsidRPr="00CB7AF6">
        <w:rPr>
          <w:rFonts w:ascii="Arial" w:eastAsia="Arial" w:hAnsi="Arial" w:cs="Arial"/>
          <w:color w:val="000000" w:themeColor="text1"/>
          <w:sz w:val="22"/>
        </w:rPr>
        <w:t xml:space="preserve">for these </w:t>
      </w:r>
      <w:r w:rsidR="00424716" w:rsidRPr="00CB7AF6">
        <w:rPr>
          <w:rFonts w:ascii="Arial" w:eastAsia="Arial" w:hAnsi="Arial" w:cs="Arial"/>
          <w:color w:val="000000" w:themeColor="text1"/>
          <w:sz w:val="22"/>
        </w:rPr>
        <w:t xml:space="preserve">mutations mostly </w:t>
      </w:r>
      <w:r w:rsidR="00733837" w:rsidRPr="00CB7AF6">
        <w:rPr>
          <w:rFonts w:ascii="Arial" w:eastAsia="Arial" w:hAnsi="Arial" w:cs="Arial"/>
          <w:color w:val="000000" w:themeColor="text1"/>
          <w:sz w:val="22"/>
        </w:rPr>
        <w:t>mirrored th</w:t>
      </w:r>
      <w:r w:rsidR="00424716" w:rsidRPr="00CB7AF6">
        <w:rPr>
          <w:rFonts w:ascii="Arial" w:eastAsia="Arial" w:hAnsi="Arial" w:cs="Arial"/>
          <w:color w:val="000000" w:themeColor="text1"/>
          <w:sz w:val="22"/>
        </w:rPr>
        <w:t>at</w:t>
      </w:r>
      <w:r w:rsidR="00733837" w:rsidRPr="00CB7AF6">
        <w:rPr>
          <w:rFonts w:ascii="Arial" w:eastAsia="Arial" w:hAnsi="Arial" w:cs="Arial"/>
          <w:color w:val="000000" w:themeColor="text1"/>
          <w:sz w:val="22"/>
        </w:rPr>
        <w:t xml:space="preserve"> of </w:t>
      </w:r>
      <w:r w:rsidR="007F32D1" w:rsidRPr="00CB7AF6">
        <w:rPr>
          <w:rFonts w:ascii="Arial" w:eastAsia="Arial" w:hAnsi="Arial" w:cs="Arial"/>
          <w:color w:val="000000" w:themeColor="text1"/>
          <w:sz w:val="22"/>
        </w:rPr>
        <w:t>biopsy-matched variants</w:t>
      </w:r>
      <w:r w:rsidR="00733837"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4</w:t>
      </w:r>
      <w:r w:rsidR="00697ACC">
        <w:rPr>
          <w:rFonts w:ascii="Arial" w:eastAsia="Arial" w:hAnsi="Arial" w:cs="Arial"/>
          <w:b/>
          <w:color w:val="000000" w:themeColor="text1"/>
          <w:sz w:val="22"/>
        </w:rPr>
        <w:t>e</w:t>
      </w:r>
      <w:r w:rsidR="00733837" w:rsidRPr="00CB7AF6">
        <w:rPr>
          <w:rFonts w:ascii="Arial" w:eastAsia="Arial" w:hAnsi="Arial" w:cs="Arial"/>
          <w:color w:val="000000" w:themeColor="text1"/>
          <w:sz w:val="22"/>
        </w:rPr>
        <w:t>)</w:t>
      </w:r>
      <w:r w:rsidR="001E5093">
        <w:rPr>
          <w:rFonts w:ascii="Arial" w:eastAsia="Arial" w:hAnsi="Arial" w:cs="Arial"/>
          <w:color w:val="000000" w:themeColor="text1"/>
          <w:sz w:val="22"/>
        </w:rPr>
        <w:t>,</w:t>
      </w:r>
      <w:r w:rsidR="00424716"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 xml:space="preserve">consistent with the hypothesis that </w:t>
      </w:r>
      <w:r w:rsidR="00733837" w:rsidRPr="00CB7AF6">
        <w:rPr>
          <w:rFonts w:ascii="Arial" w:eastAsia="Arial" w:hAnsi="Arial" w:cs="Arial"/>
          <w:color w:val="000000" w:themeColor="text1"/>
          <w:sz w:val="22"/>
        </w:rPr>
        <w:t xml:space="preserve">a large proportion </w:t>
      </w:r>
      <w:r w:rsidR="00343F81" w:rsidRPr="00CB7AF6">
        <w:rPr>
          <w:rFonts w:ascii="Arial" w:eastAsia="Arial" w:hAnsi="Arial" w:cs="Arial"/>
          <w:color w:val="000000" w:themeColor="text1"/>
          <w:sz w:val="22"/>
        </w:rPr>
        <w:t xml:space="preserve">of VUSo are tumor-derived. </w:t>
      </w:r>
      <w:r w:rsidRPr="00CB7AF6">
        <w:rPr>
          <w:rFonts w:ascii="Arial" w:eastAsia="Arial" w:hAnsi="Arial" w:cs="Arial"/>
          <w:color w:val="000000" w:themeColor="text1"/>
          <w:sz w:val="22"/>
        </w:rPr>
        <w:t xml:space="preserve">In hypermutated cases, however, a significant correlation between the size of the </w:t>
      </w:r>
      <w:r w:rsidR="0049337D" w:rsidRPr="00CB7AF6">
        <w:rPr>
          <w:rFonts w:ascii="Arial" w:eastAsia="Arial" w:hAnsi="Arial" w:cs="Arial"/>
          <w:color w:val="000000" w:themeColor="text1"/>
          <w:sz w:val="22"/>
        </w:rPr>
        <w:t xml:space="preserve">sequenced </w:t>
      </w:r>
      <w:r w:rsidR="00D61E33" w:rsidRPr="00CB7AF6">
        <w:rPr>
          <w:rFonts w:ascii="Arial" w:eastAsia="Arial" w:hAnsi="Arial" w:cs="Arial"/>
          <w:color w:val="000000" w:themeColor="text1"/>
          <w:sz w:val="22"/>
        </w:rPr>
        <w:t xml:space="preserve">coding </w:t>
      </w:r>
      <w:r w:rsidRPr="00CB7AF6">
        <w:rPr>
          <w:rFonts w:ascii="Arial" w:eastAsia="Arial" w:hAnsi="Arial" w:cs="Arial"/>
          <w:color w:val="000000" w:themeColor="text1"/>
          <w:sz w:val="22"/>
        </w:rPr>
        <w:t xml:space="preserve">region of </w:t>
      </w:r>
      <w:r w:rsidR="00D61E33" w:rsidRPr="00CB7AF6">
        <w:rPr>
          <w:rFonts w:ascii="Arial" w:eastAsia="Arial" w:hAnsi="Arial" w:cs="Arial"/>
          <w:color w:val="000000" w:themeColor="text1"/>
          <w:sz w:val="22"/>
        </w:rPr>
        <w:t xml:space="preserve">a </w:t>
      </w:r>
      <w:r w:rsidRPr="00CB7AF6">
        <w:rPr>
          <w:rFonts w:ascii="Arial" w:eastAsia="Arial" w:hAnsi="Arial" w:cs="Arial"/>
          <w:color w:val="000000" w:themeColor="text1"/>
          <w:sz w:val="22"/>
        </w:rPr>
        <w:t>gene harboring</w:t>
      </w:r>
      <w:r w:rsidR="00733837"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 xml:space="preserve">VUSo </w:t>
      </w:r>
      <w:r w:rsidRPr="00CB7AF6">
        <w:rPr>
          <w:rFonts w:ascii="Arial" w:eastAsia="Arial" w:hAnsi="Arial" w:cs="Arial"/>
          <w:color w:val="000000" w:themeColor="text1"/>
          <w:sz w:val="22"/>
        </w:rPr>
        <w:t>and the number of VUSo affecting th</w:t>
      </w:r>
      <w:r w:rsidR="00D61E33" w:rsidRPr="00CB7AF6">
        <w:rPr>
          <w:rFonts w:ascii="Arial" w:eastAsia="Arial" w:hAnsi="Arial" w:cs="Arial"/>
          <w:color w:val="000000" w:themeColor="text1"/>
          <w:sz w:val="22"/>
        </w:rPr>
        <w:t>is given</w:t>
      </w:r>
      <w:r w:rsidRPr="00CB7AF6">
        <w:rPr>
          <w:rFonts w:ascii="Arial" w:eastAsia="Arial" w:hAnsi="Arial" w:cs="Arial"/>
          <w:color w:val="000000" w:themeColor="text1"/>
          <w:sz w:val="22"/>
        </w:rPr>
        <w:t xml:space="preserve"> gene was observed (</w:t>
      </w:r>
      <w:r w:rsidR="0049337D" w:rsidRPr="00CB7AF6">
        <w:rPr>
          <w:rFonts w:ascii="Arial" w:eastAsia="Arial" w:hAnsi="Arial" w:cs="Arial"/>
          <w:color w:val="000000" w:themeColor="text1"/>
          <w:sz w:val="22"/>
        </w:rPr>
        <w:t xml:space="preserve">p = 4.4e-16; </w:t>
      </w:r>
      <w:r w:rsidR="00697ACC">
        <w:rPr>
          <w:rFonts w:ascii="Arial" w:eastAsia="Arial" w:hAnsi="Arial" w:cs="Arial"/>
          <w:b/>
          <w:color w:val="000000" w:themeColor="text1"/>
          <w:sz w:val="22"/>
        </w:rPr>
        <w:t xml:space="preserve">Supplementary </w:t>
      </w:r>
      <w:r w:rsidR="00E669C5">
        <w:rPr>
          <w:rFonts w:ascii="Arial" w:eastAsia="Arial" w:hAnsi="Arial" w:cs="Arial"/>
          <w:b/>
          <w:color w:val="000000" w:themeColor="text1"/>
          <w:sz w:val="22"/>
        </w:rPr>
        <w:t xml:space="preserve">Fig. </w:t>
      </w:r>
      <w:r w:rsidR="0049337D" w:rsidRPr="00CB7AF6">
        <w:rPr>
          <w:rFonts w:ascii="Arial" w:eastAsia="Arial" w:hAnsi="Arial" w:cs="Arial"/>
          <w:b/>
          <w:color w:val="000000" w:themeColor="text1"/>
          <w:sz w:val="22"/>
        </w:rPr>
        <w:t>9</w:t>
      </w:r>
      <w:r w:rsidRPr="00CB7AF6">
        <w:rPr>
          <w:rFonts w:ascii="Arial" w:eastAsia="Arial" w:hAnsi="Arial" w:cs="Arial"/>
          <w:color w:val="000000" w:themeColor="text1"/>
          <w:sz w:val="22"/>
        </w:rPr>
        <w:t>)</w:t>
      </w:r>
      <w:r w:rsidR="00D61E33" w:rsidRPr="00CB7AF6">
        <w:rPr>
          <w:rFonts w:ascii="Arial" w:eastAsia="Arial" w:hAnsi="Arial" w:cs="Arial"/>
          <w:color w:val="000000" w:themeColor="text1"/>
          <w:sz w:val="22"/>
        </w:rPr>
        <w:t>. We posit that these mutations are</w:t>
      </w:r>
      <w:r w:rsidR="00583FE4">
        <w:rPr>
          <w:rFonts w:ascii="Arial" w:eastAsia="Arial" w:hAnsi="Arial" w:cs="Arial"/>
          <w:color w:val="000000" w:themeColor="text1"/>
          <w:sz w:val="22"/>
        </w:rPr>
        <w:t xml:space="preserve"> likely</w:t>
      </w:r>
      <w:r w:rsidR="00D61E33" w:rsidRPr="00CB7AF6">
        <w:rPr>
          <w:rFonts w:ascii="Arial" w:eastAsia="Arial" w:hAnsi="Arial" w:cs="Arial"/>
          <w:color w:val="000000" w:themeColor="text1"/>
          <w:sz w:val="22"/>
        </w:rPr>
        <w:t xml:space="preserve"> mainly tumor-derived and stem from increased mutational rates found in cancer cells from patients with tumors displaying a hypermutator phenotype</w:t>
      </w:r>
      <w:r w:rsidR="00117F9E">
        <w:rPr>
          <w:rFonts w:ascii="Arial" w:eastAsia="Arial" w:hAnsi="Arial" w:cs="Arial"/>
          <w:color w:val="000000" w:themeColor="text1"/>
          <w:sz w:val="22"/>
        </w:rPr>
        <w:t xml:space="preserve"> (</w:t>
      </w:r>
      <w:r w:rsidR="00117F9E">
        <w:rPr>
          <w:rFonts w:ascii="Arial" w:eastAsia="Arial" w:hAnsi="Arial" w:cs="Arial"/>
          <w:b/>
          <w:color w:val="000000" w:themeColor="text1"/>
          <w:sz w:val="22"/>
        </w:rPr>
        <w:t>Supplementary Fig. 8b</w:t>
      </w:r>
      <w:r w:rsidR="00117F9E" w:rsidRPr="001C4844">
        <w:rPr>
          <w:rFonts w:ascii="Arial" w:eastAsia="Arial" w:hAnsi="Arial" w:cs="Arial"/>
          <w:color w:val="000000" w:themeColor="text1"/>
          <w:sz w:val="22"/>
        </w:rPr>
        <w:t>)</w:t>
      </w:r>
      <w:r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It should be noted that, i</w:t>
      </w:r>
      <w:r w:rsidRPr="00CB7AF6">
        <w:rPr>
          <w:rFonts w:ascii="Arial" w:eastAsia="Arial" w:hAnsi="Arial" w:cs="Arial"/>
          <w:color w:val="000000" w:themeColor="text1"/>
          <w:sz w:val="22"/>
        </w:rPr>
        <w:t>n controls, the genes most frequently harboring VUSo included</w:t>
      </w:r>
      <w:r w:rsidR="00A41175"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canonical CH genes (</w:t>
      </w:r>
      <w:r w:rsidR="00303111">
        <w:rPr>
          <w:rFonts w:ascii="Arial" w:eastAsia="Arial" w:hAnsi="Arial" w:cs="Arial"/>
          <w:b/>
          <w:color w:val="000000" w:themeColor="text1"/>
          <w:sz w:val="22"/>
        </w:rPr>
        <w:t xml:space="preserve">Supplementary Fig. </w:t>
      </w:r>
      <w:r w:rsidRPr="00CB7AF6">
        <w:rPr>
          <w:rFonts w:ascii="Arial" w:eastAsia="Arial" w:hAnsi="Arial" w:cs="Arial"/>
          <w:b/>
          <w:color w:val="000000" w:themeColor="text1"/>
          <w:sz w:val="22"/>
        </w:rPr>
        <w:t>8</w:t>
      </w:r>
      <w:r w:rsidR="00117F9E">
        <w:rPr>
          <w:rFonts w:ascii="Arial" w:eastAsia="Arial" w:hAnsi="Arial" w:cs="Arial"/>
          <w:b/>
          <w:color w:val="000000" w:themeColor="text1"/>
          <w:sz w:val="22"/>
        </w:rPr>
        <w:t>a</w:t>
      </w:r>
      <w:r w:rsidRPr="00CB7AF6">
        <w:rPr>
          <w:rFonts w:ascii="Arial" w:eastAsia="Arial" w:hAnsi="Arial" w:cs="Arial"/>
          <w:color w:val="000000" w:themeColor="text1"/>
          <w:sz w:val="22"/>
        </w:rPr>
        <w:t>). Consistent with the notion</w:t>
      </w:r>
      <w:r w:rsidR="00343F81" w:rsidRPr="00CB7AF6">
        <w:rPr>
          <w:rFonts w:ascii="Arial" w:eastAsia="Arial" w:hAnsi="Arial" w:cs="Arial"/>
          <w:color w:val="000000" w:themeColor="text1"/>
          <w:sz w:val="22"/>
        </w:rPr>
        <w:t xml:space="preserve"> that </w:t>
      </w:r>
      <w:r w:rsidR="00733837" w:rsidRPr="00CB7AF6">
        <w:rPr>
          <w:rFonts w:ascii="Arial" w:eastAsia="Arial" w:hAnsi="Arial" w:cs="Arial"/>
          <w:color w:val="000000" w:themeColor="text1"/>
          <w:sz w:val="22"/>
        </w:rPr>
        <w:t xml:space="preserve">at least a subset of </w:t>
      </w:r>
      <w:r w:rsidR="00343F81" w:rsidRPr="00CB7AF6">
        <w:rPr>
          <w:rFonts w:ascii="Arial" w:eastAsia="Arial" w:hAnsi="Arial" w:cs="Arial"/>
          <w:color w:val="000000" w:themeColor="text1"/>
          <w:sz w:val="22"/>
        </w:rPr>
        <w:t>VUSo arose from CH or other sources of somatic mosaicism not present in matched WBC samples</w:t>
      </w:r>
      <w:r w:rsidRPr="00CB7AF6">
        <w:rPr>
          <w:rFonts w:ascii="Arial" w:eastAsia="Arial" w:hAnsi="Arial" w:cs="Arial"/>
          <w:color w:val="000000" w:themeColor="text1"/>
          <w:sz w:val="22"/>
        </w:rPr>
        <w:t xml:space="preserve">, VUSo were weakly but significantly associated with age at sample collection (p = 0.0026;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4</w:t>
      </w:r>
      <w:r w:rsidR="00697ACC">
        <w:rPr>
          <w:rFonts w:ascii="Arial" w:eastAsia="Arial" w:hAnsi="Arial" w:cs="Arial"/>
          <w:b/>
          <w:color w:val="000000" w:themeColor="text1"/>
          <w:sz w:val="22"/>
        </w:rPr>
        <w:t>c</w:t>
      </w:r>
      <w:r w:rsidRPr="00CB7AF6">
        <w:rPr>
          <w:rFonts w:ascii="Arial" w:eastAsia="Arial" w:hAnsi="Arial" w:cs="Arial"/>
          <w:color w:val="000000" w:themeColor="text1"/>
          <w:sz w:val="22"/>
        </w:rPr>
        <w:t>), affected canonical CH genes in both cancer patients and controls (</w:t>
      </w:r>
      <w:r w:rsidR="00303111">
        <w:rPr>
          <w:rFonts w:ascii="Arial" w:eastAsia="Arial" w:hAnsi="Arial" w:cs="Arial"/>
          <w:b/>
          <w:color w:val="000000" w:themeColor="text1"/>
          <w:sz w:val="22"/>
        </w:rPr>
        <w:t xml:space="preserve">Supplementary Fig. </w:t>
      </w:r>
      <w:r w:rsidRPr="00CB7AF6">
        <w:rPr>
          <w:rFonts w:ascii="Arial" w:eastAsia="Arial" w:hAnsi="Arial" w:cs="Arial"/>
          <w:b/>
          <w:color w:val="000000" w:themeColor="text1"/>
          <w:sz w:val="22"/>
        </w:rPr>
        <w:t>8</w:t>
      </w:r>
      <w:r w:rsidR="00A23616">
        <w:rPr>
          <w:rFonts w:ascii="Arial" w:eastAsia="Arial" w:hAnsi="Arial" w:cs="Arial"/>
          <w:b/>
          <w:color w:val="000000" w:themeColor="text1"/>
          <w:sz w:val="22"/>
        </w:rPr>
        <w:t>a</w:t>
      </w:r>
      <w:r w:rsidRPr="00CB7AF6">
        <w:rPr>
          <w:rFonts w:ascii="Arial" w:eastAsia="Arial" w:hAnsi="Arial" w:cs="Arial"/>
          <w:color w:val="000000" w:themeColor="text1"/>
          <w:sz w:val="22"/>
        </w:rPr>
        <w:t>), and some had similar allele frequencies as WBC</w:t>
      </w:r>
      <w:r w:rsidR="00407686">
        <w:rPr>
          <w:rFonts w:ascii="Arial" w:eastAsia="Arial" w:hAnsi="Arial" w:cs="Arial"/>
          <w:color w:val="000000" w:themeColor="text1"/>
          <w:sz w:val="22"/>
        </w:rPr>
        <w:t>-matched</w:t>
      </w:r>
      <w:r w:rsidRPr="00CB7AF6">
        <w:rPr>
          <w:rFonts w:ascii="Arial" w:eastAsia="Arial" w:hAnsi="Arial" w:cs="Arial"/>
          <w:color w:val="000000" w:themeColor="text1"/>
          <w:sz w:val="22"/>
        </w:rPr>
        <w:t xml:space="preserve"> variants (</w:t>
      </w:r>
      <w:r w:rsidR="00E669C5">
        <w:rPr>
          <w:rFonts w:ascii="Arial" w:eastAsia="Arial" w:hAnsi="Arial" w:cs="Arial"/>
          <w:b/>
          <w:color w:val="000000" w:themeColor="text1"/>
          <w:sz w:val="22"/>
        </w:rPr>
        <w:t xml:space="preserve">Fig. </w:t>
      </w:r>
      <w:r w:rsidR="00411BBB" w:rsidRPr="00CB7AF6">
        <w:rPr>
          <w:rFonts w:ascii="Arial" w:eastAsia="Arial" w:hAnsi="Arial" w:cs="Arial"/>
          <w:b/>
          <w:color w:val="000000" w:themeColor="text1"/>
          <w:sz w:val="22"/>
        </w:rPr>
        <w:t>4</w:t>
      </w:r>
      <w:r w:rsidR="00697ACC">
        <w:rPr>
          <w:rFonts w:ascii="Arial" w:eastAsia="Arial" w:hAnsi="Arial" w:cs="Arial"/>
          <w:b/>
          <w:color w:val="000000" w:themeColor="text1"/>
          <w:sz w:val="22"/>
        </w:rPr>
        <w:t>e</w:t>
      </w:r>
      <w:r w:rsidRPr="00CB7AF6">
        <w:rPr>
          <w:rFonts w:ascii="Arial" w:eastAsia="Arial" w:hAnsi="Arial" w:cs="Arial"/>
          <w:color w:val="000000" w:themeColor="text1"/>
          <w:sz w:val="22"/>
        </w:rPr>
        <w:t>).</w:t>
      </w:r>
      <w:r w:rsidR="00411BBB" w:rsidRPr="00CB7AF6">
        <w:rPr>
          <w:rFonts w:ascii="Arial" w:eastAsia="Arial" w:hAnsi="Arial" w:cs="Arial"/>
          <w:color w:val="000000" w:themeColor="text1"/>
          <w:sz w:val="22"/>
        </w:rPr>
        <w:t xml:space="preserve"> </w:t>
      </w:r>
    </w:p>
    <w:p w14:paraId="75AFE916" w14:textId="77777777" w:rsidR="007C0779" w:rsidRPr="00CB7AF6" w:rsidRDefault="007C0779" w:rsidP="00AE24DE">
      <w:pPr>
        <w:spacing w:line="480" w:lineRule="auto"/>
        <w:rPr>
          <w:rFonts w:ascii="Arial" w:eastAsia="Arial" w:hAnsi="Arial" w:cs="Arial"/>
          <w:color w:val="000000" w:themeColor="text1"/>
          <w:sz w:val="22"/>
        </w:rPr>
      </w:pPr>
    </w:p>
    <w:p w14:paraId="60CC5775" w14:textId="2E162F28" w:rsidR="00490134"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Taken together, this high-intensity cfDNA sequencing</w:t>
      </w:r>
      <w:r w:rsidR="00E92913" w:rsidRPr="00CB7AF6">
        <w:rPr>
          <w:rFonts w:ascii="Arial" w:eastAsia="Arial" w:hAnsi="Arial" w:cs="Arial"/>
          <w:color w:val="000000" w:themeColor="text1"/>
          <w:sz w:val="22"/>
        </w:rPr>
        <w:t xml:space="preserve"> assay</w:t>
      </w:r>
      <w:r w:rsidRPr="00CB7AF6">
        <w:rPr>
          <w:rFonts w:ascii="Arial" w:eastAsia="Arial" w:hAnsi="Arial" w:cs="Arial"/>
          <w:color w:val="000000" w:themeColor="text1"/>
          <w:sz w:val="22"/>
        </w:rPr>
        <w:t xml:space="preserve">, combining joint mutation detection based on cfDNA and high-depth WBC sequencing, identified CH mutations as the </w:t>
      </w:r>
      <w:r w:rsidR="00411BBB" w:rsidRPr="00CB7AF6">
        <w:rPr>
          <w:rFonts w:ascii="Arial" w:eastAsia="Arial" w:hAnsi="Arial" w:cs="Arial"/>
          <w:color w:val="000000" w:themeColor="text1"/>
          <w:sz w:val="22"/>
        </w:rPr>
        <w:t>most probable</w:t>
      </w:r>
      <w:r w:rsidRPr="00CB7AF6">
        <w:rPr>
          <w:rFonts w:ascii="Arial" w:eastAsia="Arial" w:hAnsi="Arial" w:cs="Arial"/>
          <w:color w:val="000000" w:themeColor="text1"/>
          <w:sz w:val="22"/>
        </w:rPr>
        <w:t xml:space="preserve"> origin of non-tumor derived mutations detected in cfDNA, and provided evidence that </w:t>
      </w:r>
      <w:r w:rsidRPr="00CB7AF6">
        <w:rPr>
          <w:rFonts w:ascii="Arial" w:eastAsia="Arial" w:hAnsi="Arial" w:cs="Arial"/>
          <w:color w:val="000000" w:themeColor="text1"/>
          <w:sz w:val="22"/>
        </w:rPr>
        <w:lastRenderedPageBreak/>
        <w:t xml:space="preserve">subclonal tumor-derived mutations absent in the tumor biopsy can be detected in cfDNA. Our results also indicate that the CH frequency in cancer patients and healthy individuals </w:t>
      </w:r>
      <w:r w:rsidR="00411BBB" w:rsidRPr="00CB7AF6">
        <w:rPr>
          <w:rFonts w:ascii="Arial" w:eastAsia="Arial" w:hAnsi="Arial" w:cs="Arial"/>
          <w:color w:val="000000" w:themeColor="text1"/>
          <w:sz w:val="22"/>
        </w:rPr>
        <w:t>appears to be substantially more prevalent</w:t>
      </w:r>
      <w:r w:rsidRPr="00CB7AF6">
        <w:rPr>
          <w:rFonts w:ascii="Arial" w:eastAsia="Arial" w:hAnsi="Arial" w:cs="Arial"/>
          <w:color w:val="000000" w:themeColor="text1"/>
          <w:sz w:val="22"/>
        </w:rPr>
        <w:t xml:space="preserve"> than previously reported with lower-depth WBC sequencing approaches</w:t>
      </w:r>
      <w:r w:rsidR="003338FE"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3338FE" w:rsidRPr="00CB7AF6">
        <w:rPr>
          <w:rFonts w:ascii="Arial" w:eastAsia="Arial" w:hAnsi="Arial" w:cs="Arial"/>
          <w:color w:val="000000" w:themeColor="text1"/>
          <w:sz w:val="22"/>
          <w:szCs w:val="22"/>
        </w:rPr>
      </w:r>
      <w:r w:rsidR="003338F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11,19,21-23,25</w:t>
      </w:r>
      <w:r w:rsidR="003338F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p>
    <w:p w14:paraId="1A441AB8" w14:textId="77777777" w:rsidR="00490134" w:rsidRPr="00CB7AF6" w:rsidRDefault="00490134" w:rsidP="00AE24DE">
      <w:pPr>
        <w:spacing w:line="480" w:lineRule="auto"/>
        <w:rPr>
          <w:rFonts w:ascii="Arial" w:eastAsia="Arial" w:hAnsi="Arial" w:cs="Arial"/>
          <w:color w:val="000000" w:themeColor="text1"/>
          <w:sz w:val="22"/>
        </w:rPr>
      </w:pPr>
    </w:p>
    <w:p w14:paraId="432D0C68" w14:textId="308A9620" w:rsidR="007C0779" w:rsidRPr="00CB7AF6" w:rsidRDefault="00865503" w:rsidP="00AE24DE">
      <w:pPr>
        <w:spacing w:line="480" w:lineRule="auto"/>
        <w:rPr>
          <w:rFonts w:ascii="Arial" w:eastAsia="Arial" w:hAnsi="Arial" w:cs="Arial"/>
          <w:b/>
          <w:i/>
          <w:color w:val="000000" w:themeColor="text1"/>
          <w:sz w:val="22"/>
        </w:rPr>
      </w:pPr>
      <w:r w:rsidRPr="00407686">
        <w:rPr>
          <w:rFonts w:ascii="Arial" w:eastAsia="Arial" w:hAnsi="Arial" w:cs="Arial"/>
          <w:b/>
          <w:i/>
          <w:color w:val="000000" w:themeColor="text1"/>
          <w:sz w:val="22"/>
        </w:rPr>
        <w:t>Characterization of WBC variants</w:t>
      </w:r>
    </w:p>
    <w:p w14:paraId="75A2D914" w14:textId="125BB919"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High-depth sequencing analysis of WBCs currently constitutes the </w:t>
      </w:r>
      <w:r w:rsidR="00CD66A8" w:rsidRPr="00CB7AF6">
        <w:rPr>
          <w:rFonts w:ascii="Arial" w:eastAsia="Arial" w:hAnsi="Arial" w:cs="Arial"/>
          <w:color w:val="000000" w:themeColor="text1"/>
          <w:sz w:val="22"/>
        </w:rPr>
        <w:t xml:space="preserve">main </w:t>
      </w:r>
      <w:r w:rsidR="00D61E33" w:rsidRPr="00CB7AF6">
        <w:rPr>
          <w:rFonts w:ascii="Arial" w:eastAsia="Arial" w:hAnsi="Arial" w:cs="Arial"/>
          <w:color w:val="000000" w:themeColor="text1"/>
          <w:sz w:val="22"/>
        </w:rPr>
        <w:t>approach</w:t>
      </w:r>
      <w:r w:rsidR="00CD66A8"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for</w:t>
      </w:r>
      <w:r w:rsidR="00CD66A8" w:rsidRPr="00CB7AF6">
        <w:rPr>
          <w:rFonts w:ascii="Arial" w:eastAsia="Arial" w:hAnsi="Arial" w:cs="Arial"/>
          <w:color w:val="000000" w:themeColor="text1"/>
          <w:sz w:val="22"/>
        </w:rPr>
        <w:t xml:space="preserve"> </w:t>
      </w:r>
      <w:r w:rsidR="005831BA"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rPr>
        <w:t>detection of</w:t>
      </w:r>
      <w:r w:rsidR="00CD66A8" w:rsidRPr="00CB7AF6">
        <w:rPr>
          <w:rFonts w:ascii="Arial" w:eastAsia="Arial" w:hAnsi="Arial" w:cs="Arial"/>
          <w:color w:val="000000" w:themeColor="text1"/>
          <w:sz w:val="22"/>
        </w:rPr>
        <w:t xml:space="preserve"> somatic alterations originating from </w:t>
      </w:r>
      <w:r w:rsidRPr="00CB7AF6">
        <w:rPr>
          <w:rFonts w:ascii="Arial" w:eastAsia="Arial" w:hAnsi="Arial" w:cs="Arial"/>
          <w:color w:val="000000" w:themeColor="text1"/>
          <w:sz w:val="22"/>
        </w:rPr>
        <w:t xml:space="preserve">CH. </w:t>
      </w:r>
      <w:r w:rsidR="00520797" w:rsidRPr="00CB7AF6">
        <w:rPr>
          <w:rFonts w:ascii="Arial" w:eastAsia="Arial" w:hAnsi="Arial" w:cs="Arial"/>
          <w:color w:val="000000" w:themeColor="text1"/>
          <w:sz w:val="22"/>
        </w:rPr>
        <w:t xml:space="preserve">Here, the cfDNA assay detected 57.3% of the somatic variants detected </w:t>
      </w:r>
      <w:r w:rsidR="009D4EB4" w:rsidRPr="00CB7AF6">
        <w:rPr>
          <w:rFonts w:ascii="Arial" w:eastAsia="Arial" w:hAnsi="Arial" w:cs="Arial"/>
          <w:color w:val="000000" w:themeColor="text1"/>
          <w:sz w:val="22"/>
          <w:szCs w:val="22"/>
        </w:rPr>
        <w:t>in</w:t>
      </w:r>
      <w:r w:rsidR="00520797" w:rsidRPr="00CB7AF6">
        <w:rPr>
          <w:rFonts w:ascii="Arial" w:eastAsia="Arial" w:hAnsi="Arial" w:cs="Arial"/>
          <w:color w:val="000000" w:themeColor="text1"/>
          <w:sz w:val="22"/>
        </w:rPr>
        <w:t xml:space="preserve"> WBC</w:t>
      </w:r>
      <w:r w:rsidR="00D61E33" w:rsidRPr="00CB7AF6">
        <w:rPr>
          <w:rFonts w:ascii="Arial" w:eastAsia="Arial" w:hAnsi="Arial" w:cs="Arial"/>
          <w:color w:val="000000" w:themeColor="text1"/>
          <w:sz w:val="22"/>
        </w:rPr>
        <w:t xml:space="preserve">s that were also </w:t>
      </w:r>
      <w:r w:rsidR="00520797" w:rsidRPr="00CB7AF6">
        <w:rPr>
          <w:rFonts w:ascii="Arial" w:eastAsia="Arial" w:hAnsi="Arial" w:cs="Arial"/>
          <w:color w:val="000000" w:themeColor="text1"/>
          <w:sz w:val="22"/>
        </w:rPr>
        <w:t>sequen</w:t>
      </w:r>
      <w:r w:rsidR="00D61E33" w:rsidRPr="00CB7AF6">
        <w:rPr>
          <w:rFonts w:ascii="Arial" w:eastAsia="Arial" w:hAnsi="Arial" w:cs="Arial"/>
          <w:color w:val="000000" w:themeColor="text1"/>
          <w:sz w:val="22"/>
        </w:rPr>
        <w:t>ced</w:t>
      </w:r>
      <w:r w:rsidR="00D13519" w:rsidRPr="00CB7AF6">
        <w:rPr>
          <w:rFonts w:ascii="Arial" w:eastAsia="Arial" w:hAnsi="Arial" w:cs="Arial"/>
          <w:color w:val="000000" w:themeColor="text1"/>
          <w:sz w:val="22"/>
        </w:rPr>
        <w:t xml:space="preserve"> utilizing the high-intensity assay</w:t>
      </w:r>
      <w:r w:rsidR="00520797"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 xml:space="preserve">Fig. </w:t>
      </w:r>
      <w:r w:rsidR="00B37535" w:rsidRPr="00CB7AF6">
        <w:rPr>
          <w:rFonts w:ascii="Arial" w:eastAsia="Arial" w:hAnsi="Arial" w:cs="Arial"/>
          <w:b/>
          <w:color w:val="000000" w:themeColor="text1"/>
          <w:sz w:val="22"/>
        </w:rPr>
        <w:t>5</w:t>
      </w:r>
      <w:r w:rsidR="00E669C5">
        <w:rPr>
          <w:rFonts w:ascii="Arial" w:eastAsia="Arial" w:hAnsi="Arial" w:cs="Arial"/>
          <w:b/>
          <w:color w:val="000000" w:themeColor="text1"/>
          <w:sz w:val="22"/>
        </w:rPr>
        <w:t>a</w:t>
      </w:r>
      <w:r w:rsidR="00D13519" w:rsidRPr="00CB7AF6">
        <w:rPr>
          <w:rFonts w:ascii="Arial" w:eastAsia="Arial" w:hAnsi="Arial" w:cs="Arial"/>
          <w:color w:val="000000" w:themeColor="text1"/>
          <w:sz w:val="22"/>
        </w:rPr>
        <w:t xml:space="preserve">; </w:t>
      </w:r>
      <w:r w:rsidR="00D13519" w:rsidRPr="00CB7AF6">
        <w:rPr>
          <w:rFonts w:ascii="Arial" w:eastAsia="Arial" w:hAnsi="Arial" w:cs="Arial"/>
          <w:b/>
          <w:color w:val="000000" w:themeColor="text1"/>
          <w:sz w:val="22"/>
        </w:rPr>
        <w:t>Methods</w:t>
      </w:r>
      <w:r w:rsidR="00520797" w:rsidRPr="00CB7AF6">
        <w:rPr>
          <w:rFonts w:ascii="Arial" w:eastAsia="Arial" w:hAnsi="Arial" w:cs="Arial"/>
          <w:color w:val="000000" w:themeColor="text1"/>
          <w:sz w:val="22"/>
        </w:rPr>
        <w:t>). Importantly, CH was detected in 99.1%</w:t>
      </w:r>
      <w:r w:rsidR="00D13519" w:rsidRPr="00CB7AF6">
        <w:rPr>
          <w:rFonts w:ascii="Arial" w:eastAsia="Arial" w:hAnsi="Arial" w:cs="Arial"/>
          <w:color w:val="000000" w:themeColor="text1"/>
          <w:sz w:val="22"/>
        </w:rPr>
        <w:t xml:space="preserve"> of the</w:t>
      </w:r>
      <w:r w:rsidR="00D61E33" w:rsidRPr="00CB7AF6">
        <w:rPr>
          <w:rFonts w:ascii="Arial" w:eastAsia="Arial" w:hAnsi="Arial" w:cs="Arial"/>
          <w:color w:val="000000" w:themeColor="text1"/>
          <w:sz w:val="22"/>
        </w:rPr>
        <w:t xml:space="preserve"> WBCs of the</w:t>
      </w:r>
      <w:r w:rsidR="00520797" w:rsidRPr="00CB7AF6">
        <w:rPr>
          <w:rFonts w:ascii="Arial" w:eastAsia="Arial" w:hAnsi="Arial" w:cs="Arial"/>
          <w:color w:val="000000" w:themeColor="text1"/>
          <w:sz w:val="22"/>
        </w:rPr>
        <w:t xml:space="preserve"> cancer patients analyzed, and in 93.6% of </w:t>
      </w:r>
      <w:r w:rsidR="00D13519" w:rsidRPr="00CB7AF6">
        <w:rPr>
          <w:rFonts w:ascii="Arial" w:eastAsia="Arial" w:hAnsi="Arial" w:cs="Arial"/>
          <w:color w:val="000000" w:themeColor="text1"/>
          <w:sz w:val="22"/>
        </w:rPr>
        <w:t xml:space="preserve">the </w:t>
      </w:r>
      <w:r w:rsidR="00520797" w:rsidRPr="00CB7AF6">
        <w:rPr>
          <w:rFonts w:ascii="Arial" w:eastAsia="Arial" w:hAnsi="Arial" w:cs="Arial"/>
          <w:color w:val="000000" w:themeColor="text1"/>
          <w:sz w:val="22"/>
        </w:rPr>
        <w:t xml:space="preserve">non-cancer controls. In 41.6% of patients with metastatic cancer, the mutation found at the highest VAF </w:t>
      </w:r>
      <w:r w:rsidR="00D61E33" w:rsidRPr="00CB7AF6">
        <w:rPr>
          <w:rFonts w:ascii="Arial" w:eastAsia="Arial" w:hAnsi="Arial" w:cs="Arial"/>
          <w:color w:val="000000" w:themeColor="text1"/>
          <w:sz w:val="22"/>
        </w:rPr>
        <w:t>affected</w:t>
      </w:r>
      <w:r w:rsidR="00520797" w:rsidRPr="00CB7AF6">
        <w:rPr>
          <w:rFonts w:ascii="Arial" w:eastAsia="Arial" w:hAnsi="Arial" w:cs="Arial"/>
          <w:color w:val="000000" w:themeColor="text1"/>
          <w:sz w:val="22"/>
        </w:rPr>
        <w:t xml:space="preserve"> one of the 15 canonical CH-related genes, with </w:t>
      </w:r>
      <w:r w:rsidR="00520797" w:rsidRPr="00CB7AF6">
        <w:rPr>
          <w:rFonts w:ascii="Arial" w:eastAsia="Arial" w:hAnsi="Arial" w:cs="Arial"/>
          <w:i/>
          <w:color w:val="000000" w:themeColor="text1"/>
          <w:sz w:val="22"/>
        </w:rPr>
        <w:t xml:space="preserve">DNMT3A </w:t>
      </w:r>
      <w:r w:rsidR="00520797" w:rsidRPr="00CB7AF6">
        <w:rPr>
          <w:rFonts w:ascii="Arial" w:eastAsia="Arial" w:hAnsi="Arial" w:cs="Arial"/>
          <w:color w:val="000000" w:themeColor="text1"/>
          <w:sz w:val="22"/>
        </w:rPr>
        <w:t xml:space="preserve">and </w:t>
      </w:r>
      <w:r w:rsidR="00520797" w:rsidRPr="00CB7AF6">
        <w:rPr>
          <w:rFonts w:ascii="Arial" w:eastAsia="Arial" w:hAnsi="Arial" w:cs="Arial"/>
          <w:i/>
          <w:color w:val="000000" w:themeColor="text1"/>
          <w:sz w:val="22"/>
        </w:rPr>
        <w:t xml:space="preserve">TET2 </w:t>
      </w:r>
      <w:r w:rsidR="00520797" w:rsidRPr="00CB7AF6">
        <w:rPr>
          <w:rFonts w:ascii="Arial" w:eastAsia="Arial" w:hAnsi="Arial" w:cs="Arial"/>
          <w:color w:val="000000" w:themeColor="text1"/>
          <w:sz w:val="22"/>
        </w:rPr>
        <w:t>being the genes whose mutations were most frequently detected at the highest VAFs in both non-cancer controls and metastatic cancer patients (</w:t>
      </w:r>
      <w:r w:rsidR="00E669C5">
        <w:rPr>
          <w:rFonts w:ascii="Arial" w:eastAsia="Arial" w:hAnsi="Arial" w:cs="Arial"/>
          <w:b/>
          <w:color w:val="000000" w:themeColor="text1"/>
          <w:sz w:val="22"/>
        </w:rPr>
        <w:t xml:space="preserve">Fig. </w:t>
      </w:r>
      <w:r w:rsidR="00B37535" w:rsidRPr="00CB7AF6">
        <w:rPr>
          <w:rFonts w:ascii="Arial" w:eastAsia="Arial" w:hAnsi="Arial" w:cs="Arial"/>
          <w:b/>
          <w:color w:val="000000" w:themeColor="text1"/>
          <w:sz w:val="22"/>
        </w:rPr>
        <w:t>5</w:t>
      </w:r>
      <w:r w:rsidR="007A413D">
        <w:rPr>
          <w:rFonts w:ascii="Arial" w:eastAsia="Arial" w:hAnsi="Arial" w:cs="Arial"/>
          <w:b/>
          <w:color w:val="000000" w:themeColor="text1"/>
          <w:sz w:val="22"/>
        </w:rPr>
        <w:t>b</w:t>
      </w:r>
      <w:r w:rsidRPr="00CB7AF6">
        <w:rPr>
          <w:rFonts w:ascii="Arial" w:eastAsia="Arial" w:hAnsi="Arial" w:cs="Arial"/>
          <w:color w:val="000000" w:themeColor="text1"/>
          <w:sz w:val="22"/>
        </w:rPr>
        <w:t>).</w:t>
      </w:r>
      <w:r w:rsidRPr="0030441E">
        <w:rPr>
          <w:rFonts w:ascii="Arial" w:eastAsia="Arial" w:hAnsi="Arial" w:cs="Arial"/>
          <w:color w:val="0033CC"/>
          <w:sz w:val="22"/>
          <w:rPrChange w:id="215" w:author="Reis-Filho, Jorge S./Pathology" w:date="2019-07-13T23:19:00Z">
            <w:rPr>
              <w:rFonts w:ascii="Arial" w:eastAsia="Arial" w:hAnsi="Arial" w:cs="Arial"/>
              <w:color w:val="000000" w:themeColor="text1"/>
              <w:sz w:val="22"/>
            </w:rPr>
          </w:rPrChange>
        </w:rPr>
        <w:t xml:space="preserve"> </w:t>
      </w:r>
      <w:ins w:id="216" w:author="Reis-Filho, Jorge S./Pathology" w:date="2019-07-13T15:22:00Z">
        <w:r w:rsidR="00872015" w:rsidRPr="0030441E">
          <w:rPr>
            <w:rFonts w:ascii="Arial" w:eastAsia="Arial" w:hAnsi="Arial" w:cs="Arial"/>
            <w:color w:val="0033CC"/>
            <w:sz w:val="22"/>
            <w:rPrChange w:id="217" w:author="Reis-Filho, Jorge S./Pathology" w:date="2019-07-13T23:19:00Z">
              <w:rPr>
                <w:rFonts w:ascii="Arial" w:eastAsia="Arial" w:hAnsi="Arial" w:cs="Arial"/>
                <w:color w:val="000000" w:themeColor="text1"/>
                <w:sz w:val="22"/>
              </w:rPr>
            </w:rPrChange>
          </w:rPr>
          <w:t xml:space="preserve">In fact, if </w:t>
        </w:r>
      </w:ins>
      <w:ins w:id="218" w:author="Reis-Filho, Jorge S./Pathology" w:date="2019-07-13T15:23:00Z">
        <w:r w:rsidR="00011B3F" w:rsidRPr="0030441E">
          <w:rPr>
            <w:rFonts w:ascii="Arial" w:eastAsia="Arial" w:hAnsi="Arial" w:cs="Arial"/>
            <w:color w:val="0033CC"/>
            <w:sz w:val="22"/>
            <w:rPrChange w:id="219" w:author="Reis-Filho, Jorge S./Pathology" w:date="2019-07-13T23:19:00Z">
              <w:rPr>
                <w:rFonts w:ascii="Arial" w:eastAsia="Arial" w:hAnsi="Arial" w:cs="Arial"/>
                <w:color w:val="000000" w:themeColor="text1"/>
                <w:sz w:val="22"/>
              </w:rPr>
            </w:rPrChange>
          </w:rPr>
          <w:t xml:space="preserve">a patient harbored a </w:t>
        </w:r>
        <w:proofErr w:type="gramStart"/>
        <w:r w:rsidR="00011B3F" w:rsidRPr="0030441E">
          <w:rPr>
            <w:rFonts w:ascii="Arial" w:eastAsia="Arial" w:hAnsi="Arial" w:cs="Arial"/>
            <w:color w:val="0033CC"/>
            <w:sz w:val="22"/>
            <w:rPrChange w:id="220" w:author="Reis-Filho, Jorge S./Pathology" w:date="2019-07-13T23:19:00Z">
              <w:rPr>
                <w:rFonts w:ascii="Arial" w:eastAsia="Arial" w:hAnsi="Arial" w:cs="Arial"/>
                <w:color w:val="000000" w:themeColor="text1"/>
                <w:sz w:val="22"/>
              </w:rPr>
            </w:rPrChange>
          </w:rPr>
          <w:t>mutations</w:t>
        </w:r>
        <w:proofErr w:type="gramEnd"/>
        <w:r w:rsidR="00011B3F" w:rsidRPr="0030441E">
          <w:rPr>
            <w:rFonts w:ascii="Arial" w:eastAsia="Arial" w:hAnsi="Arial" w:cs="Arial"/>
            <w:color w:val="0033CC"/>
            <w:sz w:val="22"/>
            <w:rPrChange w:id="221" w:author="Reis-Filho, Jorge S./Pathology" w:date="2019-07-13T23:19:00Z">
              <w:rPr>
                <w:rFonts w:ascii="Arial" w:eastAsia="Arial" w:hAnsi="Arial" w:cs="Arial"/>
                <w:color w:val="000000" w:themeColor="text1"/>
                <w:sz w:val="22"/>
              </w:rPr>
            </w:rPrChange>
          </w:rPr>
          <w:t xml:space="preserve"> affecting a canonical CH gene, there was a high likelihood of other CH mutations being detected in the same patient</w:t>
        </w:r>
      </w:ins>
      <w:ins w:id="222" w:author="Reis-Filho, Jorge S./Pathology" w:date="2019-07-13T15:24:00Z">
        <w:r w:rsidR="00011B3F" w:rsidRPr="0030441E">
          <w:rPr>
            <w:rFonts w:ascii="Arial" w:eastAsia="Arial" w:hAnsi="Arial" w:cs="Arial"/>
            <w:color w:val="0033CC"/>
            <w:sz w:val="22"/>
            <w:rPrChange w:id="223" w:author="Reis-Filho, Jorge S./Pathology" w:date="2019-07-13T23:19:00Z">
              <w:rPr>
                <w:rFonts w:ascii="Arial" w:eastAsia="Arial" w:hAnsi="Arial" w:cs="Arial"/>
                <w:color w:val="000000" w:themeColor="text1"/>
                <w:sz w:val="22"/>
              </w:rPr>
            </w:rPrChange>
          </w:rPr>
          <w:t>, and in patients with CH events, the number of mutations affecting CH genes was significantly correlated with age (</w:t>
        </w:r>
        <w:r w:rsidR="00011B3F" w:rsidRPr="0030441E">
          <w:rPr>
            <w:rFonts w:ascii="Arial" w:eastAsia="Arial" w:hAnsi="Arial" w:cs="Arial"/>
            <w:color w:val="0033CC"/>
            <w:sz w:val="22"/>
            <w:rPrChange w:id="224" w:author="Reis-Filho, Jorge S./Pathology" w:date="2019-07-13T23:19:00Z">
              <w:rPr>
                <w:rFonts w:ascii="Arial" w:eastAsia="Arial" w:hAnsi="Arial" w:cs="Arial"/>
                <w:b/>
                <w:color w:val="000000" w:themeColor="text1"/>
                <w:sz w:val="22"/>
              </w:rPr>
            </w:rPrChange>
          </w:rPr>
          <w:t xml:space="preserve">p </w:t>
        </w:r>
      </w:ins>
      <w:ins w:id="225" w:author="Reis-Filho, Jorge S./Pathology" w:date="2019-07-13T15:25:00Z">
        <w:r w:rsidR="00011B3F" w:rsidRPr="0030441E">
          <w:rPr>
            <w:rFonts w:ascii="Arial" w:eastAsia="Arial" w:hAnsi="Arial" w:cs="Arial"/>
            <w:color w:val="0033CC"/>
            <w:sz w:val="22"/>
            <w:rPrChange w:id="226" w:author="Reis-Filho, Jorge S./Pathology" w:date="2019-07-13T23:19:00Z">
              <w:rPr>
                <w:rFonts w:ascii="Arial" w:eastAsia="Arial" w:hAnsi="Arial" w:cs="Arial"/>
                <w:b/>
                <w:color w:val="000000" w:themeColor="text1"/>
                <w:sz w:val="22"/>
              </w:rPr>
            </w:rPrChange>
          </w:rPr>
          <w:t>= 6.09e-64,</w:t>
        </w:r>
        <w:r w:rsidR="00011B3F" w:rsidRPr="0030441E">
          <w:rPr>
            <w:rFonts w:ascii="Arial" w:eastAsia="Arial" w:hAnsi="Arial" w:cs="Arial"/>
            <w:b/>
            <w:color w:val="0033CC"/>
            <w:sz w:val="22"/>
            <w:rPrChange w:id="227" w:author="Reis-Filho, Jorge S./Pathology" w:date="2019-07-13T23:19:00Z">
              <w:rPr>
                <w:rFonts w:ascii="Arial" w:eastAsia="Arial" w:hAnsi="Arial" w:cs="Arial"/>
                <w:b/>
                <w:color w:val="000000" w:themeColor="text1"/>
                <w:sz w:val="22"/>
              </w:rPr>
            </w:rPrChange>
          </w:rPr>
          <w:t xml:space="preserve"> Fig. 5</w:t>
        </w:r>
      </w:ins>
      <w:ins w:id="228" w:author="Reis-Filho, Jorge S./Pathology" w:date="2019-07-13T15:27:00Z">
        <w:r w:rsidR="00011B3F" w:rsidRPr="0030441E">
          <w:rPr>
            <w:rFonts w:ascii="Arial" w:eastAsia="Arial" w:hAnsi="Arial" w:cs="Arial"/>
            <w:b/>
            <w:color w:val="0033CC"/>
            <w:sz w:val="22"/>
            <w:rPrChange w:id="229" w:author="Reis-Filho, Jorge S./Pathology" w:date="2019-07-13T23:19:00Z">
              <w:rPr>
                <w:rFonts w:ascii="Arial" w:eastAsia="Arial" w:hAnsi="Arial" w:cs="Arial"/>
                <w:b/>
                <w:color w:val="000000" w:themeColor="text1"/>
                <w:sz w:val="22"/>
              </w:rPr>
            </w:rPrChange>
          </w:rPr>
          <w:t>c</w:t>
        </w:r>
      </w:ins>
      <w:ins w:id="230" w:author="Reis-Filho, Jorge S./Pathology" w:date="2019-07-13T15:24:00Z">
        <w:r w:rsidR="00011B3F" w:rsidRPr="0030441E">
          <w:rPr>
            <w:rFonts w:ascii="Arial" w:eastAsia="Arial" w:hAnsi="Arial" w:cs="Arial"/>
            <w:color w:val="0033CC"/>
            <w:sz w:val="22"/>
            <w:rPrChange w:id="231" w:author="Reis-Filho, Jorge S./Pathology" w:date="2019-07-13T23:19:00Z">
              <w:rPr>
                <w:rFonts w:ascii="Arial" w:eastAsia="Arial" w:hAnsi="Arial" w:cs="Arial"/>
                <w:color w:val="000000" w:themeColor="text1"/>
                <w:sz w:val="22"/>
              </w:rPr>
            </w:rPrChange>
          </w:rPr>
          <w:t>).</w:t>
        </w:r>
      </w:ins>
    </w:p>
    <w:p w14:paraId="036EBEAB" w14:textId="77777777" w:rsidR="007C0779" w:rsidRPr="00CB7AF6" w:rsidRDefault="007C0779" w:rsidP="00AE24DE">
      <w:pPr>
        <w:spacing w:line="480" w:lineRule="auto"/>
        <w:rPr>
          <w:rFonts w:ascii="Arial" w:eastAsia="Arial" w:hAnsi="Arial" w:cs="Arial"/>
          <w:color w:val="000000" w:themeColor="text1"/>
          <w:sz w:val="22"/>
        </w:rPr>
      </w:pPr>
    </w:p>
    <w:p w14:paraId="07773C4B" w14:textId="7DB5C560" w:rsidR="00676CFC" w:rsidRDefault="00343F81" w:rsidP="00AE24DE">
      <w:pPr>
        <w:spacing w:line="480" w:lineRule="auto"/>
        <w:rPr>
          <w:ins w:id="232" w:author="Reis-Filho, Jorge S./Pathology" w:date="2019-07-13T21:43:00Z"/>
          <w:rFonts w:ascii="Arial" w:eastAsia="Arial" w:hAnsi="Arial" w:cs="Arial"/>
          <w:color w:val="000000" w:themeColor="text1"/>
          <w:sz w:val="22"/>
        </w:rPr>
      </w:pPr>
      <w:r w:rsidRPr="00CB7AF6">
        <w:rPr>
          <w:rFonts w:ascii="Arial" w:eastAsia="Arial" w:hAnsi="Arial" w:cs="Arial"/>
          <w:color w:val="000000" w:themeColor="text1"/>
          <w:sz w:val="22"/>
        </w:rPr>
        <w:t>Consistent</w:t>
      </w:r>
      <w:r w:rsidR="00520797" w:rsidRPr="00CB7AF6">
        <w:rPr>
          <w:rFonts w:ascii="Arial" w:eastAsia="Arial" w:hAnsi="Arial" w:cs="Arial"/>
          <w:color w:val="000000" w:themeColor="text1"/>
          <w:sz w:val="22"/>
        </w:rPr>
        <w:t xml:space="preserve"> with previous studies suggesting that therapeutic interventions may result in the acquisition of specific types of CH events</w:t>
      </w:r>
      <w:r w:rsidR="00293E2D" w:rsidRPr="00CB7AF6">
        <w:rPr>
          <w:rFonts w:ascii="Arial" w:eastAsia="Arial" w:hAnsi="Arial" w:cs="Arial"/>
          <w:color w:val="000000" w:themeColor="text1"/>
          <w:sz w:val="22"/>
          <w:szCs w:val="22"/>
        </w:rPr>
        <w:fldChar w:fldCharType="begin">
          <w:fldData xml:space="preserve">PEVuZE5vdGU+PENpdGU+PEF1dGhvcj5Db29tYnM8L0F1dGhvcj48WWVhcj4yMDE3PC9ZZWFyPjxS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YW5jZXIgQ2VudGVyLCBOZXcgWW9yaywgTlkgMTAwNjUsIFVTQTsgTWVtb3JpYWwgU2xvYW4gS2V0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PEVuZE5vdGU+PENpdGU+PEF1dGhvcj5Db29tYnM8L0F1dGhvcj48WWVhcj4yMDE3PC9ZZWFyPjxS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YW5jZXIgQ2VudGVyLCBOZXcgWW9yaywgTlkgMTAwNjUsIFVTQTsgTWVtb3JpYWwgU2xvYW4gS2V0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19,46</w:t>
      </w:r>
      <w:r w:rsidR="00293E2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w:t>
      </w:r>
      <w:r w:rsidR="00520797" w:rsidRPr="00CB7AF6">
        <w:rPr>
          <w:rFonts w:ascii="Arial" w:eastAsia="Arial" w:hAnsi="Arial" w:cs="Arial"/>
          <w:color w:val="000000" w:themeColor="text1"/>
          <w:sz w:val="22"/>
        </w:rPr>
        <w:t xml:space="preserve"> our results indicated that somatic mutations affecting </w:t>
      </w:r>
      <w:r w:rsidR="00520797" w:rsidRPr="00CB7AF6">
        <w:rPr>
          <w:rFonts w:ascii="Arial" w:eastAsia="Arial" w:hAnsi="Arial" w:cs="Arial"/>
          <w:i/>
          <w:color w:val="000000" w:themeColor="text1"/>
          <w:sz w:val="22"/>
        </w:rPr>
        <w:t xml:space="preserve">PPM1D </w:t>
      </w:r>
      <w:r w:rsidR="00520797" w:rsidRPr="00CB7AF6">
        <w:rPr>
          <w:rFonts w:ascii="Arial" w:eastAsia="Arial" w:hAnsi="Arial" w:cs="Arial"/>
          <w:color w:val="000000" w:themeColor="text1"/>
          <w:sz w:val="22"/>
        </w:rPr>
        <w:t xml:space="preserve">were significantly more frequently detected in cancer patients than in controls </w:t>
      </w:r>
      <w:r w:rsidR="00520797" w:rsidRPr="0030441E">
        <w:rPr>
          <w:rFonts w:ascii="Arial" w:eastAsia="Arial" w:hAnsi="Arial" w:cs="Arial"/>
          <w:color w:val="0033CC"/>
          <w:sz w:val="22"/>
          <w:rPrChange w:id="233" w:author="Reis-Filho, Jorge S./Pathology" w:date="2019-07-13T23:19:00Z">
            <w:rPr>
              <w:rFonts w:ascii="Arial" w:eastAsia="Arial" w:hAnsi="Arial" w:cs="Arial"/>
              <w:color w:val="000000" w:themeColor="text1"/>
              <w:sz w:val="22"/>
            </w:rPr>
          </w:rPrChange>
        </w:rPr>
        <w:t>(</w:t>
      </w:r>
      <w:ins w:id="234" w:author="Reis-Filho, Jorge S./Pathology" w:date="2019-07-13T14:58:00Z">
        <w:r w:rsidR="00161E8F" w:rsidRPr="0030441E">
          <w:rPr>
            <w:rFonts w:ascii="Arial" w:eastAsia="Arial" w:hAnsi="Arial" w:cs="Arial"/>
            <w:color w:val="0033CC"/>
            <w:sz w:val="22"/>
            <w:rPrChange w:id="235" w:author="Reis-Filho, Jorge S./Pathology" w:date="2019-07-13T23:19:00Z">
              <w:rPr>
                <w:rFonts w:ascii="Arial" w:eastAsia="Arial" w:hAnsi="Arial" w:cs="Arial"/>
                <w:color w:val="000000" w:themeColor="text1"/>
                <w:sz w:val="22"/>
              </w:rPr>
            </w:rPrChange>
          </w:rPr>
          <w:t xml:space="preserve">age adjusted p = </w:t>
        </w:r>
      </w:ins>
      <w:ins w:id="236" w:author="Reis-Filho, Jorge S./Pathology" w:date="2019-07-13T15:00:00Z">
        <w:r w:rsidR="00DB608E" w:rsidRPr="0030441E">
          <w:rPr>
            <w:rFonts w:ascii="Arial" w:eastAsia="Arial" w:hAnsi="Arial" w:cs="Arial"/>
            <w:color w:val="0033CC"/>
            <w:sz w:val="22"/>
          </w:rPr>
          <w:t>0.0</w:t>
        </w:r>
      </w:ins>
      <w:ins w:id="237" w:author="Reis-Filho, Jorge S./Pathology" w:date="2019-07-13T14:58:00Z">
        <w:r w:rsidR="00161E8F" w:rsidRPr="0030441E">
          <w:rPr>
            <w:rFonts w:ascii="Arial" w:eastAsia="Arial" w:hAnsi="Arial" w:cs="Arial"/>
            <w:color w:val="0033CC"/>
            <w:sz w:val="22"/>
            <w:rPrChange w:id="238" w:author="Reis-Filho, Jorge S./Pathology" w:date="2019-07-13T23:19:00Z">
              <w:rPr>
                <w:rFonts w:ascii="Arial" w:eastAsia="Arial" w:hAnsi="Arial" w:cs="Arial"/>
                <w:color w:val="000000" w:themeColor="text1"/>
                <w:sz w:val="22"/>
              </w:rPr>
            </w:rPrChange>
          </w:rPr>
          <w:t>115</w:t>
        </w:r>
      </w:ins>
      <w:del w:id="239" w:author="Reis-Filho, Jorge S./Pathology" w:date="2019-07-13T14:58:00Z">
        <w:r w:rsidR="00B37535" w:rsidRPr="0030441E" w:rsidDel="00161E8F">
          <w:rPr>
            <w:rFonts w:ascii="Arial" w:eastAsia="Arial" w:hAnsi="Arial" w:cs="Arial"/>
            <w:color w:val="0033CC"/>
            <w:sz w:val="22"/>
            <w:rPrChange w:id="240" w:author="Reis-Filho, Jorge S./Pathology" w:date="2019-07-13T23:19:00Z">
              <w:rPr>
                <w:rFonts w:ascii="Arial" w:eastAsia="Arial" w:hAnsi="Arial" w:cs="Arial"/>
                <w:color w:val="000000" w:themeColor="text1"/>
                <w:sz w:val="22"/>
              </w:rPr>
            </w:rPrChange>
          </w:rPr>
          <w:delText>p = 1.0e-05</w:delText>
        </w:r>
      </w:del>
      <w:r w:rsidR="00FF6AB6" w:rsidRPr="0030441E">
        <w:rPr>
          <w:rFonts w:ascii="Arial" w:eastAsia="Arial" w:hAnsi="Arial" w:cs="Arial"/>
          <w:color w:val="0033CC"/>
          <w:sz w:val="22"/>
          <w:rPrChange w:id="241" w:author="Reis-Filho, Jorge S./Pathology" w:date="2019-07-13T23:19:00Z">
            <w:rPr>
              <w:rFonts w:ascii="Arial" w:eastAsia="Arial" w:hAnsi="Arial" w:cs="Arial"/>
              <w:color w:val="000000" w:themeColor="text1"/>
              <w:sz w:val="22"/>
            </w:rPr>
          </w:rPrChange>
        </w:rPr>
        <w:t>,</w:t>
      </w:r>
      <w:r w:rsidR="00FF6AB6" w:rsidRPr="0030441E">
        <w:rPr>
          <w:rFonts w:ascii="Arial" w:eastAsia="Arial" w:hAnsi="Arial" w:cs="Arial"/>
          <w:b/>
          <w:color w:val="0033CC"/>
          <w:sz w:val="22"/>
          <w:rPrChange w:id="242" w:author="Reis-Filho, Jorge S./Pathology" w:date="2019-07-13T23:19:00Z">
            <w:rPr>
              <w:rFonts w:ascii="Arial" w:eastAsia="Arial" w:hAnsi="Arial" w:cs="Arial"/>
              <w:b/>
              <w:color w:val="000000" w:themeColor="text1"/>
              <w:sz w:val="22"/>
            </w:rPr>
          </w:rPrChange>
        </w:rPr>
        <w:t xml:space="preserve"> </w:t>
      </w:r>
      <w:r w:rsidR="00E669C5" w:rsidRPr="0030441E">
        <w:rPr>
          <w:rFonts w:ascii="Arial" w:eastAsia="Arial" w:hAnsi="Arial" w:cs="Arial"/>
          <w:b/>
          <w:color w:val="0033CC"/>
          <w:sz w:val="22"/>
          <w:rPrChange w:id="243" w:author="Reis-Filho, Jorge S./Pathology" w:date="2019-07-13T23:19:00Z">
            <w:rPr>
              <w:rFonts w:ascii="Arial" w:eastAsia="Arial" w:hAnsi="Arial" w:cs="Arial"/>
              <w:b/>
              <w:color w:val="000000" w:themeColor="text1"/>
              <w:sz w:val="22"/>
            </w:rPr>
          </w:rPrChange>
        </w:rPr>
        <w:t xml:space="preserve">Fig. </w:t>
      </w:r>
      <w:r w:rsidR="007A413D" w:rsidRPr="0030441E">
        <w:rPr>
          <w:rFonts w:ascii="Arial" w:eastAsia="Arial" w:hAnsi="Arial" w:cs="Arial"/>
          <w:b/>
          <w:color w:val="0033CC"/>
          <w:sz w:val="22"/>
          <w:rPrChange w:id="244" w:author="Reis-Filho, Jorge S./Pathology" w:date="2019-07-13T23:19:00Z">
            <w:rPr>
              <w:rFonts w:ascii="Arial" w:eastAsia="Arial" w:hAnsi="Arial" w:cs="Arial"/>
              <w:b/>
              <w:color w:val="000000" w:themeColor="text1"/>
              <w:sz w:val="22"/>
            </w:rPr>
          </w:rPrChange>
        </w:rPr>
        <w:t>5</w:t>
      </w:r>
      <w:del w:id="245" w:author="Reis-Filho, Jorge S./Pathology" w:date="2019-07-13T15:27:00Z">
        <w:r w:rsidR="007A413D" w:rsidRPr="0030441E" w:rsidDel="00011B3F">
          <w:rPr>
            <w:rFonts w:ascii="Arial" w:eastAsia="Arial" w:hAnsi="Arial" w:cs="Arial"/>
            <w:b/>
            <w:color w:val="0033CC"/>
            <w:sz w:val="22"/>
            <w:rPrChange w:id="246" w:author="Reis-Filho, Jorge S./Pathology" w:date="2019-07-13T23:19:00Z">
              <w:rPr>
                <w:rFonts w:ascii="Arial" w:eastAsia="Arial" w:hAnsi="Arial" w:cs="Arial"/>
                <w:b/>
                <w:color w:val="000000" w:themeColor="text1"/>
                <w:sz w:val="22"/>
              </w:rPr>
            </w:rPrChange>
          </w:rPr>
          <w:delText>c</w:delText>
        </w:r>
      </w:del>
      <w:ins w:id="247" w:author="Reis-Filho, Jorge S./Pathology" w:date="2019-07-13T15:27:00Z">
        <w:r w:rsidR="00011B3F" w:rsidRPr="0030441E">
          <w:rPr>
            <w:rFonts w:ascii="Arial" w:eastAsia="Arial" w:hAnsi="Arial" w:cs="Arial"/>
            <w:b/>
            <w:color w:val="0033CC"/>
            <w:sz w:val="22"/>
            <w:rPrChange w:id="248" w:author="Reis-Filho, Jorge S./Pathology" w:date="2019-07-13T23:19:00Z">
              <w:rPr>
                <w:rFonts w:ascii="Arial" w:eastAsia="Arial" w:hAnsi="Arial" w:cs="Arial"/>
                <w:b/>
                <w:color w:val="000000" w:themeColor="text1"/>
                <w:sz w:val="22"/>
              </w:rPr>
            </w:rPrChange>
          </w:rPr>
          <w:t>d</w:t>
        </w:r>
      </w:ins>
      <w:r w:rsidR="00520797" w:rsidRPr="0030441E">
        <w:rPr>
          <w:rFonts w:ascii="Arial" w:eastAsia="Arial" w:hAnsi="Arial" w:cs="Arial"/>
          <w:color w:val="0033CC"/>
          <w:sz w:val="22"/>
          <w:rPrChange w:id="249" w:author="Reis-Filho, Jorge S./Pathology" w:date="2019-07-13T23:19:00Z">
            <w:rPr>
              <w:rFonts w:ascii="Arial" w:eastAsia="Arial" w:hAnsi="Arial" w:cs="Arial"/>
              <w:color w:val="000000" w:themeColor="text1"/>
              <w:sz w:val="22"/>
            </w:rPr>
          </w:rPrChange>
        </w:rPr>
        <w:t>)</w:t>
      </w:r>
      <w:r w:rsidR="00FF6AB6"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00FF6AB6" w:rsidRPr="00CB7AF6">
        <w:rPr>
          <w:rFonts w:ascii="Arial" w:eastAsia="Arial" w:hAnsi="Arial" w:cs="Arial"/>
          <w:color w:val="000000" w:themeColor="text1"/>
          <w:sz w:val="22"/>
        </w:rPr>
        <w:t>In addition, w</w:t>
      </w:r>
      <w:r w:rsidR="00520797" w:rsidRPr="00CB7AF6">
        <w:rPr>
          <w:rFonts w:ascii="Arial" w:eastAsia="Arial" w:hAnsi="Arial" w:cs="Arial"/>
          <w:color w:val="000000" w:themeColor="text1"/>
          <w:sz w:val="22"/>
        </w:rPr>
        <w:t>ithin the cohort of cancer patients,</w:t>
      </w:r>
      <w:r w:rsidR="00FF6AB6" w:rsidRPr="00CB7AF6">
        <w:rPr>
          <w:rFonts w:ascii="Arial" w:eastAsia="Arial" w:hAnsi="Arial" w:cs="Arial"/>
          <w:color w:val="000000" w:themeColor="text1"/>
          <w:sz w:val="22"/>
        </w:rPr>
        <w:t xml:space="preserve"> mutations affecting </w:t>
      </w:r>
      <w:r w:rsidR="00FF6AB6" w:rsidRPr="00CB7AF6">
        <w:rPr>
          <w:rFonts w:ascii="Arial" w:eastAsia="Arial" w:hAnsi="Arial" w:cs="Arial"/>
          <w:i/>
          <w:color w:val="000000" w:themeColor="text1"/>
          <w:sz w:val="22"/>
        </w:rPr>
        <w:t>PPM1D</w:t>
      </w:r>
      <w:r w:rsidR="00FF6AB6" w:rsidRPr="00CB7AF6">
        <w:rPr>
          <w:rFonts w:ascii="Arial" w:eastAsia="Arial" w:hAnsi="Arial" w:cs="Arial"/>
          <w:color w:val="000000" w:themeColor="text1"/>
          <w:sz w:val="22"/>
        </w:rPr>
        <w:t>, in particular in the form of truncating variants</w:t>
      </w:r>
      <w:ins w:id="250" w:author="Reis-Filho, Jorge S./Pathology" w:date="2019-07-13T15:19:00Z">
        <w:r w:rsidR="00804841">
          <w:rPr>
            <w:rFonts w:ascii="Arial" w:eastAsia="Arial" w:hAnsi="Arial" w:cs="Arial"/>
            <w:color w:val="000000" w:themeColor="text1"/>
            <w:sz w:val="22"/>
          </w:rPr>
          <w:t xml:space="preserve"> </w:t>
        </w:r>
        <w:r w:rsidR="00804841" w:rsidRPr="0030441E">
          <w:rPr>
            <w:rFonts w:ascii="Arial" w:eastAsia="Arial" w:hAnsi="Arial" w:cs="Arial"/>
            <w:color w:val="0033CC"/>
            <w:sz w:val="22"/>
            <w:rPrChange w:id="251" w:author="Reis-Filho, Jorge S./Pathology" w:date="2019-07-13T23:19:00Z">
              <w:rPr>
                <w:rFonts w:ascii="Arial" w:eastAsia="Arial" w:hAnsi="Arial" w:cs="Arial"/>
                <w:color w:val="000000" w:themeColor="text1"/>
                <w:sz w:val="22"/>
              </w:rPr>
            </w:rPrChange>
          </w:rPr>
          <w:t>preferentially affecting the C-terminal domain (</w:t>
        </w:r>
        <w:r w:rsidR="00804841" w:rsidRPr="0030441E">
          <w:rPr>
            <w:rFonts w:ascii="Arial" w:eastAsia="Arial" w:hAnsi="Arial" w:cs="Arial"/>
            <w:b/>
            <w:color w:val="0033CC"/>
            <w:sz w:val="22"/>
            <w:rPrChange w:id="252" w:author="Reis-Filho, Jorge S./Pathology" w:date="2019-07-13T23:19:00Z">
              <w:rPr>
                <w:rFonts w:ascii="Arial" w:eastAsia="Arial" w:hAnsi="Arial" w:cs="Arial"/>
                <w:b/>
                <w:color w:val="000000" w:themeColor="text1"/>
                <w:sz w:val="22"/>
              </w:rPr>
            </w:rPrChange>
          </w:rPr>
          <w:t>Supplementary Fig. RR12</w:t>
        </w:r>
        <w:r w:rsidR="00804841" w:rsidRPr="0030441E">
          <w:rPr>
            <w:rFonts w:ascii="Arial" w:eastAsia="Arial" w:hAnsi="Arial" w:cs="Arial"/>
            <w:color w:val="0033CC"/>
            <w:sz w:val="22"/>
            <w:rPrChange w:id="253" w:author="Reis-Filho, Jorge S./Pathology" w:date="2019-07-13T23:19:00Z">
              <w:rPr>
                <w:rFonts w:ascii="Arial" w:eastAsia="Arial" w:hAnsi="Arial" w:cs="Arial"/>
                <w:color w:val="000000" w:themeColor="text1"/>
                <w:sz w:val="22"/>
              </w:rPr>
            </w:rPrChange>
          </w:rPr>
          <w:t>)</w:t>
        </w:r>
      </w:ins>
      <w:r w:rsidR="00FF6AB6" w:rsidRPr="0030441E">
        <w:rPr>
          <w:rFonts w:ascii="Arial" w:eastAsia="Arial" w:hAnsi="Arial" w:cs="Arial"/>
          <w:color w:val="0033CC"/>
          <w:sz w:val="22"/>
          <w:rPrChange w:id="254" w:author="Reis-Filho, Jorge S./Pathology" w:date="2019-07-13T23:19:00Z">
            <w:rPr>
              <w:rFonts w:ascii="Arial" w:eastAsia="Arial" w:hAnsi="Arial" w:cs="Arial"/>
              <w:color w:val="000000" w:themeColor="text1"/>
              <w:sz w:val="22"/>
            </w:rPr>
          </w:rPrChange>
        </w:rPr>
        <w:t>,</w:t>
      </w:r>
      <w:r w:rsidR="00FF6AB6" w:rsidRPr="0030441E">
        <w:rPr>
          <w:rFonts w:ascii="Arial" w:eastAsia="Arial" w:hAnsi="Arial" w:cs="Arial"/>
          <w:i/>
          <w:color w:val="0033CC"/>
          <w:sz w:val="22"/>
          <w:rPrChange w:id="255" w:author="Reis-Filho, Jorge S./Pathology" w:date="2019-07-13T23:19:00Z">
            <w:rPr>
              <w:rFonts w:ascii="Arial" w:eastAsia="Arial" w:hAnsi="Arial" w:cs="Arial"/>
              <w:i/>
              <w:color w:val="000000" w:themeColor="text1"/>
              <w:sz w:val="22"/>
            </w:rPr>
          </w:rPrChange>
        </w:rPr>
        <w:t xml:space="preserve"> </w:t>
      </w:r>
      <w:r w:rsidR="00FF6AB6" w:rsidRPr="00CB7AF6">
        <w:rPr>
          <w:rFonts w:ascii="Arial" w:eastAsia="Arial" w:hAnsi="Arial" w:cs="Arial"/>
          <w:color w:val="000000" w:themeColor="text1"/>
          <w:sz w:val="22"/>
        </w:rPr>
        <w:t xml:space="preserve">were significantly </w:t>
      </w:r>
      <w:r w:rsidR="00D13519" w:rsidRPr="00CB7AF6">
        <w:rPr>
          <w:rFonts w:ascii="Arial" w:eastAsia="Arial" w:hAnsi="Arial" w:cs="Arial"/>
          <w:color w:val="000000" w:themeColor="text1"/>
          <w:sz w:val="22"/>
        </w:rPr>
        <w:t xml:space="preserve">more common </w:t>
      </w:r>
      <w:r w:rsidR="00520797" w:rsidRPr="00CB7AF6">
        <w:rPr>
          <w:rFonts w:ascii="Arial" w:eastAsia="Arial" w:hAnsi="Arial" w:cs="Arial"/>
          <w:color w:val="000000" w:themeColor="text1"/>
          <w:sz w:val="22"/>
        </w:rPr>
        <w:t xml:space="preserve">in those who </w:t>
      </w:r>
      <w:r w:rsidR="00520797" w:rsidRPr="00CB7AF6">
        <w:rPr>
          <w:rFonts w:ascii="Arial" w:eastAsia="Arial" w:hAnsi="Arial" w:cs="Arial"/>
          <w:color w:val="000000" w:themeColor="text1"/>
          <w:sz w:val="22"/>
        </w:rPr>
        <w:lastRenderedPageBreak/>
        <w:t xml:space="preserve">received chemotherapy and/or radiation therapy than in patients who had no prior history of such treatments </w:t>
      </w:r>
      <w:r w:rsidR="00520797" w:rsidRPr="0030441E">
        <w:rPr>
          <w:rFonts w:ascii="Arial" w:eastAsia="Arial" w:hAnsi="Arial" w:cs="Arial"/>
          <w:color w:val="0033CC"/>
          <w:sz w:val="22"/>
          <w:rPrChange w:id="256" w:author="Reis-Filho, Jorge S./Pathology" w:date="2019-07-13T23:19:00Z">
            <w:rPr>
              <w:rFonts w:ascii="Arial" w:eastAsia="Arial" w:hAnsi="Arial" w:cs="Arial"/>
              <w:color w:val="000000" w:themeColor="text1"/>
              <w:sz w:val="22"/>
            </w:rPr>
          </w:rPrChange>
        </w:rPr>
        <w:t>(</w:t>
      </w:r>
      <w:ins w:id="257" w:author="Reis-Filho, Jorge S./Pathology" w:date="2019-07-13T15:00:00Z">
        <w:r w:rsidR="00161E8F" w:rsidRPr="0030441E">
          <w:rPr>
            <w:rFonts w:ascii="Arial" w:eastAsia="Arial" w:hAnsi="Arial" w:cs="Arial"/>
            <w:color w:val="0033CC"/>
            <w:sz w:val="22"/>
            <w:rPrChange w:id="258" w:author="Reis-Filho, Jorge S./Pathology" w:date="2019-07-13T23:19:00Z">
              <w:rPr>
                <w:rFonts w:ascii="Arial" w:eastAsia="Arial" w:hAnsi="Arial" w:cs="Arial"/>
                <w:color w:val="000000" w:themeColor="text1"/>
                <w:sz w:val="22"/>
              </w:rPr>
            </w:rPrChange>
          </w:rPr>
          <w:t>age and smoking adjusted</w:t>
        </w:r>
        <w:r w:rsidR="00DB608E" w:rsidRPr="0030441E">
          <w:rPr>
            <w:rFonts w:ascii="Arial" w:eastAsia="Arial" w:hAnsi="Arial" w:cs="Arial"/>
            <w:color w:val="0033CC"/>
            <w:sz w:val="22"/>
            <w:rPrChange w:id="259" w:author="Reis-Filho, Jorge S./Pathology" w:date="2019-07-13T23:19:00Z">
              <w:rPr>
                <w:rFonts w:ascii="Arial" w:eastAsia="Arial" w:hAnsi="Arial" w:cs="Arial"/>
                <w:color w:val="000000" w:themeColor="text1"/>
                <w:sz w:val="22"/>
              </w:rPr>
            </w:rPrChange>
          </w:rPr>
          <w:t xml:space="preserve"> </w:t>
        </w:r>
        <w:r w:rsidR="00161E8F" w:rsidRPr="0030441E">
          <w:rPr>
            <w:rFonts w:ascii="Arial" w:eastAsia="Arial" w:hAnsi="Arial" w:cs="Arial"/>
            <w:color w:val="0033CC"/>
            <w:sz w:val="22"/>
            <w:rPrChange w:id="260" w:author="Reis-Filho, Jorge S./Pathology" w:date="2019-07-13T23:19:00Z">
              <w:rPr>
                <w:rFonts w:ascii="Arial" w:eastAsia="Arial" w:hAnsi="Arial" w:cs="Arial"/>
                <w:color w:val="000000" w:themeColor="text1"/>
                <w:sz w:val="22"/>
              </w:rPr>
            </w:rPrChange>
          </w:rPr>
          <w:t xml:space="preserve">p = </w:t>
        </w:r>
        <w:r w:rsidR="00DB608E" w:rsidRPr="0030441E">
          <w:rPr>
            <w:rFonts w:ascii="Arial" w:eastAsia="Arial" w:hAnsi="Arial" w:cs="Arial"/>
            <w:color w:val="0033CC"/>
            <w:sz w:val="22"/>
            <w:rPrChange w:id="261" w:author="Reis-Filho, Jorge S./Pathology" w:date="2019-07-13T23:19:00Z">
              <w:rPr>
                <w:rFonts w:ascii="Arial" w:eastAsia="Arial" w:hAnsi="Arial" w:cs="Arial"/>
                <w:color w:val="000000" w:themeColor="text1"/>
                <w:sz w:val="22"/>
              </w:rPr>
            </w:rPrChange>
          </w:rPr>
          <w:t>0.00</w:t>
        </w:r>
      </w:ins>
      <w:ins w:id="262" w:author="Reis-Filho, Jorge S./Pathology" w:date="2019-07-13T15:01:00Z">
        <w:r w:rsidR="00DB608E" w:rsidRPr="0030441E">
          <w:rPr>
            <w:rFonts w:ascii="Arial" w:eastAsia="Arial" w:hAnsi="Arial" w:cs="Arial"/>
            <w:color w:val="0033CC"/>
            <w:sz w:val="22"/>
            <w:rPrChange w:id="263" w:author="Reis-Filho, Jorge S./Pathology" w:date="2019-07-13T23:19:00Z">
              <w:rPr>
                <w:rFonts w:ascii="Arial" w:eastAsia="Arial" w:hAnsi="Arial" w:cs="Arial"/>
                <w:color w:val="000000" w:themeColor="text1"/>
                <w:sz w:val="22"/>
              </w:rPr>
            </w:rPrChange>
          </w:rPr>
          <w:t>0</w:t>
        </w:r>
      </w:ins>
      <w:ins w:id="264" w:author="Reis-Filho, Jorge S./Pathology" w:date="2019-07-13T15:00:00Z">
        <w:r w:rsidR="00161E8F" w:rsidRPr="0030441E">
          <w:rPr>
            <w:rFonts w:ascii="Arial" w:eastAsia="Arial" w:hAnsi="Arial" w:cs="Arial"/>
            <w:color w:val="0033CC"/>
            <w:sz w:val="22"/>
            <w:rPrChange w:id="265" w:author="Reis-Filho, Jorge S./Pathology" w:date="2019-07-13T23:19:00Z">
              <w:rPr>
                <w:rFonts w:ascii="Arial" w:eastAsia="Arial" w:hAnsi="Arial" w:cs="Arial"/>
                <w:color w:val="000000" w:themeColor="text1"/>
                <w:sz w:val="22"/>
              </w:rPr>
            </w:rPrChange>
          </w:rPr>
          <w:t>8</w:t>
        </w:r>
      </w:ins>
      <w:del w:id="266" w:author="Reis-Filho, Jorge S./Pathology" w:date="2019-07-13T15:00:00Z">
        <w:r w:rsidR="00B37535" w:rsidRPr="0030441E" w:rsidDel="00161E8F">
          <w:rPr>
            <w:rFonts w:ascii="Arial" w:eastAsia="Arial" w:hAnsi="Arial" w:cs="Arial"/>
            <w:color w:val="0033CC"/>
            <w:sz w:val="22"/>
            <w:rPrChange w:id="267" w:author="Reis-Filho, Jorge S./Pathology" w:date="2019-07-13T23:19:00Z">
              <w:rPr>
                <w:rFonts w:ascii="Arial" w:eastAsia="Arial" w:hAnsi="Arial" w:cs="Arial"/>
                <w:color w:val="000000" w:themeColor="text1"/>
                <w:sz w:val="22"/>
              </w:rPr>
            </w:rPrChange>
          </w:rPr>
          <w:delText>p = 0.00020</w:delText>
        </w:r>
      </w:del>
      <w:r w:rsidR="00FF6AB6" w:rsidRPr="0030441E">
        <w:rPr>
          <w:rFonts w:ascii="Arial" w:eastAsia="Arial" w:hAnsi="Arial" w:cs="Arial"/>
          <w:color w:val="0033CC"/>
          <w:sz w:val="22"/>
          <w:rPrChange w:id="268" w:author="Reis-Filho, Jorge S./Pathology" w:date="2019-07-13T23:19:00Z">
            <w:rPr>
              <w:rFonts w:ascii="Arial" w:eastAsia="Arial" w:hAnsi="Arial" w:cs="Arial"/>
              <w:color w:val="000000" w:themeColor="text1"/>
              <w:sz w:val="22"/>
            </w:rPr>
          </w:rPrChange>
        </w:rPr>
        <w:t>,</w:t>
      </w:r>
      <w:r w:rsidR="00FF6AB6" w:rsidRPr="0030441E">
        <w:rPr>
          <w:rFonts w:ascii="Arial" w:eastAsia="Arial" w:hAnsi="Arial" w:cs="Arial"/>
          <w:b/>
          <w:color w:val="0033CC"/>
          <w:sz w:val="22"/>
          <w:rPrChange w:id="269" w:author="Reis-Filho, Jorge S./Pathology" w:date="2019-07-13T23:19:00Z">
            <w:rPr>
              <w:rFonts w:ascii="Arial" w:eastAsia="Arial" w:hAnsi="Arial" w:cs="Arial"/>
              <w:b/>
              <w:color w:val="000000" w:themeColor="text1"/>
              <w:sz w:val="22"/>
            </w:rPr>
          </w:rPrChange>
        </w:rPr>
        <w:t xml:space="preserve"> </w:t>
      </w:r>
      <w:r w:rsidR="00E669C5" w:rsidRPr="0030441E">
        <w:rPr>
          <w:rFonts w:ascii="Arial" w:eastAsia="Arial" w:hAnsi="Arial" w:cs="Arial"/>
          <w:b/>
          <w:color w:val="0033CC"/>
          <w:sz w:val="22"/>
          <w:rPrChange w:id="270" w:author="Reis-Filho, Jorge S./Pathology" w:date="2019-07-13T23:19:00Z">
            <w:rPr>
              <w:rFonts w:ascii="Arial" w:eastAsia="Arial" w:hAnsi="Arial" w:cs="Arial"/>
              <w:b/>
              <w:color w:val="000000" w:themeColor="text1"/>
              <w:sz w:val="22"/>
            </w:rPr>
          </w:rPrChange>
        </w:rPr>
        <w:t xml:space="preserve">Fig. </w:t>
      </w:r>
      <w:r w:rsidR="007A413D" w:rsidRPr="0030441E">
        <w:rPr>
          <w:rFonts w:ascii="Arial" w:eastAsia="Arial" w:hAnsi="Arial" w:cs="Arial"/>
          <w:b/>
          <w:color w:val="0033CC"/>
          <w:sz w:val="22"/>
          <w:rPrChange w:id="271" w:author="Reis-Filho, Jorge S./Pathology" w:date="2019-07-13T23:19:00Z">
            <w:rPr>
              <w:rFonts w:ascii="Arial" w:eastAsia="Arial" w:hAnsi="Arial" w:cs="Arial"/>
              <w:b/>
              <w:color w:val="000000" w:themeColor="text1"/>
              <w:sz w:val="22"/>
            </w:rPr>
          </w:rPrChange>
        </w:rPr>
        <w:t>5</w:t>
      </w:r>
      <w:del w:id="272" w:author="Reis-Filho, Jorge S./Pathology" w:date="2019-07-13T15:27:00Z">
        <w:r w:rsidR="007A413D" w:rsidRPr="0030441E" w:rsidDel="00011B3F">
          <w:rPr>
            <w:rFonts w:ascii="Arial" w:eastAsia="Arial" w:hAnsi="Arial" w:cs="Arial"/>
            <w:b/>
            <w:color w:val="0033CC"/>
            <w:sz w:val="22"/>
            <w:rPrChange w:id="273" w:author="Reis-Filho, Jorge S./Pathology" w:date="2019-07-13T23:19:00Z">
              <w:rPr>
                <w:rFonts w:ascii="Arial" w:eastAsia="Arial" w:hAnsi="Arial" w:cs="Arial"/>
                <w:b/>
                <w:color w:val="000000" w:themeColor="text1"/>
                <w:sz w:val="22"/>
              </w:rPr>
            </w:rPrChange>
          </w:rPr>
          <w:delText>c</w:delText>
        </w:r>
      </w:del>
      <w:ins w:id="274" w:author="Reis-Filho, Jorge S./Pathology" w:date="2019-07-13T15:27:00Z">
        <w:r w:rsidR="00011B3F" w:rsidRPr="0030441E">
          <w:rPr>
            <w:rFonts w:ascii="Arial" w:eastAsia="Arial" w:hAnsi="Arial" w:cs="Arial"/>
            <w:b/>
            <w:color w:val="0033CC"/>
            <w:sz w:val="22"/>
            <w:rPrChange w:id="275" w:author="Reis-Filho, Jorge S./Pathology" w:date="2019-07-13T23:19:00Z">
              <w:rPr>
                <w:rFonts w:ascii="Arial" w:eastAsia="Arial" w:hAnsi="Arial" w:cs="Arial"/>
                <w:b/>
                <w:color w:val="000000" w:themeColor="text1"/>
                <w:sz w:val="22"/>
              </w:rPr>
            </w:rPrChange>
          </w:rPr>
          <w:t>d</w:t>
        </w:r>
      </w:ins>
      <w:r w:rsidR="00520797" w:rsidRPr="0030441E">
        <w:rPr>
          <w:rFonts w:ascii="Arial" w:eastAsia="Arial" w:hAnsi="Arial" w:cs="Arial"/>
          <w:color w:val="0033CC"/>
          <w:sz w:val="22"/>
          <w:rPrChange w:id="276" w:author="Reis-Filho, Jorge S./Pathology" w:date="2019-07-13T23:19:00Z">
            <w:rPr>
              <w:rFonts w:ascii="Arial" w:eastAsia="Arial" w:hAnsi="Arial" w:cs="Arial"/>
              <w:color w:val="000000" w:themeColor="text1"/>
              <w:sz w:val="22"/>
            </w:rPr>
          </w:rPrChange>
        </w:rPr>
        <w:t xml:space="preserve">). </w:t>
      </w:r>
    </w:p>
    <w:p w14:paraId="4161F4FA" w14:textId="45D08D8B" w:rsidR="00564225" w:rsidRDefault="00564225" w:rsidP="00AE24DE">
      <w:pPr>
        <w:spacing w:line="480" w:lineRule="auto"/>
        <w:rPr>
          <w:ins w:id="277" w:author="Reis-Filho, Jorge S./Pathology" w:date="2019-07-13T21:43:00Z"/>
          <w:rFonts w:ascii="Arial" w:eastAsia="Arial" w:hAnsi="Arial" w:cs="Arial"/>
          <w:color w:val="000000" w:themeColor="text1"/>
          <w:sz w:val="22"/>
        </w:rPr>
      </w:pPr>
    </w:p>
    <w:p w14:paraId="18AF4E8A" w14:textId="4B9A3FAF" w:rsidR="00564225" w:rsidRPr="0030441E" w:rsidRDefault="00564225" w:rsidP="00AE24DE">
      <w:pPr>
        <w:spacing w:line="480" w:lineRule="auto"/>
        <w:rPr>
          <w:ins w:id="278" w:author="Reis-Filho, Jorge S./Pathology" w:date="2019-07-13T21:44:00Z"/>
          <w:rFonts w:ascii="Arial" w:eastAsia="Arial" w:hAnsi="Arial" w:cs="Arial"/>
          <w:color w:val="0033CC"/>
          <w:sz w:val="22"/>
          <w:rPrChange w:id="279" w:author="Reis-Filho, Jorge S./Pathology" w:date="2019-07-13T23:19:00Z">
            <w:rPr>
              <w:ins w:id="280" w:author="Reis-Filho, Jorge S./Pathology" w:date="2019-07-13T21:44:00Z"/>
              <w:rFonts w:ascii="Arial" w:eastAsia="Arial" w:hAnsi="Arial" w:cs="Arial"/>
              <w:color w:val="000000" w:themeColor="text1"/>
              <w:sz w:val="22"/>
            </w:rPr>
          </w:rPrChange>
        </w:rPr>
      </w:pPr>
      <w:bookmarkStart w:id="281" w:name="_Hlk13947764"/>
      <w:commentRangeStart w:id="282"/>
      <w:ins w:id="283" w:author="Reis-Filho, Jorge S./Pathology" w:date="2019-07-13T21:44:00Z">
        <w:r w:rsidRPr="0030441E">
          <w:rPr>
            <w:rFonts w:ascii="Arial" w:eastAsia="Arial" w:hAnsi="Arial" w:cs="Arial"/>
            <w:b/>
            <w:color w:val="0033CC"/>
            <w:sz w:val="22"/>
            <w:rPrChange w:id="284" w:author="Reis-Filho, Jorge S./Pathology" w:date="2019-07-13T23:19:00Z">
              <w:rPr>
                <w:rFonts w:ascii="Arial" w:eastAsia="Arial" w:hAnsi="Arial" w:cs="Arial"/>
                <w:b/>
                <w:color w:val="000000" w:themeColor="text1"/>
                <w:sz w:val="22"/>
              </w:rPr>
            </w:rPrChange>
          </w:rPr>
          <w:t>Gene c</w:t>
        </w:r>
      </w:ins>
      <w:ins w:id="285" w:author="Reis-Filho, Jorge S./Pathology" w:date="2019-07-13T21:43:00Z">
        <w:r w:rsidRPr="0030441E">
          <w:rPr>
            <w:rFonts w:ascii="Arial" w:eastAsia="Arial" w:hAnsi="Arial" w:cs="Arial"/>
            <w:b/>
            <w:color w:val="0033CC"/>
            <w:sz w:val="22"/>
            <w:rPrChange w:id="286" w:author="Reis-Filho, Jorge S./Pathology" w:date="2019-07-13T23:19:00Z">
              <w:rPr>
                <w:rFonts w:ascii="Arial" w:eastAsia="Arial" w:hAnsi="Arial" w:cs="Arial"/>
                <w:b/>
                <w:color w:val="000000" w:themeColor="text1"/>
                <w:sz w:val="22"/>
              </w:rPr>
            </w:rPrChange>
          </w:rPr>
          <w:t>opy number variation (CNV) detection</w:t>
        </w:r>
      </w:ins>
      <w:commentRangeEnd w:id="282"/>
      <w:ins w:id="287" w:author="Reis-Filho, Jorge S./Pathology" w:date="2019-07-13T22:16:00Z">
        <w:r w:rsidR="000265C3" w:rsidRPr="0030441E">
          <w:rPr>
            <w:rStyle w:val="CommentReference"/>
            <w:color w:val="0033CC"/>
            <w:rPrChange w:id="288" w:author="Reis-Filho, Jorge S./Pathology" w:date="2019-07-13T23:19:00Z">
              <w:rPr>
                <w:rStyle w:val="CommentReference"/>
              </w:rPr>
            </w:rPrChange>
          </w:rPr>
          <w:commentReference w:id="282"/>
        </w:r>
      </w:ins>
    </w:p>
    <w:bookmarkEnd w:id="281"/>
    <w:p w14:paraId="6CD2EFE0" w14:textId="7E7D167B" w:rsidR="00564225" w:rsidRPr="0030441E" w:rsidRDefault="00564225" w:rsidP="00AE24DE">
      <w:pPr>
        <w:spacing w:line="480" w:lineRule="auto"/>
        <w:rPr>
          <w:rFonts w:ascii="Arial" w:eastAsia="Arial" w:hAnsi="Arial" w:cs="Arial"/>
          <w:b/>
          <w:color w:val="0033CC"/>
          <w:sz w:val="22"/>
          <w:rPrChange w:id="289" w:author="Reis-Filho, Jorge S./Pathology" w:date="2019-07-13T23:19:00Z">
            <w:rPr>
              <w:rFonts w:ascii="Arial" w:eastAsia="Arial" w:hAnsi="Arial" w:cs="Arial"/>
              <w:color w:val="000000" w:themeColor="text1"/>
              <w:sz w:val="22"/>
            </w:rPr>
          </w:rPrChange>
        </w:rPr>
      </w:pPr>
      <w:ins w:id="290" w:author="Reis-Filho, Jorge S./Pathology" w:date="2019-07-13T21:44:00Z">
        <w:r w:rsidRPr="0030441E">
          <w:rPr>
            <w:rFonts w:ascii="Arial" w:eastAsia="Arial" w:hAnsi="Arial" w:cs="Arial"/>
            <w:color w:val="0033CC"/>
            <w:sz w:val="22"/>
            <w:rPrChange w:id="291" w:author="Reis-Filho, Jorge S./Pathology" w:date="2019-07-13T23:19:00Z">
              <w:rPr>
                <w:rFonts w:ascii="Arial" w:eastAsia="Arial" w:hAnsi="Arial" w:cs="Arial"/>
                <w:color w:val="000000" w:themeColor="text1"/>
                <w:sz w:val="22"/>
              </w:rPr>
            </w:rPrChange>
          </w:rPr>
          <w:t xml:space="preserve">As an exploratory, hypothesis generating analysis, we sought to define whether the high-intensity </w:t>
        </w:r>
        <w:proofErr w:type="spellStart"/>
        <w:r w:rsidRPr="0030441E">
          <w:rPr>
            <w:rFonts w:ascii="Arial" w:eastAsia="Arial" w:hAnsi="Arial" w:cs="Arial"/>
            <w:color w:val="0033CC"/>
            <w:sz w:val="22"/>
            <w:rPrChange w:id="292" w:author="Reis-Filho, Jorge S./Pathology" w:date="2019-07-13T23:19:00Z">
              <w:rPr>
                <w:rFonts w:ascii="Arial" w:eastAsia="Arial" w:hAnsi="Arial" w:cs="Arial"/>
                <w:color w:val="000000" w:themeColor="text1"/>
                <w:sz w:val="22"/>
              </w:rPr>
            </w:rPrChange>
          </w:rPr>
          <w:t>cfDNA</w:t>
        </w:r>
        <w:proofErr w:type="spellEnd"/>
        <w:r w:rsidRPr="0030441E">
          <w:rPr>
            <w:rFonts w:ascii="Arial" w:eastAsia="Arial" w:hAnsi="Arial" w:cs="Arial"/>
            <w:color w:val="0033CC"/>
            <w:sz w:val="22"/>
            <w:rPrChange w:id="293" w:author="Reis-Filho, Jorge S./Pathology" w:date="2019-07-13T23:19:00Z">
              <w:rPr>
                <w:rFonts w:ascii="Arial" w:eastAsia="Arial" w:hAnsi="Arial" w:cs="Arial"/>
                <w:color w:val="000000" w:themeColor="text1"/>
                <w:sz w:val="22"/>
              </w:rPr>
            </w:rPrChange>
          </w:rPr>
          <w:t xml:space="preserve"> assay would </w:t>
        </w:r>
      </w:ins>
      <w:ins w:id="294" w:author="Reis-Filho, Jorge S./Pathology" w:date="2019-07-13T21:45:00Z">
        <w:r w:rsidRPr="0030441E">
          <w:rPr>
            <w:rFonts w:ascii="Arial" w:eastAsia="Arial" w:hAnsi="Arial" w:cs="Arial"/>
            <w:i/>
            <w:color w:val="0033CC"/>
            <w:sz w:val="22"/>
            <w:rPrChange w:id="295" w:author="Reis-Filho, Jorge S./Pathology" w:date="2019-07-13T23:19:00Z">
              <w:rPr>
                <w:rFonts w:ascii="Arial" w:eastAsia="Arial" w:hAnsi="Arial" w:cs="Arial"/>
                <w:i/>
                <w:color w:val="000000" w:themeColor="text1"/>
                <w:sz w:val="22"/>
              </w:rPr>
            </w:rPrChange>
          </w:rPr>
          <w:t xml:space="preserve">de novo </w:t>
        </w:r>
      </w:ins>
      <w:ins w:id="296" w:author="Reis-Filho, Jorge S./Pathology" w:date="2019-07-13T21:44:00Z">
        <w:r w:rsidRPr="0030441E">
          <w:rPr>
            <w:rFonts w:ascii="Arial" w:eastAsia="Arial" w:hAnsi="Arial" w:cs="Arial"/>
            <w:color w:val="0033CC"/>
            <w:sz w:val="22"/>
            <w:rPrChange w:id="297" w:author="Reis-Filho, Jorge S./Pathology" w:date="2019-07-13T23:19:00Z">
              <w:rPr>
                <w:rFonts w:ascii="Arial" w:eastAsia="Arial" w:hAnsi="Arial" w:cs="Arial"/>
                <w:color w:val="000000" w:themeColor="text1"/>
                <w:sz w:val="22"/>
              </w:rPr>
            </w:rPrChange>
          </w:rPr>
          <w:t>detect CNVs</w:t>
        </w:r>
      </w:ins>
      <w:ins w:id="298" w:author="Reis-Filho, Jorge S./Pathology" w:date="2019-07-13T21:49:00Z">
        <w:r w:rsidR="00997664" w:rsidRPr="0030441E">
          <w:rPr>
            <w:rFonts w:ascii="Arial" w:eastAsia="Arial" w:hAnsi="Arial" w:cs="Arial"/>
            <w:color w:val="0033CC"/>
            <w:sz w:val="22"/>
            <w:rPrChange w:id="299" w:author="Reis-Filho, Jorge S./Pathology" w:date="2019-07-13T23:19:00Z">
              <w:rPr>
                <w:rFonts w:ascii="Arial" w:eastAsia="Arial" w:hAnsi="Arial" w:cs="Arial"/>
                <w:color w:val="000000" w:themeColor="text1"/>
                <w:sz w:val="22"/>
              </w:rPr>
            </w:rPrChange>
          </w:rPr>
          <w:t xml:space="preserve">. We have observed a relatively good concordance between CNVs detected in tumor biopsy and </w:t>
        </w:r>
        <w:proofErr w:type="spellStart"/>
        <w:r w:rsidR="00997664" w:rsidRPr="0030441E">
          <w:rPr>
            <w:rFonts w:ascii="Arial" w:eastAsia="Arial" w:hAnsi="Arial" w:cs="Arial"/>
            <w:color w:val="0033CC"/>
            <w:sz w:val="22"/>
            <w:rPrChange w:id="300" w:author="Reis-Filho, Jorge S./Pathology" w:date="2019-07-13T23:19:00Z">
              <w:rPr>
                <w:rFonts w:ascii="Arial" w:eastAsia="Arial" w:hAnsi="Arial" w:cs="Arial"/>
                <w:color w:val="000000" w:themeColor="text1"/>
                <w:sz w:val="22"/>
              </w:rPr>
            </w:rPrChange>
          </w:rPr>
          <w:t>cfDNA</w:t>
        </w:r>
        <w:proofErr w:type="spellEnd"/>
        <w:r w:rsidR="00997664" w:rsidRPr="0030441E">
          <w:rPr>
            <w:rFonts w:ascii="Arial" w:eastAsia="Arial" w:hAnsi="Arial" w:cs="Arial"/>
            <w:color w:val="0033CC"/>
            <w:sz w:val="22"/>
            <w:rPrChange w:id="301" w:author="Reis-Filho, Jorge S./Pathology" w:date="2019-07-13T23:19:00Z">
              <w:rPr>
                <w:rFonts w:ascii="Arial" w:eastAsia="Arial" w:hAnsi="Arial" w:cs="Arial"/>
                <w:color w:val="000000" w:themeColor="text1"/>
                <w:sz w:val="22"/>
              </w:rPr>
            </w:rPrChange>
          </w:rPr>
          <w:t xml:space="preserve"> </w:t>
        </w:r>
      </w:ins>
      <w:ins w:id="302" w:author="Reis-Filho, Jorge S./Pathology" w:date="2019-07-13T21:50:00Z">
        <w:r w:rsidR="00997664" w:rsidRPr="0030441E">
          <w:rPr>
            <w:rFonts w:ascii="Arial" w:eastAsia="Arial" w:hAnsi="Arial" w:cs="Arial"/>
            <w:color w:val="0033CC"/>
            <w:sz w:val="22"/>
            <w:rPrChange w:id="303" w:author="Reis-Filho, Jorge S./Pathology" w:date="2019-07-13T23:19:00Z">
              <w:rPr>
                <w:rFonts w:ascii="Arial" w:eastAsia="Arial" w:hAnsi="Arial" w:cs="Arial"/>
                <w:color w:val="000000" w:themeColor="text1"/>
                <w:sz w:val="22"/>
              </w:rPr>
            </w:rPrChange>
          </w:rPr>
          <w:t xml:space="preserve">in cases where the </w:t>
        </w:r>
        <w:proofErr w:type="spellStart"/>
        <w:r w:rsidR="00997664" w:rsidRPr="0030441E">
          <w:rPr>
            <w:rFonts w:ascii="Arial" w:eastAsia="Arial" w:hAnsi="Arial" w:cs="Arial"/>
            <w:color w:val="0033CC"/>
            <w:sz w:val="22"/>
            <w:rPrChange w:id="304" w:author="Reis-Filho, Jorge S./Pathology" w:date="2019-07-13T23:19:00Z">
              <w:rPr>
                <w:rFonts w:ascii="Arial" w:eastAsia="Arial" w:hAnsi="Arial" w:cs="Arial"/>
                <w:color w:val="000000" w:themeColor="text1"/>
                <w:sz w:val="22"/>
              </w:rPr>
            </w:rPrChange>
          </w:rPr>
          <w:t>ctDNA</w:t>
        </w:r>
        <w:proofErr w:type="spellEnd"/>
        <w:r w:rsidR="00997664" w:rsidRPr="0030441E">
          <w:rPr>
            <w:rFonts w:ascii="Arial" w:eastAsia="Arial" w:hAnsi="Arial" w:cs="Arial"/>
            <w:color w:val="0033CC"/>
            <w:sz w:val="22"/>
            <w:rPrChange w:id="305" w:author="Reis-Filho, Jorge S./Pathology" w:date="2019-07-13T23:19:00Z">
              <w:rPr>
                <w:rFonts w:ascii="Arial" w:eastAsia="Arial" w:hAnsi="Arial" w:cs="Arial"/>
                <w:color w:val="000000" w:themeColor="text1"/>
                <w:sz w:val="22"/>
              </w:rPr>
            </w:rPrChange>
          </w:rPr>
          <w:t xml:space="preserve"> fractions were </w:t>
        </w:r>
      </w:ins>
      <w:ins w:id="306" w:author="Reis-Filho, Jorge S./Pathology" w:date="2019-07-13T22:03:00Z">
        <w:r w:rsidR="00EB1AB8" w:rsidRPr="0030441E">
          <w:rPr>
            <w:rFonts w:ascii="Arial" w:eastAsia="Arial" w:hAnsi="Arial" w:cs="Arial"/>
            <w:color w:val="0033CC"/>
            <w:sz w:val="22"/>
          </w:rPr>
          <w:t>≥</w:t>
        </w:r>
      </w:ins>
      <w:ins w:id="307" w:author="Reis-Filho, Jorge S./Pathology" w:date="2019-07-13T21:50:00Z">
        <w:r w:rsidR="00997664" w:rsidRPr="0030441E">
          <w:rPr>
            <w:rFonts w:ascii="Arial" w:eastAsia="Arial" w:hAnsi="Arial" w:cs="Arial"/>
            <w:color w:val="0033CC"/>
            <w:sz w:val="22"/>
            <w:rPrChange w:id="308" w:author="Reis-Filho, Jorge S./Pathology" w:date="2019-07-13T23:19:00Z">
              <w:rPr>
                <w:rFonts w:ascii="Arial" w:eastAsia="Arial" w:hAnsi="Arial" w:cs="Arial"/>
                <w:color w:val="000000" w:themeColor="text1"/>
                <w:sz w:val="22"/>
              </w:rPr>
            </w:rPrChange>
          </w:rPr>
          <w:t>10% (</w:t>
        </w:r>
      </w:ins>
      <w:commentRangeStart w:id="309"/>
      <w:ins w:id="310" w:author="Reis-Filho, Jorge S./Pathology" w:date="2019-07-13T21:53:00Z">
        <w:r w:rsidR="00997664" w:rsidRPr="0030441E">
          <w:rPr>
            <w:rFonts w:ascii="Arial" w:eastAsia="Arial" w:hAnsi="Arial" w:cs="Arial"/>
            <w:color w:val="0033CC"/>
            <w:sz w:val="22"/>
            <w:rPrChange w:id="311" w:author="Reis-Filho, Jorge S./Pathology" w:date="2019-07-13T23:19:00Z">
              <w:rPr>
                <w:rFonts w:ascii="Arial" w:eastAsia="Arial" w:hAnsi="Arial" w:cs="Arial"/>
                <w:color w:val="000000" w:themeColor="text1"/>
                <w:sz w:val="22"/>
              </w:rPr>
            </w:rPrChange>
          </w:rPr>
          <w:t>?? of ?? patients</w:t>
        </w:r>
      </w:ins>
      <w:commentRangeEnd w:id="309"/>
      <w:ins w:id="312" w:author="Reis-Filho, Jorge S./Pathology" w:date="2019-07-13T22:15:00Z">
        <w:r w:rsidR="000265C3" w:rsidRPr="0030441E">
          <w:rPr>
            <w:rStyle w:val="CommentReference"/>
            <w:color w:val="0033CC"/>
            <w:rPrChange w:id="313" w:author="Reis-Filho, Jorge S./Pathology" w:date="2019-07-13T23:19:00Z">
              <w:rPr>
                <w:rStyle w:val="CommentReference"/>
              </w:rPr>
            </w:rPrChange>
          </w:rPr>
          <w:commentReference w:id="309"/>
        </w:r>
      </w:ins>
      <w:ins w:id="314" w:author="Reis-Filho, Jorge S./Pathology" w:date="2019-07-13T22:16:00Z">
        <w:r w:rsidR="000265C3" w:rsidRPr="0030441E">
          <w:rPr>
            <w:rFonts w:ascii="Arial" w:eastAsia="Arial" w:hAnsi="Arial" w:cs="Arial"/>
            <w:color w:val="0033CC"/>
            <w:sz w:val="22"/>
          </w:rPr>
          <w:t>;</w:t>
        </w:r>
      </w:ins>
      <w:ins w:id="315" w:author="Reis-Filho, Jorge S./Pathology" w:date="2019-07-13T22:03:00Z">
        <w:r w:rsidR="00EB1AB8" w:rsidRPr="0030441E">
          <w:rPr>
            <w:rFonts w:ascii="Arial" w:eastAsia="Arial" w:hAnsi="Arial" w:cs="Arial"/>
            <w:color w:val="0033CC"/>
            <w:sz w:val="22"/>
          </w:rPr>
          <w:t xml:space="preserve"> </w:t>
        </w:r>
        <w:r w:rsidR="00EB1AB8" w:rsidRPr="0030441E">
          <w:rPr>
            <w:rFonts w:ascii="Arial" w:eastAsia="Arial" w:hAnsi="Arial" w:cs="Arial"/>
            <w:b/>
            <w:color w:val="0033CC"/>
            <w:sz w:val="22"/>
            <w:highlight w:val="yellow"/>
            <w:rPrChange w:id="316" w:author="Reis-Filho, Jorge S./Pathology" w:date="2019-07-13T23:19:00Z">
              <w:rPr>
                <w:rFonts w:ascii="Arial" w:eastAsia="Arial" w:hAnsi="Arial" w:cs="Arial"/>
                <w:b/>
                <w:color w:val="0033CC"/>
                <w:sz w:val="22"/>
              </w:rPr>
            </w:rPrChange>
          </w:rPr>
          <w:t>Supplementar</w:t>
        </w:r>
      </w:ins>
      <w:ins w:id="317" w:author="Reis-Filho, Jorge S./Pathology" w:date="2019-07-13T22:04:00Z">
        <w:r w:rsidR="00EB1AB8" w:rsidRPr="0030441E">
          <w:rPr>
            <w:rFonts w:ascii="Arial" w:eastAsia="Arial" w:hAnsi="Arial" w:cs="Arial"/>
            <w:b/>
            <w:color w:val="0033CC"/>
            <w:sz w:val="22"/>
            <w:highlight w:val="yellow"/>
            <w:rPrChange w:id="318" w:author="Reis-Filho, Jorge S./Pathology" w:date="2019-07-13T23:19:00Z">
              <w:rPr>
                <w:rFonts w:ascii="Arial" w:eastAsia="Arial" w:hAnsi="Arial" w:cs="Arial"/>
                <w:b/>
                <w:color w:val="0033CC"/>
                <w:sz w:val="22"/>
              </w:rPr>
            </w:rPrChange>
          </w:rPr>
          <w:t>y Figs. RR17-RR20</w:t>
        </w:r>
      </w:ins>
      <w:ins w:id="319" w:author="Reis-Filho, Jorge S./Pathology" w:date="2019-07-13T21:50:00Z">
        <w:r w:rsidR="00997664" w:rsidRPr="0030441E">
          <w:rPr>
            <w:rFonts w:ascii="Arial" w:eastAsia="Arial" w:hAnsi="Arial" w:cs="Arial"/>
            <w:color w:val="0033CC"/>
            <w:sz w:val="22"/>
            <w:rPrChange w:id="320" w:author="Reis-Filho, Jorge S./Pathology" w:date="2019-07-13T23:19:00Z">
              <w:rPr>
                <w:rFonts w:ascii="Arial" w:eastAsia="Arial" w:hAnsi="Arial" w:cs="Arial"/>
                <w:color w:val="000000" w:themeColor="text1"/>
                <w:sz w:val="22"/>
              </w:rPr>
            </w:rPrChange>
          </w:rPr>
          <w:t xml:space="preserve">). </w:t>
        </w:r>
      </w:ins>
      <w:ins w:id="321" w:author="Reis-Filho, Jorge S./Pathology" w:date="2019-07-13T21:53:00Z">
        <w:r w:rsidR="00997664" w:rsidRPr="0030441E">
          <w:rPr>
            <w:rFonts w:ascii="Arial" w:eastAsia="Arial" w:hAnsi="Arial" w:cs="Arial"/>
            <w:color w:val="0033CC"/>
            <w:sz w:val="22"/>
            <w:rPrChange w:id="322" w:author="Reis-Filho, Jorge S./Pathology" w:date="2019-07-13T23:19:00Z">
              <w:rPr>
                <w:rFonts w:ascii="Arial" w:eastAsia="Arial" w:hAnsi="Arial" w:cs="Arial"/>
                <w:color w:val="000000" w:themeColor="text1"/>
                <w:sz w:val="22"/>
              </w:rPr>
            </w:rPrChange>
          </w:rPr>
          <w:t xml:space="preserve">We next sought to define whether </w:t>
        </w:r>
      </w:ins>
      <w:ins w:id="323" w:author="Reis-Filho, Jorge S./Pathology" w:date="2019-07-13T21:51:00Z">
        <w:r w:rsidR="00997664" w:rsidRPr="0030441E">
          <w:rPr>
            <w:rFonts w:ascii="Arial" w:eastAsia="Arial" w:hAnsi="Arial" w:cs="Arial"/>
            <w:color w:val="0033CC"/>
            <w:sz w:val="22"/>
            <w:rPrChange w:id="324" w:author="Reis-Filho, Jorge S./Pathology" w:date="2019-07-13T23:19:00Z">
              <w:rPr>
                <w:rFonts w:ascii="Arial" w:eastAsia="Arial" w:hAnsi="Arial" w:cs="Arial"/>
                <w:color w:val="000000" w:themeColor="text1"/>
                <w:sz w:val="22"/>
              </w:rPr>
            </w:rPrChange>
          </w:rPr>
          <w:t xml:space="preserve">actionable CNVs (e.g. </w:t>
        </w:r>
      </w:ins>
      <w:ins w:id="325" w:author="Reis-Filho, Jorge S./Pathology" w:date="2019-07-13T21:46:00Z">
        <w:r w:rsidR="00997664" w:rsidRPr="0030441E">
          <w:rPr>
            <w:rFonts w:ascii="Arial" w:eastAsia="Arial" w:hAnsi="Arial" w:cs="Arial"/>
            <w:i/>
            <w:color w:val="0033CC"/>
            <w:sz w:val="22"/>
            <w:rPrChange w:id="326" w:author="Reis-Filho, Jorge S./Pathology" w:date="2019-07-13T23:19:00Z">
              <w:rPr>
                <w:rFonts w:ascii="Arial" w:eastAsia="Arial" w:hAnsi="Arial" w:cs="Arial"/>
                <w:i/>
                <w:color w:val="000000" w:themeColor="text1"/>
                <w:sz w:val="22"/>
              </w:rPr>
            </w:rPrChange>
          </w:rPr>
          <w:t xml:space="preserve">ERBB2 </w:t>
        </w:r>
        <w:r w:rsidR="00997664" w:rsidRPr="0030441E">
          <w:rPr>
            <w:rFonts w:ascii="Arial" w:eastAsia="Arial" w:hAnsi="Arial" w:cs="Arial"/>
            <w:color w:val="0033CC"/>
            <w:sz w:val="22"/>
            <w:rPrChange w:id="327" w:author="Reis-Filho, Jorge S./Pathology" w:date="2019-07-13T23:19:00Z">
              <w:rPr>
                <w:rFonts w:ascii="Arial" w:eastAsia="Arial" w:hAnsi="Arial" w:cs="Arial"/>
                <w:color w:val="000000" w:themeColor="text1"/>
                <w:sz w:val="22"/>
              </w:rPr>
            </w:rPrChange>
          </w:rPr>
          <w:t>(</w:t>
        </w:r>
        <w:r w:rsidR="00997664" w:rsidRPr="0030441E">
          <w:rPr>
            <w:rFonts w:ascii="Arial" w:eastAsia="Arial" w:hAnsi="Arial" w:cs="Arial"/>
            <w:i/>
            <w:color w:val="0033CC"/>
            <w:sz w:val="22"/>
            <w:rPrChange w:id="328" w:author="Reis-Filho, Jorge S./Pathology" w:date="2019-07-13T23:19:00Z">
              <w:rPr>
                <w:rFonts w:ascii="Arial" w:eastAsia="Arial" w:hAnsi="Arial" w:cs="Arial"/>
                <w:i/>
                <w:color w:val="000000" w:themeColor="text1"/>
                <w:sz w:val="22"/>
              </w:rPr>
            </w:rPrChange>
          </w:rPr>
          <w:t>HER2</w:t>
        </w:r>
        <w:r w:rsidR="00997664" w:rsidRPr="0030441E">
          <w:rPr>
            <w:rFonts w:ascii="Arial" w:eastAsia="Arial" w:hAnsi="Arial" w:cs="Arial"/>
            <w:color w:val="0033CC"/>
            <w:sz w:val="22"/>
            <w:rPrChange w:id="329" w:author="Reis-Filho, Jorge S./Pathology" w:date="2019-07-13T23:19:00Z">
              <w:rPr>
                <w:rFonts w:ascii="Arial" w:eastAsia="Arial" w:hAnsi="Arial" w:cs="Arial"/>
                <w:color w:val="000000" w:themeColor="text1"/>
                <w:sz w:val="22"/>
              </w:rPr>
            </w:rPrChange>
          </w:rPr>
          <w:t>)</w:t>
        </w:r>
        <w:r w:rsidR="00997664" w:rsidRPr="0030441E">
          <w:rPr>
            <w:rFonts w:ascii="Arial" w:eastAsia="Arial" w:hAnsi="Arial" w:cs="Arial"/>
            <w:i/>
            <w:color w:val="0033CC"/>
            <w:sz w:val="22"/>
            <w:rPrChange w:id="330" w:author="Reis-Filho, Jorge S./Pathology" w:date="2019-07-13T23:19:00Z">
              <w:rPr>
                <w:rFonts w:ascii="Arial" w:eastAsia="Arial" w:hAnsi="Arial" w:cs="Arial"/>
                <w:i/>
                <w:color w:val="000000" w:themeColor="text1"/>
                <w:sz w:val="22"/>
              </w:rPr>
            </w:rPrChange>
          </w:rPr>
          <w:t xml:space="preserve"> </w:t>
        </w:r>
      </w:ins>
      <w:ins w:id="331" w:author="Reis-Filho, Jorge S./Pathology" w:date="2019-07-13T21:51:00Z">
        <w:r w:rsidR="00997664" w:rsidRPr="0030441E">
          <w:rPr>
            <w:rFonts w:ascii="Arial" w:eastAsia="Arial" w:hAnsi="Arial" w:cs="Arial"/>
            <w:color w:val="0033CC"/>
            <w:sz w:val="22"/>
            <w:rPrChange w:id="332" w:author="Reis-Filho, Jorge S./Pathology" w:date="2019-07-13T23:19:00Z">
              <w:rPr>
                <w:rFonts w:ascii="Arial" w:eastAsia="Arial" w:hAnsi="Arial" w:cs="Arial"/>
                <w:color w:val="000000" w:themeColor="text1"/>
                <w:sz w:val="22"/>
              </w:rPr>
            </w:rPrChange>
          </w:rPr>
          <w:t xml:space="preserve">amplification in </w:t>
        </w:r>
      </w:ins>
      <w:ins w:id="333" w:author="Reis-Filho, Jorge S./Pathology" w:date="2019-07-13T22:17:00Z">
        <w:r w:rsidR="00BE6275" w:rsidRPr="0030441E">
          <w:rPr>
            <w:rFonts w:ascii="Arial" w:eastAsia="Arial" w:hAnsi="Arial" w:cs="Arial"/>
            <w:color w:val="0033CC"/>
            <w:sz w:val="22"/>
          </w:rPr>
          <w:t xml:space="preserve">MBCs </w:t>
        </w:r>
      </w:ins>
      <w:ins w:id="334" w:author="Reis-Filho, Jorge S./Pathology" w:date="2019-07-13T21:51:00Z">
        <w:r w:rsidR="00997664" w:rsidRPr="0030441E">
          <w:rPr>
            <w:rFonts w:ascii="Arial" w:eastAsia="Arial" w:hAnsi="Arial" w:cs="Arial"/>
            <w:color w:val="0033CC"/>
            <w:sz w:val="22"/>
            <w:rPrChange w:id="335" w:author="Reis-Filho, Jorge S./Pathology" w:date="2019-07-13T23:19:00Z">
              <w:rPr>
                <w:rFonts w:ascii="Arial" w:eastAsia="Arial" w:hAnsi="Arial" w:cs="Arial"/>
                <w:color w:val="000000" w:themeColor="text1"/>
                <w:sz w:val="22"/>
              </w:rPr>
            </w:rPrChange>
          </w:rPr>
          <w:t xml:space="preserve">(n=4) </w:t>
        </w:r>
      </w:ins>
      <w:ins w:id="336" w:author="Reis-Filho, Jorge S./Pathology" w:date="2019-07-13T21:46:00Z">
        <w:r w:rsidR="00997664" w:rsidRPr="0030441E">
          <w:rPr>
            <w:rFonts w:ascii="Arial" w:eastAsia="Arial" w:hAnsi="Arial" w:cs="Arial"/>
            <w:color w:val="0033CC"/>
            <w:sz w:val="22"/>
            <w:rPrChange w:id="337" w:author="Reis-Filho, Jorge S./Pathology" w:date="2019-07-13T23:19:00Z">
              <w:rPr>
                <w:rFonts w:ascii="Arial" w:eastAsia="Arial" w:hAnsi="Arial" w:cs="Arial"/>
                <w:color w:val="000000" w:themeColor="text1"/>
                <w:sz w:val="22"/>
              </w:rPr>
            </w:rPrChange>
          </w:rPr>
          <w:t xml:space="preserve">and </w:t>
        </w:r>
        <w:r w:rsidR="00997664" w:rsidRPr="0030441E">
          <w:rPr>
            <w:rFonts w:ascii="Arial" w:eastAsia="Arial" w:hAnsi="Arial" w:cs="Arial"/>
            <w:i/>
            <w:color w:val="0033CC"/>
            <w:sz w:val="22"/>
            <w:rPrChange w:id="338" w:author="Reis-Filho, Jorge S./Pathology" w:date="2019-07-13T23:19:00Z">
              <w:rPr>
                <w:rFonts w:ascii="Arial" w:eastAsia="Arial" w:hAnsi="Arial" w:cs="Arial"/>
                <w:i/>
                <w:color w:val="000000" w:themeColor="text1"/>
                <w:sz w:val="22"/>
              </w:rPr>
            </w:rPrChange>
          </w:rPr>
          <w:t xml:space="preserve">MET </w:t>
        </w:r>
        <w:r w:rsidR="00997664" w:rsidRPr="0030441E">
          <w:rPr>
            <w:rFonts w:ascii="Arial" w:eastAsia="Arial" w:hAnsi="Arial" w:cs="Arial"/>
            <w:color w:val="0033CC"/>
            <w:sz w:val="22"/>
            <w:rPrChange w:id="339" w:author="Reis-Filho, Jorge S./Pathology" w:date="2019-07-13T23:19:00Z">
              <w:rPr>
                <w:rFonts w:ascii="Arial" w:eastAsia="Arial" w:hAnsi="Arial" w:cs="Arial"/>
                <w:color w:val="000000" w:themeColor="text1"/>
                <w:sz w:val="22"/>
              </w:rPr>
            </w:rPrChange>
          </w:rPr>
          <w:t>amplification in NSCLs</w:t>
        </w:r>
      </w:ins>
      <w:ins w:id="340" w:author="Reis-Filho, Jorge S./Pathology" w:date="2019-07-13T21:47:00Z">
        <w:r w:rsidR="00997664" w:rsidRPr="0030441E">
          <w:rPr>
            <w:rFonts w:ascii="Arial" w:eastAsia="Arial" w:hAnsi="Arial" w:cs="Arial"/>
            <w:color w:val="0033CC"/>
            <w:sz w:val="22"/>
            <w:rPrChange w:id="341" w:author="Reis-Filho, Jorge S./Pathology" w:date="2019-07-13T23:19:00Z">
              <w:rPr>
                <w:rFonts w:ascii="Arial" w:eastAsia="Arial" w:hAnsi="Arial" w:cs="Arial"/>
                <w:color w:val="000000" w:themeColor="text1"/>
                <w:sz w:val="22"/>
              </w:rPr>
            </w:rPrChange>
          </w:rPr>
          <w:t xml:space="preserve"> (n=1)</w:t>
        </w:r>
      </w:ins>
      <w:ins w:id="342" w:author="Reis-Filho, Jorge S./Pathology" w:date="2019-07-13T21:51:00Z">
        <w:r w:rsidR="00997664" w:rsidRPr="0030441E">
          <w:rPr>
            <w:rFonts w:ascii="Arial" w:eastAsia="Arial" w:hAnsi="Arial" w:cs="Arial"/>
            <w:color w:val="0033CC"/>
            <w:sz w:val="22"/>
            <w:rPrChange w:id="343" w:author="Reis-Filho, Jorge S./Pathology" w:date="2019-07-13T23:19:00Z">
              <w:rPr>
                <w:rFonts w:ascii="Arial" w:eastAsia="Arial" w:hAnsi="Arial" w:cs="Arial"/>
                <w:color w:val="000000" w:themeColor="text1"/>
                <w:sz w:val="22"/>
              </w:rPr>
            </w:rPrChange>
          </w:rPr>
          <w:t xml:space="preserve">) would be </w:t>
        </w:r>
      </w:ins>
      <w:ins w:id="344" w:author="Reis-Filho, Jorge S./Pathology" w:date="2019-07-13T21:52:00Z">
        <w:r w:rsidR="00997664" w:rsidRPr="0030441E">
          <w:rPr>
            <w:rFonts w:ascii="Arial" w:eastAsia="Arial" w:hAnsi="Arial" w:cs="Arial"/>
            <w:color w:val="0033CC"/>
            <w:sz w:val="22"/>
            <w:rPrChange w:id="345" w:author="Reis-Filho, Jorge S./Pathology" w:date="2019-07-13T23:19:00Z">
              <w:rPr>
                <w:rFonts w:ascii="Arial" w:eastAsia="Arial" w:hAnsi="Arial" w:cs="Arial"/>
                <w:color w:val="000000" w:themeColor="text1"/>
                <w:sz w:val="22"/>
              </w:rPr>
            </w:rPrChange>
          </w:rPr>
          <w:t xml:space="preserve">detected </w:t>
        </w:r>
        <w:r w:rsidR="00997664" w:rsidRPr="0030441E">
          <w:rPr>
            <w:rFonts w:ascii="Arial" w:eastAsia="Arial" w:hAnsi="Arial" w:cs="Arial"/>
            <w:i/>
            <w:color w:val="0033CC"/>
            <w:sz w:val="22"/>
            <w:rPrChange w:id="346" w:author="Reis-Filho, Jorge S./Pathology" w:date="2019-07-13T23:19:00Z">
              <w:rPr>
                <w:rFonts w:ascii="Arial" w:eastAsia="Arial" w:hAnsi="Arial" w:cs="Arial"/>
                <w:i/>
                <w:color w:val="000000" w:themeColor="text1"/>
                <w:sz w:val="22"/>
              </w:rPr>
            </w:rPrChange>
          </w:rPr>
          <w:t xml:space="preserve">de novo </w:t>
        </w:r>
        <w:r w:rsidR="00997664" w:rsidRPr="0030441E">
          <w:rPr>
            <w:rFonts w:ascii="Arial" w:eastAsia="Arial" w:hAnsi="Arial" w:cs="Arial"/>
            <w:color w:val="0033CC"/>
            <w:sz w:val="22"/>
            <w:rPrChange w:id="347" w:author="Reis-Filho, Jorge S./Pathology" w:date="2019-07-13T23:19:00Z">
              <w:rPr>
                <w:rFonts w:ascii="Arial" w:eastAsia="Arial" w:hAnsi="Arial" w:cs="Arial"/>
                <w:color w:val="000000" w:themeColor="text1"/>
                <w:sz w:val="22"/>
              </w:rPr>
            </w:rPrChange>
          </w:rPr>
          <w:t xml:space="preserve">by the </w:t>
        </w:r>
      </w:ins>
      <w:ins w:id="348" w:author="Reis-Filho, Jorge S./Pathology" w:date="2019-07-13T22:32:00Z">
        <w:r w:rsidR="007D1DF9" w:rsidRPr="0030441E">
          <w:rPr>
            <w:rFonts w:ascii="Arial" w:eastAsia="Arial" w:hAnsi="Arial" w:cs="Arial"/>
            <w:color w:val="0033CC"/>
            <w:sz w:val="22"/>
          </w:rPr>
          <w:t>high-intensity</w:t>
        </w:r>
      </w:ins>
      <w:ins w:id="349" w:author="Reis-Filho, Jorge S./Pathology" w:date="2019-07-13T21:52:00Z">
        <w:r w:rsidR="00997664" w:rsidRPr="0030441E">
          <w:rPr>
            <w:rFonts w:ascii="Arial" w:eastAsia="Arial" w:hAnsi="Arial" w:cs="Arial"/>
            <w:color w:val="0033CC"/>
            <w:sz w:val="22"/>
            <w:rPrChange w:id="350" w:author="Reis-Filho, Jorge S./Pathology" w:date="2019-07-13T23:19:00Z">
              <w:rPr>
                <w:rFonts w:ascii="Arial" w:eastAsia="Arial" w:hAnsi="Arial" w:cs="Arial"/>
                <w:color w:val="000000" w:themeColor="text1"/>
                <w:sz w:val="22"/>
              </w:rPr>
            </w:rPrChange>
          </w:rPr>
          <w:t xml:space="preserve"> </w:t>
        </w:r>
        <w:proofErr w:type="spellStart"/>
        <w:r w:rsidR="00997664" w:rsidRPr="0030441E">
          <w:rPr>
            <w:rFonts w:ascii="Arial" w:eastAsia="Arial" w:hAnsi="Arial" w:cs="Arial"/>
            <w:color w:val="0033CC"/>
            <w:sz w:val="22"/>
            <w:rPrChange w:id="351" w:author="Reis-Filho, Jorge S./Pathology" w:date="2019-07-13T23:19:00Z">
              <w:rPr>
                <w:rFonts w:ascii="Arial" w:eastAsia="Arial" w:hAnsi="Arial" w:cs="Arial"/>
                <w:color w:val="000000" w:themeColor="text1"/>
                <w:sz w:val="22"/>
              </w:rPr>
            </w:rPrChange>
          </w:rPr>
          <w:t>cfDNA</w:t>
        </w:r>
        <w:proofErr w:type="spellEnd"/>
        <w:r w:rsidR="00997664" w:rsidRPr="0030441E">
          <w:rPr>
            <w:rFonts w:ascii="Arial" w:eastAsia="Arial" w:hAnsi="Arial" w:cs="Arial"/>
            <w:color w:val="0033CC"/>
            <w:sz w:val="22"/>
            <w:rPrChange w:id="352" w:author="Reis-Filho, Jorge S./Pathology" w:date="2019-07-13T23:19:00Z">
              <w:rPr>
                <w:rFonts w:ascii="Arial" w:eastAsia="Arial" w:hAnsi="Arial" w:cs="Arial"/>
                <w:color w:val="000000" w:themeColor="text1"/>
                <w:sz w:val="22"/>
              </w:rPr>
            </w:rPrChange>
          </w:rPr>
          <w:t xml:space="preserve"> assay</w:t>
        </w:r>
      </w:ins>
      <w:ins w:id="353" w:author="Reis-Filho, Jorge S./Pathology" w:date="2019-07-13T21:46:00Z">
        <w:r w:rsidR="00997664" w:rsidRPr="0030441E">
          <w:rPr>
            <w:rFonts w:ascii="Arial" w:eastAsia="Arial" w:hAnsi="Arial" w:cs="Arial"/>
            <w:color w:val="0033CC"/>
            <w:sz w:val="22"/>
            <w:rPrChange w:id="354" w:author="Reis-Filho, Jorge S./Pathology" w:date="2019-07-13T23:19:00Z">
              <w:rPr>
                <w:rFonts w:ascii="Arial" w:eastAsia="Arial" w:hAnsi="Arial" w:cs="Arial"/>
                <w:color w:val="000000" w:themeColor="text1"/>
                <w:sz w:val="22"/>
              </w:rPr>
            </w:rPrChange>
          </w:rPr>
          <w:t>. Th</w:t>
        </w:r>
      </w:ins>
      <w:ins w:id="355" w:author="Reis-Filho, Jorge S./Pathology" w:date="2019-07-13T21:53:00Z">
        <w:r w:rsidR="00997664" w:rsidRPr="0030441E">
          <w:rPr>
            <w:rFonts w:ascii="Arial" w:eastAsia="Arial" w:hAnsi="Arial" w:cs="Arial"/>
            <w:color w:val="0033CC"/>
            <w:sz w:val="22"/>
            <w:rPrChange w:id="356" w:author="Reis-Filho, Jorge S./Pathology" w:date="2019-07-13T23:19:00Z">
              <w:rPr>
                <w:rFonts w:ascii="Arial" w:eastAsia="Arial" w:hAnsi="Arial" w:cs="Arial"/>
                <w:color w:val="000000" w:themeColor="text1"/>
                <w:sz w:val="22"/>
              </w:rPr>
            </w:rPrChange>
          </w:rPr>
          <w:t>is</w:t>
        </w:r>
      </w:ins>
      <w:ins w:id="357" w:author="Reis-Filho, Jorge S./Pathology" w:date="2019-07-13T21:46:00Z">
        <w:r w:rsidR="00997664" w:rsidRPr="0030441E">
          <w:rPr>
            <w:rFonts w:ascii="Arial" w:eastAsia="Arial" w:hAnsi="Arial" w:cs="Arial"/>
            <w:color w:val="0033CC"/>
            <w:sz w:val="22"/>
            <w:rPrChange w:id="358" w:author="Reis-Filho, Jorge S./Pathology" w:date="2019-07-13T23:19:00Z">
              <w:rPr>
                <w:rFonts w:ascii="Arial" w:eastAsia="Arial" w:hAnsi="Arial" w:cs="Arial"/>
                <w:color w:val="000000" w:themeColor="text1"/>
                <w:sz w:val="22"/>
              </w:rPr>
            </w:rPrChange>
          </w:rPr>
          <w:t xml:space="preserve"> </w:t>
        </w:r>
        <w:r w:rsidR="00997664" w:rsidRPr="0030441E">
          <w:rPr>
            <w:rFonts w:ascii="Arial" w:eastAsia="Arial" w:hAnsi="Arial" w:cs="Arial"/>
            <w:color w:val="0033CC"/>
            <w:sz w:val="22"/>
            <w:szCs w:val="22"/>
            <w:rPrChange w:id="359" w:author="Reis-Filho, Jorge S./Pathology" w:date="2019-07-13T23:19:00Z">
              <w:rPr>
                <w:rFonts w:ascii="Arial" w:eastAsia="Arial" w:hAnsi="Arial" w:cs="Arial"/>
                <w:color w:val="000000" w:themeColor="text1"/>
                <w:sz w:val="22"/>
              </w:rPr>
            </w:rPrChange>
          </w:rPr>
          <w:t>analys</w:t>
        </w:r>
      </w:ins>
      <w:ins w:id="360" w:author="Reis-Filho, Jorge S./Pathology" w:date="2019-07-13T21:53:00Z">
        <w:r w:rsidR="00997664" w:rsidRPr="0030441E">
          <w:rPr>
            <w:rFonts w:ascii="Arial" w:eastAsia="Arial" w:hAnsi="Arial" w:cs="Arial"/>
            <w:color w:val="0033CC"/>
            <w:sz w:val="22"/>
            <w:szCs w:val="22"/>
            <w:rPrChange w:id="361" w:author="Reis-Filho, Jorge S./Pathology" w:date="2019-07-13T23:19:00Z">
              <w:rPr>
                <w:rFonts w:ascii="Arial" w:eastAsia="Arial" w:hAnsi="Arial" w:cs="Arial"/>
                <w:color w:val="000000" w:themeColor="text1"/>
                <w:sz w:val="22"/>
              </w:rPr>
            </w:rPrChange>
          </w:rPr>
          <w:t>i</w:t>
        </w:r>
      </w:ins>
      <w:ins w:id="362" w:author="Reis-Filho, Jorge S./Pathology" w:date="2019-07-13T21:46:00Z">
        <w:r w:rsidR="00997664" w:rsidRPr="0030441E">
          <w:rPr>
            <w:rFonts w:ascii="Arial" w:eastAsia="Arial" w:hAnsi="Arial" w:cs="Arial"/>
            <w:color w:val="0033CC"/>
            <w:sz w:val="22"/>
            <w:szCs w:val="22"/>
            <w:rPrChange w:id="363" w:author="Reis-Filho, Jorge S./Pathology" w:date="2019-07-13T23:19:00Z">
              <w:rPr>
                <w:rFonts w:ascii="Arial" w:eastAsia="Arial" w:hAnsi="Arial" w:cs="Arial"/>
                <w:color w:val="000000" w:themeColor="text1"/>
                <w:sz w:val="22"/>
              </w:rPr>
            </w:rPrChange>
          </w:rPr>
          <w:t xml:space="preserve">s revealed that </w:t>
        </w:r>
      </w:ins>
      <w:ins w:id="364" w:author="Reis-Filho, Jorge S./Pathology" w:date="2019-07-13T21:54:00Z">
        <w:r w:rsidR="00997664" w:rsidRPr="0030441E">
          <w:rPr>
            <w:rFonts w:ascii="Arial" w:eastAsia="Arial" w:hAnsi="Arial" w:cs="Arial"/>
            <w:color w:val="0033CC"/>
            <w:sz w:val="22"/>
            <w:szCs w:val="22"/>
            <w:rPrChange w:id="365" w:author="Reis-Filho, Jorge S./Pathology" w:date="2019-07-13T23:19:00Z">
              <w:rPr>
                <w:rFonts w:ascii="Arial" w:eastAsia="Arial" w:hAnsi="Arial" w:cs="Arial"/>
                <w:color w:val="000000" w:themeColor="text1"/>
                <w:sz w:val="22"/>
              </w:rPr>
            </w:rPrChange>
          </w:rPr>
          <w:t xml:space="preserve">in </w:t>
        </w:r>
      </w:ins>
      <w:ins w:id="366" w:author="Reis-Filho, Jorge S./Pathology" w:date="2019-07-13T21:46:00Z">
        <w:r w:rsidR="00997664" w:rsidRPr="0030441E">
          <w:rPr>
            <w:rFonts w:ascii="Arial" w:eastAsia="Arial" w:hAnsi="Arial" w:cs="Arial"/>
            <w:color w:val="0033CC"/>
            <w:sz w:val="22"/>
            <w:szCs w:val="22"/>
            <w:rPrChange w:id="367" w:author="Reis-Filho, Jorge S./Pathology" w:date="2019-07-13T23:19:00Z">
              <w:rPr>
                <w:rFonts w:ascii="Arial" w:eastAsia="Arial" w:hAnsi="Arial" w:cs="Arial"/>
                <w:color w:val="000000" w:themeColor="text1"/>
                <w:sz w:val="22"/>
              </w:rPr>
            </w:rPrChange>
          </w:rPr>
          <w:t>the</w:t>
        </w:r>
      </w:ins>
      <w:ins w:id="368" w:author="Reis-Filho, Jorge S./Pathology" w:date="2019-07-13T21:47:00Z">
        <w:r w:rsidR="00997664" w:rsidRPr="0030441E">
          <w:rPr>
            <w:rFonts w:ascii="Arial" w:eastAsia="Arial" w:hAnsi="Arial" w:cs="Arial"/>
            <w:color w:val="0033CC"/>
            <w:sz w:val="22"/>
            <w:szCs w:val="22"/>
            <w:rPrChange w:id="369" w:author="Reis-Filho, Jorge S./Pathology" w:date="2019-07-13T23:19:00Z">
              <w:rPr>
                <w:rFonts w:ascii="Arial" w:eastAsia="Arial" w:hAnsi="Arial" w:cs="Arial"/>
                <w:color w:val="000000" w:themeColor="text1"/>
                <w:sz w:val="22"/>
              </w:rPr>
            </w:rPrChange>
          </w:rPr>
          <w:t xml:space="preserve">se </w:t>
        </w:r>
      </w:ins>
      <w:ins w:id="370" w:author="Reis-Filho, Jorge S./Pathology" w:date="2019-07-13T21:48:00Z">
        <w:r w:rsidR="00997664" w:rsidRPr="0030441E">
          <w:rPr>
            <w:rFonts w:ascii="Arial" w:eastAsia="Arial" w:hAnsi="Arial" w:cs="Arial"/>
            <w:color w:val="0033CC"/>
            <w:sz w:val="22"/>
            <w:szCs w:val="22"/>
            <w:rPrChange w:id="371" w:author="Reis-Filho, Jorge S./Pathology" w:date="2019-07-13T23:19:00Z">
              <w:rPr>
                <w:rFonts w:ascii="Arial" w:eastAsia="Arial" w:hAnsi="Arial" w:cs="Arial"/>
                <w:color w:val="000000" w:themeColor="text1"/>
                <w:sz w:val="22"/>
              </w:rPr>
            </w:rPrChange>
          </w:rPr>
          <w:t xml:space="preserve">five patients, three </w:t>
        </w:r>
      </w:ins>
      <w:ins w:id="372" w:author="Reis-Filho, Jorge S./Pathology" w:date="2019-07-13T21:54:00Z">
        <w:r w:rsidR="00997664" w:rsidRPr="0030441E">
          <w:rPr>
            <w:rFonts w:ascii="Arial" w:eastAsia="Arial" w:hAnsi="Arial" w:cs="Arial"/>
            <w:color w:val="0033CC"/>
            <w:sz w:val="22"/>
            <w:szCs w:val="22"/>
            <w:rPrChange w:id="373" w:author="Reis-Filho, Jorge S./Pathology" w:date="2019-07-13T23:19:00Z">
              <w:rPr>
                <w:rFonts w:ascii="Arial" w:eastAsia="Arial" w:hAnsi="Arial" w:cs="Arial"/>
                <w:color w:val="000000" w:themeColor="text1"/>
                <w:sz w:val="22"/>
              </w:rPr>
            </w:rPrChange>
          </w:rPr>
          <w:t xml:space="preserve">of the actionable </w:t>
        </w:r>
      </w:ins>
      <w:ins w:id="374" w:author="Reis-Filho, Jorge S./Pathology" w:date="2019-07-13T21:48:00Z">
        <w:r w:rsidR="00997664" w:rsidRPr="0030441E">
          <w:rPr>
            <w:rFonts w:ascii="Arial" w:eastAsia="Arial" w:hAnsi="Arial" w:cs="Arial"/>
            <w:color w:val="0033CC"/>
            <w:sz w:val="22"/>
            <w:szCs w:val="22"/>
            <w:rPrChange w:id="375" w:author="Reis-Filho, Jorge S./Pathology" w:date="2019-07-13T23:19:00Z">
              <w:rPr>
                <w:rFonts w:ascii="Arial" w:eastAsia="Arial" w:hAnsi="Arial" w:cs="Arial"/>
                <w:color w:val="000000" w:themeColor="text1"/>
                <w:sz w:val="22"/>
              </w:rPr>
            </w:rPrChange>
          </w:rPr>
          <w:t xml:space="preserve">amplifications were detected </w:t>
        </w:r>
        <w:r w:rsidR="00997664" w:rsidRPr="0030441E">
          <w:rPr>
            <w:rFonts w:ascii="Arial" w:eastAsia="Arial" w:hAnsi="Arial" w:cs="Arial"/>
            <w:i/>
            <w:color w:val="0033CC"/>
            <w:sz w:val="22"/>
            <w:szCs w:val="22"/>
            <w:rPrChange w:id="376" w:author="Reis-Filho, Jorge S./Pathology" w:date="2019-07-13T23:19:00Z">
              <w:rPr>
                <w:rFonts w:ascii="Arial" w:eastAsia="Arial" w:hAnsi="Arial" w:cs="Arial"/>
                <w:i/>
                <w:color w:val="000000" w:themeColor="text1"/>
                <w:sz w:val="22"/>
              </w:rPr>
            </w:rPrChange>
          </w:rPr>
          <w:t>de novo</w:t>
        </w:r>
        <w:r w:rsidR="00997664" w:rsidRPr="0030441E">
          <w:rPr>
            <w:rFonts w:ascii="Arial" w:eastAsia="Arial" w:hAnsi="Arial" w:cs="Arial"/>
            <w:color w:val="0033CC"/>
            <w:sz w:val="22"/>
            <w:szCs w:val="22"/>
            <w:rPrChange w:id="377" w:author="Reis-Filho, Jorge S./Pathology" w:date="2019-07-13T23:19:00Z">
              <w:rPr>
                <w:rFonts w:ascii="Arial" w:eastAsia="Arial" w:hAnsi="Arial" w:cs="Arial"/>
                <w:color w:val="000000" w:themeColor="text1"/>
                <w:sz w:val="22"/>
              </w:rPr>
            </w:rPrChange>
          </w:rPr>
          <w:t xml:space="preserve">. In the two cases were these actionable alterations were present in the MSK-IMPACT tumor biopsy but not in </w:t>
        </w:r>
        <w:proofErr w:type="spellStart"/>
        <w:r w:rsidR="00997664" w:rsidRPr="0030441E">
          <w:rPr>
            <w:rFonts w:ascii="Arial" w:eastAsia="Arial" w:hAnsi="Arial" w:cs="Arial"/>
            <w:color w:val="0033CC"/>
            <w:sz w:val="22"/>
            <w:szCs w:val="22"/>
            <w:rPrChange w:id="378" w:author="Reis-Filho, Jorge S./Pathology" w:date="2019-07-13T23:19:00Z">
              <w:rPr>
                <w:rFonts w:ascii="Arial" w:eastAsia="Arial" w:hAnsi="Arial" w:cs="Arial"/>
                <w:color w:val="000000" w:themeColor="text1"/>
                <w:sz w:val="22"/>
              </w:rPr>
            </w:rPrChange>
          </w:rPr>
          <w:t>c</w:t>
        </w:r>
      </w:ins>
      <w:ins w:id="379" w:author="Reis-Filho, Jorge S./Pathology" w:date="2019-07-13T21:49:00Z">
        <w:r w:rsidR="00997664" w:rsidRPr="0030441E">
          <w:rPr>
            <w:rFonts w:ascii="Arial" w:eastAsia="Arial" w:hAnsi="Arial" w:cs="Arial"/>
            <w:color w:val="0033CC"/>
            <w:sz w:val="22"/>
            <w:szCs w:val="22"/>
            <w:rPrChange w:id="380" w:author="Reis-Filho, Jorge S./Pathology" w:date="2019-07-13T23:19:00Z">
              <w:rPr>
                <w:rFonts w:ascii="Arial" w:eastAsia="Arial" w:hAnsi="Arial" w:cs="Arial"/>
                <w:color w:val="000000" w:themeColor="text1"/>
                <w:sz w:val="22"/>
              </w:rPr>
            </w:rPrChange>
          </w:rPr>
          <w:t>fDNA</w:t>
        </w:r>
        <w:proofErr w:type="spellEnd"/>
        <w:r w:rsidR="00997664" w:rsidRPr="0030441E">
          <w:rPr>
            <w:rFonts w:ascii="Arial" w:eastAsia="Arial" w:hAnsi="Arial" w:cs="Arial"/>
            <w:color w:val="0033CC"/>
            <w:sz w:val="22"/>
            <w:szCs w:val="22"/>
            <w:rPrChange w:id="381" w:author="Reis-Filho, Jorge S./Pathology" w:date="2019-07-13T23:19:00Z">
              <w:rPr>
                <w:rFonts w:ascii="Arial" w:eastAsia="Arial" w:hAnsi="Arial" w:cs="Arial"/>
                <w:color w:val="000000" w:themeColor="text1"/>
                <w:sz w:val="22"/>
              </w:rPr>
            </w:rPrChange>
          </w:rPr>
          <w:t xml:space="preserve">, the </w:t>
        </w:r>
        <w:proofErr w:type="spellStart"/>
        <w:r w:rsidR="00997664" w:rsidRPr="0030441E">
          <w:rPr>
            <w:rFonts w:ascii="Arial" w:eastAsia="Arial" w:hAnsi="Arial" w:cs="Arial"/>
            <w:color w:val="0033CC"/>
            <w:sz w:val="22"/>
            <w:szCs w:val="22"/>
            <w:rPrChange w:id="382" w:author="Reis-Filho, Jorge S./Pathology" w:date="2019-07-13T23:19:00Z">
              <w:rPr>
                <w:rFonts w:ascii="Arial" w:eastAsia="Arial" w:hAnsi="Arial" w:cs="Arial"/>
                <w:color w:val="000000" w:themeColor="text1"/>
                <w:sz w:val="22"/>
              </w:rPr>
            </w:rPrChange>
          </w:rPr>
          <w:t>ctDNA</w:t>
        </w:r>
        <w:proofErr w:type="spellEnd"/>
        <w:r w:rsidR="00997664" w:rsidRPr="0030441E">
          <w:rPr>
            <w:rFonts w:ascii="Arial" w:eastAsia="Arial" w:hAnsi="Arial" w:cs="Arial"/>
            <w:color w:val="0033CC"/>
            <w:sz w:val="22"/>
            <w:szCs w:val="22"/>
            <w:rPrChange w:id="383" w:author="Reis-Filho, Jorge S./Pathology" w:date="2019-07-13T23:19:00Z">
              <w:rPr>
                <w:rFonts w:ascii="Arial" w:eastAsia="Arial" w:hAnsi="Arial" w:cs="Arial"/>
                <w:color w:val="000000" w:themeColor="text1"/>
                <w:sz w:val="22"/>
              </w:rPr>
            </w:rPrChange>
          </w:rPr>
          <w:t xml:space="preserve"> fractions were 1.3% and 1.9%</w:t>
        </w:r>
      </w:ins>
      <w:ins w:id="384" w:author="Reis-Filho, Jorge S./Pathology" w:date="2019-07-13T22:04:00Z">
        <w:r w:rsidR="00EB1AB8" w:rsidRPr="0030441E">
          <w:rPr>
            <w:rFonts w:ascii="Arial" w:eastAsia="Arial" w:hAnsi="Arial" w:cs="Arial"/>
            <w:color w:val="0033CC"/>
            <w:sz w:val="22"/>
            <w:szCs w:val="22"/>
          </w:rPr>
          <w:t xml:space="preserve"> </w:t>
        </w:r>
        <w:r w:rsidR="00EB1AB8" w:rsidRPr="0030441E">
          <w:rPr>
            <w:rFonts w:ascii="Arial" w:hAnsi="Arial" w:cs="Arial"/>
            <w:b/>
            <w:color w:val="0033CC"/>
            <w:sz w:val="22"/>
            <w:szCs w:val="22"/>
            <w:rPrChange w:id="385" w:author="Reis-Filho, Jorge S./Pathology" w:date="2019-07-13T23:19:00Z">
              <w:rPr>
                <w:rFonts w:ascii="Arial" w:hAnsi="Arial" w:cs="Arial"/>
                <w:b/>
                <w:color w:val="0032CC"/>
              </w:rPr>
            </w:rPrChange>
          </w:rPr>
          <w:t>(</w:t>
        </w:r>
        <w:r w:rsidR="00EB1AB8" w:rsidRPr="0030441E">
          <w:rPr>
            <w:rFonts w:ascii="Arial" w:hAnsi="Arial" w:cs="Arial"/>
            <w:b/>
            <w:color w:val="0033CC"/>
            <w:sz w:val="22"/>
            <w:szCs w:val="22"/>
            <w:highlight w:val="yellow"/>
            <w:rPrChange w:id="386" w:author="Reis-Filho, Jorge S./Pathology" w:date="2019-07-13T23:19:00Z">
              <w:rPr>
                <w:rFonts w:ascii="Arial" w:hAnsi="Arial" w:cs="Arial"/>
                <w:b/>
                <w:color w:val="0032CC"/>
                <w:highlight w:val="yellow"/>
              </w:rPr>
            </w:rPrChange>
          </w:rPr>
          <w:t>Supplementary Fig. RR21</w:t>
        </w:r>
        <w:r w:rsidR="00EB1AB8" w:rsidRPr="0030441E">
          <w:rPr>
            <w:rFonts w:ascii="Arial" w:hAnsi="Arial" w:cs="Arial"/>
            <w:b/>
            <w:color w:val="0033CC"/>
            <w:sz w:val="22"/>
            <w:szCs w:val="22"/>
            <w:rPrChange w:id="387" w:author="Reis-Filho, Jorge S./Pathology" w:date="2019-07-13T23:19:00Z">
              <w:rPr>
                <w:rFonts w:ascii="Arial" w:hAnsi="Arial" w:cs="Arial"/>
                <w:b/>
                <w:color w:val="0032CC"/>
              </w:rPr>
            </w:rPrChange>
          </w:rPr>
          <w:t>)</w:t>
        </w:r>
      </w:ins>
      <w:ins w:id="388" w:author="Reis-Filho, Jorge S./Pathology" w:date="2019-07-13T21:55:00Z">
        <w:r w:rsidR="00997664" w:rsidRPr="0030441E">
          <w:rPr>
            <w:rFonts w:ascii="Arial" w:eastAsia="Arial" w:hAnsi="Arial" w:cs="Arial"/>
            <w:color w:val="0033CC"/>
            <w:sz w:val="22"/>
            <w:szCs w:val="22"/>
            <w:rPrChange w:id="389" w:author="Reis-Filho, Jorge S./Pathology" w:date="2019-07-13T23:19:00Z">
              <w:rPr>
                <w:rFonts w:ascii="Arial" w:eastAsia="Arial" w:hAnsi="Arial" w:cs="Arial"/>
                <w:color w:val="000000" w:themeColor="text1"/>
                <w:sz w:val="22"/>
              </w:rPr>
            </w:rPrChange>
          </w:rPr>
          <w:t>. None of the remaining samples tested harbored</w:t>
        </w:r>
      </w:ins>
      <w:ins w:id="390" w:author="Reis-Filho, Jorge S./Pathology" w:date="2019-07-13T21:54:00Z">
        <w:r w:rsidR="00997664" w:rsidRPr="0030441E">
          <w:rPr>
            <w:rFonts w:ascii="Arial" w:eastAsia="Arial" w:hAnsi="Arial" w:cs="Arial"/>
            <w:color w:val="0033CC"/>
            <w:sz w:val="22"/>
            <w:szCs w:val="22"/>
            <w:rPrChange w:id="391" w:author="Reis-Filho, Jorge S./Pathology" w:date="2019-07-13T23:19:00Z">
              <w:rPr>
                <w:rFonts w:ascii="Arial" w:eastAsia="Arial" w:hAnsi="Arial" w:cs="Arial"/>
                <w:color w:val="000000" w:themeColor="text1"/>
                <w:sz w:val="22"/>
              </w:rPr>
            </w:rPrChange>
          </w:rPr>
          <w:t xml:space="preserve"> </w:t>
        </w:r>
      </w:ins>
      <w:ins w:id="392" w:author="Reis-Filho, Jorge S./Pathology" w:date="2019-07-13T21:55:00Z">
        <w:r w:rsidR="00997664" w:rsidRPr="0030441E">
          <w:rPr>
            <w:rFonts w:ascii="Arial" w:eastAsia="Arial" w:hAnsi="Arial" w:cs="Arial"/>
            <w:color w:val="0033CC"/>
            <w:sz w:val="22"/>
            <w:szCs w:val="22"/>
            <w:rPrChange w:id="393" w:author="Reis-Filho, Jorge S./Pathology" w:date="2019-07-13T23:19:00Z">
              <w:rPr>
                <w:rFonts w:ascii="Arial" w:eastAsia="Arial" w:hAnsi="Arial" w:cs="Arial"/>
                <w:color w:val="000000" w:themeColor="text1"/>
                <w:sz w:val="22"/>
              </w:rPr>
            </w:rPrChange>
          </w:rPr>
          <w:t>amplifications of these two genes, demonstrating the specificity</w:t>
        </w:r>
        <w:r w:rsidR="00997664" w:rsidRPr="0030441E">
          <w:rPr>
            <w:rFonts w:ascii="Arial" w:eastAsia="Arial" w:hAnsi="Arial" w:cs="Arial"/>
            <w:color w:val="0033CC"/>
            <w:sz w:val="22"/>
            <w:rPrChange w:id="394" w:author="Reis-Filho, Jorge S./Pathology" w:date="2019-07-13T23:19:00Z">
              <w:rPr>
                <w:rFonts w:ascii="Arial" w:eastAsia="Arial" w:hAnsi="Arial" w:cs="Arial"/>
                <w:color w:val="000000" w:themeColor="text1"/>
                <w:sz w:val="22"/>
              </w:rPr>
            </w:rPrChange>
          </w:rPr>
          <w:t xml:space="preserve"> but </w:t>
        </w:r>
      </w:ins>
      <w:ins w:id="395" w:author="Reis-Filho, Jorge S./Pathology" w:date="2019-07-13T21:56:00Z">
        <w:r w:rsidR="00EB1AB8" w:rsidRPr="0030441E">
          <w:rPr>
            <w:rFonts w:ascii="Arial" w:eastAsia="Arial" w:hAnsi="Arial" w:cs="Arial"/>
            <w:color w:val="0033CC"/>
            <w:sz w:val="22"/>
            <w:rPrChange w:id="396" w:author="Reis-Filho, Jorge S./Pathology" w:date="2019-07-13T23:19:00Z">
              <w:rPr>
                <w:rFonts w:ascii="Arial" w:eastAsia="Arial" w:hAnsi="Arial" w:cs="Arial"/>
                <w:color w:val="000000" w:themeColor="text1"/>
                <w:sz w:val="22"/>
              </w:rPr>
            </w:rPrChange>
          </w:rPr>
          <w:t xml:space="preserve">that </w:t>
        </w:r>
      </w:ins>
      <w:ins w:id="397" w:author="Reis-Filho, Jorge S./Pathology" w:date="2019-07-13T21:55:00Z">
        <w:r w:rsidR="00997664" w:rsidRPr="0030441E">
          <w:rPr>
            <w:rFonts w:ascii="Arial" w:eastAsia="Arial" w:hAnsi="Arial" w:cs="Arial"/>
            <w:color w:val="0033CC"/>
            <w:sz w:val="22"/>
            <w:rPrChange w:id="398" w:author="Reis-Filho, Jorge S./Pathology" w:date="2019-07-13T23:19:00Z">
              <w:rPr>
                <w:rFonts w:ascii="Arial" w:eastAsia="Arial" w:hAnsi="Arial" w:cs="Arial"/>
                <w:color w:val="000000" w:themeColor="text1"/>
                <w:sz w:val="22"/>
              </w:rPr>
            </w:rPrChange>
          </w:rPr>
          <w:t>se</w:t>
        </w:r>
      </w:ins>
      <w:ins w:id="399" w:author="Reis-Filho, Jorge S./Pathology" w:date="2019-07-13T21:56:00Z">
        <w:r w:rsidR="00997664" w:rsidRPr="0030441E">
          <w:rPr>
            <w:rFonts w:ascii="Arial" w:eastAsia="Arial" w:hAnsi="Arial" w:cs="Arial"/>
            <w:color w:val="0033CC"/>
            <w:sz w:val="22"/>
            <w:rPrChange w:id="400" w:author="Reis-Filho, Jorge S./Pathology" w:date="2019-07-13T23:19:00Z">
              <w:rPr>
                <w:rFonts w:ascii="Arial" w:eastAsia="Arial" w:hAnsi="Arial" w:cs="Arial"/>
                <w:color w:val="000000" w:themeColor="text1"/>
                <w:sz w:val="22"/>
              </w:rPr>
            </w:rPrChange>
          </w:rPr>
          <w:t xml:space="preserve">nsitivity of this assay for the detection of </w:t>
        </w:r>
        <w:r w:rsidR="00EB1AB8" w:rsidRPr="0030441E">
          <w:rPr>
            <w:rFonts w:ascii="Arial" w:eastAsia="Arial" w:hAnsi="Arial" w:cs="Arial"/>
            <w:color w:val="0033CC"/>
            <w:sz w:val="22"/>
            <w:rPrChange w:id="401" w:author="Reis-Filho, Jorge S./Pathology" w:date="2019-07-13T23:19:00Z">
              <w:rPr>
                <w:rFonts w:ascii="Arial" w:eastAsia="Arial" w:hAnsi="Arial" w:cs="Arial"/>
                <w:color w:val="000000" w:themeColor="text1"/>
                <w:sz w:val="22"/>
              </w:rPr>
            </w:rPrChange>
          </w:rPr>
          <w:t xml:space="preserve">gene amplifications in </w:t>
        </w:r>
        <w:proofErr w:type="spellStart"/>
        <w:r w:rsidR="00EB1AB8" w:rsidRPr="0030441E">
          <w:rPr>
            <w:rFonts w:ascii="Arial" w:eastAsia="Arial" w:hAnsi="Arial" w:cs="Arial"/>
            <w:color w:val="0033CC"/>
            <w:sz w:val="22"/>
            <w:rPrChange w:id="402" w:author="Reis-Filho, Jorge S./Pathology" w:date="2019-07-13T23:19:00Z">
              <w:rPr>
                <w:rFonts w:ascii="Arial" w:eastAsia="Arial" w:hAnsi="Arial" w:cs="Arial"/>
                <w:color w:val="000000" w:themeColor="text1"/>
                <w:sz w:val="22"/>
              </w:rPr>
            </w:rPrChange>
          </w:rPr>
          <w:t>cfDNA</w:t>
        </w:r>
        <w:proofErr w:type="spellEnd"/>
        <w:r w:rsidR="00EB1AB8" w:rsidRPr="0030441E">
          <w:rPr>
            <w:rFonts w:ascii="Arial" w:eastAsia="Arial" w:hAnsi="Arial" w:cs="Arial"/>
            <w:color w:val="0033CC"/>
            <w:sz w:val="22"/>
            <w:rPrChange w:id="403" w:author="Reis-Filho, Jorge S./Pathology" w:date="2019-07-13T23:19:00Z">
              <w:rPr>
                <w:rFonts w:ascii="Arial" w:eastAsia="Arial" w:hAnsi="Arial" w:cs="Arial"/>
                <w:color w:val="000000" w:themeColor="text1"/>
                <w:sz w:val="22"/>
              </w:rPr>
            </w:rPrChange>
          </w:rPr>
          <w:t xml:space="preserve"> is highly dependent on the </w:t>
        </w:r>
        <w:proofErr w:type="spellStart"/>
        <w:r w:rsidR="00EB1AB8" w:rsidRPr="0030441E">
          <w:rPr>
            <w:rFonts w:ascii="Arial" w:eastAsia="Arial" w:hAnsi="Arial" w:cs="Arial"/>
            <w:color w:val="0033CC"/>
            <w:sz w:val="22"/>
            <w:rPrChange w:id="404" w:author="Reis-Filho, Jorge S./Pathology" w:date="2019-07-13T23:19:00Z">
              <w:rPr>
                <w:rFonts w:ascii="Arial" w:eastAsia="Arial" w:hAnsi="Arial" w:cs="Arial"/>
                <w:color w:val="000000" w:themeColor="text1"/>
                <w:sz w:val="22"/>
              </w:rPr>
            </w:rPrChange>
          </w:rPr>
          <w:t>ctDNA</w:t>
        </w:r>
        <w:proofErr w:type="spellEnd"/>
        <w:r w:rsidR="00EB1AB8" w:rsidRPr="0030441E">
          <w:rPr>
            <w:rFonts w:ascii="Arial" w:eastAsia="Arial" w:hAnsi="Arial" w:cs="Arial"/>
            <w:color w:val="0033CC"/>
            <w:sz w:val="22"/>
            <w:rPrChange w:id="405" w:author="Reis-Filho, Jorge S./Pathology" w:date="2019-07-13T23:19:00Z">
              <w:rPr>
                <w:rFonts w:ascii="Arial" w:eastAsia="Arial" w:hAnsi="Arial" w:cs="Arial"/>
                <w:color w:val="000000" w:themeColor="text1"/>
                <w:sz w:val="22"/>
              </w:rPr>
            </w:rPrChange>
          </w:rPr>
          <w:t xml:space="preserve"> fraction</w:t>
        </w:r>
      </w:ins>
      <w:ins w:id="406" w:author="Reis-Filho, Jorge S./Pathology" w:date="2019-07-13T21:48:00Z">
        <w:r w:rsidR="00997664" w:rsidRPr="0030441E">
          <w:rPr>
            <w:rFonts w:ascii="Arial" w:eastAsia="Arial" w:hAnsi="Arial" w:cs="Arial"/>
            <w:color w:val="0033CC"/>
            <w:sz w:val="22"/>
            <w:rPrChange w:id="407" w:author="Reis-Filho, Jorge S./Pathology" w:date="2019-07-13T23:19:00Z">
              <w:rPr>
                <w:rFonts w:ascii="Arial" w:eastAsia="Arial" w:hAnsi="Arial" w:cs="Arial"/>
                <w:color w:val="000000" w:themeColor="text1"/>
                <w:sz w:val="22"/>
              </w:rPr>
            </w:rPrChange>
          </w:rPr>
          <w:t xml:space="preserve">. </w:t>
        </w:r>
      </w:ins>
      <w:ins w:id="408" w:author="Reis-Filho, Jorge S./Pathology" w:date="2019-07-13T21:46:00Z">
        <w:r w:rsidR="00997664" w:rsidRPr="0030441E">
          <w:rPr>
            <w:rFonts w:ascii="Arial" w:eastAsia="Arial" w:hAnsi="Arial" w:cs="Arial"/>
            <w:color w:val="0033CC"/>
            <w:sz w:val="22"/>
            <w:rPrChange w:id="409" w:author="Reis-Filho, Jorge S./Pathology" w:date="2019-07-13T23:19:00Z">
              <w:rPr>
                <w:rFonts w:ascii="Arial" w:eastAsia="Arial" w:hAnsi="Arial" w:cs="Arial"/>
                <w:color w:val="000000" w:themeColor="text1"/>
                <w:sz w:val="22"/>
              </w:rPr>
            </w:rPrChange>
          </w:rPr>
          <w:t xml:space="preserve">  </w:t>
        </w:r>
      </w:ins>
      <w:ins w:id="410" w:author="Reis-Filho, Jorge S./Pathology" w:date="2019-07-13T21:45:00Z">
        <w:r w:rsidR="00997664" w:rsidRPr="0030441E">
          <w:rPr>
            <w:rFonts w:ascii="Arial" w:eastAsia="Arial" w:hAnsi="Arial" w:cs="Arial"/>
            <w:color w:val="0033CC"/>
            <w:sz w:val="22"/>
            <w:rPrChange w:id="411" w:author="Reis-Filho, Jorge S./Pathology" w:date="2019-07-13T23:19:00Z">
              <w:rPr>
                <w:rFonts w:ascii="Arial" w:eastAsia="Arial" w:hAnsi="Arial" w:cs="Arial"/>
                <w:color w:val="000000" w:themeColor="text1"/>
                <w:sz w:val="22"/>
              </w:rPr>
            </w:rPrChange>
          </w:rPr>
          <w:t xml:space="preserve"> </w:t>
        </w:r>
      </w:ins>
      <w:ins w:id="412" w:author="Reis-Filho, Jorge S./Pathology" w:date="2019-07-13T21:44:00Z">
        <w:r w:rsidRPr="0030441E">
          <w:rPr>
            <w:rFonts w:ascii="Arial" w:eastAsia="Arial" w:hAnsi="Arial" w:cs="Arial"/>
            <w:color w:val="0033CC"/>
            <w:sz w:val="22"/>
            <w:rPrChange w:id="413" w:author="Reis-Filho, Jorge S./Pathology" w:date="2019-07-13T23:19:00Z">
              <w:rPr>
                <w:rFonts w:ascii="Arial" w:eastAsia="Arial" w:hAnsi="Arial" w:cs="Arial"/>
                <w:color w:val="000000" w:themeColor="text1"/>
                <w:sz w:val="22"/>
              </w:rPr>
            </w:rPrChange>
          </w:rPr>
          <w:t xml:space="preserve">  </w:t>
        </w:r>
      </w:ins>
    </w:p>
    <w:p w14:paraId="768DB260" w14:textId="4A9556E6" w:rsidR="007C0779" w:rsidRPr="00CB7AF6" w:rsidRDefault="007C0779" w:rsidP="00AE24DE">
      <w:pPr>
        <w:spacing w:line="480" w:lineRule="auto"/>
        <w:rPr>
          <w:rFonts w:ascii="Arial" w:eastAsia="Arial" w:hAnsi="Arial" w:cs="Arial"/>
          <w:b/>
          <w:color w:val="000000" w:themeColor="text1"/>
          <w:sz w:val="22"/>
        </w:rPr>
      </w:pPr>
    </w:p>
    <w:p w14:paraId="35010D3A" w14:textId="61BA8E6D" w:rsidR="007C0779" w:rsidRPr="00AE24DE" w:rsidRDefault="00A77FEE" w:rsidP="00AE24DE">
      <w:pPr>
        <w:pStyle w:val="Heading1"/>
        <w:jc w:val="left"/>
        <w:rPr>
          <w:color w:val="000000" w:themeColor="text1"/>
          <w:sz w:val="24"/>
          <w:szCs w:val="24"/>
        </w:rPr>
      </w:pPr>
      <w:bookmarkStart w:id="414" w:name="_2s8eyo1" w:colFirst="0" w:colLast="0"/>
      <w:bookmarkEnd w:id="414"/>
      <w:r w:rsidRPr="00AE24DE">
        <w:rPr>
          <w:color w:val="000000" w:themeColor="text1"/>
          <w:sz w:val="24"/>
          <w:szCs w:val="24"/>
        </w:rPr>
        <w:t>DISCUSSION</w:t>
      </w:r>
    </w:p>
    <w:p w14:paraId="5DC52749" w14:textId="78FAEAA0" w:rsidR="007C0779" w:rsidRPr="00CB7AF6" w:rsidRDefault="00343F81" w:rsidP="00AE24DE">
      <w:pPr>
        <w:spacing w:line="480" w:lineRule="auto"/>
        <w:rPr>
          <w:rFonts w:ascii="Arial" w:eastAsia="Arial" w:hAnsi="Arial" w:cs="Arial"/>
          <w:color w:val="000000" w:themeColor="text1"/>
          <w:sz w:val="22"/>
        </w:rPr>
      </w:pPr>
      <w:del w:id="415" w:author="Reis-Filho, Jorge S./Pathology" w:date="2019-07-13T11:46:00Z">
        <w:r w:rsidRPr="00CB7AF6" w:rsidDel="001D6989">
          <w:rPr>
            <w:rFonts w:ascii="Arial" w:eastAsia="Arial" w:hAnsi="Arial" w:cs="Arial"/>
            <w:color w:val="000000" w:themeColor="text1"/>
            <w:sz w:val="22"/>
          </w:rPr>
          <w:delText xml:space="preserve">The detection of tumor-derived mutations in cfDNA samples has been widely employed in the context of translational research and clinical practice, in particular to guide therapy and monitor disease. </w:delText>
        </w:r>
      </w:del>
      <w:r w:rsidRPr="00CB7AF6">
        <w:rPr>
          <w:rFonts w:ascii="Arial" w:eastAsia="Arial" w:hAnsi="Arial" w:cs="Arial"/>
          <w:color w:val="000000" w:themeColor="text1"/>
          <w:sz w:val="22"/>
        </w:rPr>
        <w:t xml:space="preserve">Most </w:t>
      </w:r>
      <w:proofErr w:type="spellStart"/>
      <w:r w:rsidRPr="00CB7AF6">
        <w:rPr>
          <w:rFonts w:ascii="Arial" w:eastAsia="Arial" w:hAnsi="Arial" w:cs="Arial"/>
          <w:color w:val="000000" w:themeColor="text1"/>
          <w:sz w:val="22"/>
        </w:rPr>
        <w:t>cfDNA</w:t>
      </w:r>
      <w:proofErr w:type="spellEnd"/>
      <w:r w:rsidRPr="00CB7AF6">
        <w:rPr>
          <w:rFonts w:ascii="Arial" w:eastAsia="Arial" w:hAnsi="Arial" w:cs="Arial"/>
          <w:color w:val="000000" w:themeColor="text1"/>
          <w:sz w:val="22"/>
        </w:rPr>
        <w:t xml:space="preserve"> assays currently used are based solely on </w:t>
      </w:r>
      <w:r w:rsidR="00D61E33"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rPr>
        <w:t xml:space="preserve">analysis of </w:t>
      </w:r>
      <w:r w:rsidR="00733837" w:rsidRPr="00CB7AF6">
        <w:rPr>
          <w:rFonts w:ascii="Arial" w:eastAsia="Arial" w:hAnsi="Arial" w:cs="Arial"/>
          <w:color w:val="000000" w:themeColor="text1"/>
          <w:sz w:val="22"/>
        </w:rPr>
        <w:t xml:space="preserve">a small panel of genes or </w:t>
      </w:r>
      <w:r w:rsidRPr="00CB7AF6">
        <w:rPr>
          <w:rFonts w:ascii="Arial" w:eastAsia="Arial" w:hAnsi="Arial" w:cs="Arial"/>
          <w:color w:val="000000" w:themeColor="text1"/>
          <w:sz w:val="22"/>
        </w:rPr>
        <w:t>hotspot mutations in key cancer genes</w:t>
      </w:r>
      <w:r w:rsidR="00D61E33" w:rsidRPr="00CB7AF6">
        <w:rPr>
          <w:rFonts w:ascii="Arial" w:eastAsia="Arial" w:hAnsi="Arial" w:cs="Arial"/>
          <w:color w:val="000000" w:themeColor="text1"/>
          <w:sz w:val="22"/>
        </w:rPr>
        <w:t>,</w:t>
      </w:r>
      <w:r w:rsidR="004D25A6" w:rsidRPr="00CB7AF6">
        <w:rPr>
          <w:rFonts w:ascii="Arial" w:eastAsia="Arial" w:hAnsi="Arial" w:cs="Arial"/>
          <w:color w:val="000000" w:themeColor="text1"/>
          <w:sz w:val="22"/>
        </w:rPr>
        <w:t xml:space="preserve"> and do not incorporate matched WBC sequencing</w:t>
      </w:r>
      <w:r w:rsidRPr="00CB7AF6">
        <w:rPr>
          <w:rFonts w:ascii="Arial" w:eastAsia="Arial" w:hAnsi="Arial" w:cs="Arial"/>
          <w:color w:val="000000" w:themeColor="text1"/>
          <w:sz w:val="22"/>
        </w:rPr>
        <w:t xml:space="preserve">. Previous attempts at broadening the genomic area probed by cfDNA sequencing assays resulted in </w:t>
      </w:r>
      <w:r w:rsidR="00D61E33"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rPr>
        <w:t xml:space="preserve">identification of not only mutations known to be present in </w:t>
      </w:r>
      <w:r w:rsidR="009D4EB4" w:rsidRPr="00CB7AF6">
        <w:rPr>
          <w:rFonts w:ascii="Arial" w:eastAsia="Arial" w:hAnsi="Arial" w:cs="Arial"/>
          <w:color w:val="000000" w:themeColor="text1"/>
          <w:sz w:val="22"/>
          <w:szCs w:val="22"/>
        </w:rPr>
        <w:t>tumor</w:t>
      </w:r>
      <w:r w:rsidR="00495B2F" w:rsidRPr="00CB7AF6">
        <w:rPr>
          <w:rFonts w:ascii="Arial" w:eastAsia="Arial" w:hAnsi="Arial" w:cs="Arial"/>
          <w:color w:val="000000" w:themeColor="text1"/>
          <w:sz w:val="22"/>
          <w:szCs w:val="22"/>
        </w:rPr>
        <w:t>s</w:t>
      </w:r>
      <w:r w:rsidRPr="00CB7AF6">
        <w:rPr>
          <w:rFonts w:ascii="Arial" w:eastAsia="Arial" w:hAnsi="Arial" w:cs="Arial"/>
          <w:color w:val="000000" w:themeColor="text1"/>
          <w:sz w:val="22"/>
        </w:rPr>
        <w:t xml:space="preserve"> but also a large number of variants absent from the respective tumor tissues and inferred to be somatic. Despite the use of multiple strategies to mitigate sequencing artifacts, it has been postulated that high-depth sequencing assays covering a large genomic region would inevitably result in the identification of a high number of false positive sequencing variants</w:t>
      </w:r>
      <w:r w:rsidR="0049337D" w:rsidRPr="00CB7AF6">
        <w:rPr>
          <w:rFonts w:ascii="Arial" w:eastAsia="Arial" w:hAnsi="Arial" w:cs="Arial"/>
          <w:color w:val="000000" w:themeColor="text1"/>
          <w:sz w:val="22"/>
          <w:szCs w:val="22"/>
        </w:rPr>
        <w:fldChar w:fldCharType="begin">
          <w:fldData xml:space="preserve">PEVuZE5vdGU+PENpdGU+PEF1dGhvcj5Db2hlbjwvQXV0aG9yPjxZZWFyPjIwMTg8L1llYXI+PFJl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PEVuZE5vdGU+PENpdGU+PEF1dGhvcj5Db2hlbjwvQXV0aG9yPjxZZWFyPjIwMTg8L1llYXI+PFJl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49337D" w:rsidRPr="00CB7AF6">
        <w:rPr>
          <w:rFonts w:ascii="Arial" w:eastAsia="Arial" w:hAnsi="Arial" w:cs="Arial"/>
          <w:color w:val="000000" w:themeColor="text1"/>
          <w:sz w:val="22"/>
          <w:szCs w:val="22"/>
        </w:rPr>
      </w:r>
      <w:r w:rsidR="0049337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43,44</w:t>
      </w:r>
      <w:r w:rsidR="0049337D"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636455" w:rsidRPr="00CB7AF6">
        <w:rPr>
          <w:rFonts w:ascii="Arial" w:eastAsia="Arial" w:hAnsi="Arial" w:cs="Arial"/>
          <w:color w:val="000000" w:themeColor="text1"/>
          <w:sz w:val="22"/>
        </w:rPr>
        <w:t xml:space="preserve"> </w:t>
      </w:r>
      <w:r w:rsidRPr="0030441E">
        <w:rPr>
          <w:rFonts w:ascii="Arial" w:eastAsia="Arial" w:hAnsi="Arial" w:cs="Arial"/>
          <w:color w:val="0033CC"/>
          <w:sz w:val="22"/>
          <w:rPrChange w:id="416" w:author="Reis-Filho, Jorge S./Pathology" w:date="2019-07-13T23:19:00Z">
            <w:rPr>
              <w:rFonts w:ascii="Arial" w:eastAsia="Arial" w:hAnsi="Arial" w:cs="Arial"/>
              <w:color w:val="000000" w:themeColor="text1"/>
              <w:sz w:val="22"/>
            </w:rPr>
          </w:rPrChange>
        </w:rPr>
        <w:t xml:space="preserve">Here, we devised a </w:t>
      </w:r>
      <w:r w:rsidRPr="0030441E">
        <w:rPr>
          <w:rFonts w:ascii="Arial" w:eastAsia="Arial" w:hAnsi="Arial" w:cs="Arial"/>
          <w:color w:val="0033CC"/>
          <w:sz w:val="22"/>
          <w:rPrChange w:id="417" w:author="Reis-Filho, Jorge S./Pathology" w:date="2019-07-13T23:19:00Z">
            <w:rPr>
              <w:rFonts w:ascii="Arial" w:eastAsia="Arial" w:hAnsi="Arial" w:cs="Arial"/>
              <w:color w:val="000000" w:themeColor="text1"/>
              <w:sz w:val="22"/>
            </w:rPr>
          </w:rPrChange>
        </w:rPr>
        <w:lastRenderedPageBreak/>
        <w:t xml:space="preserve">high-intensity </w:t>
      </w:r>
      <w:proofErr w:type="spellStart"/>
      <w:r w:rsidRPr="0030441E">
        <w:rPr>
          <w:rFonts w:ascii="Arial" w:eastAsia="Arial" w:hAnsi="Arial" w:cs="Arial"/>
          <w:color w:val="0033CC"/>
          <w:sz w:val="22"/>
          <w:rPrChange w:id="418" w:author="Reis-Filho, Jorge S./Pathology" w:date="2019-07-13T23:19:00Z">
            <w:rPr>
              <w:rFonts w:ascii="Arial" w:eastAsia="Arial" w:hAnsi="Arial" w:cs="Arial"/>
              <w:color w:val="000000" w:themeColor="text1"/>
              <w:sz w:val="22"/>
            </w:rPr>
          </w:rPrChange>
        </w:rPr>
        <w:t>cfDNA</w:t>
      </w:r>
      <w:proofErr w:type="spellEnd"/>
      <w:r w:rsidRPr="0030441E">
        <w:rPr>
          <w:rFonts w:ascii="Arial" w:eastAsia="Arial" w:hAnsi="Arial" w:cs="Arial"/>
          <w:color w:val="0033CC"/>
          <w:sz w:val="22"/>
          <w:rPrChange w:id="419" w:author="Reis-Filho, Jorge S./Pathology" w:date="2019-07-13T23:19:00Z">
            <w:rPr>
              <w:rFonts w:ascii="Arial" w:eastAsia="Arial" w:hAnsi="Arial" w:cs="Arial"/>
              <w:color w:val="000000" w:themeColor="text1"/>
              <w:sz w:val="22"/>
            </w:rPr>
          </w:rPrChange>
        </w:rPr>
        <w:t xml:space="preserve"> sequencing assay covering a large genomic region based on a joint analysis of cfDNA and WBC gDNA, utilizing UMIs to suppress technical assay errors and</w:t>
      </w:r>
      <w:r w:rsidR="00D61E33" w:rsidRPr="0030441E">
        <w:rPr>
          <w:rFonts w:ascii="Arial" w:eastAsia="Arial" w:hAnsi="Arial" w:cs="Arial"/>
          <w:color w:val="0033CC"/>
          <w:sz w:val="22"/>
          <w:rPrChange w:id="420" w:author="Reis-Filho, Jorge S./Pathology" w:date="2019-07-13T23:19:00Z">
            <w:rPr>
              <w:rFonts w:ascii="Arial" w:eastAsia="Arial" w:hAnsi="Arial" w:cs="Arial"/>
              <w:color w:val="000000" w:themeColor="text1"/>
              <w:sz w:val="22"/>
            </w:rPr>
          </w:rPrChange>
        </w:rPr>
        <w:t xml:space="preserve"> </w:t>
      </w:r>
      <w:r w:rsidRPr="0030441E">
        <w:rPr>
          <w:rFonts w:ascii="Arial" w:eastAsia="Arial" w:hAnsi="Arial" w:cs="Arial"/>
          <w:color w:val="0033CC"/>
          <w:sz w:val="22"/>
          <w:rPrChange w:id="421" w:author="Reis-Filho, Jorge S./Pathology" w:date="2019-07-13T23:19:00Z">
            <w:rPr>
              <w:rFonts w:ascii="Arial" w:eastAsia="Arial" w:hAnsi="Arial" w:cs="Arial"/>
              <w:color w:val="000000" w:themeColor="text1"/>
              <w:sz w:val="22"/>
            </w:rPr>
          </w:rPrChange>
        </w:rPr>
        <w:t xml:space="preserve">hierarchical Bayesian error correction </w:t>
      </w:r>
      <w:r w:rsidR="00636455" w:rsidRPr="0030441E">
        <w:rPr>
          <w:rFonts w:ascii="Arial" w:eastAsia="Arial" w:hAnsi="Arial" w:cs="Arial"/>
          <w:color w:val="0033CC"/>
          <w:sz w:val="22"/>
          <w:rPrChange w:id="422" w:author="Reis-Filho, Jorge S./Pathology" w:date="2019-07-13T23:19:00Z">
            <w:rPr>
              <w:rFonts w:ascii="Arial" w:eastAsia="Arial" w:hAnsi="Arial" w:cs="Arial"/>
              <w:color w:val="000000" w:themeColor="text1"/>
              <w:sz w:val="22"/>
            </w:rPr>
          </w:rPrChange>
        </w:rPr>
        <w:t xml:space="preserve">models </w:t>
      </w:r>
      <w:r w:rsidRPr="0030441E">
        <w:rPr>
          <w:rFonts w:ascii="Arial" w:eastAsia="Arial" w:hAnsi="Arial" w:cs="Arial"/>
          <w:color w:val="0033CC"/>
          <w:sz w:val="22"/>
          <w:rPrChange w:id="423" w:author="Reis-Filho, Jorge S./Pathology" w:date="2019-07-13T23:19:00Z">
            <w:rPr>
              <w:rFonts w:ascii="Arial" w:eastAsia="Arial" w:hAnsi="Arial" w:cs="Arial"/>
              <w:color w:val="000000" w:themeColor="text1"/>
              <w:sz w:val="22"/>
            </w:rPr>
          </w:rPrChange>
        </w:rPr>
        <w:t xml:space="preserve">to mitigate mutation detection artifacts stemming from </w:t>
      </w:r>
      <w:r w:rsidR="00B37535" w:rsidRPr="0030441E">
        <w:rPr>
          <w:rFonts w:ascii="Arial" w:eastAsia="Arial" w:hAnsi="Arial" w:cs="Arial"/>
          <w:color w:val="0033CC"/>
          <w:sz w:val="22"/>
          <w:rPrChange w:id="424" w:author="Reis-Filho, Jorge S./Pathology" w:date="2019-07-13T23:19:00Z">
            <w:rPr>
              <w:rFonts w:ascii="Arial" w:eastAsia="Arial" w:hAnsi="Arial" w:cs="Arial"/>
              <w:color w:val="000000" w:themeColor="text1"/>
              <w:sz w:val="22"/>
            </w:rPr>
          </w:rPrChange>
        </w:rPr>
        <w:t>ultra-high</w:t>
      </w:r>
      <w:r w:rsidR="00520797" w:rsidRPr="0030441E">
        <w:rPr>
          <w:rFonts w:ascii="Arial" w:eastAsia="Arial" w:hAnsi="Arial" w:cs="Arial"/>
          <w:color w:val="0033CC"/>
          <w:sz w:val="22"/>
          <w:rPrChange w:id="425" w:author="Reis-Filho, Jorge S./Pathology" w:date="2019-07-13T23:19:00Z">
            <w:rPr>
              <w:rFonts w:ascii="Arial" w:eastAsia="Arial" w:hAnsi="Arial" w:cs="Arial"/>
              <w:color w:val="000000" w:themeColor="text1"/>
              <w:sz w:val="22"/>
            </w:rPr>
          </w:rPrChange>
        </w:rPr>
        <w:t xml:space="preserve"> </w:t>
      </w:r>
      <w:r w:rsidRPr="0030441E">
        <w:rPr>
          <w:rFonts w:ascii="Arial" w:eastAsia="Arial" w:hAnsi="Arial" w:cs="Arial"/>
          <w:color w:val="0033CC"/>
          <w:sz w:val="22"/>
          <w:rPrChange w:id="426" w:author="Reis-Filho, Jorge S./Pathology" w:date="2019-07-13T23:19:00Z">
            <w:rPr>
              <w:rFonts w:ascii="Arial" w:eastAsia="Arial" w:hAnsi="Arial" w:cs="Arial"/>
              <w:color w:val="000000" w:themeColor="text1"/>
              <w:sz w:val="22"/>
            </w:rPr>
          </w:rPrChange>
        </w:rPr>
        <w:t xml:space="preserve">sequencing depths. </w:t>
      </w:r>
      <w:bookmarkStart w:id="427" w:name="_Hlk13911525"/>
      <w:ins w:id="428" w:author="Reis-Filho, Jorge S./Pathology" w:date="2019-07-13T11:47:00Z">
        <w:r w:rsidR="001D6989" w:rsidRPr="0030441E">
          <w:rPr>
            <w:rFonts w:ascii="Arial" w:eastAsia="Arial" w:hAnsi="Arial" w:cs="Arial"/>
            <w:color w:val="0033CC"/>
            <w:sz w:val="22"/>
            <w:rPrChange w:id="429" w:author="Reis-Filho, Jorge S./Pathology" w:date="2019-07-13T23:19:00Z">
              <w:rPr>
                <w:rFonts w:ascii="Arial" w:eastAsia="Arial" w:hAnsi="Arial" w:cs="Arial"/>
                <w:color w:val="000000" w:themeColor="text1"/>
                <w:sz w:val="22"/>
              </w:rPr>
            </w:rPrChange>
          </w:rPr>
          <w:t>Our findings highlight the importance of having methods to miti</w:t>
        </w:r>
      </w:ins>
      <w:ins w:id="430" w:author="Reis-Filho, Jorge S./Pathology" w:date="2019-07-13T11:48:00Z">
        <w:r w:rsidR="001D6989" w:rsidRPr="0030441E">
          <w:rPr>
            <w:rFonts w:ascii="Arial" w:eastAsia="Arial" w:hAnsi="Arial" w:cs="Arial"/>
            <w:color w:val="0033CC"/>
            <w:sz w:val="22"/>
            <w:rPrChange w:id="431" w:author="Reis-Filho, Jorge S./Pathology" w:date="2019-07-13T23:19:00Z">
              <w:rPr>
                <w:rFonts w:ascii="Arial" w:eastAsia="Arial" w:hAnsi="Arial" w:cs="Arial"/>
                <w:color w:val="000000" w:themeColor="text1"/>
                <w:sz w:val="22"/>
              </w:rPr>
            </w:rPrChange>
          </w:rPr>
          <w:t>gate sequencing errors (e.g. UMIs and robust error correction methods) coupled with matched WBC sequencing performed at similar depths to those employe</w:t>
        </w:r>
      </w:ins>
      <w:ins w:id="432" w:author="Reis-Filho, Jorge S./Pathology" w:date="2019-07-13T11:49:00Z">
        <w:r w:rsidR="001D6989" w:rsidRPr="0030441E">
          <w:rPr>
            <w:rFonts w:ascii="Arial" w:eastAsia="Arial" w:hAnsi="Arial" w:cs="Arial"/>
            <w:color w:val="0033CC"/>
            <w:sz w:val="22"/>
            <w:rPrChange w:id="433" w:author="Reis-Filho, Jorge S./Pathology" w:date="2019-07-13T23:19:00Z">
              <w:rPr>
                <w:rFonts w:ascii="Arial" w:eastAsia="Arial" w:hAnsi="Arial" w:cs="Arial"/>
                <w:color w:val="000000" w:themeColor="text1"/>
                <w:sz w:val="22"/>
              </w:rPr>
            </w:rPrChange>
          </w:rPr>
          <w:t xml:space="preserve">d for the </w:t>
        </w:r>
        <w:proofErr w:type="spellStart"/>
        <w:r w:rsidR="001D6989" w:rsidRPr="0030441E">
          <w:rPr>
            <w:rFonts w:ascii="Arial" w:eastAsia="Arial" w:hAnsi="Arial" w:cs="Arial"/>
            <w:color w:val="0033CC"/>
            <w:sz w:val="22"/>
            <w:rPrChange w:id="434" w:author="Reis-Filho, Jorge S./Pathology" w:date="2019-07-13T23:19:00Z">
              <w:rPr>
                <w:rFonts w:ascii="Arial" w:eastAsia="Arial" w:hAnsi="Arial" w:cs="Arial"/>
                <w:color w:val="000000" w:themeColor="text1"/>
                <w:sz w:val="22"/>
              </w:rPr>
            </w:rPrChange>
          </w:rPr>
          <w:t>cfDNA</w:t>
        </w:r>
        <w:proofErr w:type="spellEnd"/>
        <w:r w:rsidR="001D6989" w:rsidRPr="0030441E">
          <w:rPr>
            <w:rFonts w:ascii="Arial" w:eastAsia="Arial" w:hAnsi="Arial" w:cs="Arial"/>
            <w:color w:val="0033CC"/>
            <w:sz w:val="22"/>
            <w:rPrChange w:id="435" w:author="Reis-Filho, Jorge S./Pathology" w:date="2019-07-13T23:19:00Z">
              <w:rPr>
                <w:rFonts w:ascii="Arial" w:eastAsia="Arial" w:hAnsi="Arial" w:cs="Arial"/>
                <w:color w:val="000000" w:themeColor="text1"/>
                <w:sz w:val="22"/>
              </w:rPr>
            </w:rPrChange>
          </w:rPr>
          <w:t xml:space="preserve"> analysis. </w:t>
        </w:r>
      </w:ins>
      <w:ins w:id="436" w:author="Reis-Filho, Jorge S./Pathology" w:date="2019-07-13T11:54:00Z">
        <w:r w:rsidR="00C87708" w:rsidRPr="0030441E">
          <w:rPr>
            <w:rFonts w:ascii="Arial" w:eastAsia="Arial" w:hAnsi="Arial" w:cs="Arial"/>
            <w:color w:val="0033CC"/>
            <w:sz w:val="22"/>
            <w:rPrChange w:id="437" w:author="Reis-Filho, Jorge S./Pathology" w:date="2019-07-13T23:19:00Z">
              <w:rPr>
                <w:rFonts w:ascii="Arial" w:eastAsia="Arial" w:hAnsi="Arial" w:cs="Arial"/>
                <w:color w:val="000000" w:themeColor="text1"/>
                <w:sz w:val="22"/>
              </w:rPr>
            </w:rPrChange>
          </w:rPr>
          <w:t>Our high-intensity method demonstrate</w:t>
        </w:r>
      </w:ins>
      <w:ins w:id="438" w:author="Reis-Filho, Jorge S./Pathology" w:date="2019-07-13T11:55:00Z">
        <w:r w:rsidR="00C87708" w:rsidRPr="0030441E">
          <w:rPr>
            <w:rFonts w:ascii="Arial" w:eastAsia="Arial" w:hAnsi="Arial" w:cs="Arial"/>
            <w:color w:val="0033CC"/>
            <w:sz w:val="22"/>
            <w:rPrChange w:id="439" w:author="Reis-Filho, Jorge S./Pathology" w:date="2019-07-13T23:19:00Z">
              <w:rPr>
                <w:rFonts w:ascii="Arial" w:eastAsia="Arial" w:hAnsi="Arial" w:cs="Arial"/>
                <w:color w:val="000000" w:themeColor="text1"/>
                <w:sz w:val="22"/>
              </w:rPr>
            </w:rPrChange>
          </w:rPr>
          <w:t>d</w:t>
        </w:r>
      </w:ins>
      <w:ins w:id="440" w:author="Reis-Filho, Jorge S./Pathology" w:date="2019-07-13T11:54:00Z">
        <w:r w:rsidR="00C87708" w:rsidRPr="0030441E">
          <w:rPr>
            <w:rFonts w:ascii="Arial" w:eastAsia="Arial" w:hAnsi="Arial" w:cs="Arial"/>
            <w:color w:val="0033CC"/>
            <w:sz w:val="22"/>
            <w:rPrChange w:id="441" w:author="Reis-Filho, Jorge S./Pathology" w:date="2019-07-13T23:19:00Z">
              <w:rPr>
                <w:rFonts w:ascii="Arial" w:eastAsia="Arial" w:hAnsi="Arial" w:cs="Arial"/>
                <w:color w:val="000000" w:themeColor="text1"/>
                <w:sz w:val="22"/>
              </w:rPr>
            </w:rPrChange>
          </w:rPr>
          <w:t xml:space="preserve"> that </w:t>
        </w:r>
        <w:proofErr w:type="spellStart"/>
        <w:r w:rsidR="00C87708" w:rsidRPr="0030441E">
          <w:rPr>
            <w:rFonts w:ascii="Arial" w:eastAsia="Arial" w:hAnsi="Arial" w:cs="Arial"/>
            <w:color w:val="0033CC"/>
            <w:sz w:val="22"/>
            <w:rPrChange w:id="442" w:author="Reis-Filho, Jorge S./Pathology" w:date="2019-07-13T23:19:00Z">
              <w:rPr>
                <w:rFonts w:ascii="Arial" w:eastAsia="Arial" w:hAnsi="Arial" w:cs="Arial"/>
                <w:color w:val="000000" w:themeColor="text1"/>
                <w:sz w:val="22"/>
              </w:rPr>
            </w:rPrChange>
          </w:rPr>
          <w:t>cfDNA</w:t>
        </w:r>
        <w:proofErr w:type="spellEnd"/>
        <w:r w:rsidR="00C87708" w:rsidRPr="0030441E">
          <w:rPr>
            <w:rFonts w:ascii="Arial" w:eastAsia="Arial" w:hAnsi="Arial" w:cs="Arial"/>
            <w:color w:val="0033CC"/>
            <w:sz w:val="22"/>
            <w:rPrChange w:id="443" w:author="Reis-Filho, Jorge S./Pathology" w:date="2019-07-13T23:19:00Z">
              <w:rPr>
                <w:rFonts w:ascii="Arial" w:eastAsia="Arial" w:hAnsi="Arial" w:cs="Arial"/>
                <w:color w:val="000000" w:themeColor="text1"/>
                <w:sz w:val="22"/>
              </w:rPr>
            </w:rPrChange>
          </w:rPr>
          <w:t xml:space="preserve"> sequencing without </w:t>
        </w:r>
        <w:proofErr w:type="gramStart"/>
        <w:r w:rsidR="00C87708" w:rsidRPr="0030441E">
          <w:rPr>
            <w:rFonts w:ascii="Arial" w:eastAsia="Arial" w:hAnsi="Arial" w:cs="Arial"/>
            <w:color w:val="0033CC"/>
            <w:sz w:val="22"/>
            <w:rPrChange w:id="444" w:author="Reis-Filho, Jorge S./Pathology" w:date="2019-07-13T23:19:00Z">
              <w:rPr>
                <w:rFonts w:ascii="Arial" w:eastAsia="Arial" w:hAnsi="Arial" w:cs="Arial"/>
                <w:color w:val="000000" w:themeColor="text1"/>
                <w:sz w:val="22"/>
              </w:rPr>
            </w:rPrChange>
          </w:rPr>
          <w:t>taking into account</w:t>
        </w:r>
        <w:proofErr w:type="gramEnd"/>
        <w:r w:rsidR="00C87708" w:rsidRPr="0030441E">
          <w:rPr>
            <w:rFonts w:ascii="Arial" w:eastAsia="Arial" w:hAnsi="Arial" w:cs="Arial"/>
            <w:color w:val="0033CC"/>
            <w:sz w:val="22"/>
            <w:rPrChange w:id="445" w:author="Reis-Filho, Jorge S./Pathology" w:date="2019-07-13T23:19:00Z">
              <w:rPr>
                <w:rFonts w:ascii="Arial" w:eastAsia="Arial" w:hAnsi="Arial" w:cs="Arial"/>
                <w:color w:val="000000" w:themeColor="text1"/>
                <w:sz w:val="22"/>
              </w:rPr>
            </w:rPrChange>
          </w:rPr>
          <w:t xml:space="preserve"> the results of WBC sequencing</w:t>
        </w:r>
      </w:ins>
      <w:ins w:id="446" w:author="Reis-Filho, Jorge S./Pathology" w:date="2019-07-13T11:57:00Z">
        <w:r w:rsidR="00C87708" w:rsidRPr="0030441E">
          <w:rPr>
            <w:rFonts w:ascii="Arial" w:eastAsia="Arial" w:hAnsi="Arial" w:cs="Arial"/>
            <w:color w:val="0033CC"/>
            <w:sz w:val="22"/>
            <w:rPrChange w:id="447" w:author="Reis-Filho, Jorge S./Pathology" w:date="2019-07-13T23:19:00Z">
              <w:rPr>
                <w:rFonts w:ascii="Arial" w:eastAsia="Arial" w:hAnsi="Arial" w:cs="Arial"/>
                <w:color w:val="000000" w:themeColor="text1"/>
                <w:sz w:val="22"/>
              </w:rPr>
            </w:rPrChange>
          </w:rPr>
          <w:t>, as currently performed,</w:t>
        </w:r>
      </w:ins>
      <w:ins w:id="448" w:author="Reis-Filho, Jorge S./Pathology" w:date="2019-07-13T11:54:00Z">
        <w:r w:rsidR="00C87708" w:rsidRPr="0030441E">
          <w:rPr>
            <w:rFonts w:ascii="Arial" w:eastAsia="Arial" w:hAnsi="Arial" w:cs="Arial"/>
            <w:color w:val="0033CC"/>
            <w:sz w:val="22"/>
            <w:rPrChange w:id="449" w:author="Reis-Filho, Jorge S./Pathology" w:date="2019-07-13T23:19:00Z">
              <w:rPr>
                <w:rFonts w:ascii="Arial" w:eastAsia="Arial" w:hAnsi="Arial" w:cs="Arial"/>
                <w:color w:val="000000" w:themeColor="text1"/>
                <w:sz w:val="22"/>
              </w:rPr>
            </w:rPrChange>
          </w:rPr>
          <w:t xml:space="preserve"> </w:t>
        </w:r>
      </w:ins>
      <w:ins w:id="450" w:author="Reis-Filho, Jorge S./Pathology" w:date="2019-07-13T11:55:00Z">
        <w:r w:rsidR="00C87708" w:rsidRPr="0030441E">
          <w:rPr>
            <w:rFonts w:ascii="Arial" w:eastAsia="Arial" w:hAnsi="Arial" w:cs="Arial"/>
            <w:color w:val="0033CC"/>
            <w:sz w:val="22"/>
            <w:rPrChange w:id="451" w:author="Reis-Filho, Jorge S./Pathology" w:date="2019-07-13T23:19:00Z">
              <w:rPr>
                <w:rFonts w:ascii="Arial" w:eastAsia="Arial" w:hAnsi="Arial" w:cs="Arial"/>
                <w:color w:val="000000" w:themeColor="text1"/>
                <w:sz w:val="22"/>
              </w:rPr>
            </w:rPrChange>
          </w:rPr>
          <w:t xml:space="preserve">might </w:t>
        </w:r>
      </w:ins>
      <w:ins w:id="452" w:author="Reis-Filho, Jorge S./Pathology" w:date="2019-07-13T11:54:00Z">
        <w:r w:rsidR="00C87708" w:rsidRPr="0030441E">
          <w:rPr>
            <w:rFonts w:ascii="Arial" w:eastAsia="Arial" w:hAnsi="Arial" w:cs="Arial"/>
            <w:color w:val="0033CC"/>
            <w:sz w:val="22"/>
            <w:rPrChange w:id="453" w:author="Reis-Filho, Jorge S./Pathology" w:date="2019-07-13T23:19:00Z">
              <w:rPr>
                <w:rFonts w:ascii="Arial" w:eastAsia="Arial" w:hAnsi="Arial" w:cs="Arial"/>
                <w:color w:val="000000" w:themeColor="text1"/>
                <w:sz w:val="22"/>
              </w:rPr>
            </w:rPrChange>
          </w:rPr>
          <w:t>be misleading</w:t>
        </w:r>
      </w:ins>
      <w:ins w:id="454" w:author="Reis-Filho, Jorge S./Pathology" w:date="2019-07-13T11:55:00Z">
        <w:r w:rsidR="00C87708" w:rsidRPr="0030441E">
          <w:rPr>
            <w:rFonts w:ascii="Arial" w:eastAsia="Arial" w:hAnsi="Arial" w:cs="Arial"/>
            <w:color w:val="0033CC"/>
            <w:sz w:val="22"/>
            <w:rPrChange w:id="455" w:author="Reis-Filho, Jorge S./Pathology" w:date="2019-07-13T23:19:00Z">
              <w:rPr>
                <w:rFonts w:ascii="Arial" w:eastAsia="Arial" w:hAnsi="Arial" w:cs="Arial"/>
                <w:color w:val="000000" w:themeColor="text1"/>
                <w:sz w:val="22"/>
              </w:rPr>
            </w:rPrChange>
          </w:rPr>
          <w:t xml:space="preserve">, as some CH mutations affecting cancer genes may be interpreted as tumor-derived </w:t>
        </w:r>
      </w:ins>
      <w:ins w:id="456" w:author="Reis-Filho, Jorge S./Pathology" w:date="2019-07-13T11:56:00Z">
        <w:r w:rsidR="00C87708" w:rsidRPr="0030441E">
          <w:rPr>
            <w:rFonts w:ascii="Arial" w:eastAsia="Arial" w:hAnsi="Arial" w:cs="Arial"/>
            <w:color w:val="0033CC"/>
            <w:sz w:val="22"/>
            <w:rPrChange w:id="457" w:author="Reis-Filho, Jorge S./Pathology" w:date="2019-07-13T23:19:00Z">
              <w:rPr>
                <w:rFonts w:ascii="Arial" w:eastAsia="Arial" w:hAnsi="Arial" w:cs="Arial"/>
                <w:color w:val="000000" w:themeColor="text1"/>
                <w:sz w:val="22"/>
              </w:rPr>
            </w:rPrChange>
          </w:rPr>
          <w:t xml:space="preserve">mutations </w:t>
        </w:r>
      </w:ins>
      <w:ins w:id="458" w:author="Reis-Filho, Jorge S./Pathology" w:date="2019-07-13T11:55:00Z">
        <w:r w:rsidR="00C87708" w:rsidRPr="0030441E">
          <w:rPr>
            <w:rFonts w:ascii="Arial" w:eastAsia="Arial" w:hAnsi="Arial" w:cs="Arial"/>
            <w:color w:val="0033CC"/>
            <w:sz w:val="22"/>
            <w:rPrChange w:id="459" w:author="Reis-Filho, Jorge S./Pathology" w:date="2019-07-13T23:19:00Z">
              <w:rPr>
                <w:rFonts w:ascii="Arial" w:eastAsia="Arial" w:hAnsi="Arial" w:cs="Arial"/>
                <w:color w:val="000000" w:themeColor="text1"/>
                <w:sz w:val="22"/>
              </w:rPr>
            </w:rPrChange>
          </w:rPr>
          <w:t xml:space="preserve">(e.g. </w:t>
        </w:r>
      </w:ins>
      <w:ins w:id="460" w:author="Reis-Filho, Jorge S./Pathology" w:date="2019-07-13T11:54:00Z">
        <w:r w:rsidR="00C87708" w:rsidRPr="0030441E">
          <w:rPr>
            <w:rFonts w:ascii="Arial" w:eastAsia="Arial" w:hAnsi="Arial" w:cs="Arial"/>
            <w:i/>
            <w:color w:val="0033CC"/>
            <w:sz w:val="22"/>
            <w:rPrChange w:id="461" w:author="Reis-Filho, Jorge S./Pathology" w:date="2019-07-13T23:19:00Z">
              <w:rPr>
                <w:rFonts w:ascii="Arial" w:eastAsia="Arial" w:hAnsi="Arial" w:cs="Arial"/>
                <w:color w:val="000000" w:themeColor="text1"/>
                <w:sz w:val="22"/>
              </w:rPr>
            </w:rPrChange>
          </w:rPr>
          <w:t>TP53</w:t>
        </w:r>
      </w:ins>
      <w:ins w:id="462" w:author="Reis-Filho, Jorge S./Pathology" w:date="2019-07-13T11:56:00Z">
        <w:r w:rsidR="00C87708" w:rsidRPr="0030441E">
          <w:rPr>
            <w:rFonts w:ascii="Arial" w:eastAsia="Arial" w:hAnsi="Arial" w:cs="Arial"/>
            <w:color w:val="0033CC"/>
            <w:sz w:val="22"/>
            <w:rPrChange w:id="463" w:author="Reis-Filho, Jorge S./Pathology" w:date="2019-07-13T23:19:00Z">
              <w:rPr>
                <w:rFonts w:ascii="Arial" w:eastAsia="Arial" w:hAnsi="Arial" w:cs="Arial"/>
                <w:color w:val="000000" w:themeColor="text1"/>
                <w:sz w:val="22"/>
              </w:rPr>
            </w:rPrChange>
          </w:rPr>
          <w:t xml:space="preserve"> mutations,</w:t>
        </w:r>
      </w:ins>
      <w:ins w:id="464" w:author="Reis-Filho, Jorge S./Pathology" w:date="2019-07-13T11:54:00Z">
        <w:r w:rsidR="00C87708" w:rsidRPr="0030441E">
          <w:rPr>
            <w:rFonts w:ascii="Arial" w:eastAsia="Arial" w:hAnsi="Arial" w:cs="Arial"/>
            <w:color w:val="0033CC"/>
            <w:sz w:val="22"/>
            <w:rPrChange w:id="465" w:author="Reis-Filho, Jorge S./Pathology" w:date="2019-07-13T23:19:00Z">
              <w:rPr>
                <w:rFonts w:ascii="Arial" w:eastAsia="Arial" w:hAnsi="Arial" w:cs="Arial"/>
                <w:color w:val="000000" w:themeColor="text1"/>
                <w:sz w:val="22"/>
              </w:rPr>
            </w:rPrChange>
          </w:rPr>
          <w:t xml:space="preserve"> which can be present in tumor-derived </w:t>
        </w:r>
        <w:proofErr w:type="spellStart"/>
        <w:r w:rsidR="00C87708" w:rsidRPr="0030441E">
          <w:rPr>
            <w:rFonts w:ascii="Arial" w:eastAsia="Arial" w:hAnsi="Arial" w:cs="Arial"/>
            <w:color w:val="0033CC"/>
            <w:sz w:val="22"/>
            <w:rPrChange w:id="466" w:author="Reis-Filho, Jorge S./Pathology" w:date="2019-07-13T23:19:00Z">
              <w:rPr>
                <w:rFonts w:ascii="Arial" w:eastAsia="Arial" w:hAnsi="Arial" w:cs="Arial"/>
                <w:color w:val="000000" w:themeColor="text1"/>
                <w:sz w:val="22"/>
              </w:rPr>
            </w:rPrChange>
          </w:rPr>
          <w:t>cfDNA</w:t>
        </w:r>
        <w:proofErr w:type="spellEnd"/>
        <w:r w:rsidR="00C87708" w:rsidRPr="0030441E">
          <w:rPr>
            <w:rFonts w:ascii="Arial" w:eastAsia="Arial" w:hAnsi="Arial" w:cs="Arial"/>
            <w:color w:val="0033CC"/>
            <w:sz w:val="22"/>
            <w:rPrChange w:id="467" w:author="Reis-Filho, Jorge S./Pathology" w:date="2019-07-13T23:19:00Z">
              <w:rPr>
                <w:rFonts w:ascii="Arial" w:eastAsia="Arial" w:hAnsi="Arial" w:cs="Arial"/>
                <w:color w:val="000000" w:themeColor="text1"/>
                <w:sz w:val="22"/>
              </w:rPr>
            </w:rPrChange>
          </w:rPr>
          <w:t xml:space="preserve"> and also be part of CH</w:t>
        </w:r>
      </w:ins>
      <w:ins w:id="468" w:author="Reis-Filho, Jorge S./Pathology" w:date="2019-07-13T12:09:00Z">
        <w:r w:rsidR="00F152B0" w:rsidRPr="0030441E">
          <w:rPr>
            <w:rFonts w:ascii="Arial" w:eastAsia="Arial" w:hAnsi="Arial" w:cs="Arial"/>
            <w:color w:val="0033CC"/>
            <w:sz w:val="22"/>
            <w:rPrChange w:id="469" w:author="Reis-Filho, Jorge S./Pathology" w:date="2019-07-13T23:19:00Z">
              <w:rPr>
                <w:rFonts w:ascii="Arial" w:eastAsia="Arial" w:hAnsi="Arial" w:cs="Arial"/>
                <w:color w:val="000000" w:themeColor="text1"/>
                <w:sz w:val="22"/>
              </w:rPr>
            </w:rPrChange>
          </w:rPr>
          <w:t xml:space="preserve">; </w:t>
        </w:r>
        <w:r w:rsidR="00F152B0" w:rsidRPr="0030441E">
          <w:rPr>
            <w:rFonts w:ascii="Arial" w:eastAsia="Arial" w:hAnsi="Arial" w:cs="Arial"/>
            <w:b/>
            <w:color w:val="0033CC"/>
            <w:sz w:val="22"/>
            <w:szCs w:val="22"/>
            <w:highlight w:val="yellow"/>
            <w:rPrChange w:id="470" w:author="Reis-Filho, Jorge S./Pathology" w:date="2019-07-13T23:19:00Z">
              <w:rPr>
                <w:rFonts w:ascii="Arial" w:eastAsia="Arial" w:hAnsi="Arial" w:cs="Arial"/>
                <w:b/>
                <w:color w:val="000000" w:themeColor="text1"/>
                <w:sz w:val="22"/>
                <w:szCs w:val="22"/>
                <w:highlight w:val="yellow"/>
              </w:rPr>
            </w:rPrChange>
          </w:rPr>
          <w:t>Supplementary Table 4</w:t>
        </w:r>
      </w:ins>
      <w:ins w:id="471" w:author="Reis-Filho, Jorge S./Pathology" w:date="2019-07-13T11:56:00Z">
        <w:r w:rsidR="00C87708" w:rsidRPr="0030441E">
          <w:rPr>
            <w:rFonts w:ascii="Arial" w:eastAsia="Arial" w:hAnsi="Arial" w:cs="Arial"/>
            <w:color w:val="0033CC"/>
            <w:sz w:val="22"/>
            <w:rPrChange w:id="472" w:author="Reis-Filho, Jorge S./Pathology" w:date="2019-07-13T23:19:00Z">
              <w:rPr>
                <w:rFonts w:ascii="Arial" w:eastAsia="Arial" w:hAnsi="Arial" w:cs="Arial"/>
                <w:color w:val="000000" w:themeColor="text1"/>
                <w:sz w:val="22"/>
              </w:rPr>
            </w:rPrChange>
          </w:rPr>
          <w:t>)</w:t>
        </w:r>
      </w:ins>
      <w:ins w:id="473" w:author="Reis-Filho, Jorge S./Pathology" w:date="2019-07-13T11:54:00Z">
        <w:r w:rsidR="00C87708" w:rsidRPr="0030441E">
          <w:rPr>
            <w:rFonts w:ascii="Arial" w:eastAsia="Arial" w:hAnsi="Arial" w:cs="Arial"/>
            <w:color w:val="0033CC"/>
            <w:sz w:val="22"/>
            <w:rPrChange w:id="474" w:author="Reis-Filho, Jorge S./Pathology" w:date="2019-07-13T23:19:00Z">
              <w:rPr>
                <w:rFonts w:ascii="Arial" w:eastAsia="Arial" w:hAnsi="Arial" w:cs="Arial"/>
                <w:color w:val="000000" w:themeColor="text1"/>
                <w:sz w:val="22"/>
              </w:rPr>
            </w:rPrChange>
          </w:rPr>
          <w:t>.</w:t>
        </w:r>
      </w:ins>
      <w:bookmarkEnd w:id="427"/>
    </w:p>
    <w:p w14:paraId="6F8106F7" w14:textId="77777777" w:rsidR="007C0779" w:rsidRPr="00CB7AF6" w:rsidRDefault="007C0779" w:rsidP="00AE24DE">
      <w:pPr>
        <w:spacing w:line="480" w:lineRule="auto"/>
        <w:rPr>
          <w:rFonts w:ascii="Arial" w:eastAsia="Arial" w:hAnsi="Arial" w:cs="Arial"/>
          <w:color w:val="000000" w:themeColor="text1"/>
          <w:sz w:val="22"/>
        </w:rPr>
      </w:pPr>
    </w:p>
    <w:p w14:paraId="43F51DB4" w14:textId="41266390"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This cfDNA sequencing </w:t>
      </w:r>
      <w:r w:rsidR="00B37535" w:rsidRPr="00CB7AF6">
        <w:rPr>
          <w:rFonts w:ascii="Arial" w:eastAsia="Arial" w:hAnsi="Arial" w:cs="Arial"/>
          <w:color w:val="000000" w:themeColor="text1"/>
          <w:sz w:val="22"/>
        </w:rPr>
        <w:t>approach</w:t>
      </w:r>
      <w:r w:rsidRPr="00CB7AF6">
        <w:rPr>
          <w:rFonts w:ascii="Arial" w:eastAsia="Arial" w:hAnsi="Arial" w:cs="Arial"/>
          <w:color w:val="000000" w:themeColor="text1"/>
          <w:sz w:val="22"/>
        </w:rPr>
        <w:t xml:space="preserve"> allowed </w:t>
      </w:r>
      <w:r w:rsidR="00B37535" w:rsidRPr="00CB7AF6">
        <w:rPr>
          <w:rFonts w:ascii="Arial" w:eastAsia="Arial" w:hAnsi="Arial" w:cs="Arial"/>
          <w:color w:val="000000" w:themeColor="text1"/>
          <w:sz w:val="22"/>
        </w:rPr>
        <w:t>for</w:t>
      </w:r>
      <w:r w:rsidR="00520797"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 xml:space="preserve">robust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detection of somatic mutations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1</w:t>
      </w:r>
      <w:r w:rsidR="00E669C5">
        <w:rPr>
          <w:rFonts w:ascii="Arial" w:eastAsia="Arial" w:hAnsi="Arial" w:cs="Arial"/>
          <w:b/>
          <w:color w:val="000000" w:themeColor="text1"/>
          <w:sz w:val="22"/>
        </w:rPr>
        <w:t>c</w:t>
      </w:r>
      <w:r w:rsidRPr="00CB7AF6">
        <w:rPr>
          <w:rFonts w:ascii="Arial" w:eastAsia="Arial" w:hAnsi="Arial" w:cs="Arial"/>
          <w:color w:val="000000" w:themeColor="text1"/>
          <w:sz w:val="22"/>
        </w:rPr>
        <w:t xml:space="preserve">) </w:t>
      </w:r>
      <w:r w:rsidR="00B37535" w:rsidRPr="00CB7AF6">
        <w:rPr>
          <w:rFonts w:ascii="Arial" w:eastAsia="Arial" w:hAnsi="Arial" w:cs="Arial"/>
          <w:color w:val="000000" w:themeColor="text1"/>
          <w:sz w:val="22"/>
        </w:rPr>
        <w:t>with</w:t>
      </w:r>
      <w:r w:rsidRPr="00CB7AF6">
        <w:rPr>
          <w:rFonts w:ascii="Arial" w:eastAsia="Arial" w:hAnsi="Arial" w:cs="Arial"/>
          <w:color w:val="000000" w:themeColor="text1"/>
          <w:sz w:val="22"/>
        </w:rPr>
        <w:t xml:space="preserve"> a sensitivity </w:t>
      </w:r>
      <w:r w:rsidR="00E92913" w:rsidRPr="00CB7AF6">
        <w:rPr>
          <w:rFonts w:ascii="Arial" w:eastAsia="Arial" w:hAnsi="Arial" w:cs="Arial"/>
          <w:color w:val="000000" w:themeColor="text1"/>
          <w:sz w:val="22"/>
        </w:rPr>
        <w:t>similar</w:t>
      </w:r>
      <w:r w:rsidRPr="00CB7AF6">
        <w:rPr>
          <w:rFonts w:ascii="Arial" w:eastAsia="Arial" w:hAnsi="Arial" w:cs="Arial"/>
          <w:color w:val="000000" w:themeColor="text1"/>
          <w:sz w:val="22"/>
        </w:rPr>
        <w:t xml:space="preserve"> to that of ddPCR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1</w:t>
      </w:r>
      <w:r w:rsidR="00E669C5">
        <w:rPr>
          <w:rFonts w:ascii="Arial" w:eastAsia="Arial" w:hAnsi="Arial" w:cs="Arial"/>
          <w:b/>
          <w:color w:val="000000" w:themeColor="text1"/>
          <w:sz w:val="22"/>
        </w:rPr>
        <w:t>b</w:t>
      </w:r>
      <w:r w:rsidRPr="00CB7AF6">
        <w:rPr>
          <w:rFonts w:ascii="Arial" w:eastAsia="Arial" w:hAnsi="Arial" w:cs="Arial"/>
          <w:color w:val="000000" w:themeColor="text1"/>
          <w:sz w:val="22"/>
        </w:rPr>
        <w:t>). In fact, this assay was comparable to previous high-depth targeted sequencing efforts</w:t>
      </w:r>
      <w:r w:rsidR="00A41175" w:rsidRPr="00CB7AF6">
        <w:rPr>
          <w:rFonts w:ascii="Arial" w:eastAsia="Arial" w:hAnsi="Arial" w:cs="Arial"/>
          <w:color w:val="000000" w:themeColor="text1"/>
          <w:sz w:val="22"/>
          <w:szCs w:val="22"/>
        </w:rPr>
        <w:fldChar w:fldCharType="begin">
          <w:fldData xml:space="preserve">PEVuZE5vdGU+PENpdGU+PEF1dGhvcj5CZXR0ZWdvd2RhPC9BdXRob3I+PFllYXI+MjAxNDwvWWVh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PEVuZE5vdGU+PENpdGU+PEF1dGhvcj5CZXR0ZWdvd2RhPC9BdXRob3I+PFllYXI+MjAxNDwvWWVh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A41175" w:rsidRPr="00CB7AF6">
        <w:rPr>
          <w:rFonts w:ascii="Arial" w:eastAsia="Arial" w:hAnsi="Arial" w:cs="Arial"/>
          <w:color w:val="000000" w:themeColor="text1"/>
          <w:sz w:val="22"/>
          <w:szCs w:val="22"/>
        </w:rPr>
      </w:r>
      <w:r w:rsidR="00A41175"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47-49</w:t>
      </w:r>
      <w:r w:rsidR="00A41175" w:rsidRPr="00CB7AF6">
        <w:rPr>
          <w:rFonts w:ascii="Arial" w:eastAsia="Arial" w:hAnsi="Arial" w:cs="Arial"/>
          <w:color w:val="000000" w:themeColor="text1"/>
          <w:sz w:val="22"/>
          <w:szCs w:val="22"/>
        </w:rPr>
        <w:fldChar w:fldCharType="end"/>
      </w:r>
      <w:r w:rsidR="00A41175"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for the detection of ctDNA in plasma sample</w:t>
      </w:r>
      <w:r w:rsidR="00E92913" w:rsidRPr="00CB7AF6">
        <w:rPr>
          <w:rFonts w:ascii="Arial" w:eastAsia="Arial" w:hAnsi="Arial" w:cs="Arial"/>
          <w:color w:val="000000" w:themeColor="text1"/>
          <w:sz w:val="22"/>
        </w:rPr>
        <w:t>s from patients with MBC, NSCLC</w:t>
      </w:r>
      <w:r w:rsidRPr="00CB7AF6">
        <w:rPr>
          <w:rFonts w:ascii="Arial" w:eastAsia="Arial" w:hAnsi="Arial" w:cs="Arial"/>
          <w:color w:val="000000" w:themeColor="text1"/>
          <w:sz w:val="22"/>
        </w:rPr>
        <w:t xml:space="preserve"> and CRPC, and identified 77.4% of the repertoire of somatic mutations </w:t>
      </w:r>
      <w:r w:rsidR="00D61E33" w:rsidRPr="00CB7AF6">
        <w:rPr>
          <w:rFonts w:ascii="Arial" w:eastAsia="Arial" w:hAnsi="Arial" w:cs="Arial"/>
          <w:color w:val="000000" w:themeColor="text1"/>
          <w:sz w:val="22"/>
        </w:rPr>
        <w:t xml:space="preserve">reported </w:t>
      </w:r>
      <w:r w:rsidRPr="00CB7AF6">
        <w:rPr>
          <w:rFonts w:ascii="Arial" w:eastAsia="Arial" w:hAnsi="Arial" w:cs="Arial"/>
          <w:color w:val="000000" w:themeColor="text1"/>
          <w:sz w:val="22"/>
        </w:rPr>
        <w:t>in</w:t>
      </w:r>
      <w:r w:rsidR="00252B3A">
        <w:rPr>
          <w:rFonts w:ascii="Arial" w:eastAsia="Arial" w:hAnsi="Arial" w:cs="Arial"/>
          <w:color w:val="000000" w:themeColor="text1"/>
          <w:sz w:val="22"/>
        </w:rPr>
        <w:t xml:space="preserve"> the</w:t>
      </w:r>
      <w:r w:rsidRPr="00CB7AF6">
        <w:rPr>
          <w:rFonts w:ascii="Arial" w:eastAsia="Arial" w:hAnsi="Arial" w:cs="Arial"/>
          <w:color w:val="000000" w:themeColor="text1"/>
          <w:sz w:val="22"/>
        </w:rPr>
        <w:t xml:space="preserve"> matched tumor </w:t>
      </w:r>
      <w:r w:rsidR="00E92913" w:rsidRPr="00CB7AF6">
        <w:rPr>
          <w:rFonts w:ascii="Arial" w:eastAsia="Arial" w:hAnsi="Arial" w:cs="Arial"/>
          <w:color w:val="000000" w:themeColor="text1"/>
          <w:sz w:val="22"/>
        </w:rPr>
        <w:t xml:space="preserve">biopsy </w:t>
      </w:r>
      <w:r w:rsidRPr="00CB7AF6">
        <w:rPr>
          <w:rFonts w:ascii="Arial" w:eastAsia="Arial" w:hAnsi="Arial" w:cs="Arial"/>
          <w:color w:val="000000" w:themeColor="text1"/>
          <w:sz w:val="22"/>
        </w:rPr>
        <w:t>samples from patients with advanced cancers. Given the large genomic footprint and the limited number of false positive variants</w:t>
      </w:r>
      <w:r w:rsidR="00CA6947" w:rsidRPr="00CB7AF6">
        <w:rPr>
          <w:rFonts w:ascii="Arial" w:eastAsia="Arial" w:hAnsi="Arial" w:cs="Arial"/>
          <w:color w:val="000000" w:themeColor="text1"/>
          <w:sz w:val="22"/>
        </w:rPr>
        <w:t xml:space="preserve"> (</w:t>
      </w:r>
      <w:r w:rsidR="00E669C5">
        <w:rPr>
          <w:rFonts w:ascii="Arial" w:eastAsia="Arial" w:hAnsi="Arial" w:cs="Arial"/>
          <w:b/>
          <w:color w:val="000000" w:themeColor="text1"/>
          <w:sz w:val="22"/>
        </w:rPr>
        <w:t>Fig</w:t>
      </w:r>
      <w:r w:rsidR="00252B3A">
        <w:rPr>
          <w:rFonts w:ascii="Arial" w:eastAsia="Arial" w:hAnsi="Arial" w:cs="Arial"/>
          <w:b/>
          <w:color w:val="000000" w:themeColor="text1"/>
          <w:sz w:val="22"/>
        </w:rPr>
        <w:t>s</w:t>
      </w:r>
      <w:r w:rsidR="00E669C5">
        <w:rPr>
          <w:rFonts w:ascii="Arial" w:eastAsia="Arial" w:hAnsi="Arial" w:cs="Arial"/>
          <w:b/>
          <w:color w:val="000000" w:themeColor="text1"/>
          <w:sz w:val="22"/>
        </w:rPr>
        <w:t xml:space="preserve">. </w:t>
      </w:r>
      <w:r w:rsidR="00CA6947" w:rsidRPr="00CB7AF6">
        <w:rPr>
          <w:rFonts w:ascii="Arial" w:eastAsia="Arial" w:hAnsi="Arial" w:cs="Arial"/>
          <w:b/>
          <w:color w:val="000000" w:themeColor="text1"/>
          <w:sz w:val="22"/>
        </w:rPr>
        <w:t>1</w:t>
      </w:r>
      <w:r w:rsidR="00E669C5">
        <w:rPr>
          <w:rFonts w:ascii="Arial" w:eastAsia="Arial" w:hAnsi="Arial" w:cs="Arial"/>
          <w:b/>
          <w:color w:val="000000" w:themeColor="text1"/>
          <w:sz w:val="22"/>
        </w:rPr>
        <w:t>b</w:t>
      </w:r>
      <w:r w:rsidR="00252B3A">
        <w:rPr>
          <w:rFonts w:ascii="Arial" w:eastAsia="Arial" w:hAnsi="Arial" w:cs="Arial"/>
          <w:b/>
          <w:color w:val="000000" w:themeColor="text1"/>
          <w:sz w:val="22"/>
        </w:rPr>
        <w:t>-</w:t>
      </w:r>
      <w:r w:rsidR="00E669C5">
        <w:rPr>
          <w:rFonts w:ascii="Arial" w:eastAsia="Arial" w:hAnsi="Arial" w:cs="Arial"/>
          <w:b/>
          <w:color w:val="000000" w:themeColor="text1"/>
          <w:sz w:val="22"/>
        </w:rPr>
        <w:t>c</w:t>
      </w:r>
      <w:r w:rsidR="00252B3A">
        <w:rPr>
          <w:rFonts w:ascii="Arial" w:eastAsia="Arial" w:hAnsi="Arial" w:cs="Arial"/>
          <w:b/>
          <w:color w:val="000000" w:themeColor="text1"/>
          <w:sz w:val="22"/>
        </w:rPr>
        <w:t xml:space="preserve"> </w:t>
      </w:r>
      <w:r w:rsidR="00252B3A" w:rsidRPr="001C4844">
        <w:rPr>
          <w:rFonts w:ascii="Arial" w:eastAsia="Arial" w:hAnsi="Arial" w:cs="Arial"/>
          <w:color w:val="000000" w:themeColor="text1"/>
          <w:sz w:val="22"/>
        </w:rPr>
        <w:t>and</w:t>
      </w:r>
      <w:r w:rsidR="00252B3A">
        <w:rPr>
          <w:rFonts w:ascii="Arial" w:eastAsia="Arial" w:hAnsi="Arial" w:cs="Arial"/>
          <w:b/>
          <w:color w:val="000000" w:themeColor="text1"/>
          <w:sz w:val="22"/>
        </w:rPr>
        <w:t xml:space="preserve"> </w:t>
      </w:r>
      <w:r w:rsidR="00303111">
        <w:rPr>
          <w:rFonts w:ascii="Arial" w:eastAsia="Arial" w:hAnsi="Arial" w:cs="Arial"/>
          <w:b/>
          <w:color w:val="000000" w:themeColor="text1"/>
          <w:sz w:val="22"/>
        </w:rPr>
        <w:t>Supplementary Fig</w:t>
      </w:r>
      <w:r w:rsidR="009360DB">
        <w:rPr>
          <w:rFonts w:ascii="Arial" w:eastAsia="Arial" w:hAnsi="Arial" w:cs="Arial"/>
          <w:b/>
          <w:color w:val="000000" w:themeColor="text1"/>
          <w:sz w:val="22"/>
        </w:rPr>
        <w:t>s</w:t>
      </w:r>
      <w:r w:rsidR="00303111">
        <w:rPr>
          <w:rFonts w:ascii="Arial" w:eastAsia="Arial" w:hAnsi="Arial" w:cs="Arial"/>
          <w:b/>
          <w:color w:val="000000" w:themeColor="text1"/>
          <w:sz w:val="22"/>
        </w:rPr>
        <w:t>. 2</w:t>
      </w:r>
      <w:r w:rsidR="00252B3A">
        <w:rPr>
          <w:rFonts w:ascii="Arial" w:eastAsia="Arial" w:hAnsi="Arial" w:cs="Arial"/>
          <w:b/>
          <w:color w:val="000000" w:themeColor="text1"/>
          <w:sz w:val="22"/>
        </w:rPr>
        <w:t>-</w:t>
      </w:r>
      <w:r w:rsidR="00CA6947" w:rsidRPr="00CB7AF6">
        <w:rPr>
          <w:rFonts w:ascii="Arial" w:eastAsia="Arial" w:hAnsi="Arial" w:cs="Arial"/>
          <w:b/>
          <w:color w:val="000000" w:themeColor="text1"/>
          <w:sz w:val="22"/>
        </w:rPr>
        <w:t>3</w:t>
      </w:r>
      <w:r w:rsidR="00CA6947"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an exploratory analysis revealed the potential use of the high-intensity cfDNA sequencing assay for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characterization of tumor mutational burden and mutational signatures, including MSI (</w:t>
      </w:r>
      <w:r w:rsidR="00E669C5">
        <w:rPr>
          <w:rFonts w:ascii="Arial" w:eastAsia="Arial" w:hAnsi="Arial" w:cs="Arial"/>
          <w:b/>
          <w:color w:val="000000" w:themeColor="text1"/>
          <w:sz w:val="22"/>
        </w:rPr>
        <w:t xml:space="preserve">Fig. </w:t>
      </w:r>
      <w:r w:rsidRPr="00CB7AF6">
        <w:rPr>
          <w:rFonts w:ascii="Arial" w:eastAsia="Arial" w:hAnsi="Arial" w:cs="Arial"/>
          <w:b/>
          <w:color w:val="000000" w:themeColor="text1"/>
          <w:sz w:val="22"/>
        </w:rPr>
        <w:t>3</w:t>
      </w:r>
      <w:r w:rsidRPr="00CB7AF6">
        <w:rPr>
          <w:rFonts w:ascii="Arial" w:eastAsia="Arial" w:hAnsi="Arial" w:cs="Arial"/>
          <w:color w:val="000000" w:themeColor="text1"/>
          <w:sz w:val="22"/>
        </w:rPr>
        <w:t>), broadening</w:t>
      </w:r>
      <w:r w:rsidR="00E92913"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the potential applications of cfDNA sequencing analysis in the context of patients with advanced cancers.</w:t>
      </w:r>
    </w:p>
    <w:p w14:paraId="2D81527E" w14:textId="77777777" w:rsidR="007C0779" w:rsidRPr="00CB7AF6" w:rsidRDefault="007C0779" w:rsidP="00AE24DE">
      <w:pPr>
        <w:spacing w:line="480" w:lineRule="auto"/>
        <w:rPr>
          <w:rFonts w:ascii="Arial" w:eastAsia="Arial" w:hAnsi="Arial" w:cs="Arial"/>
          <w:color w:val="000000" w:themeColor="text1"/>
          <w:sz w:val="22"/>
        </w:rPr>
      </w:pPr>
    </w:p>
    <w:p w14:paraId="08C0C06A" w14:textId="123C43E7" w:rsidR="007C0779" w:rsidRPr="00CB7AF6" w:rsidRDefault="00343F81"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Our analyses revealed that the majority of non-tumor-</w:t>
      </w:r>
      <w:r w:rsidR="00B37535" w:rsidRPr="00CB7AF6">
        <w:rPr>
          <w:rFonts w:ascii="Arial" w:eastAsia="Arial" w:hAnsi="Arial" w:cs="Arial"/>
          <w:color w:val="000000" w:themeColor="text1"/>
          <w:sz w:val="22"/>
        </w:rPr>
        <w:t>matched</w:t>
      </w:r>
      <w:r w:rsidRPr="00CB7AF6">
        <w:rPr>
          <w:rFonts w:ascii="Arial" w:eastAsia="Arial" w:hAnsi="Arial" w:cs="Arial"/>
          <w:color w:val="000000" w:themeColor="text1"/>
          <w:sz w:val="22"/>
        </w:rPr>
        <w:t xml:space="preserve"> nonsynonymous somatic mutations identified in cfDNA </w:t>
      </w:r>
      <w:r w:rsidR="00B37535" w:rsidRPr="00CB7AF6">
        <w:rPr>
          <w:rFonts w:ascii="Arial" w:eastAsia="Arial" w:hAnsi="Arial" w:cs="Arial"/>
          <w:color w:val="000000" w:themeColor="text1"/>
          <w:sz w:val="22"/>
        </w:rPr>
        <w:t>had supporting</w:t>
      </w:r>
      <w:r w:rsidRPr="00CB7AF6">
        <w:rPr>
          <w:rFonts w:ascii="Arial" w:eastAsia="Arial" w:hAnsi="Arial" w:cs="Arial"/>
          <w:color w:val="000000" w:themeColor="text1"/>
          <w:sz w:val="22"/>
        </w:rPr>
        <w:t xml:space="preserve"> reads present in the respective WBC DNA samples</w:t>
      </w:r>
      <w:r w:rsidR="00D61E33" w:rsidRPr="00CB7AF6">
        <w:rPr>
          <w:rFonts w:ascii="Arial" w:eastAsia="Arial" w:hAnsi="Arial" w:cs="Arial"/>
          <w:color w:val="000000" w:themeColor="text1"/>
          <w:sz w:val="22"/>
        </w:rPr>
        <w:t>.</w:t>
      </w:r>
      <w:r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These</w:t>
      </w:r>
      <w:r w:rsidR="00B37535" w:rsidRPr="00CB7AF6">
        <w:rPr>
          <w:rFonts w:ascii="Arial" w:eastAsia="Arial" w:hAnsi="Arial" w:cs="Arial"/>
          <w:color w:val="000000" w:themeColor="text1"/>
          <w:sz w:val="22"/>
        </w:rPr>
        <w:t xml:space="preserve"> WBC-matched mutations</w:t>
      </w:r>
      <w:r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 xml:space="preserve">were </w:t>
      </w:r>
      <w:r w:rsidRPr="00CB7AF6">
        <w:rPr>
          <w:rFonts w:ascii="Arial" w:eastAsia="Arial" w:hAnsi="Arial" w:cs="Arial"/>
          <w:color w:val="000000" w:themeColor="text1"/>
          <w:sz w:val="22"/>
        </w:rPr>
        <w:t xml:space="preserve">present in </w:t>
      </w:r>
      <w:r w:rsidR="00D61E33" w:rsidRPr="00CB7AF6">
        <w:rPr>
          <w:rFonts w:ascii="Arial" w:eastAsia="Arial" w:hAnsi="Arial" w:cs="Arial"/>
          <w:color w:val="000000" w:themeColor="text1"/>
          <w:sz w:val="22"/>
        </w:rPr>
        <w:t>the vast majority of</w:t>
      </w:r>
      <w:r w:rsidRPr="00CB7AF6">
        <w:rPr>
          <w:rFonts w:ascii="Arial" w:eastAsia="Arial" w:hAnsi="Arial" w:cs="Arial"/>
          <w:color w:val="000000" w:themeColor="text1"/>
          <w:sz w:val="22"/>
        </w:rPr>
        <w:t xml:space="preserve"> non-cancer </w:t>
      </w:r>
      <w:r w:rsidRPr="00CB7AF6">
        <w:rPr>
          <w:rFonts w:ascii="Arial" w:eastAsia="Arial" w:hAnsi="Arial" w:cs="Arial"/>
          <w:color w:val="000000" w:themeColor="text1"/>
          <w:sz w:val="22"/>
        </w:rPr>
        <w:lastRenderedPageBreak/>
        <w:t>controls and cancer patients. These mutations preferentially affected genes previously implicated in CH</w:t>
      </w:r>
      <w:r w:rsidR="00620D5E"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620D5E" w:rsidRPr="00CB7AF6">
        <w:rPr>
          <w:rFonts w:ascii="Arial" w:eastAsia="Arial" w:hAnsi="Arial" w:cs="Arial"/>
          <w:color w:val="000000" w:themeColor="text1"/>
          <w:sz w:val="22"/>
          <w:szCs w:val="22"/>
        </w:rPr>
      </w:r>
      <w:r w:rsidR="00620D5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11,19,21-23,25</w:t>
      </w:r>
      <w:r w:rsidR="00620D5E"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their presence was strongly associated with age at collection of the </w:t>
      </w:r>
      <w:r w:rsidR="00636455" w:rsidRPr="00CB7AF6">
        <w:rPr>
          <w:rFonts w:ascii="Arial" w:eastAsia="Arial" w:hAnsi="Arial" w:cs="Arial"/>
          <w:color w:val="000000" w:themeColor="text1"/>
          <w:sz w:val="22"/>
        </w:rPr>
        <w:t xml:space="preserve">blood </w:t>
      </w:r>
      <w:r w:rsidRPr="00CB7AF6">
        <w:rPr>
          <w:rFonts w:ascii="Arial" w:eastAsia="Arial" w:hAnsi="Arial" w:cs="Arial"/>
          <w:color w:val="000000" w:themeColor="text1"/>
          <w:sz w:val="22"/>
        </w:rPr>
        <w:t xml:space="preserve">sample, </w:t>
      </w:r>
      <w:r w:rsidR="00E92913" w:rsidRPr="00CB7AF6">
        <w:rPr>
          <w:rFonts w:ascii="Arial" w:eastAsia="Arial" w:hAnsi="Arial" w:cs="Arial"/>
          <w:color w:val="000000" w:themeColor="text1"/>
          <w:sz w:val="22"/>
        </w:rPr>
        <w:t>consistent with</w:t>
      </w:r>
      <w:r w:rsidRPr="00CB7AF6">
        <w:rPr>
          <w:rFonts w:ascii="Arial" w:eastAsia="Arial" w:hAnsi="Arial" w:cs="Arial"/>
          <w:color w:val="000000" w:themeColor="text1"/>
          <w:sz w:val="22"/>
        </w:rPr>
        <w:t xml:space="preserve"> the hypothesis that these alterations likely constitute CH. </w:t>
      </w:r>
      <w:r w:rsidR="001F065C" w:rsidRPr="00CB7AF6">
        <w:rPr>
          <w:rFonts w:ascii="Arial" w:eastAsia="Arial" w:hAnsi="Arial" w:cs="Arial"/>
          <w:color w:val="000000" w:themeColor="text1"/>
          <w:sz w:val="22"/>
        </w:rPr>
        <w:t>Importantly, t</w:t>
      </w:r>
      <w:r w:rsidR="00520797" w:rsidRPr="00CB7AF6">
        <w:rPr>
          <w:rFonts w:ascii="Arial" w:eastAsia="Arial" w:hAnsi="Arial" w:cs="Arial"/>
          <w:color w:val="000000" w:themeColor="text1"/>
          <w:sz w:val="22"/>
        </w:rPr>
        <w:t>he</w:t>
      </w:r>
      <w:r w:rsidRPr="00CB7AF6">
        <w:rPr>
          <w:rFonts w:ascii="Arial" w:eastAsia="Arial" w:hAnsi="Arial" w:cs="Arial"/>
          <w:color w:val="000000" w:themeColor="text1"/>
          <w:sz w:val="22"/>
        </w:rPr>
        <w:t xml:space="preserve"> number of these probable CH variants per patient was on average higher than the number of tumor-matched variants in metastatic patients. The higher prevalence of CH found in </w:t>
      </w:r>
      <w:r w:rsidR="00636455" w:rsidRPr="00CB7AF6">
        <w:rPr>
          <w:rFonts w:ascii="Arial" w:eastAsia="Arial" w:hAnsi="Arial" w:cs="Arial"/>
          <w:color w:val="000000" w:themeColor="text1"/>
          <w:sz w:val="22"/>
        </w:rPr>
        <w:t>WBCs</w:t>
      </w:r>
      <w:r w:rsidR="00D61E33" w:rsidRPr="00CB7AF6">
        <w:rPr>
          <w:rFonts w:ascii="Arial" w:eastAsia="Arial" w:hAnsi="Arial" w:cs="Arial"/>
          <w:color w:val="000000" w:themeColor="text1"/>
          <w:sz w:val="22"/>
        </w:rPr>
        <w:t xml:space="preserve"> in</w:t>
      </w:r>
      <w:r w:rsidR="00636455"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t>this study (</w:t>
      </w:r>
      <w:r w:rsidR="00B37535" w:rsidRPr="00CB7AF6">
        <w:rPr>
          <w:rFonts w:ascii="Arial" w:eastAsia="Arial" w:hAnsi="Arial" w:cs="Arial"/>
          <w:color w:val="000000" w:themeColor="text1"/>
          <w:sz w:val="22"/>
        </w:rPr>
        <w:t>93.6</w:t>
      </w:r>
      <w:r w:rsidRPr="00CB7AF6">
        <w:rPr>
          <w:rFonts w:ascii="Arial" w:eastAsia="Arial" w:hAnsi="Arial" w:cs="Arial"/>
          <w:color w:val="000000" w:themeColor="text1"/>
          <w:sz w:val="22"/>
        </w:rPr>
        <w:t xml:space="preserve">% of non-cancer controls and </w:t>
      </w:r>
      <w:r w:rsidR="00B37535" w:rsidRPr="00CB7AF6">
        <w:rPr>
          <w:rFonts w:ascii="Arial" w:eastAsia="Arial" w:hAnsi="Arial" w:cs="Arial"/>
          <w:color w:val="000000" w:themeColor="text1"/>
          <w:sz w:val="22"/>
        </w:rPr>
        <w:t>99.1</w:t>
      </w:r>
      <w:r w:rsidRPr="00CB7AF6">
        <w:rPr>
          <w:rFonts w:ascii="Arial" w:eastAsia="Arial" w:hAnsi="Arial" w:cs="Arial"/>
          <w:color w:val="000000" w:themeColor="text1"/>
          <w:sz w:val="22"/>
        </w:rPr>
        <w:t>% in patients with advanced cancers) relative to that reported in prior studies</w:t>
      </w:r>
      <w:r w:rsidR="00D61E33" w:rsidRPr="00CB7AF6">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PEVuZE5vdGU+PENpdGU+PEF1dGhvcj5KYWlzd2FsPC9BdXRob3I+PFllYXI+MjAxNDwvWWVhcj48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D61E33" w:rsidRPr="00CB7AF6">
        <w:rPr>
          <w:rFonts w:ascii="Arial" w:eastAsia="Arial" w:hAnsi="Arial" w:cs="Arial"/>
          <w:color w:val="000000" w:themeColor="text1"/>
          <w:sz w:val="22"/>
          <w:szCs w:val="22"/>
        </w:rPr>
      </w:r>
      <w:r w:rsidR="00D61E33"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11,19,21-23,25</w:t>
      </w:r>
      <w:r w:rsidR="00D61E33"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likely resulted from the high sensitivity of the assay employed to detect variants in the WBC samples</w:t>
      </w:r>
      <w:r w:rsidR="00293E2D" w:rsidRPr="00CB7AF6">
        <w:rPr>
          <w:rFonts w:ascii="Arial" w:eastAsia="Arial" w:hAnsi="Arial" w:cs="Arial"/>
          <w:color w:val="000000" w:themeColor="text1"/>
          <w:sz w:val="22"/>
          <w:szCs w:val="22"/>
        </w:rPr>
        <w:fldChar w:fldCharType="begin">
          <w:fldData xml:space="preserve">PEVuZE5vdGU+PENpdGU+PEF1dGhvcj5Zb3VuZzwvQXV0aG9yPjxZZWFyPjIwMTY8L1llYXI+PFJl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PEVuZE5vdGU+PENpdGU+PEF1dGhvcj5Zb3VuZzwvQXV0aG9yPjxZZWFyPjIwMTY8L1llYXI+PFJl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50,51</w:t>
      </w:r>
      <w:r w:rsidR="00293E2D" w:rsidRPr="00CB7AF6">
        <w:rPr>
          <w:rFonts w:ascii="Arial" w:eastAsia="Arial" w:hAnsi="Arial" w:cs="Arial"/>
          <w:color w:val="000000" w:themeColor="text1"/>
          <w:sz w:val="22"/>
          <w:szCs w:val="22"/>
        </w:rPr>
        <w:fldChar w:fldCharType="end"/>
      </w:r>
      <w:r w:rsidR="00B37535" w:rsidRPr="00CB7AF6">
        <w:rPr>
          <w:rFonts w:ascii="Arial" w:eastAsia="Arial" w:hAnsi="Arial" w:cs="Arial"/>
          <w:color w:val="000000" w:themeColor="text1"/>
          <w:sz w:val="22"/>
          <w:szCs w:val="22"/>
        </w:rPr>
        <w:t xml:space="preserve"> and was consistent with </w:t>
      </w:r>
      <w:r w:rsidR="008F76D0">
        <w:rPr>
          <w:rFonts w:ascii="Arial" w:eastAsia="Arial" w:hAnsi="Arial" w:cs="Arial"/>
          <w:color w:val="000000" w:themeColor="text1"/>
          <w:sz w:val="22"/>
          <w:szCs w:val="22"/>
        </w:rPr>
        <w:t>a</w:t>
      </w:r>
      <w:r w:rsidR="008F76D0" w:rsidRPr="00CB7AF6">
        <w:rPr>
          <w:rFonts w:ascii="Arial" w:eastAsia="Arial" w:hAnsi="Arial" w:cs="Arial"/>
          <w:color w:val="000000" w:themeColor="text1"/>
          <w:sz w:val="22"/>
          <w:szCs w:val="22"/>
        </w:rPr>
        <w:t xml:space="preserve"> </w:t>
      </w:r>
      <w:r w:rsidR="00B37535" w:rsidRPr="00CB7AF6">
        <w:rPr>
          <w:rFonts w:ascii="Arial" w:eastAsia="Arial" w:hAnsi="Arial" w:cs="Arial"/>
          <w:color w:val="000000" w:themeColor="text1"/>
          <w:sz w:val="22"/>
          <w:szCs w:val="22"/>
        </w:rPr>
        <w:t xml:space="preserve">recent observation utilizing </w:t>
      </w:r>
      <w:r w:rsidR="00B37535" w:rsidRPr="0030441E">
        <w:rPr>
          <w:rFonts w:ascii="Arial" w:eastAsia="Arial" w:hAnsi="Arial" w:cs="Arial"/>
          <w:color w:val="0033CC"/>
          <w:sz w:val="22"/>
          <w:szCs w:val="22"/>
          <w:rPrChange w:id="475" w:author="Reis-Filho, Jorge S./Pathology" w:date="2019-07-13T23:19:00Z">
            <w:rPr>
              <w:rFonts w:ascii="Arial" w:eastAsia="Arial" w:hAnsi="Arial" w:cs="Arial"/>
              <w:color w:val="000000" w:themeColor="text1"/>
              <w:sz w:val="22"/>
              <w:szCs w:val="22"/>
            </w:rPr>
          </w:rPrChange>
        </w:rPr>
        <w:t>a</w:t>
      </w:r>
      <w:ins w:id="476" w:author="Reis-Filho, Jorge S./Pathology" w:date="2019-07-13T11:50:00Z">
        <w:r w:rsidR="001D6989" w:rsidRPr="0030441E">
          <w:rPr>
            <w:rFonts w:ascii="Arial" w:eastAsia="Arial" w:hAnsi="Arial" w:cs="Arial"/>
            <w:color w:val="0033CC"/>
            <w:sz w:val="22"/>
            <w:szCs w:val="22"/>
            <w:rPrChange w:id="477" w:author="Reis-Filho, Jorge S./Pathology" w:date="2019-07-13T23:19:00Z">
              <w:rPr>
                <w:rFonts w:ascii="Arial" w:eastAsia="Arial" w:hAnsi="Arial" w:cs="Arial"/>
                <w:color w:val="000000" w:themeColor="text1"/>
                <w:sz w:val="22"/>
                <w:szCs w:val="22"/>
              </w:rPr>
            </w:rPrChange>
          </w:rPr>
          <w:t>n</w:t>
        </w:r>
      </w:ins>
      <w:r w:rsidR="00B37535" w:rsidRPr="0030441E">
        <w:rPr>
          <w:rFonts w:ascii="Arial" w:eastAsia="Arial" w:hAnsi="Arial" w:cs="Arial"/>
          <w:color w:val="0033CC"/>
          <w:sz w:val="22"/>
          <w:szCs w:val="22"/>
          <w:rPrChange w:id="478" w:author="Reis-Filho, Jorge S./Pathology" w:date="2019-07-13T23:19:00Z">
            <w:rPr>
              <w:rFonts w:ascii="Arial" w:eastAsia="Arial" w:hAnsi="Arial" w:cs="Arial"/>
              <w:color w:val="000000" w:themeColor="text1"/>
              <w:sz w:val="22"/>
              <w:szCs w:val="22"/>
            </w:rPr>
          </w:rPrChange>
        </w:rPr>
        <w:t xml:space="preserve"> </w:t>
      </w:r>
      <w:del w:id="479" w:author="Reis-Filho, Jorge S./Pathology" w:date="2019-07-13T11:50:00Z">
        <w:r w:rsidR="00B37535" w:rsidRPr="0030441E" w:rsidDel="001D6989">
          <w:rPr>
            <w:rFonts w:ascii="Arial" w:eastAsia="Arial" w:hAnsi="Arial" w:cs="Arial"/>
            <w:color w:val="0033CC"/>
            <w:sz w:val="22"/>
            <w:szCs w:val="22"/>
            <w:rPrChange w:id="480" w:author="Reis-Filho, Jorge S./Pathology" w:date="2019-07-13T23:19:00Z">
              <w:rPr>
                <w:rFonts w:ascii="Arial" w:eastAsia="Arial" w:hAnsi="Arial" w:cs="Arial"/>
                <w:color w:val="000000" w:themeColor="text1"/>
                <w:sz w:val="22"/>
                <w:szCs w:val="22"/>
              </w:rPr>
            </w:rPrChange>
          </w:rPr>
          <w:delText xml:space="preserve">similar </w:delText>
        </w:r>
      </w:del>
      <w:r w:rsidR="00B37535" w:rsidRPr="0030441E">
        <w:rPr>
          <w:rFonts w:ascii="Arial" w:eastAsia="Arial" w:hAnsi="Arial" w:cs="Arial"/>
          <w:color w:val="0033CC"/>
          <w:sz w:val="22"/>
          <w:szCs w:val="22"/>
          <w:rPrChange w:id="481" w:author="Reis-Filho, Jorge S./Pathology" w:date="2019-07-13T23:19:00Z">
            <w:rPr>
              <w:rFonts w:ascii="Arial" w:eastAsia="Arial" w:hAnsi="Arial" w:cs="Arial"/>
              <w:color w:val="000000" w:themeColor="text1"/>
              <w:sz w:val="22"/>
              <w:szCs w:val="22"/>
            </w:rPr>
          </w:rPrChange>
        </w:rPr>
        <w:t>approach</w:t>
      </w:r>
      <w:ins w:id="482" w:author="Reis-Filho, Jorge S./Pathology" w:date="2019-07-13T11:50:00Z">
        <w:r w:rsidR="001D6989" w:rsidRPr="0030441E">
          <w:rPr>
            <w:rFonts w:ascii="Arial" w:eastAsia="Arial" w:hAnsi="Arial" w:cs="Arial"/>
            <w:color w:val="0033CC"/>
            <w:sz w:val="22"/>
            <w:szCs w:val="22"/>
            <w:rPrChange w:id="483" w:author="Reis-Filho, Jorge S./Pathology" w:date="2019-07-13T23:19:00Z">
              <w:rPr>
                <w:rFonts w:ascii="Arial" w:eastAsia="Arial" w:hAnsi="Arial" w:cs="Arial"/>
                <w:color w:val="000000" w:themeColor="text1"/>
                <w:sz w:val="22"/>
                <w:szCs w:val="22"/>
              </w:rPr>
            </w:rPrChange>
          </w:rPr>
          <w:t xml:space="preserve"> similar to that reported by Li et al</w:t>
        </w:r>
      </w:ins>
      <w:r w:rsidR="0049337D" w:rsidRPr="0030441E">
        <w:rPr>
          <w:rFonts w:ascii="Arial" w:eastAsia="Arial" w:hAnsi="Arial" w:cs="Arial"/>
          <w:color w:val="0033CC"/>
          <w:sz w:val="22"/>
          <w:szCs w:val="22"/>
          <w:rPrChange w:id="484" w:author="Reis-Filho, Jorge S./Pathology" w:date="2019-07-13T23:19:00Z">
            <w:rPr>
              <w:rFonts w:ascii="Arial" w:eastAsia="Arial" w:hAnsi="Arial" w:cs="Arial"/>
              <w:color w:val="000000" w:themeColor="text1"/>
              <w:sz w:val="22"/>
              <w:szCs w:val="22"/>
            </w:rPr>
          </w:rPrChange>
        </w:rPr>
        <w:fldChar w:fldCharType="begin"/>
      </w:r>
      <w:r w:rsidR="006E2475" w:rsidRPr="0030441E">
        <w:rPr>
          <w:rFonts w:ascii="Arial" w:eastAsia="Arial" w:hAnsi="Arial" w:cs="Arial"/>
          <w:color w:val="0033CC"/>
          <w:sz w:val="22"/>
          <w:szCs w:val="22"/>
          <w:rPrChange w:id="485" w:author="Reis-Filho, Jorge S./Pathology" w:date="2019-07-13T23:19:00Z">
            <w:rPr>
              <w:rFonts w:ascii="Arial" w:eastAsia="Arial" w:hAnsi="Arial" w:cs="Arial"/>
              <w:color w:val="000000" w:themeColor="text1"/>
              <w:sz w:val="22"/>
              <w:szCs w:val="22"/>
            </w:rPr>
          </w:rPrChange>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49337D" w:rsidRPr="0030441E">
        <w:rPr>
          <w:rFonts w:ascii="Arial" w:eastAsia="Arial" w:hAnsi="Arial" w:cs="Arial"/>
          <w:color w:val="0033CC"/>
          <w:sz w:val="22"/>
          <w:szCs w:val="22"/>
          <w:rPrChange w:id="486" w:author="Reis-Filho, Jorge S./Pathology" w:date="2019-07-13T23:19:00Z">
            <w:rPr>
              <w:rFonts w:ascii="Arial" w:eastAsia="Arial" w:hAnsi="Arial" w:cs="Arial"/>
              <w:color w:val="000000" w:themeColor="text1"/>
              <w:sz w:val="22"/>
              <w:szCs w:val="22"/>
            </w:rPr>
          </w:rPrChange>
        </w:rPr>
        <w:fldChar w:fldCharType="separate"/>
      </w:r>
      <w:r w:rsidR="006E2475" w:rsidRPr="0030441E">
        <w:rPr>
          <w:rFonts w:ascii="Arial" w:eastAsia="Arial" w:hAnsi="Arial" w:cs="Arial"/>
          <w:noProof/>
          <w:color w:val="0033CC"/>
          <w:sz w:val="22"/>
          <w:szCs w:val="22"/>
          <w:vertAlign w:val="superscript"/>
          <w:rPrChange w:id="487" w:author="Reis-Filho, Jorge S./Pathology" w:date="2019-07-13T23:19:00Z">
            <w:rPr>
              <w:rFonts w:ascii="Arial" w:eastAsia="Arial" w:hAnsi="Arial" w:cs="Arial"/>
              <w:noProof/>
              <w:color w:val="000000" w:themeColor="text1"/>
              <w:sz w:val="22"/>
              <w:szCs w:val="22"/>
              <w:vertAlign w:val="superscript"/>
            </w:rPr>
          </w:rPrChange>
        </w:rPr>
        <w:t>26</w:t>
      </w:r>
      <w:r w:rsidR="0049337D" w:rsidRPr="0030441E">
        <w:rPr>
          <w:rFonts w:ascii="Arial" w:eastAsia="Arial" w:hAnsi="Arial" w:cs="Arial"/>
          <w:color w:val="0033CC"/>
          <w:sz w:val="22"/>
          <w:szCs w:val="22"/>
          <w:rPrChange w:id="488" w:author="Reis-Filho, Jorge S./Pathology" w:date="2019-07-13T23:19:00Z">
            <w:rPr>
              <w:rFonts w:ascii="Arial" w:eastAsia="Arial" w:hAnsi="Arial" w:cs="Arial"/>
              <w:color w:val="000000" w:themeColor="text1"/>
              <w:sz w:val="22"/>
              <w:szCs w:val="22"/>
            </w:rPr>
          </w:rPrChange>
        </w:rPr>
        <w:fldChar w:fldCharType="end"/>
      </w:r>
      <w:r w:rsidR="00520797" w:rsidRPr="0030441E">
        <w:rPr>
          <w:rFonts w:ascii="Arial" w:eastAsia="Arial" w:hAnsi="Arial" w:cs="Arial"/>
          <w:color w:val="0033CC"/>
          <w:sz w:val="22"/>
          <w:szCs w:val="22"/>
          <w:rPrChange w:id="489" w:author="Reis-Filho, Jorge S./Pathology" w:date="2019-07-13T23:19:00Z">
            <w:rPr>
              <w:rFonts w:ascii="Arial" w:eastAsia="Arial" w:hAnsi="Arial" w:cs="Arial"/>
              <w:color w:val="000000" w:themeColor="text1"/>
              <w:sz w:val="22"/>
              <w:szCs w:val="22"/>
            </w:rPr>
          </w:rPrChange>
        </w:rPr>
        <w:t>.</w:t>
      </w:r>
      <w:r w:rsidRPr="0030441E">
        <w:rPr>
          <w:rFonts w:ascii="Arial" w:eastAsia="Arial" w:hAnsi="Arial" w:cs="Arial"/>
          <w:color w:val="0033CC"/>
          <w:sz w:val="22"/>
          <w:rPrChange w:id="490" w:author="Reis-Filho, Jorge S./Pathology" w:date="2019-07-13T23:19:00Z">
            <w:rPr>
              <w:rFonts w:ascii="Arial" w:eastAsia="Arial" w:hAnsi="Arial" w:cs="Arial"/>
              <w:color w:val="000000" w:themeColor="text1"/>
              <w:sz w:val="22"/>
            </w:rPr>
          </w:rPrChange>
        </w:rPr>
        <w:t xml:space="preserve"> </w:t>
      </w:r>
      <w:bookmarkStart w:id="491" w:name="_Hlk13911561"/>
      <w:ins w:id="492" w:author="Reis-Filho, Jorge S./Pathology" w:date="2019-07-13T11:50:00Z">
        <w:r w:rsidR="001D6989" w:rsidRPr="0030441E">
          <w:rPr>
            <w:rFonts w:ascii="Arial" w:eastAsia="Arial" w:hAnsi="Arial" w:cs="Arial"/>
            <w:color w:val="0033CC"/>
            <w:sz w:val="22"/>
            <w:rPrChange w:id="493" w:author="Reis-Filho, Jorge S./Pathology" w:date="2019-07-13T23:19:00Z">
              <w:rPr>
                <w:rFonts w:ascii="Arial" w:eastAsia="Arial" w:hAnsi="Arial" w:cs="Arial"/>
                <w:color w:val="000000" w:themeColor="text1"/>
                <w:sz w:val="22"/>
              </w:rPr>
            </w:rPrChange>
          </w:rPr>
          <w:t>In t</w:t>
        </w:r>
      </w:ins>
      <w:ins w:id="494" w:author="Reis-Filho, Jorge S./Pathology" w:date="2019-07-13T11:51:00Z">
        <w:r w:rsidR="001D6989" w:rsidRPr="0030441E">
          <w:rPr>
            <w:rFonts w:ascii="Arial" w:eastAsia="Arial" w:hAnsi="Arial" w:cs="Arial"/>
            <w:color w:val="0033CC"/>
            <w:sz w:val="22"/>
            <w:rPrChange w:id="495" w:author="Reis-Filho, Jorge S./Pathology" w:date="2019-07-13T23:19:00Z">
              <w:rPr>
                <w:rFonts w:ascii="Arial" w:eastAsia="Arial" w:hAnsi="Arial" w:cs="Arial"/>
                <w:color w:val="000000" w:themeColor="text1"/>
                <w:sz w:val="22"/>
              </w:rPr>
            </w:rPrChange>
          </w:rPr>
          <w:t xml:space="preserve">he present study, however, both </w:t>
        </w:r>
        <w:proofErr w:type="spellStart"/>
        <w:r w:rsidR="001D6989" w:rsidRPr="0030441E">
          <w:rPr>
            <w:rFonts w:ascii="Arial" w:eastAsia="Arial" w:hAnsi="Arial" w:cs="Arial"/>
            <w:color w:val="0033CC"/>
            <w:sz w:val="22"/>
            <w:rPrChange w:id="496" w:author="Reis-Filho, Jorge S./Pathology" w:date="2019-07-13T23:19:00Z">
              <w:rPr>
                <w:rFonts w:ascii="Arial" w:eastAsia="Arial" w:hAnsi="Arial" w:cs="Arial"/>
                <w:color w:val="000000" w:themeColor="text1"/>
                <w:sz w:val="22"/>
              </w:rPr>
            </w:rPrChange>
          </w:rPr>
          <w:t>cfDNA</w:t>
        </w:r>
        <w:proofErr w:type="spellEnd"/>
        <w:r w:rsidR="001D6989" w:rsidRPr="0030441E">
          <w:rPr>
            <w:rFonts w:ascii="Arial" w:eastAsia="Arial" w:hAnsi="Arial" w:cs="Arial"/>
            <w:color w:val="0033CC"/>
            <w:sz w:val="22"/>
            <w:rPrChange w:id="497" w:author="Reis-Filho, Jorge S./Pathology" w:date="2019-07-13T23:19:00Z">
              <w:rPr>
                <w:rFonts w:ascii="Arial" w:eastAsia="Arial" w:hAnsi="Arial" w:cs="Arial"/>
                <w:color w:val="000000" w:themeColor="text1"/>
                <w:sz w:val="22"/>
              </w:rPr>
            </w:rPrChange>
          </w:rPr>
          <w:t xml:space="preserve"> and WBC samples were sequenced with the same approach at comparable raw depths, allowing for the detection of CH at a higher sensitivity in WBCs and, cons</w:t>
        </w:r>
      </w:ins>
      <w:ins w:id="498" w:author="Reis-Filho, Jorge S./Pathology" w:date="2019-07-13T11:52:00Z">
        <w:r w:rsidR="001D6989" w:rsidRPr="0030441E">
          <w:rPr>
            <w:rFonts w:ascii="Arial" w:eastAsia="Arial" w:hAnsi="Arial" w:cs="Arial"/>
            <w:color w:val="0033CC"/>
            <w:sz w:val="22"/>
            <w:rPrChange w:id="499" w:author="Reis-Filho, Jorge S./Pathology" w:date="2019-07-13T23:19:00Z">
              <w:rPr>
                <w:rFonts w:ascii="Arial" w:eastAsia="Arial" w:hAnsi="Arial" w:cs="Arial"/>
                <w:color w:val="000000" w:themeColor="text1"/>
                <w:sz w:val="22"/>
              </w:rPr>
            </w:rPrChange>
          </w:rPr>
          <w:t xml:space="preserve">equently, the distinction between CH and tumor-derived mutations, which were not investigated </w:t>
        </w:r>
        <w:r w:rsidR="00C87708" w:rsidRPr="0030441E">
          <w:rPr>
            <w:rFonts w:ascii="Arial" w:eastAsia="Arial" w:hAnsi="Arial" w:cs="Arial"/>
            <w:color w:val="0033CC"/>
            <w:sz w:val="22"/>
            <w:rPrChange w:id="500" w:author="Reis-Filho, Jorge S./Pathology" w:date="2019-07-13T23:19:00Z">
              <w:rPr>
                <w:rFonts w:ascii="Arial" w:eastAsia="Arial" w:hAnsi="Arial" w:cs="Arial"/>
                <w:color w:val="000000" w:themeColor="text1"/>
                <w:sz w:val="22"/>
              </w:rPr>
            </w:rPrChange>
          </w:rPr>
          <w:t>by Li et al</w:t>
        </w:r>
      </w:ins>
      <w:ins w:id="501" w:author="Reis-Filho, Jorge S./Pathology" w:date="2019-07-13T11:53:00Z">
        <w:r w:rsidR="00C87708" w:rsidRPr="0030441E">
          <w:rPr>
            <w:rFonts w:ascii="Arial" w:eastAsia="Arial" w:hAnsi="Arial" w:cs="Arial"/>
            <w:color w:val="0033CC"/>
            <w:sz w:val="22"/>
            <w:szCs w:val="22"/>
            <w:rPrChange w:id="502" w:author="Reis-Filho, Jorge S./Pathology" w:date="2019-07-13T23:19:00Z">
              <w:rPr>
                <w:rFonts w:ascii="Arial" w:eastAsia="Arial" w:hAnsi="Arial" w:cs="Arial"/>
                <w:color w:val="000000" w:themeColor="text1"/>
                <w:sz w:val="22"/>
                <w:szCs w:val="22"/>
              </w:rPr>
            </w:rPrChange>
          </w:rPr>
          <w:fldChar w:fldCharType="begin"/>
        </w:r>
        <w:r w:rsidR="00C87708" w:rsidRPr="0030441E">
          <w:rPr>
            <w:rFonts w:ascii="Arial" w:eastAsia="Arial" w:hAnsi="Arial" w:cs="Arial"/>
            <w:color w:val="0033CC"/>
            <w:sz w:val="22"/>
            <w:szCs w:val="22"/>
            <w:rPrChange w:id="503" w:author="Reis-Filho, Jorge S./Pathology" w:date="2019-07-13T23:19:00Z">
              <w:rPr>
                <w:rFonts w:ascii="Arial" w:eastAsia="Arial" w:hAnsi="Arial" w:cs="Arial"/>
                <w:color w:val="000000" w:themeColor="text1"/>
                <w:sz w:val="22"/>
                <w:szCs w:val="22"/>
              </w:rPr>
            </w:rPrChange>
          </w:rPr>
          <w:instrText xml:space="preserve"> ADDIN EN.CITE &lt;EndNote&gt;&lt;Cite&gt;&lt;Author&gt;Liu&lt;/Author&gt;&lt;Year&gt;2018&lt;/Year&gt;&lt;RecNum&gt;68&lt;/RecNum&gt;&lt;DisplayText&gt;&lt;style face="superscript"&gt;26&lt;/style&gt;&lt;/DisplayText&gt;&lt;record&gt;&lt;rec-number&gt;68&lt;/rec-number&gt;&lt;foreign-keys&gt;&lt;key app="EN" db-id="5rztd05dcvrrzgeapp3xd0wofwp52dea2e9d" timestamp="1544055836"&gt;68&lt;/key&gt;&lt;/foreign-keys&gt;&lt;ref-type name="Journal Article"&gt;17&lt;/ref-type&gt;&lt;contributors&gt;&lt;authors&gt;&lt;author&gt;Liu, J.&lt;/author&gt;&lt;author&gt;Chen, X.&lt;/author&gt;&lt;author&gt;Wang, J.&lt;/author&gt;&lt;author&gt;Zhou, S.&lt;/author&gt;&lt;author&gt;Wang, C. L.&lt;/author&gt;&lt;author&gt;Ye, M. Z.&lt;/author&gt;&lt;author&gt;Wang, X. Y.&lt;/author&gt;&lt;author&gt;Song, Y.&lt;/author&gt;&lt;author&gt;Wang, Y. Q.&lt;/author&gt;&lt;author&gt;Zhang, L. T.&lt;/author&gt;&lt;author&gt;Wu, R. H.&lt;/author&gt;&lt;author&gt;Yang, H. M.&lt;/author&gt;&lt;author&gt;Zhu, S. D.&lt;/author&gt;&lt;author&gt;Zhou, M. Z.&lt;/author&gt;&lt;author&gt;Zhang, X. C.&lt;/author&gt;&lt;author&gt;Zhu, H. M.&lt;/author&gt;&lt;author&gt;Qian, Z. Y.&lt;/author&gt;&lt;/authors&gt;&lt;/contributors&gt;&lt;auth-address&gt;Tianjin Medical Laboratory, BGI-Tianjin, Tianjin, China.&amp;#xD;School of Bioscience and Bioengineering, South China University of Technology, Guangzhou, China.&amp;#xD;Binhai Genomics Institute, BGI-Tianjin, Tianjin, China.&amp;#xD;BGI-Shenzhen, Shenzhen, China.&amp;#xD;James D. Watson Institute of Genome Sciences, Hangzhou, China.&amp;#xD;BGI-Guangzhou, BGI-Shenzhen, Guangzhou, China.&amp;#xD;The Affiliated Hospital of Qingdao University, Qingdao, China.&lt;/auth-address&gt;&lt;titles&gt;&lt;title&gt;Biological background of the genomic variations of cf-DNA in healthy individuals&lt;/title&gt;&lt;secondary-title&gt;Ann Oncol&lt;/secondary-title&gt;&lt;/titles&gt;&lt;periodical&gt;&lt;full-title&gt;Ann Oncol&lt;/full-title&gt;&lt;/periodical&gt;&lt;edition&gt;2018/11/27&lt;/edition&gt;&lt;dates&gt;&lt;year&gt;2018&lt;/year&gt;&lt;pub-dates&gt;&lt;date&gt;Nov 23&lt;/date&gt;&lt;/pub-dates&gt;&lt;/dates&gt;&lt;isbn&gt;1569-8041 (Electronic)&amp;#xD;0923-7534 (Linking)&lt;/isbn&gt;&lt;accession-num&gt;30475948&lt;/accession-num&gt;&lt;urls&gt;&lt;related-urls&gt;&lt;url&gt;https://www.ncbi.nlm.nih.gov/pubmed/30475948&lt;/url&gt;&lt;/related-urls&gt;&lt;/urls&gt;&lt;electronic-resource-num&gt;10.1093/annonc/mdy513&lt;/electronic-resource-num&gt;&lt;/record&gt;&lt;/Cite&gt;&lt;/EndNote&gt;</w:instrText>
        </w:r>
        <w:r w:rsidR="00C87708" w:rsidRPr="0030441E">
          <w:rPr>
            <w:rFonts w:ascii="Arial" w:eastAsia="Arial" w:hAnsi="Arial" w:cs="Arial"/>
            <w:color w:val="0033CC"/>
            <w:sz w:val="22"/>
            <w:szCs w:val="22"/>
            <w:rPrChange w:id="504" w:author="Reis-Filho, Jorge S./Pathology" w:date="2019-07-13T23:19:00Z">
              <w:rPr>
                <w:rFonts w:ascii="Arial" w:eastAsia="Arial" w:hAnsi="Arial" w:cs="Arial"/>
                <w:color w:val="000000" w:themeColor="text1"/>
                <w:sz w:val="22"/>
                <w:szCs w:val="22"/>
              </w:rPr>
            </w:rPrChange>
          </w:rPr>
          <w:fldChar w:fldCharType="separate"/>
        </w:r>
        <w:r w:rsidR="00C87708" w:rsidRPr="0030441E">
          <w:rPr>
            <w:rFonts w:ascii="Arial" w:eastAsia="Arial" w:hAnsi="Arial" w:cs="Arial"/>
            <w:noProof/>
            <w:color w:val="0033CC"/>
            <w:sz w:val="22"/>
            <w:szCs w:val="22"/>
            <w:vertAlign w:val="superscript"/>
            <w:rPrChange w:id="505" w:author="Reis-Filho, Jorge S./Pathology" w:date="2019-07-13T23:19:00Z">
              <w:rPr>
                <w:rFonts w:ascii="Arial" w:eastAsia="Arial" w:hAnsi="Arial" w:cs="Arial"/>
                <w:noProof/>
                <w:color w:val="000000" w:themeColor="text1"/>
                <w:sz w:val="22"/>
                <w:szCs w:val="22"/>
                <w:vertAlign w:val="superscript"/>
              </w:rPr>
            </w:rPrChange>
          </w:rPr>
          <w:t>26</w:t>
        </w:r>
        <w:r w:rsidR="00C87708" w:rsidRPr="0030441E">
          <w:rPr>
            <w:rFonts w:ascii="Arial" w:eastAsia="Arial" w:hAnsi="Arial" w:cs="Arial"/>
            <w:color w:val="0033CC"/>
            <w:sz w:val="22"/>
            <w:szCs w:val="22"/>
            <w:rPrChange w:id="506" w:author="Reis-Filho, Jorge S./Pathology" w:date="2019-07-13T23:19:00Z">
              <w:rPr>
                <w:rFonts w:ascii="Arial" w:eastAsia="Arial" w:hAnsi="Arial" w:cs="Arial"/>
                <w:color w:val="000000" w:themeColor="text1"/>
                <w:sz w:val="22"/>
                <w:szCs w:val="22"/>
              </w:rPr>
            </w:rPrChange>
          </w:rPr>
          <w:fldChar w:fldCharType="end"/>
        </w:r>
      </w:ins>
      <w:ins w:id="507" w:author="Reis-Filho, Jorge S./Pathology" w:date="2019-07-13T11:52:00Z">
        <w:r w:rsidR="00C87708" w:rsidRPr="0030441E">
          <w:rPr>
            <w:rFonts w:ascii="Arial" w:eastAsia="Arial" w:hAnsi="Arial" w:cs="Arial"/>
            <w:color w:val="0033CC"/>
            <w:sz w:val="22"/>
            <w:rPrChange w:id="508" w:author="Reis-Filho, Jorge S./Pathology" w:date="2019-07-13T23:19:00Z">
              <w:rPr>
                <w:rFonts w:ascii="Arial" w:eastAsia="Arial" w:hAnsi="Arial" w:cs="Arial"/>
                <w:color w:val="000000" w:themeColor="text1"/>
                <w:sz w:val="22"/>
              </w:rPr>
            </w:rPrChange>
          </w:rPr>
          <w:t>.</w:t>
        </w:r>
      </w:ins>
      <w:bookmarkEnd w:id="491"/>
      <w:ins w:id="509" w:author="Reis-Filho, Jorge S./Pathology" w:date="2019-07-13T11:50:00Z">
        <w:r w:rsidR="001D6989" w:rsidRPr="0030441E">
          <w:rPr>
            <w:rFonts w:ascii="Arial" w:eastAsia="Arial" w:hAnsi="Arial" w:cs="Arial"/>
            <w:color w:val="0033CC"/>
            <w:sz w:val="22"/>
            <w:rPrChange w:id="510" w:author="Reis-Filho, Jorge S./Pathology" w:date="2019-07-13T23:19:00Z">
              <w:rPr>
                <w:rFonts w:ascii="Arial" w:eastAsia="Arial" w:hAnsi="Arial" w:cs="Arial"/>
                <w:color w:val="000000" w:themeColor="text1"/>
                <w:sz w:val="22"/>
              </w:rPr>
            </w:rPrChange>
          </w:rPr>
          <w:t xml:space="preserve"> </w:t>
        </w:r>
      </w:ins>
      <w:r w:rsidRPr="00CB7AF6">
        <w:rPr>
          <w:rFonts w:ascii="Arial" w:eastAsia="Arial" w:hAnsi="Arial" w:cs="Arial"/>
          <w:color w:val="000000" w:themeColor="text1"/>
          <w:sz w:val="22"/>
        </w:rPr>
        <w:t xml:space="preserve">Although the genes recurrently affected by these somatic genetic alterations were genes previously implicated in CH, </w:t>
      </w:r>
      <w:proofErr w:type="gramStart"/>
      <w:r w:rsidRPr="00CB7AF6">
        <w:rPr>
          <w:rFonts w:ascii="Arial" w:eastAsia="Arial" w:hAnsi="Arial" w:cs="Arial"/>
          <w:color w:val="000000" w:themeColor="text1"/>
          <w:sz w:val="22"/>
        </w:rPr>
        <w:t>the majority of</w:t>
      </w:r>
      <w:proofErr w:type="gramEnd"/>
      <w:r w:rsidRPr="00CB7AF6">
        <w:rPr>
          <w:rFonts w:ascii="Arial" w:eastAsia="Arial" w:hAnsi="Arial" w:cs="Arial"/>
          <w:color w:val="000000" w:themeColor="text1"/>
          <w:sz w:val="22"/>
        </w:rPr>
        <w:t xml:space="preserve"> these WBC-matched variants were private to individual patients, suggesting that accounting for them in cfDNA-based clinical assays requires the sequencing of cfDNA and matched WBC DNA in a patient-specific </w:t>
      </w:r>
      <w:r w:rsidR="00E92913" w:rsidRPr="00CB7AF6">
        <w:rPr>
          <w:rFonts w:ascii="Arial" w:eastAsia="Arial" w:hAnsi="Arial" w:cs="Arial"/>
          <w:color w:val="000000" w:themeColor="text1"/>
          <w:sz w:val="22"/>
        </w:rPr>
        <w:t>manner</w:t>
      </w:r>
      <w:r w:rsidRPr="00CB7AF6">
        <w:rPr>
          <w:rFonts w:ascii="Arial" w:eastAsia="Arial" w:hAnsi="Arial" w:cs="Arial"/>
          <w:color w:val="000000" w:themeColor="text1"/>
          <w:sz w:val="22"/>
        </w:rPr>
        <w:t>. Indeed, recent studies</w:t>
      </w:r>
      <w:r w:rsidR="00271C5C" w:rsidRPr="00CB7AF6">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71C5C" w:rsidRPr="00CB7AF6">
        <w:rPr>
          <w:rFonts w:ascii="Arial" w:eastAsia="Arial" w:hAnsi="Arial" w:cs="Arial"/>
          <w:color w:val="000000" w:themeColor="text1"/>
          <w:sz w:val="22"/>
          <w:szCs w:val="22"/>
        </w:rPr>
      </w:r>
      <w:r w:rsidR="00271C5C"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24,27,52</w:t>
      </w:r>
      <w:r w:rsidR="00271C5C"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w:t>
      </w:r>
      <w:r w:rsidR="00E30F3B" w:rsidRPr="00CB7AF6">
        <w:rPr>
          <w:rFonts w:ascii="Arial" w:eastAsia="Arial" w:hAnsi="Arial" w:cs="Arial"/>
          <w:color w:val="000000" w:themeColor="text1"/>
          <w:sz w:val="22"/>
        </w:rPr>
        <w:t xml:space="preserve">have demonstrated in a limited number of patients that a large proportion of somatic variants in WBCs were also identified in cfDNA, resulting in the detection of </w:t>
      </w:r>
      <w:r w:rsidR="00D12566">
        <w:rPr>
          <w:rFonts w:ascii="Arial" w:eastAsia="Arial" w:hAnsi="Arial" w:cs="Arial"/>
          <w:color w:val="000000" w:themeColor="text1"/>
          <w:sz w:val="22"/>
        </w:rPr>
        <w:t>‘</w:t>
      </w:r>
      <w:r w:rsidR="00E30F3B" w:rsidRPr="00CB7AF6">
        <w:rPr>
          <w:rFonts w:ascii="Arial" w:eastAsia="Arial" w:hAnsi="Arial" w:cs="Arial"/>
          <w:color w:val="000000" w:themeColor="text1"/>
          <w:sz w:val="22"/>
        </w:rPr>
        <w:t>false-positive</w:t>
      </w:r>
      <w:r w:rsidR="00D12566">
        <w:rPr>
          <w:rFonts w:ascii="Arial" w:eastAsia="Arial" w:hAnsi="Arial" w:cs="Arial"/>
          <w:color w:val="000000" w:themeColor="text1"/>
          <w:sz w:val="22"/>
        </w:rPr>
        <w:t>’</w:t>
      </w:r>
      <w:r w:rsidR="00E30F3B" w:rsidRPr="00CB7AF6">
        <w:rPr>
          <w:rFonts w:ascii="Arial" w:eastAsia="Arial" w:hAnsi="Arial" w:cs="Arial"/>
          <w:color w:val="000000" w:themeColor="text1"/>
          <w:sz w:val="22"/>
        </w:rPr>
        <w:t xml:space="preserve"> tumor-derived mutations in cfDNA. These findings provide a plausible explanation for the relatively low positive predictive value of </w:t>
      </w:r>
      <w:r w:rsidR="001F065C" w:rsidRPr="00CB7AF6">
        <w:rPr>
          <w:rFonts w:ascii="Arial" w:eastAsia="Arial" w:hAnsi="Arial" w:cs="Arial"/>
          <w:color w:val="000000" w:themeColor="text1"/>
          <w:sz w:val="22"/>
        </w:rPr>
        <w:t>prior</w:t>
      </w:r>
      <w:r w:rsidR="00520797" w:rsidRPr="00CB7AF6">
        <w:rPr>
          <w:rFonts w:ascii="Arial" w:eastAsia="Arial" w:hAnsi="Arial" w:cs="Arial"/>
          <w:color w:val="000000" w:themeColor="text1"/>
          <w:sz w:val="22"/>
        </w:rPr>
        <w:t xml:space="preserve"> </w:t>
      </w:r>
      <w:r w:rsidR="00E30F3B" w:rsidRPr="00CB7AF6">
        <w:rPr>
          <w:rFonts w:ascii="Arial" w:eastAsia="Arial" w:hAnsi="Arial" w:cs="Arial"/>
          <w:color w:val="000000" w:themeColor="text1"/>
          <w:sz w:val="22"/>
        </w:rPr>
        <w:t>cfDNA-based assays for the detection of tumor-derived mutations</w:t>
      </w:r>
      <w:r w:rsidRPr="00CB7AF6">
        <w:rPr>
          <w:rFonts w:ascii="Arial" w:eastAsia="Arial" w:hAnsi="Arial" w:cs="Arial"/>
          <w:color w:val="000000" w:themeColor="text1"/>
          <w:sz w:val="22"/>
        </w:rPr>
        <w:t xml:space="preserve">. </w:t>
      </w:r>
      <w:r w:rsidR="00592A57" w:rsidRPr="00CB7AF6">
        <w:rPr>
          <w:rFonts w:ascii="Arial" w:eastAsia="Arial" w:hAnsi="Arial" w:cs="Arial"/>
          <w:color w:val="000000" w:themeColor="text1"/>
          <w:sz w:val="22"/>
        </w:rPr>
        <w:t>Further, r</w:t>
      </w:r>
      <w:r w:rsidR="00695A8E" w:rsidRPr="00CB7AF6">
        <w:rPr>
          <w:rFonts w:ascii="Arial" w:eastAsia="Arial" w:hAnsi="Arial" w:cs="Arial"/>
          <w:color w:val="000000" w:themeColor="text1"/>
          <w:sz w:val="22"/>
        </w:rPr>
        <w:t>ecent reports of inconsistent results between cfDNA and tumor tissue assays may be due to a subset of non-tumor origin (e.g. CH) cfDNA variants being interpreted as tumor-derived</w:t>
      </w:r>
      <w:r w:rsidR="00695A8E" w:rsidRPr="00CB7AF6">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PEVuZE5vdGU+PENpdGU+PEF1dGhvcj5QaGFsbGVuPC9BdXRob3I+PFllYXI+MjAxNzwvWWVhcj48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695A8E" w:rsidRPr="00CB7AF6">
        <w:rPr>
          <w:rFonts w:ascii="Arial" w:eastAsia="Arial" w:hAnsi="Arial" w:cs="Arial"/>
          <w:color w:val="000000" w:themeColor="text1"/>
          <w:sz w:val="22"/>
          <w:szCs w:val="22"/>
        </w:rPr>
      </w:r>
      <w:r w:rsidR="00695A8E"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24,27,52</w:t>
      </w:r>
      <w:r w:rsidR="00695A8E" w:rsidRPr="00CB7AF6">
        <w:rPr>
          <w:rFonts w:ascii="Arial" w:eastAsia="Arial" w:hAnsi="Arial" w:cs="Arial"/>
          <w:color w:val="000000" w:themeColor="text1"/>
          <w:sz w:val="22"/>
          <w:szCs w:val="22"/>
        </w:rPr>
        <w:fldChar w:fldCharType="end"/>
      </w:r>
      <w:ins w:id="511" w:author="Reis-Filho, Jorge S./Pathology" w:date="2019-07-13T12:04:00Z">
        <w:r w:rsidR="00F152B0">
          <w:rPr>
            <w:rFonts w:ascii="Arial" w:eastAsia="Arial" w:hAnsi="Arial" w:cs="Arial"/>
            <w:color w:val="000000" w:themeColor="text1"/>
            <w:sz w:val="22"/>
            <w:szCs w:val="22"/>
          </w:rPr>
          <w:t xml:space="preserve"> (</w:t>
        </w:r>
      </w:ins>
      <w:ins w:id="512" w:author="Reis-Filho, Jorge S./Pathology" w:date="2019-07-13T12:06:00Z">
        <w:r w:rsidR="00F152B0" w:rsidRPr="00F152B0">
          <w:rPr>
            <w:rFonts w:ascii="Arial" w:eastAsia="Arial" w:hAnsi="Arial" w:cs="Arial"/>
            <w:b/>
            <w:color w:val="000000" w:themeColor="text1"/>
            <w:sz w:val="22"/>
            <w:szCs w:val="22"/>
            <w:highlight w:val="yellow"/>
            <w:rPrChange w:id="513" w:author="Reis-Filho, Jorge S./Pathology" w:date="2019-07-13T12:08:00Z">
              <w:rPr>
                <w:rFonts w:ascii="Arial" w:eastAsia="Arial" w:hAnsi="Arial" w:cs="Arial"/>
                <w:b/>
                <w:color w:val="000000" w:themeColor="text1"/>
                <w:sz w:val="22"/>
                <w:szCs w:val="22"/>
              </w:rPr>
            </w:rPrChange>
          </w:rPr>
          <w:t>Supplementary Table 4</w:t>
        </w:r>
      </w:ins>
      <w:ins w:id="514" w:author="Reis-Filho, Jorge S./Pathology" w:date="2019-07-13T12:04:00Z">
        <w:r w:rsidR="00F152B0">
          <w:rPr>
            <w:rFonts w:ascii="Arial" w:eastAsia="Arial" w:hAnsi="Arial" w:cs="Arial"/>
            <w:color w:val="000000" w:themeColor="text1"/>
            <w:sz w:val="22"/>
            <w:szCs w:val="22"/>
          </w:rPr>
          <w:t>)</w:t>
        </w:r>
      </w:ins>
      <w:r w:rsidR="00695A8E" w:rsidRPr="00CB7AF6">
        <w:rPr>
          <w:rFonts w:ascii="Arial" w:eastAsia="Arial" w:hAnsi="Arial" w:cs="Arial"/>
          <w:color w:val="000000" w:themeColor="text1"/>
          <w:sz w:val="22"/>
          <w:szCs w:val="22"/>
        </w:rPr>
        <w:t>.</w:t>
      </w:r>
      <w:r w:rsidR="00695A8E" w:rsidRPr="00CB7AF6">
        <w:rPr>
          <w:rFonts w:ascii="Arial" w:eastAsia="Arial" w:hAnsi="Arial" w:cs="Arial"/>
          <w:color w:val="000000" w:themeColor="text1"/>
          <w:sz w:val="22"/>
        </w:rPr>
        <w:t xml:space="preserve"> These finding</w:t>
      </w:r>
      <w:r w:rsidR="008F76D0">
        <w:rPr>
          <w:rFonts w:ascii="Arial" w:eastAsia="Arial" w:hAnsi="Arial" w:cs="Arial"/>
          <w:color w:val="000000" w:themeColor="text1"/>
          <w:sz w:val="22"/>
        </w:rPr>
        <w:t>s</w:t>
      </w:r>
      <w:r w:rsidR="00695A8E" w:rsidRPr="00CB7AF6">
        <w:rPr>
          <w:rFonts w:ascii="Arial" w:eastAsia="Arial" w:hAnsi="Arial" w:cs="Arial"/>
          <w:color w:val="000000" w:themeColor="text1"/>
          <w:sz w:val="22"/>
        </w:rPr>
        <w:t xml:space="preserve"> emphasize the importance of joint analysis of cfDNA and matched WBC DNA, given that mutations </w:t>
      </w:r>
      <w:r w:rsidR="00D61E33" w:rsidRPr="00CB7AF6">
        <w:rPr>
          <w:rFonts w:ascii="Arial" w:eastAsia="Arial" w:hAnsi="Arial" w:cs="Arial"/>
          <w:color w:val="000000" w:themeColor="text1"/>
          <w:sz w:val="22"/>
        </w:rPr>
        <w:t xml:space="preserve">related to CH </w:t>
      </w:r>
      <w:r w:rsidR="00695A8E" w:rsidRPr="00CB7AF6">
        <w:rPr>
          <w:rFonts w:ascii="Arial" w:eastAsia="Arial" w:hAnsi="Arial" w:cs="Arial"/>
          <w:color w:val="000000" w:themeColor="text1"/>
          <w:sz w:val="22"/>
        </w:rPr>
        <w:t xml:space="preserve">may result in inaccurate tumor mutation burden and mutational signature </w:t>
      </w:r>
      <w:r w:rsidR="005021BD" w:rsidRPr="00CB7AF6">
        <w:rPr>
          <w:rFonts w:ascii="Arial" w:eastAsia="Arial" w:hAnsi="Arial" w:cs="Arial"/>
          <w:color w:val="000000" w:themeColor="text1"/>
          <w:sz w:val="22"/>
        </w:rPr>
        <w:t>quantification</w:t>
      </w:r>
      <w:r w:rsidR="00695A8E" w:rsidRPr="00CB7AF6">
        <w:rPr>
          <w:rFonts w:ascii="Arial" w:eastAsia="Roboto" w:hAnsi="Arial" w:cs="Arial"/>
          <w:color w:val="000000" w:themeColor="text1"/>
          <w:sz w:val="22"/>
          <w:szCs w:val="22"/>
          <w:highlight w:val="white"/>
        </w:rPr>
        <w:fldChar w:fldCharType="begin">
          <w:fldData xml:space="preserve">PEVuZE5vdGU+PENpdGU+PEF1dGhvcj5IdTwvQXV0aG9yPjxZZWFyPjIwMTg8L1llYXI+PFJlY051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</w:fldData>
        </w:fldChar>
      </w:r>
      <w:r w:rsidR="006E2475">
        <w:rPr>
          <w:rFonts w:ascii="Arial" w:eastAsia="Roboto" w:hAnsi="Arial" w:cs="Arial"/>
          <w:color w:val="000000" w:themeColor="text1"/>
          <w:sz w:val="22"/>
          <w:szCs w:val="22"/>
          <w:highlight w:val="white"/>
        </w:rPr>
        <w:instrText xml:space="preserve"> ADDIN EN.CITE </w:instrText>
      </w:r>
      <w:r w:rsidR="006E2475">
        <w:rPr>
          <w:rFonts w:ascii="Arial" w:eastAsia="Roboto" w:hAnsi="Arial" w:cs="Arial"/>
          <w:color w:val="000000" w:themeColor="text1"/>
          <w:sz w:val="22"/>
          <w:szCs w:val="22"/>
          <w:highlight w:val="white"/>
        </w:rPr>
        <w:fldChar w:fldCharType="begin">
          <w:fldData xml:space="preserve">PEVuZE5vdGU+PENpdGU+PEF1dGhvcj5IdTwvQXV0aG9yPjxZZWFyPjIwMTg8L1llYXI+PFJlY051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</w:fldData>
        </w:fldChar>
      </w:r>
      <w:r w:rsidR="006E2475">
        <w:rPr>
          <w:rFonts w:ascii="Arial" w:eastAsia="Roboto" w:hAnsi="Arial" w:cs="Arial"/>
          <w:color w:val="000000" w:themeColor="text1"/>
          <w:sz w:val="22"/>
          <w:szCs w:val="22"/>
          <w:highlight w:val="white"/>
        </w:rPr>
        <w:instrText xml:space="preserve"> ADDIN EN.CITE.DATA </w:instrText>
      </w:r>
      <w:r w:rsidR="006E2475">
        <w:rPr>
          <w:rFonts w:ascii="Arial" w:eastAsia="Roboto" w:hAnsi="Arial" w:cs="Arial"/>
          <w:color w:val="000000" w:themeColor="text1"/>
          <w:sz w:val="22"/>
          <w:szCs w:val="22"/>
          <w:highlight w:val="white"/>
        </w:rPr>
      </w:r>
      <w:r w:rsidR="006E2475">
        <w:rPr>
          <w:rFonts w:ascii="Arial" w:eastAsia="Roboto" w:hAnsi="Arial" w:cs="Arial"/>
          <w:color w:val="000000" w:themeColor="text1"/>
          <w:sz w:val="22"/>
          <w:szCs w:val="22"/>
          <w:highlight w:val="white"/>
        </w:rPr>
        <w:fldChar w:fldCharType="end"/>
      </w:r>
      <w:r w:rsidR="00695A8E" w:rsidRPr="00CB7AF6">
        <w:rPr>
          <w:rFonts w:ascii="Arial" w:eastAsia="Roboto" w:hAnsi="Arial" w:cs="Arial"/>
          <w:color w:val="000000" w:themeColor="text1"/>
          <w:sz w:val="22"/>
          <w:szCs w:val="22"/>
          <w:highlight w:val="white"/>
        </w:rPr>
      </w:r>
      <w:r w:rsidR="00695A8E" w:rsidRPr="00CB7AF6">
        <w:rPr>
          <w:rFonts w:ascii="Arial" w:eastAsia="Roboto" w:hAnsi="Arial" w:cs="Arial"/>
          <w:color w:val="000000" w:themeColor="text1"/>
          <w:sz w:val="22"/>
          <w:szCs w:val="22"/>
          <w:highlight w:val="white"/>
        </w:rPr>
        <w:fldChar w:fldCharType="separate"/>
      </w:r>
      <w:r w:rsidR="006E2475" w:rsidRPr="006E2475">
        <w:rPr>
          <w:rFonts w:ascii="Arial" w:eastAsia="Roboto" w:hAnsi="Arial" w:cs="Arial"/>
          <w:noProof/>
          <w:color w:val="000000" w:themeColor="text1"/>
          <w:sz w:val="22"/>
          <w:szCs w:val="22"/>
          <w:highlight w:val="white"/>
          <w:vertAlign w:val="superscript"/>
        </w:rPr>
        <w:t>8,27</w:t>
      </w:r>
      <w:r w:rsidR="00695A8E" w:rsidRPr="00CB7AF6">
        <w:rPr>
          <w:rFonts w:ascii="Arial" w:eastAsia="Roboto" w:hAnsi="Arial" w:cs="Arial"/>
          <w:color w:val="000000" w:themeColor="text1"/>
          <w:sz w:val="22"/>
          <w:szCs w:val="22"/>
          <w:highlight w:val="white"/>
        </w:rPr>
        <w:fldChar w:fldCharType="end"/>
      </w:r>
      <w:r w:rsidR="00695A8E" w:rsidRPr="00CB7AF6">
        <w:rPr>
          <w:rFonts w:ascii="Arial" w:eastAsia="Arial" w:hAnsi="Arial" w:cs="Arial"/>
          <w:color w:val="000000" w:themeColor="text1"/>
          <w:sz w:val="22"/>
          <w:szCs w:val="22"/>
        </w:rPr>
        <w:t>.</w:t>
      </w:r>
      <w:r w:rsidR="00695A8E" w:rsidRPr="00CB7AF6">
        <w:rPr>
          <w:rFonts w:ascii="Arial" w:eastAsia="Arial" w:hAnsi="Arial" w:cs="Arial"/>
          <w:color w:val="000000" w:themeColor="text1"/>
          <w:sz w:val="22"/>
        </w:rPr>
        <w:t xml:space="preserve"> </w:t>
      </w:r>
    </w:p>
    <w:p w14:paraId="38D54242" w14:textId="77777777" w:rsidR="00E30F3B" w:rsidRPr="00CB7AF6" w:rsidRDefault="00E30F3B" w:rsidP="00AE24DE">
      <w:pPr>
        <w:spacing w:line="480" w:lineRule="auto"/>
        <w:rPr>
          <w:rFonts w:ascii="Arial" w:eastAsia="Arial" w:hAnsi="Arial" w:cs="Arial"/>
          <w:color w:val="000000" w:themeColor="text1"/>
          <w:sz w:val="22"/>
        </w:rPr>
      </w:pPr>
    </w:p>
    <w:p w14:paraId="223EF9E6" w14:textId="7AEA21CE" w:rsidR="007C0779" w:rsidRPr="00CB7AF6" w:rsidRDefault="008F76D0" w:rsidP="00AE24DE">
      <w:pPr>
        <w:spacing w:line="480" w:lineRule="auto"/>
        <w:rPr>
          <w:rFonts w:ascii="Arial" w:eastAsia="Arial" w:hAnsi="Arial" w:cs="Arial"/>
          <w:color w:val="000000" w:themeColor="text1"/>
          <w:sz w:val="22"/>
        </w:rPr>
      </w:pPr>
      <w:r>
        <w:rPr>
          <w:rFonts w:ascii="Arial" w:eastAsia="Arial" w:hAnsi="Arial" w:cs="Arial"/>
          <w:color w:val="000000" w:themeColor="text1"/>
          <w:sz w:val="22"/>
        </w:rPr>
        <w:t>W</w:t>
      </w:r>
      <w:r w:rsidR="00343F81" w:rsidRPr="00CB7AF6">
        <w:rPr>
          <w:rFonts w:ascii="Arial" w:eastAsia="Arial" w:hAnsi="Arial" w:cs="Arial"/>
          <w:color w:val="000000" w:themeColor="text1"/>
          <w:sz w:val="22"/>
        </w:rPr>
        <w:t xml:space="preserve">e also demonstrated that VUSo </w:t>
      </w:r>
      <w:r w:rsidR="001F065C" w:rsidRPr="00CB7AF6">
        <w:rPr>
          <w:rFonts w:ascii="Arial" w:eastAsia="Arial" w:hAnsi="Arial" w:cs="Arial"/>
          <w:color w:val="000000" w:themeColor="text1"/>
          <w:sz w:val="22"/>
        </w:rPr>
        <w:t xml:space="preserve">(cfDNA mutations not matching WBC or tumor tissue) </w:t>
      </w:r>
      <w:r w:rsidR="00520797" w:rsidRPr="00CB7AF6">
        <w:rPr>
          <w:rFonts w:ascii="Arial" w:eastAsia="Arial" w:hAnsi="Arial" w:cs="Arial"/>
          <w:color w:val="000000" w:themeColor="text1"/>
          <w:sz w:val="22"/>
        </w:rPr>
        <w:t>ha</w:t>
      </w:r>
      <w:r w:rsidR="001F065C" w:rsidRPr="00CB7AF6">
        <w:rPr>
          <w:rFonts w:ascii="Arial" w:eastAsia="Arial" w:hAnsi="Arial" w:cs="Arial"/>
          <w:color w:val="000000" w:themeColor="text1"/>
          <w:sz w:val="22"/>
        </w:rPr>
        <w:t>ve</w:t>
      </w:r>
      <w:r w:rsidR="00343F81" w:rsidRPr="00CB7AF6">
        <w:rPr>
          <w:rFonts w:ascii="Arial" w:eastAsia="Arial" w:hAnsi="Arial" w:cs="Arial"/>
          <w:color w:val="000000" w:themeColor="text1"/>
          <w:sz w:val="22"/>
        </w:rPr>
        <w:t xml:space="preserve"> multiple origins, including tumor </w:t>
      </w:r>
      <w:r w:rsidR="005021BD" w:rsidRPr="00CB7AF6">
        <w:rPr>
          <w:rFonts w:ascii="Arial" w:eastAsia="Arial" w:hAnsi="Arial" w:cs="Arial"/>
          <w:color w:val="000000" w:themeColor="text1"/>
          <w:sz w:val="22"/>
        </w:rPr>
        <w:t>heterogeneity,</w:t>
      </w:r>
      <w:r w:rsidR="00343F81" w:rsidRPr="00CB7AF6">
        <w:rPr>
          <w:rFonts w:ascii="Arial" w:eastAsia="Arial" w:hAnsi="Arial" w:cs="Arial"/>
          <w:color w:val="000000" w:themeColor="text1"/>
          <w:sz w:val="22"/>
        </w:rPr>
        <w:t xml:space="preserve"> CH occurring at extremely low levels, other sources of somatic mosaicism, or a small amount of residual technical noise. </w:t>
      </w:r>
      <w:r w:rsidR="001F065C" w:rsidRPr="00CB7AF6">
        <w:rPr>
          <w:rFonts w:ascii="Arial" w:eastAsia="Arial" w:hAnsi="Arial" w:cs="Arial"/>
          <w:color w:val="000000" w:themeColor="text1"/>
          <w:sz w:val="22"/>
        </w:rPr>
        <w:t>Our data suggest</w:t>
      </w:r>
      <w:r w:rsidR="00343F81" w:rsidRPr="00CB7AF6">
        <w:rPr>
          <w:rFonts w:ascii="Arial" w:eastAsia="Arial" w:hAnsi="Arial" w:cs="Arial"/>
          <w:color w:val="000000" w:themeColor="text1"/>
          <w:sz w:val="22"/>
        </w:rPr>
        <w:t xml:space="preserve"> that a majority of the observed VUSo were tumor-derived and arose from minor tumor subclones. In support of this hypothesis, </w:t>
      </w:r>
      <w:r w:rsidR="00520797" w:rsidRPr="00CB7AF6">
        <w:rPr>
          <w:rFonts w:ascii="Arial" w:eastAsia="Arial" w:hAnsi="Arial" w:cs="Arial"/>
          <w:color w:val="000000" w:themeColor="text1"/>
          <w:sz w:val="22"/>
        </w:rPr>
        <w:t>7</w:t>
      </w:r>
      <w:r w:rsidR="001F065C" w:rsidRPr="00CB7AF6">
        <w:rPr>
          <w:rFonts w:ascii="Arial" w:eastAsia="Arial" w:hAnsi="Arial" w:cs="Arial"/>
          <w:color w:val="000000" w:themeColor="text1"/>
          <w:sz w:val="22"/>
        </w:rPr>
        <w:t>7.7</w:t>
      </w:r>
      <w:r w:rsidR="00343F81" w:rsidRPr="00CB7AF6">
        <w:rPr>
          <w:rFonts w:ascii="Arial" w:eastAsia="Arial" w:hAnsi="Arial" w:cs="Arial"/>
          <w:color w:val="000000" w:themeColor="text1"/>
          <w:sz w:val="22"/>
        </w:rPr>
        <w:t xml:space="preserve">% of all VUSo in cancer patients were identified in </w:t>
      </w:r>
      <w:r w:rsidR="001C4AAF">
        <w:rPr>
          <w:rFonts w:ascii="Arial" w:eastAsia="Arial" w:hAnsi="Arial" w:cs="Arial"/>
          <w:color w:val="000000" w:themeColor="text1"/>
          <w:sz w:val="22"/>
        </w:rPr>
        <w:t>10</w:t>
      </w:r>
      <w:r w:rsidR="00343F81" w:rsidRPr="00CB7AF6">
        <w:rPr>
          <w:rFonts w:ascii="Arial" w:eastAsia="Arial" w:hAnsi="Arial" w:cs="Arial"/>
          <w:color w:val="000000" w:themeColor="text1"/>
          <w:sz w:val="22"/>
        </w:rPr>
        <w:t xml:space="preserve"> patients whose tumors harbored </w:t>
      </w:r>
      <w:r w:rsidR="001F065C" w:rsidRPr="00CB7AF6">
        <w:rPr>
          <w:rFonts w:ascii="Arial" w:eastAsia="Arial" w:hAnsi="Arial" w:cs="Arial"/>
          <w:color w:val="000000" w:themeColor="text1"/>
          <w:sz w:val="22"/>
        </w:rPr>
        <w:t xml:space="preserve">hypermutator </w:t>
      </w:r>
      <w:r w:rsidR="00343F81" w:rsidRPr="00CB7AF6">
        <w:rPr>
          <w:rFonts w:ascii="Arial" w:eastAsia="Arial" w:hAnsi="Arial" w:cs="Arial"/>
          <w:color w:val="000000" w:themeColor="text1"/>
          <w:sz w:val="22"/>
        </w:rPr>
        <w:t>mutational processes</w:t>
      </w:r>
      <w:r w:rsidR="00D1256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such as APOBEC</w:t>
      </w:r>
      <w:r w:rsidR="00D1256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known to amplify tumor heterogeneity and subclonal diversity.</w:t>
      </w:r>
      <w:r w:rsidR="001F065C"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 xml:space="preserve"> Additionally, many of these variants were also observed in genes previously identified to be altered in tumor subclones, such as variants associated with mechanisms of resistance to therapies, including </w:t>
      </w:r>
      <w:r w:rsidR="00343F81" w:rsidRPr="00CB7AF6">
        <w:rPr>
          <w:rFonts w:ascii="Arial" w:eastAsia="Arial" w:hAnsi="Arial" w:cs="Arial"/>
          <w:i/>
          <w:color w:val="000000" w:themeColor="text1"/>
          <w:sz w:val="22"/>
        </w:rPr>
        <w:t>AR</w:t>
      </w:r>
      <w:r w:rsidR="00343F81" w:rsidRPr="00CB7AF6">
        <w:rPr>
          <w:rFonts w:ascii="Arial" w:eastAsia="Arial" w:hAnsi="Arial" w:cs="Arial"/>
          <w:color w:val="000000" w:themeColor="text1"/>
          <w:sz w:val="22"/>
        </w:rPr>
        <w:t xml:space="preserve"> and </w:t>
      </w:r>
      <w:r w:rsidR="00343F81" w:rsidRPr="00CB7AF6">
        <w:rPr>
          <w:rFonts w:ascii="Arial" w:eastAsia="Arial" w:hAnsi="Arial" w:cs="Arial"/>
          <w:i/>
          <w:color w:val="000000" w:themeColor="text1"/>
          <w:sz w:val="22"/>
        </w:rPr>
        <w:t>ESR1</w:t>
      </w:r>
      <w:r w:rsidR="00343F81" w:rsidRPr="00CB7AF6">
        <w:rPr>
          <w:rFonts w:ascii="Arial" w:eastAsia="Arial" w:hAnsi="Arial" w:cs="Arial"/>
          <w:color w:val="000000" w:themeColor="text1"/>
          <w:sz w:val="22"/>
        </w:rPr>
        <w:t xml:space="preserve"> variants in CRPC and hormone receptor-positive MBC patients, respectively. </w:t>
      </w:r>
      <w:r w:rsidR="001F065C" w:rsidRPr="00CB7AF6">
        <w:rPr>
          <w:rFonts w:ascii="Arial" w:eastAsia="Arial" w:hAnsi="Arial" w:cs="Arial"/>
          <w:color w:val="000000" w:themeColor="text1"/>
          <w:sz w:val="22"/>
        </w:rPr>
        <w:t xml:space="preserve">Our results </w:t>
      </w:r>
      <w:r>
        <w:rPr>
          <w:rFonts w:ascii="Arial" w:eastAsia="Arial" w:hAnsi="Arial" w:cs="Arial"/>
          <w:color w:val="000000" w:themeColor="text1"/>
          <w:sz w:val="22"/>
        </w:rPr>
        <w:t>suggest</w:t>
      </w:r>
      <w:r w:rsidR="001F065C" w:rsidRPr="00CB7AF6">
        <w:rPr>
          <w:rFonts w:ascii="Arial" w:eastAsia="Arial" w:hAnsi="Arial" w:cs="Arial"/>
          <w:color w:val="000000" w:themeColor="text1"/>
          <w:sz w:val="22"/>
        </w:rPr>
        <w:t xml:space="preserve"> that high-intensity cfDNA </w:t>
      </w:r>
      <w:r w:rsidR="009D4EB4" w:rsidRPr="00CB7AF6">
        <w:rPr>
          <w:rFonts w:ascii="Arial" w:eastAsia="Arial" w:hAnsi="Arial" w:cs="Arial"/>
          <w:color w:val="000000" w:themeColor="text1"/>
          <w:sz w:val="22"/>
          <w:szCs w:val="22"/>
        </w:rPr>
        <w:t>assay</w:t>
      </w:r>
      <w:r w:rsidR="003A694F" w:rsidRPr="00CB7AF6">
        <w:rPr>
          <w:rFonts w:ascii="Arial" w:eastAsia="Arial" w:hAnsi="Arial" w:cs="Arial"/>
          <w:color w:val="000000" w:themeColor="text1"/>
          <w:sz w:val="22"/>
          <w:szCs w:val="22"/>
        </w:rPr>
        <w:t>s</w:t>
      </w:r>
      <w:r w:rsidR="001F065C"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may</w:t>
      </w:r>
      <w:r w:rsidR="001F065C" w:rsidRPr="00CB7AF6">
        <w:rPr>
          <w:rFonts w:ascii="Arial" w:eastAsia="Arial" w:hAnsi="Arial" w:cs="Arial"/>
          <w:color w:val="000000" w:themeColor="text1"/>
          <w:sz w:val="22"/>
        </w:rPr>
        <w:t xml:space="preserve"> </w:t>
      </w:r>
      <w:r w:rsidR="00D61E33" w:rsidRPr="00CB7AF6">
        <w:rPr>
          <w:rFonts w:ascii="Arial" w:eastAsia="Arial" w:hAnsi="Arial" w:cs="Arial"/>
          <w:color w:val="000000" w:themeColor="text1"/>
          <w:sz w:val="22"/>
        </w:rPr>
        <w:t>offer</w:t>
      </w:r>
      <w:r w:rsidR="001F065C" w:rsidRPr="00CB7AF6">
        <w:rPr>
          <w:rFonts w:ascii="Arial" w:eastAsia="Arial" w:hAnsi="Arial" w:cs="Arial"/>
          <w:color w:val="000000" w:themeColor="text1"/>
          <w:sz w:val="22"/>
        </w:rPr>
        <w:t xml:space="preserve"> a more comprehensive landscape of tumor mutational profile than tumor tissue sequencing</w:t>
      </w:r>
      <w:r w:rsidR="00FB7222">
        <w:rPr>
          <w:rFonts w:ascii="Arial" w:eastAsia="Arial" w:hAnsi="Arial" w:cs="Arial"/>
          <w:color w:val="000000" w:themeColor="text1"/>
          <w:sz w:val="22"/>
        </w:rPr>
        <w:t xml:space="preserve"> alone</w:t>
      </w:r>
      <w:r w:rsidR="001F065C" w:rsidRPr="00CB7AF6">
        <w:rPr>
          <w:rFonts w:ascii="Arial" w:eastAsia="Arial" w:hAnsi="Arial" w:cs="Arial"/>
          <w:color w:val="000000" w:themeColor="text1"/>
          <w:sz w:val="22"/>
        </w:rPr>
        <w:t xml:space="preserve">. </w:t>
      </w:r>
    </w:p>
    <w:p w14:paraId="268265EE" w14:textId="77777777" w:rsidR="007C0779" w:rsidRPr="00CB7AF6" w:rsidRDefault="007C0779" w:rsidP="00AE24DE">
      <w:pPr>
        <w:spacing w:line="480" w:lineRule="auto"/>
        <w:rPr>
          <w:rFonts w:ascii="Arial" w:eastAsia="Arial" w:hAnsi="Arial" w:cs="Arial"/>
          <w:color w:val="000000" w:themeColor="text1"/>
          <w:sz w:val="22"/>
        </w:rPr>
      </w:pPr>
    </w:p>
    <w:p w14:paraId="738D233D" w14:textId="029F1033" w:rsidR="007C0779" w:rsidRPr="00CB7AF6" w:rsidRDefault="008C0D94" w:rsidP="00AE24DE">
      <w:pPr>
        <w:spacing w:line="480" w:lineRule="auto"/>
        <w:rPr>
          <w:rFonts w:ascii="Arial" w:eastAsia="Arial" w:hAnsi="Arial" w:cs="Arial"/>
          <w:color w:val="000000" w:themeColor="text1"/>
          <w:sz w:val="22"/>
        </w:rPr>
      </w:pPr>
      <w:r>
        <w:rPr>
          <w:rFonts w:ascii="Arial" w:eastAsia="Arial" w:hAnsi="Arial" w:cs="Arial"/>
          <w:color w:val="000000" w:themeColor="text1"/>
          <w:sz w:val="22"/>
        </w:rPr>
        <w:t xml:space="preserve">This study has </w:t>
      </w:r>
      <w:r w:rsidRPr="0011040E">
        <w:rPr>
          <w:rFonts w:ascii="Arial" w:eastAsia="Arial" w:hAnsi="Arial" w:cs="Arial"/>
          <w:color w:val="000000" w:themeColor="text1"/>
          <w:sz w:val="22"/>
          <w:szCs w:val="22"/>
        </w:rPr>
        <w:t>several limitations</w:t>
      </w:r>
      <w:r w:rsidR="00520797" w:rsidRPr="0011040E">
        <w:rPr>
          <w:rFonts w:ascii="Arial" w:eastAsia="Arial" w:hAnsi="Arial" w:cs="Arial"/>
          <w:color w:val="000000" w:themeColor="text1"/>
          <w:sz w:val="22"/>
          <w:szCs w:val="22"/>
        </w:rPr>
        <w:t xml:space="preserve">. </w:t>
      </w:r>
      <w:ins w:id="515" w:author="Jorge Reis-Filho" w:date="2019-07-13T20:23:00Z">
        <w:r w:rsidR="0011040E" w:rsidRPr="0030441E">
          <w:rPr>
            <w:rFonts w:ascii="Arial" w:eastAsia="Arial" w:hAnsi="Arial" w:cs="Arial"/>
            <w:color w:val="0033CC"/>
            <w:sz w:val="22"/>
            <w:szCs w:val="22"/>
            <w:rPrChange w:id="516" w:author="Reis-Filho, Jorge S./Pathology" w:date="2019-07-13T23:19:00Z">
              <w:rPr>
                <w:rFonts w:ascii="Arial" w:eastAsia="Arial" w:hAnsi="Arial" w:cs="Arial"/>
                <w:color w:val="0033CC"/>
              </w:rPr>
            </w:rPrChange>
          </w:rPr>
          <w:t xml:space="preserve">Colorectal carcinomas, another common form of cancer, were not included in this study; hence, further studies are warranted to define the sources of </w:t>
        </w:r>
        <w:proofErr w:type="spellStart"/>
        <w:r w:rsidR="0011040E" w:rsidRPr="0030441E">
          <w:rPr>
            <w:rFonts w:ascii="Arial" w:eastAsia="Arial" w:hAnsi="Arial" w:cs="Arial"/>
            <w:color w:val="0033CC"/>
            <w:sz w:val="22"/>
            <w:szCs w:val="22"/>
            <w:rPrChange w:id="517" w:author="Reis-Filho, Jorge S./Pathology" w:date="2019-07-13T23:19:00Z">
              <w:rPr>
                <w:rFonts w:ascii="Arial" w:eastAsia="Arial" w:hAnsi="Arial" w:cs="Arial"/>
                <w:color w:val="0033CC"/>
              </w:rPr>
            </w:rPrChange>
          </w:rPr>
          <w:t>cfDNA</w:t>
        </w:r>
        <w:proofErr w:type="spellEnd"/>
        <w:r w:rsidR="0011040E" w:rsidRPr="0030441E">
          <w:rPr>
            <w:rFonts w:ascii="Arial" w:eastAsia="Arial" w:hAnsi="Arial" w:cs="Arial"/>
            <w:color w:val="0033CC"/>
            <w:sz w:val="22"/>
            <w:szCs w:val="22"/>
            <w:rPrChange w:id="518" w:author="Reis-Filho, Jorge S./Pathology" w:date="2019-07-13T23:19:00Z">
              <w:rPr>
                <w:rFonts w:ascii="Arial" w:eastAsia="Arial" w:hAnsi="Arial" w:cs="Arial"/>
                <w:color w:val="0033CC"/>
              </w:rPr>
            </w:rPrChange>
          </w:rPr>
          <w:t xml:space="preserve"> mutations in patients in this disease. </w:t>
        </w:r>
      </w:ins>
      <w:r w:rsidR="00343F81" w:rsidRPr="0011040E">
        <w:rPr>
          <w:rFonts w:ascii="Arial" w:eastAsia="Arial" w:hAnsi="Arial" w:cs="Arial"/>
          <w:color w:val="000000" w:themeColor="text1"/>
          <w:sz w:val="22"/>
          <w:szCs w:val="22"/>
        </w:rPr>
        <w:t>The tumor assessment</w:t>
      </w:r>
      <w:r w:rsidR="00343F81" w:rsidRPr="00CB7AF6">
        <w:rPr>
          <w:rFonts w:ascii="Arial" w:eastAsia="Arial" w:hAnsi="Arial" w:cs="Arial"/>
          <w:color w:val="000000" w:themeColor="text1"/>
          <w:sz w:val="22"/>
        </w:rPr>
        <w:t xml:space="preserve"> was limited to analysis of a single tumor biopsy due to limitations of obtaining multiregional biopsies in the clinical setting. As such, the full scope of tumor heterogeneity may not have been </w:t>
      </w:r>
      <w:r w:rsidR="00592A57" w:rsidRPr="00CB7AF6">
        <w:rPr>
          <w:rFonts w:ascii="Arial" w:eastAsia="Arial" w:hAnsi="Arial" w:cs="Arial"/>
          <w:color w:val="000000" w:themeColor="text1"/>
          <w:sz w:val="22"/>
        </w:rPr>
        <w:t xml:space="preserve">entirely </w:t>
      </w:r>
      <w:r w:rsidR="00343F81" w:rsidRPr="00CB7AF6">
        <w:rPr>
          <w:rFonts w:ascii="Arial" w:eastAsia="Arial" w:hAnsi="Arial" w:cs="Arial"/>
          <w:color w:val="000000" w:themeColor="text1"/>
          <w:sz w:val="22"/>
        </w:rPr>
        <w:t>captured</w:t>
      </w:r>
      <w:r w:rsidR="00293E2D" w:rsidRPr="00CB7AF6">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cmlwdCI+MTA8L3N0eWxlPjwvRGlzcGxheVRleHQ+PHJlY29yZD48cmVjLW51bWJlcj4yNjwvcmVj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</w:fldData>
        </w:fldChar>
      </w:r>
      <w:r w:rsidR="006E2475">
        <w:rPr>
          <w:rFonts w:ascii="Arial" w:eastAsia="Arial" w:hAnsi="Arial" w:cs="Arial"/>
          <w:color w:val="000000" w:themeColor="text1"/>
          <w:sz w:val="22"/>
          <w:szCs w:val="22"/>
        </w:rPr>
        <w:instrText xml:space="preserve"> ADDIN EN.CITE </w:instrText>
      </w:r>
      <w:r w:rsidR="006E2475">
        <w:rPr>
          <w:rFonts w:ascii="Arial" w:eastAsia="Arial" w:hAnsi="Arial" w:cs="Arial"/>
          <w:color w:val="000000" w:themeColor="text1"/>
          <w:sz w:val="22"/>
          <w:szCs w:val="22"/>
        </w:rPr>
        <w:fldChar w:fldCharType="begin">
          <w:fldData xml:space="preserve">PEVuZE5vdGU+PENpdGU+PEF1dGhvcj5KYW1hbC1IYW5qYW5pPC9BdXRob3I+PFllYXI+MjAxNzwv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</w:fldData>
        </w:fldChar>
      </w:r>
      <w:r w:rsidR="006E2475">
        <w:rPr>
          <w:rFonts w:ascii="Arial" w:eastAsia="Arial" w:hAnsi="Arial" w:cs="Arial"/>
          <w:color w:val="000000" w:themeColor="text1"/>
          <w:sz w:val="22"/>
          <w:szCs w:val="22"/>
        </w:rPr>
        <w:instrText xml:space="preserve"> ADDIN EN.CITE.DATA </w:instrText>
      </w:r>
      <w:r w:rsidR="006E2475">
        <w:rPr>
          <w:rFonts w:ascii="Arial" w:eastAsia="Arial" w:hAnsi="Arial" w:cs="Arial"/>
          <w:color w:val="000000" w:themeColor="text1"/>
          <w:sz w:val="22"/>
          <w:szCs w:val="22"/>
        </w:rPr>
      </w:r>
      <w:r w:rsidR="006E2475">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r>
      <w:r w:rsidR="00293E2D"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10</w:t>
      </w:r>
      <w:r w:rsidR="00293E2D" w:rsidRPr="00CB7AF6">
        <w:rPr>
          <w:rFonts w:ascii="Arial" w:eastAsia="Arial" w:hAnsi="Arial" w:cs="Arial"/>
          <w:color w:val="000000" w:themeColor="text1"/>
          <w:sz w:val="22"/>
          <w:szCs w:val="22"/>
        </w:rPr>
        <w:fldChar w:fldCharType="end"/>
      </w:r>
      <w:r w:rsidR="00293E2D" w:rsidRPr="00CB7AF6">
        <w:rPr>
          <w:rFonts w:ascii="Arial" w:eastAsia="Arial" w:hAnsi="Arial" w:cs="Arial"/>
          <w:color w:val="000000" w:themeColor="text1"/>
          <w:sz w:val="22"/>
          <w:szCs w:val="22"/>
        </w:rPr>
        <w:t>.</w:t>
      </w:r>
      <w:r w:rsidR="00520797" w:rsidRPr="00CB7AF6">
        <w:rPr>
          <w:rFonts w:ascii="Arial" w:eastAsia="Arial" w:hAnsi="Arial" w:cs="Arial"/>
          <w:color w:val="000000" w:themeColor="text1"/>
          <w:sz w:val="22"/>
        </w:rPr>
        <w:t xml:space="preserve"> </w:t>
      </w:r>
      <w:r>
        <w:rPr>
          <w:rFonts w:ascii="Arial" w:eastAsia="Arial" w:hAnsi="Arial" w:cs="Arial"/>
          <w:color w:val="000000" w:themeColor="text1"/>
          <w:sz w:val="22"/>
        </w:rPr>
        <w:t>T</w:t>
      </w:r>
      <w:r w:rsidRPr="00CB7AF6">
        <w:rPr>
          <w:rFonts w:ascii="Arial" w:eastAsia="Arial" w:hAnsi="Arial" w:cs="Arial"/>
          <w:color w:val="000000" w:themeColor="text1"/>
          <w:sz w:val="22"/>
        </w:rPr>
        <w:t xml:space="preserve">his </w:t>
      </w:r>
      <w:r w:rsidR="001F065C" w:rsidRPr="00CB7AF6">
        <w:rPr>
          <w:rFonts w:ascii="Arial" w:eastAsia="Arial" w:hAnsi="Arial" w:cs="Arial"/>
          <w:color w:val="000000" w:themeColor="text1"/>
          <w:sz w:val="22"/>
        </w:rPr>
        <w:t>caveat</w:t>
      </w:r>
      <w:r>
        <w:rPr>
          <w:rFonts w:ascii="Arial" w:eastAsia="Arial" w:hAnsi="Arial" w:cs="Arial"/>
          <w:color w:val="000000" w:themeColor="text1"/>
          <w:sz w:val="22"/>
        </w:rPr>
        <w:t>, however,</w:t>
      </w:r>
      <w:r w:rsidR="001F065C" w:rsidRPr="00CB7AF6">
        <w:rPr>
          <w:rFonts w:ascii="Arial" w:eastAsia="Arial" w:hAnsi="Arial" w:cs="Arial"/>
          <w:color w:val="000000" w:themeColor="text1"/>
          <w:sz w:val="22"/>
        </w:rPr>
        <w:t xml:space="preserve"> would remain regardless of the number of sites biopsied.</w:t>
      </w:r>
      <w:r w:rsidR="009D4EB4" w:rsidRPr="00CB7AF6">
        <w:rPr>
          <w:rFonts w:ascii="Arial" w:eastAsia="Arial" w:hAnsi="Arial" w:cs="Arial"/>
          <w:color w:val="000000" w:themeColor="text1"/>
          <w:sz w:val="22"/>
          <w:szCs w:val="22"/>
        </w:rPr>
        <w:t xml:space="preserve"> H</w:t>
      </w:r>
      <w:r w:rsidR="009D4EB4" w:rsidRPr="00CB7AF6">
        <w:rPr>
          <w:rFonts w:ascii="Arial" w:eastAsia="Arial" w:hAnsi="Arial" w:cs="Arial"/>
          <w:color w:val="000000" w:themeColor="text1"/>
          <w:sz w:val="22"/>
          <w:szCs w:val="22"/>
          <w:highlight w:val="white"/>
        </w:rPr>
        <w:t xml:space="preserve">ealthy controls were from a different </w:t>
      </w:r>
      <w:r w:rsidR="006E2475" w:rsidRPr="00CB7AF6">
        <w:rPr>
          <w:rFonts w:ascii="Arial" w:eastAsia="Arial" w:hAnsi="Arial" w:cs="Arial"/>
          <w:color w:val="000000" w:themeColor="text1"/>
          <w:sz w:val="22"/>
          <w:szCs w:val="22"/>
          <w:highlight w:val="white"/>
        </w:rPr>
        <w:t>source and</w:t>
      </w:r>
      <w:r w:rsidR="009D4EB4" w:rsidRPr="00CB7AF6">
        <w:rPr>
          <w:rFonts w:ascii="Arial" w:eastAsia="Arial" w:hAnsi="Arial" w:cs="Arial"/>
          <w:color w:val="000000" w:themeColor="text1"/>
          <w:sz w:val="22"/>
          <w:szCs w:val="22"/>
          <w:highlight w:val="white"/>
        </w:rPr>
        <w:t xml:space="preserve"> were processed in different batches from the tumor samples, potentially affecting results.</w:t>
      </w:r>
      <w:r w:rsidR="00343F81" w:rsidRPr="00CB7AF6">
        <w:rPr>
          <w:rFonts w:ascii="Arial" w:eastAsia="Arial" w:hAnsi="Arial" w:cs="Arial"/>
          <w:color w:val="000000" w:themeColor="text1"/>
          <w:sz w:val="22"/>
          <w:highlight w:val="white"/>
        </w:rPr>
        <w:t xml:space="preserve"> </w:t>
      </w:r>
      <w:r w:rsidR="00343F81" w:rsidRPr="00CB7AF6">
        <w:rPr>
          <w:rFonts w:ascii="Arial" w:eastAsia="Arial" w:hAnsi="Arial" w:cs="Arial"/>
          <w:color w:val="000000" w:themeColor="text1"/>
          <w:sz w:val="22"/>
        </w:rPr>
        <w:t xml:space="preserve">Although the median collapsed target coverage (unique molecule counts) of cancer patient samples in this study was ~4,400X, increased mean collapsed target coverage could </w:t>
      </w:r>
      <w:r w:rsidR="001F065C" w:rsidRPr="00CB7AF6">
        <w:rPr>
          <w:rFonts w:ascii="Arial" w:eastAsia="Arial" w:hAnsi="Arial" w:cs="Arial"/>
          <w:color w:val="000000" w:themeColor="text1"/>
          <w:sz w:val="22"/>
        </w:rPr>
        <w:t xml:space="preserve">have </w:t>
      </w:r>
      <w:r w:rsidR="00520797" w:rsidRPr="00CB7AF6">
        <w:rPr>
          <w:rFonts w:ascii="Arial" w:eastAsia="Arial" w:hAnsi="Arial" w:cs="Arial"/>
          <w:color w:val="000000" w:themeColor="text1"/>
          <w:sz w:val="22"/>
        </w:rPr>
        <w:t>reveal</w:t>
      </w:r>
      <w:r w:rsidR="001F065C" w:rsidRPr="00CB7AF6">
        <w:rPr>
          <w:rFonts w:ascii="Arial" w:eastAsia="Arial" w:hAnsi="Arial" w:cs="Arial"/>
          <w:color w:val="000000" w:themeColor="text1"/>
          <w:sz w:val="22"/>
        </w:rPr>
        <w:t>ed</w:t>
      </w:r>
      <w:r w:rsidR="00343F81" w:rsidRPr="00CB7AF6">
        <w:rPr>
          <w:rFonts w:ascii="Arial" w:eastAsia="Arial" w:hAnsi="Arial" w:cs="Arial"/>
          <w:color w:val="000000" w:themeColor="text1"/>
          <w:sz w:val="22"/>
        </w:rPr>
        <w:t xml:space="preserve"> additional lower-prevalence variants</w:t>
      </w:r>
      <w:r w:rsidR="001F065C" w:rsidRPr="00CB7AF6">
        <w:rPr>
          <w:rFonts w:ascii="Arial" w:eastAsia="Arial" w:hAnsi="Arial" w:cs="Arial"/>
          <w:color w:val="000000" w:themeColor="text1"/>
          <w:sz w:val="22"/>
        </w:rPr>
        <w:t xml:space="preserve"> in cfDNA</w:t>
      </w:r>
      <w:r w:rsidR="00343F81" w:rsidRPr="00CB7AF6">
        <w:rPr>
          <w:rFonts w:ascii="Arial" w:eastAsia="Arial" w:hAnsi="Arial" w:cs="Arial"/>
          <w:color w:val="000000" w:themeColor="text1"/>
          <w:sz w:val="22"/>
        </w:rPr>
        <w:t xml:space="preserve">. </w:t>
      </w:r>
      <w:r w:rsidR="00592A57" w:rsidRPr="00CB7AF6">
        <w:rPr>
          <w:rFonts w:ascii="Arial" w:eastAsia="Arial" w:hAnsi="Arial" w:cs="Arial"/>
          <w:color w:val="000000" w:themeColor="text1"/>
          <w:sz w:val="22"/>
        </w:rPr>
        <w:t>Given that</w:t>
      </w:r>
      <w:r w:rsidR="00343F81" w:rsidRPr="00CB7AF6">
        <w:rPr>
          <w:rFonts w:ascii="Arial" w:eastAsia="Arial" w:hAnsi="Arial" w:cs="Arial"/>
          <w:color w:val="000000" w:themeColor="text1"/>
          <w:sz w:val="22"/>
        </w:rPr>
        <w:t xml:space="preserve"> the number of samples in each tumor subgroup was relatively small, </w:t>
      </w:r>
      <w:r w:rsidR="00592A57" w:rsidRPr="00CB7AF6">
        <w:rPr>
          <w:rFonts w:ascii="Arial" w:eastAsia="Arial" w:hAnsi="Arial" w:cs="Arial"/>
          <w:color w:val="000000" w:themeColor="text1"/>
          <w:sz w:val="22"/>
        </w:rPr>
        <w:t xml:space="preserve">the analysis performed here may not </w:t>
      </w:r>
      <w:r w:rsidR="00343F81" w:rsidRPr="00CB7AF6">
        <w:rPr>
          <w:rFonts w:ascii="Arial" w:eastAsia="Arial" w:hAnsi="Arial" w:cs="Arial"/>
          <w:color w:val="000000" w:themeColor="text1"/>
          <w:sz w:val="22"/>
        </w:rPr>
        <w:t>have captured the</w:t>
      </w:r>
      <w:r w:rsidR="00592A57" w:rsidRPr="00CB7AF6">
        <w:rPr>
          <w:rFonts w:ascii="Arial" w:eastAsia="Arial" w:hAnsi="Arial" w:cs="Arial"/>
          <w:color w:val="000000" w:themeColor="text1"/>
          <w:sz w:val="22"/>
        </w:rPr>
        <w:t xml:space="preserve"> full spectrum of MBCs, NSCLCs</w:t>
      </w:r>
      <w:r w:rsidR="00B434DB">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and CRPCs</w:t>
      </w:r>
      <w:r w:rsidR="00592A57"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and their respective </w:t>
      </w:r>
      <w:r w:rsidR="00343F81" w:rsidRPr="00CB7AF6">
        <w:rPr>
          <w:rFonts w:ascii="Arial" w:eastAsia="Arial" w:hAnsi="Arial" w:cs="Arial"/>
          <w:color w:val="000000" w:themeColor="text1"/>
          <w:sz w:val="22"/>
        </w:rPr>
        <w:lastRenderedPageBreak/>
        <w:t>subtypes. Additionally, the hierarchical Bayesian model was based on &lt;50 baseline samples from healthy volunteers; the discrimination of the machine-learning model will likely increase with additional samples for the development of error correction approaches.</w:t>
      </w:r>
      <w:r w:rsidR="00D61E33" w:rsidRPr="00CB7AF6">
        <w:rPr>
          <w:rFonts w:ascii="Arial" w:eastAsia="Arial" w:hAnsi="Arial" w:cs="Arial"/>
          <w:color w:val="000000" w:themeColor="text1"/>
          <w:sz w:val="22"/>
        </w:rPr>
        <w:t xml:space="preserve"> Our findings also emphasize the importance of high-depth WBC sequencing, and even when this approach is employed, </w:t>
      </w:r>
      <w:bookmarkStart w:id="519" w:name="_Hlk13949406"/>
      <w:r w:rsidR="00D61E33" w:rsidRPr="00CB7AF6">
        <w:rPr>
          <w:rFonts w:ascii="Arial" w:eastAsia="Arial" w:hAnsi="Arial" w:cs="Arial"/>
          <w:color w:val="000000" w:themeColor="text1"/>
          <w:sz w:val="22"/>
        </w:rPr>
        <w:t>a subset of VUSo might originate from CH not detected in the matched WBC sample</w:t>
      </w:r>
      <w:ins w:id="520" w:author="Reis-Filho, Jorge S./Pathology" w:date="2019-07-13T22:29:00Z">
        <w:r w:rsidR="007D1DF9">
          <w:rPr>
            <w:rFonts w:ascii="Arial" w:eastAsia="Arial" w:hAnsi="Arial" w:cs="Arial"/>
            <w:color w:val="000000" w:themeColor="text1"/>
            <w:sz w:val="22"/>
          </w:rPr>
          <w:t>,</w:t>
        </w:r>
      </w:ins>
      <w:del w:id="521" w:author="Reis-Filho, Jorge S./Pathology" w:date="2019-07-13T22:29:00Z">
        <w:r w:rsidR="00D61E33" w:rsidRPr="00CB7AF6" w:rsidDel="007D1DF9">
          <w:rPr>
            <w:rFonts w:ascii="Arial" w:eastAsia="Arial" w:hAnsi="Arial" w:cs="Arial"/>
            <w:color w:val="000000" w:themeColor="text1"/>
            <w:sz w:val="22"/>
          </w:rPr>
          <w:delText xml:space="preserve"> or</w:delText>
        </w:r>
      </w:del>
      <w:r w:rsidR="00D61E33" w:rsidRPr="00CB7AF6">
        <w:rPr>
          <w:rFonts w:ascii="Arial" w:eastAsia="Arial" w:hAnsi="Arial" w:cs="Arial"/>
          <w:color w:val="000000" w:themeColor="text1"/>
          <w:sz w:val="22"/>
        </w:rPr>
        <w:t xml:space="preserve"> other sources of somatic mosaicism</w:t>
      </w:r>
      <w:ins w:id="522" w:author="Reis-Filho, Jorge S./Pathology" w:date="2019-07-13T22:27:00Z">
        <w:r w:rsidR="007D1DF9" w:rsidRPr="003D1980">
          <w:rPr>
            <w:rFonts w:ascii="Arial" w:eastAsia="Arial" w:hAnsi="Arial" w:cs="Arial"/>
            <w:color w:val="0033CC"/>
            <w:sz w:val="22"/>
            <w:rPrChange w:id="523" w:author="Reis-Filho, Jorge S./Pathology" w:date="2019-07-13T22:39:00Z">
              <w:rPr>
                <w:rFonts w:ascii="Arial" w:eastAsia="Arial" w:hAnsi="Arial" w:cs="Arial"/>
                <w:color w:val="000000" w:themeColor="text1"/>
                <w:sz w:val="22"/>
              </w:rPr>
            </w:rPrChange>
          </w:rPr>
          <w:t>, benign neop</w:t>
        </w:r>
      </w:ins>
      <w:ins w:id="524" w:author="Reis-Filho, Jorge S./Pathology" w:date="2019-07-13T22:28:00Z">
        <w:r w:rsidR="007D1DF9" w:rsidRPr="003D1980">
          <w:rPr>
            <w:rFonts w:ascii="Arial" w:eastAsia="Arial" w:hAnsi="Arial" w:cs="Arial"/>
            <w:color w:val="0033CC"/>
            <w:sz w:val="22"/>
            <w:rPrChange w:id="525" w:author="Reis-Filho, Jorge S./Pathology" w:date="2019-07-13T22:39:00Z">
              <w:rPr>
                <w:rFonts w:ascii="Arial" w:eastAsia="Arial" w:hAnsi="Arial" w:cs="Arial"/>
                <w:color w:val="000000" w:themeColor="text1"/>
                <w:sz w:val="22"/>
              </w:rPr>
            </w:rPrChange>
          </w:rPr>
          <w:t>lasms and</w:t>
        </w:r>
      </w:ins>
      <w:ins w:id="526" w:author="Reis-Filho, Jorge S./Pathology" w:date="2019-07-13T22:29:00Z">
        <w:r w:rsidR="007D1DF9" w:rsidRPr="003D1980">
          <w:rPr>
            <w:rFonts w:ascii="Arial" w:eastAsia="Arial" w:hAnsi="Arial" w:cs="Arial"/>
            <w:color w:val="0033CC"/>
            <w:sz w:val="22"/>
          </w:rPr>
          <w:t>/or</w:t>
        </w:r>
      </w:ins>
      <w:ins w:id="527" w:author="Reis-Filho, Jorge S./Pathology" w:date="2019-07-13T22:28:00Z">
        <w:r w:rsidR="007D1DF9" w:rsidRPr="003D1980">
          <w:rPr>
            <w:rFonts w:ascii="Arial" w:eastAsia="Arial" w:hAnsi="Arial" w:cs="Arial"/>
            <w:color w:val="0033CC"/>
            <w:sz w:val="22"/>
            <w:rPrChange w:id="528" w:author="Reis-Filho, Jorge S./Pathology" w:date="2019-07-13T22:39:00Z">
              <w:rPr>
                <w:rFonts w:ascii="Arial" w:eastAsia="Arial" w:hAnsi="Arial" w:cs="Arial"/>
                <w:color w:val="000000" w:themeColor="text1"/>
                <w:sz w:val="22"/>
              </w:rPr>
            </w:rPrChange>
          </w:rPr>
          <w:t xml:space="preserve"> other forms of occult cancers not detected in the extensive clinical work up performed in the patients included in this study</w:t>
        </w:r>
      </w:ins>
      <w:r w:rsidR="00D61E33" w:rsidRPr="003D1980">
        <w:rPr>
          <w:rFonts w:ascii="Arial" w:eastAsia="Arial" w:hAnsi="Arial" w:cs="Arial"/>
          <w:color w:val="0033CC"/>
          <w:sz w:val="22"/>
          <w:rPrChange w:id="529" w:author="Reis-Filho, Jorge S./Pathology" w:date="2019-07-13T22:39:00Z">
            <w:rPr>
              <w:rFonts w:ascii="Arial" w:eastAsia="Arial" w:hAnsi="Arial" w:cs="Arial"/>
              <w:color w:val="000000" w:themeColor="text1"/>
              <w:sz w:val="22"/>
            </w:rPr>
          </w:rPrChange>
        </w:rPr>
        <w:t>.</w:t>
      </w:r>
      <w:bookmarkEnd w:id="519"/>
      <w:ins w:id="530" w:author="Reis-Filho, Jorge S./Pathology" w:date="2019-07-13T22:38:00Z">
        <w:r w:rsidR="00687789" w:rsidRPr="003D1980">
          <w:rPr>
            <w:rFonts w:ascii="Arial" w:eastAsia="Arial" w:hAnsi="Arial" w:cs="Arial"/>
            <w:color w:val="0033CC"/>
            <w:sz w:val="22"/>
          </w:rPr>
          <w:t xml:space="preserve"> </w:t>
        </w:r>
        <w:bookmarkStart w:id="531" w:name="_Hlk13949974"/>
        <w:r w:rsidR="00687789" w:rsidRPr="003A2DB5">
          <w:rPr>
            <w:rFonts w:ascii="Arial" w:eastAsia="Arial" w:hAnsi="Arial" w:cs="Arial"/>
            <w:color w:val="0033CC"/>
            <w:sz w:val="22"/>
          </w:rPr>
          <w:t xml:space="preserve">Finally, the high-cost of the high-intensity </w:t>
        </w:r>
        <w:proofErr w:type="spellStart"/>
        <w:r w:rsidR="00687789" w:rsidRPr="003A2DB5">
          <w:rPr>
            <w:rFonts w:ascii="Arial" w:eastAsia="Arial" w:hAnsi="Arial" w:cs="Arial"/>
            <w:color w:val="0033CC"/>
            <w:sz w:val="22"/>
          </w:rPr>
          <w:t>cfDNA</w:t>
        </w:r>
        <w:proofErr w:type="spellEnd"/>
        <w:r w:rsidR="00687789" w:rsidRPr="003A2DB5">
          <w:rPr>
            <w:rFonts w:ascii="Arial" w:eastAsia="Arial" w:hAnsi="Arial" w:cs="Arial"/>
            <w:color w:val="0033CC"/>
            <w:sz w:val="22"/>
          </w:rPr>
          <w:t xml:space="preserve"> sequencing</w:t>
        </w:r>
        <w:r w:rsidR="003D1980" w:rsidRPr="003A2DB5">
          <w:rPr>
            <w:rFonts w:ascii="Arial" w:eastAsia="Arial" w:hAnsi="Arial" w:cs="Arial"/>
            <w:color w:val="0033CC"/>
            <w:sz w:val="22"/>
          </w:rPr>
          <w:t xml:space="preserve"> assay may preclude its broader adoption in the clinical context</w:t>
        </w:r>
      </w:ins>
      <w:ins w:id="532" w:author="Reis-Filho, Jorge S./Pathology" w:date="2019-07-13T22:39:00Z">
        <w:r w:rsidR="003D1980" w:rsidRPr="003A2DB5">
          <w:rPr>
            <w:rFonts w:ascii="Arial" w:eastAsia="Arial" w:hAnsi="Arial" w:cs="Arial"/>
            <w:color w:val="0033CC"/>
            <w:sz w:val="22"/>
          </w:rPr>
          <w:t xml:space="preserve"> at present</w:t>
        </w:r>
      </w:ins>
      <w:ins w:id="533" w:author="Reis-Filho, Jorge S./Pathology" w:date="2019-07-13T22:38:00Z">
        <w:r w:rsidR="003D1980" w:rsidRPr="003A2DB5">
          <w:rPr>
            <w:rFonts w:ascii="Arial" w:eastAsia="Arial" w:hAnsi="Arial" w:cs="Arial"/>
            <w:color w:val="0033CC"/>
            <w:sz w:val="22"/>
          </w:rPr>
          <w:t>.</w:t>
        </w:r>
      </w:ins>
      <w:bookmarkEnd w:id="531"/>
    </w:p>
    <w:p w14:paraId="088DDBD1" w14:textId="77777777" w:rsidR="007C0779" w:rsidRPr="00CB7AF6" w:rsidRDefault="007C0779" w:rsidP="00AE24DE">
      <w:pPr>
        <w:spacing w:line="480" w:lineRule="auto"/>
        <w:rPr>
          <w:rFonts w:ascii="Arial" w:eastAsia="Arial" w:hAnsi="Arial" w:cs="Arial"/>
          <w:color w:val="000000" w:themeColor="text1"/>
          <w:sz w:val="22"/>
        </w:rPr>
      </w:pPr>
    </w:p>
    <w:p w14:paraId="13330EF5" w14:textId="2875FD52" w:rsidR="004C10F5" w:rsidRDefault="00343F81" w:rsidP="00D61F0C">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Despite these limitations, the cfDNA sequencing assay described here constitutes </w:t>
      </w:r>
      <w:r w:rsidR="00520797" w:rsidRPr="00CB7AF6">
        <w:rPr>
          <w:rFonts w:ascii="Arial" w:eastAsia="Arial" w:hAnsi="Arial" w:cs="Arial"/>
          <w:color w:val="000000" w:themeColor="text1"/>
          <w:sz w:val="22"/>
        </w:rPr>
        <w:t>a</w:t>
      </w:r>
      <w:r w:rsidR="001F065C" w:rsidRPr="00CB7AF6">
        <w:rPr>
          <w:rFonts w:ascii="Arial" w:eastAsia="Arial" w:hAnsi="Arial" w:cs="Arial"/>
          <w:color w:val="000000" w:themeColor="text1"/>
          <w:sz w:val="22"/>
        </w:rPr>
        <w:t>n advance</w:t>
      </w:r>
      <w:r w:rsidRPr="00CB7AF6">
        <w:rPr>
          <w:rFonts w:ascii="Arial" w:eastAsia="Arial" w:hAnsi="Arial" w:cs="Arial"/>
          <w:color w:val="000000" w:themeColor="text1"/>
          <w:sz w:val="22"/>
        </w:rPr>
        <w:t xml:space="preserve"> in the development of approaches for </w:t>
      </w:r>
      <w:r w:rsidRPr="00CB7AF6">
        <w:rPr>
          <w:rFonts w:ascii="Arial" w:eastAsia="Arial" w:hAnsi="Arial" w:cs="Arial"/>
          <w:i/>
          <w:color w:val="000000" w:themeColor="text1"/>
          <w:sz w:val="22"/>
        </w:rPr>
        <w:t xml:space="preserve">de novo </w:t>
      </w:r>
      <w:r w:rsidRPr="00CB7AF6">
        <w:rPr>
          <w:rFonts w:ascii="Arial" w:eastAsia="Arial" w:hAnsi="Arial" w:cs="Arial"/>
          <w:color w:val="000000" w:themeColor="text1"/>
          <w:sz w:val="22"/>
        </w:rPr>
        <w:t xml:space="preserve">detection of the repertoire of somatic genetic alterations in cancer </w:t>
      </w:r>
      <w:r w:rsidR="005021BD" w:rsidRPr="00CB7AF6">
        <w:rPr>
          <w:rFonts w:ascii="Arial" w:eastAsia="Arial" w:hAnsi="Arial" w:cs="Arial"/>
          <w:color w:val="000000" w:themeColor="text1"/>
          <w:sz w:val="22"/>
        </w:rPr>
        <w:t>patients and</w:t>
      </w:r>
      <w:r w:rsidRPr="00CB7AF6">
        <w:rPr>
          <w:rFonts w:ascii="Arial" w:eastAsia="Arial" w:hAnsi="Arial" w:cs="Arial"/>
          <w:color w:val="000000" w:themeColor="text1"/>
          <w:sz w:val="22"/>
        </w:rPr>
        <w:t xml:space="preserve"> </w:t>
      </w:r>
      <w:r w:rsidR="001F065C" w:rsidRPr="00CB7AF6">
        <w:rPr>
          <w:rFonts w:ascii="Arial" w:eastAsia="Arial" w:hAnsi="Arial" w:cs="Arial"/>
          <w:color w:val="000000" w:themeColor="text1"/>
          <w:sz w:val="22"/>
        </w:rPr>
        <w:t>provides further evidence</w:t>
      </w:r>
      <w:r w:rsidRPr="00CB7AF6">
        <w:rPr>
          <w:rFonts w:ascii="Arial" w:eastAsia="Arial" w:hAnsi="Arial" w:cs="Arial"/>
          <w:color w:val="000000" w:themeColor="text1"/>
          <w:sz w:val="22"/>
        </w:rPr>
        <w:t xml:space="preserve"> that CH likely constitutes a biological phenomenon</w:t>
      </w:r>
      <w:r w:rsidR="00520797" w:rsidRPr="00CB7AF6">
        <w:rPr>
          <w:rFonts w:ascii="Arial" w:eastAsia="Arial" w:hAnsi="Arial" w:cs="Arial"/>
          <w:color w:val="000000" w:themeColor="text1"/>
          <w:sz w:val="22"/>
        </w:rPr>
        <w:t xml:space="preserve"> </w:t>
      </w:r>
      <w:r w:rsidR="001F065C" w:rsidRPr="00CB7AF6">
        <w:rPr>
          <w:rFonts w:ascii="Arial" w:eastAsia="Arial" w:hAnsi="Arial" w:cs="Arial"/>
          <w:color w:val="000000" w:themeColor="text1"/>
          <w:sz w:val="22"/>
        </w:rPr>
        <w:t>and a technical pitfall</w:t>
      </w:r>
      <w:r w:rsidRPr="00CB7AF6">
        <w:rPr>
          <w:rFonts w:ascii="Arial" w:eastAsia="Arial" w:hAnsi="Arial" w:cs="Arial"/>
          <w:color w:val="000000" w:themeColor="text1"/>
          <w:sz w:val="22"/>
        </w:rPr>
        <w:t xml:space="preserve"> more prevalent than previously anticipated.</w:t>
      </w:r>
      <w:ins w:id="534" w:author="Reis-Filho, Jorge S./Pathology" w:date="2019-07-13T22:34:00Z">
        <w:r w:rsidR="007D1DF9">
          <w:rPr>
            <w:rFonts w:ascii="Arial" w:eastAsia="Arial" w:hAnsi="Arial" w:cs="Arial"/>
            <w:color w:val="000000" w:themeColor="text1"/>
            <w:sz w:val="22"/>
          </w:rPr>
          <w:t xml:space="preserve"> </w:t>
        </w:r>
        <w:r w:rsidR="007D1DF9" w:rsidRPr="007D1DF9">
          <w:rPr>
            <w:rFonts w:ascii="Arial" w:eastAsia="Arial" w:hAnsi="Arial" w:cs="Arial"/>
            <w:color w:val="0033CC"/>
            <w:sz w:val="22"/>
            <w:rPrChange w:id="535" w:author="Reis-Filho, Jorge S./Pathology" w:date="2019-07-13T22:35:00Z">
              <w:rPr>
                <w:rFonts w:ascii="Arial" w:eastAsia="Arial" w:hAnsi="Arial" w:cs="Arial"/>
                <w:color w:val="000000" w:themeColor="text1"/>
                <w:sz w:val="22"/>
              </w:rPr>
            </w:rPrChange>
          </w:rPr>
          <w:t>Our findings also emphasize the importance of matched WBC-</w:t>
        </w:r>
        <w:proofErr w:type="spellStart"/>
        <w:r w:rsidR="007D1DF9" w:rsidRPr="007D1DF9">
          <w:rPr>
            <w:rFonts w:ascii="Arial" w:eastAsia="Arial" w:hAnsi="Arial" w:cs="Arial"/>
            <w:color w:val="0033CC"/>
            <w:sz w:val="22"/>
            <w:rPrChange w:id="536" w:author="Reis-Filho, Jorge S./Pathology" w:date="2019-07-13T22:35:00Z">
              <w:rPr>
                <w:rFonts w:ascii="Arial" w:eastAsia="Arial" w:hAnsi="Arial" w:cs="Arial"/>
                <w:color w:val="000000" w:themeColor="text1"/>
                <w:sz w:val="22"/>
              </w:rPr>
            </w:rPrChange>
          </w:rPr>
          <w:t>cfDNA</w:t>
        </w:r>
        <w:proofErr w:type="spellEnd"/>
        <w:r w:rsidR="007D1DF9" w:rsidRPr="007D1DF9">
          <w:rPr>
            <w:rFonts w:ascii="Arial" w:eastAsia="Arial" w:hAnsi="Arial" w:cs="Arial"/>
            <w:color w:val="0033CC"/>
            <w:sz w:val="22"/>
            <w:rPrChange w:id="537" w:author="Reis-Filho, Jorge S./Pathology" w:date="2019-07-13T22:35:00Z">
              <w:rPr>
                <w:rFonts w:ascii="Arial" w:eastAsia="Arial" w:hAnsi="Arial" w:cs="Arial"/>
                <w:color w:val="000000" w:themeColor="text1"/>
                <w:sz w:val="22"/>
              </w:rPr>
            </w:rPrChange>
          </w:rPr>
          <w:t xml:space="preserve"> sequencing at similar depths to avo</w:t>
        </w:r>
      </w:ins>
      <w:ins w:id="538" w:author="Reis-Filho, Jorge S./Pathology" w:date="2019-07-13T22:35:00Z">
        <w:r w:rsidR="007D1DF9" w:rsidRPr="007D1DF9">
          <w:rPr>
            <w:rFonts w:ascii="Arial" w:eastAsia="Arial" w:hAnsi="Arial" w:cs="Arial"/>
            <w:color w:val="0033CC"/>
            <w:sz w:val="22"/>
            <w:rPrChange w:id="539" w:author="Reis-Filho, Jorge S./Pathology" w:date="2019-07-13T22:35:00Z">
              <w:rPr>
                <w:rFonts w:ascii="Arial" w:eastAsia="Arial" w:hAnsi="Arial" w:cs="Arial"/>
                <w:color w:val="000000" w:themeColor="text1"/>
                <w:sz w:val="22"/>
              </w:rPr>
            </w:rPrChange>
          </w:rPr>
          <w:t>id the potential misclassification of CH affecting cancer genes as tumor-derived mutations.</w:t>
        </w:r>
      </w:ins>
      <w:r w:rsidR="004C10F5" w:rsidRPr="007D1DF9">
        <w:rPr>
          <w:rFonts w:ascii="Arial" w:eastAsia="Arial" w:hAnsi="Arial" w:cs="Arial"/>
          <w:color w:val="0033CC"/>
          <w:sz w:val="22"/>
          <w:rPrChange w:id="540" w:author="Reis-Filho, Jorge S./Pathology" w:date="2019-07-13T22:35:00Z">
            <w:rPr>
              <w:rFonts w:ascii="Arial" w:eastAsia="Arial" w:hAnsi="Arial" w:cs="Arial"/>
              <w:color w:val="000000" w:themeColor="text1"/>
              <w:sz w:val="22"/>
            </w:rPr>
          </w:rPrChange>
        </w:rPr>
        <w:br w:type="page"/>
      </w:r>
    </w:p>
    <w:p w14:paraId="28D17850" w14:textId="2F7AA7A1" w:rsidR="004C10F5" w:rsidRPr="00AE24DE" w:rsidRDefault="00A77FEE" w:rsidP="00AE24DE">
      <w:pPr>
        <w:pStyle w:val="Heading1"/>
        <w:jc w:val="left"/>
        <w:rPr>
          <w:color w:val="000000" w:themeColor="text1"/>
          <w:sz w:val="24"/>
          <w:szCs w:val="24"/>
        </w:rPr>
      </w:pPr>
      <w:commentRangeStart w:id="541"/>
      <w:r w:rsidRPr="00AE24DE">
        <w:rPr>
          <w:color w:val="000000" w:themeColor="text1"/>
          <w:sz w:val="24"/>
          <w:szCs w:val="24"/>
        </w:rPr>
        <w:lastRenderedPageBreak/>
        <w:t>METHODS</w:t>
      </w:r>
      <w:commentRangeEnd w:id="541"/>
      <w:r w:rsidR="00606070">
        <w:rPr>
          <w:rStyle w:val="CommentReference"/>
          <w:rFonts w:ascii="Times New Roman" w:eastAsia="Times New Roman" w:hAnsi="Times New Roman" w:cs="Times New Roman"/>
          <w:b w:val="0"/>
        </w:rPr>
        <w:commentReference w:id="541"/>
      </w:r>
    </w:p>
    <w:p w14:paraId="07016E75" w14:textId="77777777" w:rsidR="004C10F5" w:rsidRPr="00CB7AF6" w:rsidRDefault="004C10F5" w:rsidP="00AE24DE">
      <w:pPr>
        <w:pStyle w:val="Heading2"/>
        <w:jc w:val="left"/>
        <w:rPr>
          <w:color w:val="000000" w:themeColor="text1"/>
        </w:rPr>
      </w:pPr>
      <w:bookmarkStart w:id="542" w:name="_3rdcrjn" w:colFirst="0" w:colLast="0"/>
      <w:bookmarkEnd w:id="542"/>
      <w:r w:rsidRPr="00CB7AF6">
        <w:rPr>
          <w:color w:val="000000" w:themeColor="text1"/>
        </w:rPr>
        <w:t>Study design</w:t>
      </w:r>
    </w:p>
    <w:p w14:paraId="5CF7265D" w14:textId="7BFE30BA"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This was a prospective observational study of patients with metastatic breast (MBC), non-small cell lung (NSCLC), and castration resistant prostate (CRPC) cancer designed to characterize the detection of variants in plasma cfDNA using a targeted DNA assay (GRAIL, Inc.; Menlo Park, CA), and to evaluate the concordance of variant detection between tissue and plasma as evidence of ctDNA detection. The primary objectives were to assess the tumor cfDNA detection rate based on observing at least one variant (single-nucleotide variants [SNVs], indels); and to assess the concordance of the MSK-IMPACT variants</w:t>
      </w:r>
      <w:del w:id="543" w:author="Reis-Filho, Jorge S./Pathology" w:date="2019-07-13T23:14: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32,33</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detected in tumor biopsy samples versus cfDNA. Secondary objectives included assessing the ctDNA detection rate based on observing at least one MSK-IMPACT variant, characterizing the ctDNA detection rate as a function of the type of variant (SNV, indels) and the number of variants detected, and characterizing the proportion of patients with variants detected.</w:t>
      </w:r>
    </w:p>
    <w:p w14:paraId="1087AFE7" w14:textId="77777777" w:rsidR="004C10F5" w:rsidRPr="00CB7AF6" w:rsidRDefault="004C10F5" w:rsidP="00AE24DE">
      <w:pPr>
        <w:spacing w:line="480" w:lineRule="auto"/>
        <w:rPr>
          <w:rFonts w:ascii="Arial" w:eastAsia="Arial" w:hAnsi="Arial" w:cs="Arial"/>
          <w:color w:val="000000" w:themeColor="text1"/>
          <w:sz w:val="22"/>
        </w:rPr>
      </w:pPr>
    </w:p>
    <w:p w14:paraId="4073FCE5" w14:textId="77777777" w:rsidR="004C10F5" w:rsidRPr="00CB7AF6" w:rsidRDefault="004C10F5" w:rsidP="00AE24DE">
      <w:pPr>
        <w:pStyle w:val="Heading2"/>
        <w:jc w:val="left"/>
        <w:rPr>
          <w:color w:val="000000" w:themeColor="text1"/>
        </w:rPr>
      </w:pPr>
      <w:bookmarkStart w:id="544" w:name="_26in1rg" w:colFirst="0" w:colLast="0"/>
      <w:bookmarkEnd w:id="544"/>
      <w:r w:rsidRPr="00CB7AF6">
        <w:rPr>
          <w:color w:val="000000" w:themeColor="text1"/>
        </w:rPr>
        <w:t xml:space="preserve">Patient enrollment </w:t>
      </w:r>
    </w:p>
    <w:p w14:paraId="3CB9BE13"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All patients provided written informed consent for tumor, cfDNA, and WBC sequencing and review of patient medical records for detailed demographic, pathologic, and treatment information under an IRB-approved biospecimen umbrella protocol (MSKCC protocol 12-245, clinicaltrials.gov ID: NCT01775072). At least 50 patients of each type of cancer were enrolled to obtain evaluable patients with both the targeted DNA assay and MSK-IMPACT analysis. Clinical data (baseline demographics, cancer history, and prior lines of therapy) were collected from medical records.</w:t>
      </w:r>
    </w:p>
    <w:p w14:paraId="3CBDB36C" w14:textId="77777777" w:rsidR="004C10F5" w:rsidRPr="00CB7AF6" w:rsidRDefault="004C10F5" w:rsidP="00AE24DE">
      <w:pPr>
        <w:spacing w:line="480" w:lineRule="auto"/>
        <w:rPr>
          <w:rFonts w:ascii="Arial" w:eastAsia="Arial" w:hAnsi="Arial" w:cs="Arial"/>
          <w:color w:val="000000" w:themeColor="text1"/>
          <w:sz w:val="22"/>
        </w:rPr>
      </w:pPr>
    </w:p>
    <w:p w14:paraId="54990BE0" w14:textId="66BC0EE5"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Patients with MBC, NSCLC, or CRPC with disease progression as assessed by the investigator were eligible. Disease progression was based on objective radiographic and/or physical exam and/or biomarker results. Patients diagnosed with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or recurrent stage IV NSCLC or </w:t>
      </w:r>
      <w:del w:id="545" w:author="Reis-Filho, Jorge S./Pathology" w:date="2019-07-13T22:17:00Z">
        <w:r w:rsidRPr="00CB7AF6" w:rsidDel="00BE6275">
          <w:rPr>
            <w:rFonts w:ascii="Arial" w:eastAsia="Arial" w:hAnsi="Arial" w:cs="Arial"/>
            <w:color w:val="000000" w:themeColor="text1"/>
            <w:sz w:val="22"/>
          </w:rPr>
          <w:delText xml:space="preserve">breast cancer </w:delText>
        </w:r>
      </w:del>
      <w:ins w:id="546" w:author="Reis-Filho, Jorge S./Pathology" w:date="2019-07-13T22:17:00Z">
        <w:r w:rsidR="00BE6275">
          <w:rPr>
            <w:rFonts w:ascii="Arial" w:eastAsia="Arial" w:hAnsi="Arial" w:cs="Arial"/>
            <w:color w:val="000000" w:themeColor="text1"/>
            <w:sz w:val="22"/>
          </w:rPr>
          <w:t xml:space="preserve">MBC </w:t>
        </w:r>
      </w:ins>
      <w:proofErr w:type="gramStart"/>
      <w:r w:rsidRPr="00CB7AF6">
        <w:rPr>
          <w:rFonts w:ascii="Arial" w:eastAsia="Arial" w:hAnsi="Arial" w:cs="Arial"/>
          <w:color w:val="000000" w:themeColor="text1"/>
          <w:sz w:val="22"/>
        </w:rPr>
        <w:lastRenderedPageBreak/>
        <w:t>were allowed to</w:t>
      </w:r>
      <w:proofErr w:type="gramEnd"/>
      <w:r w:rsidRPr="00CB7AF6">
        <w:rPr>
          <w:rFonts w:ascii="Arial" w:eastAsia="Arial" w:hAnsi="Arial" w:cs="Arial"/>
          <w:color w:val="000000" w:themeColor="text1"/>
          <w:sz w:val="22"/>
        </w:rPr>
        <w:t xml:space="preserve"> be included if enrolled prior to initiation of the first line of treatment for metastatic disease. No new therapies were permitted to be initiated between tissue biopsy and blood draw.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0E6981D2" w14:textId="77777777" w:rsidR="004C10F5" w:rsidRPr="00CB7AF6" w:rsidRDefault="004C10F5" w:rsidP="00AE24DE">
      <w:pPr>
        <w:spacing w:line="480" w:lineRule="auto"/>
        <w:rPr>
          <w:rFonts w:ascii="Arial" w:eastAsia="Arial" w:hAnsi="Arial" w:cs="Arial"/>
          <w:color w:val="000000" w:themeColor="text1"/>
          <w:sz w:val="22"/>
        </w:rPr>
      </w:pPr>
    </w:p>
    <w:p w14:paraId="00A608EB" w14:textId="77777777" w:rsidR="004C10F5" w:rsidRPr="00CB7AF6" w:rsidRDefault="004C10F5" w:rsidP="00AE24DE">
      <w:pPr>
        <w:spacing w:line="480" w:lineRule="auto"/>
        <w:rPr>
          <w:rFonts w:ascii="Arial" w:eastAsia="Arial" w:hAnsi="Arial" w:cs="Arial"/>
          <w:b/>
          <w:color w:val="000000" w:themeColor="text1"/>
          <w:sz w:val="22"/>
        </w:rPr>
      </w:pPr>
      <w:r w:rsidRPr="00CB7AF6">
        <w:rPr>
          <w:rFonts w:ascii="Arial" w:eastAsia="Arial" w:hAnsi="Arial" w:cs="Arial"/>
          <w:color w:val="000000" w:themeColor="text1"/>
          <w:sz w:val="22"/>
        </w:rPr>
        <w:t>Fifty de-identified whole blood samples from self-reported healthy individuals (no diagnosis of cancer) were obtained from the San Diego Blood Bank (San Diego, CA). Limited clinical data were provided with the samples. Healthy participants were required to be at least 20 years of age, meet all eligibility for blood donation per standardized assessment and criteria, to lack a diagnosis of cancer, and to have no prior history of cancer. Participants were excluded if they had a prior history of cigarette smoking for at least one year, a current history of cigarette smoking, were pregnant, had a personal history of cancer, or had prior medical or surgical treatment of any type of cancer. Results were not returned to any patients, health care providers, or the San Diego Blood Bank.</w:t>
      </w:r>
    </w:p>
    <w:p w14:paraId="7CB0D89D" w14:textId="77777777" w:rsidR="004C10F5" w:rsidRPr="00CB7AF6" w:rsidRDefault="004C10F5" w:rsidP="00AE24DE">
      <w:pPr>
        <w:spacing w:line="480" w:lineRule="auto"/>
        <w:rPr>
          <w:rFonts w:ascii="Arial" w:eastAsia="Arial" w:hAnsi="Arial" w:cs="Arial"/>
          <w:b/>
          <w:color w:val="000000" w:themeColor="text1"/>
          <w:sz w:val="22"/>
        </w:rPr>
      </w:pPr>
    </w:p>
    <w:p w14:paraId="2772F68C" w14:textId="77777777" w:rsidR="004C10F5" w:rsidRPr="00CB7AF6" w:rsidRDefault="004C10F5" w:rsidP="00AE24DE">
      <w:pPr>
        <w:pStyle w:val="Heading2"/>
        <w:jc w:val="left"/>
        <w:rPr>
          <w:color w:val="000000" w:themeColor="text1"/>
        </w:rPr>
      </w:pPr>
      <w:bookmarkStart w:id="547" w:name="_lnxbz9" w:colFirst="0" w:colLast="0"/>
      <w:bookmarkEnd w:id="547"/>
      <w:r w:rsidRPr="00CB7AF6">
        <w:rPr>
          <w:color w:val="000000" w:themeColor="text1"/>
        </w:rPr>
        <w:t>Tumor sample accessioning, processing, and analysis</w:t>
      </w:r>
    </w:p>
    <w:p w14:paraId="00693374" w14:textId="42458AE5"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For all the 161 patients, tumor DNA was extracted from FFPE biopsy samples and matched normal DNA was extracted from mononuclear cells from peripheral blood. </w:t>
      </w:r>
      <w:r w:rsidRPr="003A2DB5">
        <w:rPr>
          <w:rFonts w:ascii="Arial" w:eastAsia="Arial" w:hAnsi="Arial" w:cs="Arial"/>
          <w:color w:val="000000" w:themeColor="text1"/>
          <w:sz w:val="22"/>
        </w:rPr>
        <w:t>All</w:t>
      </w:r>
      <w:r w:rsidRPr="00CB7AF6">
        <w:rPr>
          <w:rFonts w:ascii="Arial" w:eastAsia="Arial" w:hAnsi="Arial" w:cs="Arial"/>
          <w:color w:val="000000" w:themeColor="text1"/>
          <w:sz w:val="22"/>
        </w:rPr>
        <w:t xml:space="preserve"> specimens underwent next-generation sequencing in</w:t>
      </w:r>
      <w:r w:rsidRPr="00CB7AF6">
        <w:rPr>
          <w:rFonts w:ascii="Arial" w:eastAsia="Arial" w:hAnsi="Arial" w:cs="Arial"/>
          <w:color w:val="000000" w:themeColor="text1"/>
          <w:sz w:val="22"/>
          <w:szCs w:val="22"/>
        </w:rPr>
        <w:t xml:space="preserve"> the</w:t>
      </w:r>
      <w:r w:rsidRPr="00CB7AF6">
        <w:rPr>
          <w:rFonts w:ascii="Arial" w:eastAsia="Arial" w:hAnsi="Arial" w:cs="Arial"/>
          <w:color w:val="000000" w:themeColor="text1"/>
          <w:sz w:val="22"/>
        </w:rPr>
        <w:t xml:space="preserve"> MSKCC CLIA-certified laboratory using MSK-IMPACT, a hybridization capture-based next-generation sequencing assay, which analyzes all protein-coding exons of 410 cancer-associated genes (</w:t>
      </w:r>
      <w:r w:rsidR="00303111" w:rsidRPr="00AE24DE">
        <w:rPr>
          <w:rFonts w:ascii="Arial" w:eastAsia="Arial" w:hAnsi="Arial" w:cs="Arial"/>
          <w:b/>
          <w:color w:val="000000" w:themeColor="text1"/>
          <w:sz w:val="22"/>
        </w:rPr>
        <w:t xml:space="preserve">Supplementary Table </w:t>
      </w:r>
      <w:r w:rsidRPr="00AE24DE">
        <w:rPr>
          <w:rFonts w:ascii="Arial" w:eastAsia="Arial" w:hAnsi="Arial" w:cs="Arial"/>
          <w:b/>
          <w:color w:val="000000" w:themeColor="text1"/>
          <w:sz w:val="22"/>
        </w:rPr>
        <w:t>1</w:t>
      </w:r>
      <w:r w:rsidRPr="00CB7AF6">
        <w:rPr>
          <w:rFonts w:ascii="Arial" w:eastAsia="Arial" w:hAnsi="Arial" w:cs="Arial"/>
          <w:color w:val="000000" w:themeColor="text1"/>
          <w:sz w:val="22"/>
        </w:rPr>
        <w:t>), as previously described</w:t>
      </w:r>
      <w:del w:id="548" w:author="Reis-Filho, Jorge S./Pathology" w:date="2019-07-13T14:29:00Z">
        <w:r w:rsidRPr="00CB7AF6" w:rsidDel="001847CB">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LDMzPC9zdHlsZT48L0Rpc3BsYXlUZXh0PjxyZWNvcmQ+PHJlYy1udW1iZXI+MzI8L3JlYy1udW1i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32,33</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Average sequencing coverage across all tumors was greater than 900X. Somatic mutations, DNA copy number alterations, and structural rearrangements were identified as previously described</w:t>
      </w:r>
      <w:del w:id="549" w:author="Reis-Filho, Jorge S./Pathology" w:date="2019-07-13T14:30:00Z">
        <w:r w:rsidRPr="00CB7AF6" w:rsidDel="001847CB">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PEVuZE5vdGU+PENpdGU+PEF1dGhvcj5DaGVuZzwvQXV0aG9yPjxZZWFyPjIwMTU8L1llYXI+PFJl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PEVuZE5vdGU+PENpdGU+PEF1dGhvcj5DaGVuZzwvQXV0aG9yPjxZZWFyPjIwMTU8L1llYXI+PFJl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33</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and all mutations were manually reviewed (</w:t>
      </w:r>
      <w:r w:rsidR="00303111" w:rsidRPr="00AE24DE">
        <w:rPr>
          <w:rFonts w:ascii="Arial" w:eastAsia="Arial" w:hAnsi="Arial" w:cs="Arial"/>
          <w:b/>
          <w:color w:val="000000" w:themeColor="text1"/>
          <w:sz w:val="22"/>
        </w:rPr>
        <w:t xml:space="preserve">Supplementary Table </w:t>
      </w:r>
      <w:r w:rsidRPr="00AE24DE">
        <w:rPr>
          <w:rFonts w:ascii="Arial" w:eastAsia="Arial" w:hAnsi="Arial" w:cs="Arial"/>
          <w:b/>
          <w:color w:val="000000" w:themeColor="text1"/>
          <w:sz w:val="22"/>
        </w:rPr>
        <w:t>3</w:t>
      </w:r>
      <w:r w:rsidRPr="00CB7AF6">
        <w:rPr>
          <w:rFonts w:ascii="Arial" w:eastAsia="Arial" w:hAnsi="Arial" w:cs="Arial"/>
          <w:color w:val="000000" w:themeColor="text1"/>
          <w:sz w:val="22"/>
        </w:rPr>
        <w:t xml:space="preserve">). </w:t>
      </w:r>
      <w:r w:rsidRPr="00CB7AF6">
        <w:rPr>
          <w:rFonts w:ascii="Arial" w:eastAsia="Arial" w:hAnsi="Arial" w:cs="Arial"/>
          <w:color w:val="000000" w:themeColor="text1"/>
          <w:sz w:val="22"/>
        </w:rPr>
        <w:lastRenderedPageBreak/>
        <w:t>After excluding samples with insufficient tumor tissue, with insufficient data quality due to low total DNA quantity and purity, or that failed library preparation, a total of 124 had complete MSK-IMPACT results.</w:t>
      </w:r>
    </w:p>
    <w:p w14:paraId="5EE78D68" w14:textId="77777777" w:rsidR="004C10F5" w:rsidRPr="00CB7AF6" w:rsidRDefault="004C10F5" w:rsidP="00AE24DE">
      <w:pPr>
        <w:spacing w:line="480" w:lineRule="auto"/>
        <w:rPr>
          <w:rFonts w:ascii="Arial" w:eastAsia="Arial" w:hAnsi="Arial" w:cs="Arial"/>
          <w:color w:val="000000" w:themeColor="text1"/>
          <w:sz w:val="22"/>
        </w:rPr>
      </w:pPr>
    </w:p>
    <w:p w14:paraId="7428A552" w14:textId="36EAB2D6"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In addition to the gene-level amplification and deletion calls generated by the clinical laboratory pipeline, genome-wide total and allele-specific DNA copy </w:t>
      </w:r>
      <w:r w:rsidRPr="00CB7AF6">
        <w:rPr>
          <w:rFonts w:ascii="Arial" w:eastAsia="Arial" w:hAnsi="Arial" w:cs="Arial"/>
          <w:color w:val="000000" w:themeColor="text1"/>
          <w:sz w:val="22"/>
          <w:szCs w:val="22"/>
        </w:rPr>
        <w:t>numbers were determined using the FACETS algorithm</w:t>
      </w:r>
      <w:del w:id="550" w:author="Reis-Filho, Jorge S./Pathology" w:date="2019-07-13T14:29:00Z">
        <w:r w:rsidRPr="00CB7AF6" w:rsidDel="001847CB">
          <w:rPr>
            <w:rFonts w:ascii="Arial" w:eastAsia="Arial" w:hAnsi="Arial" w:cs="Arial"/>
            <w:color w:val="000000" w:themeColor="text1"/>
            <w:sz w:val="22"/>
            <w:szCs w:val="22"/>
          </w:rPr>
          <w:delText xml:space="preserve"> </w:delText>
        </w:r>
      </w:del>
      <w:r w:rsidRPr="00CB7AF6">
        <w:rPr>
          <w:rFonts w:ascii="Arial" w:eastAsia="Arial" w:hAnsi="Arial" w:cs="Arial"/>
          <w:color w:val="000000" w:themeColor="text1"/>
          <w:sz w:val="22"/>
          <w:szCs w:val="22"/>
        </w:rPr>
        <w:fldChar w:fldCharType="begin"/>
      </w:r>
      <w:r>
        <w:rPr>
          <w:rFonts w:ascii="Arial" w:eastAsia="Arial" w:hAnsi="Arial" w:cs="Arial"/>
          <w:color w:val="000000" w:themeColor="text1"/>
          <w:sz w:val="22"/>
          <w:szCs w:val="22"/>
        </w:rPr>
        <w:instrText xml:space="preserve"> ADDIN EN.CITE &lt;EndNote&gt;&lt;Cite&gt;&lt;Author&gt;Shen&lt;/Author&gt;&lt;Year&gt;2016&lt;/Year&gt;&lt;RecNum&gt;39&lt;/RecNum&gt;&lt;DisplayText&gt;&lt;style face="superscript"&gt;53&lt;/style&gt;&lt;/DisplayText&gt;&lt;record&gt;&lt;rec-number&gt;39&lt;/rec-number&gt;&lt;foreign-keys&gt;&lt;key app="EN" db-id="5rztd05dcvrrzgeapp3xd0wofwp52dea2e9d" timestamp="0"&gt;39&lt;/key&gt;&lt;/foreign-keys&gt;&lt;ref-type name="Journal Article"&gt;17&lt;/ref-type&gt;&lt;contributors&gt;&lt;authors&gt;&lt;author&gt;Shen, R.&lt;/author&gt;&lt;author&gt;Seshan, V. E.&lt;/author&gt;&lt;/authors&gt;&lt;/contributors&gt;&lt;auth-address&gt;Department of Epidemiology and Biostatistics, Memorial Sloan-Kettering Cancer Center, New York, NY 10065, USA shenr@mskcc.org.&amp;#xD;Department of Epidemiology and Biostatistics, Memorial Sloan-Kettering Cancer Center, New York, NY 10065, USA seshanv@mskcc.org.&lt;/auth-address&gt;&lt;titles&gt;&lt;title&gt;FACETS: allele-specific copy number and clonal heterogeneity analysis tool for high-throughput DNA sequencing&lt;/title&gt;&lt;secondary-title&gt;Nucleic Acids Res&lt;/secondary-title&gt;&lt;/titles&gt;&lt;pages&gt;e131&lt;/pages&gt;&lt;volume&gt;44&lt;/volume&gt;&lt;number&gt;16&lt;/number&gt;&lt;edition&gt;2016/06/09&lt;/edition&gt;&lt;keywords&gt;&lt;keyword&gt;Adenocarcinoma/genetics&lt;/keyword&gt;&lt;keyword&gt;*Algorithms&lt;/keyword&gt;&lt;keyword&gt;*Alleles&lt;/keyword&gt;&lt;keyword&gt;Clone Cells&lt;/keyword&gt;&lt;keyword&gt;DNA Copy Number Variations/*genetics&lt;/keyword&gt;&lt;keyword&gt;Databases, Nucleic Acid&lt;/keyword&gt;&lt;keyword&gt;Exome/genetics&lt;/keyword&gt;&lt;keyword&gt;*Gene Dosage&lt;/keyword&gt;&lt;keyword&gt;*Genetic Heterogeneity&lt;/keyword&gt;&lt;keyword&gt;High-Throughput Nucleotide Sequencing/*methods&lt;/keyword&gt;&lt;keyword&gt;Humans&lt;/keyword&gt;&lt;keyword&gt;Loss of Heterozygosity/genetics&lt;/keyword&gt;&lt;keyword&gt;Lung Neoplasms/genetics&lt;/keyword&gt;&lt;keyword&gt;Sequence Analysis, DNA&lt;/keyword&gt;&lt;/keywords&gt;&lt;dates&gt;&lt;year&gt;2016&lt;/year&gt;&lt;pub-dates&gt;&lt;date&gt;Sep 19&lt;/date&gt;&lt;/pub-dates&gt;&lt;/dates&gt;&lt;isbn&gt;1362-4962 (Electronic)&amp;#xD;0305-1048 (Linking)&lt;/isbn&gt;&lt;accession-num&gt;27270079&lt;/accession-num&gt;&lt;urls&gt;&lt;related-urls&gt;&lt;url&gt;https://www.ncbi.nlm.nih.gov/pubmed/27270079&lt;/url&gt;&lt;/related-urls&gt;&lt;/urls&gt;&lt;custom2&gt;PMC5027494&lt;/custom2&gt;&lt;electronic-resource-num&gt;10.1093/nar/gkw520&lt;/electronic-resource-num&gt;&lt;/record&gt;&lt;/Cite&gt;&lt;/EndNote&gt;</w:instrText>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53</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for prospectively sequenced patients. Purity, average ploidy, and allele-specific integer-copy number for each segment were then determined by maximum likelihood. To determine the clonality of each mutation, we used allele-specific DNA copy number inference from FACETS to calculate the fraction of mutated cancer cells for all somatic mutations (cancer cell fraction, CCF) as previously described</w:t>
      </w:r>
      <w:del w:id="551" w:author="Reis-Filho, Jorge S./Pathology" w:date="2019-07-13T23:14: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PEVuZE5vdGU+PENpdGU+PEF1dGhvcj5DYXJ0ZXI8L0F1dGhvcj48WWVhcj4yMDEyPC9ZZWFyPjxS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PEVuZE5vdGU+PENpdGU+PEF1dGhvcj5DYXJ0ZXI8L0F1dGhvcj48WWVhcj4yMDEyPC9ZZWFyPjxS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54</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Clonal mutations were those with a CCF (assuming the number of mutant copies was equal to the number of copies of the more frequent allele, major copy number) greater than 0.8 or the upper bound of the CCF confidence interval was &gt;0.85. Mutations with CCFs not meeting this condition were defined as subclonal.</w:t>
      </w:r>
    </w:p>
    <w:p w14:paraId="565B4182" w14:textId="77777777" w:rsidR="004C10F5" w:rsidRPr="00CB7AF6" w:rsidRDefault="004C10F5" w:rsidP="00AE24DE">
      <w:pPr>
        <w:spacing w:line="480" w:lineRule="auto"/>
        <w:rPr>
          <w:rFonts w:ascii="Arial" w:eastAsia="Arial" w:hAnsi="Arial" w:cs="Arial"/>
          <w:color w:val="000000" w:themeColor="text1"/>
          <w:sz w:val="22"/>
        </w:rPr>
      </w:pPr>
    </w:p>
    <w:p w14:paraId="05ED08D9" w14:textId="77777777" w:rsidR="004C10F5" w:rsidRPr="00CB7AF6" w:rsidRDefault="004C10F5" w:rsidP="00AE24DE">
      <w:pPr>
        <w:pStyle w:val="Heading2"/>
        <w:jc w:val="left"/>
        <w:rPr>
          <w:color w:val="000000" w:themeColor="text1"/>
        </w:rPr>
      </w:pPr>
      <w:bookmarkStart w:id="552" w:name="_35nkun2" w:colFirst="0" w:colLast="0"/>
      <w:bookmarkEnd w:id="552"/>
      <w:r w:rsidRPr="00CB7AF6">
        <w:rPr>
          <w:color w:val="000000" w:themeColor="text1"/>
        </w:rPr>
        <w:t>Whole blood sample collection, accessioning, and preparation</w:t>
      </w:r>
    </w:p>
    <w:p w14:paraId="71792088"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Peripheral blood from patients with metastatic cancer was collected into two 10 mL Cell-Free DNA BCT (Streck; La Vista, NE) at Memorial Sloan Kettering Cancer Center (New York, NY) and shipped to GRAIL, Inc. (Menlo Park, CA) at room temperature. Whole blood from healthy individuals drawn into Streck BCTs were purchased from San Diego Blood Bank (San Diego, CA) and shipped to GRAIL, Inc. at room temperature. Received whole blood Streck BCTs were separated into plasma and buffy coat and stored at -80°C unless processed the same day.</w:t>
      </w:r>
    </w:p>
    <w:p w14:paraId="4EE1E7FC" w14:textId="77777777" w:rsidR="004C10F5" w:rsidRPr="00CB7AF6" w:rsidRDefault="004C10F5" w:rsidP="00AE24DE">
      <w:pPr>
        <w:spacing w:line="480" w:lineRule="auto"/>
        <w:rPr>
          <w:rFonts w:ascii="Arial" w:eastAsia="Arial" w:hAnsi="Arial" w:cs="Arial"/>
          <w:color w:val="000000" w:themeColor="text1"/>
          <w:sz w:val="22"/>
        </w:rPr>
      </w:pPr>
    </w:p>
    <w:p w14:paraId="4B8D7BA6" w14:textId="77777777" w:rsidR="004C10F5" w:rsidRPr="00CB7AF6" w:rsidRDefault="004C10F5" w:rsidP="00AE24DE">
      <w:pPr>
        <w:spacing w:line="480" w:lineRule="auto"/>
        <w:rPr>
          <w:rFonts w:ascii="Arial" w:eastAsia="Arial" w:hAnsi="Arial" w:cs="Arial"/>
          <w:color w:val="000000" w:themeColor="text1"/>
        </w:rPr>
      </w:pPr>
      <w:r w:rsidRPr="00CB7AF6">
        <w:rPr>
          <w:rFonts w:ascii="Arial" w:eastAsia="Arial" w:hAnsi="Arial" w:cs="Arial"/>
          <w:color w:val="000000" w:themeColor="text1"/>
          <w:sz w:val="22"/>
        </w:rPr>
        <w:t xml:space="preserve">cfDNA was extracted from two tubes of plasma (up to a combined volume of 8 ml) per subject using a modified QIAamp Circulating Nucleic Acid kit (Qiagen; Germantown, MD). Extracted cfDNA was quantified using the Fragment Analyzer High Sensitivity NGS kit (Advanced </w:t>
      </w:r>
      <w:r w:rsidRPr="00CB7AF6">
        <w:rPr>
          <w:rFonts w:ascii="Arial" w:eastAsia="Arial" w:hAnsi="Arial" w:cs="Arial"/>
          <w:color w:val="000000" w:themeColor="text1"/>
          <w:sz w:val="22"/>
        </w:rPr>
        <w:lastRenderedPageBreak/>
        <w:t xml:space="preserve">Analytical Technologies; Ankeny, IA). Genomic DNA (gDNA) from matching buffy coat (paired plasma and buffy coat from the same blood tube) was extracted using the Qiagen </w:t>
      </w:r>
      <w:proofErr w:type="spellStart"/>
      <w:r w:rsidRPr="00CB7AF6">
        <w:rPr>
          <w:rFonts w:ascii="Arial" w:eastAsia="Arial" w:hAnsi="Arial" w:cs="Arial"/>
          <w:color w:val="000000" w:themeColor="text1"/>
          <w:sz w:val="22"/>
        </w:rPr>
        <w:t>DNEasy</w:t>
      </w:r>
      <w:proofErr w:type="spellEnd"/>
      <w:r w:rsidRPr="00CB7AF6">
        <w:rPr>
          <w:rFonts w:ascii="Arial" w:eastAsia="Arial" w:hAnsi="Arial" w:cs="Arial"/>
          <w:color w:val="000000" w:themeColor="text1"/>
          <w:sz w:val="22"/>
        </w:rPr>
        <w:t xml:space="preserve"> Blood and Tissue kit. Extracted gDNA was quantified using NanoDrop (Thermo Scientific; Waltham, MA) and fragmented to a mean size of 180 base pairs using the </w:t>
      </w:r>
      <w:proofErr w:type="spellStart"/>
      <w:r w:rsidRPr="00CB7AF6">
        <w:rPr>
          <w:rFonts w:ascii="Arial" w:eastAsia="Arial" w:hAnsi="Arial" w:cs="Arial"/>
          <w:color w:val="000000" w:themeColor="text1"/>
          <w:sz w:val="22"/>
        </w:rPr>
        <w:t>Covaris</w:t>
      </w:r>
      <w:proofErr w:type="spellEnd"/>
      <w:r w:rsidRPr="00CB7AF6">
        <w:rPr>
          <w:rFonts w:ascii="Arial" w:eastAsia="Arial" w:hAnsi="Arial" w:cs="Arial"/>
          <w:color w:val="000000" w:themeColor="text1"/>
          <w:sz w:val="22"/>
        </w:rPr>
        <w:t xml:space="preserve"> E220 </w:t>
      </w:r>
      <w:proofErr w:type="spellStart"/>
      <w:r w:rsidRPr="00CB7AF6">
        <w:rPr>
          <w:rFonts w:ascii="Arial" w:eastAsia="Arial" w:hAnsi="Arial" w:cs="Arial"/>
          <w:color w:val="000000" w:themeColor="text1"/>
          <w:sz w:val="22"/>
        </w:rPr>
        <w:t>ultrasonicator</w:t>
      </w:r>
      <w:proofErr w:type="spellEnd"/>
      <w:r w:rsidRPr="00CB7AF6">
        <w:rPr>
          <w:rFonts w:ascii="Arial" w:eastAsia="Arial" w:hAnsi="Arial" w:cs="Arial"/>
          <w:color w:val="000000" w:themeColor="text1"/>
          <w:sz w:val="22"/>
        </w:rPr>
        <w:t xml:space="preserve"> (Woburn, MA). Sheared gDNA was subsequently size-selected using Agencourt AMPure XP magnetic beads (Beckman Coulter; Beverly, MA), then quantified using the Fragment Analyzer Standard Sensitivity NGS kit (Advanced Analytical Technologies; Ankeny, IA).</w:t>
      </w:r>
      <w:r w:rsidRPr="00CB7AF6">
        <w:rPr>
          <w:rFonts w:ascii="Arial" w:hAnsi="Arial" w:cs="Arial"/>
          <w:color w:val="000000" w:themeColor="text1"/>
        </w:rPr>
        <w:t xml:space="preserve"> </w:t>
      </w:r>
    </w:p>
    <w:p w14:paraId="0DCD65A0" w14:textId="77777777" w:rsidR="004C10F5" w:rsidRPr="00CB7AF6" w:rsidRDefault="004C10F5" w:rsidP="00AE24DE">
      <w:pPr>
        <w:spacing w:line="480" w:lineRule="auto"/>
        <w:rPr>
          <w:rFonts w:ascii="Arial" w:eastAsia="Arial" w:hAnsi="Arial" w:cs="Arial"/>
          <w:color w:val="000000" w:themeColor="text1"/>
        </w:rPr>
      </w:pPr>
    </w:p>
    <w:p w14:paraId="1BC06832" w14:textId="77777777" w:rsidR="004C10F5" w:rsidRPr="00CB7AF6" w:rsidRDefault="004C10F5" w:rsidP="00AE24DE">
      <w:pPr>
        <w:spacing w:line="480" w:lineRule="auto"/>
        <w:rPr>
          <w:rFonts w:ascii="Arial" w:hAnsi="Arial" w:cs="Arial"/>
          <w:b/>
          <w:i/>
          <w:color w:val="000000" w:themeColor="text1"/>
          <w:sz w:val="22"/>
        </w:rPr>
      </w:pPr>
      <w:bookmarkStart w:id="553" w:name="_1ksv4uv" w:colFirst="0" w:colLast="0"/>
      <w:bookmarkStart w:id="554" w:name="_Hlk13951380"/>
      <w:bookmarkEnd w:id="553"/>
      <w:r w:rsidRPr="00CB7AF6">
        <w:rPr>
          <w:rFonts w:ascii="Arial" w:hAnsi="Arial" w:cs="Arial"/>
          <w:b/>
          <w:i/>
          <w:color w:val="000000" w:themeColor="text1"/>
          <w:sz w:val="22"/>
        </w:rPr>
        <w:t>Library preparation, target enrichment, and sequencing</w:t>
      </w:r>
      <w:r w:rsidRPr="00CB7AF6">
        <w:rPr>
          <w:rFonts w:ascii="Arial" w:eastAsia="Arial" w:hAnsi="Arial" w:cs="Arial"/>
          <w:b/>
          <w:i/>
          <w:color w:val="000000" w:themeColor="text1"/>
          <w:sz w:val="22"/>
          <w:szCs w:val="22"/>
        </w:rPr>
        <w:t xml:space="preserve"> </w:t>
      </w:r>
    </w:p>
    <w:p w14:paraId="3F69FB10" w14:textId="12AEB8DD" w:rsidR="004C10F5" w:rsidRPr="00CB7AF6" w:rsidDel="003A2DB5" w:rsidRDefault="004C10F5">
      <w:pPr>
        <w:spacing w:line="480" w:lineRule="auto"/>
        <w:rPr>
          <w:del w:id="555" w:author="Reis-Filho, Jorge S./Pathology" w:date="2019-07-13T23:02:00Z"/>
          <w:rFonts w:ascii="Arial" w:eastAsia="Arial" w:hAnsi="Arial" w:cs="Arial"/>
          <w:color w:val="000000" w:themeColor="text1"/>
          <w:sz w:val="22"/>
        </w:rPr>
      </w:pPr>
      <w:r w:rsidRPr="00CB7AF6">
        <w:rPr>
          <w:rFonts w:ascii="Arial" w:eastAsia="Arial Unicode MS" w:hAnsi="Arial" w:cs="Arial"/>
          <w:color w:val="000000" w:themeColor="text1"/>
          <w:sz w:val="22"/>
        </w:rPr>
        <w:t xml:space="preserve">Buffy coat gDNA (50ng) and plasma cfDNA (≤75ng) were used for NGS library construction with a modified Illumina </w:t>
      </w:r>
      <w:proofErr w:type="spellStart"/>
      <w:r w:rsidRPr="00CB7AF6">
        <w:rPr>
          <w:rFonts w:ascii="Arial" w:eastAsia="Arial Unicode MS" w:hAnsi="Arial" w:cs="Arial"/>
          <w:color w:val="000000" w:themeColor="text1"/>
          <w:sz w:val="22"/>
        </w:rPr>
        <w:t>TruSeq</w:t>
      </w:r>
      <w:proofErr w:type="spellEnd"/>
      <w:r w:rsidRPr="00CB7AF6">
        <w:rPr>
          <w:rFonts w:ascii="Arial" w:eastAsia="Arial Unicode MS" w:hAnsi="Arial" w:cs="Arial"/>
          <w:color w:val="000000" w:themeColor="text1"/>
          <w:sz w:val="22"/>
        </w:rPr>
        <w:t xml:space="preserve"> DNA Nano protocol.</w:t>
      </w:r>
      <w:ins w:id="556" w:author="Reis-Filho, Jorge S./Pathology" w:date="2019-07-13T23:02:00Z">
        <w:r w:rsidR="003A2DB5">
          <w:rPr>
            <w:rFonts w:ascii="Arial" w:eastAsia="Arial Unicode MS" w:hAnsi="Arial" w:cs="Arial"/>
            <w:color w:val="000000" w:themeColor="text1"/>
            <w:sz w:val="22"/>
          </w:rPr>
          <w:t xml:space="preserve"> Details are available in the </w:t>
        </w:r>
        <w:r w:rsidR="003A2DB5">
          <w:rPr>
            <w:rFonts w:ascii="Arial" w:eastAsia="Arial Unicode MS" w:hAnsi="Arial" w:cs="Arial"/>
            <w:b/>
            <w:color w:val="000000" w:themeColor="text1"/>
            <w:sz w:val="22"/>
          </w:rPr>
          <w:t>Supplementary Methods</w:t>
        </w:r>
        <w:r w:rsidR="003A2DB5">
          <w:rPr>
            <w:rFonts w:ascii="Arial" w:eastAsia="Arial Unicode MS" w:hAnsi="Arial" w:cs="Arial"/>
            <w:color w:val="000000" w:themeColor="text1"/>
            <w:sz w:val="22"/>
          </w:rPr>
          <w:t xml:space="preserve">. </w:t>
        </w:r>
      </w:ins>
      <w:del w:id="557" w:author="Reis-Filho, Jorge S./Pathology" w:date="2019-07-13T23:02:00Z">
        <w:r w:rsidRPr="00CB7AF6" w:rsidDel="003A2DB5">
          <w:rPr>
            <w:rFonts w:ascii="Arial" w:eastAsia="Arial Unicode MS" w:hAnsi="Arial" w:cs="Arial"/>
            <w:color w:val="000000" w:themeColor="text1"/>
            <w:sz w:val="22"/>
          </w:rPr>
          <w:delText xml:space="preserve"> The adapter includes </w:delText>
        </w:r>
        <w:r w:rsidR="00C674E3" w:rsidRPr="00CB7AF6" w:rsidDel="003A2DB5">
          <w:rPr>
            <w:rFonts w:ascii="Arial" w:eastAsia="Arial" w:hAnsi="Arial" w:cs="Arial"/>
            <w:color w:val="000000" w:themeColor="text1"/>
            <w:sz w:val="22"/>
            <w:szCs w:val="22"/>
          </w:rPr>
          <w:delText>96 (cancer samples) or 218 (healthy controls)</w:delText>
        </w:r>
        <w:r w:rsidR="00C674E3" w:rsidRPr="00CB7AF6" w:rsidDel="003A2DB5">
          <w:rPr>
            <w:rFonts w:ascii="Arial" w:eastAsia="Arial" w:hAnsi="Arial" w:cs="Arial"/>
            <w:color w:val="000000" w:themeColor="text1"/>
            <w:sz w:val="22"/>
          </w:rPr>
          <w:delText xml:space="preserve"> </w:delText>
        </w:r>
        <w:r w:rsidRPr="00CB7AF6" w:rsidDel="003A2DB5">
          <w:rPr>
            <w:rFonts w:ascii="Arial" w:eastAsia="Arial Unicode MS" w:hAnsi="Arial" w:cs="Arial"/>
            <w:color w:val="000000" w:themeColor="text1"/>
            <w:sz w:val="22"/>
          </w:rPr>
          <w:delText>unique molecular identifier (UMI) sequences</w:delText>
        </w:r>
        <w:r w:rsidR="00C674E3" w:rsidDel="003A2DB5">
          <w:rPr>
            <w:rFonts w:ascii="Arial" w:eastAsia="Arial Unicode MS" w:hAnsi="Arial" w:cs="Arial"/>
            <w:color w:val="000000" w:themeColor="text1"/>
            <w:sz w:val="22"/>
          </w:rPr>
          <w:delText>, of 6-mer in length,</w:delText>
        </w:r>
        <w:r w:rsidRPr="00CB7AF6" w:rsidDel="003A2DB5">
          <w:rPr>
            <w:rFonts w:ascii="Arial" w:eastAsia="Arial Unicode MS" w:hAnsi="Arial" w:cs="Arial"/>
            <w:color w:val="000000" w:themeColor="text1"/>
            <w:sz w:val="22"/>
          </w:rPr>
          <w:delText xml:space="preserve"> used to suppress technical assay errors. Amplified libraries were cleaned up using magnetic beads and quantified using the Fragment Analyzer Standard Sensitivity NGS kit.</w:delText>
        </w:r>
        <w:r w:rsidRPr="00CB7AF6" w:rsidDel="003A2DB5">
          <w:rPr>
            <w:rFonts w:ascii="Arial" w:eastAsia="Arial" w:hAnsi="Arial" w:cs="Arial"/>
            <w:color w:val="000000" w:themeColor="text1"/>
            <w:sz w:val="22"/>
            <w:szCs w:val="22"/>
          </w:rPr>
          <w:delText xml:space="preserve"> </w:delText>
        </w:r>
      </w:del>
    </w:p>
    <w:p w14:paraId="5FD177CB" w14:textId="53F6B825" w:rsidR="004C10F5" w:rsidRPr="00CB7AF6" w:rsidDel="003A2DB5" w:rsidRDefault="004C10F5">
      <w:pPr>
        <w:spacing w:line="480" w:lineRule="auto"/>
        <w:rPr>
          <w:del w:id="558" w:author="Reis-Filho, Jorge S./Pathology" w:date="2019-07-13T23:02:00Z"/>
          <w:rFonts w:ascii="Arial" w:eastAsia="Arial" w:hAnsi="Arial" w:cs="Arial"/>
          <w:color w:val="000000" w:themeColor="text1"/>
          <w:sz w:val="22"/>
        </w:rPr>
      </w:pPr>
    </w:p>
    <w:p w14:paraId="01ED7E91" w14:textId="476E5C54" w:rsidR="004C10F5" w:rsidRPr="00CB7AF6" w:rsidDel="003A2DB5" w:rsidRDefault="004C10F5">
      <w:pPr>
        <w:spacing w:line="480" w:lineRule="auto"/>
        <w:rPr>
          <w:del w:id="559" w:author="Reis-Filho, Jorge S./Pathology" w:date="2019-07-13T23:02:00Z"/>
          <w:rFonts w:ascii="Arial" w:eastAsia="Arial" w:hAnsi="Arial" w:cs="Arial"/>
          <w:color w:val="000000" w:themeColor="text1"/>
          <w:sz w:val="22"/>
        </w:rPr>
      </w:pPr>
      <w:del w:id="560" w:author="Reis-Filho, Jorge S./Pathology" w:date="2019-07-13T23:02:00Z">
        <w:r w:rsidRPr="00CB7AF6" w:rsidDel="003A2DB5">
          <w:rPr>
            <w:rFonts w:ascii="Arial" w:eastAsia="Arial" w:hAnsi="Arial" w:cs="Arial"/>
            <w:color w:val="000000" w:themeColor="text1"/>
            <w:sz w:val="22"/>
          </w:rPr>
          <w:delText>Quantified libraries underwent hybridization-based capture with a research cancer panel targeting 508 cancer</w:delText>
        </w:r>
        <w:r w:rsidRPr="00CB7AF6" w:rsidDel="003A2DB5">
          <w:rPr>
            <w:rFonts w:ascii="Arial" w:eastAsia="Arial" w:hAnsi="Arial" w:cs="Arial"/>
            <w:color w:val="000000" w:themeColor="text1"/>
            <w:sz w:val="22"/>
            <w:szCs w:val="22"/>
          </w:rPr>
          <w:delText>-</w:delText>
        </w:r>
        <w:r w:rsidRPr="00CB7AF6" w:rsidDel="003A2DB5">
          <w:rPr>
            <w:rFonts w:ascii="Arial" w:eastAsia="Arial" w:hAnsi="Arial" w:cs="Arial"/>
            <w:color w:val="000000" w:themeColor="text1"/>
            <w:sz w:val="22"/>
          </w:rPr>
          <w:delText>related genes (2.13 Mb; GRAIL, Inc.; Menlo Park, CA). The panel included full exons except for the telomerase reverse transcriptase (</w:delText>
        </w:r>
        <w:r w:rsidRPr="00CB7AF6" w:rsidDel="003A2DB5">
          <w:rPr>
            <w:rFonts w:ascii="Arial" w:eastAsia="Arial" w:hAnsi="Arial" w:cs="Arial"/>
            <w:i/>
            <w:color w:val="000000" w:themeColor="text1"/>
            <w:sz w:val="22"/>
          </w:rPr>
          <w:delText>TERT</w:delText>
        </w:r>
        <w:r w:rsidRPr="00CB7AF6" w:rsidDel="003A2DB5">
          <w:rPr>
            <w:rFonts w:ascii="Arial" w:eastAsia="Arial" w:hAnsi="Arial" w:cs="Arial"/>
            <w:color w:val="000000" w:themeColor="text1"/>
            <w:sz w:val="22"/>
          </w:rPr>
          <w:delText>) gene, which only included promoter regions. Additional intronic regions were included for rearrangement detection of 28 genes and copy number aberration detection of 42 genes. Up to 2ug of gDNA libraries were used for target enrichment with a modified Illumina Nextera Rapid Capture protocol. For cfDNA samples, up to 4ug of libraries (</w:delText>
        </w:r>
        <w:r w:rsidRPr="00CB7AF6" w:rsidDel="003A2DB5">
          <w:rPr>
            <w:rFonts w:ascii="Arial" w:eastAsia="Arial" w:hAnsi="Arial" w:cs="Arial"/>
            <w:color w:val="000000" w:themeColor="text1"/>
            <w:sz w:val="22"/>
            <w:szCs w:val="22"/>
          </w:rPr>
          <w:delText>two</w:delText>
        </w:r>
        <w:r w:rsidRPr="00CB7AF6" w:rsidDel="003A2DB5">
          <w:rPr>
            <w:rFonts w:ascii="Arial" w:eastAsia="Arial" w:hAnsi="Arial" w:cs="Arial"/>
            <w:color w:val="000000" w:themeColor="text1"/>
            <w:sz w:val="22"/>
          </w:rPr>
          <w:delText xml:space="preserve"> parallel enrichment reactions) were used to maximize capture efficiencies. The </w:delText>
        </w:r>
        <w:r w:rsidRPr="00CB7AF6" w:rsidDel="003A2DB5">
          <w:rPr>
            <w:rFonts w:ascii="Arial" w:eastAsia="Arial" w:hAnsi="Arial" w:cs="Arial"/>
            <w:color w:val="000000" w:themeColor="text1"/>
            <w:sz w:val="22"/>
            <w:szCs w:val="22"/>
          </w:rPr>
          <w:delText>two</w:delText>
        </w:r>
        <w:r w:rsidR="00252B3A" w:rsidDel="003A2DB5">
          <w:rPr>
            <w:rFonts w:ascii="Arial" w:eastAsia="Arial" w:hAnsi="Arial" w:cs="Arial"/>
            <w:color w:val="000000" w:themeColor="text1"/>
            <w:sz w:val="22"/>
            <w:szCs w:val="22"/>
          </w:rPr>
          <w:delText xml:space="preserve"> </w:delText>
        </w:r>
        <w:r w:rsidRPr="00CB7AF6" w:rsidDel="003A2DB5">
          <w:rPr>
            <w:rFonts w:ascii="Arial" w:eastAsia="Arial" w:hAnsi="Arial" w:cs="Arial"/>
            <w:color w:val="000000" w:themeColor="text1"/>
            <w:sz w:val="22"/>
          </w:rPr>
          <w:delText>enriched libraries from the same cfDNA library were pooled and quantified using a Fragment Analyzer Standard Sensitivity NGS kit.</w:delText>
        </w:r>
      </w:del>
    </w:p>
    <w:p w14:paraId="0F1D2FA9" w14:textId="6FD8D2B0" w:rsidR="004C10F5" w:rsidRPr="00CB7AF6" w:rsidDel="003A2DB5" w:rsidRDefault="004C10F5">
      <w:pPr>
        <w:spacing w:line="480" w:lineRule="auto"/>
        <w:rPr>
          <w:del w:id="561" w:author="Reis-Filho, Jorge S./Pathology" w:date="2019-07-13T23:02:00Z"/>
          <w:rFonts w:ascii="Arial" w:eastAsia="Arial" w:hAnsi="Arial" w:cs="Arial"/>
          <w:color w:val="000000" w:themeColor="text1"/>
          <w:sz w:val="22"/>
        </w:rPr>
      </w:pPr>
    </w:p>
    <w:p w14:paraId="6DBA1599" w14:textId="12C4641A" w:rsidR="004C10F5" w:rsidRPr="00CB7AF6" w:rsidRDefault="004C10F5" w:rsidP="003A2DB5">
      <w:pPr>
        <w:spacing w:line="480" w:lineRule="auto"/>
        <w:rPr>
          <w:rFonts w:ascii="Arial" w:eastAsia="Arial" w:hAnsi="Arial" w:cs="Arial"/>
          <w:color w:val="000000" w:themeColor="text1"/>
          <w:sz w:val="22"/>
        </w:rPr>
      </w:pPr>
      <w:del w:id="562" w:author="Reis-Filho, Jorge S./Pathology" w:date="2019-07-13T23:02:00Z">
        <w:r w:rsidRPr="00CB7AF6" w:rsidDel="003A2DB5">
          <w:rPr>
            <w:rFonts w:ascii="Arial" w:eastAsia="Arial" w:hAnsi="Arial" w:cs="Arial"/>
            <w:color w:val="000000" w:themeColor="text1"/>
            <w:sz w:val="22"/>
          </w:rPr>
          <w:delText xml:space="preserve">Three libraries per flowcell or </w:delText>
        </w:r>
        <w:r w:rsidRPr="00CB7AF6" w:rsidDel="003A2DB5">
          <w:rPr>
            <w:rFonts w:ascii="Arial" w:eastAsia="Arial" w:hAnsi="Arial" w:cs="Arial"/>
            <w:color w:val="000000" w:themeColor="text1"/>
            <w:sz w:val="22"/>
            <w:szCs w:val="22"/>
          </w:rPr>
          <w:delText>six</w:delText>
        </w:r>
        <w:r w:rsidRPr="00CB7AF6" w:rsidDel="003A2DB5">
          <w:rPr>
            <w:rFonts w:ascii="Arial" w:eastAsia="Arial" w:hAnsi="Arial" w:cs="Arial"/>
            <w:color w:val="000000" w:themeColor="text1"/>
            <w:sz w:val="22"/>
          </w:rPr>
          <w:delText xml:space="preserve"> libraries across </w:delText>
        </w:r>
        <w:r w:rsidRPr="00CB7AF6" w:rsidDel="003A2DB5">
          <w:rPr>
            <w:rFonts w:ascii="Arial" w:eastAsia="Arial" w:hAnsi="Arial" w:cs="Arial"/>
            <w:color w:val="000000" w:themeColor="text1"/>
            <w:sz w:val="22"/>
            <w:szCs w:val="22"/>
          </w:rPr>
          <w:delText>two</w:delText>
        </w:r>
        <w:r w:rsidRPr="00CB7AF6" w:rsidDel="003A2DB5">
          <w:rPr>
            <w:rFonts w:ascii="Arial" w:eastAsia="Arial" w:hAnsi="Arial" w:cs="Arial"/>
            <w:color w:val="000000" w:themeColor="text1"/>
            <w:sz w:val="22"/>
          </w:rPr>
          <w:delText xml:space="preserve"> flowcells were clustered (pooled and loaded across all eight lanes of each flowcell) and sequenced on a HiSeq X (Illumina; San Diego, CA) at a nominal raw target coverage of 60,000X (median collapsed target coverage [unique molecule counts] was ~4,400X). Read lengths were set to 150, 150, 8, and 8, respectively for read 1, read 2, index read 1, and index read 2.</w:delText>
        </w:r>
      </w:del>
      <w:bookmarkEnd w:id="554"/>
    </w:p>
    <w:p w14:paraId="16DB9010" w14:textId="77777777" w:rsidR="004C10F5" w:rsidRPr="00CB7AF6" w:rsidRDefault="004C10F5" w:rsidP="00AE24DE">
      <w:pPr>
        <w:spacing w:line="480" w:lineRule="auto"/>
        <w:rPr>
          <w:rFonts w:ascii="Arial" w:eastAsia="Arial" w:hAnsi="Arial" w:cs="Arial"/>
          <w:i/>
          <w:color w:val="000000" w:themeColor="text1"/>
          <w:sz w:val="22"/>
        </w:rPr>
      </w:pPr>
    </w:p>
    <w:p w14:paraId="0032647F" w14:textId="77777777" w:rsidR="004C10F5" w:rsidRPr="00CB7AF6" w:rsidRDefault="004C10F5" w:rsidP="00AE24DE">
      <w:pPr>
        <w:pStyle w:val="Heading2"/>
        <w:jc w:val="left"/>
        <w:rPr>
          <w:color w:val="000000" w:themeColor="text1"/>
        </w:rPr>
      </w:pPr>
      <w:bookmarkStart w:id="563" w:name="_44sinio" w:colFirst="0" w:colLast="0"/>
      <w:bookmarkEnd w:id="563"/>
      <w:r w:rsidRPr="00CB7AF6">
        <w:rPr>
          <w:color w:val="000000" w:themeColor="text1"/>
        </w:rPr>
        <w:t>Analysis pipeline</w:t>
      </w:r>
    </w:p>
    <w:p w14:paraId="284615D5" w14:textId="5D4BE7FA" w:rsidR="004C10F5" w:rsidRPr="00CB7AF6" w:rsidRDefault="004C10F5" w:rsidP="00AE24DE">
      <w:pPr>
        <w:pBdr>
          <w:top w:val="nil"/>
          <w:left w:val="nil"/>
          <w:bottom w:val="nil"/>
          <w:right w:val="nil"/>
          <w:between w:val="nil"/>
        </w:pBd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A modular analysis pipeline was implemented to enable detection of mutations at very low allele fraction by suppressing noise caused by assay and alignment processes. </w:t>
      </w:r>
      <w:r w:rsidR="00347E43">
        <w:rPr>
          <w:rFonts w:ascii="Arial" w:eastAsia="Arial" w:hAnsi="Arial" w:cs="Arial"/>
          <w:color w:val="000000" w:themeColor="text1"/>
          <w:sz w:val="22"/>
        </w:rPr>
        <w:t xml:space="preserve">The details of this pipeline are provided in the </w:t>
      </w:r>
      <w:r w:rsidR="00347E43" w:rsidRPr="001C4844">
        <w:rPr>
          <w:rFonts w:ascii="Arial" w:eastAsia="Arial" w:hAnsi="Arial" w:cs="Arial"/>
          <w:b/>
          <w:color w:val="000000" w:themeColor="text1"/>
          <w:sz w:val="22"/>
        </w:rPr>
        <w:t>Supplementary Methods</w:t>
      </w:r>
      <w:r w:rsidR="00347E43">
        <w:rPr>
          <w:rFonts w:ascii="Arial" w:eastAsia="Arial" w:hAnsi="Arial" w:cs="Arial"/>
          <w:color w:val="000000" w:themeColor="text1"/>
          <w:sz w:val="22"/>
        </w:rPr>
        <w:t>. In brief, t</w:t>
      </w:r>
      <w:r w:rsidR="00347E43" w:rsidRPr="00CB7AF6">
        <w:rPr>
          <w:rFonts w:ascii="Arial" w:eastAsia="Arial" w:hAnsi="Arial" w:cs="Arial"/>
          <w:color w:val="000000" w:themeColor="text1"/>
          <w:sz w:val="22"/>
        </w:rPr>
        <w:t xml:space="preserve">his </w:t>
      </w:r>
      <w:r w:rsidRPr="00CB7AF6">
        <w:rPr>
          <w:rFonts w:ascii="Arial" w:eastAsia="Arial" w:hAnsi="Arial" w:cs="Arial"/>
          <w:color w:val="000000" w:themeColor="text1"/>
          <w:sz w:val="22"/>
        </w:rPr>
        <w:t xml:space="preserve">methodology consisted of: (1) preprocessing and preliminary alignment, (2) error correction and read-pair stitching, (3) candidate variant generation by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assembly, (4) edge effect scoring, (5) candidate variant analysis with recalibrated quality scores based on a hierarchical Bayes model of noise, </w:t>
      </w:r>
      <w:r w:rsidRPr="00CB7AF6">
        <w:rPr>
          <w:rFonts w:ascii="Arial" w:eastAsia="Arial" w:hAnsi="Arial" w:cs="Arial"/>
          <w:color w:val="000000" w:themeColor="text1"/>
          <w:sz w:val="22"/>
          <w:szCs w:val="22"/>
        </w:rPr>
        <w:t xml:space="preserve">and </w:t>
      </w:r>
      <w:r w:rsidRPr="00CB7AF6">
        <w:rPr>
          <w:rFonts w:ascii="Arial" w:eastAsia="Arial" w:hAnsi="Arial" w:cs="Arial"/>
          <w:color w:val="000000" w:themeColor="text1"/>
          <w:sz w:val="22"/>
        </w:rPr>
        <w:t>(6) joint variant analysis using a machine learning error model (</w:t>
      </w:r>
      <w:r w:rsidR="00347E43">
        <w:rPr>
          <w:rFonts w:ascii="Arial" w:eastAsia="Arial" w:hAnsi="Arial" w:cs="Arial"/>
          <w:b/>
          <w:color w:val="000000" w:themeColor="text1"/>
          <w:sz w:val="22"/>
        </w:rPr>
        <w:t>Supplementary Methods</w:t>
      </w:r>
      <w:r w:rsidR="00252B3A">
        <w:rPr>
          <w:rFonts w:ascii="Arial" w:eastAsia="Arial" w:hAnsi="Arial" w:cs="Arial"/>
          <w:b/>
          <w:color w:val="000000" w:themeColor="text1"/>
          <w:sz w:val="22"/>
        </w:rPr>
        <w:t xml:space="preserve"> </w:t>
      </w:r>
      <w:r w:rsidR="00252B3A" w:rsidRPr="001C4844">
        <w:rPr>
          <w:rFonts w:ascii="Arial" w:eastAsia="Arial" w:hAnsi="Arial" w:cs="Arial"/>
          <w:color w:val="000000" w:themeColor="text1"/>
          <w:sz w:val="22"/>
        </w:rPr>
        <w:t>and</w:t>
      </w:r>
      <w:r w:rsidR="00347E43">
        <w:rPr>
          <w:rFonts w:ascii="Arial" w:eastAsia="Arial" w:hAnsi="Arial" w:cs="Arial"/>
          <w:b/>
          <w:color w:val="000000" w:themeColor="text1"/>
          <w:sz w:val="22"/>
        </w:rPr>
        <w:t xml:space="preserve"> </w:t>
      </w:r>
      <w:r w:rsidR="00303111">
        <w:rPr>
          <w:rFonts w:ascii="Arial" w:eastAsia="Arial" w:hAnsi="Arial" w:cs="Arial"/>
          <w:b/>
          <w:color w:val="000000" w:themeColor="text1"/>
          <w:sz w:val="22"/>
        </w:rPr>
        <w:t xml:space="preserve">Supplementary Fig. </w:t>
      </w:r>
      <w:r w:rsidRPr="00CB7AF6">
        <w:rPr>
          <w:rFonts w:ascii="Arial" w:eastAsia="Arial" w:hAnsi="Arial" w:cs="Arial"/>
          <w:b/>
          <w:color w:val="000000" w:themeColor="text1"/>
          <w:sz w:val="22"/>
        </w:rPr>
        <w:t>10</w:t>
      </w:r>
      <w:r w:rsidRPr="00CB7AF6">
        <w:rPr>
          <w:rFonts w:ascii="Arial" w:eastAsia="Arial" w:hAnsi="Arial" w:cs="Arial"/>
          <w:color w:val="000000" w:themeColor="text1"/>
          <w:sz w:val="22"/>
        </w:rPr>
        <w:t>), which was critical in accounting for clonal hematopoiesis of indeterminate potential and other artifacts.</w:t>
      </w:r>
    </w:p>
    <w:p w14:paraId="23C060FA" w14:textId="77777777" w:rsidR="004C10F5" w:rsidRPr="00CB7AF6" w:rsidRDefault="004C10F5" w:rsidP="00AE24DE">
      <w:pPr>
        <w:spacing w:line="480" w:lineRule="auto"/>
        <w:rPr>
          <w:rFonts w:ascii="Arial" w:eastAsia="Arial" w:hAnsi="Arial" w:cs="Arial"/>
          <w:color w:val="000000" w:themeColor="text1"/>
          <w:sz w:val="22"/>
        </w:rPr>
      </w:pPr>
    </w:p>
    <w:p w14:paraId="26551B75" w14:textId="77777777" w:rsidR="004C10F5" w:rsidRPr="00CB7AF6" w:rsidRDefault="004C10F5" w:rsidP="00AE24DE">
      <w:pPr>
        <w:pStyle w:val="Heading2"/>
        <w:jc w:val="left"/>
        <w:rPr>
          <w:color w:val="000000" w:themeColor="text1"/>
        </w:rPr>
      </w:pPr>
      <w:bookmarkStart w:id="564" w:name="_2jxsxqh" w:colFirst="0" w:colLast="0"/>
      <w:bookmarkEnd w:id="564"/>
      <w:r w:rsidRPr="00CB7AF6">
        <w:rPr>
          <w:color w:val="000000" w:themeColor="text1"/>
        </w:rPr>
        <w:lastRenderedPageBreak/>
        <w:t xml:space="preserve">Source of origin of plasma variants </w:t>
      </w:r>
    </w:p>
    <w:p w14:paraId="2A0B19AB"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Variants reported by a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variant caller from control and cancer samples were stacked, and their source-of-origin were labeled through a hierarchical schema. First, variants with low read coverage (&lt;200), high frequency of recurrence in WBCs, failed edge-variant filter, or below the noise model threshold were labeled as noise. Second, variants with allele fraction &gt;0.2 matched in WBC were labeled as potentially germline. Third, synonymous variants were labeled as an independent category. Fourth, variants present in WBCs identified by joint-calling or leaking through joint-calling but failing additional thresholds were labeled as WBC-matched. The additional threshold filtered variants on smoothed cfDNA allele ratio and matching WBC alternative allele depth variation. Variants unable to be joint-called as separable from WBC were labeled ambiguous (no positive evidence for variant alleles in WBC, but insufficient depth of sequencing to prove allele frequency was statistically different in cfDNA and WBC results). The remaining variants were labeled as somatic. Somatic variants also present in the MSK-IMPACT sequencing of the tumor biopsy were labeled as biopsy-matched if they had been reported or biopsy-subthreshold if they were below the limit of clinical detection. Variants not matched were labeled as variants of unknown source (VUSo).</w:t>
      </w:r>
    </w:p>
    <w:p w14:paraId="06E47783" w14:textId="77777777" w:rsidR="004C10F5" w:rsidRPr="00CB7AF6" w:rsidRDefault="004C10F5" w:rsidP="00AE24DE">
      <w:pPr>
        <w:spacing w:line="480" w:lineRule="auto"/>
        <w:rPr>
          <w:rFonts w:ascii="Arial" w:eastAsia="Arial" w:hAnsi="Arial" w:cs="Arial"/>
          <w:i/>
          <w:color w:val="000000" w:themeColor="text1"/>
          <w:sz w:val="22"/>
        </w:rPr>
      </w:pPr>
    </w:p>
    <w:p w14:paraId="05C98D86" w14:textId="77777777" w:rsidR="004C10F5" w:rsidRPr="00CB7AF6" w:rsidRDefault="004C10F5" w:rsidP="00AE24DE">
      <w:pPr>
        <w:pStyle w:val="Heading2"/>
        <w:jc w:val="left"/>
        <w:rPr>
          <w:color w:val="000000" w:themeColor="text1"/>
        </w:rPr>
      </w:pPr>
      <w:bookmarkStart w:id="565" w:name="_4i7ojhp" w:colFirst="0" w:colLast="0"/>
      <w:bookmarkEnd w:id="565"/>
      <w:r w:rsidRPr="00CB7AF6">
        <w:rPr>
          <w:color w:val="000000" w:themeColor="text1"/>
        </w:rPr>
        <w:t>Tumor concordance</w:t>
      </w:r>
    </w:p>
    <w:p w14:paraId="2046F23F" w14:textId="21D49FC3" w:rsidR="004C10F5" w:rsidRDefault="004C10F5" w:rsidP="00AE24DE">
      <w:pPr>
        <w:spacing w:line="480" w:lineRule="auto"/>
        <w:rPr>
          <w:ins w:id="566" w:author="Reis-Filho, Jorge S./Pathology" w:date="2019-07-13T13:34:00Z"/>
          <w:rFonts w:ascii="Arial" w:eastAsia="Arial" w:hAnsi="Arial" w:cs="Arial"/>
          <w:color w:val="000000" w:themeColor="text1"/>
          <w:sz w:val="22"/>
        </w:rPr>
      </w:pPr>
      <w:r w:rsidRPr="00CB7AF6">
        <w:rPr>
          <w:rFonts w:ascii="Arial" w:eastAsia="Arial" w:hAnsi="Arial" w:cs="Arial"/>
          <w:color w:val="000000" w:themeColor="text1"/>
          <w:sz w:val="22"/>
        </w:rPr>
        <w:t>Overall agreement between variants in plasma and tumor tissue was measured using positive percent agreement (PPA) with tumor tissue as the reference; this can be expressed as the percent of tissue variants also detected in plasma. The top mutated cancer genes were generated by merging the top 15 genes reported by MSK-IMPACT analysis from each cancer cohort. Somatic variants (VUSo, biopsy-matched, and biopsy-subthreshold) from the top mutated cancer genes were selected from plasma variants for plotting and comparison.</w:t>
      </w:r>
      <w:bookmarkStart w:id="567" w:name="_hzse5z7rpdbu" w:colFirst="0" w:colLast="0"/>
      <w:bookmarkStart w:id="568" w:name="_z337ya"/>
      <w:bookmarkEnd w:id="567"/>
      <w:bookmarkEnd w:id="568"/>
    </w:p>
    <w:p w14:paraId="0C54077B" w14:textId="7923879C" w:rsidR="00C23ACC" w:rsidRDefault="00C23ACC" w:rsidP="00AE24DE">
      <w:pPr>
        <w:spacing w:line="480" w:lineRule="auto"/>
        <w:rPr>
          <w:ins w:id="569" w:author="Reis-Filho, Jorge S./Pathology" w:date="2019-07-13T13:34:00Z"/>
          <w:rFonts w:ascii="Arial" w:eastAsia="Arial" w:hAnsi="Arial" w:cs="Arial"/>
          <w:color w:val="000000" w:themeColor="text1"/>
          <w:sz w:val="22"/>
        </w:rPr>
      </w:pPr>
    </w:p>
    <w:p w14:paraId="3CC51953" w14:textId="2FBD7A0E" w:rsidR="00C23ACC" w:rsidRPr="00E716BB" w:rsidRDefault="00C23ACC">
      <w:pPr>
        <w:spacing w:line="480" w:lineRule="auto"/>
        <w:rPr>
          <w:ins w:id="570" w:author="Reis-Filho, Jorge S./Pathology" w:date="2019-07-13T13:34:00Z"/>
          <w:rFonts w:ascii="Arial" w:eastAsia="Arial" w:hAnsi="Arial" w:cs="Arial"/>
          <w:b/>
          <w:i/>
          <w:color w:val="0033CC"/>
          <w:sz w:val="22"/>
          <w:szCs w:val="22"/>
          <w:rPrChange w:id="571" w:author="Reis-Filho, Jorge S./Pathology" w:date="2019-07-13T23:17:00Z">
            <w:rPr>
              <w:ins w:id="572" w:author="Reis-Filho, Jorge S./Pathology" w:date="2019-07-13T13:34:00Z"/>
              <w:rFonts w:ascii="Arial" w:eastAsia="Arial" w:hAnsi="Arial" w:cs="Arial"/>
              <w:color w:val="0033CC"/>
            </w:rPr>
          </w:rPrChange>
        </w:rPr>
        <w:pPrChange w:id="573" w:author="Reis-Filho, Jorge S./Pathology" w:date="2019-07-13T13:35:00Z">
          <w:pPr>
            <w:jc w:val="both"/>
          </w:pPr>
        </w:pPrChange>
      </w:pPr>
      <w:bookmarkStart w:id="574" w:name="_Hlk13918297"/>
      <w:ins w:id="575" w:author="Reis-Filho, Jorge S./Pathology" w:date="2019-07-13T13:34:00Z">
        <w:r w:rsidRPr="00E716BB">
          <w:rPr>
            <w:rFonts w:ascii="Arial" w:eastAsia="Arial" w:hAnsi="Arial" w:cs="Arial"/>
            <w:b/>
            <w:i/>
            <w:color w:val="0033CC"/>
            <w:sz w:val="22"/>
            <w:szCs w:val="22"/>
            <w:rPrChange w:id="576" w:author="Reis-Filho, Jorge S./Pathology" w:date="2019-07-13T23:17:00Z">
              <w:rPr>
                <w:rFonts w:ascii="Arial" w:eastAsia="Arial" w:hAnsi="Arial" w:cs="Arial"/>
                <w:b/>
                <w:i/>
                <w:color w:val="0033CC"/>
              </w:rPr>
            </w:rPrChange>
          </w:rPr>
          <w:t xml:space="preserve">Disease burden and </w:t>
        </w:r>
        <w:proofErr w:type="spellStart"/>
        <w:r w:rsidRPr="00E716BB">
          <w:rPr>
            <w:rFonts w:ascii="Arial" w:eastAsia="Arial" w:hAnsi="Arial" w:cs="Arial"/>
            <w:b/>
            <w:i/>
            <w:color w:val="0033CC"/>
            <w:sz w:val="22"/>
            <w:szCs w:val="22"/>
            <w:rPrChange w:id="577" w:author="Reis-Filho, Jorge S./Pathology" w:date="2019-07-13T23:17:00Z">
              <w:rPr>
                <w:rFonts w:ascii="Arial" w:eastAsia="Arial" w:hAnsi="Arial" w:cs="Arial"/>
                <w:b/>
                <w:i/>
                <w:color w:val="0033CC"/>
              </w:rPr>
            </w:rPrChange>
          </w:rPr>
          <w:t>ctDNA</w:t>
        </w:r>
        <w:proofErr w:type="spellEnd"/>
        <w:r w:rsidRPr="00E716BB">
          <w:rPr>
            <w:rFonts w:ascii="Arial" w:eastAsia="Arial" w:hAnsi="Arial" w:cs="Arial"/>
            <w:b/>
            <w:i/>
            <w:color w:val="0033CC"/>
            <w:sz w:val="22"/>
            <w:szCs w:val="22"/>
            <w:rPrChange w:id="578" w:author="Reis-Filho, Jorge S./Pathology" w:date="2019-07-13T23:17:00Z">
              <w:rPr>
                <w:rFonts w:ascii="Arial" w:eastAsia="Arial" w:hAnsi="Arial" w:cs="Arial"/>
                <w:b/>
                <w:i/>
                <w:color w:val="0033CC"/>
              </w:rPr>
            </w:rPrChange>
          </w:rPr>
          <w:t xml:space="preserve"> fraction</w:t>
        </w:r>
      </w:ins>
    </w:p>
    <w:bookmarkEnd w:id="574"/>
    <w:p w14:paraId="400C8E85" w14:textId="77777777" w:rsidR="00BD21FF" w:rsidRPr="00E716BB" w:rsidRDefault="00BD21FF">
      <w:pPr>
        <w:spacing w:line="480" w:lineRule="auto"/>
        <w:rPr>
          <w:ins w:id="579" w:author="Reis-Filho, Jorge S./Pathology" w:date="2019-07-13T14:06:00Z"/>
          <w:rFonts w:ascii="Arial" w:hAnsi="Arial" w:cs="Arial"/>
          <w:color w:val="0033CC"/>
          <w:sz w:val="22"/>
          <w:szCs w:val="22"/>
          <w:rPrChange w:id="580" w:author="Reis-Filho, Jorge S./Pathology" w:date="2019-07-13T23:17:00Z">
            <w:rPr>
              <w:ins w:id="581" w:author="Reis-Filho, Jorge S./Pathology" w:date="2019-07-13T14:06:00Z"/>
              <w:rFonts w:ascii="Arial" w:hAnsi="Arial" w:cs="Arial"/>
              <w:sz w:val="22"/>
              <w:szCs w:val="22"/>
            </w:rPr>
          </w:rPrChange>
        </w:rPr>
      </w:pPr>
      <w:proofErr w:type="spellStart"/>
      <w:ins w:id="582" w:author="Reis-Filho, Jorge S./Pathology" w:date="2019-07-13T14:04:00Z">
        <w:r w:rsidRPr="00E716BB">
          <w:rPr>
            <w:rFonts w:ascii="Arial" w:hAnsi="Arial" w:cs="Arial"/>
            <w:color w:val="0033CC"/>
            <w:sz w:val="22"/>
            <w:szCs w:val="22"/>
            <w:rPrChange w:id="583" w:author="Reis-Filho, Jorge S./Pathology" w:date="2019-07-13T23:17:00Z">
              <w:rPr>
                <w:rFonts w:ascii="Arial" w:hAnsi="Arial" w:cs="Arial"/>
                <w:sz w:val="22"/>
                <w:szCs w:val="22"/>
              </w:rPr>
            </w:rPrChange>
          </w:rPr>
          <w:lastRenderedPageBreak/>
          <w:t>ctDNA</w:t>
        </w:r>
        <w:proofErr w:type="spellEnd"/>
        <w:r w:rsidRPr="00E716BB">
          <w:rPr>
            <w:rFonts w:ascii="Arial" w:hAnsi="Arial" w:cs="Arial"/>
            <w:color w:val="0033CC"/>
            <w:sz w:val="22"/>
            <w:szCs w:val="22"/>
            <w:rPrChange w:id="584" w:author="Reis-Filho, Jorge S./Pathology" w:date="2019-07-13T23:17:00Z">
              <w:rPr>
                <w:rFonts w:ascii="Arial" w:hAnsi="Arial" w:cs="Arial"/>
                <w:sz w:val="22"/>
                <w:szCs w:val="22"/>
              </w:rPr>
            </w:rPrChange>
          </w:rPr>
          <w:t xml:space="preserve"> fraction for each plasma sample was estimated from clonal biopsy-matched mutations. </w:t>
        </w:r>
      </w:ins>
      <w:ins w:id="585" w:author="Reis-Filho, Jorge S./Pathology" w:date="2019-07-13T14:05:00Z">
        <w:r w:rsidRPr="00E716BB">
          <w:rPr>
            <w:rFonts w:ascii="Arial" w:hAnsi="Arial" w:cs="Arial"/>
            <w:color w:val="0033CC"/>
            <w:sz w:val="22"/>
            <w:szCs w:val="22"/>
            <w:rPrChange w:id="586" w:author="Reis-Filho, Jorge S./Pathology" w:date="2019-07-13T23:17:00Z">
              <w:rPr>
                <w:rFonts w:ascii="Arial" w:hAnsi="Arial" w:cs="Arial"/>
                <w:sz w:val="22"/>
                <w:szCs w:val="22"/>
              </w:rPr>
            </w:rPrChange>
          </w:rPr>
          <w:t>Briefly, w</w:t>
        </w:r>
      </w:ins>
      <w:ins w:id="587" w:author="Reis-Filho, Jorge S./Pathology" w:date="2019-07-13T14:04:00Z">
        <w:r w:rsidRPr="00E716BB">
          <w:rPr>
            <w:rFonts w:ascii="Arial" w:hAnsi="Arial" w:cs="Arial"/>
            <w:color w:val="0033CC"/>
            <w:sz w:val="22"/>
            <w:szCs w:val="22"/>
            <w:rPrChange w:id="588" w:author="Reis-Filho, Jorge S./Pathology" w:date="2019-07-13T23:17:00Z">
              <w:rPr>
                <w:rFonts w:ascii="Arial" w:hAnsi="Arial" w:cs="Arial"/>
                <w:sz w:val="22"/>
                <w:szCs w:val="22"/>
              </w:rPr>
            </w:rPrChange>
          </w:rPr>
          <w:t>e first obtain</w:t>
        </w:r>
      </w:ins>
      <w:ins w:id="589" w:author="Reis-Filho, Jorge S./Pathology" w:date="2019-07-13T14:05:00Z">
        <w:r w:rsidRPr="00E716BB">
          <w:rPr>
            <w:rFonts w:ascii="Arial" w:hAnsi="Arial" w:cs="Arial"/>
            <w:color w:val="0033CC"/>
            <w:sz w:val="22"/>
            <w:szCs w:val="22"/>
            <w:rPrChange w:id="590" w:author="Reis-Filho, Jorge S./Pathology" w:date="2019-07-13T23:17:00Z">
              <w:rPr>
                <w:rFonts w:ascii="Arial" w:hAnsi="Arial" w:cs="Arial"/>
                <w:sz w:val="22"/>
                <w:szCs w:val="22"/>
              </w:rPr>
            </w:rPrChange>
          </w:rPr>
          <w:t>ed</w:t>
        </w:r>
      </w:ins>
      <w:ins w:id="591" w:author="Reis-Filho, Jorge S./Pathology" w:date="2019-07-13T14:04:00Z">
        <w:r w:rsidRPr="00E716BB">
          <w:rPr>
            <w:rFonts w:ascii="Arial" w:hAnsi="Arial" w:cs="Arial"/>
            <w:color w:val="0033CC"/>
            <w:sz w:val="22"/>
            <w:szCs w:val="22"/>
            <w:rPrChange w:id="592" w:author="Reis-Filho, Jorge S./Pathology" w:date="2019-07-13T23:17:00Z">
              <w:rPr>
                <w:rFonts w:ascii="Arial" w:hAnsi="Arial" w:cs="Arial"/>
                <w:sz w:val="22"/>
                <w:szCs w:val="22"/>
              </w:rPr>
            </w:rPrChange>
          </w:rPr>
          <w:t xml:space="preserve"> CCF estimates for somatic mutations detected in the matched tumor biopsy sample using the FACETS algorithm as previously described (</w:t>
        </w:r>
      </w:ins>
      <w:ins w:id="593" w:author="Reis-Filho, Jorge S./Pathology" w:date="2019-07-13T14:05:00Z">
        <w:r w:rsidRPr="00E716BB">
          <w:rPr>
            <w:rFonts w:ascii="Arial" w:hAnsi="Arial" w:cs="Arial"/>
            <w:color w:val="0033CC"/>
            <w:sz w:val="22"/>
            <w:szCs w:val="22"/>
            <w:rPrChange w:id="594" w:author="Reis-Filho, Jorge S./Pathology" w:date="2019-07-13T23:17:00Z">
              <w:rPr>
                <w:rFonts w:ascii="Arial" w:hAnsi="Arial" w:cs="Arial"/>
                <w:sz w:val="22"/>
                <w:szCs w:val="22"/>
              </w:rPr>
            </w:rPrChange>
          </w:rPr>
          <w:t>PMID: 27270079</w:t>
        </w:r>
      </w:ins>
      <w:ins w:id="595" w:author="Reis-Filho, Jorge S./Pathology" w:date="2019-07-13T14:04:00Z">
        <w:r w:rsidRPr="00E716BB">
          <w:rPr>
            <w:rFonts w:ascii="Arial" w:hAnsi="Arial" w:cs="Arial"/>
            <w:color w:val="0033CC"/>
            <w:sz w:val="22"/>
            <w:szCs w:val="22"/>
            <w:rPrChange w:id="596" w:author="Reis-Filho, Jorge S./Pathology" w:date="2019-07-13T23:17:00Z">
              <w:rPr>
                <w:rFonts w:ascii="Arial" w:hAnsi="Arial" w:cs="Arial"/>
                <w:sz w:val="22"/>
                <w:szCs w:val="22"/>
              </w:rPr>
            </w:rPrChange>
          </w:rPr>
          <w:t>)</w:t>
        </w:r>
      </w:ins>
      <w:ins w:id="597" w:author="Reis-Filho, Jorge S./Pathology" w:date="2019-07-13T14:05:00Z">
        <w:r w:rsidRPr="00E716BB">
          <w:rPr>
            <w:rFonts w:ascii="Arial" w:hAnsi="Arial" w:cs="Arial"/>
            <w:color w:val="0033CC"/>
            <w:sz w:val="22"/>
            <w:szCs w:val="22"/>
            <w:rPrChange w:id="598" w:author="Reis-Filho, Jorge S./Pathology" w:date="2019-07-13T23:17:00Z">
              <w:rPr>
                <w:rFonts w:ascii="Arial" w:hAnsi="Arial" w:cs="Arial"/>
                <w:sz w:val="22"/>
                <w:szCs w:val="22"/>
              </w:rPr>
            </w:rPrChange>
          </w:rPr>
          <w:t xml:space="preserve">, and then </w:t>
        </w:r>
      </w:ins>
      <w:ins w:id="599" w:author="Reis-Filho, Jorge S./Pathology" w:date="2019-07-13T14:06:00Z">
        <w:r w:rsidRPr="00E716BB">
          <w:rPr>
            <w:rFonts w:ascii="Arial" w:hAnsi="Arial" w:cs="Arial"/>
            <w:color w:val="0033CC"/>
            <w:sz w:val="22"/>
            <w:szCs w:val="22"/>
            <w:rPrChange w:id="600" w:author="Reis-Filho, Jorge S./Pathology" w:date="2019-07-13T23:17:00Z">
              <w:rPr>
                <w:rFonts w:ascii="Arial" w:hAnsi="Arial" w:cs="Arial"/>
                <w:sz w:val="22"/>
                <w:szCs w:val="22"/>
              </w:rPr>
            </w:rPrChange>
          </w:rPr>
          <w:t xml:space="preserve">derived the </w:t>
        </w:r>
        <w:proofErr w:type="spellStart"/>
        <w:r w:rsidRPr="00E716BB">
          <w:rPr>
            <w:rFonts w:ascii="Arial" w:hAnsi="Arial" w:cs="Arial"/>
            <w:color w:val="0033CC"/>
            <w:sz w:val="22"/>
            <w:szCs w:val="22"/>
            <w:rPrChange w:id="601" w:author="Reis-Filho, Jorge S./Pathology" w:date="2019-07-13T23:17:00Z">
              <w:rPr>
                <w:rFonts w:ascii="Arial" w:hAnsi="Arial" w:cs="Arial"/>
                <w:sz w:val="22"/>
                <w:szCs w:val="22"/>
              </w:rPr>
            </w:rPrChange>
          </w:rPr>
          <w:t>ctDNA</w:t>
        </w:r>
        <w:proofErr w:type="spellEnd"/>
        <w:r w:rsidRPr="00E716BB">
          <w:rPr>
            <w:rFonts w:ascii="Arial" w:hAnsi="Arial" w:cs="Arial"/>
            <w:color w:val="0033CC"/>
            <w:sz w:val="22"/>
            <w:szCs w:val="22"/>
            <w:rPrChange w:id="602" w:author="Reis-Filho, Jorge S./Pathology" w:date="2019-07-13T23:17:00Z">
              <w:rPr>
                <w:rFonts w:ascii="Arial" w:hAnsi="Arial" w:cs="Arial"/>
                <w:sz w:val="22"/>
                <w:szCs w:val="22"/>
              </w:rPr>
            </w:rPrChange>
          </w:rPr>
          <w:t xml:space="preserve"> based on the </w:t>
        </w:r>
        <w:proofErr w:type="spellStart"/>
        <w:r w:rsidRPr="00E716BB">
          <w:rPr>
            <w:rFonts w:ascii="Arial" w:hAnsi="Arial" w:cs="Arial"/>
            <w:color w:val="0033CC"/>
            <w:sz w:val="22"/>
            <w:szCs w:val="22"/>
            <w:rPrChange w:id="603" w:author="Reis-Filho, Jorge S./Pathology" w:date="2019-07-13T23:17:00Z">
              <w:rPr>
                <w:rFonts w:ascii="Arial" w:hAnsi="Arial" w:cs="Arial"/>
                <w:sz w:val="22"/>
                <w:szCs w:val="22"/>
              </w:rPr>
            </w:rPrChange>
          </w:rPr>
          <w:t>cfDNA</w:t>
        </w:r>
        <w:proofErr w:type="spellEnd"/>
        <w:r w:rsidRPr="00E716BB">
          <w:rPr>
            <w:rFonts w:ascii="Arial" w:hAnsi="Arial" w:cs="Arial"/>
            <w:color w:val="0033CC"/>
            <w:sz w:val="22"/>
            <w:szCs w:val="22"/>
            <w:rPrChange w:id="604" w:author="Reis-Filho, Jorge S./Pathology" w:date="2019-07-13T23:17:00Z">
              <w:rPr>
                <w:rFonts w:ascii="Arial" w:hAnsi="Arial" w:cs="Arial"/>
                <w:sz w:val="22"/>
                <w:szCs w:val="22"/>
              </w:rPr>
            </w:rPrChange>
          </w:rPr>
          <w:t xml:space="preserve"> VAF of the biopsy-matched </w:t>
        </w:r>
      </w:ins>
      <w:ins w:id="605" w:author="Reis-Filho, Jorge S./Pathology" w:date="2019-07-13T14:04:00Z">
        <w:r w:rsidRPr="00E716BB">
          <w:rPr>
            <w:rFonts w:ascii="Arial" w:hAnsi="Arial" w:cs="Arial"/>
            <w:color w:val="0033CC"/>
            <w:sz w:val="22"/>
            <w:szCs w:val="22"/>
            <w:rPrChange w:id="606" w:author="Reis-Filho, Jorge S./Pathology" w:date="2019-07-13T23:17:00Z">
              <w:rPr>
                <w:rFonts w:ascii="Arial" w:hAnsi="Arial" w:cs="Arial"/>
                <w:sz w:val="22"/>
                <w:szCs w:val="22"/>
              </w:rPr>
            </w:rPrChange>
          </w:rPr>
          <w:t xml:space="preserve">clonal mutations. </w:t>
        </w:r>
      </w:ins>
    </w:p>
    <w:p w14:paraId="7098798C" w14:textId="77777777" w:rsidR="00BD21FF" w:rsidRPr="00E716BB" w:rsidRDefault="00BD21FF">
      <w:pPr>
        <w:spacing w:line="480" w:lineRule="auto"/>
        <w:rPr>
          <w:ins w:id="607" w:author="Reis-Filho, Jorge S./Pathology" w:date="2019-07-13T14:06:00Z"/>
          <w:rFonts w:ascii="Arial" w:eastAsia="Arial" w:hAnsi="Arial" w:cs="Arial"/>
          <w:color w:val="0033CC"/>
          <w:sz w:val="22"/>
          <w:szCs w:val="22"/>
        </w:rPr>
      </w:pPr>
    </w:p>
    <w:p w14:paraId="0A2A3530" w14:textId="7864AE6D" w:rsidR="00C23ACC" w:rsidRPr="00E716BB" w:rsidRDefault="00C23ACC">
      <w:pPr>
        <w:spacing w:line="480" w:lineRule="auto"/>
        <w:rPr>
          <w:ins w:id="608" w:author="Reis-Filho, Jorge S./Pathology" w:date="2019-07-13T13:34:00Z"/>
          <w:rFonts w:ascii="Arial" w:eastAsia="Arial" w:hAnsi="Arial" w:cs="Arial"/>
          <w:color w:val="0033CC"/>
          <w:sz w:val="22"/>
          <w:szCs w:val="22"/>
          <w:lang w:val="en"/>
          <w:rPrChange w:id="609" w:author="Reis-Filho, Jorge S./Pathology" w:date="2019-07-13T23:17:00Z">
            <w:rPr>
              <w:ins w:id="610" w:author="Reis-Filho, Jorge S./Pathology" w:date="2019-07-13T13:34:00Z"/>
              <w:rFonts w:ascii="Arial" w:eastAsia="Arial" w:hAnsi="Arial" w:cs="Arial"/>
              <w:color w:val="0033CC"/>
              <w:lang w:val="en"/>
            </w:rPr>
          </w:rPrChange>
        </w:rPr>
        <w:pPrChange w:id="611" w:author="Reis-Filho, Jorge S./Pathology" w:date="2019-07-13T13:35:00Z">
          <w:pPr>
            <w:jc w:val="both"/>
          </w:pPr>
        </w:pPrChange>
      </w:pPr>
      <w:ins w:id="612" w:author="Reis-Filho, Jorge S./Pathology" w:date="2019-07-13T13:35:00Z">
        <w:r w:rsidRPr="00E716BB">
          <w:rPr>
            <w:rFonts w:ascii="Arial" w:eastAsia="Arial" w:hAnsi="Arial" w:cs="Arial"/>
            <w:color w:val="0033CC"/>
            <w:sz w:val="22"/>
            <w:szCs w:val="22"/>
            <w:rPrChange w:id="613" w:author="Reis-Filho, Jorge S./Pathology" w:date="2019-07-13T23:17:00Z">
              <w:rPr>
                <w:rFonts w:ascii="Arial" w:eastAsia="Arial" w:hAnsi="Arial" w:cs="Arial"/>
                <w:color w:val="0033CC"/>
              </w:rPr>
            </w:rPrChange>
          </w:rPr>
          <w:t>Seventy-seven</w:t>
        </w:r>
      </w:ins>
      <w:ins w:id="614" w:author="Reis-Filho, Jorge S./Pathology" w:date="2019-07-13T13:34:00Z">
        <w:r w:rsidRPr="00E716BB">
          <w:rPr>
            <w:rFonts w:ascii="Arial" w:eastAsia="Arial" w:hAnsi="Arial" w:cs="Arial"/>
            <w:color w:val="0033CC"/>
            <w:sz w:val="22"/>
            <w:szCs w:val="22"/>
            <w:rPrChange w:id="615" w:author="Reis-Filho, Jorge S./Pathology" w:date="2019-07-13T23:17:00Z">
              <w:rPr>
                <w:rFonts w:ascii="Arial" w:eastAsia="Arial" w:hAnsi="Arial" w:cs="Arial"/>
                <w:color w:val="0033CC"/>
              </w:rPr>
            </w:rPrChange>
          </w:rPr>
          <w:t xml:space="preserve"> </w:t>
        </w:r>
        <w:proofErr w:type="spellStart"/>
        <w:r w:rsidRPr="00E716BB">
          <w:rPr>
            <w:rFonts w:ascii="Arial" w:eastAsia="Arial" w:hAnsi="Arial" w:cs="Arial"/>
            <w:color w:val="0033CC"/>
            <w:sz w:val="22"/>
            <w:szCs w:val="22"/>
            <w:rPrChange w:id="616" w:author="Reis-Filho, Jorge S./Pathology" w:date="2019-07-13T23:17:00Z">
              <w:rPr>
                <w:rFonts w:ascii="Arial" w:eastAsia="Arial" w:hAnsi="Arial" w:cs="Arial"/>
                <w:color w:val="0033CC"/>
              </w:rPr>
            </w:rPrChange>
          </w:rPr>
          <w:t>o</w:t>
        </w:r>
        <w:r w:rsidRPr="00E716BB">
          <w:rPr>
            <w:rFonts w:ascii="Arial" w:eastAsia="Arial" w:hAnsi="Arial" w:cs="Arial"/>
            <w:color w:val="0033CC"/>
            <w:sz w:val="22"/>
            <w:szCs w:val="22"/>
            <w:lang w:val="en"/>
            <w:rPrChange w:id="617" w:author="Reis-Filho, Jorge S./Pathology" w:date="2019-07-13T23:17:00Z">
              <w:rPr>
                <w:rFonts w:ascii="Arial" w:eastAsia="Arial" w:hAnsi="Arial" w:cs="Arial"/>
                <w:color w:val="0033CC"/>
                <w:lang w:val="en"/>
              </w:rPr>
            </w:rPrChange>
          </w:rPr>
          <w:t>f</w:t>
        </w:r>
        <w:proofErr w:type="spellEnd"/>
        <w:r w:rsidRPr="00E716BB">
          <w:rPr>
            <w:rFonts w:ascii="Arial" w:eastAsia="Arial" w:hAnsi="Arial" w:cs="Arial"/>
            <w:color w:val="0033CC"/>
            <w:sz w:val="22"/>
            <w:szCs w:val="22"/>
            <w:lang w:val="en"/>
            <w:rPrChange w:id="618" w:author="Reis-Filho, Jorge S./Pathology" w:date="2019-07-13T23:17:00Z">
              <w:rPr>
                <w:rFonts w:ascii="Arial" w:eastAsia="Arial" w:hAnsi="Arial" w:cs="Arial"/>
                <w:color w:val="0033CC"/>
                <w:lang w:val="en"/>
              </w:rPr>
            </w:rPrChange>
          </w:rPr>
          <w:t xml:space="preserve"> the 80 patients in the </w:t>
        </w:r>
      </w:ins>
      <w:ins w:id="619" w:author="Reis-Filho, Jorge S./Pathology" w:date="2019-07-13T22:17:00Z">
        <w:r w:rsidR="00BE6275" w:rsidRPr="00E716BB">
          <w:rPr>
            <w:rFonts w:ascii="Arial" w:eastAsia="Arial" w:hAnsi="Arial" w:cs="Arial"/>
            <w:color w:val="0033CC"/>
            <w:sz w:val="22"/>
            <w:szCs w:val="22"/>
            <w:lang w:val="en"/>
          </w:rPr>
          <w:t>N</w:t>
        </w:r>
      </w:ins>
      <w:ins w:id="620" w:author="Reis-Filho, Jorge S./Pathology" w:date="2019-07-13T22:18:00Z">
        <w:r w:rsidR="00BE6275" w:rsidRPr="00E716BB">
          <w:rPr>
            <w:rFonts w:ascii="Arial" w:eastAsia="Arial" w:hAnsi="Arial" w:cs="Arial"/>
            <w:color w:val="0033CC"/>
            <w:sz w:val="22"/>
            <w:szCs w:val="22"/>
            <w:lang w:val="en"/>
          </w:rPr>
          <w:t xml:space="preserve">SCLC and MBC </w:t>
        </w:r>
      </w:ins>
      <w:ins w:id="621" w:author="Reis-Filho, Jorge S./Pathology" w:date="2019-07-13T13:34:00Z">
        <w:r w:rsidRPr="00E716BB">
          <w:rPr>
            <w:rFonts w:ascii="Arial" w:eastAsia="Arial" w:hAnsi="Arial" w:cs="Arial"/>
            <w:color w:val="0033CC"/>
            <w:sz w:val="22"/>
            <w:szCs w:val="22"/>
            <w:lang w:val="en"/>
            <w:rPrChange w:id="622" w:author="Reis-Filho, Jorge S./Pathology" w:date="2019-07-13T23:17:00Z">
              <w:rPr>
                <w:rFonts w:ascii="Arial" w:eastAsia="Arial" w:hAnsi="Arial" w:cs="Arial"/>
                <w:color w:val="0033CC"/>
                <w:lang w:val="en"/>
              </w:rPr>
            </w:rPrChange>
          </w:rPr>
          <w:t xml:space="preserve">cohorts had </w:t>
        </w:r>
      </w:ins>
      <w:ins w:id="623" w:author="Reis-Filho, Jorge S./Pathology" w:date="2019-07-13T13:35:00Z">
        <w:r w:rsidRPr="00E716BB">
          <w:rPr>
            <w:rFonts w:ascii="Arial" w:eastAsia="Arial" w:hAnsi="Arial" w:cs="Arial"/>
            <w:color w:val="0033CC"/>
            <w:sz w:val="22"/>
            <w:szCs w:val="22"/>
            <w:lang w:val="en"/>
            <w:rPrChange w:id="624" w:author="Reis-Filho, Jorge S./Pathology" w:date="2019-07-13T23:17:00Z">
              <w:rPr>
                <w:rFonts w:ascii="Arial" w:eastAsia="Arial" w:hAnsi="Arial" w:cs="Arial"/>
                <w:color w:val="0033CC"/>
                <w:lang w:val="en"/>
              </w:rPr>
            </w:rPrChange>
          </w:rPr>
          <w:t>computerized tomography (</w:t>
        </w:r>
      </w:ins>
      <w:ins w:id="625" w:author="Reis-Filho, Jorge S./Pathology" w:date="2019-07-13T13:34:00Z">
        <w:r w:rsidRPr="00E716BB">
          <w:rPr>
            <w:rFonts w:ascii="Arial" w:eastAsia="Arial" w:hAnsi="Arial" w:cs="Arial"/>
            <w:color w:val="0033CC"/>
            <w:sz w:val="22"/>
            <w:szCs w:val="22"/>
            <w:lang w:val="en"/>
            <w:rPrChange w:id="626" w:author="Reis-Filho, Jorge S./Pathology" w:date="2019-07-13T23:17:00Z">
              <w:rPr>
                <w:rFonts w:ascii="Arial" w:eastAsia="Arial" w:hAnsi="Arial" w:cs="Arial"/>
                <w:color w:val="0033CC"/>
                <w:lang w:val="en"/>
              </w:rPr>
            </w:rPrChange>
          </w:rPr>
          <w:t>CT</w:t>
        </w:r>
      </w:ins>
      <w:ins w:id="627" w:author="Reis-Filho, Jorge S./Pathology" w:date="2019-07-13T13:35:00Z">
        <w:r w:rsidRPr="00E716BB">
          <w:rPr>
            <w:rFonts w:ascii="Arial" w:eastAsia="Arial" w:hAnsi="Arial" w:cs="Arial"/>
            <w:color w:val="0033CC"/>
            <w:sz w:val="22"/>
            <w:szCs w:val="22"/>
            <w:lang w:val="en"/>
            <w:rPrChange w:id="628" w:author="Reis-Filho, Jorge S./Pathology" w:date="2019-07-13T23:17:00Z">
              <w:rPr>
                <w:rFonts w:ascii="Arial" w:eastAsia="Arial" w:hAnsi="Arial" w:cs="Arial"/>
                <w:color w:val="0033CC"/>
                <w:lang w:val="en"/>
              </w:rPr>
            </w:rPrChange>
          </w:rPr>
          <w:t>)</w:t>
        </w:r>
      </w:ins>
      <w:ins w:id="629" w:author="Reis-Filho, Jorge S./Pathology" w:date="2019-07-13T13:34:00Z">
        <w:r w:rsidRPr="00E716BB">
          <w:rPr>
            <w:rFonts w:ascii="Arial" w:eastAsia="Arial" w:hAnsi="Arial" w:cs="Arial"/>
            <w:color w:val="0033CC"/>
            <w:sz w:val="22"/>
            <w:szCs w:val="22"/>
            <w:lang w:val="en"/>
            <w:rPrChange w:id="630" w:author="Reis-Filho, Jorge S./Pathology" w:date="2019-07-13T23:17:00Z">
              <w:rPr>
                <w:rFonts w:ascii="Arial" w:eastAsia="Arial" w:hAnsi="Arial" w:cs="Arial"/>
                <w:color w:val="0033CC"/>
                <w:lang w:val="en"/>
              </w:rPr>
            </w:rPrChange>
          </w:rPr>
          <w:t xml:space="preserve"> </w:t>
        </w:r>
      </w:ins>
      <w:ins w:id="631" w:author="Reis-Filho, Jorge S./Pathology" w:date="2019-07-13T13:35:00Z">
        <w:r w:rsidRPr="00E716BB">
          <w:rPr>
            <w:rFonts w:ascii="Arial" w:eastAsia="Arial" w:hAnsi="Arial" w:cs="Arial"/>
            <w:color w:val="0033CC"/>
            <w:sz w:val="22"/>
            <w:szCs w:val="22"/>
            <w:lang w:val="en"/>
            <w:rPrChange w:id="632" w:author="Reis-Filho, Jorge S./Pathology" w:date="2019-07-13T23:17:00Z">
              <w:rPr>
                <w:rFonts w:ascii="Arial" w:eastAsia="Arial" w:hAnsi="Arial" w:cs="Arial"/>
                <w:color w:val="0033CC"/>
                <w:lang w:val="en"/>
              </w:rPr>
            </w:rPrChange>
          </w:rPr>
          <w:t xml:space="preserve">scans </w:t>
        </w:r>
      </w:ins>
      <w:ins w:id="633" w:author="Reis-Filho, Jorge S./Pathology" w:date="2019-07-13T13:34:00Z">
        <w:r w:rsidRPr="00E716BB">
          <w:rPr>
            <w:rFonts w:ascii="Arial" w:eastAsia="Arial" w:hAnsi="Arial" w:cs="Arial"/>
            <w:color w:val="0033CC"/>
            <w:sz w:val="22"/>
            <w:szCs w:val="22"/>
            <w:lang w:val="en"/>
            <w:rPrChange w:id="634" w:author="Reis-Filho, Jorge S./Pathology" w:date="2019-07-13T23:17:00Z">
              <w:rPr>
                <w:rFonts w:ascii="Arial" w:eastAsia="Arial" w:hAnsi="Arial" w:cs="Arial"/>
                <w:color w:val="0033CC"/>
                <w:lang w:val="en"/>
              </w:rPr>
            </w:rPrChange>
          </w:rPr>
          <w:t>available from which volumetric tumor measurements could be obtained</w:t>
        </w:r>
      </w:ins>
      <w:ins w:id="635" w:author="Reis-Filho, Jorge S./Pathology" w:date="2019-07-13T13:36:00Z">
        <w:r w:rsidRPr="00E716BB">
          <w:rPr>
            <w:rFonts w:ascii="Arial" w:eastAsia="Arial" w:hAnsi="Arial" w:cs="Arial"/>
            <w:color w:val="0033CC"/>
            <w:sz w:val="22"/>
            <w:szCs w:val="22"/>
            <w:lang w:val="en"/>
            <w:rPrChange w:id="636" w:author="Reis-Filho, Jorge S./Pathology" w:date="2019-07-13T23:17:00Z">
              <w:rPr>
                <w:rFonts w:ascii="Arial" w:eastAsia="Arial" w:hAnsi="Arial" w:cs="Arial"/>
                <w:color w:val="0033CC"/>
                <w:lang w:val="en"/>
              </w:rPr>
            </w:rPrChange>
          </w:rPr>
          <w:t>. Of these,</w:t>
        </w:r>
      </w:ins>
      <w:ins w:id="637" w:author="Reis-Filho, Jorge S./Pathology" w:date="2019-07-13T13:34:00Z">
        <w:r w:rsidRPr="00E716BB">
          <w:rPr>
            <w:rFonts w:ascii="Arial" w:eastAsia="Arial" w:hAnsi="Arial" w:cs="Arial"/>
            <w:color w:val="0033CC"/>
            <w:sz w:val="22"/>
            <w:szCs w:val="22"/>
            <w:lang w:val="en"/>
            <w:rPrChange w:id="638" w:author="Reis-Filho, Jorge S./Pathology" w:date="2019-07-13T23:17:00Z">
              <w:rPr>
                <w:rFonts w:ascii="Arial" w:eastAsia="Arial" w:hAnsi="Arial" w:cs="Arial"/>
                <w:color w:val="0033CC"/>
                <w:lang w:val="en"/>
              </w:rPr>
            </w:rPrChange>
          </w:rPr>
          <w:t xml:space="preserve"> 34 of the exams were CTs of the chest, abdomen, and pelvis without IV contrast, obtained as part of a</w:t>
        </w:r>
      </w:ins>
      <w:ins w:id="639" w:author="Reis-Filho, Jorge S./Pathology" w:date="2019-07-13T13:36:00Z">
        <w:r w:rsidRPr="00E716BB">
          <w:rPr>
            <w:rFonts w:ascii="Arial" w:eastAsia="Arial" w:hAnsi="Arial" w:cs="Arial"/>
            <w:color w:val="0033CC"/>
            <w:sz w:val="22"/>
            <w:szCs w:val="22"/>
            <w:lang w:val="en"/>
            <w:rPrChange w:id="640" w:author="Reis-Filho, Jorge S./Pathology" w:date="2019-07-13T23:17:00Z">
              <w:rPr>
                <w:rFonts w:ascii="Arial" w:eastAsia="Arial" w:hAnsi="Arial" w:cs="Arial"/>
                <w:color w:val="0033CC"/>
                <w:lang w:val="en"/>
              </w:rPr>
            </w:rPrChange>
          </w:rPr>
          <w:t xml:space="preserve"> positron emission tomography</w:t>
        </w:r>
      </w:ins>
      <w:ins w:id="641" w:author="Reis-Filho, Jorge S./Pathology" w:date="2019-07-13T13:34:00Z">
        <w:r w:rsidRPr="00E716BB">
          <w:rPr>
            <w:rFonts w:ascii="Arial" w:eastAsia="Arial" w:hAnsi="Arial" w:cs="Arial"/>
            <w:color w:val="0033CC"/>
            <w:sz w:val="22"/>
            <w:szCs w:val="22"/>
            <w:lang w:val="en"/>
            <w:rPrChange w:id="642" w:author="Reis-Filho, Jorge S./Pathology" w:date="2019-07-13T23:17:00Z">
              <w:rPr>
                <w:rFonts w:ascii="Arial" w:eastAsia="Arial" w:hAnsi="Arial" w:cs="Arial"/>
                <w:color w:val="0033CC"/>
                <w:lang w:val="en"/>
              </w:rPr>
            </w:rPrChange>
          </w:rPr>
          <w:t xml:space="preserve"> </w:t>
        </w:r>
      </w:ins>
      <w:ins w:id="643" w:author="Reis-Filho, Jorge S./Pathology" w:date="2019-07-13T13:36:00Z">
        <w:r w:rsidRPr="00E716BB">
          <w:rPr>
            <w:rFonts w:ascii="Arial" w:eastAsia="Arial" w:hAnsi="Arial" w:cs="Arial"/>
            <w:color w:val="0033CC"/>
            <w:sz w:val="22"/>
            <w:szCs w:val="22"/>
            <w:lang w:val="en"/>
            <w:rPrChange w:id="644" w:author="Reis-Filho, Jorge S./Pathology" w:date="2019-07-13T23:17:00Z">
              <w:rPr>
                <w:rFonts w:ascii="Arial" w:eastAsia="Arial" w:hAnsi="Arial" w:cs="Arial"/>
                <w:color w:val="0033CC"/>
                <w:lang w:val="en"/>
              </w:rPr>
            </w:rPrChange>
          </w:rPr>
          <w:t>(</w:t>
        </w:r>
      </w:ins>
      <w:ins w:id="645" w:author="Reis-Filho, Jorge S./Pathology" w:date="2019-07-13T13:34:00Z">
        <w:r w:rsidRPr="00E716BB">
          <w:rPr>
            <w:rFonts w:ascii="Arial" w:eastAsia="Arial" w:hAnsi="Arial" w:cs="Arial"/>
            <w:color w:val="0033CC"/>
            <w:sz w:val="22"/>
            <w:szCs w:val="22"/>
            <w:lang w:val="en"/>
            <w:rPrChange w:id="646" w:author="Reis-Filho, Jorge S./Pathology" w:date="2019-07-13T23:17:00Z">
              <w:rPr>
                <w:rFonts w:ascii="Arial" w:eastAsia="Arial" w:hAnsi="Arial" w:cs="Arial"/>
                <w:color w:val="0033CC"/>
                <w:lang w:val="en"/>
              </w:rPr>
            </w:rPrChange>
          </w:rPr>
          <w:t>PET</w:t>
        </w:r>
      </w:ins>
      <w:ins w:id="647" w:author="Reis-Filho, Jorge S./Pathology" w:date="2019-07-13T13:36:00Z">
        <w:r w:rsidRPr="00E716BB">
          <w:rPr>
            <w:rFonts w:ascii="Arial" w:eastAsia="Arial" w:hAnsi="Arial" w:cs="Arial"/>
            <w:color w:val="0033CC"/>
            <w:sz w:val="22"/>
            <w:szCs w:val="22"/>
            <w:lang w:val="en"/>
            <w:rPrChange w:id="648" w:author="Reis-Filho, Jorge S./Pathology" w:date="2019-07-13T23:17:00Z">
              <w:rPr>
                <w:rFonts w:ascii="Arial" w:eastAsia="Arial" w:hAnsi="Arial" w:cs="Arial"/>
                <w:color w:val="0033CC"/>
                <w:lang w:val="en"/>
              </w:rPr>
            </w:rPrChange>
          </w:rPr>
          <w:t>)</w:t>
        </w:r>
      </w:ins>
      <w:ins w:id="649" w:author="Reis-Filho, Jorge S./Pathology" w:date="2019-07-13T13:34:00Z">
        <w:r w:rsidRPr="00E716BB">
          <w:rPr>
            <w:rFonts w:ascii="Arial" w:eastAsia="Arial" w:hAnsi="Arial" w:cs="Arial"/>
            <w:color w:val="0033CC"/>
            <w:sz w:val="22"/>
            <w:szCs w:val="22"/>
            <w:lang w:val="en"/>
            <w:rPrChange w:id="650" w:author="Reis-Filho, Jorge S./Pathology" w:date="2019-07-13T23:17:00Z">
              <w:rPr>
                <w:rFonts w:ascii="Arial" w:eastAsia="Arial" w:hAnsi="Arial" w:cs="Arial"/>
                <w:color w:val="0033CC"/>
                <w:lang w:val="en"/>
              </w:rPr>
            </w:rPrChange>
          </w:rPr>
          <w:t>/CT exam</w:t>
        </w:r>
      </w:ins>
      <w:ins w:id="651" w:author="Reis-Filho, Jorge S./Pathology" w:date="2019-07-13T13:36:00Z">
        <w:r w:rsidRPr="00E716BB">
          <w:rPr>
            <w:rFonts w:ascii="Arial" w:eastAsia="Arial" w:hAnsi="Arial" w:cs="Arial"/>
            <w:color w:val="0033CC"/>
            <w:sz w:val="22"/>
            <w:szCs w:val="22"/>
            <w:lang w:val="en"/>
            <w:rPrChange w:id="652" w:author="Reis-Filho, Jorge S./Pathology" w:date="2019-07-13T23:17:00Z">
              <w:rPr>
                <w:rFonts w:ascii="Arial" w:eastAsia="Arial" w:hAnsi="Arial" w:cs="Arial"/>
                <w:color w:val="0033CC"/>
                <w:lang w:val="en"/>
              </w:rPr>
            </w:rPrChange>
          </w:rPr>
          <w:t>;</w:t>
        </w:r>
      </w:ins>
      <w:ins w:id="653" w:author="Reis-Filho, Jorge S./Pathology" w:date="2019-07-13T13:34:00Z">
        <w:r w:rsidRPr="00E716BB">
          <w:rPr>
            <w:rFonts w:ascii="Arial" w:eastAsia="Arial" w:hAnsi="Arial" w:cs="Arial"/>
            <w:color w:val="0033CC"/>
            <w:sz w:val="22"/>
            <w:szCs w:val="22"/>
            <w:lang w:val="en"/>
            <w:rPrChange w:id="654" w:author="Reis-Filho, Jorge S./Pathology" w:date="2019-07-13T23:17:00Z">
              <w:rPr>
                <w:rFonts w:ascii="Arial" w:eastAsia="Arial" w:hAnsi="Arial" w:cs="Arial"/>
                <w:color w:val="0033CC"/>
                <w:lang w:val="en"/>
              </w:rPr>
            </w:rPrChange>
          </w:rPr>
          <w:t xml:space="preserve"> 32 exams were CTs of the chest, abdomen, and pelvis with IV contrast</w:t>
        </w:r>
      </w:ins>
      <w:ins w:id="655" w:author="Reis-Filho, Jorge S./Pathology" w:date="2019-07-13T13:36:00Z">
        <w:r w:rsidRPr="00E716BB">
          <w:rPr>
            <w:rFonts w:ascii="Arial" w:eastAsia="Arial" w:hAnsi="Arial" w:cs="Arial"/>
            <w:color w:val="0033CC"/>
            <w:sz w:val="22"/>
            <w:szCs w:val="22"/>
            <w:lang w:val="en"/>
            <w:rPrChange w:id="656" w:author="Reis-Filho, Jorge S./Pathology" w:date="2019-07-13T23:17:00Z">
              <w:rPr>
                <w:rFonts w:ascii="Arial" w:eastAsia="Arial" w:hAnsi="Arial" w:cs="Arial"/>
                <w:color w:val="0033CC"/>
                <w:lang w:val="en"/>
              </w:rPr>
            </w:rPrChange>
          </w:rPr>
          <w:t>;</w:t>
        </w:r>
      </w:ins>
      <w:ins w:id="657" w:author="Reis-Filho, Jorge S./Pathology" w:date="2019-07-13T13:34:00Z">
        <w:r w:rsidRPr="00E716BB">
          <w:rPr>
            <w:rFonts w:ascii="Arial" w:eastAsia="Arial" w:hAnsi="Arial" w:cs="Arial"/>
            <w:color w:val="0033CC"/>
            <w:sz w:val="22"/>
            <w:szCs w:val="22"/>
            <w:lang w:val="en"/>
            <w:rPrChange w:id="658" w:author="Reis-Filho, Jorge S./Pathology" w:date="2019-07-13T23:17:00Z">
              <w:rPr>
                <w:rFonts w:ascii="Arial" w:eastAsia="Arial" w:hAnsi="Arial" w:cs="Arial"/>
                <w:color w:val="0033CC"/>
                <w:lang w:val="en"/>
              </w:rPr>
            </w:rPrChange>
          </w:rPr>
          <w:t xml:space="preserve"> 5 exams were CTs of the chest only with IV contrast</w:t>
        </w:r>
      </w:ins>
      <w:ins w:id="659" w:author="Reis-Filho, Jorge S./Pathology" w:date="2019-07-13T13:37:00Z">
        <w:r w:rsidRPr="00E716BB">
          <w:rPr>
            <w:rFonts w:ascii="Arial" w:eastAsia="Arial" w:hAnsi="Arial" w:cs="Arial"/>
            <w:color w:val="0033CC"/>
            <w:sz w:val="22"/>
            <w:szCs w:val="22"/>
            <w:lang w:val="en"/>
            <w:rPrChange w:id="660" w:author="Reis-Filho, Jorge S./Pathology" w:date="2019-07-13T23:17:00Z">
              <w:rPr>
                <w:rFonts w:ascii="Arial" w:eastAsia="Arial" w:hAnsi="Arial" w:cs="Arial"/>
                <w:color w:val="0033CC"/>
                <w:lang w:val="en"/>
              </w:rPr>
            </w:rPrChange>
          </w:rPr>
          <w:t>;</w:t>
        </w:r>
      </w:ins>
      <w:ins w:id="661" w:author="Reis-Filho, Jorge S./Pathology" w:date="2019-07-13T13:34:00Z">
        <w:r w:rsidRPr="00E716BB">
          <w:rPr>
            <w:rFonts w:ascii="Arial" w:eastAsia="Arial" w:hAnsi="Arial" w:cs="Arial"/>
            <w:color w:val="0033CC"/>
            <w:sz w:val="22"/>
            <w:szCs w:val="22"/>
            <w:lang w:val="en"/>
            <w:rPrChange w:id="662" w:author="Reis-Filho, Jorge S./Pathology" w:date="2019-07-13T23:17:00Z">
              <w:rPr>
                <w:rFonts w:ascii="Arial" w:eastAsia="Arial" w:hAnsi="Arial" w:cs="Arial"/>
                <w:color w:val="0033CC"/>
                <w:lang w:val="en"/>
              </w:rPr>
            </w:rPrChange>
          </w:rPr>
          <w:t xml:space="preserve"> 4 exams were CTs of the chest only without IV contrast</w:t>
        </w:r>
      </w:ins>
      <w:ins w:id="663" w:author="Reis-Filho, Jorge S./Pathology" w:date="2019-07-13T13:37:00Z">
        <w:r w:rsidRPr="00E716BB">
          <w:rPr>
            <w:rFonts w:ascii="Arial" w:eastAsia="Arial" w:hAnsi="Arial" w:cs="Arial"/>
            <w:color w:val="0033CC"/>
            <w:sz w:val="22"/>
            <w:szCs w:val="22"/>
            <w:lang w:val="en"/>
            <w:rPrChange w:id="664" w:author="Reis-Filho, Jorge S./Pathology" w:date="2019-07-13T23:17:00Z">
              <w:rPr>
                <w:rFonts w:ascii="Arial" w:eastAsia="Arial" w:hAnsi="Arial" w:cs="Arial"/>
                <w:color w:val="0033CC"/>
                <w:lang w:val="en"/>
              </w:rPr>
            </w:rPrChange>
          </w:rPr>
          <w:t>;</w:t>
        </w:r>
      </w:ins>
      <w:ins w:id="665" w:author="Reis-Filho, Jorge S./Pathology" w:date="2019-07-13T13:34:00Z">
        <w:r w:rsidRPr="00E716BB">
          <w:rPr>
            <w:rFonts w:ascii="Arial" w:eastAsia="Arial" w:hAnsi="Arial" w:cs="Arial"/>
            <w:color w:val="0033CC"/>
            <w:sz w:val="22"/>
            <w:szCs w:val="22"/>
            <w:lang w:val="en"/>
            <w:rPrChange w:id="666" w:author="Reis-Filho, Jorge S./Pathology" w:date="2019-07-13T23:17:00Z">
              <w:rPr>
                <w:rFonts w:ascii="Arial" w:eastAsia="Arial" w:hAnsi="Arial" w:cs="Arial"/>
                <w:color w:val="0033CC"/>
                <w:lang w:val="en"/>
              </w:rPr>
            </w:rPrChange>
          </w:rPr>
          <w:t xml:space="preserve"> and 2 exams were CTs of the chest and abdomen with IV contrast. Exams were acquired on several different scanners at slice thicknesses ranging from 3.75 - 5 mm.</w:t>
        </w:r>
      </w:ins>
    </w:p>
    <w:p w14:paraId="10471C53" w14:textId="77777777" w:rsidR="00C23ACC" w:rsidRPr="00E716BB" w:rsidRDefault="00C23ACC">
      <w:pPr>
        <w:spacing w:line="480" w:lineRule="auto"/>
        <w:rPr>
          <w:ins w:id="667" w:author="Reis-Filho, Jorge S./Pathology" w:date="2019-07-13T13:34:00Z"/>
          <w:rFonts w:ascii="Arial" w:eastAsia="Arial" w:hAnsi="Arial" w:cs="Arial"/>
          <w:color w:val="0033CC"/>
          <w:sz w:val="22"/>
          <w:szCs w:val="22"/>
          <w:lang w:val="en"/>
          <w:rPrChange w:id="668" w:author="Reis-Filho, Jorge S./Pathology" w:date="2019-07-13T23:17:00Z">
            <w:rPr>
              <w:ins w:id="669" w:author="Reis-Filho, Jorge S./Pathology" w:date="2019-07-13T13:34:00Z"/>
              <w:rFonts w:ascii="Arial" w:eastAsia="Arial" w:hAnsi="Arial" w:cs="Arial"/>
              <w:color w:val="0033CC"/>
              <w:lang w:val="en"/>
            </w:rPr>
          </w:rPrChange>
        </w:rPr>
        <w:pPrChange w:id="670" w:author="Reis-Filho, Jorge S./Pathology" w:date="2019-07-13T13:35:00Z">
          <w:pPr>
            <w:jc w:val="both"/>
          </w:pPr>
        </w:pPrChange>
      </w:pPr>
    </w:p>
    <w:p w14:paraId="1316643D" w14:textId="47A203B0" w:rsidR="00C23ACC" w:rsidRPr="00E716BB" w:rsidRDefault="00C23ACC" w:rsidP="00C23ACC">
      <w:pPr>
        <w:spacing w:line="480" w:lineRule="auto"/>
        <w:rPr>
          <w:ins w:id="671" w:author="Reis-Filho, Jorge S./Pathology" w:date="2019-07-13T13:37:00Z"/>
          <w:rFonts w:ascii="Arial" w:eastAsia="Arial" w:hAnsi="Arial" w:cs="Arial"/>
          <w:color w:val="0033CC"/>
          <w:sz w:val="22"/>
          <w:szCs w:val="22"/>
          <w:lang w:val="en"/>
          <w:rPrChange w:id="672" w:author="Reis-Filho, Jorge S./Pathology" w:date="2019-07-13T23:17:00Z">
            <w:rPr>
              <w:ins w:id="673" w:author="Reis-Filho, Jorge S./Pathology" w:date="2019-07-13T13:37:00Z"/>
              <w:rFonts w:ascii="Arial" w:eastAsia="Arial" w:hAnsi="Arial" w:cs="Arial"/>
              <w:color w:val="0033CC"/>
              <w:lang w:val="en"/>
            </w:rPr>
          </w:rPrChange>
        </w:rPr>
      </w:pPr>
      <w:ins w:id="674" w:author="Reis-Filho, Jorge S./Pathology" w:date="2019-07-13T13:34:00Z">
        <w:r w:rsidRPr="00E716BB">
          <w:rPr>
            <w:rFonts w:ascii="Arial" w:eastAsia="Arial" w:hAnsi="Arial" w:cs="Arial"/>
            <w:color w:val="0033CC"/>
            <w:sz w:val="22"/>
            <w:szCs w:val="22"/>
            <w:lang w:val="en"/>
            <w:rPrChange w:id="675" w:author="Reis-Filho, Jorge S./Pathology" w:date="2019-07-13T23:17:00Z">
              <w:rPr>
                <w:rFonts w:ascii="Arial" w:eastAsia="Arial" w:hAnsi="Arial" w:cs="Arial"/>
                <w:color w:val="0033CC"/>
                <w:lang w:val="en"/>
              </w:rPr>
            </w:rPrChange>
          </w:rPr>
          <w:t>All exams were reviewed by a board-certified radiologist specializing in imaging of the chest, abdomen, and pelvis (</w:t>
        </w:r>
      </w:ins>
      <w:ins w:id="676" w:author="Reis-Filho, Jorge S./Pathology" w:date="2019-07-13T13:37:00Z">
        <w:r w:rsidRPr="00E716BB">
          <w:rPr>
            <w:rFonts w:ascii="Arial" w:eastAsia="Arial" w:hAnsi="Arial" w:cs="Arial"/>
            <w:color w:val="0033CC"/>
            <w:sz w:val="22"/>
            <w:szCs w:val="22"/>
            <w:lang w:val="en"/>
            <w:rPrChange w:id="677" w:author="Reis-Filho, Jorge S./Pathology" w:date="2019-07-13T23:17:00Z">
              <w:rPr>
                <w:rFonts w:ascii="Arial" w:eastAsia="Arial" w:hAnsi="Arial" w:cs="Arial"/>
                <w:color w:val="0033CC"/>
                <w:lang w:val="en"/>
              </w:rPr>
            </w:rPrChange>
          </w:rPr>
          <w:t>KJ</w:t>
        </w:r>
      </w:ins>
      <w:ins w:id="678" w:author="Reis-Filho, Jorge S./Pathology" w:date="2019-07-13T13:34:00Z">
        <w:r w:rsidRPr="00E716BB">
          <w:rPr>
            <w:rFonts w:ascii="Arial" w:eastAsia="Arial" w:hAnsi="Arial" w:cs="Arial"/>
            <w:color w:val="0033CC"/>
            <w:sz w:val="22"/>
            <w:szCs w:val="22"/>
            <w:lang w:val="en"/>
            <w:rPrChange w:id="679" w:author="Reis-Filho, Jorge S./Pathology" w:date="2019-07-13T23:17:00Z">
              <w:rPr>
                <w:rFonts w:ascii="Arial" w:eastAsia="Arial" w:hAnsi="Arial" w:cs="Arial"/>
                <w:color w:val="0033CC"/>
                <w:lang w:val="en"/>
              </w:rPr>
            </w:rPrChange>
          </w:rPr>
          <w:t xml:space="preserve">). All metastatic lesions exceeding 1 cm in diameter were identified. Volumes were measured on all lesions except bone lesions. Bone lesions often have poorly defined borders and overlap the findings in active metastasis vs treated disease. Volumes were measured using the Aquarius </w:t>
        </w:r>
        <w:proofErr w:type="spellStart"/>
        <w:r w:rsidRPr="00E716BB">
          <w:rPr>
            <w:rFonts w:ascii="Arial" w:eastAsia="Arial" w:hAnsi="Arial" w:cs="Arial"/>
            <w:color w:val="0033CC"/>
            <w:sz w:val="22"/>
            <w:szCs w:val="22"/>
            <w:lang w:val="en"/>
            <w:rPrChange w:id="680" w:author="Reis-Filho, Jorge S./Pathology" w:date="2019-07-13T23:17:00Z">
              <w:rPr>
                <w:rFonts w:ascii="Arial" w:eastAsia="Arial" w:hAnsi="Arial" w:cs="Arial"/>
                <w:color w:val="0033CC"/>
                <w:lang w:val="en"/>
              </w:rPr>
            </w:rPrChange>
          </w:rPr>
          <w:t>iNtuition</w:t>
        </w:r>
        <w:proofErr w:type="spellEnd"/>
        <w:r w:rsidRPr="00E716BB">
          <w:rPr>
            <w:rFonts w:ascii="Arial" w:eastAsia="Arial" w:hAnsi="Arial" w:cs="Arial"/>
            <w:color w:val="0033CC"/>
            <w:sz w:val="22"/>
            <w:szCs w:val="22"/>
            <w:lang w:val="en"/>
            <w:rPrChange w:id="681" w:author="Reis-Filho, Jorge S./Pathology" w:date="2019-07-13T23:17:00Z">
              <w:rPr>
                <w:rFonts w:ascii="Arial" w:eastAsia="Arial" w:hAnsi="Arial" w:cs="Arial"/>
                <w:color w:val="0033CC"/>
                <w:lang w:val="en"/>
              </w:rPr>
            </w:rPrChange>
          </w:rPr>
          <w:t xml:space="preserve"> advanced visualization software, version 4.4.</w:t>
        </w:r>
        <w:proofErr w:type="gramStart"/>
        <w:r w:rsidRPr="00E716BB">
          <w:rPr>
            <w:rFonts w:ascii="Arial" w:eastAsia="Arial" w:hAnsi="Arial" w:cs="Arial"/>
            <w:color w:val="0033CC"/>
            <w:sz w:val="22"/>
            <w:szCs w:val="22"/>
            <w:lang w:val="en"/>
            <w:rPrChange w:id="682" w:author="Reis-Filho, Jorge S./Pathology" w:date="2019-07-13T23:17:00Z">
              <w:rPr>
                <w:rFonts w:ascii="Arial" w:eastAsia="Arial" w:hAnsi="Arial" w:cs="Arial"/>
                <w:color w:val="0033CC"/>
                <w:lang w:val="en"/>
              </w:rPr>
            </w:rPrChange>
          </w:rPr>
          <w:t>13.P</w:t>
        </w:r>
        <w:proofErr w:type="gramEnd"/>
        <w:r w:rsidRPr="00E716BB">
          <w:rPr>
            <w:rFonts w:ascii="Arial" w:eastAsia="Arial" w:hAnsi="Arial" w:cs="Arial"/>
            <w:color w:val="0033CC"/>
            <w:sz w:val="22"/>
            <w:szCs w:val="22"/>
            <w:lang w:val="en"/>
            <w:rPrChange w:id="683" w:author="Reis-Filho, Jorge S./Pathology" w:date="2019-07-13T23:17:00Z">
              <w:rPr>
                <w:rFonts w:ascii="Arial" w:eastAsia="Arial" w:hAnsi="Arial" w:cs="Arial"/>
                <w:color w:val="0033CC"/>
                <w:lang w:val="en"/>
              </w:rPr>
            </w:rPrChange>
          </w:rPr>
          <w:t>3 (</w:t>
        </w:r>
        <w:proofErr w:type="spellStart"/>
        <w:r w:rsidRPr="00E716BB">
          <w:rPr>
            <w:rFonts w:ascii="Arial" w:eastAsia="Arial" w:hAnsi="Arial" w:cs="Arial"/>
            <w:color w:val="0033CC"/>
            <w:sz w:val="22"/>
            <w:szCs w:val="22"/>
            <w:lang w:val="en"/>
            <w:rPrChange w:id="684" w:author="Reis-Filho, Jorge S./Pathology" w:date="2019-07-13T23:17:00Z">
              <w:rPr>
                <w:rFonts w:ascii="Arial" w:eastAsia="Arial" w:hAnsi="Arial" w:cs="Arial"/>
                <w:color w:val="0033CC"/>
                <w:lang w:val="en"/>
              </w:rPr>
            </w:rPrChange>
          </w:rPr>
          <w:t>TeraRecon</w:t>
        </w:r>
        <w:proofErr w:type="spellEnd"/>
        <w:r w:rsidRPr="00E716BB">
          <w:rPr>
            <w:rFonts w:ascii="Arial" w:eastAsia="Arial" w:hAnsi="Arial" w:cs="Arial"/>
            <w:color w:val="0033CC"/>
            <w:sz w:val="22"/>
            <w:szCs w:val="22"/>
            <w:lang w:val="en"/>
            <w:rPrChange w:id="685" w:author="Reis-Filho, Jorge S./Pathology" w:date="2019-07-13T23:17:00Z">
              <w:rPr>
                <w:rFonts w:ascii="Arial" w:eastAsia="Arial" w:hAnsi="Arial" w:cs="Arial"/>
                <w:color w:val="0033CC"/>
                <w:lang w:val="en"/>
              </w:rPr>
            </w:rPrChange>
          </w:rPr>
          <w:t>, Inc, Foster City, CA).</w:t>
        </w:r>
      </w:ins>
      <w:ins w:id="686" w:author="Reis-Filho, Jorge S./Pathology" w:date="2019-07-13T13:43:00Z">
        <w:r w:rsidR="009E2F97" w:rsidRPr="00E716BB">
          <w:rPr>
            <w:rFonts w:ascii="Arial" w:eastAsia="Arial" w:hAnsi="Arial" w:cs="Arial"/>
            <w:color w:val="0033CC"/>
            <w:sz w:val="22"/>
            <w:szCs w:val="22"/>
            <w:lang w:val="en"/>
          </w:rPr>
          <w:t xml:space="preserve"> Of the 77 patients with available volumetric assessment, 34 </w:t>
        </w:r>
      </w:ins>
      <w:ins w:id="687" w:author="Reis-Filho, Jorge S./Pathology" w:date="2019-07-13T22:18:00Z">
        <w:r w:rsidR="00BE6275" w:rsidRPr="00E716BB">
          <w:rPr>
            <w:rFonts w:ascii="Arial" w:eastAsia="Arial" w:hAnsi="Arial" w:cs="Arial"/>
            <w:color w:val="0033CC"/>
            <w:sz w:val="22"/>
            <w:szCs w:val="22"/>
            <w:lang w:val="en"/>
          </w:rPr>
          <w:t xml:space="preserve">MBC </w:t>
        </w:r>
      </w:ins>
      <w:ins w:id="688" w:author="Reis-Filho, Jorge S./Pathology" w:date="2019-07-13T13:43:00Z">
        <w:r w:rsidR="009E2F97" w:rsidRPr="00E716BB">
          <w:rPr>
            <w:rFonts w:ascii="Arial" w:eastAsia="Arial" w:hAnsi="Arial" w:cs="Arial"/>
            <w:color w:val="0033CC"/>
            <w:sz w:val="22"/>
            <w:szCs w:val="22"/>
            <w:lang w:val="en"/>
          </w:rPr>
          <w:t xml:space="preserve">and 29 </w:t>
        </w:r>
      </w:ins>
      <w:ins w:id="689" w:author="Reis-Filho, Jorge S./Pathology" w:date="2019-07-13T22:18:00Z">
        <w:r w:rsidR="00BE6275" w:rsidRPr="00E716BB">
          <w:rPr>
            <w:rFonts w:ascii="Arial" w:eastAsia="Arial" w:hAnsi="Arial" w:cs="Arial"/>
            <w:color w:val="0033CC"/>
            <w:sz w:val="22"/>
            <w:szCs w:val="22"/>
            <w:lang w:val="en"/>
          </w:rPr>
          <w:t xml:space="preserve">NSCLC </w:t>
        </w:r>
      </w:ins>
      <w:ins w:id="690" w:author="Reis-Filho, Jorge S./Pathology" w:date="2019-07-13T13:43:00Z">
        <w:r w:rsidR="009E2F97" w:rsidRPr="00E716BB">
          <w:rPr>
            <w:rFonts w:ascii="Arial" w:eastAsia="Arial" w:hAnsi="Arial" w:cs="Arial"/>
            <w:color w:val="0033CC"/>
            <w:sz w:val="22"/>
            <w:szCs w:val="22"/>
            <w:lang w:val="en"/>
          </w:rPr>
          <w:t xml:space="preserve">patients had evaluable </w:t>
        </w:r>
        <w:proofErr w:type="spellStart"/>
        <w:r w:rsidR="009E2F97" w:rsidRPr="00E716BB">
          <w:rPr>
            <w:rFonts w:ascii="Arial" w:eastAsia="Arial" w:hAnsi="Arial" w:cs="Arial"/>
            <w:color w:val="0033CC"/>
            <w:sz w:val="22"/>
            <w:szCs w:val="22"/>
            <w:lang w:val="en"/>
          </w:rPr>
          <w:t>ctDNA</w:t>
        </w:r>
        <w:proofErr w:type="spellEnd"/>
        <w:r w:rsidR="009E2F97" w:rsidRPr="00E716BB">
          <w:rPr>
            <w:rFonts w:ascii="Arial" w:eastAsia="Arial" w:hAnsi="Arial" w:cs="Arial"/>
            <w:color w:val="0033CC"/>
            <w:sz w:val="22"/>
            <w:szCs w:val="22"/>
            <w:lang w:val="en"/>
          </w:rPr>
          <w:t xml:space="preserve"> fraction and included in this analysis.</w:t>
        </w:r>
      </w:ins>
    </w:p>
    <w:p w14:paraId="7EBF4F41" w14:textId="440AB147" w:rsidR="00C23ACC" w:rsidRPr="00E716BB" w:rsidRDefault="00C23ACC" w:rsidP="00C23ACC">
      <w:pPr>
        <w:spacing w:line="480" w:lineRule="auto"/>
        <w:rPr>
          <w:ins w:id="691" w:author="Reis-Filho, Jorge S./Pathology" w:date="2019-07-13T13:37:00Z"/>
          <w:rFonts w:ascii="Arial" w:eastAsia="Arial" w:hAnsi="Arial" w:cs="Arial"/>
          <w:color w:val="0033CC"/>
          <w:sz w:val="22"/>
          <w:szCs w:val="22"/>
          <w:lang w:val="en"/>
          <w:rPrChange w:id="692" w:author="Reis-Filho, Jorge S./Pathology" w:date="2019-07-13T23:17:00Z">
            <w:rPr>
              <w:ins w:id="693" w:author="Reis-Filho, Jorge S./Pathology" w:date="2019-07-13T13:37:00Z"/>
              <w:rFonts w:ascii="Arial" w:eastAsia="Arial" w:hAnsi="Arial" w:cs="Arial"/>
              <w:color w:val="0033CC"/>
              <w:lang w:val="en"/>
            </w:rPr>
          </w:rPrChange>
        </w:rPr>
      </w:pPr>
    </w:p>
    <w:p w14:paraId="693FD891" w14:textId="686621B4" w:rsidR="00C23ACC" w:rsidRPr="00E716BB" w:rsidRDefault="00C23ACC">
      <w:pPr>
        <w:spacing w:line="480" w:lineRule="auto"/>
        <w:rPr>
          <w:ins w:id="694" w:author="Reis-Filho, Jorge S./Pathology" w:date="2019-07-13T14:13:00Z"/>
          <w:rFonts w:ascii="Arial" w:eastAsia="Arial" w:hAnsi="Arial" w:cs="Arial"/>
          <w:color w:val="0033CC"/>
          <w:sz w:val="22"/>
          <w:szCs w:val="22"/>
        </w:rPr>
      </w:pPr>
      <w:ins w:id="695" w:author="Reis-Filho, Jorge S./Pathology" w:date="2019-07-13T13:38:00Z">
        <w:r w:rsidRPr="00E716BB">
          <w:rPr>
            <w:rFonts w:ascii="Arial" w:eastAsia="Arial" w:hAnsi="Arial" w:cs="Arial"/>
            <w:color w:val="0033CC"/>
            <w:sz w:val="22"/>
            <w:szCs w:val="22"/>
            <w:rPrChange w:id="696" w:author="Reis-Filho, Jorge S./Pathology" w:date="2019-07-13T23:17:00Z">
              <w:rPr>
                <w:rFonts w:ascii="Arial" w:eastAsia="Arial" w:hAnsi="Arial" w:cs="Arial"/>
                <w:color w:val="0033CC"/>
              </w:rPr>
            </w:rPrChange>
          </w:rPr>
          <w:t xml:space="preserve">Given that the majority of </w:t>
        </w:r>
      </w:ins>
      <w:ins w:id="697" w:author="Reis-Filho, Jorge S./Pathology" w:date="2019-07-13T13:39:00Z">
        <w:r w:rsidRPr="00E716BB">
          <w:rPr>
            <w:rFonts w:ascii="Arial" w:eastAsia="Arial" w:hAnsi="Arial" w:cs="Arial"/>
            <w:color w:val="0033CC"/>
            <w:sz w:val="22"/>
            <w:szCs w:val="22"/>
            <w:rPrChange w:id="698" w:author="Reis-Filho, Jorge S./Pathology" w:date="2019-07-13T23:17:00Z">
              <w:rPr>
                <w:rFonts w:ascii="Arial" w:eastAsia="Arial" w:hAnsi="Arial" w:cs="Arial"/>
                <w:color w:val="0033CC"/>
              </w:rPr>
            </w:rPrChange>
          </w:rPr>
          <w:t xml:space="preserve">CRPC </w:t>
        </w:r>
      </w:ins>
      <w:ins w:id="699" w:author="Reis-Filho, Jorge S./Pathology" w:date="2019-07-13T13:38:00Z">
        <w:r w:rsidRPr="00E716BB">
          <w:rPr>
            <w:rFonts w:ascii="Arial" w:eastAsia="Arial" w:hAnsi="Arial" w:cs="Arial"/>
            <w:color w:val="0033CC"/>
            <w:sz w:val="22"/>
            <w:szCs w:val="22"/>
            <w:rPrChange w:id="700" w:author="Reis-Filho, Jorge S./Pathology" w:date="2019-07-13T23:17:00Z">
              <w:rPr>
                <w:rFonts w:ascii="Arial" w:eastAsia="Arial" w:hAnsi="Arial" w:cs="Arial"/>
                <w:color w:val="0033CC"/>
              </w:rPr>
            </w:rPrChange>
          </w:rPr>
          <w:t>patients included in this study had extensive bone disease and had undergone bone scans prior to enrollment in the study</w:t>
        </w:r>
      </w:ins>
      <w:ins w:id="701" w:author="Reis-Filho, Jorge S./Pathology" w:date="2019-07-13T13:39:00Z">
        <w:r w:rsidRPr="00E716BB">
          <w:rPr>
            <w:rFonts w:ascii="Arial" w:eastAsia="Arial" w:hAnsi="Arial" w:cs="Arial"/>
            <w:color w:val="0033CC"/>
            <w:sz w:val="22"/>
            <w:szCs w:val="22"/>
            <w:rPrChange w:id="702" w:author="Reis-Filho, Jorge S./Pathology" w:date="2019-07-13T23:17:00Z">
              <w:rPr>
                <w:rFonts w:ascii="Arial" w:eastAsia="Arial" w:hAnsi="Arial" w:cs="Arial"/>
                <w:color w:val="0033CC"/>
              </w:rPr>
            </w:rPrChange>
          </w:rPr>
          <w:t xml:space="preserve">, </w:t>
        </w:r>
      </w:ins>
      <w:ins w:id="703" w:author="Reis-Filho, Jorge S./Pathology" w:date="2019-07-13T13:38:00Z">
        <w:r w:rsidRPr="00E716BB">
          <w:rPr>
            <w:rFonts w:ascii="Arial" w:eastAsia="Arial" w:hAnsi="Arial" w:cs="Arial"/>
            <w:color w:val="0033CC"/>
            <w:sz w:val="22"/>
            <w:szCs w:val="22"/>
            <w:rPrChange w:id="704" w:author="Reis-Filho, Jorge S./Pathology" w:date="2019-07-13T23:17:00Z">
              <w:rPr>
                <w:rFonts w:ascii="Arial" w:eastAsia="Arial" w:hAnsi="Arial" w:cs="Arial"/>
                <w:color w:val="0033CC"/>
              </w:rPr>
            </w:rPrChange>
          </w:rPr>
          <w:t xml:space="preserve">the approach employed for the volumetric assessment of disease </w:t>
        </w:r>
      </w:ins>
      <w:ins w:id="705" w:author="Reis-Filho, Jorge S./Pathology" w:date="2019-07-13T13:39:00Z">
        <w:r w:rsidRPr="00E716BB">
          <w:rPr>
            <w:rFonts w:ascii="Arial" w:eastAsia="Arial" w:hAnsi="Arial" w:cs="Arial"/>
            <w:color w:val="0033CC"/>
            <w:sz w:val="22"/>
            <w:szCs w:val="22"/>
            <w:rPrChange w:id="706" w:author="Reis-Filho, Jorge S./Pathology" w:date="2019-07-13T23:17:00Z">
              <w:rPr>
                <w:rFonts w:ascii="Arial" w:eastAsia="Arial" w:hAnsi="Arial" w:cs="Arial"/>
                <w:color w:val="0033CC"/>
              </w:rPr>
            </w:rPrChange>
          </w:rPr>
          <w:t xml:space="preserve">burden </w:t>
        </w:r>
      </w:ins>
      <w:ins w:id="707" w:author="Reis-Filho, Jorge S./Pathology" w:date="2019-07-13T13:38:00Z">
        <w:r w:rsidRPr="00E716BB">
          <w:rPr>
            <w:rFonts w:ascii="Arial" w:eastAsia="Arial" w:hAnsi="Arial" w:cs="Arial"/>
            <w:color w:val="0033CC"/>
            <w:sz w:val="22"/>
            <w:szCs w:val="22"/>
            <w:rPrChange w:id="708" w:author="Reis-Filho, Jorge S./Pathology" w:date="2019-07-13T23:17:00Z">
              <w:rPr>
                <w:rFonts w:ascii="Arial" w:eastAsia="Arial" w:hAnsi="Arial" w:cs="Arial"/>
                <w:color w:val="0033CC"/>
              </w:rPr>
            </w:rPrChange>
          </w:rPr>
          <w:t xml:space="preserve">was different from that used for </w:t>
        </w:r>
      </w:ins>
      <w:ins w:id="709" w:author="Reis-Filho, Jorge S./Pathology" w:date="2019-07-13T22:18:00Z">
        <w:r w:rsidR="00BE6275" w:rsidRPr="00E716BB">
          <w:rPr>
            <w:rFonts w:ascii="Arial" w:eastAsia="Arial" w:hAnsi="Arial" w:cs="Arial"/>
            <w:color w:val="0033CC"/>
            <w:sz w:val="22"/>
            <w:szCs w:val="22"/>
          </w:rPr>
          <w:t>MBCs and NSCLCs</w:t>
        </w:r>
      </w:ins>
      <w:ins w:id="710" w:author="Reis-Filho, Jorge S./Pathology" w:date="2019-07-13T13:38:00Z">
        <w:r w:rsidRPr="00E716BB">
          <w:rPr>
            <w:rFonts w:ascii="Arial" w:eastAsia="Arial" w:hAnsi="Arial" w:cs="Arial"/>
            <w:color w:val="0033CC"/>
            <w:sz w:val="22"/>
            <w:szCs w:val="22"/>
            <w:rPrChange w:id="711" w:author="Reis-Filho, Jorge S./Pathology" w:date="2019-07-13T23:17:00Z">
              <w:rPr>
                <w:rFonts w:ascii="Arial" w:eastAsia="Arial" w:hAnsi="Arial" w:cs="Arial"/>
                <w:color w:val="0033CC"/>
              </w:rPr>
            </w:rPrChange>
          </w:rPr>
          <w:t xml:space="preserve">. </w:t>
        </w:r>
      </w:ins>
      <w:ins w:id="712" w:author="Reis-Filho, Jorge S./Pathology" w:date="2019-07-13T13:39:00Z">
        <w:r w:rsidRPr="00E716BB">
          <w:rPr>
            <w:rFonts w:ascii="Arial" w:eastAsia="Arial" w:hAnsi="Arial" w:cs="Arial"/>
            <w:color w:val="0033CC"/>
            <w:sz w:val="22"/>
            <w:szCs w:val="22"/>
            <w:rPrChange w:id="713" w:author="Reis-Filho, Jorge S./Pathology" w:date="2019-07-13T23:17:00Z">
              <w:rPr>
                <w:rFonts w:ascii="Arial" w:eastAsia="Arial" w:hAnsi="Arial" w:cs="Arial"/>
                <w:color w:val="0033CC"/>
              </w:rPr>
            </w:rPrChange>
          </w:rPr>
          <w:t>W</w:t>
        </w:r>
      </w:ins>
      <w:ins w:id="714" w:author="Reis-Filho, Jorge S./Pathology" w:date="2019-07-13T13:38:00Z">
        <w:r w:rsidRPr="00E716BB">
          <w:rPr>
            <w:rFonts w:ascii="Arial" w:eastAsia="Arial" w:hAnsi="Arial" w:cs="Arial"/>
            <w:color w:val="0033CC"/>
            <w:sz w:val="22"/>
            <w:szCs w:val="22"/>
            <w:rPrChange w:id="715" w:author="Reis-Filho, Jorge S./Pathology" w:date="2019-07-13T23:17:00Z">
              <w:rPr>
                <w:rFonts w:ascii="Arial" w:eastAsia="Arial" w:hAnsi="Arial" w:cs="Arial"/>
                <w:color w:val="0033CC"/>
              </w:rPr>
            </w:rPrChange>
          </w:rPr>
          <w:t>e obtained the automated bone scan index (</w:t>
        </w:r>
        <w:proofErr w:type="spellStart"/>
        <w:r w:rsidRPr="00E716BB">
          <w:rPr>
            <w:rFonts w:ascii="Arial" w:eastAsia="Arial" w:hAnsi="Arial" w:cs="Arial"/>
            <w:color w:val="0033CC"/>
            <w:sz w:val="22"/>
            <w:szCs w:val="22"/>
            <w:rPrChange w:id="716" w:author="Reis-Filho, Jorge S./Pathology" w:date="2019-07-13T23:17:00Z">
              <w:rPr>
                <w:rFonts w:ascii="Arial" w:eastAsia="Arial" w:hAnsi="Arial" w:cs="Arial"/>
                <w:color w:val="0033CC"/>
              </w:rPr>
            </w:rPrChange>
          </w:rPr>
          <w:t>aBSI</w:t>
        </w:r>
      </w:ins>
      <w:proofErr w:type="spellEnd"/>
      <w:ins w:id="717" w:author="Reis-Filho, Jorge S./Pathology" w:date="2019-07-13T13:40:00Z">
        <w:r w:rsidRPr="00E716BB">
          <w:rPr>
            <w:rFonts w:ascii="Arial" w:eastAsia="Arial" w:hAnsi="Arial" w:cs="Arial"/>
            <w:color w:val="0033CC"/>
            <w:sz w:val="22"/>
            <w:szCs w:val="22"/>
            <w:rPrChange w:id="718" w:author="Reis-Filho, Jorge S./Pathology" w:date="2019-07-13T23:17:00Z">
              <w:rPr>
                <w:rFonts w:ascii="Arial" w:eastAsia="Arial" w:hAnsi="Arial" w:cs="Arial"/>
                <w:color w:val="0033CC"/>
              </w:rPr>
            </w:rPrChange>
          </w:rPr>
          <w:t xml:space="preserve">, platform version 3.3, EXINI Diagnostics AB, </w:t>
        </w:r>
        <w:r w:rsidRPr="00E716BB">
          <w:rPr>
            <w:rFonts w:ascii="Arial" w:eastAsia="Arial" w:hAnsi="Arial" w:cs="Arial"/>
            <w:color w:val="0033CC"/>
            <w:sz w:val="22"/>
            <w:szCs w:val="22"/>
            <w:rPrChange w:id="719" w:author="Reis-Filho, Jorge S./Pathology" w:date="2019-07-13T23:17:00Z">
              <w:rPr>
                <w:rFonts w:ascii="Arial" w:eastAsia="Arial" w:hAnsi="Arial" w:cs="Arial"/>
                <w:color w:val="0033CC"/>
              </w:rPr>
            </w:rPrChange>
          </w:rPr>
          <w:lastRenderedPageBreak/>
          <w:t>Lund, Sweden</w:t>
        </w:r>
      </w:ins>
      <w:ins w:id="720" w:author="Reis-Filho, Jorge S./Pathology" w:date="2019-07-13T13:38:00Z">
        <w:r w:rsidRPr="00E716BB">
          <w:rPr>
            <w:rFonts w:ascii="Arial" w:eastAsia="Arial" w:hAnsi="Arial" w:cs="Arial"/>
            <w:color w:val="0033CC"/>
            <w:sz w:val="22"/>
            <w:szCs w:val="22"/>
            <w:rPrChange w:id="721" w:author="Reis-Filho, Jorge S./Pathology" w:date="2019-07-13T23:17:00Z">
              <w:rPr>
                <w:rFonts w:ascii="Arial" w:eastAsia="Arial" w:hAnsi="Arial" w:cs="Arial"/>
                <w:color w:val="0033CC"/>
              </w:rPr>
            </w:rPrChange>
          </w:rPr>
          <w:t>)</w:t>
        </w:r>
      </w:ins>
      <w:ins w:id="722" w:author="Reis-Filho, Jorge S./Pathology" w:date="2019-07-13T13:39:00Z">
        <w:r w:rsidRPr="00E716BB">
          <w:rPr>
            <w:rFonts w:ascii="Arial" w:eastAsia="Arial" w:hAnsi="Arial" w:cs="Arial"/>
            <w:color w:val="0033CC"/>
            <w:sz w:val="22"/>
            <w:szCs w:val="22"/>
            <w:rPrChange w:id="723" w:author="Reis-Filho, Jorge S./Pathology" w:date="2019-07-13T23:17:00Z">
              <w:rPr>
                <w:rFonts w:ascii="Arial" w:eastAsia="Arial" w:hAnsi="Arial" w:cs="Arial"/>
                <w:color w:val="0033CC"/>
              </w:rPr>
            </w:rPrChange>
          </w:rPr>
          <w:t>, a fully quantitative assessment of a patient’s bony disease on a bone scan that reports the number of lesions, area and the fraction of the total skeleton weight that is involved by tumor,</w:t>
        </w:r>
      </w:ins>
      <w:ins w:id="724" w:author="Reis-Filho, Jorge S./Pathology" w:date="2019-07-13T13:38:00Z">
        <w:r w:rsidRPr="00E716BB">
          <w:rPr>
            <w:rFonts w:ascii="Arial" w:eastAsia="Arial" w:hAnsi="Arial" w:cs="Arial"/>
            <w:color w:val="0033CC"/>
            <w:sz w:val="22"/>
            <w:szCs w:val="22"/>
            <w:rPrChange w:id="725" w:author="Reis-Filho, Jorge S./Pathology" w:date="2019-07-13T23:17:00Z">
              <w:rPr>
                <w:rFonts w:ascii="Arial" w:eastAsia="Arial" w:hAnsi="Arial" w:cs="Arial"/>
                <w:color w:val="0033CC"/>
              </w:rPr>
            </w:rPrChange>
          </w:rPr>
          <w:t xml:space="preserve"> as a proxy for bone disease burden. The methodology of the automated platform has been described in previous studies (PMID: 22306323). In brief, a neural network automatically segments the different anatomical regions of the skeleton followed by detection and classification of the abnormal hotspots. The weight fraction of the skeleton for each metastatic hotspot was calculated and the </w:t>
        </w:r>
      </w:ins>
      <w:proofErr w:type="spellStart"/>
      <w:ins w:id="726" w:author="Reis-Filho, Jorge S./Pathology" w:date="2019-07-13T13:40:00Z">
        <w:r w:rsidRPr="00E716BB">
          <w:rPr>
            <w:rFonts w:ascii="Arial" w:eastAsia="Arial" w:hAnsi="Arial" w:cs="Arial"/>
            <w:color w:val="0033CC"/>
            <w:sz w:val="22"/>
            <w:szCs w:val="22"/>
            <w:rPrChange w:id="727" w:author="Reis-Filho, Jorge S./Pathology" w:date="2019-07-13T23:17:00Z">
              <w:rPr>
                <w:rFonts w:ascii="Arial" w:eastAsia="Arial" w:hAnsi="Arial" w:cs="Arial"/>
                <w:color w:val="0033CC"/>
              </w:rPr>
            </w:rPrChange>
          </w:rPr>
          <w:t>a</w:t>
        </w:r>
      </w:ins>
      <w:ins w:id="728" w:author="Reis-Filho, Jorge S./Pathology" w:date="2019-07-13T13:38:00Z">
        <w:r w:rsidRPr="00E716BB">
          <w:rPr>
            <w:rFonts w:ascii="Arial" w:eastAsia="Arial" w:hAnsi="Arial" w:cs="Arial"/>
            <w:color w:val="0033CC"/>
            <w:sz w:val="22"/>
            <w:szCs w:val="22"/>
            <w:rPrChange w:id="729" w:author="Reis-Filho, Jorge S./Pathology" w:date="2019-07-13T23:17:00Z">
              <w:rPr>
                <w:rFonts w:ascii="Arial" w:eastAsia="Arial" w:hAnsi="Arial" w:cs="Arial"/>
                <w:color w:val="0033CC"/>
              </w:rPr>
            </w:rPrChange>
          </w:rPr>
          <w:t>BSI</w:t>
        </w:r>
        <w:proofErr w:type="spellEnd"/>
        <w:r w:rsidRPr="00E716BB">
          <w:rPr>
            <w:rFonts w:ascii="Arial" w:eastAsia="Arial" w:hAnsi="Arial" w:cs="Arial"/>
            <w:color w:val="0033CC"/>
            <w:sz w:val="22"/>
            <w:szCs w:val="22"/>
            <w:rPrChange w:id="730" w:author="Reis-Filho, Jorge S./Pathology" w:date="2019-07-13T23:17:00Z">
              <w:rPr>
                <w:rFonts w:ascii="Arial" w:eastAsia="Arial" w:hAnsi="Arial" w:cs="Arial"/>
                <w:color w:val="0033CC"/>
              </w:rPr>
            </w:rPrChange>
          </w:rPr>
          <w:t xml:space="preserve"> was calculated as the sum of all such fractions. The </w:t>
        </w:r>
        <w:proofErr w:type="spellStart"/>
        <w:r w:rsidRPr="00E716BB">
          <w:rPr>
            <w:rFonts w:ascii="Arial" w:eastAsia="Arial" w:hAnsi="Arial" w:cs="Arial"/>
            <w:color w:val="0033CC"/>
            <w:sz w:val="22"/>
            <w:szCs w:val="22"/>
            <w:rPrChange w:id="731" w:author="Reis-Filho, Jorge S./Pathology" w:date="2019-07-13T23:17:00Z">
              <w:rPr>
                <w:rFonts w:ascii="Arial" w:eastAsia="Arial" w:hAnsi="Arial" w:cs="Arial"/>
                <w:color w:val="0033CC"/>
              </w:rPr>
            </w:rPrChange>
          </w:rPr>
          <w:t>aBSI</w:t>
        </w:r>
        <w:proofErr w:type="spellEnd"/>
        <w:r w:rsidRPr="00E716BB">
          <w:rPr>
            <w:rFonts w:ascii="Arial" w:eastAsia="Arial" w:hAnsi="Arial" w:cs="Arial"/>
            <w:color w:val="0033CC"/>
            <w:sz w:val="22"/>
            <w:szCs w:val="22"/>
            <w:rPrChange w:id="732" w:author="Reis-Filho, Jorge S./Pathology" w:date="2019-07-13T23:17:00Z">
              <w:rPr>
                <w:rFonts w:ascii="Arial" w:eastAsia="Arial" w:hAnsi="Arial" w:cs="Arial"/>
                <w:color w:val="0033CC"/>
              </w:rPr>
            </w:rPrChange>
          </w:rPr>
          <w:t xml:space="preserve"> method utilized in this study has undergone rigorous pre-analytical and analytical validation as an objective measure of the quantitative change in disease burden bone scans and has been shown to be a prognostic biomarker in patients with </w:t>
        </w:r>
      </w:ins>
      <w:ins w:id="733" w:author="Reis-Filho, Jorge S./Pathology" w:date="2019-07-13T22:19:00Z">
        <w:r w:rsidR="00BE6275" w:rsidRPr="00E716BB">
          <w:rPr>
            <w:rFonts w:ascii="Arial" w:eastAsia="Arial" w:hAnsi="Arial" w:cs="Arial"/>
            <w:color w:val="0033CC"/>
            <w:sz w:val="22"/>
            <w:szCs w:val="22"/>
          </w:rPr>
          <w:t xml:space="preserve">CRPC </w:t>
        </w:r>
      </w:ins>
      <w:ins w:id="734" w:author="Reis-Filho, Jorge S./Pathology" w:date="2019-07-13T13:38:00Z">
        <w:r w:rsidRPr="00E716BB">
          <w:rPr>
            <w:rFonts w:ascii="Arial" w:eastAsia="Arial" w:hAnsi="Arial" w:cs="Arial"/>
            <w:color w:val="0033CC"/>
            <w:sz w:val="22"/>
            <w:szCs w:val="22"/>
            <w:rPrChange w:id="735" w:author="Reis-Filho, Jorge S./Pathology" w:date="2019-07-13T23:17:00Z">
              <w:rPr>
                <w:rFonts w:ascii="Arial" w:eastAsia="Arial" w:hAnsi="Arial" w:cs="Arial"/>
                <w:color w:val="0033CC"/>
              </w:rPr>
            </w:rPrChange>
          </w:rPr>
          <w:t>(PMID: 29799999).</w:t>
        </w:r>
      </w:ins>
      <w:ins w:id="736" w:author="Reis-Filho, Jorge S./Pathology" w:date="2019-07-13T13:43:00Z">
        <w:r w:rsidR="009E2F97" w:rsidRPr="00E716BB">
          <w:rPr>
            <w:rFonts w:ascii="Arial" w:eastAsia="Arial" w:hAnsi="Arial" w:cs="Arial"/>
            <w:color w:val="0033CC"/>
            <w:sz w:val="22"/>
            <w:szCs w:val="22"/>
            <w:rPrChange w:id="737" w:author="Reis-Filho, Jorge S./Pathology" w:date="2019-07-13T23:17:00Z">
              <w:rPr>
                <w:rFonts w:ascii="Arial" w:eastAsia="Arial" w:hAnsi="Arial" w:cs="Arial"/>
                <w:color w:val="0033CC"/>
              </w:rPr>
            </w:rPrChange>
          </w:rPr>
          <w:t xml:space="preserve"> </w:t>
        </w:r>
      </w:ins>
    </w:p>
    <w:p w14:paraId="59397CCC" w14:textId="77777777" w:rsidR="000B792C" w:rsidRPr="009E2F97" w:rsidRDefault="000B792C">
      <w:pPr>
        <w:spacing w:line="480" w:lineRule="auto"/>
        <w:rPr>
          <w:ins w:id="738" w:author="Reis-Filho, Jorge S./Pathology" w:date="2019-07-13T13:34:00Z"/>
          <w:rFonts w:ascii="Arial" w:eastAsia="Arial" w:hAnsi="Arial" w:cs="Arial"/>
          <w:color w:val="0033CC"/>
          <w:sz w:val="22"/>
          <w:szCs w:val="22"/>
          <w:lang w:val="en"/>
          <w:rPrChange w:id="739" w:author="Reis-Filho, Jorge S./Pathology" w:date="2019-07-13T13:50:00Z">
            <w:rPr>
              <w:ins w:id="740" w:author="Reis-Filho, Jorge S./Pathology" w:date="2019-07-13T13:34:00Z"/>
              <w:rFonts w:ascii="Arial" w:eastAsia="Arial" w:hAnsi="Arial" w:cs="Arial"/>
              <w:color w:val="0033CC"/>
              <w:lang w:val="en"/>
            </w:rPr>
          </w:rPrChange>
        </w:rPr>
        <w:pPrChange w:id="741" w:author="Reis-Filho, Jorge S./Pathology" w:date="2019-07-13T13:39:00Z">
          <w:pPr>
            <w:jc w:val="both"/>
          </w:pPr>
        </w:pPrChange>
      </w:pPr>
    </w:p>
    <w:p w14:paraId="63165791" w14:textId="5372449F" w:rsidR="00C23ACC" w:rsidDel="009E2F97" w:rsidRDefault="00C23ACC" w:rsidP="00AE24DE">
      <w:pPr>
        <w:pStyle w:val="Heading2"/>
        <w:jc w:val="left"/>
        <w:rPr>
          <w:del w:id="742" w:author="Reis-Filho, Jorge S./Pathology" w:date="2019-07-13T13:40:00Z"/>
          <w:color w:val="000000" w:themeColor="text1"/>
        </w:rPr>
      </w:pPr>
    </w:p>
    <w:p w14:paraId="61BF6113" w14:textId="77777777" w:rsidR="009E2F97" w:rsidRPr="009E2F97" w:rsidRDefault="009E2F97">
      <w:pPr>
        <w:rPr>
          <w:ins w:id="743" w:author="Reis-Filho, Jorge S./Pathology" w:date="2019-07-13T13:51:00Z"/>
          <w:rFonts w:eastAsia="Arial"/>
          <w:rPrChange w:id="744" w:author="Reis-Filho, Jorge S./Pathology" w:date="2019-07-13T13:51:00Z">
            <w:rPr>
              <w:ins w:id="745" w:author="Reis-Filho, Jorge S./Pathology" w:date="2019-07-13T13:51:00Z"/>
              <w:rFonts w:ascii="Arial" w:eastAsia="Arial" w:hAnsi="Arial" w:cs="Arial"/>
              <w:color w:val="000000" w:themeColor="text1"/>
              <w:sz w:val="22"/>
            </w:rPr>
          </w:rPrChange>
        </w:rPr>
        <w:pPrChange w:id="746" w:author="Reis-Filho, Jorge S./Pathology" w:date="2019-07-13T13:51:00Z">
          <w:pPr>
            <w:spacing w:line="480" w:lineRule="auto"/>
          </w:pPr>
        </w:pPrChange>
      </w:pPr>
    </w:p>
    <w:p w14:paraId="5CC826F0" w14:textId="29ED1946" w:rsidR="004C10F5" w:rsidRPr="000D6494" w:rsidDel="00C23ACC" w:rsidRDefault="004C10F5" w:rsidP="00AE24DE">
      <w:pPr>
        <w:spacing w:line="480" w:lineRule="auto"/>
        <w:rPr>
          <w:del w:id="747" w:author="Reis-Filho, Jorge S./Pathology" w:date="2019-07-13T13:40:00Z"/>
          <w:rFonts w:ascii="Arial" w:eastAsia="Arial" w:hAnsi="Arial" w:cs="Arial"/>
          <w:color w:val="000000" w:themeColor="text1"/>
          <w:sz w:val="22"/>
        </w:rPr>
      </w:pPr>
    </w:p>
    <w:p w14:paraId="058AAD0B" w14:textId="77777777" w:rsidR="004C10F5" w:rsidRPr="00CB7AF6" w:rsidRDefault="004C10F5" w:rsidP="00AE24DE">
      <w:pPr>
        <w:pStyle w:val="Heading2"/>
        <w:jc w:val="left"/>
        <w:rPr>
          <w:color w:val="000000" w:themeColor="text1"/>
        </w:rPr>
      </w:pPr>
      <w:bookmarkStart w:id="748" w:name="_dmgjcgs9a3uc" w:colFirst="0" w:colLast="0"/>
      <w:bookmarkEnd w:id="748"/>
      <w:r w:rsidRPr="00CB7AF6">
        <w:rPr>
          <w:color w:val="000000" w:themeColor="text1"/>
        </w:rPr>
        <w:t>Mutation burden and association with age at diagnosis</w:t>
      </w:r>
    </w:p>
    <w:p w14:paraId="341D2908"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Mutation burden was calculated as the number of nonsynonymous mutations per megabase pair of </w:t>
      </w:r>
      <w:proofErr w:type="gramStart"/>
      <w:r w:rsidRPr="00CB7AF6">
        <w:rPr>
          <w:rFonts w:ascii="Arial" w:eastAsia="Arial" w:hAnsi="Arial" w:cs="Arial"/>
          <w:color w:val="000000" w:themeColor="text1"/>
          <w:sz w:val="22"/>
        </w:rPr>
        <w:t>genome</w:t>
      </w:r>
      <w:proofErr w:type="gramEnd"/>
      <w:r w:rsidRPr="00CB7AF6">
        <w:rPr>
          <w:rFonts w:ascii="Arial" w:eastAsia="Arial" w:hAnsi="Arial" w:cs="Arial"/>
          <w:color w:val="000000" w:themeColor="text1"/>
          <w:sz w:val="22"/>
        </w:rPr>
        <w:t xml:space="preserve"> sequenced. The relationship of mutation burden with age and cancer status was examined by fitting a zero-inflated Poisson regression with an additional term for cancer status. To assess the age relationship with variant source, the analysis above was stratified by variant source of origin.</w:t>
      </w:r>
    </w:p>
    <w:p w14:paraId="5DBBEDEC" w14:textId="77777777" w:rsidR="004C10F5" w:rsidRPr="00CB7AF6" w:rsidRDefault="004C10F5" w:rsidP="00AE24DE">
      <w:pPr>
        <w:spacing w:line="480" w:lineRule="auto"/>
        <w:rPr>
          <w:rFonts w:ascii="Arial" w:eastAsia="Arial" w:hAnsi="Arial" w:cs="Arial"/>
          <w:color w:val="000000" w:themeColor="text1"/>
          <w:sz w:val="22"/>
        </w:rPr>
      </w:pPr>
    </w:p>
    <w:p w14:paraId="0DA364A8" w14:textId="77777777" w:rsidR="004C10F5" w:rsidRPr="00CB7AF6" w:rsidRDefault="004C10F5" w:rsidP="00AE24DE">
      <w:pPr>
        <w:pStyle w:val="Heading2"/>
        <w:jc w:val="left"/>
        <w:rPr>
          <w:color w:val="000000" w:themeColor="text1"/>
        </w:rPr>
      </w:pPr>
      <w:r w:rsidRPr="00CB7AF6">
        <w:rPr>
          <w:color w:val="000000" w:themeColor="text1"/>
        </w:rPr>
        <w:t>Mutational signatures from hypermutated patients</w:t>
      </w:r>
    </w:p>
    <w:p w14:paraId="5059466A" w14:textId="6FAFCC7D"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The </w:t>
      </w:r>
      <w:r w:rsidRPr="00CB7AF6">
        <w:rPr>
          <w:rFonts w:ascii="Arial" w:eastAsia="Arial" w:hAnsi="Arial" w:cs="Arial"/>
          <w:color w:val="000000" w:themeColor="text1"/>
          <w:sz w:val="22"/>
          <w:szCs w:val="22"/>
        </w:rPr>
        <w:t>threshold</w:t>
      </w:r>
      <w:r w:rsidRPr="00CB7AF6">
        <w:rPr>
          <w:rFonts w:ascii="Arial" w:eastAsia="Arial" w:hAnsi="Arial" w:cs="Arial"/>
          <w:color w:val="000000" w:themeColor="text1"/>
          <w:sz w:val="22"/>
        </w:rPr>
        <w:t xml:space="preserve"> of mutation burden used to define hypermutated patients was defined as 13.8 mutations/Mb </w:t>
      </w:r>
      <w:r w:rsidRPr="00CB7AF6">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PEVuZE5vdGU+PENpdGU+PEF1dGhvcj5aZWhpcjwvQXV0aG9yPjxZZWFyPjIwMTc8L1llYXI+PFJl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32</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for the tumor biopsy whilst the corresponding value for cfDNA was evaluated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from the samples of cancer patients as median (cfDNA mutation burden) + 2 × IQR (cfDNA mutation burden), where IQR is the interquartile range. The contributions of different mutation signatures were identified for each sample according to distribution of the six substitution classes (C&gt;A, C&gt;G, C&gt;T, T&gt;A, T&gt;C, T&gt;G) and the bases immediately 5′ and 3′ of </w:t>
      </w:r>
      <w:r w:rsidRPr="00CB7AF6">
        <w:rPr>
          <w:rFonts w:ascii="Arial" w:eastAsia="Arial" w:hAnsi="Arial" w:cs="Arial"/>
          <w:color w:val="000000" w:themeColor="text1"/>
          <w:sz w:val="22"/>
        </w:rPr>
        <w:lastRenderedPageBreak/>
        <w:t>the mutated base, producing 96 possible mutation subtypes using deconstructSigs</w:t>
      </w:r>
      <w:r w:rsidRPr="00CB7AF6">
        <w:rPr>
          <w:rFonts w:ascii="Arial" w:eastAsia="Arial" w:hAnsi="Arial" w:cs="Arial"/>
          <w:color w:val="000000" w:themeColor="text1"/>
          <w:sz w:val="22"/>
          <w:szCs w:val="22"/>
        </w:rPr>
        <w:fldChar w:fldCharType="begin">
          <w:fldData xml:space="preserve">PEVuZE5vdGU+PENpdGU+PEF1dGhvcj5Sb3NlbnRoYWw8L0F1dGhvcj48WWVhcj4yMDE2PC9ZZWFy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PEVuZE5vdGU+PENpdGU+PEF1dGhvcj5Sb3NlbnRoYWw8L0F1dGhvcj48WWVhcj4yMDE2PC9ZZWFy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55</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For analyses in the manuscript, we focused on six signatures: (1) aging (signature 1 and 5), (2) APOBEC (signatures 2 and 13), (3) homologous recombination repair deficiency (HRD, signature 3), (4) MMR (signatures 6, 15, 20 and 26), (5) smoking (signature 4), and (6) POLE (signature 10).</w:t>
      </w:r>
    </w:p>
    <w:p w14:paraId="0BEF31FE" w14:textId="77777777" w:rsidR="004C10F5" w:rsidRPr="00CB7AF6" w:rsidRDefault="004C10F5" w:rsidP="00AE24DE">
      <w:pPr>
        <w:spacing w:line="480" w:lineRule="auto"/>
        <w:rPr>
          <w:rFonts w:ascii="Arial" w:eastAsia="Arial" w:hAnsi="Arial" w:cs="Arial"/>
          <w:color w:val="000000" w:themeColor="text1"/>
          <w:sz w:val="22"/>
        </w:rPr>
      </w:pPr>
    </w:p>
    <w:p w14:paraId="725D9CCF" w14:textId="77777777" w:rsidR="004C10F5" w:rsidRPr="00CB7AF6" w:rsidRDefault="004C10F5" w:rsidP="00AE24DE">
      <w:pPr>
        <w:pStyle w:val="Heading2"/>
        <w:jc w:val="left"/>
        <w:rPr>
          <w:color w:val="000000" w:themeColor="text1"/>
        </w:rPr>
      </w:pPr>
      <w:bookmarkStart w:id="749" w:name="_sx9cbybe0678" w:colFirst="0" w:colLast="0"/>
      <w:bookmarkStart w:id="750" w:name="_1y810tw"/>
      <w:bookmarkEnd w:id="749"/>
      <w:bookmarkEnd w:id="750"/>
      <w:r w:rsidRPr="00CB7AF6">
        <w:rPr>
          <w:color w:val="000000" w:themeColor="text1"/>
        </w:rPr>
        <w:t>Prevalence of clonal hematopoiesis in cfDNA</w:t>
      </w:r>
    </w:p>
    <w:p w14:paraId="0C55B29B"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WBC-matched variant occurrence was measured at the gene level using the ratio between the number variants in a gene versus the total number of variants. The cumulative frequency was generated by first ranking the ratio by descending order and then recursively adding ratio together. Top mutated genes carrying WBC-matched variants were visualized by a heatmap. The top 20 genes were selected from each cohort and merged to form the final list of top genes. The number of patients carrying WBC-matched variants in each gene was used to measure the gene occurrence.</w:t>
      </w:r>
    </w:p>
    <w:p w14:paraId="4EB18C18" w14:textId="77777777" w:rsidR="004C10F5" w:rsidRPr="00CB7AF6" w:rsidRDefault="004C10F5" w:rsidP="00AE24DE">
      <w:pPr>
        <w:spacing w:line="480" w:lineRule="auto"/>
        <w:rPr>
          <w:rFonts w:ascii="Arial" w:eastAsia="Arial" w:hAnsi="Arial" w:cs="Arial"/>
          <w:color w:val="000000" w:themeColor="text1"/>
          <w:sz w:val="22"/>
        </w:rPr>
      </w:pPr>
    </w:p>
    <w:p w14:paraId="0C585FDF" w14:textId="77777777" w:rsidR="004C10F5" w:rsidRPr="00CB7AF6" w:rsidRDefault="004C10F5" w:rsidP="00AE24DE">
      <w:pPr>
        <w:pStyle w:val="Heading2"/>
        <w:jc w:val="left"/>
        <w:rPr>
          <w:color w:val="000000" w:themeColor="text1"/>
        </w:rPr>
      </w:pPr>
      <w:bookmarkStart w:id="751" w:name="_4dj145inv5p9" w:colFirst="0" w:colLast="0"/>
      <w:bookmarkEnd w:id="751"/>
      <w:r w:rsidRPr="00CB7AF6">
        <w:rPr>
          <w:color w:val="000000" w:themeColor="text1"/>
        </w:rPr>
        <w:t xml:space="preserve">Prevalence of clonal hematopoiesis in WBC </w:t>
      </w:r>
    </w:p>
    <w:p w14:paraId="356297BF" w14:textId="252BFC1E"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Candidate variants in WBC were generated by </w:t>
      </w:r>
      <w:r w:rsidRPr="00CB7AF6">
        <w:rPr>
          <w:rFonts w:ascii="Arial" w:eastAsia="Arial" w:hAnsi="Arial" w:cs="Arial"/>
          <w:i/>
          <w:color w:val="000000" w:themeColor="text1"/>
          <w:sz w:val="22"/>
        </w:rPr>
        <w:t>de novo</w:t>
      </w:r>
      <w:r w:rsidRPr="00CB7AF6">
        <w:rPr>
          <w:rFonts w:ascii="Arial" w:eastAsia="Arial" w:hAnsi="Arial" w:cs="Arial"/>
          <w:color w:val="000000" w:themeColor="text1"/>
          <w:sz w:val="22"/>
        </w:rPr>
        <w:t xml:space="preserve"> assembly of error corrected and stitched read pairs using a de Bruijn graph and post-filtered as follows: (1) following quality score recalibration, variants with low quality (&lt;60) or low depth (&lt;500X) as well as </w:t>
      </w:r>
      <w:r w:rsidRPr="00CB7AF6">
        <w:rPr>
          <w:rFonts w:ascii="Arial" w:eastAsia="Arial" w:hAnsi="Arial" w:cs="Arial"/>
          <w:i/>
          <w:color w:val="000000" w:themeColor="text1"/>
          <w:sz w:val="22"/>
        </w:rPr>
        <w:t>bona fide</w:t>
      </w:r>
      <w:r w:rsidRPr="00CB7AF6">
        <w:rPr>
          <w:rFonts w:ascii="Arial" w:eastAsia="Arial" w:hAnsi="Arial" w:cs="Arial"/>
          <w:color w:val="000000" w:themeColor="text1"/>
          <w:sz w:val="22"/>
        </w:rPr>
        <w:t xml:space="preserve"> somatic variants found in the corresponding tumor biopsy were excluded from downstream analyses</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(2) variants recurring at &gt;5% were filtered out unless </w:t>
      </w:r>
      <w:r w:rsidR="008C2D31">
        <w:rPr>
          <w:rFonts w:ascii="Arial" w:eastAsia="Arial" w:hAnsi="Arial" w:cs="Arial"/>
          <w:color w:val="000000" w:themeColor="text1"/>
          <w:sz w:val="22"/>
        </w:rPr>
        <w:t>(a)</w:t>
      </w:r>
      <w:r w:rsidRPr="00CB7AF6">
        <w:rPr>
          <w:rFonts w:ascii="Arial" w:eastAsia="Arial" w:hAnsi="Arial" w:cs="Arial"/>
          <w:color w:val="000000" w:themeColor="text1"/>
          <w:sz w:val="22"/>
        </w:rPr>
        <w:t xml:space="preserve"> they had previously been reported as somatic in any of COSMIC (v86), Kandoth </w:t>
      </w:r>
      <w:r w:rsidRPr="00CB7AF6">
        <w:rPr>
          <w:rFonts w:ascii="Arial" w:eastAsia="Arial" w:hAnsi="Arial" w:cs="Arial"/>
          <w:i/>
          <w:color w:val="000000" w:themeColor="text1"/>
          <w:sz w:val="22"/>
        </w:rPr>
        <w:t>et al.</w:t>
      </w:r>
      <w:del w:id="752" w:author="Reis-Filho, Jorge S./Pathology" w:date="2019-07-13T23:15: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PEVuZE5vdGU+PENpdGU+PEF1dGhvcj5LYW5kb3RoPC9BdXRob3I+PFllYXI+MjAxMzwvWWVhcj48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==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PEVuZE5vdGU+PENpdGU+PEF1dGhvcj5LYW5kb3RoPC9BdXRob3I+PFllYXI+MjAxMzwvWWVhcj48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==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56</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or Chang </w:t>
      </w:r>
      <w:r w:rsidRPr="00CB7AF6">
        <w:rPr>
          <w:rFonts w:ascii="Arial" w:eastAsia="Arial" w:hAnsi="Arial" w:cs="Arial"/>
          <w:i/>
          <w:color w:val="000000" w:themeColor="text1"/>
          <w:sz w:val="22"/>
        </w:rPr>
        <w:t>et al.</w:t>
      </w:r>
      <w:del w:id="753" w:author="Reis-Filho, Jorge S./Pathology" w:date="2019-07-13T23:15: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PEVuZE5vdGU+PENpdGU+PEF1dGhvcj5DaGFuZzwvQXV0aG9yPjxZZWFyPjIwMTg8L1llYXI+PFJl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PEVuZE5vdGU+PENpdGU+PEF1dGhvcj5DaGFuZzwvQXV0aG9yPjxZZWFyPjIwMTg8L1llYXI+PFJl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57</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(b)</w:t>
      </w:r>
      <w:r w:rsidRPr="00CB7AF6">
        <w:rPr>
          <w:rFonts w:ascii="Arial" w:eastAsia="Arial" w:hAnsi="Arial" w:cs="Arial"/>
          <w:color w:val="000000" w:themeColor="text1"/>
          <w:sz w:val="22"/>
        </w:rPr>
        <w:t xml:space="preserve"> they </w:t>
      </w:r>
      <w:r w:rsidRPr="00CB7AF6">
        <w:rPr>
          <w:rFonts w:ascii="Arial" w:eastAsia="Arial" w:hAnsi="Arial" w:cs="Arial"/>
          <w:color w:val="000000" w:themeColor="text1"/>
          <w:sz w:val="22"/>
          <w:szCs w:val="22"/>
        </w:rPr>
        <w:t>were</w:t>
      </w:r>
      <w:r w:rsidRPr="00CB7AF6">
        <w:rPr>
          <w:rFonts w:ascii="Arial" w:eastAsia="Arial" w:hAnsi="Arial" w:cs="Arial"/>
          <w:color w:val="000000" w:themeColor="text1"/>
          <w:sz w:val="22"/>
        </w:rPr>
        <w:t xml:space="preserve"> frameshifting indels or truncating SNVs, or </w:t>
      </w:r>
      <w:r w:rsidR="008C2D31">
        <w:rPr>
          <w:rFonts w:ascii="Arial" w:eastAsia="Arial" w:hAnsi="Arial" w:cs="Arial"/>
          <w:color w:val="000000" w:themeColor="text1"/>
          <w:sz w:val="22"/>
        </w:rPr>
        <w:t>(c)</w:t>
      </w:r>
      <w:r w:rsidRPr="00CB7AF6">
        <w:rPr>
          <w:rFonts w:ascii="Arial" w:eastAsia="Arial" w:hAnsi="Arial" w:cs="Arial"/>
          <w:color w:val="000000" w:themeColor="text1"/>
          <w:sz w:val="22"/>
        </w:rPr>
        <w:t xml:space="preserve"> they occurred in one of 15 canonical genes known to be associated with CH</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(3) variants with VAF &gt;30% were labelled germline and filtered out unless </w:t>
      </w:r>
      <w:r w:rsidR="008C2D31">
        <w:rPr>
          <w:rFonts w:ascii="Arial" w:eastAsia="Arial" w:hAnsi="Arial" w:cs="Arial"/>
          <w:color w:val="000000" w:themeColor="text1"/>
          <w:sz w:val="22"/>
        </w:rPr>
        <w:t>(a)</w:t>
      </w:r>
      <w:r w:rsidRPr="00CB7AF6">
        <w:rPr>
          <w:rFonts w:ascii="Arial" w:eastAsia="Arial" w:hAnsi="Arial" w:cs="Arial"/>
          <w:color w:val="000000" w:themeColor="text1"/>
          <w:sz w:val="22"/>
        </w:rPr>
        <w:t xml:space="preserve"> they </w:t>
      </w:r>
      <w:r w:rsidRPr="00CB7AF6">
        <w:rPr>
          <w:rFonts w:ascii="Arial" w:eastAsia="Arial" w:hAnsi="Arial" w:cs="Arial"/>
          <w:color w:val="000000" w:themeColor="text1"/>
          <w:sz w:val="22"/>
          <w:szCs w:val="22"/>
        </w:rPr>
        <w:t>were</w:t>
      </w:r>
      <w:r w:rsidRPr="00CB7AF6">
        <w:rPr>
          <w:rFonts w:ascii="Arial" w:eastAsia="Arial" w:hAnsi="Arial" w:cs="Arial"/>
          <w:color w:val="000000" w:themeColor="text1"/>
          <w:sz w:val="22"/>
        </w:rPr>
        <w:t xml:space="preserve"> frameshifting indels or truncating SNVs, or </w:t>
      </w:r>
      <w:r w:rsidR="008C2D31">
        <w:rPr>
          <w:rFonts w:ascii="Arial" w:eastAsia="Arial" w:hAnsi="Arial" w:cs="Arial"/>
          <w:color w:val="000000" w:themeColor="text1"/>
          <w:sz w:val="22"/>
        </w:rPr>
        <w:t>(b)</w:t>
      </w:r>
      <w:r w:rsidRPr="00CB7AF6">
        <w:rPr>
          <w:rFonts w:ascii="Arial" w:eastAsia="Arial" w:hAnsi="Arial" w:cs="Arial"/>
          <w:color w:val="000000" w:themeColor="text1"/>
          <w:sz w:val="22"/>
        </w:rPr>
        <w:t xml:space="preserve"> they occurred in one of the 15 canonical CH genes</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(4) variants occurring at any allele frequency in </w:t>
      </w:r>
      <w:proofErr w:type="spellStart"/>
      <w:r w:rsidRPr="00CB7AF6">
        <w:rPr>
          <w:rFonts w:ascii="Arial" w:eastAsia="Arial" w:hAnsi="Arial" w:cs="Arial"/>
          <w:color w:val="000000" w:themeColor="text1"/>
          <w:sz w:val="22"/>
        </w:rPr>
        <w:t>ExAC</w:t>
      </w:r>
      <w:proofErr w:type="spellEnd"/>
      <w:r w:rsidRPr="00CB7AF6">
        <w:rPr>
          <w:rFonts w:ascii="Arial" w:eastAsia="Arial" w:hAnsi="Arial" w:cs="Arial"/>
          <w:color w:val="000000" w:themeColor="text1"/>
          <w:sz w:val="22"/>
        </w:rPr>
        <w:t xml:space="preserve"> or gnomAD</w:t>
      </w:r>
      <w:del w:id="754" w:author="Reis-Filho, Jorge S./Pathology" w:date="2019-07-13T23:15: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fldData xml:space="preserve">PEVuZE5vdGU+PENpdGU+PEF1dGhvcj5MZWs8L0F1dGhvcj48WWVhcj4yMDE2PC9ZZWFyPjxSZWNO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</w:fldData>
        </w:fldChar>
      </w:r>
      <w:r>
        <w:rPr>
          <w:rFonts w:ascii="Arial" w:eastAsia="Arial" w:hAnsi="Arial" w:cs="Arial"/>
          <w:color w:val="000000" w:themeColor="text1"/>
          <w:sz w:val="22"/>
          <w:szCs w:val="22"/>
        </w:rPr>
        <w:instrText xml:space="preserve"> ADDIN EN.CITE </w:instrText>
      </w:r>
      <w:r>
        <w:rPr>
          <w:rFonts w:ascii="Arial" w:eastAsia="Arial" w:hAnsi="Arial" w:cs="Arial"/>
          <w:color w:val="000000" w:themeColor="text1"/>
          <w:sz w:val="22"/>
          <w:szCs w:val="22"/>
        </w:rPr>
        <w:fldChar w:fldCharType="begin">
          <w:fldData xml:space="preserve">PEVuZE5vdGU+PENpdGU+PEF1dGhvcj5MZWs8L0F1dGhvcj48WWVhcj4yMDE2PC9ZZWFyPjxSZWNO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</w:fldData>
        </w:fldChar>
      </w:r>
      <w:r>
        <w:rPr>
          <w:rFonts w:ascii="Arial" w:eastAsia="Arial" w:hAnsi="Arial" w:cs="Arial"/>
          <w:color w:val="000000" w:themeColor="text1"/>
          <w:sz w:val="22"/>
          <w:szCs w:val="22"/>
        </w:rPr>
        <w:instrText xml:space="preserve"> ADDIN EN.CITE.DATA </w:instrText>
      </w:r>
      <w:r>
        <w:rPr>
          <w:rFonts w:ascii="Arial" w:eastAsia="Arial" w:hAnsi="Arial" w:cs="Arial"/>
          <w:color w:val="000000" w:themeColor="text1"/>
          <w:sz w:val="22"/>
          <w:szCs w:val="22"/>
        </w:rPr>
      </w:r>
      <w:r>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szCs w:val="22"/>
        </w:rPr>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58</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were </w:t>
      </w:r>
      <w:r w:rsidRPr="00CB7AF6">
        <w:rPr>
          <w:rFonts w:ascii="Arial" w:eastAsia="Arial" w:hAnsi="Arial" w:cs="Arial"/>
          <w:color w:val="000000" w:themeColor="text1"/>
          <w:sz w:val="22"/>
        </w:rPr>
        <w:lastRenderedPageBreak/>
        <w:t>labelled germline and filtered out</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(5) variants mapping to the HLA-A locus were excluded</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(6) only nonsynonymous exonic variants passing the above filters were considered further. The 15 canonical genes known to be associated with were </w:t>
      </w:r>
      <w:r w:rsidRPr="00CB7AF6">
        <w:rPr>
          <w:rFonts w:ascii="Arial" w:eastAsia="Arial" w:hAnsi="Arial" w:cs="Arial"/>
          <w:i/>
          <w:color w:val="000000" w:themeColor="text1"/>
          <w:sz w:val="22"/>
        </w:rPr>
        <w:t>DNMT3A,</w:t>
      </w:r>
      <w:r w:rsidRPr="00CB7AF6">
        <w:rPr>
          <w:rFonts w:ascii="Arial" w:eastAsia="Arial" w:hAnsi="Arial" w:cs="Arial"/>
          <w:color w:val="000000" w:themeColor="text1"/>
          <w:sz w:val="22"/>
        </w:rPr>
        <w:t xml:space="preserve"> </w:t>
      </w:r>
      <w:r w:rsidRPr="00CB7AF6">
        <w:rPr>
          <w:rFonts w:ascii="Arial" w:eastAsia="Arial" w:hAnsi="Arial" w:cs="Arial"/>
          <w:i/>
          <w:color w:val="000000" w:themeColor="text1"/>
          <w:sz w:val="22"/>
        </w:rPr>
        <w:t>TET2, ASXL1, PPM1D, TP53, JAK2, RUNX1, SF3B1, SRSF2, IDH1, IDH2, U2AF1, CBL, ATM, CHEK2</w:t>
      </w:r>
      <w:r w:rsidRPr="00CB7AF6">
        <w:rPr>
          <w:rFonts w:ascii="Arial" w:eastAsia="Arial" w:hAnsi="Arial" w:cs="Arial"/>
          <w:color w:val="000000" w:themeColor="text1"/>
          <w:sz w:val="22"/>
        </w:rPr>
        <w:t>.</w:t>
      </w:r>
    </w:p>
    <w:p w14:paraId="22645AE6" w14:textId="77777777" w:rsidR="004C10F5" w:rsidRPr="00CB7AF6" w:rsidRDefault="004C10F5" w:rsidP="00AE24DE">
      <w:pPr>
        <w:spacing w:line="480" w:lineRule="auto"/>
        <w:rPr>
          <w:rFonts w:ascii="Arial" w:eastAsia="Arial" w:hAnsi="Arial" w:cs="Arial"/>
          <w:color w:val="000000" w:themeColor="text1"/>
          <w:sz w:val="22"/>
        </w:rPr>
      </w:pPr>
    </w:p>
    <w:p w14:paraId="7EFFDB3B" w14:textId="77777777" w:rsidR="004C10F5" w:rsidRPr="00CB7AF6" w:rsidRDefault="004C10F5" w:rsidP="00AE24DE">
      <w:pPr>
        <w:pStyle w:val="Heading2"/>
        <w:jc w:val="left"/>
        <w:rPr>
          <w:color w:val="000000" w:themeColor="text1"/>
        </w:rPr>
      </w:pPr>
      <w:bookmarkStart w:id="755" w:name="_3j2qqm3" w:colFirst="0" w:colLast="0"/>
      <w:bookmarkEnd w:id="755"/>
      <w:r w:rsidRPr="00CB7AF6">
        <w:rPr>
          <w:color w:val="000000" w:themeColor="text1"/>
        </w:rPr>
        <w:t xml:space="preserve">Statistical analyses </w:t>
      </w:r>
    </w:p>
    <w:p w14:paraId="388A50AF"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The difference in detection rate between the three cohorts was assessed using two-by-two Fisher exact tests</w:t>
      </w:r>
      <w:r w:rsidRPr="00CB7AF6">
        <w:rPr>
          <w:rFonts w:ascii="Arial" w:eastAsia="Arial" w:hAnsi="Arial" w:cs="Arial"/>
          <w:color w:val="000000" w:themeColor="text1"/>
          <w:sz w:val="22"/>
          <w:szCs w:val="22"/>
        </w:rPr>
        <w:t>,</w:t>
      </w:r>
      <w:r w:rsidRPr="00CB7AF6">
        <w:rPr>
          <w:rFonts w:ascii="Arial" w:eastAsia="Arial" w:hAnsi="Arial" w:cs="Arial"/>
          <w:color w:val="000000" w:themeColor="text1"/>
          <w:sz w:val="22"/>
        </w:rPr>
        <w:t xml:space="preserve"> and the resulting p-values were adjusted using the Bonferroni correction for multiple testing. The association between the tumor cancer cell fraction and the cfDNA detection rate was assessed using stratified by cancer type. </w:t>
      </w:r>
      <w:r>
        <w:rPr>
          <w:rFonts w:ascii="Arial" w:eastAsia="Arial" w:hAnsi="Arial" w:cs="Arial"/>
          <w:color w:val="000000" w:themeColor="text1"/>
          <w:sz w:val="22"/>
        </w:rPr>
        <w:t>The e</w:t>
      </w:r>
      <w:r w:rsidRPr="00CB7AF6">
        <w:rPr>
          <w:rFonts w:ascii="Arial" w:eastAsia="Arial" w:hAnsi="Arial" w:cs="Arial"/>
          <w:color w:val="000000" w:themeColor="text1"/>
          <w:sz w:val="22"/>
        </w:rPr>
        <w:t xml:space="preserve">xact confidence intervals were calculated for the detection rates by cancer type, ctDNA fraction or tumor burden.  The difference in ctDNA fraction estimate and cancer types was assessed using exact Fisher test. The tests of trends were conducted using </w:t>
      </w:r>
      <w:proofErr w:type="spellStart"/>
      <w:r w:rsidRPr="00CB7AF6">
        <w:rPr>
          <w:rFonts w:ascii="Arial" w:eastAsia="Arial" w:hAnsi="Arial" w:cs="Arial"/>
          <w:color w:val="000000" w:themeColor="text1"/>
          <w:sz w:val="22"/>
        </w:rPr>
        <w:t>Jonckheere</w:t>
      </w:r>
      <w:proofErr w:type="spellEnd"/>
      <w:r w:rsidRPr="00CB7AF6">
        <w:rPr>
          <w:rFonts w:ascii="Arial" w:eastAsia="Arial" w:hAnsi="Arial" w:cs="Arial"/>
          <w:color w:val="000000" w:themeColor="text1"/>
          <w:sz w:val="22"/>
        </w:rPr>
        <w:t xml:space="preserve">-Terpstra test or Kendall correlation as appropriate. </w:t>
      </w:r>
    </w:p>
    <w:p w14:paraId="2D4612EE" w14:textId="77777777" w:rsidR="004C10F5" w:rsidRPr="00CB7AF6" w:rsidRDefault="004C10F5" w:rsidP="00AE24DE">
      <w:pPr>
        <w:spacing w:line="480" w:lineRule="auto"/>
        <w:rPr>
          <w:rFonts w:ascii="Arial" w:eastAsia="Arial" w:hAnsi="Arial" w:cs="Arial"/>
          <w:color w:val="000000" w:themeColor="text1"/>
          <w:sz w:val="22"/>
        </w:rPr>
      </w:pPr>
    </w:p>
    <w:p w14:paraId="745107A1" w14:textId="77777777"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For WBC-matched variants, a two-sided Mann-Whitney U test was used to test whether the cancer cohort had a different mutation burden than the control cohort. For VUSo, a one-sided Mann-Whitney U test was used to test whether the cancer cohort had a greater mutation burden than the control cohort. We used zero-inflated Poisson regression to assess the association between the number of mutations in each category (biopsy-matched, biopsy-subthreshold, WBC-matched and VUSo) with age. </w:t>
      </w:r>
    </w:p>
    <w:p w14:paraId="639E9D27" w14:textId="77777777" w:rsidR="004C10F5" w:rsidRPr="00CB7AF6" w:rsidRDefault="004C10F5" w:rsidP="00AE24DE">
      <w:pPr>
        <w:spacing w:line="480" w:lineRule="auto"/>
        <w:rPr>
          <w:rFonts w:ascii="Arial" w:eastAsia="Arial" w:hAnsi="Arial" w:cs="Arial"/>
          <w:color w:val="000000" w:themeColor="text1"/>
          <w:sz w:val="22"/>
        </w:rPr>
      </w:pPr>
    </w:p>
    <w:p w14:paraId="56FFD023" w14:textId="078521A1" w:rsidR="004C10F5"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The association of clonal hematopoiesis measured in WBC in each of the 15 canonical CH genes and cancer status and prior history of radio- or chemotherapy was assessed using exact Fisher test or Chi-Square test as appropriate. All statistical hypothesis tests were two-sided with </w:t>
      </w:r>
      <w:r>
        <w:rPr>
          <w:rFonts w:ascii="Arial" w:eastAsia="Symbol" w:hAnsi="Arial" w:cs="Arial"/>
          <w:color w:val="000000" w:themeColor="text1"/>
          <w:sz w:val="22"/>
          <w:szCs w:val="22"/>
        </w:rPr>
        <w:sym w:font="Symbol" w:char="F061"/>
      </w:r>
      <w:r w:rsidRPr="00CB7AF6">
        <w:rPr>
          <w:rFonts w:ascii="Arial" w:eastAsia="Arial" w:hAnsi="Arial" w:cs="Arial"/>
          <w:color w:val="000000" w:themeColor="text1"/>
          <w:sz w:val="22"/>
        </w:rPr>
        <w:t xml:space="preserve"> = 0.05 and carried out in R/Bioconductor.</w:t>
      </w:r>
    </w:p>
    <w:p w14:paraId="1967DB28" w14:textId="77777777" w:rsidR="008C2D31" w:rsidRPr="00CB7AF6" w:rsidRDefault="008C2D31" w:rsidP="00AE24DE">
      <w:pPr>
        <w:spacing w:line="480" w:lineRule="auto"/>
        <w:rPr>
          <w:rFonts w:ascii="Arial" w:eastAsia="Arial" w:hAnsi="Arial" w:cs="Arial"/>
          <w:color w:val="000000" w:themeColor="text1"/>
          <w:sz w:val="22"/>
        </w:rPr>
      </w:pPr>
    </w:p>
    <w:p w14:paraId="2EE0A8EE" w14:textId="77777777" w:rsidR="004C10F5" w:rsidRPr="00CB7AF6" w:rsidRDefault="004C10F5" w:rsidP="00AE24DE">
      <w:pPr>
        <w:pStyle w:val="Heading2"/>
        <w:jc w:val="left"/>
        <w:rPr>
          <w:color w:val="000000" w:themeColor="text1"/>
        </w:rPr>
      </w:pPr>
      <w:r w:rsidRPr="00CB7AF6">
        <w:rPr>
          <w:color w:val="000000" w:themeColor="text1"/>
        </w:rPr>
        <w:t>Summary of variants and variant allele fractions in cfDNA</w:t>
      </w:r>
    </w:p>
    <w:p w14:paraId="7BBD809C" w14:textId="565862CB"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 xml:space="preserve">The mean and median number of each type of identified variant in the samples, as well as the mean and median VAF in the samples, are described in </w:t>
      </w:r>
      <w:r w:rsidR="00303111">
        <w:rPr>
          <w:rFonts w:ascii="Arial" w:eastAsia="Arial" w:hAnsi="Arial" w:cs="Arial"/>
          <w:b/>
          <w:color w:val="000000" w:themeColor="text1"/>
          <w:sz w:val="22"/>
        </w:rPr>
        <w:t xml:space="preserve">Supplementary Table </w:t>
      </w:r>
      <w:r w:rsidRPr="00CB7AF6">
        <w:rPr>
          <w:rFonts w:ascii="Arial" w:eastAsia="Arial" w:hAnsi="Arial" w:cs="Arial"/>
          <w:b/>
          <w:color w:val="000000" w:themeColor="text1"/>
          <w:sz w:val="22"/>
        </w:rPr>
        <w:t>3</w:t>
      </w:r>
      <w:r w:rsidRPr="00CB7AF6">
        <w:rPr>
          <w:rFonts w:ascii="Arial" w:eastAsia="Arial" w:hAnsi="Arial" w:cs="Arial"/>
          <w:color w:val="000000" w:themeColor="text1"/>
          <w:sz w:val="22"/>
        </w:rPr>
        <w:t xml:space="preserve">. In cfDNA samples, more WBC-matched variants than biopsy-matched variants or VUSo were identified. Median VAF in cfDNA was higher for biopsy-matched variants than for WBC-matched variants or VUSo. </w:t>
      </w:r>
    </w:p>
    <w:p w14:paraId="2FFBCBD2" w14:textId="77777777" w:rsidR="004C10F5" w:rsidRPr="00CB7AF6" w:rsidRDefault="004C10F5" w:rsidP="00AE24DE">
      <w:pPr>
        <w:spacing w:line="480" w:lineRule="auto"/>
        <w:rPr>
          <w:rFonts w:ascii="Arial" w:eastAsia="Arial" w:hAnsi="Arial" w:cs="Arial"/>
          <w:color w:val="000000" w:themeColor="text1"/>
          <w:sz w:val="22"/>
        </w:rPr>
      </w:pPr>
    </w:p>
    <w:p w14:paraId="69C70789" w14:textId="77777777" w:rsidR="004C10F5" w:rsidRPr="00CB7AF6" w:rsidRDefault="004C10F5" w:rsidP="00AE24DE">
      <w:pPr>
        <w:pStyle w:val="Heading2"/>
        <w:jc w:val="left"/>
        <w:rPr>
          <w:color w:val="000000" w:themeColor="text1"/>
        </w:rPr>
      </w:pPr>
      <w:r w:rsidRPr="00CB7AF6">
        <w:rPr>
          <w:color w:val="000000" w:themeColor="text1"/>
        </w:rPr>
        <w:t>Sensitivity and specificity of the targeted DNA assay</w:t>
      </w:r>
    </w:p>
    <w:p w14:paraId="13790138" w14:textId="5C3ACD5D" w:rsidR="004C10F5" w:rsidRPr="00CB7AF6" w:rsidRDefault="004C10F5"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Prior to analysis of patient samples with the targeted DNA assay, analytical characterization was performed using titrations of DNA from cell lines. Genomic DNA extracted from EBV-</w:t>
      </w:r>
      <w:proofErr w:type="spellStart"/>
      <w:r w:rsidRPr="00CB7AF6">
        <w:rPr>
          <w:rFonts w:ascii="Arial" w:eastAsia="Arial" w:hAnsi="Arial" w:cs="Arial"/>
          <w:color w:val="000000" w:themeColor="text1"/>
          <w:sz w:val="22"/>
        </w:rPr>
        <w:t>immortalised</w:t>
      </w:r>
      <w:proofErr w:type="spellEnd"/>
      <w:r w:rsidRPr="00CB7AF6">
        <w:rPr>
          <w:rFonts w:ascii="Arial" w:eastAsia="Arial" w:hAnsi="Arial" w:cs="Arial"/>
          <w:color w:val="000000" w:themeColor="text1"/>
          <w:sz w:val="22"/>
        </w:rPr>
        <w:t xml:space="preserve"> lymphoblastoid cell line (NA12878) was purchased from </w:t>
      </w:r>
      <w:proofErr w:type="spellStart"/>
      <w:r w:rsidRPr="00CB7AF6">
        <w:rPr>
          <w:rFonts w:ascii="Arial" w:eastAsia="Arial" w:hAnsi="Arial" w:cs="Arial"/>
          <w:color w:val="000000" w:themeColor="text1"/>
          <w:sz w:val="22"/>
        </w:rPr>
        <w:t>Coriell</w:t>
      </w:r>
      <w:proofErr w:type="spellEnd"/>
      <w:r w:rsidRPr="00CB7AF6">
        <w:rPr>
          <w:rFonts w:ascii="Arial" w:eastAsia="Arial" w:hAnsi="Arial" w:cs="Arial"/>
          <w:color w:val="000000" w:themeColor="text1"/>
          <w:sz w:val="22"/>
        </w:rPr>
        <w:t xml:space="preserve"> Institute (Camden, NJ). The HD753 Structural Multiplex Reference Standard gDNA, which contains known SNVs, indels, fusions, and deletions, was purchased from Horizon Discovery (Cambridge, MA) (</w:t>
      </w:r>
      <w:r w:rsidR="00303111">
        <w:rPr>
          <w:rFonts w:ascii="Arial" w:eastAsia="Arial" w:hAnsi="Arial" w:cs="Arial"/>
          <w:b/>
          <w:color w:val="000000" w:themeColor="text1"/>
          <w:sz w:val="22"/>
        </w:rPr>
        <w:t xml:space="preserve">Supplementary Table </w:t>
      </w:r>
      <w:r w:rsidRPr="00CB7AF6">
        <w:rPr>
          <w:rFonts w:ascii="Arial" w:eastAsia="Arial" w:hAnsi="Arial" w:cs="Arial"/>
          <w:b/>
          <w:color w:val="000000" w:themeColor="text1"/>
          <w:sz w:val="22"/>
        </w:rPr>
        <w:t>4</w:t>
      </w:r>
      <w:r w:rsidRPr="00CB7AF6">
        <w:rPr>
          <w:rFonts w:ascii="Arial" w:eastAsia="Arial" w:hAnsi="Arial" w:cs="Arial"/>
          <w:color w:val="000000" w:themeColor="text1"/>
          <w:sz w:val="22"/>
        </w:rPr>
        <w:t>). Fifteen DNA titrations using the HD753 standard and the NA12878 gDNA were prepared in triplicate to have nominal expected VAFs of 0, 0.1, 0.25, 0.5, and 1% for a majority of variants. The gDNA titrations were verified using a droplet digital PCR (ddPCR; Bio-Rad; Hercules, CA) to ensure dilution accuracy (</w:t>
      </w:r>
      <w:r w:rsidR="00303111">
        <w:rPr>
          <w:rFonts w:ascii="Arial" w:eastAsia="Arial" w:hAnsi="Arial" w:cs="Arial"/>
          <w:b/>
          <w:color w:val="000000" w:themeColor="text1"/>
          <w:sz w:val="22"/>
        </w:rPr>
        <w:t xml:space="preserve">Supplementary Table </w:t>
      </w:r>
      <w:r w:rsidRPr="00CB7AF6">
        <w:rPr>
          <w:rFonts w:ascii="Arial" w:eastAsia="Arial" w:hAnsi="Arial" w:cs="Arial"/>
          <w:b/>
          <w:color w:val="000000" w:themeColor="text1"/>
          <w:sz w:val="22"/>
        </w:rPr>
        <w:t>5</w:t>
      </w:r>
      <w:r w:rsidRPr="00CB7AF6">
        <w:rPr>
          <w:rFonts w:ascii="Arial" w:eastAsia="Arial" w:hAnsi="Arial" w:cs="Arial"/>
          <w:color w:val="000000" w:themeColor="text1"/>
          <w:sz w:val="22"/>
        </w:rPr>
        <w:t>). Following ddPCR verification, DNA mixtures were sheared and size-selected according to the targeted DNA assay protocol. 30 ng of sheared, size-selected gDNA was used for library construction, resulting in a mean collapsed target coverage of 2</w:t>
      </w:r>
      <w:ins w:id="756" w:author="Reis-Filho, Jorge S./Pathology" w:date="2019-07-13T15:31:00Z">
        <w:r w:rsidR="00011B3F">
          <w:rPr>
            <w:rFonts w:ascii="Arial" w:eastAsia="Arial" w:hAnsi="Arial" w:cs="Arial"/>
            <w:color w:val="000000" w:themeColor="text1"/>
            <w:sz w:val="22"/>
          </w:rPr>
          <w:t>,</w:t>
        </w:r>
      </w:ins>
      <w:r w:rsidRPr="00CB7AF6">
        <w:rPr>
          <w:rFonts w:ascii="Arial" w:eastAsia="Arial" w:hAnsi="Arial" w:cs="Arial"/>
          <w:color w:val="000000" w:themeColor="text1"/>
          <w:sz w:val="22"/>
        </w:rPr>
        <w:t>430X.</w:t>
      </w:r>
    </w:p>
    <w:p w14:paraId="24306AC8" w14:textId="77777777" w:rsidR="004C10F5" w:rsidRPr="00CB7AF6" w:rsidRDefault="004C10F5" w:rsidP="00AE24DE">
      <w:pPr>
        <w:spacing w:line="480" w:lineRule="auto"/>
        <w:rPr>
          <w:rFonts w:ascii="Arial" w:eastAsia="Arial" w:hAnsi="Arial" w:cs="Arial"/>
          <w:color w:val="000000" w:themeColor="text1"/>
          <w:sz w:val="22"/>
        </w:rPr>
      </w:pPr>
    </w:p>
    <w:p w14:paraId="707D3F4A" w14:textId="1FD5B27C"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4C10F5" w:rsidRPr="00CB7AF6">
        <w:rPr>
          <w:rFonts w:ascii="Arial" w:eastAsia="Arial" w:hAnsi="Arial" w:cs="Arial"/>
          <w:b/>
          <w:color w:val="000000" w:themeColor="text1"/>
          <w:sz w:val="22"/>
        </w:rPr>
        <w:t>2</w:t>
      </w:r>
      <w:r w:rsidR="008C2D31">
        <w:rPr>
          <w:rFonts w:ascii="Arial" w:eastAsia="Arial" w:hAnsi="Arial" w:cs="Arial"/>
          <w:b/>
          <w:color w:val="000000" w:themeColor="text1"/>
          <w:sz w:val="22"/>
        </w:rPr>
        <w:t>a</w:t>
      </w:r>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shows the estimated sensitivity of the targeted DNA assay at various VAFs, using a probit regression model of variant calling status of 14 known small variants in all HD753 gDNA titrations. Each half fastq of one replicate was also combined into the other two fastqs of replicates in the same titration</w:t>
      </w:r>
      <w:ins w:id="757" w:author="Reis-Filho, Jorge S./Pathology" w:date="2019-07-13T15:35:00Z">
        <w:r w:rsidR="00C57B55">
          <w:rPr>
            <w:rFonts w:ascii="Arial" w:eastAsia="Arial" w:hAnsi="Arial" w:cs="Arial"/>
            <w:color w:val="000000" w:themeColor="text1"/>
            <w:sz w:val="22"/>
          </w:rPr>
          <w:t xml:space="preserve"> </w:t>
        </w:r>
        <w:r w:rsidR="00C57B55" w:rsidRPr="00E716BB">
          <w:rPr>
            <w:rFonts w:ascii="Arial" w:eastAsia="Arial" w:hAnsi="Arial" w:cs="Arial"/>
            <w:color w:val="0033CC"/>
            <w:sz w:val="22"/>
            <w:szCs w:val="22"/>
            <w:rPrChange w:id="758" w:author="Reis-Filho, Jorge S./Pathology" w:date="2019-07-13T23:18:00Z">
              <w:rPr>
                <w:rFonts w:ascii="Arial" w:eastAsia="Arial" w:hAnsi="Arial" w:cs="Arial"/>
                <w:color w:val="0033CC"/>
              </w:rPr>
            </w:rPrChange>
          </w:rPr>
          <w:t xml:space="preserve">to create three additional FASTQ (i.e. if the triplicates </w:t>
        </w:r>
        <w:r w:rsidR="00C57B55" w:rsidRPr="00E716BB">
          <w:rPr>
            <w:rFonts w:ascii="Arial" w:eastAsia="Arial" w:hAnsi="Arial" w:cs="Arial"/>
            <w:color w:val="0033CC"/>
            <w:sz w:val="22"/>
            <w:szCs w:val="22"/>
            <w:rPrChange w:id="759" w:author="Reis-Filho, Jorge S./Pathology" w:date="2019-07-13T23:18:00Z">
              <w:rPr>
                <w:rFonts w:ascii="Arial" w:eastAsia="Arial" w:hAnsi="Arial" w:cs="Arial"/>
                <w:color w:val="0033CC"/>
              </w:rPr>
            </w:rPrChange>
          </w:rPr>
          <w:lastRenderedPageBreak/>
          <w:t>are labelled A, B and C, the three simulated samples are AB = 0.5A+0.5B, AC = 0.5A+0.5C and BC = 0.5B+0.5C)</w:t>
        </w:r>
      </w:ins>
      <w:r w:rsidR="004C10F5" w:rsidRPr="00E716BB">
        <w:rPr>
          <w:rFonts w:ascii="Arial" w:eastAsia="Arial" w:hAnsi="Arial" w:cs="Arial"/>
          <w:color w:val="0033CC"/>
          <w:sz w:val="22"/>
          <w:szCs w:val="22"/>
          <w:rPrChange w:id="760" w:author="Reis-Filho, Jorge S./Pathology" w:date="2019-07-13T23:18:00Z">
            <w:rPr>
              <w:rFonts w:ascii="Arial" w:eastAsia="Arial" w:hAnsi="Arial" w:cs="Arial"/>
              <w:color w:val="000000" w:themeColor="text1"/>
              <w:sz w:val="22"/>
              <w:szCs w:val="22"/>
            </w:rPr>
          </w:rPrChange>
        </w:rPr>
        <w:t xml:space="preserve">, </w:t>
      </w:r>
      <w:del w:id="761" w:author="Reis-Filho, Jorge S./Pathology" w:date="2019-07-13T15:35:00Z">
        <w:r w:rsidR="004C10F5" w:rsidRPr="00E716BB" w:rsidDel="00C57B55">
          <w:rPr>
            <w:rFonts w:ascii="Arial" w:eastAsia="Arial" w:hAnsi="Arial" w:cs="Arial"/>
            <w:color w:val="0033CC"/>
            <w:sz w:val="22"/>
            <w:szCs w:val="22"/>
            <w:rPrChange w:id="762" w:author="Reis-Filho, Jorge S./Pathology" w:date="2019-07-13T23:18:00Z">
              <w:rPr>
                <w:rFonts w:ascii="Arial" w:eastAsia="Arial" w:hAnsi="Arial" w:cs="Arial"/>
                <w:color w:val="000000" w:themeColor="text1"/>
                <w:sz w:val="22"/>
                <w:szCs w:val="22"/>
              </w:rPr>
            </w:rPrChange>
          </w:rPr>
          <w:delText xml:space="preserve">to </w:delText>
        </w:r>
      </w:del>
      <w:r w:rsidR="004C10F5" w:rsidRPr="00E716BB">
        <w:rPr>
          <w:rFonts w:ascii="Arial" w:eastAsia="Arial" w:hAnsi="Arial" w:cs="Arial"/>
          <w:color w:val="0033CC"/>
          <w:sz w:val="22"/>
          <w:szCs w:val="22"/>
          <w:rPrChange w:id="763" w:author="Reis-Filho, Jorge S./Pathology" w:date="2019-07-13T23:18:00Z">
            <w:rPr>
              <w:rFonts w:ascii="Arial" w:eastAsia="Arial" w:hAnsi="Arial" w:cs="Arial"/>
              <w:color w:val="000000" w:themeColor="text1"/>
              <w:sz w:val="22"/>
            </w:rPr>
          </w:rPrChange>
        </w:rPr>
        <w:t>simulat</w:t>
      </w:r>
      <w:ins w:id="764" w:author="Reis-Filho, Jorge S./Pathology" w:date="2019-07-13T15:35:00Z">
        <w:r w:rsidR="00C57B55" w:rsidRPr="00E716BB">
          <w:rPr>
            <w:rFonts w:ascii="Arial" w:eastAsia="Arial" w:hAnsi="Arial" w:cs="Arial"/>
            <w:color w:val="0033CC"/>
            <w:sz w:val="22"/>
            <w:szCs w:val="22"/>
            <w:rPrChange w:id="765" w:author="Reis-Filho, Jorge S./Pathology" w:date="2019-07-13T23:18:00Z">
              <w:rPr>
                <w:rFonts w:ascii="Arial" w:eastAsia="Arial" w:hAnsi="Arial" w:cs="Arial"/>
                <w:color w:val="000000" w:themeColor="text1"/>
                <w:sz w:val="22"/>
              </w:rPr>
            </w:rPrChange>
          </w:rPr>
          <w:t>ing</w:t>
        </w:r>
      </w:ins>
      <w:del w:id="766" w:author="Reis-Filho, Jorge S./Pathology" w:date="2019-07-13T15:35:00Z">
        <w:r w:rsidR="004C10F5" w:rsidRPr="00E716BB" w:rsidDel="00C57B55">
          <w:rPr>
            <w:rFonts w:ascii="Arial" w:eastAsia="Arial" w:hAnsi="Arial" w:cs="Arial"/>
            <w:color w:val="0033CC"/>
            <w:sz w:val="22"/>
            <w:szCs w:val="22"/>
            <w:rPrChange w:id="767" w:author="Reis-Filho, Jorge S./Pathology" w:date="2019-07-13T23:18:00Z">
              <w:rPr>
                <w:rFonts w:ascii="Arial" w:eastAsia="Arial" w:hAnsi="Arial" w:cs="Arial"/>
                <w:color w:val="000000" w:themeColor="text1"/>
                <w:sz w:val="22"/>
              </w:rPr>
            </w:rPrChange>
          </w:rPr>
          <w:delText>e</w:delText>
        </w:r>
      </w:del>
      <w:r w:rsidR="004C10F5" w:rsidRPr="00E716BB">
        <w:rPr>
          <w:rFonts w:ascii="Arial" w:eastAsia="Arial" w:hAnsi="Arial" w:cs="Arial"/>
          <w:color w:val="0033CC"/>
          <w:sz w:val="22"/>
          <w:szCs w:val="22"/>
          <w:rPrChange w:id="768" w:author="Reis-Filho, Jorge S./Pathology" w:date="2019-07-13T23:18:00Z">
            <w:rPr>
              <w:rFonts w:ascii="Arial" w:eastAsia="Arial" w:hAnsi="Arial" w:cs="Arial"/>
              <w:color w:val="000000" w:themeColor="text1"/>
              <w:sz w:val="22"/>
            </w:rPr>
          </w:rPrChange>
        </w:rPr>
        <w:t xml:space="preserve"> higher input sample cases. </w:t>
      </w:r>
      <w:ins w:id="769" w:author="Reis-Filho, Jorge S./Pathology" w:date="2019-07-13T15:35:00Z">
        <w:r w:rsidR="00C57B55" w:rsidRPr="00E716BB">
          <w:rPr>
            <w:rFonts w:ascii="Arial" w:eastAsia="Arial" w:hAnsi="Arial" w:cs="Arial"/>
            <w:color w:val="0033CC"/>
            <w:sz w:val="22"/>
            <w:szCs w:val="22"/>
            <w:rPrChange w:id="770" w:author="Reis-Filho, Jorge S./Pathology" w:date="2019-07-13T23:18:00Z">
              <w:rPr>
                <w:rFonts w:ascii="Arial" w:eastAsia="Arial" w:hAnsi="Arial" w:cs="Arial"/>
                <w:color w:val="0033CC"/>
              </w:rPr>
            </w:rPrChange>
          </w:rPr>
          <w:t xml:space="preserve">Therefore, the mean target collapsed depth of these three simulated samples was </w:t>
        </w:r>
      </w:ins>
      <w:ins w:id="771" w:author="Reis-Filho, Jorge S./Pathology" w:date="2019-07-13T15:36:00Z">
        <w:r w:rsidR="00C57B55" w:rsidRPr="00E716BB">
          <w:rPr>
            <w:rFonts w:ascii="Arial" w:eastAsia="Arial" w:hAnsi="Arial" w:cs="Arial"/>
            <w:color w:val="0033CC"/>
            <w:sz w:val="22"/>
            <w:szCs w:val="22"/>
          </w:rPr>
          <w:t xml:space="preserve">theoretically </w:t>
        </w:r>
      </w:ins>
      <w:ins w:id="772" w:author="Reis-Filho, Jorge S./Pathology" w:date="2019-07-13T15:35:00Z">
        <w:r w:rsidR="00C57B55" w:rsidRPr="00E716BB">
          <w:rPr>
            <w:rFonts w:ascii="Arial" w:eastAsia="Arial" w:hAnsi="Arial" w:cs="Arial"/>
            <w:color w:val="0033CC"/>
            <w:sz w:val="22"/>
            <w:szCs w:val="22"/>
            <w:rPrChange w:id="773" w:author="Reis-Filho, Jorge S./Pathology" w:date="2019-07-13T23:18:00Z">
              <w:rPr>
                <w:rFonts w:ascii="Arial" w:eastAsia="Arial" w:hAnsi="Arial" w:cs="Arial"/>
                <w:color w:val="0033CC"/>
              </w:rPr>
            </w:rPrChange>
          </w:rPr>
          <w:t>twice rather than three times that of a single replicate at any given titration.</w:t>
        </w:r>
        <w:r w:rsidR="00C57B55" w:rsidRPr="00E716BB">
          <w:rPr>
            <w:rFonts w:ascii="Arial" w:eastAsia="Arial" w:hAnsi="Arial" w:cs="Arial"/>
            <w:color w:val="0033CC"/>
            <w:sz w:val="22"/>
            <w:rPrChange w:id="774" w:author="Reis-Filho, Jorge S./Pathology" w:date="2019-07-13T23:18:00Z">
              <w:rPr>
                <w:rFonts w:ascii="Arial" w:eastAsia="Arial" w:hAnsi="Arial" w:cs="Arial"/>
                <w:color w:val="000000" w:themeColor="text1"/>
                <w:sz w:val="22"/>
              </w:rPr>
            </w:rPrChange>
          </w:rPr>
          <w:t xml:space="preserve"> </w:t>
        </w:r>
      </w:ins>
      <w:ins w:id="775" w:author="Reis-Filho, Jorge S./Pathology" w:date="2019-07-13T15:36:00Z">
        <w:r w:rsidR="00C57B55" w:rsidRPr="00E716BB">
          <w:rPr>
            <w:rFonts w:ascii="Arial" w:eastAsia="Arial" w:hAnsi="Arial" w:cs="Arial"/>
            <w:color w:val="0033CC"/>
            <w:sz w:val="22"/>
          </w:rPr>
          <w:t xml:space="preserve">In fact, </w:t>
        </w:r>
      </w:ins>
      <w:del w:id="776" w:author="Reis-Filho, Jorge S./Pathology" w:date="2019-07-13T15:36:00Z">
        <w:r w:rsidR="004C10F5" w:rsidRPr="00E716BB" w:rsidDel="00C57B55">
          <w:rPr>
            <w:rFonts w:ascii="Arial" w:eastAsia="Arial" w:hAnsi="Arial" w:cs="Arial"/>
            <w:color w:val="0033CC"/>
            <w:sz w:val="22"/>
            <w:rPrChange w:id="777" w:author="Reis-Filho, Jorge S./Pathology" w:date="2019-07-13T23:18:00Z">
              <w:rPr>
                <w:rFonts w:ascii="Arial" w:eastAsia="Arial" w:hAnsi="Arial" w:cs="Arial"/>
                <w:color w:val="000000" w:themeColor="text1"/>
                <w:sz w:val="22"/>
              </w:rPr>
            </w:rPrChange>
          </w:rPr>
          <w:delText>T</w:delText>
        </w:r>
      </w:del>
      <w:ins w:id="778" w:author="Reis-Filho, Jorge S./Pathology" w:date="2019-07-13T15:36:00Z">
        <w:r w:rsidR="00C57B55" w:rsidRPr="00E716BB">
          <w:rPr>
            <w:rFonts w:ascii="Arial" w:eastAsia="Arial" w:hAnsi="Arial" w:cs="Arial"/>
            <w:color w:val="0033CC"/>
            <w:sz w:val="22"/>
            <w:rPrChange w:id="779" w:author="Reis-Filho, Jorge S./Pathology" w:date="2019-07-13T23:18:00Z">
              <w:rPr>
                <w:rFonts w:ascii="Arial" w:eastAsia="Arial" w:hAnsi="Arial" w:cs="Arial"/>
                <w:color w:val="000000" w:themeColor="text1"/>
                <w:sz w:val="22"/>
              </w:rPr>
            </w:rPrChange>
          </w:rPr>
          <w:t>t</w:t>
        </w:r>
      </w:ins>
      <w:r w:rsidR="004C10F5" w:rsidRPr="00CB7AF6">
        <w:rPr>
          <w:rFonts w:ascii="Arial" w:eastAsia="Arial" w:hAnsi="Arial" w:cs="Arial"/>
          <w:color w:val="000000" w:themeColor="text1"/>
          <w:sz w:val="22"/>
        </w:rPr>
        <w:t>he mean collapsed target coverage of simulated samples (n=10) at the fastq level was 45</w:t>
      </w:r>
      <w:ins w:id="780" w:author="Reis-Filho, Jorge S./Pathology" w:date="2019-07-13T15:33:00Z">
        <w:r w:rsidR="00C57B55">
          <w:rPr>
            <w:rFonts w:ascii="Arial" w:eastAsia="Arial" w:hAnsi="Arial" w:cs="Arial"/>
            <w:color w:val="000000" w:themeColor="text1"/>
            <w:sz w:val="22"/>
          </w:rPr>
          <w:t>,</w:t>
        </w:r>
      </w:ins>
      <w:r w:rsidR="004C10F5" w:rsidRPr="00CB7AF6">
        <w:rPr>
          <w:rFonts w:ascii="Arial" w:eastAsia="Arial" w:hAnsi="Arial" w:cs="Arial"/>
          <w:color w:val="000000" w:themeColor="text1"/>
          <w:sz w:val="22"/>
        </w:rPr>
        <w:t xml:space="preserve">77X, which is </w:t>
      </w:r>
      <w:proofErr w:type="gramStart"/>
      <w:r w:rsidR="004C10F5" w:rsidRPr="00CB7AF6">
        <w:rPr>
          <w:rFonts w:ascii="Arial" w:eastAsia="Arial" w:hAnsi="Arial" w:cs="Arial"/>
          <w:color w:val="000000" w:themeColor="text1"/>
          <w:sz w:val="22"/>
        </w:rPr>
        <w:t>similar to</w:t>
      </w:r>
      <w:proofErr w:type="gramEnd"/>
      <w:r w:rsidR="004C10F5" w:rsidRPr="00CB7AF6">
        <w:rPr>
          <w:rFonts w:ascii="Arial" w:eastAsia="Arial" w:hAnsi="Arial" w:cs="Arial"/>
          <w:color w:val="000000" w:themeColor="text1"/>
          <w:sz w:val="22"/>
        </w:rPr>
        <w:t xml:space="preserve"> the median of mean collapsed target coverages for all cancer patient samples reported here (4</w:t>
      </w:r>
      <w:ins w:id="781" w:author="Reis-Filho, Jorge S./Pathology" w:date="2019-07-13T15:33:00Z">
        <w:r w:rsidR="00C57B55">
          <w:rPr>
            <w:rFonts w:ascii="Arial" w:eastAsia="Arial" w:hAnsi="Arial" w:cs="Arial"/>
            <w:color w:val="000000" w:themeColor="text1"/>
            <w:sz w:val="22"/>
          </w:rPr>
          <w:t>,</w:t>
        </w:r>
      </w:ins>
      <w:r w:rsidR="004C10F5" w:rsidRPr="00CB7AF6">
        <w:rPr>
          <w:rFonts w:ascii="Arial" w:eastAsia="Arial" w:hAnsi="Arial" w:cs="Arial"/>
          <w:color w:val="000000" w:themeColor="text1"/>
          <w:sz w:val="22"/>
        </w:rPr>
        <w:t>408X). The estimated 95% limit of detection was 0.36% for 30 ng of input DNA (mean collapsed target coverage of 2</w:t>
      </w:r>
      <w:ins w:id="782" w:author="Reis-Filho, Jorge S./Pathology" w:date="2019-07-13T15:33:00Z">
        <w:r w:rsidR="00C57B55">
          <w:rPr>
            <w:rFonts w:ascii="Arial" w:eastAsia="Arial" w:hAnsi="Arial" w:cs="Arial"/>
            <w:color w:val="000000" w:themeColor="text1"/>
            <w:sz w:val="22"/>
          </w:rPr>
          <w:t>,</w:t>
        </w:r>
      </w:ins>
      <w:r w:rsidR="004C10F5" w:rsidRPr="00CB7AF6">
        <w:rPr>
          <w:rFonts w:ascii="Arial" w:eastAsia="Arial" w:hAnsi="Arial" w:cs="Arial"/>
          <w:color w:val="000000" w:themeColor="text1"/>
          <w:sz w:val="22"/>
        </w:rPr>
        <w:t>430X), and 0.16% for simulated cases (mean collapsed target coverage of 4</w:t>
      </w:r>
      <w:ins w:id="783" w:author="Reis-Filho, Jorge S./Pathology" w:date="2019-07-13T15:33:00Z">
        <w:r w:rsidR="00C57B55">
          <w:rPr>
            <w:rFonts w:ascii="Arial" w:eastAsia="Arial" w:hAnsi="Arial" w:cs="Arial"/>
            <w:color w:val="000000" w:themeColor="text1"/>
            <w:sz w:val="22"/>
          </w:rPr>
          <w:t>,</w:t>
        </w:r>
      </w:ins>
      <w:r w:rsidR="004C10F5" w:rsidRPr="00CB7AF6">
        <w:rPr>
          <w:rFonts w:ascii="Arial" w:eastAsia="Arial" w:hAnsi="Arial" w:cs="Arial"/>
          <w:color w:val="000000" w:themeColor="text1"/>
          <w:sz w:val="22"/>
        </w:rPr>
        <w:t>577X).</w:t>
      </w:r>
    </w:p>
    <w:p w14:paraId="0FF1E269" w14:textId="77777777" w:rsidR="004C10F5" w:rsidRPr="00CB7AF6" w:rsidRDefault="004C10F5" w:rsidP="00AE24DE">
      <w:pPr>
        <w:spacing w:line="480" w:lineRule="auto"/>
        <w:rPr>
          <w:rFonts w:ascii="Arial" w:eastAsia="Arial" w:hAnsi="Arial" w:cs="Arial"/>
          <w:color w:val="000000" w:themeColor="text1"/>
          <w:sz w:val="22"/>
        </w:rPr>
      </w:pPr>
    </w:p>
    <w:p w14:paraId="4D87989B" w14:textId="2B546CA7"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4C10F5" w:rsidRPr="00CB7AF6">
        <w:rPr>
          <w:rFonts w:ascii="Arial" w:eastAsia="Arial" w:hAnsi="Arial" w:cs="Arial"/>
          <w:b/>
          <w:color w:val="000000" w:themeColor="text1"/>
          <w:sz w:val="22"/>
        </w:rPr>
        <w:t>2</w:t>
      </w:r>
      <w:r w:rsidR="008C2D31">
        <w:rPr>
          <w:rFonts w:ascii="Arial" w:eastAsia="Arial" w:hAnsi="Arial" w:cs="Arial"/>
          <w:b/>
          <w:color w:val="000000" w:themeColor="text1"/>
          <w:sz w:val="22"/>
        </w:rPr>
        <w:t>b</w:t>
      </w:r>
      <w:r w:rsidR="004C10F5" w:rsidRPr="00CB7AF6">
        <w:rPr>
          <w:rFonts w:ascii="Arial" w:eastAsia="Arial" w:hAnsi="Arial" w:cs="Arial"/>
          <w:b/>
          <w:color w:val="000000" w:themeColor="text1"/>
          <w:sz w:val="22"/>
        </w:rPr>
        <w:t xml:space="preserve"> </w:t>
      </w:r>
      <w:r w:rsidR="004C10F5" w:rsidRPr="00CB7AF6">
        <w:rPr>
          <w:rFonts w:ascii="Arial" w:eastAsia="Arial" w:hAnsi="Arial" w:cs="Arial"/>
          <w:color w:val="000000" w:themeColor="text1"/>
          <w:sz w:val="22"/>
        </w:rPr>
        <w:t xml:space="preserve">summarizes the specificity of the targeted DNA assay using non-cancer control samples (n=47). After </w:t>
      </w:r>
      <w:r w:rsidR="004C10F5" w:rsidRPr="00CB7AF6">
        <w:rPr>
          <w:rFonts w:ascii="Arial" w:eastAsia="Arial" w:hAnsi="Arial" w:cs="Arial"/>
          <w:i/>
          <w:color w:val="000000" w:themeColor="text1"/>
          <w:sz w:val="22"/>
        </w:rPr>
        <w:t xml:space="preserve">de novo </w:t>
      </w:r>
      <w:r w:rsidR="004C10F5" w:rsidRPr="00CB7AF6">
        <w:rPr>
          <w:rFonts w:ascii="Arial" w:eastAsia="Arial" w:hAnsi="Arial" w:cs="Arial"/>
          <w:color w:val="000000" w:themeColor="text1"/>
          <w:sz w:val="22"/>
        </w:rPr>
        <w:t xml:space="preserve">variant calling and WBC variant filtering, the mean number of called variants was 120.8, corresponding to a specificity of 99.9891%. After the machine learning-based joint variant calling and filtering, the mean number of called variants was reduced to 2.3, corresponding to a specificity of 99.9998%. While this drastically improved the specificity, the decrease of variant calling sensitivity was marginal. Using the same variant calling settings, the estimated sensitivity using the HD753 titrations were comparable between </w:t>
      </w:r>
      <w:r w:rsidR="004C10F5" w:rsidRPr="00CB7AF6">
        <w:rPr>
          <w:rFonts w:ascii="Arial" w:eastAsia="Arial" w:hAnsi="Arial" w:cs="Arial"/>
          <w:i/>
          <w:color w:val="000000" w:themeColor="text1"/>
          <w:sz w:val="22"/>
        </w:rPr>
        <w:t xml:space="preserve">de novo </w:t>
      </w:r>
      <w:r w:rsidR="004C10F5" w:rsidRPr="00CB7AF6">
        <w:rPr>
          <w:rFonts w:ascii="Arial" w:eastAsia="Arial" w:hAnsi="Arial" w:cs="Arial"/>
          <w:color w:val="000000" w:themeColor="text1"/>
          <w:sz w:val="22"/>
        </w:rPr>
        <w:t>variant calling and joint variant calling.</w:t>
      </w:r>
    </w:p>
    <w:p w14:paraId="65F65091" w14:textId="68E33EE8" w:rsidR="004C10F5" w:rsidRDefault="004C10F5" w:rsidP="00AE24DE">
      <w:pPr>
        <w:spacing w:line="480" w:lineRule="auto"/>
        <w:rPr>
          <w:ins w:id="784" w:author="Reis-Filho, Jorge S./Pathology" w:date="2019-07-13T15:43:00Z"/>
          <w:rFonts w:ascii="Arial" w:eastAsia="Arial" w:hAnsi="Arial" w:cs="Arial"/>
          <w:color w:val="000000" w:themeColor="text1"/>
          <w:sz w:val="22"/>
        </w:rPr>
      </w:pPr>
    </w:p>
    <w:p w14:paraId="07473720" w14:textId="3B35E795" w:rsidR="0016036D" w:rsidRPr="003A2DB5" w:rsidDel="0016036D" w:rsidRDefault="0016036D" w:rsidP="00AE24DE">
      <w:pPr>
        <w:spacing w:line="480" w:lineRule="auto"/>
        <w:rPr>
          <w:del w:id="785" w:author="Reis-Filho, Jorge S./Pathology" w:date="2019-07-13T15:44:00Z"/>
          <w:rFonts w:ascii="Arial" w:eastAsia="Arial" w:hAnsi="Arial" w:cs="Arial"/>
          <w:color w:val="000000" w:themeColor="text1"/>
          <w:sz w:val="22"/>
          <w:szCs w:val="22"/>
        </w:rPr>
      </w:pPr>
    </w:p>
    <w:p w14:paraId="357DB7D9" w14:textId="5C548C86" w:rsidR="004C10F5" w:rsidRPr="003A2DB5" w:rsidRDefault="004C10F5" w:rsidP="00AE24DE">
      <w:pPr>
        <w:pStyle w:val="Heading2"/>
        <w:jc w:val="left"/>
        <w:rPr>
          <w:color w:val="000000" w:themeColor="text1"/>
        </w:rPr>
      </w:pPr>
      <w:bookmarkStart w:id="786" w:name="_Hlk13951600"/>
      <w:r w:rsidRPr="003A2DB5">
        <w:rPr>
          <w:color w:val="000000" w:themeColor="text1"/>
        </w:rPr>
        <w:t>Reproducibility of the targeted DNA assay</w:t>
      </w:r>
    </w:p>
    <w:p w14:paraId="7ED49669" w14:textId="02EC1F62" w:rsidR="003A2DB5" w:rsidRPr="00E716BB" w:rsidRDefault="003A2DB5" w:rsidP="0051758F">
      <w:pPr>
        <w:spacing w:line="480" w:lineRule="auto"/>
        <w:rPr>
          <w:ins w:id="787" w:author="Reis-Filho, Jorge S./Pathology" w:date="2019-07-13T23:10:00Z"/>
          <w:rFonts w:ascii="Arial" w:eastAsia="Arial" w:hAnsi="Arial" w:cs="Arial"/>
          <w:color w:val="0033CC"/>
          <w:sz w:val="22"/>
          <w:szCs w:val="22"/>
        </w:rPr>
      </w:pPr>
      <w:ins w:id="788" w:author="Reis-Filho, Jorge S./Pathology" w:date="2019-07-13T23:04:00Z">
        <w:r w:rsidRPr="00E716BB">
          <w:rPr>
            <w:rFonts w:ascii="Arial" w:eastAsia="Arial" w:hAnsi="Arial" w:cs="Arial"/>
            <w:color w:val="0033CC"/>
            <w:sz w:val="22"/>
            <w:szCs w:val="22"/>
            <w:rPrChange w:id="789" w:author="Reis-Filho, Jorge S./Pathology" w:date="2019-07-13T23:18:00Z">
              <w:rPr>
                <w:rFonts w:ascii="Arial" w:eastAsia="Arial" w:hAnsi="Arial" w:cs="Arial"/>
                <w:color w:val="000000" w:themeColor="text1"/>
                <w:sz w:val="22"/>
                <w:szCs w:val="22"/>
              </w:rPr>
            </w:rPrChange>
          </w:rPr>
          <w:t xml:space="preserve">The high-intensity sequencing assay was validated using two distinct approaches, namely i) </w:t>
        </w:r>
        <w:proofErr w:type="spellStart"/>
        <w:r w:rsidRPr="00E716BB">
          <w:rPr>
            <w:rFonts w:ascii="Arial" w:eastAsia="Arial" w:hAnsi="Arial" w:cs="Arial"/>
            <w:color w:val="0033CC"/>
            <w:sz w:val="22"/>
            <w:szCs w:val="22"/>
            <w:rPrChange w:id="790" w:author="Reis-Filho, Jorge S./Pathology" w:date="2019-07-13T23:18:00Z">
              <w:rPr>
                <w:rFonts w:ascii="Arial" w:eastAsia="Arial" w:hAnsi="Arial" w:cs="Arial"/>
                <w:color w:val="000000" w:themeColor="text1"/>
                <w:sz w:val="22"/>
                <w:szCs w:val="22"/>
              </w:rPr>
            </w:rPrChange>
          </w:rPr>
          <w:t>repreated</w:t>
        </w:r>
        <w:proofErr w:type="spellEnd"/>
        <w:r w:rsidRPr="00E716BB">
          <w:rPr>
            <w:rFonts w:ascii="Arial" w:eastAsia="Arial" w:hAnsi="Arial" w:cs="Arial"/>
            <w:color w:val="0033CC"/>
            <w:sz w:val="22"/>
            <w:szCs w:val="22"/>
            <w:rPrChange w:id="791" w:author="Reis-Filho, Jorge S./Pathology" w:date="2019-07-13T23:18:00Z">
              <w:rPr>
                <w:rFonts w:ascii="Arial" w:eastAsia="Arial" w:hAnsi="Arial" w:cs="Arial"/>
                <w:color w:val="000000" w:themeColor="text1"/>
                <w:sz w:val="22"/>
                <w:szCs w:val="22"/>
              </w:rPr>
            </w:rPrChange>
          </w:rPr>
          <w:t xml:space="preserve"> sequencing of the same sample using two versions of the high-intensity assay (V1 and V2), an</w:t>
        </w:r>
      </w:ins>
      <w:ins w:id="792" w:author="Reis-Filho, Jorge S./Pathology" w:date="2019-07-13T23:05:00Z">
        <w:r w:rsidRPr="00E716BB">
          <w:rPr>
            <w:rFonts w:ascii="Arial" w:eastAsia="Arial" w:hAnsi="Arial" w:cs="Arial"/>
            <w:color w:val="0033CC"/>
            <w:sz w:val="22"/>
            <w:szCs w:val="22"/>
            <w:rPrChange w:id="793" w:author="Reis-Filho, Jorge S./Pathology" w:date="2019-07-13T23:18:00Z">
              <w:rPr>
                <w:rFonts w:ascii="Arial" w:eastAsia="Arial" w:hAnsi="Arial" w:cs="Arial"/>
                <w:color w:val="000000" w:themeColor="text1"/>
                <w:sz w:val="22"/>
                <w:szCs w:val="22"/>
              </w:rPr>
            </w:rPrChange>
          </w:rPr>
          <w:t xml:space="preserve">d ii) </w:t>
        </w:r>
        <w:proofErr w:type="spellStart"/>
        <w:r w:rsidRPr="00E716BB">
          <w:rPr>
            <w:rFonts w:ascii="Arial" w:eastAsia="Arial" w:hAnsi="Arial" w:cs="Arial"/>
            <w:color w:val="0033CC"/>
            <w:sz w:val="22"/>
            <w:szCs w:val="22"/>
            <w:rPrChange w:id="794" w:author="Reis-Filho, Jorge S./Pathology" w:date="2019-07-13T23:18:00Z">
              <w:rPr>
                <w:rFonts w:ascii="Arial" w:eastAsia="Arial" w:hAnsi="Arial" w:cs="Arial"/>
                <w:color w:val="000000" w:themeColor="text1"/>
                <w:sz w:val="22"/>
                <w:szCs w:val="22"/>
              </w:rPr>
            </w:rPrChange>
          </w:rPr>
          <w:t>ddPCR</w:t>
        </w:r>
        <w:proofErr w:type="spellEnd"/>
        <w:r w:rsidRPr="00E716BB">
          <w:rPr>
            <w:rFonts w:ascii="Arial" w:eastAsia="Arial" w:hAnsi="Arial" w:cs="Arial"/>
            <w:color w:val="0033CC"/>
            <w:sz w:val="22"/>
            <w:szCs w:val="22"/>
            <w:rPrChange w:id="795" w:author="Reis-Filho, Jorge S./Pathology" w:date="2019-07-13T23:18:00Z">
              <w:rPr>
                <w:rFonts w:ascii="Arial" w:eastAsia="Arial" w:hAnsi="Arial" w:cs="Arial"/>
                <w:color w:val="000000" w:themeColor="text1"/>
                <w:sz w:val="22"/>
                <w:szCs w:val="22"/>
              </w:rPr>
            </w:rPrChange>
          </w:rPr>
          <w:t xml:space="preserve"> </w:t>
        </w:r>
        <w:r w:rsidRPr="00E716BB">
          <w:rPr>
            <w:rFonts w:ascii="Arial" w:eastAsia="Arial" w:hAnsi="Arial" w:cs="Arial"/>
            <w:color w:val="0033CC"/>
            <w:sz w:val="22"/>
            <w:szCs w:val="22"/>
            <w:rPrChange w:id="796" w:author="Reis-Filho, Jorge S./Pathology" w:date="2019-07-13T23:18:00Z">
              <w:rPr>
                <w:rFonts w:ascii="Arial" w:eastAsia="Arial" w:hAnsi="Arial" w:cs="Arial"/>
                <w:color w:val="000000" w:themeColor="text1"/>
                <w:sz w:val="22"/>
              </w:rPr>
            </w:rPrChange>
          </w:rPr>
          <w:t xml:space="preserve">analysis of biopsy-matched mutations and </w:t>
        </w:r>
        <w:proofErr w:type="spellStart"/>
        <w:r w:rsidRPr="00E716BB">
          <w:rPr>
            <w:rFonts w:ascii="Arial" w:eastAsia="Arial" w:hAnsi="Arial" w:cs="Arial"/>
            <w:color w:val="0033CC"/>
            <w:sz w:val="22"/>
            <w:szCs w:val="22"/>
            <w:rPrChange w:id="797" w:author="Reis-Filho, Jorge S./Pathology" w:date="2019-07-13T23:18:00Z">
              <w:rPr>
                <w:rFonts w:ascii="Arial" w:eastAsia="Arial" w:hAnsi="Arial" w:cs="Arial"/>
                <w:color w:val="000000" w:themeColor="text1"/>
                <w:sz w:val="22"/>
              </w:rPr>
            </w:rPrChange>
          </w:rPr>
          <w:t>VUSo</w:t>
        </w:r>
        <w:proofErr w:type="spellEnd"/>
        <w:r w:rsidRPr="00E716BB">
          <w:rPr>
            <w:rFonts w:ascii="Arial" w:eastAsia="Arial" w:hAnsi="Arial" w:cs="Arial"/>
            <w:color w:val="0033CC"/>
            <w:sz w:val="22"/>
            <w:szCs w:val="22"/>
            <w:rPrChange w:id="798" w:author="Reis-Filho, Jorge S./Pathology" w:date="2019-07-13T23:18:00Z">
              <w:rPr>
                <w:rFonts w:ascii="Arial" w:eastAsia="Arial" w:hAnsi="Arial" w:cs="Arial"/>
                <w:color w:val="000000" w:themeColor="text1"/>
                <w:sz w:val="22"/>
              </w:rPr>
            </w:rPrChange>
          </w:rPr>
          <w:t xml:space="preserve">. For </w:t>
        </w:r>
        <w:proofErr w:type="spellStart"/>
        <w:r w:rsidRPr="00E716BB">
          <w:rPr>
            <w:rFonts w:ascii="Arial" w:eastAsia="Arial" w:hAnsi="Arial" w:cs="Arial"/>
            <w:color w:val="0033CC"/>
            <w:sz w:val="22"/>
            <w:szCs w:val="22"/>
            <w:rPrChange w:id="799" w:author="Reis-Filho, Jorge S./Pathology" w:date="2019-07-13T23:18:00Z">
              <w:rPr>
                <w:rFonts w:ascii="Arial" w:eastAsia="Arial" w:hAnsi="Arial" w:cs="Arial"/>
                <w:color w:val="000000" w:themeColor="text1"/>
                <w:sz w:val="22"/>
              </w:rPr>
            </w:rPrChange>
          </w:rPr>
          <w:t>detailes</w:t>
        </w:r>
        <w:proofErr w:type="spellEnd"/>
        <w:r w:rsidRPr="00E716BB">
          <w:rPr>
            <w:rFonts w:ascii="Arial" w:eastAsia="Arial" w:hAnsi="Arial" w:cs="Arial"/>
            <w:color w:val="0033CC"/>
            <w:sz w:val="22"/>
            <w:szCs w:val="22"/>
            <w:rPrChange w:id="800" w:author="Reis-Filho, Jorge S./Pathology" w:date="2019-07-13T23:18:00Z">
              <w:rPr>
                <w:rFonts w:ascii="Arial" w:eastAsia="Arial" w:hAnsi="Arial" w:cs="Arial"/>
                <w:color w:val="000000" w:themeColor="text1"/>
                <w:sz w:val="22"/>
              </w:rPr>
            </w:rPrChange>
          </w:rPr>
          <w:t xml:space="preserve">, please see the </w:t>
        </w:r>
        <w:r w:rsidRPr="00E716BB">
          <w:rPr>
            <w:rFonts w:ascii="Arial" w:eastAsia="Arial" w:hAnsi="Arial" w:cs="Arial"/>
            <w:b/>
            <w:color w:val="0033CC"/>
            <w:sz w:val="22"/>
            <w:szCs w:val="22"/>
            <w:rPrChange w:id="801" w:author="Reis-Filho, Jorge S./Pathology" w:date="2019-07-13T23:18:00Z">
              <w:rPr>
                <w:rFonts w:ascii="Arial" w:eastAsia="Arial" w:hAnsi="Arial" w:cs="Arial"/>
                <w:b/>
                <w:color w:val="000000" w:themeColor="text1"/>
                <w:sz w:val="22"/>
              </w:rPr>
            </w:rPrChange>
          </w:rPr>
          <w:t>Supplementary Methods</w:t>
        </w:r>
      </w:ins>
      <w:ins w:id="802" w:author="Reis-Filho, Jorge S./Pathology" w:date="2019-07-13T23:08:00Z">
        <w:r w:rsidRPr="00E716BB">
          <w:rPr>
            <w:rFonts w:ascii="Arial" w:eastAsia="Arial" w:hAnsi="Arial" w:cs="Arial"/>
            <w:b/>
            <w:color w:val="0033CC"/>
            <w:sz w:val="22"/>
            <w:szCs w:val="22"/>
            <w:rPrChange w:id="803" w:author="Reis-Filho, Jorge S./Pathology" w:date="2019-07-13T23:18:00Z">
              <w:rPr>
                <w:rFonts w:ascii="Arial" w:eastAsia="Arial" w:hAnsi="Arial" w:cs="Arial"/>
                <w:b/>
                <w:color w:val="000000" w:themeColor="text1"/>
                <w:sz w:val="22"/>
                <w:szCs w:val="22"/>
              </w:rPr>
            </w:rPrChange>
          </w:rPr>
          <w:t>, Fig</w:t>
        </w:r>
      </w:ins>
      <w:ins w:id="804" w:author="Reis-Filho, Jorge S./Pathology" w:date="2019-07-13T23:10:00Z">
        <w:r w:rsidRPr="00E716BB">
          <w:rPr>
            <w:rFonts w:ascii="Arial" w:eastAsia="Arial" w:hAnsi="Arial" w:cs="Arial"/>
            <w:b/>
            <w:color w:val="0033CC"/>
            <w:sz w:val="22"/>
            <w:szCs w:val="22"/>
            <w:rPrChange w:id="805" w:author="Reis-Filho, Jorge S./Pathology" w:date="2019-07-13T23:18:00Z">
              <w:rPr>
                <w:rFonts w:ascii="Arial" w:eastAsia="Arial" w:hAnsi="Arial" w:cs="Arial"/>
                <w:b/>
                <w:color w:val="000000" w:themeColor="text1"/>
                <w:sz w:val="22"/>
                <w:szCs w:val="22"/>
              </w:rPr>
            </w:rPrChange>
          </w:rPr>
          <w:t>s.</w:t>
        </w:r>
      </w:ins>
      <w:ins w:id="806" w:author="Reis-Filho, Jorge S./Pathology" w:date="2019-07-13T23:08:00Z">
        <w:r w:rsidRPr="00E716BB">
          <w:rPr>
            <w:rFonts w:ascii="Arial" w:eastAsia="Arial" w:hAnsi="Arial" w:cs="Arial"/>
            <w:b/>
            <w:color w:val="0033CC"/>
            <w:sz w:val="22"/>
            <w:szCs w:val="22"/>
            <w:rPrChange w:id="807" w:author="Reis-Filho, Jorge S./Pathology" w:date="2019-07-13T23:18:00Z">
              <w:rPr>
                <w:rFonts w:ascii="Arial" w:eastAsia="Arial" w:hAnsi="Arial" w:cs="Arial"/>
                <w:b/>
                <w:color w:val="000000" w:themeColor="text1"/>
                <w:sz w:val="22"/>
                <w:szCs w:val="22"/>
              </w:rPr>
            </w:rPrChange>
          </w:rPr>
          <w:t xml:space="preserve"> </w:t>
        </w:r>
      </w:ins>
      <w:ins w:id="808" w:author="Reis-Filho, Jorge S./Pathology" w:date="2019-07-13T23:10:00Z">
        <w:r w:rsidRPr="00E716BB">
          <w:rPr>
            <w:rFonts w:ascii="Arial" w:eastAsia="Arial" w:hAnsi="Arial" w:cs="Arial"/>
            <w:b/>
            <w:color w:val="0033CC"/>
            <w:sz w:val="22"/>
            <w:szCs w:val="22"/>
            <w:rPrChange w:id="809" w:author="Reis-Filho, Jorge S./Pathology" w:date="2019-07-13T23:18:00Z">
              <w:rPr>
                <w:rFonts w:ascii="Arial" w:eastAsia="Arial" w:hAnsi="Arial" w:cs="Arial"/>
                <w:b/>
                <w:color w:val="000000" w:themeColor="text1"/>
                <w:sz w:val="22"/>
                <w:szCs w:val="22"/>
              </w:rPr>
            </w:rPrChange>
          </w:rPr>
          <w:t xml:space="preserve">1b and </w:t>
        </w:r>
      </w:ins>
      <w:ins w:id="810" w:author="Reis-Filho, Jorge S./Pathology" w:date="2019-07-13T23:08:00Z">
        <w:r w:rsidRPr="00E716BB">
          <w:rPr>
            <w:rFonts w:ascii="Arial" w:eastAsia="Arial" w:hAnsi="Arial" w:cs="Arial"/>
            <w:b/>
            <w:color w:val="0033CC"/>
            <w:sz w:val="22"/>
            <w:szCs w:val="22"/>
            <w:highlight w:val="yellow"/>
            <w:rPrChange w:id="811" w:author="Reis-Filho, Jorge S./Pathology" w:date="2019-07-13T23:18:00Z">
              <w:rPr>
                <w:rFonts w:ascii="Arial" w:eastAsia="Arial" w:hAnsi="Arial" w:cs="Arial"/>
                <w:b/>
                <w:color w:val="000000" w:themeColor="text1"/>
                <w:sz w:val="22"/>
                <w:szCs w:val="22"/>
              </w:rPr>
            </w:rPrChange>
          </w:rPr>
          <w:t>4</w:t>
        </w:r>
      </w:ins>
      <w:ins w:id="812" w:author="Reis-Filho, Jorge S./Pathology" w:date="2019-07-13T23:10:00Z">
        <w:r w:rsidRPr="00E716BB">
          <w:rPr>
            <w:rFonts w:ascii="Arial" w:eastAsia="Arial" w:hAnsi="Arial" w:cs="Arial"/>
            <w:b/>
            <w:color w:val="0033CC"/>
            <w:sz w:val="22"/>
            <w:szCs w:val="22"/>
            <w:highlight w:val="yellow"/>
            <w:rPrChange w:id="813" w:author="Reis-Filho, Jorge S./Pathology" w:date="2019-07-13T23:18:00Z">
              <w:rPr>
                <w:rFonts w:ascii="Arial" w:eastAsia="Arial" w:hAnsi="Arial" w:cs="Arial"/>
                <w:b/>
                <w:color w:val="000000" w:themeColor="text1"/>
                <w:sz w:val="22"/>
                <w:szCs w:val="22"/>
              </w:rPr>
            </w:rPrChange>
          </w:rPr>
          <w:t>xx</w:t>
        </w:r>
      </w:ins>
      <w:ins w:id="814" w:author="Reis-Filho, Jorge S./Pathology" w:date="2019-07-13T23:08:00Z">
        <w:r w:rsidRPr="00E716BB">
          <w:rPr>
            <w:rFonts w:ascii="Arial" w:eastAsia="Arial" w:hAnsi="Arial" w:cs="Arial"/>
            <w:b/>
            <w:color w:val="0033CC"/>
            <w:sz w:val="22"/>
            <w:szCs w:val="22"/>
            <w:rPrChange w:id="815" w:author="Reis-Filho, Jorge S./Pathology" w:date="2019-07-13T23:18:00Z">
              <w:rPr>
                <w:rFonts w:ascii="Arial" w:eastAsia="Arial" w:hAnsi="Arial" w:cs="Arial"/>
                <w:b/>
                <w:color w:val="000000" w:themeColor="text1"/>
                <w:sz w:val="22"/>
                <w:szCs w:val="22"/>
              </w:rPr>
            </w:rPrChange>
          </w:rPr>
          <w:t>, Supplementary Figs. 3, RR8, RR14 and RR15, Supplementary Table 6</w:t>
        </w:r>
        <w:r w:rsidRPr="00E716BB">
          <w:rPr>
            <w:rFonts w:ascii="Arial" w:eastAsia="Arial" w:hAnsi="Arial" w:cs="Arial"/>
            <w:color w:val="0033CC"/>
            <w:sz w:val="22"/>
            <w:szCs w:val="22"/>
            <w:rPrChange w:id="816" w:author="Reis-Filho, Jorge S./Pathology" w:date="2019-07-13T23:18:00Z">
              <w:rPr>
                <w:rFonts w:ascii="Arial" w:eastAsia="Arial" w:hAnsi="Arial" w:cs="Arial"/>
                <w:color w:val="000000" w:themeColor="text1"/>
                <w:sz w:val="22"/>
                <w:szCs w:val="22"/>
              </w:rPr>
            </w:rPrChange>
          </w:rPr>
          <w:t>).</w:t>
        </w:r>
      </w:ins>
      <w:ins w:id="817" w:author="Reis-Filho, Jorge S./Pathology" w:date="2019-07-13T23:05:00Z">
        <w:r w:rsidRPr="00E716BB">
          <w:rPr>
            <w:rFonts w:ascii="Arial" w:eastAsia="Arial" w:hAnsi="Arial" w:cs="Arial"/>
            <w:b/>
            <w:color w:val="0033CC"/>
            <w:sz w:val="22"/>
            <w:szCs w:val="22"/>
            <w:rPrChange w:id="818" w:author="Reis-Filho, Jorge S./Pathology" w:date="2019-07-13T23:18:00Z">
              <w:rPr>
                <w:rFonts w:ascii="Arial" w:eastAsia="Arial" w:hAnsi="Arial" w:cs="Arial"/>
                <w:b/>
                <w:color w:val="000000" w:themeColor="text1"/>
                <w:sz w:val="22"/>
                <w:szCs w:val="22"/>
              </w:rPr>
            </w:rPrChange>
          </w:rPr>
          <w:t xml:space="preserve"> </w:t>
        </w:r>
      </w:ins>
      <w:del w:id="819" w:author="Reis-Filho, Jorge S./Pathology" w:date="2019-07-13T23:11:00Z">
        <w:r w:rsidR="004C10F5" w:rsidRPr="00E716BB" w:rsidDel="0051758F">
          <w:rPr>
            <w:rFonts w:ascii="Arial" w:eastAsia="Arial" w:hAnsi="Arial" w:cs="Arial"/>
            <w:color w:val="0033CC"/>
            <w:sz w:val="22"/>
            <w:szCs w:val="22"/>
            <w:rPrChange w:id="820" w:author="Reis-Filho, Jorge S./Pathology" w:date="2019-07-13T23:18:00Z">
              <w:rPr>
                <w:rFonts w:ascii="Arial" w:eastAsia="Arial" w:hAnsi="Arial" w:cs="Arial"/>
                <w:color w:val="000000" w:themeColor="text1"/>
                <w:sz w:val="22"/>
                <w:szCs w:val="22"/>
              </w:rPr>
            </w:rPrChange>
          </w:rPr>
          <w:delText>Two similar targeted DNA assay protocols (V1 and V2) for plasma cfDNA and matching WBC gDNA samples were employed in this study. The main differences were the UMI sequences in the library adapters and the reaction volumes in hybridization enrichment process, neither of which would be expected to influence results. To ensure assay performance equivalence, six patient samples with a large cfDNA yield were selected (</w:delText>
        </w:r>
        <w:r w:rsidR="00303111" w:rsidRPr="00E716BB" w:rsidDel="0051758F">
          <w:rPr>
            <w:rFonts w:ascii="Arial" w:eastAsia="Arial" w:hAnsi="Arial" w:cs="Arial"/>
            <w:b/>
            <w:color w:val="0033CC"/>
            <w:sz w:val="22"/>
            <w:szCs w:val="22"/>
            <w:rPrChange w:id="821" w:author="Reis-Filho, Jorge S./Pathology" w:date="2019-07-13T23:18:00Z">
              <w:rPr>
                <w:rFonts w:ascii="Arial" w:eastAsia="Arial" w:hAnsi="Arial" w:cs="Arial"/>
                <w:b/>
                <w:color w:val="000000" w:themeColor="text1"/>
                <w:sz w:val="22"/>
                <w:szCs w:val="22"/>
              </w:rPr>
            </w:rPrChange>
          </w:rPr>
          <w:delText xml:space="preserve">Supplementary Table </w:delText>
        </w:r>
        <w:r w:rsidR="004C10F5" w:rsidRPr="00E716BB" w:rsidDel="0051758F">
          <w:rPr>
            <w:rFonts w:ascii="Arial" w:eastAsia="Arial" w:hAnsi="Arial" w:cs="Arial"/>
            <w:b/>
            <w:color w:val="0033CC"/>
            <w:sz w:val="22"/>
            <w:szCs w:val="22"/>
            <w:rPrChange w:id="822" w:author="Reis-Filho, Jorge S./Pathology" w:date="2019-07-13T23:18:00Z">
              <w:rPr>
                <w:rFonts w:ascii="Arial" w:eastAsia="Arial" w:hAnsi="Arial" w:cs="Arial"/>
                <w:b/>
                <w:color w:val="000000" w:themeColor="text1"/>
                <w:sz w:val="22"/>
                <w:szCs w:val="22"/>
              </w:rPr>
            </w:rPrChange>
          </w:rPr>
          <w:delText>6</w:delText>
        </w:r>
        <w:r w:rsidR="004C10F5" w:rsidRPr="00E716BB" w:rsidDel="0051758F">
          <w:rPr>
            <w:rFonts w:ascii="Arial" w:eastAsia="Arial" w:hAnsi="Arial" w:cs="Arial"/>
            <w:color w:val="0033CC"/>
            <w:sz w:val="22"/>
            <w:szCs w:val="22"/>
            <w:rPrChange w:id="823" w:author="Reis-Filho, Jorge S./Pathology" w:date="2019-07-13T23:18:00Z">
              <w:rPr>
                <w:rFonts w:ascii="Arial" w:eastAsia="Arial" w:hAnsi="Arial" w:cs="Arial"/>
                <w:color w:val="000000" w:themeColor="text1"/>
                <w:sz w:val="22"/>
                <w:szCs w:val="22"/>
              </w:rPr>
            </w:rPrChange>
          </w:rPr>
          <w:delText xml:space="preserve">), allowing for reprocessing with both assay protocols, as well as droplet digital PCR (ddPCR). Bio-Rad ddPCR was used to measure </w:delText>
        </w:r>
        <w:r w:rsidR="004C10F5" w:rsidRPr="00E716BB" w:rsidDel="0051758F">
          <w:rPr>
            <w:rFonts w:ascii="Arial" w:eastAsia="Arial" w:hAnsi="Arial" w:cs="Arial"/>
            <w:color w:val="0033CC"/>
            <w:sz w:val="22"/>
            <w:szCs w:val="22"/>
            <w:rPrChange w:id="824" w:author="Reis-Filho, Jorge S./Pathology" w:date="2019-07-13T23:18:00Z">
              <w:rPr>
                <w:rFonts w:ascii="Arial" w:eastAsia="Arial" w:hAnsi="Arial" w:cs="Arial"/>
                <w:color w:val="000000" w:themeColor="text1"/>
                <w:sz w:val="22"/>
              </w:rPr>
            </w:rPrChange>
          </w:rPr>
          <w:delText>canonical hotspot variants</w:delText>
        </w:r>
      </w:del>
      <w:del w:id="825" w:author="Reis-Filho, Jorge S./Pathology" w:date="2019-07-13T14:33:00Z">
        <w:r w:rsidR="004C10F5" w:rsidRPr="00E716BB" w:rsidDel="001847CB">
          <w:rPr>
            <w:rFonts w:ascii="Arial" w:eastAsia="Arial" w:hAnsi="Arial" w:cs="Arial"/>
            <w:color w:val="0033CC"/>
            <w:sz w:val="22"/>
            <w:szCs w:val="22"/>
            <w:rPrChange w:id="826" w:author="Reis-Filho, Jorge S./Pathology" w:date="2019-07-13T23:18:00Z">
              <w:rPr>
                <w:rFonts w:ascii="Arial" w:eastAsia="Arial" w:hAnsi="Arial" w:cs="Arial"/>
                <w:color w:val="000000" w:themeColor="text1"/>
                <w:sz w:val="22"/>
                <w:szCs w:val="22"/>
              </w:rPr>
            </w:rPrChange>
          </w:rPr>
          <w:delText xml:space="preserve"> </w:delText>
        </w:r>
      </w:del>
      <w:del w:id="827" w:author="Reis-Filho, Jorge S./Pathology" w:date="2019-07-13T23:11:00Z">
        <w:r w:rsidR="004C10F5" w:rsidRPr="00E716BB" w:rsidDel="0051758F">
          <w:rPr>
            <w:rFonts w:ascii="Arial" w:eastAsia="Arial" w:hAnsi="Arial" w:cs="Arial"/>
            <w:color w:val="0033CC"/>
            <w:sz w:val="22"/>
            <w:szCs w:val="22"/>
            <w:rPrChange w:id="828" w:author="Reis-Filho, Jorge S./Pathology" w:date="2019-07-13T23:18:00Z">
              <w:rPr>
                <w:rFonts w:ascii="Arial" w:eastAsia="Arial" w:hAnsi="Arial" w:cs="Arial"/>
                <w:color w:val="000000" w:themeColor="text1"/>
                <w:sz w:val="22"/>
                <w:szCs w:val="22"/>
              </w:rPr>
            </w:rPrChange>
          </w:rPr>
          <w:delText xml:space="preserve">in five of the six patient samples, revealing </w:delText>
        </w:r>
      </w:del>
      <w:del w:id="829" w:author="Reis-Filho, Jorge S./Pathology" w:date="2019-07-13T14:34:00Z">
        <w:r w:rsidR="004C10F5" w:rsidRPr="00E716BB" w:rsidDel="001847CB">
          <w:rPr>
            <w:rFonts w:ascii="Arial" w:eastAsia="Arial" w:hAnsi="Arial" w:cs="Arial"/>
            <w:color w:val="0033CC"/>
            <w:sz w:val="22"/>
            <w:szCs w:val="22"/>
            <w:rPrChange w:id="830" w:author="Reis-Filho, Jorge S./Pathology" w:date="2019-07-13T23:18:00Z">
              <w:rPr>
                <w:rFonts w:ascii="Arial" w:eastAsia="Arial" w:hAnsi="Arial" w:cs="Arial"/>
                <w:color w:val="000000" w:themeColor="text1"/>
                <w:sz w:val="22"/>
                <w:szCs w:val="22"/>
              </w:rPr>
            </w:rPrChange>
          </w:rPr>
          <w:delText>good agreement with measurements using the targeted DNA assays</w:delText>
        </w:r>
      </w:del>
      <w:del w:id="831" w:author="Reis-Filho, Jorge S./Pathology" w:date="2019-07-13T23:11:00Z">
        <w:r w:rsidR="004C10F5" w:rsidRPr="00E716BB" w:rsidDel="0051758F">
          <w:rPr>
            <w:rFonts w:ascii="Arial" w:eastAsia="Arial" w:hAnsi="Arial" w:cs="Arial"/>
            <w:color w:val="0033CC"/>
            <w:sz w:val="22"/>
            <w:szCs w:val="22"/>
            <w:rPrChange w:id="832" w:author="Reis-Filho, Jorge S./Pathology" w:date="2019-07-13T23:18:00Z">
              <w:rPr>
                <w:rFonts w:ascii="Arial" w:eastAsia="Arial" w:hAnsi="Arial" w:cs="Arial"/>
                <w:color w:val="000000" w:themeColor="text1"/>
                <w:sz w:val="22"/>
                <w:szCs w:val="22"/>
              </w:rPr>
            </w:rPrChange>
          </w:rPr>
          <w:delText xml:space="preserve"> (</w:delText>
        </w:r>
        <w:r w:rsidR="00E669C5" w:rsidRPr="00E716BB" w:rsidDel="0051758F">
          <w:rPr>
            <w:rFonts w:ascii="Arial" w:eastAsia="Arial" w:hAnsi="Arial" w:cs="Arial"/>
            <w:b/>
            <w:color w:val="0033CC"/>
            <w:sz w:val="22"/>
            <w:szCs w:val="22"/>
            <w:rPrChange w:id="833" w:author="Reis-Filho, Jorge S./Pathology" w:date="2019-07-13T23:18:00Z">
              <w:rPr>
                <w:rFonts w:ascii="Arial" w:eastAsia="Arial" w:hAnsi="Arial" w:cs="Arial"/>
                <w:b/>
                <w:color w:val="000000" w:themeColor="text1"/>
                <w:sz w:val="22"/>
                <w:szCs w:val="22"/>
              </w:rPr>
            </w:rPrChange>
          </w:rPr>
          <w:delText xml:space="preserve">Fig. </w:delText>
        </w:r>
        <w:r w:rsidR="004C10F5" w:rsidRPr="00E716BB" w:rsidDel="0051758F">
          <w:rPr>
            <w:rFonts w:ascii="Arial" w:eastAsia="Arial" w:hAnsi="Arial" w:cs="Arial"/>
            <w:b/>
            <w:color w:val="0033CC"/>
            <w:sz w:val="22"/>
            <w:szCs w:val="22"/>
            <w:rPrChange w:id="834" w:author="Reis-Filho, Jorge S./Pathology" w:date="2019-07-13T23:18:00Z">
              <w:rPr>
                <w:rFonts w:ascii="Arial" w:eastAsia="Arial" w:hAnsi="Arial" w:cs="Arial"/>
                <w:b/>
                <w:color w:val="000000" w:themeColor="text1"/>
                <w:sz w:val="22"/>
                <w:szCs w:val="22"/>
              </w:rPr>
            </w:rPrChange>
          </w:rPr>
          <w:delText>1</w:delText>
        </w:r>
        <w:r w:rsidR="008C2D31" w:rsidRPr="00E716BB" w:rsidDel="0051758F">
          <w:rPr>
            <w:rFonts w:ascii="Arial" w:eastAsia="Arial" w:hAnsi="Arial" w:cs="Arial"/>
            <w:b/>
            <w:color w:val="0033CC"/>
            <w:sz w:val="22"/>
            <w:szCs w:val="22"/>
            <w:rPrChange w:id="835" w:author="Reis-Filho, Jorge S./Pathology" w:date="2019-07-13T23:18:00Z">
              <w:rPr>
                <w:rFonts w:ascii="Arial" w:eastAsia="Arial" w:hAnsi="Arial" w:cs="Arial"/>
                <w:b/>
                <w:color w:val="000000" w:themeColor="text1"/>
                <w:sz w:val="22"/>
                <w:szCs w:val="22"/>
              </w:rPr>
            </w:rPrChange>
          </w:rPr>
          <w:delText>b</w:delText>
        </w:r>
        <w:r w:rsidR="004C10F5" w:rsidRPr="00E716BB" w:rsidDel="0051758F">
          <w:rPr>
            <w:rFonts w:ascii="Arial" w:eastAsia="Arial" w:hAnsi="Arial" w:cs="Arial"/>
            <w:color w:val="0033CC"/>
            <w:sz w:val="22"/>
            <w:szCs w:val="22"/>
            <w:rPrChange w:id="836" w:author="Reis-Filho, Jorge S./Pathology" w:date="2019-07-13T23:18:00Z">
              <w:rPr>
                <w:rFonts w:ascii="Arial" w:eastAsia="Arial" w:hAnsi="Arial" w:cs="Arial"/>
                <w:color w:val="000000" w:themeColor="text1"/>
                <w:sz w:val="22"/>
                <w:szCs w:val="22"/>
              </w:rPr>
            </w:rPrChange>
          </w:rPr>
          <w:delText xml:space="preserve">). </w:delText>
        </w:r>
      </w:del>
    </w:p>
    <w:p w14:paraId="1A8E502B" w14:textId="54766DEC" w:rsidR="0016036D" w:rsidRPr="003A2DB5" w:rsidDel="0016036D" w:rsidRDefault="00E669C5" w:rsidP="00AE24DE">
      <w:pPr>
        <w:spacing w:line="480" w:lineRule="auto"/>
        <w:rPr>
          <w:del w:id="837" w:author="Reis-Filho, Jorge S./Pathology" w:date="2019-07-13T15:44:00Z"/>
          <w:rFonts w:ascii="Arial" w:eastAsia="Arial" w:hAnsi="Arial" w:cs="Arial"/>
          <w:color w:val="0033CC"/>
          <w:sz w:val="22"/>
          <w:szCs w:val="22"/>
          <w:rPrChange w:id="838" w:author="Reis-Filho, Jorge S./Pathology" w:date="2019-07-13T23:05:00Z">
            <w:rPr>
              <w:del w:id="839" w:author="Reis-Filho, Jorge S./Pathology" w:date="2019-07-13T15:44:00Z"/>
              <w:rFonts w:ascii="Arial" w:eastAsia="Arial" w:hAnsi="Arial" w:cs="Arial"/>
              <w:color w:val="000000" w:themeColor="text1"/>
              <w:sz w:val="22"/>
            </w:rPr>
          </w:rPrChange>
        </w:rPr>
      </w:pPr>
      <w:del w:id="840" w:author="Reis-Filho, Jorge S./Pathology" w:date="2019-07-13T23:11:00Z">
        <w:r w:rsidRPr="003A2DB5" w:rsidDel="00EE639F">
          <w:rPr>
            <w:rFonts w:ascii="Arial" w:eastAsia="Arial" w:hAnsi="Arial" w:cs="Arial"/>
            <w:b/>
            <w:color w:val="000000" w:themeColor="text1"/>
            <w:sz w:val="22"/>
            <w:szCs w:val="22"/>
          </w:rPr>
          <w:delText xml:space="preserve">Fig. </w:delText>
        </w:r>
        <w:r w:rsidR="004C10F5" w:rsidRPr="003A2DB5" w:rsidDel="00EE639F">
          <w:rPr>
            <w:rFonts w:ascii="Arial" w:eastAsia="Arial" w:hAnsi="Arial" w:cs="Arial"/>
            <w:b/>
            <w:color w:val="000000" w:themeColor="text1"/>
            <w:sz w:val="22"/>
            <w:szCs w:val="22"/>
          </w:rPr>
          <w:delText>1</w:delText>
        </w:r>
        <w:r w:rsidR="008C2D31" w:rsidRPr="003A2DB5" w:rsidDel="00EE639F">
          <w:rPr>
            <w:rFonts w:ascii="Arial" w:eastAsia="Arial" w:hAnsi="Arial" w:cs="Arial"/>
            <w:b/>
            <w:color w:val="000000" w:themeColor="text1"/>
            <w:sz w:val="22"/>
            <w:szCs w:val="22"/>
          </w:rPr>
          <w:delText>c</w:delText>
        </w:r>
        <w:r w:rsidR="004C10F5" w:rsidRPr="003A2DB5" w:rsidDel="00EE639F">
          <w:rPr>
            <w:rFonts w:ascii="Arial" w:eastAsia="Arial" w:hAnsi="Arial" w:cs="Arial"/>
            <w:b/>
            <w:color w:val="000000" w:themeColor="text1"/>
            <w:sz w:val="22"/>
            <w:szCs w:val="22"/>
          </w:rPr>
          <w:delText xml:space="preserve"> </w:delText>
        </w:r>
        <w:r w:rsidR="004C10F5" w:rsidRPr="003A2DB5" w:rsidDel="00EE639F">
          <w:rPr>
            <w:rFonts w:ascii="Arial" w:eastAsia="Arial" w:hAnsi="Arial" w:cs="Arial"/>
            <w:color w:val="000000" w:themeColor="text1"/>
            <w:sz w:val="22"/>
            <w:szCs w:val="22"/>
          </w:rPr>
          <w:delText>and</w:delText>
        </w:r>
        <w:r w:rsidR="004C10F5" w:rsidRPr="003A2DB5" w:rsidDel="00EE639F">
          <w:rPr>
            <w:rFonts w:ascii="Arial" w:eastAsia="Arial" w:hAnsi="Arial" w:cs="Arial"/>
            <w:b/>
            <w:color w:val="000000" w:themeColor="text1"/>
            <w:sz w:val="22"/>
            <w:szCs w:val="22"/>
          </w:rPr>
          <w:delText xml:space="preserve"> </w:delText>
        </w:r>
        <w:r w:rsidR="00AE24DE" w:rsidRPr="003A2DB5" w:rsidDel="00EE639F">
          <w:rPr>
            <w:rFonts w:ascii="Arial" w:eastAsia="Arial" w:hAnsi="Arial" w:cs="Arial"/>
            <w:b/>
            <w:color w:val="000000" w:themeColor="text1"/>
            <w:sz w:val="22"/>
            <w:szCs w:val="22"/>
          </w:rPr>
          <w:delText xml:space="preserve">Supplementary Fig. </w:delText>
        </w:r>
        <w:r w:rsidR="004C10F5" w:rsidRPr="003A2DB5" w:rsidDel="00EE639F">
          <w:rPr>
            <w:rFonts w:ascii="Arial" w:eastAsia="Arial" w:hAnsi="Arial" w:cs="Arial"/>
            <w:b/>
            <w:color w:val="000000" w:themeColor="text1"/>
            <w:sz w:val="22"/>
            <w:szCs w:val="22"/>
          </w:rPr>
          <w:delText xml:space="preserve">3 </w:delText>
        </w:r>
        <w:r w:rsidR="004C10F5" w:rsidRPr="003A2DB5" w:rsidDel="00EE639F">
          <w:rPr>
            <w:rFonts w:ascii="Arial" w:eastAsia="Arial" w:hAnsi="Arial" w:cs="Arial"/>
            <w:color w:val="000000" w:themeColor="text1"/>
            <w:sz w:val="22"/>
            <w:szCs w:val="22"/>
          </w:rPr>
          <w:delText xml:space="preserve">show the measured allele fraction of variants called either using the V1 or V2 targeted DNA assay protocol. Measured VAFs between the two technical replicates for samples from </w:delText>
        </w:r>
      </w:del>
      <w:del w:id="841" w:author="Reis-Filho, Jorge S./Pathology" w:date="2019-07-13T14:48:00Z">
        <w:r w:rsidR="004C10F5" w:rsidRPr="003A2DB5" w:rsidDel="00BE2454">
          <w:rPr>
            <w:rFonts w:ascii="Arial" w:eastAsia="Arial" w:hAnsi="Arial" w:cs="Arial"/>
            <w:color w:val="000000" w:themeColor="text1"/>
            <w:sz w:val="22"/>
            <w:szCs w:val="22"/>
          </w:rPr>
          <w:delText xml:space="preserve">five </w:delText>
        </w:r>
      </w:del>
      <w:del w:id="842" w:author="Reis-Filho, Jorge S./Pathology" w:date="2019-07-13T23:11:00Z">
        <w:r w:rsidR="004C10F5" w:rsidRPr="003A2DB5" w:rsidDel="00EE639F">
          <w:rPr>
            <w:rFonts w:ascii="Arial" w:eastAsia="Arial" w:hAnsi="Arial" w:cs="Arial"/>
            <w:color w:val="000000" w:themeColor="text1"/>
            <w:sz w:val="22"/>
            <w:szCs w:val="22"/>
          </w:rPr>
          <w:delText>patients (</w:delText>
        </w:r>
        <w:r w:rsidRPr="003A2DB5" w:rsidDel="00EE639F">
          <w:rPr>
            <w:rFonts w:ascii="Arial" w:eastAsia="Arial" w:hAnsi="Arial" w:cs="Arial"/>
            <w:b/>
            <w:color w:val="000000" w:themeColor="text1"/>
            <w:sz w:val="22"/>
            <w:szCs w:val="22"/>
          </w:rPr>
          <w:delText xml:space="preserve">Fig. </w:delText>
        </w:r>
        <w:r w:rsidR="004C10F5" w:rsidRPr="003A2DB5" w:rsidDel="00EE639F">
          <w:rPr>
            <w:rFonts w:ascii="Arial" w:eastAsia="Arial" w:hAnsi="Arial" w:cs="Arial"/>
            <w:b/>
            <w:color w:val="000000" w:themeColor="text1"/>
            <w:sz w:val="22"/>
            <w:szCs w:val="22"/>
          </w:rPr>
          <w:delText>1</w:delText>
        </w:r>
        <w:r w:rsidR="008C2D31" w:rsidRPr="003A2DB5" w:rsidDel="00EE639F">
          <w:rPr>
            <w:rFonts w:ascii="Arial" w:eastAsia="Arial" w:hAnsi="Arial" w:cs="Arial"/>
            <w:b/>
            <w:color w:val="000000" w:themeColor="text1"/>
            <w:sz w:val="22"/>
            <w:szCs w:val="22"/>
          </w:rPr>
          <w:delText>c</w:delText>
        </w:r>
        <w:r w:rsidR="004C10F5" w:rsidRPr="003A2DB5" w:rsidDel="00EE639F">
          <w:rPr>
            <w:rFonts w:ascii="Arial" w:eastAsia="Arial" w:hAnsi="Arial" w:cs="Arial"/>
            <w:color w:val="000000" w:themeColor="text1"/>
            <w:sz w:val="22"/>
            <w:szCs w:val="22"/>
          </w:rPr>
          <w:delText>) showed a strong agreement (</w:delText>
        </w:r>
        <w:r w:rsidR="004C10F5" w:rsidRPr="003A2DB5" w:rsidDel="00EE639F">
          <w:rPr>
            <w:rFonts w:ascii="Arial" w:eastAsia="Arial" w:hAnsi="Arial" w:cs="Arial"/>
            <w:i/>
            <w:color w:val="000000" w:themeColor="text1"/>
            <w:sz w:val="22"/>
            <w:szCs w:val="22"/>
          </w:rPr>
          <w:delText>R</w:delText>
        </w:r>
        <w:r w:rsidR="004C10F5" w:rsidRPr="003A2DB5" w:rsidDel="00EE639F">
          <w:rPr>
            <w:rFonts w:ascii="Arial" w:eastAsia="Arial" w:hAnsi="Arial" w:cs="Arial"/>
            <w:i/>
            <w:color w:val="000000" w:themeColor="text1"/>
            <w:sz w:val="22"/>
            <w:szCs w:val="22"/>
            <w:vertAlign w:val="superscript"/>
          </w:rPr>
          <w:delText>2</w:delText>
        </w:r>
        <w:r w:rsidR="004C10F5" w:rsidRPr="003A2DB5" w:rsidDel="00EE639F">
          <w:rPr>
            <w:rFonts w:ascii="Arial" w:eastAsia="Arial" w:hAnsi="Arial" w:cs="Arial"/>
            <w:color w:val="000000" w:themeColor="text1"/>
            <w:sz w:val="22"/>
            <w:szCs w:val="22"/>
          </w:rPr>
          <w:delText xml:space="preserve"> = 0.9997) as well as for one sample from a hypermutated case (</w:delText>
        </w:r>
        <w:r w:rsidR="00303111" w:rsidRPr="003A2DB5" w:rsidDel="00EE639F">
          <w:rPr>
            <w:rFonts w:ascii="Arial" w:eastAsia="Arial" w:hAnsi="Arial" w:cs="Arial"/>
            <w:b/>
            <w:color w:val="000000" w:themeColor="text1"/>
            <w:sz w:val="22"/>
            <w:szCs w:val="22"/>
          </w:rPr>
          <w:delText xml:space="preserve">Supplementary Fig. </w:delText>
        </w:r>
        <w:r w:rsidR="004C10F5" w:rsidRPr="003A2DB5" w:rsidDel="00EE639F">
          <w:rPr>
            <w:rFonts w:ascii="Arial" w:eastAsia="Arial" w:hAnsi="Arial" w:cs="Arial"/>
            <w:b/>
            <w:color w:val="000000" w:themeColor="text1"/>
            <w:sz w:val="22"/>
            <w:szCs w:val="22"/>
          </w:rPr>
          <w:delText xml:space="preserve">3, </w:delText>
        </w:r>
        <w:r w:rsidR="004C10F5" w:rsidRPr="003A2DB5" w:rsidDel="00EE639F">
          <w:rPr>
            <w:rFonts w:ascii="Arial" w:eastAsia="Arial" w:hAnsi="Arial" w:cs="Arial"/>
            <w:i/>
            <w:color w:val="000000" w:themeColor="text1"/>
            <w:sz w:val="22"/>
            <w:szCs w:val="22"/>
          </w:rPr>
          <w:delText>R</w:delText>
        </w:r>
        <w:r w:rsidR="004C10F5" w:rsidRPr="003A2DB5" w:rsidDel="00EE639F">
          <w:rPr>
            <w:rFonts w:ascii="Arial" w:eastAsia="Arial" w:hAnsi="Arial" w:cs="Arial"/>
            <w:i/>
            <w:color w:val="000000" w:themeColor="text1"/>
            <w:sz w:val="22"/>
            <w:szCs w:val="22"/>
            <w:vertAlign w:val="superscript"/>
          </w:rPr>
          <w:delText>2</w:delText>
        </w:r>
        <w:r w:rsidR="004C10F5" w:rsidRPr="003A2DB5" w:rsidDel="00EE639F">
          <w:rPr>
            <w:rFonts w:ascii="Arial" w:eastAsia="Arial" w:hAnsi="Arial" w:cs="Arial"/>
            <w:color w:val="000000" w:themeColor="text1"/>
            <w:sz w:val="22"/>
            <w:szCs w:val="22"/>
          </w:rPr>
          <w:delText xml:space="preserve"> = 0.9972).</w:delText>
        </w:r>
      </w:del>
    </w:p>
    <w:bookmarkEnd w:id="786"/>
    <w:p w14:paraId="20243238" w14:textId="77777777" w:rsidR="001026D2" w:rsidRPr="00CB7AF6" w:rsidRDefault="001026D2" w:rsidP="001026D2">
      <w:pPr>
        <w:spacing w:line="480" w:lineRule="auto"/>
        <w:rPr>
          <w:rFonts w:ascii="Arial" w:eastAsia="Arial" w:hAnsi="Arial" w:cs="Arial"/>
          <w:color w:val="000000" w:themeColor="text1"/>
          <w:sz w:val="22"/>
        </w:rPr>
      </w:pPr>
    </w:p>
    <w:p w14:paraId="2CAD211C" w14:textId="77777777" w:rsidR="004C10F5" w:rsidRPr="00CB7AF6" w:rsidRDefault="004C10F5" w:rsidP="00AE24DE">
      <w:pPr>
        <w:spacing w:line="480" w:lineRule="auto"/>
        <w:rPr>
          <w:rFonts w:ascii="Arial" w:eastAsia="Arial" w:hAnsi="Arial" w:cs="Arial"/>
          <w:b/>
          <w:i/>
          <w:color w:val="000000" w:themeColor="text1"/>
          <w:sz w:val="22"/>
        </w:rPr>
      </w:pPr>
      <w:bookmarkStart w:id="843" w:name="_Hlk13951947"/>
      <w:r w:rsidRPr="00CB7AF6">
        <w:rPr>
          <w:rFonts w:ascii="Arial" w:eastAsia="Arial" w:hAnsi="Arial" w:cs="Arial"/>
          <w:b/>
          <w:i/>
          <w:color w:val="000000" w:themeColor="text1"/>
          <w:sz w:val="22"/>
        </w:rPr>
        <w:t>Microsatellite instability detection in high depth-of-read cfDNA assays</w:t>
      </w:r>
      <w:r w:rsidRPr="00CB7AF6">
        <w:rPr>
          <w:rFonts w:ascii="Arial" w:eastAsia="Arial" w:hAnsi="Arial" w:cs="Arial"/>
          <w:b/>
          <w:i/>
          <w:color w:val="000000" w:themeColor="text1"/>
          <w:sz w:val="22"/>
          <w:szCs w:val="22"/>
        </w:rPr>
        <w:t xml:space="preserve"> </w:t>
      </w:r>
    </w:p>
    <w:p w14:paraId="08DC0318" w14:textId="5A474658" w:rsidR="004C10F5" w:rsidRPr="00E716BB" w:rsidDel="00606070" w:rsidRDefault="004C10F5">
      <w:pPr>
        <w:spacing w:line="480" w:lineRule="auto"/>
        <w:rPr>
          <w:del w:id="844" w:author="Reis-Filho, Jorge S./Pathology" w:date="2019-07-13T23:13:00Z"/>
          <w:rFonts w:ascii="Arial" w:eastAsia="Arial" w:hAnsi="Arial" w:cs="Arial"/>
          <w:color w:val="0033CC"/>
          <w:sz w:val="22"/>
          <w:rPrChange w:id="845" w:author="Reis-Filho, Jorge S./Pathology" w:date="2019-07-13T23:18:00Z">
            <w:rPr>
              <w:del w:id="846" w:author="Reis-Filho, Jorge S./Pathology" w:date="2019-07-13T23:13:00Z"/>
              <w:rFonts w:ascii="Arial" w:eastAsia="Arial" w:hAnsi="Arial" w:cs="Arial"/>
              <w:color w:val="000000" w:themeColor="text1"/>
              <w:sz w:val="22"/>
            </w:rPr>
          </w:rPrChange>
        </w:rPr>
      </w:pPr>
      <w:r w:rsidRPr="00CB7AF6">
        <w:rPr>
          <w:rFonts w:ascii="Arial" w:eastAsia="Arial" w:hAnsi="Arial" w:cs="Arial"/>
          <w:color w:val="000000" w:themeColor="text1"/>
          <w:sz w:val="22"/>
        </w:rPr>
        <w:lastRenderedPageBreak/>
        <w:t>The standard program MSIsensor</w:t>
      </w:r>
      <w:del w:id="847" w:author="Reis-Filho, Jorge S./Pathology" w:date="2019-07-13T23:15:00Z">
        <w:r w:rsidRPr="00CB7AF6" w:rsidDel="00606070">
          <w:rPr>
            <w:rFonts w:ascii="Arial" w:eastAsia="Arial" w:hAnsi="Arial" w:cs="Arial"/>
            <w:color w:val="000000" w:themeColor="text1"/>
            <w:sz w:val="22"/>
          </w:rPr>
          <w:delText xml:space="preserve"> </w:delText>
        </w:r>
      </w:del>
      <w:r w:rsidRPr="00CB7AF6">
        <w:rPr>
          <w:rFonts w:ascii="Arial" w:eastAsia="Arial" w:hAnsi="Arial" w:cs="Arial"/>
          <w:color w:val="000000" w:themeColor="text1"/>
          <w:sz w:val="22"/>
          <w:szCs w:val="22"/>
        </w:rPr>
        <w:fldChar w:fldCharType="begin"/>
      </w:r>
      <w:r>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Pr="00CB7AF6">
        <w:rPr>
          <w:rFonts w:ascii="Arial" w:eastAsia="Arial" w:hAnsi="Arial" w:cs="Arial"/>
          <w:color w:val="000000" w:themeColor="text1"/>
          <w:sz w:val="22"/>
          <w:szCs w:val="22"/>
        </w:rPr>
        <w:fldChar w:fldCharType="separate"/>
      </w:r>
      <w:r w:rsidRPr="006E2475">
        <w:rPr>
          <w:rFonts w:ascii="Arial" w:eastAsia="Arial" w:hAnsi="Arial" w:cs="Arial"/>
          <w:noProof/>
          <w:color w:val="000000" w:themeColor="text1"/>
          <w:sz w:val="22"/>
          <w:szCs w:val="22"/>
          <w:vertAlign w:val="superscript"/>
        </w:rPr>
        <w:t>39</w:t>
      </w:r>
      <w:r w:rsidRPr="00CB7AF6">
        <w:rPr>
          <w:rFonts w:ascii="Arial" w:eastAsia="Arial" w:hAnsi="Arial" w:cs="Arial"/>
          <w:color w:val="000000" w:themeColor="text1"/>
          <w:sz w:val="22"/>
          <w:szCs w:val="22"/>
        </w:rPr>
        <w:fldChar w:fldCharType="end"/>
      </w:r>
      <w:r w:rsidRPr="00CB7AF6">
        <w:rPr>
          <w:rFonts w:ascii="Arial" w:eastAsia="Arial" w:hAnsi="Arial" w:cs="Arial"/>
          <w:color w:val="000000" w:themeColor="text1"/>
          <w:sz w:val="22"/>
        </w:rPr>
        <w:t xml:space="preserve"> </w:t>
      </w:r>
      <w:ins w:id="848" w:author="Reis-Filho, Jorge S./Pathology" w:date="2019-07-13T23:12:00Z">
        <w:r w:rsidR="00606070" w:rsidRPr="00E716BB">
          <w:rPr>
            <w:rFonts w:ascii="Arial" w:eastAsia="Arial" w:hAnsi="Arial" w:cs="Arial"/>
            <w:color w:val="0033CC"/>
            <w:sz w:val="22"/>
            <w:rPrChange w:id="849" w:author="Reis-Filho, Jorge S./Pathology" w:date="2019-07-13T23:18:00Z">
              <w:rPr>
                <w:rFonts w:ascii="Arial" w:eastAsia="Arial" w:hAnsi="Arial" w:cs="Arial"/>
                <w:color w:val="000000" w:themeColor="text1"/>
                <w:sz w:val="22"/>
              </w:rPr>
            </w:rPrChange>
          </w:rPr>
          <w:t xml:space="preserve">with modifications, described in the </w:t>
        </w:r>
        <w:r w:rsidR="00606070" w:rsidRPr="00E716BB">
          <w:rPr>
            <w:rFonts w:ascii="Arial" w:eastAsia="Arial" w:hAnsi="Arial" w:cs="Arial"/>
            <w:b/>
            <w:color w:val="0033CC"/>
            <w:sz w:val="22"/>
            <w:rPrChange w:id="850" w:author="Reis-Filho, Jorge S./Pathology" w:date="2019-07-13T23:18:00Z">
              <w:rPr>
                <w:rFonts w:ascii="Arial" w:eastAsia="Arial" w:hAnsi="Arial" w:cs="Arial"/>
                <w:b/>
                <w:color w:val="000000" w:themeColor="text1"/>
                <w:sz w:val="22"/>
              </w:rPr>
            </w:rPrChange>
          </w:rPr>
          <w:t>Supplementary Methods</w:t>
        </w:r>
        <w:r w:rsidR="00606070" w:rsidRPr="00E716BB">
          <w:rPr>
            <w:rFonts w:ascii="Arial" w:eastAsia="Arial" w:hAnsi="Arial" w:cs="Arial"/>
            <w:color w:val="0033CC"/>
            <w:sz w:val="22"/>
            <w:rPrChange w:id="851" w:author="Reis-Filho, Jorge S./Pathology" w:date="2019-07-13T23:18:00Z">
              <w:rPr>
                <w:rFonts w:ascii="Arial" w:eastAsia="Arial" w:hAnsi="Arial" w:cs="Arial"/>
                <w:color w:val="000000" w:themeColor="text1"/>
                <w:sz w:val="22"/>
              </w:rPr>
            </w:rPrChange>
          </w:rPr>
          <w:t>, was employed</w:t>
        </w:r>
      </w:ins>
      <w:del w:id="852" w:author="Reis-Filho, Jorge S./Pathology" w:date="2019-07-13T23:13:00Z">
        <w:r w:rsidRPr="00E716BB" w:rsidDel="00606070">
          <w:rPr>
            <w:rFonts w:ascii="Arial" w:eastAsia="Arial" w:hAnsi="Arial" w:cs="Arial"/>
            <w:color w:val="0033CC"/>
            <w:sz w:val="22"/>
            <w:rPrChange w:id="853" w:author="Reis-Filho, Jorge S./Pathology" w:date="2019-07-13T23:18:00Z">
              <w:rPr>
                <w:rFonts w:ascii="Arial" w:eastAsia="Arial" w:hAnsi="Arial" w:cs="Arial"/>
                <w:color w:val="000000" w:themeColor="text1"/>
                <w:sz w:val="22"/>
              </w:rPr>
            </w:rPrChange>
          </w:rPr>
          <w:delText xml:space="preserve">detects microsatellite instability by the following steps: (1) using a catalogue of sites built from the human reference genome, all read pairs with at least one read mapping within 2 kb of the sites are retrieved from the tumor and normal samples, (2) at candidate sites, a histogram of k-mer alleles with different repeat lengths is constructed by enumerating observed instances of the k-mer in the tumor and normal samples separately, and (3) finally, the difference in the distribution of counts is used to define a candidate site with ≥20 reads in the tumor and normal as being unstable using a standard </w:delText>
        </w:r>
        <w:r w:rsidRPr="00E716BB" w:rsidDel="00606070">
          <w:rPr>
            <w:rFonts w:ascii="Cambria Math" w:eastAsia="Arial" w:hAnsi="Cambria Math" w:cs="Cambria Math"/>
            <w:color w:val="0033CC"/>
            <w:sz w:val="22"/>
            <w:rPrChange w:id="854" w:author="Reis-Filho, Jorge S./Pathology" w:date="2019-07-13T23:18:00Z">
              <w:rPr>
                <w:rFonts w:ascii="Cambria Math" w:eastAsia="Arial" w:hAnsi="Cambria Math" w:cs="Cambria Math"/>
                <w:color w:val="000000" w:themeColor="text1"/>
                <w:sz w:val="22"/>
              </w:rPr>
            </w:rPrChange>
          </w:rPr>
          <w:delText>𝝌</w:delText>
        </w:r>
        <w:r w:rsidRPr="00E716BB" w:rsidDel="00606070">
          <w:rPr>
            <w:rFonts w:ascii="Arial" w:eastAsia="Arial" w:hAnsi="Arial" w:cs="Arial"/>
            <w:color w:val="0033CC"/>
            <w:sz w:val="22"/>
            <w:rPrChange w:id="855" w:author="Reis-Filho, Jorge S./Pathology" w:date="2019-07-13T23:18:00Z">
              <w:rPr>
                <w:rFonts w:ascii="Arial" w:eastAsia="Arial" w:hAnsi="Arial" w:cs="Arial"/>
                <w:color w:val="000000" w:themeColor="text1"/>
                <w:sz w:val="22"/>
              </w:rPr>
            </w:rPrChange>
          </w:rPr>
          <w:delText>2 goodness-of-fit test. MSIsensor reports the percentage of sites classified unstable as the MSI score.</w:delText>
        </w:r>
        <w:r w:rsidRPr="00E716BB" w:rsidDel="00606070">
          <w:rPr>
            <w:rFonts w:ascii="Arial" w:eastAsia="Arial" w:hAnsi="Arial" w:cs="Arial"/>
            <w:color w:val="0033CC"/>
            <w:sz w:val="22"/>
            <w:szCs w:val="22"/>
            <w:rPrChange w:id="856" w:author="Reis-Filho, Jorge S./Pathology" w:date="2019-07-13T23:18:00Z">
              <w:rPr>
                <w:rFonts w:ascii="Arial" w:eastAsia="Arial" w:hAnsi="Arial" w:cs="Arial"/>
                <w:color w:val="000000" w:themeColor="text1"/>
                <w:sz w:val="22"/>
                <w:szCs w:val="22"/>
              </w:rPr>
            </w:rPrChange>
          </w:rPr>
          <w:delText xml:space="preserve">  </w:delText>
        </w:r>
      </w:del>
    </w:p>
    <w:p w14:paraId="7B6F73FA" w14:textId="77D25341" w:rsidR="004C10F5" w:rsidRPr="00E716BB" w:rsidDel="00606070" w:rsidRDefault="004C10F5">
      <w:pPr>
        <w:spacing w:line="480" w:lineRule="auto"/>
        <w:rPr>
          <w:del w:id="857" w:author="Reis-Filho, Jorge S./Pathology" w:date="2019-07-13T23:13:00Z"/>
          <w:rFonts w:ascii="Arial" w:eastAsia="Arial" w:hAnsi="Arial" w:cs="Arial"/>
          <w:color w:val="0033CC"/>
          <w:sz w:val="22"/>
          <w:rPrChange w:id="858" w:author="Reis-Filho, Jorge S./Pathology" w:date="2019-07-13T23:18:00Z">
            <w:rPr>
              <w:del w:id="859" w:author="Reis-Filho, Jorge S./Pathology" w:date="2019-07-13T23:13:00Z"/>
              <w:rFonts w:ascii="Arial" w:eastAsia="Arial" w:hAnsi="Arial" w:cs="Arial"/>
              <w:color w:val="000000" w:themeColor="text1"/>
              <w:sz w:val="22"/>
            </w:rPr>
          </w:rPrChange>
        </w:rPr>
      </w:pPr>
    </w:p>
    <w:p w14:paraId="7DC129DD" w14:textId="4AA318DD" w:rsidR="004C10F5" w:rsidRPr="00E716BB" w:rsidDel="00606070" w:rsidRDefault="004C10F5">
      <w:pPr>
        <w:spacing w:line="480" w:lineRule="auto"/>
        <w:rPr>
          <w:del w:id="860" w:author="Reis-Filho, Jorge S./Pathology" w:date="2019-07-13T23:13:00Z"/>
          <w:rFonts w:ascii="Arial" w:eastAsia="Arial" w:hAnsi="Arial" w:cs="Arial"/>
          <w:color w:val="0033CC"/>
          <w:sz w:val="22"/>
          <w:rPrChange w:id="861" w:author="Reis-Filho, Jorge S./Pathology" w:date="2019-07-13T23:18:00Z">
            <w:rPr>
              <w:del w:id="862" w:author="Reis-Filho, Jorge S./Pathology" w:date="2019-07-13T23:13:00Z"/>
              <w:rFonts w:ascii="Arial" w:eastAsia="Arial" w:hAnsi="Arial" w:cs="Arial"/>
              <w:color w:val="000000" w:themeColor="text1"/>
              <w:sz w:val="22"/>
            </w:rPr>
          </w:rPrChange>
        </w:rPr>
      </w:pPr>
      <w:del w:id="863" w:author="Reis-Filho, Jorge S./Pathology" w:date="2019-07-13T23:13:00Z">
        <w:r w:rsidRPr="00E716BB" w:rsidDel="00606070">
          <w:rPr>
            <w:rFonts w:ascii="Arial" w:eastAsia="Arial" w:hAnsi="Arial" w:cs="Arial"/>
            <w:color w:val="0033CC"/>
            <w:sz w:val="22"/>
            <w:rPrChange w:id="864" w:author="Reis-Filho, Jorge S./Pathology" w:date="2019-07-13T23:18:00Z">
              <w:rPr>
                <w:rFonts w:ascii="Arial" w:eastAsia="Arial" w:hAnsi="Arial" w:cs="Arial"/>
                <w:color w:val="000000" w:themeColor="text1"/>
                <w:sz w:val="22"/>
              </w:rPr>
            </w:rPrChange>
          </w:rPr>
          <w:delText>However, the default settings of MSIsensor when applied to cfDNA data generated in this study led to suboptimal performance, producing inappropriately elevated MSI scores across samples (</w:delText>
        </w:r>
        <w:r w:rsidR="00303111" w:rsidRPr="00E716BB" w:rsidDel="00606070">
          <w:rPr>
            <w:rFonts w:ascii="Arial" w:eastAsia="Arial" w:hAnsi="Arial" w:cs="Arial"/>
            <w:b/>
            <w:color w:val="0033CC"/>
            <w:sz w:val="22"/>
            <w:rPrChange w:id="865" w:author="Reis-Filho, Jorge S./Pathology" w:date="2019-07-13T23:18:00Z">
              <w:rPr>
                <w:rFonts w:ascii="Arial" w:eastAsia="Arial" w:hAnsi="Arial" w:cs="Arial"/>
                <w:b/>
                <w:color w:val="000000" w:themeColor="text1"/>
                <w:sz w:val="22"/>
              </w:rPr>
            </w:rPrChange>
          </w:rPr>
          <w:delText xml:space="preserve">Supplementary Fig. </w:delText>
        </w:r>
        <w:r w:rsidRPr="00E716BB" w:rsidDel="00606070">
          <w:rPr>
            <w:rFonts w:ascii="Arial" w:eastAsia="Arial" w:hAnsi="Arial" w:cs="Arial"/>
            <w:b/>
            <w:color w:val="0033CC"/>
            <w:sz w:val="22"/>
            <w:rPrChange w:id="866" w:author="Reis-Filho, Jorge S./Pathology" w:date="2019-07-13T23:18:00Z">
              <w:rPr>
                <w:rFonts w:ascii="Arial" w:eastAsia="Arial" w:hAnsi="Arial" w:cs="Arial"/>
                <w:b/>
                <w:color w:val="000000" w:themeColor="text1"/>
                <w:sz w:val="22"/>
              </w:rPr>
            </w:rPrChange>
          </w:rPr>
          <w:delText>1</w:delText>
        </w:r>
        <w:r w:rsidR="00755A8A" w:rsidRPr="00E716BB" w:rsidDel="00606070">
          <w:rPr>
            <w:rFonts w:ascii="Arial" w:eastAsia="Arial" w:hAnsi="Arial" w:cs="Arial"/>
            <w:b/>
            <w:color w:val="0033CC"/>
            <w:sz w:val="22"/>
            <w:rPrChange w:id="867" w:author="Reis-Filho, Jorge S./Pathology" w:date="2019-07-13T23:18:00Z">
              <w:rPr>
                <w:rFonts w:ascii="Arial" w:eastAsia="Arial" w:hAnsi="Arial" w:cs="Arial"/>
                <w:b/>
                <w:color w:val="000000" w:themeColor="text1"/>
                <w:sz w:val="22"/>
              </w:rPr>
            </w:rPrChange>
          </w:rPr>
          <w:delText>1a</w:delText>
        </w:r>
        <w:r w:rsidRPr="00E716BB" w:rsidDel="00606070">
          <w:rPr>
            <w:rFonts w:ascii="Arial" w:eastAsia="Arial" w:hAnsi="Arial" w:cs="Arial"/>
            <w:color w:val="0033CC"/>
            <w:sz w:val="22"/>
            <w:rPrChange w:id="868" w:author="Reis-Filho, Jorge S./Pathology" w:date="2019-07-13T23:18:00Z">
              <w:rPr>
                <w:rFonts w:ascii="Arial" w:eastAsia="Arial" w:hAnsi="Arial" w:cs="Arial"/>
                <w:color w:val="000000" w:themeColor="text1"/>
                <w:sz w:val="22"/>
              </w:rPr>
            </w:rPrChange>
          </w:rPr>
          <w:delText>). This required reexamining the assumptions of the MSIsensor algorithm to optimize MSI detection in high depth-of-read, error-corrected, cfDNA data.</w:delText>
        </w:r>
      </w:del>
    </w:p>
    <w:p w14:paraId="767000C9" w14:textId="6DFDC3AE" w:rsidR="004C10F5" w:rsidRPr="00E716BB" w:rsidDel="00606070" w:rsidRDefault="004C10F5">
      <w:pPr>
        <w:spacing w:line="480" w:lineRule="auto"/>
        <w:rPr>
          <w:del w:id="869" w:author="Reis-Filho, Jorge S./Pathology" w:date="2019-07-13T23:13:00Z"/>
          <w:rFonts w:ascii="Arial" w:eastAsia="Arial" w:hAnsi="Arial" w:cs="Arial"/>
          <w:color w:val="0033CC"/>
          <w:sz w:val="22"/>
          <w:rPrChange w:id="870" w:author="Reis-Filho, Jorge S./Pathology" w:date="2019-07-13T23:18:00Z">
            <w:rPr>
              <w:del w:id="871" w:author="Reis-Filho, Jorge S./Pathology" w:date="2019-07-13T23:13:00Z"/>
              <w:rFonts w:ascii="Arial" w:eastAsia="Arial" w:hAnsi="Arial" w:cs="Arial"/>
              <w:color w:val="000000" w:themeColor="text1"/>
              <w:sz w:val="22"/>
            </w:rPr>
          </w:rPrChange>
        </w:rPr>
      </w:pPr>
    </w:p>
    <w:p w14:paraId="41DB28D0" w14:textId="40BF0CAC" w:rsidR="004C10F5" w:rsidRPr="00E716BB" w:rsidDel="00606070" w:rsidRDefault="004C10F5">
      <w:pPr>
        <w:spacing w:line="480" w:lineRule="auto"/>
        <w:rPr>
          <w:del w:id="872" w:author="Reis-Filho, Jorge S./Pathology" w:date="2019-07-13T23:13:00Z"/>
          <w:rFonts w:ascii="Arial" w:eastAsia="Arial" w:hAnsi="Arial" w:cs="Arial"/>
          <w:color w:val="0033CC"/>
          <w:sz w:val="22"/>
          <w:rPrChange w:id="873" w:author="Reis-Filho, Jorge S./Pathology" w:date="2019-07-13T23:18:00Z">
            <w:rPr>
              <w:del w:id="874" w:author="Reis-Filho, Jorge S./Pathology" w:date="2019-07-13T23:13:00Z"/>
              <w:rFonts w:ascii="Arial" w:eastAsia="Arial" w:hAnsi="Arial" w:cs="Arial"/>
              <w:color w:val="000000" w:themeColor="text1"/>
              <w:sz w:val="22"/>
            </w:rPr>
          </w:rPrChange>
        </w:rPr>
      </w:pPr>
      <w:del w:id="875" w:author="Reis-Filho, Jorge S./Pathology" w:date="2019-07-13T23:13:00Z">
        <w:r w:rsidRPr="00E716BB" w:rsidDel="00606070">
          <w:rPr>
            <w:rFonts w:ascii="Arial" w:eastAsia="Arial" w:hAnsi="Arial" w:cs="Arial"/>
            <w:color w:val="0033CC"/>
            <w:sz w:val="22"/>
            <w:rPrChange w:id="876" w:author="Reis-Filho, Jorge S./Pathology" w:date="2019-07-13T23:18:00Z">
              <w:rPr>
                <w:rFonts w:ascii="Arial" w:eastAsia="Arial" w:hAnsi="Arial" w:cs="Arial"/>
                <w:color w:val="000000" w:themeColor="text1"/>
                <w:sz w:val="22"/>
              </w:rPr>
            </w:rPrChange>
          </w:rPr>
          <w:delText xml:space="preserve">The classification of a candidate site as unstable was designed for relatively shallow depth of sequencing and uses a standard </w:delText>
        </w:r>
        <w:r w:rsidRPr="00E716BB" w:rsidDel="00606070">
          <w:rPr>
            <w:rFonts w:ascii="Cambria Math" w:eastAsia="Arial" w:hAnsi="Cambria Math" w:cs="Cambria Math"/>
            <w:color w:val="0033CC"/>
            <w:sz w:val="22"/>
            <w:rPrChange w:id="877" w:author="Reis-Filho, Jorge S./Pathology" w:date="2019-07-13T23:18:00Z">
              <w:rPr>
                <w:rFonts w:ascii="Cambria Math" w:eastAsia="Arial" w:hAnsi="Cambria Math" w:cs="Cambria Math"/>
                <w:color w:val="000000" w:themeColor="text1"/>
                <w:sz w:val="22"/>
              </w:rPr>
            </w:rPrChange>
          </w:rPr>
          <w:delText>𝝌</w:delText>
        </w:r>
        <w:r w:rsidRPr="00E716BB" w:rsidDel="00606070">
          <w:rPr>
            <w:rFonts w:ascii="Arial" w:eastAsia="Arial" w:hAnsi="Arial" w:cs="Arial"/>
            <w:color w:val="0033CC"/>
            <w:sz w:val="22"/>
            <w:vertAlign w:val="superscript"/>
            <w:rPrChange w:id="878" w:author="Reis-Filho, Jorge S./Pathology" w:date="2019-07-13T23:18:00Z">
              <w:rPr>
                <w:rFonts w:ascii="Arial" w:eastAsia="Arial" w:hAnsi="Arial" w:cs="Arial"/>
                <w:color w:val="000000" w:themeColor="text1"/>
                <w:sz w:val="22"/>
                <w:vertAlign w:val="superscript"/>
              </w:rPr>
            </w:rPrChange>
          </w:rPr>
          <w:delText>2</w:delText>
        </w:r>
        <w:r w:rsidRPr="00E716BB" w:rsidDel="00606070">
          <w:rPr>
            <w:rFonts w:ascii="Arial" w:eastAsia="Arial" w:hAnsi="Arial" w:cs="Arial"/>
            <w:color w:val="0033CC"/>
            <w:sz w:val="22"/>
            <w:rPrChange w:id="879" w:author="Reis-Filho, Jorge S./Pathology" w:date="2019-07-13T23:18:00Z">
              <w:rPr>
                <w:rFonts w:ascii="Arial" w:eastAsia="Arial" w:hAnsi="Arial" w:cs="Arial"/>
                <w:color w:val="000000" w:themeColor="text1"/>
                <w:sz w:val="22"/>
              </w:rPr>
            </w:rPrChange>
          </w:rPr>
          <w:delText xml:space="preserve"> statistic to determine if the distribution of counts between the tumor and normal sample is different. At high read depths, even small differences in the distribution of k-mer counts between experiments will be detected as statistically significant in the absence of a biologically significant event. Additionally, if at a candidate site, the </w:delText>
        </w:r>
        <w:r w:rsidRPr="00E716BB" w:rsidDel="00606070">
          <w:rPr>
            <w:rFonts w:ascii="Cambria Math" w:eastAsia="Arial" w:hAnsi="Cambria Math" w:cs="Cambria Math"/>
            <w:color w:val="0033CC"/>
            <w:sz w:val="22"/>
            <w:rPrChange w:id="880" w:author="Reis-Filho, Jorge S./Pathology" w:date="2019-07-13T23:18:00Z">
              <w:rPr>
                <w:rFonts w:ascii="Cambria Math" w:eastAsia="Arial" w:hAnsi="Cambria Math" w:cs="Cambria Math"/>
                <w:color w:val="000000" w:themeColor="text1"/>
                <w:sz w:val="22"/>
              </w:rPr>
            </w:rPrChange>
          </w:rPr>
          <w:delText>𝝌</w:delText>
        </w:r>
        <w:r w:rsidRPr="00E716BB" w:rsidDel="00606070">
          <w:rPr>
            <w:rFonts w:ascii="Arial" w:eastAsia="Arial" w:hAnsi="Arial" w:cs="Arial"/>
            <w:color w:val="0033CC"/>
            <w:sz w:val="22"/>
            <w:vertAlign w:val="superscript"/>
            <w:rPrChange w:id="881" w:author="Reis-Filho, Jorge S./Pathology" w:date="2019-07-13T23:18:00Z">
              <w:rPr>
                <w:rFonts w:ascii="Arial" w:eastAsia="Arial" w:hAnsi="Arial" w:cs="Arial"/>
                <w:color w:val="000000" w:themeColor="text1"/>
                <w:sz w:val="22"/>
                <w:vertAlign w:val="superscript"/>
              </w:rPr>
            </w:rPrChange>
          </w:rPr>
          <w:delText>2</w:delText>
        </w:r>
        <w:r w:rsidRPr="00E716BB" w:rsidDel="00606070">
          <w:rPr>
            <w:rFonts w:ascii="Arial" w:eastAsia="Arial" w:hAnsi="Arial" w:cs="Arial"/>
            <w:color w:val="0033CC"/>
            <w:sz w:val="22"/>
            <w:rPrChange w:id="882" w:author="Reis-Filho, Jorge S./Pathology" w:date="2019-07-13T23:18:00Z">
              <w:rPr>
                <w:rFonts w:ascii="Arial" w:eastAsia="Arial" w:hAnsi="Arial" w:cs="Arial"/>
                <w:color w:val="000000" w:themeColor="text1"/>
                <w:sz w:val="22"/>
              </w:rPr>
            </w:rPrChange>
          </w:rPr>
          <w:delText xml:space="preserve"> test is positive, MSIsensor classifies the site as unstable without determination of the direction of the effect (i.e., normal tissue apparently unstable with respect to tumor).</w:delText>
        </w:r>
      </w:del>
    </w:p>
    <w:p w14:paraId="0FB98EE7" w14:textId="7C55F61A" w:rsidR="004C10F5" w:rsidRPr="00E716BB" w:rsidDel="00606070" w:rsidRDefault="004C10F5">
      <w:pPr>
        <w:spacing w:line="480" w:lineRule="auto"/>
        <w:rPr>
          <w:del w:id="883" w:author="Reis-Filho, Jorge S./Pathology" w:date="2019-07-13T23:13:00Z"/>
          <w:rFonts w:ascii="Arial" w:eastAsia="Arial" w:hAnsi="Arial" w:cs="Arial"/>
          <w:color w:val="0033CC"/>
          <w:sz w:val="22"/>
          <w:rPrChange w:id="884" w:author="Reis-Filho, Jorge S./Pathology" w:date="2019-07-13T23:18:00Z">
            <w:rPr>
              <w:del w:id="885" w:author="Reis-Filho, Jorge S./Pathology" w:date="2019-07-13T23:13:00Z"/>
              <w:rFonts w:ascii="Arial" w:eastAsia="Arial" w:hAnsi="Arial" w:cs="Arial"/>
              <w:color w:val="000000" w:themeColor="text1"/>
              <w:sz w:val="22"/>
            </w:rPr>
          </w:rPrChange>
        </w:rPr>
      </w:pPr>
    </w:p>
    <w:p w14:paraId="5CABF780" w14:textId="1C807A89" w:rsidR="004C10F5" w:rsidRPr="00E716BB" w:rsidDel="00606070" w:rsidRDefault="004C10F5" w:rsidP="00606070">
      <w:pPr>
        <w:spacing w:line="480" w:lineRule="auto"/>
        <w:rPr>
          <w:del w:id="886" w:author="Reis-Filho, Jorge S./Pathology" w:date="2019-07-13T23:13:00Z"/>
          <w:rFonts w:ascii="Arial" w:eastAsia="Arial" w:hAnsi="Arial" w:cs="Arial"/>
          <w:color w:val="0033CC"/>
          <w:sz w:val="22"/>
          <w:rPrChange w:id="887" w:author="Reis-Filho, Jorge S./Pathology" w:date="2019-07-13T23:18:00Z">
            <w:rPr>
              <w:del w:id="888" w:author="Reis-Filho, Jorge S./Pathology" w:date="2019-07-13T23:13:00Z"/>
              <w:rFonts w:ascii="Arial" w:eastAsia="Arial" w:hAnsi="Arial" w:cs="Arial"/>
              <w:color w:val="000000" w:themeColor="text1"/>
              <w:sz w:val="22"/>
            </w:rPr>
          </w:rPrChange>
        </w:rPr>
      </w:pPr>
      <w:del w:id="889" w:author="Reis-Filho, Jorge S./Pathology" w:date="2019-07-13T23:13:00Z">
        <w:r w:rsidRPr="00E716BB" w:rsidDel="00606070">
          <w:rPr>
            <w:rFonts w:ascii="Arial" w:eastAsia="Arial" w:hAnsi="Arial" w:cs="Arial"/>
            <w:color w:val="0033CC"/>
            <w:sz w:val="22"/>
            <w:rPrChange w:id="890" w:author="Reis-Filho, Jorge S./Pathology" w:date="2019-07-13T23:18:00Z">
              <w:rPr>
                <w:rFonts w:ascii="Arial" w:eastAsia="Arial" w:hAnsi="Arial" w:cs="Arial"/>
                <w:color w:val="000000" w:themeColor="text1"/>
                <w:sz w:val="22"/>
              </w:rPr>
            </w:rPrChange>
          </w:rPr>
          <w:delText xml:space="preserve">Therefore, a set of filters was used to correct the MSIsensor analysis for the high depth-of-read cfDNA data as follows: (1) at candidate sites, the direction of instability as measured by the difference in entropy between the distributions of k-mers </w:delText>
        </w:r>
        <w:r w:rsidRPr="00E716BB" w:rsidDel="00606070">
          <w:rPr>
            <w:rFonts w:ascii="Arial" w:eastAsia="Arial" w:hAnsi="Arial" w:cs="Arial"/>
            <w:color w:val="0033CC"/>
            <w:sz w:val="22"/>
            <w:szCs w:val="22"/>
            <w:rPrChange w:id="891" w:author="Reis-Filho, Jorge S./Pathology" w:date="2019-07-13T23:18:00Z">
              <w:rPr>
                <w:rFonts w:ascii="Arial" w:eastAsia="Arial" w:hAnsi="Arial" w:cs="Arial"/>
                <w:color w:val="000000" w:themeColor="text1"/>
                <w:sz w:val="22"/>
                <w:szCs w:val="22"/>
              </w:rPr>
            </w:rPrChange>
          </w:rPr>
          <w:delText>had</w:delText>
        </w:r>
        <w:r w:rsidRPr="00E716BB" w:rsidDel="00606070">
          <w:rPr>
            <w:rFonts w:ascii="Arial" w:eastAsia="Arial" w:hAnsi="Arial" w:cs="Arial"/>
            <w:color w:val="0033CC"/>
            <w:sz w:val="22"/>
            <w:rPrChange w:id="892" w:author="Reis-Filho, Jorge S./Pathology" w:date="2019-07-13T23:18:00Z">
              <w:rPr>
                <w:rFonts w:ascii="Arial" w:eastAsia="Arial" w:hAnsi="Arial" w:cs="Arial"/>
                <w:color w:val="000000" w:themeColor="text1"/>
                <w:sz w:val="22"/>
              </w:rPr>
            </w:rPrChange>
          </w:rPr>
          <w:delText xml:space="preserve"> to indicate tumor as the more unstable of the pair with respect to normal tissue, (2) the absolute magnitude of the instability as measured by the square root of the Jensen-Shannon divergence (information radius) </w:delText>
        </w:r>
        <w:r w:rsidRPr="00E716BB" w:rsidDel="00606070">
          <w:rPr>
            <w:rFonts w:ascii="Arial" w:eastAsia="Arial" w:hAnsi="Arial" w:cs="Arial"/>
            <w:color w:val="0033CC"/>
            <w:sz w:val="22"/>
            <w:szCs w:val="22"/>
            <w:rPrChange w:id="893" w:author="Reis-Filho, Jorge S./Pathology" w:date="2019-07-13T23:18:00Z">
              <w:rPr>
                <w:rFonts w:ascii="Arial" w:eastAsia="Arial" w:hAnsi="Arial" w:cs="Arial"/>
                <w:color w:val="000000" w:themeColor="text1"/>
                <w:sz w:val="22"/>
                <w:szCs w:val="22"/>
              </w:rPr>
            </w:rPrChange>
          </w:rPr>
          <w:delText>had</w:delText>
        </w:r>
        <w:r w:rsidRPr="00E716BB" w:rsidDel="00606070">
          <w:rPr>
            <w:rFonts w:ascii="Arial" w:eastAsia="Arial" w:hAnsi="Arial" w:cs="Arial"/>
            <w:color w:val="0033CC"/>
            <w:sz w:val="22"/>
            <w:rPrChange w:id="894" w:author="Reis-Filho, Jorge S./Pathology" w:date="2019-07-13T23:18:00Z">
              <w:rPr>
                <w:rFonts w:ascii="Arial" w:eastAsia="Arial" w:hAnsi="Arial" w:cs="Arial"/>
                <w:color w:val="000000" w:themeColor="text1"/>
                <w:sz w:val="22"/>
              </w:rPr>
            </w:rPrChange>
          </w:rPr>
          <w:delText xml:space="preserve"> to exceed a cutoff chosen to remove spurious variation, (3) heterozygous variants in normal tissue were excluded, as copy number variations could render them apparently MSI unstable, and (4) the standard Benjamini-Hochberg multiple testing correction was applied where the documented version of MSIsensor uses a minor variation thereof.</w:delText>
        </w:r>
      </w:del>
      <w:ins w:id="895" w:author="Reis-Filho, Jorge S./Pathology" w:date="2019-07-13T23:13:00Z">
        <w:r w:rsidR="00606070" w:rsidRPr="00E716BB">
          <w:rPr>
            <w:rFonts w:ascii="Arial" w:eastAsia="Arial" w:hAnsi="Arial" w:cs="Arial"/>
            <w:color w:val="0033CC"/>
            <w:sz w:val="22"/>
            <w:rPrChange w:id="896" w:author="Reis-Filho, Jorge S./Pathology" w:date="2019-07-13T23:18:00Z">
              <w:rPr>
                <w:rFonts w:ascii="Arial" w:eastAsia="Arial" w:hAnsi="Arial" w:cs="Arial"/>
                <w:color w:val="000000" w:themeColor="text1"/>
                <w:sz w:val="22"/>
              </w:rPr>
            </w:rPrChange>
          </w:rPr>
          <w:t xml:space="preserve">. </w:t>
        </w:r>
      </w:ins>
    </w:p>
    <w:p w14:paraId="4C42E38F" w14:textId="29FB2AF0" w:rsidR="004C10F5" w:rsidRPr="00E716BB" w:rsidDel="00606070" w:rsidRDefault="004C10F5" w:rsidP="00AE24DE">
      <w:pPr>
        <w:spacing w:line="480" w:lineRule="auto"/>
        <w:rPr>
          <w:del w:id="897" w:author="Reis-Filho, Jorge S./Pathology" w:date="2019-07-13T23:13:00Z"/>
          <w:rFonts w:ascii="Arial" w:eastAsia="Arial" w:hAnsi="Arial" w:cs="Arial"/>
          <w:color w:val="0033CC"/>
          <w:sz w:val="22"/>
          <w:rPrChange w:id="898" w:author="Reis-Filho, Jorge S./Pathology" w:date="2019-07-13T23:18:00Z">
            <w:rPr>
              <w:del w:id="899" w:author="Reis-Filho, Jorge S./Pathology" w:date="2019-07-13T23:13:00Z"/>
              <w:rFonts w:ascii="Arial" w:eastAsia="Arial" w:hAnsi="Arial" w:cs="Arial"/>
              <w:color w:val="000000" w:themeColor="text1"/>
              <w:sz w:val="22"/>
            </w:rPr>
          </w:rPrChange>
        </w:rPr>
      </w:pPr>
    </w:p>
    <w:p w14:paraId="3D20BAAB" w14:textId="60424A54" w:rsidR="004C10F5" w:rsidRDefault="004C10F5" w:rsidP="00AE24DE">
      <w:pPr>
        <w:spacing w:line="480" w:lineRule="auto"/>
        <w:rPr>
          <w:rFonts w:ascii="Arial" w:eastAsia="Arial" w:hAnsi="Arial" w:cs="Arial"/>
          <w:color w:val="000000" w:themeColor="text1"/>
          <w:sz w:val="22"/>
        </w:rPr>
      </w:pPr>
      <w:r w:rsidRPr="00E716BB">
        <w:rPr>
          <w:rFonts w:ascii="Arial" w:eastAsia="Arial" w:hAnsi="Arial" w:cs="Arial"/>
          <w:color w:val="0033CC"/>
          <w:sz w:val="22"/>
          <w:rPrChange w:id="900" w:author="Reis-Filho, Jorge S./Pathology" w:date="2019-07-13T23:18:00Z">
            <w:rPr>
              <w:rFonts w:ascii="Arial" w:eastAsia="Arial" w:hAnsi="Arial" w:cs="Arial"/>
              <w:color w:val="000000" w:themeColor="text1"/>
              <w:sz w:val="22"/>
            </w:rPr>
          </w:rPrChange>
        </w:rPr>
        <w:t xml:space="preserve">Using the distributions obtained from MSIsensor and applying the updated </w:t>
      </w:r>
      <w:ins w:id="901" w:author="Reis-Filho, Jorge S./Pathology" w:date="2019-07-13T23:13:00Z">
        <w:r w:rsidR="00606070" w:rsidRPr="00E716BB">
          <w:rPr>
            <w:rFonts w:ascii="Arial" w:eastAsia="Arial" w:hAnsi="Arial" w:cs="Arial"/>
            <w:color w:val="0033CC"/>
            <w:sz w:val="22"/>
            <w:rPrChange w:id="902" w:author="Reis-Filho, Jorge S./Pathology" w:date="2019-07-13T23:18:00Z">
              <w:rPr>
                <w:rFonts w:ascii="Arial" w:eastAsia="Arial" w:hAnsi="Arial" w:cs="Arial"/>
                <w:color w:val="000000" w:themeColor="text1"/>
                <w:sz w:val="22"/>
              </w:rPr>
            </w:rPrChange>
          </w:rPr>
          <w:t>parameters and</w:t>
        </w:r>
        <w:r w:rsidR="00606070">
          <w:rPr>
            <w:rFonts w:ascii="Arial" w:eastAsia="Arial" w:hAnsi="Arial" w:cs="Arial"/>
            <w:color w:val="000000" w:themeColor="text1"/>
            <w:sz w:val="22"/>
          </w:rPr>
          <w:t xml:space="preserve"> </w:t>
        </w:r>
      </w:ins>
      <w:r w:rsidRPr="00CB7AF6">
        <w:rPr>
          <w:rFonts w:ascii="Arial" w:eastAsia="Arial" w:hAnsi="Arial" w:cs="Arial"/>
          <w:color w:val="000000" w:themeColor="text1"/>
          <w:sz w:val="22"/>
        </w:rPr>
        <w:t>filters, more robust results were obtained in both tumor-normal utilizing MSK-IMPACT and the higher depth-of-read cfDNA-WBC samples (</w:t>
      </w:r>
      <w:r w:rsidR="00303111">
        <w:rPr>
          <w:rFonts w:ascii="Arial" w:eastAsia="Arial" w:hAnsi="Arial" w:cs="Arial"/>
          <w:b/>
          <w:color w:val="000000" w:themeColor="text1"/>
          <w:sz w:val="22"/>
        </w:rPr>
        <w:t xml:space="preserve">Supplementary Fig. </w:t>
      </w:r>
      <w:r w:rsidRPr="00CB7AF6">
        <w:rPr>
          <w:rFonts w:ascii="Arial" w:eastAsia="Arial" w:hAnsi="Arial" w:cs="Arial"/>
          <w:b/>
          <w:color w:val="000000" w:themeColor="text1"/>
          <w:sz w:val="22"/>
        </w:rPr>
        <w:t>11</w:t>
      </w:r>
      <w:del w:id="903" w:author="Reis-Filho, Jorge S./Pathology" w:date="2019-07-13T23:13:00Z">
        <w:r w:rsidR="008C2D31" w:rsidDel="00606070">
          <w:rPr>
            <w:rFonts w:ascii="Arial" w:eastAsia="Arial" w:hAnsi="Arial" w:cs="Arial"/>
            <w:b/>
            <w:color w:val="000000" w:themeColor="text1"/>
            <w:sz w:val="22"/>
          </w:rPr>
          <w:delText>b</w:delText>
        </w:r>
      </w:del>
      <w:r w:rsidRPr="00CB7AF6">
        <w:rPr>
          <w:rFonts w:ascii="Arial" w:eastAsia="Arial" w:hAnsi="Arial" w:cs="Arial"/>
          <w:color w:val="000000" w:themeColor="text1"/>
          <w:sz w:val="22"/>
        </w:rPr>
        <w:t xml:space="preserve">). These results suggest that the high depth-of-read cfDNA data generated in this study </w:t>
      </w:r>
      <w:r w:rsidRPr="00CB7AF6">
        <w:rPr>
          <w:rFonts w:ascii="Arial" w:eastAsia="Arial" w:hAnsi="Arial" w:cs="Arial"/>
          <w:color w:val="000000" w:themeColor="text1"/>
          <w:sz w:val="22"/>
          <w:szCs w:val="22"/>
        </w:rPr>
        <w:t>are</w:t>
      </w:r>
      <w:r w:rsidRPr="00CB7AF6">
        <w:rPr>
          <w:rFonts w:ascii="Arial" w:eastAsia="Arial" w:hAnsi="Arial" w:cs="Arial"/>
          <w:color w:val="000000" w:themeColor="text1"/>
          <w:sz w:val="22"/>
        </w:rPr>
        <w:t xml:space="preserve"> suitable for detecting MSI in cancer, and that MSI detection can be further improved in shallow sequencing biopsies.</w:t>
      </w:r>
      <w:bookmarkEnd w:id="843"/>
    </w:p>
    <w:p w14:paraId="50A3226A" w14:textId="1D6C1AC5" w:rsidR="004C10F5" w:rsidRDefault="004C10F5" w:rsidP="00AE24DE">
      <w:pPr>
        <w:spacing w:line="480" w:lineRule="auto"/>
        <w:rPr>
          <w:rFonts w:ascii="Arial" w:eastAsia="Arial" w:hAnsi="Arial" w:cs="Arial"/>
          <w:color w:val="000000" w:themeColor="text1"/>
          <w:sz w:val="22"/>
        </w:rPr>
      </w:pPr>
    </w:p>
    <w:p w14:paraId="0FD3354E" w14:textId="77777777" w:rsidR="004C10F5" w:rsidRPr="00AE24DE" w:rsidRDefault="004C10F5" w:rsidP="00AE24DE">
      <w:pPr>
        <w:spacing w:line="480" w:lineRule="auto"/>
        <w:outlineLvl w:val="0"/>
        <w:rPr>
          <w:rFonts w:ascii="Arial" w:hAnsi="Arial" w:cs="Arial"/>
          <w:b/>
          <w:color w:val="000000" w:themeColor="text1"/>
          <w:sz w:val="24"/>
          <w:szCs w:val="24"/>
        </w:rPr>
      </w:pPr>
      <w:r w:rsidRPr="00AE24DE">
        <w:rPr>
          <w:rFonts w:ascii="Arial" w:hAnsi="Arial" w:cs="Arial"/>
          <w:b/>
          <w:bCs/>
          <w:color w:val="000000" w:themeColor="text1"/>
          <w:sz w:val="24"/>
          <w:szCs w:val="24"/>
        </w:rPr>
        <w:t>Data Availability</w:t>
      </w:r>
    </w:p>
    <w:p w14:paraId="3D2EC3A4" w14:textId="6C282528" w:rsidR="00400996" w:rsidRPr="004A2CD1" w:rsidRDefault="004C10F5" w:rsidP="004A2CD1">
      <w:pPr>
        <w:spacing w:line="480" w:lineRule="auto"/>
        <w:outlineLvl w:val="0"/>
        <w:rPr>
          <w:rFonts w:ascii="Arial" w:eastAsia="Calibri" w:hAnsi="Arial" w:cs="Arial"/>
          <w:color w:val="000000" w:themeColor="text1"/>
          <w:sz w:val="22"/>
          <w:szCs w:val="22"/>
        </w:rPr>
      </w:pPr>
      <w:r w:rsidRPr="00CB7AF6">
        <w:rPr>
          <w:rFonts w:ascii="Arial" w:hAnsi="Arial" w:cs="Arial"/>
          <w:color w:val="000000" w:themeColor="text1"/>
          <w:sz w:val="22"/>
          <w:szCs w:val="22"/>
        </w:rPr>
        <w:t xml:space="preserve">The assembled prospective somatic mutational data from cfDNA, WBC, and tumors for the entire cohort </w:t>
      </w:r>
      <w:r w:rsidRPr="00606070">
        <w:rPr>
          <w:rFonts w:ascii="Arial" w:hAnsi="Arial" w:cs="Arial"/>
          <w:color w:val="000000" w:themeColor="text1"/>
          <w:sz w:val="22"/>
          <w:szCs w:val="22"/>
        </w:rPr>
        <w:t xml:space="preserve">are </w:t>
      </w:r>
      <w:r w:rsidRPr="00606070">
        <w:rPr>
          <w:rFonts w:ascii="Arial" w:eastAsia="Calibri" w:hAnsi="Arial" w:cs="Arial"/>
          <w:color w:val="000000" w:themeColor="text1"/>
          <w:sz w:val="22"/>
          <w:szCs w:val="22"/>
        </w:rPr>
        <w:t>provided as supplementa</w:t>
      </w:r>
      <w:del w:id="904" w:author="Reis-Filho, Jorge S./Pathology" w:date="2019-07-13T23:28:00Z">
        <w:r w:rsidRPr="00606070" w:rsidDel="00B63EBB">
          <w:rPr>
            <w:rFonts w:ascii="Arial" w:eastAsia="Calibri" w:hAnsi="Arial" w:cs="Arial"/>
            <w:color w:val="000000" w:themeColor="text1"/>
            <w:sz w:val="22"/>
            <w:szCs w:val="22"/>
          </w:rPr>
          <w:delText>l</w:delText>
        </w:r>
      </w:del>
      <w:ins w:id="905" w:author="Reis-Filho, Jorge S./Pathology" w:date="2019-07-13T23:28:00Z">
        <w:r w:rsidR="00B63EBB">
          <w:rPr>
            <w:rFonts w:ascii="Arial" w:eastAsia="Calibri" w:hAnsi="Arial" w:cs="Arial"/>
            <w:color w:val="000000" w:themeColor="text1"/>
            <w:sz w:val="22"/>
            <w:szCs w:val="22"/>
          </w:rPr>
          <w:t>ry</w:t>
        </w:r>
      </w:ins>
      <w:r w:rsidRPr="00606070">
        <w:rPr>
          <w:rFonts w:ascii="Arial" w:eastAsia="Calibri" w:hAnsi="Arial" w:cs="Arial"/>
          <w:color w:val="000000" w:themeColor="text1"/>
          <w:sz w:val="22"/>
          <w:szCs w:val="22"/>
        </w:rPr>
        <w:t xml:space="preserve"> tables </w:t>
      </w:r>
      <w:r w:rsidR="00D94CFB" w:rsidRPr="00E716BB">
        <w:rPr>
          <w:rFonts w:ascii="Arial" w:eastAsia="Calibri" w:hAnsi="Arial" w:cs="Arial"/>
          <w:color w:val="000000" w:themeColor="text1"/>
          <w:sz w:val="22"/>
          <w:szCs w:val="22"/>
        </w:rPr>
        <w:t>(</w:t>
      </w:r>
      <w:commentRangeStart w:id="906"/>
      <w:r w:rsidR="00D94CFB" w:rsidRPr="00E716BB">
        <w:rPr>
          <w:rFonts w:ascii="Arial" w:eastAsia="Calibri" w:hAnsi="Arial" w:cs="Arial"/>
          <w:b/>
          <w:color w:val="000000" w:themeColor="text1"/>
          <w:sz w:val="22"/>
          <w:szCs w:val="22"/>
        </w:rPr>
        <w:t>Supplem</w:t>
      </w:r>
      <w:bookmarkStart w:id="907" w:name="_GoBack"/>
      <w:bookmarkEnd w:id="907"/>
      <w:r w:rsidR="00D94CFB" w:rsidRPr="00E716BB">
        <w:rPr>
          <w:rFonts w:ascii="Arial" w:eastAsia="Calibri" w:hAnsi="Arial" w:cs="Arial"/>
          <w:b/>
          <w:color w:val="000000" w:themeColor="text1"/>
          <w:sz w:val="22"/>
          <w:szCs w:val="22"/>
        </w:rPr>
        <w:t>entary Tables 7-9</w:t>
      </w:r>
      <w:commentRangeEnd w:id="906"/>
      <w:r w:rsidR="00606070" w:rsidRPr="00606070">
        <w:rPr>
          <w:rStyle w:val="CommentReference"/>
          <w:rFonts w:ascii="Arial" w:hAnsi="Arial" w:cs="Arial"/>
          <w:sz w:val="22"/>
          <w:szCs w:val="22"/>
          <w:rPrChange w:id="908" w:author="Reis-Filho, Jorge S./Pathology" w:date="2019-07-13T23:17:00Z">
            <w:rPr>
              <w:rStyle w:val="CommentReference"/>
            </w:rPr>
          </w:rPrChange>
        </w:rPr>
        <w:commentReference w:id="906"/>
      </w:r>
      <w:r w:rsidR="00D94CFB" w:rsidRPr="00606070">
        <w:rPr>
          <w:rFonts w:ascii="Arial" w:eastAsia="Calibri" w:hAnsi="Arial" w:cs="Arial"/>
          <w:color w:val="000000" w:themeColor="text1"/>
          <w:sz w:val="22"/>
          <w:szCs w:val="22"/>
        </w:rPr>
        <w:t xml:space="preserve">) </w:t>
      </w:r>
      <w:r w:rsidRPr="00606070">
        <w:rPr>
          <w:rFonts w:ascii="Arial" w:eastAsia="Calibri" w:hAnsi="Arial" w:cs="Arial"/>
          <w:color w:val="000000" w:themeColor="text1"/>
          <w:sz w:val="22"/>
          <w:szCs w:val="22"/>
        </w:rPr>
        <w:t>and deposi</w:t>
      </w:r>
      <w:r w:rsidRPr="00E716BB">
        <w:rPr>
          <w:rFonts w:ascii="Arial" w:eastAsia="Calibri" w:hAnsi="Arial" w:cs="Arial"/>
          <w:color w:val="000000" w:themeColor="text1"/>
          <w:sz w:val="22"/>
          <w:szCs w:val="22"/>
        </w:rPr>
        <w:t xml:space="preserve">ted in the </w:t>
      </w:r>
      <w:ins w:id="909" w:author="Reis-Filho, Jorge S./Pathology" w:date="2019-07-13T23:16:00Z">
        <w:r w:rsidR="00606070" w:rsidRPr="00E716BB">
          <w:rPr>
            <w:rFonts w:ascii="Arial" w:eastAsia="Arial" w:hAnsi="Arial" w:cs="Arial"/>
            <w:color w:val="0033CC"/>
            <w:sz w:val="22"/>
            <w:szCs w:val="22"/>
            <w:rPrChange w:id="910" w:author="Reis-Filho, Jorge S./Pathology" w:date="2019-07-13T23:17:00Z">
              <w:rPr>
                <w:rFonts w:ascii="Arial" w:eastAsia="Arial" w:hAnsi="Arial" w:cs="Arial"/>
                <w:color w:val="0033CC"/>
              </w:rPr>
            </w:rPrChange>
          </w:rPr>
          <w:t>European Genome-phenome Archive</w:t>
        </w:r>
        <w:r w:rsidR="00606070" w:rsidRPr="00E716BB" w:rsidDel="00606070">
          <w:rPr>
            <w:rFonts w:ascii="Arial" w:eastAsia="Calibri" w:hAnsi="Arial" w:cs="Arial"/>
            <w:color w:val="0033CC"/>
            <w:sz w:val="22"/>
            <w:szCs w:val="22"/>
            <w:rPrChange w:id="911" w:author="Reis-Filho, Jorge S./Pathology" w:date="2019-07-13T23:17:00Z">
              <w:rPr>
                <w:rFonts w:ascii="Arial" w:eastAsia="Calibri" w:hAnsi="Arial" w:cs="Arial"/>
                <w:color w:val="000000" w:themeColor="text1"/>
                <w:sz w:val="22"/>
                <w:szCs w:val="22"/>
              </w:rPr>
            </w:rPrChange>
          </w:rPr>
          <w:t xml:space="preserve"> </w:t>
        </w:r>
      </w:ins>
      <w:del w:id="912" w:author="Reis-Filho, Jorge S./Pathology" w:date="2019-07-13T23:16:00Z">
        <w:r w:rsidRPr="00E716BB" w:rsidDel="00606070">
          <w:rPr>
            <w:rFonts w:ascii="Arial" w:eastAsia="Calibri" w:hAnsi="Arial" w:cs="Arial"/>
            <w:color w:val="0033CC"/>
            <w:sz w:val="22"/>
            <w:szCs w:val="22"/>
            <w:rPrChange w:id="913" w:author="Reis-Filho, Jorge S./Pathology" w:date="2019-07-13T23:17:00Z">
              <w:rPr>
                <w:rFonts w:ascii="Arial" w:eastAsia="Calibri" w:hAnsi="Arial" w:cs="Arial"/>
                <w:color w:val="000000" w:themeColor="text1"/>
                <w:sz w:val="22"/>
                <w:szCs w:val="22"/>
              </w:rPr>
            </w:rPrChange>
          </w:rPr>
          <w:delText xml:space="preserve">European Variation Archive </w:delText>
        </w:r>
      </w:del>
      <w:r w:rsidRPr="00E716BB">
        <w:rPr>
          <w:rFonts w:ascii="Arial" w:eastAsia="Calibri" w:hAnsi="Arial" w:cs="Arial"/>
          <w:color w:val="0033CC"/>
          <w:sz w:val="22"/>
          <w:szCs w:val="22"/>
          <w:rPrChange w:id="914" w:author="Reis-Filho, Jorge S./Pathology" w:date="2019-07-13T23:17:00Z">
            <w:rPr>
              <w:rFonts w:ascii="Arial" w:eastAsia="Calibri" w:hAnsi="Arial" w:cs="Arial"/>
              <w:color w:val="000000" w:themeColor="text1"/>
              <w:sz w:val="22"/>
              <w:szCs w:val="22"/>
            </w:rPr>
          </w:rPrChange>
        </w:rPr>
        <w:t>(E</w:t>
      </w:r>
      <w:del w:id="915" w:author="Reis-Filho, Jorge S./Pathology" w:date="2019-07-13T23:16:00Z">
        <w:r w:rsidRPr="00E716BB" w:rsidDel="00606070">
          <w:rPr>
            <w:rFonts w:ascii="Arial" w:eastAsia="Calibri" w:hAnsi="Arial" w:cs="Arial"/>
            <w:color w:val="0033CC"/>
            <w:sz w:val="22"/>
            <w:szCs w:val="22"/>
            <w:rPrChange w:id="916" w:author="Reis-Filho, Jorge S./Pathology" w:date="2019-07-13T23:17:00Z">
              <w:rPr>
                <w:rFonts w:ascii="Arial" w:eastAsia="Calibri" w:hAnsi="Arial" w:cs="Arial"/>
                <w:color w:val="000000" w:themeColor="text1"/>
                <w:sz w:val="22"/>
                <w:szCs w:val="22"/>
              </w:rPr>
            </w:rPrChange>
          </w:rPr>
          <w:delText>V</w:delText>
        </w:r>
      </w:del>
      <w:ins w:id="917" w:author="Reis-Filho, Jorge S./Pathology" w:date="2019-07-13T23:16:00Z">
        <w:r w:rsidR="00606070" w:rsidRPr="00E716BB">
          <w:rPr>
            <w:rFonts w:ascii="Arial" w:eastAsia="Calibri" w:hAnsi="Arial" w:cs="Arial"/>
            <w:color w:val="0033CC"/>
            <w:sz w:val="22"/>
            <w:szCs w:val="22"/>
            <w:rPrChange w:id="918" w:author="Reis-Filho, Jorge S./Pathology" w:date="2019-07-13T23:17:00Z">
              <w:rPr>
                <w:rFonts w:ascii="Arial" w:eastAsia="Calibri" w:hAnsi="Arial" w:cs="Arial"/>
                <w:color w:val="000000" w:themeColor="text1"/>
                <w:sz w:val="22"/>
                <w:szCs w:val="22"/>
              </w:rPr>
            </w:rPrChange>
          </w:rPr>
          <w:t>G</w:t>
        </w:r>
      </w:ins>
      <w:r w:rsidRPr="00E716BB">
        <w:rPr>
          <w:rFonts w:ascii="Arial" w:eastAsia="Calibri" w:hAnsi="Arial" w:cs="Arial"/>
          <w:color w:val="0033CC"/>
          <w:sz w:val="22"/>
          <w:szCs w:val="22"/>
          <w:rPrChange w:id="919" w:author="Reis-Filho, Jorge S./Pathology" w:date="2019-07-13T23:17:00Z">
            <w:rPr>
              <w:rFonts w:ascii="Arial" w:eastAsia="Calibri" w:hAnsi="Arial" w:cs="Arial"/>
              <w:color w:val="000000" w:themeColor="text1"/>
              <w:sz w:val="22"/>
              <w:szCs w:val="22"/>
            </w:rPr>
          </w:rPrChange>
        </w:rPr>
        <w:t>A)</w:t>
      </w:r>
      <w:r w:rsidRPr="00E716BB">
        <w:rPr>
          <w:rFonts w:ascii="Arial" w:eastAsia="Calibri" w:hAnsi="Arial" w:cs="Arial"/>
          <w:color w:val="000000" w:themeColor="text1"/>
          <w:sz w:val="22"/>
          <w:szCs w:val="22"/>
        </w:rPr>
        <w:t xml:space="preserve">. The accession number for the sequencing data is </w:t>
      </w:r>
      <w:ins w:id="920" w:author="Reis-Filho, Jorge S./Pathology" w:date="2019-07-13T23:16:00Z">
        <w:r w:rsidR="00606070" w:rsidRPr="00E716BB">
          <w:rPr>
            <w:rFonts w:ascii="Arial" w:eastAsia="Arial" w:hAnsi="Arial" w:cs="Arial"/>
            <w:color w:val="0033CC"/>
            <w:sz w:val="22"/>
            <w:szCs w:val="22"/>
            <w:rPrChange w:id="921" w:author="Reis-Filho, Jorge S./Pathology" w:date="2019-07-13T23:17:00Z">
              <w:rPr>
                <w:rFonts w:ascii="Arial" w:eastAsia="Arial" w:hAnsi="Arial" w:cs="Arial"/>
                <w:color w:val="0033CC"/>
              </w:rPr>
            </w:rPrChange>
          </w:rPr>
          <w:t>EGAS00001003755</w:t>
        </w:r>
      </w:ins>
      <w:del w:id="922" w:author="Reis-Filho, Jorge S./Pathology" w:date="2019-07-13T23:16:00Z">
        <w:r w:rsidRPr="00606070" w:rsidDel="00606070">
          <w:rPr>
            <w:rFonts w:ascii="Arial" w:eastAsia="Calibri" w:hAnsi="Arial" w:cs="Arial"/>
            <w:color w:val="000000" w:themeColor="text1"/>
            <w:sz w:val="22"/>
            <w:szCs w:val="22"/>
            <w:highlight w:val="yellow"/>
            <w:rPrChange w:id="923" w:author="Reis-Filho, Jorge S./Pathology" w:date="2019-07-13T23:17:00Z">
              <w:rPr>
                <w:rFonts w:ascii="Arial" w:eastAsia="Calibri" w:hAnsi="Arial" w:cs="Arial"/>
                <w:color w:val="000000" w:themeColor="text1"/>
                <w:sz w:val="22"/>
                <w:szCs w:val="22"/>
              </w:rPr>
            </w:rPrChange>
          </w:rPr>
          <w:delText>PRJEBXXXX</w:delText>
        </w:r>
      </w:del>
      <w:r w:rsidRPr="00606070">
        <w:rPr>
          <w:rFonts w:ascii="Arial" w:eastAsia="Calibri" w:hAnsi="Arial" w:cs="Arial"/>
          <w:color w:val="000000" w:themeColor="text1"/>
          <w:sz w:val="22"/>
          <w:szCs w:val="22"/>
        </w:rPr>
        <w:t>.</w:t>
      </w:r>
      <w:r w:rsidRPr="00CB7AF6">
        <w:rPr>
          <w:rFonts w:ascii="Arial" w:eastAsia="Calibri" w:hAnsi="Arial" w:cs="Arial"/>
          <w:color w:val="000000" w:themeColor="text1"/>
          <w:sz w:val="22"/>
          <w:szCs w:val="22"/>
        </w:rPr>
        <w:t xml:space="preserve"> </w:t>
      </w:r>
      <w:r w:rsidR="00400996">
        <w:rPr>
          <w:rFonts w:ascii="Arial" w:eastAsia="Arial" w:hAnsi="Arial" w:cs="Arial"/>
          <w:color w:val="000000" w:themeColor="text1"/>
          <w:sz w:val="22"/>
        </w:rPr>
        <w:br w:type="page"/>
      </w:r>
    </w:p>
    <w:p w14:paraId="4E584257" w14:textId="74D058D3" w:rsidR="001A31A2" w:rsidRPr="00AE24DE" w:rsidRDefault="00A77FEE" w:rsidP="00AE24DE">
      <w:pPr>
        <w:rPr>
          <w:rFonts w:ascii="Arial" w:eastAsia="Arial" w:hAnsi="Arial" w:cs="Arial"/>
          <w:b/>
          <w:color w:val="000000" w:themeColor="text1"/>
          <w:sz w:val="24"/>
          <w:szCs w:val="24"/>
        </w:rPr>
      </w:pPr>
      <w:bookmarkStart w:id="924" w:name="_17dp8vu" w:colFirst="0" w:colLast="0"/>
      <w:bookmarkStart w:id="925" w:name="_cf1x4bmjh7at" w:colFirst="0" w:colLast="0"/>
      <w:bookmarkStart w:id="926" w:name="_3as4poj"/>
      <w:bookmarkStart w:id="927" w:name="_3drqgyl56tp8" w:colFirst="0" w:colLast="0"/>
      <w:bookmarkStart w:id="928" w:name="_1pxezwc"/>
      <w:bookmarkStart w:id="929" w:name="_wvcg089wtnps" w:colFirst="0" w:colLast="0"/>
      <w:bookmarkStart w:id="930" w:name="_49x2ik5"/>
      <w:bookmarkStart w:id="931" w:name="_m4gwrhpaqm2w" w:colFirst="0" w:colLast="0"/>
      <w:bookmarkStart w:id="932" w:name="_2p2csry"/>
      <w:bookmarkStart w:id="933" w:name="_imsxjhjaippv" w:colFirst="0" w:colLast="0"/>
      <w:bookmarkStart w:id="934" w:name="_147n2zr"/>
      <w:bookmarkStart w:id="935" w:name="_piw7cv7a8mbi" w:colFirst="0" w:colLast="0"/>
      <w:bookmarkStart w:id="936" w:name="_3o7alnk"/>
      <w:bookmarkStart w:id="937" w:name="_paixstn3kmly" w:colFirst="0" w:colLast="0"/>
      <w:bookmarkStart w:id="938" w:name="_r1m14zsuczt" w:colFirst="0" w:colLast="0"/>
      <w:bookmarkStart w:id="939" w:name="_23ckvvd"/>
      <w:bookmarkStart w:id="940" w:name="_ihv636"/>
      <w:bookmarkStart w:id="941" w:name="_2btd3pohcv1r" w:colFirst="0" w:colLast="0"/>
      <w:bookmarkStart w:id="942" w:name="_g170vdw8x0dw"/>
      <w:bookmarkStart w:id="943" w:name="_32hioqz"/>
      <w:bookmarkStart w:id="944" w:name="_m452h0w93tma"/>
      <w:bookmarkStart w:id="945" w:name="_t6atv5j3c4rr" w:colFirst="0" w:colLast="0"/>
      <w:bookmarkStart w:id="946" w:name="_1hmsyys"/>
      <w:bookmarkStart w:id="947" w:name="_2xcytpi" w:colFirst="0" w:colLast="0"/>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r w:rsidRPr="00AE24DE">
        <w:rPr>
          <w:rFonts w:ascii="Arial" w:eastAsia="Arial" w:hAnsi="Arial" w:cs="Arial"/>
          <w:b/>
          <w:color w:val="000000" w:themeColor="text1"/>
          <w:sz w:val="24"/>
          <w:szCs w:val="24"/>
        </w:rPr>
        <w:lastRenderedPageBreak/>
        <w:t xml:space="preserve">REFERENCES </w:t>
      </w:r>
    </w:p>
    <w:p w14:paraId="79F97818" w14:textId="64738690" w:rsidR="00B62E94" w:rsidRPr="006E2475" w:rsidRDefault="00B62E94" w:rsidP="00AE24DE">
      <w:pPr>
        <w:rPr>
          <w:rFonts w:ascii="Arial" w:hAnsi="Arial" w:cs="Arial"/>
          <w:color w:val="000000" w:themeColor="text1"/>
        </w:rPr>
      </w:pPr>
    </w:p>
    <w:p w14:paraId="360A5923" w14:textId="77777777" w:rsidR="0062531D" w:rsidRPr="0062531D" w:rsidRDefault="007F7C2C" w:rsidP="0062531D">
      <w:pPr>
        <w:pStyle w:val="EndNoteBibliography"/>
        <w:ind w:left="720" w:hanging="720"/>
        <w:rPr>
          <w:noProof/>
        </w:rPr>
      </w:pPr>
      <w:r w:rsidRPr="006E2475">
        <w:rPr>
          <w:rFonts w:ascii="Arial" w:eastAsia="Arial" w:hAnsi="Arial" w:cs="Arial"/>
          <w:color w:val="000000" w:themeColor="text1"/>
          <w:sz w:val="22"/>
          <w:szCs w:val="22"/>
        </w:rPr>
        <w:fldChar w:fldCharType="begin"/>
      </w:r>
      <w:r w:rsidRPr="006E2475">
        <w:rPr>
          <w:rFonts w:ascii="Arial" w:eastAsia="Arial" w:hAnsi="Arial" w:cs="Arial"/>
          <w:color w:val="000000" w:themeColor="text1"/>
          <w:sz w:val="22"/>
          <w:szCs w:val="22"/>
        </w:rPr>
        <w:instrText xml:space="preserve"> </w:instrText>
      </w:r>
      <w:r w:rsidRPr="006E2475">
        <w:rPr>
          <w:rFonts w:ascii="Arial" w:eastAsia="Calibri" w:hAnsi="Arial" w:cs="Arial"/>
          <w:color w:val="000000" w:themeColor="text1"/>
          <w:sz w:val="22"/>
          <w:szCs w:val="22"/>
        </w:rPr>
        <w:instrText>ADDIN</w:instrText>
      </w:r>
      <w:r w:rsidRPr="006E2475">
        <w:rPr>
          <w:rFonts w:ascii="Arial" w:eastAsia="Arial" w:hAnsi="Arial" w:cs="Arial"/>
          <w:color w:val="000000" w:themeColor="text1"/>
          <w:sz w:val="22"/>
          <w:szCs w:val="22"/>
        </w:rPr>
        <w:instrText xml:space="preserve"> </w:instrText>
      </w:r>
      <w:r w:rsidRPr="006E2475">
        <w:rPr>
          <w:rFonts w:ascii="Arial" w:eastAsia="Calibri" w:hAnsi="Arial" w:cs="Arial"/>
          <w:color w:val="000000" w:themeColor="text1"/>
          <w:sz w:val="22"/>
          <w:szCs w:val="22"/>
        </w:rPr>
        <w:instrText>EN</w:instrText>
      </w:r>
      <w:r w:rsidRPr="006E2475">
        <w:rPr>
          <w:rFonts w:ascii="Arial" w:eastAsia="Arial" w:hAnsi="Arial" w:cs="Arial"/>
          <w:color w:val="000000" w:themeColor="text1"/>
          <w:sz w:val="22"/>
          <w:szCs w:val="22"/>
        </w:rPr>
        <w:instrText>.</w:instrText>
      </w:r>
      <w:r w:rsidRPr="006E2475">
        <w:rPr>
          <w:rFonts w:ascii="Arial" w:eastAsia="Calibri" w:hAnsi="Arial" w:cs="Arial"/>
          <w:color w:val="000000" w:themeColor="text1"/>
          <w:sz w:val="22"/>
          <w:szCs w:val="22"/>
        </w:rPr>
        <w:instrText>REFLIST</w:instrText>
      </w:r>
      <w:r w:rsidRPr="006E2475">
        <w:rPr>
          <w:rFonts w:ascii="Arial" w:eastAsia="Arial" w:hAnsi="Arial" w:cs="Arial"/>
          <w:color w:val="000000" w:themeColor="text1"/>
          <w:sz w:val="22"/>
          <w:szCs w:val="22"/>
        </w:rPr>
        <w:instrText xml:space="preserve"> </w:instrText>
      </w:r>
      <w:r w:rsidRPr="006E2475">
        <w:rPr>
          <w:rFonts w:ascii="Arial" w:eastAsia="Arial" w:hAnsi="Arial" w:cs="Arial"/>
          <w:color w:val="000000" w:themeColor="text1"/>
          <w:sz w:val="22"/>
          <w:szCs w:val="22"/>
        </w:rPr>
        <w:fldChar w:fldCharType="separate"/>
      </w:r>
      <w:r w:rsidR="0062531D" w:rsidRPr="0062531D">
        <w:rPr>
          <w:noProof/>
        </w:rPr>
        <w:t>1.</w:t>
      </w:r>
      <w:r w:rsidR="0062531D" w:rsidRPr="0062531D">
        <w:rPr>
          <w:noProof/>
        </w:rPr>
        <w:tab/>
        <w:t xml:space="preserve">Mandel, P. &amp; Metais, P. [Not Available]. </w:t>
      </w:r>
      <w:r w:rsidR="0062531D" w:rsidRPr="0062531D">
        <w:rPr>
          <w:i/>
          <w:noProof/>
        </w:rPr>
        <w:t>C R Seances Soc Biol Fil</w:t>
      </w:r>
      <w:r w:rsidR="0062531D" w:rsidRPr="0062531D">
        <w:rPr>
          <w:noProof/>
        </w:rPr>
        <w:t xml:space="preserve"> </w:t>
      </w:r>
      <w:r w:rsidR="0062531D" w:rsidRPr="0062531D">
        <w:rPr>
          <w:b/>
          <w:noProof/>
        </w:rPr>
        <w:t>142</w:t>
      </w:r>
      <w:r w:rsidR="0062531D" w:rsidRPr="0062531D">
        <w:rPr>
          <w:noProof/>
        </w:rPr>
        <w:t>, 241-243 (1948).</w:t>
      </w:r>
    </w:p>
    <w:p w14:paraId="684C1F36" w14:textId="77777777" w:rsidR="0062531D" w:rsidRPr="0062531D" w:rsidRDefault="0062531D" w:rsidP="0062531D">
      <w:pPr>
        <w:pStyle w:val="EndNoteBibliography"/>
        <w:ind w:left="720" w:hanging="720"/>
        <w:rPr>
          <w:noProof/>
        </w:rPr>
      </w:pPr>
      <w:r w:rsidRPr="0062531D">
        <w:rPr>
          <w:noProof/>
        </w:rPr>
        <w:t>2.</w:t>
      </w:r>
      <w:r w:rsidRPr="0062531D">
        <w:rPr>
          <w:noProof/>
        </w:rPr>
        <w:tab/>
        <w:t xml:space="preserve">Stroun, M., Anker, P., Lyautey, J., Lederrey, C. &amp; Maurice, P.A. Isolation and characterization of DNA from the plasma of cancer patients. </w:t>
      </w:r>
      <w:r w:rsidRPr="0062531D">
        <w:rPr>
          <w:i/>
          <w:noProof/>
        </w:rPr>
        <w:t>Eur J Cancer Clin Oncol</w:t>
      </w:r>
      <w:r w:rsidRPr="0062531D">
        <w:rPr>
          <w:noProof/>
        </w:rPr>
        <w:t xml:space="preserve"> </w:t>
      </w:r>
      <w:r w:rsidRPr="0062531D">
        <w:rPr>
          <w:b/>
          <w:noProof/>
        </w:rPr>
        <w:t>23</w:t>
      </w:r>
      <w:r w:rsidRPr="0062531D">
        <w:rPr>
          <w:noProof/>
        </w:rPr>
        <w:t>, 707-712 (1987).</w:t>
      </w:r>
    </w:p>
    <w:p w14:paraId="458BD9A6" w14:textId="77777777" w:rsidR="0062531D" w:rsidRPr="0062531D" w:rsidRDefault="0062531D" w:rsidP="0062531D">
      <w:pPr>
        <w:pStyle w:val="EndNoteBibliography"/>
        <w:ind w:left="720" w:hanging="720"/>
        <w:rPr>
          <w:noProof/>
        </w:rPr>
      </w:pPr>
      <w:r w:rsidRPr="0062531D">
        <w:rPr>
          <w:noProof/>
        </w:rPr>
        <w:t>3.</w:t>
      </w:r>
      <w:r w:rsidRPr="0062531D">
        <w:rPr>
          <w:noProof/>
        </w:rPr>
        <w:tab/>
        <w:t xml:space="preserve">Leon, S.A., Shapiro, B., Sklaroff, D.M. &amp; Yaros, M.J. Free DNA in the serum of cancer patients and the effect of therapy. </w:t>
      </w:r>
      <w:r w:rsidRPr="0062531D">
        <w:rPr>
          <w:i/>
          <w:noProof/>
        </w:rPr>
        <w:t>Cancer Res</w:t>
      </w:r>
      <w:r w:rsidRPr="0062531D">
        <w:rPr>
          <w:noProof/>
        </w:rPr>
        <w:t xml:space="preserve"> </w:t>
      </w:r>
      <w:r w:rsidRPr="0062531D">
        <w:rPr>
          <w:b/>
          <w:noProof/>
        </w:rPr>
        <w:t>37</w:t>
      </w:r>
      <w:r w:rsidRPr="0062531D">
        <w:rPr>
          <w:noProof/>
        </w:rPr>
        <w:t>, 646-650 (1977).</w:t>
      </w:r>
    </w:p>
    <w:p w14:paraId="79EDA721" w14:textId="77777777" w:rsidR="0062531D" w:rsidRPr="0062531D" w:rsidRDefault="0062531D" w:rsidP="0062531D">
      <w:pPr>
        <w:pStyle w:val="EndNoteBibliography"/>
        <w:ind w:left="720" w:hanging="720"/>
        <w:rPr>
          <w:noProof/>
        </w:rPr>
      </w:pPr>
      <w:r w:rsidRPr="0062531D">
        <w:rPr>
          <w:noProof/>
        </w:rPr>
        <w:t>4.</w:t>
      </w:r>
      <w:r w:rsidRPr="0062531D">
        <w:rPr>
          <w:noProof/>
        </w:rPr>
        <w:tab/>
        <w:t xml:space="preserve">Jr, L.A.D. &amp; Bardelli, A. Liquid Biopsies: Genotyping Circulating Tumor DNA. </w:t>
      </w:r>
      <w:r w:rsidRPr="0062531D">
        <w:rPr>
          <w:i/>
          <w:noProof/>
        </w:rPr>
        <w:t>Journal of Clinical Oncology</w:t>
      </w:r>
      <w:r w:rsidRPr="0062531D">
        <w:rPr>
          <w:noProof/>
        </w:rPr>
        <w:t xml:space="preserve"> </w:t>
      </w:r>
      <w:r w:rsidRPr="0062531D">
        <w:rPr>
          <w:b/>
          <w:noProof/>
        </w:rPr>
        <w:t>32</w:t>
      </w:r>
      <w:r w:rsidRPr="0062531D">
        <w:rPr>
          <w:noProof/>
        </w:rPr>
        <w:t>, 579-586 (2014).</w:t>
      </w:r>
    </w:p>
    <w:p w14:paraId="627C7D27" w14:textId="77777777" w:rsidR="0062531D" w:rsidRPr="0062531D" w:rsidRDefault="0062531D" w:rsidP="0062531D">
      <w:pPr>
        <w:pStyle w:val="EndNoteBibliography"/>
        <w:ind w:left="720" w:hanging="720"/>
        <w:rPr>
          <w:noProof/>
        </w:rPr>
      </w:pPr>
      <w:r w:rsidRPr="0062531D">
        <w:rPr>
          <w:noProof/>
        </w:rPr>
        <w:t>5.</w:t>
      </w:r>
      <w:r w:rsidRPr="0062531D">
        <w:rPr>
          <w:noProof/>
        </w:rPr>
        <w:tab/>
        <w:t>Wan, J.C.M.</w:t>
      </w:r>
      <w:r w:rsidRPr="0062531D">
        <w:rPr>
          <w:i/>
          <w:noProof/>
        </w:rPr>
        <w:t>, et al.</w:t>
      </w:r>
      <w:r w:rsidRPr="0062531D">
        <w:rPr>
          <w:noProof/>
        </w:rPr>
        <w:t xml:space="preserve"> Liquid biopsies come of age: towards implementation of circulating tumour DNA. </w:t>
      </w:r>
      <w:r w:rsidRPr="0062531D">
        <w:rPr>
          <w:i/>
          <w:noProof/>
        </w:rPr>
        <w:t>Nat Rev Cancer</w:t>
      </w:r>
      <w:r w:rsidRPr="0062531D">
        <w:rPr>
          <w:noProof/>
        </w:rPr>
        <w:t xml:space="preserve"> </w:t>
      </w:r>
      <w:r w:rsidRPr="0062531D">
        <w:rPr>
          <w:b/>
          <w:noProof/>
        </w:rPr>
        <w:t>17</w:t>
      </w:r>
      <w:r w:rsidRPr="0062531D">
        <w:rPr>
          <w:noProof/>
        </w:rPr>
        <w:t>, 223-238 (2017).</w:t>
      </w:r>
    </w:p>
    <w:p w14:paraId="367BAEA6" w14:textId="77777777" w:rsidR="0062531D" w:rsidRPr="0062531D" w:rsidRDefault="0062531D" w:rsidP="0062531D">
      <w:pPr>
        <w:pStyle w:val="EndNoteBibliography"/>
        <w:ind w:left="720" w:hanging="720"/>
        <w:rPr>
          <w:noProof/>
        </w:rPr>
      </w:pPr>
      <w:r w:rsidRPr="0062531D">
        <w:rPr>
          <w:noProof/>
        </w:rPr>
        <w:t>6.</w:t>
      </w:r>
      <w:r w:rsidRPr="0062531D">
        <w:rPr>
          <w:noProof/>
        </w:rPr>
        <w:tab/>
        <w:t>Lanman, R.B.</w:t>
      </w:r>
      <w:r w:rsidRPr="0062531D">
        <w:rPr>
          <w:i/>
          <w:noProof/>
        </w:rPr>
        <w:t>, et al.</w:t>
      </w:r>
      <w:r w:rsidRPr="0062531D">
        <w:rPr>
          <w:noProof/>
        </w:rPr>
        <w:t xml:space="preserve"> Analytical and Clinical Validation of a Digital Sequencing Panel for Quantitative, Highly Accurate Evaluation of Cell-Free Circulating Tumor DNA. </w:t>
      </w:r>
      <w:r w:rsidRPr="0062531D">
        <w:rPr>
          <w:i/>
          <w:noProof/>
        </w:rPr>
        <w:t>PLoS One</w:t>
      </w:r>
      <w:r w:rsidRPr="0062531D">
        <w:rPr>
          <w:noProof/>
        </w:rPr>
        <w:t xml:space="preserve"> </w:t>
      </w:r>
      <w:r w:rsidRPr="0062531D">
        <w:rPr>
          <w:b/>
          <w:noProof/>
        </w:rPr>
        <w:t>10</w:t>
      </w:r>
      <w:r w:rsidRPr="0062531D">
        <w:rPr>
          <w:noProof/>
        </w:rPr>
        <w:t>, e0140712 (2015).</w:t>
      </w:r>
    </w:p>
    <w:p w14:paraId="40138DE3" w14:textId="77777777" w:rsidR="0062531D" w:rsidRPr="0062531D" w:rsidRDefault="0062531D" w:rsidP="0062531D">
      <w:pPr>
        <w:pStyle w:val="EndNoteBibliography"/>
        <w:ind w:left="720" w:hanging="720"/>
        <w:rPr>
          <w:noProof/>
        </w:rPr>
      </w:pPr>
      <w:r w:rsidRPr="0062531D">
        <w:rPr>
          <w:noProof/>
        </w:rPr>
        <w:t>7.</w:t>
      </w:r>
      <w:r w:rsidRPr="0062531D">
        <w:rPr>
          <w:noProof/>
        </w:rPr>
        <w:tab/>
        <w:t>Adalsteinsson, V.A.</w:t>
      </w:r>
      <w:r w:rsidRPr="0062531D">
        <w:rPr>
          <w:i/>
          <w:noProof/>
        </w:rPr>
        <w:t>, et al.</w:t>
      </w:r>
      <w:r w:rsidRPr="0062531D">
        <w:rPr>
          <w:noProof/>
        </w:rPr>
        <w:t xml:space="preserve"> Scalable whole-exome sequencing of cell-free DNA reveals high concordance with metastatic tumors. </w:t>
      </w:r>
      <w:r w:rsidRPr="0062531D">
        <w:rPr>
          <w:i/>
          <w:noProof/>
        </w:rPr>
        <w:t>Nat Commun</w:t>
      </w:r>
      <w:r w:rsidRPr="0062531D">
        <w:rPr>
          <w:noProof/>
        </w:rPr>
        <w:t xml:space="preserve"> </w:t>
      </w:r>
      <w:r w:rsidRPr="0062531D">
        <w:rPr>
          <w:b/>
          <w:noProof/>
        </w:rPr>
        <w:t>8</w:t>
      </w:r>
      <w:r w:rsidRPr="0062531D">
        <w:rPr>
          <w:noProof/>
        </w:rPr>
        <w:t>, 1324 (2017).</w:t>
      </w:r>
    </w:p>
    <w:p w14:paraId="5F807449" w14:textId="77777777" w:rsidR="0062531D" w:rsidRPr="0062531D" w:rsidRDefault="0062531D" w:rsidP="0062531D">
      <w:pPr>
        <w:pStyle w:val="EndNoteBibliography"/>
        <w:ind w:left="720" w:hanging="720"/>
        <w:rPr>
          <w:noProof/>
        </w:rPr>
      </w:pPr>
      <w:r w:rsidRPr="0062531D">
        <w:rPr>
          <w:noProof/>
        </w:rPr>
        <w:t>8.</w:t>
      </w:r>
      <w:r w:rsidRPr="0062531D">
        <w:rPr>
          <w:noProof/>
        </w:rPr>
        <w:tab/>
        <w:t xml:space="preserve">Aravanis, A.M., Lee, M. &amp; Klausner, R.D. Next-Generation Sequencing of Circulating Tumor DNA for Early Cancer Detection. </w:t>
      </w:r>
      <w:r w:rsidRPr="0062531D">
        <w:rPr>
          <w:i/>
          <w:noProof/>
        </w:rPr>
        <w:t>Cell</w:t>
      </w:r>
      <w:r w:rsidRPr="0062531D">
        <w:rPr>
          <w:noProof/>
        </w:rPr>
        <w:t xml:space="preserve"> </w:t>
      </w:r>
      <w:r w:rsidRPr="0062531D">
        <w:rPr>
          <w:b/>
          <w:noProof/>
        </w:rPr>
        <w:t>168</w:t>
      </w:r>
      <w:r w:rsidRPr="0062531D">
        <w:rPr>
          <w:noProof/>
        </w:rPr>
        <w:t>, 571-574 (2017).</w:t>
      </w:r>
    </w:p>
    <w:p w14:paraId="485748F5" w14:textId="77777777" w:rsidR="0062531D" w:rsidRPr="0062531D" w:rsidRDefault="0062531D" w:rsidP="0062531D">
      <w:pPr>
        <w:pStyle w:val="EndNoteBibliography"/>
        <w:ind w:left="720" w:hanging="720"/>
        <w:rPr>
          <w:noProof/>
        </w:rPr>
      </w:pPr>
      <w:r w:rsidRPr="0062531D">
        <w:rPr>
          <w:noProof/>
        </w:rPr>
        <w:t>9.</w:t>
      </w:r>
      <w:r w:rsidRPr="0062531D">
        <w:rPr>
          <w:noProof/>
        </w:rPr>
        <w:tab/>
        <w:t>Acuna-Hidalgo, R.</w:t>
      </w:r>
      <w:r w:rsidRPr="0062531D">
        <w:rPr>
          <w:i/>
          <w:noProof/>
        </w:rPr>
        <w:t>, et al.</w:t>
      </w:r>
      <w:r w:rsidRPr="0062531D">
        <w:rPr>
          <w:noProof/>
        </w:rPr>
        <w:t xml:space="preserve"> Ultra-sensitive Sequencing Identifies High Prevalence of Clonal Hematopoiesis-Associated Mutations throughout Adult Life. </w:t>
      </w:r>
      <w:r w:rsidRPr="0062531D">
        <w:rPr>
          <w:i/>
          <w:noProof/>
        </w:rPr>
        <w:t>Am J Hum Genet</w:t>
      </w:r>
      <w:r w:rsidRPr="0062531D">
        <w:rPr>
          <w:noProof/>
        </w:rPr>
        <w:t xml:space="preserve"> </w:t>
      </w:r>
      <w:r w:rsidRPr="0062531D">
        <w:rPr>
          <w:b/>
          <w:noProof/>
        </w:rPr>
        <w:t>101</w:t>
      </w:r>
      <w:r w:rsidRPr="0062531D">
        <w:rPr>
          <w:noProof/>
        </w:rPr>
        <w:t>, 50-64 (2017).</w:t>
      </w:r>
    </w:p>
    <w:p w14:paraId="4E12930F" w14:textId="77777777" w:rsidR="0062531D" w:rsidRPr="0062531D" w:rsidRDefault="0062531D" w:rsidP="0062531D">
      <w:pPr>
        <w:pStyle w:val="EndNoteBibliography"/>
        <w:ind w:left="720" w:hanging="720"/>
        <w:rPr>
          <w:noProof/>
        </w:rPr>
      </w:pPr>
      <w:r w:rsidRPr="0062531D">
        <w:rPr>
          <w:noProof/>
        </w:rPr>
        <w:t>10.</w:t>
      </w:r>
      <w:r w:rsidRPr="0062531D">
        <w:rPr>
          <w:noProof/>
        </w:rPr>
        <w:tab/>
        <w:t>Jamal-Hanjani, M.</w:t>
      </w:r>
      <w:r w:rsidRPr="0062531D">
        <w:rPr>
          <w:i/>
          <w:noProof/>
        </w:rPr>
        <w:t>, et al.</w:t>
      </w:r>
      <w:r w:rsidRPr="0062531D">
        <w:rPr>
          <w:noProof/>
        </w:rPr>
        <w:t xml:space="preserve"> Tracking the Evolution of Non-Small-Cell Lung Cancer. </w:t>
      </w:r>
      <w:r w:rsidRPr="0062531D">
        <w:rPr>
          <w:i/>
          <w:noProof/>
        </w:rPr>
        <w:t>N Engl J Med</w:t>
      </w:r>
      <w:r w:rsidRPr="0062531D">
        <w:rPr>
          <w:noProof/>
        </w:rPr>
        <w:t xml:space="preserve"> </w:t>
      </w:r>
      <w:r w:rsidRPr="0062531D">
        <w:rPr>
          <w:b/>
          <w:noProof/>
        </w:rPr>
        <w:t>376</w:t>
      </w:r>
      <w:r w:rsidRPr="0062531D">
        <w:rPr>
          <w:noProof/>
        </w:rPr>
        <w:t>, 2109-2121 (2017).</w:t>
      </w:r>
    </w:p>
    <w:p w14:paraId="46294030" w14:textId="77777777" w:rsidR="0062531D" w:rsidRPr="0062531D" w:rsidRDefault="0062531D" w:rsidP="0062531D">
      <w:pPr>
        <w:pStyle w:val="EndNoteBibliography"/>
        <w:ind w:left="720" w:hanging="720"/>
        <w:rPr>
          <w:noProof/>
        </w:rPr>
      </w:pPr>
      <w:r w:rsidRPr="0062531D">
        <w:rPr>
          <w:noProof/>
        </w:rPr>
        <w:t>11.</w:t>
      </w:r>
      <w:r w:rsidRPr="0062531D">
        <w:rPr>
          <w:noProof/>
        </w:rPr>
        <w:tab/>
        <w:t>Jaiswal, S.</w:t>
      </w:r>
      <w:r w:rsidRPr="0062531D">
        <w:rPr>
          <w:i/>
          <w:noProof/>
        </w:rPr>
        <w:t>, et al.</w:t>
      </w:r>
      <w:r w:rsidRPr="0062531D">
        <w:rPr>
          <w:noProof/>
        </w:rPr>
        <w:t xml:space="preserve"> Age-related clonal hematopoiesis associated with adverse outcomes. </w:t>
      </w:r>
      <w:r w:rsidRPr="0062531D">
        <w:rPr>
          <w:i/>
          <w:noProof/>
        </w:rPr>
        <w:t>N Engl J Med</w:t>
      </w:r>
      <w:r w:rsidRPr="0062531D">
        <w:rPr>
          <w:noProof/>
        </w:rPr>
        <w:t xml:space="preserve"> </w:t>
      </w:r>
      <w:r w:rsidRPr="0062531D">
        <w:rPr>
          <w:b/>
          <w:noProof/>
        </w:rPr>
        <w:t>371</w:t>
      </w:r>
      <w:r w:rsidRPr="0062531D">
        <w:rPr>
          <w:noProof/>
        </w:rPr>
        <w:t>, 2488-2498 (2014).</w:t>
      </w:r>
    </w:p>
    <w:p w14:paraId="5B531997" w14:textId="77777777" w:rsidR="0062531D" w:rsidRPr="0062531D" w:rsidRDefault="0062531D" w:rsidP="0062531D">
      <w:pPr>
        <w:pStyle w:val="EndNoteBibliography"/>
        <w:ind w:left="720" w:hanging="720"/>
        <w:rPr>
          <w:noProof/>
        </w:rPr>
      </w:pPr>
      <w:r w:rsidRPr="0062531D">
        <w:rPr>
          <w:noProof/>
        </w:rPr>
        <w:t>12.</w:t>
      </w:r>
      <w:r w:rsidRPr="0062531D">
        <w:rPr>
          <w:noProof/>
        </w:rPr>
        <w:tab/>
        <w:t>Choi, M.</w:t>
      </w:r>
      <w:r w:rsidRPr="0062531D">
        <w:rPr>
          <w:i/>
          <w:noProof/>
        </w:rPr>
        <w:t>, et al.</w:t>
      </w:r>
      <w:r w:rsidRPr="0062531D">
        <w:rPr>
          <w:noProof/>
        </w:rPr>
        <w:t xml:space="preserve"> Genetic diagnosis by whole exome capture and massively parallel DNA sequencing. </w:t>
      </w:r>
      <w:r w:rsidRPr="0062531D">
        <w:rPr>
          <w:i/>
          <w:noProof/>
        </w:rPr>
        <w:t>Proc Natl Acad Sci U S A</w:t>
      </w:r>
      <w:r w:rsidRPr="0062531D">
        <w:rPr>
          <w:noProof/>
        </w:rPr>
        <w:t xml:space="preserve"> </w:t>
      </w:r>
      <w:r w:rsidRPr="0062531D">
        <w:rPr>
          <w:b/>
          <w:noProof/>
        </w:rPr>
        <w:t>106</w:t>
      </w:r>
      <w:r w:rsidRPr="0062531D">
        <w:rPr>
          <w:noProof/>
        </w:rPr>
        <w:t>, 19096-19101 (2009).</w:t>
      </w:r>
    </w:p>
    <w:p w14:paraId="70B207A2" w14:textId="77777777" w:rsidR="0062531D" w:rsidRPr="0062531D" w:rsidRDefault="0062531D" w:rsidP="0062531D">
      <w:pPr>
        <w:pStyle w:val="EndNoteBibliography"/>
        <w:ind w:left="720" w:hanging="720"/>
        <w:rPr>
          <w:noProof/>
        </w:rPr>
      </w:pPr>
      <w:r w:rsidRPr="0062531D">
        <w:rPr>
          <w:noProof/>
        </w:rPr>
        <w:t>13.</w:t>
      </w:r>
      <w:r w:rsidRPr="0062531D">
        <w:rPr>
          <w:noProof/>
        </w:rPr>
        <w:tab/>
        <w:t>Murtaza, M.</w:t>
      </w:r>
      <w:r w:rsidRPr="0062531D">
        <w:rPr>
          <w:i/>
          <w:noProof/>
        </w:rPr>
        <w:t>, et al.</w:t>
      </w:r>
      <w:r w:rsidRPr="0062531D">
        <w:rPr>
          <w:noProof/>
        </w:rPr>
        <w:t xml:space="preserve"> Non-invasive analysis of acquired resistance to cancer therapy by sequencing of plasma DNA. </w:t>
      </w:r>
      <w:r w:rsidRPr="0062531D">
        <w:rPr>
          <w:i/>
          <w:noProof/>
        </w:rPr>
        <w:t>Nature</w:t>
      </w:r>
      <w:r w:rsidRPr="0062531D">
        <w:rPr>
          <w:noProof/>
        </w:rPr>
        <w:t xml:space="preserve"> </w:t>
      </w:r>
      <w:r w:rsidRPr="0062531D">
        <w:rPr>
          <w:b/>
          <w:noProof/>
        </w:rPr>
        <w:t>497</w:t>
      </w:r>
      <w:r w:rsidRPr="0062531D">
        <w:rPr>
          <w:noProof/>
        </w:rPr>
        <w:t>, 108-112 (2013).</w:t>
      </w:r>
    </w:p>
    <w:p w14:paraId="6F5255C4" w14:textId="77777777" w:rsidR="0062531D" w:rsidRPr="0062531D" w:rsidRDefault="0062531D" w:rsidP="0062531D">
      <w:pPr>
        <w:pStyle w:val="EndNoteBibliography"/>
        <w:ind w:left="720" w:hanging="720"/>
        <w:rPr>
          <w:noProof/>
        </w:rPr>
      </w:pPr>
      <w:r w:rsidRPr="0062531D">
        <w:rPr>
          <w:noProof/>
        </w:rPr>
        <w:t>14.</w:t>
      </w:r>
      <w:r w:rsidRPr="0062531D">
        <w:rPr>
          <w:noProof/>
        </w:rPr>
        <w:tab/>
        <w:t>Przybyl, J.</w:t>
      </w:r>
      <w:r w:rsidRPr="0062531D">
        <w:rPr>
          <w:i/>
          <w:noProof/>
        </w:rPr>
        <w:t>, et al.</w:t>
      </w:r>
      <w:r w:rsidRPr="0062531D">
        <w:rPr>
          <w:noProof/>
        </w:rPr>
        <w:t xml:space="preserve"> Combination Approach for Detecting Different Types of Alterations in Circulating Tumor DNA in Leiomyosarcoma. </w:t>
      </w:r>
      <w:r w:rsidRPr="0062531D">
        <w:rPr>
          <w:i/>
          <w:noProof/>
        </w:rPr>
        <w:t>Clin Cancer Res</w:t>
      </w:r>
      <w:r w:rsidRPr="0062531D">
        <w:rPr>
          <w:noProof/>
        </w:rPr>
        <w:t xml:space="preserve"> </w:t>
      </w:r>
      <w:r w:rsidRPr="0062531D">
        <w:rPr>
          <w:b/>
          <w:noProof/>
        </w:rPr>
        <w:t>24</w:t>
      </w:r>
      <w:r w:rsidRPr="0062531D">
        <w:rPr>
          <w:noProof/>
        </w:rPr>
        <w:t>, 2688-2699 (2018).</w:t>
      </w:r>
    </w:p>
    <w:p w14:paraId="5C576640" w14:textId="77777777" w:rsidR="0062531D" w:rsidRPr="0062531D" w:rsidRDefault="0062531D" w:rsidP="0062531D">
      <w:pPr>
        <w:pStyle w:val="EndNoteBibliography"/>
        <w:ind w:left="720" w:hanging="720"/>
        <w:rPr>
          <w:noProof/>
        </w:rPr>
      </w:pPr>
      <w:r w:rsidRPr="0062531D">
        <w:rPr>
          <w:noProof/>
        </w:rPr>
        <w:t>15.</w:t>
      </w:r>
      <w:r w:rsidRPr="0062531D">
        <w:rPr>
          <w:noProof/>
        </w:rPr>
        <w:tab/>
        <w:t xml:space="preserve">Risques, R.A. &amp; Kennedy, S.R. Aging and the rise of somatic cancer-associated mutations in normal tissues. </w:t>
      </w:r>
      <w:r w:rsidRPr="0062531D">
        <w:rPr>
          <w:i/>
          <w:noProof/>
        </w:rPr>
        <w:t>PLoS Genet</w:t>
      </w:r>
      <w:r w:rsidRPr="0062531D">
        <w:rPr>
          <w:noProof/>
        </w:rPr>
        <w:t xml:space="preserve"> </w:t>
      </w:r>
      <w:r w:rsidRPr="0062531D">
        <w:rPr>
          <w:b/>
          <w:noProof/>
        </w:rPr>
        <w:t>14</w:t>
      </w:r>
      <w:r w:rsidRPr="0062531D">
        <w:rPr>
          <w:noProof/>
        </w:rPr>
        <w:t>, e1007108 (2018).</w:t>
      </w:r>
    </w:p>
    <w:p w14:paraId="6AA4F98E" w14:textId="77777777" w:rsidR="0062531D" w:rsidRPr="0062531D" w:rsidRDefault="0062531D" w:rsidP="0062531D">
      <w:pPr>
        <w:pStyle w:val="EndNoteBibliography"/>
        <w:ind w:left="720" w:hanging="720"/>
        <w:rPr>
          <w:noProof/>
        </w:rPr>
      </w:pPr>
      <w:r w:rsidRPr="0062531D">
        <w:rPr>
          <w:noProof/>
        </w:rPr>
        <w:t>16.</w:t>
      </w:r>
      <w:r w:rsidRPr="0062531D">
        <w:rPr>
          <w:noProof/>
        </w:rPr>
        <w:tab/>
        <w:t>Steensma, D.P.</w:t>
      </w:r>
      <w:r w:rsidRPr="0062531D">
        <w:rPr>
          <w:i/>
          <w:noProof/>
        </w:rPr>
        <w:t>, et al.</w:t>
      </w:r>
      <w:r w:rsidRPr="0062531D">
        <w:rPr>
          <w:noProof/>
        </w:rPr>
        <w:t xml:space="preserve"> Clonal hematopoiesis of indeterminate potential and its distinction from myelodysplastic syndromes. </w:t>
      </w:r>
      <w:r w:rsidRPr="0062531D">
        <w:rPr>
          <w:i/>
          <w:noProof/>
        </w:rPr>
        <w:t>Blood</w:t>
      </w:r>
      <w:r w:rsidRPr="0062531D">
        <w:rPr>
          <w:noProof/>
        </w:rPr>
        <w:t xml:space="preserve"> </w:t>
      </w:r>
      <w:r w:rsidRPr="0062531D">
        <w:rPr>
          <w:b/>
          <w:noProof/>
        </w:rPr>
        <w:t>126</w:t>
      </w:r>
      <w:r w:rsidRPr="0062531D">
        <w:rPr>
          <w:noProof/>
        </w:rPr>
        <w:t>, 9-16 (2015).</w:t>
      </w:r>
    </w:p>
    <w:p w14:paraId="5A15739B" w14:textId="77777777" w:rsidR="0062531D" w:rsidRPr="0062531D" w:rsidRDefault="0062531D" w:rsidP="0062531D">
      <w:pPr>
        <w:pStyle w:val="EndNoteBibliography"/>
        <w:ind w:left="720" w:hanging="720"/>
        <w:rPr>
          <w:noProof/>
        </w:rPr>
      </w:pPr>
      <w:r w:rsidRPr="0062531D">
        <w:rPr>
          <w:noProof/>
        </w:rPr>
        <w:t>17.</w:t>
      </w:r>
      <w:r w:rsidRPr="0062531D">
        <w:rPr>
          <w:noProof/>
        </w:rPr>
        <w:tab/>
        <w:t xml:space="preserve">Bowman, R.L., Busque, L. &amp; Levine, R.L. Clonal Hematopoiesis and Evolution to Hematopoietic Malignancies. </w:t>
      </w:r>
      <w:r w:rsidRPr="0062531D">
        <w:rPr>
          <w:i/>
          <w:noProof/>
        </w:rPr>
        <w:t>Cell Stem Cell</w:t>
      </w:r>
      <w:r w:rsidRPr="0062531D">
        <w:rPr>
          <w:noProof/>
        </w:rPr>
        <w:t xml:space="preserve"> </w:t>
      </w:r>
      <w:r w:rsidRPr="0062531D">
        <w:rPr>
          <w:b/>
          <w:noProof/>
        </w:rPr>
        <w:t>22</w:t>
      </w:r>
      <w:r w:rsidRPr="0062531D">
        <w:rPr>
          <w:noProof/>
        </w:rPr>
        <w:t>, 157-170 (2018).</w:t>
      </w:r>
    </w:p>
    <w:p w14:paraId="2F9E0662" w14:textId="77777777" w:rsidR="0062531D" w:rsidRPr="0062531D" w:rsidRDefault="0062531D" w:rsidP="0062531D">
      <w:pPr>
        <w:pStyle w:val="EndNoteBibliography"/>
        <w:ind w:left="720" w:hanging="720"/>
        <w:rPr>
          <w:noProof/>
        </w:rPr>
      </w:pPr>
      <w:r w:rsidRPr="0062531D">
        <w:rPr>
          <w:noProof/>
        </w:rPr>
        <w:t>18.</w:t>
      </w:r>
      <w:r w:rsidRPr="0062531D">
        <w:rPr>
          <w:noProof/>
        </w:rPr>
        <w:tab/>
        <w:t xml:space="preserve">Busque, L., Buscarlet, M., Mollica, L. &amp; Levine, R.L. Concise Review: Age-Related Clonal Hematopoiesis: Stem Cells Tempting the Devil. </w:t>
      </w:r>
      <w:r w:rsidRPr="0062531D">
        <w:rPr>
          <w:i/>
          <w:noProof/>
        </w:rPr>
        <w:t>Stem Cells</w:t>
      </w:r>
      <w:r w:rsidRPr="0062531D">
        <w:rPr>
          <w:noProof/>
        </w:rPr>
        <w:t xml:space="preserve"> </w:t>
      </w:r>
      <w:r w:rsidRPr="0062531D">
        <w:rPr>
          <w:b/>
          <w:noProof/>
        </w:rPr>
        <w:t>36</w:t>
      </w:r>
      <w:r w:rsidRPr="0062531D">
        <w:rPr>
          <w:noProof/>
        </w:rPr>
        <w:t>, 1287-1294 (2018).</w:t>
      </w:r>
    </w:p>
    <w:p w14:paraId="33E989D2" w14:textId="77777777" w:rsidR="0062531D" w:rsidRPr="0062531D" w:rsidRDefault="0062531D" w:rsidP="0062531D">
      <w:pPr>
        <w:pStyle w:val="EndNoteBibliography"/>
        <w:ind w:left="720" w:hanging="720"/>
        <w:rPr>
          <w:noProof/>
        </w:rPr>
      </w:pPr>
      <w:r w:rsidRPr="0062531D">
        <w:rPr>
          <w:noProof/>
        </w:rPr>
        <w:t>19.</w:t>
      </w:r>
      <w:r w:rsidRPr="0062531D">
        <w:rPr>
          <w:noProof/>
        </w:rPr>
        <w:tab/>
        <w:t>Coombs, C.C.</w:t>
      </w:r>
      <w:r w:rsidRPr="0062531D">
        <w:rPr>
          <w:i/>
          <w:noProof/>
        </w:rPr>
        <w:t>, et al.</w:t>
      </w:r>
      <w:r w:rsidRPr="0062531D">
        <w:rPr>
          <w:noProof/>
        </w:rPr>
        <w:t xml:space="preserve"> Therapy-Related Clonal Hematopoiesis in Patients with Non-hematologic Cancers Is Common and Associated with Adverse Clinical Outcomes. </w:t>
      </w:r>
      <w:r w:rsidRPr="0062531D">
        <w:rPr>
          <w:i/>
          <w:noProof/>
        </w:rPr>
        <w:t>Cell Stem Cell</w:t>
      </w:r>
      <w:r w:rsidRPr="0062531D">
        <w:rPr>
          <w:noProof/>
        </w:rPr>
        <w:t xml:space="preserve"> </w:t>
      </w:r>
      <w:r w:rsidRPr="0062531D">
        <w:rPr>
          <w:b/>
          <w:noProof/>
        </w:rPr>
        <w:t>21</w:t>
      </w:r>
      <w:r w:rsidRPr="0062531D">
        <w:rPr>
          <w:noProof/>
        </w:rPr>
        <w:t>, 374-382 e374 (2017).</w:t>
      </w:r>
    </w:p>
    <w:p w14:paraId="6FC83674" w14:textId="77777777" w:rsidR="0062531D" w:rsidRPr="0062531D" w:rsidRDefault="0062531D" w:rsidP="0062531D">
      <w:pPr>
        <w:pStyle w:val="EndNoteBibliography"/>
        <w:ind w:left="720" w:hanging="720"/>
        <w:rPr>
          <w:noProof/>
        </w:rPr>
      </w:pPr>
      <w:r w:rsidRPr="0062531D">
        <w:rPr>
          <w:noProof/>
        </w:rPr>
        <w:t>20.</w:t>
      </w:r>
      <w:r w:rsidRPr="0062531D">
        <w:rPr>
          <w:noProof/>
        </w:rPr>
        <w:tab/>
        <w:t>Zink, F.</w:t>
      </w:r>
      <w:r w:rsidRPr="0062531D">
        <w:rPr>
          <w:i/>
          <w:noProof/>
        </w:rPr>
        <w:t>, et al.</w:t>
      </w:r>
      <w:r w:rsidRPr="0062531D">
        <w:rPr>
          <w:noProof/>
        </w:rPr>
        <w:t xml:space="preserve"> Clonal hematopoiesis, with and without candidate driver mutations, is common in the elderly. </w:t>
      </w:r>
      <w:r w:rsidRPr="0062531D">
        <w:rPr>
          <w:i/>
          <w:noProof/>
        </w:rPr>
        <w:t>Blood</w:t>
      </w:r>
      <w:r w:rsidRPr="0062531D">
        <w:rPr>
          <w:noProof/>
        </w:rPr>
        <w:t xml:space="preserve"> </w:t>
      </w:r>
      <w:r w:rsidRPr="0062531D">
        <w:rPr>
          <w:b/>
          <w:noProof/>
        </w:rPr>
        <w:t>130</w:t>
      </w:r>
      <w:r w:rsidRPr="0062531D">
        <w:rPr>
          <w:noProof/>
        </w:rPr>
        <w:t>, 742-752 (2017).</w:t>
      </w:r>
    </w:p>
    <w:p w14:paraId="7B668BB0" w14:textId="77777777" w:rsidR="0062531D" w:rsidRPr="0062531D" w:rsidRDefault="0062531D" w:rsidP="0062531D">
      <w:pPr>
        <w:pStyle w:val="EndNoteBibliography"/>
        <w:ind w:left="720" w:hanging="720"/>
        <w:rPr>
          <w:noProof/>
        </w:rPr>
      </w:pPr>
      <w:r w:rsidRPr="0062531D">
        <w:rPr>
          <w:noProof/>
        </w:rPr>
        <w:t>21.</w:t>
      </w:r>
      <w:r w:rsidRPr="0062531D">
        <w:rPr>
          <w:noProof/>
        </w:rPr>
        <w:tab/>
        <w:t>Jaiswal, S.</w:t>
      </w:r>
      <w:r w:rsidRPr="0062531D">
        <w:rPr>
          <w:i/>
          <w:noProof/>
        </w:rPr>
        <w:t>, et al.</w:t>
      </w:r>
      <w:r w:rsidRPr="0062531D">
        <w:rPr>
          <w:noProof/>
        </w:rPr>
        <w:t xml:space="preserve"> Clonal Hematopoiesis and Risk of Atherosclerotic Cardiovascular Disease. </w:t>
      </w:r>
      <w:r w:rsidRPr="0062531D">
        <w:rPr>
          <w:i/>
          <w:noProof/>
        </w:rPr>
        <w:t>N Engl J Med</w:t>
      </w:r>
      <w:r w:rsidRPr="0062531D">
        <w:rPr>
          <w:noProof/>
        </w:rPr>
        <w:t xml:space="preserve"> </w:t>
      </w:r>
      <w:r w:rsidRPr="0062531D">
        <w:rPr>
          <w:b/>
          <w:noProof/>
        </w:rPr>
        <w:t>377</w:t>
      </w:r>
      <w:r w:rsidRPr="0062531D">
        <w:rPr>
          <w:noProof/>
        </w:rPr>
        <w:t>, 111-121 (2017).</w:t>
      </w:r>
    </w:p>
    <w:p w14:paraId="048B1FD6" w14:textId="77777777" w:rsidR="0062531D" w:rsidRPr="0062531D" w:rsidRDefault="0062531D" w:rsidP="0062531D">
      <w:pPr>
        <w:pStyle w:val="EndNoteBibliography"/>
        <w:ind w:left="720" w:hanging="720"/>
        <w:rPr>
          <w:noProof/>
        </w:rPr>
      </w:pPr>
      <w:r w:rsidRPr="0062531D">
        <w:rPr>
          <w:noProof/>
        </w:rPr>
        <w:t>22.</w:t>
      </w:r>
      <w:r w:rsidRPr="0062531D">
        <w:rPr>
          <w:noProof/>
        </w:rPr>
        <w:tab/>
        <w:t>Xie, M.</w:t>
      </w:r>
      <w:r w:rsidRPr="0062531D">
        <w:rPr>
          <w:i/>
          <w:noProof/>
        </w:rPr>
        <w:t>, et al.</w:t>
      </w:r>
      <w:r w:rsidRPr="0062531D">
        <w:rPr>
          <w:noProof/>
        </w:rPr>
        <w:t xml:space="preserve"> Age-related mutations associated with clonal hematopoietic expansion and malignancies. </w:t>
      </w:r>
      <w:r w:rsidRPr="0062531D">
        <w:rPr>
          <w:i/>
          <w:noProof/>
        </w:rPr>
        <w:t>Nat Med</w:t>
      </w:r>
      <w:r w:rsidRPr="0062531D">
        <w:rPr>
          <w:noProof/>
        </w:rPr>
        <w:t xml:space="preserve"> </w:t>
      </w:r>
      <w:r w:rsidRPr="0062531D">
        <w:rPr>
          <w:b/>
          <w:noProof/>
        </w:rPr>
        <w:t>20</w:t>
      </w:r>
      <w:r w:rsidRPr="0062531D">
        <w:rPr>
          <w:noProof/>
        </w:rPr>
        <w:t>, 1472-1478 (2014).</w:t>
      </w:r>
    </w:p>
    <w:p w14:paraId="0A054361" w14:textId="77777777" w:rsidR="0062531D" w:rsidRPr="0062531D" w:rsidRDefault="0062531D" w:rsidP="0062531D">
      <w:pPr>
        <w:pStyle w:val="EndNoteBibliography"/>
        <w:ind w:left="720" w:hanging="720"/>
        <w:rPr>
          <w:noProof/>
        </w:rPr>
      </w:pPr>
      <w:r w:rsidRPr="0062531D">
        <w:rPr>
          <w:noProof/>
        </w:rPr>
        <w:t>23.</w:t>
      </w:r>
      <w:r w:rsidRPr="0062531D">
        <w:rPr>
          <w:noProof/>
        </w:rPr>
        <w:tab/>
        <w:t>Genovese, G.</w:t>
      </w:r>
      <w:r w:rsidRPr="0062531D">
        <w:rPr>
          <w:i/>
          <w:noProof/>
        </w:rPr>
        <w:t>, et al.</w:t>
      </w:r>
      <w:r w:rsidRPr="0062531D">
        <w:rPr>
          <w:noProof/>
        </w:rPr>
        <w:t xml:space="preserve"> Clonal hematopoiesis and blood-cancer risk inferred from blood DNA sequence. </w:t>
      </w:r>
      <w:r w:rsidRPr="0062531D">
        <w:rPr>
          <w:i/>
          <w:noProof/>
        </w:rPr>
        <w:t>N Engl J Med</w:t>
      </w:r>
      <w:r w:rsidRPr="0062531D">
        <w:rPr>
          <w:noProof/>
        </w:rPr>
        <w:t xml:space="preserve"> </w:t>
      </w:r>
      <w:r w:rsidRPr="0062531D">
        <w:rPr>
          <w:b/>
          <w:noProof/>
        </w:rPr>
        <w:t>371</w:t>
      </w:r>
      <w:r w:rsidRPr="0062531D">
        <w:rPr>
          <w:noProof/>
        </w:rPr>
        <w:t>, 2477-2487 (2014).</w:t>
      </w:r>
    </w:p>
    <w:p w14:paraId="1D37DA6F" w14:textId="77777777" w:rsidR="0062531D" w:rsidRPr="0062531D" w:rsidRDefault="0062531D" w:rsidP="0062531D">
      <w:pPr>
        <w:pStyle w:val="EndNoteBibliography"/>
        <w:ind w:left="720" w:hanging="720"/>
        <w:rPr>
          <w:noProof/>
        </w:rPr>
      </w:pPr>
      <w:r w:rsidRPr="0062531D">
        <w:rPr>
          <w:noProof/>
        </w:rPr>
        <w:t>24.</w:t>
      </w:r>
      <w:r w:rsidRPr="0062531D">
        <w:rPr>
          <w:noProof/>
        </w:rPr>
        <w:tab/>
        <w:t>Phallen, J.</w:t>
      </w:r>
      <w:r w:rsidRPr="0062531D">
        <w:rPr>
          <w:i/>
          <w:noProof/>
        </w:rPr>
        <w:t>, et al.</w:t>
      </w:r>
      <w:r w:rsidRPr="0062531D">
        <w:rPr>
          <w:noProof/>
        </w:rPr>
        <w:t xml:space="preserve"> Direct detection of early-stage cancers using circulating tumor DNA. </w:t>
      </w:r>
      <w:r w:rsidRPr="0062531D">
        <w:rPr>
          <w:i/>
          <w:noProof/>
        </w:rPr>
        <w:t>Sci Transl Med</w:t>
      </w:r>
      <w:r w:rsidRPr="0062531D">
        <w:rPr>
          <w:noProof/>
        </w:rPr>
        <w:t xml:space="preserve"> </w:t>
      </w:r>
      <w:r w:rsidRPr="0062531D">
        <w:rPr>
          <w:b/>
          <w:noProof/>
        </w:rPr>
        <w:t>9</w:t>
      </w:r>
      <w:r w:rsidRPr="0062531D">
        <w:rPr>
          <w:noProof/>
        </w:rPr>
        <w:t>(2017).</w:t>
      </w:r>
    </w:p>
    <w:p w14:paraId="2234F589" w14:textId="77777777" w:rsidR="0062531D" w:rsidRPr="0062531D" w:rsidRDefault="0062531D" w:rsidP="0062531D">
      <w:pPr>
        <w:pStyle w:val="EndNoteBibliography"/>
        <w:ind w:left="720" w:hanging="720"/>
        <w:rPr>
          <w:noProof/>
        </w:rPr>
      </w:pPr>
      <w:r w:rsidRPr="0062531D">
        <w:rPr>
          <w:noProof/>
        </w:rPr>
        <w:t>25.</w:t>
      </w:r>
      <w:r w:rsidRPr="0062531D">
        <w:rPr>
          <w:noProof/>
        </w:rPr>
        <w:tab/>
        <w:t>Gillis, N.K.</w:t>
      </w:r>
      <w:r w:rsidRPr="0062531D">
        <w:rPr>
          <w:i/>
          <w:noProof/>
        </w:rPr>
        <w:t>, et al.</w:t>
      </w:r>
      <w:r w:rsidRPr="0062531D">
        <w:rPr>
          <w:noProof/>
        </w:rPr>
        <w:t xml:space="preserve"> Clonal haemopoiesis and therapy-related myeloid malignancies in elderly patients: a proof-of-concept, case-control study. </w:t>
      </w:r>
      <w:r w:rsidRPr="0062531D">
        <w:rPr>
          <w:i/>
          <w:noProof/>
        </w:rPr>
        <w:t>Lancet Oncol</w:t>
      </w:r>
      <w:r w:rsidRPr="0062531D">
        <w:rPr>
          <w:noProof/>
        </w:rPr>
        <w:t xml:space="preserve"> </w:t>
      </w:r>
      <w:r w:rsidRPr="0062531D">
        <w:rPr>
          <w:b/>
          <w:noProof/>
        </w:rPr>
        <w:t>18</w:t>
      </w:r>
      <w:r w:rsidRPr="0062531D">
        <w:rPr>
          <w:noProof/>
        </w:rPr>
        <w:t>, 112-121 (2017).</w:t>
      </w:r>
    </w:p>
    <w:p w14:paraId="15499A41" w14:textId="77777777" w:rsidR="0062531D" w:rsidRPr="0062531D" w:rsidRDefault="0062531D" w:rsidP="0062531D">
      <w:pPr>
        <w:pStyle w:val="EndNoteBibliography"/>
        <w:ind w:left="720" w:hanging="720"/>
        <w:rPr>
          <w:noProof/>
        </w:rPr>
      </w:pPr>
      <w:r w:rsidRPr="0062531D">
        <w:rPr>
          <w:noProof/>
        </w:rPr>
        <w:t>26.</w:t>
      </w:r>
      <w:r w:rsidRPr="0062531D">
        <w:rPr>
          <w:noProof/>
        </w:rPr>
        <w:tab/>
        <w:t>Liu, J.</w:t>
      </w:r>
      <w:r w:rsidRPr="0062531D">
        <w:rPr>
          <w:i/>
          <w:noProof/>
        </w:rPr>
        <w:t>, et al.</w:t>
      </w:r>
      <w:r w:rsidRPr="0062531D">
        <w:rPr>
          <w:noProof/>
        </w:rPr>
        <w:t xml:space="preserve"> Biological background of the genomic variations of cf-DNA in healthy individuals. </w:t>
      </w:r>
      <w:r w:rsidRPr="0062531D">
        <w:rPr>
          <w:i/>
          <w:noProof/>
        </w:rPr>
        <w:t>Ann Oncol</w:t>
      </w:r>
      <w:r w:rsidRPr="0062531D">
        <w:rPr>
          <w:noProof/>
        </w:rPr>
        <w:t xml:space="preserve"> (2018).</w:t>
      </w:r>
    </w:p>
    <w:p w14:paraId="3C08C90D" w14:textId="77777777" w:rsidR="0062531D" w:rsidRPr="0062531D" w:rsidRDefault="0062531D" w:rsidP="0062531D">
      <w:pPr>
        <w:pStyle w:val="EndNoteBibliography"/>
        <w:ind w:left="720" w:hanging="720"/>
        <w:rPr>
          <w:noProof/>
        </w:rPr>
      </w:pPr>
      <w:r w:rsidRPr="0062531D">
        <w:rPr>
          <w:noProof/>
        </w:rPr>
        <w:t>27.</w:t>
      </w:r>
      <w:r w:rsidRPr="0062531D">
        <w:rPr>
          <w:noProof/>
        </w:rPr>
        <w:tab/>
        <w:t>Hu, Y.</w:t>
      </w:r>
      <w:r w:rsidRPr="0062531D">
        <w:rPr>
          <w:i/>
          <w:noProof/>
        </w:rPr>
        <w:t>, et al.</w:t>
      </w:r>
      <w:r w:rsidRPr="0062531D">
        <w:rPr>
          <w:noProof/>
        </w:rPr>
        <w:t xml:space="preserve"> False-Positive Plasma Genotyping Due to Clonal Hematopoiesis. </w:t>
      </w:r>
      <w:r w:rsidRPr="0062531D">
        <w:rPr>
          <w:i/>
          <w:noProof/>
        </w:rPr>
        <w:t>Clin Cancer Res</w:t>
      </w:r>
      <w:r w:rsidRPr="0062531D">
        <w:rPr>
          <w:noProof/>
        </w:rPr>
        <w:t xml:space="preserve"> </w:t>
      </w:r>
      <w:r w:rsidRPr="0062531D">
        <w:rPr>
          <w:b/>
          <w:noProof/>
        </w:rPr>
        <w:t>24</w:t>
      </w:r>
      <w:r w:rsidRPr="0062531D">
        <w:rPr>
          <w:noProof/>
        </w:rPr>
        <w:t>, 4437-4443 (2018).</w:t>
      </w:r>
    </w:p>
    <w:p w14:paraId="231765C5" w14:textId="77777777" w:rsidR="0062531D" w:rsidRPr="0062531D" w:rsidRDefault="0062531D" w:rsidP="0062531D">
      <w:pPr>
        <w:pStyle w:val="EndNoteBibliography"/>
        <w:ind w:left="720" w:hanging="720"/>
        <w:rPr>
          <w:noProof/>
        </w:rPr>
      </w:pPr>
      <w:r w:rsidRPr="0062531D">
        <w:rPr>
          <w:noProof/>
        </w:rPr>
        <w:lastRenderedPageBreak/>
        <w:t>28.</w:t>
      </w:r>
      <w:r w:rsidRPr="0062531D">
        <w:rPr>
          <w:noProof/>
        </w:rPr>
        <w:tab/>
        <w:t>Janku, F.</w:t>
      </w:r>
      <w:r w:rsidRPr="0062531D">
        <w:rPr>
          <w:i/>
          <w:noProof/>
        </w:rPr>
        <w:t>, et al.</w:t>
      </w:r>
      <w:r w:rsidRPr="0062531D">
        <w:rPr>
          <w:noProof/>
        </w:rPr>
        <w:t xml:space="preserve"> Development and Validation of an Ultradeep Next-Generation Sequencing Assay for Testing of Plasma Cell-Free DNA from Patients with Advanced Cancer. </w:t>
      </w:r>
      <w:r w:rsidRPr="0062531D">
        <w:rPr>
          <w:i/>
          <w:noProof/>
        </w:rPr>
        <w:t>Clin Cancer Res</w:t>
      </w:r>
      <w:r w:rsidRPr="0062531D">
        <w:rPr>
          <w:noProof/>
        </w:rPr>
        <w:t xml:space="preserve"> </w:t>
      </w:r>
      <w:r w:rsidRPr="0062531D">
        <w:rPr>
          <w:b/>
          <w:noProof/>
        </w:rPr>
        <w:t>23</w:t>
      </w:r>
      <w:r w:rsidRPr="0062531D">
        <w:rPr>
          <w:noProof/>
        </w:rPr>
        <w:t>, 5648-5656 (2017).</w:t>
      </w:r>
    </w:p>
    <w:p w14:paraId="02EA4B9C" w14:textId="77777777" w:rsidR="0062531D" w:rsidRPr="0062531D" w:rsidRDefault="0062531D" w:rsidP="0062531D">
      <w:pPr>
        <w:pStyle w:val="EndNoteBibliography"/>
        <w:ind w:left="720" w:hanging="720"/>
        <w:rPr>
          <w:noProof/>
        </w:rPr>
      </w:pPr>
      <w:r w:rsidRPr="0062531D">
        <w:rPr>
          <w:noProof/>
        </w:rPr>
        <w:t>29.</w:t>
      </w:r>
      <w:r w:rsidRPr="0062531D">
        <w:rPr>
          <w:noProof/>
        </w:rPr>
        <w:tab/>
        <w:t>Thompson, J.C.</w:t>
      </w:r>
      <w:r w:rsidRPr="0062531D">
        <w:rPr>
          <w:i/>
          <w:noProof/>
        </w:rPr>
        <w:t>, et al.</w:t>
      </w:r>
      <w:r w:rsidRPr="0062531D">
        <w:rPr>
          <w:noProof/>
        </w:rPr>
        <w:t xml:space="preserve"> Detection of Therapeutically Targetable Driver and Resistance Mutations in Lung Cancer Patients by Next-Generation Sequencing of Cell-Free Circulating Tumor DNA. </w:t>
      </w:r>
      <w:r w:rsidRPr="0062531D">
        <w:rPr>
          <w:i/>
          <w:noProof/>
        </w:rPr>
        <w:t>Clin Cancer Res</w:t>
      </w:r>
      <w:r w:rsidRPr="0062531D">
        <w:rPr>
          <w:noProof/>
        </w:rPr>
        <w:t xml:space="preserve"> </w:t>
      </w:r>
      <w:r w:rsidRPr="0062531D">
        <w:rPr>
          <w:b/>
          <w:noProof/>
        </w:rPr>
        <w:t>22</w:t>
      </w:r>
      <w:r w:rsidRPr="0062531D">
        <w:rPr>
          <w:noProof/>
        </w:rPr>
        <w:t>, 5772-5782 (2016).</w:t>
      </w:r>
    </w:p>
    <w:p w14:paraId="18719918" w14:textId="77777777" w:rsidR="0062531D" w:rsidRPr="0062531D" w:rsidRDefault="0062531D" w:rsidP="0062531D">
      <w:pPr>
        <w:pStyle w:val="EndNoteBibliography"/>
        <w:ind w:left="720" w:hanging="720"/>
        <w:rPr>
          <w:noProof/>
        </w:rPr>
      </w:pPr>
      <w:r w:rsidRPr="0062531D">
        <w:rPr>
          <w:noProof/>
        </w:rPr>
        <w:t>30.</w:t>
      </w:r>
      <w:r w:rsidRPr="0062531D">
        <w:rPr>
          <w:noProof/>
        </w:rPr>
        <w:tab/>
        <w:t>Guibert, N.</w:t>
      </w:r>
      <w:r w:rsidRPr="0062531D">
        <w:rPr>
          <w:i/>
          <w:noProof/>
        </w:rPr>
        <w:t>, et al.</w:t>
      </w:r>
      <w:r w:rsidRPr="0062531D">
        <w:rPr>
          <w:noProof/>
        </w:rPr>
        <w:t xml:space="preserve"> Amplicon-based next-generation sequencing of plasma cell-free DNA for detection of driver and resistance mutations in advanced non-small cell lung cancer. </w:t>
      </w:r>
      <w:r w:rsidRPr="0062531D">
        <w:rPr>
          <w:i/>
          <w:noProof/>
        </w:rPr>
        <w:t>Ann Oncol</w:t>
      </w:r>
      <w:r w:rsidRPr="0062531D">
        <w:rPr>
          <w:noProof/>
        </w:rPr>
        <w:t xml:space="preserve"> </w:t>
      </w:r>
      <w:r w:rsidRPr="0062531D">
        <w:rPr>
          <w:b/>
          <w:noProof/>
        </w:rPr>
        <w:t>29</w:t>
      </w:r>
      <w:r w:rsidRPr="0062531D">
        <w:rPr>
          <w:noProof/>
        </w:rPr>
        <w:t>, 1049-1055 (2018).</w:t>
      </w:r>
    </w:p>
    <w:p w14:paraId="152B41C6" w14:textId="77777777" w:rsidR="0062531D" w:rsidRPr="0062531D" w:rsidRDefault="0062531D" w:rsidP="0062531D">
      <w:pPr>
        <w:pStyle w:val="EndNoteBibliography"/>
        <w:ind w:left="720" w:hanging="720"/>
        <w:rPr>
          <w:noProof/>
        </w:rPr>
      </w:pPr>
      <w:r w:rsidRPr="0062531D">
        <w:rPr>
          <w:noProof/>
        </w:rPr>
        <w:t>31.</w:t>
      </w:r>
      <w:r w:rsidRPr="0062531D">
        <w:rPr>
          <w:noProof/>
        </w:rPr>
        <w:tab/>
        <w:t>Sacher, A.G.</w:t>
      </w:r>
      <w:r w:rsidRPr="0062531D">
        <w:rPr>
          <w:i/>
          <w:noProof/>
        </w:rPr>
        <w:t>, et al.</w:t>
      </w:r>
      <w:r w:rsidRPr="0062531D">
        <w:rPr>
          <w:noProof/>
        </w:rPr>
        <w:t xml:space="preserve"> Prospective Validation of Rapid Plasma Genotyping for the Detection of EGFR and KRAS Mutations in Advanced Lung Cancer. </w:t>
      </w:r>
      <w:r w:rsidRPr="0062531D">
        <w:rPr>
          <w:i/>
          <w:noProof/>
        </w:rPr>
        <w:t>JAMA Oncol</w:t>
      </w:r>
      <w:r w:rsidRPr="0062531D">
        <w:rPr>
          <w:noProof/>
        </w:rPr>
        <w:t xml:space="preserve"> </w:t>
      </w:r>
      <w:r w:rsidRPr="0062531D">
        <w:rPr>
          <w:b/>
          <w:noProof/>
        </w:rPr>
        <w:t>2</w:t>
      </w:r>
      <w:r w:rsidRPr="0062531D">
        <w:rPr>
          <w:noProof/>
        </w:rPr>
        <w:t>, 1014-1022 (2016).</w:t>
      </w:r>
    </w:p>
    <w:p w14:paraId="41496C65" w14:textId="77777777" w:rsidR="0062531D" w:rsidRPr="0062531D" w:rsidRDefault="0062531D" w:rsidP="0062531D">
      <w:pPr>
        <w:pStyle w:val="EndNoteBibliography"/>
        <w:ind w:left="720" w:hanging="720"/>
        <w:rPr>
          <w:noProof/>
        </w:rPr>
      </w:pPr>
      <w:r w:rsidRPr="0062531D">
        <w:rPr>
          <w:noProof/>
        </w:rPr>
        <w:t>32.</w:t>
      </w:r>
      <w:r w:rsidRPr="0062531D">
        <w:rPr>
          <w:noProof/>
        </w:rPr>
        <w:tab/>
        <w:t>Zehir, A.</w:t>
      </w:r>
      <w:r w:rsidRPr="0062531D">
        <w:rPr>
          <w:i/>
          <w:noProof/>
        </w:rPr>
        <w:t>, et al.</w:t>
      </w:r>
      <w:r w:rsidRPr="0062531D">
        <w:rPr>
          <w:noProof/>
        </w:rPr>
        <w:t xml:space="preserve"> Mutational landscape of metastatic cancer revealed from prospective clinical sequencing of 10,000 patients. </w:t>
      </w:r>
      <w:r w:rsidRPr="0062531D">
        <w:rPr>
          <w:i/>
          <w:noProof/>
        </w:rPr>
        <w:t>Nat Med</w:t>
      </w:r>
      <w:r w:rsidRPr="0062531D">
        <w:rPr>
          <w:noProof/>
        </w:rPr>
        <w:t xml:space="preserve"> </w:t>
      </w:r>
      <w:r w:rsidRPr="0062531D">
        <w:rPr>
          <w:b/>
          <w:noProof/>
        </w:rPr>
        <w:t>23</w:t>
      </w:r>
      <w:r w:rsidRPr="0062531D">
        <w:rPr>
          <w:noProof/>
        </w:rPr>
        <w:t>, 703-713 (2017).</w:t>
      </w:r>
    </w:p>
    <w:p w14:paraId="41B703E7" w14:textId="77777777" w:rsidR="0062531D" w:rsidRPr="0062531D" w:rsidRDefault="0062531D" w:rsidP="0062531D">
      <w:pPr>
        <w:pStyle w:val="EndNoteBibliography"/>
        <w:ind w:left="720" w:hanging="720"/>
        <w:rPr>
          <w:noProof/>
        </w:rPr>
      </w:pPr>
      <w:r w:rsidRPr="0062531D">
        <w:rPr>
          <w:noProof/>
        </w:rPr>
        <w:t>33.</w:t>
      </w:r>
      <w:r w:rsidRPr="0062531D">
        <w:rPr>
          <w:noProof/>
        </w:rPr>
        <w:tab/>
        <w:t>Cheng, D.T.</w:t>
      </w:r>
      <w:r w:rsidRPr="0062531D">
        <w:rPr>
          <w:i/>
          <w:noProof/>
        </w:rPr>
        <w:t>, et al.</w:t>
      </w:r>
      <w:r w:rsidRPr="0062531D">
        <w:rPr>
          <w:noProof/>
        </w:rPr>
        <w:t xml:space="preserve"> Memorial Sloan Kettering-Integrated Mutation Profiling of Actionable Cancer Targets (MSK-IMPACT): A Hybridization Capture-Based Next-Generation Sequencing Clinical Assay for Solid Tumor Molecular Oncology. </w:t>
      </w:r>
      <w:r w:rsidRPr="0062531D">
        <w:rPr>
          <w:i/>
          <w:noProof/>
        </w:rPr>
        <w:t>J Mol Diagn</w:t>
      </w:r>
      <w:r w:rsidRPr="0062531D">
        <w:rPr>
          <w:noProof/>
        </w:rPr>
        <w:t xml:space="preserve"> </w:t>
      </w:r>
      <w:r w:rsidRPr="0062531D">
        <w:rPr>
          <w:b/>
          <w:noProof/>
        </w:rPr>
        <w:t>17</w:t>
      </w:r>
      <w:r w:rsidRPr="0062531D">
        <w:rPr>
          <w:noProof/>
        </w:rPr>
        <w:t>, 251-264 (2015).</w:t>
      </w:r>
    </w:p>
    <w:p w14:paraId="2756E564" w14:textId="77777777" w:rsidR="0062531D" w:rsidRPr="0062531D" w:rsidRDefault="0062531D" w:rsidP="0062531D">
      <w:pPr>
        <w:pStyle w:val="EndNoteBibliography"/>
        <w:ind w:left="720" w:hanging="720"/>
        <w:rPr>
          <w:noProof/>
        </w:rPr>
      </w:pPr>
      <w:r w:rsidRPr="0062531D">
        <w:rPr>
          <w:noProof/>
        </w:rPr>
        <w:t>34.</w:t>
      </w:r>
      <w:r w:rsidRPr="0062531D">
        <w:rPr>
          <w:noProof/>
        </w:rPr>
        <w:tab/>
        <w:t>Razavi, P.</w:t>
      </w:r>
      <w:r w:rsidRPr="0062531D">
        <w:rPr>
          <w:i/>
          <w:noProof/>
        </w:rPr>
        <w:t>, et al.</w:t>
      </w:r>
      <w:r w:rsidRPr="0062531D">
        <w:rPr>
          <w:noProof/>
        </w:rPr>
        <w:t xml:space="preserve"> The Genomic Landscape of Endocrine-Resistant Advanced Breast Cancers. </w:t>
      </w:r>
      <w:r w:rsidRPr="0062531D">
        <w:rPr>
          <w:i/>
          <w:noProof/>
        </w:rPr>
        <w:t>Cancer Cell</w:t>
      </w:r>
      <w:r w:rsidRPr="0062531D">
        <w:rPr>
          <w:noProof/>
        </w:rPr>
        <w:t xml:space="preserve"> </w:t>
      </w:r>
      <w:r w:rsidRPr="0062531D">
        <w:rPr>
          <w:b/>
          <w:noProof/>
        </w:rPr>
        <w:t>34</w:t>
      </w:r>
      <w:r w:rsidRPr="0062531D">
        <w:rPr>
          <w:noProof/>
        </w:rPr>
        <w:t>, 427-438 e426 (2018).</w:t>
      </w:r>
    </w:p>
    <w:p w14:paraId="79A0E0EA" w14:textId="77777777" w:rsidR="0062531D" w:rsidRPr="0062531D" w:rsidRDefault="0062531D" w:rsidP="0062531D">
      <w:pPr>
        <w:pStyle w:val="EndNoteBibliography"/>
        <w:ind w:left="720" w:hanging="720"/>
        <w:rPr>
          <w:noProof/>
        </w:rPr>
      </w:pPr>
      <w:r w:rsidRPr="0062531D">
        <w:rPr>
          <w:noProof/>
        </w:rPr>
        <w:t>35.</w:t>
      </w:r>
      <w:r w:rsidRPr="0062531D">
        <w:rPr>
          <w:noProof/>
        </w:rPr>
        <w:tab/>
        <w:t>Khagi, Y.</w:t>
      </w:r>
      <w:r w:rsidRPr="0062531D">
        <w:rPr>
          <w:i/>
          <w:noProof/>
        </w:rPr>
        <w:t>, et al.</w:t>
      </w:r>
      <w:r w:rsidRPr="0062531D">
        <w:rPr>
          <w:noProof/>
        </w:rPr>
        <w:t xml:space="preserve"> Hypermutated Circulating Tumor DNA: Correlation with Response to Checkpoint Inhibitor-Based Immunotherapy. </w:t>
      </w:r>
      <w:r w:rsidRPr="0062531D">
        <w:rPr>
          <w:i/>
          <w:noProof/>
        </w:rPr>
        <w:t>Clin Cancer Res</w:t>
      </w:r>
      <w:r w:rsidRPr="0062531D">
        <w:rPr>
          <w:noProof/>
        </w:rPr>
        <w:t xml:space="preserve"> </w:t>
      </w:r>
      <w:r w:rsidRPr="0062531D">
        <w:rPr>
          <w:b/>
          <w:noProof/>
        </w:rPr>
        <w:t>23</w:t>
      </w:r>
      <w:r w:rsidRPr="0062531D">
        <w:rPr>
          <w:noProof/>
        </w:rPr>
        <w:t>, 5729-5736 (2017).</w:t>
      </w:r>
    </w:p>
    <w:p w14:paraId="7F413089" w14:textId="77777777" w:rsidR="0062531D" w:rsidRPr="0062531D" w:rsidRDefault="0062531D" w:rsidP="0062531D">
      <w:pPr>
        <w:pStyle w:val="EndNoteBibliography"/>
        <w:ind w:left="720" w:hanging="720"/>
        <w:rPr>
          <w:noProof/>
        </w:rPr>
      </w:pPr>
      <w:r w:rsidRPr="0062531D">
        <w:rPr>
          <w:noProof/>
        </w:rPr>
        <w:t>36.</w:t>
      </w:r>
      <w:r w:rsidRPr="0062531D">
        <w:rPr>
          <w:noProof/>
        </w:rPr>
        <w:tab/>
        <w:t>Clark, T.A.</w:t>
      </w:r>
      <w:r w:rsidRPr="0062531D">
        <w:rPr>
          <w:i/>
          <w:noProof/>
        </w:rPr>
        <w:t>, et al.</w:t>
      </w:r>
      <w:r w:rsidRPr="0062531D">
        <w:rPr>
          <w:noProof/>
        </w:rPr>
        <w:t xml:space="preserve"> Analytical Validation of a Hybrid Capture-Based Next-Generation Sequencing Clinical Assay for Genomic Profiling of Cell-Free Circulating Tumor DNA. </w:t>
      </w:r>
      <w:r w:rsidRPr="0062531D">
        <w:rPr>
          <w:i/>
          <w:noProof/>
        </w:rPr>
        <w:t>J Mol Diagn</w:t>
      </w:r>
      <w:r w:rsidRPr="0062531D">
        <w:rPr>
          <w:noProof/>
        </w:rPr>
        <w:t xml:space="preserve"> </w:t>
      </w:r>
      <w:r w:rsidRPr="0062531D">
        <w:rPr>
          <w:b/>
          <w:noProof/>
        </w:rPr>
        <w:t>20</w:t>
      </w:r>
      <w:r w:rsidRPr="0062531D">
        <w:rPr>
          <w:noProof/>
        </w:rPr>
        <w:t>, 686-702 (2018).</w:t>
      </w:r>
    </w:p>
    <w:p w14:paraId="4A50E57B" w14:textId="77777777" w:rsidR="0062531D" w:rsidRPr="0062531D" w:rsidRDefault="0062531D" w:rsidP="0062531D">
      <w:pPr>
        <w:pStyle w:val="EndNoteBibliography"/>
        <w:ind w:left="720" w:hanging="720"/>
        <w:rPr>
          <w:noProof/>
        </w:rPr>
      </w:pPr>
      <w:r w:rsidRPr="0062531D">
        <w:rPr>
          <w:noProof/>
        </w:rPr>
        <w:t>37.</w:t>
      </w:r>
      <w:r w:rsidRPr="0062531D">
        <w:rPr>
          <w:noProof/>
        </w:rPr>
        <w:tab/>
        <w:t>Alexandrov, L.B.</w:t>
      </w:r>
      <w:r w:rsidRPr="0062531D">
        <w:rPr>
          <w:i/>
          <w:noProof/>
        </w:rPr>
        <w:t>, et al.</w:t>
      </w:r>
      <w:r w:rsidRPr="0062531D">
        <w:rPr>
          <w:noProof/>
        </w:rPr>
        <w:t xml:space="preserve"> Signatures of mutational processes in human cancer. </w:t>
      </w:r>
      <w:r w:rsidRPr="0062531D">
        <w:rPr>
          <w:i/>
          <w:noProof/>
        </w:rPr>
        <w:t>Nature</w:t>
      </w:r>
      <w:r w:rsidRPr="0062531D">
        <w:rPr>
          <w:noProof/>
        </w:rPr>
        <w:t xml:space="preserve"> </w:t>
      </w:r>
      <w:r w:rsidRPr="0062531D">
        <w:rPr>
          <w:b/>
          <w:noProof/>
        </w:rPr>
        <w:t>500</w:t>
      </w:r>
      <w:r w:rsidRPr="0062531D">
        <w:rPr>
          <w:noProof/>
        </w:rPr>
        <w:t>, 415-421 (2013).</w:t>
      </w:r>
    </w:p>
    <w:p w14:paraId="452BE0DE" w14:textId="77777777" w:rsidR="0062531D" w:rsidRPr="0062531D" w:rsidRDefault="0062531D" w:rsidP="0062531D">
      <w:pPr>
        <w:pStyle w:val="EndNoteBibliography"/>
        <w:ind w:left="720" w:hanging="720"/>
        <w:rPr>
          <w:noProof/>
        </w:rPr>
      </w:pPr>
      <w:r w:rsidRPr="0062531D">
        <w:rPr>
          <w:noProof/>
        </w:rPr>
        <w:t>38.</w:t>
      </w:r>
      <w:r w:rsidRPr="0062531D">
        <w:rPr>
          <w:noProof/>
        </w:rPr>
        <w:tab/>
        <w:t>Nik-Zainal, S.</w:t>
      </w:r>
      <w:r w:rsidRPr="0062531D">
        <w:rPr>
          <w:i/>
          <w:noProof/>
        </w:rPr>
        <w:t>, et al.</w:t>
      </w:r>
      <w:r w:rsidRPr="0062531D">
        <w:rPr>
          <w:noProof/>
        </w:rPr>
        <w:t xml:space="preserve"> Landscape of somatic mutations in 560 breast cancer whole-genome sequences. </w:t>
      </w:r>
      <w:r w:rsidRPr="0062531D">
        <w:rPr>
          <w:i/>
          <w:noProof/>
        </w:rPr>
        <w:t>Nature</w:t>
      </w:r>
      <w:r w:rsidRPr="0062531D">
        <w:rPr>
          <w:noProof/>
        </w:rPr>
        <w:t xml:space="preserve"> </w:t>
      </w:r>
      <w:r w:rsidRPr="0062531D">
        <w:rPr>
          <w:b/>
          <w:noProof/>
        </w:rPr>
        <w:t>534</w:t>
      </w:r>
      <w:r w:rsidRPr="0062531D">
        <w:rPr>
          <w:noProof/>
        </w:rPr>
        <w:t>, 47-54 (2016).</w:t>
      </w:r>
    </w:p>
    <w:p w14:paraId="2CB12731" w14:textId="77777777" w:rsidR="0062531D" w:rsidRPr="0062531D" w:rsidRDefault="0062531D" w:rsidP="0062531D">
      <w:pPr>
        <w:pStyle w:val="EndNoteBibliography"/>
        <w:ind w:left="720" w:hanging="720"/>
        <w:rPr>
          <w:noProof/>
        </w:rPr>
      </w:pPr>
      <w:r w:rsidRPr="0062531D">
        <w:rPr>
          <w:noProof/>
        </w:rPr>
        <w:t>39.</w:t>
      </w:r>
      <w:r w:rsidRPr="0062531D">
        <w:rPr>
          <w:noProof/>
        </w:rPr>
        <w:tab/>
        <w:t>Niu, B.</w:t>
      </w:r>
      <w:r w:rsidRPr="0062531D">
        <w:rPr>
          <w:i/>
          <w:noProof/>
        </w:rPr>
        <w:t>, et al.</w:t>
      </w:r>
      <w:r w:rsidRPr="0062531D">
        <w:rPr>
          <w:noProof/>
        </w:rPr>
        <w:t xml:space="preserve"> MSIsensor: microsatellite instability detection using paired tumor-normal sequence data. </w:t>
      </w:r>
      <w:r w:rsidRPr="0062531D">
        <w:rPr>
          <w:i/>
          <w:noProof/>
        </w:rPr>
        <w:t>Bioinformatics</w:t>
      </w:r>
      <w:r w:rsidRPr="0062531D">
        <w:rPr>
          <w:noProof/>
        </w:rPr>
        <w:t xml:space="preserve"> </w:t>
      </w:r>
      <w:r w:rsidRPr="0062531D">
        <w:rPr>
          <w:b/>
          <w:noProof/>
        </w:rPr>
        <w:t>30</w:t>
      </w:r>
      <w:r w:rsidRPr="0062531D">
        <w:rPr>
          <w:noProof/>
        </w:rPr>
        <w:t>, 1015-1016 (2014).</w:t>
      </w:r>
    </w:p>
    <w:p w14:paraId="6745780C" w14:textId="77777777" w:rsidR="0062531D" w:rsidRPr="0062531D" w:rsidRDefault="0062531D" w:rsidP="0062531D">
      <w:pPr>
        <w:pStyle w:val="EndNoteBibliography"/>
        <w:ind w:left="720" w:hanging="720"/>
        <w:rPr>
          <w:noProof/>
        </w:rPr>
      </w:pPr>
      <w:r w:rsidRPr="0062531D">
        <w:rPr>
          <w:noProof/>
        </w:rPr>
        <w:t>40.</w:t>
      </w:r>
      <w:r w:rsidRPr="0062531D">
        <w:rPr>
          <w:noProof/>
        </w:rPr>
        <w:tab/>
        <w:t>Polak, P.</w:t>
      </w:r>
      <w:r w:rsidRPr="0062531D">
        <w:rPr>
          <w:i/>
          <w:noProof/>
        </w:rPr>
        <w:t>, et al.</w:t>
      </w:r>
      <w:r w:rsidRPr="0062531D">
        <w:rPr>
          <w:noProof/>
        </w:rPr>
        <w:t xml:space="preserve"> A mutational signature reveals alterations underlying deficient homologous recombination repair in breast cancer. </w:t>
      </w:r>
      <w:r w:rsidRPr="0062531D">
        <w:rPr>
          <w:i/>
          <w:noProof/>
        </w:rPr>
        <w:t>Nat Genet</w:t>
      </w:r>
      <w:r w:rsidRPr="0062531D">
        <w:rPr>
          <w:noProof/>
        </w:rPr>
        <w:t xml:space="preserve"> </w:t>
      </w:r>
      <w:r w:rsidRPr="0062531D">
        <w:rPr>
          <w:b/>
          <w:noProof/>
        </w:rPr>
        <w:t>49</w:t>
      </w:r>
      <w:r w:rsidRPr="0062531D">
        <w:rPr>
          <w:noProof/>
        </w:rPr>
        <w:t>, 1476-1486 (2017).</w:t>
      </w:r>
    </w:p>
    <w:p w14:paraId="787289E3" w14:textId="77777777" w:rsidR="0062531D" w:rsidRPr="0062531D" w:rsidRDefault="0062531D" w:rsidP="0062531D">
      <w:pPr>
        <w:pStyle w:val="EndNoteBibliography"/>
        <w:ind w:left="720" w:hanging="720"/>
        <w:rPr>
          <w:noProof/>
        </w:rPr>
      </w:pPr>
      <w:r w:rsidRPr="0062531D">
        <w:rPr>
          <w:noProof/>
        </w:rPr>
        <w:t>41.</w:t>
      </w:r>
      <w:r w:rsidRPr="0062531D">
        <w:rPr>
          <w:noProof/>
        </w:rPr>
        <w:tab/>
        <w:t>de Bruin, E.C.</w:t>
      </w:r>
      <w:r w:rsidRPr="0062531D">
        <w:rPr>
          <w:i/>
          <w:noProof/>
        </w:rPr>
        <w:t>, et al.</w:t>
      </w:r>
      <w:r w:rsidRPr="0062531D">
        <w:rPr>
          <w:noProof/>
        </w:rPr>
        <w:t xml:space="preserve"> Spatial and temporal diversity in genomic instability processes defines lung cancer evolution. </w:t>
      </w:r>
      <w:r w:rsidRPr="0062531D">
        <w:rPr>
          <w:i/>
          <w:noProof/>
        </w:rPr>
        <w:t>Science</w:t>
      </w:r>
      <w:r w:rsidRPr="0062531D">
        <w:rPr>
          <w:noProof/>
        </w:rPr>
        <w:t xml:space="preserve"> </w:t>
      </w:r>
      <w:r w:rsidRPr="0062531D">
        <w:rPr>
          <w:b/>
          <w:noProof/>
        </w:rPr>
        <w:t>346</w:t>
      </w:r>
      <w:r w:rsidRPr="0062531D">
        <w:rPr>
          <w:noProof/>
        </w:rPr>
        <w:t>, 251-256 (2014).</w:t>
      </w:r>
    </w:p>
    <w:p w14:paraId="4C952613" w14:textId="77777777" w:rsidR="0062531D" w:rsidRPr="0062531D" w:rsidRDefault="0062531D" w:rsidP="0062531D">
      <w:pPr>
        <w:pStyle w:val="EndNoteBibliography"/>
        <w:ind w:left="720" w:hanging="720"/>
        <w:rPr>
          <w:noProof/>
        </w:rPr>
      </w:pPr>
      <w:r w:rsidRPr="0062531D">
        <w:rPr>
          <w:noProof/>
        </w:rPr>
        <w:t>42.</w:t>
      </w:r>
      <w:r w:rsidRPr="0062531D">
        <w:rPr>
          <w:noProof/>
        </w:rPr>
        <w:tab/>
        <w:t>Le, D.T.</w:t>
      </w:r>
      <w:r w:rsidRPr="0062531D">
        <w:rPr>
          <w:i/>
          <w:noProof/>
        </w:rPr>
        <w:t>, et al.</w:t>
      </w:r>
      <w:r w:rsidRPr="0062531D">
        <w:rPr>
          <w:noProof/>
        </w:rPr>
        <w:t xml:space="preserve"> PD-1 Blockade in Tumors with Mismatch-Repair Deficiency. </w:t>
      </w:r>
      <w:r w:rsidRPr="0062531D">
        <w:rPr>
          <w:i/>
          <w:noProof/>
        </w:rPr>
        <w:t>N Engl J Med</w:t>
      </w:r>
      <w:r w:rsidRPr="0062531D">
        <w:rPr>
          <w:noProof/>
        </w:rPr>
        <w:t xml:space="preserve"> </w:t>
      </w:r>
      <w:r w:rsidRPr="0062531D">
        <w:rPr>
          <w:b/>
          <w:noProof/>
        </w:rPr>
        <w:t>372</w:t>
      </w:r>
      <w:r w:rsidRPr="0062531D">
        <w:rPr>
          <w:noProof/>
        </w:rPr>
        <w:t>, 2509-2520 (2015).</w:t>
      </w:r>
    </w:p>
    <w:p w14:paraId="6B32F289" w14:textId="77777777" w:rsidR="0062531D" w:rsidRPr="0062531D" w:rsidRDefault="0062531D" w:rsidP="0062531D">
      <w:pPr>
        <w:pStyle w:val="EndNoteBibliography"/>
        <w:ind w:left="720" w:hanging="720"/>
        <w:rPr>
          <w:noProof/>
        </w:rPr>
      </w:pPr>
      <w:r w:rsidRPr="0062531D">
        <w:rPr>
          <w:noProof/>
        </w:rPr>
        <w:t>43.</w:t>
      </w:r>
      <w:r w:rsidRPr="0062531D">
        <w:rPr>
          <w:noProof/>
        </w:rPr>
        <w:tab/>
        <w:t>Merker, J.D.</w:t>
      </w:r>
      <w:r w:rsidRPr="0062531D">
        <w:rPr>
          <w:i/>
          <w:noProof/>
        </w:rPr>
        <w:t>, et al.</w:t>
      </w:r>
      <w:r w:rsidRPr="0062531D">
        <w:rPr>
          <w:noProof/>
        </w:rPr>
        <w:t xml:space="preserve"> Circulating Tumor DNA Analysis in Patients With Cancer: American Society of Clinical Oncology and College of American Pathologists Joint Review. </w:t>
      </w:r>
      <w:r w:rsidRPr="0062531D">
        <w:rPr>
          <w:i/>
          <w:noProof/>
        </w:rPr>
        <w:t>Arch Pathol Lab Med</w:t>
      </w:r>
      <w:r w:rsidRPr="0062531D">
        <w:rPr>
          <w:noProof/>
        </w:rPr>
        <w:t xml:space="preserve"> </w:t>
      </w:r>
      <w:r w:rsidRPr="0062531D">
        <w:rPr>
          <w:b/>
          <w:noProof/>
        </w:rPr>
        <w:t>142</w:t>
      </w:r>
      <w:r w:rsidRPr="0062531D">
        <w:rPr>
          <w:noProof/>
        </w:rPr>
        <w:t>, 1242-1253 (2018).</w:t>
      </w:r>
    </w:p>
    <w:p w14:paraId="7C5ED59B" w14:textId="77777777" w:rsidR="0062531D" w:rsidRPr="0062531D" w:rsidRDefault="0062531D" w:rsidP="0062531D">
      <w:pPr>
        <w:pStyle w:val="EndNoteBibliography"/>
        <w:ind w:left="720" w:hanging="720"/>
        <w:rPr>
          <w:noProof/>
        </w:rPr>
      </w:pPr>
      <w:r w:rsidRPr="0062531D">
        <w:rPr>
          <w:noProof/>
        </w:rPr>
        <w:t>44.</w:t>
      </w:r>
      <w:r w:rsidRPr="0062531D">
        <w:rPr>
          <w:noProof/>
        </w:rPr>
        <w:tab/>
        <w:t>Cohen, J.D.</w:t>
      </w:r>
      <w:r w:rsidRPr="0062531D">
        <w:rPr>
          <w:i/>
          <w:noProof/>
        </w:rPr>
        <w:t>, et al.</w:t>
      </w:r>
      <w:r w:rsidRPr="0062531D">
        <w:rPr>
          <w:noProof/>
        </w:rPr>
        <w:t xml:space="preserve"> Detection and localization of surgically resectable cancers with a multi-analyte blood test. </w:t>
      </w:r>
      <w:r w:rsidRPr="0062531D">
        <w:rPr>
          <w:i/>
          <w:noProof/>
        </w:rPr>
        <w:t>Science</w:t>
      </w:r>
      <w:r w:rsidRPr="0062531D">
        <w:rPr>
          <w:noProof/>
        </w:rPr>
        <w:t xml:space="preserve"> </w:t>
      </w:r>
      <w:r w:rsidRPr="0062531D">
        <w:rPr>
          <w:b/>
          <w:noProof/>
        </w:rPr>
        <w:t>359</w:t>
      </w:r>
      <w:r w:rsidRPr="0062531D">
        <w:rPr>
          <w:noProof/>
        </w:rPr>
        <w:t>, 926-930 (2018).</w:t>
      </w:r>
    </w:p>
    <w:p w14:paraId="6D08FD6B" w14:textId="77777777" w:rsidR="0062531D" w:rsidRPr="0062531D" w:rsidRDefault="0062531D" w:rsidP="0062531D">
      <w:pPr>
        <w:pStyle w:val="EndNoteBibliography"/>
        <w:ind w:left="720" w:hanging="720"/>
        <w:rPr>
          <w:noProof/>
        </w:rPr>
      </w:pPr>
      <w:r w:rsidRPr="0062531D">
        <w:rPr>
          <w:noProof/>
        </w:rPr>
        <w:t>45.</w:t>
      </w:r>
      <w:r w:rsidRPr="0062531D">
        <w:rPr>
          <w:noProof/>
        </w:rPr>
        <w:tab/>
        <w:t>Schultheis, A.M.</w:t>
      </w:r>
      <w:r w:rsidRPr="0062531D">
        <w:rPr>
          <w:i/>
          <w:noProof/>
        </w:rPr>
        <w:t>, et al.</w:t>
      </w:r>
      <w:r w:rsidRPr="0062531D">
        <w:rPr>
          <w:noProof/>
        </w:rPr>
        <w:t xml:space="preserve"> Massively Parallel Sequencing-Based Clonality Analysis of Synchronous Endometrioid Endometrial and Ovarian Carcinomas. </w:t>
      </w:r>
      <w:r w:rsidRPr="0062531D">
        <w:rPr>
          <w:i/>
          <w:noProof/>
        </w:rPr>
        <w:t>J Natl Cancer Inst</w:t>
      </w:r>
      <w:r w:rsidRPr="0062531D">
        <w:rPr>
          <w:noProof/>
        </w:rPr>
        <w:t xml:space="preserve"> </w:t>
      </w:r>
      <w:r w:rsidRPr="0062531D">
        <w:rPr>
          <w:b/>
          <w:noProof/>
        </w:rPr>
        <w:t>108</w:t>
      </w:r>
      <w:r w:rsidRPr="0062531D">
        <w:rPr>
          <w:noProof/>
        </w:rPr>
        <w:t>, djv427 (2016).</w:t>
      </w:r>
    </w:p>
    <w:p w14:paraId="43B641DF" w14:textId="77777777" w:rsidR="0062531D" w:rsidRPr="0062531D" w:rsidRDefault="0062531D" w:rsidP="0062531D">
      <w:pPr>
        <w:pStyle w:val="EndNoteBibliography"/>
        <w:ind w:left="720" w:hanging="720"/>
        <w:rPr>
          <w:noProof/>
        </w:rPr>
      </w:pPr>
      <w:r w:rsidRPr="0062531D">
        <w:rPr>
          <w:noProof/>
        </w:rPr>
        <w:t>46.</w:t>
      </w:r>
      <w:r w:rsidRPr="0062531D">
        <w:rPr>
          <w:noProof/>
        </w:rPr>
        <w:tab/>
        <w:t>Hsu, J.I.</w:t>
      </w:r>
      <w:r w:rsidRPr="0062531D">
        <w:rPr>
          <w:i/>
          <w:noProof/>
        </w:rPr>
        <w:t>, et al.</w:t>
      </w:r>
      <w:r w:rsidRPr="0062531D">
        <w:rPr>
          <w:noProof/>
        </w:rPr>
        <w:t xml:space="preserve"> PPM1D Mutations Drive Clonal Hematopoiesis in Response to Cytotoxic Chemotherapy. </w:t>
      </w:r>
      <w:r w:rsidRPr="0062531D">
        <w:rPr>
          <w:i/>
          <w:noProof/>
        </w:rPr>
        <w:t>Cell Stem Cell</w:t>
      </w:r>
      <w:r w:rsidRPr="0062531D">
        <w:rPr>
          <w:noProof/>
        </w:rPr>
        <w:t xml:space="preserve"> </w:t>
      </w:r>
      <w:r w:rsidRPr="0062531D">
        <w:rPr>
          <w:b/>
          <w:noProof/>
        </w:rPr>
        <w:t>23</w:t>
      </w:r>
      <w:r w:rsidRPr="0062531D">
        <w:rPr>
          <w:noProof/>
        </w:rPr>
        <w:t>, 700-713 e706 (2018).</w:t>
      </w:r>
    </w:p>
    <w:p w14:paraId="10F370D1" w14:textId="77777777" w:rsidR="0062531D" w:rsidRPr="0062531D" w:rsidRDefault="0062531D" w:rsidP="0062531D">
      <w:pPr>
        <w:pStyle w:val="EndNoteBibliography"/>
        <w:ind w:left="720" w:hanging="720"/>
        <w:rPr>
          <w:noProof/>
        </w:rPr>
      </w:pPr>
      <w:r w:rsidRPr="0062531D">
        <w:rPr>
          <w:noProof/>
        </w:rPr>
        <w:t>47.</w:t>
      </w:r>
      <w:r w:rsidRPr="0062531D">
        <w:rPr>
          <w:noProof/>
        </w:rPr>
        <w:tab/>
        <w:t>Bettegowda, C.</w:t>
      </w:r>
      <w:r w:rsidRPr="0062531D">
        <w:rPr>
          <w:i/>
          <w:noProof/>
        </w:rPr>
        <w:t>, et al.</w:t>
      </w:r>
      <w:r w:rsidRPr="0062531D">
        <w:rPr>
          <w:noProof/>
        </w:rPr>
        <w:t xml:space="preserve"> Detection of circulating tumor DNA in early- and late-stage human malignancies. </w:t>
      </w:r>
      <w:r w:rsidRPr="0062531D">
        <w:rPr>
          <w:i/>
          <w:noProof/>
        </w:rPr>
        <w:t>Sci Transl Med</w:t>
      </w:r>
      <w:r w:rsidRPr="0062531D">
        <w:rPr>
          <w:noProof/>
        </w:rPr>
        <w:t xml:space="preserve"> </w:t>
      </w:r>
      <w:r w:rsidRPr="0062531D">
        <w:rPr>
          <w:b/>
          <w:noProof/>
        </w:rPr>
        <w:t>6</w:t>
      </w:r>
      <w:r w:rsidRPr="0062531D">
        <w:rPr>
          <w:noProof/>
        </w:rPr>
        <w:t>, 224ra224 (2014).</w:t>
      </w:r>
    </w:p>
    <w:p w14:paraId="6C7F4B80" w14:textId="77777777" w:rsidR="0062531D" w:rsidRPr="0062531D" w:rsidRDefault="0062531D" w:rsidP="0062531D">
      <w:pPr>
        <w:pStyle w:val="EndNoteBibliography"/>
        <w:ind w:left="720" w:hanging="720"/>
        <w:rPr>
          <w:noProof/>
        </w:rPr>
      </w:pPr>
      <w:r w:rsidRPr="0062531D">
        <w:rPr>
          <w:noProof/>
        </w:rPr>
        <w:t>48.</w:t>
      </w:r>
      <w:r w:rsidRPr="0062531D">
        <w:rPr>
          <w:noProof/>
        </w:rPr>
        <w:tab/>
        <w:t>Dawson, S.J.</w:t>
      </w:r>
      <w:r w:rsidRPr="0062531D">
        <w:rPr>
          <w:i/>
          <w:noProof/>
        </w:rPr>
        <w:t>, et al.</w:t>
      </w:r>
      <w:r w:rsidRPr="0062531D">
        <w:rPr>
          <w:noProof/>
        </w:rPr>
        <w:t xml:space="preserve"> Analysis of circulating tumor DNA to monitor metastatic breast cancer. </w:t>
      </w:r>
      <w:r w:rsidRPr="0062531D">
        <w:rPr>
          <w:i/>
          <w:noProof/>
        </w:rPr>
        <w:t>N Engl J Med</w:t>
      </w:r>
      <w:r w:rsidRPr="0062531D">
        <w:rPr>
          <w:noProof/>
        </w:rPr>
        <w:t xml:space="preserve"> </w:t>
      </w:r>
      <w:r w:rsidRPr="0062531D">
        <w:rPr>
          <w:b/>
          <w:noProof/>
        </w:rPr>
        <w:t>368</w:t>
      </w:r>
      <w:r w:rsidRPr="0062531D">
        <w:rPr>
          <w:noProof/>
        </w:rPr>
        <w:t>, 1199-1209 (2013).</w:t>
      </w:r>
    </w:p>
    <w:p w14:paraId="2EBB42E8" w14:textId="77777777" w:rsidR="0062531D" w:rsidRPr="0062531D" w:rsidRDefault="0062531D" w:rsidP="0062531D">
      <w:pPr>
        <w:pStyle w:val="EndNoteBibliography"/>
        <w:ind w:left="720" w:hanging="720"/>
        <w:rPr>
          <w:noProof/>
        </w:rPr>
      </w:pPr>
      <w:r w:rsidRPr="0062531D">
        <w:rPr>
          <w:noProof/>
        </w:rPr>
        <w:t>49.</w:t>
      </w:r>
      <w:r w:rsidRPr="0062531D">
        <w:rPr>
          <w:noProof/>
        </w:rPr>
        <w:tab/>
        <w:t>Chabon, J.J.</w:t>
      </w:r>
      <w:r w:rsidRPr="0062531D">
        <w:rPr>
          <w:i/>
          <w:noProof/>
        </w:rPr>
        <w:t>, et al.</w:t>
      </w:r>
      <w:r w:rsidRPr="0062531D">
        <w:rPr>
          <w:noProof/>
        </w:rPr>
        <w:t xml:space="preserve"> Circulating tumour DNA profiling reveals heterogeneity of EGFR inhibitor resistance mechanisms in lung cancer patients. </w:t>
      </w:r>
      <w:r w:rsidRPr="0062531D">
        <w:rPr>
          <w:i/>
          <w:noProof/>
        </w:rPr>
        <w:t>Nat Commun</w:t>
      </w:r>
      <w:r w:rsidRPr="0062531D">
        <w:rPr>
          <w:noProof/>
        </w:rPr>
        <w:t xml:space="preserve"> </w:t>
      </w:r>
      <w:r w:rsidRPr="0062531D">
        <w:rPr>
          <w:b/>
          <w:noProof/>
        </w:rPr>
        <w:t>7</w:t>
      </w:r>
      <w:r w:rsidRPr="0062531D">
        <w:rPr>
          <w:noProof/>
        </w:rPr>
        <w:t>, 11815 (2016).</w:t>
      </w:r>
    </w:p>
    <w:p w14:paraId="3B02F567" w14:textId="77777777" w:rsidR="0062531D" w:rsidRPr="0062531D" w:rsidRDefault="0062531D" w:rsidP="0062531D">
      <w:pPr>
        <w:pStyle w:val="EndNoteBibliography"/>
        <w:ind w:left="720" w:hanging="720"/>
        <w:rPr>
          <w:noProof/>
        </w:rPr>
      </w:pPr>
      <w:r w:rsidRPr="0062531D">
        <w:rPr>
          <w:noProof/>
        </w:rPr>
        <w:t>50.</w:t>
      </w:r>
      <w:r w:rsidRPr="0062531D">
        <w:rPr>
          <w:noProof/>
        </w:rPr>
        <w:tab/>
        <w:t xml:space="preserve">Young, A.L., Challen, G.A., Birmann, B.M. &amp; Druley, T.E. Clonal haematopoiesis harbouring AML-associated mutations is ubiquitous in healthy adults. </w:t>
      </w:r>
      <w:r w:rsidRPr="0062531D">
        <w:rPr>
          <w:i/>
          <w:noProof/>
        </w:rPr>
        <w:t>Nat Commun</w:t>
      </w:r>
      <w:r w:rsidRPr="0062531D">
        <w:rPr>
          <w:noProof/>
        </w:rPr>
        <w:t xml:space="preserve"> </w:t>
      </w:r>
      <w:r w:rsidRPr="0062531D">
        <w:rPr>
          <w:b/>
          <w:noProof/>
        </w:rPr>
        <w:t>7</w:t>
      </w:r>
      <w:r w:rsidRPr="0062531D">
        <w:rPr>
          <w:noProof/>
        </w:rPr>
        <w:t>, 12484 (2016).</w:t>
      </w:r>
    </w:p>
    <w:p w14:paraId="0E9CE8B6" w14:textId="77777777" w:rsidR="0062531D" w:rsidRPr="0062531D" w:rsidRDefault="0062531D" w:rsidP="0062531D">
      <w:pPr>
        <w:pStyle w:val="EndNoteBibliography"/>
        <w:ind w:left="720" w:hanging="720"/>
        <w:rPr>
          <w:noProof/>
        </w:rPr>
      </w:pPr>
      <w:r w:rsidRPr="0062531D">
        <w:rPr>
          <w:noProof/>
        </w:rPr>
        <w:t>51.</w:t>
      </w:r>
      <w:r w:rsidRPr="0062531D">
        <w:rPr>
          <w:noProof/>
        </w:rPr>
        <w:tab/>
        <w:t>Swanton, C.</w:t>
      </w:r>
      <w:r w:rsidRPr="0062531D">
        <w:rPr>
          <w:i/>
          <w:noProof/>
        </w:rPr>
        <w:t>, et al.</w:t>
      </w:r>
      <w:r w:rsidRPr="0062531D">
        <w:rPr>
          <w:noProof/>
        </w:rPr>
        <w:t xml:space="preserve"> Prevalence of clonal hematopoiesis of indeterminate potential (CHIP) measured by an ultra-sensitive sequencing assay: Exploratory analysis of the Circulating Cancer Genome Atlas (CCGA) study. </w:t>
      </w:r>
      <w:r w:rsidRPr="0062531D">
        <w:rPr>
          <w:i/>
          <w:noProof/>
        </w:rPr>
        <w:t>J Clin Oncol</w:t>
      </w:r>
      <w:r w:rsidRPr="0062531D">
        <w:rPr>
          <w:noProof/>
        </w:rPr>
        <w:t xml:space="preserve"> </w:t>
      </w:r>
      <w:r w:rsidRPr="0062531D">
        <w:rPr>
          <w:b/>
          <w:noProof/>
        </w:rPr>
        <w:t>36</w:t>
      </w:r>
      <w:r w:rsidRPr="0062531D">
        <w:rPr>
          <w:noProof/>
        </w:rPr>
        <w:t>(2018).</w:t>
      </w:r>
    </w:p>
    <w:p w14:paraId="6E677D16" w14:textId="77777777" w:rsidR="0062531D" w:rsidRPr="0062531D" w:rsidRDefault="0062531D" w:rsidP="0062531D">
      <w:pPr>
        <w:pStyle w:val="EndNoteBibliography"/>
        <w:ind w:left="720" w:hanging="720"/>
        <w:rPr>
          <w:noProof/>
        </w:rPr>
      </w:pPr>
      <w:r w:rsidRPr="0062531D">
        <w:rPr>
          <w:noProof/>
        </w:rPr>
        <w:t>52.</w:t>
      </w:r>
      <w:r w:rsidRPr="0062531D">
        <w:rPr>
          <w:noProof/>
        </w:rPr>
        <w:tab/>
        <w:t>Mansukhani, S.</w:t>
      </w:r>
      <w:r w:rsidRPr="0062531D">
        <w:rPr>
          <w:i/>
          <w:noProof/>
        </w:rPr>
        <w:t>, et al.</w:t>
      </w:r>
      <w:r w:rsidRPr="0062531D">
        <w:rPr>
          <w:noProof/>
        </w:rPr>
        <w:t xml:space="preserve"> Ultra-Sensitive Mutation Detection and Genome-Wide DNA Copy Number Reconstruction by Error-Corrected Circulating Tumor DNA Sequencing. </w:t>
      </w:r>
      <w:r w:rsidRPr="0062531D">
        <w:rPr>
          <w:i/>
          <w:noProof/>
        </w:rPr>
        <w:t>Clin Chem</w:t>
      </w:r>
      <w:r w:rsidRPr="0062531D">
        <w:rPr>
          <w:noProof/>
        </w:rPr>
        <w:t xml:space="preserve"> (2018).</w:t>
      </w:r>
    </w:p>
    <w:p w14:paraId="2F097D76" w14:textId="77777777" w:rsidR="0062531D" w:rsidRPr="0062531D" w:rsidRDefault="0062531D" w:rsidP="0062531D">
      <w:pPr>
        <w:pStyle w:val="EndNoteBibliography"/>
        <w:ind w:left="720" w:hanging="720"/>
        <w:rPr>
          <w:noProof/>
        </w:rPr>
      </w:pPr>
      <w:r w:rsidRPr="0062531D">
        <w:rPr>
          <w:noProof/>
        </w:rPr>
        <w:t>53.</w:t>
      </w:r>
      <w:r w:rsidRPr="0062531D">
        <w:rPr>
          <w:noProof/>
        </w:rPr>
        <w:tab/>
        <w:t xml:space="preserve">Shen, R. &amp; Seshan, V.E. FACETS: allele-specific copy number and clonal heterogeneity analysis tool for high-throughput DNA sequencing. </w:t>
      </w:r>
      <w:r w:rsidRPr="0062531D">
        <w:rPr>
          <w:i/>
          <w:noProof/>
        </w:rPr>
        <w:t>Nucleic Acids Res</w:t>
      </w:r>
      <w:r w:rsidRPr="0062531D">
        <w:rPr>
          <w:noProof/>
        </w:rPr>
        <w:t xml:space="preserve"> </w:t>
      </w:r>
      <w:r w:rsidRPr="0062531D">
        <w:rPr>
          <w:b/>
          <w:noProof/>
        </w:rPr>
        <w:t>44</w:t>
      </w:r>
      <w:r w:rsidRPr="0062531D">
        <w:rPr>
          <w:noProof/>
        </w:rPr>
        <w:t>, e131 (2016).</w:t>
      </w:r>
    </w:p>
    <w:p w14:paraId="2E42D46A" w14:textId="77777777" w:rsidR="0062531D" w:rsidRPr="0062531D" w:rsidRDefault="0062531D" w:rsidP="0062531D">
      <w:pPr>
        <w:pStyle w:val="EndNoteBibliography"/>
        <w:ind w:left="720" w:hanging="720"/>
        <w:rPr>
          <w:noProof/>
        </w:rPr>
      </w:pPr>
      <w:r w:rsidRPr="0062531D">
        <w:rPr>
          <w:noProof/>
        </w:rPr>
        <w:lastRenderedPageBreak/>
        <w:t>54.</w:t>
      </w:r>
      <w:r w:rsidRPr="0062531D">
        <w:rPr>
          <w:noProof/>
        </w:rPr>
        <w:tab/>
        <w:t>Carter, S.L.</w:t>
      </w:r>
      <w:r w:rsidRPr="0062531D">
        <w:rPr>
          <w:i/>
          <w:noProof/>
        </w:rPr>
        <w:t>, et al.</w:t>
      </w:r>
      <w:r w:rsidRPr="0062531D">
        <w:rPr>
          <w:noProof/>
        </w:rPr>
        <w:t xml:space="preserve"> Absolute quantification of somatic DNA alterations in human cancer. </w:t>
      </w:r>
      <w:r w:rsidRPr="0062531D">
        <w:rPr>
          <w:i/>
          <w:noProof/>
        </w:rPr>
        <w:t>Nat Biotechnol</w:t>
      </w:r>
      <w:r w:rsidRPr="0062531D">
        <w:rPr>
          <w:noProof/>
        </w:rPr>
        <w:t xml:space="preserve"> </w:t>
      </w:r>
      <w:r w:rsidRPr="0062531D">
        <w:rPr>
          <w:b/>
          <w:noProof/>
        </w:rPr>
        <w:t>30</w:t>
      </w:r>
      <w:r w:rsidRPr="0062531D">
        <w:rPr>
          <w:noProof/>
        </w:rPr>
        <w:t>, 413-421 (2012).</w:t>
      </w:r>
    </w:p>
    <w:p w14:paraId="092871BE" w14:textId="77777777" w:rsidR="0062531D" w:rsidRPr="0062531D" w:rsidRDefault="0062531D" w:rsidP="0062531D">
      <w:pPr>
        <w:pStyle w:val="EndNoteBibliography"/>
        <w:ind w:left="720" w:hanging="720"/>
        <w:rPr>
          <w:noProof/>
        </w:rPr>
      </w:pPr>
      <w:r w:rsidRPr="0062531D">
        <w:rPr>
          <w:noProof/>
        </w:rPr>
        <w:t>55.</w:t>
      </w:r>
      <w:r w:rsidRPr="0062531D">
        <w:rPr>
          <w:noProof/>
        </w:rPr>
        <w:tab/>
        <w:t xml:space="preserve">Rosenthal, R., McGranahan, N., Herrero, J., Taylor, B.S. &amp; Swanton, C. DeconstructSigs: delineating mutational processes in single tumors distinguishes DNA repair deficiencies and patterns of carcinoma evolution. </w:t>
      </w:r>
      <w:r w:rsidRPr="0062531D">
        <w:rPr>
          <w:i/>
          <w:noProof/>
        </w:rPr>
        <w:t>Genome Biol</w:t>
      </w:r>
      <w:r w:rsidRPr="0062531D">
        <w:rPr>
          <w:noProof/>
        </w:rPr>
        <w:t xml:space="preserve"> </w:t>
      </w:r>
      <w:r w:rsidRPr="0062531D">
        <w:rPr>
          <w:b/>
          <w:noProof/>
        </w:rPr>
        <w:t>17</w:t>
      </w:r>
      <w:r w:rsidRPr="0062531D">
        <w:rPr>
          <w:noProof/>
        </w:rPr>
        <w:t>, 31 (2016).</w:t>
      </w:r>
    </w:p>
    <w:p w14:paraId="0A280768" w14:textId="77777777" w:rsidR="0062531D" w:rsidRPr="0062531D" w:rsidRDefault="0062531D" w:rsidP="0062531D">
      <w:pPr>
        <w:pStyle w:val="EndNoteBibliography"/>
        <w:ind w:left="720" w:hanging="720"/>
        <w:rPr>
          <w:noProof/>
        </w:rPr>
      </w:pPr>
      <w:r w:rsidRPr="0062531D">
        <w:rPr>
          <w:noProof/>
        </w:rPr>
        <w:t>56.</w:t>
      </w:r>
      <w:r w:rsidRPr="0062531D">
        <w:rPr>
          <w:noProof/>
        </w:rPr>
        <w:tab/>
        <w:t>Kandoth, C.</w:t>
      </w:r>
      <w:r w:rsidRPr="0062531D">
        <w:rPr>
          <w:i/>
          <w:noProof/>
        </w:rPr>
        <w:t>, et al.</w:t>
      </w:r>
      <w:r w:rsidRPr="0062531D">
        <w:rPr>
          <w:noProof/>
        </w:rPr>
        <w:t xml:space="preserve"> Mutational landscape and significance across 12 major cancer types. </w:t>
      </w:r>
      <w:r w:rsidRPr="0062531D">
        <w:rPr>
          <w:i/>
          <w:noProof/>
        </w:rPr>
        <w:t>Nature</w:t>
      </w:r>
      <w:r w:rsidRPr="0062531D">
        <w:rPr>
          <w:noProof/>
        </w:rPr>
        <w:t xml:space="preserve"> </w:t>
      </w:r>
      <w:r w:rsidRPr="0062531D">
        <w:rPr>
          <w:b/>
          <w:noProof/>
        </w:rPr>
        <w:t>502</w:t>
      </w:r>
      <w:r w:rsidRPr="0062531D">
        <w:rPr>
          <w:noProof/>
        </w:rPr>
        <w:t>, 333-339 (2013).</w:t>
      </w:r>
    </w:p>
    <w:p w14:paraId="649852FF" w14:textId="77777777" w:rsidR="0062531D" w:rsidRPr="0062531D" w:rsidRDefault="0062531D" w:rsidP="0062531D">
      <w:pPr>
        <w:pStyle w:val="EndNoteBibliography"/>
        <w:ind w:left="720" w:hanging="720"/>
        <w:rPr>
          <w:noProof/>
        </w:rPr>
      </w:pPr>
      <w:r w:rsidRPr="0062531D">
        <w:rPr>
          <w:noProof/>
        </w:rPr>
        <w:t>57.</w:t>
      </w:r>
      <w:r w:rsidRPr="0062531D">
        <w:rPr>
          <w:noProof/>
        </w:rPr>
        <w:tab/>
        <w:t>Chang, M.T.</w:t>
      </w:r>
      <w:r w:rsidRPr="0062531D">
        <w:rPr>
          <w:i/>
          <w:noProof/>
        </w:rPr>
        <w:t>, et al.</w:t>
      </w:r>
      <w:r w:rsidRPr="0062531D">
        <w:rPr>
          <w:noProof/>
        </w:rPr>
        <w:t xml:space="preserve"> Accelerating Discovery of Functional Mutant Alleles in Cancer. </w:t>
      </w:r>
      <w:r w:rsidRPr="0062531D">
        <w:rPr>
          <w:i/>
          <w:noProof/>
        </w:rPr>
        <w:t>Cancer Discov</w:t>
      </w:r>
      <w:r w:rsidRPr="0062531D">
        <w:rPr>
          <w:noProof/>
        </w:rPr>
        <w:t xml:space="preserve"> </w:t>
      </w:r>
      <w:r w:rsidRPr="0062531D">
        <w:rPr>
          <w:b/>
          <w:noProof/>
        </w:rPr>
        <w:t>8</w:t>
      </w:r>
      <w:r w:rsidRPr="0062531D">
        <w:rPr>
          <w:noProof/>
        </w:rPr>
        <w:t>, 174-183 (2018).</w:t>
      </w:r>
    </w:p>
    <w:p w14:paraId="18334243" w14:textId="77777777" w:rsidR="0062531D" w:rsidRPr="0062531D" w:rsidRDefault="0062531D" w:rsidP="0062531D">
      <w:pPr>
        <w:pStyle w:val="EndNoteBibliography"/>
        <w:ind w:left="720" w:hanging="720"/>
        <w:rPr>
          <w:noProof/>
        </w:rPr>
      </w:pPr>
      <w:r w:rsidRPr="0062531D">
        <w:rPr>
          <w:noProof/>
        </w:rPr>
        <w:t>58.</w:t>
      </w:r>
      <w:r w:rsidRPr="0062531D">
        <w:rPr>
          <w:noProof/>
        </w:rPr>
        <w:tab/>
        <w:t>Lek, M.</w:t>
      </w:r>
      <w:r w:rsidRPr="0062531D">
        <w:rPr>
          <w:i/>
          <w:noProof/>
        </w:rPr>
        <w:t>, et al.</w:t>
      </w:r>
      <w:r w:rsidRPr="0062531D">
        <w:rPr>
          <w:noProof/>
        </w:rPr>
        <w:t xml:space="preserve"> Analysis of protein-coding genetic variation in 60,706 humans. </w:t>
      </w:r>
      <w:r w:rsidRPr="0062531D">
        <w:rPr>
          <w:i/>
          <w:noProof/>
        </w:rPr>
        <w:t>Nature</w:t>
      </w:r>
      <w:r w:rsidRPr="0062531D">
        <w:rPr>
          <w:noProof/>
        </w:rPr>
        <w:t xml:space="preserve"> </w:t>
      </w:r>
      <w:r w:rsidRPr="0062531D">
        <w:rPr>
          <w:b/>
          <w:noProof/>
        </w:rPr>
        <w:t>536</w:t>
      </w:r>
      <w:r w:rsidRPr="0062531D">
        <w:rPr>
          <w:noProof/>
        </w:rPr>
        <w:t>, 285-291 (2016).</w:t>
      </w:r>
    </w:p>
    <w:p w14:paraId="1AFBA6F0" w14:textId="2F6D8926" w:rsidR="007C0779" w:rsidRPr="00CB7AF6" w:rsidRDefault="007F7C2C" w:rsidP="00AE24DE">
      <w:pPr>
        <w:pStyle w:val="EndNoteBibliography"/>
        <w:ind w:left="720" w:hanging="720"/>
        <w:rPr>
          <w:rFonts w:ascii="Arial" w:eastAsia="Arial" w:hAnsi="Arial" w:cs="Arial"/>
          <w:color w:val="000000" w:themeColor="text1"/>
          <w:sz w:val="22"/>
        </w:rPr>
      </w:pPr>
      <w:r w:rsidRPr="006E2475">
        <w:rPr>
          <w:rFonts w:ascii="Arial" w:hAnsi="Arial" w:cs="Arial"/>
          <w:color w:val="000000" w:themeColor="text1"/>
        </w:rPr>
        <w:fldChar w:fldCharType="end"/>
      </w:r>
    </w:p>
    <w:p w14:paraId="619597C1" w14:textId="77777777" w:rsidR="006E2475" w:rsidRDefault="006E2475" w:rsidP="00AE24DE">
      <w:pPr>
        <w:rPr>
          <w:rFonts w:ascii="Arial" w:eastAsia="Arial" w:hAnsi="Arial" w:cs="Arial"/>
          <w:b/>
          <w:color w:val="000000" w:themeColor="text1"/>
          <w:sz w:val="22"/>
          <w:szCs w:val="22"/>
        </w:rPr>
      </w:pPr>
      <w:bookmarkStart w:id="948" w:name="_1ci93xb" w:colFirst="0" w:colLast="0"/>
      <w:bookmarkStart w:id="949" w:name="_3whwml4"/>
      <w:bookmarkEnd w:id="948"/>
      <w:bookmarkEnd w:id="949"/>
      <w:r>
        <w:rPr>
          <w:color w:val="000000" w:themeColor="text1"/>
        </w:rPr>
        <w:br w:type="page"/>
      </w:r>
    </w:p>
    <w:p w14:paraId="14CADB86" w14:textId="7A3EE5E8" w:rsidR="005779C2" w:rsidRPr="00AE24DE" w:rsidRDefault="004C10F5" w:rsidP="00AE24DE">
      <w:pPr>
        <w:pStyle w:val="Heading1"/>
        <w:pBdr>
          <w:top w:val="nil"/>
          <w:left w:val="nil"/>
          <w:bottom w:val="nil"/>
          <w:right w:val="nil"/>
          <w:between w:val="nil"/>
        </w:pBdr>
        <w:jc w:val="left"/>
        <w:rPr>
          <w:color w:val="000000" w:themeColor="text1"/>
          <w:sz w:val="24"/>
          <w:szCs w:val="24"/>
        </w:rPr>
      </w:pPr>
      <w:r w:rsidRPr="00AE24DE">
        <w:rPr>
          <w:color w:val="000000" w:themeColor="text1"/>
          <w:sz w:val="24"/>
          <w:szCs w:val="24"/>
        </w:rPr>
        <w:lastRenderedPageBreak/>
        <w:t>Acknowledgements</w:t>
      </w:r>
    </w:p>
    <w:p w14:paraId="45546BC3" w14:textId="77777777" w:rsidR="005779C2" w:rsidRPr="00CB7AF6" w:rsidRDefault="005779C2" w:rsidP="00AE24DE">
      <w:pPr>
        <w:pStyle w:val="Heading1"/>
        <w:pBdr>
          <w:top w:val="nil"/>
          <w:left w:val="nil"/>
          <w:bottom w:val="nil"/>
          <w:right w:val="nil"/>
          <w:between w:val="nil"/>
        </w:pBdr>
        <w:jc w:val="left"/>
        <w:rPr>
          <w:b w:val="0"/>
          <w:color w:val="000000" w:themeColor="text1"/>
          <w:sz w:val="20"/>
          <w:szCs w:val="20"/>
        </w:rPr>
      </w:pPr>
      <w:r w:rsidRPr="00CB7AF6">
        <w:rPr>
          <w:b w:val="0"/>
          <w:color w:val="000000" w:themeColor="text1"/>
        </w:rPr>
        <w:t>We thank the following GRAIL</w:t>
      </w:r>
      <w:r>
        <w:rPr>
          <w:b w:val="0"/>
          <w:color w:val="000000" w:themeColor="text1"/>
        </w:rPr>
        <w:t>, Inc.</w:t>
      </w:r>
      <w:r w:rsidRPr="00CB7AF6">
        <w:rPr>
          <w:b w:val="0"/>
          <w:color w:val="000000" w:themeColor="text1"/>
        </w:rPr>
        <w:t xml:space="preserve"> and Memorial Sloan Kettering Cancer Center associates for their helpful discussions and contributions to this body of work: M</w:t>
      </w:r>
      <w:r>
        <w:rPr>
          <w:b w:val="0"/>
          <w:color w:val="000000" w:themeColor="text1"/>
        </w:rPr>
        <w:t>.</w:t>
      </w:r>
      <w:r w:rsidRPr="00CB7AF6">
        <w:rPr>
          <w:b w:val="0"/>
          <w:color w:val="000000" w:themeColor="text1"/>
        </w:rPr>
        <w:t xml:space="preserve"> Berger, N</w:t>
      </w:r>
      <w:r>
        <w:rPr>
          <w:b w:val="0"/>
          <w:color w:val="000000" w:themeColor="text1"/>
        </w:rPr>
        <w:t>.</w:t>
      </w:r>
      <w:r w:rsidRPr="00CB7AF6">
        <w:rPr>
          <w:b w:val="0"/>
          <w:color w:val="000000" w:themeColor="text1"/>
        </w:rPr>
        <w:t xml:space="preserve"> Schultz, C. Bain, M. Chung, M. Eriksen, T. Liu, R. </w:t>
      </w:r>
      <w:proofErr w:type="spellStart"/>
      <w:r w:rsidRPr="00CB7AF6">
        <w:rPr>
          <w:b w:val="0"/>
          <w:color w:val="000000" w:themeColor="text1"/>
        </w:rPr>
        <w:t>Mauntz</w:t>
      </w:r>
      <w:proofErr w:type="spellEnd"/>
      <w:r w:rsidRPr="00CB7AF6">
        <w:rPr>
          <w:b w:val="0"/>
          <w:color w:val="000000" w:themeColor="text1"/>
        </w:rPr>
        <w:t xml:space="preserve">, A. </w:t>
      </w:r>
      <w:proofErr w:type="spellStart"/>
      <w:r w:rsidRPr="00CB7AF6">
        <w:rPr>
          <w:b w:val="0"/>
          <w:color w:val="000000" w:themeColor="text1"/>
        </w:rPr>
        <w:t>Mich</w:t>
      </w:r>
      <w:proofErr w:type="spellEnd"/>
      <w:r w:rsidRPr="00CB7AF6">
        <w:rPr>
          <w:b w:val="0"/>
          <w:color w:val="000000" w:themeColor="text1"/>
        </w:rPr>
        <w:t>, J. Nguyen, Y. Park, S. Ramani, E. Scott, K. Shashidhar, C. Tom, and S. Wen.</w:t>
      </w:r>
      <w:r w:rsidRPr="00CB7AF6">
        <w:rPr>
          <w:color w:val="000000" w:themeColor="text1"/>
        </w:rPr>
        <w:t xml:space="preserve"> </w:t>
      </w:r>
      <w:r w:rsidRPr="00CB7AF6">
        <w:rPr>
          <w:b w:val="0"/>
          <w:color w:val="000000" w:themeColor="text1"/>
        </w:rPr>
        <w:t>This work was supported by GRAIL</w:t>
      </w:r>
      <w:r>
        <w:rPr>
          <w:b w:val="0"/>
          <w:color w:val="000000" w:themeColor="text1"/>
        </w:rPr>
        <w:t>,</w:t>
      </w:r>
      <w:r w:rsidRPr="00CB7AF6">
        <w:rPr>
          <w:b w:val="0"/>
          <w:color w:val="000000" w:themeColor="text1"/>
        </w:rPr>
        <w:t xml:space="preserve"> Inc</w:t>
      </w:r>
      <w:r>
        <w:rPr>
          <w:b w:val="0"/>
          <w:color w:val="000000" w:themeColor="text1"/>
        </w:rPr>
        <w:t>.</w:t>
      </w:r>
      <w:r w:rsidRPr="00CB7AF6">
        <w:rPr>
          <w:b w:val="0"/>
          <w:color w:val="000000" w:themeColor="text1"/>
        </w:rPr>
        <w:t xml:space="preserve"> and National Institutes of Health awards P30 CA008748, R01 CA190642, Breast Cancer Alliance Young Investigator Award (PR), and the Breast Cancer Research Foundation (JSR-F), Congressionally Directed Medical Research Programs W81XWH</w:t>
      </w:r>
      <w:r w:rsidRPr="00CB7AF6">
        <w:rPr>
          <w:rFonts w:ascii="Cambria Math" w:hAnsi="Cambria Math" w:cs="Cambria Math"/>
          <w:b w:val="0"/>
          <w:color w:val="000000" w:themeColor="text1"/>
        </w:rPr>
        <w:t>‑</w:t>
      </w:r>
      <w:r w:rsidRPr="00CB7AF6">
        <w:rPr>
          <w:b w:val="0"/>
          <w:color w:val="000000" w:themeColor="text1"/>
        </w:rPr>
        <w:t>15</w:t>
      </w:r>
      <w:r w:rsidRPr="00CB7AF6">
        <w:rPr>
          <w:rFonts w:ascii="Cambria Math" w:hAnsi="Cambria Math" w:cs="Cambria Math"/>
          <w:b w:val="0"/>
          <w:color w:val="000000" w:themeColor="text1"/>
        </w:rPr>
        <w:t>‑</w:t>
      </w:r>
      <w:r w:rsidRPr="00CB7AF6">
        <w:rPr>
          <w:b w:val="0"/>
          <w:color w:val="000000" w:themeColor="text1"/>
        </w:rPr>
        <w:t>1</w:t>
      </w:r>
      <w:r w:rsidRPr="00CB7AF6">
        <w:rPr>
          <w:rFonts w:ascii="Cambria Math" w:hAnsi="Cambria Math" w:cs="Cambria Math"/>
          <w:b w:val="0"/>
          <w:color w:val="000000" w:themeColor="text1"/>
        </w:rPr>
        <w:t>‑</w:t>
      </w:r>
      <w:r w:rsidRPr="00CB7AF6">
        <w:rPr>
          <w:b w:val="0"/>
          <w:color w:val="000000" w:themeColor="text1"/>
        </w:rPr>
        <w:t>0547 and GC229671 (JSR-F)</w:t>
      </w:r>
      <w:r w:rsidRPr="00CB7AF6">
        <w:rPr>
          <w:b w:val="0"/>
          <w:color w:val="000000" w:themeColor="text1"/>
          <w:sz w:val="20"/>
          <w:szCs w:val="20"/>
        </w:rPr>
        <w:t xml:space="preserve">.  </w:t>
      </w:r>
    </w:p>
    <w:p w14:paraId="52B6E7A3" w14:textId="77777777" w:rsidR="005779C2" w:rsidRPr="00CB7AF6" w:rsidRDefault="005779C2" w:rsidP="00AE24DE">
      <w:pPr>
        <w:spacing w:line="480" w:lineRule="auto"/>
        <w:rPr>
          <w:rFonts w:ascii="Arial" w:hAnsi="Arial" w:cs="Arial"/>
          <w:color w:val="000000" w:themeColor="text1"/>
        </w:rPr>
      </w:pPr>
    </w:p>
    <w:p w14:paraId="4DE14336" w14:textId="7D791419" w:rsidR="005779C2" w:rsidRPr="00AE24DE" w:rsidRDefault="00D349F0" w:rsidP="00AE24DE">
      <w:pPr>
        <w:pStyle w:val="Heading1"/>
        <w:pBdr>
          <w:top w:val="nil"/>
          <w:left w:val="nil"/>
          <w:bottom w:val="nil"/>
          <w:right w:val="nil"/>
          <w:between w:val="nil"/>
        </w:pBdr>
        <w:jc w:val="left"/>
        <w:rPr>
          <w:color w:val="000000" w:themeColor="text1"/>
          <w:sz w:val="24"/>
          <w:szCs w:val="24"/>
        </w:rPr>
      </w:pPr>
      <w:r>
        <w:rPr>
          <w:color w:val="000000" w:themeColor="text1"/>
          <w:sz w:val="24"/>
          <w:szCs w:val="24"/>
        </w:rPr>
        <w:t xml:space="preserve">Author </w:t>
      </w:r>
      <w:r w:rsidR="004C10F5" w:rsidRPr="00AE24DE">
        <w:rPr>
          <w:color w:val="000000" w:themeColor="text1"/>
          <w:sz w:val="24"/>
          <w:szCs w:val="24"/>
        </w:rPr>
        <w:t>Contributions</w:t>
      </w:r>
    </w:p>
    <w:p w14:paraId="55DC5724" w14:textId="77777777" w:rsidR="005779C2" w:rsidRPr="00CB7AF6" w:rsidRDefault="005779C2" w:rsidP="00AE24DE">
      <w:pPr>
        <w:spacing w:line="480" w:lineRule="auto"/>
        <w:rPr>
          <w:rFonts w:ascii="Arial" w:hAnsi="Arial" w:cs="Arial"/>
          <w:color w:val="000000" w:themeColor="text1"/>
          <w:sz w:val="22"/>
          <w:szCs w:val="22"/>
        </w:rPr>
      </w:pPr>
      <w:r w:rsidRPr="00CB7AF6">
        <w:rPr>
          <w:rFonts w:ascii="Arial" w:hAnsi="Arial" w:cs="Arial"/>
          <w:bCs/>
          <w:color w:val="000000" w:themeColor="text1"/>
          <w:sz w:val="22"/>
          <w:szCs w:val="22"/>
        </w:rPr>
        <w:t>Conceived the study: </w:t>
      </w:r>
      <w:r w:rsidRPr="00CB7AF6">
        <w:rPr>
          <w:rFonts w:ascii="Arial" w:hAnsi="Arial" w:cs="Arial"/>
          <w:color w:val="000000" w:themeColor="text1"/>
          <w:sz w:val="22"/>
          <w:szCs w:val="22"/>
        </w:rPr>
        <w:t>PR, BTL, DBS, AMA, JSR-F; </w:t>
      </w:r>
      <w:r w:rsidRPr="00CB7AF6">
        <w:rPr>
          <w:rFonts w:ascii="Arial" w:hAnsi="Arial" w:cs="Arial"/>
          <w:bCs/>
          <w:color w:val="000000" w:themeColor="text1"/>
          <w:sz w:val="22"/>
          <w:szCs w:val="22"/>
        </w:rPr>
        <w:t>Data acquisition: </w:t>
      </w:r>
      <w:r w:rsidRPr="00CB7AF6">
        <w:rPr>
          <w:rFonts w:ascii="Arial" w:hAnsi="Arial" w:cs="Arial"/>
          <w:color w:val="000000" w:themeColor="text1"/>
          <w:sz w:val="22"/>
          <w:szCs w:val="22"/>
        </w:rPr>
        <w:t>PR, BTL, BJ, WA, CH, RVS, KL, LS, NE, JY, HZ, MPH, AS-Z, WEN, JMI, BWR, GP, ASH, ML, DMH, DRJ, MM, GJR, HIS, CMR, MER, LAD, DBS, AA; </w:t>
      </w:r>
      <w:r w:rsidRPr="00CB7AF6">
        <w:rPr>
          <w:rFonts w:ascii="Arial" w:hAnsi="Arial" w:cs="Arial"/>
          <w:bCs/>
          <w:color w:val="000000" w:themeColor="text1"/>
          <w:sz w:val="22"/>
          <w:szCs w:val="22"/>
        </w:rPr>
        <w:t>Data analysis and interpretation: </w:t>
      </w:r>
      <w:r w:rsidRPr="00CB7AF6">
        <w:rPr>
          <w:rFonts w:ascii="Arial" w:hAnsi="Arial" w:cs="Arial"/>
          <w:color w:val="000000" w:themeColor="text1"/>
          <w:sz w:val="22"/>
          <w:szCs w:val="22"/>
        </w:rPr>
        <w:t>PR, DNB, EH, RS, IDB, OV, RL, TM, AWB, AMA, JSR-F. </w:t>
      </w:r>
      <w:r w:rsidRPr="00CB7AF6">
        <w:rPr>
          <w:rFonts w:ascii="Arial" w:hAnsi="Arial" w:cs="Arial"/>
          <w:bCs/>
          <w:color w:val="000000" w:themeColor="text1"/>
          <w:sz w:val="22"/>
          <w:szCs w:val="22"/>
        </w:rPr>
        <w:t>Bioinformatics and genomic analysis: </w:t>
      </w:r>
      <w:r w:rsidRPr="00CB7AF6">
        <w:rPr>
          <w:rFonts w:ascii="Arial" w:hAnsi="Arial" w:cs="Arial"/>
          <w:color w:val="000000" w:themeColor="text1"/>
          <w:sz w:val="22"/>
          <w:szCs w:val="22"/>
        </w:rPr>
        <w:t>PR,</w:t>
      </w:r>
      <w:r w:rsidRPr="00CB7AF6">
        <w:rPr>
          <w:rFonts w:ascii="Arial" w:hAnsi="Arial" w:cs="Arial"/>
          <w:bCs/>
          <w:color w:val="000000" w:themeColor="text1"/>
          <w:sz w:val="22"/>
          <w:szCs w:val="22"/>
        </w:rPr>
        <w:t> </w:t>
      </w:r>
      <w:r w:rsidRPr="00CB7AF6">
        <w:rPr>
          <w:rFonts w:ascii="Arial" w:hAnsi="Arial" w:cs="Arial"/>
          <w:color w:val="000000" w:themeColor="text1"/>
          <w:sz w:val="22"/>
          <w:szCs w:val="22"/>
        </w:rPr>
        <w:t>DNB, EH, RS, IDB, OB, SG, AWB, AA, JSR-F. </w:t>
      </w:r>
      <w:r w:rsidRPr="00CB7AF6">
        <w:rPr>
          <w:rFonts w:ascii="Arial" w:hAnsi="Arial" w:cs="Arial"/>
          <w:bCs/>
          <w:color w:val="000000" w:themeColor="text1"/>
          <w:sz w:val="22"/>
          <w:szCs w:val="22"/>
        </w:rPr>
        <w:t>Manuscript first draft: </w:t>
      </w:r>
      <w:r w:rsidRPr="00CB7AF6">
        <w:rPr>
          <w:rFonts w:ascii="Arial" w:hAnsi="Arial" w:cs="Arial"/>
          <w:color w:val="000000" w:themeColor="text1"/>
          <w:sz w:val="22"/>
          <w:szCs w:val="22"/>
        </w:rPr>
        <w:t>PR, DNB, EH, MPH, AMA, JSR-F wrote the manuscript with input from all authors. </w:t>
      </w:r>
      <w:r w:rsidRPr="00CB7AF6">
        <w:rPr>
          <w:rFonts w:ascii="Arial" w:hAnsi="Arial" w:cs="Arial"/>
          <w:bCs/>
          <w:color w:val="000000" w:themeColor="text1"/>
          <w:sz w:val="22"/>
          <w:szCs w:val="22"/>
        </w:rPr>
        <w:t>Manuscript review and approval: </w:t>
      </w:r>
      <w:r w:rsidRPr="00CB7AF6">
        <w:rPr>
          <w:rFonts w:ascii="Arial" w:hAnsi="Arial" w:cs="Arial"/>
          <w:color w:val="000000" w:themeColor="text1"/>
          <w:sz w:val="22"/>
          <w:szCs w:val="22"/>
        </w:rPr>
        <w:t>all authors.</w:t>
      </w:r>
    </w:p>
    <w:p w14:paraId="0107E8D5" w14:textId="77777777" w:rsidR="005779C2" w:rsidRPr="00CB7AF6" w:rsidRDefault="005779C2" w:rsidP="00AE24DE">
      <w:pPr>
        <w:spacing w:line="480" w:lineRule="auto"/>
        <w:rPr>
          <w:rFonts w:ascii="Arial" w:hAnsi="Arial" w:cs="Arial"/>
          <w:color w:val="000000" w:themeColor="text1"/>
          <w:sz w:val="22"/>
          <w:szCs w:val="22"/>
        </w:rPr>
      </w:pPr>
    </w:p>
    <w:p w14:paraId="277BE44F" w14:textId="16F01F78" w:rsidR="005779C2" w:rsidRPr="00AE24DE" w:rsidRDefault="004C10F5" w:rsidP="00AE24DE">
      <w:pPr>
        <w:spacing w:line="480" w:lineRule="auto"/>
        <w:rPr>
          <w:rFonts w:ascii="Arial" w:hAnsi="Arial" w:cs="Arial"/>
          <w:b/>
          <w:color w:val="000000" w:themeColor="text1"/>
          <w:sz w:val="24"/>
          <w:szCs w:val="24"/>
        </w:rPr>
      </w:pPr>
      <w:r w:rsidRPr="00AE24DE">
        <w:rPr>
          <w:rFonts w:ascii="Arial" w:hAnsi="Arial" w:cs="Arial"/>
          <w:b/>
          <w:color w:val="000000" w:themeColor="text1"/>
          <w:sz w:val="24"/>
          <w:szCs w:val="24"/>
        </w:rPr>
        <w:t>Competing Interests</w:t>
      </w:r>
    </w:p>
    <w:p w14:paraId="57C31352" w14:textId="7BF0F771" w:rsidR="008E1C76" w:rsidRPr="008E1C76" w:rsidRDefault="005779C2" w:rsidP="008E1C76">
      <w:pPr>
        <w:spacing w:line="480" w:lineRule="auto"/>
        <w:rPr>
          <w:rFonts w:ascii="Arial" w:hAnsi="Arial" w:cs="Arial"/>
          <w:color w:val="000000" w:themeColor="text1"/>
          <w:sz w:val="22"/>
          <w:szCs w:val="22"/>
        </w:rPr>
      </w:pPr>
      <w:r w:rsidRPr="00CB7AF6">
        <w:rPr>
          <w:rFonts w:ascii="Arial" w:hAnsi="Arial" w:cs="Arial"/>
          <w:color w:val="000000" w:themeColor="text1"/>
          <w:sz w:val="22"/>
          <w:szCs w:val="22"/>
        </w:rPr>
        <w:t>PR reports consulting/advisory board for Novartis and institutional research support from Illumina</w:t>
      </w:r>
      <w:r>
        <w:rPr>
          <w:rFonts w:ascii="Arial" w:hAnsi="Arial" w:cs="Arial"/>
          <w:color w:val="000000" w:themeColor="text1"/>
          <w:sz w:val="22"/>
          <w:szCs w:val="22"/>
        </w:rPr>
        <w:t xml:space="preserve"> and</w:t>
      </w:r>
      <w:r w:rsidRPr="00CB7AF6">
        <w:rPr>
          <w:rFonts w:ascii="Arial" w:hAnsi="Arial" w:cs="Arial"/>
          <w:color w:val="000000" w:themeColor="text1"/>
          <w:sz w:val="22"/>
          <w:szCs w:val="22"/>
        </w:rPr>
        <w:t xml:space="preserve"> GRAIL,</w:t>
      </w:r>
      <w:r>
        <w:rPr>
          <w:rFonts w:ascii="Arial" w:hAnsi="Arial" w:cs="Arial"/>
          <w:color w:val="000000" w:themeColor="text1"/>
          <w:sz w:val="22"/>
          <w:szCs w:val="22"/>
        </w:rPr>
        <w:t xml:space="preserve"> Inc.</w:t>
      </w:r>
      <w:r w:rsidRPr="00CB7AF6">
        <w:rPr>
          <w:rFonts w:ascii="Arial" w:hAnsi="Arial" w:cs="Arial"/>
          <w:color w:val="000000" w:themeColor="text1"/>
          <w:sz w:val="22"/>
          <w:szCs w:val="22"/>
        </w:rPr>
        <w:t xml:space="preserve"> BTL reports consulting/advisory board for Genentech, </w:t>
      </w:r>
      <w:proofErr w:type="spellStart"/>
      <w:r w:rsidRPr="00CB7AF6">
        <w:rPr>
          <w:rFonts w:ascii="Arial" w:hAnsi="Arial" w:cs="Arial"/>
          <w:color w:val="000000" w:themeColor="text1"/>
          <w:sz w:val="22"/>
          <w:szCs w:val="22"/>
        </w:rPr>
        <w:t>ThermoFisher</w:t>
      </w:r>
      <w:proofErr w:type="spellEnd"/>
      <w:r w:rsidRPr="00CB7AF6">
        <w:rPr>
          <w:rFonts w:ascii="Arial" w:hAnsi="Arial" w:cs="Arial"/>
          <w:color w:val="000000" w:themeColor="text1"/>
          <w:sz w:val="22"/>
          <w:szCs w:val="22"/>
        </w:rPr>
        <w:t xml:space="preserve"> Scientific, Guardant Health, </w:t>
      </w:r>
      <w:proofErr w:type="spellStart"/>
      <w:r w:rsidRPr="00CB7AF6">
        <w:rPr>
          <w:rFonts w:ascii="Arial" w:hAnsi="Arial" w:cs="Arial"/>
          <w:color w:val="000000" w:themeColor="text1"/>
          <w:sz w:val="22"/>
          <w:szCs w:val="22"/>
        </w:rPr>
        <w:t>Hengrui</w:t>
      </w:r>
      <w:proofErr w:type="spellEnd"/>
      <w:r w:rsidRPr="00CB7AF6">
        <w:rPr>
          <w:rFonts w:ascii="Arial" w:hAnsi="Arial" w:cs="Arial"/>
          <w:color w:val="000000" w:themeColor="text1"/>
          <w:sz w:val="22"/>
          <w:szCs w:val="22"/>
        </w:rPr>
        <w:t xml:space="preserve"> Therapeutics, </w:t>
      </w:r>
      <w:proofErr w:type="spellStart"/>
      <w:r w:rsidRPr="00CB7AF6">
        <w:rPr>
          <w:rFonts w:ascii="Arial" w:hAnsi="Arial" w:cs="Arial"/>
          <w:color w:val="000000" w:themeColor="text1"/>
          <w:sz w:val="22"/>
          <w:szCs w:val="22"/>
        </w:rPr>
        <w:t>Mersana</w:t>
      </w:r>
      <w:proofErr w:type="spellEnd"/>
      <w:r w:rsidRPr="00CB7AF6">
        <w:rPr>
          <w:rFonts w:ascii="Arial" w:hAnsi="Arial" w:cs="Arial"/>
          <w:color w:val="000000" w:themeColor="text1"/>
          <w:sz w:val="22"/>
          <w:szCs w:val="22"/>
        </w:rPr>
        <w:t xml:space="preserve"> Therapeutics, </w:t>
      </w:r>
      <w:proofErr w:type="spellStart"/>
      <w:r w:rsidRPr="00CB7AF6">
        <w:rPr>
          <w:rFonts w:ascii="Arial" w:hAnsi="Arial" w:cs="Arial"/>
          <w:color w:val="000000" w:themeColor="text1"/>
          <w:sz w:val="22"/>
          <w:szCs w:val="22"/>
        </w:rPr>
        <w:t>Biosceptre</w:t>
      </w:r>
      <w:proofErr w:type="spellEnd"/>
      <w:r w:rsidRPr="00CB7AF6">
        <w:rPr>
          <w:rFonts w:ascii="Arial" w:hAnsi="Arial" w:cs="Arial"/>
          <w:color w:val="000000" w:themeColor="text1"/>
          <w:sz w:val="22"/>
          <w:szCs w:val="22"/>
        </w:rPr>
        <w:t xml:space="preserve"> Australia and institutional research support from Illumina, GRAIL,</w:t>
      </w:r>
      <w:r>
        <w:rPr>
          <w:rFonts w:ascii="Arial" w:hAnsi="Arial" w:cs="Arial"/>
          <w:color w:val="000000" w:themeColor="text1"/>
          <w:sz w:val="22"/>
          <w:szCs w:val="22"/>
        </w:rPr>
        <w:t xml:space="preserve"> Inc.,</w:t>
      </w:r>
      <w:r w:rsidRPr="00CB7AF6">
        <w:rPr>
          <w:rFonts w:ascii="Arial" w:hAnsi="Arial" w:cs="Arial"/>
          <w:color w:val="000000" w:themeColor="text1"/>
          <w:sz w:val="22"/>
          <w:szCs w:val="22"/>
        </w:rPr>
        <w:t xml:space="preserve"> Genentech, AstraZeneca. </w:t>
      </w:r>
      <w:r>
        <w:rPr>
          <w:rFonts w:ascii="Arial" w:hAnsi="Arial" w:cs="Arial"/>
          <w:color w:val="000000" w:themeColor="text1"/>
          <w:sz w:val="22"/>
          <w:szCs w:val="22"/>
        </w:rPr>
        <w:t xml:space="preserve">WA reports </w:t>
      </w:r>
      <w:r w:rsidRPr="00CB7AF6">
        <w:rPr>
          <w:rFonts w:ascii="Arial" w:hAnsi="Arial" w:cs="Arial"/>
          <w:color w:val="000000" w:themeColor="text1"/>
          <w:sz w:val="22"/>
          <w:szCs w:val="22"/>
        </w:rPr>
        <w:t>consultin</w:t>
      </w:r>
      <w:r>
        <w:rPr>
          <w:rFonts w:ascii="Arial" w:hAnsi="Arial" w:cs="Arial"/>
          <w:color w:val="000000" w:themeColor="text1"/>
          <w:sz w:val="22"/>
          <w:szCs w:val="22"/>
        </w:rPr>
        <w:t xml:space="preserve">g or </w:t>
      </w:r>
      <w:r w:rsidRPr="00CB7AF6">
        <w:rPr>
          <w:rFonts w:ascii="Arial" w:hAnsi="Arial" w:cs="Arial"/>
          <w:color w:val="000000" w:themeColor="text1"/>
          <w:sz w:val="22"/>
          <w:szCs w:val="22"/>
        </w:rPr>
        <w:t xml:space="preserve">advisory </w:t>
      </w:r>
      <w:r>
        <w:rPr>
          <w:rFonts w:ascii="Arial" w:hAnsi="Arial" w:cs="Arial"/>
          <w:color w:val="000000" w:themeColor="text1"/>
          <w:sz w:val="22"/>
          <w:szCs w:val="22"/>
        </w:rPr>
        <w:t xml:space="preserve">role from </w:t>
      </w:r>
      <w:r w:rsidRPr="006049FB">
        <w:rPr>
          <w:rFonts w:ascii="Arial" w:hAnsi="Arial" w:cs="Arial"/>
          <w:color w:val="000000" w:themeColor="text1"/>
          <w:sz w:val="22"/>
          <w:szCs w:val="22"/>
        </w:rPr>
        <w:t>Clovis Oncology</w:t>
      </w:r>
      <w:r>
        <w:rPr>
          <w:rFonts w:ascii="Arial" w:hAnsi="Arial" w:cs="Arial"/>
          <w:color w:val="000000" w:themeColor="text1"/>
          <w:sz w:val="22"/>
          <w:szCs w:val="22"/>
        </w:rPr>
        <w:t xml:space="preserve">, </w:t>
      </w:r>
      <w:r w:rsidRPr="006049FB">
        <w:rPr>
          <w:rFonts w:ascii="Arial" w:hAnsi="Arial" w:cs="Arial"/>
          <w:color w:val="000000" w:themeColor="text1"/>
          <w:sz w:val="22"/>
          <w:szCs w:val="22"/>
        </w:rPr>
        <w:t>Janssen</w:t>
      </w:r>
      <w:r>
        <w:rPr>
          <w:rFonts w:ascii="Arial" w:hAnsi="Arial" w:cs="Arial"/>
          <w:color w:val="000000" w:themeColor="text1"/>
          <w:sz w:val="22"/>
          <w:szCs w:val="22"/>
        </w:rPr>
        <w:t xml:space="preserve"> and </w:t>
      </w:r>
      <w:r w:rsidRPr="006049FB">
        <w:rPr>
          <w:rFonts w:ascii="Arial" w:hAnsi="Arial" w:cs="Arial"/>
          <w:color w:val="000000" w:themeColor="text1"/>
          <w:sz w:val="22"/>
          <w:szCs w:val="22"/>
        </w:rPr>
        <w:t>MORE Healt</w:t>
      </w:r>
      <w:r>
        <w:rPr>
          <w:rFonts w:ascii="Arial" w:hAnsi="Arial" w:cs="Arial"/>
          <w:color w:val="000000" w:themeColor="text1"/>
          <w:sz w:val="22"/>
          <w:szCs w:val="22"/>
        </w:rPr>
        <w:t xml:space="preserve">h, and received Honoraria from </w:t>
      </w:r>
      <w:r w:rsidRPr="006049FB">
        <w:rPr>
          <w:rFonts w:ascii="Arial" w:hAnsi="Arial" w:cs="Arial"/>
          <w:color w:val="000000" w:themeColor="text1"/>
          <w:sz w:val="22"/>
          <w:szCs w:val="22"/>
        </w:rPr>
        <w:t>CARET</w:t>
      </w:r>
      <w:r>
        <w:rPr>
          <w:rFonts w:ascii="Arial" w:hAnsi="Arial" w:cs="Arial"/>
          <w:color w:val="000000" w:themeColor="text1"/>
          <w:sz w:val="22"/>
          <w:szCs w:val="22"/>
        </w:rPr>
        <w:t xml:space="preserve"> and received </w:t>
      </w:r>
      <w:r w:rsidRPr="00CB7AF6">
        <w:rPr>
          <w:rFonts w:ascii="Arial" w:hAnsi="Arial" w:cs="Arial"/>
          <w:color w:val="000000" w:themeColor="text1"/>
          <w:sz w:val="22"/>
          <w:szCs w:val="22"/>
        </w:rPr>
        <w:t>institutional research support from</w:t>
      </w:r>
      <w:r>
        <w:rPr>
          <w:rFonts w:ascii="Arial" w:hAnsi="Arial" w:cs="Arial"/>
          <w:color w:val="000000" w:themeColor="text1"/>
          <w:sz w:val="22"/>
          <w:szCs w:val="22"/>
        </w:rPr>
        <w:t xml:space="preserve"> </w:t>
      </w:r>
      <w:r w:rsidRPr="006049FB">
        <w:rPr>
          <w:rFonts w:ascii="Arial" w:hAnsi="Arial" w:cs="Arial"/>
          <w:color w:val="000000" w:themeColor="text1"/>
          <w:sz w:val="22"/>
          <w:szCs w:val="22"/>
        </w:rPr>
        <w:t>AstraZeneca</w:t>
      </w:r>
      <w:r>
        <w:rPr>
          <w:rFonts w:ascii="Arial" w:hAnsi="Arial" w:cs="Arial"/>
          <w:color w:val="000000" w:themeColor="text1"/>
          <w:sz w:val="22"/>
          <w:szCs w:val="22"/>
        </w:rPr>
        <w:t xml:space="preserve">, </w:t>
      </w:r>
      <w:r w:rsidRPr="006049FB">
        <w:rPr>
          <w:rFonts w:ascii="Arial" w:hAnsi="Arial" w:cs="Arial"/>
          <w:color w:val="000000" w:themeColor="text1"/>
          <w:sz w:val="22"/>
          <w:szCs w:val="22"/>
        </w:rPr>
        <w:t>Zenith Epigenetics</w:t>
      </w:r>
      <w:r>
        <w:rPr>
          <w:rFonts w:ascii="Arial" w:hAnsi="Arial" w:cs="Arial"/>
          <w:color w:val="000000" w:themeColor="text1"/>
          <w:sz w:val="22"/>
          <w:szCs w:val="22"/>
        </w:rPr>
        <w:t xml:space="preserve">, </w:t>
      </w:r>
      <w:r w:rsidRPr="006049FB">
        <w:rPr>
          <w:rFonts w:ascii="Arial" w:hAnsi="Arial" w:cs="Arial"/>
          <w:color w:val="000000" w:themeColor="text1"/>
          <w:sz w:val="22"/>
          <w:szCs w:val="22"/>
        </w:rPr>
        <w:t>Clovis Oncology</w:t>
      </w:r>
      <w:r>
        <w:rPr>
          <w:rFonts w:ascii="Arial" w:hAnsi="Arial" w:cs="Arial"/>
          <w:color w:val="000000" w:themeColor="text1"/>
          <w:sz w:val="22"/>
          <w:szCs w:val="22"/>
        </w:rPr>
        <w:t xml:space="preserve"> and </w:t>
      </w:r>
      <w:r w:rsidRPr="006049FB">
        <w:rPr>
          <w:rFonts w:ascii="Arial" w:hAnsi="Arial" w:cs="Arial"/>
          <w:color w:val="000000" w:themeColor="text1"/>
          <w:sz w:val="22"/>
          <w:szCs w:val="22"/>
        </w:rPr>
        <w:t>GlaxoSmithKline</w:t>
      </w:r>
      <w:r>
        <w:rPr>
          <w:rFonts w:ascii="Arial" w:hAnsi="Arial" w:cs="Arial"/>
          <w:color w:val="000000" w:themeColor="text1"/>
          <w:sz w:val="22"/>
          <w:szCs w:val="22"/>
        </w:rPr>
        <w:t xml:space="preserve"> and also received</w:t>
      </w:r>
      <w:r w:rsidR="008E1C76">
        <w:rPr>
          <w:rFonts w:ascii="Arial" w:hAnsi="Arial" w:cs="Arial"/>
          <w:color w:val="000000" w:themeColor="text1"/>
          <w:sz w:val="22"/>
          <w:szCs w:val="22"/>
        </w:rPr>
        <w:t xml:space="preserve"> </w:t>
      </w:r>
      <w:r>
        <w:rPr>
          <w:rFonts w:ascii="Arial" w:hAnsi="Arial" w:cs="Arial"/>
          <w:color w:val="000000" w:themeColor="text1"/>
          <w:sz w:val="22"/>
          <w:szCs w:val="22"/>
        </w:rPr>
        <w:lastRenderedPageBreak/>
        <w:t>t</w:t>
      </w:r>
      <w:r w:rsidRPr="006049FB">
        <w:rPr>
          <w:rFonts w:ascii="Arial" w:hAnsi="Arial" w:cs="Arial"/>
          <w:color w:val="000000" w:themeColor="text1"/>
          <w:sz w:val="22"/>
          <w:szCs w:val="22"/>
        </w:rPr>
        <w:t>ravel</w:t>
      </w:r>
      <w:r>
        <w:rPr>
          <w:rFonts w:ascii="Arial" w:hAnsi="Arial" w:cs="Arial"/>
          <w:color w:val="000000" w:themeColor="text1"/>
          <w:sz w:val="22"/>
          <w:szCs w:val="22"/>
        </w:rPr>
        <w:t>/a</w:t>
      </w:r>
      <w:r w:rsidRPr="006049FB">
        <w:rPr>
          <w:rFonts w:ascii="Arial" w:hAnsi="Arial" w:cs="Arial"/>
          <w:color w:val="000000" w:themeColor="text1"/>
          <w:sz w:val="22"/>
          <w:szCs w:val="22"/>
        </w:rPr>
        <w:t>ccommodations</w:t>
      </w:r>
      <w:r>
        <w:rPr>
          <w:rFonts w:ascii="Arial" w:hAnsi="Arial" w:cs="Arial"/>
          <w:color w:val="000000" w:themeColor="text1"/>
          <w:sz w:val="22"/>
          <w:szCs w:val="22"/>
        </w:rPr>
        <w:t>/e</w:t>
      </w:r>
      <w:r w:rsidRPr="006049FB">
        <w:rPr>
          <w:rFonts w:ascii="Arial" w:hAnsi="Arial" w:cs="Arial"/>
          <w:color w:val="000000" w:themeColor="text1"/>
          <w:sz w:val="22"/>
          <w:szCs w:val="22"/>
        </w:rPr>
        <w:t>xpenses</w:t>
      </w:r>
      <w:r>
        <w:rPr>
          <w:rFonts w:ascii="Arial" w:hAnsi="Arial" w:cs="Arial"/>
          <w:color w:val="000000" w:themeColor="text1"/>
          <w:sz w:val="22"/>
          <w:szCs w:val="22"/>
        </w:rPr>
        <w:t xml:space="preserve"> from </w:t>
      </w:r>
      <w:r w:rsidRPr="006049FB">
        <w:rPr>
          <w:rFonts w:ascii="Arial" w:hAnsi="Arial" w:cs="Arial"/>
          <w:color w:val="000000" w:themeColor="text1"/>
          <w:sz w:val="22"/>
          <w:szCs w:val="22"/>
        </w:rPr>
        <w:t>GlaxoSmithKline</w:t>
      </w:r>
      <w:r>
        <w:rPr>
          <w:rFonts w:ascii="Arial" w:hAnsi="Arial" w:cs="Arial"/>
          <w:color w:val="000000" w:themeColor="text1"/>
          <w:sz w:val="22"/>
          <w:szCs w:val="22"/>
        </w:rPr>
        <w:t xml:space="preserve"> and </w:t>
      </w:r>
      <w:r w:rsidRPr="006049FB">
        <w:rPr>
          <w:rFonts w:ascii="Arial" w:hAnsi="Arial" w:cs="Arial"/>
          <w:color w:val="000000" w:themeColor="text1"/>
          <w:sz w:val="22"/>
          <w:szCs w:val="22"/>
        </w:rPr>
        <w:t>Clovis Oncology</w:t>
      </w:r>
      <w:r>
        <w:rPr>
          <w:rFonts w:ascii="Arial" w:hAnsi="Arial" w:cs="Arial"/>
          <w:color w:val="000000" w:themeColor="text1"/>
          <w:sz w:val="22"/>
          <w:szCs w:val="22"/>
        </w:rPr>
        <w:t xml:space="preserve">. </w:t>
      </w:r>
      <w:r w:rsidRPr="00CB7AF6">
        <w:rPr>
          <w:rFonts w:ascii="Arial" w:hAnsi="Arial" w:cs="Arial"/>
          <w:color w:val="000000" w:themeColor="text1"/>
          <w:sz w:val="22"/>
          <w:szCs w:val="22"/>
        </w:rPr>
        <w:t xml:space="preserve">GP is on the Scientific Advisory Board Member for </w:t>
      </w:r>
      <w:proofErr w:type="spellStart"/>
      <w:r w:rsidRPr="00CB7AF6">
        <w:rPr>
          <w:rFonts w:ascii="Arial" w:hAnsi="Arial" w:cs="Arial"/>
          <w:color w:val="000000" w:themeColor="text1"/>
          <w:sz w:val="22"/>
          <w:szCs w:val="22"/>
        </w:rPr>
        <w:t>Tizona</w:t>
      </w:r>
      <w:proofErr w:type="spellEnd"/>
      <w:r w:rsidRPr="00CB7AF6">
        <w:rPr>
          <w:rFonts w:ascii="Arial" w:hAnsi="Arial" w:cs="Arial"/>
          <w:color w:val="000000" w:themeColor="text1"/>
          <w:sz w:val="22"/>
          <w:szCs w:val="22"/>
        </w:rPr>
        <w:t xml:space="preserve"> Therapeutics and has consulted for Merck, BMS, Kyowa Hakko Kirin Pharma. </w:t>
      </w:r>
      <w:r w:rsidR="008E1C76" w:rsidRPr="008E1C76">
        <w:rPr>
          <w:rFonts w:ascii="Arial" w:hAnsi="Arial" w:cs="Arial"/>
          <w:color w:val="000000" w:themeColor="text1"/>
          <w:sz w:val="22"/>
          <w:szCs w:val="22"/>
        </w:rPr>
        <w:t xml:space="preserve">DMH has received personal fees from </w:t>
      </w:r>
      <w:proofErr w:type="spellStart"/>
      <w:r w:rsidR="008E1C76" w:rsidRPr="008E1C76">
        <w:rPr>
          <w:rFonts w:ascii="Arial" w:hAnsi="Arial" w:cs="Arial"/>
          <w:color w:val="000000" w:themeColor="text1"/>
          <w:sz w:val="22"/>
          <w:szCs w:val="22"/>
        </w:rPr>
        <w:t>Atara</w:t>
      </w:r>
      <w:proofErr w:type="spellEnd"/>
      <w:r w:rsidR="008E1C76" w:rsidRPr="008E1C76">
        <w:rPr>
          <w:rFonts w:ascii="Arial" w:hAnsi="Arial" w:cs="Arial"/>
          <w:color w:val="000000" w:themeColor="text1"/>
          <w:sz w:val="22"/>
          <w:szCs w:val="22"/>
        </w:rPr>
        <w:t xml:space="preserve"> Biotherapeutics, personal fees </w:t>
      </w:r>
      <w:proofErr w:type="spellStart"/>
      <w:r w:rsidR="008E1C76" w:rsidRPr="008E1C76">
        <w:rPr>
          <w:rFonts w:ascii="Arial" w:hAnsi="Arial" w:cs="Arial"/>
          <w:color w:val="000000" w:themeColor="text1"/>
          <w:sz w:val="22"/>
          <w:szCs w:val="22"/>
        </w:rPr>
        <w:t>fromChugai</w:t>
      </w:r>
      <w:proofErr w:type="spellEnd"/>
      <w:r w:rsidR="008E1C76" w:rsidRPr="008E1C76">
        <w:rPr>
          <w:rFonts w:ascii="Arial" w:hAnsi="Arial" w:cs="Arial"/>
          <w:color w:val="000000" w:themeColor="text1"/>
          <w:sz w:val="22"/>
          <w:szCs w:val="22"/>
        </w:rPr>
        <w:t xml:space="preserve"> Pharma, personal fees from Boehringer Ingelheim, personal fees from</w:t>
      </w:r>
      <w:r w:rsidR="008E1C76">
        <w:rPr>
          <w:rFonts w:ascii="Arial" w:hAnsi="Arial" w:cs="Arial"/>
          <w:color w:val="000000" w:themeColor="text1"/>
          <w:sz w:val="22"/>
          <w:szCs w:val="22"/>
        </w:rPr>
        <w:t xml:space="preserve"> </w:t>
      </w:r>
      <w:r w:rsidR="008E1C76" w:rsidRPr="008E1C76">
        <w:rPr>
          <w:rFonts w:ascii="Arial" w:hAnsi="Arial" w:cs="Arial"/>
          <w:color w:val="000000" w:themeColor="text1"/>
          <w:sz w:val="22"/>
          <w:szCs w:val="22"/>
        </w:rPr>
        <w:t>AstraZeneca, personal fees from Pfizer, personal fees from Bayer, personal fees from</w:t>
      </w:r>
    </w:p>
    <w:p w14:paraId="6C4C8B1E" w14:textId="2D05E44D" w:rsidR="00AA6651" w:rsidRPr="00AA6651" w:rsidRDefault="008E1C76" w:rsidP="00AA6651">
      <w:pPr>
        <w:spacing w:line="480" w:lineRule="auto"/>
        <w:rPr>
          <w:rFonts w:ascii="Arial" w:hAnsi="Arial" w:cs="Arial"/>
          <w:color w:val="000000" w:themeColor="text1"/>
          <w:sz w:val="22"/>
          <w:szCs w:val="22"/>
        </w:rPr>
      </w:pPr>
      <w:proofErr w:type="spellStart"/>
      <w:r w:rsidRPr="008E1C76">
        <w:rPr>
          <w:rFonts w:ascii="Arial" w:hAnsi="Arial" w:cs="Arial"/>
          <w:color w:val="000000" w:themeColor="text1"/>
          <w:sz w:val="22"/>
          <w:szCs w:val="22"/>
        </w:rPr>
        <w:t>Debiopharm</w:t>
      </w:r>
      <w:proofErr w:type="spellEnd"/>
      <w:r w:rsidRPr="008E1C76">
        <w:rPr>
          <w:rFonts w:ascii="Arial" w:hAnsi="Arial" w:cs="Arial"/>
          <w:color w:val="000000" w:themeColor="text1"/>
          <w:sz w:val="22"/>
          <w:szCs w:val="22"/>
        </w:rPr>
        <w:t xml:space="preserve"> Group, personal fees from </w:t>
      </w:r>
      <w:proofErr w:type="spellStart"/>
      <w:r w:rsidRPr="008E1C76">
        <w:rPr>
          <w:rFonts w:ascii="Arial" w:hAnsi="Arial" w:cs="Arial"/>
          <w:color w:val="000000" w:themeColor="text1"/>
          <w:sz w:val="22"/>
          <w:szCs w:val="22"/>
        </w:rPr>
        <w:t>Genetech</w:t>
      </w:r>
      <w:proofErr w:type="spellEnd"/>
      <w:r w:rsidRPr="008E1C76">
        <w:rPr>
          <w:rFonts w:ascii="Arial" w:hAnsi="Arial" w:cs="Arial"/>
          <w:color w:val="000000" w:themeColor="text1"/>
          <w:sz w:val="22"/>
          <w:szCs w:val="22"/>
        </w:rPr>
        <w:t>, grants from AstraZeneca, grants from</w:t>
      </w:r>
      <w:r>
        <w:rPr>
          <w:rFonts w:ascii="Arial" w:hAnsi="Arial" w:cs="Arial"/>
          <w:color w:val="000000" w:themeColor="text1"/>
          <w:sz w:val="22"/>
          <w:szCs w:val="22"/>
        </w:rPr>
        <w:t xml:space="preserve"> </w:t>
      </w:r>
      <w:r w:rsidRPr="008E1C76">
        <w:rPr>
          <w:rFonts w:ascii="Arial" w:hAnsi="Arial" w:cs="Arial"/>
          <w:color w:val="000000" w:themeColor="text1"/>
          <w:sz w:val="22"/>
          <w:szCs w:val="22"/>
        </w:rPr>
        <w:t xml:space="preserve">Puma Biotechnology, grants from </w:t>
      </w:r>
      <w:proofErr w:type="spellStart"/>
      <w:r w:rsidRPr="008E1C76">
        <w:rPr>
          <w:rFonts w:ascii="Arial" w:hAnsi="Arial" w:cs="Arial"/>
          <w:color w:val="000000" w:themeColor="text1"/>
          <w:sz w:val="22"/>
          <w:szCs w:val="22"/>
        </w:rPr>
        <w:t>Loxo</w:t>
      </w:r>
      <w:proofErr w:type="spellEnd"/>
      <w:r w:rsidRPr="008E1C76">
        <w:rPr>
          <w:rFonts w:ascii="Arial" w:hAnsi="Arial" w:cs="Arial"/>
          <w:color w:val="000000" w:themeColor="text1"/>
          <w:sz w:val="22"/>
          <w:szCs w:val="22"/>
        </w:rPr>
        <w:t xml:space="preserve"> Oncology, outside the submitted work.</w:t>
      </w:r>
      <w:r w:rsidR="00C2467B">
        <w:rPr>
          <w:rFonts w:ascii="Arial" w:hAnsi="Arial" w:cs="Arial"/>
          <w:color w:val="000000" w:themeColor="text1"/>
          <w:sz w:val="22"/>
          <w:szCs w:val="22"/>
        </w:rPr>
        <w:t xml:space="preserve"> </w:t>
      </w:r>
      <w:r w:rsidR="005779C2" w:rsidRPr="00CB7AF6">
        <w:rPr>
          <w:rFonts w:ascii="Arial" w:hAnsi="Arial" w:cs="Arial"/>
          <w:color w:val="000000" w:themeColor="text1"/>
          <w:sz w:val="22"/>
          <w:szCs w:val="22"/>
        </w:rPr>
        <w:t xml:space="preserve">GJR received consulting for Genentech/Roche in 2016 and received institutional research support for clinical research from Pfizer, Roche/Genentech, and Takeda. CMR has consulted on oncology drug development with </w:t>
      </w:r>
      <w:proofErr w:type="spellStart"/>
      <w:r w:rsidR="005779C2" w:rsidRPr="00CB7AF6">
        <w:rPr>
          <w:rFonts w:ascii="Arial" w:hAnsi="Arial" w:cs="Arial"/>
          <w:color w:val="000000" w:themeColor="text1"/>
          <w:sz w:val="22"/>
          <w:szCs w:val="22"/>
        </w:rPr>
        <w:t>Abbvie</w:t>
      </w:r>
      <w:proofErr w:type="spellEnd"/>
      <w:r w:rsidR="005779C2" w:rsidRPr="00CB7AF6">
        <w:rPr>
          <w:rFonts w:ascii="Arial" w:hAnsi="Arial" w:cs="Arial"/>
          <w:color w:val="000000" w:themeColor="text1"/>
          <w:sz w:val="22"/>
          <w:szCs w:val="22"/>
        </w:rPr>
        <w:t xml:space="preserve">, Amgen, </w:t>
      </w:r>
      <w:proofErr w:type="spellStart"/>
      <w:r w:rsidR="005779C2" w:rsidRPr="00CB7AF6">
        <w:rPr>
          <w:rFonts w:ascii="Arial" w:hAnsi="Arial" w:cs="Arial"/>
          <w:color w:val="000000" w:themeColor="text1"/>
          <w:sz w:val="22"/>
          <w:szCs w:val="22"/>
        </w:rPr>
        <w:t>Ascentage</w:t>
      </w:r>
      <w:proofErr w:type="spellEnd"/>
      <w:r w:rsidR="005779C2" w:rsidRPr="00CB7AF6">
        <w:rPr>
          <w:rFonts w:ascii="Arial" w:hAnsi="Arial" w:cs="Arial"/>
          <w:color w:val="000000" w:themeColor="text1"/>
          <w:sz w:val="22"/>
          <w:szCs w:val="22"/>
        </w:rPr>
        <w:t xml:space="preserve">, AstraZeneca, Bicycle, Celgene, Chugai, Daiichi Sankyo, Genentech/Roche, GI Therapeutics, </w:t>
      </w:r>
      <w:proofErr w:type="spellStart"/>
      <w:r w:rsidR="005779C2" w:rsidRPr="00CB7AF6">
        <w:rPr>
          <w:rFonts w:ascii="Arial" w:hAnsi="Arial" w:cs="Arial"/>
          <w:color w:val="000000" w:themeColor="text1"/>
          <w:sz w:val="22"/>
          <w:szCs w:val="22"/>
        </w:rPr>
        <w:t>Loxo</w:t>
      </w:r>
      <w:proofErr w:type="spellEnd"/>
      <w:r w:rsidR="005779C2" w:rsidRPr="00CB7AF6">
        <w:rPr>
          <w:rFonts w:ascii="Arial" w:hAnsi="Arial" w:cs="Arial"/>
          <w:color w:val="000000" w:themeColor="text1"/>
          <w:sz w:val="22"/>
          <w:szCs w:val="22"/>
        </w:rPr>
        <w:t xml:space="preserve">, Novartis, </w:t>
      </w:r>
      <w:proofErr w:type="spellStart"/>
      <w:r w:rsidR="005779C2" w:rsidRPr="00CB7AF6">
        <w:rPr>
          <w:rFonts w:ascii="Arial" w:hAnsi="Arial" w:cs="Arial"/>
          <w:color w:val="000000" w:themeColor="text1"/>
          <w:sz w:val="22"/>
          <w:szCs w:val="22"/>
        </w:rPr>
        <w:t>Pharmamar</w:t>
      </w:r>
      <w:proofErr w:type="spellEnd"/>
      <w:r w:rsidR="005779C2" w:rsidRPr="00CB7AF6">
        <w:rPr>
          <w:rFonts w:ascii="Arial" w:hAnsi="Arial" w:cs="Arial"/>
          <w:color w:val="000000" w:themeColor="text1"/>
          <w:sz w:val="22"/>
          <w:szCs w:val="22"/>
        </w:rPr>
        <w:t xml:space="preserve">, and Seattle Genetics; he is on the Scientific Advisory Boards of Harpoon Therapeutics and </w:t>
      </w:r>
      <w:proofErr w:type="spellStart"/>
      <w:r w:rsidR="005779C2" w:rsidRPr="00CB7AF6">
        <w:rPr>
          <w:rFonts w:ascii="Arial" w:hAnsi="Arial" w:cs="Arial"/>
          <w:color w:val="000000" w:themeColor="text1"/>
          <w:sz w:val="22"/>
          <w:szCs w:val="22"/>
        </w:rPr>
        <w:t>Elucida</w:t>
      </w:r>
      <w:proofErr w:type="spellEnd"/>
      <w:r w:rsidR="005779C2" w:rsidRPr="00CB7AF6">
        <w:rPr>
          <w:rFonts w:ascii="Arial" w:hAnsi="Arial" w:cs="Arial"/>
          <w:color w:val="000000" w:themeColor="text1"/>
          <w:sz w:val="22"/>
          <w:szCs w:val="22"/>
        </w:rPr>
        <w:t>.</w:t>
      </w:r>
      <w:bookmarkStart w:id="950" w:name="_Hlk508123862"/>
      <w:r w:rsidR="005779C2" w:rsidRPr="00CB7AF6">
        <w:rPr>
          <w:rFonts w:ascii="Arial" w:hAnsi="Arial" w:cs="Arial"/>
          <w:color w:val="000000" w:themeColor="text1"/>
          <w:sz w:val="22"/>
          <w:szCs w:val="22"/>
        </w:rPr>
        <w:t xml:space="preserve"> LAD is a member of the board of directors of Personal Genome Diagnostics (</w:t>
      </w:r>
      <w:proofErr w:type="spellStart"/>
      <w:r w:rsidR="005779C2" w:rsidRPr="00CB7AF6">
        <w:rPr>
          <w:rFonts w:ascii="Arial" w:hAnsi="Arial" w:cs="Arial"/>
          <w:color w:val="000000" w:themeColor="text1"/>
          <w:sz w:val="22"/>
          <w:szCs w:val="22"/>
        </w:rPr>
        <w:t>PGDx</w:t>
      </w:r>
      <w:proofErr w:type="spellEnd"/>
      <w:r w:rsidR="005779C2" w:rsidRPr="00CB7AF6">
        <w:rPr>
          <w:rFonts w:ascii="Arial" w:hAnsi="Arial" w:cs="Arial"/>
          <w:color w:val="000000" w:themeColor="text1"/>
          <w:sz w:val="22"/>
          <w:szCs w:val="22"/>
        </w:rPr>
        <w:t xml:space="preserve">) and Jounce Therapeutics.  LAD holds equity in </w:t>
      </w:r>
      <w:proofErr w:type="spellStart"/>
      <w:r w:rsidR="005779C2" w:rsidRPr="00CB7AF6">
        <w:rPr>
          <w:rFonts w:ascii="Arial" w:hAnsi="Arial" w:cs="Arial"/>
          <w:color w:val="000000" w:themeColor="text1"/>
          <w:sz w:val="22"/>
          <w:szCs w:val="22"/>
        </w:rPr>
        <w:t>PapGene</w:t>
      </w:r>
      <w:proofErr w:type="spellEnd"/>
      <w:r w:rsidR="005779C2" w:rsidRPr="00CB7AF6">
        <w:rPr>
          <w:rFonts w:ascii="Arial" w:hAnsi="Arial" w:cs="Arial"/>
          <w:color w:val="000000" w:themeColor="text1"/>
          <w:sz w:val="22"/>
          <w:szCs w:val="22"/>
        </w:rPr>
        <w:t>, Personal Genome Diagnostics (</w:t>
      </w:r>
      <w:proofErr w:type="spellStart"/>
      <w:r w:rsidR="005779C2" w:rsidRPr="00CB7AF6">
        <w:rPr>
          <w:rFonts w:ascii="Arial" w:hAnsi="Arial" w:cs="Arial"/>
          <w:color w:val="000000" w:themeColor="text1"/>
          <w:sz w:val="22"/>
          <w:szCs w:val="22"/>
        </w:rPr>
        <w:t>PGDx</w:t>
      </w:r>
      <w:proofErr w:type="spellEnd"/>
      <w:r w:rsidR="005779C2" w:rsidRPr="00CB7AF6">
        <w:rPr>
          <w:rFonts w:ascii="Arial" w:hAnsi="Arial" w:cs="Arial"/>
          <w:color w:val="000000" w:themeColor="text1"/>
          <w:sz w:val="22"/>
          <w:szCs w:val="22"/>
        </w:rPr>
        <w:t xml:space="preserve">) and </w:t>
      </w:r>
      <w:proofErr w:type="spellStart"/>
      <w:r w:rsidR="005779C2" w:rsidRPr="00CB7AF6">
        <w:rPr>
          <w:rFonts w:ascii="Arial" w:hAnsi="Arial" w:cs="Arial"/>
          <w:color w:val="000000" w:themeColor="text1"/>
          <w:sz w:val="22"/>
          <w:szCs w:val="22"/>
        </w:rPr>
        <w:t>Phoremost</w:t>
      </w:r>
      <w:proofErr w:type="spellEnd"/>
      <w:r w:rsidR="005779C2" w:rsidRPr="00CB7AF6">
        <w:rPr>
          <w:rFonts w:ascii="Arial" w:hAnsi="Arial" w:cs="Arial"/>
          <w:color w:val="000000" w:themeColor="text1"/>
          <w:sz w:val="22"/>
          <w:szCs w:val="22"/>
        </w:rPr>
        <w:t xml:space="preserve">.  He is a paid consultant for Merck, </w:t>
      </w:r>
      <w:proofErr w:type="spellStart"/>
      <w:r w:rsidR="005779C2" w:rsidRPr="00CB7AF6">
        <w:rPr>
          <w:rFonts w:ascii="Arial" w:hAnsi="Arial" w:cs="Arial"/>
          <w:color w:val="000000" w:themeColor="text1"/>
          <w:sz w:val="22"/>
          <w:szCs w:val="22"/>
        </w:rPr>
        <w:t>PGDx</w:t>
      </w:r>
      <w:proofErr w:type="spellEnd"/>
      <w:r w:rsidR="005779C2" w:rsidRPr="00CB7AF6">
        <w:rPr>
          <w:rFonts w:ascii="Arial" w:hAnsi="Arial" w:cs="Arial"/>
          <w:color w:val="000000" w:themeColor="text1"/>
          <w:sz w:val="22"/>
          <w:szCs w:val="22"/>
        </w:rPr>
        <w:t xml:space="preserve"> and </w:t>
      </w:r>
      <w:proofErr w:type="spellStart"/>
      <w:r w:rsidR="005779C2" w:rsidRPr="00CB7AF6">
        <w:rPr>
          <w:rFonts w:ascii="Arial" w:hAnsi="Arial" w:cs="Arial"/>
          <w:color w:val="000000" w:themeColor="text1"/>
          <w:sz w:val="22"/>
          <w:szCs w:val="22"/>
        </w:rPr>
        <w:t>Phoremost</w:t>
      </w:r>
      <w:proofErr w:type="spellEnd"/>
      <w:r w:rsidR="005779C2" w:rsidRPr="00CB7AF6">
        <w:rPr>
          <w:rFonts w:ascii="Arial" w:hAnsi="Arial" w:cs="Arial"/>
          <w:color w:val="000000" w:themeColor="text1"/>
          <w:sz w:val="22"/>
          <w:szCs w:val="22"/>
        </w:rPr>
        <w:t xml:space="preserve">.  LAD is an inventor of licensed intellectual property related to technology for circulating tumor DNA analyses and mismatch repair deficiency for diagnosis and therapy (WO2016077553A1) from Johns Hopkins University. These licenses and relationships are associated with equity or royalty payments to LAD.  The terms of all these arrangements are being managed by Johns Hopkins and Memorial Sloan Kettering in accordance with their conflict of interest policies. In addition, in the past 5 years, LAD has participated as a paid consultant for one-time engagements with </w:t>
      </w:r>
      <w:proofErr w:type="spellStart"/>
      <w:r w:rsidR="005779C2" w:rsidRPr="00CB7AF6">
        <w:rPr>
          <w:rFonts w:ascii="Arial" w:hAnsi="Arial" w:cs="Arial"/>
          <w:color w:val="000000" w:themeColor="text1"/>
          <w:sz w:val="22"/>
          <w:szCs w:val="22"/>
        </w:rPr>
        <w:t>Caris</w:t>
      </w:r>
      <w:proofErr w:type="spellEnd"/>
      <w:r w:rsidR="005779C2" w:rsidRPr="00CB7AF6">
        <w:rPr>
          <w:rFonts w:ascii="Arial" w:hAnsi="Arial" w:cs="Arial"/>
          <w:color w:val="000000" w:themeColor="text1"/>
          <w:sz w:val="22"/>
          <w:szCs w:val="22"/>
        </w:rPr>
        <w:t xml:space="preserve">, </w:t>
      </w:r>
      <w:proofErr w:type="spellStart"/>
      <w:r w:rsidR="005779C2" w:rsidRPr="00CB7AF6">
        <w:rPr>
          <w:rFonts w:ascii="Arial" w:hAnsi="Arial" w:cs="Arial"/>
          <w:color w:val="000000" w:themeColor="text1"/>
          <w:sz w:val="22"/>
          <w:szCs w:val="22"/>
        </w:rPr>
        <w:t>Lyndra</w:t>
      </w:r>
      <w:proofErr w:type="spellEnd"/>
      <w:r w:rsidR="005779C2" w:rsidRPr="00CB7AF6">
        <w:rPr>
          <w:rFonts w:ascii="Arial" w:hAnsi="Arial" w:cs="Arial"/>
          <w:color w:val="000000" w:themeColor="text1"/>
          <w:sz w:val="22"/>
          <w:szCs w:val="22"/>
        </w:rPr>
        <w:t xml:space="preserve">, </w:t>
      </w:r>
      <w:proofErr w:type="spellStart"/>
      <w:r w:rsidR="005779C2" w:rsidRPr="00CB7AF6">
        <w:rPr>
          <w:rFonts w:ascii="Arial" w:hAnsi="Arial" w:cs="Arial"/>
          <w:color w:val="000000" w:themeColor="text1"/>
          <w:sz w:val="22"/>
          <w:szCs w:val="22"/>
        </w:rPr>
        <w:t>Genocea</w:t>
      </w:r>
      <w:proofErr w:type="spellEnd"/>
      <w:r w:rsidR="005779C2" w:rsidRPr="00CB7AF6">
        <w:rPr>
          <w:rFonts w:ascii="Arial" w:hAnsi="Arial" w:cs="Arial"/>
          <w:color w:val="000000" w:themeColor="text1"/>
          <w:sz w:val="22"/>
          <w:szCs w:val="22"/>
        </w:rPr>
        <w:t xml:space="preserve"> Biosciences, Illumina and Cell Design Labs. </w:t>
      </w:r>
      <w:bookmarkEnd w:id="950"/>
      <w:r w:rsidR="005D7DC0" w:rsidRPr="005D7DC0">
        <w:rPr>
          <w:rFonts w:ascii="Arial" w:hAnsi="Arial" w:cs="Arial"/>
          <w:color w:val="000000" w:themeColor="text1"/>
          <w:sz w:val="22"/>
          <w:szCs w:val="22"/>
        </w:rPr>
        <w:t xml:space="preserve">DBS. received honoraria/consulted for Pfizer, </w:t>
      </w:r>
      <w:proofErr w:type="spellStart"/>
      <w:r w:rsidR="005D7DC0" w:rsidRPr="005D7DC0">
        <w:rPr>
          <w:rFonts w:ascii="Arial" w:hAnsi="Arial" w:cs="Arial"/>
          <w:color w:val="000000" w:themeColor="text1"/>
          <w:sz w:val="22"/>
          <w:szCs w:val="22"/>
        </w:rPr>
        <w:t>Loxo</w:t>
      </w:r>
      <w:proofErr w:type="spellEnd"/>
      <w:r w:rsidR="005D7DC0" w:rsidRPr="005D7DC0">
        <w:rPr>
          <w:rFonts w:ascii="Arial" w:hAnsi="Arial" w:cs="Arial"/>
          <w:color w:val="000000" w:themeColor="text1"/>
          <w:sz w:val="22"/>
          <w:szCs w:val="22"/>
        </w:rPr>
        <w:t xml:space="preserve"> Oncology, Illumina, </w:t>
      </w:r>
      <w:proofErr w:type="spellStart"/>
      <w:r w:rsidR="005D7DC0" w:rsidRPr="005D7DC0">
        <w:rPr>
          <w:rFonts w:ascii="Arial" w:hAnsi="Arial" w:cs="Arial"/>
          <w:color w:val="000000" w:themeColor="text1"/>
          <w:sz w:val="22"/>
          <w:szCs w:val="22"/>
        </w:rPr>
        <w:t>Intezyne</w:t>
      </w:r>
      <w:proofErr w:type="spellEnd"/>
      <w:r w:rsidR="005D7DC0" w:rsidRPr="005D7DC0">
        <w:rPr>
          <w:rFonts w:ascii="Arial" w:hAnsi="Arial" w:cs="Arial"/>
          <w:color w:val="000000" w:themeColor="text1"/>
          <w:sz w:val="22"/>
          <w:szCs w:val="22"/>
        </w:rPr>
        <w:t xml:space="preserve"> and </w:t>
      </w:r>
      <w:proofErr w:type="spellStart"/>
      <w:r w:rsidR="005D7DC0" w:rsidRPr="005D7DC0">
        <w:rPr>
          <w:rFonts w:ascii="Arial" w:hAnsi="Arial" w:cs="Arial"/>
          <w:color w:val="000000" w:themeColor="text1"/>
          <w:sz w:val="22"/>
          <w:szCs w:val="22"/>
        </w:rPr>
        <w:t>Vivideon</w:t>
      </w:r>
      <w:proofErr w:type="spellEnd"/>
      <w:r w:rsidR="005D7DC0" w:rsidRPr="005D7DC0">
        <w:rPr>
          <w:rFonts w:ascii="Arial" w:hAnsi="Arial" w:cs="Arial"/>
          <w:color w:val="000000" w:themeColor="text1"/>
          <w:sz w:val="22"/>
          <w:szCs w:val="22"/>
        </w:rPr>
        <w:t xml:space="preserve"> </w:t>
      </w:r>
      <w:proofErr w:type="spellStart"/>
      <w:r w:rsidR="005D7DC0" w:rsidRPr="005D7DC0">
        <w:rPr>
          <w:rFonts w:ascii="Arial" w:hAnsi="Arial" w:cs="Arial"/>
          <w:color w:val="000000" w:themeColor="text1"/>
          <w:sz w:val="22"/>
          <w:szCs w:val="22"/>
        </w:rPr>
        <w:t>Therapuetics</w:t>
      </w:r>
      <w:proofErr w:type="spellEnd"/>
      <w:r w:rsidR="005D7DC0" w:rsidRPr="005D7DC0">
        <w:rPr>
          <w:rFonts w:ascii="Arial" w:hAnsi="Arial" w:cs="Arial"/>
          <w:color w:val="000000" w:themeColor="text1"/>
          <w:sz w:val="22"/>
          <w:szCs w:val="22"/>
        </w:rPr>
        <w:t xml:space="preserve">. </w:t>
      </w:r>
      <w:r w:rsidR="005779C2" w:rsidRPr="00CB7AF6">
        <w:rPr>
          <w:rFonts w:ascii="Arial" w:hAnsi="Arial" w:cs="Arial"/>
          <w:color w:val="000000" w:themeColor="text1"/>
          <w:sz w:val="22"/>
          <w:szCs w:val="22"/>
        </w:rPr>
        <w:t xml:space="preserve">JSR-F reports personal/consultancy fees from </w:t>
      </w:r>
      <w:proofErr w:type="spellStart"/>
      <w:r w:rsidR="005779C2" w:rsidRPr="00CB7AF6">
        <w:rPr>
          <w:rFonts w:ascii="Arial" w:hAnsi="Arial" w:cs="Arial"/>
          <w:color w:val="000000" w:themeColor="text1"/>
          <w:sz w:val="22"/>
          <w:szCs w:val="22"/>
        </w:rPr>
        <w:t>VolitionRx</w:t>
      </w:r>
      <w:proofErr w:type="spellEnd"/>
      <w:r w:rsidR="005779C2" w:rsidRPr="00CB7AF6">
        <w:rPr>
          <w:rFonts w:ascii="Arial" w:hAnsi="Arial" w:cs="Arial"/>
          <w:color w:val="000000" w:themeColor="text1"/>
          <w:sz w:val="22"/>
          <w:szCs w:val="22"/>
        </w:rPr>
        <w:t xml:space="preserve">, Page.AI, Goldman Sachs, Grail, Ventana Medical Systems, Roche, Genentech and </w:t>
      </w:r>
      <w:proofErr w:type="spellStart"/>
      <w:r w:rsidR="005779C2" w:rsidRPr="00CB7AF6">
        <w:rPr>
          <w:rFonts w:ascii="Arial" w:hAnsi="Arial" w:cs="Arial"/>
          <w:color w:val="000000" w:themeColor="text1"/>
          <w:sz w:val="22"/>
          <w:szCs w:val="22"/>
        </w:rPr>
        <w:t>Invicro</w:t>
      </w:r>
      <w:proofErr w:type="spellEnd"/>
      <w:r w:rsidR="005779C2" w:rsidRPr="00CB7AF6">
        <w:rPr>
          <w:rFonts w:ascii="Arial" w:hAnsi="Arial" w:cs="Arial"/>
          <w:color w:val="000000" w:themeColor="text1"/>
          <w:sz w:val="22"/>
          <w:szCs w:val="22"/>
        </w:rPr>
        <w:t xml:space="preserve">, outside the scope of the submitted work. </w:t>
      </w:r>
      <w:r w:rsidR="005779C2" w:rsidRPr="00CB7AF6">
        <w:rPr>
          <w:rFonts w:ascii="Arial" w:eastAsia="Arial" w:hAnsi="Arial" w:cs="Arial"/>
          <w:color w:val="000000" w:themeColor="text1"/>
          <w:sz w:val="22"/>
          <w:szCs w:val="22"/>
        </w:rPr>
        <w:t xml:space="preserve">BJ, EH, CH, OV, TM, SG, RVS, QL, LS, NE, JY, AWB, ML AS, HX, MPH, WFN, AMA </w:t>
      </w:r>
      <w:r w:rsidR="005779C2" w:rsidRPr="00CB7AF6">
        <w:rPr>
          <w:rFonts w:ascii="Arial" w:hAnsi="Arial" w:cs="Arial"/>
          <w:color w:val="000000" w:themeColor="text1"/>
          <w:sz w:val="22"/>
          <w:szCs w:val="22"/>
        </w:rPr>
        <w:t>are</w:t>
      </w:r>
      <w:r w:rsidR="005779C2">
        <w:rPr>
          <w:rFonts w:ascii="Arial" w:hAnsi="Arial" w:cs="Arial"/>
          <w:color w:val="000000" w:themeColor="text1"/>
          <w:sz w:val="22"/>
          <w:szCs w:val="22"/>
        </w:rPr>
        <w:t xml:space="preserve"> or were</w:t>
      </w:r>
      <w:r w:rsidR="005779C2" w:rsidRPr="00CB7AF6">
        <w:rPr>
          <w:rFonts w:ascii="Arial" w:hAnsi="Arial" w:cs="Arial"/>
          <w:color w:val="000000" w:themeColor="text1"/>
          <w:sz w:val="22"/>
          <w:szCs w:val="22"/>
        </w:rPr>
        <w:t xml:space="preserve"> GRAIL</w:t>
      </w:r>
      <w:r w:rsidR="005779C2">
        <w:rPr>
          <w:rFonts w:ascii="Arial" w:hAnsi="Arial" w:cs="Arial"/>
          <w:color w:val="000000" w:themeColor="text1"/>
          <w:sz w:val="22"/>
          <w:szCs w:val="22"/>
        </w:rPr>
        <w:t xml:space="preserve">, </w:t>
      </w:r>
      <w:r w:rsidR="005779C2">
        <w:rPr>
          <w:rFonts w:ascii="Arial" w:hAnsi="Arial" w:cs="Arial"/>
          <w:color w:val="000000" w:themeColor="text1"/>
          <w:sz w:val="22"/>
          <w:szCs w:val="22"/>
        </w:rPr>
        <w:lastRenderedPageBreak/>
        <w:t>Inc.</w:t>
      </w:r>
      <w:r w:rsidR="005779C2" w:rsidRPr="00CB7AF6">
        <w:rPr>
          <w:rFonts w:ascii="Arial" w:hAnsi="Arial" w:cs="Arial"/>
          <w:color w:val="000000" w:themeColor="text1"/>
          <w:sz w:val="22"/>
          <w:szCs w:val="22"/>
        </w:rPr>
        <w:t xml:space="preserve"> employees and hold stock and</w:t>
      </w:r>
      <w:r w:rsidR="005779C2">
        <w:rPr>
          <w:rFonts w:ascii="Arial" w:hAnsi="Arial" w:cs="Arial"/>
          <w:color w:val="000000" w:themeColor="text1"/>
          <w:sz w:val="22"/>
          <w:szCs w:val="22"/>
        </w:rPr>
        <w:t>/or</w:t>
      </w:r>
      <w:r w:rsidR="005779C2" w:rsidRPr="00CB7AF6">
        <w:rPr>
          <w:rFonts w:ascii="Arial" w:hAnsi="Arial" w:cs="Arial"/>
          <w:color w:val="000000" w:themeColor="text1"/>
          <w:sz w:val="22"/>
          <w:szCs w:val="22"/>
        </w:rPr>
        <w:t xml:space="preserve"> other ownership interests in GRAIL</w:t>
      </w:r>
      <w:r w:rsidR="005779C2">
        <w:rPr>
          <w:rFonts w:ascii="Arial" w:hAnsi="Arial" w:cs="Arial"/>
          <w:color w:val="000000" w:themeColor="text1"/>
          <w:sz w:val="22"/>
          <w:szCs w:val="22"/>
        </w:rPr>
        <w:t>, Inc</w:t>
      </w:r>
      <w:r w:rsidR="005779C2" w:rsidRPr="00CB7AF6">
        <w:rPr>
          <w:rFonts w:ascii="Arial" w:hAnsi="Arial" w:cs="Arial"/>
          <w:color w:val="000000" w:themeColor="text1"/>
          <w:sz w:val="22"/>
          <w:szCs w:val="22"/>
        </w:rPr>
        <w:t xml:space="preserve">. The other coauthors report no competing interests. </w:t>
      </w:r>
      <w:r w:rsidR="00AA6651">
        <w:rPr>
          <w:color w:val="000000" w:themeColor="text1"/>
          <w:sz w:val="24"/>
          <w:szCs w:val="24"/>
        </w:rPr>
        <w:br w:type="page"/>
      </w:r>
    </w:p>
    <w:p w14:paraId="43401762" w14:textId="27782D7F" w:rsidR="007C0779" w:rsidRPr="00AE24DE" w:rsidRDefault="004C10F5" w:rsidP="00AE24DE">
      <w:pPr>
        <w:pStyle w:val="Heading1"/>
        <w:jc w:val="left"/>
        <w:rPr>
          <w:color w:val="000000" w:themeColor="text1"/>
          <w:sz w:val="24"/>
          <w:szCs w:val="24"/>
        </w:rPr>
      </w:pPr>
      <w:r w:rsidRPr="00AE24DE">
        <w:rPr>
          <w:color w:val="000000" w:themeColor="text1"/>
          <w:sz w:val="24"/>
          <w:szCs w:val="24"/>
        </w:rPr>
        <w:lastRenderedPageBreak/>
        <w:t>Figures</w:t>
      </w:r>
    </w:p>
    <w:p w14:paraId="72811FFC" w14:textId="46355139" w:rsidR="00B62E94" w:rsidRPr="00CB7AF6" w:rsidRDefault="008C2D31" w:rsidP="00AE24DE">
      <w:pPr>
        <w:spacing w:line="480" w:lineRule="auto"/>
        <w:rPr>
          <w:rFonts w:ascii="Arial" w:eastAsia="Arial" w:hAnsi="Arial" w:cs="Arial"/>
          <w:color w:val="000000" w:themeColor="text1"/>
        </w:rPr>
      </w:pPr>
      <w:r>
        <w:rPr>
          <w:rFonts w:ascii="Arial" w:eastAsia="Arial" w:hAnsi="Arial" w:cs="Arial"/>
          <w:noProof/>
          <w:color w:val="000000" w:themeColor="text1"/>
        </w:rPr>
        <w:drawing>
          <wp:inline distT="0" distB="0" distL="0" distR="0" wp14:anchorId="0679E375" wp14:editId="4F5EBF8A">
            <wp:extent cx="5943323" cy="5519351"/>
            <wp:effectExtent l="0" t="0" r="63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1.png"/>
                    <pic:cNvPicPr/>
                  </pic:nvPicPr>
                  <pic:blipFill rotWithShape="1">
                    <a:blip r:embed="rId12" cstate="print">
                      <a:extLst>
                        <a:ext uri="{28A0092B-C50C-407E-A947-70E740481C1C}">
                          <a14:useLocalDpi xmlns:a14="http://schemas.microsoft.com/office/drawing/2010/main" val="0"/>
                        </a:ext>
                      </a:extLst>
                    </a:blip>
                    <a:srcRect t="13816" b="14424"/>
                    <a:stretch/>
                  </pic:blipFill>
                  <pic:spPr bwMode="auto">
                    <a:xfrm>
                      <a:off x="0" y="0"/>
                      <a:ext cx="5943600" cy="5519608"/>
                    </a:xfrm>
                    <a:prstGeom prst="rect">
                      <a:avLst/>
                    </a:prstGeom>
                    <a:ln>
                      <a:noFill/>
                    </a:ln>
                    <a:extLst>
                      <a:ext uri="{53640926-AAD7-44D8-BBD7-CCE9431645EC}">
                        <a14:shadowObscured xmlns:a14="http://schemas.microsoft.com/office/drawing/2010/main"/>
                      </a:ext>
                    </a:extLst>
                  </pic:spPr>
                </pic:pic>
              </a:graphicData>
            </a:graphic>
          </wp:inline>
        </w:drawing>
      </w:r>
    </w:p>
    <w:p w14:paraId="55085A0E" w14:textId="45F6F094" w:rsidR="007C0779" w:rsidRPr="004A2CD1" w:rsidRDefault="00E669C5"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1. Assay workflow and reproducibility.</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Tumor and cfDNA samples were collected from patients with metastatic breast (MBC), lung (NSCLC), and prostate (CRPC) cancers. Tumor and matched normal samples were sequenced using the MSK-IMPACT assay, while plasma and buffy coat samples from cancer patients and non-cancer controls from the San Diego Blood Bank underwent sequencing followed by </w:t>
      </w:r>
      <w:r w:rsidR="00343F81" w:rsidRPr="00CB7AF6">
        <w:rPr>
          <w:rFonts w:ascii="Arial" w:eastAsia="Arial" w:hAnsi="Arial" w:cs="Arial"/>
          <w:i/>
          <w:color w:val="000000" w:themeColor="text1"/>
          <w:sz w:val="22"/>
        </w:rPr>
        <w:t>de novo</w:t>
      </w:r>
      <w:r w:rsidR="00343F81" w:rsidRPr="00CB7AF6">
        <w:rPr>
          <w:rFonts w:ascii="Arial" w:eastAsia="Arial" w:hAnsi="Arial" w:cs="Arial"/>
          <w:color w:val="000000" w:themeColor="text1"/>
          <w:sz w:val="22"/>
        </w:rPr>
        <w:t xml:space="preserve"> assembly and mutation detection using the high-intensity targeted cfDNA assay by GRAIL, Inc (Menlo Park, CA) based on a bespoke joint-variant-calling pipeline. Tumor and cfDNA somatic variant detection results were </w:t>
      </w:r>
      <w:r w:rsidR="00343F81" w:rsidRPr="00CB7AF6">
        <w:rPr>
          <w:rFonts w:ascii="Arial" w:eastAsia="Arial" w:hAnsi="Arial" w:cs="Arial"/>
          <w:color w:val="000000" w:themeColor="text1"/>
          <w:sz w:val="22"/>
        </w:rPr>
        <w:lastRenderedPageBreak/>
        <w:t xml:space="preserve">unblinded for concordance analyses.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Comparison of variant allele fraction (VAF) measured using the targeted DNA assay (y-axis) and ddPCR (x-axis). cfDNA extracted from five cancer patients with canonical hotspot mutations were subjected to ddPCR. An aliquot of the same cfDNA isolate was used for targeted DNA assay using two versions of the protocol (V1 and V2). One sample lacking canonical hotspot mutation in the ddPCR measurements was excluded.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Comparison of allele fraction of variants detected using either of the two targeted DNA assay protocols in five patients. One MBC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patient was excluded from this analysis to avoid biased regression. Concordant mutation detection between the two replicates (triangles indicate biopsy-matched, circles indicate biopsy-unmatched variants) is enriched in allele fraction above limit of detection. The colors of the circles and triangles indicate whether the variants were detected in both replicates (blue), called in only one replicate (red), not called in one replicate due to low sample quality (yellow), or not called in one replicate due to filtering against WBC (green).</w:t>
      </w:r>
      <w:r w:rsidR="00343F81" w:rsidRPr="00CB7AF6">
        <w:rPr>
          <w:rFonts w:ascii="Arial" w:hAnsi="Arial" w:cs="Arial"/>
          <w:color w:val="000000" w:themeColor="text1"/>
        </w:rPr>
        <w:br w:type="page"/>
      </w:r>
    </w:p>
    <w:p w14:paraId="685A0C25" w14:textId="0325FD0D" w:rsidR="00B62E94" w:rsidRPr="00CB7AF6" w:rsidRDefault="008C2D31" w:rsidP="00AE24DE">
      <w:pPr>
        <w:rPr>
          <w:rFonts w:ascii="Arial" w:eastAsia="Arial" w:hAnsi="Arial" w:cs="Arial"/>
          <w:b/>
          <w:color w:val="000000" w:themeColor="text1"/>
          <w:sz w:val="22"/>
          <w:szCs w:val="22"/>
        </w:rPr>
      </w:pPr>
      <w:r>
        <w:rPr>
          <w:rFonts w:ascii="Arial" w:eastAsia="Arial" w:hAnsi="Arial" w:cs="Arial"/>
          <w:b/>
          <w:noProof/>
          <w:color w:val="000000" w:themeColor="text1"/>
          <w:sz w:val="22"/>
          <w:szCs w:val="22"/>
        </w:rPr>
        <w:lastRenderedPageBreak/>
        <w:drawing>
          <wp:inline distT="0" distB="0" distL="0" distR="0" wp14:anchorId="63698BC0" wp14:editId="192DB442">
            <wp:extent cx="5926845" cy="6944497"/>
            <wp:effectExtent l="0" t="0" r="444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2.png"/>
                    <pic:cNvPicPr/>
                  </pic:nvPicPr>
                  <pic:blipFill rotWithShape="1">
                    <a:blip r:embed="rId13" cstate="print">
                      <a:extLst>
                        <a:ext uri="{28A0092B-C50C-407E-A947-70E740481C1C}">
                          <a14:useLocalDpi xmlns:a14="http://schemas.microsoft.com/office/drawing/2010/main" val="0"/>
                        </a:ext>
                      </a:extLst>
                    </a:blip>
                    <a:srcRect l="2632" t="9255" r="3796" b="6025"/>
                    <a:stretch/>
                  </pic:blipFill>
                  <pic:spPr bwMode="auto">
                    <a:xfrm>
                      <a:off x="0" y="0"/>
                      <a:ext cx="5939436" cy="6959250"/>
                    </a:xfrm>
                    <a:prstGeom prst="rect">
                      <a:avLst/>
                    </a:prstGeom>
                    <a:ln>
                      <a:noFill/>
                    </a:ln>
                    <a:extLst>
                      <a:ext uri="{53640926-AAD7-44D8-BBD7-CCE9431645EC}">
                        <a14:shadowObscured xmlns:a14="http://schemas.microsoft.com/office/drawing/2010/main"/>
                      </a:ext>
                    </a:extLst>
                  </pic:spPr>
                </pic:pic>
              </a:graphicData>
            </a:graphic>
          </wp:inline>
        </w:drawing>
      </w:r>
    </w:p>
    <w:p w14:paraId="40F7A099" w14:textId="044B623F" w:rsidR="007C0779" w:rsidRPr="004A2CD1" w:rsidRDefault="00E669C5"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2. Concordance of cfDNA variants with tumor biopsy.</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Summary statistics of concordance between cfDNA and tumor biopsy assays for 124 patients with MBC (N = 39), NSCLC (N = 41), and CRPC (N = 44) cancer.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Frequency of genomic alterations in cfDNA of the same patients with MBC (top), NSCLC (middle), and CRPC (bottom) cancers. The genes </w:t>
      </w:r>
      <w:r w:rsidR="00343F81" w:rsidRPr="00CB7AF6">
        <w:rPr>
          <w:rFonts w:ascii="Arial" w:eastAsia="Arial" w:hAnsi="Arial" w:cs="Arial"/>
          <w:color w:val="000000" w:themeColor="text1"/>
          <w:sz w:val="22"/>
        </w:rPr>
        <w:lastRenderedPageBreak/>
        <w:t>were sorted by their frequency of alterations in the tumor. The colors indicate whether the alterations were biopsy-matched, detected in the tumor but below the threshold of the MSK-IMPACT assay (biopsy-</w:t>
      </w:r>
      <w:r w:rsidR="00520797" w:rsidRPr="00CB7AF6">
        <w:rPr>
          <w:rFonts w:ascii="Arial" w:eastAsia="Arial" w:hAnsi="Arial" w:cs="Arial"/>
          <w:color w:val="000000" w:themeColor="text1"/>
          <w:sz w:val="22"/>
        </w:rPr>
        <w:t>subthreshold</w:t>
      </w:r>
      <w:r w:rsidR="00343F81" w:rsidRPr="00CB7AF6">
        <w:rPr>
          <w:rFonts w:ascii="Arial" w:eastAsia="Arial" w:hAnsi="Arial" w:cs="Arial"/>
          <w:color w:val="000000" w:themeColor="text1"/>
          <w:sz w:val="22"/>
        </w:rPr>
        <w:t xml:space="preserve">), or were specific to cfDNA </w:t>
      </w:r>
      <w:r w:rsidR="00BF6D9E" w:rsidRPr="00CB7AF6">
        <w:rPr>
          <w:rFonts w:ascii="Arial" w:eastAsia="Arial" w:hAnsi="Arial" w:cs="Arial"/>
          <w:color w:val="000000" w:themeColor="text1"/>
          <w:sz w:val="22"/>
        </w:rPr>
        <w:t xml:space="preserve">i.e. </w:t>
      </w:r>
      <w:r w:rsidR="00343F81" w:rsidRPr="00CB7AF6">
        <w:rPr>
          <w:rFonts w:ascii="Arial" w:eastAsia="Arial" w:hAnsi="Arial" w:cs="Arial"/>
          <w:color w:val="000000" w:themeColor="text1"/>
          <w:sz w:val="22"/>
        </w:rPr>
        <w:t xml:space="preserve">variants of unknown source </w:t>
      </w:r>
      <w:r w:rsidR="00BF6D9E" w:rsidRPr="00CB7AF6">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Plasma variant allele fractions (VAF) of somatic variants sorted by the maximum VAF in control individuals.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d</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Upper panels depict plasma VAFs of somatic variants in MBC, NSCLC, and CRPC. The lower panels show the number of variants identified in each individual by MSK-IMPACT. Colors indicate whether alterations were biopsy-matched, biopsy</w:t>
      </w:r>
      <w:r w:rsidR="00B72BB1" w:rsidRPr="00CB7AF6">
        <w:rPr>
          <w:rFonts w:ascii="Arial" w:eastAsia="Arial" w:hAnsi="Arial" w:cs="Arial"/>
          <w:color w:val="000000" w:themeColor="text1"/>
          <w:sz w:val="22"/>
        </w:rPr>
        <w:t>-</w:t>
      </w:r>
      <w:r w:rsidR="00520797" w:rsidRPr="00CB7AF6">
        <w:rPr>
          <w:rFonts w:ascii="Arial" w:eastAsia="Arial" w:hAnsi="Arial" w:cs="Arial"/>
          <w:color w:val="000000" w:themeColor="text1"/>
          <w:sz w:val="22"/>
        </w:rPr>
        <w:t>subthreshold</w:t>
      </w:r>
      <w:r w:rsidR="00343F81" w:rsidRPr="00CB7AF6">
        <w:rPr>
          <w:rFonts w:ascii="Arial" w:eastAsia="Arial" w:hAnsi="Arial" w:cs="Arial"/>
          <w:color w:val="000000" w:themeColor="text1"/>
          <w:sz w:val="22"/>
        </w:rPr>
        <w:t xml:space="preserve">, detected in tumor only and not in cfDNA, or were 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e</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Increasing detection rate of tumor variants in cfDNA with clonality of mutations in the tumor biopsy. The box plot shows the proportion of tumor mutations from the MSK-IMPACT assay that were also detected in cfDNA of MBC, NSCLC, and CRPC patients, stratified by the cancer cell fraction (CCF) in the tumor. The error bars indicate the 95% binomial confidence intervals. The CCF was strongly associated with detection rate in cfDNA (</w:t>
      </w:r>
      <w:r w:rsidR="003B075E" w:rsidRPr="00CB7AF6">
        <w:rPr>
          <w:rFonts w:ascii="Arial" w:eastAsia="Arial" w:hAnsi="Arial" w:cs="Arial"/>
          <w:color w:val="000000" w:themeColor="text1"/>
          <w:sz w:val="22"/>
        </w:rPr>
        <w:t xml:space="preserve">all p values by cancer type </w:t>
      </w:r>
      <w:r w:rsidR="00343F81" w:rsidRPr="00CB7AF6">
        <w:rPr>
          <w:rFonts w:ascii="Arial" w:eastAsia="Arial" w:hAnsi="Arial" w:cs="Arial"/>
          <w:color w:val="000000" w:themeColor="text1"/>
          <w:sz w:val="22"/>
        </w:rPr>
        <w:t xml:space="preserve">&lt; 0.0001).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f</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Distribution of tumor derived cfDNA fraction estimates in MBC, NSCLC, and CRPC patients</w:t>
      </w:r>
      <w:r w:rsidR="003B075E" w:rsidRPr="00CB7AF6">
        <w:rPr>
          <w:rFonts w:ascii="Arial" w:eastAsia="Arial" w:hAnsi="Arial" w:cs="Arial"/>
          <w:color w:val="000000" w:themeColor="text1"/>
          <w:sz w:val="22"/>
        </w:rPr>
        <w:t xml:space="preserve"> (p = 0.0046)</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g</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Distribution of tumor derived cfDNA fraction estimates as a function of number of metastatic sites.</w:t>
      </w:r>
      <w:r w:rsidR="00343F81" w:rsidRPr="00CB7AF6">
        <w:rPr>
          <w:rFonts w:ascii="Arial" w:hAnsi="Arial" w:cs="Arial"/>
          <w:color w:val="000000" w:themeColor="text1"/>
        </w:rPr>
        <w:br w:type="page"/>
      </w:r>
    </w:p>
    <w:p w14:paraId="738206A8" w14:textId="68F4254D" w:rsidR="00B62E94" w:rsidRDefault="008C2D31" w:rsidP="00AE24DE">
      <w:pPr>
        <w:widowControl w:val="0"/>
        <w:pBdr>
          <w:top w:val="nil"/>
          <w:left w:val="nil"/>
          <w:bottom w:val="nil"/>
          <w:right w:val="nil"/>
          <w:between w:val="nil"/>
        </w:pBd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inline distT="0" distB="0" distL="0" distR="0" wp14:anchorId="7947EE5C" wp14:editId="28DCE0F4">
            <wp:extent cx="5939943" cy="4109944"/>
            <wp:effectExtent l="0" t="0" r="381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_3.png"/>
                    <pic:cNvPicPr/>
                  </pic:nvPicPr>
                  <pic:blipFill rotWithShape="1">
                    <a:blip r:embed="rId14" cstate="print">
                      <a:extLst>
                        <a:ext uri="{28A0092B-C50C-407E-A947-70E740481C1C}">
                          <a14:useLocalDpi xmlns:a14="http://schemas.microsoft.com/office/drawing/2010/main" val="0"/>
                        </a:ext>
                      </a:extLst>
                    </a:blip>
                    <a:srcRect l="3050" t="18207" b="29957"/>
                    <a:stretch/>
                  </pic:blipFill>
                  <pic:spPr bwMode="auto">
                    <a:xfrm>
                      <a:off x="0" y="0"/>
                      <a:ext cx="5948455" cy="4115833"/>
                    </a:xfrm>
                    <a:prstGeom prst="rect">
                      <a:avLst/>
                    </a:prstGeom>
                    <a:ln>
                      <a:noFill/>
                    </a:ln>
                    <a:extLst>
                      <a:ext uri="{53640926-AAD7-44D8-BBD7-CCE9431645EC}">
                        <a14:shadowObscured xmlns:a14="http://schemas.microsoft.com/office/drawing/2010/main"/>
                      </a:ext>
                    </a:extLst>
                  </pic:spPr>
                </pic:pic>
              </a:graphicData>
            </a:graphic>
          </wp:inline>
        </w:drawing>
      </w:r>
    </w:p>
    <w:p w14:paraId="33DD63CC" w14:textId="77777777" w:rsidR="00A26803" w:rsidRPr="00CB7AF6" w:rsidRDefault="00A26803" w:rsidP="00AE24DE">
      <w:pPr>
        <w:widowControl w:val="0"/>
        <w:pBdr>
          <w:top w:val="nil"/>
          <w:left w:val="nil"/>
          <w:bottom w:val="nil"/>
          <w:right w:val="nil"/>
          <w:between w:val="nil"/>
        </w:pBdr>
        <w:spacing w:line="480" w:lineRule="auto"/>
        <w:rPr>
          <w:rFonts w:ascii="Arial" w:eastAsia="Arial" w:hAnsi="Arial" w:cs="Arial"/>
          <w:color w:val="000000" w:themeColor="text1"/>
        </w:rPr>
      </w:pPr>
    </w:p>
    <w:p w14:paraId="48607123" w14:textId="2E182056" w:rsidR="007C0779" w:rsidRPr="00CB7AF6" w:rsidRDefault="00E669C5" w:rsidP="004A2CD1">
      <w:pPr>
        <w:widowControl w:val="0"/>
        <w:pBdr>
          <w:top w:val="nil"/>
          <w:left w:val="nil"/>
          <w:bottom w:val="nil"/>
          <w:right w:val="nil"/>
          <w:between w:val="nil"/>
        </w:pBd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Fig. </w:t>
      </w:r>
      <w:r w:rsidR="00343F81" w:rsidRPr="00CB7AF6">
        <w:rPr>
          <w:rFonts w:ascii="Arial" w:eastAsia="Arial" w:hAnsi="Arial" w:cs="Arial"/>
          <w:b/>
          <w:color w:val="000000" w:themeColor="text1"/>
          <w:sz w:val="22"/>
        </w:rPr>
        <w:t>3. Tumor mutational burden and mutational signatures derived from cfDNA targeted assay.</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Distribution of the somatic tumor mutation burden (TMB), defined as the number of nonsynonymous mutations per megabase (Mb), in tumor (x-axis) and cfDNA (y-axis). The vertical dashed line indicates the threshold for samples with a high TMB based on tumor biopsy (13.8 mutations/Mb) and the horizontal dashed line indicates the threshold for samples with a high TMB in cfDNA (22.7 mutations/Mb).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Venn diagrams showing the total number of mutations detected in cfDNA (red) and tumor (blue) and their overlap. The upper panel shows the distribution of mutations in the </w:t>
      </w:r>
      <w:r w:rsidR="001C4AAF">
        <w:rPr>
          <w:rFonts w:ascii="Arial" w:eastAsia="Arial" w:hAnsi="Arial" w:cs="Arial"/>
          <w:color w:val="000000" w:themeColor="text1"/>
          <w:sz w:val="22"/>
        </w:rPr>
        <w:t>10</w:t>
      </w:r>
      <w:r w:rsidR="00343F81" w:rsidRPr="00CB7AF6">
        <w:rPr>
          <w:rFonts w:ascii="Arial" w:eastAsia="Arial" w:hAnsi="Arial" w:cs="Arial"/>
          <w:color w:val="000000" w:themeColor="text1"/>
          <w:sz w:val="22"/>
        </w:rPr>
        <w:t xml:space="preserve">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cases (MBC N = 5, NSCLC N = 2, and CRPC N = 3</w:t>
      </w:r>
      <w:r w:rsidR="009D4EB4" w:rsidRPr="00CB7AF6">
        <w:rPr>
          <w:rFonts w:ascii="Arial" w:eastAsia="Arial" w:hAnsi="Arial" w:cs="Arial"/>
          <w:color w:val="000000" w:themeColor="text1"/>
          <w:sz w:val="22"/>
          <w:szCs w:val="22"/>
        </w:rPr>
        <w:t>),</w:t>
      </w:r>
      <w:r w:rsidR="00343F81" w:rsidRPr="00CB7AF6">
        <w:rPr>
          <w:rFonts w:ascii="Arial" w:eastAsia="Arial" w:hAnsi="Arial" w:cs="Arial"/>
          <w:color w:val="000000" w:themeColor="text1"/>
          <w:sz w:val="22"/>
        </w:rPr>
        <w:t xml:space="preserve"> while the lower panel shows the same in the remaining 114 patients (MBC N = 34, NSCLC N = 39, CRPC N = 41). The </w:t>
      </w:r>
      <w:r w:rsidR="001C4AAF">
        <w:rPr>
          <w:rFonts w:ascii="Arial" w:eastAsia="Arial" w:hAnsi="Arial" w:cs="Arial"/>
          <w:color w:val="000000" w:themeColor="text1"/>
          <w:sz w:val="22"/>
        </w:rPr>
        <w:t xml:space="preserve">10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cases account for 60% of total cfDNA variants and 75% of cfDNA-only variants (VUSo).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Bar charts displaying the fraction of </w:t>
      </w:r>
      <w:r w:rsidR="00343F81" w:rsidRPr="00CB7AF6">
        <w:rPr>
          <w:rFonts w:ascii="Arial" w:eastAsia="Arial" w:hAnsi="Arial" w:cs="Arial"/>
          <w:color w:val="000000" w:themeColor="text1"/>
          <w:sz w:val="22"/>
        </w:rPr>
        <w:lastRenderedPageBreak/>
        <w:t xml:space="preserve">mutational signatures in </w:t>
      </w:r>
      <w:r w:rsidR="00303111" w:rsidRPr="00CB7AF6">
        <w:rPr>
          <w:rFonts w:ascii="Arial" w:eastAsia="Arial" w:hAnsi="Arial" w:cs="Arial"/>
          <w:color w:val="000000" w:themeColor="text1"/>
          <w:sz w:val="22"/>
        </w:rPr>
        <w:t>the hypermutated</w:t>
      </w:r>
      <w:r w:rsidR="00343F81" w:rsidRPr="00CB7AF6">
        <w:rPr>
          <w:rFonts w:ascii="Arial" w:eastAsia="Arial" w:hAnsi="Arial" w:cs="Arial"/>
          <w:color w:val="000000" w:themeColor="text1"/>
          <w:sz w:val="22"/>
        </w:rPr>
        <w:t xml:space="preserve"> cases. The upper panel shows the Pearson correlation between the observed and expected 96 base substitutions profile. All the MBC cases and one of the CRPC cases demonstrated a dominant APOBEC signature.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d</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Microsatellite instability (MSI) scores obtained using a modified MSIsensor algorithm</w:t>
      </w:r>
      <w:r w:rsidR="00A26803"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A26803"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39</w:t>
      </w:r>
      <w:r w:rsidR="00A26803"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rPr>
        <w:t xml:space="preserve"> from the tumor (x-axis) and cfDNA (y-axis).</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e</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 55-year-old patient with castration- and enzalutamide-resistant prostate cancer displaying an MMR signature and high MSI score based on both cfDNA and tumor targeted sequencing data. Upon initiation of treatment on an anti-PD-L1 immunotherapy regimen, rapid tumor regression was observed. Line charts show relative tumor size based on Response Evaluation Criteria in Solid Tumors (RECIST v1.1) criteria and serum prostate-specific antigen (PSA) levels. CT images show the decreasing tumor size at indicated time points.</w:t>
      </w:r>
      <w:r w:rsidR="00343F81" w:rsidRPr="00CB7AF6">
        <w:rPr>
          <w:rFonts w:ascii="Arial" w:hAnsi="Arial" w:cs="Arial"/>
          <w:color w:val="000000" w:themeColor="text1"/>
        </w:rPr>
        <w:br w:type="page"/>
      </w:r>
      <w:r w:rsidR="007C47DB">
        <w:rPr>
          <w:rFonts w:ascii="Arial" w:eastAsia="Arial" w:hAnsi="Arial" w:cs="Arial"/>
          <w:noProof/>
          <w:color w:val="000000" w:themeColor="text1"/>
        </w:rPr>
        <w:lastRenderedPageBreak/>
        <w:drawing>
          <wp:inline distT="0" distB="0" distL="0" distR="0" wp14:anchorId="3117525A" wp14:editId="75E4AE22">
            <wp:extent cx="5886450" cy="828136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4.png"/>
                    <pic:cNvPicPr/>
                  </pic:nvPicPr>
                  <pic:blipFill rotWithShape="1">
                    <a:blip r:embed="rId15" cstate="print">
                      <a:extLst>
                        <a:ext uri="{28A0092B-C50C-407E-A947-70E740481C1C}">
                          <a14:useLocalDpi xmlns:a14="http://schemas.microsoft.com/office/drawing/2010/main" val="0"/>
                        </a:ext>
                      </a:extLst>
                    </a:blip>
                    <a:srcRect l="4167" r="3846"/>
                    <a:stretch/>
                  </pic:blipFill>
                  <pic:spPr bwMode="auto">
                    <a:xfrm>
                      <a:off x="0" y="0"/>
                      <a:ext cx="5886450" cy="828136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eastAsia="Arial" w:hAnsi="Arial" w:cs="Arial"/>
          <w:b/>
          <w:color w:val="000000" w:themeColor="text1"/>
          <w:sz w:val="22"/>
        </w:rPr>
        <w:lastRenderedPageBreak/>
        <w:t xml:space="preserve">Fig. </w:t>
      </w:r>
      <w:r w:rsidR="00343F81" w:rsidRPr="00CB7AF6">
        <w:rPr>
          <w:rFonts w:ascii="Arial" w:eastAsia="Arial" w:hAnsi="Arial" w:cs="Arial"/>
          <w:b/>
          <w:color w:val="000000" w:themeColor="text1"/>
          <w:sz w:val="22"/>
        </w:rPr>
        <w:t>4. Characterization of biological sources and composition of cfDNA variants.</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681C67" w:rsidRPr="00CB7AF6">
        <w:rPr>
          <w:rFonts w:ascii="Arial" w:eastAsia="Arial" w:hAnsi="Arial" w:cs="Arial"/>
          <w:color w:val="000000" w:themeColor="text1"/>
          <w:sz w:val="22"/>
        </w:rPr>
        <w:t xml:space="preserve"> Pie charts representing the distribution of cfDNA somatic mutations.</w:t>
      </w:r>
      <w:r w:rsidR="00BF6D9E" w:rsidRPr="00CB7AF6">
        <w:rPr>
          <w:rFonts w:ascii="Arial" w:eastAsia="Arial" w:hAnsi="Arial" w:cs="Arial"/>
          <w:color w:val="000000" w:themeColor="text1"/>
          <w:sz w:val="22"/>
        </w:rPr>
        <w:t xml:space="preserve"> </w:t>
      </w:r>
      <w:r w:rsidR="00681C67" w:rsidRPr="00CB7AF6">
        <w:rPr>
          <w:rFonts w:ascii="Arial" w:eastAsia="Arial" w:hAnsi="Arial" w:cs="Arial"/>
          <w:color w:val="000000" w:themeColor="text1"/>
          <w:sz w:val="22"/>
        </w:rPr>
        <w:t>The colors indicate WBC-matched, tumor biopsy-matched</w:t>
      </w:r>
      <w:r w:rsidR="00BF6D9E" w:rsidRPr="00CB7AF6">
        <w:rPr>
          <w:rFonts w:ascii="Arial" w:eastAsia="Arial" w:hAnsi="Arial" w:cs="Arial"/>
          <w:color w:val="000000" w:themeColor="text1"/>
          <w:sz w:val="22"/>
        </w:rPr>
        <w:t xml:space="preserve">, biopsy-subthreshold </w:t>
      </w:r>
      <w:r w:rsidR="00681C67" w:rsidRPr="00CB7AF6">
        <w:rPr>
          <w:rFonts w:ascii="Arial" w:eastAsia="Arial" w:hAnsi="Arial" w:cs="Arial"/>
          <w:color w:val="000000" w:themeColor="text1"/>
          <w:sz w:val="22"/>
        </w:rPr>
        <w:t xml:space="preserve">variants, and VUSo.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Bar plots showing the number of somatic variants detected in plasma cfDNA per megabase (Mb, y-axis) for each sample (x-axis) stratified by cancer status and biological sources and ordered by increasing number of somatic WBC-matched variants. The panels show control samples (top left) and patients with MBC (top right), NSCLC (bottom left) and CRPC (bottom right) cancers. The colors</w:t>
      </w:r>
      <w:r w:rsidR="00BF6D9E" w:rsidRPr="00CB7AF6">
        <w:rPr>
          <w:rFonts w:ascii="Arial" w:eastAsia="Arial" w:hAnsi="Arial" w:cs="Arial"/>
          <w:color w:val="000000" w:themeColor="text1"/>
          <w:sz w:val="22"/>
        </w:rPr>
        <w:t xml:space="preserve"> are indicated in </w:t>
      </w:r>
      <w:r w:rsidR="008C2D31">
        <w:rPr>
          <w:rFonts w:ascii="Arial" w:eastAsia="Arial" w:hAnsi="Arial" w:cs="Arial"/>
          <w:color w:val="000000" w:themeColor="text1"/>
          <w:sz w:val="22"/>
        </w:rPr>
        <w:t>(a)</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Association between age and number of </w:t>
      </w:r>
      <w:r w:rsidR="001F241F" w:rsidRPr="00CB7AF6">
        <w:rPr>
          <w:rFonts w:ascii="Arial" w:eastAsia="Arial" w:hAnsi="Arial" w:cs="Arial"/>
          <w:color w:val="000000" w:themeColor="text1"/>
          <w:sz w:val="22"/>
        </w:rPr>
        <w:t xml:space="preserve">cfDNA </w:t>
      </w:r>
      <w:r w:rsidR="00343F81" w:rsidRPr="00CB7AF6">
        <w:rPr>
          <w:rFonts w:ascii="Arial" w:eastAsia="Arial" w:hAnsi="Arial" w:cs="Arial"/>
          <w:color w:val="000000" w:themeColor="text1"/>
          <w:sz w:val="22"/>
        </w:rPr>
        <w:t xml:space="preserve">variants </w:t>
      </w:r>
      <w:r w:rsidR="001F241F" w:rsidRPr="00CB7AF6">
        <w:rPr>
          <w:rFonts w:ascii="Arial" w:eastAsia="Arial" w:hAnsi="Arial" w:cs="Arial"/>
          <w:color w:val="000000" w:themeColor="text1"/>
          <w:sz w:val="22"/>
        </w:rPr>
        <w:t>categorized as WBC-matched, VUSo,</w:t>
      </w:r>
      <w:r w:rsidR="00343F81" w:rsidRPr="00CB7AF6">
        <w:rPr>
          <w:rFonts w:ascii="Arial" w:eastAsia="Arial" w:hAnsi="Arial" w:cs="Arial"/>
          <w:color w:val="000000" w:themeColor="text1"/>
          <w:sz w:val="22"/>
        </w:rPr>
        <w:t xml:space="preserve"> tumor biopsy-matched and </w:t>
      </w:r>
      <w:r w:rsidR="001F241F" w:rsidRPr="00CB7AF6">
        <w:rPr>
          <w:rFonts w:ascii="Arial" w:eastAsia="Arial" w:hAnsi="Arial" w:cs="Arial"/>
          <w:color w:val="000000" w:themeColor="text1"/>
          <w:sz w:val="22"/>
        </w:rPr>
        <w:t>biopsy-subthre</w:t>
      </w:r>
      <w:r w:rsidR="00BF6D9E" w:rsidRPr="00CB7AF6">
        <w:rPr>
          <w:rFonts w:ascii="Arial" w:eastAsia="Arial" w:hAnsi="Arial" w:cs="Arial"/>
          <w:color w:val="000000" w:themeColor="text1"/>
          <w:sz w:val="22"/>
        </w:rPr>
        <w:t>s</w:t>
      </w:r>
      <w:r w:rsidR="001F241F" w:rsidRPr="00CB7AF6">
        <w:rPr>
          <w:rFonts w:ascii="Arial" w:eastAsia="Arial" w:hAnsi="Arial" w:cs="Arial"/>
          <w:color w:val="000000" w:themeColor="text1"/>
          <w:sz w:val="22"/>
        </w:rPr>
        <w:t>hold.</w:t>
      </w:r>
      <w:r w:rsidR="00343F81" w:rsidRPr="00CB7AF6">
        <w:rPr>
          <w:rFonts w:ascii="Arial" w:eastAsia="Arial" w:hAnsi="Arial" w:cs="Arial"/>
          <w:color w:val="000000" w:themeColor="text1"/>
          <w:sz w:val="22"/>
        </w:rPr>
        <w:t xml:space="preserve"> In all panels, blue indicates control samples, </w:t>
      </w:r>
      <w:r w:rsidR="009D4EB4" w:rsidRPr="00CB7AF6">
        <w:rPr>
          <w:rFonts w:ascii="Arial" w:eastAsia="Arial" w:hAnsi="Arial" w:cs="Arial"/>
          <w:color w:val="000000" w:themeColor="text1"/>
          <w:sz w:val="22"/>
          <w:szCs w:val="22"/>
        </w:rPr>
        <w:t xml:space="preserve">and </w:t>
      </w:r>
      <w:r w:rsidR="00343F81" w:rsidRPr="00CB7AF6">
        <w:rPr>
          <w:rFonts w:ascii="Arial" w:eastAsia="Arial" w:hAnsi="Arial" w:cs="Arial"/>
          <w:color w:val="000000" w:themeColor="text1"/>
          <w:sz w:val="22"/>
        </w:rPr>
        <w:t xml:space="preserve">yellow indicates cancer samples. The x-axis indicates age, and the y-axis describes the number of somatic cfDNA variants per Mb.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d</w:t>
      </w:r>
      <w:r w:rsidR="008C2D31">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w:t>
      </w:r>
      <w:r w:rsidR="001F241F" w:rsidRPr="00CB7AF6">
        <w:rPr>
          <w:rFonts w:ascii="Arial" w:eastAsia="Arial" w:hAnsi="Arial" w:cs="Arial"/>
          <w:color w:val="000000" w:themeColor="text1"/>
          <w:sz w:val="22"/>
        </w:rPr>
        <w:t>Top mutated genes carrying WBC-matched variants for each cohort.</w:t>
      </w:r>
      <w:r w:rsidR="00681C67" w:rsidRPr="00CB7AF6">
        <w:rPr>
          <w:rFonts w:ascii="Arial" w:eastAsia="Arial" w:hAnsi="Arial" w:cs="Arial"/>
          <w:color w:val="000000" w:themeColor="text1"/>
          <w:sz w:val="22"/>
        </w:rPr>
        <w:t xml:space="preserve"> </w:t>
      </w:r>
      <w:r w:rsidR="001F241F" w:rsidRPr="00CB7AF6">
        <w:rPr>
          <w:rFonts w:ascii="Arial" w:eastAsia="Arial" w:hAnsi="Arial" w:cs="Arial"/>
          <w:color w:val="000000" w:themeColor="text1"/>
          <w:sz w:val="22"/>
        </w:rPr>
        <w:t xml:space="preserve">The number in the cells indicate the overall number of variants for each gene in the corresponding cohort.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e</w:t>
      </w:r>
      <w:r w:rsidR="008C2D31">
        <w:rPr>
          <w:rFonts w:ascii="Arial" w:eastAsia="Arial" w:hAnsi="Arial" w:cs="Arial"/>
          <w:color w:val="000000" w:themeColor="text1"/>
          <w:sz w:val="22"/>
        </w:rPr>
        <w:t>)</w:t>
      </w:r>
      <w:r w:rsidR="006055CC" w:rsidRPr="00CB7AF6">
        <w:rPr>
          <w:rFonts w:ascii="Arial" w:eastAsia="Arial" w:hAnsi="Arial" w:cs="Arial"/>
          <w:color w:val="000000" w:themeColor="text1"/>
          <w:sz w:val="22"/>
        </w:rPr>
        <w:t xml:space="preserve"> Posterior distribution of variant allele fractions (VAF). The scatter plot shows the correlation in VAFs of somatic mutations detected in cfDNA and WBC using the targeted DNA assay and color coded according to source of origin. The diagonal represents the line </w:t>
      </w:r>
      <w:r w:rsidR="006055CC" w:rsidRPr="00CB7AF6">
        <w:rPr>
          <w:rFonts w:ascii="Arial" w:eastAsia="Arial" w:hAnsi="Arial" w:cs="Arial"/>
          <w:i/>
          <w:color w:val="000000" w:themeColor="text1"/>
          <w:sz w:val="22"/>
        </w:rPr>
        <w:t>y</w:t>
      </w:r>
      <w:r w:rsidR="006055CC" w:rsidRPr="00CB7AF6">
        <w:rPr>
          <w:rFonts w:ascii="Arial" w:eastAsia="Arial" w:hAnsi="Arial" w:cs="Arial"/>
          <w:color w:val="000000" w:themeColor="text1"/>
          <w:sz w:val="22"/>
        </w:rPr>
        <w:t xml:space="preserve"> = </w:t>
      </w:r>
      <w:r w:rsidR="006055CC" w:rsidRPr="00CB7AF6">
        <w:rPr>
          <w:rFonts w:ascii="Arial" w:eastAsia="Arial" w:hAnsi="Arial" w:cs="Arial"/>
          <w:i/>
          <w:color w:val="000000" w:themeColor="text1"/>
          <w:sz w:val="22"/>
        </w:rPr>
        <w:t>x</w:t>
      </w:r>
      <w:r w:rsidR="006055CC" w:rsidRPr="00CB7AF6">
        <w:rPr>
          <w:rFonts w:ascii="Arial" w:eastAsia="Arial" w:hAnsi="Arial" w:cs="Arial"/>
          <w:color w:val="000000" w:themeColor="text1"/>
          <w:sz w:val="22"/>
        </w:rPr>
        <w:t>.</w:t>
      </w:r>
    </w:p>
    <w:p w14:paraId="36E12C13" w14:textId="77777777" w:rsidR="003F3370" w:rsidRPr="00CB7AF6" w:rsidRDefault="003F3370" w:rsidP="00AE24DE">
      <w:pPr>
        <w:rPr>
          <w:rFonts w:ascii="Arial" w:eastAsia="Arial" w:hAnsi="Arial" w:cs="Arial"/>
          <w:color w:val="000000" w:themeColor="text1"/>
          <w:sz w:val="22"/>
        </w:rPr>
      </w:pPr>
      <w:r w:rsidRPr="00CB7AF6">
        <w:rPr>
          <w:rFonts w:ascii="Arial" w:eastAsia="Arial" w:hAnsi="Arial" w:cs="Arial"/>
          <w:color w:val="000000" w:themeColor="text1"/>
        </w:rPr>
        <w:br w:type="page"/>
      </w:r>
    </w:p>
    <w:p w14:paraId="101EDA20" w14:textId="12A55A83" w:rsidR="00B62E94" w:rsidRPr="00CB7AF6" w:rsidRDefault="007C47DB" w:rsidP="00AE24DE">
      <w:pPr>
        <w:spacing w:line="480" w:lineRule="auto"/>
        <w:rPr>
          <w:rFonts w:ascii="Arial" w:hAnsi="Arial" w:cs="Arial"/>
          <w:color w:val="000000" w:themeColor="text1"/>
        </w:rPr>
      </w:pPr>
      <w:r>
        <w:rPr>
          <w:rFonts w:ascii="Arial" w:hAnsi="Arial" w:cs="Arial"/>
          <w:noProof/>
          <w:color w:val="000000" w:themeColor="text1"/>
        </w:rPr>
        <w:lastRenderedPageBreak/>
        <w:drawing>
          <wp:anchor distT="0" distB="0" distL="114300" distR="114300" simplePos="0" relativeHeight="251692032" behindDoc="0" locked="0" layoutInCell="1" allowOverlap="1" wp14:anchorId="6C8DFED3" wp14:editId="7B484545">
            <wp:simplePos x="0" y="0"/>
            <wp:positionH relativeFrom="column">
              <wp:posOffset>0</wp:posOffset>
            </wp:positionH>
            <wp:positionV relativeFrom="paragraph">
              <wp:posOffset>0</wp:posOffset>
            </wp:positionV>
            <wp:extent cx="5908888" cy="4101310"/>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_5.png"/>
                    <pic:cNvPicPr/>
                  </pic:nvPicPr>
                  <pic:blipFill rotWithShape="1">
                    <a:blip r:embed="rId16" cstate="print">
                      <a:extLst>
                        <a:ext uri="{28A0092B-C50C-407E-A947-70E740481C1C}">
                          <a14:useLocalDpi xmlns:a14="http://schemas.microsoft.com/office/drawing/2010/main" val="0"/>
                        </a:ext>
                      </a:extLst>
                    </a:blip>
                    <a:srcRect l="3189" t="24311" r="2958" b="25351"/>
                    <a:stretch/>
                  </pic:blipFill>
                  <pic:spPr bwMode="auto">
                    <a:xfrm>
                      <a:off x="0" y="0"/>
                      <a:ext cx="5908888" cy="4101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722DD8" w14:textId="7017DCEE" w:rsidR="00C40281" w:rsidRPr="00CB7AF6" w:rsidRDefault="00E669C5"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Fig. </w:t>
      </w:r>
      <w:r w:rsidR="00FF49FB" w:rsidRPr="00CB7AF6">
        <w:rPr>
          <w:rFonts w:ascii="Arial" w:eastAsia="Arial" w:hAnsi="Arial" w:cs="Arial"/>
          <w:b/>
          <w:color w:val="000000" w:themeColor="text1"/>
          <w:sz w:val="22"/>
        </w:rPr>
        <w:t>5</w:t>
      </w:r>
      <w:r w:rsidR="003F3370" w:rsidRPr="00CB7AF6">
        <w:rPr>
          <w:rFonts w:ascii="Arial" w:eastAsia="Arial" w:hAnsi="Arial" w:cs="Arial"/>
          <w:b/>
          <w:color w:val="000000" w:themeColor="text1"/>
          <w:sz w:val="22"/>
        </w:rPr>
        <w:t xml:space="preserve">. Characterization of WBC variants.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Direct analysis of somatic variants in WBC. The upper bar plot shows the number of somatic variants detected across 1.1 Mb of genome grouped by age category and ordered by increasing mutational burden. Cancer patients are displayed in yellow while control individuals are represented in blue. The lighter shade indicates WBC-only variants while the darker shade indicates somatic variants also found in the matched plasma cfDNA. The bottom panel shows the variant allele fractions (VAFs) of all somatic variants in 15 canonical genes involved in clonal hematopoiesis (CH) together with the variant occurring at maximal VAF in WBC.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Stacked bar plot showing the percentage of cancer patients and control individuals harboring a mutation with maximal VAF in a given CH gene. </w:t>
      </w:r>
      <w:r w:rsidR="003F3370" w:rsidRPr="00CB7AF6">
        <w:rPr>
          <w:rFonts w:ascii="Arial" w:eastAsia="Arial" w:hAnsi="Arial" w:cs="Arial"/>
          <w:color w:val="000000" w:themeColor="text1"/>
          <w:sz w:val="22"/>
        </w:rPr>
        <w:t xml:space="preserve">* indicates p = 0.015 and ** indicates p = 0.0072.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c</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Frequency of mutations in CH genes </w:t>
      </w:r>
      <w:ins w:id="951" w:author="Reis-Filho, Jorge S./Pathology" w:date="2019-07-13T15:14:00Z">
        <w:r w:rsidR="00876B4A" w:rsidRPr="00876B4A">
          <w:rPr>
            <w:rFonts w:ascii="Arial" w:eastAsia="Arial" w:hAnsi="Arial" w:cs="Arial"/>
            <w:color w:val="0033CC"/>
            <w:sz w:val="22"/>
            <w:rPrChange w:id="952" w:author="Reis-Filho, Jorge S./Pathology" w:date="2019-07-13T15:15:00Z">
              <w:rPr>
                <w:rFonts w:ascii="Arial" w:eastAsia="Arial" w:hAnsi="Arial" w:cs="Arial"/>
                <w:color w:val="000000" w:themeColor="text1"/>
                <w:sz w:val="22"/>
              </w:rPr>
            </w:rPrChange>
          </w:rPr>
          <w:t xml:space="preserve">(percentages </w:t>
        </w:r>
      </w:ins>
      <w:ins w:id="953" w:author="Reis-Filho, Jorge S./Pathology" w:date="2019-07-13T15:15:00Z">
        <w:r w:rsidR="00876B4A" w:rsidRPr="00876B4A">
          <w:rPr>
            <w:rFonts w:ascii="Arial" w:eastAsia="Arial" w:hAnsi="Arial" w:cs="Arial"/>
            <w:color w:val="0033CC"/>
            <w:sz w:val="22"/>
            <w:rPrChange w:id="954" w:author="Reis-Filho, Jorge S./Pathology" w:date="2019-07-13T15:15:00Z">
              <w:rPr>
                <w:rFonts w:ascii="Arial" w:eastAsia="Arial" w:hAnsi="Arial" w:cs="Arial"/>
                <w:color w:val="000000" w:themeColor="text1"/>
                <w:sz w:val="22"/>
              </w:rPr>
            </w:rPrChange>
          </w:rPr>
          <w:t>for each category)</w:t>
        </w:r>
        <w:r w:rsidR="00876B4A">
          <w:rPr>
            <w:rFonts w:ascii="Arial" w:eastAsia="Arial" w:hAnsi="Arial" w:cs="Arial"/>
            <w:color w:val="000000" w:themeColor="text1"/>
            <w:sz w:val="22"/>
          </w:rPr>
          <w:t xml:space="preserve"> </w:t>
        </w:r>
      </w:ins>
      <w:r w:rsidR="00343F81" w:rsidRPr="00CB7AF6">
        <w:rPr>
          <w:rFonts w:ascii="Arial" w:eastAsia="Arial" w:hAnsi="Arial" w:cs="Arial"/>
          <w:color w:val="000000" w:themeColor="text1"/>
          <w:sz w:val="22"/>
        </w:rPr>
        <w:t xml:space="preserve">colored according to the percentage of truncating mutations including: frame-shifting indel, nonsense and nonstop mutations, relative to single nucleotide </w:t>
      </w:r>
      <w:r w:rsidR="00343F81" w:rsidRPr="00CB7AF6">
        <w:rPr>
          <w:rFonts w:ascii="Arial" w:eastAsia="Arial" w:hAnsi="Arial" w:cs="Arial"/>
          <w:color w:val="000000" w:themeColor="text1"/>
          <w:sz w:val="22"/>
        </w:rPr>
        <w:lastRenderedPageBreak/>
        <w:t xml:space="preserve">mutations. </w:t>
      </w:r>
      <w:ins w:id="955" w:author="Reis-Filho, Jorge S./Pathology" w:date="2019-07-13T15:13:00Z">
        <w:r w:rsidR="00876B4A" w:rsidRPr="00876B4A">
          <w:rPr>
            <w:rFonts w:ascii="Arial" w:eastAsia="Arial" w:hAnsi="Arial" w:cs="Arial"/>
            <w:color w:val="0033CC"/>
            <w:sz w:val="22"/>
            <w:szCs w:val="22"/>
            <w:rPrChange w:id="956" w:author="Reis-Filho, Jorge S./Pathology" w:date="2019-07-13T15:15:00Z">
              <w:rPr>
                <w:rFonts w:ascii="Arial" w:eastAsia="Arial" w:hAnsi="Arial" w:cs="Arial"/>
                <w:color w:val="000000" w:themeColor="text1"/>
                <w:sz w:val="22"/>
              </w:rPr>
            </w:rPrChange>
          </w:rPr>
          <w:t xml:space="preserve">Note that for </w:t>
        </w:r>
        <w:r w:rsidR="00876B4A" w:rsidRPr="00876B4A">
          <w:rPr>
            <w:rFonts w:ascii="Arial" w:eastAsia="Arial" w:hAnsi="Arial" w:cs="Arial"/>
            <w:color w:val="0033CC"/>
            <w:sz w:val="22"/>
            <w:szCs w:val="22"/>
            <w:rPrChange w:id="957" w:author="Reis-Filho, Jorge S./Pathology" w:date="2019-07-13T15:15:00Z">
              <w:rPr>
                <w:rFonts w:ascii="Arial" w:eastAsia="Arial" w:hAnsi="Arial" w:cs="Arial"/>
                <w:color w:val="0033CC"/>
              </w:rPr>
            </w:rPrChange>
          </w:rPr>
          <w:t>some of the</w:t>
        </w:r>
      </w:ins>
      <w:ins w:id="958" w:author="Reis-Filho, Jorge S./Pathology" w:date="2019-07-13T15:15:00Z">
        <w:r w:rsidR="00876B4A">
          <w:rPr>
            <w:rFonts w:ascii="Arial" w:eastAsia="Arial" w:hAnsi="Arial" w:cs="Arial"/>
            <w:color w:val="0033CC"/>
            <w:sz w:val="22"/>
            <w:szCs w:val="22"/>
          </w:rPr>
          <w:t>se</w:t>
        </w:r>
      </w:ins>
      <w:ins w:id="959" w:author="Reis-Filho, Jorge S./Pathology" w:date="2019-07-13T15:13:00Z">
        <w:r w:rsidR="00876B4A" w:rsidRPr="00876B4A">
          <w:rPr>
            <w:rFonts w:ascii="Arial" w:eastAsia="Arial" w:hAnsi="Arial" w:cs="Arial"/>
            <w:color w:val="0033CC"/>
            <w:sz w:val="22"/>
            <w:szCs w:val="22"/>
            <w:rPrChange w:id="960" w:author="Reis-Filho, Jorge S./Pathology" w:date="2019-07-13T15:15:00Z">
              <w:rPr>
                <w:rFonts w:ascii="Arial" w:eastAsia="Arial" w:hAnsi="Arial" w:cs="Arial"/>
                <w:color w:val="0033CC"/>
              </w:rPr>
            </w:rPrChange>
          </w:rPr>
          <w:t xml:space="preserve"> </w:t>
        </w:r>
      </w:ins>
      <w:ins w:id="961" w:author="Reis-Filho, Jorge S./Pathology" w:date="2019-07-13T15:15:00Z">
        <w:r w:rsidR="00876B4A">
          <w:rPr>
            <w:rFonts w:ascii="Arial" w:eastAsia="Arial" w:hAnsi="Arial" w:cs="Arial"/>
            <w:color w:val="0033CC"/>
            <w:sz w:val="22"/>
            <w:szCs w:val="22"/>
          </w:rPr>
          <w:t>patients</w:t>
        </w:r>
      </w:ins>
      <w:ins w:id="962" w:author="Reis-Filho, Jorge S./Pathology" w:date="2019-07-13T15:16:00Z">
        <w:r w:rsidR="00876B4A">
          <w:rPr>
            <w:rFonts w:ascii="Arial" w:eastAsia="Arial" w:hAnsi="Arial" w:cs="Arial"/>
            <w:color w:val="0033CC"/>
            <w:sz w:val="22"/>
            <w:szCs w:val="22"/>
          </w:rPr>
          <w:t>,</w:t>
        </w:r>
      </w:ins>
      <w:ins w:id="963" w:author="Reis-Filho, Jorge S./Pathology" w:date="2019-07-13T15:15:00Z">
        <w:r w:rsidR="00876B4A">
          <w:rPr>
            <w:rFonts w:ascii="Arial" w:eastAsia="Arial" w:hAnsi="Arial" w:cs="Arial"/>
            <w:color w:val="0033CC"/>
            <w:sz w:val="22"/>
            <w:szCs w:val="22"/>
          </w:rPr>
          <w:t xml:space="preserve"> </w:t>
        </w:r>
      </w:ins>
      <w:ins w:id="964" w:author="Reis-Filho, Jorge S./Pathology" w:date="2019-07-13T15:16:00Z">
        <w:r w:rsidR="00876B4A" w:rsidRPr="009C3945">
          <w:rPr>
            <w:rFonts w:ascii="Arial" w:eastAsia="Arial" w:hAnsi="Arial" w:cs="Arial"/>
            <w:color w:val="0033CC"/>
            <w:sz w:val="22"/>
            <w:szCs w:val="22"/>
          </w:rPr>
          <w:t xml:space="preserve">≥1 </w:t>
        </w:r>
        <w:proofErr w:type="gramStart"/>
        <w:r w:rsidR="00876B4A" w:rsidRPr="009C3945">
          <w:rPr>
            <w:rFonts w:ascii="Arial" w:eastAsia="Arial" w:hAnsi="Arial" w:cs="Arial"/>
            <w:color w:val="0033CC"/>
            <w:sz w:val="22"/>
            <w:szCs w:val="22"/>
          </w:rPr>
          <w:t>variants</w:t>
        </w:r>
        <w:proofErr w:type="gramEnd"/>
        <w:r w:rsidR="00876B4A" w:rsidRPr="009C3945">
          <w:rPr>
            <w:rFonts w:ascii="Arial" w:eastAsia="Arial" w:hAnsi="Arial" w:cs="Arial"/>
            <w:color w:val="0033CC"/>
            <w:sz w:val="22"/>
            <w:szCs w:val="22"/>
          </w:rPr>
          <w:t xml:space="preserve"> </w:t>
        </w:r>
        <w:r w:rsidR="00876B4A">
          <w:rPr>
            <w:rFonts w:ascii="Arial" w:eastAsia="Arial" w:hAnsi="Arial" w:cs="Arial"/>
            <w:color w:val="0033CC"/>
            <w:sz w:val="22"/>
            <w:szCs w:val="22"/>
          </w:rPr>
          <w:t xml:space="preserve">affecting some of the canonical CH genes </w:t>
        </w:r>
      </w:ins>
      <w:ins w:id="965" w:author="Reis-Filho, Jorge S./Pathology" w:date="2019-07-13T15:13:00Z">
        <w:r w:rsidR="00876B4A" w:rsidRPr="00876B4A">
          <w:rPr>
            <w:rFonts w:ascii="Arial" w:eastAsia="Arial" w:hAnsi="Arial" w:cs="Arial"/>
            <w:color w:val="0033CC"/>
            <w:sz w:val="22"/>
            <w:szCs w:val="22"/>
            <w:rPrChange w:id="966" w:author="Reis-Filho, Jorge S./Pathology" w:date="2019-07-13T15:15:00Z">
              <w:rPr>
                <w:rFonts w:ascii="Arial" w:eastAsia="Arial" w:hAnsi="Arial" w:cs="Arial"/>
                <w:color w:val="0033CC"/>
              </w:rPr>
            </w:rPrChange>
          </w:rPr>
          <w:t xml:space="preserve">(e.g. </w:t>
        </w:r>
        <w:r w:rsidR="00876B4A" w:rsidRPr="00876B4A">
          <w:rPr>
            <w:rFonts w:ascii="Arial" w:eastAsia="Arial" w:hAnsi="Arial" w:cs="Arial"/>
            <w:i/>
            <w:color w:val="0033CC"/>
            <w:sz w:val="22"/>
            <w:szCs w:val="22"/>
            <w:rPrChange w:id="967" w:author="Reis-Filho, Jorge S./Pathology" w:date="2019-07-13T15:15:00Z">
              <w:rPr>
                <w:rFonts w:ascii="Arial" w:eastAsia="Arial" w:hAnsi="Arial" w:cs="Arial"/>
                <w:i/>
                <w:color w:val="0033CC"/>
              </w:rPr>
            </w:rPrChange>
          </w:rPr>
          <w:t>DNMT3A</w:t>
        </w:r>
        <w:r w:rsidR="00876B4A" w:rsidRPr="00876B4A">
          <w:rPr>
            <w:rFonts w:ascii="Arial" w:eastAsia="Arial" w:hAnsi="Arial" w:cs="Arial"/>
            <w:color w:val="0033CC"/>
            <w:sz w:val="22"/>
            <w:szCs w:val="22"/>
            <w:rPrChange w:id="968" w:author="Reis-Filho, Jorge S./Pathology" w:date="2019-07-13T15:15:00Z">
              <w:rPr>
                <w:rFonts w:ascii="Arial" w:eastAsia="Arial" w:hAnsi="Arial" w:cs="Arial"/>
                <w:color w:val="0033CC"/>
              </w:rPr>
            </w:rPrChange>
          </w:rPr>
          <w:t xml:space="preserve">, </w:t>
        </w:r>
        <w:r w:rsidR="00876B4A" w:rsidRPr="00876B4A">
          <w:rPr>
            <w:rFonts w:ascii="Arial" w:eastAsia="Arial" w:hAnsi="Arial" w:cs="Arial"/>
            <w:i/>
            <w:color w:val="0033CC"/>
            <w:sz w:val="22"/>
            <w:szCs w:val="22"/>
            <w:rPrChange w:id="969" w:author="Reis-Filho, Jorge S./Pathology" w:date="2019-07-13T15:15:00Z">
              <w:rPr>
                <w:rFonts w:ascii="Arial" w:eastAsia="Arial" w:hAnsi="Arial" w:cs="Arial"/>
                <w:i/>
                <w:color w:val="0033CC"/>
              </w:rPr>
            </w:rPrChange>
          </w:rPr>
          <w:t>TET2</w:t>
        </w:r>
        <w:r w:rsidR="00876B4A" w:rsidRPr="00876B4A">
          <w:rPr>
            <w:rFonts w:ascii="Arial" w:eastAsia="Arial" w:hAnsi="Arial" w:cs="Arial"/>
            <w:color w:val="0033CC"/>
            <w:sz w:val="22"/>
            <w:szCs w:val="22"/>
            <w:rPrChange w:id="970" w:author="Reis-Filho, Jorge S./Pathology" w:date="2019-07-13T15:15:00Z">
              <w:rPr>
                <w:rFonts w:ascii="Arial" w:eastAsia="Arial" w:hAnsi="Arial" w:cs="Arial"/>
                <w:color w:val="0033CC"/>
              </w:rPr>
            </w:rPrChange>
          </w:rPr>
          <w:t xml:space="preserve">, </w:t>
        </w:r>
        <w:r w:rsidR="00876B4A" w:rsidRPr="00876B4A">
          <w:rPr>
            <w:rFonts w:ascii="Arial" w:eastAsia="Arial" w:hAnsi="Arial" w:cs="Arial"/>
            <w:i/>
            <w:color w:val="0033CC"/>
            <w:sz w:val="22"/>
            <w:szCs w:val="22"/>
            <w:rPrChange w:id="971" w:author="Reis-Filho, Jorge S./Pathology" w:date="2019-07-13T15:15:00Z">
              <w:rPr>
                <w:rFonts w:ascii="Arial" w:eastAsia="Arial" w:hAnsi="Arial" w:cs="Arial"/>
                <w:i/>
                <w:color w:val="0033CC"/>
              </w:rPr>
            </w:rPrChange>
          </w:rPr>
          <w:t>PPM1D</w:t>
        </w:r>
        <w:r w:rsidR="00876B4A" w:rsidRPr="00876B4A">
          <w:rPr>
            <w:rFonts w:ascii="Arial" w:eastAsia="Arial" w:hAnsi="Arial" w:cs="Arial"/>
            <w:color w:val="0033CC"/>
            <w:sz w:val="22"/>
            <w:szCs w:val="22"/>
            <w:rPrChange w:id="972" w:author="Reis-Filho, Jorge S./Pathology" w:date="2019-07-13T15:15:00Z">
              <w:rPr>
                <w:rFonts w:ascii="Arial" w:eastAsia="Arial" w:hAnsi="Arial" w:cs="Arial"/>
                <w:color w:val="0033CC"/>
              </w:rPr>
            </w:rPrChange>
          </w:rPr>
          <w:t xml:space="preserve">, and </w:t>
        </w:r>
        <w:r w:rsidR="00876B4A" w:rsidRPr="00876B4A">
          <w:rPr>
            <w:rFonts w:ascii="Arial" w:eastAsia="Arial" w:hAnsi="Arial" w:cs="Arial"/>
            <w:i/>
            <w:color w:val="0033CC"/>
            <w:sz w:val="22"/>
            <w:szCs w:val="22"/>
            <w:rPrChange w:id="973" w:author="Reis-Filho, Jorge S./Pathology" w:date="2019-07-13T15:15:00Z">
              <w:rPr>
                <w:rFonts w:ascii="Arial" w:eastAsia="Arial" w:hAnsi="Arial" w:cs="Arial"/>
                <w:i/>
                <w:color w:val="0033CC"/>
              </w:rPr>
            </w:rPrChange>
          </w:rPr>
          <w:t>ASXL1</w:t>
        </w:r>
        <w:r w:rsidR="00876B4A" w:rsidRPr="00876B4A">
          <w:rPr>
            <w:rFonts w:ascii="Arial" w:eastAsia="Arial" w:hAnsi="Arial" w:cs="Arial"/>
            <w:color w:val="0033CC"/>
            <w:sz w:val="22"/>
            <w:szCs w:val="22"/>
            <w:rPrChange w:id="974" w:author="Reis-Filho, Jorge S./Pathology" w:date="2019-07-13T15:15:00Z">
              <w:rPr>
                <w:rFonts w:ascii="Arial" w:eastAsia="Arial" w:hAnsi="Arial" w:cs="Arial"/>
                <w:color w:val="0033CC"/>
              </w:rPr>
            </w:rPrChange>
          </w:rPr>
          <w:t xml:space="preserve">). The </w:t>
        </w:r>
      </w:ins>
      <w:ins w:id="975" w:author="Reis-Filho, Jorge S./Pathology" w:date="2019-07-13T15:14:00Z">
        <w:r w:rsidR="00876B4A" w:rsidRPr="00876B4A">
          <w:rPr>
            <w:rFonts w:ascii="Arial" w:eastAsia="Arial" w:hAnsi="Arial" w:cs="Arial"/>
            <w:color w:val="0033CC"/>
            <w:sz w:val="22"/>
            <w:szCs w:val="22"/>
            <w:rPrChange w:id="976" w:author="Reis-Filho, Jorge S./Pathology" w:date="2019-07-13T15:15:00Z">
              <w:rPr>
                <w:rFonts w:ascii="Arial" w:eastAsia="Arial" w:hAnsi="Arial" w:cs="Arial"/>
                <w:color w:val="0033CC"/>
              </w:rPr>
            </w:rPrChange>
          </w:rPr>
          <w:t xml:space="preserve">sum of the </w:t>
        </w:r>
      </w:ins>
      <w:ins w:id="977" w:author="Reis-Filho, Jorge S./Pathology" w:date="2019-07-13T15:13:00Z">
        <w:r w:rsidR="00876B4A" w:rsidRPr="00876B4A">
          <w:rPr>
            <w:rFonts w:ascii="Arial" w:eastAsia="Arial" w:hAnsi="Arial" w:cs="Arial"/>
            <w:color w:val="0033CC"/>
            <w:sz w:val="22"/>
            <w:szCs w:val="22"/>
            <w:rPrChange w:id="978" w:author="Reis-Filho, Jorge S./Pathology" w:date="2019-07-13T15:15:00Z">
              <w:rPr>
                <w:rFonts w:ascii="Arial" w:eastAsia="Arial" w:hAnsi="Arial" w:cs="Arial"/>
                <w:color w:val="0033CC"/>
              </w:rPr>
            </w:rPrChange>
          </w:rPr>
          <w:t>size of the circles can</w:t>
        </w:r>
      </w:ins>
      <w:ins w:id="979" w:author="Reis-Filho, Jorge S./Pathology" w:date="2019-07-13T15:16:00Z">
        <w:r w:rsidR="00876B4A">
          <w:rPr>
            <w:rFonts w:ascii="Arial" w:eastAsia="Arial" w:hAnsi="Arial" w:cs="Arial"/>
            <w:color w:val="0033CC"/>
            <w:sz w:val="22"/>
            <w:szCs w:val="22"/>
          </w:rPr>
          <w:t>,</w:t>
        </w:r>
      </w:ins>
      <w:ins w:id="980" w:author="Reis-Filho, Jorge S./Pathology" w:date="2019-07-13T15:13:00Z">
        <w:r w:rsidR="00876B4A" w:rsidRPr="00876B4A">
          <w:rPr>
            <w:rFonts w:ascii="Arial" w:eastAsia="Arial" w:hAnsi="Arial" w:cs="Arial"/>
            <w:color w:val="0033CC"/>
            <w:sz w:val="22"/>
            <w:szCs w:val="22"/>
            <w:rPrChange w:id="981" w:author="Reis-Filho, Jorge S./Pathology" w:date="2019-07-13T15:15:00Z">
              <w:rPr>
                <w:rFonts w:ascii="Arial" w:eastAsia="Arial" w:hAnsi="Arial" w:cs="Arial"/>
                <w:color w:val="0033CC"/>
              </w:rPr>
            </w:rPrChange>
          </w:rPr>
          <w:t xml:space="preserve"> therefore</w:t>
        </w:r>
      </w:ins>
      <w:ins w:id="982" w:author="Reis-Filho, Jorge S./Pathology" w:date="2019-07-13T15:16:00Z">
        <w:r w:rsidR="00876B4A">
          <w:rPr>
            <w:rFonts w:ascii="Arial" w:eastAsia="Arial" w:hAnsi="Arial" w:cs="Arial"/>
            <w:color w:val="0033CC"/>
            <w:sz w:val="22"/>
            <w:szCs w:val="22"/>
          </w:rPr>
          <w:t>,</w:t>
        </w:r>
      </w:ins>
      <w:ins w:id="983" w:author="Reis-Filho, Jorge S./Pathology" w:date="2019-07-13T15:13:00Z">
        <w:r w:rsidR="00876B4A" w:rsidRPr="00876B4A">
          <w:rPr>
            <w:rFonts w:ascii="Arial" w:eastAsia="Arial" w:hAnsi="Arial" w:cs="Arial"/>
            <w:color w:val="0033CC"/>
            <w:sz w:val="22"/>
            <w:szCs w:val="22"/>
            <w:rPrChange w:id="984" w:author="Reis-Filho, Jorge S./Pathology" w:date="2019-07-13T15:15:00Z">
              <w:rPr>
                <w:rFonts w:ascii="Arial" w:eastAsia="Arial" w:hAnsi="Arial" w:cs="Arial"/>
                <w:color w:val="0033CC"/>
              </w:rPr>
            </w:rPrChange>
          </w:rPr>
          <w:t xml:space="preserve"> exceed 100%.</w:t>
        </w:r>
        <w:r w:rsidR="00876B4A" w:rsidRPr="00876B4A">
          <w:rPr>
            <w:rFonts w:ascii="Arial" w:eastAsia="Arial" w:hAnsi="Arial" w:cs="Arial"/>
            <w:color w:val="0033CC"/>
          </w:rPr>
          <w:t xml:space="preserve"> </w:t>
        </w:r>
      </w:ins>
      <w:r w:rsidR="00C40281" w:rsidRPr="00CB7AF6">
        <w:rPr>
          <w:rFonts w:ascii="Arial" w:eastAsia="Arial" w:hAnsi="Arial" w:cs="Arial"/>
          <w:color w:val="000000" w:themeColor="text1"/>
          <w:sz w:val="22"/>
        </w:rPr>
        <w:br w:type="page"/>
      </w:r>
    </w:p>
    <w:p w14:paraId="6E6EB2BE" w14:textId="0654EE5D" w:rsidR="004C10F5" w:rsidRDefault="004C10F5" w:rsidP="00641918">
      <w:pPr>
        <w:spacing w:line="480" w:lineRule="auto"/>
        <w:rPr>
          <w:rFonts w:ascii="Arial" w:hAnsi="Arial" w:cs="Arial"/>
          <w:b/>
          <w:color w:val="000000" w:themeColor="text1"/>
          <w:sz w:val="24"/>
          <w:szCs w:val="24"/>
        </w:rPr>
      </w:pPr>
      <w:r w:rsidRPr="00CB7AF6">
        <w:rPr>
          <w:rFonts w:ascii="Arial" w:hAnsi="Arial" w:cs="Arial"/>
          <w:b/>
          <w:color w:val="000000" w:themeColor="text1"/>
          <w:sz w:val="24"/>
          <w:szCs w:val="24"/>
          <w:shd w:val="clear" w:color="auto" w:fill="FFFFFF"/>
        </w:rPr>
        <w:lastRenderedPageBreak/>
        <w:t>Supplementary Materials</w:t>
      </w:r>
    </w:p>
    <w:p w14:paraId="03492CE5" w14:textId="77777777" w:rsidR="00641918" w:rsidRPr="00641918" w:rsidRDefault="00641918" w:rsidP="00641918">
      <w:pPr>
        <w:spacing w:line="480" w:lineRule="auto"/>
        <w:rPr>
          <w:rFonts w:ascii="Arial" w:hAnsi="Arial" w:cs="Arial"/>
          <w:b/>
          <w:color w:val="000000" w:themeColor="text1"/>
          <w:sz w:val="24"/>
          <w:szCs w:val="24"/>
        </w:rPr>
      </w:pPr>
    </w:p>
    <w:p w14:paraId="27CC1644" w14:textId="77777777" w:rsidR="004C10F5" w:rsidRPr="0034385B" w:rsidRDefault="004C10F5" w:rsidP="00641918">
      <w:pPr>
        <w:spacing w:line="480" w:lineRule="auto"/>
        <w:rPr>
          <w:rFonts w:ascii="Arial" w:eastAsia="Arial" w:hAnsi="Arial" w:cs="Arial"/>
          <w:color w:val="000000" w:themeColor="text1"/>
          <w:sz w:val="22"/>
          <w:szCs w:val="22"/>
        </w:rPr>
      </w:pPr>
      <w:r w:rsidRPr="0034385B">
        <w:rPr>
          <w:rFonts w:ascii="Arial" w:hAnsi="Arial" w:cs="Arial"/>
          <w:b/>
          <w:color w:val="000000" w:themeColor="text1"/>
          <w:sz w:val="22"/>
          <w:szCs w:val="22"/>
          <w:shd w:val="clear" w:color="auto" w:fill="FFFFFF"/>
        </w:rPr>
        <w:t>Supplementary Figures</w:t>
      </w:r>
    </w:p>
    <w:p w14:paraId="5B7EF044" w14:textId="58E19DFD"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1.</w:t>
      </w:r>
      <w:r w:rsidR="004C10F5" w:rsidRPr="0034385B">
        <w:rPr>
          <w:rFonts w:ascii="Arial" w:eastAsia="Arial" w:hAnsi="Arial" w:cs="Arial"/>
          <w:color w:val="000000" w:themeColor="text1"/>
          <w:sz w:val="22"/>
          <w:szCs w:val="22"/>
        </w:rPr>
        <w:t xml:space="preserve"> Study overview</w:t>
      </w:r>
    </w:p>
    <w:p w14:paraId="2FD43812" w14:textId="03A50766"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2.</w:t>
      </w:r>
      <w:r w:rsidR="004C10F5" w:rsidRPr="0034385B">
        <w:rPr>
          <w:rFonts w:ascii="Arial" w:eastAsia="Arial" w:hAnsi="Arial" w:cs="Arial"/>
          <w:color w:val="000000" w:themeColor="text1"/>
          <w:sz w:val="22"/>
          <w:szCs w:val="22"/>
        </w:rPr>
        <w:t xml:space="preserve"> Analytical performance of the targeted DNA assay</w:t>
      </w:r>
    </w:p>
    <w:p w14:paraId="7B77DC6F" w14:textId="076E5E36"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3.</w:t>
      </w:r>
      <w:r w:rsidR="004C10F5" w:rsidRPr="0034385B">
        <w:rPr>
          <w:rFonts w:ascii="Arial" w:eastAsia="Arial" w:hAnsi="Arial" w:cs="Arial"/>
          <w:color w:val="000000" w:themeColor="text1"/>
          <w:sz w:val="22"/>
          <w:szCs w:val="22"/>
        </w:rPr>
        <w:t xml:space="preserve"> Targeted assay reproducibility for one hypermutated MBC patient</w:t>
      </w:r>
    </w:p>
    <w:p w14:paraId="40507C9E" w14:textId="7B5DB0EC" w:rsidR="004C10F5" w:rsidRPr="0034385B" w:rsidRDefault="00303111" w:rsidP="00641918">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4.</w:t>
      </w:r>
      <w:r w:rsidR="004C10F5" w:rsidRPr="0034385B">
        <w:rPr>
          <w:rFonts w:ascii="Arial" w:eastAsia="Arial" w:hAnsi="Arial" w:cs="Arial"/>
          <w:color w:val="000000" w:themeColor="text1"/>
          <w:sz w:val="22"/>
          <w:szCs w:val="22"/>
        </w:rPr>
        <w:t xml:space="preserve"> Top mutated genes from cfDNA somatic variants excluding the hypermutated cases</w:t>
      </w:r>
    </w:p>
    <w:p w14:paraId="77F3763C" w14:textId="6C2B69F3" w:rsidR="00453063" w:rsidRPr="001C4844" w:rsidRDefault="00453063"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5. </w:t>
      </w:r>
      <w:r w:rsidRPr="001C4844">
        <w:rPr>
          <w:rFonts w:ascii="Arial" w:eastAsia="Arial" w:hAnsi="Arial" w:cs="Arial"/>
          <w:color w:val="000000" w:themeColor="text1"/>
          <w:sz w:val="22"/>
          <w:szCs w:val="22"/>
        </w:rPr>
        <w:t>96 base substitution profiles for the 10 hypermutated cases</w:t>
      </w:r>
    </w:p>
    <w:p w14:paraId="6AC9A19F" w14:textId="7EDC5B47"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6.</w:t>
      </w:r>
      <w:r w:rsidR="004C10F5" w:rsidRPr="0034385B">
        <w:rPr>
          <w:rFonts w:ascii="Arial" w:eastAsia="Arial" w:hAnsi="Arial" w:cs="Arial"/>
          <w:color w:val="000000" w:themeColor="text1"/>
          <w:sz w:val="22"/>
          <w:szCs w:val="22"/>
        </w:rPr>
        <w:t xml:space="preserve"> Characterization of the biological sources and composition of cfDNA variants</w:t>
      </w:r>
    </w:p>
    <w:p w14:paraId="544A4400" w14:textId="25784396"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7.</w:t>
      </w:r>
      <w:r w:rsidR="004C10F5" w:rsidRPr="0034385B">
        <w:rPr>
          <w:rFonts w:ascii="Arial" w:eastAsia="Arial" w:hAnsi="Arial" w:cs="Arial"/>
          <w:color w:val="000000" w:themeColor="text1"/>
          <w:sz w:val="22"/>
          <w:szCs w:val="22"/>
        </w:rPr>
        <w:t xml:space="preserve"> Top mutated genes carrying WBC-matched variants</w:t>
      </w:r>
    </w:p>
    <w:p w14:paraId="401F9BED" w14:textId="6747CDAE"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8.</w:t>
      </w:r>
      <w:r w:rsidR="004C10F5" w:rsidRPr="0034385B">
        <w:rPr>
          <w:rFonts w:ascii="Arial" w:eastAsia="Arial" w:hAnsi="Arial" w:cs="Arial"/>
          <w:color w:val="000000" w:themeColor="text1"/>
          <w:sz w:val="22"/>
          <w:szCs w:val="22"/>
        </w:rPr>
        <w:t xml:space="preserve"> Top mutated genes carrying VUSo</w:t>
      </w:r>
    </w:p>
    <w:p w14:paraId="17ADAA78" w14:textId="4CA6AC0F"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9.</w:t>
      </w:r>
      <w:r w:rsidR="004C10F5" w:rsidRPr="0034385B">
        <w:rPr>
          <w:rFonts w:ascii="Arial" w:eastAsia="Arial" w:hAnsi="Arial" w:cs="Arial"/>
          <w:color w:val="000000" w:themeColor="text1"/>
          <w:sz w:val="22"/>
          <w:szCs w:val="22"/>
        </w:rPr>
        <w:t xml:space="preserve"> Association between the number of VUSo and the size of sequenced region for each gene in hypermutated cases</w:t>
      </w:r>
    </w:p>
    <w:p w14:paraId="7C716920" w14:textId="3B8DBBCA" w:rsidR="004C10F5" w:rsidRPr="0034385B" w:rsidRDefault="00303111" w:rsidP="00AE24DE">
      <w:pPr>
        <w:spacing w:line="480" w:lineRule="auto"/>
        <w:rPr>
          <w:rFonts w:ascii="Arial" w:eastAsia="Arial" w:hAnsi="Arial" w:cs="Arial"/>
          <w:color w:val="000000" w:themeColor="text1"/>
          <w:sz w:val="22"/>
          <w:szCs w:val="22"/>
        </w:rPr>
      </w:pPr>
      <w:r>
        <w:rPr>
          <w:rFonts w:ascii="Arial" w:eastAsia="Arial" w:hAnsi="Arial" w:cs="Arial"/>
          <w:b/>
          <w:color w:val="000000" w:themeColor="text1"/>
          <w:sz w:val="22"/>
          <w:szCs w:val="22"/>
        </w:rPr>
        <w:t xml:space="preserve">Supplementary Fig. </w:t>
      </w:r>
      <w:r w:rsidR="004C10F5" w:rsidRPr="0034385B">
        <w:rPr>
          <w:rFonts w:ascii="Arial" w:eastAsia="Arial" w:hAnsi="Arial" w:cs="Arial"/>
          <w:b/>
          <w:color w:val="000000" w:themeColor="text1"/>
          <w:sz w:val="22"/>
          <w:szCs w:val="22"/>
        </w:rPr>
        <w:t>10.</w:t>
      </w:r>
      <w:r w:rsidR="004C10F5" w:rsidRPr="0034385B">
        <w:rPr>
          <w:rFonts w:ascii="Arial" w:eastAsia="Arial" w:hAnsi="Arial" w:cs="Arial"/>
          <w:color w:val="000000" w:themeColor="text1"/>
          <w:sz w:val="22"/>
          <w:szCs w:val="22"/>
        </w:rPr>
        <w:t xml:space="preserve"> Bayesian hierarchical model for calibrated analysis of somatic cfDNA variants</w:t>
      </w:r>
    </w:p>
    <w:p w14:paraId="25DADEEC" w14:textId="5C4CF3FA" w:rsidR="004C10F5" w:rsidRDefault="00453063" w:rsidP="00AE24DE">
      <w:pPr>
        <w:spacing w:line="480" w:lineRule="auto"/>
        <w:rPr>
          <w:rFonts w:ascii="Arial" w:hAnsi="Arial" w:cs="Arial"/>
          <w:b/>
          <w:color w:val="000000" w:themeColor="text1"/>
          <w:sz w:val="22"/>
          <w:szCs w:val="22"/>
          <w:shd w:val="clear" w:color="auto" w:fill="FFFFFF"/>
        </w:rPr>
      </w:pPr>
      <w:r>
        <w:rPr>
          <w:rFonts w:ascii="Arial" w:hAnsi="Arial" w:cs="Arial"/>
          <w:b/>
          <w:color w:val="000000" w:themeColor="text1"/>
          <w:sz w:val="22"/>
          <w:szCs w:val="22"/>
          <w:shd w:val="clear" w:color="auto" w:fill="FFFFFF"/>
        </w:rPr>
        <w:t xml:space="preserve">Supplementary Fig. 11. </w:t>
      </w:r>
      <w:r w:rsidRPr="001C4844">
        <w:rPr>
          <w:rFonts w:ascii="Arial" w:hAnsi="Arial" w:cs="Arial"/>
          <w:color w:val="000000" w:themeColor="text1"/>
          <w:sz w:val="22"/>
          <w:szCs w:val="22"/>
          <w:shd w:val="clear" w:color="auto" w:fill="FFFFFF"/>
        </w:rPr>
        <w:t>MSIsensor analysis</w:t>
      </w:r>
    </w:p>
    <w:p w14:paraId="2D0D9B29" w14:textId="77777777" w:rsidR="00453063" w:rsidRPr="0034385B" w:rsidRDefault="00453063" w:rsidP="00AE24DE">
      <w:pPr>
        <w:spacing w:line="480" w:lineRule="auto"/>
        <w:rPr>
          <w:rFonts w:ascii="Arial" w:hAnsi="Arial" w:cs="Arial"/>
          <w:b/>
          <w:color w:val="000000" w:themeColor="text1"/>
          <w:sz w:val="22"/>
          <w:szCs w:val="22"/>
          <w:shd w:val="clear" w:color="auto" w:fill="FFFFFF"/>
        </w:rPr>
      </w:pPr>
    </w:p>
    <w:p w14:paraId="58A6C598" w14:textId="77777777" w:rsidR="004C10F5" w:rsidRPr="00CB7AF6" w:rsidRDefault="004C10F5" w:rsidP="00AE24DE">
      <w:pPr>
        <w:spacing w:line="480" w:lineRule="auto"/>
        <w:rPr>
          <w:rFonts w:ascii="Arial" w:eastAsia="Arial" w:hAnsi="Arial" w:cs="Arial"/>
          <w:color w:val="000000" w:themeColor="text1"/>
          <w:sz w:val="22"/>
        </w:rPr>
      </w:pPr>
      <w:r w:rsidRPr="0034385B">
        <w:rPr>
          <w:rFonts w:ascii="Arial" w:hAnsi="Arial" w:cs="Arial"/>
          <w:b/>
          <w:color w:val="000000" w:themeColor="text1"/>
          <w:sz w:val="22"/>
          <w:szCs w:val="22"/>
          <w:shd w:val="clear" w:color="auto" w:fill="FFFFFF"/>
        </w:rPr>
        <w:t>Supplementary Tables</w:t>
      </w:r>
    </w:p>
    <w:p w14:paraId="10F74B76" w14:textId="10E196A5"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1.</w:t>
      </w:r>
      <w:r w:rsidR="004C10F5" w:rsidRPr="00CB7AF6">
        <w:rPr>
          <w:rFonts w:ascii="Arial" w:eastAsia="Arial" w:hAnsi="Arial" w:cs="Arial"/>
          <w:color w:val="000000" w:themeColor="text1"/>
          <w:sz w:val="22"/>
        </w:rPr>
        <w:t xml:space="preserve"> List of genes assayed in the cfDNA targeted panel</w:t>
      </w:r>
    </w:p>
    <w:p w14:paraId="7A16AF47" w14:textId="403E3153"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2.</w:t>
      </w:r>
      <w:r w:rsidR="004C10F5" w:rsidRPr="00CB7AF6">
        <w:rPr>
          <w:rFonts w:ascii="Arial" w:eastAsia="Arial" w:hAnsi="Arial" w:cs="Arial"/>
          <w:color w:val="000000" w:themeColor="text1"/>
          <w:sz w:val="22"/>
        </w:rPr>
        <w:t xml:space="preserve"> Baseline demographic of the different cohorts</w:t>
      </w:r>
    </w:p>
    <w:p w14:paraId="534F2696" w14:textId="1BCFDBC1"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3</w:t>
      </w:r>
      <w:r w:rsidR="004C10F5" w:rsidRPr="00CB7AF6">
        <w:rPr>
          <w:rFonts w:ascii="Arial" w:eastAsia="Arial" w:hAnsi="Arial" w:cs="Arial"/>
          <w:color w:val="000000" w:themeColor="text1"/>
          <w:sz w:val="22"/>
        </w:rPr>
        <w:t>. Baseline demographic of the different cohorts</w:t>
      </w:r>
    </w:p>
    <w:p w14:paraId="1E8822A2" w14:textId="5739C2F7"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 xml:space="preserve">4. </w:t>
      </w:r>
      <w:r w:rsidR="004C10F5" w:rsidRPr="00CB7AF6">
        <w:rPr>
          <w:rFonts w:ascii="Arial" w:eastAsia="Arial" w:hAnsi="Arial" w:cs="Arial"/>
          <w:color w:val="000000" w:themeColor="text1"/>
          <w:sz w:val="22"/>
        </w:rPr>
        <w:t>Known small variants in HD753 Structural Multiplex Reference Standard gDNA</w:t>
      </w:r>
    </w:p>
    <w:p w14:paraId="67A56808" w14:textId="43C09545"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r w:rsidR="004C10F5" w:rsidRPr="00CB7AF6">
        <w:rPr>
          <w:rFonts w:ascii="Arial" w:eastAsia="Arial" w:hAnsi="Arial" w:cs="Arial"/>
          <w:b/>
          <w:color w:val="000000" w:themeColor="text1"/>
          <w:sz w:val="22"/>
        </w:rPr>
        <w:t xml:space="preserve">5. </w:t>
      </w:r>
      <w:r w:rsidR="004C10F5" w:rsidRPr="00CB7AF6">
        <w:rPr>
          <w:rFonts w:ascii="Arial" w:eastAsia="Arial" w:hAnsi="Arial" w:cs="Arial"/>
          <w:color w:val="000000" w:themeColor="text1"/>
          <w:sz w:val="22"/>
        </w:rPr>
        <w:t>ddPCR verification of cell-line titrations</w:t>
      </w:r>
    </w:p>
    <w:p w14:paraId="4F94EA2D" w14:textId="6D2337C6"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 xml:space="preserve">6. </w:t>
      </w:r>
      <w:r w:rsidR="004C10F5" w:rsidRPr="00CB7AF6">
        <w:rPr>
          <w:rFonts w:ascii="Arial" w:eastAsia="Arial" w:hAnsi="Arial" w:cs="Arial"/>
          <w:color w:val="000000" w:themeColor="text1"/>
          <w:sz w:val="22"/>
        </w:rPr>
        <w:t>Assay reproducibility in patient samples</w:t>
      </w:r>
    </w:p>
    <w:p w14:paraId="1EE89013" w14:textId="043CA47D" w:rsidR="004C10F5"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 xml:space="preserve">7. </w:t>
      </w:r>
      <w:r w:rsidR="004C10F5" w:rsidRPr="00CB7AF6">
        <w:rPr>
          <w:rFonts w:ascii="Arial" w:eastAsia="Arial" w:hAnsi="Arial" w:cs="Arial"/>
          <w:color w:val="000000" w:themeColor="text1"/>
          <w:sz w:val="22"/>
        </w:rPr>
        <w:t>Somatic cfDNA mutational data for the prospective cohort</w:t>
      </w:r>
    </w:p>
    <w:p w14:paraId="5AEBE691" w14:textId="16FFF4B9" w:rsidR="004C10F5" w:rsidRPr="00CB7AF6" w:rsidRDefault="00303111" w:rsidP="00AE24DE">
      <w:pPr>
        <w:spacing w:line="480" w:lineRule="auto"/>
        <w:rPr>
          <w:rFonts w:ascii="Arial" w:hAnsi="Arial" w:cs="Arial"/>
          <w:color w:val="000000" w:themeColor="text1"/>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 xml:space="preserve">8. </w:t>
      </w:r>
      <w:r w:rsidR="004C10F5" w:rsidRPr="00CB7AF6">
        <w:rPr>
          <w:rFonts w:ascii="Arial" w:eastAsia="Arial" w:hAnsi="Arial" w:cs="Arial"/>
          <w:color w:val="000000" w:themeColor="text1"/>
          <w:sz w:val="22"/>
        </w:rPr>
        <w:t>Somatic WBC mutational data for the prospective cohort</w:t>
      </w:r>
    </w:p>
    <w:p w14:paraId="5FA0B60B" w14:textId="725ABE89" w:rsidR="00AE24DE" w:rsidRDefault="00303111" w:rsidP="00641918">
      <w:pPr>
        <w:spacing w:line="480" w:lineRule="auto"/>
        <w:rPr>
          <w:rFonts w:ascii="Arial" w:hAnsi="Arial" w:cs="Arial"/>
          <w:b/>
          <w:color w:val="000000" w:themeColor="text1"/>
          <w:sz w:val="24"/>
          <w:szCs w:val="24"/>
          <w:shd w:val="clear" w:color="auto" w:fill="FFFFFF"/>
        </w:rPr>
      </w:pPr>
      <w:r>
        <w:rPr>
          <w:rFonts w:ascii="Arial" w:eastAsia="Arial" w:hAnsi="Arial" w:cs="Arial"/>
          <w:b/>
          <w:color w:val="000000" w:themeColor="text1"/>
          <w:sz w:val="22"/>
        </w:rPr>
        <w:t xml:space="preserve">Supplementary Table </w:t>
      </w:r>
      <w:r w:rsidR="004C10F5" w:rsidRPr="00CB7AF6">
        <w:rPr>
          <w:rFonts w:ascii="Arial" w:eastAsia="Arial" w:hAnsi="Arial" w:cs="Arial"/>
          <w:b/>
          <w:color w:val="000000" w:themeColor="text1"/>
          <w:sz w:val="22"/>
        </w:rPr>
        <w:t xml:space="preserve">9. </w:t>
      </w:r>
      <w:r w:rsidR="004C10F5" w:rsidRPr="00CB7AF6">
        <w:rPr>
          <w:rFonts w:ascii="Arial" w:eastAsia="Arial" w:hAnsi="Arial" w:cs="Arial"/>
          <w:color w:val="000000" w:themeColor="text1"/>
          <w:sz w:val="22"/>
        </w:rPr>
        <w:t>Somatic tumor tissue mutational data for the prospective cohort</w:t>
      </w:r>
      <w:r w:rsidR="00AE24DE">
        <w:rPr>
          <w:rFonts w:ascii="Arial" w:hAnsi="Arial" w:cs="Arial"/>
          <w:b/>
          <w:color w:val="000000" w:themeColor="text1"/>
          <w:sz w:val="24"/>
          <w:szCs w:val="24"/>
          <w:shd w:val="clear" w:color="auto" w:fill="FFFFFF"/>
        </w:rPr>
        <w:br w:type="page"/>
      </w:r>
    </w:p>
    <w:p w14:paraId="4CB50FBE" w14:textId="58A0D7B7" w:rsidR="00B62E94" w:rsidRPr="00641918" w:rsidRDefault="004C10F5" w:rsidP="00AE24DE">
      <w:pPr>
        <w:spacing w:line="480" w:lineRule="auto"/>
        <w:rPr>
          <w:rFonts w:ascii="Arial" w:hAnsi="Arial" w:cs="Arial"/>
          <w:b/>
          <w:color w:val="000000" w:themeColor="text1"/>
          <w:sz w:val="24"/>
          <w:szCs w:val="24"/>
          <w:shd w:val="clear" w:color="auto" w:fill="FFFFFF"/>
        </w:rPr>
      </w:pPr>
      <w:r w:rsidRPr="00CB7AF6">
        <w:rPr>
          <w:rFonts w:ascii="Arial" w:hAnsi="Arial" w:cs="Arial"/>
          <w:b/>
          <w:color w:val="000000" w:themeColor="text1"/>
          <w:sz w:val="24"/>
          <w:szCs w:val="24"/>
          <w:shd w:val="clear" w:color="auto" w:fill="FFFFFF"/>
        </w:rPr>
        <w:lastRenderedPageBreak/>
        <w:t>Supplementary Figures</w:t>
      </w:r>
    </w:p>
    <w:p w14:paraId="5929D9CB" w14:textId="77777777" w:rsidR="00B62E94" w:rsidRPr="00CB7AF6" w:rsidRDefault="009D4EB4" w:rsidP="00AE24DE">
      <w:pPr>
        <w:spacing w:line="480" w:lineRule="auto"/>
        <w:rPr>
          <w:rFonts w:ascii="Arial" w:eastAsia="Arial" w:hAnsi="Arial" w:cs="Arial"/>
          <w:b/>
          <w:color w:val="000000" w:themeColor="text1"/>
          <w:sz w:val="22"/>
          <w:szCs w:val="22"/>
        </w:rPr>
      </w:pPr>
      <w:r w:rsidRPr="00CB7AF6">
        <w:rPr>
          <w:rFonts w:ascii="Arial" w:hAnsi="Arial" w:cs="Arial"/>
          <w:noProof/>
          <w:color w:val="000000" w:themeColor="text1"/>
        </w:rPr>
        <w:drawing>
          <wp:anchor distT="0" distB="0" distL="114300" distR="114300" simplePos="0" relativeHeight="251680768" behindDoc="0" locked="0" layoutInCell="1" hidden="0" allowOverlap="1" wp14:anchorId="35951E8F" wp14:editId="34C21750">
            <wp:simplePos x="0" y="0"/>
            <wp:positionH relativeFrom="column">
              <wp:posOffset>84457</wp:posOffset>
            </wp:positionH>
            <wp:positionV relativeFrom="paragraph">
              <wp:posOffset>0</wp:posOffset>
            </wp:positionV>
            <wp:extent cx="5776044" cy="2794860"/>
            <wp:effectExtent l="0" t="0" r="0" b="0"/>
            <wp:wrapTopAndBottom distT="0" dist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76044" cy="2794860"/>
                    </a:xfrm>
                    <a:prstGeom prst="rect">
                      <a:avLst/>
                    </a:prstGeom>
                    <a:ln/>
                  </pic:spPr>
                </pic:pic>
              </a:graphicData>
            </a:graphic>
          </wp:anchor>
        </w:drawing>
      </w:r>
    </w:p>
    <w:p w14:paraId="498FEF8B" w14:textId="4B76C974" w:rsidR="007C0779"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1. Study overview.</w:t>
      </w:r>
      <w:r w:rsidR="00343F81" w:rsidRPr="00CB7AF6">
        <w:rPr>
          <w:rFonts w:ascii="Arial" w:eastAsia="Arial" w:hAnsi="Arial" w:cs="Arial"/>
          <w:color w:val="000000" w:themeColor="text1"/>
          <w:sz w:val="22"/>
        </w:rPr>
        <w:t xml:space="preserve"> Patient enrollment, inclusion, and evaluable group are defined in the blue boxes. Reasons for exclusion are defined in the gray boxes. The main reasons for exclusion from the evaluable group, where the “evaluable group” includes confirmed clinical and lab eligible samples, were (i) new systemic therapy initiated between MSK-IMPACT analysis and cfDNA analysis (5 MBC, 13 NSCLC, and 4 CRPC patients), (ii) cfDNA not collected (10 MBC, and 2 NSCLC patients), and (iii) MSK-IMPACT results </w:t>
      </w:r>
      <w:r w:rsidR="009D4EB4" w:rsidRPr="00CB7AF6">
        <w:rPr>
          <w:rFonts w:ascii="Arial" w:eastAsia="Arial" w:hAnsi="Arial" w:cs="Arial"/>
          <w:color w:val="000000" w:themeColor="text1"/>
          <w:sz w:val="22"/>
          <w:szCs w:val="22"/>
        </w:rPr>
        <w:t xml:space="preserve">were </w:t>
      </w:r>
      <w:r w:rsidR="00343F81" w:rsidRPr="00CB7AF6">
        <w:rPr>
          <w:rFonts w:ascii="Arial" w:eastAsia="Arial" w:hAnsi="Arial" w:cs="Arial"/>
          <w:color w:val="000000" w:themeColor="text1"/>
          <w:sz w:val="22"/>
        </w:rPr>
        <w:t xml:space="preserve">still pending at the time of database lockdown (5 MBC, and 7 CRPC patients). Of evaluable patients, 9 MBC, 8 NSCLC, and 10 CRPC patients were not included in the analysis group. The most common reason was MSK-IMPACT assay failure. </w:t>
      </w:r>
      <w:r w:rsidR="009D4EB4" w:rsidRPr="00CB7AF6">
        <w:rPr>
          <w:rFonts w:ascii="Arial" w:eastAsia="Arial" w:hAnsi="Arial" w:cs="Arial"/>
          <w:color w:val="000000" w:themeColor="text1"/>
          <w:sz w:val="22"/>
          <w:szCs w:val="22"/>
        </w:rPr>
        <w:t>Nine</w:t>
      </w:r>
      <w:r w:rsidR="00343F81" w:rsidRPr="00CB7AF6">
        <w:rPr>
          <w:rFonts w:ascii="Arial" w:eastAsia="Arial" w:hAnsi="Arial" w:cs="Arial"/>
          <w:color w:val="000000" w:themeColor="text1"/>
          <w:sz w:val="22"/>
        </w:rPr>
        <w:t xml:space="preserve"> additional patients (5 MBC, 3 NSCLC, and 1 CRPC patients) were excluded from the cfDNA analysis. The most common reason was library preparation failure prior to sequencing. Three healthy control samples were excluded due to assay failure.</w:t>
      </w:r>
    </w:p>
    <w:p w14:paraId="69CDF3B7" w14:textId="45077A78" w:rsidR="00B62E94" w:rsidRPr="00CB7AF6" w:rsidRDefault="007C47DB" w:rsidP="00641918">
      <w:pPr>
        <w:spacing w:line="480" w:lineRule="auto"/>
        <w:jc w:val="center"/>
        <w:rPr>
          <w:rFonts w:ascii="Arial" w:eastAsia="Arial" w:hAnsi="Arial" w:cs="Arial"/>
          <w:color w:val="000000" w:themeColor="text1"/>
        </w:rPr>
      </w:pPr>
      <w:r>
        <w:rPr>
          <w:rFonts w:ascii="Arial" w:eastAsia="Arial" w:hAnsi="Arial" w:cs="Arial"/>
          <w:noProof/>
          <w:color w:val="000000" w:themeColor="text1"/>
        </w:rPr>
        <w:lastRenderedPageBreak/>
        <w:drawing>
          <wp:inline distT="0" distB="0" distL="0" distR="0" wp14:anchorId="4AF21BF8" wp14:editId="095B9E35">
            <wp:extent cx="3550508" cy="4908956"/>
            <wp:effectExtent l="0" t="0" r="571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_S2.png"/>
                    <pic:cNvPicPr/>
                  </pic:nvPicPr>
                  <pic:blipFill rotWithShape="1">
                    <a:blip r:embed="rId18" cstate="print">
                      <a:extLst>
                        <a:ext uri="{28A0092B-C50C-407E-A947-70E740481C1C}">
                          <a14:useLocalDpi xmlns:a14="http://schemas.microsoft.com/office/drawing/2010/main" val="0"/>
                        </a:ext>
                      </a:extLst>
                    </a:blip>
                    <a:srcRect l="29245" t="9147" r="28339" b="14964"/>
                    <a:stretch/>
                  </pic:blipFill>
                  <pic:spPr bwMode="auto">
                    <a:xfrm>
                      <a:off x="0" y="0"/>
                      <a:ext cx="3555934" cy="4916459"/>
                    </a:xfrm>
                    <a:prstGeom prst="rect">
                      <a:avLst/>
                    </a:prstGeom>
                    <a:ln>
                      <a:noFill/>
                    </a:ln>
                    <a:extLst>
                      <a:ext uri="{53640926-AAD7-44D8-BBD7-CCE9431645EC}">
                        <a14:shadowObscured xmlns:a14="http://schemas.microsoft.com/office/drawing/2010/main"/>
                      </a:ext>
                    </a:extLst>
                  </pic:spPr>
                </pic:pic>
              </a:graphicData>
            </a:graphic>
          </wp:inline>
        </w:drawing>
      </w:r>
    </w:p>
    <w:p w14:paraId="0A9C5F9C" w14:textId="648000F0" w:rsidR="007C0779" w:rsidRPr="00CB7AF6" w:rsidRDefault="00303111" w:rsidP="00AE24DE">
      <w:pPr>
        <w:spacing w:line="480" w:lineRule="auto"/>
        <w:rPr>
          <w:rFonts w:ascii="Arial" w:eastAsia="Arial" w:hAnsi="Arial" w:cs="Arial"/>
          <w:color w:val="000000" w:themeColor="text1"/>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2. Analytical performance of the targeted DNA assay.</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Probability of detection with increasing variant allele fraction in HD753 cell line DNA titrations. The curves show the mean target coverage of 2430X from 30 ng cell line DNA input (red) and the mean target coverage of 4577X from simulated fastqs (blue).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Estimated variant calling specificity using non-cancer control samples and corresponding variant calling sensitivity using methods as described in </w:t>
      </w:r>
      <w:r w:rsidR="00081522" w:rsidRPr="00CB7AF6">
        <w:rPr>
          <w:rFonts w:ascii="Arial" w:eastAsia="Arial" w:hAnsi="Arial" w:cs="Arial"/>
          <w:color w:val="000000" w:themeColor="text1"/>
          <w:sz w:val="22"/>
        </w:rPr>
        <w:t>the methods: joint variant analysis using the machine learning error model</w:t>
      </w:r>
      <w:r w:rsidR="00343F81" w:rsidRPr="00CB7AF6">
        <w:rPr>
          <w:rFonts w:ascii="Arial" w:eastAsia="Arial" w:hAnsi="Arial" w:cs="Arial"/>
          <w:color w:val="000000" w:themeColor="text1"/>
          <w:sz w:val="22"/>
        </w:rPr>
        <w:t>. Non-cancer controls were not used to train the model here.</w:t>
      </w:r>
      <w:r w:rsidR="00343F81" w:rsidRPr="00CB7AF6">
        <w:rPr>
          <w:rFonts w:ascii="Arial" w:hAnsi="Arial" w:cs="Arial"/>
          <w:color w:val="000000" w:themeColor="text1"/>
        </w:rPr>
        <w:br w:type="page"/>
      </w:r>
    </w:p>
    <w:p w14:paraId="1D9E72A3" w14:textId="77777777" w:rsidR="00B62E94" w:rsidRPr="00CB7AF6" w:rsidRDefault="009D4EB4" w:rsidP="00AE24DE">
      <w:pPr>
        <w:spacing w:line="480" w:lineRule="auto"/>
        <w:rPr>
          <w:rFonts w:ascii="Arial" w:eastAsia="Arial" w:hAnsi="Arial" w:cs="Arial"/>
          <w:color w:val="000000" w:themeColor="text1"/>
        </w:rPr>
      </w:pPr>
      <w:r w:rsidRPr="00CB7AF6">
        <w:rPr>
          <w:rFonts w:ascii="Arial" w:hAnsi="Arial" w:cs="Arial"/>
          <w:noProof/>
          <w:color w:val="000000" w:themeColor="text1"/>
        </w:rPr>
        <w:lastRenderedPageBreak/>
        <w:drawing>
          <wp:anchor distT="0" distB="0" distL="114300" distR="114300" simplePos="0" relativeHeight="251684864" behindDoc="0" locked="0" layoutInCell="1" hidden="0" allowOverlap="1" wp14:anchorId="62A0A00B" wp14:editId="33D17640">
            <wp:simplePos x="0" y="0"/>
            <wp:positionH relativeFrom="column">
              <wp:posOffset>371475</wp:posOffset>
            </wp:positionH>
            <wp:positionV relativeFrom="paragraph">
              <wp:posOffset>0</wp:posOffset>
            </wp:positionV>
            <wp:extent cx="4572000" cy="4505325"/>
            <wp:effectExtent l="0" t="0" r="0" b="3175"/>
            <wp:wrapTopAndBottom distT="0" dist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4572000" cy="4505325"/>
                    </a:xfrm>
                    <a:prstGeom prst="rect">
                      <a:avLst/>
                    </a:prstGeom>
                    <a:ln/>
                  </pic:spPr>
                </pic:pic>
              </a:graphicData>
            </a:graphic>
            <wp14:sizeRelH relativeFrom="margin">
              <wp14:pctWidth>0</wp14:pctWidth>
            </wp14:sizeRelH>
            <wp14:sizeRelV relativeFrom="margin">
              <wp14:pctHeight>0</wp14:pctHeight>
            </wp14:sizeRelV>
          </wp:anchor>
        </w:drawing>
      </w:r>
    </w:p>
    <w:p w14:paraId="756A991F" w14:textId="1EBCD87C" w:rsidR="007C0779" w:rsidRPr="00641918"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3. Targeted assay reproducibility for one hypermutated MBC patient.</w:t>
      </w:r>
      <w:r w:rsidR="00343F81" w:rsidRPr="00CB7AF6">
        <w:rPr>
          <w:rFonts w:ascii="Arial" w:eastAsia="Arial" w:hAnsi="Arial" w:cs="Arial"/>
          <w:color w:val="000000" w:themeColor="text1"/>
          <w:sz w:val="22"/>
        </w:rPr>
        <w:t xml:space="preserve"> Comparison of the allele fraction of</w:t>
      </w:r>
      <w:r w:rsidR="00D61E33" w:rsidRPr="00CB7AF6">
        <w:rPr>
          <w:rFonts w:ascii="Arial" w:eastAsia="Arial" w:hAnsi="Arial" w:cs="Arial"/>
          <w:color w:val="000000" w:themeColor="text1"/>
          <w:sz w:val="22"/>
        </w:rPr>
        <w:t xml:space="preserve"> </w:t>
      </w:r>
      <w:r w:rsidR="00343F81" w:rsidRPr="00CB7AF6">
        <w:rPr>
          <w:rFonts w:ascii="Arial" w:eastAsia="Arial" w:hAnsi="Arial" w:cs="Arial"/>
          <w:color w:val="000000" w:themeColor="text1"/>
          <w:sz w:val="22"/>
        </w:rPr>
        <w:t>variants detected using either of the two targeted DNA assay protocols. Concordant variants detected in the two replicates (triangles indicate biopsy-matched, circles indicate biopsy-unmatched variants) are enriched in allele fractions above the limit of detection. The colors of the circles and triangles indicate whether the variants were detected in both replicates (blue), called in only one replicate (red), not called in one replicate due to low sample quality (yellow), or not called in one replicate due to filtering against WBC (green).</w:t>
      </w:r>
      <w:r w:rsidR="00343F81" w:rsidRPr="00CB7AF6">
        <w:rPr>
          <w:rFonts w:ascii="Arial" w:hAnsi="Arial" w:cs="Arial"/>
          <w:color w:val="000000" w:themeColor="text1"/>
        </w:rPr>
        <w:br w:type="page"/>
      </w:r>
    </w:p>
    <w:p w14:paraId="2DFEDAEE" w14:textId="77777777" w:rsidR="00676CFC" w:rsidRPr="00CB7AF6" w:rsidRDefault="00681C67"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inline distT="0" distB="0" distL="0" distR="0" wp14:anchorId="2521A0F3" wp14:editId="16283E81">
            <wp:extent cx="5943600" cy="40640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_S4_p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inline>
        </w:drawing>
      </w:r>
    </w:p>
    <w:p w14:paraId="4809830A" w14:textId="4668313E" w:rsidR="007C0779" w:rsidRPr="00CB7AF6" w:rsidRDefault="00303111" w:rsidP="00AE24DE">
      <w:pPr>
        <w:spacing w:line="480" w:lineRule="auto"/>
        <w:rPr>
          <w:rFonts w:ascii="Arial" w:eastAsia="Arial" w:hAnsi="Arial" w:cs="Arial"/>
          <w:color w:val="000000" w:themeColor="text1"/>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 xml:space="preserve">4. Top mutated genes from cfDNA somatic variants </w:t>
      </w:r>
      <w:r w:rsidR="00BF6D9E" w:rsidRPr="00CB7AF6">
        <w:rPr>
          <w:rFonts w:ascii="Arial" w:eastAsia="Arial" w:hAnsi="Arial" w:cs="Arial"/>
          <w:b/>
          <w:color w:val="000000" w:themeColor="text1"/>
          <w:sz w:val="22"/>
        </w:rPr>
        <w:t>excluding the</w:t>
      </w:r>
      <w:r w:rsidR="001874FD" w:rsidRPr="00CB7AF6">
        <w:rPr>
          <w:rFonts w:ascii="Arial" w:eastAsia="Arial" w:hAnsi="Arial" w:cs="Arial"/>
          <w:b/>
          <w:color w:val="000000" w:themeColor="text1"/>
          <w:sz w:val="22"/>
        </w:rPr>
        <w:t xml:space="preserve"> </w:t>
      </w:r>
      <w:r w:rsidR="00520797" w:rsidRPr="00CB7AF6">
        <w:rPr>
          <w:rFonts w:ascii="Arial" w:eastAsia="Arial" w:hAnsi="Arial" w:cs="Arial"/>
          <w:b/>
          <w:color w:val="000000" w:themeColor="text1"/>
          <w:sz w:val="22"/>
        </w:rPr>
        <w:t>hypermutat</w:t>
      </w:r>
      <w:r w:rsidR="001874FD" w:rsidRPr="00CB7AF6">
        <w:rPr>
          <w:rFonts w:ascii="Arial" w:eastAsia="Arial" w:hAnsi="Arial" w:cs="Arial"/>
          <w:b/>
          <w:color w:val="000000" w:themeColor="text1"/>
          <w:sz w:val="22"/>
        </w:rPr>
        <w:t>ed cases</w:t>
      </w:r>
      <w:r w:rsidR="00343F81" w:rsidRPr="00CB7AF6">
        <w:rPr>
          <w:rFonts w:ascii="Arial" w:eastAsia="Arial" w:hAnsi="Arial" w:cs="Arial"/>
          <w:b/>
          <w:color w:val="000000" w:themeColor="text1"/>
          <w:sz w:val="22"/>
        </w:rPr>
        <w:t>.</w:t>
      </w:r>
      <w:r w:rsidR="00343F81" w:rsidRPr="00CB7AF6">
        <w:rPr>
          <w:rFonts w:ascii="Arial" w:eastAsia="Arial" w:hAnsi="Arial" w:cs="Arial"/>
          <w:color w:val="000000" w:themeColor="text1"/>
          <w:sz w:val="22"/>
        </w:rPr>
        <w:t xml:space="preserve"> The bar plots show the frequency of genomic alterations in cfDNA of patients with MBC (top), NSCLC (middle), and CRPC (bottom) </w:t>
      </w:r>
      <w:r w:rsidR="00BF6D9E" w:rsidRPr="00CB7AF6">
        <w:rPr>
          <w:rFonts w:ascii="Arial" w:eastAsia="Arial" w:hAnsi="Arial" w:cs="Arial"/>
          <w:color w:val="000000" w:themeColor="text1"/>
          <w:sz w:val="22"/>
        </w:rPr>
        <w:t xml:space="preserve">excluding </w:t>
      </w:r>
      <w:r w:rsidR="00343F81" w:rsidRPr="00CB7AF6">
        <w:rPr>
          <w:rFonts w:ascii="Arial" w:eastAsia="Arial" w:hAnsi="Arial" w:cs="Arial"/>
          <w:color w:val="000000" w:themeColor="text1"/>
          <w:sz w:val="22"/>
        </w:rPr>
        <w:t xml:space="preserve">the </w:t>
      </w:r>
      <w:r w:rsidR="009D4EB4" w:rsidRPr="00CB7AF6">
        <w:rPr>
          <w:rFonts w:ascii="Arial" w:eastAsia="Arial" w:hAnsi="Arial" w:cs="Arial"/>
          <w:color w:val="000000" w:themeColor="text1"/>
          <w:sz w:val="22"/>
          <w:szCs w:val="22"/>
        </w:rPr>
        <w:t>10</w:t>
      </w:r>
      <w:r w:rsidR="00343F81" w:rsidRPr="00CB7AF6">
        <w:rPr>
          <w:rFonts w:ascii="Arial" w:eastAsia="Arial" w:hAnsi="Arial" w:cs="Arial"/>
          <w:color w:val="000000" w:themeColor="text1"/>
          <w:sz w:val="22"/>
        </w:rPr>
        <w:t xml:space="preserve">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cases. The genes were sorted by their frequency of alterations. The colors indicate whether the alterations were </w:t>
      </w:r>
      <w:r w:rsidR="0020221D" w:rsidRPr="00CB7AF6">
        <w:rPr>
          <w:rFonts w:ascii="Arial" w:eastAsia="Arial" w:hAnsi="Arial" w:cs="Arial"/>
          <w:color w:val="000000" w:themeColor="text1"/>
          <w:sz w:val="22"/>
        </w:rPr>
        <w:t xml:space="preserve">tumor </w:t>
      </w:r>
      <w:r w:rsidR="00343F81" w:rsidRPr="00CB7AF6">
        <w:rPr>
          <w:rFonts w:ascii="Arial" w:eastAsia="Arial" w:hAnsi="Arial" w:cs="Arial"/>
          <w:color w:val="000000" w:themeColor="text1"/>
          <w:sz w:val="22"/>
        </w:rPr>
        <w:t>biopsy-matched, detected in the tumor but were below the threshold of MSK-IMPACT assay</w:t>
      </w:r>
      <w:r w:rsidR="0020221D" w:rsidRPr="00CB7AF6">
        <w:rPr>
          <w:rFonts w:ascii="Arial" w:eastAsia="Arial" w:hAnsi="Arial" w:cs="Arial"/>
          <w:color w:val="000000" w:themeColor="text1"/>
          <w:sz w:val="22"/>
        </w:rPr>
        <w:t xml:space="preserve"> (biopsy-subthreshold)</w:t>
      </w:r>
      <w:r w:rsidR="00343F81" w:rsidRPr="00CB7AF6">
        <w:rPr>
          <w:rFonts w:ascii="Arial" w:eastAsia="Arial" w:hAnsi="Arial" w:cs="Arial"/>
          <w:color w:val="000000" w:themeColor="text1"/>
          <w:sz w:val="22"/>
        </w:rPr>
        <w:t xml:space="preserve"> or were variants of unknown source (VUSo) specific to cfDNA.</w:t>
      </w:r>
      <w:r w:rsidR="00343F81" w:rsidRPr="00CB7AF6">
        <w:rPr>
          <w:rFonts w:ascii="Arial" w:hAnsi="Arial" w:cs="Arial"/>
          <w:color w:val="000000" w:themeColor="text1"/>
        </w:rPr>
        <w:br w:type="page"/>
      </w:r>
    </w:p>
    <w:p w14:paraId="48435A66" w14:textId="77777777" w:rsidR="00676CFC" w:rsidRPr="00CB7AF6" w:rsidRDefault="00520797"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inline distT="0" distB="0" distL="0" distR="0" wp14:anchorId="5AEFC9F4" wp14:editId="3C2379BF">
            <wp:extent cx="5910263" cy="4028013"/>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r="2027"/>
                    <a:stretch>
                      <a:fillRect/>
                    </a:stretch>
                  </pic:blipFill>
                  <pic:spPr>
                    <a:xfrm>
                      <a:off x="0" y="0"/>
                      <a:ext cx="5910263" cy="4028013"/>
                    </a:xfrm>
                    <a:prstGeom prst="rect">
                      <a:avLst/>
                    </a:prstGeom>
                    <a:ln/>
                  </pic:spPr>
                </pic:pic>
              </a:graphicData>
            </a:graphic>
          </wp:inline>
        </w:drawing>
      </w:r>
    </w:p>
    <w:p w14:paraId="11DD8362" w14:textId="77777777" w:rsidR="00641918" w:rsidRDefault="00641918" w:rsidP="00AE24DE">
      <w:pPr>
        <w:spacing w:line="480" w:lineRule="auto"/>
        <w:rPr>
          <w:rFonts w:ascii="Arial" w:eastAsia="Arial" w:hAnsi="Arial" w:cs="Arial"/>
          <w:color w:val="000000" w:themeColor="text1"/>
        </w:rPr>
      </w:pPr>
    </w:p>
    <w:p w14:paraId="0E957E1D" w14:textId="77FBCC67" w:rsidR="007C0779" w:rsidRPr="00641918"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 xml:space="preserve">5. 96 base substitution </w:t>
      </w:r>
      <w:r w:rsidR="00F3462E" w:rsidRPr="00CB7AF6">
        <w:rPr>
          <w:rFonts w:ascii="Arial" w:eastAsia="Arial" w:hAnsi="Arial" w:cs="Arial"/>
          <w:b/>
          <w:color w:val="000000" w:themeColor="text1"/>
          <w:sz w:val="22"/>
        </w:rPr>
        <w:t>profiles</w:t>
      </w:r>
      <w:r w:rsidR="00343F81" w:rsidRPr="00CB7AF6">
        <w:rPr>
          <w:rFonts w:ascii="Arial" w:eastAsia="Arial" w:hAnsi="Arial" w:cs="Arial"/>
          <w:b/>
          <w:color w:val="000000" w:themeColor="text1"/>
          <w:sz w:val="22"/>
        </w:rPr>
        <w:t xml:space="preserve"> for the </w:t>
      </w:r>
      <w:r w:rsidR="0036584B">
        <w:rPr>
          <w:rFonts w:ascii="Arial" w:eastAsia="Arial" w:hAnsi="Arial" w:cs="Arial"/>
          <w:b/>
          <w:color w:val="000000" w:themeColor="text1"/>
          <w:sz w:val="22"/>
        </w:rPr>
        <w:t>10</w:t>
      </w:r>
      <w:r w:rsidR="00343F81" w:rsidRPr="00CB7AF6">
        <w:rPr>
          <w:rFonts w:ascii="Arial" w:eastAsia="Arial" w:hAnsi="Arial" w:cs="Arial"/>
          <w:b/>
          <w:color w:val="000000" w:themeColor="text1"/>
          <w:sz w:val="22"/>
        </w:rPr>
        <w:t xml:space="preserve"> hypermutated cases.</w:t>
      </w:r>
      <w:r w:rsidR="00343F81" w:rsidRPr="00CB7AF6">
        <w:rPr>
          <w:rFonts w:ascii="Arial" w:eastAsia="Arial" w:hAnsi="Arial" w:cs="Arial"/>
          <w:color w:val="000000" w:themeColor="text1"/>
          <w:sz w:val="22"/>
        </w:rPr>
        <w:t xml:space="preserve"> For each patient, the number of C&gt;A, C&gt;G, C&gt;T, T&gt;A, T&gt;C, and T&gt;G substitutions together with the sequence context immediately 3’ and 5’ are expressed as a percentage of the total number of substitutions.</w:t>
      </w:r>
      <w:r w:rsidR="00343F81" w:rsidRPr="00CB7AF6">
        <w:rPr>
          <w:rFonts w:ascii="Arial" w:hAnsi="Arial" w:cs="Arial"/>
          <w:color w:val="000000" w:themeColor="text1"/>
        </w:rPr>
        <w:br w:type="page"/>
      </w:r>
    </w:p>
    <w:p w14:paraId="380261A3" w14:textId="77777777" w:rsidR="00676CFC" w:rsidRPr="00CB7AF6" w:rsidRDefault="00681C67"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inline distT="0" distB="0" distL="0" distR="0" wp14:anchorId="4E688E78" wp14:editId="1C2E6CC9">
            <wp:extent cx="5943600" cy="3621405"/>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_S6_pr.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621405"/>
                    </a:xfrm>
                    <a:prstGeom prst="rect">
                      <a:avLst/>
                    </a:prstGeom>
                  </pic:spPr>
                </pic:pic>
              </a:graphicData>
            </a:graphic>
          </wp:inline>
        </w:drawing>
      </w:r>
    </w:p>
    <w:p w14:paraId="3FB3B3BE" w14:textId="77777777" w:rsidR="00503B0D" w:rsidRPr="00CB7AF6" w:rsidRDefault="00503B0D" w:rsidP="00AE24DE">
      <w:pPr>
        <w:spacing w:line="480" w:lineRule="auto"/>
        <w:rPr>
          <w:rFonts w:ascii="Arial" w:eastAsia="Arial" w:hAnsi="Arial" w:cs="Arial"/>
          <w:color w:val="000000" w:themeColor="text1"/>
        </w:rPr>
      </w:pPr>
    </w:p>
    <w:p w14:paraId="6B0A72A4" w14:textId="2CC8DC3F" w:rsidR="007C0779" w:rsidRPr="00641918"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6. Characterization of the biological sources and composition of cfDNA variants.</w:t>
      </w:r>
      <w:r w:rsidR="00343F81" w:rsidRPr="00CB7AF6">
        <w:rPr>
          <w:rFonts w:ascii="Arial" w:eastAsia="Arial" w:hAnsi="Arial" w:cs="Arial"/>
          <w:color w:val="000000" w:themeColor="text1"/>
          <w:sz w:val="22"/>
        </w:rPr>
        <w:t xml:space="preserve"> The bar plots show the number of somatic variants detected in plasma cfDNA per megabase (Mb, y-axis) for each sample (x-axis) stratified by cancer status and biological sources and ordered by increasing number of somatic WBC-matched variants. The panels show control samples (top left) and patients with MBC (top right), NSCLC (bottom left) and CRPC (bottom right). The colors indicate WBC-matched variants, tumor biopsy-matched variants, </w:t>
      </w:r>
      <w:r w:rsidR="0020221D" w:rsidRPr="00CB7AF6">
        <w:rPr>
          <w:rFonts w:ascii="Arial" w:eastAsia="Arial" w:hAnsi="Arial" w:cs="Arial"/>
          <w:color w:val="000000" w:themeColor="text1"/>
          <w:sz w:val="22"/>
        </w:rPr>
        <w:t xml:space="preserve">biopsy-subthreshold </w:t>
      </w:r>
      <w:r w:rsidR="00343F81" w:rsidRPr="00CB7AF6">
        <w:rPr>
          <w:rFonts w:ascii="Arial" w:eastAsia="Arial" w:hAnsi="Arial" w:cs="Arial"/>
          <w:color w:val="000000" w:themeColor="text1"/>
          <w:sz w:val="22"/>
        </w:rPr>
        <w:t>and VUSo.</w:t>
      </w:r>
      <w:r w:rsidR="00343F81" w:rsidRPr="00CB7AF6">
        <w:rPr>
          <w:rFonts w:ascii="Arial" w:hAnsi="Arial" w:cs="Arial"/>
          <w:color w:val="000000" w:themeColor="text1"/>
        </w:rPr>
        <w:br w:type="page"/>
      </w:r>
    </w:p>
    <w:p w14:paraId="123F382F" w14:textId="58A8F137" w:rsidR="00B62E94" w:rsidRPr="00CB7AF6" w:rsidRDefault="001A31A2" w:rsidP="00AE24DE">
      <w:pPr>
        <w:spacing w:line="480" w:lineRule="auto"/>
        <w:rPr>
          <w:rFonts w:ascii="Arial" w:eastAsia="Arial" w:hAnsi="Arial" w:cs="Arial"/>
          <w:color w:val="000000" w:themeColor="text1"/>
        </w:rPr>
      </w:pPr>
      <w:r w:rsidRPr="00CB7AF6">
        <w:rPr>
          <w:rFonts w:ascii="Arial" w:eastAsia="Arial" w:hAnsi="Arial" w:cs="Arial"/>
          <w:noProof/>
          <w:color w:val="000000" w:themeColor="text1"/>
        </w:rPr>
        <w:lastRenderedPageBreak/>
        <w:drawing>
          <wp:anchor distT="0" distB="0" distL="114300" distR="114300" simplePos="0" relativeHeight="251691008" behindDoc="0" locked="0" layoutInCell="1" allowOverlap="1" wp14:anchorId="323B1E31" wp14:editId="17FB7823">
            <wp:simplePos x="0" y="0"/>
            <wp:positionH relativeFrom="margin">
              <wp:posOffset>0</wp:posOffset>
            </wp:positionH>
            <wp:positionV relativeFrom="paragraph">
              <wp:posOffset>613</wp:posOffset>
            </wp:positionV>
            <wp:extent cx="6126480" cy="1717562"/>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_S7.pdf"/>
                    <pic:cNvPicPr/>
                  </pic:nvPicPr>
                  <pic:blipFill rotWithShape="1">
                    <a:blip r:embed="rId23">
                      <a:extLst>
                        <a:ext uri="{28A0092B-C50C-407E-A947-70E740481C1C}">
                          <a14:useLocalDpi xmlns:a14="http://schemas.microsoft.com/office/drawing/2010/main" val="0"/>
                        </a:ext>
                      </a:extLst>
                    </a:blip>
                    <a:srcRect l="20260" t="39673" r="19995" b="38651"/>
                    <a:stretch/>
                  </pic:blipFill>
                  <pic:spPr bwMode="auto">
                    <a:xfrm>
                      <a:off x="0" y="0"/>
                      <a:ext cx="6126480" cy="17175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D54D32E" w14:textId="1296C3CE" w:rsidR="0049337D" w:rsidRPr="00CB7AF6" w:rsidRDefault="00303111" w:rsidP="00641918">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7. Top mutated genes carrying WBC-matched variants.</w:t>
      </w:r>
      <w:r w:rsidR="00343F81" w:rsidRPr="00CB7AF6">
        <w:rPr>
          <w:rFonts w:ascii="Arial" w:eastAsia="Arial" w:hAnsi="Arial" w:cs="Arial"/>
          <w:color w:val="000000" w:themeColor="text1"/>
          <w:sz w:val="22"/>
        </w:rPr>
        <w:t xml:space="preserve"> The heat map shows the </w:t>
      </w:r>
      <w:r w:rsidR="0020221D" w:rsidRPr="00CB7AF6">
        <w:rPr>
          <w:rFonts w:ascii="Arial" w:eastAsia="Arial" w:hAnsi="Arial" w:cs="Arial"/>
          <w:color w:val="000000" w:themeColor="text1"/>
          <w:sz w:val="22"/>
        </w:rPr>
        <w:t xml:space="preserve">top mutated genes harboring </w:t>
      </w:r>
      <w:r w:rsidR="00343F81" w:rsidRPr="00CB7AF6">
        <w:rPr>
          <w:rFonts w:ascii="Arial" w:eastAsia="Arial" w:hAnsi="Arial" w:cs="Arial"/>
          <w:color w:val="000000" w:themeColor="text1"/>
          <w:sz w:val="22"/>
        </w:rPr>
        <w:t>s</w:t>
      </w:r>
      <w:r w:rsidR="001A31A2" w:rsidRPr="00CB7AF6">
        <w:rPr>
          <w:rFonts w:ascii="Arial" w:eastAsia="Arial" w:hAnsi="Arial" w:cs="Arial"/>
          <w:color w:val="000000" w:themeColor="text1"/>
          <w:sz w:val="22"/>
        </w:rPr>
        <w:t>o</w:t>
      </w:r>
      <w:r w:rsidR="00343F81" w:rsidRPr="00CB7AF6">
        <w:rPr>
          <w:rFonts w:ascii="Arial" w:eastAsia="Arial" w:hAnsi="Arial" w:cs="Arial"/>
          <w:color w:val="000000" w:themeColor="text1"/>
          <w:sz w:val="22"/>
        </w:rPr>
        <w:t xml:space="preserve">matic variants detected in plasma cfDNA and matched in WBC occurring in each cohort including the </w:t>
      </w:r>
      <w:r w:rsidR="009D4EB4" w:rsidRPr="00CB7AF6">
        <w:rPr>
          <w:rFonts w:ascii="Arial" w:eastAsia="Arial" w:hAnsi="Arial" w:cs="Arial"/>
          <w:color w:val="000000" w:themeColor="text1"/>
          <w:sz w:val="22"/>
          <w:szCs w:val="22"/>
        </w:rPr>
        <w:t>10</w:t>
      </w:r>
      <w:r w:rsidR="00343F81" w:rsidRPr="00CB7AF6">
        <w:rPr>
          <w:rFonts w:ascii="Arial" w:eastAsia="Arial" w:hAnsi="Arial" w:cs="Arial"/>
          <w:color w:val="000000" w:themeColor="text1"/>
          <w:sz w:val="22"/>
        </w:rPr>
        <w:t xml:space="preserve"> </w:t>
      </w:r>
      <w:r w:rsidR="001874FD" w:rsidRPr="00CB7AF6">
        <w:rPr>
          <w:rFonts w:ascii="Arial" w:eastAsia="Arial" w:hAnsi="Arial" w:cs="Arial"/>
          <w:color w:val="000000" w:themeColor="text1"/>
          <w:sz w:val="22"/>
        </w:rPr>
        <w:t>hypermutated</w:t>
      </w:r>
      <w:r w:rsidR="00343F81" w:rsidRPr="00CB7AF6">
        <w:rPr>
          <w:rFonts w:ascii="Arial" w:eastAsia="Arial" w:hAnsi="Arial" w:cs="Arial"/>
          <w:color w:val="000000" w:themeColor="text1"/>
          <w:sz w:val="22"/>
        </w:rPr>
        <w:t xml:space="preserve"> cases.</w:t>
      </w:r>
      <w:r w:rsidR="0020221D" w:rsidRPr="00CB7AF6">
        <w:rPr>
          <w:rFonts w:ascii="Arial" w:eastAsia="Arial" w:hAnsi="Arial" w:cs="Arial"/>
          <w:color w:val="000000" w:themeColor="text1"/>
          <w:sz w:val="22"/>
        </w:rPr>
        <w:t xml:space="preserve"> The numbers</w:t>
      </w:r>
      <w:r w:rsidR="007A462C" w:rsidRPr="00CB7AF6">
        <w:rPr>
          <w:rFonts w:ascii="Arial" w:eastAsia="Arial" w:hAnsi="Arial" w:cs="Arial"/>
          <w:color w:val="000000" w:themeColor="text1"/>
          <w:sz w:val="22"/>
        </w:rPr>
        <w:t xml:space="preserve"> in the cells</w:t>
      </w:r>
      <w:r w:rsidR="0020221D" w:rsidRPr="00CB7AF6">
        <w:rPr>
          <w:rFonts w:ascii="Arial" w:eastAsia="Arial" w:hAnsi="Arial" w:cs="Arial"/>
          <w:color w:val="000000" w:themeColor="text1"/>
          <w:sz w:val="22"/>
        </w:rPr>
        <w:t xml:space="preserve"> indicate the number of somatic variants.</w:t>
      </w:r>
      <w:r w:rsidR="0049337D" w:rsidRPr="00CB7AF6">
        <w:rPr>
          <w:rFonts w:ascii="Arial" w:eastAsia="Arial" w:hAnsi="Arial" w:cs="Arial"/>
          <w:color w:val="000000" w:themeColor="text1"/>
        </w:rPr>
        <w:br w:type="page"/>
      </w:r>
    </w:p>
    <w:p w14:paraId="2527C7ED" w14:textId="539CDC34" w:rsidR="0049337D" w:rsidRPr="00CB7AF6" w:rsidRDefault="007C47DB" w:rsidP="00AE24DE">
      <w:pP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inline distT="0" distB="0" distL="0" distR="0" wp14:anchorId="43B89B4B" wp14:editId="0DD3641E">
            <wp:extent cx="5890054" cy="3457266"/>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_S8.png"/>
                    <pic:cNvPicPr/>
                  </pic:nvPicPr>
                  <pic:blipFill rotWithShape="1">
                    <a:blip r:embed="rId24" cstate="print">
                      <a:extLst>
                        <a:ext uri="{28A0092B-C50C-407E-A947-70E740481C1C}">
                          <a14:useLocalDpi xmlns:a14="http://schemas.microsoft.com/office/drawing/2010/main" val="0"/>
                        </a:ext>
                      </a:extLst>
                    </a:blip>
                    <a:srcRect l="18711" t="26729" r="18223" b="25367"/>
                    <a:stretch/>
                  </pic:blipFill>
                  <pic:spPr bwMode="auto">
                    <a:xfrm>
                      <a:off x="0" y="0"/>
                      <a:ext cx="5894116" cy="3459650"/>
                    </a:xfrm>
                    <a:prstGeom prst="rect">
                      <a:avLst/>
                    </a:prstGeom>
                    <a:ln>
                      <a:noFill/>
                    </a:ln>
                    <a:extLst>
                      <a:ext uri="{53640926-AAD7-44D8-BBD7-CCE9431645EC}">
                        <a14:shadowObscured xmlns:a14="http://schemas.microsoft.com/office/drawing/2010/main"/>
                      </a:ext>
                    </a:extLst>
                  </pic:spPr>
                </pic:pic>
              </a:graphicData>
            </a:graphic>
          </wp:inline>
        </w:drawing>
      </w:r>
    </w:p>
    <w:p w14:paraId="10CC0511" w14:textId="1FCEA7A7" w:rsidR="007C0779" w:rsidRPr="00641918"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49337D" w:rsidRPr="00CB7AF6">
        <w:rPr>
          <w:rFonts w:ascii="Arial" w:eastAsia="Arial" w:hAnsi="Arial" w:cs="Arial"/>
          <w:b/>
          <w:color w:val="000000" w:themeColor="text1"/>
          <w:sz w:val="22"/>
        </w:rPr>
        <w:t>8. Top mutated genes carrying VUSo.</w:t>
      </w:r>
      <w:r w:rsidR="0049337D" w:rsidRPr="00CB7AF6">
        <w:rPr>
          <w:rFonts w:ascii="Arial" w:eastAsia="Arial" w:hAnsi="Arial" w:cs="Arial"/>
          <w:color w:val="000000" w:themeColor="text1"/>
          <w:sz w:val="22"/>
        </w:rPr>
        <w:t xml:space="preserve"> The heat map</w:t>
      </w:r>
      <w:r w:rsidR="0020221D" w:rsidRPr="00CB7AF6">
        <w:rPr>
          <w:rFonts w:ascii="Arial" w:eastAsia="Arial" w:hAnsi="Arial" w:cs="Arial"/>
          <w:color w:val="000000" w:themeColor="text1"/>
          <w:sz w:val="22"/>
        </w:rPr>
        <w:t>s</w:t>
      </w:r>
      <w:r w:rsidR="0049337D" w:rsidRPr="00CB7AF6">
        <w:rPr>
          <w:rFonts w:ascii="Arial" w:eastAsia="Arial" w:hAnsi="Arial" w:cs="Arial"/>
          <w:color w:val="000000" w:themeColor="text1"/>
          <w:sz w:val="22"/>
        </w:rPr>
        <w:t xml:space="preserve"> show the </w:t>
      </w:r>
      <w:r w:rsidR="0020221D" w:rsidRPr="00CB7AF6">
        <w:rPr>
          <w:rFonts w:ascii="Arial" w:eastAsia="Arial" w:hAnsi="Arial" w:cs="Arial"/>
          <w:color w:val="000000" w:themeColor="text1"/>
          <w:sz w:val="22"/>
        </w:rPr>
        <w:t xml:space="preserve">top mutated genes harboring </w:t>
      </w:r>
      <w:r w:rsidR="0049337D" w:rsidRPr="00CB7AF6">
        <w:rPr>
          <w:rFonts w:ascii="Arial" w:eastAsia="Arial" w:hAnsi="Arial" w:cs="Arial"/>
          <w:color w:val="000000" w:themeColor="text1"/>
          <w:sz w:val="22"/>
        </w:rPr>
        <w:t xml:space="preserve">somatic variants detected in plasma cfDNA </w:t>
      </w:r>
      <w:r w:rsidR="009D4EB4" w:rsidRPr="00CB7AF6">
        <w:rPr>
          <w:rFonts w:ascii="Arial" w:eastAsia="Arial" w:hAnsi="Arial" w:cs="Arial"/>
          <w:color w:val="000000" w:themeColor="text1"/>
          <w:sz w:val="22"/>
          <w:szCs w:val="22"/>
        </w:rPr>
        <w:t>that</w:t>
      </w:r>
      <w:r w:rsidR="0049337D" w:rsidRPr="00CB7AF6">
        <w:rPr>
          <w:rFonts w:ascii="Arial" w:eastAsia="Arial" w:hAnsi="Arial" w:cs="Arial"/>
          <w:color w:val="000000" w:themeColor="text1"/>
          <w:sz w:val="22"/>
        </w:rPr>
        <w:t xml:space="preserve"> are neither tumor-matched (biopsy-matched or</w:t>
      </w:r>
      <w:r w:rsidR="0020221D" w:rsidRPr="00CB7AF6">
        <w:rPr>
          <w:rFonts w:ascii="Arial" w:eastAsia="Arial" w:hAnsi="Arial" w:cs="Arial"/>
          <w:color w:val="000000" w:themeColor="text1"/>
          <w:sz w:val="22"/>
        </w:rPr>
        <w:t xml:space="preserve"> </w:t>
      </w:r>
      <w:r w:rsidR="0049337D" w:rsidRPr="00CB7AF6">
        <w:rPr>
          <w:rFonts w:ascii="Arial" w:eastAsia="Arial" w:hAnsi="Arial" w:cs="Arial"/>
          <w:color w:val="000000" w:themeColor="text1"/>
          <w:sz w:val="22"/>
        </w:rPr>
        <w:t>subthreshold) nor WBC-matched across each cohort</w:t>
      </w:r>
      <w:r w:rsidR="0020221D" w:rsidRPr="00CB7AF6">
        <w:rPr>
          <w:rFonts w:ascii="Arial" w:eastAsia="Arial" w:hAnsi="Arial" w:cs="Arial"/>
          <w:color w:val="000000" w:themeColor="text1"/>
          <w:sz w:val="22"/>
        </w:rPr>
        <w:t xml:space="preserve"> in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20221D" w:rsidRPr="00CB7AF6">
        <w:rPr>
          <w:rFonts w:ascii="Arial" w:eastAsia="Arial" w:hAnsi="Arial" w:cs="Arial"/>
          <w:color w:val="000000" w:themeColor="text1"/>
          <w:sz w:val="22"/>
        </w:rPr>
        <w:t xml:space="preserve"> control and non-hypermutated and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20221D" w:rsidRPr="00CB7AF6">
        <w:rPr>
          <w:rFonts w:ascii="Arial" w:eastAsia="Arial" w:hAnsi="Arial" w:cs="Arial"/>
          <w:color w:val="000000" w:themeColor="text1"/>
          <w:sz w:val="22"/>
        </w:rPr>
        <w:t xml:space="preserve"> hypermutated </w:t>
      </w:r>
      <w:r w:rsidR="007A462C" w:rsidRPr="00CB7AF6">
        <w:rPr>
          <w:rFonts w:ascii="Arial" w:eastAsia="Arial" w:hAnsi="Arial" w:cs="Arial"/>
          <w:color w:val="000000" w:themeColor="text1"/>
          <w:sz w:val="22"/>
        </w:rPr>
        <w:t>cases</w:t>
      </w:r>
      <w:r w:rsidR="0049337D" w:rsidRPr="00CB7AF6">
        <w:rPr>
          <w:rFonts w:ascii="Arial" w:eastAsia="Arial" w:hAnsi="Arial" w:cs="Arial"/>
          <w:color w:val="000000" w:themeColor="text1"/>
          <w:sz w:val="22"/>
        </w:rPr>
        <w:t>.</w:t>
      </w:r>
      <w:r w:rsidR="0020221D" w:rsidRPr="00CB7AF6">
        <w:rPr>
          <w:rFonts w:ascii="Arial" w:eastAsia="Arial" w:hAnsi="Arial" w:cs="Arial"/>
          <w:color w:val="000000" w:themeColor="text1"/>
          <w:sz w:val="22"/>
        </w:rPr>
        <w:t xml:space="preserve"> The numbers </w:t>
      </w:r>
      <w:r w:rsidR="007A462C" w:rsidRPr="00CB7AF6">
        <w:rPr>
          <w:rFonts w:ascii="Arial" w:eastAsia="Arial" w:hAnsi="Arial" w:cs="Arial"/>
          <w:color w:val="000000" w:themeColor="text1"/>
          <w:sz w:val="22"/>
        </w:rPr>
        <w:t xml:space="preserve">in the cells </w:t>
      </w:r>
      <w:r w:rsidR="0020221D" w:rsidRPr="00CB7AF6">
        <w:rPr>
          <w:rFonts w:ascii="Arial" w:eastAsia="Arial" w:hAnsi="Arial" w:cs="Arial"/>
          <w:color w:val="000000" w:themeColor="text1"/>
          <w:sz w:val="22"/>
        </w:rPr>
        <w:t>indicate the number of patients.</w:t>
      </w:r>
      <w:r w:rsidR="00343F81" w:rsidRPr="00CB7AF6">
        <w:rPr>
          <w:rFonts w:ascii="Arial" w:hAnsi="Arial" w:cs="Arial"/>
          <w:color w:val="000000" w:themeColor="text1"/>
        </w:rPr>
        <w:br w:type="page"/>
      </w:r>
    </w:p>
    <w:p w14:paraId="6DE25C9B" w14:textId="18D993F8" w:rsidR="001E6DC3" w:rsidRPr="00CB7AF6" w:rsidRDefault="00615A26" w:rsidP="00AE24DE">
      <w:pP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inline distT="0" distB="0" distL="0" distR="0" wp14:anchorId="6E0E3E59" wp14:editId="34F39C07">
            <wp:extent cx="4635500" cy="41407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S9_pr_v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44298" cy="4148609"/>
                    </a:xfrm>
                    <a:prstGeom prst="rect">
                      <a:avLst/>
                    </a:prstGeom>
                  </pic:spPr>
                </pic:pic>
              </a:graphicData>
            </a:graphic>
          </wp:inline>
        </w:drawing>
      </w:r>
    </w:p>
    <w:p w14:paraId="4F73955D" w14:textId="08ECDECE" w:rsidR="001E6DC3" w:rsidRPr="00CB7AF6" w:rsidRDefault="001E6DC3" w:rsidP="00AE24DE">
      <w:pPr>
        <w:spacing w:line="480" w:lineRule="auto"/>
        <w:rPr>
          <w:rFonts w:ascii="Arial" w:eastAsia="Arial" w:hAnsi="Arial" w:cs="Arial"/>
          <w:color w:val="000000" w:themeColor="text1"/>
        </w:rPr>
      </w:pPr>
    </w:p>
    <w:p w14:paraId="2A6E522C" w14:textId="139CE8AA" w:rsidR="00656075" w:rsidRPr="00641918"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49337D" w:rsidRPr="00CB7AF6">
        <w:rPr>
          <w:rFonts w:ascii="Arial" w:eastAsia="Arial" w:hAnsi="Arial" w:cs="Arial"/>
          <w:b/>
          <w:color w:val="000000" w:themeColor="text1"/>
          <w:sz w:val="22"/>
        </w:rPr>
        <w:t>9</w:t>
      </w:r>
      <w:r w:rsidR="00343F81" w:rsidRPr="00CB7AF6">
        <w:rPr>
          <w:rFonts w:ascii="Arial" w:eastAsia="Arial" w:hAnsi="Arial" w:cs="Arial"/>
          <w:b/>
          <w:color w:val="000000" w:themeColor="text1"/>
          <w:sz w:val="22"/>
        </w:rPr>
        <w:t xml:space="preserve">. </w:t>
      </w:r>
      <w:r w:rsidR="0049337D" w:rsidRPr="00CB7AF6">
        <w:rPr>
          <w:rFonts w:ascii="Arial" w:eastAsia="Arial" w:hAnsi="Arial" w:cs="Arial"/>
          <w:b/>
          <w:color w:val="000000" w:themeColor="text1"/>
          <w:sz w:val="22"/>
        </w:rPr>
        <w:t>Association between the number of VUSo and the size of sequenced region fo</w:t>
      </w:r>
      <w:r w:rsidR="00574C60" w:rsidRPr="00CB7AF6">
        <w:rPr>
          <w:rFonts w:ascii="Arial" w:eastAsia="Arial" w:hAnsi="Arial" w:cs="Arial"/>
          <w:b/>
          <w:color w:val="000000" w:themeColor="text1"/>
          <w:sz w:val="22"/>
        </w:rPr>
        <w:t>r</w:t>
      </w:r>
      <w:r w:rsidR="0049337D" w:rsidRPr="00CB7AF6">
        <w:rPr>
          <w:rFonts w:ascii="Arial" w:eastAsia="Arial" w:hAnsi="Arial" w:cs="Arial"/>
          <w:b/>
          <w:color w:val="000000" w:themeColor="text1"/>
          <w:sz w:val="22"/>
        </w:rPr>
        <w:t xml:space="preserve"> each gene in hyper</w:t>
      </w:r>
      <w:r w:rsidR="001E6DC3" w:rsidRPr="00CB7AF6">
        <w:rPr>
          <w:rFonts w:ascii="Arial" w:eastAsia="Arial" w:hAnsi="Arial" w:cs="Arial"/>
          <w:b/>
          <w:color w:val="000000" w:themeColor="text1"/>
          <w:sz w:val="22"/>
        </w:rPr>
        <w:t>m</w:t>
      </w:r>
      <w:r w:rsidR="0049337D" w:rsidRPr="00CB7AF6">
        <w:rPr>
          <w:rFonts w:ascii="Arial" w:eastAsia="Arial" w:hAnsi="Arial" w:cs="Arial"/>
          <w:b/>
          <w:color w:val="000000" w:themeColor="text1"/>
          <w:sz w:val="22"/>
        </w:rPr>
        <w:t xml:space="preserve">utated cases. </w:t>
      </w:r>
      <w:r w:rsidR="00343F81" w:rsidRPr="00CB7AF6">
        <w:rPr>
          <w:rFonts w:ascii="Arial" w:eastAsia="Arial" w:hAnsi="Arial" w:cs="Arial"/>
          <w:color w:val="000000" w:themeColor="text1"/>
          <w:sz w:val="22"/>
        </w:rPr>
        <w:t xml:space="preserve">The </w:t>
      </w:r>
      <w:r w:rsidR="00EB09A0" w:rsidRPr="00CB7AF6">
        <w:rPr>
          <w:rFonts w:ascii="Arial" w:eastAsia="Arial" w:hAnsi="Arial" w:cs="Arial"/>
          <w:color w:val="000000" w:themeColor="text1"/>
          <w:sz w:val="22"/>
        </w:rPr>
        <w:t>scatter plot</w:t>
      </w:r>
      <w:r w:rsidR="00343F81" w:rsidRPr="00CB7AF6">
        <w:rPr>
          <w:rFonts w:ascii="Arial" w:eastAsia="Arial" w:hAnsi="Arial" w:cs="Arial"/>
          <w:color w:val="000000" w:themeColor="text1"/>
          <w:sz w:val="22"/>
        </w:rPr>
        <w:t xml:space="preserve"> shows the number of </w:t>
      </w:r>
      <w:r w:rsidR="00EB09A0" w:rsidRPr="00CB7AF6">
        <w:rPr>
          <w:rFonts w:ascii="Arial" w:eastAsia="Arial" w:hAnsi="Arial" w:cs="Arial"/>
          <w:color w:val="000000" w:themeColor="text1"/>
          <w:sz w:val="22"/>
        </w:rPr>
        <w:t>VUSo</w:t>
      </w:r>
      <w:r w:rsidR="00C24E12" w:rsidRPr="00CB7AF6">
        <w:rPr>
          <w:rFonts w:ascii="Arial" w:eastAsia="Arial" w:hAnsi="Arial" w:cs="Arial"/>
          <w:color w:val="000000" w:themeColor="text1"/>
          <w:sz w:val="22"/>
        </w:rPr>
        <w:t xml:space="preserve"> </w:t>
      </w:r>
      <w:r w:rsidR="00EB09A0" w:rsidRPr="00CB7AF6">
        <w:rPr>
          <w:rFonts w:ascii="Arial" w:eastAsia="Arial" w:hAnsi="Arial" w:cs="Arial"/>
          <w:color w:val="000000" w:themeColor="text1"/>
          <w:sz w:val="22"/>
        </w:rPr>
        <w:t xml:space="preserve">per gene (y-axis) against </w:t>
      </w:r>
      <w:r w:rsidR="00C24E12" w:rsidRPr="00CB7AF6">
        <w:rPr>
          <w:rFonts w:ascii="Arial" w:eastAsia="Arial" w:hAnsi="Arial" w:cs="Arial"/>
          <w:color w:val="000000" w:themeColor="text1"/>
          <w:sz w:val="22"/>
        </w:rPr>
        <w:t>the total length of the coding exons</w:t>
      </w:r>
      <w:r w:rsidR="00EB09A0" w:rsidRPr="00CB7AF6">
        <w:rPr>
          <w:rFonts w:ascii="Arial" w:eastAsia="Arial" w:hAnsi="Arial" w:cs="Arial"/>
          <w:color w:val="000000" w:themeColor="text1"/>
          <w:sz w:val="22"/>
        </w:rPr>
        <w:t xml:space="preserve"> </w:t>
      </w:r>
      <w:r w:rsidR="00C24E12" w:rsidRPr="00CB7AF6">
        <w:rPr>
          <w:rFonts w:ascii="Arial" w:eastAsia="Arial" w:hAnsi="Arial" w:cs="Arial"/>
          <w:color w:val="000000" w:themeColor="text1"/>
          <w:sz w:val="22"/>
        </w:rPr>
        <w:t>sequenced (x-axis)</w:t>
      </w:r>
      <w:r w:rsidR="00343F81" w:rsidRPr="00CB7AF6">
        <w:rPr>
          <w:rFonts w:ascii="Arial" w:eastAsia="Arial" w:hAnsi="Arial" w:cs="Arial"/>
          <w:color w:val="000000" w:themeColor="text1"/>
          <w:sz w:val="22"/>
        </w:rPr>
        <w:t xml:space="preserve"> in </w:t>
      </w:r>
      <w:r w:rsidR="00C24E12" w:rsidRPr="00CB7AF6">
        <w:rPr>
          <w:rFonts w:ascii="Arial" w:eastAsia="Arial" w:hAnsi="Arial" w:cs="Arial"/>
          <w:color w:val="000000" w:themeColor="text1"/>
          <w:sz w:val="22"/>
        </w:rPr>
        <w:t xml:space="preserve">the </w:t>
      </w:r>
      <w:r w:rsidR="009D4EB4" w:rsidRPr="00CB7AF6">
        <w:rPr>
          <w:rFonts w:ascii="Arial" w:eastAsia="Arial" w:hAnsi="Arial" w:cs="Arial"/>
          <w:color w:val="000000" w:themeColor="text1"/>
          <w:sz w:val="22"/>
          <w:szCs w:val="22"/>
        </w:rPr>
        <w:t>10</w:t>
      </w:r>
      <w:r w:rsidR="00C24E12" w:rsidRPr="00CB7AF6">
        <w:rPr>
          <w:rFonts w:ascii="Arial" w:eastAsia="Arial" w:hAnsi="Arial" w:cs="Arial"/>
          <w:color w:val="000000" w:themeColor="text1"/>
          <w:sz w:val="22"/>
        </w:rPr>
        <w:t xml:space="preserve"> hypermutated patients</w:t>
      </w:r>
      <w:r w:rsidR="00343F81" w:rsidRPr="00CB7AF6">
        <w:rPr>
          <w:rFonts w:ascii="Arial" w:eastAsia="Arial" w:hAnsi="Arial" w:cs="Arial"/>
          <w:color w:val="000000" w:themeColor="text1"/>
          <w:sz w:val="22"/>
        </w:rPr>
        <w:t>.</w:t>
      </w:r>
      <w:r w:rsidR="00343F81" w:rsidRPr="00CB7AF6">
        <w:rPr>
          <w:rFonts w:ascii="Arial" w:hAnsi="Arial" w:cs="Arial"/>
          <w:color w:val="000000" w:themeColor="text1"/>
        </w:rPr>
        <w:br w:type="page"/>
      </w:r>
    </w:p>
    <w:p w14:paraId="143DB4AF" w14:textId="2DFBEA66" w:rsidR="00676CFC" w:rsidRPr="00CB7AF6" w:rsidRDefault="007C47DB" w:rsidP="00AE24DE">
      <w:pPr>
        <w:spacing w:line="480" w:lineRule="auto"/>
        <w:rPr>
          <w:rFonts w:ascii="Arial" w:eastAsia="Arial" w:hAnsi="Arial" w:cs="Arial"/>
          <w:color w:val="000000" w:themeColor="text1"/>
        </w:rPr>
      </w:pPr>
      <w:r>
        <w:rPr>
          <w:rFonts w:ascii="Arial" w:eastAsia="Arial" w:hAnsi="Arial" w:cs="Arial"/>
          <w:noProof/>
          <w:color w:val="000000" w:themeColor="text1"/>
        </w:rPr>
        <w:lastRenderedPageBreak/>
        <w:drawing>
          <wp:anchor distT="0" distB="0" distL="114300" distR="114300" simplePos="0" relativeHeight="251693056" behindDoc="0" locked="0" layoutInCell="1" allowOverlap="1" wp14:anchorId="345C04E6" wp14:editId="7FF82C90">
            <wp:simplePos x="0" y="0"/>
            <wp:positionH relativeFrom="column">
              <wp:posOffset>0</wp:posOffset>
            </wp:positionH>
            <wp:positionV relativeFrom="paragraph">
              <wp:posOffset>3175</wp:posOffset>
            </wp:positionV>
            <wp:extent cx="5943600" cy="2285365"/>
            <wp:effectExtent l="0" t="0" r="0" b="63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_S1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14:sizeRelH relativeFrom="page">
              <wp14:pctWidth>0</wp14:pctWidth>
            </wp14:sizeRelH>
            <wp14:sizeRelV relativeFrom="page">
              <wp14:pctHeight>0</wp14:pctHeight>
            </wp14:sizeRelV>
          </wp:anchor>
        </w:drawing>
      </w:r>
    </w:p>
    <w:p w14:paraId="70672E6C" w14:textId="5A7382AB" w:rsidR="007C0779"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49337D" w:rsidRPr="00CB7AF6">
        <w:rPr>
          <w:rFonts w:ascii="Arial" w:eastAsia="Arial" w:hAnsi="Arial" w:cs="Arial"/>
          <w:b/>
          <w:color w:val="000000" w:themeColor="text1"/>
          <w:sz w:val="22"/>
        </w:rPr>
        <w:t>10</w:t>
      </w:r>
      <w:r w:rsidR="00656075"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Bayesian hierarchical model for calibrated analysis of somatic cfDNA variants.</w:t>
      </w:r>
      <w:r w:rsidR="00343F81" w:rsidRPr="00CB7AF6">
        <w:rPr>
          <w:rFonts w:ascii="Arial" w:eastAsia="Arial" w:hAnsi="Arial" w:cs="Arial"/>
          <w:color w:val="000000" w:themeColor="text1"/>
          <w:sz w:val="22"/>
        </w:rPr>
        <w:t xml:space="preserve">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Single nucleotide variants and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343F81" w:rsidRPr="00CB7AF6">
        <w:rPr>
          <w:rFonts w:ascii="Arial" w:eastAsia="Arial" w:hAnsi="Arial" w:cs="Arial"/>
          <w:color w:val="000000" w:themeColor="text1"/>
          <w:sz w:val="22"/>
        </w:rPr>
        <w:t xml:space="preserve"> small insertions and deletions. This plate model shows the hierarchy of statistical relationships influencing the observed quantity of alternate alleles (</w:t>
      </w:r>
      <w:proofErr w:type="spellStart"/>
      <w:r w:rsidR="00343F81" w:rsidRPr="00CB7AF6">
        <w:rPr>
          <w:rFonts w:ascii="Arial" w:eastAsia="Arial" w:hAnsi="Arial" w:cs="Arial"/>
          <w:i/>
          <w:color w:val="000000" w:themeColor="text1"/>
          <w:sz w:val="22"/>
        </w:rPr>
        <w:t>y</w:t>
      </w:r>
      <w:r w:rsidR="00343F81" w:rsidRPr="00CB7AF6">
        <w:rPr>
          <w:rFonts w:ascii="Arial" w:eastAsia="Arial" w:hAnsi="Arial" w:cs="Arial"/>
          <w:i/>
          <w:color w:val="000000" w:themeColor="text1"/>
          <w:sz w:val="22"/>
          <w:vertAlign w:val="subscript"/>
        </w:rPr>
        <w:t>np</w:t>
      </w:r>
      <w:proofErr w:type="spellEnd"/>
      <w:r w:rsidR="00343F81" w:rsidRPr="00CB7AF6">
        <w:rPr>
          <w:rFonts w:ascii="Arial" w:eastAsia="Arial" w:hAnsi="Arial" w:cs="Arial"/>
          <w:color w:val="000000" w:themeColor="text1"/>
          <w:sz w:val="22"/>
        </w:rPr>
        <w:t xml:space="preserve">) in each sample (n) at each position (p) conditional on both latent parameters (μ, θ, </w:t>
      </w:r>
      <w:r w:rsidR="00343F81" w:rsidRPr="00CB7AF6">
        <w:rPr>
          <w:rFonts w:ascii="Cambria Math" w:eastAsia="Arial" w:hAnsi="Cambria Math" w:cs="Cambria Math"/>
          <w:color w:val="000000" w:themeColor="text1"/>
          <w:sz w:val="22"/>
        </w:rPr>
        <w:t>⍺</w:t>
      </w:r>
      <w:r w:rsidR="00343F81" w:rsidRPr="00CB7AF6">
        <w:rPr>
          <w:rFonts w:ascii="Arial" w:eastAsia="Arial" w:hAnsi="Arial" w:cs="Arial"/>
          <w:color w:val="000000" w:themeColor="text1"/>
          <w:sz w:val="22"/>
        </w:rPr>
        <w:t xml:space="preserve">, </w:t>
      </w:r>
      <w:r w:rsidR="00343F81" w:rsidRPr="00CB7AF6">
        <w:rPr>
          <w:rFonts w:ascii="Cambria Math" w:eastAsia="Arial" w:hAnsi="Cambria Math" w:cs="Cambria Math"/>
          <w:color w:val="000000" w:themeColor="text1"/>
          <w:sz w:val="22"/>
        </w:rPr>
        <w:t>𝛽</w:t>
      </w:r>
      <w:r w:rsidR="00343F81" w:rsidRPr="00CB7AF6">
        <w:rPr>
          <w:rFonts w:ascii="Arial" w:eastAsia="Arial" w:hAnsi="Arial" w:cs="Arial"/>
          <w:color w:val="000000" w:themeColor="text1"/>
          <w:sz w:val="22"/>
        </w:rPr>
        <w:t>) as well as fixed covariates (</w:t>
      </w:r>
      <w:proofErr w:type="spellStart"/>
      <w:r w:rsidR="00343F81" w:rsidRPr="00CB7AF6">
        <w:rPr>
          <w:rFonts w:ascii="Arial" w:eastAsia="Arial" w:hAnsi="Arial" w:cs="Arial"/>
          <w:i/>
          <w:color w:val="000000" w:themeColor="text1"/>
          <w:sz w:val="22"/>
        </w:rPr>
        <w:t>x</w:t>
      </w:r>
      <w:r w:rsidR="00343F81" w:rsidRPr="00CB7AF6">
        <w:rPr>
          <w:rFonts w:ascii="Arial" w:eastAsia="Arial" w:hAnsi="Arial" w:cs="Arial"/>
          <w:i/>
          <w:color w:val="000000" w:themeColor="text1"/>
          <w:sz w:val="22"/>
          <w:vertAlign w:val="subscript"/>
        </w:rPr>
        <w:t>p</w:t>
      </w:r>
      <w:proofErr w:type="spellEnd"/>
      <w:r w:rsidR="00343F81" w:rsidRPr="00CB7AF6">
        <w:rPr>
          <w:rFonts w:ascii="Arial" w:eastAsia="Arial" w:hAnsi="Arial" w:cs="Arial"/>
          <w:color w:val="000000" w:themeColor="text1"/>
          <w:sz w:val="22"/>
        </w:rPr>
        <w:t>) such as trinucleotide context, depth of sequencing at a position. Note that insertions and deletions have additional complexity as we must account for length of the insertion/deletion event in the model as insertions and deletions of differing lengths have differing probabilities. The model is fitted to the training data, estimates for the parameters are fixed and applied to new samples for scoring.</w:t>
      </w:r>
      <w:r w:rsidR="00343F81" w:rsidRPr="00CB7AF6">
        <w:rPr>
          <w:rFonts w:ascii="Arial" w:hAnsi="Arial" w:cs="Arial"/>
          <w:color w:val="000000" w:themeColor="text1"/>
        </w:rPr>
        <w:br w:type="page"/>
      </w:r>
    </w:p>
    <w:p w14:paraId="0C8EAFAD" w14:textId="013F50FA" w:rsidR="007C0779" w:rsidRPr="00CB7AF6" w:rsidRDefault="007C47DB" w:rsidP="00AE24DE">
      <w:pPr>
        <w:spacing w:line="480" w:lineRule="auto"/>
        <w:rPr>
          <w:rFonts w:ascii="Arial" w:eastAsia="Arial" w:hAnsi="Arial" w:cs="Arial"/>
          <w:color w:val="000000" w:themeColor="text1"/>
          <w:sz w:val="22"/>
        </w:rPr>
      </w:pPr>
      <w:r>
        <w:rPr>
          <w:rFonts w:ascii="Arial" w:eastAsia="Arial" w:hAnsi="Arial" w:cs="Arial"/>
          <w:noProof/>
          <w:color w:val="000000" w:themeColor="text1"/>
          <w:sz w:val="22"/>
        </w:rPr>
        <w:lastRenderedPageBreak/>
        <w:drawing>
          <wp:inline distT="0" distB="0" distL="0" distR="0" wp14:anchorId="75122E88" wp14:editId="29C1AEC0">
            <wp:extent cx="5943600" cy="51847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_S1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184775"/>
                    </a:xfrm>
                    <a:prstGeom prst="rect">
                      <a:avLst/>
                    </a:prstGeom>
                  </pic:spPr>
                </pic:pic>
              </a:graphicData>
            </a:graphic>
          </wp:inline>
        </w:drawing>
      </w:r>
    </w:p>
    <w:p w14:paraId="5FC11F0E" w14:textId="74B43070" w:rsidR="007C0779" w:rsidRPr="00CB7AF6" w:rsidRDefault="00303111" w:rsidP="00885B85">
      <w:pPr>
        <w:spacing w:line="480" w:lineRule="auto"/>
        <w:rPr>
          <w:rFonts w:ascii="Arial" w:eastAsia="Arial" w:hAnsi="Arial" w:cs="Arial"/>
          <w:color w:val="000000" w:themeColor="text1"/>
          <w:sz w:val="22"/>
        </w:rPr>
      </w:pPr>
      <w:r>
        <w:rPr>
          <w:rFonts w:ascii="Arial" w:eastAsia="Arial" w:hAnsi="Arial" w:cs="Arial"/>
          <w:b/>
          <w:color w:val="000000" w:themeColor="text1"/>
          <w:sz w:val="22"/>
        </w:rPr>
        <w:t xml:space="preserve">Supplementary Fig. </w:t>
      </w:r>
      <w:r w:rsidR="00343F81" w:rsidRPr="00CB7AF6">
        <w:rPr>
          <w:rFonts w:ascii="Arial" w:eastAsia="Arial" w:hAnsi="Arial" w:cs="Arial"/>
          <w:b/>
          <w:color w:val="000000" w:themeColor="text1"/>
          <w:sz w:val="22"/>
        </w:rPr>
        <w:t>1</w:t>
      </w:r>
      <w:r w:rsidR="0049337D" w:rsidRPr="00CB7AF6">
        <w:rPr>
          <w:rFonts w:ascii="Arial" w:eastAsia="Arial" w:hAnsi="Arial" w:cs="Arial"/>
          <w:b/>
          <w:color w:val="000000" w:themeColor="text1"/>
          <w:sz w:val="22"/>
        </w:rPr>
        <w:t>1</w:t>
      </w:r>
      <w:r w:rsidR="00343F81" w:rsidRPr="00CB7AF6">
        <w:rPr>
          <w:rFonts w:ascii="Arial" w:eastAsia="Arial" w:hAnsi="Arial" w:cs="Arial"/>
          <w:b/>
          <w:color w:val="000000" w:themeColor="text1"/>
          <w:sz w:val="22"/>
        </w:rPr>
        <w:t>.</w:t>
      </w:r>
      <w:r w:rsidR="00520797" w:rsidRPr="00CB7AF6">
        <w:rPr>
          <w:rFonts w:ascii="Arial" w:eastAsia="Arial" w:hAnsi="Arial" w:cs="Arial"/>
          <w:b/>
          <w:color w:val="000000" w:themeColor="text1"/>
          <w:sz w:val="22"/>
        </w:rPr>
        <w:t xml:space="preserve"> MSIsensor analysis.</w:t>
      </w:r>
      <w:r w:rsidR="00520797" w:rsidRPr="00CB7AF6">
        <w:rPr>
          <w:rFonts w:ascii="Arial" w:eastAsia="Arial" w:hAnsi="Arial" w:cs="Arial"/>
          <w:color w:val="000000" w:themeColor="text1"/>
          <w:sz w:val="22"/>
        </w:rPr>
        <w:t xml:space="preserve"> MSIsensor</w:t>
      </w:r>
      <w:r w:rsidR="00A26803" w:rsidRPr="00CB7AF6">
        <w:rPr>
          <w:rFonts w:ascii="Arial" w:eastAsia="Arial" w:hAnsi="Arial" w:cs="Arial"/>
          <w:color w:val="000000" w:themeColor="text1"/>
          <w:sz w:val="22"/>
          <w:szCs w:val="22"/>
        </w:rPr>
        <w:fldChar w:fldCharType="begin"/>
      </w:r>
      <w:r w:rsidR="006E2475">
        <w:rPr>
          <w:rFonts w:ascii="Arial" w:eastAsia="Arial" w:hAnsi="Arial" w:cs="Arial"/>
          <w:color w:val="000000" w:themeColor="text1"/>
          <w:sz w:val="22"/>
          <w:szCs w:val="22"/>
        </w:rPr>
        <w:instrText xml:space="preserve"> ADDIN EN.CITE &lt;EndNote&gt;&lt;Cite&gt;&lt;Author&gt;Niu&lt;/Author&gt;&lt;Year&gt;2014&lt;/Year&gt;&lt;RecNum&gt;34&lt;/RecNum&gt;&lt;DisplayText&gt;&lt;style face="superscript"&gt;39&lt;/style&gt;&lt;/DisplayText&gt;&lt;record&gt;&lt;rec-number&gt;34&lt;/rec-number&gt;&lt;foreign-keys&gt;&lt;key app="EN" db-id="5rztd05dcvrrzgeapp3xd0wofwp52dea2e9d" timestamp="0"&gt;34&lt;/key&gt;&lt;/foreign-keys&gt;&lt;ref-type name="Journal Article"&gt;17&lt;/ref-type&gt;&lt;contributors&gt;&lt;authors&gt;&lt;author&gt;Niu, B.&lt;/author&gt;&lt;author&gt;Ye, K.&lt;/author&gt;&lt;author&gt;Zhang, Q.&lt;/author&gt;&lt;author&gt;Lu, C.&lt;/author&gt;&lt;author&gt;Xie, M.&lt;/author&gt;&lt;author&gt;McLellan, M. D.&lt;/author&gt;&lt;author&gt;Wendl, M. C.&lt;/author&gt;&lt;author&gt;Ding, L.&lt;/author&gt;&lt;/authors&gt;&lt;/contributors&gt;&lt;auth-address&gt;Departments of Genetics and Mathematics, The Genome Institute, Department of Genetics, Division of Statistical Genomics, Department of Medicine and Siteman Cancer Center, Washington University in St. Louis, MO 63108, USA.&lt;/auth-address&gt;&lt;titles&gt;&lt;title&gt;MSIsensor: microsatellite instability detection using paired tumor-normal sequence data&lt;/title&gt;&lt;secondary-title&gt;Bioinformatics&lt;/secondary-title&gt;&lt;/titles&gt;&lt;pages&gt;1015-6&lt;/pages&gt;&lt;volume&gt;30&lt;/volume&gt;&lt;number&gt;7&lt;/number&gt;&lt;edition&gt;2013/12/29&lt;/edition&gt;&lt;keywords&gt;&lt;keyword&gt;Automation, Laboratory&lt;/keyword&gt;&lt;keyword&gt;Genome, Human&lt;/keyword&gt;&lt;keyword&gt;Humans&lt;/keyword&gt;&lt;keyword&gt;*Microsatellite Instability&lt;/keyword&gt;&lt;keyword&gt;Neoplasms/genetics&lt;/keyword&gt;&lt;keyword&gt;Polymerase Chain Reaction&lt;/keyword&gt;&lt;keyword&gt;Sequence Analysis, DNA/*methods&lt;/keyword&gt;&lt;keyword&gt;Software&lt;/keyword&gt;&lt;/keywords&gt;&lt;dates&gt;&lt;year&gt;2014&lt;/year&gt;&lt;pub-dates&gt;&lt;date&gt;Apr 1&lt;/date&gt;&lt;/pub-dates&gt;&lt;/dates&gt;&lt;isbn&gt;1367-4811 (Electronic)&amp;#xD;1367-4803 (Linking)&lt;/isbn&gt;&lt;accession-num&gt;24371154&lt;/accession-num&gt;&lt;urls&gt;&lt;related-urls&gt;&lt;url&gt;https://www.ncbi.nlm.nih.gov/pubmed/24371154&lt;/url&gt;&lt;/related-urls&gt;&lt;/urls&gt;&lt;custom2&gt;PMC3967115&lt;/custom2&gt;&lt;electronic-resource-num&gt;10.1093/bioinformatics/btt755&lt;/electronic-resource-num&gt;&lt;/record&gt;&lt;/Cite&gt;&lt;/EndNote&gt;</w:instrText>
      </w:r>
      <w:r w:rsidR="00A26803" w:rsidRPr="00CB7AF6">
        <w:rPr>
          <w:rFonts w:ascii="Arial" w:eastAsia="Arial" w:hAnsi="Arial" w:cs="Arial"/>
          <w:color w:val="000000" w:themeColor="text1"/>
          <w:sz w:val="22"/>
          <w:szCs w:val="22"/>
        </w:rPr>
        <w:fldChar w:fldCharType="separate"/>
      </w:r>
      <w:r w:rsidR="006E2475" w:rsidRPr="006E2475">
        <w:rPr>
          <w:rFonts w:ascii="Arial" w:eastAsia="Arial" w:hAnsi="Arial" w:cs="Arial"/>
          <w:noProof/>
          <w:color w:val="000000" w:themeColor="text1"/>
          <w:sz w:val="22"/>
          <w:szCs w:val="22"/>
          <w:vertAlign w:val="superscript"/>
        </w:rPr>
        <w:t>39</w:t>
      </w:r>
      <w:r w:rsidR="00A26803" w:rsidRPr="00CB7AF6">
        <w:rPr>
          <w:rFonts w:ascii="Arial" w:eastAsia="Arial" w:hAnsi="Arial" w:cs="Arial"/>
          <w:color w:val="000000" w:themeColor="text1"/>
          <w:sz w:val="22"/>
          <w:szCs w:val="22"/>
        </w:rPr>
        <w:fldChar w:fldCharType="end"/>
      </w:r>
      <w:r w:rsidR="00520797" w:rsidRPr="00CB7AF6">
        <w:rPr>
          <w:rFonts w:ascii="Arial" w:eastAsia="Arial" w:hAnsi="Arial" w:cs="Arial"/>
          <w:color w:val="000000" w:themeColor="text1"/>
          <w:sz w:val="22"/>
        </w:rPr>
        <w:t xml:space="preserve"> was used to compute the MSI scores of tumor biopsies and cfDNA samples using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a</w:t>
      </w:r>
      <w:r w:rsidR="008C2D31">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the default algorithm settings and </w:t>
      </w:r>
      <w:r w:rsidR="008C2D31">
        <w:rPr>
          <w:rFonts w:ascii="Arial" w:eastAsia="Arial" w:hAnsi="Arial" w:cs="Arial"/>
          <w:color w:val="000000" w:themeColor="text1"/>
          <w:sz w:val="22"/>
        </w:rPr>
        <w:t>(</w:t>
      </w:r>
      <w:r w:rsidR="008C2D31" w:rsidRPr="00303111">
        <w:rPr>
          <w:rFonts w:ascii="Arial" w:eastAsia="Arial" w:hAnsi="Arial" w:cs="Arial"/>
          <w:b/>
          <w:color w:val="000000" w:themeColor="text1"/>
          <w:sz w:val="22"/>
        </w:rPr>
        <w:t>b</w:t>
      </w:r>
      <w:r w:rsidR="008C2D31">
        <w:rPr>
          <w:rFonts w:ascii="Arial" w:eastAsia="Arial" w:hAnsi="Arial" w:cs="Arial"/>
          <w:color w:val="000000" w:themeColor="text1"/>
          <w:sz w:val="22"/>
        </w:rPr>
        <w:t>)</w:t>
      </w:r>
      <w:r w:rsidR="00520797" w:rsidRPr="00CB7AF6">
        <w:rPr>
          <w:rFonts w:ascii="Arial" w:eastAsia="Arial" w:hAnsi="Arial" w:cs="Arial"/>
          <w:color w:val="000000" w:themeColor="text1"/>
          <w:sz w:val="22"/>
        </w:rPr>
        <w:t xml:space="preserve"> parameters modified for the high depth-of-read cfDNA data.</w:t>
      </w:r>
      <w:r w:rsidR="00906060" w:rsidRPr="00CB7AF6">
        <w:rPr>
          <w:rFonts w:ascii="Arial" w:eastAsia="Arial" w:hAnsi="Arial" w:cs="Arial"/>
          <w:color w:val="000000" w:themeColor="text1"/>
          <w:sz w:val="22"/>
        </w:rPr>
        <w:t xml:space="preserve"> In both panels, the MSI</w:t>
      </w:r>
      <w:r w:rsidR="007C1F1B" w:rsidRPr="00CB7AF6">
        <w:rPr>
          <w:rFonts w:ascii="Arial" w:eastAsia="Arial" w:hAnsi="Arial" w:cs="Arial"/>
          <w:color w:val="000000" w:themeColor="text1"/>
          <w:sz w:val="22"/>
        </w:rPr>
        <w:t xml:space="preserve"> </w:t>
      </w:r>
      <w:r w:rsidR="00906060" w:rsidRPr="00CB7AF6">
        <w:rPr>
          <w:rFonts w:ascii="Arial" w:eastAsia="Arial" w:hAnsi="Arial" w:cs="Arial"/>
          <w:color w:val="000000" w:themeColor="text1"/>
          <w:sz w:val="22"/>
        </w:rPr>
        <w:t>scores are displayed on the x-axis and patients are ordered consecutively on the y-axis.</w:t>
      </w:r>
      <w:r w:rsidR="00343F81" w:rsidRPr="00CB7AF6">
        <w:rPr>
          <w:rFonts w:ascii="Arial" w:hAnsi="Arial" w:cs="Arial"/>
          <w:color w:val="000000" w:themeColor="text1"/>
        </w:rPr>
        <w:br w:type="page"/>
      </w:r>
    </w:p>
    <w:p w14:paraId="20A9D70D" w14:textId="0D700A9C" w:rsidR="009D753E" w:rsidRPr="00CB7AF6" w:rsidRDefault="004C10F5" w:rsidP="00AE24DE">
      <w:pPr>
        <w:spacing w:line="480" w:lineRule="auto"/>
        <w:rPr>
          <w:rFonts w:ascii="Arial" w:hAnsi="Arial" w:cs="Arial"/>
          <w:b/>
          <w:color w:val="000000" w:themeColor="text1"/>
          <w:sz w:val="24"/>
          <w:szCs w:val="24"/>
          <w:shd w:val="clear" w:color="auto" w:fill="FFFFFF"/>
        </w:rPr>
      </w:pPr>
      <w:r w:rsidRPr="00CB7AF6">
        <w:rPr>
          <w:rFonts w:ascii="Arial" w:hAnsi="Arial" w:cs="Arial"/>
          <w:b/>
          <w:color w:val="000000" w:themeColor="text1"/>
          <w:sz w:val="24"/>
          <w:szCs w:val="24"/>
          <w:shd w:val="clear" w:color="auto" w:fill="FFFFFF"/>
        </w:rPr>
        <w:lastRenderedPageBreak/>
        <w:t>Supplementary Tables</w:t>
      </w:r>
    </w:p>
    <w:p w14:paraId="0ED14464" w14:textId="6809BD52" w:rsidR="007C0779" w:rsidRPr="00CB7AF6" w:rsidRDefault="00303111" w:rsidP="00AE24DE">
      <w:pPr>
        <w:spacing w:line="480" w:lineRule="auto"/>
        <w:rPr>
          <w:rFonts w:ascii="Arial" w:eastAsia="Arial" w:hAnsi="Arial" w:cs="Arial"/>
          <w:b/>
          <w:color w:val="000000" w:themeColor="text1"/>
          <w:sz w:val="22"/>
        </w:rPr>
      </w:pPr>
      <w:r>
        <w:rPr>
          <w:rFonts w:ascii="Arial" w:eastAsia="Arial" w:hAnsi="Arial" w:cs="Arial"/>
          <w:b/>
          <w:color w:val="000000" w:themeColor="text1"/>
          <w:sz w:val="22"/>
        </w:rPr>
        <w:t xml:space="preserve">Supplementary Table </w:t>
      </w:r>
      <w:r w:rsidR="00343F81" w:rsidRPr="00CB7AF6">
        <w:rPr>
          <w:rFonts w:ascii="Arial" w:eastAsia="Arial" w:hAnsi="Arial" w:cs="Arial"/>
          <w:b/>
          <w:color w:val="000000" w:themeColor="text1"/>
          <w:sz w:val="22"/>
        </w:rPr>
        <w:t>1</w:t>
      </w:r>
      <w:r w:rsidR="00C40281"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List of genes assayed in the cfDNA targeted panel</w:t>
      </w:r>
      <w:r w:rsidR="00521145" w:rsidRPr="00CB7AF6">
        <w:rPr>
          <w:rFonts w:ascii="Arial" w:eastAsia="Arial" w:hAnsi="Arial" w:cs="Arial"/>
          <w:b/>
          <w:color w:val="000000" w:themeColor="text1"/>
          <w:sz w:val="22"/>
        </w:rPr>
        <w:t>.</w:t>
      </w:r>
    </w:p>
    <w:tbl>
      <w:tblPr>
        <w:tblW w:w="9350" w:type="dxa"/>
        <w:tblBorders>
          <w:top w:val="single" w:sz="4" w:space="0" w:color="000000"/>
          <w:left w:val="single" w:sz="4" w:space="0" w:color="000000"/>
          <w:bottom w:val="single" w:sz="4" w:space="0" w:color="000000"/>
          <w:right w:val="single" w:sz="4" w:space="0" w:color="000000"/>
          <w:insideH w:val="nil"/>
          <w:insideV w:val="nil"/>
        </w:tblBorders>
        <w:tblLayout w:type="fixed"/>
        <w:tblCellMar>
          <w:top w:w="100" w:type="dxa"/>
          <w:left w:w="100" w:type="dxa"/>
          <w:bottom w:w="100" w:type="dxa"/>
          <w:right w:w="100" w:type="dxa"/>
        </w:tblCellMar>
        <w:tblLook w:val="0400" w:firstRow="0" w:lastRow="0" w:firstColumn="0" w:lastColumn="0" w:noHBand="0" w:noVBand="1"/>
      </w:tblPr>
      <w:tblGrid>
        <w:gridCol w:w="9350"/>
      </w:tblGrid>
      <w:tr w:rsidR="00CB7AF6" w:rsidRPr="00CB7AF6" w14:paraId="6CD0B1DA" w14:textId="77777777" w:rsidTr="004D4D18">
        <w:tc>
          <w:tcPr>
            <w:tcW w:w="9350" w:type="dxa"/>
          </w:tcPr>
          <w:p w14:paraId="0D395DD0" w14:textId="77777777" w:rsidR="007C0779" w:rsidRPr="00CB7AF6" w:rsidRDefault="00343F81" w:rsidP="005318AB">
            <w:pPr>
              <w:jc w:val="both"/>
              <w:rPr>
                <w:rFonts w:ascii="Arial" w:eastAsia="Arial" w:hAnsi="Arial" w:cs="Arial"/>
                <w:i/>
                <w:color w:val="000000" w:themeColor="text1"/>
              </w:rPr>
            </w:pPr>
            <w:r w:rsidRPr="00CB7AF6">
              <w:rPr>
                <w:rFonts w:ascii="Arial" w:eastAsia="Arial" w:hAnsi="Arial" w:cs="Arial"/>
                <w:color w:val="000000" w:themeColor="text1"/>
              </w:rPr>
              <w:t xml:space="preserve">ABL1, </w:t>
            </w:r>
            <w:r w:rsidRPr="00CB7AF6">
              <w:rPr>
                <w:rFonts w:ascii="Arial" w:eastAsia="Arial" w:hAnsi="Arial" w:cs="Arial"/>
                <w:i/>
                <w:color w:val="000000" w:themeColor="text1"/>
              </w:rPr>
              <w:t>ABL2</w:t>
            </w:r>
            <w:r w:rsidRPr="00CB7AF6">
              <w:rPr>
                <w:rFonts w:ascii="Arial" w:eastAsia="Arial" w:hAnsi="Arial" w:cs="Arial"/>
                <w:color w:val="000000" w:themeColor="text1"/>
              </w:rPr>
              <w:t xml:space="preserve">, ACVR1, </w:t>
            </w:r>
            <w:r w:rsidRPr="00CB7AF6">
              <w:rPr>
                <w:rFonts w:ascii="Arial" w:eastAsia="Arial" w:hAnsi="Arial" w:cs="Arial"/>
                <w:i/>
                <w:color w:val="000000" w:themeColor="text1"/>
              </w:rPr>
              <w:t>ACVR1B</w:t>
            </w:r>
            <w:r w:rsidRPr="00CB7AF6">
              <w:rPr>
                <w:rFonts w:ascii="Arial" w:eastAsia="Arial" w:hAnsi="Arial" w:cs="Arial"/>
                <w:color w:val="000000" w:themeColor="text1"/>
              </w:rPr>
              <w:t xml:space="preserve">, AKT1, AKT2, AKT3, ALK, ALOX12B, ANKRD11, APC, AR, ARAF, </w:t>
            </w:r>
            <w:r w:rsidRPr="00CB7AF6">
              <w:rPr>
                <w:rFonts w:ascii="Arial" w:eastAsia="Arial" w:hAnsi="Arial" w:cs="Arial"/>
                <w:i/>
                <w:color w:val="000000" w:themeColor="text1"/>
              </w:rPr>
              <w:t>ARFRP1</w:t>
            </w:r>
            <w:r w:rsidRPr="00CB7AF6">
              <w:rPr>
                <w:rFonts w:ascii="Arial" w:eastAsia="Arial" w:hAnsi="Arial" w:cs="Arial"/>
                <w:color w:val="000000" w:themeColor="text1"/>
              </w:rPr>
              <w:t xml:space="preserve">, ARID1A, ARID1B, ARID2, ARID5B, ASXL1, ASXL2, ATM, ATR, ATRX, AURKA, AURKB, AXIN1, AXIN2, AXL, B2M, BAP1, BARD1, BBC3, BCL10, BCL2, BCL2L1, </w:t>
            </w:r>
            <w:r w:rsidRPr="00CB7AF6">
              <w:rPr>
                <w:rFonts w:ascii="Arial" w:eastAsia="Arial" w:hAnsi="Arial" w:cs="Arial"/>
                <w:i/>
                <w:color w:val="000000" w:themeColor="text1"/>
              </w:rPr>
              <w:t>BCL2L2</w:t>
            </w:r>
            <w:r w:rsidRPr="00CB7AF6">
              <w:rPr>
                <w:rFonts w:ascii="Arial" w:eastAsia="Arial" w:hAnsi="Arial" w:cs="Arial"/>
                <w:color w:val="000000" w:themeColor="text1"/>
              </w:rPr>
              <w:t xml:space="preserve">, BCL2L11, BCL6, BCOR, </w:t>
            </w:r>
            <w:r w:rsidRPr="00CB7AF6">
              <w:rPr>
                <w:rFonts w:ascii="Arial" w:eastAsia="Arial" w:hAnsi="Arial" w:cs="Arial"/>
                <w:i/>
                <w:color w:val="000000" w:themeColor="text1"/>
              </w:rPr>
              <w:t>BCORL1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BCR</w:t>
            </w:r>
            <w:r w:rsidRPr="00CB7AF6">
              <w:rPr>
                <w:rFonts w:ascii="Arial" w:eastAsia="Arial" w:hAnsi="Arial" w:cs="Arial"/>
                <w:color w:val="000000" w:themeColor="text1"/>
              </w:rPr>
              <w:t xml:space="preserve">, BIRC3, BLM, BMPR1A, BRAF, BRCA1, BRCA2, BRD4, BRIP1, </w:t>
            </w:r>
            <w:r w:rsidRPr="00CB7AF6">
              <w:rPr>
                <w:rFonts w:ascii="Arial" w:eastAsia="Arial" w:hAnsi="Arial" w:cs="Arial"/>
                <w:i/>
                <w:color w:val="000000" w:themeColor="text1"/>
              </w:rPr>
              <w:t>BTG1</w:t>
            </w:r>
            <w:r w:rsidRPr="00CB7AF6">
              <w:rPr>
                <w:rFonts w:ascii="Arial" w:eastAsia="Arial" w:hAnsi="Arial" w:cs="Arial"/>
                <w:color w:val="000000" w:themeColor="text1"/>
              </w:rPr>
              <w:t xml:space="preserve">, BTK, </w:t>
            </w:r>
            <w:r w:rsidRPr="00CB7AF6">
              <w:rPr>
                <w:rFonts w:ascii="Arial" w:eastAsia="Arial" w:hAnsi="Arial" w:cs="Arial"/>
                <w:i/>
                <w:color w:val="000000" w:themeColor="text1"/>
              </w:rPr>
              <w:t>C11orf30</w:t>
            </w:r>
            <w:r w:rsidRPr="00CB7AF6">
              <w:rPr>
                <w:rFonts w:ascii="Arial" w:eastAsia="Arial" w:hAnsi="Arial" w:cs="Arial"/>
                <w:color w:val="000000" w:themeColor="text1"/>
              </w:rPr>
              <w:t xml:space="preserve">, CALR, CARD11, CASP8, CBFB, CBL, CCND1, CCND2, CCND3, CCNE1, CD274, CD276, CD74, CD79A, CD79B, CDC73, CDH1, CDK12, CDK4, CDK6, CDK8, CDKN1A, CDKN1B, CDKN2A, CDKN2B, CDKN2C, CEBPA, CENPA, CHEK1, CHEK2, </w:t>
            </w:r>
            <w:r w:rsidRPr="00CB7AF6">
              <w:rPr>
                <w:rFonts w:ascii="Arial" w:eastAsia="Arial" w:hAnsi="Arial" w:cs="Arial"/>
                <w:i/>
                <w:color w:val="000000" w:themeColor="text1"/>
              </w:rPr>
              <w:t>CHD2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CHD4</w:t>
            </w:r>
            <w:r w:rsidRPr="00CB7AF6">
              <w:rPr>
                <w:rFonts w:ascii="Arial" w:eastAsia="Arial" w:hAnsi="Arial" w:cs="Arial"/>
                <w:color w:val="000000" w:themeColor="text1"/>
              </w:rPr>
              <w:t xml:space="preserve">, CIC, CREBBP, CRKL, CRLF2, CSF1R, CSF3R, CTCF, CTLA4, CTNNA1, CTNNB1, CUL3, CXCR4, </w:t>
            </w:r>
            <w:r w:rsidRPr="00CB7AF6">
              <w:rPr>
                <w:rFonts w:ascii="Arial" w:eastAsia="Arial" w:hAnsi="Arial" w:cs="Arial"/>
                <w:i/>
                <w:color w:val="000000" w:themeColor="text1"/>
              </w:rPr>
              <w:t>CYLD</w:t>
            </w:r>
            <w:r w:rsidRPr="00CB7AF6">
              <w:rPr>
                <w:rFonts w:ascii="Arial" w:eastAsia="Arial" w:hAnsi="Arial" w:cs="Arial"/>
                <w:color w:val="000000" w:themeColor="text1"/>
              </w:rPr>
              <w:t xml:space="preserve">, DAXX, DCUN1D1, DDR2, DICER1, DIS3, DNAJB1, DNMT1, DNMT3A, DNMT3B, DOT1L, E2F3, EED, EGFL7, EGFR, EIF1AX, EIF4A2, EIF4E, </w:t>
            </w:r>
            <w:r w:rsidRPr="00CB7AF6">
              <w:rPr>
                <w:rFonts w:ascii="Arial" w:eastAsia="Arial" w:hAnsi="Arial" w:cs="Arial"/>
                <w:i/>
                <w:color w:val="000000" w:themeColor="text1"/>
              </w:rPr>
              <w:t>EML4</w:t>
            </w:r>
            <w:r w:rsidRPr="00CB7AF6">
              <w:rPr>
                <w:rFonts w:ascii="Arial" w:eastAsia="Arial" w:hAnsi="Arial" w:cs="Arial"/>
                <w:color w:val="000000" w:themeColor="text1"/>
              </w:rPr>
              <w:t xml:space="preserve">, EP300, EPCAM, EPHA3, EPHA5, EPHA7, EPHB1, ERBB2, ERBB3, ERBB4, </w:t>
            </w:r>
            <w:r w:rsidRPr="00CB7AF6">
              <w:rPr>
                <w:rFonts w:ascii="Arial" w:eastAsia="Arial" w:hAnsi="Arial" w:cs="Arial"/>
                <w:i/>
                <w:color w:val="000000" w:themeColor="text1"/>
              </w:rPr>
              <w:t>ERCC1</w:t>
            </w:r>
            <w:r w:rsidRPr="00CB7AF6">
              <w:rPr>
                <w:rFonts w:ascii="Arial" w:eastAsia="Arial" w:hAnsi="Arial" w:cs="Arial"/>
                <w:color w:val="000000" w:themeColor="text1"/>
              </w:rPr>
              <w:t xml:space="preserve">, ERCC2, ERCC3, ERCC4, ERCC5, ERG, ERRFI1, ESR1, </w:t>
            </w:r>
            <w:r w:rsidRPr="00CB7AF6">
              <w:rPr>
                <w:rFonts w:ascii="Arial" w:eastAsia="Arial" w:hAnsi="Arial" w:cs="Arial"/>
                <w:i/>
                <w:color w:val="000000" w:themeColor="text1"/>
              </w:rPr>
              <w:t>ETS1</w:t>
            </w:r>
            <w:r w:rsidRPr="00CB7AF6">
              <w:rPr>
                <w:rFonts w:ascii="Arial" w:eastAsia="Arial" w:hAnsi="Arial" w:cs="Arial"/>
                <w:color w:val="000000" w:themeColor="text1"/>
              </w:rPr>
              <w:t xml:space="preserve">, ETV1, </w:t>
            </w:r>
            <w:r w:rsidRPr="00CB7AF6">
              <w:rPr>
                <w:rFonts w:ascii="Arial" w:eastAsia="Arial" w:hAnsi="Arial" w:cs="Arial"/>
                <w:i/>
                <w:color w:val="000000" w:themeColor="text1"/>
              </w:rPr>
              <w:t>ETV4</w:t>
            </w:r>
            <w:r w:rsidRPr="00CB7AF6">
              <w:rPr>
                <w:rFonts w:ascii="Arial" w:eastAsia="Arial" w:hAnsi="Arial" w:cs="Arial"/>
                <w:color w:val="000000" w:themeColor="text1"/>
              </w:rPr>
              <w:t xml:space="preserve">, </w:t>
            </w:r>
            <w:r w:rsidRPr="00CB7AF6">
              <w:rPr>
                <w:rFonts w:ascii="Arial" w:eastAsia="Arial" w:hAnsi="Arial" w:cs="Arial"/>
                <w:i/>
                <w:color w:val="000000" w:themeColor="text1"/>
              </w:rPr>
              <w:t>ETV5</w:t>
            </w:r>
            <w:r w:rsidRPr="00CB7AF6">
              <w:rPr>
                <w:rFonts w:ascii="Arial" w:eastAsia="Arial" w:hAnsi="Arial" w:cs="Arial"/>
                <w:color w:val="000000" w:themeColor="text1"/>
              </w:rPr>
              <w:t xml:space="preserve">, ETV6, </w:t>
            </w:r>
            <w:r w:rsidRPr="00CB7AF6">
              <w:rPr>
                <w:rFonts w:ascii="Arial" w:eastAsia="Arial" w:hAnsi="Arial" w:cs="Arial"/>
                <w:i/>
                <w:color w:val="000000" w:themeColor="text1"/>
              </w:rPr>
              <w:t>EWSR1</w:t>
            </w:r>
            <w:r w:rsidRPr="00CB7AF6">
              <w:rPr>
                <w:rFonts w:ascii="Arial" w:eastAsia="Arial" w:hAnsi="Arial" w:cs="Arial"/>
                <w:color w:val="000000" w:themeColor="text1"/>
              </w:rPr>
              <w:t xml:space="preserve">, EZH2, FAM123B, FAM175A, FAM46C, FANCA, FANCC, </w:t>
            </w:r>
            <w:r w:rsidRPr="00CB7AF6">
              <w:rPr>
                <w:rFonts w:ascii="Arial" w:eastAsia="Arial" w:hAnsi="Arial" w:cs="Arial"/>
                <w:i/>
                <w:color w:val="000000" w:themeColor="text1"/>
              </w:rPr>
              <w:t>FANCD2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FANCE</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FANCF</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FANCG</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FANCI</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FANCL</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FAS</w:t>
            </w:r>
            <w:r w:rsidRPr="00CB7AF6">
              <w:rPr>
                <w:rFonts w:ascii="Arial" w:eastAsia="Arial" w:hAnsi="Arial" w:cs="Arial"/>
                <w:color w:val="000000" w:themeColor="text1"/>
              </w:rPr>
              <w:t xml:space="preserve">, FAT1, FBXW7, </w:t>
            </w:r>
            <w:r w:rsidRPr="00CB7AF6">
              <w:rPr>
                <w:rFonts w:ascii="Arial" w:eastAsia="Arial" w:hAnsi="Arial" w:cs="Arial"/>
                <w:i/>
                <w:color w:val="000000" w:themeColor="text1"/>
              </w:rPr>
              <w:t>FGF1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FGF10</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FGF14</w:t>
            </w:r>
            <w:r w:rsidRPr="00CB7AF6">
              <w:rPr>
                <w:rFonts w:ascii="Arial" w:eastAsia="Arial" w:hAnsi="Arial" w:cs="Arial"/>
                <w:color w:val="000000" w:themeColor="text1"/>
              </w:rPr>
              <w:t xml:space="preserve">, FGF19, </w:t>
            </w:r>
            <w:r w:rsidRPr="00CB7AF6">
              <w:rPr>
                <w:rFonts w:ascii="Arial" w:eastAsia="Arial" w:hAnsi="Arial" w:cs="Arial"/>
                <w:i/>
                <w:color w:val="000000" w:themeColor="text1"/>
              </w:rPr>
              <w:t>FGF2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FGF23</w:t>
            </w:r>
            <w:r w:rsidRPr="00CB7AF6">
              <w:rPr>
                <w:rFonts w:ascii="Arial" w:eastAsia="Arial" w:hAnsi="Arial" w:cs="Arial"/>
                <w:color w:val="000000" w:themeColor="text1"/>
              </w:rPr>
              <w:t xml:space="preserve">, FGF3, FGF4, </w:t>
            </w:r>
            <w:r w:rsidRPr="00CB7AF6">
              <w:rPr>
                <w:rFonts w:ascii="Arial" w:eastAsia="Arial" w:hAnsi="Arial" w:cs="Arial"/>
                <w:i/>
                <w:color w:val="000000" w:themeColor="text1"/>
              </w:rPr>
              <w:t>FGF5</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FGF6</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FGF7</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FGF8</w:t>
            </w:r>
            <w:r w:rsidRPr="00CB7AF6">
              <w:rPr>
                <w:rFonts w:ascii="Arial" w:eastAsia="Arial" w:hAnsi="Arial" w:cs="Arial"/>
                <w:color w:val="000000" w:themeColor="text1"/>
              </w:rPr>
              <w:t xml:space="preserve">, </w:t>
            </w:r>
            <w:r w:rsidRPr="00CB7AF6">
              <w:rPr>
                <w:rFonts w:ascii="Arial" w:eastAsia="Arial" w:hAnsi="Arial" w:cs="Arial"/>
                <w:i/>
                <w:color w:val="000000" w:themeColor="text1"/>
              </w:rPr>
              <w:t>FGF9</w:t>
            </w:r>
            <w:r w:rsidRPr="00CB7AF6">
              <w:rPr>
                <w:rFonts w:ascii="Arial" w:eastAsia="Arial" w:hAnsi="Arial" w:cs="Arial"/>
                <w:color w:val="000000" w:themeColor="text1"/>
              </w:rPr>
              <w:t xml:space="preserve">, FGFR1, FGFR2, FGFR3, FGFR4, FH, FLCN, </w:t>
            </w:r>
            <w:r w:rsidRPr="00CB7AF6">
              <w:rPr>
                <w:rFonts w:ascii="Arial" w:eastAsia="Arial" w:hAnsi="Arial" w:cs="Arial"/>
                <w:i/>
                <w:color w:val="000000" w:themeColor="text1"/>
              </w:rPr>
              <w:t>FLI1</w:t>
            </w:r>
            <w:r w:rsidRPr="00CB7AF6">
              <w:rPr>
                <w:rFonts w:ascii="Arial" w:eastAsia="Arial" w:hAnsi="Arial" w:cs="Arial"/>
                <w:color w:val="000000" w:themeColor="text1"/>
              </w:rPr>
              <w:t xml:space="preserve">, FLT1, FLT3, FLT4, FOXA1, FOXL2, FOXO1, FOXP1, </w:t>
            </w:r>
            <w:r w:rsidRPr="00CB7AF6">
              <w:rPr>
                <w:rFonts w:ascii="Arial" w:eastAsia="Arial" w:hAnsi="Arial" w:cs="Arial"/>
                <w:i/>
                <w:color w:val="000000" w:themeColor="text1"/>
              </w:rPr>
              <w:t>FRS2</w:t>
            </w:r>
            <w:r w:rsidRPr="00CB7AF6">
              <w:rPr>
                <w:rFonts w:ascii="Arial" w:eastAsia="Arial" w:hAnsi="Arial" w:cs="Arial"/>
                <w:color w:val="000000" w:themeColor="text1"/>
              </w:rPr>
              <w:t xml:space="preserve">, FUBP1, FYN, </w:t>
            </w:r>
            <w:r w:rsidRPr="00CB7AF6">
              <w:rPr>
                <w:rFonts w:ascii="Arial" w:eastAsia="Arial" w:hAnsi="Arial" w:cs="Arial"/>
                <w:i/>
                <w:color w:val="000000" w:themeColor="text1"/>
              </w:rPr>
              <w:t>GABRA6</w:t>
            </w:r>
            <w:r w:rsidRPr="00CB7AF6">
              <w:rPr>
                <w:rFonts w:ascii="Arial" w:eastAsia="Arial" w:hAnsi="Arial" w:cs="Arial"/>
                <w:color w:val="000000" w:themeColor="text1"/>
              </w:rPr>
              <w:t xml:space="preserve">, GATA1, GATA2, GATA3, </w:t>
            </w:r>
            <w:r w:rsidRPr="00CB7AF6">
              <w:rPr>
                <w:rFonts w:ascii="Arial" w:eastAsia="Arial" w:hAnsi="Arial" w:cs="Arial"/>
                <w:i/>
                <w:color w:val="000000" w:themeColor="text1"/>
              </w:rPr>
              <w:t>GATA4</w:t>
            </w:r>
            <w:r w:rsidRPr="00CB7AF6">
              <w:rPr>
                <w:rFonts w:ascii="Arial" w:eastAsia="Arial" w:hAnsi="Arial" w:cs="Arial"/>
                <w:color w:val="000000" w:themeColor="text1"/>
              </w:rPr>
              <w:t xml:space="preserve">, </w:t>
            </w:r>
            <w:r w:rsidRPr="00CB7AF6">
              <w:rPr>
                <w:rFonts w:ascii="Arial" w:eastAsia="Arial" w:hAnsi="Arial" w:cs="Arial"/>
                <w:i/>
                <w:color w:val="000000" w:themeColor="text1"/>
              </w:rPr>
              <w:t>GATA6</w:t>
            </w:r>
            <w:r w:rsidRPr="00CB7AF6">
              <w:rPr>
                <w:rFonts w:ascii="Arial" w:eastAsia="Arial" w:hAnsi="Arial" w:cs="Arial"/>
                <w:color w:val="000000" w:themeColor="text1"/>
              </w:rPr>
              <w:t xml:space="preserve">, </w:t>
            </w:r>
            <w:r w:rsidRPr="00CB7AF6">
              <w:rPr>
                <w:rFonts w:ascii="Arial" w:eastAsia="Arial" w:hAnsi="Arial" w:cs="Arial"/>
                <w:i/>
                <w:color w:val="000000" w:themeColor="text1"/>
              </w:rPr>
              <w:t>GEN1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GID4</w:t>
            </w:r>
            <w:r w:rsidRPr="00CB7AF6">
              <w:rPr>
                <w:rFonts w:ascii="Arial" w:eastAsia="Arial" w:hAnsi="Arial" w:cs="Arial"/>
                <w:color w:val="000000" w:themeColor="text1"/>
              </w:rPr>
              <w:t xml:space="preserve">, GLI1, GNA11, GNA13, GNAQ, GNAS, </w:t>
            </w:r>
            <w:r w:rsidRPr="00CB7AF6">
              <w:rPr>
                <w:rFonts w:ascii="Arial" w:eastAsia="Arial" w:hAnsi="Arial" w:cs="Arial"/>
                <w:i/>
                <w:color w:val="000000" w:themeColor="text1"/>
              </w:rPr>
              <w:t>GPR124</w:t>
            </w:r>
            <w:r w:rsidRPr="00CB7AF6">
              <w:rPr>
                <w:rFonts w:ascii="Arial" w:eastAsia="Arial" w:hAnsi="Arial" w:cs="Arial"/>
                <w:color w:val="000000" w:themeColor="text1"/>
              </w:rPr>
              <w:t xml:space="preserve">, GPS2, GREM1, GRIN2A, </w:t>
            </w:r>
            <w:r w:rsidRPr="00CB7AF6">
              <w:rPr>
                <w:rFonts w:ascii="Arial" w:eastAsia="Arial" w:hAnsi="Arial" w:cs="Arial"/>
                <w:i/>
                <w:color w:val="000000" w:themeColor="text1"/>
              </w:rPr>
              <w:t>GRM3</w:t>
            </w:r>
            <w:r w:rsidRPr="00CB7AF6">
              <w:rPr>
                <w:rFonts w:ascii="Arial" w:eastAsia="Arial" w:hAnsi="Arial" w:cs="Arial"/>
                <w:color w:val="000000" w:themeColor="text1"/>
              </w:rPr>
              <w:t xml:space="preserve">, GSK3B, H3F3A, H3F3B, H3F3C, HGF, HIST1H1C, HIST1H2BD, HIST1H3A, HIST1H3B, HIST1H3C, HIST1H3D, HIST1H3E, HIST1H3F, HIST1H3G, HIST1H3H, HIST1H3I, HIST1H3J, HIST2H3C, HIST2H3D, HIST3H3, HLA-A, HNF1A, HOXB13, HRAS, </w:t>
            </w:r>
            <w:r w:rsidRPr="00CB7AF6">
              <w:rPr>
                <w:rFonts w:ascii="Arial" w:eastAsia="Arial" w:hAnsi="Arial" w:cs="Arial"/>
                <w:i/>
                <w:color w:val="000000" w:themeColor="text1"/>
              </w:rPr>
              <w:t>HSD3B1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HSP90AA1</w:t>
            </w:r>
            <w:r w:rsidRPr="00CB7AF6">
              <w:rPr>
                <w:rFonts w:ascii="Arial" w:eastAsia="Arial" w:hAnsi="Arial" w:cs="Arial"/>
                <w:color w:val="000000" w:themeColor="text1"/>
              </w:rPr>
              <w:t xml:space="preserve">, ICOSLG, ID3, IDH1, IDH2, IFNGR1, IGF1, IGF1R, IGF2, IKBKE, IKZF1, IL10, IL7R, INHA, INHBA, INPP4A, INPP4B, INSR, </w:t>
            </w:r>
            <w:r w:rsidRPr="00CB7AF6">
              <w:rPr>
                <w:rFonts w:ascii="Arial" w:eastAsia="Arial" w:hAnsi="Arial" w:cs="Arial"/>
                <w:i/>
                <w:color w:val="000000" w:themeColor="text1"/>
              </w:rPr>
              <w:t>IRF2</w:t>
            </w:r>
            <w:r w:rsidRPr="00CB7AF6">
              <w:rPr>
                <w:rFonts w:ascii="Arial" w:eastAsia="Arial" w:hAnsi="Arial" w:cs="Arial"/>
                <w:color w:val="000000" w:themeColor="text1"/>
              </w:rPr>
              <w:t xml:space="preserve">, IRF4, IRS1, IRS2, JAK1, JAK2, JAK3, JUN, </w:t>
            </w:r>
            <w:r w:rsidRPr="00CB7AF6">
              <w:rPr>
                <w:rFonts w:ascii="Arial" w:eastAsia="Arial" w:hAnsi="Arial" w:cs="Arial"/>
                <w:i/>
                <w:color w:val="000000" w:themeColor="text1"/>
              </w:rPr>
              <w:t>KAT6A</w:t>
            </w:r>
            <w:r w:rsidRPr="00CB7AF6">
              <w:rPr>
                <w:rFonts w:ascii="Arial" w:eastAsia="Arial" w:hAnsi="Arial" w:cs="Arial"/>
                <w:color w:val="000000" w:themeColor="text1"/>
              </w:rPr>
              <w:t xml:space="preserve">, KDM5A, KDM5C, KDM6A, KDR, KEAP1, </w:t>
            </w:r>
            <w:r w:rsidRPr="00CB7AF6">
              <w:rPr>
                <w:rFonts w:ascii="Arial" w:eastAsia="Arial" w:hAnsi="Arial" w:cs="Arial"/>
                <w:i/>
                <w:color w:val="000000" w:themeColor="text1"/>
              </w:rPr>
              <w:t>KEL</w:t>
            </w:r>
            <w:r w:rsidRPr="00CB7AF6">
              <w:rPr>
                <w:rFonts w:ascii="Arial" w:eastAsia="Arial" w:hAnsi="Arial" w:cs="Arial"/>
                <w:color w:val="000000" w:themeColor="text1"/>
              </w:rPr>
              <w:t xml:space="preserve">, </w:t>
            </w:r>
            <w:r w:rsidRPr="00CB7AF6">
              <w:rPr>
                <w:rFonts w:ascii="Arial" w:eastAsia="Arial" w:hAnsi="Arial" w:cs="Arial"/>
                <w:i/>
                <w:color w:val="000000" w:themeColor="text1"/>
              </w:rPr>
              <w:t>KIF5B</w:t>
            </w:r>
            <w:r w:rsidRPr="00CB7AF6">
              <w:rPr>
                <w:rFonts w:ascii="Arial" w:eastAsia="Arial" w:hAnsi="Arial" w:cs="Arial"/>
                <w:color w:val="000000" w:themeColor="text1"/>
              </w:rPr>
              <w:t xml:space="preserve">, KIT, KLF4, </w:t>
            </w:r>
            <w:r w:rsidRPr="00CB7AF6">
              <w:rPr>
                <w:rFonts w:ascii="Arial" w:eastAsia="Arial" w:hAnsi="Arial" w:cs="Arial"/>
                <w:i/>
                <w:color w:val="000000" w:themeColor="text1"/>
              </w:rPr>
              <w:t>KLHL6</w:t>
            </w:r>
            <w:r w:rsidRPr="00CB7AF6">
              <w:rPr>
                <w:rFonts w:ascii="Arial" w:eastAsia="Arial" w:hAnsi="Arial" w:cs="Arial"/>
                <w:color w:val="000000" w:themeColor="text1"/>
              </w:rPr>
              <w:t xml:space="preserve">, KMT2A, </w:t>
            </w:r>
            <w:r w:rsidRPr="00CB7AF6">
              <w:rPr>
                <w:rFonts w:ascii="Arial" w:eastAsia="Arial" w:hAnsi="Arial" w:cs="Arial"/>
                <w:i/>
                <w:color w:val="000000" w:themeColor="text1"/>
              </w:rPr>
              <w:t>KMT2B</w:t>
            </w:r>
            <w:r w:rsidRPr="00CB7AF6">
              <w:rPr>
                <w:rFonts w:ascii="Arial" w:eastAsia="Arial" w:hAnsi="Arial" w:cs="Arial"/>
                <w:color w:val="000000" w:themeColor="text1"/>
              </w:rPr>
              <w:t xml:space="preserve">, KMT2C, KMT2D, KRAS, </w:t>
            </w:r>
            <w:r w:rsidRPr="00CB7AF6">
              <w:rPr>
                <w:rFonts w:ascii="Arial" w:eastAsia="Arial" w:hAnsi="Arial" w:cs="Arial"/>
                <w:i/>
                <w:color w:val="000000" w:themeColor="text1"/>
              </w:rPr>
              <w:t>LAMP1</w:t>
            </w:r>
            <w:r w:rsidRPr="00CB7AF6">
              <w:rPr>
                <w:rFonts w:ascii="Arial" w:eastAsia="Arial" w:hAnsi="Arial" w:cs="Arial"/>
                <w:color w:val="000000" w:themeColor="text1"/>
              </w:rPr>
              <w:t xml:space="preserve">, LATS1, LATS2, LMO1, </w:t>
            </w:r>
            <w:r w:rsidRPr="00CB7AF6">
              <w:rPr>
                <w:rFonts w:ascii="Arial" w:eastAsia="Arial" w:hAnsi="Arial" w:cs="Arial"/>
                <w:i/>
                <w:color w:val="000000" w:themeColor="text1"/>
              </w:rPr>
              <w:t>LRP1B</w:t>
            </w:r>
            <w:r w:rsidRPr="00CB7AF6">
              <w:rPr>
                <w:rFonts w:ascii="Arial" w:eastAsia="Arial" w:hAnsi="Arial" w:cs="Arial"/>
                <w:color w:val="000000" w:themeColor="text1"/>
              </w:rPr>
              <w:t xml:space="preserve">, </w:t>
            </w:r>
            <w:r w:rsidRPr="00CB7AF6">
              <w:rPr>
                <w:rFonts w:ascii="Arial" w:eastAsia="Arial" w:hAnsi="Arial" w:cs="Arial"/>
                <w:i/>
                <w:color w:val="000000" w:themeColor="text1"/>
              </w:rPr>
              <w:t>LYN</w:t>
            </w:r>
            <w:r w:rsidRPr="00CB7AF6">
              <w:rPr>
                <w:rFonts w:ascii="Arial" w:eastAsia="Arial" w:hAnsi="Arial" w:cs="Arial"/>
                <w:color w:val="000000" w:themeColor="text1"/>
              </w:rPr>
              <w:t xml:space="preserve">, </w:t>
            </w:r>
            <w:r w:rsidRPr="00CB7AF6">
              <w:rPr>
                <w:rFonts w:ascii="Arial" w:eastAsia="Arial" w:hAnsi="Arial" w:cs="Arial"/>
                <w:i/>
                <w:color w:val="000000" w:themeColor="text1"/>
              </w:rPr>
              <w:t>LZTR1</w:t>
            </w:r>
            <w:r w:rsidRPr="00CB7AF6">
              <w:rPr>
                <w:rFonts w:ascii="Arial" w:eastAsia="Arial" w:hAnsi="Arial" w:cs="Arial"/>
                <w:color w:val="000000" w:themeColor="text1"/>
              </w:rPr>
              <w:t xml:space="preserve">, </w:t>
            </w:r>
            <w:r w:rsidRPr="00CB7AF6">
              <w:rPr>
                <w:rFonts w:ascii="Arial" w:eastAsia="Arial" w:hAnsi="Arial" w:cs="Arial"/>
                <w:i/>
                <w:color w:val="000000" w:themeColor="text1"/>
              </w:rPr>
              <w:t>MAGI2</w:t>
            </w:r>
            <w:r w:rsidRPr="00CB7AF6">
              <w:rPr>
                <w:rFonts w:ascii="Arial" w:eastAsia="Arial" w:hAnsi="Arial" w:cs="Arial"/>
                <w:color w:val="000000" w:themeColor="text1"/>
              </w:rPr>
              <w:t xml:space="preserve">, MALT1, MAP2K1, MAP2K2, MAP2K4, MAP3K1, MAP3K13, MAP3K14, </w:t>
            </w:r>
            <w:r w:rsidRPr="00CB7AF6">
              <w:rPr>
                <w:rFonts w:ascii="Arial" w:eastAsia="Arial" w:hAnsi="Arial" w:cs="Arial"/>
                <w:i/>
                <w:color w:val="000000" w:themeColor="text1"/>
              </w:rPr>
              <w:t>MAP3K4</w:t>
            </w:r>
            <w:r w:rsidRPr="00CB7AF6">
              <w:rPr>
                <w:rFonts w:ascii="Arial" w:eastAsia="Arial" w:hAnsi="Arial" w:cs="Arial"/>
                <w:color w:val="000000" w:themeColor="text1"/>
              </w:rPr>
              <w:t xml:space="preserve">, MAPK1, MAPK3, MAX, MCL1, MDC1, MDM2, MDM4, MED12, MEF2B, MEN1, MET, MGA, MITF, MLH1, MLLT3, MPL, MRE11A, MSH2, </w:t>
            </w:r>
            <w:r w:rsidRPr="00CB7AF6">
              <w:rPr>
                <w:rFonts w:ascii="Arial" w:eastAsia="Arial" w:hAnsi="Arial" w:cs="Arial"/>
                <w:i/>
                <w:color w:val="000000" w:themeColor="text1"/>
              </w:rPr>
              <w:t>MSH3</w:t>
            </w:r>
            <w:r w:rsidRPr="00CB7AF6">
              <w:rPr>
                <w:rFonts w:ascii="Arial" w:eastAsia="Arial" w:hAnsi="Arial" w:cs="Arial"/>
                <w:color w:val="000000" w:themeColor="text1"/>
              </w:rPr>
              <w:t xml:space="preserve">, MSH6, MST1, MST1R, MTOR, MUTYH, </w:t>
            </w:r>
            <w:r w:rsidRPr="00CB7AF6">
              <w:rPr>
                <w:rFonts w:ascii="Arial" w:eastAsia="Arial" w:hAnsi="Arial" w:cs="Arial"/>
                <w:i/>
                <w:color w:val="000000" w:themeColor="text1"/>
              </w:rPr>
              <w:t>MYB</w:t>
            </w:r>
            <w:r w:rsidRPr="00CB7AF6">
              <w:rPr>
                <w:rFonts w:ascii="Arial" w:eastAsia="Arial" w:hAnsi="Arial" w:cs="Arial"/>
                <w:color w:val="000000" w:themeColor="text1"/>
              </w:rPr>
              <w:t xml:space="preserve">, MYC, MYCL1, MYCN, MYD88, MYOD1, NAB2, NBN, NCOA3, NCOR1, NEGR1, NF1, NF2, NFE2L2, NFKBIA, NKX2-1, NKX3-1, NOTCH1, NOTCH2, NOTCH3, NOTCH4, NPM1, NRAS, </w:t>
            </w:r>
            <w:r w:rsidRPr="00CB7AF6">
              <w:rPr>
                <w:rFonts w:ascii="Arial" w:eastAsia="Arial" w:hAnsi="Arial" w:cs="Arial"/>
                <w:i/>
                <w:color w:val="000000" w:themeColor="text1"/>
              </w:rPr>
              <w:t>NRG1</w:t>
            </w:r>
            <w:r w:rsidRPr="00CB7AF6">
              <w:rPr>
                <w:rFonts w:ascii="Arial" w:eastAsia="Arial" w:hAnsi="Arial" w:cs="Arial"/>
                <w:color w:val="000000" w:themeColor="text1"/>
              </w:rPr>
              <w:t xml:space="preserve">, NSD1, NTRK1, NTRK2, NTRK3, NUP93, NUTM1, PAK1, </w:t>
            </w:r>
            <w:r w:rsidRPr="00CB7AF6">
              <w:rPr>
                <w:rFonts w:ascii="Arial" w:eastAsia="Arial" w:hAnsi="Arial" w:cs="Arial"/>
                <w:i/>
                <w:color w:val="000000" w:themeColor="text1"/>
              </w:rPr>
              <w:t>PAK3</w:t>
            </w:r>
            <w:r w:rsidRPr="00CB7AF6">
              <w:rPr>
                <w:rFonts w:ascii="Arial" w:eastAsia="Arial" w:hAnsi="Arial" w:cs="Arial"/>
                <w:color w:val="000000" w:themeColor="text1"/>
              </w:rPr>
              <w:t xml:space="preserve">, PAK7, PALB2, PARK2, PARP1, </w:t>
            </w:r>
            <w:r w:rsidRPr="00CB7AF6">
              <w:rPr>
                <w:rFonts w:ascii="Arial" w:eastAsia="Arial" w:hAnsi="Arial" w:cs="Arial"/>
                <w:i/>
                <w:color w:val="000000" w:themeColor="text1"/>
              </w:rPr>
              <w:t>PAX3</w:t>
            </w:r>
            <w:r w:rsidRPr="00CB7AF6">
              <w:rPr>
                <w:rFonts w:ascii="Arial" w:eastAsia="Arial" w:hAnsi="Arial" w:cs="Arial"/>
                <w:color w:val="000000" w:themeColor="text1"/>
              </w:rPr>
              <w:t xml:space="preserve">, PAX5, </w:t>
            </w:r>
            <w:r w:rsidRPr="00CB7AF6">
              <w:rPr>
                <w:rFonts w:ascii="Arial" w:eastAsia="Arial" w:hAnsi="Arial" w:cs="Arial"/>
                <w:i/>
                <w:color w:val="000000" w:themeColor="text1"/>
              </w:rPr>
              <w:t>PAX7</w:t>
            </w:r>
            <w:r w:rsidRPr="00CB7AF6">
              <w:rPr>
                <w:rFonts w:ascii="Arial" w:eastAsia="Arial" w:hAnsi="Arial" w:cs="Arial"/>
                <w:color w:val="000000" w:themeColor="text1"/>
              </w:rPr>
              <w:t xml:space="preserve">, PAX8, PBRM1, PDCD1, </w:t>
            </w:r>
            <w:r w:rsidRPr="00CB7AF6">
              <w:rPr>
                <w:rFonts w:ascii="Arial" w:eastAsia="Arial" w:hAnsi="Arial" w:cs="Arial"/>
                <w:i/>
                <w:color w:val="000000" w:themeColor="text1"/>
              </w:rPr>
              <w:t>PDCD1LG2</w:t>
            </w:r>
            <w:r w:rsidRPr="00CB7AF6">
              <w:rPr>
                <w:rFonts w:ascii="Arial" w:eastAsia="Arial" w:hAnsi="Arial" w:cs="Arial"/>
                <w:color w:val="000000" w:themeColor="text1"/>
              </w:rPr>
              <w:t xml:space="preserve">, PDGFRA, PDGFRB, </w:t>
            </w:r>
            <w:r w:rsidRPr="00CB7AF6">
              <w:rPr>
                <w:rFonts w:ascii="Arial" w:eastAsia="Arial" w:hAnsi="Arial" w:cs="Arial"/>
                <w:i/>
                <w:color w:val="000000" w:themeColor="text1"/>
              </w:rPr>
              <w:t>PDK1</w:t>
            </w:r>
            <w:r w:rsidRPr="00CB7AF6">
              <w:rPr>
                <w:rFonts w:ascii="Arial" w:eastAsia="Arial" w:hAnsi="Arial" w:cs="Arial"/>
                <w:color w:val="000000" w:themeColor="text1"/>
              </w:rPr>
              <w:t xml:space="preserve">, PDPK1, PGR, PHOX2B, PIK3C2G, PIK3C3, PIK3CA, </w:t>
            </w:r>
            <w:r w:rsidRPr="00CB7AF6">
              <w:rPr>
                <w:rFonts w:ascii="Arial" w:eastAsia="Arial" w:hAnsi="Arial" w:cs="Arial"/>
                <w:i/>
                <w:color w:val="000000" w:themeColor="text1"/>
              </w:rPr>
              <w:t>PIK3C2B</w:t>
            </w:r>
            <w:r w:rsidRPr="00CB7AF6">
              <w:rPr>
                <w:rFonts w:ascii="Arial" w:eastAsia="Arial" w:hAnsi="Arial" w:cs="Arial"/>
                <w:color w:val="000000" w:themeColor="text1"/>
              </w:rPr>
              <w:t xml:space="preserve">, PIK3CB, PIK3CD, PIK3CG, PIK3R1, PIK3R2, PIK3R3, PIM1, PLCG2, PLK2, PMAIP1, PMS1, PMS2, PNRC1, POLD1, POLE, </w:t>
            </w:r>
            <w:r w:rsidRPr="00CB7AF6">
              <w:rPr>
                <w:rFonts w:ascii="Arial" w:eastAsia="Arial" w:hAnsi="Arial" w:cs="Arial"/>
                <w:i/>
                <w:color w:val="000000" w:themeColor="text1"/>
              </w:rPr>
              <w:t>PPARG</w:t>
            </w:r>
            <w:r w:rsidRPr="00CB7AF6">
              <w:rPr>
                <w:rFonts w:ascii="Arial" w:eastAsia="Arial" w:hAnsi="Arial" w:cs="Arial"/>
                <w:color w:val="000000" w:themeColor="text1"/>
              </w:rPr>
              <w:t xml:space="preserve">, PPM1D, PPP2R1A, </w:t>
            </w:r>
            <w:r w:rsidRPr="00CB7AF6">
              <w:rPr>
                <w:rFonts w:ascii="Arial" w:eastAsia="Arial" w:hAnsi="Arial" w:cs="Arial"/>
                <w:i/>
                <w:color w:val="000000" w:themeColor="text1"/>
              </w:rPr>
              <w:t>PPP2R2A</w:t>
            </w:r>
            <w:r w:rsidRPr="00CB7AF6">
              <w:rPr>
                <w:rFonts w:ascii="Arial" w:eastAsia="Arial" w:hAnsi="Arial" w:cs="Arial"/>
                <w:color w:val="000000" w:themeColor="text1"/>
              </w:rPr>
              <w:t xml:space="preserve">, PPP6C, </w:t>
            </w:r>
            <w:r w:rsidRPr="00CB7AF6">
              <w:rPr>
                <w:rFonts w:ascii="Arial" w:eastAsia="Arial" w:hAnsi="Arial" w:cs="Arial"/>
                <w:i/>
                <w:color w:val="000000" w:themeColor="text1"/>
              </w:rPr>
              <w:t>PREX2</w:t>
            </w:r>
            <w:r w:rsidRPr="00CB7AF6">
              <w:rPr>
                <w:rFonts w:ascii="Arial" w:eastAsia="Arial" w:hAnsi="Arial" w:cs="Arial"/>
                <w:color w:val="000000" w:themeColor="text1"/>
              </w:rPr>
              <w:t xml:space="preserve">, PRDM1, PRKAR1A, </w:t>
            </w:r>
            <w:r w:rsidRPr="00CB7AF6">
              <w:rPr>
                <w:rFonts w:ascii="Arial" w:eastAsia="Arial" w:hAnsi="Arial" w:cs="Arial"/>
                <w:i/>
                <w:color w:val="000000" w:themeColor="text1"/>
              </w:rPr>
              <w:t>PRKCI</w:t>
            </w:r>
            <w:r w:rsidRPr="00CB7AF6">
              <w:rPr>
                <w:rFonts w:ascii="Arial" w:eastAsia="Arial" w:hAnsi="Arial" w:cs="Arial"/>
                <w:color w:val="000000" w:themeColor="text1"/>
              </w:rPr>
              <w:t xml:space="preserve">, </w:t>
            </w:r>
            <w:r w:rsidRPr="00CB7AF6">
              <w:rPr>
                <w:rFonts w:ascii="Arial" w:eastAsia="Arial" w:hAnsi="Arial" w:cs="Arial"/>
                <w:i/>
                <w:color w:val="000000" w:themeColor="text1"/>
              </w:rPr>
              <w:t>PRKDC</w:t>
            </w:r>
            <w:r w:rsidRPr="00CB7AF6">
              <w:rPr>
                <w:rFonts w:ascii="Arial" w:eastAsia="Arial" w:hAnsi="Arial" w:cs="Arial"/>
                <w:color w:val="000000" w:themeColor="text1"/>
              </w:rPr>
              <w:t xml:space="preserve">, </w:t>
            </w:r>
            <w:r w:rsidRPr="00CB7AF6">
              <w:rPr>
                <w:rFonts w:ascii="Arial" w:eastAsia="Arial" w:hAnsi="Arial" w:cs="Arial"/>
                <w:i/>
                <w:color w:val="000000" w:themeColor="text1"/>
              </w:rPr>
              <w:t>PRSS8</w:t>
            </w:r>
            <w:r w:rsidRPr="00CB7AF6">
              <w:rPr>
                <w:rFonts w:ascii="Arial" w:eastAsia="Arial" w:hAnsi="Arial" w:cs="Arial"/>
                <w:color w:val="000000" w:themeColor="text1"/>
              </w:rPr>
              <w:t xml:space="preserve">, PTCH1, PTEN, PTPN11, PTPRD, PTPRS, PTPRT, </w:t>
            </w:r>
            <w:r w:rsidRPr="00CB7AF6">
              <w:rPr>
                <w:rFonts w:ascii="Arial" w:eastAsia="Arial" w:hAnsi="Arial" w:cs="Arial"/>
                <w:i/>
                <w:color w:val="000000" w:themeColor="text1"/>
              </w:rPr>
              <w:t>QKI</w:t>
            </w:r>
            <w:r w:rsidRPr="00CB7AF6">
              <w:rPr>
                <w:rFonts w:ascii="Arial" w:eastAsia="Arial" w:hAnsi="Arial" w:cs="Arial"/>
                <w:color w:val="000000" w:themeColor="text1"/>
              </w:rPr>
              <w:t xml:space="preserve">, RAB35, RAC1, RAD21, RAD50, RAD51, RAD51B, RAD51C, RAD51D, RAD52, RAD54L, RAF1, </w:t>
            </w:r>
            <w:r w:rsidRPr="00CB7AF6">
              <w:rPr>
                <w:rFonts w:ascii="Arial" w:eastAsia="Arial" w:hAnsi="Arial" w:cs="Arial"/>
                <w:i/>
                <w:color w:val="000000" w:themeColor="text1"/>
              </w:rPr>
              <w:t>RANBP2</w:t>
            </w:r>
            <w:r w:rsidRPr="00CB7AF6">
              <w:rPr>
                <w:rFonts w:ascii="Arial" w:eastAsia="Arial" w:hAnsi="Arial" w:cs="Arial"/>
                <w:color w:val="000000" w:themeColor="text1"/>
              </w:rPr>
              <w:t xml:space="preserve">, RARA, RASA1, RB1, RBM10, RECQL4, REL, RET, RFWD2, RHEB, RHOA, RICTOR, RIT1, RNF43, ROS1, RPS6KA4, </w:t>
            </w:r>
            <w:r w:rsidRPr="00CB7AF6">
              <w:rPr>
                <w:rFonts w:ascii="Arial" w:eastAsia="Arial" w:hAnsi="Arial" w:cs="Arial"/>
                <w:i/>
                <w:color w:val="000000" w:themeColor="text1"/>
              </w:rPr>
              <w:t>RPS6KB1</w:t>
            </w:r>
            <w:r w:rsidRPr="00CB7AF6">
              <w:rPr>
                <w:rFonts w:ascii="Arial" w:eastAsia="Arial" w:hAnsi="Arial" w:cs="Arial"/>
                <w:color w:val="000000" w:themeColor="text1"/>
              </w:rPr>
              <w:t xml:space="preserve">, RPS6KB2, RPTOR, RUNX1, </w:t>
            </w:r>
            <w:r w:rsidRPr="00CB7AF6">
              <w:rPr>
                <w:rFonts w:ascii="Arial" w:eastAsia="Arial" w:hAnsi="Arial" w:cs="Arial"/>
                <w:i/>
                <w:color w:val="000000" w:themeColor="text1"/>
              </w:rPr>
              <w:t>RUNX1T1</w:t>
            </w:r>
            <w:r w:rsidRPr="00CB7AF6">
              <w:rPr>
                <w:rFonts w:ascii="Arial" w:eastAsia="Arial" w:hAnsi="Arial" w:cs="Arial"/>
                <w:color w:val="000000" w:themeColor="text1"/>
              </w:rPr>
              <w:t xml:space="preserve">, RYBP, SDHA, SDHAF2, SDHB, SDHC, SDHD, SETD2, SF3B1, SH2B3, SH2D1A, SHQ1, </w:t>
            </w:r>
            <w:r w:rsidRPr="00CB7AF6">
              <w:rPr>
                <w:rFonts w:ascii="Arial" w:eastAsia="Arial" w:hAnsi="Arial" w:cs="Arial"/>
                <w:i/>
                <w:color w:val="000000" w:themeColor="text1"/>
              </w:rPr>
              <w:t>SLIT2</w:t>
            </w:r>
            <w:r w:rsidRPr="00CB7AF6">
              <w:rPr>
                <w:rFonts w:ascii="Arial" w:eastAsia="Arial" w:hAnsi="Arial" w:cs="Arial"/>
                <w:color w:val="000000" w:themeColor="text1"/>
              </w:rPr>
              <w:t xml:space="preserve">, </w:t>
            </w:r>
            <w:r w:rsidRPr="00CB7AF6">
              <w:rPr>
                <w:rFonts w:ascii="Arial" w:eastAsia="Arial" w:hAnsi="Arial" w:cs="Arial"/>
                <w:i/>
                <w:color w:val="000000" w:themeColor="text1"/>
              </w:rPr>
              <w:t>SLX4</w:t>
            </w:r>
            <w:r w:rsidRPr="00CB7AF6">
              <w:rPr>
                <w:rFonts w:ascii="Arial" w:eastAsia="Arial" w:hAnsi="Arial" w:cs="Arial"/>
                <w:color w:val="000000" w:themeColor="text1"/>
              </w:rPr>
              <w:t xml:space="preserve">, SMAD2, SMAD3, SMAD4, SMARCA4, SMARCB1, SMARCD1, SMO, </w:t>
            </w:r>
            <w:r w:rsidRPr="00CB7AF6">
              <w:rPr>
                <w:rFonts w:ascii="Arial" w:eastAsia="Arial" w:hAnsi="Arial" w:cs="Arial"/>
                <w:i/>
                <w:color w:val="000000" w:themeColor="text1"/>
              </w:rPr>
              <w:t>SNCAIP</w:t>
            </w:r>
            <w:r w:rsidRPr="00CB7AF6">
              <w:rPr>
                <w:rFonts w:ascii="Arial" w:eastAsia="Arial" w:hAnsi="Arial" w:cs="Arial"/>
                <w:color w:val="000000" w:themeColor="text1"/>
              </w:rPr>
              <w:t xml:space="preserve">, SOCS1, </w:t>
            </w:r>
            <w:r w:rsidRPr="00CB7AF6">
              <w:rPr>
                <w:rFonts w:ascii="Arial" w:eastAsia="Arial" w:hAnsi="Arial" w:cs="Arial"/>
                <w:i/>
                <w:color w:val="000000" w:themeColor="text1"/>
              </w:rPr>
              <w:t>SOX10</w:t>
            </w:r>
            <w:r w:rsidRPr="00CB7AF6">
              <w:rPr>
                <w:rFonts w:ascii="Arial" w:eastAsia="Arial" w:hAnsi="Arial" w:cs="Arial"/>
                <w:color w:val="000000" w:themeColor="text1"/>
              </w:rPr>
              <w:t xml:space="preserve">, SOX17, SOX2, SOX9, SPEN, SPOP, </w:t>
            </w:r>
            <w:r w:rsidRPr="00CB7AF6">
              <w:rPr>
                <w:rFonts w:ascii="Arial" w:eastAsia="Arial" w:hAnsi="Arial" w:cs="Arial"/>
                <w:i/>
                <w:color w:val="000000" w:themeColor="text1"/>
              </w:rPr>
              <w:t>SPTA1</w:t>
            </w:r>
            <w:r w:rsidRPr="00CB7AF6">
              <w:rPr>
                <w:rFonts w:ascii="Arial" w:eastAsia="Arial" w:hAnsi="Arial" w:cs="Arial"/>
                <w:color w:val="000000" w:themeColor="text1"/>
              </w:rPr>
              <w:t xml:space="preserve">, SRC, SRSF2, STAG2, STAT3, STAT4, STAT5A, STAT5B, STK11, STK40, SUFU, SUZ12, SYK, </w:t>
            </w:r>
            <w:r w:rsidRPr="00CB7AF6">
              <w:rPr>
                <w:rFonts w:ascii="Arial" w:eastAsia="Arial" w:hAnsi="Arial" w:cs="Arial"/>
                <w:i/>
                <w:color w:val="000000" w:themeColor="text1"/>
              </w:rPr>
              <w:t>TAF1</w:t>
            </w:r>
            <w:r w:rsidRPr="00CB7AF6">
              <w:rPr>
                <w:rFonts w:ascii="Arial" w:eastAsia="Arial" w:hAnsi="Arial" w:cs="Arial"/>
                <w:color w:val="000000" w:themeColor="text1"/>
              </w:rPr>
              <w:t xml:space="preserve">, TBX3, TCEB1, TCF3, TCF7L2, </w:t>
            </w:r>
            <w:r w:rsidRPr="00CB7AF6">
              <w:rPr>
                <w:rFonts w:ascii="Arial" w:eastAsia="Arial" w:hAnsi="Arial" w:cs="Arial"/>
                <w:i/>
                <w:color w:val="000000" w:themeColor="text1"/>
              </w:rPr>
              <w:t>TERC</w:t>
            </w:r>
            <w:r w:rsidRPr="00CB7AF6">
              <w:rPr>
                <w:rFonts w:ascii="Arial" w:eastAsia="Arial" w:hAnsi="Arial" w:cs="Arial"/>
                <w:color w:val="000000" w:themeColor="text1"/>
              </w:rPr>
              <w:t xml:space="preserve">, TERT, TET1, TET2, TFE3, </w:t>
            </w:r>
            <w:r w:rsidRPr="00CB7AF6">
              <w:rPr>
                <w:rFonts w:ascii="Arial" w:eastAsia="Arial" w:hAnsi="Arial" w:cs="Arial"/>
                <w:i/>
                <w:color w:val="000000" w:themeColor="text1"/>
              </w:rPr>
              <w:t>TFRC</w:t>
            </w:r>
            <w:r w:rsidRPr="00CB7AF6">
              <w:rPr>
                <w:rFonts w:ascii="Arial" w:eastAsia="Arial" w:hAnsi="Arial" w:cs="Arial"/>
                <w:color w:val="000000" w:themeColor="text1"/>
              </w:rPr>
              <w:t xml:space="preserve">, TGFBR1, TGFBR2, TMEM127, TMPRSS2, TNFAIP3, TNFRSF14, TOP1, </w:t>
            </w:r>
            <w:r w:rsidRPr="00CB7AF6">
              <w:rPr>
                <w:rFonts w:ascii="Arial" w:eastAsia="Arial" w:hAnsi="Arial" w:cs="Arial"/>
                <w:i/>
                <w:color w:val="000000" w:themeColor="text1"/>
              </w:rPr>
              <w:t>TOP2A</w:t>
            </w:r>
            <w:r w:rsidRPr="00CB7AF6">
              <w:rPr>
                <w:rFonts w:ascii="Arial" w:eastAsia="Arial" w:hAnsi="Arial" w:cs="Arial"/>
                <w:color w:val="000000" w:themeColor="text1"/>
              </w:rPr>
              <w:t xml:space="preserve">, TP53, TP63, TRAF2, TRAF7, TSC1, TSC2, TSHR, U2AF1, VEGFA, VHL, VTCN1, </w:t>
            </w:r>
            <w:r w:rsidRPr="00CB7AF6">
              <w:rPr>
                <w:rFonts w:ascii="Arial" w:eastAsia="Arial" w:hAnsi="Arial" w:cs="Arial"/>
                <w:i/>
                <w:color w:val="000000" w:themeColor="text1"/>
              </w:rPr>
              <w:t>WISP3</w:t>
            </w:r>
            <w:r w:rsidRPr="00CB7AF6">
              <w:rPr>
                <w:rFonts w:ascii="Arial" w:eastAsia="Arial" w:hAnsi="Arial" w:cs="Arial"/>
                <w:color w:val="000000" w:themeColor="text1"/>
              </w:rPr>
              <w:t xml:space="preserve">, WT1, XIAP, XPO1, XRCC2, YAP1, YES1, </w:t>
            </w:r>
            <w:r w:rsidRPr="00CB7AF6">
              <w:rPr>
                <w:rFonts w:ascii="Arial" w:eastAsia="Arial" w:hAnsi="Arial" w:cs="Arial"/>
                <w:i/>
                <w:color w:val="000000" w:themeColor="text1"/>
              </w:rPr>
              <w:t>ZBTB2</w:t>
            </w:r>
            <w:r w:rsidRPr="00CB7AF6">
              <w:rPr>
                <w:rFonts w:ascii="Arial" w:eastAsia="Arial" w:hAnsi="Arial" w:cs="Arial"/>
                <w:color w:val="000000" w:themeColor="text1"/>
              </w:rPr>
              <w:t xml:space="preserve">, ZFHX3, ZRSR2, </w:t>
            </w:r>
            <w:r w:rsidRPr="00CB7AF6">
              <w:rPr>
                <w:rFonts w:ascii="Arial" w:eastAsia="Arial" w:hAnsi="Arial" w:cs="Arial"/>
                <w:i/>
                <w:color w:val="000000" w:themeColor="text1"/>
              </w:rPr>
              <w:t>ZNF217</w:t>
            </w:r>
            <w:r w:rsidRPr="00CB7AF6">
              <w:rPr>
                <w:rFonts w:ascii="Arial" w:eastAsia="Arial" w:hAnsi="Arial" w:cs="Arial"/>
                <w:color w:val="000000" w:themeColor="text1"/>
              </w:rPr>
              <w:t xml:space="preserve">, </w:t>
            </w:r>
            <w:r w:rsidRPr="00CB7AF6">
              <w:rPr>
                <w:rFonts w:ascii="Arial" w:eastAsia="Arial" w:hAnsi="Arial" w:cs="Arial"/>
                <w:i/>
                <w:color w:val="000000" w:themeColor="text1"/>
              </w:rPr>
              <w:t>ZNF703</w:t>
            </w:r>
          </w:p>
        </w:tc>
      </w:tr>
    </w:tbl>
    <w:p w14:paraId="75D7F4BE" w14:textId="378FD25D" w:rsidR="00C40281" w:rsidRPr="00CB7AF6" w:rsidRDefault="00C40281" w:rsidP="005318AB">
      <w:pPr>
        <w:ind w:left="-86" w:right="187"/>
        <w:jc w:val="both"/>
        <w:rPr>
          <w:rFonts w:ascii="Arial" w:eastAsia="Arial" w:hAnsi="Arial" w:cs="Arial"/>
          <w:color w:val="000000" w:themeColor="text1"/>
          <w:sz w:val="18"/>
        </w:rPr>
      </w:pPr>
      <w:r w:rsidRPr="00CB7AF6">
        <w:rPr>
          <w:rFonts w:ascii="Arial" w:eastAsia="Arial" w:hAnsi="Arial" w:cs="Arial"/>
          <w:color w:val="000000" w:themeColor="text1"/>
        </w:rPr>
        <w:t xml:space="preserve"> </w:t>
      </w:r>
      <w:r w:rsidR="00343F81" w:rsidRPr="00CB7AF6">
        <w:rPr>
          <w:rFonts w:ascii="Arial" w:eastAsia="Arial" w:hAnsi="Arial" w:cs="Arial"/>
          <w:color w:val="000000" w:themeColor="text1"/>
          <w:sz w:val="18"/>
        </w:rPr>
        <w:t>Genes in italic are specific to the cfDNA panel and were not considered to evaluate concordance with the tumor</w:t>
      </w:r>
    </w:p>
    <w:p w14:paraId="1D43E85E" w14:textId="23861E0B" w:rsidR="007C0779" w:rsidRPr="00CB7AF6" w:rsidRDefault="00C40281" w:rsidP="005318AB">
      <w:pPr>
        <w:ind w:left="-86" w:right="187"/>
        <w:jc w:val="both"/>
        <w:rPr>
          <w:rFonts w:ascii="Arial" w:eastAsia="Arial" w:hAnsi="Arial" w:cs="Arial"/>
          <w:color w:val="000000" w:themeColor="text1"/>
        </w:rPr>
      </w:pPr>
      <w:r w:rsidRPr="00CB7AF6">
        <w:rPr>
          <w:rFonts w:ascii="Arial" w:eastAsia="Arial" w:hAnsi="Arial" w:cs="Arial"/>
          <w:color w:val="000000" w:themeColor="text1"/>
          <w:sz w:val="18"/>
        </w:rPr>
        <w:t xml:space="preserve"> </w:t>
      </w:r>
      <w:r w:rsidR="00343F81" w:rsidRPr="00CB7AF6">
        <w:rPr>
          <w:rFonts w:ascii="Arial" w:eastAsia="Arial" w:hAnsi="Arial" w:cs="Arial"/>
          <w:color w:val="000000" w:themeColor="text1"/>
          <w:sz w:val="18"/>
        </w:rPr>
        <w:t>biopsy</w:t>
      </w:r>
    </w:p>
    <w:p w14:paraId="21D63E3B" w14:textId="14BAAABA" w:rsidR="007C0779" w:rsidRPr="00CB7AF6" w:rsidRDefault="00343F81" w:rsidP="00885B85">
      <w:pPr>
        <w:spacing w:line="480" w:lineRule="auto"/>
        <w:rPr>
          <w:rFonts w:ascii="Arial" w:eastAsia="Arial" w:hAnsi="Arial" w:cs="Arial"/>
          <w:b/>
          <w:color w:val="000000" w:themeColor="text1"/>
          <w:sz w:val="22"/>
        </w:rPr>
      </w:pPr>
      <w:r w:rsidRPr="00CB7AF6">
        <w:rPr>
          <w:rFonts w:ascii="Arial" w:hAnsi="Arial" w:cs="Arial"/>
          <w:color w:val="000000" w:themeColor="text1"/>
        </w:rPr>
        <w:br w:type="page"/>
      </w:r>
      <w:r w:rsidR="00303111">
        <w:rPr>
          <w:rFonts w:ascii="Arial" w:eastAsia="Arial" w:hAnsi="Arial" w:cs="Arial"/>
          <w:b/>
          <w:color w:val="000000" w:themeColor="text1"/>
          <w:sz w:val="22"/>
        </w:rPr>
        <w:lastRenderedPageBreak/>
        <w:t xml:space="preserve">Supplementary Table </w:t>
      </w:r>
      <w:r w:rsidRPr="00CB7AF6">
        <w:rPr>
          <w:rFonts w:ascii="Arial" w:eastAsia="Arial" w:hAnsi="Arial" w:cs="Arial"/>
          <w:b/>
          <w:color w:val="000000" w:themeColor="text1"/>
          <w:sz w:val="22"/>
        </w:rPr>
        <w:t>2</w:t>
      </w:r>
      <w:r w:rsidR="00C40281" w:rsidRPr="00CB7AF6">
        <w:rPr>
          <w:rFonts w:ascii="Arial" w:eastAsia="Arial" w:hAnsi="Arial" w:cs="Arial"/>
          <w:b/>
          <w:color w:val="000000" w:themeColor="text1"/>
          <w:sz w:val="22"/>
        </w:rPr>
        <w:t>.</w:t>
      </w:r>
      <w:r w:rsidRPr="00CB7AF6">
        <w:rPr>
          <w:rFonts w:ascii="Arial" w:eastAsia="Arial" w:hAnsi="Arial" w:cs="Arial"/>
          <w:b/>
          <w:color w:val="000000" w:themeColor="text1"/>
          <w:sz w:val="22"/>
        </w:rPr>
        <w:t xml:space="preserve"> Baseline demographic of the different cohorts</w:t>
      </w:r>
      <w:r w:rsidR="00521145" w:rsidRPr="00CB7AF6">
        <w:rPr>
          <w:rFonts w:ascii="Arial" w:eastAsia="Arial" w:hAnsi="Arial" w:cs="Arial"/>
          <w:b/>
          <w:color w:val="000000" w:themeColor="text1"/>
          <w:sz w:val="22"/>
        </w:rPr>
        <w:t>.</w:t>
      </w:r>
    </w:p>
    <w:tbl>
      <w:tblPr>
        <w:tblW w:w="102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8" w:type="dxa"/>
          <w:left w:w="100" w:type="dxa"/>
          <w:bottom w:w="58" w:type="dxa"/>
          <w:right w:w="100" w:type="dxa"/>
        </w:tblCellMar>
        <w:tblLook w:val="0400" w:firstRow="0" w:lastRow="0" w:firstColumn="0" w:lastColumn="0" w:noHBand="0" w:noVBand="1"/>
      </w:tblPr>
      <w:tblGrid>
        <w:gridCol w:w="3900"/>
        <w:gridCol w:w="1530"/>
        <w:gridCol w:w="1620"/>
        <w:gridCol w:w="1800"/>
        <w:gridCol w:w="1425"/>
      </w:tblGrid>
      <w:tr w:rsidR="00CB7AF6" w:rsidRPr="00CB7AF6" w14:paraId="34F60C4D" w14:textId="77777777" w:rsidTr="005E64D9">
        <w:trPr>
          <w:trHeight w:val="20"/>
        </w:trPr>
        <w:tc>
          <w:tcPr>
            <w:tcW w:w="3900" w:type="dxa"/>
            <w:tcBorders>
              <w:bottom w:val="single" w:sz="4" w:space="0" w:color="000000"/>
            </w:tcBorders>
            <w:shd w:val="clear" w:color="auto" w:fill="auto"/>
            <w:vAlign w:val="center"/>
          </w:tcPr>
          <w:p w14:paraId="380E1DB0" w14:textId="77777777" w:rsidR="00076AA6" w:rsidRPr="00CB7AF6" w:rsidRDefault="00076AA6" w:rsidP="005E64D9">
            <w:pPr>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Patient characteristics</w:t>
            </w:r>
          </w:p>
        </w:tc>
        <w:tc>
          <w:tcPr>
            <w:tcW w:w="1530" w:type="dxa"/>
            <w:tcBorders>
              <w:bottom w:val="single" w:sz="4" w:space="0" w:color="000000"/>
            </w:tcBorders>
            <w:vAlign w:val="center"/>
          </w:tcPr>
          <w:p w14:paraId="1095B0CC" w14:textId="77777777" w:rsidR="00076AA6" w:rsidRPr="00CB7AF6" w:rsidRDefault="00076AA6" w:rsidP="005E64D9">
            <w:pPr>
              <w:ind w:right="-108"/>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Breast</w:t>
            </w:r>
          </w:p>
          <w:p w14:paraId="59AC3D00" w14:textId="77777777" w:rsidR="00076AA6" w:rsidRPr="00CB7AF6" w:rsidRDefault="00076AA6" w:rsidP="005E64D9">
            <w:pPr>
              <w:ind w:right="-108"/>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(n=39)</w:t>
            </w:r>
          </w:p>
        </w:tc>
        <w:tc>
          <w:tcPr>
            <w:tcW w:w="1620" w:type="dxa"/>
            <w:tcBorders>
              <w:bottom w:val="single" w:sz="4" w:space="0" w:color="000000"/>
            </w:tcBorders>
            <w:vAlign w:val="center"/>
          </w:tcPr>
          <w:p w14:paraId="3FAD205C" w14:textId="77777777" w:rsidR="00076AA6" w:rsidRPr="00CB7AF6" w:rsidRDefault="00076AA6" w:rsidP="005E64D9">
            <w:pPr>
              <w:ind w:left="-106" w:right="-105"/>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Lung</w:t>
            </w:r>
          </w:p>
          <w:p w14:paraId="6FBF50D2" w14:textId="77777777" w:rsidR="00076AA6" w:rsidRPr="00CB7AF6" w:rsidRDefault="00076AA6" w:rsidP="005E64D9">
            <w:pPr>
              <w:ind w:left="-106" w:right="-105"/>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(n=41)</w:t>
            </w:r>
          </w:p>
        </w:tc>
        <w:tc>
          <w:tcPr>
            <w:tcW w:w="1800" w:type="dxa"/>
            <w:tcBorders>
              <w:bottom w:val="single" w:sz="4" w:space="0" w:color="000000"/>
            </w:tcBorders>
            <w:vAlign w:val="center"/>
          </w:tcPr>
          <w:p w14:paraId="198C7B9B" w14:textId="77777777" w:rsidR="00076AA6" w:rsidRPr="00CB7AF6" w:rsidRDefault="00076AA6" w:rsidP="005E64D9">
            <w:pPr>
              <w:ind w:left="-112" w:right="-110"/>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Prostate</w:t>
            </w:r>
          </w:p>
          <w:p w14:paraId="3D6EB1C4" w14:textId="77777777" w:rsidR="00076AA6" w:rsidRPr="00CB7AF6" w:rsidRDefault="00076AA6" w:rsidP="005E64D9">
            <w:pPr>
              <w:ind w:left="-112" w:right="-110"/>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(n=44)</w:t>
            </w:r>
          </w:p>
        </w:tc>
        <w:tc>
          <w:tcPr>
            <w:tcW w:w="1425" w:type="dxa"/>
            <w:tcBorders>
              <w:bottom w:val="single" w:sz="4" w:space="0" w:color="000000"/>
            </w:tcBorders>
            <w:shd w:val="clear" w:color="auto" w:fill="auto"/>
            <w:vAlign w:val="center"/>
          </w:tcPr>
          <w:p w14:paraId="5AA6787B" w14:textId="77777777" w:rsidR="00076AA6" w:rsidRPr="00CB7AF6" w:rsidRDefault="00076AA6" w:rsidP="005E64D9">
            <w:pPr>
              <w:ind w:right="-101"/>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Control</w:t>
            </w:r>
          </w:p>
          <w:p w14:paraId="3F68DD14" w14:textId="77777777" w:rsidR="00076AA6" w:rsidRPr="00CB7AF6" w:rsidRDefault="00076AA6" w:rsidP="005E64D9">
            <w:pPr>
              <w:ind w:right="-101"/>
              <w:jc w:val="center"/>
              <w:rPr>
                <w:rFonts w:ascii="Arial" w:eastAsia="Arial" w:hAnsi="Arial" w:cs="Arial"/>
                <w:b/>
                <w:color w:val="000000" w:themeColor="text1"/>
                <w:sz w:val="18"/>
                <w:szCs w:val="18"/>
              </w:rPr>
            </w:pPr>
            <w:r w:rsidRPr="00CB7AF6">
              <w:rPr>
                <w:rFonts w:ascii="Arial" w:eastAsia="Arial" w:hAnsi="Arial" w:cs="Arial"/>
                <w:b/>
                <w:color w:val="000000" w:themeColor="text1"/>
                <w:sz w:val="18"/>
                <w:szCs w:val="18"/>
              </w:rPr>
              <w:t>(n=47)</w:t>
            </w:r>
          </w:p>
        </w:tc>
      </w:tr>
      <w:tr w:rsidR="00CB7AF6" w:rsidRPr="00CB7AF6" w14:paraId="2702DFF0"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5E42BD1D"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Mean age at enrollment (SD)</w:t>
            </w:r>
          </w:p>
        </w:tc>
        <w:tc>
          <w:tcPr>
            <w:tcW w:w="1530" w:type="dxa"/>
            <w:tcBorders>
              <w:top w:val="nil"/>
              <w:left w:val="single" w:sz="4" w:space="0" w:color="000000"/>
              <w:bottom w:val="single" w:sz="4" w:space="0" w:color="000000"/>
              <w:right w:val="single" w:sz="4" w:space="0" w:color="000000"/>
            </w:tcBorders>
            <w:vAlign w:val="center"/>
          </w:tcPr>
          <w:p w14:paraId="415DE4E4"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60 (30-79)</w:t>
            </w:r>
          </w:p>
        </w:tc>
        <w:tc>
          <w:tcPr>
            <w:tcW w:w="1620" w:type="dxa"/>
            <w:tcBorders>
              <w:top w:val="nil"/>
              <w:left w:val="single" w:sz="4" w:space="0" w:color="000000"/>
              <w:bottom w:val="single" w:sz="4" w:space="0" w:color="000000"/>
              <w:right w:val="single" w:sz="4" w:space="0" w:color="000000"/>
            </w:tcBorders>
            <w:vAlign w:val="center"/>
          </w:tcPr>
          <w:p w14:paraId="4A22D31F"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67 (33-83)</w:t>
            </w:r>
          </w:p>
        </w:tc>
        <w:tc>
          <w:tcPr>
            <w:tcW w:w="1800" w:type="dxa"/>
            <w:tcBorders>
              <w:top w:val="nil"/>
              <w:left w:val="single" w:sz="4" w:space="0" w:color="000000"/>
              <w:bottom w:val="single" w:sz="4" w:space="0" w:color="000000"/>
              <w:right w:val="single" w:sz="4" w:space="0" w:color="000000"/>
            </w:tcBorders>
            <w:vAlign w:val="center"/>
          </w:tcPr>
          <w:p w14:paraId="350A335D"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67 (46-87)</w:t>
            </w:r>
          </w:p>
        </w:tc>
        <w:tc>
          <w:tcPr>
            <w:tcW w:w="1425" w:type="dxa"/>
            <w:tcBorders>
              <w:top w:val="nil"/>
              <w:left w:val="single" w:sz="4" w:space="0" w:color="000000"/>
              <w:bottom w:val="single" w:sz="4" w:space="0" w:color="000000"/>
              <w:right w:val="single" w:sz="4" w:space="0" w:color="000000"/>
            </w:tcBorders>
            <w:shd w:val="clear" w:color="auto" w:fill="auto"/>
            <w:vAlign w:val="center"/>
          </w:tcPr>
          <w:p w14:paraId="63614E3A"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61 (30-78)</w:t>
            </w:r>
          </w:p>
        </w:tc>
      </w:tr>
      <w:tr w:rsidR="00CB7AF6" w:rsidRPr="00CB7AF6" w14:paraId="7A1C9583"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3455BE00"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Age groups, N (%)</w:t>
            </w:r>
          </w:p>
        </w:tc>
        <w:tc>
          <w:tcPr>
            <w:tcW w:w="6375" w:type="dxa"/>
            <w:gridSpan w:val="4"/>
            <w:tcBorders>
              <w:top w:val="single" w:sz="4" w:space="0" w:color="000000"/>
              <w:left w:val="single" w:sz="4" w:space="0" w:color="000000"/>
              <w:bottom w:val="single" w:sz="4" w:space="0" w:color="000000"/>
              <w:right w:val="single" w:sz="4" w:space="0" w:color="000000"/>
            </w:tcBorders>
            <w:vAlign w:val="center"/>
          </w:tcPr>
          <w:p w14:paraId="5866C83C" w14:textId="77777777" w:rsidR="00076AA6" w:rsidRPr="00CB7AF6" w:rsidRDefault="00076AA6" w:rsidP="005E64D9">
            <w:pPr>
              <w:ind w:right="-101"/>
              <w:jc w:val="center"/>
              <w:rPr>
                <w:rFonts w:ascii="Arial" w:eastAsia="Arial" w:hAnsi="Arial" w:cs="Arial"/>
                <w:color w:val="000000" w:themeColor="text1"/>
                <w:sz w:val="16"/>
                <w:szCs w:val="16"/>
              </w:rPr>
            </w:pPr>
          </w:p>
        </w:tc>
      </w:tr>
      <w:tr w:rsidR="00CB7AF6" w:rsidRPr="00CB7AF6" w14:paraId="41789EC9"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5A0BC20"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≤50</w:t>
            </w:r>
          </w:p>
        </w:tc>
        <w:tc>
          <w:tcPr>
            <w:tcW w:w="1530" w:type="dxa"/>
            <w:tcBorders>
              <w:top w:val="single" w:sz="4" w:space="0" w:color="000000"/>
              <w:left w:val="single" w:sz="4" w:space="0" w:color="000000"/>
              <w:bottom w:val="nil"/>
              <w:right w:val="single" w:sz="4" w:space="0" w:color="000000"/>
            </w:tcBorders>
            <w:vAlign w:val="center"/>
          </w:tcPr>
          <w:p w14:paraId="725DE31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11 (28.2%)</w:t>
            </w:r>
          </w:p>
        </w:tc>
        <w:tc>
          <w:tcPr>
            <w:tcW w:w="1620" w:type="dxa"/>
            <w:tcBorders>
              <w:top w:val="single" w:sz="4" w:space="0" w:color="000000"/>
              <w:left w:val="single" w:sz="4" w:space="0" w:color="000000"/>
              <w:bottom w:val="nil"/>
              <w:right w:val="single" w:sz="4" w:space="0" w:color="000000"/>
            </w:tcBorders>
            <w:vAlign w:val="center"/>
          </w:tcPr>
          <w:p w14:paraId="16DD4CBC" w14:textId="77777777" w:rsidR="00076AA6" w:rsidRPr="00CB7AF6" w:rsidRDefault="00076AA6" w:rsidP="005E64D9">
            <w:pPr>
              <w:ind w:left="-106" w:right="-105" w:firstLine="106"/>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(12.2%)</w:t>
            </w:r>
          </w:p>
        </w:tc>
        <w:tc>
          <w:tcPr>
            <w:tcW w:w="1800" w:type="dxa"/>
            <w:tcBorders>
              <w:top w:val="single" w:sz="4" w:space="0" w:color="000000"/>
              <w:left w:val="single" w:sz="4" w:space="0" w:color="000000"/>
              <w:bottom w:val="nil"/>
              <w:right w:val="single" w:sz="4" w:space="0" w:color="000000"/>
            </w:tcBorders>
            <w:vAlign w:val="center"/>
          </w:tcPr>
          <w:p w14:paraId="42D59373"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(4.5%)</w:t>
            </w:r>
          </w:p>
        </w:tc>
        <w:tc>
          <w:tcPr>
            <w:tcW w:w="1425" w:type="dxa"/>
            <w:tcBorders>
              <w:top w:val="single" w:sz="4" w:space="0" w:color="000000"/>
              <w:left w:val="single" w:sz="4" w:space="0" w:color="000000"/>
              <w:bottom w:val="nil"/>
              <w:right w:val="single" w:sz="4" w:space="0" w:color="000000"/>
            </w:tcBorders>
            <w:shd w:val="clear" w:color="auto" w:fill="auto"/>
            <w:vAlign w:val="center"/>
          </w:tcPr>
          <w:p w14:paraId="168683BD"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(31.9%)</w:t>
            </w:r>
          </w:p>
        </w:tc>
      </w:tr>
      <w:tr w:rsidR="00CB7AF6" w:rsidRPr="00CB7AF6" w14:paraId="2B3E5410"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4B70568B"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&gt;50 and ≤60</w:t>
            </w:r>
          </w:p>
        </w:tc>
        <w:tc>
          <w:tcPr>
            <w:tcW w:w="1530" w:type="dxa"/>
            <w:tcBorders>
              <w:top w:val="nil"/>
              <w:left w:val="single" w:sz="4" w:space="0" w:color="000000"/>
              <w:bottom w:val="nil"/>
              <w:right w:val="single" w:sz="4" w:space="0" w:color="000000"/>
            </w:tcBorders>
            <w:vAlign w:val="center"/>
          </w:tcPr>
          <w:p w14:paraId="2FB4DDF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10 (25.6%)</w:t>
            </w:r>
          </w:p>
        </w:tc>
        <w:tc>
          <w:tcPr>
            <w:tcW w:w="1620" w:type="dxa"/>
            <w:tcBorders>
              <w:top w:val="nil"/>
              <w:left w:val="single" w:sz="4" w:space="0" w:color="000000"/>
              <w:bottom w:val="nil"/>
              <w:right w:val="single" w:sz="4" w:space="0" w:color="000000"/>
            </w:tcBorders>
            <w:vAlign w:val="center"/>
          </w:tcPr>
          <w:p w14:paraId="48B389BF"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(12.2%)</w:t>
            </w:r>
          </w:p>
        </w:tc>
        <w:tc>
          <w:tcPr>
            <w:tcW w:w="1800" w:type="dxa"/>
            <w:tcBorders>
              <w:top w:val="nil"/>
              <w:left w:val="single" w:sz="4" w:space="0" w:color="000000"/>
              <w:bottom w:val="nil"/>
              <w:right w:val="single" w:sz="4" w:space="0" w:color="000000"/>
            </w:tcBorders>
            <w:vAlign w:val="center"/>
          </w:tcPr>
          <w:p w14:paraId="2AB82F64"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10 (22.7%)</w:t>
            </w:r>
          </w:p>
        </w:tc>
        <w:tc>
          <w:tcPr>
            <w:tcW w:w="1425" w:type="dxa"/>
            <w:tcBorders>
              <w:top w:val="nil"/>
              <w:left w:val="single" w:sz="4" w:space="0" w:color="000000"/>
              <w:bottom w:val="nil"/>
              <w:right w:val="single" w:sz="4" w:space="0" w:color="000000"/>
            </w:tcBorders>
            <w:shd w:val="clear" w:color="auto" w:fill="auto"/>
            <w:vAlign w:val="center"/>
          </w:tcPr>
          <w:p w14:paraId="76FEE258"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(17%)</w:t>
            </w:r>
          </w:p>
        </w:tc>
      </w:tr>
      <w:tr w:rsidR="00CB7AF6" w:rsidRPr="00CB7AF6" w14:paraId="59215DD6"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112BBAAA"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&gt;60 and ≤70</w:t>
            </w:r>
          </w:p>
        </w:tc>
        <w:tc>
          <w:tcPr>
            <w:tcW w:w="1530" w:type="dxa"/>
            <w:tcBorders>
              <w:top w:val="nil"/>
              <w:left w:val="single" w:sz="4" w:space="0" w:color="000000"/>
              <w:bottom w:val="nil"/>
              <w:right w:val="single" w:sz="4" w:space="0" w:color="000000"/>
            </w:tcBorders>
            <w:vAlign w:val="center"/>
          </w:tcPr>
          <w:p w14:paraId="55A4BEDC"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(38.5%)</w:t>
            </w:r>
          </w:p>
        </w:tc>
        <w:tc>
          <w:tcPr>
            <w:tcW w:w="1620" w:type="dxa"/>
            <w:tcBorders>
              <w:top w:val="nil"/>
              <w:left w:val="single" w:sz="4" w:space="0" w:color="000000"/>
              <w:bottom w:val="nil"/>
              <w:right w:val="single" w:sz="4" w:space="0" w:color="000000"/>
            </w:tcBorders>
            <w:vAlign w:val="center"/>
          </w:tcPr>
          <w:p w14:paraId="2C3AD31E"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16 (39%)</w:t>
            </w:r>
          </w:p>
        </w:tc>
        <w:tc>
          <w:tcPr>
            <w:tcW w:w="1800" w:type="dxa"/>
            <w:tcBorders>
              <w:top w:val="nil"/>
              <w:left w:val="single" w:sz="4" w:space="0" w:color="000000"/>
              <w:bottom w:val="nil"/>
              <w:right w:val="single" w:sz="4" w:space="0" w:color="000000"/>
            </w:tcBorders>
            <w:vAlign w:val="center"/>
          </w:tcPr>
          <w:p w14:paraId="67C1ED87"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16 (36.4%)</w:t>
            </w:r>
          </w:p>
        </w:tc>
        <w:tc>
          <w:tcPr>
            <w:tcW w:w="1425" w:type="dxa"/>
            <w:tcBorders>
              <w:top w:val="nil"/>
              <w:left w:val="single" w:sz="4" w:space="0" w:color="000000"/>
              <w:bottom w:val="nil"/>
              <w:right w:val="single" w:sz="4" w:space="0" w:color="000000"/>
            </w:tcBorders>
            <w:shd w:val="clear" w:color="auto" w:fill="auto"/>
            <w:vAlign w:val="center"/>
          </w:tcPr>
          <w:p w14:paraId="15C246C3"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11 (23.4%)</w:t>
            </w:r>
          </w:p>
        </w:tc>
      </w:tr>
      <w:tr w:rsidR="00CB7AF6" w:rsidRPr="00CB7AF6" w14:paraId="0A60B129"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7019C104"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&gt;70</w:t>
            </w:r>
          </w:p>
        </w:tc>
        <w:tc>
          <w:tcPr>
            <w:tcW w:w="1530" w:type="dxa"/>
            <w:tcBorders>
              <w:top w:val="nil"/>
              <w:left w:val="single" w:sz="4" w:space="0" w:color="000000"/>
              <w:bottom w:val="single" w:sz="4" w:space="0" w:color="000000"/>
              <w:right w:val="single" w:sz="4" w:space="0" w:color="000000"/>
            </w:tcBorders>
            <w:vAlign w:val="center"/>
          </w:tcPr>
          <w:p w14:paraId="270EB456"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 (7.7%)</w:t>
            </w:r>
          </w:p>
        </w:tc>
        <w:tc>
          <w:tcPr>
            <w:tcW w:w="1620" w:type="dxa"/>
            <w:tcBorders>
              <w:top w:val="nil"/>
              <w:left w:val="single" w:sz="4" w:space="0" w:color="000000"/>
              <w:bottom w:val="single" w:sz="4" w:space="0" w:color="000000"/>
              <w:right w:val="single" w:sz="4" w:space="0" w:color="000000"/>
            </w:tcBorders>
            <w:vAlign w:val="center"/>
          </w:tcPr>
          <w:p w14:paraId="7A2900B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(36.6%)</w:t>
            </w:r>
          </w:p>
        </w:tc>
        <w:tc>
          <w:tcPr>
            <w:tcW w:w="1800" w:type="dxa"/>
            <w:tcBorders>
              <w:top w:val="nil"/>
              <w:left w:val="single" w:sz="4" w:space="0" w:color="000000"/>
              <w:bottom w:val="single" w:sz="4" w:space="0" w:color="000000"/>
              <w:right w:val="single" w:sz="4" w:space="0" w:color="000000"/>
            </w:tcBorders>
            <w:vAlign w:val="center"/>
          </w:tcPr>
          <w:p w14:paraId="120D2C2C"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16 (36.4%)</w:t>
            </w:r>
          </w:p>
        </w:tc>
        <w:tc>
          <w:tcPr>
            <w:tcW w:w="1425" w:type="dxa"/>
            <w:tcBorders>
              <w:top w:val="nil"/>
              <w:left w:val="single" w:sz="4" w:space="0" w:color="000000"/>
              <w:bottom w:val="single" w:sz="4" w:space="0" w:color="000000"/>
              <w:right w:val="single" w:sz="4" w:space="0" w:color="000000"/>
            </w:tcBorders>
            <w:shd w:val="clear" w:color="auto" w:fill="auto"/>
            <w:vAlign w:val="center"/>
          </w:tcPr>
          <w:p w14:paraId="1E6456BF"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13 (27.7%)</w:t>
            </w:r>
          </w:p>
        </w:tc>
      </w:tr>
      <w:tr w:rsidR="00CB7AF6" w:rsidRPr="00CB7AF6" w14:paraId="3BB54066"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3A792838"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Gender, N (%)</w:t>
            </w:r>
          </w:p>
        </w:tc>
        <w:tc>
          <w:tcPr>
            <w:tcW w:w="1530" w:type="dxa"/>
            <w:vMerge w:val="restart"/>
            <w:tcBorders>
              <w:top w:val="single" w:sz="4" w:space="0" w:color="000000"/>
              <w:left w:val="single" w:sz="4" w:space="0" w:color="000000"/>
              <w:right w:val="single" w:sz="4" w:space="0" w:color="000000"/>
            </w:tcBorders>
            <w:vAlign w:val="center"/>
          </w:tcPr>
          <w:p w14:paraId="5508BA45"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 (0%)</w:t>
            </w:r>
          </w:p>
        </w:tc>
        <w:tc>
          <w:tcPr>
            <w:tcW w:w="1620" w:type="dxa"/>
            <w:vMerge w:val="restart"/>
            <w:tcBorders>
              <w:top w:val="single" w:sz="4" w:space="0" w:color="000000"/>
              <w:left w:val="single" w:sz="4" w:space="0" w:color="000000"/>
              <w:right w:val="single" w:sz="4" w:space="0" w:color="000000"/>
            </w:tcBorders>
            <w:vAlign w:val="center"/>
          </w:tcPr>
          <w:p w14:paraId="4ADEBF4F"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13 (31.7%)</w:t>
            </w:r>
          </w:p>
        </w:tc>
        <w:tc>
          <w:tcPr>
            <w:tcW w:w="1800" w:type="dxa"/>
            <w:vMerge w:val="restart"/>
            <w:tcBorders>
              <w:top w:val="single" w:sz="4" w:space="0" w:color="000000"/>
              <w:left w:val="single" w:sz="4" w:space="0" w:color="000000"/>
              <w:right w:val="single" w:sz="4" w:space="0" w:color="000000"/>
            </w:tcBorders>
            <w:vAlign w:val="center"/>
          </w:tcPr>
          <w:p w14:paraId="5E5E1629"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44 (100%)</w:t>
            </w:r>
          </w:p>
        </w:tc>
        <w:tc>
          <w:tcPr>
            <w:tcW w:w="1425" w:type="dxa"/>
            <w:vMerge w:val="restart"/>
            <w:tcBorders>
              <w:top w:val="single" w:sz="4" w:space="0" w:color="000000"/>
              <w:left w:val="single" w:sz="4" w:space="0" w:color="000000"/>
              <w:right w:val="single" w:sz="4" w:space="0" w:color="000000"/>
            </w:tcBorders>
            <w:shd w:val="clear" w:color="auto" w:fill="auto"/>
            <w:vAlign w:val="center"/>
          </w:tcPr>
          <w:p w14:paraId="5A850247" w14:textId="77777777" w:rsidR="00076AA6" w:rsidRPr="00CB7AF6" w:rsidRDefault="00076AA6" w:rsidP="005E64D9">
            <w:pPr>
              <w:ind w:right="-101"/>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23 (48.9%)</w:t>
            </w:r>
          </w:p>
        </w:tc>
      </w:tr>
      <w:tr w:rsidR="00CB7AF6" w:rsidRPr="00CB7AF6" w14:paraId="7D5EE922" w14:textId="77777777" w:rsidTr="005E64D9">
        <w:trPr>
          <w:trHeight w:val="40"/>
        </w:trPr>
        <w:tc>
          <w:tcPr>
            <w:tcW w:w="3900" w:type="dxa"/>
            <w:tcBorders>
              <w:top w:val="nil"/>
              <w:left w:val="single" w:sz="4" w:space="0" w:color="000000"/>
              <w:bottom w:val="single" w:sz="4" w:space="0" w:color="000000"/>
              <w:right w:val="single" w:sz="4" w:space="0" w:color="000000"/>
            </w:tcBorders>
            <w:shd w:val="clear" w:color="auto" w:fill="auto"/>
            <w:vAlign w:val="center"/>
          </w:tcPr>
          <w:p w14:paraId="33746465"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Male</w:t>
            </w:r>
          </w:p>
        </w:tc>
        <w:tc>
          <w:tcPr>
            <w:tcW w:w="1530" w:type="dxa"/>
            <w:vMerge/>
            <w:tcBorders>
              <w:top w:val="single" w:sz="4" w:space="0" w:color="000000"/>
              <w:left w:val="single" w:sz="4" w:space="0" w:color="000000"/>
              <w:right w:val="single" w:sz="4" w:space="0" w:color="000000"/>
            </w:tcBorders>
            <w:vAlign w:val="center"/>
          </w:tcPr>
          <w:p w14:paraId="133C3A48"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620" w:type="dxa"/>
            <w:vMerge/>
            <w:tcBorders>
              <w:top w:val="single" w:sz="4" w:space="0" w:color="000000"/>
              <w:left w:val="single" w:sz="4" w:space="0" w:color="000000"/>
              <w:right w:val="single" w:sz="4" w:space="0" w:color="000000"/>
            </w:tcBorders>
            <w:vAlign w:val="center"/>
          </w:tcPr>
          <w:p w14:paraId="0894897E"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800" w:type="dxa"/>
            <w:vMerge/>
            <w:tcBorders>
              <w:top w:val="single" w:sz="4" w:space="0" w:color="000000"/>
              <w:left w:val="single" w:sz="4" w:space="0" w:color="000000"/>
              <w:right w:val="single" w:sz="4" w:space="0" w:color="000000"/>
            </w:tcBorders>
            <w:vAlign w:val="center"/>
          </w:tcPr>
          <w:p w14:paraId="456B562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left w:val="single" w:sz="4" w:space="0" w:color="000000"/>
              <w:right w:val="single" w:sz="4" w:space="0" w:color="000000"/>
            </w:tcBorders>
            <w:shd w:val="clear" w:color="auto" w:fill="auto"/>
            <w:vAlign w:val="center"/>
          </w:tcPr>
          <w:p w14:paraId="41D4020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15A00AAB" w14:textId="77777777" w:rsidTr="005E64D9">
        <w:trPr>
          <w:trHeight w:val="20"/>
        </w:trPr>
        <w:tc>
          <w:tcPr>
            <w:tcW w:w="3900" w:type="dxa"/>
            <w:tcBorders>
              <w:top w:val="single" w:sz="4" w:space="0" w:color="000000"/>
              <w:bottom w:val="single" w:sz="4" w:space="0" w:color="000000"/>
            </w:tcBorders>
            <w:shd w:val="clear" w:color="auto" w:fill="auto"/>
            <w:vAlign w:val="center"/>
          </w:tcPr>
          <w:p w14:paraId="3D22C3B3"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Prior chemotherapy, any setting, N (%)</w:t>
            </w:r>
          </w:p>
        </w:tc>
        <w:tc>
          <w:tcPr>
            <w:tcW w:w="1530" w:type="dxa"/>
            <w:tcBorders>
              <w:top w:val="single" w:sz="4" w:space="0" w:color="000000"/>
              <w:bottom w:val="single" w:sz="4" w:space="0" w:color="000000"/>
            </w:tcBorders>
            <w:vAlign w:val="center"/>
          </w:tcPr>
          <w:p w14:paraId="79BA77BA"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26 (66.7%)</w:t>
            </w:r>
          </w:p>
        </w:tc>
        <w:tc>
          <w:tcPr>
            <w:tcW w:w="1620" w:type="dxa"/>
            <w:tcBorders>
              <w:top w:val="single" w:sz="4" w:space="0" w:color="000000"/>
              <w:bottom w:val="single" w:sz="4" w:space="0" w:color="000000"/>
            </w:tcBorders>
            <w:vAlign w:val="center"/>
          </w:tcPr>
          <w:p w14:paraId="01900246"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12 (29.3%)</w:t>
            </w:r>
          </w:p>
        </w:tc>
        <w:tc>
          <w:tcPr>
            <w:tcW w:w="1800" w:type="dxa"/>
            <w:tcBorders>
              <w:top w:val="single" w:sz="4" w:space="0" w:color="000000"/>
              <w:bottom w:val="single" w:sz="4" w:space="0" w:color="000000"/>
            </w:tcBorders>
            <w:vAlign w:val="center"/>
          </w:tcPr>
          <w:p w14:paraId="0CB3F9E5"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12 (27.3%)</w:t>
            </w:r>
          </w:p>
        </w:tc>
        <w:tc>
          <w:tcPr>
            <w:tcW w:w="1425" w:type="dxa"/>
            <w:vMerge w:val="restart"/>
            <w:tcBorders>
              <w:top w:val="single" w:sz="4" w:space="0" w:color="000000"/>
            </w:tcBorders>
            <w:shd w:val="clear" w:color="auto" w:fill="D9D9D9"/>
            <w:vAlign w:val="center"/>
          </w:tcPr>
          <w:p w14:paraId="6F867E16" w14:textId="77777777" w:rsidR="00076AA6" w:rsidRPr="00CB7AF6" w:rsidRDefault="00076AA6" w:rsidP="005E64D9">
            <w:pPr>
              <w:ind w:right="-101"/>
              <w:jc w:val="center"/>
              <w:rPr>
                <w:rFonts w:ascii="Arial" w:eastAsia="Arial" w:hAnsi="Arial" w:cs="Arial"/>
                <w:color w:val="000000" w:themeColor="text1"/>
                <w:sz w:val="16"/>
                <w:szCs w:val="16"/>
              </w:rPr>
            </w:pPr>
          </w:p>
        </w:tc>
      </w:tr>
      <w:tr w:rsidR="00CB7AF6" w:rsidRPr="00CB7AF6" w14:paraId="3E2B63F7" w14:textId="77777777" w:rsidTr="005E64D9">
        <w:trPr>
          <w:trHeight w:val="20"/>
        </w:trPr>
        <w:tc>
          <w:tcPr>
            <w:tcW w:w="3900" w:type="dxa"/>
            <w:tcBorders>
              <w:bottom w:val="single" w:sz="4" w:space="0" w:color="000000"/>
            </w:tcBorders>
            <w:shd w:val="clear" w:color="auto" w:fill="auto"/>
            <w:vAlign w:val="center"/>
          </w:tcPr>
          <w:p w14:paraId="37C5F6F2"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Prior radiotherapy, any setting, N (%)</w:t>
            </w:r>
          </w:p>
        </w:tc>
        <w:tc>
          <w:tcPr>
            <w:tcW w:w="1530" w:type="dxa"/>
            <w:tcBorders>
              <w:bottom w:val="single" w:sz="4" w:space="0" w:color="000000"/>
            </w:tcBorders>
            <w:vAlign w:val="center"/>
          </w:tcPr>
          <w:p w14:paraId="409F7DED"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24 (61.5%)</w:t>
            </w:r>
          </w:p>
        </w:tc>
        <w:tc>
          <w:tcPr>
            <w:tcW w:w="1620" w:type="dxa"/>
            <w:tcBorders>
              <w:bottom w:val="single" w:sz="4" w:space="0" w:color="000000"/>
            </w:tcBorders>
            <w:vAlign w:val="center"/>
          </w:tcPr>
          <w:p w14:paraId="41AEC909"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7 (17.1%)</w:t>
            </w:r>
          </w:p>
        </w:tc>
        <w:tc>
          <w:tcPr>
            <w:tcW w:w="1800" w:type="dxa"/>
            <w:tcBorders>
              <w:bottom w:val="single" w:sz="4" w:space="0" w:color="000000"/>
            </w:tcBorders>
            <w:vAlign w:val="center"/>
          </w:tcPr>
          <w:p w14:paraId="6963333C"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37 (84.1%)</w:t>
            </w:r>
          </w:p>
        </w:tc>
        <w:tc>
          <w:tcPr>
            <w:tcW w:w="1425" w:type="dxa"/>
            <w:vMerge/>
            <w:tcBorders>
              <w:top w:val="single" w:sz="4" w:space="0" w:color="000000"/>
            </w:tcBorders>
            <w:shd w:val="clear" w:color="auto" w:fill="D9D9D9"/>
            <w:vAlign w:val="center"/>
          </w:tcPr>
          <w:p w14:paraId="1DB1844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A6178F1"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21A6D6F8"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Lines of therapies in metastatic setting, N (%)</w:t>
            </w:r>
          </w:p>
        </w:tc>
        <w:tc>
          <w:tcPr>
            <w:tcW w:w="4950" w:type="dxa"/>
            <w:gridSpan w:val="3"/>
            <w:tcBorders>
              <w:top w:val="single" w:sz="4" w:space="0" w:color="000000"/>
              <w:left w:val="single" w:sz="4" w:space="0" w:color="000000"/>
              <w:bottom w:val="single" w:sz="4" w:space="0" w:color="000000"/>
            </w:tcBorders>
            <w:vAlign w:val="center"/>
          </w:tcPr>
          <w:p w14:paraId="1891B293"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287C7A0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80A5F2E"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186983B4"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0</w:t>
            </w:r>
          </w:p>
        </w:tc>
        <w:tc>
          <w:tcPr>
            <w:tcW w:w="1530" w:type="dxa"/>
            <w:tcBorders>
              <w:top w:val="single" w:sz="4" w:space="0" w:color="000000"/>
              <w:left w:val="single" w:sz="4" w:space="0" w:color="000000"/>
              <w:bottom w:val="nil"/>
              <w:right w:val="single" w:sz="4" w:space="0" w:color="000000"/>
            </w:tcBorders>
            <w:vAlign w:val="center"/>
          </w:tcPr>
          <w:p w14:paraId="22EE552D"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20 (51.3%)</w:t>
            </w:r>
          </w:p>
        </w:tc>
        <w:tc>
          <w:tcPr>
            <w:tcW w:w="1620" w:type="dxa"/>
            <w:tcBorders>
              <w:top w:val="single" w:sz="4" w:space="0" w:color="000000"/>
              <w:left w:val="single" w:sz="4" w:space="0" w:color="000000"/>
              <w:bottom w:val="nil"/>
              <w:right w:val="single" w:sz="4" w:space="0" w:color="000000"/>
            </w:tcBorders>
            <w:vAlign w:val="center"/>
          </w:tcPr>
          <w:p w14:paraId="2C466F73"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25 (61%)</w:t>
            </w:r>
          </w:p>
        </w:tc>
        <w:tc>
          <w:tcPr>
            <w:tcW w:w="1800" w:type="dxa"/>
            <w:tcBorders>
              <w:top w:val="single" w:sz="4" w:space="0" w:color="000000"/>
              <w:left w:val="single" w:sz="4" w:space="0" w:color="000000"/>
              <w:bottom w:val="nil"/>
            </w:tcBorders>
            <w:vAlign w:val="center"/>
          </w:tcPr>
          <w:p w14:paraId="252E48EC"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12 (27.3%)</w:t>
            </w:r>
          </w:p>
        </w:tc>
        <w:tc>
          <w:tcPr>
            <w:tcW w:w="1425" w:type="dxa"/>
            <w:vMerge/>
            <w:tcBorders>
              <w:top w:val="single" w:sz="4" w:space="0" w:color="000000"/>
            </w:tcBorders>
            <w:shd w:val="clear" w:color="auto" w:fill="D9D9D9"/>
            <w:vAlign w:val="center"/>
          </w:tcPr>
          <w:p w14:paraId="7BB05DC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0CFFA65"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00F23112"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1</w:t>
            </w:r>
          </w:p>
        </w:tc>
        <w:tc>
          <w:tcPr>
            <w:tcW w:w="1530" w:type="dxa"/>
            <w:tcBorders>
              <w:top w:val="nil"/>
              <w:left w:val="single" w:sz="4" w:space="0" w:color="000000"/>
              <w:bottom w:val="nil"/>
              <w:right w:val="single" w:sz="4" w:space="0" w:color="000000"/>
            </w:tcBorders>
            <w:vAlign w:val="center"/>
          </w:tcPr>
          <w:p w14:paraId="66512C58"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(5.1%)</w:t>
            </w:r>
          </w:p>
        </w:tc>
        <w:tc>
          <w:tcPr>
            <w:tcW w:w="1620" w:type="dxa"/>
            <w:tcBorders>
              <w:top w:val="nil"/>
              <w:left w:val="single" w:sz="4" w:space="0" w:color="000000"/>
              <w:bottom w:val="nil"/>
              <w:right w:val="single" w:sz="4" w:space="0" w:color="000000"/>
            </w:tcBorders>
            <w:vAlign w:val="center"/>
          </w:tcPr>
          <w:p w14:paraId="531F1DA3"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(22%)</w:t>
            </w:r>
          </w:p>
        </w:tc>
        <w:tc>
          <w:tcPr>
            <w:tcW w:w="1800" w:type="dxa"/>
            <w:tcBorders>
              <w:top w:val="nil"/>
              <w:left w:val="single" w:sz="4" w:space="0" w:color="000000"/>
              <w:bottom w:val="nil"/>
            </w:tcBorders>
            <w:vAlign w:val="center"/>
          </w:tcPr>
          <w:p w14:paraId="6BC0CA35"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14 (31.8%)</w:t>
            </w:r>
          </w:p>
        </w:tc>
        <w:tc>
          <w:tcPr>
            <w:tcW w:w="1425" w:type="dxa"/>
            <w:vMerge/>
            <w:tcBorders>
              <w:top w:val="single" w:sz="4" w:space="0" w:color="000000"/>
            </w:tcBorders>
            <w:shd w:val="clear" w:color="auto" w:fill="D9D9D9"/>
            <w:vAlign w:val="center"/>
          </w:tcPr>
          <w:p w14:paraId="5E1A44D8"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7E91502A"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5C5CC0F"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2</w:t>
            </w:r>
          </w:p>
        </w:tc>
        <w:tc>
          <w:tcPr>
            <w:tcW w:w="1530" w:type="dxa"/>
            <w:tcBorders>
              <w:top w:val="nil"/>
              <w:left w:val="single" w:sz="4" w:space="0" w:color="000000"/>
              <w:bottom w:val="nil"/>
              <w:right w:val="single" w:sz="4" w:space="0" w:color="000000"/>
            </w:tcBorders>
            <w:vAlign w:val="center"/>
          </w:tcPr>
          <w:p w14:paraId="00322D5A"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(5.1%)</w:t>
            </w:r>
          </w:p>
        </w:tc>
        <w:tc>
          <w:tcPr>
            <w:tcW w:w="1620" w:type="dxa"/>
            <w:tcBorders>
              <w:top w:val="nil"/>
              <w:left w:val="single" w:sz="4" w:space="0" w:color="000000"/>
              <w:bottom w:val="nil"/>
              <w:right w:val="single" w:sz="4" w:space="0" w:color="000000"/>
            </w:tcBorders>
            <w:vAlign w:val="center"/>
          </w:tcPr>
          <w:p w14:paraId="20027744"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 (7.3%)</w:t>
            </w:r>
          </w:p>
        </w:tc>
        <w:tc>
          <w:tcPr>
            <w:tcW w:w="1800" w:type="dxa"/>
            <w:tcBorders>
              <w:top w:val="nil"/>
              <w:left w:val="single" w:sz="4" w:space="0" w:color="000000"/>
              <w:bottom w:val="nil"/>
            </w:tcBorders>
            <w:vAlign w:val="center"/>
          </w:tcPr>
          <w:p w14:paraId="19A62D92"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(20.5%)</w:t>
            </w:r>
          </w:p>
        </w:tc>
        <w:tc>
          <w:tcPr>
            <w:tcW w:w="1425" w:type="dxa"/>
            <w:vMerge/>
            <w:tcBorders>
              <w:top w:val="single" w:sz="4" w:space="0" w:color="000000"/>
            </w:tcBorders>
            <w:shd w:val="clear" w:color="auto" w:fill="D9D9D9"/>
            <w:vAlign w:val="center"/>
          </w:tcPr>
          <w:p w14:paraId="172EEEF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43F3AC6"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27BD5970"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Unicode MS" w:hAnsi="Arial" w:cs="Arial"/>
                <w:color w:val="000000" w:themeColor="text1"/>
                <w:sz w:val="16"/>
                <w:szCs w:val="16"/>
              </w:rPr>
              <w:t>≥3</w:t>
            </w:r>
          </w:p>
        </w:tc>
        <w:tc>
          <w:tcPr>
            <w:tcW w:w="1530" w:type="dxa"/>
            <w:tcBorders>
              <w:top w:val="nil"/>
              <w:left w:val="single" w:sz="4" w:space="0" w:color="000000"/>
              <w:bottom w:val="single" w:sz="4" w:space="0" w:color="000000"/>
              <w:right w:val="single" w:sz="4" w:space="0" w:color="000000"/>
            </w:tcBorders>
            <w:vAlign w:val="center"/>
          </w:tcPr>
          <w:p w14:paraId="261CF308"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15 (38.5%)</w:t>
            </w:r>
          </w:p>
        </w:tc>
        <w:tc>
          <w:tcPr>
            <w:tcW w:w="1620" w:type="dxa"/>
            <w:tcBorders>
              <w:top w:val="nil"/>
              <w:left w:val="single" w:sz="4" w:space="0" w:color="000000"/>
              <w:bottom w:val="single" w:sz="4" w:space="0" w:color="000000"/>
              <w:right w:val="single" w:sz="4" w:space="0" w:color="000000"/>
            </w:tcBorders>
            <w:vAlign w:val="center"/>
          </w:tcPr>
          <w:p w14:paraId="3FA44F7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 (9.6%)</w:t>
            </w:r>
          </w:p>
        </w:tc>
        <w:tc>
          <w:tcPr>
            <w:tcW w:w="1800" w:type="dxa"/>
            <w:tcBorders>
              <w:top w:val="nil"/>
              <w:left w:val="single" w:sz="4" w:space="0" w:color="000000"/>
              <w:bottom w:val="single" w:sz="4" w:space="0" w:color="000000"/>
            </w:tcBorders>
            <w:vAlign w:val="center"/>
          </w:tcPr>
          <w:p w14:paraId="1D89BF6F"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(20.5%)</w:t>
            </w:r>
          </w:p>
        </w:tc>
        <w:tc>
          <w:tcPr>
            <w:tcW w:w="1425" w:type="dxa"/>
            <w:vMerge/>
            <w:tcBorders>
              <w:top w:val="single" w:sz="4" w:space="0" w:color="000000"/>
            </w:tcBorders>
            <w:shd w:val="clear" w:color="auto" w:fill="D9D9D9"/>
            <w:vAlign w:val="center"/>
          </w:tcPr>
          <w:p w14:paraId="4881BD1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08485C55" w14:textId="77777777" w:rsidTr="005E64D9">
        <w:trPr>
          <w:trHeight w:val="20"/>
        </w:trPr>
        <w:tc>
          <w:tcPr>
            <w:tcW w:w="3900" w:type="dxa"/>
            <w:tcBorders>
              <w:top w:val="single" w:sz="4" w:space="0" w:color="000000"/>
              <w:bottom w:val="nil"/>
            </w:tcBorders>
            <w:shd w:val="clear" w:color="auto" w:fill="auto"/>
            <w:vAlign w:val="center"/>
          </w:tcPr>
          <w:p w14:paraId="78BE9298"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Tumor tissue underwent sequencing, N (%)</w:t>
            </w:r>
          </w:p>
        </w:tc>
        <w:tc>
          <w:tcPr>
            <w:tcW w:w="4950" w:type="dxa"/>
            <w:gridSpan w:val="3"/>
            <w:tcBorders>
              <w:top w:val="single" w:sz="4" w:space="0" w:color="000000"/>
              <w:bottom w:val="single" w:sz="4" w:space="0" w:color="000000"/>
            </w:tcBorders>
          </w:tcPr>
          <w:p w14:paraId="420ADB29" w14:textId="77777777" w:rsidR="00076AA6" w:rsidRPr="00CB7AF6" w:rsidRDefault="00076AA6" w:rsidP="005E64D9">
            <w:pPr>
              <w:ind w:right="-101"/>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5869D2B"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454037E" w14:textId="77777777" w:rsidTr="005E64D9">
        <w:trPr>
          <w:trHeight w:val="20"/>
        </w:trPr>
        <w:tc>
          <w:tcPr>
            <w:tcW w:w="3900" w:type="dxa"/>
            <w:tcBorders>
              <w:top w:val="nil"/>
              <w:bottom w:val="nil"/>
            </w:tcBorders>
            <w:shd w:val="clear" w:color="auto" w:fill="auto"/>
            <w:vAlign w:val="center"/>
          </w:tcPr>
          <w:p w14:paraId="5B0AD6F5"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Metastatic</w:t>
            </w:r>
          </w:p>
        </w:tc>
        <w:tc>
          <w:tcPr>
            <w:tcW w:w="1530" w:type="dxa"/>
            <w:tcBorders>
              <w:top w:val="single" w:sz="4" w:space="0" w:color="000000"/>
              <w:bottom w:val="nil"/>
            </w:tcBorders>
            <w:vAlign w:val="center"/>
          </w:tcPr>
          <w:p w14:paraId="49E56A0B"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35 (89.7%)</w:t>
            </w:r>
          </w:p>
        </w:tc>
        <w:tc>
          <w:tcPr>
            <w:tcW w:w="1620" w:type="dxa"/>
            <w:tcBorders>
              <w:top w:val="single" w:sz="4" w:space="0" w:color="000000"/>
              <w:bottom w:val="nil"/>
            </w:tcBorders>
            <w:vAlign w:val="center"/>
          </w:tcPr>
          <w:p w14:paraId="0121F733"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28 (63.3%)</w:t>
            </w:r>
          </w:p>
        </w:tc>
        <w:tc>
          <w:tcPr>
            <w:tcW w:w="1800" w:type="dxa"/>
            <w:tcBorders>
              <w:top w:val="single" w:sz="4" w:space="0" w:color="000000"/>
              <w:bottom w:val="nil"/>
            </w:tcBorders>
            <w:vAlign w:val="center"/>
          </w:tcPr>
          <w:p w14:paraId="0F1512C8"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44 (100%)</w:t>
            </w:r>
          </w:p>
        </w:tc>
        <w:tc>
          <w:tcPr>
            <w:tcW w:w="1425" w:type="dxa"/>
            <w:vMerge/>
            <w:tcBorders>
              <w:top w:val="single" w:sz="4" w:space="0" w:color="000000"/>
            </w:tcBorders>
            <w:shd w:val="clear" w:color="auto" w:fill="D9D9D9"/>
            <w:vAlign w:val="center"/>
          </w:tcPr>
          <w:p w14:paraId="367E3F6D"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8E1C8B3" w14:textId="77777777" w:rsidTr="005E64D9">
        <w:trPr>
          <w:trHeight w:val="20"/>
        </w:trPr>
        <w:tc>
          <w:tcPr>
            <w:tcW w:w="3900" w:type="dxa"/>
            <w:tcBorders>
              <w:top w:val="nil"/>
              <w:bottom w:val="single" w:sz="4" w:space="0" w:color="000000"/>
            </w:tcBorders>
            <w:shd w:val="clear" w:color="auto" w:fill="auto"/>
            <w:vAlign w:val="center"/>
          </w:tcPr>
          <w:p w14:paraId="4616AE1F"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Primary</w:t>
            </w:r>
          </w:p>
        </w:tc>
        <w:tc>
          <w:tcPr>
            <w:tcW w:w="1530" w:type="dxa"/>
            <w:tcBorders>
              <w:top w:val="nil"/>
              <w:bottom w:val="single" w:sz="4" w:space="0" w:color="000000"/>
            </w:tcBorders>
            <w:vAlign w:val="center"/>
          </w:tcPr>
          <w:p w14:paraId="6F22C1B0"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 (10.3%)</w:t>
            </w:r>
          </w:p>
        </w:tc>
        <w:tc>
          <w:tcPr>
            <w:tcW w:w="1620" w:type="dxa"/>
            <w:tcBorders>
              <w:top w:val="nil"/>
              <w:bottom w:val="single" w:sz="4" w:space="0" w:color="000000"/>
            </w:tcBorders>
            <w:vAlign w:val="center"/>
          </w:tcPr>
          <w:p w14:paraId="236D6264"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13 (31.7%)</w:t>
            </w:r>
          </w:p>
        </w:tc>
        <w:tc>
          <w:tcPr>
            <w:tcW w:w="1800" w:type="dxa"/>
            <w:tcBorders>
              <w:top w:val="nil"/>
              <w:bottom w:val="single" w:sz="4" w:space="0" w:color="000000"/>
            </w:tcBorders>
            <w:vAlign w:val="center"/>
          </w:tcPr>
          <w:p w14:paraId="36646E12"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 (0%)</w:t>
            </w:r>
          </w:p>
        </w:tc>
        <w:tc>
          <w:tcPr>
            <w:tcW w:w="1425" w:type="dxa"/>
            <w:vMerge/>
            <w:tcBorders>
              <w:top w:val="single" w:sz="4" w:space="0" w:color="000000"/>
            </w:tcBorders>
            <w:shd w:val="clear" w:color="auto" w:fill="D9D9D9"/>
            <w:vAlign w:val="center"/>
          </w:tcPr>
          <w:p w14:paraId="45DF76E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AD9C7FE" w14:textId="77777777" w:rsidTr="005E64D9">
        <w:trPr>
          <w:trHeight w:val="20"/>
        </w:trPr>
        <w:tc>
          <w:tcPr>
            <w:tcW w:w="3900" w:type="dxa"/>
            <w:tcBorders>
              <w:top w:val="nil"/>
              <w:bottom w:val="nil"/>
            </w:tcBorders>
            <w:shd w:val="clear" w:color="auto" w:fill="auto"/>
            <w:vAlign w:val="center"/>
          </w:tcPr>
          <w:p w14:paraId="78DD3EC2"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Overall stage at diagnosis, N (%)</w:t>
            </w:r>
          </w:p>
        </w:tc>
        <w:tc>
          <w:tcPr>
            <w:tcW w:w="4950" w:type="dxa"/>
            <w:gridSpan w:val="3"/>
            <w:tcBorders>
              <w:top w:val="nil"/>
              <w:bottom w:val="single" w:sz="4" w:space="0" w:color="000000"/>
            </w:tcBorders>
          </w:tcPr>
          <w:p w14:paraId="5ABDA078" w14:textId="77777777" w:rsidR="00076AA6" w:rsidRPr="00CB7AF6" w:rsidRDefault="00076AA6" w:rsidP="005E64D9">
            <w:pPr>
              <w:ind w:right="-101"/>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7C20F8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DAEEB83" w14:textId="77777777" w:rsidTr="005E64D9">
        <w:trPr>
          <w:trHeight w:val="20"/>
        </w:trPr>
        <w:tc>
          <w:tcPr>
            <w:tcW w:w="3900" w:type="dxa"/>
            <w:tcBorders>
              <w:top w:val="nil"/>
              <w:bottom w:val="nil"/>
            </w:tcBorders>
            <w:shd w:val="clear" w:color="auto" w:fill="auto"/>
            <w:vAlign w:val="center"/>
          </w:tcPr>
          <w:p w14:paraId="7FDA25F9"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w:t>
            </w:r>
          </w:p>
        </w:tc>
        <w:tc>
          <w:tcPr>
            <w:tcW w:w="1530" w:type="dxa"/>
            <w:tcBorders>
              <w:top w:val="single" w:sz="4" w:space="0" w:color="000000"/>
              <w:bottom w:val="nil"/>
            </w:tcBorders>
            <w:vAlign w:val="center"/>
          </w:tcPr>
          <w:p w14:paraId="6EEFC554"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9 (23.1%)</w:t>
            </w:r>
          </w:p>
        </w:tc>
        <w:tc>
          <w:tcPr>
            <w:tcW w:w="1620" w:type="dxa"/>
            <w:tcBorders>
              <w:top w:val="single" w:sz="4" w:space="0" w:color="000000"/>
              <w:bottom w:val="nil"/>
            </w:tcBorders>
            <w:vAlign w:val="center"/>
          </w:tcPr>
          <w:p w14:paraId="7F721BB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w:t>
            </w:r>
          </w:p>
        </w:tc>
        <w:tc>
          <w:tcPr>
            <w:tcW w:w="1800" w:type="dxa"/>
            <w:tcBorders>
              <w:top w:val="single" w:sz="4" w:space="0" w:color="000000"/>
              <w:bottom w:val="nil"/>
            </w:tcBorders>
            <w:vAlign w:val="center"/>
          </w:tcPr>
          <w:p w14:paraId="579EA448"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C1145C7"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38CAE665" w14:textId="77777777" w:rsidTr="005E64D9">
        <w:trPr>
          <w:trHeight w:val="20"/>
        </w:trPr>
        <w:tc>
          <w:tcPr>
            <w:tcW w:w="3900" w:type="dxa"/>
            <w:tcBorders>
              <w:top w:val="nil"/>
              <w:bottom w:val="nil"/>
            </w:tcBorders>
            <w:shd w:val="clear" w:color="auto" w:fill="auto"/>
            <w:vAlign w:val="center"/>
          </w:tcPr>
          <w:p w14:paraId="7A8DE31E"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II</w:t>
            </w:r>
          </w:p>
        </w:tc>
        <w:tc>
          <w:tcPr>
            <w:tcW w:w="1530" w:type="dxa"/>
            <w:tcBorders>
              <w:top w:val="nil"/>
              <w:bottom w:val="nil"/>
            </w:tcBorders>
            <w:vAlign w:val="center"/>
          </w:tcPr>
          <w:p w14:paraId="304EF0A2"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(20.5%)</w:t>
            </w:r>
          </w:p>
        </w:tc>
        <w:tc>
          <w:tcPr>
            <w:tcW w:w="1620" w:type="dxa"/>
            <w:tcBorders>
              <w:top w:val="nil"/>
              <w:bottom w:val="nil"/>
            </w:tcBorders>
            <w:vAlign w:val="center"/>
          </w:tcPr>
          <w:p w14:paraId="5F723EB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w:t>
            </w:r>
          </w:p>
        </w:tc>
        <w:tc>
          <w:tcPr>
            <w:tcW w:w="1800" w:type="dxa"/>
            <w:tcBorders>
              <w:top w:val="nil"/>
              <w:bottom w:val="nil"/>
            </w:tcBorders>
            <w:vAlign w:val="center"/>
          </w:tcPr>
          <w:p w14:paraId="3CDC8703"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3344F1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70242100" w14:textId="77777777" w:rsidTr="005E64D9">
        <w:trPr>
          <w:trHeight w:val="20"/>
        </w:trPr>
        <w:tc>
          <w:tcPr>
            <w:tcW w:w="3900" w:type="dxa"/>
            <w:tcBorders>
              <w:top w:val="nil"/>
              <w:bottom w:val="nil"/>
            </w:tcBorders>
            <w:shd w:val="clear" w:color="auto" w:fill="auto"/>
            <w:vAlign w:val="center"/>
          </w:tcPr>
          <w:p w14:paraId="5AF57DA4"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III</w:t>
            </w:r>
          </w:p>
        </w:tc>
        <w:tc>
          <w:tcPr>
            <w:tcW w:w="1530" w:type="dxa"/>
            <w:tcBorders>
              <w:top w:val="nil"/>
              <w:bottom w:val="nil"/>
            </w:tcBorders>
            <w:vAlign w:val="center"/>
          </w:tcPr>
          <w:p w14:paraId="16E1EB5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(20.5%)</w:t>
            </w:r>
          </w:p>
        </w:tc>
        <w:tc>
          <w:tcPr>
            <w:tcW w:w="1620" w:type="dxa"/>
            <w:tcBorders>
              <w:top w:val="nil"/>
              <w:bottom w:val="nil"/>
            </w:tcBorders>
            <w:vAlign w:val="center"/>
          </w:tcPr>
          <w:p w14:paraId="740D947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0</w:t>
            </w:r>
          </w:p>
        </w:tc>
        <w:tc>
          <w:tcPr>
            <w:tcW w:w="1800" w:type="dxa"/>
            <w:tcBorders>
              <w:top w:val="nil"/>
              <w:bottom w:val="nil"/>
            </w:tcBorders>
            <w:vAlign w:val="center"/>
          </w:tcPr>
          <w:p w14:paraId="48054D61"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0E766C44"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9EAA5CF" w14:textId="77777777" w:rsidTr="005E64D9">
        <w:trPr>
          <w:trHeight w:val="20"/>
        </w:trPr>
        <w:tc>
          <w:tcPr>
            <w:tcW w:w="3900" w:type="dxa"/>
            <w:tcBorders>
              <w:top w:val="nil"/>
              <w:bottom w:val="single" w:sz="4" w:space="0" w:color="000000"/>
            </w:tcBorders>
            <w:shd w:val="clear" w:color="auto" w:fill="auto"/>
            <w:vAlign w:val="center"/>
          </w:tcPr>
          <w:p w14:paraId="3512F4F6"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IV</w:t>
            </w:r>
          </w:p>
        </w:tc>
        <w:tc>
          <w:tcPr>
            <w:tcW w:w="1530" w:type="dxa"/>
            <w:tcBorders>
              <w:top w:val="nil"/>
              <w:bottom w:val="single" w:sz="4" w:space="0" w:color="000000"/>
            </w:tcBorders>
            <w:vAlign w:val="center"/>
          </w:tcPr>
          <w:p w14:paraId="334C53DD"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14 (35.9%)</w:t>
            </w:r>
          </w:p>
        </w:tc>
        <w:tc>
          <w:tcPr>
            <w:tcW w:w="1620" w:type="dxa"/>
            <w:tcBorders>
              <w:top w:val="nil"/>
              <w:bottom w:val="single" w:sz="4" w:space="0" w:color="000000"/>
            </w:tcBorders>
            <w:vAlign w:val="center"/>
          </w:tcPr>
          <w:p w14:paraId="123A1E9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40</w:t>
            </w:r>
          </w:p>
        </w:tc>
        <w:tc>
          <w:tcPr>
            <w:tcW w:w="1800" w:type="dxa"/>
            <w:tcBorders>
              <w:top w:val="nil"/>
              <w:bottom w:val="single" w:sz="4" w:space="0" w:color="000000"/>
            </w:tcBorders>
            <w:vAlign w:val="center"/>
          </w:tcPr>
          <w:p w14:paraId="5AB4C133" w14:textId="77777777" w:rsidR="00076AA6" w:rsidRPr="00CB7AF6" w:rsidRDefault="00076AA6" w:rsidP="005E64D9">
            <w:pPr>
              <w:ind w:left="-112" w:right="-110"/>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6364B7C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6AE1E091" w14:textId="77777777" w:rsidTr="005E64D9">
        <w:trPr>
          <w:trHeight w:val="20"/>
        </w:trPr>
        <w:tc>
          <w:tcPr>
            <w:tcW w:w="3900" w:type="dxa"/>
            <w:tcBorders>
              <w:bottom w:val="nil"/>
            </w:tcBorders>
            <w:shd w:val="clear" w:color="auto" w:fill="auto"/>
            <w:vAlign w:val="center"/>
          </w:tcPr>
          <w:p w14:paraId="29E7B43E"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Breast cancer receptor status, N (%)</w:t>
            </w:r>
          </w:p>
        </w:tc>
        <w:tc>
          <w:tcPr>
            <w:tcW w:w="4950" w:type="dxa"/>
            <w:gridSpan w:val="3"/>
            <w:tcBorders>
              <w:bottom w:val="single" w:sz="4" w:space="0" w:color="000000"/>
            </w:tcBorders>
          </w:tcPr>
          <w:p w14:paraId="38FA7149" w14:textId="77777777" w:rsidR="00076AA6" w:rsidRPr="00CB7AF6" w:rsidRDefault="00076AA6" w:rsidP="005E64D9">
            <w:pPr>
              <w:ind w:right="-101"/>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AD8D14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1369952F" w14:textId="77777777" w:rsidTr="005E64D9">
        <w:trPr>
          <w:trHeight w:val="20"/>
        </w:trPr>
        <w:tc>
          <w:tcPr>
            <w:tcW w:w="3900" w:type="dxa"/>
            <w:tcBorders>
              <w:top w:val="nil"/>
              <w:bottom w:val="nil"/>
            </w:tcBorders>
            <w:shd w:val="clear" w:color="auto" w:fill="auto"/>
            <w:vAlign w:val="center"/>
          </w:tcPr>
          <w:p w14:paraId="76710F09"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HR+/HER2-</w:t>
            </w:r>
          </w:p>
        </w:tc>
        <w:tc>
          <w:tcPr>
            <w:tcW w:w="1530" w:type="dxa"/>
            <w:tcBorders>
              <w:top w:val="nil"/>
              <w:bottom w:val="nil"/>
            </w:tcBorders>
            <w:vAlign w:val="center"/>
          </w:tcPr>
          <w:p w14:paraId="6A5ACFEB"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26 (66.7%)</w:t>
            </w:r>
          </w:p>
        </w:tc>
        <w:tc>
          <w:tcPr>
            <w:tcW w:w="3420" w:type="dxa"/>
            <w:gridSpan w:val="2"/>
            <w:vMerge w:val="restart"/>
            <w:shd w:val="clear" w:color="auto" w:fill="D9D9D9"/>
            <w:vAlign w:val="center"/>
          </w:tcPr>
          <w:p w14:paraId="38E749C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1C0553B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567D6C25" w14:textId="77777777" w:rsidTr="005E64D9">
        <w:trPr>
          <w:trHeight w:val="20"/>
        </w:trPr>
        <w:tc>
          <w:tcPr>
            <w:tcW w:w="3900" w:type="dxa"/>
            <w:tcBorders>
              <w:top w:val="nil"/>
              <w:bottom w:val="nil"/>
            </w:tcBorders>
            <w:shd w:val="clear" w:color="auto" w:fill="auto"/>
            <w:vAlign w:val="center"/>
          </w:tcPr>
          <w:p w14:paraId="548CEFA9"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HER2+</w:t>
            </w:r>
          </w:p>
        </w:tc>
        <w:tc>
          <w:tcPr>
            <w:tcW w:w="1530" w:type="dxa"/>
            <w:tcBorders>
              <w:top w:val="nil"/>
              <w:bottom w:val="nil"/>
            </w:tcBorders>
            <w:vAlign w:val="center"/>
          </w:tcPr>
          <w:p w14:paraId="3DD2FA17"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(12.8%)</w:t>
            </w:r>
          </w:p>
        </w:tc>
        <w:tc>
          <w:tcPr>
            <w:tcW w:w="3420" w:type="dxa"/>
            <w:gridSpan w:val="2"/>
            <w:vMerge/>
            <w:shd w:val="clear" w:color="auto" w:fill="D9D9D9"/>
            <w:vAlign w:val="center"/>
          </w:tcPr>
          <w:p w14:paraId="61D11A1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2DE21CF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630AEEBC" w14:textId="77777777" w:rsidTr="005E64D9">
        <w:trPr>
          <w:trHeight w:val="20"/>
        </w:trPr>
        <w:tc>
          <w:tcPr>
            <w:tcW w:w="3900" w:type="dxa"/>
            <w:tcBorders>
              <w:top w:val="nil"/>
              <w:bottom w:val="single" w:sz="4" w:space="0" w:color="000000"/>
            </w:tcBorders>
            <w:shd w:val="clear" w:color="auto" w:fill="auto"/>
            <w:vAlign w:val="center"/>
          </w:tcPr>
          <w:p w14:paraId="24AAA76D"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Triple Negative</w:t>
            </w:r>
          </w:p>
        </w:tc>
        <w:tc>
          <w:tcPr>
            <w:tcW w:w="1530" w:type="dxa"/>
            <w:tcBorders>
              <w:top w:val="nil"/>
              <w:bottom w:val="single" w:sz="4" w:space="0" w:color="000000"/>
            </w:tcBorders>
            <w:vAlign w:val="center"/>
          </w:tcPr>
          <w:p w14:paraId="41E5CE39"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8 (20.5%)</w:t>
            </w:r>
          </w:p>
        </w:tc>
        <w:tc>
          <w:tcPr>
            <w:tcW w:w="3420" w:type="dxa"/>
            <w:gridSpan w:val="2"/>
            <w:vMerge/>
            <w:shd w:val="clear" w:color="auto" w:fill="D9D9D9"/>
            <w:vAlign w:val="center"/>
          </w:tcPr>
          <w:p w14:paraId="28254171"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84C52A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0D388E48"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357592FD"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Breast cancer histology, N (%)</w:t>
            </w:r>
          </w:p>
        </w:tc>
        <w:tc>
          <w:tcPr>
            <w:tcW w:w="4950" w:type="dxa"/>
            <w:gridSpan w:val="3"/>
            <w:tcBorders>
              <w:top w:val="single" w:sz="4" w:space="0" w:color="000000"/>
              <w:left w:val="single" w:sz="4" w:space="0" w:color="000000"/>
              <w:bottom w:val="single" w:sz="4" w:space="0" w:color="000000"/>
            </w:tcBorders>
            <w:vAlign w:val="center"/>
          </w:tcPr>
          <w:p w14:paraId="7A94D4F0"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ABA0402"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2A50AC97"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4DB7138E"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IDC</w:t>
            </w:r>
          </w:p>
        </w:tc>
        <w:tc>
          <w:tcPr>
            <w:tcW w:w="1530" w:type="dxa"/>
            <w:tcBorders>
              <w:top w:val="single" w:sz="4" w:space="0" w:color="000000"/>
              <w:left w:val="single" w:sz="4" w:space="0" w:color="000000"/>
              <w:bottom w:val="nil"/>
              <w:right w:val="single" w:sz="4" w:space="0" w:color="000000"/>
            </w:tcBorders>
            <w:vAlign w:val="center"/>
          </w:tcPr>
          <w:p w14:paraId="03761FA8"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32 (82.1%)</w:t>
            </w:r>
          </w:p>
        </w:tc>
        <w:tc>
          <w:tcPr>
            <w:tcW w:w="3420" w:type="dxa"/>
            <w:gridSpan w:val="2"/>
            <w:vMerge w:val="restart"/>
            <w:tcBorders>
              <w:top w:val="single" w:sz="4" w:space="0" w:color="000000"/>
              <w:left w:val="single" w:sz="4" w:space="0" w:color="000000"/>
            </w:tcBorders>
            <w:shd w:val="clear" w:color="auto" w:fill="D9D9D9"/>
            <w:vAlign w:val="center"/>
          </w:tcPr>
          <w:p w14:paraId="65A9272D"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2550DD90"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53C54E4D"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73F9D712"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ILC</w:t>
            </w:r>
          </w:p>
        </w:tc>
        <w:tc>
          <w:tcPr>
            <w:tcW w:w="1530" w:type="dxa"/>
            <w:tcBorders>
              <w:top w:val="nil"/>
              <w:left w:val="single" w:sz="4" w:space="0" w:color="000000"/>
              <w:bottom w:val="nil"/>
              <w:right w:val="single" w:sz="4" w:space="0" w:color="000000"/>
            </w:tcBorders>
            <w:vAlign w:val="center"/>
          </w:tcPr>
          <w:p w14:paraId="52BCD2E9"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2 (5.1%)</w:t>
            </w:r>
          </w:p>
        </w:tc>
        <w:tc>
          <w:tcPr>
            <w:tcW w:w="3420" w:type="dxa"/>
            <w:gridSpan w:val="2"/>
            <w:vMerge/>
            <w:tcBorders>
              <w:top w:val="single" w:sz="4" w:space="0" w:color="000000"/>
              <w:left w:val="single" w:sz="4" w:space="0" w:color="000000"/>
            </w:tcBorders>
            <w:shd w:val="clear" w:color="auto" w:fill="D9D9D9"/>
            <w:vAlign w:val="center"/>
          </w:tcPr>
          <w:p w14:paraId="30F41AC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1FB3E78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5E7868F7"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5359C546"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Mixed</w:t>
            </w:r>
          </w:p>
        </w:tc>
        <w:tc>
          <w:tcPr>
            <w:tcW w:w="1530" w:type="dxa"/>
            <w:tcBorders>
              <w:top w:val="nil"/>
              <w:left w:val="single" w:sz="4" w:space="0" w:color="000000"/>
              <w:bottom w:val="single" w:sz="4" w:space="0" w:color="000000"/>
              <w:right w:val="single" w:sz="4" w:space="0" w:color="000000"/>
            </w:tcBorders>
            <w:vAlign w:val="center"/>
          </w:tcPr>
          <w:p w14:paraId="35F1FE73" w14:textId="77777777" w:rsidR="00076AA6" w:rsidRPr="00CB7AF6" w:rsidRDefault="00076AA6" w:rsidP="005E64D9">
            <w:pPr>
              <w:ind w:right="-108"/>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(12.8%)</w:t>
            </w:r>
          </w:p>
        </w:tc>
        <w:tc>
          <w:tcPr>
            <w:tcW w:w="3420" w:type="dxa"/>
            <w:gridSpan w:val="2"/>
            <w:vMerge/>
            <w:tcBorders>
              <w:top w:val="single" w:sz="4" w:space="0" w:color="000000"/>
              <w:left w:val="single" w:sz="4" w:space="0" w:color="000000"/>
            </w:tcBorders>
            <w:shd w:val="clear" w:color="auto" w:fill="D9D9D9"/>
            <w:vAlign w:val="center"/>
          </w:tcPr>
          <w:p w14:paraId="1FBB4A76"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6F244BAF"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6715774D"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4C5FB741"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Lung cancer histology, N (%)</w:t>
            </w:r>
          </w:p>
        </w:tc>
        <w:tc>
          <w:tcPr>
            <w:tcW w:w="4950" w:type="dxa"/>
            <w:gridSpan w:val="3"/>
            <w:tcBorders>
              <w:top w:val="single" w:sz="4" w:space="0" w:color="000000"/>
              <w:left w:val="single" w:sz="4" w:space="0" w:color="000000"/>
              <w:bottom w:val="single" w:sz="4" w:space="0" w:color="000000"/>
            </w:tcBorders>
            <w:vAlign w:val="center"/>
          </w:tcPr>
          <w:p w14:paraId="0F060531"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7501F4B3"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1E875D3D"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D8EC3FA"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Adenocarcinoma</w:t>
            </w:r>
          </w:p>
        </w:tc>
        <w:tc>
          <w:tcPr>
            <w:tcW w:w="1530" w:type="dxa"/>
            <w:vMerge w:val="restart"/>
            <w:tcBorders>
              <w:top w:val="single" w:sz="4" w:space="0" w:color="000000"/>
              <w:left w:val="single" w:sz="4" w:space="0" w:color="000000"/>
              <w:right w:val="single" w:sz="4" w:space="0" w:color="000000"/>
            </w:tcBorders>
            <w:shd w:val="clear" w:color="auto" w:fill="D9D9D9"/>
            <w:vAlign w:val="center"/>
          </w:tcPr>
          <w:p w14:paraId="29012317" w14:textId="77777777" w:rsidR="00076AA6" w:rsidRPr="00CB7AF6" w:rsidRDefault="00076AA6" w:rsidP="005E64D9">
            <w:pPr>
              <w:ind w:right="-108"/>
              <w:jc w:val="center"/>
              <w:rPr>
                <w:rFonts w:ascii="Arial" w:eastAsia="Arial" w:hAnsi="Arial" w:cs="Arial"/>
                <w:color w:val="000000" w:themeColor="text1"/>
                <w:sz w:val="16"/>
                <w:szCs w:val="16"/>
              </w:rPr>
            </w:pPr>
          </w:p>
        </w:tc>
        <w:tc>
          <w:tcPr>
            <w:tcW w:w="1620" w:type="dxa"/>
            <w:tcBorders>
              <w:top w:val="single" w:sz="4" w:space="0" w:color="000000"/>
              <w:left w:val="single" w:sz="4" w:space="0" w:color="000000"/>
              <w:bottom w:val="nil"/>
              <w:right w:val="single" w:sz="4" w:space="0" w:color="000000"/>
            </w:tcBorders>
            <w:vAlign w:val="center"/>
          </w:tcPr>
          <w:p w14:paraId="2BABF7F5"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38 (92.7%)</w:t>
            </w:r>
          </w:p>
        </w:tc>
        <w:tc>
          <w:tcPr>
            <w:tcW w:w="1800" w:type="dxa"/>
            <w:vMerge w:val="restart"/>
            <w:tcBorders>
              <w:top w:val="single" w:sz="4" w:space="0" w:color="000000"/>
              <w:left w:val="single" w:sz="4" w:space="0" w:color="000000"/>
            </w:tcBorders>
            <w:shd w:val="clear" w:color="auto" w:fill="D9D9D9"/>
            <w:vAlign w:val="center"/>
          </w:tcPr>
          <w:p w14:paraId="7F543A3B"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5D4AED88"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5F284EF"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4A10B70A"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Other</w:t>
            </w:r>
          </w:p>
        </w:tc>
        <w:tc>
          <w:tcPr>
            <w:tcW w:w="1530" w:type="dxa"/>
            <w:vMerge/>
            <w:tcBorders>
              <w:top w:val="single" w:sz="4" w:space="0" w:color="000000"/>
              <w:left w:val="single" w:sz="4" w:space="0" w:color="000000"/>
              <w:right w:val="single" w:sz="4" w:space="0" w:color="000000"/>
            </w:tcBorders>
            <w:shd w:val="clear" w:color="auto" w:fill="D9D9D9"/>
            <w:vAlign w:val="center"/>
          </w:tcPr>
          <w:p w14:paraId="7E4AD837"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620" w:type="dxa"/>
            <w:tcBorders>
              <w:top w:val="nil"/>
              <w:left w:val="single" w:sz="4" w:space="0" w:color="000000"/>
              <w:bottom w:val="single" w:sz="4" w:space="0" w:color="000000"/>
              <w:right w:val="single" w:sz="4" w:space="0" w:color="000000"/>
            </w:tcBorders>
            <w:vAlign w:val="center"/>
          </w:tcPr>
          <w:p w14:paraId="1855B12A" w14:textId="77777777" w:rsidR="00076AA6" w:rsidRPr="00CB7AF6" w:rsidRDefault="00076AA6" w:rsidP="005E64D9">
            <w:pPr>
              <w:ind w:left="-106" w:right="-105"/>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 (7.3%)</w:t>
            </w:r>
          </w:p>
        </w:tc>
        <w:tc>
          <w:tcPr>
            <w:tcW w:w="1800" w:type="dxa"/>
            <w:vMerge/>
            <w:tcBorders>
              <w:top w:val="single" w:sz="4" w:space="0" w:color="000000"/>
              <w:left w:val="single" w:sz="4" w:space="0" w:color="000000"/>
            </w:tcBorders>
            <w:shd w:val="clear" w:color="auto" w:fill="D9D9D9"/>
            <w:vAlign w:val="center"/>
          </w:tcPr>
          <w:p w14:paraId="2A7A636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3444941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5965E6A" w14:textId="77777777" w:rsidTr="005E64D9">
        <w:trPr>
          <w:trHeight w:val="20"/>
        </w:trPr>
        <w:tc>
          <w:tcPr>
            <w:tcW w:w="3900" w:type="dxa"/>
            <w:tcBorders>
              <w:top w:val="single" w:sz="4" w:space="0" w:color="000000"/>
              <w:left w:val="single" w:sz="4" w:space="0" w:color="000000"/>
              <w:bottom w:val="nil"/>
              <w:right w:val="single" w:sz="4" w:space="0" w:color="000000"/>
            </w:tcBorders>
            <w:shd w:val="clear" w:color="auto" w:fill="auto"/>
            <w:vAlign w:val="center"/>
          </w:tcPr>
          <w:p w14:paraId="03E2965A" w14:textId="77777777" w:rsidR="00076AA6" w:rsidRPr="00CB7AF6" w:rsidRDefault="00076AA6" w:rsidP="005E64D9">
            <w:pPr>
              <w:rPr>
                <w:rFonts w:ascii="Arial" w:eastAsia="Arial" w:hAnsi="Arial" w:cs="Arial"/>
                <w:color w:val="000000" w:themeColor="text1"/>
                <w:sz w:val="16"/>
                <w:szCs w:val="16"/>
              </w:rPr>
            </w:pPr>
            <w:r w:rsidRPr="00CB7AF6">
              <w:rPr>
                <w:rFonts w:ascii="Arial" w:eastAsia="Arial" w:hAnsi="Arial" w:cs="Arial"/>
                <w:color w:val="000000" w:themeColor="text1"/>
                <w:sz w:val="16"/>
                <w:szCs w:val="16"/>
              </w:rPr>
              <w:t>Prostate cancer histology, N (%)</w:t>
            </w:r>
          </w:p>
        </w:tc>
        <w:tc>
          <w:tcPr>
            <w:tcW w:w="4950" w:type="dxa"/>
            <w:gridSpan w:val="3"/>
            <w:tcBorders>
              <w:top w:val="single" w:sz="4" w:space="0" w:color="000000"/>
              <w:left w:val="single" w:sz="4" w:space="0" w:color="000000"/>
              <w:bottom w:val="single" w:sz="4" w:space="0" w:color="000000"/>
            </w:tcBorders>
            <w:vAlign w:val="center"/>
          </w:tcPr>
          <w:p w14:paraId="26AE9FC9" w14:textId="77777777" w:rsidR="00076AA6" w:rsidRPr="00CB7AF6" w:rsidRDefault="00076AA6" w:rsidP="005E64D9">
            <w:pPr>
              <w:ind w:right="-101"/>
              <w:jc w:val="center"/>
              <w:rPr>
                <w:rFonts w:ascii="Arial" w:eastAsia="Arial" w:hAnsi="Arial" w:cs="Arial"/>
                <w:color w:val="000000" w:themeColor="text1"/>
                <w:sz w:val="16"/>
                <w:szCs w:val="16"/>
              </w:rPr>
            </w:pPr>
          </w:p>
        </w:tc>
        <w:tc>
          <w:tcPr>
            <w:tcW w:w="1425" w:type="dxa"/>
            <w:vMerge/>
            <w:tcBorders>
              <w:top w:val="single" w:sz="4" w:space="0" w:color="000000"/>
            </w:tcBorders>
            <w:shd w:val="clear" w:color="auto" w:fill="D9D9D9"/>
            <w:vAlign w:val="center"/>
          </w:tcPr>
          <w:p w14:paraId="1434B87D"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44481985" w14:textId="77777777" w:rsidTr="005E64D9">
        <w:trPr>
          <w:trHeight w:val="20"/>
        </w:trPr>
        <w:tc>
          <w:tcPr>
            <w:tcW w:w="3900" w:type="dxa"/>
            <w:tcBorders>
              <w:top w:val="nil"/>
              <w:left w:val="single" w:sz="4" w:space="0" w:color="000000"/>
              <w:bottom w:val="nil"/>
              <w:right w:val="single" w:sz="4" w:space="0" w:color="000000"/>
            </w:tcBorders>
            <w:shd w:val="clear" w:color="auto" w:fill="auto"/>
            <w:vAlign w:val="center"/>
          </w:tcPr>
          <w:p w14:paraId="34B0DB88"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Adenocarcinoma</w:t>
            </w:r>
          </w:p>
        </w:tc>
        <w:tc>
          <w:tcPr>
            <w:tcW w:w="3150" w:type="dxa"/>
            <w:gridSpan w:val="2"/>
            <w:vMerge w:val="restart"/>
            <w:tcBorders>
              <w:top w:val="single" w:sz="4" w:space="0" w:color="000000"/>
              <w:left w:val="single" w:sz="4" w:space="0" w:color="000000"/>
              <w:right w:val="single" w:sz="4" w:space="0" w:color="000000"/>
            </w:tcBorders>
            <w:shd w:val="clear" w:color="auto" w:fill="D9D9D9"/>
            <w:vAlign w:val="center"/>
          </w:tcPr>
          <w:p w14:paraId="7FE2ADC5" w14:textId="77777777" w:rsidR="00076AA6" w:rsidRPr="00CB7AF6" w:rsidRDefault="00076AA6" w:rsidP="005E64D9">
            <w:pPr>
              <w:ind w:left="-106" w:right="-105"/>
              <w:jc w:val="center"/>
              <w:rPr>
                <w:rFonts w:ascii="Arial" w:eastAsia="Arial" w:hAnsi="Arial" w:cs="Arial"/>
                <w:color w:val="000000" w:themeColor="text1"/>
                <w:sz w:val="16"/>
                <w:szCs w:val="16"/>
              </w:rPr>
            </w:pPr>
          </w:p>
        </w:tc>
        <w:tc>
          <w:tcPr>
            <w:tcW w:w="1800" w:type="dxa"/>
            <w:tcBorders>
              <w:top w:val="single" w:sz="4" w:space="0" w:color="000000"/>
              <w:left w:val="single" w:sz="4" w:space="0" w:color="000000"/>
              <w:bottom w:val="single" w:sz="4" w:space="0" w:color="000000"/>
            </w:tcBorders>
            <w:vAlign w:val="center"/>
          </w:tcPr>
          <w:p w14:paraId="363155B4"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39 (88.6%)</w:t>
            </w:r>
          </w:p>
        </w:tc>
        <w:tc>
          <w:tcPr>
            <w:tcW w:w="1425" w:type="dxa"/>
            <w:vMerge/>
            <w:tcBorders>
              <w:top w:val="single" w:sz="4" w:space="0" w:color="000000"/>
            </w:tcBorders>
            <w:shd w:val="clear" w:color="auto" w:fill="D9D9D9"/>
            <w:vAlign w:val="center"/>
          </w:tcPr>
          <w:p w14:paraId="1DB1AD0A"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r w:rsidR="00CB7AF6" w:rsidRPr="00CB7AF6" w14:paraId="737C832D" w14:textId="77777777" w:rsidTr="005E64D9">
        <w:trPr>
          <w:trHeight w:val="20"/>
        </w:trPr>
        <w:tc>
          <w:tcPr>
            <w:tcW w:w="3900" w:type="dxa"/>
            <w:tcBorders>
              <w:top w:val="nil"/>
              <w:left w:val="single" w:sz="4" w:space="0" w:color="000000"/>
              <w:bottom w:val="single" w:sz="4" w:space="0" w:color="000000"/>
              <w:right w:val="single" w:sz="4" w:space="0" w:color="000000"/>
            </w:tcBorders>
            <w:shd w:val="clear" w:color="auto" w:fill="auto"/>
            <w:vAlign w:val="center"/>
          </w:tcPr>
          <w:p w14:paraId="1D07E8B2" w14:textId="77777777" w:rsidR="00076AA6" w:rsidRPr="00CB7AF6" w:rsidRDefault="00076AA6" w:rsidP="005E64D9">
            <w:pPr>
              <w:ind w:left="156"/>
              <w:rPr>
                <w:rFonts w:ascii="Arial" w:eastAsia="Arial" w:hAnsi="Arial" w:cs="Arial"/>
                <w:color w:val="000000" w:themeColor="text1"/>
                <w:sz w:val="16"/>
                <w:szCs w:val="16"/>
              </w:rPr>
            </w:pPr>
            <w:r w:rsidRPr="00CB7AF6">
              <w:rPr>
                <w:rFonts w:ascii="Arial" w:eastAsia="Arial" w:hAnsi="Arial" w:cs="Arial"/>
                <w:color w:val="000000" w:themeColor="text1"/>
                <w:sz w:val="16"/>
                <w:szCs w:val="16"/>
              </w:rPr>
              <w:t>Neuroendocrine/ small cell</w:t>
            </w:r>
          </w:p>
        </w:tc>
        <w:tc>
          <w:tcPr>
            <w:tcW w:w="3150" w:type="dxa"/>
            <w:gridSpan w:val="2"/>
            <w:vMerge/>
            <w:tcBorders>
              <w:top w:val="single" w:sz="4" w:space="0" w:color="000000"/>
              <w:left w:val="single" w:sz="4" w:space="0" w:color="000000"/>
              <w:right w:val="single" w:sz="4" w:space="0" w:color="000000"/>
            </w:tcBorders>
            <w:shd w:val="clear" w:color="auto" w:fill="D9D9D9"/>
            <w:vAlign w:val="center"/>
          </w:tcPr>
          <w:p w14:paraId="5376C549"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c>
          <w:tcPr>
            <w:tcW w:w="1800" w:type="dxa"/>
            <w:tcBorders>
              <w:top w:val="single" w:sz="4" w:space="0" w:color="000000"/>
              <w:left w:val="single" w:sz="4" w:space="0" w:color="000000"/>
              <w:bottom w:val="single" w:sz="4" w:space="0" w:color="000000"/>
            </w:tcBorders>
            <w:vAlign w:val="center"/>
          </w:tcPr>
          <w:p w14:paraId="0E7B6C72" w14:textId="77777777" w:rsidR="00076AA6" w:rsidRPr="00CB7AF6" w:rsidRDefault="00076AA6" w:rsidP="005E64D9">
            <w:pPr>
              <w:ind w:left="-112" w:right="-110"/>
              <w:jc w:val="center"/>
              <w:rPr>
                <w:rFonts w:ascii="Arial" w:eastAsia="Arial" w:hAnsi="Arial" w:cs="Arial"/>
                <w:color w:val="000000" w:themeColor="text1"/>
                <w:sz w:val="16"/>
                <w:szCs w:val="16"/>
              </w:rPr>
            </w:pPr>
            <w:r w:rsidRPr="00CB7AF6">
              <w:rPr>
                <w:rFonts w:ascii="Arial" w:eastAsia="Arial" w:hAnsi="Arial" w:cs="Arial"/>
                <w:color w:val="000000" w:themeColor="text1"/>
                <w:sz w:val="16"/>
                <w:szCs w:val="16"/>
              </w:rPr>
              <w:t>5 (11.4%)</w:t>
            </w:r>
          </w:p>
        </w:tc>
        <w:tc>
          <w:tcPr>
            <w:tcW w:w="1425" w:type="dxa"/>
            <w:vMerge/>
            <w:tcBorders>
              <w:top w:val="single" w:sz="4" w:space="0" w:color="000000"/>
            </w:tcBorders>
            <w:shd w:val="clear" w:color="auto" w:fill="D9D9D9"/>
            <w:vAlign w:val="center"/>
          </w:tcPr>
          <w:p w14:paraId="2FFC0C9C" w14:textId="77777777" w:rsidR="00076AA6" w:rsidRPr="00CB7AF6" w:rsidRDefault="00076AA6" w:rsidP="005E64D9">
            <w:pPr>
              <w:widowControl w:val="0"/>
              <w:pBdr>
                <w:top w:val="nil"/>
                <w:left w:val="nil"/>
                <w:bottom w:val="nil"/>
                <w:right w:val="nil"/>
                <w:between w:val="nil"/>
              </w:pBdr>
              <w:rPr>
                <w:rFonts w:ascii="Arial" w:eastAsia="Arial" w:hAnsi="Arial" w:cs="Arial"/>
                <w:color w:val="000000" w:themeColor="text1"/>
                <w:sz w:val="16"/>
                <w:szCs w:val="16"/>
              </w:rPr>
            </w:pPr>
          </w:p>
        </w:tc>
      </w:tr>
    </w:tbl>
    <w:p w14:paraId="0D73B4AB" w14:textId="4422F06C" w:rsidR="007C0779" w:rsidRPr="00CB7AF6" w:rsidRDefault="00343F81" w:rsidP="00885B85">
      <w:pPr>
        <w:spacing w:line="480" w:lineRule="auto"/>
        <w:jc w:val="both"/>
        <w:rPr>
          <w:rFonts w:ascii="Arial" w:eastAsia="Arial" w:hAnsi="Arial" w:cs="Arial"/>
          <w:color w:val="000000" w:themeColor="text1"/>
          <w:sz w:val="22"/>
        </w:rPr>
      </w:pPr>
      <w:r w:rsidRPr="00CB7AF6">
        <w:rPr>
          <w:rFonts w:ascii="Arial" w:hAnsi="Arial" w:cs="Arial"/>
          <w:color w:val="000000" w:themeColor="text1"/>
        </w:rPr>
        <w:br w:type="page"/>
      </w:r>
    </w:p>
    <w:p w14:paraId="2AE6B6ED" w14:textId="6DDFDA4D" w:rsidR="007C0779" w:rsidRPr="00CB7AF6" w:rsidRDefault="00303111" w:rsidP="00885B85">
      <w:pPr>
        <w:spacing w:line="480" w:lineRule="auto"/>
        <w:rPr>
          <w:rFonts w:ascii="Arial" w:eastAsia="Arial" w:hAnsi="Arial" w:cs="Arial"/>
          <w:b/>
          <w:color w:val="000000" w:themeColor="text1"/>
          <w:sz w:val="22"/>
        </w:rPr>
      </w:pPr>
      <w:r>
        <w:rPr>
          <w:rFonts w:ascii="Arial" w:eastAsia="Arial" w:hAnsi="Arial" w:cs="Arial"/>
          <w:b/>
          <w:color w:val="000000" w:themeColor="text1"/>
          <w:sz w:val="22"/>
        </w:rPr>
        <w:lastRenderedPageBreak/>
        <w:t xml:space="preserve">Supplementary Table </w:t>
      </w:r>
      <w:r w:rsidR="00343F81" w:rsidRPr="00CB7AF6">
        <w:rPr>
          <w:rFonts w:ascii="Arial" w:eastAsia="Arial" w:hAnsi="Arial" w:cs="Arial"/>
          <w:b/>
          <w:color w:val="000000" w:themeColor="text1"/>
          <w:sz w:val="22"/>
        </w:rPr>
        <w:t>3</w:t>
      </w:r>
      <w:r w:rsidR="00C40281"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Baseline demographic of the different cohorts</w:t>
      </w:r>
      <w:r w:rsidR="00521145" w:rsidRPr="00CB7AF6">
        <w:rPr>
          <w:rFonts w:ascii="Arial" w:eastAsia="Arial" w:hAnsi="Arial" w:cs="Arial"/>
          <w:b/>
          <w:color w:val="000000" w:themeColor="text1"/>
          <w:sz w:val="22"/>
        </w:rPr>
        <w:t>.</w:t>
      </w:r>
    </w:p>
    <w:tbl>
      <w:tblPr>
        <w:tblW w:w="101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115" w:type="dxa"/>
          <w:right w:w="115" w:type="dxa"/>
        </w:tblCellMar>
        <w:tblLook w:val="0600" w:firstRow="0" w:lastRow="0" w:firstColumn="0" w:lastColumn="0" w:noHBand="1" w:noVBand="1"/>
      </w:tblPr>
      <w:tblGrid>
        <w:gridCol w:w="890"/>
        <w:gridCol w:w="900"/>
        <w:gridCol w:w="720"/>
        <w:gridCol w:w="900"/>
        <w:gridCol w:w="1080"/>
        <w:gridCol w:w="1080"/>
        <w:gridCol w:w="810"/>
        <w:gridCol w:w="900"/>
        <w:gridCol w:w="990"/>
        <w:gridCol w:w="900"/>
        <w:gridCol w:w="990"/>
      </w:tblGrid>
      <w:tr w:rsidR="00CB7AF6" w:rsidRPr="00CB7AF6" w14:paraId="7CFA0444" w14:textId="77777777" w:rsidTr="004D4D18">
        <w:trPr>
          <w:trHeight w:val="680"/>
        </w:trPr>
        <w:tc>
          <w:tcPr>
            <w:tcW w:w="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1A4BAF"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Subject Type</w:t>
            </w:r>
          </w:p>
        </w:tc>
        <w:tc>
          <w:tcPr>
            <w:tcW w:w="9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1D6564F"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Source</w:t>
            </w:r>
          </w:p>
        </w:tc>
        <w:tc>
          <w:tcPr>
            <w:tcW w:w="72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6B9F774"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Mean</w:t>
            </w:r>
          </w:p>
        </w:tc>
        <w:tc>
          <w:tcPr>
            <w:tcW w:w="9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757066A"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Median</w:t>
            </w:r>
          </w:p>
        </w:tc>
        <w:tc>
          <w:tcPr>
            <w:tcW w:w="10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B96FD8D"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5%</w:t>
            </w:r>
          </w:p>
          <w:p w14:paraId="409DF24A" w14:textId="31FF37F6" w:rsidR="00406349" w:rsidRPr="00CB7AF6" w:rsidRDefault="00406349" w:rsidP="00EE7EA2">
            <w:pPr>
              <w:rPr>
                <w:rFonts w:ascii="Arial" w:eastAsia="Arial" w:hAnsi="Arial" w:cs="Arial"/>
                <w:b/>
                <w:color w:val="000000" w:themeColor="text1"/>
                <w:sz w:val="18"/>
              </w:rPr>
            </w:pPr>
            <w:r w:rsidRPr="00CB7AF6">
              <w:rPr>
                <w:rFonts w:ascii="Arial" w:eastAsia="Arial" w:hAnsi="Arial" w:cs="Arial"/>
                <w:b/>
                <w:color w:val="000000" w:themeColor="text1"/>
                <w:sz w:val="18"/>
              </w:rPr>
              <w:t>Percentile</w:t>
            </w:r>
          </w:p>
        </w:tc>
        <w:tc>
          <w:tcPr>
            <w:tcW w:w="108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42D10AA"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95%</w:t>
            </w:r>
          </w:p>
          <w:p w14:paraId="0664DC4D" w14:textId="697A3FE5" w:rsidR="00406349" w:rsidRPr="00CB7AF6" w:rsidRDefault="00406349" w:rsidP="00EE7EA2">
            <w:pPr>
              <w:rPr>
                <w:rFonts w:ascii="Arial" w:eastAsia="Arial" w:hAnsi="Arial" w:cs="Arial"/>
                <w:b/>
                <w:color w:val="000000" w:themeColor="text1"/>
                <w:sz w:val="18"/>
              </w:rPr>
            </w:pPr>
            <w:r w:rsidRPr="00CB7AF6">
              <w:rPr>
                <w:rFonts w:ascii="Arial" w:eastAsia="Arial" w:hAnsi="Arial" w:cs="Arial"/>
                <w:b/>
                <w:color w:val="000000" w:themeColor="text1"/>
                <w:sz w:val="18"/>
              </w:rPr>
              <w:t>Percentile</w:t>
            </w:r>
          </w:p>
        </w:tc>
        <w:tc>
          <w:tcPr>
            <w:tcW w:w="8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6641A29"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p-value</w:t>
            </w:r>
            <w:r w:rsidRPr="00CB7AF6">
              <w:rPr>
                <w:rFonts w:ascii="Arial" w:eastAsia="Arial" w:hAnsi="Arial" w:cs="Arial"/>
                <w:b/>
                <w:color w:val="000000" w:themeColor="text1"/>
                <w:sz w:val="18"/>
                <w:vertAlign w:val="superscript"/>
              </w:rPr>
              <w:t>†</w:t>
            </w:r>
          </w:p>
        </w:tc>
        <w:tc>
          <w:tcPr>
            <w:tcW w:w="9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94C8CD5"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Mean</w:t>
            </w:r>
          </w:p>
          <w:p w14:paraId="78C39D78"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AF (%)</w:t>
            </w:r>
          </w:p>
        </w:tc>
        <w:tc>
          <w:tcPr>
            <w:tcW w:w="99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37CF97C"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Median</w:t>
            </w:r>
          </w:p>
          <w:p w14:paraId="6C7BCB4F"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AF (%)</w:t>
            </w:r>
          </w:p>
        </w:tc>
        <w:tc>
          <w:tcPr>
            <w:tcW w:w="90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433778E"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5% quantile</w:t>
            </w:r>
          </w:p>
        </w:tc>
        <w:tc>
          <w:tcPr>
            <w:tcW w:w="99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57E651E" w14:textId="77777777" w:rsidR="00601A43" w:rsidRPr="00CB7AF6" w:rsidRDefault="00601A43" w:rsidP="00EE7EA2">
            <w:pPr>
              <w:rPr>
                <w:rFonts w:ascii="Arial" w:eastAsia="Arial" w:hAnsi="Arial" w:cs="Arial"/>
                <w:b/>
                <w:color w:val="000000" w:themeColor="text1"/>
                <w:sz w:val="18"/>
              </w:rPr>
            </w:pPr>
            <w:r w:rsidRPr="00CB7AF6">
              <w:rPr>
                <w:rFonts w:ascii="Arial" w:eastAsia="Arial" w:hAnsi="Arial" w:cs="Arial"/>
                <w:b/>
                <w:color w:val="000000" w:themeColor="text1"/>
                <w:sz w:val="18"/>
              </w:rPr>
              <w:t>95% quantile</w:t>
            </w:r>
          </w:p>
        </w:tc>
      </w:tr>
      <w:tr w:rsidR="00CB7AF6" w:rsidRPr="00CB7AF6" w14:paraId="36C3188A"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E8292C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Control</w:t>
            </w:r>
          </w:p>
        </w:tc>
        <w:tc>
          <w:tcPr>
            <w:tcW w:w="900" w:type="dxa"/>
            <w:tcBorders>
              <w:bottom w:val="single" w:sz="8" w:space="0" w:color="000000"/>
              <w:right w:val="single" w:sz="8" w:space="0" w:color="000000"/>
            </w:tcBorders>
            <w:tcMar>
              <w:top w:w="100" w:type="dxa"/>
              <w:left w:w="100" w:type="dxa"/>
              <w:bottom w:w="100" w:type="dxa"/>
              <w:right w:w="100" w:type="dxa"/>
            </w:tcMar>
          </w:tcPr>
          <w:p w14:paraId="1245895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10B2155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1AEA4CF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6</w:t>
            </w:r>
          </w:p>
        </w:tc>
        <w:tc>
          <w:tcPr>
            <w:tcW w:w="900" w:type="dxa"/>
            <w:tcBorders>
              <w:bottom w:val="single" w:sz="8" w:space="0" w:color="000000"/>
              <w:right w:val="single" w:sz="8" w:space="0" w:color="000000"/>
            </w:tcBorders>
            <w:tcMar>
              <w:top w:w="100" w:type="dxa"/>
              <w:left w:w="100" w:type="dxa"/>
              <w:bottom w:w="100" w:type="dxa"/>
              <w:right w:w="100" w:type="dxa"/>
            </w:tcMar>
          </w:tcPr>
          <w:p w14:paraId="2997010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1080" w:type="dxa"/>
            <w:tcBorders>
              <w:bottom w:val="single" w:sz="8" w:space="0" w:color="000000"/>
              <w:right w:val="single" w:sz="8" w:space="0" w:color="000000"/>
            </w:tcBorders>
            <w:tcMar>
              <w:top w:w="100" w:type="dxa"/>
              <w:left w:w="100" w:type="dxa"/>
              <w:bottom w:w="100" w:type="dxa"/>
              <w:right w:w="100" w:type="dxa"/>
            </w:tcMar>
          </w:tcPr>
          <w:p w14:paraId="210E97C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47E2406E"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13</w:t>
            </w:r>
          </w:p>
        </w:tc>
        <w:tc>
          <w:tcPr>
            <w:tcW w:w="810" w:type="dxa"/>
            <w:tcBorders>
              <w:bottom w:val="single" w:sz="8" w:space="0" w:color="000000"/>
              <w:right w:val="single" w:sz="8" w:space="0" w:color="000000"/>
            </w:tcBorders>
            <w:tcMar>
              <w:top w:w="100" w:type="dxa"/>
              <w:left w:w="100" w:type="dxa"/>
              <w:bottom w:w="100" w:type="dxa"/>
              <w:right w:w="100" w:type="dxa"/>
            </w:tcMar>
          </w:tcPr>
          <w:p w14:paraId="4DCE953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tcPr>
          <w:p w14:paraId="093EAC2F"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0.60</w:t>
            </w:r>
          </w:p>
        </w:tc>
        <w:tc>
          <w:tcPr>
            <w:tcW w:w="990" w:type="dxa"/>
            <w:tcBorders>
              <w:bottom w:val="single" w:sz="8" w:space="0" w:color="000000"/>
              <w:right w:val="single" w:sz="8" w:space="0" w:color="000000"/>
            </w:tcBorders>
            <w:tcMar>
              <w:top w:w="100" w:type="dxa"/>
              <w:left w:w="100" w:type="dxa"/>
              <w:bottom w:w="100" w:type="dxa"/>
              <w:right w:w="100" w:type="dxa"/>
            </w:tcMar>
          </w:tcPr>
          <w:p w14:paraId="446034B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0.16</w:t>
            </w:r>
          </w:p>
        </w:tc>
        <w:tc>
          <w:tcPr>
            <w:tcW w:w="900" w:type="dxa"/>
            <w:tcBorders>
              <w:bottom w:val="single" w:sz="8" w:space="0" w:color="000000"/>
              <w:right w:val="single" w:sz="8" w:space="0" w:color="000000"/>
            </w:tcBorders>
            <w:tcMar>
              <w:top w:w="100" w:type="dxa"/>
              <w:left w:w="100" w:type="dxa"/>
              <w:bottom w:w="100" w:type="dxa"/>
              <w:right w:w="100" w:type="dxa"/>
            </w:tcMar>
          </w:tcPr>
          <w:p w14:paraId="39D2CEF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0.06</w:t>
            </w:r>
          </w:p>
        </w:tc>
        <w:tc>
          <w:tcPr>
            <w:tcW w:w="990" w:type="dxa"/>
            <w:tcBorders>
              <w:bottom w:val="single" w:sz="8" w:space="0" w:color="000000"/>
              <w:right w:val="single" w:sz="8" w:space="0" w:color="000000"/>
            </w:tcBorders>
            <w:tcMar>
              <w:top w:w="100" w:type="dxa"/>
              <w:left w:w="100" w:type="dxa"/>
              <w:bottom w:w="100" w:type="dxa"/>
              <w:right w:w="100" w:type="dxa"/>
            </w:tcMar>
          </w:tcPr>
          <w:p w14:paraId="675B5B1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2.29</w:t>
            </w:r>
          </w:p>
        </w:tc>
      </w:tr>
      <w:tr w:rsidR="00CB7AF6" w:rsidRPr="00CB7AF6" w14:paraId="1125F522"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91380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Breast</w:t>
            </w:r>
          </w:p>
        </w:tc>
        <w:tc>
          <w:tcPr>
            <w:tcW w:w="900" w:type="dxa"/>
            <w:tcBorders>
              <w:bottom w:val="single" w:sz="8" w:space="0" w:color="000000"/>
              <w:right w:val="single" w:sz="8" w:space="0" w:color="000000"/>
            </w:tcBorders>
            <w:tcMar>
              <w:top w:w="100" w:type="dxa"/>
              <w:left w:w="100" w:type="dxa"/>
              <w:bottom w:w="100" w:type="dxa"/>
              <w:right w:w="100" w:type="dxa"/>
            </w:tcMar>
          </w:tcPr>
          <w:p w14:paraId="5F1F52D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4FB9C3F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249FCDF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6</w:t>
            </w:r>
          </w:p>
        </w:tc>
        <w:tc>
          <w:tcPr>
            <w:tcW w:w="900" w:type="dxa"/>
            <w:tcBorders>
              <w:bottom w:val="single" w:sz="8" w:space="0" w:color="000000"/>
              <w:right w:val="single" w:sz="8" w:space="0" w:color="000000"/>
            </w:tcBorders>
            <w:tcMar>
              <w:top w:w="100" w:type="dxa"/>
              <w:left w:w="100" w:type="dxa"/>
              <w:bottom w:w="100" w:type="dxa"/>
              <w:right w:w="100" w:type="dxa"/>
            </w:tcMar>
          </w:tcPr>
          <w:p w14:paraId="21AD8ADF"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1080" w:type="dxa"/>
            <w:tcBorders>
              <w:bottom w:val="single" w:sz="8" w:space="0" w:color="000000"/>
              <w:right w:val="single" w:sz="8" w:space="0" w:color="000000"/>
            </w:tcBorders>
            <w:tcMar>
              <w:top w:w="100" w:type="dxa"/>
              <w:left w:w="100" w:type="dxa"/>
              <w:bottom w:w="100" w:type="dxa"/>
              <w:right w:w="100" w:type="dxa"/>
            </w:tcMar>
          </w:tcPr>
          <w:p w14:paraId="19B5567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5CC2073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14</w:t>
            </w:r>
          </w:p>
        </w:tc>
        <w:tc>
          <w:tcPr>
            <w:tcW w:w="810" w:type="dxa"/>
            <w:tcBorders>
              <w:bottom w:val="single" w:sz="8" w:space="0" w:color="000000"/>
              <w:right w:val="single" w:sz="8" w:space="0" w:color="000000"/>
            </w:tcBorders>
            <w:tcMar>
              <w:top w:w="100" w:type="dxa"/>
              <w:left w:w="100" w:type="dxa"/>
              <w:bottom w:w="100" w:type="dxa"/>
              <w:right w:w="100" w:type="dxa"/>
            </w:tcMar>
          </w:tcPr>
          <w:p w14:paraId="1A9AA9F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0.889</w:t>
            </w:r>
          </w:p>
        </w:tc>
        <w:tc>
          <w:tcPr>
            <w:tcW w:w="900" w:type="dxa"/>
            <w:tcBorders>
              <w:bottom w:val="single" w:sz="8" w:space="0" w:color="000000"/>
              <w:right w:val="single" w:sz="8" w:space="0" w:color="000000"/>
            </w:tcBorders>
            <w:tcMar>
              <w:top w:w="100" w:type="dxa"/>
              <w:left w:w="100" w:type="dxa"/>
              <w:bottom w:w="100" w:type="dxa"/>
              <w:right w:w="100" w:type="dxa"/>
            </w:tcMar>
          </w:tcPr>
          <w:p w14:paraId="3A77F17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0.62</w:t>
            </w:r>
          </w:p>
        </w:tc>
        <w:tc>
          <w:tcPr>
            <w:tcW w:w="990" w:type="dxa"/>
            <w:tcBorders>
              <w:bottom w:val="single" w:sz="8" w:space="0" w:color="000000"/>
              <w:right w:val="single" w:sz="8" w:space="0" w:color="000000"/>
            </w:tcBorders>
            <w:tcMar>
              <w:top w:w="100" w:type="dxa"/>
              <w:left w:w="100" w:type="dxa"/>
              <w:bottom w:w="100" w:type="dxa"/>
              <w:right w:w="100" w:type="dxa"/>
            </w:tcMar>
          </w:tcPr>
          <w:p w14:paraId="2676BEDE"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0.19</w:t>
            </w:r>
          </w:p>
        </w:tc>
        <w:tc>
          <w:tcPr>
            <w:tcW w:w="900" w:type="dxa"/>
            <w:tcBorders>
              <w:bottom w:val="single" w:sz="8" w:space="0" w:color="000000"/>
              <w:right w:val="single" w:sz="8" w:space="0" w:color="000000"/>
            </w:tcBorders>
            <w:tcMar>
              <w:top w:w="100" w:type="dxa"/>
              <w:left w:w="100" w:type="dxa"/>
              <w:bottom w:w="100" w:type="dxa"/>
              <w:right w:w="100" w:type="dxa"/>
            </w:tcMar>
          </w:tcPr>
          <w:p w14:paraId="3485085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0.05</w:t>
            </w:r>
          </w:p>
        </w:tc>
        <w:tc>
          <w:tcPr>
            <w:tcW w:w="990" w:type="dxa"/>
            <w:tcBorders>
              <w:bottom w:val="single" w:sz="8" w:space="0" w:color="000000"/>
              <w:right w:val="single" w:sz="8" w:space="0" w:color="000000"/>
            </w:tcBorders>
            <w:tcMar>
              <w:top w:w="100" w:type="dxa"/>
              <w:left w:w="100" w:type="dxa"/>
              <w:bottom w:w="100" w:type="dxa"/>
              <w:right w:w="100" w:type="dxa"/>
            </w:tcMar>
          </w:tcPr>
          <w:p w14:paraId="6E9CD1B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1.96</w:t>
            </w:r>
          </w:p>
        </w:tc>
      </w:tr>
      <w:tr w:rsidR="00CB7AF6" w:rsidRPr="00CB7AF6" w14:paraId="297411A8"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9CDE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Lung</w:t>
            </w:r>
          </w:p>
        </w:tc>
        <w:tc>
          <w:tcPr>
            <w:tcW w:w="900" w:type="dxa"/>
            <w:tcBorders>
              <w:bottom w:val="single" w:sz="8" w:space="0" w:color="000000"/>
              <w:right w:val="single" w:sz="8" w:space="0" w:color="000000"/>
            </w:tcBorders>
            <w:tcMar>
              <w:top w:w="100" w:type="dxa"/>
              <w:left w:w="100" w:type="dxa"/>
              <w:bottom w:w="100" w:type="dxa"/>
              <w:right w:w="100" w:type="dxa"/>
            </w:tcMar>
          </w:tcPr>
          <w:p w14:paraId="5C9BF0E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6574ADC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483C3E9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8</w:t>
            </w:r>
          </w:p>
        </w:tc>
        <w:tc>
          <w:tcPr>
            <w:tcW w:w="900" w:type="dxa"/>
            <w:tcBorders>
              <w:bottom w:val="single" w:sz="8" w:space="0" w:color="000000"/>
              <w:right w:val="single" w:sz="8" w:space="0" w:color="000000"/>
            </w:tcBorders>
            <w:tcMar>
              <w:top w:w="100" w:type="dxa"/>
              <w:left w:w="100" w:type="dxa"/>
              <w:bottom w:w="100" w:type="dxa"/>
              <w:right w:w="100" w:type="dxa"/>
            </w:tcMar>
          </w:tcPr>
          <w:p w14:paraId="4A399AF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6</w:t>
            </w:r>
          </w:p>
        </w:tc>
        <w:tc>
          <w:tcPr>
            <w:tcW w:w="1080" w:type="dxa"/>
            <w:tcBorders>
              <w:bottom w:val="single" w:sz="8" w:space="0" w:color="000000"/>
              <w:right w:val="single" w:sz="8" w:space="0" w:color="000000"/>
            </w:tcBorders>
            <w:tcMar>
              <w:top w:w="100" w:type="dxa"/>
              <w:left w:w="100" w:type="dxa"/>
              <w:bottom w:w="100" w:type="dxa"/>
              <w:right w:w="100" w:type="dxa"/>
            </w:tcMar>
          </w:tcPr>
          <w:p w14:paraId="1EF9EDF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tcPr>
          <w:p w14:paraId="752ACB1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17</w:t>
            </w:r>
          </w:p>
        </w:tc>
        <w:tc>
          <w:tcPr>
            <w:tcW w:w="810" w:type="dxa"/>
            <w:tcBorders>
              <w:bottom w:val="single" w:sz="8" w:space="0" w:color="000000"/>
              <w:right w:val="single" w:sz="8" w:space="0" w:color="000000"/>
            </w:tcBorders>
            <w:tcMar>
              <w:top w:w="100" w:type="dxa"/>
              <w:left w:w="100" w:type="dxa"/>
              <w:bottom w:w="100" w:type="dxa"/>
              <w:right w:w="100" w:type="dxa"/>
            </w:tcMar>
          </w:tcPr>
          <w:p w14:paraId="05BEDBB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0.039</w:t>
            </w:r>
          </w:p>
        </w:tc>
        <w:tc>
          <w:tcPr>
            <w:tcW w:w="900" w:type="dxa"/>
            <w:tcBorders>
              <w:bottom w:val="single" w:sz="8" w:space="0" w:color="000000"/>
              <w:right w:val="single" w:sz="8" w:space="0" w:color="000000"/>
            </w:tcBorders>
            <w:tcMar>
              <w:top w:w="100" w:type="dxa"/>
              <w:left w:w="100" w:type="dxa"/>
              <w:bottom w:w="100" w:type="dxa"/>
              <w:right w:w="100" w:type="dxa"/>
            </w:tcMar>
          </w:tcPr>
          <w:p w14:paraId="0600071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0.69</w:t>
            </w:r>
          </w:p>
        </w:tc>
        <w:tc>
          <w:tcPr>
            <w:tcW w:w="990" w:type="dxa"/>
            <w:tcBorders>
              <w:bottom w:val="single" w:sz="8" w:space="0" w:color="000000"/>
              <w:right w:val="single" w:sz="8" w:space="0" w:color="000000"/>
            </w:tcBorders>
            <w:tcMar>
              <w:top w:w="100" w:type="dxa"/>
              <w:left w:w="100" w:type="dxa"/>
              <w:bottom w:w="100" w:type="dxa"/>
              <w:right w:w="100" w:type="dxa"/>
            </w:tcMar>
          </w:tcPr>
          <w:p w14:paraId="4A1C269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0.20</w:t>
            </w:r>
          </w:p>
        </w:tc>
        <w:tc>
          <w:tcPr>
            <w:tcW w:w="900" w:type="dxa"/>
            <w:tcBorders>
              <w:bottom w:val="single" w:sz="8" w:space="0" w:color="000000"/>
              <w:right w:val="single" w:sz="8" w:space="0" w:color="000000"/>
            </w:tcBorders>
            <w:tcMar>
              <w:top w:w="100" w:type="dxa"/>
              <w:left w:w="100" w:type="dxa"/>
              <w:bottom w:w="100" w:type="dxa"/>
              <w:right w:w="100" w:type="dxa"/>
            </w:tcMar>
          </w:tcPr>
          <w:p w14:paraId="35013BA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0.06</w:t>
            </w:r>
          </w:p>
        </w:tc>
        <w:tc>
          <w:tcPr>
            <w:tcW w:w="990" w:type="dxa"/>
            <w:tcBorders>
              <w:bottom w:val="single" w:sz="8" w:space="0" w:color="000000"/>
              <w:right w:val="single" w:sz="8" w:space="0" w:color="000000"/>
            </w:tcBorders>
            <w:tcMar>
              <w:top w:w="100" w:type="dxa"/>
              <w:left w:w="100" w:type="dxa"/>
              <w:bottom w:w="100" w:type="dxa"/>
              <w:right w:w="100" w:type="dxa"/>
            </w:tcMar>
          </w:tcPr>
          <w:p w14:paraId="0B5A7CD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3.09</w:t>
            </w:r>
          </w:p>
        </w:tc>
      </w:tr>
      <w:tr w:rsidR="00CB7AF6" w:rsidRPr="00CB7AF6" w14:paraId="359AB352"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4D633C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Prostate</w:t>
            </w:r>
          </w:p>
        </w:tc>
        <w:tc>
          <w:tcPr>
            <w:tcW w:w="900" w:type="dxa"/>
            <w:tcBorders>
              <w:bottom w:val="single" w:sz="8" w:space="0" w:color="000000"/>
              <w:right w:val="single" w:sz="8" w:space="0" w:color="000000"/>
            </w:tcBorders>
            <w:tcMar>
              <w:top w:w="100" w:type="dxa"/>
              <w:left w:w="100" w:type="dxa"/>
              <w:bottom w:w="100" w:type="dxa"/>
              <w:right w:w="100" w:type="dxa"/>
            </w:tcMar>
          </w:tcPr>
          <w:p w14:paraId="088DE3D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WBC-</w:t>
            </w:r>
          </w:p>
          <w:p w14:paraId="4669801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586326C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7</w:t>
            </w:r>
          </w:p>
        </w:tc>
        <w:tc>
          <w:tcPr>
            <w:tcW w:w="900" w:type="dxa"/>
            <w:tcBorders>
              <w:bottom w:val="single" w:sz="8" w:space="0" w:color="000000"/>
              <w:right w:val="single" w:sz="8" w:space="0" w:color="000000"/>
            </w:tcBorders>
            <w:tcMar>
              <w:top w:w="100" w:type="dxa"/>
              <w:left w:w="100" w:type="dxa"/>
              <w:bottom w:w="100" w:type="dxa"/>
              <w:right w:w="100" w:type="dxa"/>
            </w:tcMar>
          </w:tcPr>
          <w:p w14:paraId="6ED2896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1080" w:type="dxa"/>
            <w:tcBorders>
              <w:bottom w:val="single" w:sz="8" w:space="0" w:color="000000"/>
              <w:right w:val="single" w:sz="8" w:space="0" w:color="000000"/>
            </w:tcBorders>
            <w:tcMar>
              <w:top w:w="100" w:type="dxa"/>
              <w:left w:w="100" w:type="dxa"/>
              <w:bottom w:w="100" w:type="dxa"/>
              <w:right w:w="100" w:type="dxa"/>
            </w:tcMar>
          </w:tcPr>
          <w:p w14:paraId="1DED7B8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1080" w:type="dxa"/>
            <w:tcBorders>
              <w:bottom w:val="single" w:sz="8" w:space="0" w:color="000000"/>
              <w:right w:val="single" w:sz="8" w:space="0" w:color="000000"/>
            </w:tcBorders>
            <w:tcMar>
              <w:top w:w="100" w:type="dxa"/>
              <w:left w:w="100" w:type="dxa"/>
              <w:bottom w:w="100" w:type="dxa"/>
              <w:right w:w="100" w:type="dxa"/>
            </w:tcMar>
          </w:tcPr>
          <w:p w14:paraId="3AA988F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16</w:t>
            </w:r>
          </w:p>
        </w:tc>
        <w:tc>
          <w:tcPr>
            <w:tcW w:w="810" w:type="dxa"/>
            <w:tcBorders>
              <w:bottom w:val="single" w:sz="8" w:space="0" w:color="000000"/>
              <w:right w:val="single" w:sz="8" w:space="0" w:color="000000"/>
            </w:tcBorders>
            <w:tcMar>
              <w:top w:w="100" w:type="dxa"/>
              <w:left w:w="100" w:type="dxa"/>
              <w:bottom w:w="100" w:type="dxa"/>
              <w:right w:w="100" w:type="dxa"/>
            </w:tcMar>
          </w:tcPr>
          <w:p w14:paraId="14F772A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0.213</w:t>
            </w:r>
          </w:p>
        </w:tc>
        <w:tc>
          <w:tcPr>
            <w:tcW w:w="900" w:type="dxa"/>
            <w:tcBorders>
              <w:bottom w:val="single" w:sz="8" w:space="0" w:color="000000"/>
              <w:right w:val="single" w:sz="8" w:space="0" w:color="000000"/>
            </w:tcBorders>
            <w:tcMar>
              <w:top w:w="100" w:type="dxa"/>
              <w:left w:w="100" w:type="dxa"/>
              <w:bottom w:w="100" w:type="dxa"/>
              <w:right w:w="100" w:type="dxa"/>
            </w:tcMar>
          </w:tcPr>
          <w:p w14:paraId="73F60FC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0.64</w:t>
            </w:r>
          </w:p>
        </w:tc>
        <w:tc>
          <w:tcPr>
            <w:tcW w:w="990" w:type="dxa"/>
            <w:tcBorders>
              <w:bottom w:val="single" w:sz="8" w:space="0" w:color="000000"/>
              <w:right w:val="single" w:sz="8" w:space="0" w:color="000000"/>
            </w:tcBorders>
            <w:tcMar>
              <w:top w:w="100" w:type="dxa"/>
              <w:left w:w="100" w:type="dxa"/>
              <w:bottom w:w="100" w:type="dxa"/>
              <w:right w:w="100" w:type="dxa"/>
            </w:tcMar>
          </w:tcPr>
          <w:p w14:paraId="41C7944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0.18</w:t>
            </w:r>
          </w:p>
        </w:tc>
        <w:tc>
          <w:tcPr>
            <w:tcW w:w="900" w:type="dxa"/>
            <w:tcBorders>
              <w:bottom w:val="single" w:sz="8" w:space="0" w:color="000000"/>
              <w:right w:val="single" w:sz="8" w:space="0" w:color="000000"/>
            </w:tcBorders>
            <w:tcMar>
              <w:top w:w="100" w:type="dxa"/>
              <w:left w:w="100" w:type="dxa"/>
              <w:bottom w:w="100" w:type="dxa"/>
              <w:right w:w="100" w:type="dxa"/>
            </w:tcMar>
          </w:tcPr>
          <w:p w14:paraId="2090BCD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0.06</w:t>
            </w:r>
          </w:p>
        </w:tc>
        <w:tc>
          <w:tcPr>
            <w:tcW w:w="990" w:type="dxa"/>
            <w:tcBorders>
              <w:bottom w:val="single" w:sz="8" w:space="0" w:color="000000"/>
              <w:right w:val="single" w:sz="8" w:space="0" w:color="000000"/>
            </w:tcBorders>
            <w:tcMar>
              <w:top w:w="100" w:type="dxa"/>
              <w:left w:w="100" w:type="dxa"/>
              <w:bottom w:w="100" w:type="dxa"/>
              <w:right w:w="100" w:type="dxa"/>
            </w:tcMar>
          </w:tcPr>
          <w:p w14:paraId="6BA860E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2.22</w:t>
            </w:r>
          </w:p>
        </w:tc>
      </w:tr>
      <w:tr w:rsidR="00CB7AF6" w:rsidRPr="00CB7AF6" w14:paraId="2F41C389" w14:textId="77777777" w:rsidTr="004D4D18">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DE213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Control</w:t>
            </w:r>
          </w:p>
        </w:tc>
        <w:tc>
          <w:tcPr>
            <w:tcW w:w="900" w:type="dxa"/>
            <w:tcBorders>
              <w:bottom w:val="single" w:sz="8" w:space="0" w:color="000000"/>
              <w:right w:val="single" w:sz="8" w:space="0" w:color="000000"/>
            </w:tcBorders>
            <w:tcMar>
              <w:top w:w="100" w:type="dxa"/>
              <w:left w:w="100" w:type="dxa"/>
              <w:bottom w:w="100" w:type="dxa"/>
              <w:right w:w="100" w:type="dxa"/>
            </w:tcMar>
          </w:tcPr>
          <w:p w14:paraId="06AC047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tcPr>
          <w:p w14:paraId="1033C41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900" w:type="dxa"/>
            <w:tcBorders>
              <w:bottom w:val="single" w:sz="8" w:space="0" w:color="000000"/>
              <w:right w:val="single" w:sz="8" w:space="0" w:color="000000"/>
            </w:tcBorders>
            <w:tcMar>
              <w:top w:w="100" w:type="dxa"/>
              <w:left w:w="100" w:type="dxa"/>
              <w:bottom w:w="100" w:type="dxa"/>
              <w:right w:w="100" w:type="dxa"/>
            </w:tcMar>
          </w:tcPr>
          <w:p w14:paraId="2CF55F3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1080" w:type="dxa"/>
            <w:tcBorders>
              <w:bottom w:val="single" w:sz="8" w:space="0" w:color="000000"/>
              <w:right w:val="single" w:sz="8" w:space="0" w:color="000000"/>
            </w:tcBorders>
            <w:tcMar>
              <w:top w:w="100" w:type="dxa"/>
              <w:left w:w="100" w:type="dxa"/>
              <w:bottom w:w="100" w:type="dxa"/>
              <w:right w:w="100" w:type="dxa"/>
            </w:tcMar>
          </w:tcPr>
          <w:p w14:paraId="5C51E2A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4C70B9D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810" w:type="dxa"/>
            <w:tcBorders>
              <w:bottom w:val="single" w:sz="8" w:space="0" w:color="000000"/>
              <w:right w:val="single" w:sz="8" w:space="0" w:color="000000"/>
            </w:tcBorders>
            <w:tcMar>
              <w:top w:w="100" w:type="dxa"/>
              <w:left w:w="100" w:type="dxa"/>
              <w:bottom w:w="100" w:type="dxa"/>
              <w:right w:w="100" w:type="dxa"/>
            </w:tcMar>
          </w:tcPr>
          <w:p w14:paraId="1B966E8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tcPr>
          <w:p w14:paraId="751A3F4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0.58</w:t>
            </w:r>
          </w:p>
        </w:tc>
        <w:tc>
          <w:tcPr>
            <w:tcW w:w="990" w:type="dxa"/>
            <w:tcBorders>
              <w:bottom w:val="single" w:sz="8" w:space="0" w:color="000000"/>
              <w:right w:val="single" w:sz="8" w:space="0" w:color="000000"/>
            </w:tcBorders>
            <w:tcMar>
              <w:top w:w="100" w:type="dxa"/>
              <w:left w:w="100" w:type="dxa"/>
              <w:bottom w:w="100" w:type="dxa"/>
              <w:right w:w="100" w:type="dxa"/>
            </w:tcMar>
          </w:tcPr>
          <w:p w14:paraId="0AFB512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0.14</w:t>
            </w:r>
          </w:p>
        </w:tc>
        <w:tc>
          <w:tcPr>
            <w:tcW w:w="900" w:type="dxa"/>
            <w:tcBorders>
              <w:bottom w:val="single" w:sz="8" w:space="0" w:color="000000"/>
              <w:right w:val="single" w:sz="8" w:space="0" w:color="000000"/>
            </w:tcBorders>
            <w:tcMar>
              <w:top w:w="100" w:type="dxa"/>
              <w:left w:w="100" w:type="dxa"/>
              <w:bottom w:w="100" w:type="dxa"/>
              <w:right w:w="100" w:type="dxa"/>
            </w:tcMar>
          </w:tcPr>
          <w:p w14:paraId="6665197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0.07</w:t>
            </w:r>
          </w:p>
        </w:tc>
        <w:tc>
          <w:tcPr>
            <w:tcW w:w="990" w:type="dxa"/>
            <w:tcBorders>
              <w:bottom w:val="single" w:sz="8" w:space="0" w:color="000000"/>
              <w:right w:val="single" w:sz="8" w:space="0" w:color="000000"/>
            </w:tcBorders>
            <w:tcMar>
              <w:top w:w="100" w:type="dxa"/>
              <w:left w:w="100" w:type="dxa"/>
              <w:bottom w:w="100" w:type="dxa"/>
              <w:right w:w="100" w:type="dxa"/>
            </w:tcMar>
          </w:tcPr>
          <w:p w14:paraId="4F8EAAF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0.36</w:t>
            </w:r>
          </w:p>
        </w:tc>
      </w:tr>
      <w:tr w:rsidR="00CB7AF6" w:rsidRPr="00CB7AF6" w14:paraId="7440F514" w14:textId="77777777" w:rsidTr="004D4D18">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F737A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Breast</w:t>
            </w:r>
          </w:p>
        </w:tc>
        <w:tc>
          <w:tcPr>
            <w:tcW w:w="900" w:type="dxa"/>
            <w:tcBorders>
              <w:bottom w:val="single" w:sz="8" w:space="0" w:color="000000"/>
              <w:right w:val="single" w:sz="8" w:space="0" w:color="000000"/>
            </w:tcBorders>
            <w:tcMar>
              <w:top w:w="100" w:type="dxa"/>
              <w:left w:w="100" w:type="dxa"/>
              <w:bottom w:w="100" w:type="dxa"/>
              <w:right w:w="100" w:type="dxa"/>
            </w:tcMar>
          </w:tcPr>
          <w:p w14:paraId="0F1E2C0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tcPr>
          <w:p w14:paraId="138BCAC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900" w:type="dxa"/>
            <w:tcBorders>
              <w:bottom w:val="single" w:sz="8" w:space="0" w:color="000000"/>
              <w:right w:val="single" w:sz="8" w:space="0" w:color="000000"/>
            </w:tcBorders>
            <w:tcMar>
              <w:top w:w="100" w:type="dxa"/>
              <w:left w:w="100" w:type="dxa"/>
              <w:bottom w:w="100" w:type="dxa"/>
              <w:right w:w="100" w:type="dxa"/>
            </w:tcMar>
          </w:tcPr>
          <w:p w14:paraId="74EF240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tcPr>
          <w:p w14:paraId="15455A4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20A487C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10</w:t>
            </w:r>
          </w:p>
        </w:tc>
        <w:tc>
          <w:tcPr>
            <w:tcW w:w="810" w:type="dxa"/>
            <w:tcBorders>
              <w:bottom w:val="single" w:sz="8" w:space="0" w:color="000000"/>
              <w:right w:val="single" w:sz="8" w:space="0" w:color="000000"/>
            </w:tcBorders>
            <w:tcMar>
              <w:top w:w="100" w:type="dxa"/>
              <w:left w:w="100" w:type="dxa"/>
              <w:bottom w:w="100" w:type="dxa"/>
              <w:right w:w="100" w:type="dxa"/>
            </w:tcMar>
          </w:tcPr>
          <w:p w14:paraId="62FA4D3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0.003</w:t>
            </w:r>
          </w:p>
        </w:tc>
        <w:tc>
          <w:tcPr>
            <w:tcW w:w="900" w:type="dxa"/>
            <w:tcBorders>
              <w:bottom w:val="single" w:sz="8" w:space="0" w:color="000000"/>
              <w:right w:val="single" w:sz="8" w:space="0" w:color="000000"/>
            </w:tcBorders>
            <w:tcMar>
              <w:top w:w="100" w:type="dxa"/>
              <w:left w:w="100" w:type="dxa"/>
              <w:bottom w:w="100" w:type="dxa"/>
              <w:right w:w="100" w:type="dxa"/>
            </w:tcMar>
          </w:tcPr>
          <w:p w14:paraId="377101F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1.89</w:t>
            </w:r>
          </w:p>
        </w:tc>
        <w:tc>
          <w:tcPr>
            <w:tcW w:w="990" w:type="dxa"/>
            <w:tcBorders>
              <w:bottom w:val="single" w:sz="8" w:space="0" w:color="000000"/>
              <w:right w:val="single" w:sz="8" w:space="0" w:color="000000"/>
            </w:tcBorders>
            <w:tcMar>
              <w:top w:w="100" w:type="dxa"/>
              <w:left w:w="100" w:type="dxa"/>
              <w:bottom w:w="100" w:type="dxa"/>
              <w:right w:w="100" w:type="dxa"/>
            </w:tcMar>
          </w:tcPr>
          <w:p w14:paraId="0565F39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0.37</w:t>
            </w:r>
          </w:p>
        </w:tc>
        <w:tc>
          <w:tcPr>
            <w:tcW w:w="900" w:type="dxa"/>
            <w:tcBorders>
              <w:bottom w:val="single" w:sz="8" w:space="0" w:color="000000"/>
              <w:right w:val="single" w:sz="8" w:space="0" w:color="000000"/>
            </w:tcBorders>
            <w:tcMar>
              <w:top w:w="100" w:type="dxa"/>
              <w:left w:w="100" w:type="dxa"/>
              <w:bottom w:w="100" w:type="dxa"/>
              <w:right w:w="100" w:type="dxa"/>
            </w:tcMar>
          </w:tcPr>
          <w:p w14:paraId="333DE56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0.09</w:t>
            </w:r>
          </w:p>
        </w:tc>
        <w:tc>
          <w:tcPr>
            <w:tcW w:w="990" w:type="dxa"/>
            <w:tcBorders>
              <w:bottom w:val="single" w:sz="8" w:space="0" w:color="000000"/>
              <w:right w:val="single" w:sz="8" w:space="0" w:color="000000"/>
            </w:tcBorders>
            <w:tcMar>
              <w:top w:w="100" w:type="dxa"/>
              <w:left w:w="100" w:type="dxa"/>
              <w:bottom w:w="100" w:type="dxa"/>
              <w:right w:w="100" w:type="dxa"/>
            </w:tcMar>
          </w:tcPr>
          <w:p w14:paraId="6896978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8.48</w:t>
            </w:r>
          </w:p>
        </w:tc>
      </w:tr>
      <w:tr w:rsidR="00CB7AF6" w:rsidRPr="00CB7AF6" w14:paraId="19BC1FF4" w14:textId="77777777" w:rsidTr="004D4D18">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B06FFF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Lung</w:t>
            </w:r>
          </w:p>
        </w:tc>
        <w:tc>
          <w:tcPr>
            <w:tcW w:w="900" w:type="dxa"/>
            <w:tcBorders>
              <w:bottom w:val="single" w:sz="8" w:space="0" w:color="000000"/>
              <w:right w:val="single" w:sz="8" w:space="0" w:color="000000"/>
            </w:tcBorders>
            <w:tcMar>
              <w:top w:w="100" w:type="dxa"/>
              <w:left w:w="100" w:type="dxa"/>
              <w:bottom w:w="100" w:type="dxa"/>
              <w:right w:w="100" w:type="dxa"/>
            </w:tcMar>
          </w:tcPr>
          <w:p w14:paraId="5695AE2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tcPr>
          <w:p w14:paraId="47479DEF"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900" w:type="dxa"/>
            <w:tcBorders>
              <w:bottom w:val="single" w:sz="8" w:space="0" w:color="000000"/>
              <w:right w:val="single" w:sz="8" w:space="0" w:color="000000"/>
            </w:tcBorders>
            <w:tcMar>
              <w:top w:w="100" w:type="dxa"/>
              <w:left w:w="100" w:type="dxa"/>
              <w:bottom w:w="100" w:type="dxa"/>
              <w:right w:w="100" w:type="dxa"/>
            </w:tcMar>
          </w:tcPr>
          <w:p w14:paraId="2182AC6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1080" w:type="dxa"/>
            <w:tcBorders>
              <w:bottom w:val="single" w:sz="8" w:space="0" w:color="000000"/>
              <w:right w:val="single" w:sz="8" w:space="0" w:color="000000"/>
            </w:tcBorders>
            <w:tcMar>
              <w:top w:w="100" w:type="dxa"/>
              <w:left w:w="100" w:type="dxa"/>
              <w:bottom w:w="100" w:type="dxa"/>
              <w:right w:w="100" w:type="dxa"/>
            </w:tcMar>
          </w:tcPr>
          <w:p w14:paraId="2D1C7EF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393FFFF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11</w:t>
            </w:r>
          </w:p>
        </w:tc>
        <w:tc>
          <w:tcPr>
            <w:tcW w:w="810" w:type="dxa"/>
            <w:tcBorders>
              <w:bottom w:val="single" w:sz="8" w:space="0" w:color="000000"/>
              <w:right w:val="single" w:sz="8" w:space="0" w:color="000000"/>
            </w:tcBorders>
            <w:tcMar>
              <w:top w:w="100" w:type="dxa"/>
              <w:left w:w="100" w:type="dxa"/>
              <w:bottom w:w="100" w:type="dxa"/>
              <w:right w:w="100" w:type="dxa"/>
            </w:tcMar>
          </w:tcPr>
          <w:p w14:paraId="674B2A4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0.001</w:t>
            </w:r>
          </w:p>
        </w:tc>
        <w:tc>
          <w:tcPr>
            <w:tcW w:w="900" w:type="dxa"/>
            <w:tcBorders>
              <w:bottom w:val="single" w:sz="8" w:space="0" w:color="000000"/>
              <w:right w:val="single" w:sz="8" w:space="0" w:color="000000"/>
            </w:tcBorders>
            <w:tcMar>
              <w:top w:w="100" w:type="dxa"/>
              <w:left w:w="100" w:type="dxa"/>
              <w:bottom w:w="100" w:type="dxa"/>
              <w:right w:w="100" w:type="dxa"/>
            </w:tcMar>
          </w:tcPr>
          <w:p w14:paraId="49A0C7B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0.90</w:t>
            </w:r>
          </w:p>
        </w:tc>
        <w:tc>
          <w:tcPr>
            <w:tcW w:w="990" w:type="dxa"/>
            <w:tcBorders>
              <w:bottom w:val="single" w:sz="8" w:space="0" w:color="000000"/>
              <w:right w:val="single" w:sz="8" w:space="0" w:color="000000"/>
            </w:tcBorders>
            <w:tcMar>
              <w:top w:w="100" w:type="dxa"/>
              <w:left w:w="100" w:type="dxa"/>
              <w:bottom w:w="100" w:type="dxa"/>
              <w:right w:w="100" w:type="dxa"/>
            </w:tcMar>
          </w:tcPr>
          <w:p w14:paraId="3819C77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0.29</w:t>
            </w:r>
          </w:p>
        </w:tc>
        <w:tc>
          <w:tcPr>
            <w:tcW w:w="900" w:type="dxa"/>
            <w:tcBorders>
              <w:bottom w:val="single" w:sz="8" w:space="0" w:color="000000"/>
              <w:right w:val="single" w:sz="8" w:space="0" w:color="000000"/>
            </w:tcBorders>
            <w:tcMar>
              <w:top w:w="100" w:type="dxa"/>
              <w:left w:w="100" w:type="dxa"/>
              <w:bottom w:w="100" w:type="dxa"/>
              <w:right w:w="100" w:type="dxa"/>
            </w:tcMar>
          </w:tcPr>
          <w:p w14:paraId="5005E4D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0.08</w:t>
            </w:r>
          </w:p>
        </w:tc>
        <w:tc>
          <w:tcPr>
            <w:tcW w:w="990" w:type="dxa"/>
            <w:tcBorders>
              <w:bottom w:val="single" w:sz="8" w:space="0" w:color="000000"/>
              <w:right w:val="single" w:sz="8" w:space="0" w:color="000000"/>
            </w:tcBorders>
            <w:tcMar>
              <w:top w:w="100" w:type="dxa"/>
              <w:left w:w="100" w:type="dxa"/>
              <w:bottom w:w="100" w:type="dxa"/>
              <w:right w:w="100" w:type="dxa"/>
            </w:tcMar>
          </w:tcPr>
          <w:p w14:paraId="0D29DAD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1.65</w:t>
            </w:r>
          </w:p>
        </w:tc>
      </w:tr>
      <w:tr w:rsidR="00CB7AF6" w:rsidRPr="00CB7AF6" w14:paraId="0C698F7A" w14:textId="77777777" w:rsidTr="004D4D18">
        <w:trPr>
          <w:trHeight w:val="44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22849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Prostate</w:t>
            </w:r>
          </w:p>
        </w:tc>
        <w:tc>
          <w:tcPr>
            <w:tcW w:w="900" w:type="dxa"/>
            <w:tcBorders>
              <w:bottom w:val="single" w:sz="8" w:space="0" w:color="000000"/>
              <w:right w:val="single" w:sz="8" w:space="0" w:color="000000"/>
            </w:tcBorders>
            <w:tcMar>
              <w:top w:w="100" w:type="dxa"/>
              <w:left w:w="100" w:type="dxa"/>
              <w:bottom w:w="100" w:type="dxa"/>
              <w:right w:w="100" w:type="dxa"/>
            </w:tcMar>
          </w:tcPr>
          <w:p w14:paraId="04449FF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VUSo</w:t>
            </w:r>
          </w:p>
        </w:tc>
        <w:tc>
          <w:tcPr>
            <w:tcW w:w="720" w:type="dxa"/>
            <w:tcBorders>
              <w:bottom w:val="single" w:sz="8" w:space="0" w:color="000000"/>
              <w:right w:val="single" w:sz="8" w:space="0" w:color="000000"/>
            </w:tcBorders>
            <w:tcMar>
              <w:top w:w="100" w:type="dxa"/>
              <w:left w:w="100" w:type="dxa"/>
              <w:bottom w:w="100" w:type="dxa"/>
              <w:right w:w="100" w:type="dxa"/>
            </w:tcMar>
          </w:tcPr>
          <w:p w14:paraId="57B9B92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900" w:type="dxa"/>
            <w:tcBorders>
              <w:bottom w:val="single" w:sz="8" w:space="0" w:color="000000"/>
              <w:right w:val="single" w:sz="8" w:space="0" w:color="000000"/>
            </w:tcBorders>
            <w:tcMar>
              <w:top w:w="100" w:type="dxa"/>
              <w:left w:w="100" w:type="dxa"/>
              <w:bottom w:w="100" w:type="dxa"/>
              <w:right w:w="100" w:type="dxa"/>
            </w:tcMar>
          </w:tcPr>
          <w:p w14:paraId="0B00A84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tcPr>
          <w:p w14:paraId="334515A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7C5C30F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15</w:t>
            </w:r>
          </w:p>
        </w:tc>
        <w:tc>
          <w:tcPr>
            <w:tcW w:w="810" w:type="dxa"/>
            <w:tcBorders>
              <w:bottom w:val="single" w:sz="8" w:space="0" w:color="000000"/>
              <w:right w:val="single" w:sz="8" w:space="0" w:color="000000"/>
            </w:tcBorders>
            <w:tcMar>
              <w:top w:w="100" w:type="dxa"/>
              <w:left w:w="100" w:type="dxa"/>
              <w:bottom w:w="100" w:type="dxa"/>
              <w:right w:w="100" w:type="dxa"/>
            </w:tcMar>
          </w:tcPr>
          <w:p w14:paraId="77CF14E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0.002</w:t>
            </w:r>
          </w:p>
        </w:tc>
        <w:tc>
          <w:tcPr>
            <w:tcW w:w="900" w:type="dxa"/>
            <w:tcBorders>
              <w:bottom w:val="single" w:sz="8" w:space="0" w:color="000000"/>
              <w:right w:val="single" w:sz="8" w:space="0" w:color="000000"/>
            </w:tcBorders>
            <w:tcMar>
              <w:top w:w="100" w:type="dxa"/>
              <w:left w:w="100" w:type="dxa"/>
              <w:bottom w:w="100" w:type="dxa"/>
              <w:right w:w="100" w:type="dxa"/>
            </w:tcMar>
          </w:tcPr>
          <w:p w14:paraId="5E628D8E"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1.84</w:t>
            </w:r>
          </w:p>
        </w:tc>
        <w:tc>
          <w:tcPr>
            <w:tcW w:w="990" w:type="dxa"/>
            <w:tcBorders>
              <w:bottom w:val="single" w:sz="8" w:space="0" w:color="000000"/>
              <w:right w:val="single" w:sz="8" w:space="0" w:color="000000"/>
            </w:tcBorders>
            <w:tcMar>
              <w:top w:w="100" w:type="dxa"/>
              <w:left w:w="100" w:type="dxa"/>
              <w:bottom w:w="100" w:type="dxa"/>
              <w:right w:w="100" w:type="dxa"/>
            </w:tcMar>
          </w:tcPr>
          <w:p w14:paraId="05DD691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0.28</w:t>
            </w:r>
          </w:p>
        </w:tc>
        <w:tc>
          <w:tcPr>
            <w:tcW w:w="900" w:type="dxa"/>
            <w:tcBorders>
              <w:bottom w:val="single" w:sz="8" w:space="0" w:color="000000"/>
              <w:right w:val="single" w:sz="8" w:space="0" w:color="000000"/>
            </w:tcBorders>
            <w:tcMar>
              <w:top w:w="100" w:type="dxa"/>
              <w:left w:w="100" w:type="dxa"/>
              <w:bottom w:w="100" w:type="dxa"/>
              <w:right w:w="100" w:type="dxa"/>
            </w:tcMar>
          </w:tcPr>
          <w:p w14:paraId="1A163FE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0.08</w:t>
            </w:r>
          </w:p>
        </w:tc>
        <w:tc>
          <w:tcPr>
            <w:tcW w:w="990" w:type="dxa"/>
            <w:tcBorders>
              <w:bottom w:val="single" w:sz="8" w:space="0" w:color="000000"/>
              <w:right w:val="single" w:sz="8" w:space="0" w:color="000000"/>
            </w:tcBorders>
            <w:tcMar>
              <w:top w:w="100" w:type="dxa"/>
              <w:left w:w="100" w:type="dxa"/>
              <w:bottom w:w="100" w:type="dxa"/>
              <w:right w:w="100" w:type="dxa"/>
            </w:tcMar>
          </w:tcPr>
          <w:p w14:paraId="629F180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10.79</w:t>
            </w:r>
          </w:p>
        </w:tc>
      </w:tr>
      <w:tr w:rsidR="00CB7AF6" w:rsidRPr="00CB7AF6" w14:paraId="29425D1D"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8B1E10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Breast</w:t>
            </w:r>
          </w:p>
        </w:tc>
        <w:tc>
          <w:tcPr>
            <w:tcW w:w="900" w:type="dxa"/>
            <w:tcBorders>
              <w:bottom w:val="single" w:sz="8" w:space="0" w:color="000000"/>
              <w:right w:val="single" w:sz="8" w:space="0" w:color="000000"/>
            </w:tcBorders>
            <w:tcMar>
              <w:top w:w="100" w:type="dxa"/>
              <w:left w:w="100" w:type="dxa"/>
              <w:bottom w:w="100" w:type="dxa"/>
              <w:right w:w="100" w:type="dxa"/>
            </w:tcMar>
          </w:tcPr>
          <w:p w14:paraId="6B11F19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Biopsy-</w:t>
            </w:r>
          </w:p>
          <w:p w14:paraId="2A6D8B2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4780A05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w:t>
            </w:r>
          </w:p>
        </w:tc>
        <w:tc>
          <w:tcPr>
            <w:tcW w:w="900" w:type="dxa"/>
            <w:tcBorders>
              <w:bottom w:val="single" w:sz="8" w:space="0" w:color="000000"/>
              <w:right w:val="single" w:sz="8" w:space="0" w:color="000000"/>
            </w:tcBorders>
            <w:tcMar>
              <w:top w:w="100" w:type="dxa"/>
              <w:left w:w="100" w:type="dxa"/>
              <w:bottom w:w="100" w:type="dxa"/>
              <w:right w:w="100" w:type="dxa"/>
            </w:tcMar>
          </w:tcPr>
          <w:p w14:paraId="2C946B3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1080" w:type="dxa"/>
            <w:tcBorders>
              <w:bottom w:val="single" w:sz="8" w:space="0" w:color="000000"/>
              <w:right w:val="single" w:sz="8" w:space="0" w:color="000000"/>
            </w:tcBorders>
            <w:tcMar>
              <w:top w:w="100" w:type="dxa"/>
              <w:left w:w="100" w:type="dxa"/>
              <w:bottom w:w="100" w:type="dxa"/>
              <w:right w:w="100" w:type="dxa"/>
            </w:tcMar>
          </w:tcPr>
          <w:p w14:paraId="54E22AF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w:t>
            </w:r>
          </w:p>
        </w:tc>
        <w:tc>
          <w:tcPr>
            <w:tcW w:w="1080" w:type="dxa"/>
            <w:tcBorders>
              <w:bottom w:val="single" w:sz="8" w:space="0" w:color="000000"/>
              <w:right w:val="single" w:sz="8" w:space="0" w:color="000000"/>
            </w:tcBorders>
            <w:tcMar>
              <w:top w:w="100" w:type="dxa"/>
              <w:left w:w="100" w:type="dxa"/>
              <w:bottom w:w="100" w:type="dxa"/>
              <w:right w:w="100" w:type="dxa"/>
            </w:tcMar>
          </w:tcPr>
          <w:p w14:paraId="03974DF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8</w:t>
            </w:r>
          </w:p>
        </w:tc>
        <w:tc>
          <w:tcPr>
            <w:tcW w:w="810" w:type="dxa"/>
            <w:tcBorders>
              <w:bottom w:val="single" w:sz="8" w:space="0" w:color="000000"/>
              <w:right w:val="single" w:sz="8" w:space="0" w:color="000000"/>
            </w:tcBorders>
            <w:tcMar>
              <w:top w:w="100" w:type="dxa"/>
              <w:left w:w="100" w:type="dxa"/>
              <w:bottom w:w="100" w:type="dxa"/>
              <w:right w:w="100" w:type="dxa"/>
            </w:tcMar>
          </w:tcPr>
          <w:p w14:paraId="5E9645A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tcPr>
          <w:p w14:paraId="45FB2AD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11.19</w:t>
            </w:r>
          </w:p>
        </w:tc>
        <w:tc>
          <w:tcPr>
            <w:tcW w:w="990" w:type="dxa"/>
            <w:tcBorders>
              <w:bottom w:val="single" w:sz="8" w:space="0" w:color="000000"/>
              <w:right w:val="single" w:sz="8" w:space="0" w:color="000000"/>
            </w:tcBorders>
            <w:tcMar>
              <w:top w:w="100" w:type="dxa"/>
              <w:left w:w="100" w:type="dxa"/>
              <w:bottom w:w="100" w:type="dxa"/>
              <w:right w:w="100" w:type="dxa"/>
            </w:tcMar>
          </w:tcPr>
          <w:p w14:paraId="4FA6D6F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3.98</w:t>
            </w:r>
          </w:p>
        </w:tc>
        <w:tc>
          <w:tcPr>
            <w:tcW w:w="900" w:type="dxa"/>
            <w:tcBorders>
              <w:bottom w:val="single" w:sz="8" w:space="0" w:color="000000"/>
              <w:right w:val="single" w:sz="8" w:space="0" w:color="000000"/>
            </w:tcBorders>
            <w:tcMar>
              <w:top w:w="100" w:type="dxa"/>
              <w:left w:w="100" w:type="dxa"/>
              <w:bottom w:w="100" w:type="dxa"/>
              <w:right w:w="100" w:type="dxa"/>
            </w:tcMar>
          </w:tcPr>
          <w:p w14:paraId="4E91944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0.30</w:t>
            </w:r>
          </w:p>
        </w:tc>
        <w:tc>
          <w:tcPr>
            <w:tcW w:w="990" w:type="dxa"/>
            <w:tcBorders>
              <w:bottom w:val="single" w:sz="8" w:space="0" w:color="000000"/>
              <w:right w:val="single" w:sz="8" w:space="0" w:color="000000"/>
            </w:tcBorders>
            <w:tcMar>
              <w:top w:w="100" w:type="dxa"/>
              <w:left w:w="100" w:type="dxa"/>
              <w:bottom w:w="100" w:type="dxa"/>
              <w:right w:w="100" w:type="dxa"/>
            </w:tcMar>
          </w:tcPr>
          <w:p w14:paraId="41F32E4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42.78</w:t>
            </w:r>
          </w:p>
        </w:tc>
      </w:tr>
      <w:tr w:rsidR="00CB7AF6" w:rsidRPr="00CB7AF6" w14:paraId="1220E9F8"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FAF1C8"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Lung</w:t>
            </w:r>
          </w:p>
        </w:tc>
        <w:tc>
          <w:tcPr>
            <w:tcW w:w="900" w:type="dxa"/>
            <w:tcBorders>
              <w:bottom w:val="single" w:sz="8" w:space="0" w:color="000000"/>
              <w:right w:val="single" w:sz="8" w:space="0" w:color="000000"/>
            </w:tcBorders>
            <w:tcMar>
              <w:top w:w="100" w:type="dxa"/>
              <w:left w:w="100" w:type="dxa"/>
              <w:bottom w:w="100" w:type="dxa"/>
              <w:right w:w="100" w:type="dxa"/>
            </w:tcMar>
          </w:tcPr>
          <w:p w14:paraId="431A741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Biopsy-</w:t>
            </w:r>
          </w:p>
          <w:p w14:paraId="68E4D96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2E74CA44"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900" w:type="dxa"/>
            <w:tcBorders>
              <w:bottom w:val="single" w:sz="8" w:space="0" w:color="000000"/>
              <w:right w:val="single" w:sz="8" w:space="0" w:color="000000"/>
            </w:tcBorders>
            <w:tcMar>
              <w:top w:w="100" w:type="dxa"/>
              <w:left w:w="100" w:type="dxa"/>
              <w:bottom w:w="100" w:type="dxa"/>
              <w:right w:w="100" w:type="dxa"/>
            </w:tcMar>
          </w:tcPr>
          <w:p w14:paraId="51804C9F"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1080" w:type="dxa"/>
            <w:tcBorders>
              <w:bottom w:val="single" w:sz="8" w:space="0" w:color="000000"/>
              <w:right w:val="single" w:sz="8" w:space="0" w:color="000000"/>
            </w:tcBorders>
            <w:tcMar>
              <w:top w:w="100" w:type="dxa"/>
              <w:left w:w="100" w:type="dxa"/>
              <w:bottom w:w="100" w:type="dxa"/>
              <w:right w:w="100" w:type="dxa"/>
            </w:tcMar>
          </w:tcPr>
          <w:p w14:paraId="4208594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55552F9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14</w:t>
            </w:r>
          </w:p>
        </w:tc>
        <w:tc>
          <w:tcPr>
            <w:tcW w:w="810" w:type="dxa"/>
            <w:tcBorders>
              <w:bottom w:val="single" w:sz="8" w:space="0" w:color="000000"/>
              <w:right w:val="single" w:sz="8" w:space="0" w:color="000000"/>
            </w:tcBorders>
            <w:tcMar>
              <w:top w:w="100" w:type="dxa"/>
              <w:left w:w="100" w:type="dxa"/>
              <w:bottom w:w="100" w:type="dxa"/>
              <w:right w:w="100" w:type="dxa"/>
            </w:tcMar>
          </w:tcPr>
          <w:p w14:paraId="400F7BF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tcPr>
          <w:p w14:paraId="2D1275FD"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6.65</w:t>
            </w:r>
          </w:p>
        </w:tc>
        <w:tc>
          <w:tcPr>
            <w:tcW w:w="990" w:type="dxa"/>
            <w:tcBorders>
              <w:bottom w:val="single" w:sz="8" w:space="0" w:color="000000"/>
              <w:right w:val="single" w:sz="8" w:space="0" w:color="000000"/>
            </w:tcBorders>
            <w:tcMar>
              <w:top w:w="100" w:type="dxa"/>
              <w:left w:w="100" w:type="dxa"/>
              <w:bottom w:w="100" w:type="dxa"/>
              <w:right w:w="100" w:type="dxa"/>
            </w:tcMar>
          </w:tcPr>
          <w:p w14:paraId="38452F8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3.37</w:t>
            </w:r>
          </w:p>
        </w:tc>
        <w:tc>
          <w:tcPr>
            <w:tcW w:w="900" w:type="dxa"/>
            <w:tcBorders>
              <w:bottom w:val="single" w:sz="8" w:space="0" w:color="000000"/>
              <w:right w:val="single" w:sz="8" w:space="0" w:color="000000"/>
            </w:tcBorders>
            <w:tcMar>
              <w:top w:w="100" w:type="dxa"/>
              <w:left w:w="100" w:type="dxa"/>
              <w:bottom w:w="100" w:type="dxa"/>
              <w:right w:w="100" w:type="dxa"/>
            </w:tcMar>
          </w:tcPr>
          <w:p w14:paraId="513DD005"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0.15</w:t>
            </w:r>
          </w:p>
        </w:tc>
        <w:tc>
          <w:tcPr>
            <w:tcW w:w="990" w:type="dxa"/>
            <w:tcBorders>
              <w:bottom w:val="single" w:sz="8" w:space="0" w:color="000000"/>
              <w:right w:val="single" w:sz="8" w:space="0" w:color="000000"/>
            </w:tcBorders>
            <w:tcMar>
              <w:top w:w="100" w:type="dxa"/>
              <w:left w:w="100" w:type="dxa"/>
              <w:bottom w:w="100" w:type="dxa"/>
              <w:right w:w="100" w:type="dxa"/>
            </w:tcMar>
          </w:tcPr>
          <w:p w14:paraId="4B62389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22.05</w:t>
            </w:r>
          </w:p>
        </w:tc>
      </w:tr>
      <w:tr w:rsidR="00CB7AF6" w:rsidRPr="00CB7AF6" w14:paraId="5FFB9996" w14:textId="77777777" w:rsidTr="004D4D18">
        <w:trPr>
          <w:trHeight w:val="680"/>
        </w:trPr>
        <w:tc>
          <w:tcPr>
            <w:tcW w:w="8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BC9A06"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Prostate</w:t>
            </w:r>
          </w:p>
        </w:tc>
        <w:tc>
          <w:tcPr>
            <w:tcW w:w="900" w:type="dxa"/>
            <w:tcBorders>
              <w:bottom w:val="single" w:sz="8" w:space="0" w:color="000000"/>
              <w:right w:val="single" w:sz="8" w:space="0" w:color="000000"/>
            </w:tcBorders>
            <w:tcMar>
              <w:top w:w="100" w:type="dxa"/>
              <w:left w:w="100" w:type="dxa"/>
              <w:bottom w:w="100" w:type="dxa"/>
              <w:right w:w="100" w:type="dxa"/>
            </w:tcMar>
          </w:tcPr>
          <w:p w14:paraId="456DA43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Biopsy-</w:t>
            </w:r>
          </w:p>
          <w:p w14:paraId="1A425349"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matched</w:t>
            </w:r>
          </w:p>
        </w:tc>
        <w:tc>
          <w:tcPr>
            <w:tcW w:w="720" w:type="dxa"/>
            <w:tcBorders>
              <w:bottom w:val="single" w:sz="8" w:space="0" w:color="000000"/>
              <w:right w:val="single" w:sz="8" w:space="0" w:color="000000"/>
            </w:tcBorders>
            <w:tcMar>
              <w:top w:w="100" w:type="dxa"/>
              <w:left w:w="100" w:type="dxa"/>
              <w:bottom w:w="100" w:type="dxa"/>
              <w:right w:w="100" w:type="dxa"/>
            </w:tcMar>
          </w:tcPr>
          <w:p w14:paraId="7D81E7EA"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3</w:t>
            </w:r>
          </w:p>
        </w:tc>
        <w:tc>
          <w:tcPr>
            <w:tcW w:w="900" w:type="dxa"/>
            <w:tcBorders>
              <w:bottom w:val="single" w:sz="8" w:space="0" w:color="000000"/>
              <w:right w:val="single" w:sz="8" w:space="0" w:color="000000"/>
            </w:tcBorders>
            <w:tcMar>
              <w:top w:w="100" w:type="dxa"/>
              <w:left w:w="100" w:type="dxa"/>
              <w:bottom w:w="100" w:type="dxa"/>
              <w:right w:w="100" w:type="dxa"/>
            </w:tcMar>
          </w:tcPr>
          <w:p w14:paraId="7BAAF863"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2</w:t>
            </w:r>
          </w:p>
        </w:tc>
        <w:tc>
          <w:tcPr>
            <w:tcW w:w="1080" w:type="dxa"/>
            <w:tcBorders>
              <w:bottom w:val="single" w:sz="8" w:space="0" w:color="000000"/>
              <w:right w:val="single" w:sz="8" w:space="0" w:color="000000"/>
            </w:tcBorders>
            <w:tcMar>
              <w:top w:w="100" w:type="dxa"/>
              <w:left w:w="100" w:type="dxa"/>
              <w:bottom w:w="100" w:type="dxa"/>
              <w:right w:w="100" w:type="dxa"/>
            </w:tcMar>
          </w:tcPr>
          <w:p w14:paraId="6907DBE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w:t>
            </w:r>
          </w:p>
        </w:tc>
        <w:tc>
          <w:tcPr>
            <w:tcW w:w="1080" w:type="dxa"/>
            <w:tcBorders>
              <w:bottom w:val="single" w:sz="8" w:space="0" w:color="000000"/>
              <w:right w:val="single" w:sz="8" w:space="0" w:color="000000"/>
            </w:tcBorders>
            <w:tcMar>
              <w:top w:w="100" w:type="dxa"/>
              <w:left w:w="100" w:type="dxa"/>
              <w:bottom w:w="100" w:type="dxa"/>
              <w:right w:w="100" w:type="dxa"/>
            </w:tcMar>
          </w:tcPr>
          <w:p w14:paraId="6D8B58EC"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5</w:t>
            </w:r>
          </w:p>
        </w:tc>
        <w:tc>
          <w:tcPr>
            <w:tcW w:w="810" w:type="dxa"/>
            <w:tcBorders>
              <w:bottom w:val="single" w:sz="8" w:space="0" w:color="000000"/>
              <w:right w:val="single" w:sz="8" w:space="0" w:color="000000"/>
            </w:tcBorders>
            <w:tcMar>
              <w:top w:w="100" w:type="dxa"/>
              <w:left w:w="100" w:type="dxa"/>
              <w:bottom w:w="100" w:type="dxa"/>
              <w:right w:w="100" w:type="dxa"/>
            </w:tcMar>
          </w:tcPr>
          <w:p w14:paraId="15DF3E30"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NA</w:t>
            </w:r>
          </w:p>
        </w:tc>
        <w:tc>
          <w:tcPr>
            <w:tcW w:w="900" w:type="dxa"/>
            <w:tcBorders>
              <w:bottom w:val="single" w:sz="8" w:space="0" w:color="000000"/>
              <w:right w:val="single" w:sz="8" w:space="0" w:color="000000"/>
            </w:tcBorders>
            <w:tcMar>
              <w:top w:w="100" w:type="dxa"/>
              <w:left w:w="100" w:type="dxa"/>
              <w:bottom w:w="100" w:type="dxa"/>
              <w:right w:w="100" w:type="dxa"/>
            </w:tcMar>
          </w:tcPr>
          <w:p w14:paraId="30617302"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16.20</w:t>
            </w:r>
          </w:p>
        </w:tc>
        <w:tc>
          <w:tcPr>
            <w:tcW w:w="990" w:type="dxa"/>
            <w:tcBorders>
              <w:bottom w:val="single" w:sz="8" w:space="0" w:color="000000"/>
              <w:right w:val="single" w:sz="8" w:space="0" w:color="000000"/>
            </w:tcBorders>
            <w:tcMar>
              <w:top w:w="100" w:type="dxa"/>
              <w:left w:w="100" w:type="dxa"/>
              <w:bottom w:w="100" w:type="dxa"/>
              <w:right w:w="100" w:type="dxa"/>
            </w:tcMar>
          </w:tcPr>
          <w:p w14:paraId="2585D6B7"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13.37</w:t>
            </w:r>
          </w:p>
        </w:tc>
        <w:tc>
          <w:tcPr>
            <w:tcW w:w="900" w:type="dxa"/>
            <w:tcBorders>
              <w:bottom w:val="single" w:sz="8" w:space="0" w:color="000000"/>
              <w:right w:val="single" w:sz="8" w:space="0" w:color="000000"/>
            </w:tcBorders>
            <w:tcMar>
              <w:top w:w="100" w:type="dxa"/>
              <w:left w:w="100" w:type="dxa"/>
              <w:bottom w:w="100" w:type="dxa"/>
              <w:right w:w="100" w:type="dxa"/>
            </w:tcMar>
          </w:tcPr>
          <w:p w14:paraId="1A8AECCB"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0.15</w:t>
            </w:r>
          </w:p>
        </w:tc>
        <w:tc>
          <w:tcPr>
            <w:tcW w:w="990" w:type="dxa"/>
            <w:tcBorders>
              <w:bottom w:val="single" w:sz="8" w:space="0" w:color="000000"/>
              <w:right w:val="single" w:sz="8" w:space="0" w:color="000000"/>
            </w:tcBorders>
            <w:tcMar>
              <w:top w:w="100" w:type="dxa"/>
              <w:left w:w="100" w:type="dxa"/>
              <w:bottom w:w="100" w:type="dxa"/>
              <w:right w:w="100" w:type="dxa"/>
            </w:tcMar>
          </w:tcPr>
          <w:p w14:paraId="5EAAF811" w14:textId="77777777" w:rsidR="00601A43" w:rsidRPr="00CB7AF6" w:rsidRDefault="00601A43" w:rsidP="00EE7EA2">
            <w:pPr>
              <w:rPr>
                <w:rFonts w:ascii="Arial" w:eastAsia="Arial" w:hAnsi="Arial" w:cs="Arial"/>
                <w:color w:val="000000" w:themeColor="text1"/>
                <w:sz w:val="18"/>
              </w:rPr>
            </w:pPr>
            <w:r w:rsidRPr="00CB7AF6">
              <w:rPr>
                <w:rFonts w:ascii="Arial" w:eastAsia="Arial" w:hAnsi="Arial" w:cs="Arial"/>
                <w:color w:val="000000" w:themeColor="text1"/>
                <w:sz w:val="18"/>
              </w:rPr>
              <w:t>42.04</w:t>
            </w:r>
          </w:p>
        </w:tc>
      </w:tr>
    </w:tbl>
    <w:p w14:paraId="766F3B5A" w14:textId="259D1B77" w:rsidR="007C0779" w:rsidRPr="00641918" w:rsidRDefault="00343F81" w:rsidP="00885B85">
      <w:pPr>
        <w:spacing w:line="480" w:lineRule="auto"/>
        <w:jc w:val="both"/>
        <w:rPr>
          <w:rFonts w:ascii="Arial" w:eastAsia="Arial" w:hAnsi="Arial" w:cs="Arial"/>
          <w:color w:val="000000" w:themeColor="text1"/>
          <w:sz w:val="18"/>
        </w:rPr>
      </w:pPr>
      <w:r w:rsidRPr="00CB7AF6">
        <w:rPr>
          <w:rFonts w:ascii="Arial" w:eastAsia="Arial" w:hAnsi="Arial" w:cs="Arial"/>
          <w:b/>
          <w:color w:val="000000" w:themeColor="text1"/>
          <w:vertAlign w:val="superscript"/>
        </w:rPr>
        <w:t>†</w:t>
      </w:r>
      <w:r w:rsidRPr="00CB7AF6">
        <w:rPr>
          <w:rFonts w:ascii="Arial" w:eastAsia="Arial" w:hAnsi="Arial" w:cs="Arial"/>
          <w:color w:val="000000" w:themeColor="text1"/>
        </w:rPr>
        <w:t xml:space="preserve"> </w:t>
      </w:r>
      <w:r w:rsidRPr="00CB7AF6">
        <w:rPr>
          <w:rFonts w:ascii="Arial" w:eastAsia="Arial" w:hAnsi="Arial" w:cs="Arial"/>
          <w:color w:val="000000" w:themeColor="text1"/>
          <w:sz w:val="18"/>
        </w:rPr>
        <w:t xml:space="preserve">Mann-Whitney </w:t>
      </w:r>
      <w:r w:rsidRPr="00CB7AF6">
        <w:rPr>
          <w:rFonts w:ascii="Arial" w:eastAsia="Arial" w:hAnsi="Arial" w:cs="Arial"/>
          <w:i/>
          <w:color w:val="000000" w:themeColor="text1"/>
          <w:sz w:val="18"/>
        </w:rPr>
        <w:t>U</w:t>
      </w:r>
      <w:r w:rsidRPr="00CB7AF6">
        <w:rPr>
          <w:rFonts w:ascii="Arial" w:eastAsia="Arial" w:hAnsi="Arial" w:cs="Arial"/>
          <w:color w:val="000000" w:themeColor="text1"/>
          <w:sz w:val="18"/>
        </w:rPr>
        <w:t xml:space="preserve"> test</w:t>
      </w:r>
      <w:r w:rsidRPr="00CB7AF6">
        <w:rPr>
          <w:rFonts w:ascii="Arial" w:hAnsi="Arial" w:cs="Arial"/>
          <w:color w:val="000000" w:themeColor="text1"/>
        </w:rPr>
        <w:br w:type="page"/>
      </w:r>
    </w:p>
    <w:p w14:paraId="2444D81E" w14:textId="43313E7F" w:rsidR="007C0779" w:rsidRPr="00CB7AF6" w:rsidRDefault="00303111" w:rsidP="00AE24DE">
      <w:pPr>
        <w:spacing w:line="480" w:lineRule="auto"/>
        <w:rPr>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r w:rsidR="00343F81" w:rsidRPr="00CB7AF6">
        <w:rPr>
          <w:rFonts w:ascii="Arial" w:eastAsia="Arial" w:hAnsi="Arial" w:cs="Arial"/>
          <w:b/>
          <w:color w:val="000000" w:themeColor="text1"/>
          <w:sz w:val="22"/>
        </w:rPr>
        <w:t>4</w:t>
      </w:r>
      <w:r w:rsidR="009D753E"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Known small variants in HD753 Structural Multiplex Reference Standard gDNA</w:t>
      </w:r>
      <w:r w:rsidR="00521145" w:rsidRPr="00CB7AF6">
        <w:rPr>
          <w:rFonts w:ascii="Arial" w:eastAsia="Arial" w:hAnsi="Arial" w:cs="Arial"/>
          <w:b/>
          <w:color w:val="000000" w:themeColor="text1"/>
          <w:sz w:val="22"/>
        </w:rPr>
        <w:t>.</w:t>
      </w:r>
    </w:p>
    <w:tbl>
      <w:tblPr>
        <w:tblW w:w="93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401"/>
        <w:gridCol w:w="2610"/>
        <w:gridCol w:w="2152"/>
        <w:gridCol w:w="2152"/>
      </w:tblGrid>
      <w:tr w:rsidR="00CB7AF6" w:rsidRPr="00CB7AF6" w14:paraId="2A11E00B" w14:textId="77777777" w:rsidTr="004D4D18">
        <w:trPr>
          <w:trHeight w:val="480"/>
        </w:trPr>
        <w:tc>
          <w:tcPr>
            <w:tcW w:w="240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023CA73" w14:textId="77777777" w:rsidR="007C0779" w:rsidRPr="00CB7AF6" w:rsidRDefault="00343F81" w:rsidP="005318AB">
            <w:pPr>
              <w:ind w:left="100"/>
              <w:jc w:val="both"/>
              <w:rPr>
                <w:rFonts w:ascii="Arial" w:eastAsia="Arial" w:hAnsi="Arial" w:cs="Arial"/>
                <w:b/>
                <w:color w:val="000000" w:themeColor="text1"/>
              </w:rPr>
            </w:pPr>
            <w:r w:rsidRPr="00CB7AF6">
              <w:rPr>
                <w:rFonts w:ascii="Arial" w:eastAsia="Arial" w:hAnsi="Arial" w:cs="Arial"/>
                <w:b/>
                <w:color w:val="000000" w:themeColor="text1"/>
              </w:rPr>
              <w:t>Gene</w:t>
            </w:r>
          </w:p>
        </w:tc>
        <w:tc>
          <w:tcPr>
            <w:tcW w:w="26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781A3F31" w14:textId="77777777" w:rsidR="007C0779" w:rsidRPr="00CB7AF6" w:rsidRDefault="00343F81" w:rsidP="005318AB">
            <w:pPr>
              <w:ind w:left="100"/>
              <w:jc w:val="both"/>
              <w:rPr>
                <w:rFonts w:ascii="Arial" w:eastAsia="Arial" w:hAnsi="Arial" w:cs="Arial"/>
                <w:b/>
                <w:color w:val="000000" w:themeColor="text1"/>
              </w:rPr>
            </w:pPr>
            <w:r w:rsidRPr="00CB7AF6">
              <w:rPr>
                <w:rFonts w:ascii="Arial" w:eastAsia="Arial" w:hAnsi="Arial" w:cs="Arial"/>
                <w:b/>
                <w:color w:val="000000" w:themeColor="text1"/>
              </w:rPr>
              <w:t>HGVSp</w:t>
            </w:r>
          </w:p>
        </w:tc>
        <w:tc>
          <w:tcPr>
            <w:tcW w:w="215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1F73B75" w14:textId="77777777" w:rsidR="007C0779" w:rsidRPr="00CB7AF6" w:rsidRDefault="00343F81" w:rsidP="005318AB">
            <w:pPr>
              <w:ind w:left="100"/>
              <w:jc w:val="center"/>
              <w:rPr>
                <w:rFonts w:ascii="Arial" w:eastAsia="Arial" w:hAnsi="Arial" w:cs="Arial"/>
                <w:b/>
                <w:color w:val="000000" w:themeColor="text1"/>
              </w:rPr>
            </w:pPr>
            <w:r w:rsidRPr="00CB7AF6">
              <w:rPr>
                <w:rFonts w:ascii="Arial" w:eastAsia="Arial" w:hAnsi="Arial" w:cs="Arial"/>
                <w:b/>
                <w:color w:val="000000" w:themeColor="text1"/>
              </w:rPr>
              <w:t>Variant Type</w:t>
            </w:r>
          </w:p>
        </w:tc>
        <w:tc>
          <w:tcPr>
            <w:tcW w:w="2152"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4B0B4B9" w14:textId="77777777" w:rsidR="007C0779" w:rsidRPr="00CB7AF6" w:rsidRDefault="00343F81" w:rsidP="005318AB">
            <w:pPr>
              <w:ind w:left="100"/>
              <w:jc w:val="center"/>
              <w:rPr>
                <w:rFonts w:ascii="Arial" w:eastAsia="Arial" w:hAnsi="Arial" w:cs="Arial"/>
                <w:b/>
                <w:color w:val="000000" w:themeColor="text1"/>
              </w:rPr>
            </w:pPr>
            <w:r w:rsidRPr="00CB7AF6">
              <w:rPr>
                <w:rFonts w:ascii="Arial" w:eastAsia="Arial" w:hAnsi="Arial" w:cs="Arial"/>
                <w:b/>
                <w:color w:val="000000" w:themeColor="text1"/>
              </w:rPr>
              <w:t>Stock VAF (%)</w:t>
            </w:r>
          </w:p>
        </w:tc>
      </w:tr>
      <w:tr w:rsidR="00CB7AF6" w:rsidRPr="00CB7AF6" w14:paraId="24F31EC9"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0ACCE0BD"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PIK3CA</w:t>
            </w:r>
          </w:p>
        </w:tc>
        <w:tc>
          <w:tcPr>
            <w:tcW w:w="2610" w:type="dxa"/>
            <w:tcBorders>
              <w:bottom w:val="single" w:sz="8" w:space="0" w:color="000000"/>
              <w:right w:val="single" w:sz="8" w:space="0" w:color="000000"/>
            </w:tcBorders>
            <w:tcMar>
              <w:top w:w="100" w:type="dxa"/>
              <w:left w:w="100" w:type="dxa"/>
              <w:bottom w:w="100" w:type="dxa"/>
              <w:right w:w="100" w:type="dxa"/>
            </w:tcMar>
          </w:tcPr>
          <w:p w14:paraId="70D664DC"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p.Glu545Lys</w:t>
            </w:r>
          </w:p>
        </w:tc>
        <w:tc>
          <w:tcPr>
            <w:tcW w:w="2152" w:type="dxa"/>
            <w:tcBorders>
              <w:bottom w:val="single" w:sz="8" w:space="0" w:color="000000"/>
              <w:right w:val="single" w:sz="8" w:space="0" w:color="000000"/>
            </w:tcBorders>
            <w:tcMar>
              <w:top w:w="100" w:type="dxa"/>
              <w:left w:w="100" w:type="dxa"/>
              <w:bottom w:w="100" w:type="dxa"/>
              <w:right w:w="100" w:type="dxa"/>
            </w:tcMar>
          </w:tcPr>
          <w:p w14:paraId="6BE84095"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48028D4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2F8948EF"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1DF0C2C3"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PIK3CA</w:t>
            </w:r>
          </w:p>
        </w:tc>
        <w:tc>
          <w:tcPr>
            <w:tcW w:w="2610" w:type="dxa"/>
            <w:tcBorders>
              <w:bottom w:val="single" w:sz="8" w:space="0" w:color="000000"/>
              <w:right w:val="single" w:sz="8" w:space="0" w:color="000000"/>
            </w:tcBorders>
            <w:tcMar>
              <w:top w:w="100" w:type="dxa"/>
              <w:left w:w="100" w:type="dxa"/>
              <w:bottom w:w="100" w:type="dxa"/>
              <w:right w:w="100" w:type="dxa"/>
            </w:tcMar>
          </w:tcPr>
          <w:p w14:paraId="386C8017"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p.His1047Arg</w:t>
            </w:r>
          </w:p>
        </w:tc>
        <w:tc>
          <w:tcPr>
            <w:tcW w:w="2152" w:type="dxa"/>
            <w:tcBorders>
              <w:bottom w:val="single" w:sz="8" w:space="0" w:color="000000"/>
              <w:right w:val="single" w:sz="8" w:space="0" w:color="000000"/>
            </w:tcBorders>
            <w:tcMar>
              <w:top w:w="100" w:type="dxa"/>
              <w:left w:w="100" w:type="dxa"/>
              <w:bottom w:w="100" w:type="dxa"/>
              <w:right w:w="100" w:type="dxa"/>
            </w:tcMar>
          </w:tcPr>
          <w:p w14:paraId="357AD69C"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4487F9DC"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16.7</w:t>
            </w:r>
          </w:p>
        </w:tc>
      </w:tr>
      <w:tr w:rsidR="00CB7AF6" w:rsidRPr="00CB7AF6" w14:paraId="7E893FD1"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40BFD4C3"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FBXW7</w:t>
            </w:r>
          </w:p>
        </w:tc>
        <w:tc>
          <w:tcPr>
            <w:tcW w:w="2610" w:type="dxa"/>
            <w:tcBorders>
              <w:bottom w:val="single" w:sz="8" w:space="0" w:color="000000"/>
              <w:right w:val="single" w:sz="8" w:space="0" w:color="000000"/>
            </w:tcBorders>
            <w:tcMar>
              <w:top w:w="100" w:type="dxa"/>
              <w:left w:w="100" w:type="dxa"/>
              <w:bottom w:w="100" w:type="dxa"/>
              <w:right w:w="100" w:type="dxa"/>
            </w:tcMar>
          </w:tcPr>
          <w:p w14:paraId="1A5211D0"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p.Ser588ValfsTer39</w:t>
            </w:r>
          </w:p>
        </w:tc>
        <w:tc>
          <w:tcPr>
            <w:tcW w:w="2152" w:type="dxa"/>
            <w:tcBorders>
              <w:bottom w:val="single" w:sz="8" w:space="0" w:color="000000"/>
              <w:right w:val="single" w:sz="8" w:space="0" w:color="000000"/>
            </w:tcBorders>
            <w:tcMar>
              <w:top w:w="100" w:type="dxa"/>
              <w:left w:w="100" w:type="dxa"/>
              <w:bottom w:w="100" w:type="dxa"/>
              <w:right w:w="100" w:type="dxa"/>
            </w:tcMar>
          </w:tcPr>
          <w:p w14:paraId="59820B4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6CF7EE98"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7BE91074"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726225D7"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BRAF</w:t>
            </w:r>
          </w:p>
        </w:tc>
        <w:tc>
          <w:tcPr>
            <w:tcW w:w="2610" w:type="dxa"/>
            <w:tcBorders>
              <w:bottom w:val="single" w:sz="8" w:space="0" w:color="000000"/>
              <w:right w:val="single" w:sz="8" w:space="0" w:color="000000"/>
            </w:tcBorders>
            <w:tcMar>
              <w:top w:w="100" w:type="dxa"/>
              <w:left w:w="100" w:type="dxa"/>
              <w:bottom w:w="100" w:type="dxa"/>
              <w:right w:w="100" w:type="dxa"/>
            </w:tcMar>
          </w:tcPr>
          <w:p w14:paraId="3A529F1E"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p.Val600Glu</w:t>
            </w:r>
          </w:p>
        </w:tc>
        <w:tc>
          <w:tcPr>
            <w:tcW w:w="2152" w:type="dxa"/>
            <w:tcBorders>
              <w:bottom w:val="single" w:sz="8" w:space="0" w:color="000000"/>
              <w:right w:val="single" w:sz="8" w:space="0" w:color="000000"/>
            </w:tcBorders>
            <w:tcMar>
              <w:top w:w="100" w:type="dxa"/>
              <w:left w:w="100" w:type="dxa"/>
              <w:bottom w:w="100" w:type="dxa"/>
              <w:right w:w="100" w:type="dxa"/>
            </w:tcMar>
          </w:tcPr>
          <w:p w14:paraId="0EAF1F0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6F466DA4"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18.2</w:t>
            </w:r>
          </w:p>
        </w:tc>
      </w:tr>
      <w:tr w:rsidR="00CB7AF6" w:rsidRPr="00CB7AF6" w14:paraId="2BFBA71A"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3729374A"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EGFR</w:t>
            </w:r>
          </w:p>
        </w:tc>
        <w:tc>
          <w:tcPr>
            <w:tcW w:w="2610" w:type="dxa"/>
            <w:tcBorders>
              <w:bottom w:val="single" w:sz="8" w:space="0" w:color="000000"/>
              <w:right w:val="single" w:sz="8" w:space="0" w:color="000000"/>
            </w:tcBorders>
            <w:tcMar>
              <w:top w:w="100" w:type="dxa"/>
              <w:left w:w="100" w:type="dxa"/>
              <w:bottom w:w="100" w:type="dxa"/>
              <w:right w:w="100" w:type="dxa"/>
            </w:tcMar>
          </w:tcPr>
          <w:p w14:paraId="433AE32E"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p.Gly719Ser</w:t>
            </w:r>
          </w:p>
        </w:tc>
        <w:tc>
          <w:tcPr>
            <w:tcW w:w="2152" w:type="dxa"/>
            <w:tcBorders>
              <w:bottom w:val="single" w:sz="8" w:space="0" w:color="000000"/>
              <w:right w:val="single" w:sz="8" w:space="0" w:color="000000"/>
            </w:tcBorders>
            <w:tcMar>
              <w:top w:w="100" w:type="dxa"/>
              <w:left w:w="100" w:type="dxa"/>
              <w:bottom w:w="100" w:type="dxa"/>
              <w:right w:w="100" w:type="dxa"/>
            </w:tcMar>
          </w:tcPr>
          <w:p w14:paraId="452A389F"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7FCB0E97"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5.3</w:t>
            </w:r>
          </w:p>
        </w:tc>
      </w:tr>
      <w:tr w:rsidR="00CB7AF6" w:rsidRPr="00CB7AF6" w14:paraId="57BE4956"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704647D1"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EGFR</w:t>
            </w:r>
          </w:p>
        </w:tc>
        <w:tc>
          <w:tcPr>
            <w:tcW w:w="2610" w:type="dxa"/>
            <w:tcBorders>
              <w:bottom w:val="single" w:sz="8" w:space="0" w:color="000000"/>
              <w:right w:val="single" w:sz="8" w:space="0" w:color="000000"/>
            </w:tcBorders>
            <w:tcMar>
              <w:top w:w="100" w:type="dxa"/>
              <w:left w:w="100" w:type="dxa"/>
              <w:bottom w:w="100" w:type="dxa"/>
              <w:right w:w="100" w:type="dxa"/>
            </w:tcMar>
          </w:tcPr>
          <w:p w14:paraId="533DFFAE"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p.Ala767_Val769dup</w:t>
            </w:r>
          </w:p>
        </w:tc>
        <w:tc>
          <w:tcPr>
            <w:tcW w:w="2152" w:type="dxa"/>
            <w:tcBorders>
              <w:bottom w:val="single" w:sz="8" w:space="0" w:color="000000"/>
              <w:right w:val="single" w:sz="8" w:space="0" w:color="000000"/>
            </w:tcBorders>
            <w:tcMar>
              <w:top w:w="100" w:type="dxa"/>
              <w:left w:w="100" w:type="dxa"/>
              <w:bottom w:w="100" w:type="dxa"/>
              <w:right w:w="100" w:type="dxa"/>
            </w:tcMar>
          </w:tcPr>
          <w:p w14:paraId="0C869FA3"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23A6F97F"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7FAA8179"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3A105E08"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EGFR</w:t>
            </w:r>
          </w:p>
        </w:tc>
        <w:tc>
          <w:tcPr>
            <w:tcW w:w="2610" w:type="dxa"/>
            <w:tcBorders>
              <w:bottom w:val="single" w:sz="8" w:space="0" w:color="000000"/>
              <w:right w:val="single" w:sz="8" w:space="0" w:color="000000"/>
            </w:tcBorders>
            <w:tcMar>
              <w:top w:w="100" w:type="dxa"/>
              <w:left w:w="100" w:type="dxa"/>
              <w:bottom w:w="100" w:type="dxa"/>
              <w:right w:w="100" w:type="dxa"/>
            </w:tcMar>
          </w:tcPr>
          <w:p w14:paraId="20F42110"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p.Glu746_Ala750del</w:t>
            </w:r>
          </w:p>
        </w:tc>
        <w:tc>
          <w:tcPr>
            <w:tcW w:w="2152" w:type="dxa"/>
            <w:tcBorders>
              <w:bottom w:val="single" w:sz="8" w:space="0" w:color="000000"/>
              <w:right w:val="single" w:sz="8" w:space="0" w:color="000000"/>
            </w:tcBorders>
            <w:tcMar>
              <w:top w:w="100" w:type="dxa"/>
              <w:left w:w="100" w:type="dxa"/>
              <w:bottom w:w="100" w:type="dxa"/>
              <w:right w:w="100" w:type="dxa"/>
            </w:tcMar>
          </w:tcPr>
          <w:p w14:paraId="50A53994"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6D9EC9A4"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5.3</w:t>
            </w:r>
          </w:p>
        </w:tc>
      </w:tr>
      <w:tr w:rsidR="00CB7AF6" w:rsidRPr="00CB7AF6" w14:paraId="05850E35"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4B360A8C"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MET</w:t>
            </w:r>
          </w:p>
        </w:tc>
        <w:tc>
          <w:tcPr>
            <w:tcW w:w="2610" w:type="dxa"/>
            <w:tcBorders>
              <w:bottom w:val="single" w:sz="8" w:space="0" w:color="000000"/>
              <w:right w:val="single" w:sz="8" w:space="0" w:color="000000"/>
            </w:tcBorders>
            <w:tcMar>
              <w:top w:w="100" w:type="dxa"/>
              <w:left w:w="100" w:type="dxa"/>
              <w:bottom w:w="100" w:type="dxa"/>
              <w:right w:w="100" w:type="dxa"/>
            </w:tcMar>
          </w:tcPr>
          <w:p w14:paraId="733F85FB"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p.Leu238TyrfsTer25</w:t>
            </w:r>
          </w:p>
        </w:tc>
        <w:tc>
          <w:tcPr>
            <w:tcW w:w="2152" w:type="dxa"/>
            <w:tcBorders>
              <w:bottom w:val="single" w:sz="8" w:space="0" w:color="000000"/>
              <w:right w:val="single" w:sz="8" w:space="0" w:color="000000"/>
            </w:tcBorders>
            <w:tcMar>
              <w:top w:w="100" w:type="dxa"/>
              <w:left w:w="100" w:type="dxa"/>
              <w:bottom w:w="100" w:type="dxa"/>
              <w:right w:w="100" w:type="dxa"/>
            </w:tcMar>
          </w:tcPr>
          <w:p w14:paraId="6703E851"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1BF44844"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2.5</w:t>
            </w:r>
          </w:p>
        </w:tc>
      </w:tr>
      <w:tr w:rsidR="00CB7AF6" w:rsidRPr="00CB7AF6" w14:paraId="46872924"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5C7EAEE4"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NOTCH1</w:t>
            </w:r>
          </w:p>
        </w:tc>
        <w:tc>
          <w:tcPr>
            <w:tcW w:w="2610" w:type="dxa"/>
            <w:tcBorders>
              <w:bottom w:val="single" w:sz="8" w:space="0" w:color="000000"/>
              <w:right w:val="single" w:sz="8" w:space="0" w:color="000000"/>
            </w:tcBorders>
            <w:tcMar>
              <w:top w:w="100" w:type="dxa"/>
              <w:left w:w="100" w:type="dxa"/>
              <w:bottom w:w="100" w:type="dxa"/>
              <w:right w:w="100" w:type="dxa"/>
            </w:tcMar>
          </w:tcPr>
          <w:p w14:paraId="03083E0B"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p.Pro668Ser</w:t>
            </w:r>
          </w:p>
        </w:tc>
        <w:tc>
          <w:tcPr>
            <w:tcW w:w="2152" w:type="dxa"/>
            <w:tcBorders>
              <w:bottom w:val="single" w:sz="8" w:space="0" w:color="000000"/>
              <w:right w:val="single" w:sz="8" w:space="0" w:color="000000"/>
            </w:tcBorders>
            <w:tcMar>
              <w:top w:w="100" w:type="dxa"/>
              <w:left w:w="100" w:type="dxa"/>
              <w:bottom w:w="100" w:type="dxa"/>
              <w:right w:w="100" w:type="dxa"/>
            </w:tcMar>
          </w:tcPr>
          <w:p w14:paraId="6E40DDF9"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49907938"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5.0</w:t>
            </w:r>
          </w:p>
        </w:tc>
      </w:tr>
      <w:tr w:rsidR="00CB7AF6" w:rsidRPr="00CB7AF6" w14:paraId="4587D60E"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4A423513"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KRAS</w:t>
            </w:r>
          </w:p>
        </w:tc>
        <w:tc>
          <w:tcPr>
            <w:tcW w:w="2610" w:type="dxa"/>
            <w:tcBorders>
              <w:bottom w:val="single" w:sz="8" w:space="0" w:color="000000"/>
              <w:right w:val="single" w:sz="8" w:space="0" w:color="000000"/>
            </w:tcBorders>
            <w:tcMar>
              <w:top w:w="100" w:type="dxa"/>
              <w:left w:w="100" w:type="dxa"/>
              <w:bottom w:w="100" w:type="dxa"/>
              <w:right w:w="100" w:type="dxa"/>
            </w:tcMar>
          </w:tcPr>
          <w:p w14:paraId="68FB026D"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p.Gly13Asp</w:t>
            </w:r>
          </w:p>
        </w:tc>
        <w:tc>
          <w:tcPr>
            <w:tcW w:w="2152" w:type="dxa"/>
            <w:tcBorders>
              <w:bottom w:val="single" w:sz="8" w:space="0" w:color="000000"/>
              <w:right w:val="single" w:sz="8" w:space="0" w:color="000000"/>
            </w:tcBorders>
            <w:tcMar>
              <w:top w:w="100" w:type="dxa"/>
              <w:left w:w="100" w:type="dxa"/>
              <w:bottom w:w="100" w:type="dxa"/>
              <w:right w:w="100" w:type="dxa"/>
            </w:tcMar>
          </w:tcPr>
          <w:p w14:paraId="0098F85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077C45A1"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52CB9A88"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072BAEA5"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BRCA2</w:t>
            </w:r>
          </w:p>
        </w:tc>
        <w:tc>
          <w:tcPr>
            <w:tcW w:w="2610" w:type="dxa"/>
            <w:tcBorders>
              <w:bottom w:val="single" w:sz="8" w:space="0" w:color="000000"/>
              <w:right w:val="single" w:sz="8" w:space="0" w:color="000000"/>
            </w:tcBorders>
            <w:tcMar>
              <w:top w:w="100" w:type="dxa"/>
              <w:left w:w="100" w:type="dxa"/>
              <w:bottom w:w="100" w:type="dxa"/>
              <w:right w:w="100" w:type="dxa"/>
            </w:tcMar>
          </w:tcPr>
          <w:p w14:paraId="31D799C1"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p.Lys1691AsnfsTer15</w:t>
            </w:r>
          </w:p>
        </w:tc>
        <w:tc>
          <w:tcPr>
            <w:tcW w:w="2152" w:type="dxa"/>
            <w:tcBorders>
              <w:bottom w:val="single" w:sz="8" w:space="0" w:color="000000"/>
              <w:right w:val="single" w:sz="8" w:space="0" w:color="000000"/>
            </w:tcBorders>
            <w:tcMar>
              <w:top w:w="100" w:type="dxa"/>
              <w:left w:w="100" w:type="dxa"/>
              <w:bottom w:w="100" w:type="dxa"/>
              <w:right w:w="100" w:type="dxa"/>
            </w:tcMar>
          </w:tcPr>
          <w:p w14:paraId="3732423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1E237EFE"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36EE06CC"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67F43F73"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FLT3</w:t>
            </w:r>
          </w:p>
        </w:tc>
        <w:tc>
          <w:tcPr>
            <w:tcW w:w="2610" w:type="dxa"/>
            <w:tcBorders>
              <w:bottom w:val="single" w:sz="8" w:space="0" w:color="000000"/>
              <w:right w:val="single" w:sz="8" w:space="0" w:color="000000"/>
            </w:tcBorders>
            <w:tcMar>
              <w:top w:w="100" w:type="dxa"/>
              <w:left w:w="100" w:type="dxa"/>
              <w:bottom w:w="100" w:type="dxa"/>
              <w:right w:w="100" w:type="dxa"/>
            </w:tcMar>
          </w:tcPr>
          <w:p w14:paraId="20331C22"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p.Pro986AlafsTer27</w:t>
            </w:r>
          </w:p>
        </w:tc>
        <w:tc>
          <w:tcPr>
            <w:tcW w:w="2152" w:type="dxa"/>
            <w:tcBorders>
              <w:bottom w:val="single" w:sz="8" w:space="0" w:color="000000"/>
              <w:right w:val="single" w:sz="8" w:space="0" w:color="000000"/>
            </w:tcBorders>
            <w:tcMar>
              <w:top w:w="100" w:type="dxa"/>
              <w:left w:w="100" w:type="dxa"/>
              <w:bottom w:w="100" w:type="dxa"/>
              <w:right w:w="100" w:type="dxa"/>
            </w:tcMar>
          </w:tcPr>
          <w:p w14:paraId="63CB19C5"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Indel</w:t>
            </w:r>
          </w:p>
        </w:tc>
        <w:tc>
          <w:tcPr>
            <w:tcW w:w="2152" w:type="dxa"/>
            <w:tcBorders>
              <w:bottom w:val="single" w:sz="8" w:space="0" w:color="000000"/>
              <w:right w:val="single" w:sz="8" w:space="0" w:color="000000"/>
            </w:tcBorders>
            <w:tcMar>
              <w:top w:w="100" w:type="dxa"/>
              <w:left w:w="100" w:type="dxa"/>
              <w:bottom w:w="100" w:type="dxa"/>
              <w:right w:w="100" w:type="dxa"/>
            </w:tcMar>
          </w:tcPr>
          <w:p w14:paraId="01A8771B"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r w:rsidR="00CB7AF6" w:rsidRPr="00CB7AF6" w14:paraId="5569DAFC"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64879E98"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AKT1</w:t>
            </w:r>
          </w:p>
        </w:tc>
        <w:tc>
          <w:tcPr>
            <w:tcW w:w="2610" w:type="dxa"/>
            <w:tcBorders>
              <w:bottom w:val="single" w:sz="8" w:space="0" w:color="000000"/>
              <w:right w:val="single" w:sz="8" w:space="0" w:color="000000"/>
            </w:tcBorders>
            <w:tcMar>
              <w:top w:w="100" w:type="dxa"/>
              <w:left w:w="100" w:type="dxa"/>
              <w:bottom w:w="100" w:type="dxa"/>
              <w:right w:w="100" w:type="dxa"/>
            </w:tcMar>
          </w:tcPr>
          <w:p w14:paraId="41DC1465"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p.Glu17Lys</w:t>
            </w:r>
          </w:p>
        </w:tc>
        <w:tc>
          <w:tcPr>
            <w:tcW w:w="2152" w:type="dxa"/>
            <w:tcBorders>
              <w:bottom w:val="single" w:sz="8" w:space="0" w:color="000000"/>
              <w:right w:val="single" w:sz="8" w:space="0" w:color="000000"/>
            </w:tcBorders>
            <w:tcMar>
              <w:top w:w="100" w:type="dxa"/>
              <w:left w:w="100" w:type="dxa"/>
              <w:bottom w:w="100" w:type="dxa"/>
              <w:right w:w="100" w:type="dxa"/>
            </w:tcMar>
          </w:tcPr>
          <w:p w14:paraId="3307451A"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38F2CB31"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5.0</w:t>
            </w:r>
          </w:p>
        </w:tc>
      </w:tr>
      <w:tr w:rsidR="00CB7AF6" w:rsidRPr="00CB7AF6" w14:paraId="352EA4DF" w14:textId="77777777" w:rsidTr="004D4D18">
        <w:trPr>
          <w:trHeight w:val="480"/>
        </w:trPr>
        <w:tc>
          <w:tcPr>
            <w:tcW w:w="2401" w:type="dxa"/>
            <w:tcBorders>
              <w:bottom w:val="single" w:sz="8" w:space="0" w:color="000000"/>
              <w:right w:val="single" w:sz="8" w:space="0" w:color="000000"/>
            </w:tcBorders>
            <w:tcMar>
              <w:top w:w="100" w:type="dxa"/>
              <w:left w:w="100" w:type="dxa"/>
              <w:bottom w:w="100" w:type="dxa"/>
              <w:right w:w="100" w:type="dxa"/>
            </w:tcMar>
          </w:tcPr>
          <w:p w14:paraId="5902DAA0" w14:textId="77777777" w:rsidR="007C0779" w:rsidRPr="00CB7AF6" w:rsidRDefault="00343F81" w:rsidP="005318AB">
            <w:pPr>
              <w:ind w:left="100"/>
              <w:jc w:val="both"/>
              <w:rPr>
                <w:rFonts w:ascii="Arial" w:eastAsia="Arial" w:hAnsi="Arial" w:cs="Arial"/>
                <w:i/>
                <w:color w:val="000000" w:themeColor="text1"/>
              </w:rPr>
            </w:pPr>
            <w:r w:rsidRPr="00CB7AF6">
              <w:rPr>
                <w:rFonts w:ascii="Arial" w:eastAsia="Arial" w:hAnsi="Arial" w:cs="Arial"/>
                <w:i/>
                <w:color w:val="000000" w:themeColor="text1"/>
              </w:rPr>
              <w:t>GNA11</w:t>
            </w:r>
          </w:p>
        </w:tc>
        <w:tc>
          <w:tcPr>
            <w:tcW w:w="2610" w:type="dxa"/>
            <w:tcBorders>
              <w:bottom w:val="single" w:sz="8" w:space="0" w:color="000000"/>
              <w:right w:val="single" w:sz="8" w:space="0" w:color="000000"/>
            </w:tcBorders>
            <w:tcMar>
              <w:top w:w="100" w:type="dxa"/>
              <w:left w:w="100" w:type="dxa"/>
              <w:bottom w:w="100" w:type="dxa"/>
              <w:right w:w="100" w:type="dxa"/>
            </w:tcMar>
          </w:tcPr>
          <w:p w14:paraId="5D8A073C" w14:textId="77777777" w:rsidR="007C0779" w:rsidRPr="00CB7AF6" w:rsidRDefault="00343F81" w:rsidP="005318AB">
            <w:pPr>
              <w:ind w:left="100"/>
              <w:jc w:val="both"/>
              <w:rPr>
                <w:rFonts w:ascii="Arial" w:eastAsia="Arial" w:hAnsi="Arial" w:cs="Arial"/>
                <w:color w:val="000000" w:themeColor="text1"/>
              </w:rPr>
            </w:pPr>
            <w:r w:rsidRPr="00CB7AF6">
              <w:rPr>
                <w:rFonts w:ascii="Arial" w:eastAsia="Arial" w:hAnsi="Arial" w:cs="Arial"/>
                <w:color w:val="000000" w:themeColor="text1"/>
              </w:rPr>
              <w:t>p.Gln209Leu</w:t>
            </w:r>
          </w:p>
        </w:tc>
        <w:tc>
          <w:tcPr>
            <w:tcW w:w="2152" w:type="dxa"/>
            <w:tcBorders>
              <w:bottom w:val="single" w:sz="8" w:space="0" w:color="000000"/>
              <w:right w:val="single" w:sz="8" w:space="0" w:color="000000"/>
            </w:tcBorders>
            <w:tcMar>
              <w:top w:w="100" w:type="dxa"/>
              <w:left w:w="100" w:type="dxa"/>
              <w:bottom w:w="100" w:type="dxa"/>
              <w:right w:w="100" w:type="dxa"/>
            </w:tcMar>
          </w:tcPr>
          <w:p w14:paraId="13448435"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SNV</w:t>
            </w:r>
          </w:p>
        </w:tc>
        <w:tc>
          <w:tcPr>
            <w:tcW w:w="2152" w:type="dxa"/>
            <w:tcBorders>
              <w:bottom w:val="single" w:sz="8" w:space="0" w:color="000000"/>
              <w:right w:val="single" w:sz="8" w:space="0" w:color="000000"/>
            </w:tcBorders>
            <w:tcMar>
              <w:top w:w="100" w:type="dxa"/>
              <w:left w:w="100" w:type="dxa"/>
              <w:bottom w:w="100" w:type="dxa"/>
              <w:right w:w="100" w:type="dxa"/>
            </w:tcMar>
          </w:tcPr>
          <w:p w14:paraId="46909EF3" w14:textId="77777777" w:rsidR="007C0779" w:rsidRPr="00CB7AF6" w:rsidRDefault="00343F81" w:rsidP="005318AB">
            <w:pPr>
              <w:ind w:left="100"/>
              <w:jc w:val="center"/>
              <w:rPr>
                <w:rFonts w:ascii="Arial" w:eastAsia="Arial" w:hAnsi="Arial" w:cs="Arial"/>
                <w:color w:val="000000" w:themeColor="text1"/>
              </w:rPr>
            </w:pPr>
            <w:r w:rsidRPr="00CB7AF6">
              <w:rPr>
                <w:rFonts w:ascii="Arial" w:eastAsia="Arial" w:hAnsi="Arial" w:cs="Arial"/>
                <w:color w:val="000000" w:themeColor="text1"/>
              </w:rPr>
              <w:t>5.6</w:t>
            </w:r>
          </w:p>
        </w:tc>
      </w:tr>
    </w:tbl>
    <w:p w14:paraId="5977DB9F" w14:textId="77777777" w:rsidR="007C0779" w:rsidRPr="00CB7AF6" w:rsidRDefault="00343F81" w:rsidP="00885B85">
      <w:pPr>
        <w:spacing w:line="480" w:lineRule="auto"/>
        <w:jc w:val="both"/>
        <w:rPr>
          <w:rFonts w:ascii="Arial" w:eastAsia="Arial" w:hAnsi="Arial" w:cs="Arial"/>
          <w:color w:val="000000" w:themeColor="text1"/>
          <w:sz w:val="22"/>
        </w:rPr>
      </w:pPr>
      <w:r w:rsidRPr="00CB7AF6">
        <w:rPr>
          <w:rFonts w:ascii="Arial" w:hAnsi="Arial" w:cs="Arial"/>
          <w:color w:val="000000" w:themeColor="text1"/>
        </w:rPr>
        <w:br w:type="page"/>
      </w:r>
    </w:p>
    <w:p w14:paraId="66315015" w14:textId="0E242470" w:rsidR="007C0779" w:rsidRPr="00CB7AF6" w:rsidRDefault="00303111" w:rsidP="00885B85">
      <w:pPr>
        <w:spacing w:line="480" w:lineRule="auto"/>
        <w:jc w:val="both"/>
        <w:rPr>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r w:rsidR="00343F81" w:rsidRPr="00CB7AF6">
        <w:rPr>
          <w:rFonts w:ascii="Arial" w:eastAsia="Arial" w:hAnsi="Arial" w:cs="Arial"/>
          <w:b/>
          <w:color w:val="000000" w:themeColor="text1"/>
          <w:sz w:val="22"/>
        </w:rPr>
        <w:t>5</w:t>
      </w:r>
      <w:r w:rsidR="009D753E"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ddPCR verification of cell-line titrations</w:t>
      </w:r>
      <w:r w:rsidR="00521145" w:rsidRPr="00CB7AF6">
        <w:rPr>
          <w:rFonts w:ascii="Arial" w:eastAsia="Arial" w:hAnsi="Arial" w:cs="Arial"/>
          <w:b/>
          <w:color w:val="000000" w:themeColor="text1"/>
          <w:sz w:val="22"/>
        </w:rPr>
        <w:t>.</w:t>
      </w:r>
    </w:p>
    <w:tbl>
      <w:tblPr>
        <w:tblW w:w="93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935"/>
        <w:gridCol w:w="1848"/>
        <w:gridCol w:w="1849"/>
        <w:gridCol w:w="1849"/>
        <w:gridCol w:w="1849"/>
      </w:tblGrid>
      <w:tr w:rsidR="00CB7AF6" w:rsidRPr="00CB7AF6" w14:paraId="69837A5C" w14:textId="77777777" w:rsidTr="004D4D18">
        <w:trPr>
          <w:trHeight w:val="480"/>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A0FFF" w14:textId="77777777" w:rsidR="007C0779" w:rsidRPr="00CB7AF6" w:rsidRDefault="00343F81" w:rsidP="005318AB">
            <w:pPr>
              <w:ind w:left="101"/>
              <w:jc w:val="both"/>
              <w:rPr>
                <w:rFonts w:ascii="Arial" w:eastAsia="Arial" w:hAnsi="Arial" w:cs="Arial"/>
                <w:b/>
                <w:color w:val="000000" w:themeColor="text1"/>
              </w:rPr>
            </w:pPr>
            <w:r w:rsidRPr="00CB7AF6">
              <w:rPr>
                <w:rFonts w:ascii="Arial" w:eastAsia="Arial" w:hAnsi="Arial" w:cs="Arial"/>
                <w:b/>
                <w:color w:val="000000" w:themeColor="text1"/>
              </w:rPr>
              <w:t xml:space="preserve"> </w:t>
            </w:r>
          </w:p>
        </w:tc>
        <w:tc>
          <w:tcPr>
            <w:tcW w:w="3697" w:type="dxa"/>
            <w:gridSpan w:val="2"/>
            <w:tcBorders>
              <w:top w:val="single" w:sz="8" w:space="0" w:color="000000"/>
              <w:bottom w:val="single" w:sz="8" w:space="0" w:color="000000"/>
              <w:right w:val="single" w:sz="8" w:space="0" w:color="000000"/>
            </w:tcBorders>
            <w:tcMar>
              <w:top w:w="100" w:type="dxa"/>
              <w:left w:w="100" w:type="dxa"/>
              <w:bottom w:w="100" w:type="dxa"/>
              <w:right w:w="100" w:type="dxa"/>
            </w:tcMar>
          </w:tcPr>
          <w:p w14:paraId="24A45F5D"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i/>
                <w:color w:val="000000" w:themeColor="text1"/>
              </w:rPr>
              <w:t>KRAS</w:t>
            </w:r>
            <w:r w:rsidRPr="00CB7AF6">
              <w:rPr>
                <w:rFonts w:ascii="Arial" w:eastAsia="Arial" w:hAnsi="Arial" w:cs="Arial"/>
                <w:b/>
                <w:color w:val="000000" w:themeColor="text1"/>
              </w:rPr>
              <w:t xml:space="preserve"> G12D</w:t>
            </w:r>
          </w:p>
        </w:tc>
        <w:tc>
          <w:tcPr>
            <w:tcW w:w="3698" w:type="dxa"/>
            <w:gridSpan w:val="2"/>
            <w:tcBorders>
              <w:top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EB2F54"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i/>
                <w:color w:val="000000" w:themeColor="text1"/>
              </w:rPr>
              <w:t>PIK3CA</w:t>
            </w:r>
            <w:r w:rsidRPr="00CB7AF6">
              <w:rPr>
                <w:rFonts w:ascii="Arial" w:eastAsia="Arial" w:hAnsi="Arial" w:cs="Arial"/>
                <w:b/>
                <w:color w:val="000000" w:themeColor="text1"/>
              </w:rPr>
              <w:t xml:space="preserve"> H1047R</w:t>
            </w:r>
          </w:p>
        </w:tc>
      </w:tr>
      <w:tr w:rsidR="00CB7AF6" w:rsidRPr="00CB7AF6" w14:paraId="683E09CC" w14:textId="77777777" w:rsidTr="004D4D18">
        <w:trPr>
          <w:trHeight w:val="48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FA1B3F" w14:textId="77777777" w:rsidR="007C0779" w:rsidRPr="00CB7AF6" w:rsidRDefault="00343F81" w:rsidP="005318AB">
            <w:pPr>
              <w:ind w:left="101"/>
              <w:rPr>
                <w:rFonts w:ascii="Arial" w:eastAsia="Arial" w:hAnsi="Arial" w:cs="Arial"/>
                <w:b/>
                <w:color w:val="000000" w:themeColor="text1"/>
              </w:rPr>
            </w:pPr>
            <w:r w:rsidRPr="00CB7AF6">
              <w:rPr>
                <w:rFonts w:ascii="Arial" w:eastAsia="Arial" w:hAnsi="Arial" w:cs="Arial"/>
                <w:b/>
                <w:color w:val="000000" w:themeColor="text1"/>
              </w:rPr>
              <w:t>Dilution</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5CF43B71"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Expected VAF (%)</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20994C1F"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Measured VAF (%)</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340A1495"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Expected VAF (%)</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01C4715F"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Measured VAF (%)</w:t>
            </w:r>
          </w:p>
        </w:tc>
      </w:tr>
      <w:tr w:rsidR="00CB7AF6" w:rsidRPr="00CB7AF6" w14:paraId="6C9DEDA5" w14:textId="77777777" w:rsidTr="004D4D18">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0AD179" w14:textId="77777777" w:rsidR="007C0779" w:rsidRPr="00CB7AF6" w:rsidRDefault="00343F81" w:rsidP="005318AB">
            <w:pPr>
              <w:ind w:left="101"/>
              <w:rPr>
                <w:rFonts w:ascii="Arial" w:eastAsia="Arial" w:hAnsi="Arial" w:cs="Arial"/>
                <w:color w:val="000000" w:themeColor="text1"/>
              </w:rPr>
            </w:pPr>
            <w:r w:rsidRPr="00CB7AF6">
              <w:rPr>
                <w:rFonts w:ascii="Arial" w:eastAsia="Arial" w:hAnsi="Arial" w:cs="Arial"/>
                <w:color w:val="000000" w:themeColor="text1"/>
              </w:rPr>
              <w:t>20% HD753 / 80%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4D12CAD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1.12</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64FBDF82"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1.13</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2DBA7CC8"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3.34%</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6651D67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3.24</w:t>
            </w:r>
          </w:p>
        </w:tc>
      </w:tr>
      <w:tr w:rsidR="00CB7AF6" w:rsidRPr="00CB7AF6" w14:paraId="04F6033A" w14:textId="77777777" w:rsidTr="004D4D18">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B2BF4B" w14:textId="77777777" w:rsidR="007C0779" w:rsidRPr="00CB7AF6" w:rsidRDefault="00343F81" w:rsidP="005318AB">
            <w:pPr>
              <w:ind w:left="101"/>
              <w:rPr>
                <w:rFonts w:ascii="Arial" w:eastAsia="Arial" w:hAnsi="Arial" w:cs="Arial"/>
                <w:color w:val="000000" w:themeColor="text1"/>
              </w:rPr>
            </w:pPr>
            <w:r w:rsidRPr="00CB7AF6">
              <w:rPr>
                <w:rFonts w:ascii="Arial" w:eastAsia="Arial" w:hAnsi="Arial" w:cs="Arial"/>
                <w:color w:val="000000" w:themeColor="text1"/>
              </w:rPr>
              <w:t>10% HD753 / 90%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41614689"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0.56</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4BDBC8A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0.61</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49AD2860"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1.67%</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12F2BAD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1.54</w:t>
            </w:r>
          </w:p>
        </w:tc>
      </w:tr>
      <w:tr w:rsidR="00CB7AF6" w:rsidRPr="00CB7AF6" w14:paraId="48FF5F4F" w14:textId="77777777" w:rsidTr="004D4D18">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E681FD" w14:textId="77777777" w:rsidR="007C0779" w:rsidRPr="00CB7AF6" w:rsidRDefault="00343F81" w:rsidP="005318AB">
            <w:pPr>
              <w:ind w:left="101"/>
              <w:rPr>
                <w:rFonts w:ascii="Arial" w:eastAsia="Arial" w:hAnsi="Arial" w:cs="Arial"/>
                <w:color w:val="000000" w:themeColor="text1"/>
              </w:rPr>
            </w:pPr>
            <w:r w:rsidRPr="00CB7AF6">
              <w:rPr>
                <w:rFonts w:ascii="Arial" w:eastAsia="Arial" w:hAnsi="Arial" w:cs="Arial"/>
                <w:color w:val="000000" w:themeColor="text1"/>
              </w:rPr>
              <w:t>5% HD753 / 95%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6215B068"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0.28</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751D7C6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0.30</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0739F6C7"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0.84%</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55BCD9E1"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0.84</w:t>
            </w:r>
          </w:p>
        </w:tc>
      </w:tr>
      <w:tr w:rsidR="00CB7AF6" w:rsidRPr="00CB7AF6" w14:paraId="68237DCA" w14:textId="77777777" w:rsidTr="004D4D18">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F839FC" w14:textId="77777777" w:rsidR="007C0779" w:rsidRPr="00CB7AF6" w:rsidRDefault="00343F81" w:rsidP="005318AB">
            <w:pPr>
              <w:ind w:left="101"/>
              <w:rPr>
                <w:rFonts w:ascii="Arial" w:eastAsia="Arial" w:hAnsi="Arial" w:cs="Arial"/>
                <w:color w:val="000000" w:themeColor="text1"/>
              </w:rPr>
            </w:pPr>
            <w:r w:rsidRPr="00CB7AF6">
              <w:rPr>
                <w:rFonts w:ascii="Arial" w:eastAsia="Arial" w:hAnsi="Arial" w:cs="Arial"/>
                <w:color w:val="000000" w:themeColor="text1"/>
              </w:rPr>
              <w:t>2% HD753 / 98%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58D53BAE"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0.11</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075F78D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0.15</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74AAFEBB"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0.33%</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5EFB4218"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0.44</w:t>
            </w:r>
          </w:p>
        </w:tc>
      </w:tr>
      <w:tr w:rsidR="00CB7AF6" w:rsidRPr="00CB7AF6" w14:paraId="0E6C75BD" w14:textId="77777777" w:rsidTr="004D4D18">
        <w:trPr>
          <w:trHeight w:val="740"/>
        </w:trPr>
        <w:tc>
          <w:tcPr>
            <w:tcW w:w="1935" w:type="dxa"/>
            <w:tcBorders>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D9DE1" w14:textId="77777777" w:rsidR="007C0779" w:rsidRPr="00CB7AF6" w:rsidRDefault="00343F81" w:rsidP="005318AB">
            <w:pPr>
              <w:ind w:left="101"/>
              <w:rPr>
                <w:rFonts w:ascii="Arial" w:eastAsia="Arial" w:hAnsi="Arial" w:cs="Arial"/>
                <w:color w:val="000000" w:themeColor="text1"/>
              </w:rPr>
            </w:pPr>
            <w:r w:rsidRPr="00CB7AF6">
              <w:rPr>
                <w:rFonts w:ascii="Arial" w:eastAsia="Arial" w:hAnsi="Arial" w:cs="Arial"/>
                <w:color w:val="000000" w:themeColor="text1"/>
              </w:rPr>
              <w:t>0% HD753 / 100% NA12878</w:t>
            </w:r>
          </w:p>
        </w:tc>
        <w:tc>
          <w:tcPr>
            <w:tcW w:w="1848" w:type="dxa"/>
            <w:tcBorders>
              <w:bottom w:val="single" w:sz="8" w:space="0" w:color="000000"/>
              <w:right w:val="single" w:sz="8" w:space="0" w:color="000000"/>
            </w:tcBorders>
            <w:shd w:val="clear" w:color="auto" w:fill="auto"/>
            <w:tcMar>
              <w:top w:w="100" w:type="dxa"/>
              <w:left w:w="100" w:type="dxa"/>
              <w:bottom w:w="100" w:type="dxa"/>
              <w:right w:w="100" w:type="dxa"/>
            </w:tcMar>
          </w:tcPr>
          <w:p w14:paraId="1DBE7F02"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0.00</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301B2108"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0.01</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1BCEF751"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0.00%</w:t>
            </w:r>
          </w:p>
        </w:tc>
        <w:tc>
          <w:tcPr>
            <w:tcW w:w="1849" w:type="dxa"/>
            <w:tcBorders>
              <w:bottom w:val="single" w:sz="8" w:space="0" w:color="000000"/>
              <w:right w:val="single" w:sz="8" w:space="0" w:color="000000"/>
            </w:tcBorders>
            <w:shd w:val="clear" w:color="auto" w:fill="auto"/>
            <w:tcMar>
              <w:top w:w="100" w:type="dxa"/>
              <w:left w:w="100" w:type="dxa"/>
              <w:bottom w:w="100" w:type="dxa"/>
              <w:right w:w="100" w:type="dxa"/>
            </w:tcMar>
          </w:tcPr>
          <w:p w14:paraId="6DF295DF"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0.01</w:t>
            </w:r>
          </w:p>
        </w:tc>
      </w:tr>
    </w:tbl>
    <w:p w14:paraId="71ED9286" w14:textId="77777777" w:rsidR="007C0779" w:rsidRPr="00CB7AF6" w:rsidRDefault="00343F81" w:rsidP="00885B85">
      <w:pPr>
        <w:spacing w:line="480" w:lineRule="auto"/>
        <w:jc w:val="both"/>
        <w:rPr>
          <w:rFonts w:ascii="Arial" w:eastAsia="Arial" w:hAnsi="Arial" w:cs="Arial"/>
          <w:color w:val="000000" w:themeColor="text1"/>
          <w:sz w:val="22"/>
        </w:rPr>
      </w:pPr>
      <w:r w:rsidRPr="00CB7AF6">
        <w:rPr>
          <w:rFonts w:ascii="Arial" w:hAnsi="Arial" w:cs="Arial"/>
          <w:color w:val="000000" w:themeColor="text1"/>
        </w:rPr>
        <w:br w:type="page"/>
      </w:r>
    </w:p>
    <w:p w14:paraId="421B07BB" w14:textId="7A7E88EB" w:rsidR="007C0779" w:rsidRPr="00CB7AF6" w:rsidRDefault="00303111" w:rsidP="00885B85">
      <w:pPr>
        <w:spacing w:line="480" w:lineRule="auto"/>
        <w:jc w:val="both"/>
        <w:rPr>
          <w:rFonts w:ascii="Arial" w:eastAsia="Arial" w:hAnsi="Arial" w:cs="Arial"/>
          <w:color w:val="000000" w:themeColor="text1"/>
          <w:sz w:val="22"/>
        </w:rPr>
      </w:pPr>
      <w:r>
        <w:rPr>
          <w:rFonts w:ascii="Arial" w:eastAsia="Arial" w:hAnsi="Arial" w:cs="Arial"/>
          <w:b/>
          <w:color w:val="000000" w:themeColor="text1"/>
          <w:sz w:val="22"/>
        </w:rPr>
        <w:lastRenderedPageBreak/>
        <w:t xml:space="preserve">Supplementary Table </w:t>
      </w:r>
      <w:r w:rsidR="00343F81" w:rsidRPr="00CB7AF6">
        <w:rPr>
          <w:rFonts w:ascii="Arial" w:eastAsia="Arial" w:hAnsi="Arial" w:cs="Arial"/>
          <w:b/>
          <w:color w:val="000000" w:themeColor="text1"/>
          <w:sz w:val="22"/>
        </w:rPr>
        <w:t>6</w:t>
      </w:r>
      <w:r w:rsidR="009D753E" w:rsidRPr="00CB7AF6">
        <w:rPr>
          <w:rFonts w:ascii="Arial" w:eastAsia="Arial" w:hAnsi="Arial" w:cs="Arial"/>
          <w:b/>
          <w:color w:val="000000" w:themeColor="text1"/>
          <w:sz w:val="22"/>
        </w:rPr>
        <w:t>.</w:t>
      </w:r>
      <w:r w:rsidR="00343F81" w:rsidRPr="00CB7AF6">
        <w:rPr>
          <w:rFonts w:ascii="Arial" w:eastAsia="Arial" w:hAnsi="Arial" w:cs="Arial"/>
          <w:b/>
          <w:color w:val="000000" w:themeColor="text1"/>
          <w:sz w:val="22"/>
        </w:rPr>
        <w:t xml:space="preserve"> Assay reproducibility in patient samples</w:t>
      </w:r>
      <w:r w:rsidR="00521145" w:rsidRPr="00CB7AF6">
        <w:rPr>
          <w:rFonts w:ascii="Arial" w:eastAsia="Arial" w:hAnsi="Arial" w:cs="Arial"/>
          <w:b/>
          <w:color w:val="000000" w:themeColor="text1"/>
          <w:sz w:val="22"/>
        </w:rPr>
        <w:t>.</w:t>
      </w:r>
    </w:p>
    <w:tbl>
      <w:tblPr>
        <w:tblW w:w="934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60"/>
        <w:gridCol w:w="1860"/>
        <w:gridCol w:w="1875"/>
        <w:gridCol w:w="1860"/>
        <w:gridCol w:w="1890"/>
      </w:tblGrid>
      <w:tr w:rsidR="00CB7AF6" w:rsidRPr="00CB7AF6" w14:paraId="4DBB4267" w14:textId="77777777" w:rsidTr="004D4D18">
        <w:trPr>
          <w:trHeight w:val="740"/>
        </w:trPr>
        <w:tc>
          <w:tcPr>
            <w:tcW w:w="18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45DE3"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Patient ID</w:t>
            </w:r>
          </w:p>
        </w:tc>
        <w:tc>
          <w:tcPr>
            <w:tcW w:w="18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C9295D9"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Cancer type</w:t>
            </w:r>
          </w:p>
        </w:tc>
        <w:tc>
          <w:tcPr>
            <w:tcW w:w="187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8B6B24"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Number of tumor variants</w:t>
            </w:r>
            <w:r w:rsidRPr="00CB7AF6">
              <w:rPr>
                <w:rFonts w:ascii="Arial" w:eastAsia="Arial" w:hAnsi="Arial" w:cs="Arial"/>
                <w:b/>
                <w:color w:val="000000" w:themeColor="text1"/>
                <w:vertAlign w:val="superscript"/>
              </w:rPr>
              <w:t>†</w:t>
            </w:r>
          </w:p>
        </w:tc>
        <w:tc>
          <w:tcPr>
            <w:tcW w:w="186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59A1E98"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cfDNA yield (ng)</w:t>
            </w:r>
          </w:p>
        </w:tc>
        <w:tc>
          <w:tcPr>
            <w:tcW w:w="189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049470E2" w14:textId="77777777" w:rsidR="007C0779" w:rsidRPr="00CB7AF6" w:rsidRDefault="00343F81" w:rsidP="005318AB">
            <w:pPr>
              <w:ind w:left="101"/>
              <w:jc w:val="center"/>
              <w:rPr>
                <w:rFonts w:ascii="Arial" w:eastAsia="Arial" w:hAnsi="Arial" w:cs="Arial"/>
                <w:b/>
                <w:color w:val="000000" w:themeColor="text1"/>
              </w:rPr>
            </w:pPr>
            <w:r w:rsidRPr="00CB7AF6">
              <w:rPr>
                <w:rFonts w:ascii="Arial" w:eastAsia="Arial" w:hAnsi="Arial" w:cs="Arial"/>
                <w:b/>
                <w:color w:val="000000" w:themeColor="text1"/>
              </w:rPr>
              <w:t>ddPCR of cfDNA</w:t>
            </w:r>
            <w:r w:rsidRPr="00CB7AF6">
              <w:rPr>
                <w:rFonts w:ascii="Arial" w:eastAsia="Arial" w:hAnsi="Arial" w:cs="Arial"/>
                <w:b/>
                <w:color w:val="000000" w:themeColor="text1"/>
                <w:vertAlign w:val="superscript"/>
              </w:rPr>
              <w:t>††</w:t>
            </w:r>
          </w:p>
        </w:tc>
      </w:tr>
      <w:tr w:rsidR="00CB7AF6" w:rsidRPr="00CB7AF6" w14:paraId="342CF166" w14:textId="77777777" w:rsidTr="004D4D18">
        <w:trPr>
          <w:trHeight w:val="74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EF3B0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MSK-VB-0050</w:t>
            </w:r>
          </w:p>
        </w:tc>
        <w:tc>
          <w:tcPr>
            <w:tcW w:w="1860" w:type="dxa"/>
            <w:tcBorders>
              <w:bottom w:val="single" w:sz="8" w:space="0" w:color="000000"/>
              <w:right w:val="single" w:sz="8" w:space="0" w:color="000000"/>
            </w:tcBorders>
            <w:tcMar>
              <w:top w:w="100" w:type="dxa"/>
              <w:left w:w="100" w:type="dxa"/>
              <w:bottom w:w="100" w:type="dxa"/>
              <w:right w:w="100" w:type="dxa"/>
            </w:tcMar>
          </w:tcPr>
          <w:p w14:paraId="2BB7DAE0"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Breast</w:t>
            </w:r>
          </w:p>
        </w:tc>
        <w:tc>
          <w:tcPr>
            <w:tcW w:w="1875" w:type="dxa"/>
            <w:tcBorders>
              <w:bottom w:val="single" w:sz="8" w:space="0" w:color="000000"/>
              <w:right w:val="single" w:sz="8" w:space="0" w:color="000000"/>
            </w:tcBorders>
            <w:tcMar>
              <w:top w:w="100" w:type="dxa"/>
              <w:left w:w="100" w:type="dxa"/>
              <w:bottom w:w="100" w:type="dxa"/>
              <w:right w:w="100" w:type="dxa"/>
            </w:tcMar>
          </w:tcPr>
          <w:p w14:paraId="475495B9"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22</w:t>
            </w:r>
          </w:p>
        </w:tc>
        <w:tc>
          <w:tcPr>
            <w:tcW w:w="1860" w:type="dxa"/>
            <w:tcBorders>
              <w:bottom w:val="single" w:sz="8" w:space="0" w:color="000000"/>
              <w:right w:val="single" w:sz="8" w:space="0" w:color="000000"/>
            </w:tcBorders>
            <w:tcMar>
              <w:top w:w="100" w:type="dxa"/>
              <w:left w:w="100" w:type="dxa"/>
              <w:bottom w:w="100" w:type="dxa"/>
              <w:right w:w="100" w:type="dxa"/>
            </w:tcMar>
          </w:tcPr>
          <w:p w14:paraId="1300A597"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11420</w:t>
            </w:r>
          </w:p>
        </w:tc>
        <w:tc>
          <w:tcPr>
            <w:tcW w:w="1890" w:type="dxa"/>
            <w:tcBorders>
              <w:bottom w:val="single" w:sz="8" w:space="0" w:color="000000"/>
              <w:right w:val="single" w:sz="8" w:space="0" w:color="000000"/>
            </w:tcBorders>
            <w:tcMar>
              <w:top w:w="100" w:type="dxa"/>
              <w:left w:w="100" w:type="dxa"/>
              <w:bottom w:w="100" w:type="dxa"/>
              <w:right w:w="100" w:type="dxa"/>
            </w:tcMar>
          </w:tcPr>
          <w:p w14:paraId="1ADD3AFE"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i/>
                <w:color w:val="000000" w:themeColor="text1"/>
              </w:rPr>
              <w:t>PIK3CA</w:t>
            </w:r>
            <w:r w:rsidRPr="00CB7AF6">
              <w:rPr>
                <w:rFonts w:ascii="Arial" w:eastAsia="Arial" w:hAnsi="Arial" w:cs="Arial"/>
                <w:color w:val="000000" w:themeColor="text1"/>
              </w:rPr>
              <w:t xml:space="preserve"> H1047R</w:t>
            </w:r>
          </w:p>
        </w:tc>
      </w:tr>
      <w:tr w:rsidR="00CB7AF6" w:rsidRPr="00CB7AF6" w14:paraId="2788E0FE" w14:textId="77777777" w:rsidTr="004D4D18">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B35A8B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MSK-VB-0041</w:t>
            </w:r>
          </w:p>
        </w:tc>
        <w:tc>
          <w:tcPr>
            <w:tcW w:w="1860" w:type="dxa"/>
            <w:tcBorders>
              <w:bottom w:val="single" w:sz="8" w:space="0" w:color="000000"/>
              <w:right w:val="single" w:sz="8" w:space="0" w:color="000000"/>
            </w:tcBorders>
            <w:tcMar>
              <w:top w:w="100" w:type="dxa"/>
              <w:left w:w="100" w:type="dxa"/>
              <w:bottom w:w="100" w:type="dxa"/>
              <w:right w:w="100" w:type="dxa"/>
            </w:tcMar>
          </w:tcPr>
          <w:p w14:paraId="1495C248"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Breast</w:t>
            </w:r>
          </w:p>
        </w:tc>
        <w:tc>
          <w:tcPr>
            <w:tcW w:w="1875" w:type="dxa"/>
            <w:tcBorders>
              <w:bottom w:val="single" w:sz="8" w:space="0" w:color="000000"/>
              <w:right w:val="single" w:sz="8" w:space="0" w:color="000000"/>
            </w:tcBorders>
            <w:tcMar>
              <w:top w:w="100" w:type="dxa"/>
              <w:left w:w="100" w:type="dxa"/>
              <w:bottom w:w="100" w:type="dxa"/>
              <w:right w:w="100" w:type="dxa"/>
            </w:tcMar>
          </w:tcPr>
          <w:p w14:paraId="504B032C"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8</w:t>
            </w:r>
          </w:p>
        </w:tc>
        <w:tc>
          <w:tcPr>
            <w:tcW w:w="1860" w:type="dxa"/>
            <w:tcBorders>
              <w:bottom w:val="single" w:sz="8" w:space="0" w:color="000000"/>
              <w:right w:val="single" w:sz="8" w:space="0" w:color="000000"/>
            </w:tcBorders>
            <w:tcMar>
              <w:top w:w="100" w:type="dxa"/>
              <w:left w:w="100" w:type="dxa"/>
              <w:bottom w:w="100" w:type="dxa"/>
              <w:right w:w="100" w:type="dxa"/>
            </w:tcMar>
          </w:tcPr>
          <w:p w14:paraId="68C57F9B"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6880</w:t>
            </w:r>
          </w:p>
        </w:tc>
        <w:tc>
          <w:tcPr>
            <w:tcW w:w="1890" w:type="dxa"/>
            <w:tcBorders>
              <w:bottom w:val="single" w:sz="8" w:space="0" w:color="000000"/>
              <w:right w:val="single" w:sz="8" w:space="0" w:color="000000"/>
            </w:tcBorders>
            <w:tcMar>
              <w:top w:w="100" w:type="dxa"/>
              <w:left w:w="100" w:type="dxa"/>
              <w:bottom w:w="100" w:type="dxa"/>
              <w:right w:w="100" w:type="dxa"/>
            </w:tcMar>
          </w:tcPr>
          <w:p w14:paraId="7BBD483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None</w:t>
            </w:r>
          </w:p>
        </w:tc>
      </w:tr>
      <w:tr w:rsidR="00CB7AF6" w:rsidRPr="00CB7AF6" w14:paraId="783CF5CD" w14:textId="77777777" w:rsidTr="004D4D18">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2C36EE"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MSK-VL-0028</w:t>
            </w:r>
          </w:p>
        </w:tc>
        <w:tc>
          <w:tcPr>
            <w:tcW w:w="1860" w:type="dxa"/>
            <w:tcBorders>
              <w:bottom w:val="single" w:sz="8" w:space="0" w:color="000000"/>
              <w:right w:val="single" w:sz="8" w:space="0" w:color="000000"/>
            </w:tcBorders>
            <w:tcMar>
              <w:top w:w="100" w:type="dxa"/>
              <w:left w:w="100" w:type="dxa"/>
              <w:bottom w:w="100" w:type="dxa"/>
              <w:right w:w="100" w:type="dxa"/>
            </w:tcMar>
          </w:tcPr>
          <w:p w14:paraId="40442D51"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Lung</w:t>
            </w:r>
          </w:p>
        </w:tc>
        <w:tc>
          <w:tcPr>
            <w:tcW w:w="1875" w:type="dxa"/>
            <w:tcBorders>
              <w:bottom w:val="single" w:sz="8" w:space="0" w:color="000000"/>
              <w:right w:val="single" w:sz="8" w:space="0" w:color="000000"/>
            </w:tcBorders>
            <w:tcMar>
              <w:top w:w="100" w:type="dxa"/>
              <w:left w:w="100" w:type="dxa"/>
              <w:bottom w:w="100" w:type="dxa"/>
              <w:right w:w="100" w:type="dxa"/>
            </w:tcMar>
          </w:tcPr>
          <w:p w14:paraId="128B42A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4</w:t>
            </w:r>
          </w:p>
        </w:tc>
        <w:tc>
          <w:tcPr>
            <w:tcW w:w="1860" w:type="dxa"/>
            <w:tcBorders>
              <w:bottom w:val="single" w:sz="8" w:space="0" w:color="000000"/>
              <w:right w:val="single" w:sz="8" w:space="0" w:color="000000"/>
            </w:tcBorders>
            <w:tcMar>
              <w:top w:w="100" w:type="dxa"/>
              <w:left w:w="100" w:type="dxa"/>
              <w:bottom w:w="100" w:type="dxa"/>
              <w:right w:w="100" w:type="dxa"/>
            </w:tcMar>
          </w:tcPr>
          <w:p w14:paraId="0388224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1201</w:t>
            </w:r>
          </w:p>
        </w:tc>
        <w:tc>
          <w:tcPr>
            <w:tcW w:w="1890" w:type="dxa"/>
            <w:tcBorders>
              <w:bottom w:val="single" w:sz="8" w:space="0" w:color="000000"/>
              <w:right w:val="single" w:sz="8" w:space="0" w:color="000000"/>
            </w:tcBorders>
            <w:tcMar>
              <w:top w:w="100" w:type="dxa"/>
              <w:left w:w="100" w:type="dxa"/>
              <w:bottom w:w="100" w:type="dxa"/>
              <w:right w:w="100" w:type="dxa"/>
            </w:tcMar>
          </w:tcPr>
          <w:p w14:paraId="18971CE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i/>
                <w:color w:val="000000" w:themeColor="text1"/>
              </w:rPr>
              <w:t>EGFR</w:t>
            </w:r>
            <w:r w:rsidRPr="00CB7AF6">
              <w:rPr>
                <w:rFonts w:ascii="Arial" w:eastAsia="Arial" w:hAnsi="Arial" w:cs="Arial"/>
                <w:color w:val="000000" w:themeColor="text1"/>
              </w:rPr>
              <w:t xml:space="preserve"> L861Q</w:t>
            </w:r>
          </w:p>
        </w:tc>
      </w:tr>
      <w:tr w:rsidR="00CB7AF6" w:rsidRPr="00CB7AF6" w14:paraId="56F966B1" w14:textId="77777777" w:rsidTr="004D4D18">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AEAD89"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MSK-VL-0042</w:t>
            </w:r>
          </w:p>
        </w:tc>
        <w:tc>
          <w:tcPr>
            <w:tcW w:w="1860" w:type="dxa"/>
            <w:tcBorders>
              <w:bottom w:val="single" w:sz="8" w:space="0" w:color="000000"/>
              <w:right w:val="single" w:sz="8" w:space="0" w:color="000000"/>
            </w:tcBorders>
            <w:tcMar>
              <w:top w:w="100" w:type="dxa"/>
              <w:left w:w="100" w:type="dxa"/>
              <w:bottom w:w="100" w:type="dxa"/>
              <w:right w:w="100" w:type="dxa"/>
            </w:tcMar>
          </w:tcPr>
          <w:p w14:paraId="2944488C"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Lung</w:t>
            </w:r>
          </w:p>
        </w:tc>
        <w:tc>
          <w:tcPr>
            <w:tcW w:w="1875" w:type="dxa"/>
            <w:tcBorders>
              <w:bottom w:val="single" w:sz="8" w:space="0" w:color="000000"/>
              <w:right w:val="single" w:sz="8" w:space="0" w:color="000000"/>
            </w:tcBorders>
            <w:tcMar>
              <w:top w:w="100" w:type="dxa"/>
              <w:left w:w="100" w:type="dxa"/>
              <w:bottom w:w="100" w:type="dxa"/>
              <w:right w:w="100" w:type="dxa"/>
            </w:tcMar>
          </w:tcPr>
          <w:p w14:paraId="3B9FEC4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7</w:t>
            </w:r>
          </w:p>
        </w:tc>
        <w:tc>
          <w:tcPr>
            <w:tcW w:w="1860" w:type="dxa"/>
            <w:tcBorders>
              <w:bottom w:val="single" w:sz="8" w:space="0" w:color="000000"/>
              <w:right w:val="single" w:sz="8" w:space="0" w:color="000000"/>
            </w:tcBorders>
            <w:tcMar>
              <w:top w:w="100" w:type="dxa"/>
              <w:left w:w="100" w:type="dxa"/>
              <w:bottom w:w="100" w:type="dxa"/>
              <w:right w:w="100" w:type="dxa"/>
            </w:tcMar>
          </w:tcPr>
          <w:p w14:paraId="0138AD07"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1199</w:t>
            </w:r>
          </w:p>
        </w:tc>
        <w:tc>
          <w:tcPr>
            <w:tcW w:w="1890" w:type="dxa"/>
            <w:tcBorders>
              <w:bottom w:val="single" w:sz="8" w:space="0" w:color="000000"/>
              <w:right w:val="single" w:sz="8" w:space="0" w:color="000000"/>
            </w:tcBorders>
            <w:tcMar>
              <w:top w:w="100" w:type="dxa"/>
              <w:left w:w="100" w:type="dxa"/>
              <w:bottom w:w="100" w:type="dxa"/>
              <w:right w:w="100" w:type="dxa"/>
            </w:tcMar>
          </w:tcPr>
          <w:p w14:paraId="7652865C"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i/>
                <w:color w:val="000000" w:themeColor="text1"/>
              </w:rPr>
              <w:t>KRAS</w:t>
            </w:r>
            <w:r w:rsidRPr="00CB7AF6">
              <w:rPr>
                <w:rFonts w:ascii="Arial" w:eastAsia="Arial" w:hAnsi="Arial" w:cs="Arial"/>
                <w:color w:val="000000" w:themeColor="text1"/>
              </w:rPr>
              <w:t xml:space="preserve"> G12C</w:t>
            </w:r>
          </w:p>
        </w:tc>
      </w:tr>
      <w:tr w:rsidR="00CB7AF6" w:rsidRPr="00CB7AF6" w14:paraId="2F1A9677" w14:textId="77777777" w:rsidTr="004D4D18">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8E56FA4"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MSK-VB-0023</w:t>
            </w:r>
          </w:p>
        </w:tc>
        <w:tc>
          <w:tcPr>
            <w:tcW w:w="1860" w:type="dxa"/>
            <w:tcBorders>
              <w:bottom w:val="single" w:sz="8" w:space="0" w:color="000000"/>
              <w:right w:val="single" w:sz="8" w:space="0" w:color="000000"/>
            </w:tcBorders>
            <w:tcMar>
              <w:top w:w="100" w:type="dxa"/>
              <w:left w:w="100" w:type="dxa"/>
              <w:bottom w:w="100" w:type="dxa"/>
              <w:right w:w="100" w:type="dxa"/>
            </w:tcMar>
          </w:tcPr>
          <w:p w14:paraId="54F8AA2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Breast</w:t>
            </w:r>
          </w:p>
        </w:tc>
        <w:tc>
          <w:tcPr>
            <w:tcW w:w="1875" w:type="dxa"/>
            <w:tcBorders>
              <w:bottom w:val="single" w:sz="8" w:space="0" w:color="000000"/>
              <w:right w:val="single" w:sz="8" w:space="0" w:color="000000"/>
            </w:tcBorders>
            <w:tcMar>
              <w:top w:w="100" w:type="dxa"/>
              <w:left w:w="100" w:type="dxa"/>
              <w:bottom w:w="100" w:type="dxa"/>
              <w:right w:w="100" w:type="dxa"/>
            </w:tcMar>
          </w:tcPr>
          <w:p w14:paraId="62A4E0F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21</w:t>
            </w:r>
          </w:p>
        </w:tc>
        <w:tc>
          <w:tcPr>
            <w:tcW w:w="1860" w:type="dxa"/>
            <w:tcBorders>
              <w:bottom w:val="single" w:sz="8" w:space="0" w:color="000000"/>
              <w:right w:val="single" w:sz="8" w:space="0" w:color="000000"/>
            </w:tcBorders>
            <w:tcMar>
              <w:top w:w="100" w:type="dxa"/>
              <w:left w:w="100" w:type="dxa"/>
              <w:bottom w:w="100" w:type="dxa"/>
              <w:right w:w="100" w:type="dxa"/>
            </w:tcMar>
          </w:tcPr>
          <w:p w14:paraId="6A56C65B"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11840</w:t>
            </w:r>
          </w:p>
        </w:tc>
        <w:tc>
          <w:tcPr>
            <w:tcW w:w="1890" w:type="dxa"/>
            <w:tcBorders>
              <w:bottom w:val="single" w:sz="8" w:space="0" w:color="000000"/>
              <w:right w:val="single" w:sz="8" w:space="0" w:color="000000"/>
            </w:tcBorders>
            <w:tcMar>
              <w:top w:w="100" w:type="dxa"/>
              <w:left w:w="100" w:type="dxa"/>
              <w:bottom w:w="100" w:type="dxa"/>
              <w:right w:w="100" w:type="dxa"/>
            </w:tcMar>
          </w:tcPr>
          <w:p w14:paraId="1E048979"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i/>
                <w:color w:val="000000" w:themeColor="text1"/>
              </w:rPr>
              <w:t>PIK3CA</w:t>
            </w:r>
            <w:r w:rsidRPr="00CB7AF6">
              <w:rPr>
                <w:rFonts w:ascii="Arial" w:eastAsia="Arial" w:hAnsi="Arial" w:cs="Arial"/>
                <w:color w:val="000000" w:themeColor="text1"/>
              </w:rPr>
              <w:t xml:space="preserve"> E542K</w:t>
            </w:r>
          </w:p>
        </w:tc>
      </w:tr>
      <w:tr w:rsidR="00CB7AF6" w:rsidRPr="00CB7AF6" w14:paraId="174584E7" w14:textId="77777777" w:rsidTr="004D4D18">
        <w:trPr>
          <w:trHeight w:val="480"/>
        </w:trPr>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0B0CD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MSK-VL-0038</w:t>
            </w:r>
          </w:p>
        </w:tc>
        <w:tc>
          <w:tcPr>
            <w:tcW w:w="1860" w:type="dxa"/>
            <w:tcBorders>
              <w:bottom w:val="single" w:sz="8" w:space="0" w:color="000000"/>
              <w:right w:val="single" w:sz="8" w:space="0" w:color="000000"/>
            </w:tcBorders>
            <w:tcMar>
              <w:top w:w="100" w:type="dxa"/>
              <w:left w:w="100" w:type="dxa"/>
              <w:bottom w:w="100" w:type="dxa"/>
              <w:right w:w="100" w:type="dxa"/>
            </w:tcMar>
          </w:tcPr>
          <w:p w14:paraId="04F8D4D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Lung</w:t>
            </w:r>
          </w:p>
        </w:tc>
        <w:tc>
          <w:tcPr>
            <w:tcW w:w="1875" w:type="dxa"/>
            <w:tcBorders>
              <w:bottom w:val="single" w:sz="8" w:space="0" w:color="000000"/>
              <w:right w:val="single" w:sz="8" w:space="0" w:color="000000"/>
            </w:tcBorders>
            <w:tcMar>
              <w:top w:w="100" w:type="dxa"/>
              <w:left w:w="100" w:type="dxa"/>
              <w:bottom w:w="100" w:type="dxa"/>
              <w:right w:w="100" w:type="dxa"/>
            </w:tcMar>
          </w:tcPr>
          <w:p w14:paraId="59095D05"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9</w:t>
            </w:r>
          </w:p>
        </w:tc>
        <w:tc>
          <w:tcPr>
            <w:tcW w:w="1860" w:type="dxa"/>
            <w:tcBorders>
              <w:bottom w:val="single" w:sz="8" w:space="0" w:color="000000"/>
              <w:right w:val="single" w:sz="8" w:space="0" w:color="000000"/>
            </w:tcBorders>
            <w:tcMar>
              <w:top w:w="100" w:type="dxa"/>
              <w:left w:w="100" w:type="dxa"/>
              <w:bottom w:w="100" w:type="dxa"/>
              <w:right w:w="100" w:type="dxa"/>
            </w:tcMar>
          </w:tcPr>
          <w:p w14:paraId="574275C3"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color w:val="000000" w:themeColor="text1"/>
              </w:rPr>
              <w:t>231</w:t>
            </w:r>
          </w:p>
        </w:tc>
        <w:tc>
          <w:tcPr>
            <w:tcW w:w="1890" w:type="dxa"/>
            <w:tcBorders>
              <w:bottom w:val="single" w:sz="8" w:space="0" w:color="000000"/>
              <w:right w:val="single" w:sz="8" w:space="0" w:color="000000"/>
            </w:tcBorders>
            <w:tcMar>
              <w:top w:w="100" w:type="dxa"/>
              <w:left w:w="100" w:type="dxa"/>
              <w:bottom w:w="100" w:type="dxa"/>
              <w:right w:w="100" w:type="dxa"/>
            </w:tcMar>
          </w:tcPr>
          <w:p w14:paraId="2BAC97BA" w14:textId="77777777" w:rsidR="007C0779" w:rsidRPr="00CB7AF6" w:rsidRDefault="00343F81" w:rsidP="005318AB">
            <w:pPr>
              <w:ind w:left="101"/>
              <w:jc w:val="center"/>
              <w:rPr>
                <w:rFonts w:ascii="Arial" w:eastAsia="Arial" w:hAnsi="Arial" w:cs="Arial"/>
                <w:color w:val="000000" w:themeColor="text1"/>
              </w:rPr>
            </w:pPr>
            <w:r w:rsidRPr="00CB7AF6">
              <w:rPr>
                <w:rFonts w:ascii="Arial" w:eastAsia="Arial" w:hAnsi="Arial" w:cs="Arial"/>
                <w:i/>
                <w:color w:val="000000" w:themeColor="text1"/>
              </w:rPr>
              <w:t>KRAS</w:t>
            </w:r>
            <w:r w:rsidRPr="00CB7AF6">
              <w:rPr>
                <w:rFonts w:ascii="Arial" w:eastAsia="Arial" w:hAnsi="Arial" w:cs="Arial"/>
                <w:color w:val="000000" w:themeColor="text1"/>
              </w:rPr>
              <w:t xml:space="preserve"> G12A</w:t>
            </w:r>
          </w:p>
        </w:tc>
      </w:tr>
    </w:tbl>
    <w:p w14:paraId="30E04F21" w14:textId="082D6DAF" w:rsidR="001A31A2" w:rsidRPr="00641918" w:rsidRDefault="00343F81" w:rsidP="00641918">
      <w:pPr>
        <w:spacing w:line="480" w:lineRule="auto"/>
        <w:jc w:val="both"/>
        <w:rPr>
          <w:rFonts w:ascii="Arial" w:eastAsia="Arial" w:hAnsi="Arial" w:cs="Arial"/>
          <w:color w:val="000000" w:themeColor="text1"/>
          <w:sz w:val="18"/>
        </w:rPr>
      </w:pPr>
      <w:r w:rsidRPr="00CB7AF6">
        <w:rPr>
          <w:rFonts w:ascii="Arial" w:eastAsia="Arial" w:hAnsi="Arial" w:cs="Arial"/>
          <w:b/>
          <w:color w:val="000000" w:themeColor="text1"/>
          <w:vertAlign w:val="superscript"/>
        </w:rPr>
        <w:t>†</w:t>
      </w:r>
      <w:r w:rsidRPr="00CB7AF6">
        <w:rPr>
          <w:rFonts w:ascii="Arial" w:eastAsia="Arial" w:hAnsi="Arial" w:cs="Arial"/>
          <w:color w:val="000000" w:themeColor="text1"/>
        </w:rPr>
        <w:t xml:space="preserve"> </w:t>
      </w:r>
      <w:r w:rsidRPr="00CB7AF6">
        <w:rPr>
          <w:rFonts w:ascii="Arial" w:eastAsia="Arial" w:hAnsi="Arial" w:cs="Arial"/>
          <w:color w:val="000000" w:themeColor="text1"/>
          <w:sz w:val="18"/>
        </w:rPr>
        <w:t>Number of tumor variants identified by MSK-IMPACT</w:t>
      </w:r>
      <w:r w:rsidR="0068218C">
        <w:rPr>
          <w:rFonts w:ascii="Arial" w:eastAsia="Arial" w:hAnsi="Arial" w:cs="Arial"/>
          <w:color w:val="000000" w:themeColor="text1"/>
          <w:sz w:val="18"/>
        </w:rPr>
        <w:t xml:space="preserve">; </w:t>
      </w:r>
      <w:r w:rsidRPr="00CB7AF6">
        <w:rPr>
          <w:rFonts w:ascii="Arial" w:eastAsia="Arial" w:hAnsi="Arial" w:cs="Arial"/>
          <w:b/>
          <w:color w:val="000000" w:themeColor="text1"/>
          <w:vertAlign w:val="superscript"/>
        </w:rPr>
        <w:t>††</w:t>
      </w:r>
      <w:r w:rsidRPr="00CB7AF6">
        <w:rPr>
          <w:rFonts w:ascii="Arial" w:eastAsia="Arial" w:hAnsi="Arial" w:cs="Arial"/>
          <w:color w:val="000000" w:themeColor="text1"/>
        </w:rPr>
        <w:t xml:space="preserve"> </w:t>
      </w:r>
      <w:r w:rsidRPr="00CB7AF6">
        <w:rPr>
          <w:rFonts w:ascii="Arial" w:eastAsia="Arial" w:hAnsi="Arial" w:cs="Arial"/>
          <w:color w:val="000000" w:themeColor="text1"/>
          <w:sz w:val="18"/>
        </w:rPr>
        <w:t>Selected hotspot variants assayed in cfDNA by ddPCR</w:t>
      </w:r>
      <w:bookmarkStart w:id="985" w:name="_s7ufwcuv5u61" w:colFirst="0" w:colLast="0"/>
      <w:bookmarkStart w:id="986" w:name="_2bn6wsx"/>
      <w:bookmarkStart w:id="987" w:name="_5kjkw62mh0jn" w:colFirst="0" w:colLast="0"/>
      <w:bookmarkStart w:id="988" w:name="_qsh70q"/>
      <w:bookmarkStart w:id="989" w:name="_41mghml"/>
      <w:bookmarkEnd w:id="985"/>
      <w:bookmarkEnd w:id="986"/>
      <w:bookmarkEnd w:id="987"/>
      <w:bookmarkEnd w:id="988"/>
      <w:bookmarkEnd w:id="989"/>
      <w:r w:rsidR="001A31A2" w:rsidRPr="00CB7AF6">
        <w:rPr>
          <w:rFonts w:ascii="Arial" w:hAnsi="Arial" w:cs="Arial"/>
          <w:color w:val="000000" w:themeColor="text1"/>
        </w:rPr>
        <w:br w:type="page"/>
      </w:r>
    </w:p>
    <w:p w14:paraId="357F4D1D" w14:textId="319A92B5" w:rsidR="00885B85" w:rsidRPr="00CB7AF6" w:rsidRDefault="00303111" w:rsidP="00AE24DE">
      <w:pPr>
        <w:spacing w:line="480" w:lineRule="auto"/>
        <w:rPr>
          <w:rFonts w:ascii="Arial" w:eastAsia="Arial" w:hAnsi="Arial" w:cs="Arial"/>
          <w:b/>
          <w:color w:val="000000" w:themeColor="text1"/>
          <w:sz w:val="22"/>
        </w:rPr>
      </w:pPr>
      <w:r>
        <w:rPr>
          <w:rFonts w:ascii="Arial" w:eastAsia="Arial" w:hAnsi="Arial" w:cs="Arial"/>
          <w:b/>
          <w:color w:val="000000" w:themeColor="text1"/>
          <w:sz w:val="22"/>
        </w:rPr>
        <w:lastRenderedPageBreak/>
        <w:t xml:space="preserve">Supplementary Table </w:t>
      </w:r>
      <w:r w:rsidR="00076AA6" w:rsidRPr="00CB7AF6">
        <w:rPr>
          <w:rFonts w:ascii="Arial" w:eastAsia="Arial" w:hAnsi="Arial" w:cs="Arial"/>
          <w:b/>
          <w:color w:val="000000" w:themeColor="text1"/>
          <w:sz w:val="22"/>
        </w:rPr>
        <w:t>7</w:t>
      </w:r>
      <w:r w:rsidR="009D753E" w:rsidRPr="00CB7AF6">
        <w:rPr>
          <w:rFonts w:ascii="Arial" w:eastAsia="Arial" w:hAnsi="Arial" w:cs="Arial"/>
          <w:b/>
          <w:color w:val="000000" w:themeColor="text1"/>
          <w:sz w:val="22"/>
        </w:rPr>
        <w:t xml:space="preserve">. Somatic cfDNA </w:t>
      </w:r>
      <w:r w:rsidR="00521145" w:rsidRPr="00CB7AF6">
        <w:rPr>
          <w:rFonts w:ascii="Arial" w:eastAsia="Arial" w:hAnsi="Arial" w:cs="Arial"/>
          <w:b/>
          <w:color w:val="000000" w:themeColor="text1"/>
          <w:sz w:val="22"/>
        </w:rPr>
        <w:t>mutational data</w:t>
      </w:r>
      <w:r w:rsidR="009D753E" w:rsidRPr="00CB7AF6">
        <w:rPr>
          <w:rFonts w:ascii="Arial" w:eastAsia="Arial" w:hAnsi="Arial" w:cs="Arial"/>
          <w:b/>
          <w:color w:val="000000" w:themeColor="text1"/>
          <w:sz w:val="22"/>
        </w:rPr>
        <w:t xml:space="preserve"> for the prospective cohort. </w:t>
      </w:r>
    </w:p>
    <w:p w14:paraId="085A4AA7" w14:textId="10A819CA" w:rsidR="009D753E" w:rsidRPr="00CB7AF6" w:rsidRDefault="009D753E" w:rsidP="00AE24DE">
      <w:pPr>
        <w:spacing w:line="480" w:lineRule="auto"/>
        <w:rPr>
          <w:rFonts w:ascii="Arial" w:eastAsia="Arial" w:hAnsi="Arial" w:cs="Arial"/>
          <w:color w:val="000000" w:themeColor="text1"/>
          <w:sz w:val="22"/>
        </w:rPr>
      </w:pPr>
      <w:r w:rsidRPr="00CB7AF6">
        <w:rPr>
          <w:rFonts w:ascii="Arial" w:eastAsia="Arial" w:hAnsi="Arial" w:cs="Arial"/>
          <w:color w:val="000000" w:themeColor="text1"/>
          <w:sz w:val="22"/>
        </w:rPr>
        <w:t>Provided as an external file</w:t>
      </w:r>
    </w:p>
    <w:p w14:paraId="1BF21308" w14:textId="77777777" w:rsidR="009D753E" w:rsidRPr="00CB7AF6" w:rsidRDefault="009D753E" w:rsidP="00AE24DE">
      <w:pPr>
        <w:spacing w:line="480" w:lineRule="auto"/>
        <w:rPr>
          <w:rFonts w:ascii="Arial" w:eastAsia="Arial" w:hAnsi="Arial" w:cs="Arial"/>
          <w:color w:val="000000" w:themeColor="text1"/>
          <w:sz w:val="22"/>
        </w:rPr>
      </w:pPr>
    </w:p>
    <w:p w14:paraId="45C6A1F4" w14:textId="648C5DFC" w:rsidR="009D753E" w:rsidRPr="00CB7AF6" w:rsidRDefault="00303111" w:rsidP="00AE24DE">
      <w:pPr>
        <w:spacing w:line="480" w:lineRule="auto"/>
        <w:rPr>
          <w:rFonts w:ascii="Arial" w:eastAsia="Arial" w:hAnsi="Arial" w:cs="Arial"/>
          <w:b/>
          <w:color w:val="000000" w:themeColor="text1"/>
          <w:sz w:val="22"/>
        </w:rPr>
      </w:pPr>
      <w:r>
        <w:rPr>
          <w:rFonts w:ascii="Arial" w:eastAsia="Arial" w:hAnsi="Arial" w:cs="Arial"/>
          <w:b/>
          <w:color w:val="000000" w:themeColor="text1"/>
          <w:sz w:val="22"/>
        </w:rPr>
        <w:t xml:space="preserve">Supplementary Table </w:t>
      </w:r>
      <w:r w:rsidR="00076AA6" w:rsidRPr="00CB7AF6">
        <w:rPr>
          <w:rFonts w:ascii="Arial" w:eastAsia="Arial" w:hAnsi="Arial" w:cs="Arial"/>
          <w:b/>
          <w:color w:val="000000" w:themeColor="text1"/>
          <w:sz w:val="22"/>
        </w:rPr>
        <w:t>8</w:t>
      </w:r>
      <w:r w:rsidR="009D753E" w:rsidRPr="00CB7AF6">
        <w:rPr>
          <w:rFonts w:ascii="Arial" w:eastAsia="Arial" w:hAnsi="Arial" w:cs="Arial"/>
          <w:b/>
          <w:color w:val="000000" w:themeColor="text1"/>
          <w:sz w:val="22"/>
        </w:rPr>
        <w:t xml:space="preserve">. Somatic WBC </w:t>
      </w:r>
      <w:r w:rsidR="00521145" w:rsidRPr="00CB7AF6">
        <w:rPr>
          <w:rFonts w:ascii="Arial" w:eastAsia="Arial" w:hAnsi="Arial" w:cs="Arial"/>
          <w:b/>
          <w:color w:val="000000" w:themeColor="text1"/>
          <w:sz w:val="22"/>
        </w:rPr>
        <w:t xml:space="preserve">mutational data </w:t>
      </w:r>
      <w:r w:rsidR="009D753E" w:rsidRPr="00CB7AF6">
        <w:rPr>
          <w:rFonts w:ascii="Arial" w:eastAsia="Arial" w:hAnsi="Arial" w:cs="Arial"/>
          <w:b/>
          <w:color w:val="000000" w:themeColor="text1"/>
          <w:sz w:val="22"/>
        </w:rPr>
        <w:t xml:space="preserve">for the prospective cohort. </w:t>
      </w:r>
    </w:p>
    <w:p w14:paraId="703FD5F2" w14:textId="77777777" w:rsidR="009D753E" w:rsidRPr="00CB7AF6" w:rsidRDefault="009D753E" w:rsidP="00AE24DE">
      <w:pPr>
        <w:spacing w:line="480" w:lineRule="auto"/>
        <w:rPr>
          <w:rFonts w:ascii="Arial" w:hAnsi="Arial" w:cs="Arial"/>
          <w:color w:val="000000" w:themeColor="text1"/>
        </w:rPr>
      </w:pPr>
      <w:r w:rsidRPr="00CB7AF6">
        <w:rPr>
          <w:rFonts w:ascii="Arial" w:eastAsia="Arial" w:hAnsi="Arial" w:cs="Arial"/>
          <w:color w:val="000000" w:themeColor="text1"/>
          <w:sz w:val="22"/>
        </w:rPr>
        <w:t>Provided as an external file</w:t>
      </w:r>
    </w:p>
    <w:p w14:paraId="628FE810" w14:textId="754F5108" w:rsidR="009D753E" w:rsidRPr="00CB7AF6" w:rsidRDefault="009D753E" w:rsidP="00AE24DE">
      <w:pPr>
        <w:spacing w:line="480" w:lineRule="auto"/>
        <w:rPr>
          <w:rFonts w:ascii="Arial" w:hAnsi="Arial" w:cs="Arial"/>
          <w:color w:val="000000" w:themeColor="text1"/>
        </w:rPr>
      </w:pPr>
    </w:p>
    <w:p w14:paraId="207DEAEC" w14:textId="79ACE777" w:rsidR="009D753E" w:rsidRPr="00CB7AF6" w:rsidRDefault="00303111" w:rsidP="00AE24DE">
      <w:pPr>
        <w:spacing w:line="480" w:lineRule="auto"/>
        <w:rPr>
          <w:rFonts w:ascii="Arial" w:eastAsia="Arial" w:hAnsi="Arial" w:cs="Arial"/>
          <w:b/>
          <w:color w:val="000000" w:themeColor="text1"/>
          <w:sz w:val="22"/>
        </w:rPr>
      </w:pPr>
      <w:r>
        <w:rPr>
          <w:rFonts w:ascii="Arial" w:eastAsia="Arial" w:hAnsi="Arial" w:cs="Arial"/>
          <w:b/>
          <w:color w:val="000000" w:themeColor="text1"/>
          <w:sz w:val="22"/>
        </w:rPr>
        <w:t xml:space="preserve">Supplementary Table </w:t>
      </w:r>
      <w:r w:rsidR="00076AA6" w:rsidRPr="00CB7AF6">
        <w:rPr>
          <w:rFonts w:ascii="Arial" w:eastAsia="Arial" w:hAnsi="Arial" w:cs="Arial"/>
          <w:b/>
          <w:color w:val="000000" w:themeColor="text1"/>
          <w:sz w:val="22"/>
        </w:rPr>
        <w:t>9</w:t>
      </w:r>
      <w:r w:rsidR="009D753E" w:rsidRPr="00CB7AF6">
        <w:rPr>
          <w:rFonts w:ascii="Arial" w:eastAsia="Arial" w:hAnsi="Arial" w:cs="Arial"/>
          <w:b/>
          <w:color w:val="000000" w:themeColor="text1"/>
          <w:sz w:val="22"/>
        </w:rPr>
        <w:t xml:space="preserve">. Somatic tumor tissue </w:t>
      </w:r>
      <w:r w:rsidR="00521145" w:rsidRPr="00CB7AF6">
        <w:rPr>
          <w:rFonts w:ascii="Arial" w:eastAsia="Arial" w:hAnsi="Arial" w:cs="Arial"/>
          <w:b/>
          <w:color w:val="000000" w:themeColor="text1"/>
          <w:sz w:val="22"/>
        </w:rPr>
        <w:t>mutational data</w:t>
      </w:r>
      <w:r w:rsidR="009D753E" w:rsidRPr="00CB7AF6">
        <w:rPr>
          <w:rFonts w:ascii="Arial" w:eastAsia="Arial" w:hAnsi="Arial" w:cs="Arial"/>
          <w:b/>
          <w:color w:val="000000" w:themeColor="text1"/>
          <w:sz w:val="22"/>
        </w:rPr>
        <w:t xml:space="preserve"> for the prospective cohort. </w:t>
      </w:r>
    </w:p>
    <w:p w14:paraId="7EE4898D" w14:textId="5FC24A25" w:rsidR="009D753E" w:rsidRPr="00CB7AF6" w:rsidRDefault="009D753E" w:rsidP="00FC48C8">
      <w:pPr>
        <w:spacing w:line="480" w:lineRule="auto"/>
        <w:rPr>
          <w:rFonts w:ascii="Arial" w:hAnsi="Arial" w:cs="Arial"/>
          <w:color w:val="000000" w:themeColor="text1"/>
        </w:rPr>
      </w:pPr>
      <w:r w:rsidRPr="00CB7AF6">
        <w:rPr>
          <w:rFonts w:ascii="Arial" w:eastAsia="Arial" w:hAnsi="Arial" w:cs="Arial"/>
          <w:color w:val="000000" w:themeColor="text1"/>
          <w:sz w:val="22"/>
        </w:rPr>
        <w:t>Provided as an external file</w:t>
      </w:r>
    </w:p>
    <w:sectPr w:rsidR="009D753E" w:rsidRPr="00CB7AF6" w:rsidSect="004A2CD1">
      <w:headerReference w:type="default" r:id="rId28"/>
      <w:footerReference w:type="default" r:id="rId29"/>
      <w:pgSz w:w="12240" w:h="15840"/>
      <w:pgMar w:top="1440" w:right="1440" w:bottom="1440" w:left="1440" w:header="720" w:footer="720" w:gutter="0"/>
      <w:lnNumType w:countBy="1" w:restart="continuous"/>
      <w:pgNumType w:start="1"/>
      <w:cols w:space="720"/>
      <w:docGrid w:linePitch="27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6" w:author="Reis-Filho, Jorge S./Pathology" w:date="2019-07-13T22:35:00Z" w:initials="RJS">
    <w:p w14:paraId="492972CF" w14:textId="76202BCA" w:rsidR="00C51050" w:rsidRDefault="00C51050">
      <w:pPr>
        <w:pStyle w:val="CommentText"/>
      </w:pPr>
      <w:r>
        <w:rPr>
          <w:rStyle w:val="CommentReference"/>
        </w:rPr>
        <w:annotationRef/>
      </w:r>
      <w:r>
        <w:t xml:space="preserve">In the letter, we will have to ask </w:t>
      </w:r>
      <w:proofErr w:type="spellStart"/>
      <w:r>
        <w:t>Javi</w:t>
      </w:r>
      <w:proofErr w:type="spellEnd"/>
      <w:r>
        <w:t xml:space="preserve"> for an extension of a few words in the abstract.</w:t>
      </w:r>
    </w:p>
  </w:comment>
  <w:comment w:id="282" w:author="Reis-Filho, Jorge S./Pathology" w:date="2019-07-13T22:16:00Z" w:initials="RJS">
    <w:p w14:paraId="72F5EA0E" w14:textId="2D07D3F3" w:rsidR="00C51050" w:rsidRDefault="00C51050">
      <w:pPr>
        <w:pStyle w:val="CommentText"/>
      </w:pPr>
      <w:r>
        <w:rPr>
          <w:rStyle w:val="CommentReference"/>
        </w:rPr>
        <w:annotationRef/>
      </w:r>
      <w:r>
        <w:t>I tried to make this short and sweet.</w:t>
      </w:r>
    </w:p>
  </w:comment>
  <w:comment w:id="309" w:author="Reis-Filho, Jorge S./Pathology" w:date="2019-07-13T22:15:00Z" w:initials="RJS">
    <w:p w14:paraId="771079D2" w14:textId="1E3CB7D6" w:rsidR="00C51050" w:rsidRDefault="00C51050">
      <w:pPr>
        <w:pStyle w:val="CommentText"/>
      </w:pPr>
      <w:r>
        <w:rPr>
          <w:rStyle w:val="CommentReference"/>
        </w:rPr>
        <w:annotationRef/>
      </w:r>
      <w:r>
        <w:t>This info needs to be provided</w:t>
      </w:r>
    </w:p>
  </w:comment>
  <w:comment w:id="541" w:author="Reis-Filho, Jorge S./Pathology" w:date="2019-07-13T23:13:00Z" w:initials="RJS">
    <w:p w14:paraId="685E3283" w14:textId="59F63F30" w:rsidR="00606070" w:rsidRDefault="00606070">
      <w:pPr>
        <w:pStyle w:val="CommentText"/>
      </w:pPr>
      <w:r>
        <w:rPr>
          <w:rStyle w:val="CommentReference"/>
        </w:rPr>
        <w:annotationRef/>
      </w:r>
      <w:r>
        <w:t>I have cut the methods massively, transferring whatever I could to the Supplementary Methods. We still need to lose 28</w:t>
      </w:r>
      <w:r w:rsidR="00E716BB">
        <w:t>0</w:t>
      </w:r>
      <w:r>
        <w:t xml:space="preserve"> words…</w:t>
      </w:r>
    </w:p>
  </w:comment>
  <w:comment w:id="906" w:author="Reis-Filho, Jorge S./Pathology" w:date="2019-07-13T23:16:00Z" w:initials="RJS">
    <w:p w14:paraId="77E126C1" w14:textId="1EC9B930" w:rsidR="00606070" w:rsidRDefault="00606070">
      <w:pPr>
        <w:pStyle w:val="CommentText"/>
      </w:pPr>
      <w:r>
        <w:rPr>
          <w:rStyle w:val="CommentReference"/>
        </w:rPr>
        <w:annotationRef/>
      </w:r>
      <w:r>
        <w:t>Please update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92972CF" w15:done="0"/>
  <w15:commentEx w15:paraId="72F5EA0E" w15:done="0"/>
  <w15:commentEx w15:paraId="771079D2" w15:done="0"/>
  <w15:commentEx w15:paraId="685E3283" w15:done="0"/>
  <w15:commentEx w15:paraId="77E126C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2972CF" w16cid:durableId="20D4DB40"/>
  <w16cid:commentId w16cid:paraId="72F5EA0E" w16cid:durableId="20D4D6C6"/>
  <w16cid:commentId w16cid:paraId="771079D2" w16cid:durableId="20D4D691"/>
  <w16cid:commentId w16cid:paraId="685E3283" w16cid:durableId="20D4E436"/>
  <w16cid:commentId w16cid:paraId="77E126C1" w16cid:durableId="20D4E4D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C38571" w14:textId="77777777" w:rsidR="00CA2F30" w:rsidRDefault="00CA2F30">
      <w:r>
        <w:separator/>
      </w:r>
    </w:p>
  </w:endnote>
  <w:endnote w:type="continuationSeparator" w:id="0">
    <w:p w14:paraId="1724FACC" w14:textId="77777777" w:rsidR="00CA2F30" w:rsidRDefault="00CA2F30">
      <w:r>
        <w:continuationSeparator/>
      </w:r>
    </w:p>
  </w:endnote>
  <w:endnote w:type="continuationNotice" w:id="1">
    <w:p w14:paraId="67DB62D2" w14:textId="77777777" w:rsidR="00CA2F30" w:rsidRDefault="00CA2F3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Arimo">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Roboto">
    <w:altName w:val="Arial"/>
    <w:charset w:val="00"/>
    <w:family w:val="auto"/>
    <w:pitch w:val="variable"/>
    <w:sig w:usb0="E00002FF" w:usb1="5000205B" w:usb2="00000020" w:usb3="00000000" w:csb0="0000019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816F05" w14:textId="77777777" w:rsidR="00C51050" w:rsidRDefault="00C51050">
    <w:pPr>
      <w:jc w:val="right"/>
      <w:rPr>
        <w:rFonts w:ascii="Arial" w:eastAsia="Arial" w:hAnsi="Arial" w:cs="Arial"/>
      </w:rPr>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Pr>
        <w:rFonts w:ascii="Arial" w:eastAsia="Arial" w:hAnsi="Arial" w:cs="Arial"/>
        <w:noProof/>
      </w:rPr>
      <w:t>45</w:t>
    </w:r>
    <w:r>
      <w:rPr>
        <w:rFonts w:ascii="Arial" w:eastAsia="Arial" w:hAnsi="Arial" w:cs="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B9865F" w14:textId="77777777" w:rsidR="00CA2F30" w:rsidRDefault="00CA2F30">
      <w:r>
        <w:separator/>
      </w:r>
    </w:p>
  </w:footnote>
  <w:footnote w:type="continuationSeparator" w:id="0">
    <w:p w14:paraId="5D0988C8" w14:textId="77777777" w:rsidR="00CA2F30" w:rsidRDefault="00CA2F30">
      <w:r>
        <w:continuationSeparator/>
      </w:r>
    </w:p>
  </w:footnote>
  <w:footnote w:type="continuationNotice" w:id="1">
    <w:p w14:paraId="62988D7D" w14:textId="77777777" w:rsidR="00CA2F30" w:rsidRDefault="00CA2F3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D92F7F" w14:textId="77777777" w:rsidR="00C51050" w:rsidRDefault="00C51050">
    <w:pPr>
      <w:pBdr>
        <w:top w:val="nil"/>
        <w:left w:val="nil"/>
        <w:bottom w:val="nil"/>
        <w:right w:val="nil"/>
        <w:between w:val="nil"/>
      </w:pBdr>
      <w:tabs>
        <w:tab w:val="center" w:pos="4680"/>
        <w:tab w:val="right" w:pos="9360"/>
      </w:tabs>
      <w:jc w:val="right"/>
      <w:rPr>
        <w:rFonts w:ascii="Arial" w:eastAsia="Arial" w:hAnsi="Arial" w:cs="Arial"/>
        <w:color w:val="000000"/>
        <w:sz w:val="22"/>
        <w:szCs w:val="22"/>
      </w:rPr>
    </w:pPr>
  </w:p>
  <w:p w14:paraId="64FFF3B3" w14:textId="77777777" w:rsidR="00C51050" w:rsidRDefault="00C51050">
    <w:pPr>
      <w:pBdr>
        <w:top w:val="nil"/>
        <w:left w:val="nil"/>
        <w:bottom w:val="nil"/>
        <w:right w:val="nil"/>
        <w:between w:val="nil"/>
      </w:pBdr>
      <w:tabs>
        <w:tab w:val="center" w:pos="4680"/>
        <w:tab w:val="right" w:pos="9360"/>
      </w:tabs>
      <w:rPr>
        <w:color w:val="000000"/>
      </w:rP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1-5-21-1980894526-2390567-2099212325-183987"/>
  </w15:person>
  <w15:person w15:author="Jorge Reis-Filho">
    <w15:presenceInfo w15:providerId="AD" w15:userId="S-1-5-21-1980894526-2390567-2099212325-1839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oNotDisplayPageBoundaries/>
  <w:proofState w:spelling="clean" w:grammar="clean"/>
  <w:trackRevisio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Medicin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5rztd05dcvrrzgeapp3xd0wofwp52dea2e9d&quot;&gt;MSK_GRAIL_TechVal_Manuscript&lt;record-ids&gt;&lt;item&gt;2&lt;/item&gt;&lt;item&gt;3&lt;/item&gt;&lt;item&gt;4&lt;/item&gt;&lt;item&gt;5&lt;/item&gt;&lt;item&gt;7&lt;/item&gt;&lt;item&gt;12&lt;/item&gt;&lt;item&gt;13&lt;/item&gt;&lt;item&gt;14&lt;/item&gt;&lt;item&gt;15&lt;/item&gt;&lt;item&gt;16&lt;/item&gt;&lt;item&gt;18&lt;/item&gt;&lt;item&gt;19&lt;/item&gt;&lt;item&gt;20&lt;/item&gt;&lt;item&gt;22&lt;/item&gt;&lt;item&gt;23&lt;/item&gt;&lt;item&gt;24&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1&lt;/item&gt;&lt;item&gt;42&lt;/item&gt;&lt;item&gt;43&lt;/item&gt;&lt;item&gt;45&lt;/item&gt;&lt;item&gt;46&lt;/item&gt;&lt;item&gt;48&lt;/item&gt;&lt;item&gt;49&lt;/item&gt;&lt;item&gt;50&lt;/item&gt;&lt;item&gt;51&lt;/item&gt;&lt;item&gt;52&lt;/item&gt;&lt;item&gt;53&lt;/item&gt;&lt;item&gt;57&lt;/item&gt;&lt;item&gt;58&lt;/item&gt;&lt;item&gt;63&lt;/item&gt;&lt;item&gt;64&lt;/item&gt;&lt;item&gt;65&lt;/item&gt;&lt;item&gt;66&lt;/item&gt;&lt;item&gt;67&lt;/item&gt;&lt;item&gt;68&lt;/item&gt;&lt;item&gt;69&lt;/item&gt;&lt;item&gt;70&lt;/item&gt;&lt;item&gt;71&lt;/item&gt;&lt;/record-ids&gt;&lt;/item&gt;&lt;/Libraries&gt;"/>
  </w:docVars>
  <w:rsids>
    <w:rsidRoot w:val="007C0779"/>
    <w:rsid w:val="00001032"/>
    <w:rsid w:val="000029C5"/>
    <w:rsid w:val="000040F8"/>
    <w:rsid w:val="000073F2"/>
    <w:rsid w:val="00011B3F"/>
    <w:rsid w:val="00014747"/>
    <w:rsid w:val="000265C3"/>
    <w:rsid w:val="000312BB"/>
    <w:rsid w:val="000354EE"/>
    <w:rsid w:val="000355B3"/>
    <w:rsid w:val="0003722A"/>
    <w:rsid w:val="00041691"/>
    <w:rsid w:val="00042173"/>
    <w:rsid w:val="000442A8"/>
    <w:rsid w:val="00057D33"/>
    <w:rsid w:val="00063579"/>
    <w:rsid w:val="000639CD"/>
    <w:rsid w:val="000677EA"/>
    <w:rsid w:val="00076AA6"/>
    <w:rsid w:val="00081522"/>
    <w:rsid w:val="00091EA4"/>
    <w:rsid w:val="000A1031"/>
    <w:rsid w:val="000A3352"/>
    <w:rsid w:val="000A6ABD"/>
    <w:rsid w:val="000B13D9"/>
    <w:rsid w:val="000B1477"/>
    <w:rsid w:val="000B64F9"/>
    <w:rsid w:val="000B792C"/>
    <w:rsid w:val="000C0FB1"/>
    <w:rsid w:val="000C1798"/>
    <w:rsid w:val="000C3F48"/>
    <w:rsid w:val="000C489E"/>
    <w:rsid w:val="000C4EB6"/>
    <w:rsid w:val="000C54A6"/>
    <w:rsid w:val="000C70A8"/>
    <w:rsid w:val="000C7DFC"/>
    <w:rsid w:val="000D6494"/>
    <w:rsid w:val="000E12AF"/>
    <w:rsid w:val="000E7FC6"/>
    <w:rsid w:val="000F4F9F"/>
    <w:rsid w:val="000F7329"/>
    <w:rsid w:val="001003B7"/>
    <w:rsid w:val="0010187A"/>
    <w:rsid w:val="001019F3"/>
    <w:rsid w:val="001026D2"/>
    <w:rsid w:val="001047EA"/>
    <w:rsid w:val="00105A48"/>
    <w:rsid w:val="0011040E"/>
    <w:rsid w:val="001159B7"/>
    <w:rsid w:val="00116D54"/>
    <w:rsid w:val="00117F9E"/>
    <w:rsid w:val="00121DC9"/>
    <w:rsid w:val="00132F63"/>
    <w:rsid w:val="00135711"/>
    <w:rsid w:val="0013757C"/>
    <w:rsid w:val="00140F94"/>
    <w:rsid w:val="00146C33"/>
    <w:rsid w:val="0014755A"/>
    <w:rsid w:val="00147EE2"/>
    <w:rsid w:val="00150D14"/>
    <w:rsid w:val="0015198C"/>
    <w:rsid w:val="001537C1"/>
    <w:rsid w:val="001550AD"/>
    <w:rsid w:val="0016036D"/>
    <w:rsid w:val="00161E8F"/>
    <w:rsid w:val="0016421E"/>
    <w:rsid w:val="00164933"/>
    <w:rsid w:val="001653EC"/>
    <w:rsid w:val="00167B9F"/>
    <w:rsid w:val="00175062"/>
    <w:rsid w:val="00176BAB"/>
    <w:rsid w:val="00182880"/>
    <w:rsid w:val="00184450"/>
    <w:rsid w:val="001847CB"/>
    <w:rsid w:val="001874FD"/>
    <w:rsid w:val="00194897"/>
    <w:rsid w:val="00197C95"/>
    <w:rsid w:val="001A31A2"/>
    <w:rsid w:val="001A6EE6"/>
    <w:rsid w:val="001B6AD4"/>
    <w:rsid w:val="001C4844"/>
    <w:rsid w:val="001C4AAF"/>
    <w:rsid w:val="001C792B"/>
    <w:rsid w:val="001D2A5C"/>
    <w:rsid w:val="001D3CFE"/>
    <w:rsid w:val="001D444B"/>
    <w:rsid w:val="001D6989"/>
    <w:rsid w:val="001E5093"/>
    <w:rsid w:val="001E6B62"/>
    <w:rsid w:val="001E6DC3"/>
    <w:rsid w:val="001F065C"/>
    <w:rsid w:val="001F241F"/>
    <w:rsid w:val="001F7346"/>
    <w:rsid w:val="001F7E6A"/>
    <w:rsid w:val="00200456"/>
    <w:rsid w:val="0020221D"/>
    <w:rsid w:val="00202731"/>
    <w:rsid w:val="00206F03"/>
    <w:rsid w:val="0021300F"/>
    <w:rsid w:val="0021534B"/>
    <w:rsid w:val="002153AB"/>
    <w:rsid w:val="00222A57"/>
    <w:rsid w:val="00222E99"/>
    <w:rsid w:val="002243AB"/>
    <w:rsid w:val="00230BC5"/>
    <w:rsid w:val="002334FD"/>
    <w:rsid w:val="00243D5E"/>
    <w:rsid w:val="00244314"/>
    <w:rsid w:val="0024538E"/>
    <w:rsid w:val="00245B97"/>
    <w:rsid w:val="00246CFA"/>
    <w:rsid w:val="00252B3A"/>
    <w:rsid w:val="00252D34"/>
    <w:rsid w:val="00254C6D"/>
    <w:rsid w:val="002553D2"/>
    <w:rsid w:val="00256E29"/>
    <w:rsid w:val="0025733D"/>
    <w:rsid w:val="00257BB4"/>
    <w:rsid w:val="0026090A"/>
    <w:rsid w:val="002646B9"/>
    <w:rsid w:val="00271C5C"/>
    <w:rsid w:val="00272A4E"/>
    <w:rsid w:val="0027444C"/>
    <w:rsid w:val="00277142"/>
    <w:rsid w:val="00281290"/>
    <w:rsid w:val="00281C65"/>
    <w:rsid w:val="0028263B"/>
    <w:rsid w:val="00285848"/>
    <w:rsid w:val="0028689D"/>
    <w:rsid w:val="0029297B"/>
    <w:rsid w:val="00293537"/>
    <w:rsid w:val="0029366D"/>
    <w:rsid w:val="00293E2D"/>
    <w:rsid w:val="00296750"/>
    <w:rsid w:val="00296ED0"/>
    <w:rsid w:val="0029705C"/>
    <w:rsid w:val="002A0351"/>
    <w:rsid w:val="002A1032"/>
    <w:rsid w:val="002A2517"/>
    <w:rsid w:val="002A2E40"/>
    <w:rsid w:val="002A6FD7"/>
    <w:rsid w:val="002B43A0"/>
    <w:rsid w:val="002C28B8"/>
    <w:rsid w:val="002C665A"/>
    <w:rsid w:val="002D1A33"/>
    <w:rsid w:val="002D514F"/>
    <w:rsid w:val="002D70DE"/>
    <w:rsid w:val="002D7E19"/>
    <w:rsid w:val="002E264D"/>
    <w:rsid w:val="002F2A7D"/>
    <w:rsid w:val="003001A2"/>
    <w:rsid w:val="00303111"/>
    <w:rsid w:val="0030441E"/>
    <w:rsid w:val="003131B2"/>
    <w:rsid w:val="003206A6"/>
    <w:rsid w:val="00321CCC"/>
    <w:rsid w:val="00322882"/>
    <w:rsid w:val="003259C8"/>
    <w:rsid w:val="003338FE"/>
    <w:rsid w:val="00337674"/>
    <w:rsid w:val="0034385B"/>
    <w:rsid w:val="00343F81"/>
    <w:rsid w:val="00347E43"/>
    <w:rsid w:val="0035150D"/>
    <w:rsid w:val="00354580"/>
    <w:rsid w:val="00360FB4"/>
    <w:rsid w:val="0036584B"/>
    <w:rsid w:val="003662C9"/>
    <w:rsid w:val="00370881"/>
    <w:rsid w:val="00371A59"/>
    <w:rsid w:val="003804AC"/>
    <w:rsid w:val="0039497E"/>
    <w:rsid w:val="003A2DB5"/>
    <w:rsid w:val="003A43FE"/>
    <w:rsid w:val="003A694F"/>
    <w:rsid w:val="003A7DBF"/>
    <w:rsid w:val="003B075E"/>
    <w:rsid w:val="003B2F49"/>
    <w:rsid w:val="003B62DC"/>
    <w:rsid w:val="003C04A8"/>
    <w:rsid w:val="003D1980"/>
    <w:rsid w:val="003D1CA8"/>
    <w:rsid w:val="003D3797"/>
    <w:rsid w:val="003D5CED"/>
    <w:rsid w:val="003E2D0E"/>
    <w:rsid w:val="003F3370"/>
    <w:rsid w:val="003F4C6D"/>
    <w:rsid w:val="00400996"/>
    <w:rsid w:val="00402FD2"/>
    <w:rsid w:val="00406349"/>
    <w:rsid w:val="00407686"/>
    <w:rsid w:val="00411BBB"/>
    <w:rsid w:val="00412228"/>
    <w:rsid w:val="00424716"/>
    <w:rsid w:val="00436B02"/>
    <w:rsid w:val="00443E52"/>
    <w:rsid w:val="00444341"/>
    <w:rsid w:val="00444749"/>
    <w:rsid w:val="00444A6C"/>
    <w:rsid w:val="00445C40"/>
    <w:rsid w:val="004466B0"/>
    <w:rsid w:val="00450624"/>
    <w:rsid w:val="00452503"/>
    <w:rsid w:val="00453063"/>
    <w:rsid w:val="00466484"/>
    <w:rsid w:val="004674E8"/>
    <w:rsid w:val="0048215F"/>
    <w:rsid w:val="004825D9"/>
    <w:rsid w:val="00490134"/>
    <w:rsid w:val="0049337D"/>
    <w:rsid w:val="00495B2F"/>
    <w:rsid w:val="004A21A7"/>
    <w:rsid w:val="004A2CD1"/>
    <w:rsid w:val="004A5447"/>
    <w:rsid w:val="004B009F"/>
    <w:rsid w:val="004B0556"/>
    <w:rsid w:val="004B567F"/>
    <w:rsid w:val="004B7719"/>
    <w:rsid w:val="004C10F5"/>
    <w:rsid w:val="004C4CDA"/>
    <w:rsid w:val="004C76E8"/>
    <w:rsid w:val="004D1B28"/>
    <w:rsid w:val="004D25A6"/>
    <w:rsid w:val="004D4D18"/>
    <w:rsid w:val="004E0980"/>
    <w:rsid w:val="004E72C3"/>
    <w:rsid w:val="005021BD"/>
    <w:rsid w:val="00503B0D"/>
    <w:rsid w:val="005143E2"/>
    <w:rsid w:val="0051758F"/>
    <w:rsid w:val="005201FC"/>
    <w:rsid w:val="00520797"/>
    <w:rsid w:val="00521145"/>
    <w:rsid w:val="00524DAD"/>
    <w:rsid w:val="005318AB"/>
    <w:rsid w:val="00545EC1"/>
    <w:rsid w:val="0054712E"/>
    <w:rsid w:val="00552083"/>
    <w:rsid w:val="00561C5A"/>
    <w:rsid w:val="00564225"/>
    <w:rsid w:val="0056649F"/>
    <w:rsid w:val="00572B93"/>
    <w:rsid w:val="00574C60"/>
    <w:rsid w:val="005776B9"/>
    <w:rsid w:val="005779C2"/>
    <w:rsid w:val="00580D3E"/>
    <w:rsid w:val="005831BA"/>
    <w:rsid w:val="00583FE4"/>
    <w:rsid w:val="00590449"/>
    <w:rsid w:val="0059268A"/>
    <w:rsid w:val="00592A57"/>
    <w:rsid w:val="00592D6E"/>
    <w:rsid w:val="005A1012"/>
    <w:rsid w:val="005A38C8"/>
    <w:rsid w:val="005A55EC"/>
    <w:rsid w:val="005B0F17"/>
    <w:rsid w:val="005B6268"/>
    <w:rsid w:val="005C04C0"/>
    <w:rsid w:val="005C2A9E"/>
    <w:rsid w:val="005D16A7"/>
    <w:rsid w:val="005D6311"/>
    <w:rsid w:val="005D7DC0"/>
    <w:rsid w:val="005E64D9"/>
    <w:rsid w:val="0060015C"/>
    <w:rsid w:val="00601A43"/>
    <w:rsid w:val="006022E0"/>
    <w:rsid w:val="006049FB"/>
    <w:rsid w:val="006055CC"/>
    <w:rsid w:val="00606070"/>
    <w:rsid w:val="0061302E"/>
    <w:rsid w:val="006148EC"/>
    <w:rsid w:val="00615A26"/>
    <w:rsid w:val="00620D5E"/>
    <w:rsid w:val="00623ACD"/>
    <w:rsid w:val="0062531D"/>
    <w:rsid w:val="00627F86"/>
    <w:rsid w:val="006332FC"/>
    <w:rsid w:val="00634784"/>
    <w:rsid w:val="00636455"/>
    <w:rsid w:val="0064119A"/>
    <w:rsid w:val="00641918"/>
    <w:rsid w:val="006421F2"/>
    <w:rsid w:val="006500DD"/>
    <w:rsid w:val="00654D9C"/>
    <w:rsid w:val="00656075"/>
    <w:rsid w:val="006601FB"/>
    <w:rsid w:val="006619D6"/>
    <w:rsid w:val="00662A22"/>
    <w:rsid w:val="00663115"/>
    <w:rsid w:val="006639AF"/>
    <w:rsid w:val="00666274"/>
    <w:rsid w:val="00674AE1"/>
    <w:rsid w:val="00676531"/>
    <w:rsid w:val="00676CFC"/>
    <w:rsid w:val="00680656"/>
    <w:rsid w:val="00680DFC"/>
    <w:rsid w:val="0068125B"/>
    <w:rsid w:val="00681C67"/>
    <w:rsid w:val="0068218C"/>
    <w:rsid w:val="00682867"/>
    <w:rsid w:val="00683C26"/>
    <w:rsid w:val="006841BC"/>
    <w:rsid w:val="00687789"/>
    <w:rsid w:val="00695A8E"/>
    <w:rsid w:val="00697ACC"/>
    <w:rsid w:val="006A6001"/>
    <w:rsid w:val="006B2F8B"/>
    <w:rsid w:val="006B3A02"/>
    <w:rsid w:val="006B51BD"/>
    <w:rsid w:val="006B7AC0"/>
    <w:rsid w:val="006C3279"/>
    <w:rsid w:val="006C49A2"/>
    <w:rsid w:val="006C4D45"/>
    <w:rsid w:val="006C6590"/>
    <w:rsid w:val="006D2197"/>
    <w:rsid w:val="006D368E"/>
    <w:rsid w:val="006D3B23"/>
    <w:rsid w:val="006E2475"/>
    <w:rsid w:val="006E4C58"/>
    <w:rsid w:val="006E58E3"/>
    <w:rsid w:val="006F1A7B"/>
    <w:rsid w:val="006F1F91"/>
    <w:rsid w:val="0070577C"/>
    <w:rsid w:val="00711F7B"/>
    <w:rsid w:val="007125ED"/>
    <w:rsid w:val="00733837"/>
    <w:rsid w:val="00743078"/>
    <w:rsid w:val="0074617C"/>
    <w:rsid w:val="007472A0"/>
    <w:rsid w:val="00754F8B"/>
    <w:rsid w:val="00755A8A"/>
    <w:rsid w:val="0075715E"/>
    <w:rsid w:val="00761F64"/>
    <w:rsid w:val="00762366"/>
    <w:rsid w:val="00763C50"/>
    <w:rsid w:val="00774908"/>
    <w:rsid w:val="00791E00"/>
    <w:rsid w:val="007920D5"/>
    <w:rsid w:val="007A413D"/>
    <w:rsid w:val="007A462C"/>
    <w:rsid w:val="007C0779"/>
    <w:rsid w:val="007C1537"/>
    <w:rsid w:val="007C1F1B"/>
    <w:rsid w:val="007C3F83"/>
    <w:rsid w:val="007C47DB"/>
    <w:rsid w:val="007D1DF9"/>
    <w:rsid w:val="007D236F"/>
    <w:rsid w:val="007D3237"/>
    <w:rsid w:val="007D61BB"/>
    <w:rsid w:val="007D7F1C"/>
    <w:rsid w:val="007E522B"/>
    <w:rsid w:val="007E5348"/>
    <w:rsid w:val="007E5D7B"/>
    <w:rsid w:val="007F32D1"/>
    <w:rsid w:val="007F7C2C"/>
    <w:rsid w:val="008029DD"/>
    <w:rsid w:val="00804841"/>
    <w:rsid w:val="00805BD0"/>
    <w:rsid w:val="008129EB"/>
    <w:rsid w:val="00814F06"/>
    <w:rsid w:val="008234F1"/>
    <w:rsid w:val="00827B73"/>
    <w:rsid w:val="00837D34"/>
    <w:rsid w:val="00843BA4"/>
    <w:rsid w:val="00865503"/>
    <w:rsid w:val="00872015"/>
    <w:rsid w:val="00876B4A"/>
    <w:rsid w:val="00885B85"/>
    <w:rsid w:val="00895911"/>
    <w:rsid w:val="008A0488"/>
    <w:rsid w:val="008A058E"/>
    <w:rsid w:val="008A4A18"/>
    <w:rsid w:val="008C0711"/>
    <w:rsid w:val="008C0D94"/>
    <w:rsid w:val="008C2D31"/>
    <w:rsid w:val="008C483E"/>
    <w:rsid w:val="008D08AC"/>
    <w:rsid w:val="008D3C2B"/>
    <w:rsid w:val="008D445B"/>
    <w:rsid w:val="008E1C76"/>
    <w:rsid w:val="008E2662"/>
    <w:rsid w:val="008E415C"/>
    <w:rsid w:val="008F2E3E"/>
    <w:rsid w:val="008F5656"/>
    <w:rsid w:val="008F76D0"/>
    <w:rsid w:val="00902CC7"/>
    <w:rsid w:val="009056FB"/>
    <w:rsid w:val="00906060"/>
    <w:rsid w:val="009070FA"/>
    <w:rsid w:val="00913CA0"/>
    <w:rsid w:val="00916150"/>
    <w:rsid w:val="00921C34"/>
    <w:rsid w:val="009249ED"/>
    <w:rsid w:val="009257E3"/>
    <w:rsid w:val="00931040"/>
    <w:rsid w:val="00934332"/>
    <w:rsid w:val="009360DB"/>
    <w:rsid w:val="00936891"/>
    <w:rsid w:val="00940000"/>
    <w:rsid w:val="00942466"/>
    <w:rsid w:val="00945545"/>
    <w:rsid w:val="00960ED2"/>
    <w:rsid w:val="00965C2F"/>
    <w:rsid w:val="00971061"/>
    <w:rsid w:val="009830CF"/>
    <w:rsid w:val="00985359"/>
    <w:rsid w:val="00992247"/>
    <w:rsid w:val="00997664"/>
    <w:rsid w:val="0099768C"/>
    <w:rsid w:val="009B0CF8"/>
    <w:rsid w:val="009B2B9A"/>
    <w:rsid w:val="009D3C26"/>
    <w:rsid w:val="009D4EB4"/>
    <w:rsid w:val="009D6AC3"/>
    <w:rsid w:val="009D753E"/>
    <w:rsid w:val="009E2F97"/>
    <w:rsid w:val="009E4D78"/>
    <w:rsid w:val="009F4C17"/>
    <w:rsid w:val="00A00617"/>
    <w:rsid w:val="00A02F6F"/>
    <w:rsid w:val="00A07E05"/>
    <w:rsid w:val="00A15A9C"/>
    <w:rsid w:val="00A160B8"/>
    <w:rsid w:val="00A208E1"/>
    <w:rsid w:val="00A211CC"/>
    <w:rsid w:val="00A2165B"/>
    <w:rsid w:val="00A2179B"/>
    <w:rsid w:val="00A21FE3"/>
    <w:rsid w:val="00A23616"/>
    <w:rsid w:val="00A24D85"/>
    <w:rsid w:val="00A26803"/>
    <w:rsid w:val="00A26DC7"/>
    <w:rsid w:val="00A360D5"/>
    <w:rsid w:val="00A376FE"/>
    <w:rsid w:val="00A401DE"/>
    <w:rsid w:val="00A41175"/>
    <w:rsid w:val="00A446DE"/>
    <w:rsid w:val="00A50C4D"/>
    <w:rsid w:val="00A56394"/>
    <w:rsid w:val="00A655EE"/>
    <w:rsid w:val="00A660EC"/>
    <w:rsid w:val="00A667FA"/>
    <w:rsid w:val="00A67379"/>
    <w:rsid w:val="00A74B82"/>
    <w:rsid w:val="00A77FEE"/>
    <w:rsid w:val="00A83B7B"/>
    <w:rsid w:val="00A85DFB"/>
    <w:rsid w:val="00A86191"/>
    <w:rsid w:val="00A904D5"/>
    <w:rsid w:val="00A92A66"/>
    <w:rsid w:val="00AA17A8"/>
    <w:rsid w:val="00AA29BB"/>
    <w:rsid w:val="00AA36AA"/>
    <w:rsid w:val="00AA6564"/>
    <w:rsid w:val="00AA6651"/>
    <w:rsid w:val="00AA6F50"/>
    <w:rsid w:val="00AB3643"/>
    <w:rsid w:val="00AB7EFE"/>
    <w:rsid w:val="00AD33D3"/>
    <w:rsid w:val="00AE24DE"/>
    <w:rsid w:val="00AF6323"/>
    <w:rsid w:val="00B04FE2"/>
    <w:rsid w:val="00B07C9A"/>
    <w:rsid w:val="00B11803"/>
    <w:rsid w:val="00B13BD6"/>
    <w:rsid w:val="00B170A3"/>
    <w:rsid w:val="00B23FBB"/>
    <w:rsid w:val="00B3405B"/>
    <w:rsid w:val="00B36087"/>
    <w:rsid w:val="00B37431"/>
    <w:rsid w:val="00B37535"/>
    <w:rsid w:val="00B43158"/>
    <w:rsid w:val="00B434DB"/>
    <w:rsid w:val="00B44F61"/>
    <w:rsid w:val="00B52CDF"/>
    <w:rsid w:val="00B5360E"/>
    <w:rsid w:val="00B5663B"/>
    <w:rsid w:val="00B625DF"/>
    <w:rsid w:val="00B62E94"/>
    <w:rsid w:val="00B63EBB"/>
    <w:rsid w:val="00B72BB1"/>
    <w:rsid w:val="00B77CF4"/>
    <w:rsid w:val="00B82D4F"/>
    <w:rsid w:val="00B838A7"/>
    <w:rsid w:val="00B93E71"/>
    <w:rsid w:val="00B97A03"/>
    <w:rsid w:val="00BA4CFC"/>
    <w:rsid w:val="00BA7EDD"/>
    <w:rsid w:val="00BB4362"/>
    <w:rsid w:val="00BB7C02"/>
    <w:rsid w:val="00BC07E3"/>
    <w:rsid w:val="00BD21FF"/>
    <w:rsid w:val="00BD4F11"/>
    <w:rsid w:val="00BD7923"/>
    <w:rsid w:val="00BE2454"/>
    <w:rsid w:val="00BE413D"/>
    <w:rsid w:val="00BE6275"/>
    <w:rsid w:val="00BF4322"/>
    <w:rsid w:val="00BF6D9E"/>
    <w:rsid w:val="00C0072A"/>
    <w:rsid w:val="00C0297F"/>
    <w:rsid w:val="00C05F7E"/>
    <w:rsid w:val="00C15587"/>
    <w:rsid w:val="00C17D12"/>
    <w:rsid w:val="00C225D7"/>
    <w:rsid w:val="00C23ACC"/>
    <w:rsid w:val="00C2467B"/>
    <w:rsid w:val="00C24E12"/>
    <w:rsid w:val="00C26791"/>
    <w:rsid w:val="00C27BEF"/>
    <w:rsid w:val="00C347F4"/>
    <w:rsid w:val="00C35EED"/>
    <w:rsid w:val="00C40281"/>
    <w:rsid w:val="00C44C5B"/>
    <w:rsid w:val="00C45E36"/>
    <w:rsid w:val="00C50996"/>
    <w:rsid w:val="00C51050"/>
    <w:rsid w:val="00C514F0"/>
    <w:rsid w:val="00C515DF"/>
    <w:rsid w:val="00C52E54"/>
    <w:rsid w:val="00C57011"/>
    <w:rsid w:val="00C57B55"/>
    <w:rsid w:val="00C6592A"/>
    <w:rsid w:val="00C674E3"/>
    <w:rsid w:val="00C730BE"/>
    <w:rsid w:val="00C74EDA"/>
    <w:rsid w:val="00C813DC"/>
    <w:rsid w:val="00C8380F"/>
    <w:rsid w:val="00C84A71"/>
    <w:rsid w:val="00C84E8B"/>
    <w:rsid w:val="00C87708"/>
    <w:rsid w:val="00C87C4B"/>
    <w:rsid w:val="00C95F73"/>
    <w:rsid w:val="00CA274E"/>
    <w:rsid w:val="00CA2F30"/>
    <w:rsid w:val="00CA35C5"/>
    <w:rsid w:val="00CA3950"/>
    <w:rsid w:val="00CA5057"/>
    <w:rsid w:val="00CA6947"/>
    <w:rsid w:val="00CA7BA2"/>
    <w:rsid w:val="00CB02ED"/>
    <w:rsid w:val="00CB3B87"/>
    <w:rsid w:val="00CB676D"/>
    <w:rsid w:val="00CB7AF6"/>
    <w:rsid w:val="00CC2EBA"/>
    <w:rsid w:val="00CC4DAF"/>
    <w:rsid w:val="00CC61BC"/>
    <w:rsid w:val="00CC7F8E"/>
    <w:rsid w:val="00CD10C9"/>
    <w:rsid w:val="00CD4940"/>
    <w:rsid w:val="00CD562F"/>
    <w:rsid w:val="00CD66A8"/>
    <w:rsid w:val="00CD68C7"/>
    <w:rsid w:val="00CE35D4"/>
    <w:rsid w:val="00CE44AB"/>
    <w:rsid w:val="00CE5013"/>
    <w:rsid w:val="00CE756C"/>
    <w:rsid w:val="00D048A1"/>
    <w:rsid w:val="00D0684A"/>
    <w:rsid w:val="00D078C6"/>
    <w:rsid w:val="00D12566"/>
    <w:rsid w:val="00D13519"/>
    <w:rsid w:val="00D164E6"/>
    <w:rsid w:val="00D22A67"/>
    <w:rsid w:val="00D27CBB"/>
    <w:rsid w:val="00D349F0"/>
    <w:rsid w:val="00D35DDE"/>
    <w:rsid w:val="00D441E1"/>
    <w:rsid w:val="00D55BBB"/>
    <w:rsid w:val="00D56BFF"/>
    <w:rsid w:val="00D61D55"/>
    <w:rsid w:val="00D61E33"/>
    <w:rsid w:val="00D61F0C"/>
    <w:rsid w:val="00D62709"/>
    <w:rsid w:val="00D65974"/>
    <w:rsid w:val="00D66FAD"/>
    <w:rsid w:val="00D74647"/>
    <w:rsid w:val="00D77CE4"/>
    <w:rsid w:val="00D81826"/>
    <w:rsid w:val="00D8724E"/>
    <w:rsid w:val="00D87314"/>
    <w:rsid w:val="00D94CFB"/>
    <w:rsid w:val="00DA0EA5"/>
    <w:rsid w:val="00DB608E"/>
    <w:rsid w:val="00DB7194"/>
    <w:rsid w:val="00DB71CD"/>
    <w:rsid w:val="00DC2488"/>
    <w:rsid w:val="00DC309B"/>
    <w:rsid w:val="00DC45CE"/>
    <w:rsid w:val="00DC6DB0"/>
    <w:rsid w:val="00DE0E99"/>
    <w:rsid w:val="00DE4F49"/>
    <w:rsid w:val="00DE68FB"/>
    <w:rsid w:val="00DE711F"/>
    <w:rsid w:val="00DF6332"/>
    <w:rsid w:val="00E01469"/>
    <w:rsid w:val="00E02768"/>
    <w:rsid w:val="00E05A45"/>
    <w:rsid w:val="00E06D6B"/>
    <w:rsid w:val="00E163FE"/>
    <w:rsid w:val="00E20E91"/>
    <w:rsid w:val="00E23350"/>
    <w:rsid w:val="00E247D0"/>
    <w:rsid w:val="00E30F3B"/>
    <w:rsid w:val="00E33500"/>
    <w:rsid w:val="00E4004C"/>
    <w:rsid w:val="00E51204"/>
    <w:rsid w:val="00E553A6"/>
    <w:rsid w:val="00E55758"/>
    <w:rsid w:val="00E61AA5"/>
    <w:rsid w:val="00E636B6"/>
    <w:rsid w:val="00E669C5"/>
    <w:rsid w:val="00E7068D"/>
    <w:rsid w:val="00E716BB"/>
    <w:rsid w:val="00E749FC"/>
    <w:rsid w:val="00E85448"/>
    <w:rsid w:val="00E92913"/>
    <w:rsid w:val="00E92E14"/>
    <w:rsid w:val="00EA1C4B"/>
    <w:rsid w:val="00EB09A0"/>
    <w:rsid w:val="00EB19C9"/>
    <w:rsid w:val="00EB1AB8"/>
    <w:rsid w:val="00EB405C"/>
    <w:rsid w:val="00EC013E"/>
    <w:rsid w:val="00ED2509"/>
    <w:rsid w:val="00ED50BF"/>
    <w:rsid w:val="00ED75B9"/>
    <w:rsid w:val="00ED774C"/>
    <w:rsid w:val="00EE3055"/>
    <w:rsid w:val="00EE4DDF"/>
    <w:rsid w:val="00EE5170"/>
    <w:rsid w:val="00EE639F"/>
    <w:rsid w:val="00EE7EA2"/>
    <w:rsid w:val="00EF797E"/>
    <w:rsid w:val="00F035CC"/>
    <w:rsid w:val="00F10211"/>
    <w:rsid w:val="00F152B0"/>
    <w:rsid w:val="00F258DA"/>
    <w:rsid w:val="00F30E68"/>
    <w:rsid w:val="00F3462E"/>
    <w:rsid w:val="00F434A9"/>
    <w:rsid w:val="00F443FE"/>
    <w:rsid w:val="00F65842"/>
    <w:rsid w:val="00F7553B"/>
    <w:rsid w:val="00F75E16"/>
    <w:rsid w:val="00F849AA"/>
    <w:rsid w:val="00F97ACB"/>
    <w:rsid w:val="00FB0900"/>
    <w:rsid w:val="00FB7222"/>
    <w:rsid w:val="00FC07AC"/>
    <w:rsid w:val="00FC48C8"/>
    <w:rsid w:val="00FC6B12"/>
    <w:rsid w:val="00FD0224"/>
    <w:rsid w:val="00FD4DA2"/>
    <w:rsid w:val="00FD58B0"/>
    <w:rsid w:val="00FF49FB"/>
    <w:rsid w:val="00FF4B01"/>
    <w:rsid w:val="00FF6A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0C2AB"/>
  <w15:docId w15:val="{13642B58-7526-2C4D-B4E9-73E9E5EE4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line="480" w:lineRule="auto"/>
      <w:jc w:val="both"/>
      <w:outlineLvl w:val="0"/>
    </w:pPr>
    <w:rPr>
      <w:rFonts w:ascii="Arial" w:eastAsia="Arial" w:hAnsi="Arial" w:cs="Arial"/>
      <w:b/>
      <w:sz w:val="22"/>
      <w:szCs w:val="22"/>
    </w:rPr>
  </w:style>
  <w:style w:type="paragraph" w:styleId="Heading2">
    <w:name w:val="heading 2"/>
    <w:basedOn w:val="Normal"/>
    <w:next w:val="Normal"/>
    <w:pPr>
      <w:keepNext/>
      <w:keepLines/>
      <w:spacing w:line="480" w:lineRule="auto"/>
      <w:jc w:val="both"/>
      <w:outlineLvl w:val="1"/>
    </w:pPr>
    <w:rPr>
      <w:rFonts w:ascii="Arial" w:eastAsia="Arial" w:hAnsi="Arial" w:cs="Arial"/>
      <w:b/>
      <w:i/>
      <w:sz w:val="22"/>
      <w:szCs w:val="22"/>
    </w:rPr>
  </w:style>
  <w:style w:type="paragraph" w:styleId="Heading3">
    <w:name w:val="heading 3"/>
    <w:basedOn w:val="Normal"/>
    <w:next w:val="Normal"/>
    <w:pPr>
      <w:keepNext/>
      <w:keepLines/>
      <w:spacing w:line="480" w:lineRule="auto"/>
      <w:outlineLvl w:val="2"/>
    </w:pPr>
    <w:rPr>
      <w:rFonts w:ascii="Arial" w:eastAsia="Arial" w:hAnsi="Arial" w:cs="Arial"/>
      <w:i/>
      <w:sz w:val="22"/>
      <w:szCs w:val="22"/>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rPr>
      <w:rFonts w:ascii="Cambria" w:eastAsia="Cambria" w:hAnsi="Cambria" w:cs="Cambria"/>
      <w:sz w:val="24"/>
      <w:szCs w:val="24"/>
    </w:rPr>
    <w:tblPr>
      <w:tblStyleRowBandSize w:val="1"/>
      <w:tblStyleColBandSize w:val="1"/>
      <w:tblCellMar>
        <w:left w:w="115" w:type="dxa"/>
        <w:right w:w="115" w:type="dxa"/>
      </w:tblCellMar>
    </w:tblPr>
  </w:style>
  <w:style w:type="table" w:customStyle="1" w:styleId="a0">
    <w:basedOn w:val="TableNormal"/>
    <w:rPr>
      <w:rFonts w:ascii="Cambria" w:eastAsia="Cambria" w:hAnsi="Cambria" w:cs="Cambria"/>
      <w:sz w:val="24"/>
      <w:szCs w:val="24"/>
    </w:rPr>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4"/>
      <w:szCs w:val="24"/>
    </w:rPr>
  </w:style>
  <w:style w:type="character" w:customStyle="1" w:styleId="CommentTextChar">
    <w:name w:val="Comment Text Char"/>
    <w:basedOn w:val="DefaultParagraphFont"/>
    <w:link w:val="CommentText"/>
    <w:uiPriority w:val="99"/>
    <w:semiHidden/>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343F81"/>
    <w:rPr>
      <w:sz w:val="18"/>
      <w:szCs w:val="18"/>
    </w:rPr>
  </w:style>
  <w:style w:type="character" w:customStyle="1" w:styleId="BalloonTextChar">
    <w:name w:val="Balloon Text Char"/>
    <w:basedOn w:val="DefaultParagraphFont"/>
    <w:link w:val="BalloonText"/>
    <w:uiPriority w:val="99"/>
    <w:semiHidden/>
    <w:rsid w:val="00343F81"/>
    <w:rPr>
      <w:sz w:val="18"/>
      <w:szCs w:val="18"/>
    </w:rPr>
  </w:style>
  <w:style w:type="paragraph" w:styleId="Revision">
    <w:name w:val="Revision"/>
    <w:hidden/>
    <w:uiPriority w:val="99"/>
    <w:semiHidden/>
    <w:rsid w:val="00343F81"/>
  </w:style>
  <w:style w:type="paragraph" w:styleId="CommentSubject">
    <w:name w:val="annotation subject"/>
    <w:basedOn w:val="CommentText"/>
    <w:next w:val="CommentText"/>
    <w:link w:val="CommentSubjectChar"/>
    <w:uiPriority w:val="99"/>
    <w:semiHidden/>
    <w:unhideWhenUsed/>
    <w:rsid w:val="0025733D"/>
    <w:rPr>
      <w:b/>
      <w:bCs/>
      <w:sz w:val="20"/>
      <w:szCs w:val="20"/>
    </w:rPr>
  </w:style>
  <w:style w:type="character" w:customStyle="1" w:styleId="CommentSubjectChar">
    <w:name w:val="Comment Subject Char"/>
    <w:basedOn w:val="CommentTextChar"/>
    <w:link w:val="CommentSubject"/>
    <w:uiPriority w:val="99"/>
    <w:semiHidden/>
    <w:rsid w:val="00A26DC7"/>
    <w:rPr>
      <w:b/>
      <w:bCs/>
      <w:sz w:val="24"/>
      <w:szCs w:val="24"/>
    </w:rPr>
  </w:style>
  <w:style w:type="paragraph" w:customStyle="1" w:styleId="EndNoteBibliographyTitle">
    <w:name w:val="EndNote Bibliography Title"/>
    <w:basedOn w:val="Normal"/>
    <w:link w:val="EndNoteBibliographyTitleChar"/>
    <w:rsid w:val="00F7553B"/>
    <w:pPr>
      <w:jc w:val="center"/>
    </w:pPr>
  </w:style>
  <w:style w:type="character" w:customStyle="1" w:styleId="EndNoteBibliographyTitleChar">
    <w:name w:val="EndNote Bibliography Title Char"/>
    <w:basedOn w:val="DefaultParagraphFont"/>
    <w:link w:val="EndNoteBibliographyTitle"/>
    <w:rsid w:val="00F7553B"/>
  </w:style>
  <w:style w:type="paragraph" w:customStyle="1" w:styleId="EndNoteBibliography">
    <w:name w:val="EndNote Bibliography"/>
    <w:basedOn w:val="Normal"/>
    <w:link w:val="EndNoteBibliographyChar"/>
    <w:rsid w:val="00F7553B"/>
  </w:style>
  <w:style w:type="character" w:customStyle="1" w:styleId="EndNoteBibliographyChar">
    <w:name w:val="EndNote Bibliography Char"/>
    <w:basedOn w:val="DefaultParagraphFont"/>
    <w:link w:val="EndNoteBibliography"/>
    <w:rsid w:val="00F7553B"/>
  </w:style>
  <w:style w:type="character" w:styleId="Hyperlink">
    <w:name w:val="Hyperlink"/>
    <w:basedOn w:val="DefaultParagraphFont"/>
    <w:uiPriority w:val="99"/>
    <w:semiHidden/>
    <w:unhideWhenUsed/>
    <w:rsid w:val="0026090A"/>
    <w:rPr>
      <w:color w:val="0000FF"/>
      <w:u w:val="single"/>
    </w:rPr>
  </w:style>
  <w:style w:type="character" w:customStyle="1" w:styleId="UnresolvedMention1">
    <w:name w:val="Unresolved Mention1"/>
    <w:basedOn w:val="DefaultParagraphFont"/>
    <w:uiPriority w:val="99"/>
    <w:semiHidden/>
    <w:unhideWhenUsed/>
    <w:rsid w:val="00B93E71"/>
    <w:rPr>
      <w:color w:val="605E5C"/>
      <w:shd w:val="clear" w:color="auto" w:fill="E1DFDD"/>
    </w:rPr>
  </w:style>
  <w:style w:type="paragraph" w:styleId="Header">
    <w:name w:val="header"/>
    <w:basedOn w:val="Normal"/>
    <w:link w:val="HeaderChar"/>
    <w:uiPriority w:val="99"/>
    <w:unhideWhenUsed/>
    <w:rsid w:val="00293E2D"/>
    <w:pPr>
      <w:tabs>
        <w:tab w:val="center" w:pos="4680"/>
        <w:tab w:val="right" w:pos="9360"/>
      </w:tabs>
    </w:pPr>
  </w:style>
  <w:style w:type="character" w:customStyle="1" w:styleId="HeaderChar">
    <w:name w:val="Header Char"/>
    <w:basedOn w:val="DefaultParagraphFont"/>
    <w:link w:val="Header"/>
    <w:uiPriority w:val="99"/>
    <w:rsid w:val="00293E2D"/>
  </w:style>
  <w:style w:type="paragraph" w:styleId="Footer">
    <w:name w:val="footer"/>
    <w:basedOn w:val="Normal"/>
    <w:link w:val="FooterChar"/>
    <w:uiPriority w:val="99"/>
    <w:unhideWhenUsed/>
    <w:rsid w:val="00293E2D"/>
    <w:pPr>
      <w:tabs>
        <w:tab w:val="center" w:pos="4680"/>
        <w:tab w:val="right" w:pos="9360"/>
      </w:tabs>
    </w:pPr>
  </w:style>
  <w:style w:type="character" w:customStyle="1" w:styleId="FooterChar">
    <w:name w:val="Footer Char"/>
    <w:basedOn w:val="DefaultParagraphFont"/>
    <w:link w:val="Footer"/>
    <w:uiPriority w:val="99"/>
    <w:rsid w:val="00293E2D"/>
  </w:style>
  <w:style w:type="character" w:customStyle="1" w:styleId="apple-converted-space">
    <w:name w:val="apple-converted-space"/>
    <w:basedOn w:val="DefaultParagraphFont"/>
    <w:rsid w:val="00D55BBB"/>
  </w:style>
  <w:style w:type="character" w:customStyle="1" w:styleId="None">
    <w:name w:val="None"/>
    <w:rsid w:val="00CB676D"/>
  </w:style>
  <w:style w:type="character" w:styleId="LineNumber">
    <w:name w:val="line number"/>
    <w:basedOn w:val="DefaultParagraphFont"/>
    <w:uiPriority w:val="99"/>
    <w:semiHidden/>
    <w:unhideWhenUsed/>
    <w:rsid w:val="004A2C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8927">
      <w:bodyDiv w:val="1"/>
      <w:marLeft w:val="0"/>
      <w:marRight w:val="0"/>
      <w:marTop w:val="0"/>
      <w:marBottom w:val="0"/>
      <w:divBdr>
        <w:top w:val="none" w:sz="0" w:space="0" w:color="auto"/>
        <w:left w:val="none" w:sz="0" w:space="0" w:color="auto"/>
        <w:bottom w:val="none" w:sz="0" w:space="0" w:color="auto"/>
        <w:right w:val="none" w:sz="0" w:space="0" w:color="auto"/>
      </w:divBdr>
    </w:div>
    <w:div w:id="80955633">
      <w:bodyDiv w:val="1"/>
      <w:marLeft w:val="0"/>
      <w:marRight w:val="0"/>
      <w:marTop w:val="0"/>
      <w:marBottom w:val="0"/>
      <w:divBdr>
        <w:top w:val="none" w:sz="0" w:space="0" w:color="auto"/>
        <w:left w:val="none" w:sz="0" w:space="0" w:color="auto"/>
        <w:bottom w:val="none" w:sz="0" w:space="0" w:color="auto"/>
        <w:right w:val="none" w:sz="0" w:space="0" w:color="auto"/>
      </w:divBdr>
    </w:div>
    <w:div w:id="82118350">
      <w:bodyDiv w:val="1"/>
      <w:marLeft w:val="0"/>
      <w:marRight w:val="0"/>
      <w:marTop w:val="0"/>
      <w:marBottom w:val="0"/>
      <w:divBdr>
        <w:top w:val="none" w:sz="0" w:space="0" w:color="auto"/>
        <w:left w:val="none" w:sz="0" w:space="0" w:color="auto"/>
        <w:bottom w:val="none" w:sz="0" w:space="0" w:color="auto"/>
        <w:right w:val="none" w:sz="0" w:space="0" w:color="auto"/>
      </w:divBdr>
    </w:div>
    <w:div w:id="88501252">
      <w:bodyDiv w:val="1"/>
      <w:marLeft w:val="0"/>
      <w:marRight w:val="0"/>
      <w:marTop w:val="0"/>
      <w:marBottom w:val="0"/>
      <w:divBdr>
        <w:top w:val="none" w:sz="0" w:space="0" w:color="auto"/>
        <w:left w:val="none" w:sz="0" w:space="0" w:color="auto"/>
        <w:bottom w:val="none" w:sz="0" w:space="0" w:color="auto"/>
        <w:right w:val="none" w:sz="0" w:space="0" w:color="auto"/>
      </w:divBdr>
    </w:div>
    <w:div w:id="92554223">
      <w:bodyDiv w:val="1"/>
      <w:marLeft w:val="0"/>
      <w:marRight w:val="0"/>
      <w:marTop w:val="0"/>
      <w:marBottom w:val="0"/>
      <w:divBdr>
        <w:top w:val="none" w:sz="0" w:space="0" w:color="auto"/>
        <w:left w:val="none" w:sz="0" w:space="0" w:color="auto"/>
        <w:bottom w:val="none" w:sz="0" w:space="0" w:color="auto"/>
        <w:right w:val="none" w:sz="0" w:space="0" w:color="auto"/>
      </w:divBdr>
    </w:div>
    <w:div w:id="124272994">
      <w:bodyDiv w:val="1"/>
      <w:marLeft w:val="0"/>
      <w:marRight w:val="0"/>
      <w:marTop w:val="0"/>
      <w:marBottom w:val="0"/>
      <w:divBdr>
        <w:top w:val="none" w:sz="0" w:space="0" w:color="auto"/>
        <w:left w:val="none" w:sz="0" w:space="0" w:color="auto"/>
        <w:bottom w:val="none" w:sz="0" w:space="0" w:color="auto"/>
        <w:right w:val="none" w:sz="0" w:space="0" w:color="auto"/>
      </w:divBdr>
    </w:div>
    <w:div w:id="168376367">
      <w:bodyDiv w:val="1"/>
      <w:marLeft w:val="0"/>
      <w:marRight w:val="0"/>
      <w:marTop w:val="0"/>
      <w:marBottom w:val="0"/>
      <w:divBdr>
        <w:top w:val="none" w:sz="0" w:space="0" w:color="auto"/>
        <w:left w:val="none" w:sz="0" w:space="0" w:color="auto"/>
        <w:bottom w:val="none" w:sz="0" w:space="0" w:color="auto"/>
        <w:right w:val="none" w:sz="0" w:space="0" w:color="auto"/>
      </w:divBdr>
    </w:div>
    <w:div w:id="213347065">
      <w:bodyDiv w:val="1"/>
      <w:marLeft w:val="0"/>
      <w:marRight w:val="0"/>
      <w:marTop w:val="0"/>
      <w:marBottom w:val="0"/>
      <w:divBdr>
        <w:top w:val="none" w:sz="0" w:space="0" w:color="auto"/>
        <w:left w:val="none" w:sz="0" w:space="0" w:color="auto"/>
        <w:bottom w:val="none" w:sz="0" w:space="0" w:color="auto"/>
        <w:right w:val="none" w:sz="0" w:space="0" w:color="auto"/>
      </w:divBdr>
    </w:div>
    <w:div w:id="251353802">
      <w:bodyDiv w:val="1"/>
      <w:marLeft w:val="0"/>
      <w:marRight w:val="0"/>
      <w:marTop w:val="0"/>
      <w:marBottom w:val="0"/>
      <w:divBdr>
        <w:top w:val="none" w:sz="0" w:space="0" w:color="auto"/>
        <w:left w:val="none" w:sz="0" w:space="0" w:color="auto"/>
        <w:bottom w:val="none" w:sz="0" w:space="0" w:color="auto"/>
        <w:right w:val="none" w:sz="0" w:space="0" w:color="auto"/>
      </w:divBdr>
    </w:div>
    <w:div w:id="334965719">
      <w:bodyDiv w:val="1"/>
      <w:marLeft w:val="0"/>
      <w:marRight w:val="0"/>
      <w:marTop w:val="0"/>
      <w:marBottom w:val="0"/>
      <w:divBdr>
        <w:top w:val="none" w:sz="0" w:space="0" w:color="auto"/>
        <w:left w:val="none" w:sz="0" w:space="0" w:color="auto"/>
        <w:bottom w:val="none" w:sz="0" w:space="0" w:color="auto"/>
        <w:right w:val="none" w:sz="0" w:space="0" w:color="auto"/>
      </w:divBdr>
    </w:div>
    <w:div w:id="363865238">
      <w:bodyDiv w:val="1"/>
      <w:marLeft w:val="0"/>
      <w:marRight w:val="0"/>
      <w:marTop w:val="0"/>
      <w:marBottom w:val="0"/>
      <w:divBdr>
        <w:top w:val="none" w:sz="0" w:space="0" w:color="auto"/>
        <w:left w:val="none" w:sz="0" w:space="0" w:color="auto"/>
        <w:bottom w:val="none" w:sz="0" w:space="0" w:color="auto"/>
        <w:right w:val="none" w:sz="0" w:space="0" w:color="auto"/>
      </w:divBdr>
    </w:div>
    <w:div w:id="472868929">
      <w:bodyDiv w:val="1"/>
      <w:marLeft w:val="0"/>
      <w:marRight w:val="0"/>
      <w:marTop w:val="0"/>
      <w:marBottom w:val="0"/>
      <w:divBdr>
        <w:top w:val="none" w:sz="0" w:space="0" w:color="auto"/>
        <w:left w:val="none" w:sz="0" w:space="0" w:color="auto"/>
        <w:bottom w:val="none" w:sz="0" w:space="0" w:color="auto"/>
        <w:right w:val="none" w:sz="0" w:space="0" w:color="auto"/>
      </w:divBdr>
    </w:div>
    <w:div w:id="491216278">
      <w:bodyDiv w:val="1"/>
      <w:marLeft w:val="0"/>
      <w:marRight w:val="0"/>
      <w:marTop w:val="0"/>
      <w:marBottom w:val="0"/>
      <w:divBdr>
        <w:top w:val="none" w:sz="0" w:space="0" w:color="auto"/>
        <w:left w:val="none" w:sz="0" w:space="0" w:color="auto"/>
        <w:bottom w:val="none" w:sz="0" w:space="0" w:color="auto"/>
        <w:right w:val="none" w:sz="0" w:space="0" w:color="auto"/>
      </w:divBdr>
    </w:div>
    <w:div w:id="506410321">
      <w:bodyDiv w:val="1"/>
      <w:marLeft w:val="0"/>
      <w:marRight w:val="0"/>
      <w:marTop w:val="0"/>
      <w:marBottom w:val="0"/>
      <w:divBdr>
        <w:top w:val="none" w:sz="0" w:space="0" w:color="auto"/>
        <w:left w:val="none" w:sz="0" w:space="0" w:color="auto"/>
        <w:bottom w:val="none" w:sz="0" w:space="0" w:color="auto"/>
        <w:right w:val="none" w:sz="0" w:space="0" w:color="auto"/>
      </w:divBdr>
    </w:div>
    <w:div w:id="658116350">
      <w:bodyDiv w:val="1"/>
      <w:marLeft w:val="0"/>
      <w:marRight w:val="0"/>
      <w:marTop w:val="0"/>
      <w:marBottom w:val="0"/>
      <w:divBdr>
        <w:top w:val="none" w:sz="0" w:space="0" w:color="auto"/>
        <w:left w:val="none" w:sz="0" w:space="0" w:color="auto"/>
        <w:bottom w:val="none" w:sz="0" w:space="0" w:color="auto"/>
        <w:right w:val="none" w:sz="0" w:space="0" w:color="auto"/>
      </w:divBdr>
    </w:div>
    <w:div w:id="734399037">
      <w:bodyDiv w:val="1"/>
      <w:marLeft w:val="0"/>
      <w:marRight w:val="0"/>
      <w:marTop w:val="0"/>
      <w:marBottom w:val="0"/>
      <w:divBdr>
        <w:top w:val="none" w:sz="0" w:space="0" w:color="auto"/>
        <w:left w:val="none" w:sz="0" w:space="0" w:color="auto"/>
        <w:bottom w:val="none" w:sz="0" w:space="0" w:color="auto"/>
        <w:right w:val="none" w:sz="0" w:space="0" w:color="auto"/>
      </w:divBdr>
    </w:div>
    <w:div w:id="764040499">
      <w:bodyDiv w:val="1"/>
      <w:marLeft w:val="0"/>
      <w:marRight w:val="0"/>
      <w:marTop w:val="0"/>
      <w:marBottom w:val="0"/>
      <w:divBdr>
        <w:top w:val="none" w:sz="0" w:space="0" w:color="auto"/>
        <w:left w:val="none" w:sz="0" w:space="0" w:color="auto"/>
        <w:bottom w:val="none" w:sz="0" w:space="0" w:color="auto"/>
        <w:right w:val="none" w:sz="0" w:space="0" w:color="auto"/>
      </w:divBdr>
    </w:div>
    <w:div w:id="826702728">
      <w:bodyDiv w:val="1"/>
      <w:marLeft w:val="0"/>
      <w:marRight w:val="0"/>
      <w:marTop w:val="0"/>
      <w:marBottom w:val="0"/>
      <w:divBdr>
        <w:top w:val="none" w:sz="0" w:space="0" w:color="auto"/>
        <w:left w:val="none" w:sz="0" w:space="0" w:color="auto"/>
        <w:bottom w:val="none" w:sz="0" w:space="0" w:color="auto"/>
        <w:right w:val="none" w:sz="0" w:space="0" w:color="auto"/>
      </w:divBdr>
    </w:div>
    <w:div w:id="863634685">
      <w:bodyDiv w:val="1"/>
      <w:marLeft w:val="0"/>
      <w:marRight w:val="0"/>
      <w:marTop w:val="0"/>
      <w:marBottom w:val="0"/>
      <w:divBdr>
        <w:top w:val="none" w:sz="0" w:space="0" w:color="auto"/>
        <w:left w:val="none" w:sz="0" w:space="0" w:color="auto"/>
        <w:bottom w:val="none" w:sz="0" w:space="0" w:color="auto"/>
        <w:right w:val="none" w:sz="0" w:space="0" w:color="auto"/>
      </w:divBdr>
    </w:div>
    <w:div w:id="903177964">
      <w:bodyDiv w:val="1"/>
      <w:marLeft w:val="0"/>
      <w:marRight w:val="0"/>
      <w:marTop w:val="0"/>
      <w:marBottom w:val="0"/>
      <w:divBdr>
        <w:top w:val="none" w:sz="0" w:space="0" w:color="auto"/>
        <w:left w:val="none" w:sz="0" w:space="0" w:color="auto"/>
        <w:bottom w:val="none" w:sz="0" w:space="0" w:color="auto"/>
        <w:right w:val="none" w:sz="0" w:space="0" w:color="auto"/>
      </w:divBdr>
      <w:divsChild>
        <w:div w:id="400106653">
          <w:marLeft w:val="0"/>
          <w:marRight w:val="0"/>
          <w:marTop w:val="0"/>
          <w:marBottom w:val="0"/>
          <w:divBdr>
            <w:top w:val="none" w:sz="0" w:space="0" w:color="auto"/>
            <w:left w:val="none" w:sz="0" w:space="0" w:color="auto"/>
            <w:bottom w:val="none" w:sz="0" w:space="0" w:color="auto"/>
            <w:right w:val="none" w:sz="0" w:space="0" w:color="auto"/>
          </w:divBdr>
        </w:div>
        <w:div w:id="644239177">
          <w:marLeft w:val="0"/>
          <w:marRight w:val="0"/>
          <w:marTop w:val="0"/>
          <w:marBottom w:val="0"/>
          <w:divBdr>
            <w:top w:val="none" w:sz="0" w:space="0" w:color="auto"/>
            <w:left w:val="none" w:sz="0" w:space="0" w:color="auto"/>
            <w:bottom w:val="none" w:sz="0" w:space="0" w:color="auto"/>
            <w:right w:val="none" w:sz="0" w:space="0" w:color="auto"/>
          </w:divBdr>
        </w:div>
      </w:divsChild>
    </w:div>
    <w:div w:id="1013997965">
      <w:bodyDiv w:val="1"/>
      <w:marLeft w:val="0"/>
      <w:marRight w:val="0"/>
      <w:marTop w:val="0"/>
      <w:marBottom w:val="0"/>
      <w:divBdr>
        <w:top w:val="none" w:sz="0" w:space="0" w:color="auto"/>
        <w:left w:val="none" w:sz="0" w:space="0" w:color="auto"/>
        <w:bottom w:val="none" w:sz="0" w:space="0" w:color="auto"/>
        <w:right w:val="none" w:sz="0" w:space="0" w:color="auto"/>
      </w:divBdr>
    </w:div>
    <w:div w:id="1041125202">
      <w:bodyDiv w:val="1"/>
      <w:marLeft w:val="0"/>
      <w:marRight w:val="0"/>
      <w:marTop w:val="0"/>
      <w:marBottom w:val="0"/>
      <w:divBdr>
        <w:top w:val="none" w:sz="0" w:space="0" w:color="auto"/>
        <w:left w:val="none" w:sz="0" w:space="0" w:color="auto"/>
        <w:bottom w:val="none" w:sz="0" w:space="0" w:color="auto"/>
        <w:right w:val="none" w:sz="0" w:space="0" w:color="auto"/>
      </w:divBdr>
    </w:div>
    <w:div w:id="1139885924">
      <w:bodyDiv w:val="1"/>
      <w:marLeft w:val="0"/>
      <w:marRight w:val="0"/>
      <w:marTop w:val="0"/>
      <w:marBottom w:val="0"/>
      <w:divBdr>
        <w:top w:val="none" w:sz="0" w:space="0" w:color="auto"/>
        <w:left w:val="none" w:sz="0" w:space="0" w:color="auto"/>
        <w:bottom w:val="none" w:sz="0" w:space="0" w:color="auto"/>
        <w:right w:val="none" w:sz="0" w:space="0" w:color="auto"/>
      </w:divBdr>
    </w:div>
    <w:div w:id="1227646755">
      <w:bodyDiv w:val="1"/>
      <w:marLeft w:val="0"/>
      <w:marRight w:val="0"/>
      <w:marTop w:val="0"/>
      <w:marBottom w:val="0"/>
      <w:divBdr>
        <w:top w:val="none" w:sz="0" w:space="0" w:color="auto"/>
        <w:left w:val="none" w:sz="0" w:space="0" w:color="auto"/>
        <w:bottom w:val="none" w:sz="0" w:space="0" w:color="auto"/>
        <w:right w:val="none" w:sz="0" w:space="0" w:color="auto"/>
      </w:divBdr>
    </w:div>
    <w:div w:id="1524510572">
      <w:bodyDiv w:val="1"/>
      <w:marLeft w:val="0"/>
      <w:marRight w:val="0"/>
      <w:marTop w:val="0"/>
      <w:marBottom w:val="0"/>
      <w:divBdr>
        <w:top w:val="none" w:sz="0" w:space="0" w:color="auto"/>
        <w:left w:val="none" w:sz="0" w:space="0" w:color="auto"/>
        <w:bottom w:val="none" w:sz="0" w:space="0" w:color="auto"/>
        <w:right w:val="none" w:sz="0" w:space="0" w:color="auto"/>
      </w:divBdr>
    </w:div>
    <w:div w:id="1660042093">
      <w:bodyDiv w:val="1"/>
      <w:marLeft w:val="0"/>
      <w:marRight w:val="0"/>
      <w:marTop w:val="0"/>
      <w:marBottom w:val="0"/>
      <w:divBdr>
        <w:top w:val="none" w:sz="0" w:space="0" w:color="auto"/>
        <w:left w:val="none" w:sz="0" w:space="0" w:color="auto"/>
        <w:bottom w:val="none" w:sz="0" w:space="0" w:color="auto"/>
        <w:right w:val="none" w:sz="0" w:space="0" w:color="auto"/>
      </w:divBdr>
    </w:div>
    <w:div w:id="1793206755">
      <w:bodyDiv w:val="1"/>
      <w:marLeft w:val="0"/>
      <w:marRight w:val="0"/>
      <w:marTop w:val="0"/>
      <w:marBottom w:val="0"/>
      <w:divBdr>
        <w:top w:val="none" w:sz="0" w:space="0" w:color="auto"/>
        <w:left w:val="none" w:sz="0" w:space="0" w:color="auto"/>
        <w:bottom w:val="none" w:sz="0" w:space="0" w:color="auto"/>
        <w:right w:val="none" w:sz="0" w:space="0" w:color="auto"/>
      </w:divBdr>
    </w:div>
    <w:div w:id="1796825248">
      <w:bodyDiv w:val="1"/>
      <w:marLeft w:val="0"/>
      <w:marRight w:val="0"/>
      <w:marTop w:val="0"/>
      <w:marBottom w:val="0"/>
      <w:divBdr>
        <w:top w:val="none" w:sz="0" w:space="0" w:color="auto"/>
        <w:left w:val="none" w:sz="0" w:space="0" w:color="auto"/>
        <w:bottom w:val="none" w:sz="0" w:space="0" w:color="auto"/>
        <w:right w:val="none" w:sz="0" w:space="0" w:color="auto"/>
      </w:divBdr>
    </w:div>
    <w:div w:id="1896817405">
      <w:bodyDiv w:val="1"/>
      <w:marLeft w:val="0"/>
      <w:marRight w:val="0"/>
      <w:marTop w:val="0"/>
      <w:marBottom w:val="0"/>
      <w:divBdr>
        <w:top w:val="none" w:sz="0" w:space="0" w:color="auto"/>
        <w:left w:val="none" w:sz="0" w:space="0" w:color="auto"/>
        <w:bottom w:val="none" w:sz="0" w:space="0" w:color="auto"/>
        <w:right w:val="none" w:sz="0" w:space="0" w:color="auto"/>
      </w:divBdr>
      <w:divsChild>
        <w:div w:id="610361533">
          <w:marLeft w:val="0"/>
          <w:marRight w:val="0"/>
          <w:marTop w:val="0"/>
          <w:marBottom w:val="0"/>
          <w:divBdr>
            <w:top w:val="none" w:sz="0" w:space="0" w:color="auto"/>
            <w:left w:val="none" w:sz="0" w:space="0" w:color="auto"/>
            <w:bottom w:val="none" w:sz="0" w:space="0" w:color="auto"/>
            <w:right w:val="none" w:sz="0" w:space="0" w:color="auto"/>
          </w:divBdr>
        </w:div>
        <w:div w:id="1285846270">
          <w:marLeft w:val="0"/>
          <w:marRight w:val="0"/>
          <w:marTop w:val="0"/>
          <w:marBottom w:val="0"/>
          <w:divBdr>
            <w:top w:val="none" w:sz="0" w:space="0" w:color="auto"/>
            <w:left w:val="none" w:sz="0" w:space="0" w:color="auto"/>
            <w:bottom w:val="none" w:sz="0" w:space="0" w:color="auto"/>
            <w:right w:val="none" w:sz="0" w:space="0" w:color="auto"/>
          </w:divBdr>
        </w:div>
      </w:divsChild>
    </w:div>
    <w:div w:id="1902978393">
      <w:bodyDiv w:val="1"/>
      <w:marLeft w:val="0"/>
      <w:marRight w:val="0"/>
      <w:marTop w:val="0"/>
      <w:marBottom w:val="0"/>
      <w:divBdr>
        <w:top w:val="none" w:sz="0" w:space="0" w:color="auto"/>
        <w:left w:val="none" w:sz="0" w:space="0" w:color="auto"/>
        <w:bottom w:val="none" w:sz="0" w:space="0" w:color="auto"/>
        <w:right w:val="none" w:sz="0" w:space="0" w:color="auto"/>
      </w:divBdr>
      <w:divsChild>
        <w:div w:id="2133554283">
          <w:marLeft w:val="0"/>
          <w:marRight w:val="0"/>
          <w:marTop w:val="0"/>
          <w:marBottom w:val="0"/>
          <w:divBdr>
            <w:top w:val="none" w:sz="0" w:space="0" w:color="auto"/>
            <w:left w:val="none" w:sz="0" w:space="0" w:color="auto"/>
            <w:bottom w:val="none" w:sz="0" w:space="0" w:color="auto"/>
            <w:right w:val="none" w:sz="0" w:space="0" w:color="auto"/>
          </w:divBdr>
          <w:divsChild>
            <w:div w:id="209459335">
              <w:marLeft w:val="0"/>
              <w:marRight w:val="0"/>
              <w:marTop w:val="0"/>
              <w:marBottom w:val="0"/>
              <w:divBdr>
                <w:top w:val="none" w:sz="0" w:space="0" w:color="auto"/>
                <w:left w:val="none" w:sz="0" w:space="0" w:color="auto"/>
                <w:bottom w:val="none" w:sz="0" w:space="0" w:color="auto"/>
                <w:right w:val="none" w:sz="0" w:space="0" w:color="auto"/>
              </w:divBdr>
            </w:div>
          </w:divsChild>
        </w:div>
        <w:div w:id="1898782306">
          <w:marLeft w:val="0"/>
          <w:marRight w:val="0"/>
          <w:marTop w:val="0"/>
          <w:marBottom w:val="0"/>
          <w:divBdr>
            <w:top w:val="none" w:sz="0" w:space="0" w:color="auto"/>
            <w:left w:val="none" w:sz="0" w:space="0" w:color="auto"/>
            <w:bottom w:val="none" w:sz="0" w:space="0" w:color="auto"/>
            <w:right w:val="none" w:sz="0" w:space="0" w:color="auto"/>
          </w:divBdr>
          <w:divsChild>
            <w:div w:id="139842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944018">
      <w:bodyDiv w:val="1"/>
      <w:marLeft w:val="0"/>
      <w:marRight w:val="0"/>
      <w:marTop w:val="0"/>
      <w:marBottom w:val="0"/>
      <w:divBdr>
        <w:top w:val="none" w:sz="0" w:space="0" w:color="auto"/>
        <w:left w:val="none" w:sz="0" w:space="0" w:color="auto"/>
        <w:bottom w:val="none" w:sz="0" w:space="0" w:color="auto"/>
        <w:right w:val="none" w:sz="0" w:space="0" w:color="auto"/>
      </w:divBdr>
    </w:div>
    <w:div w:id="2021734866">
      <w:bodyDiv w:val="1"/>
      <w:marLeft w:val="0"/>
      <w:marRight w:val="0"/>
      <w:marTop w:val="0"/>
      <w:marBottom w:val="0"/>
      <w:divBdr>
        <w:top w:val="none" w:sz="0" w:space="0" w:color="auto"/>
        <w:left w:val="none" w:sz="0" w:space="0" w:color="auto"/>
        <w:bottom w:val="none" w:sz="0" w:space="0" w:color="auto"/>
        <w:right w:val="none" w:sz="0" w:space="0" w:color="auto"/>
      </w:divBdr>
    </w:div>
    <w:div w:id="2033726253">
      <w:bodyDiv w:val="1"/>
      <w:marLeft w:val="0"/>
      <w:marRight w:val="0"/>
      <w:marTop w:val="0"/>
      <w:marBottom w:val="0"/>
      <w:divBdr>
        <w:top w:val="none" w:sz="0" w:space="0" w:color="auto"/>
        <w:left w:val="none" w:sz="0" w:space="0" w:color="auto"/>
        <w:bottom w:val="none" w:sz="0" w:space="0" w:color="auto"/>
        <w:right w:val="none" w:sz="0" w:space="0" w:color="auto"/>
      </w:divBdr>
    </w:div>
    <w:div w:id="2095205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reisfilj@mskcc.org"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razavip@mskcc.org"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null)"/><Relationship Id="rId28"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8.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69BB73-B91E-4465-99D4-927E23E5A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19115</Words>
  <Characters>108960</Characters>
  <Application>Microsoft Office Word</Application>
  <DocSecurity>0</DocSecurity>
  <Lines>908</Lines>
  <Paragraphs>255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127820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Pedram Razavi</dc:creator>
  <cp:keywords/>
  <dc:description/>
  <cp:lastModifiedBy>Reis-Filho, Jorge S./Pathology</cp:lastModifiedBy>
  <cp:revision>4</cp:revision>
  <cp:lastPrinted>2019-01-18T16:22:00Z</cp:lastPrinted>
  <dcterms:created xsi:type="dcterms:W3CDTF">2019-07-14T03:21:00Z</dcterms:created>
  <dcterms:modified xsi:type="dcterms:W3CDTF">2019-07-14T03:28:00Z</dcterms:modified>
  <cp:category/>
</cp:coreProperties>
</file>