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5401E0EB"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w:t>
      </w:r>
      <w:del w:id="1" w:author="David Brown" w:date="2019-07-12T11:02:00Z">
        <w:r w:rsidR="00D61B3C" w:rsidRPr="00A7225E" w:rsidDel="00A2112A">
          <w:rPr>
            <w:rFonts w:ascii="Arial" w:eastAsia="Arial" w:hAnsi="Arial" w:cs="Arial"/>
            <w:color w:val="0033CC"/>
          </w:rPr>
          <w:delText xml:space="preserve"> in this study</w:delText>
        </w:r>
      </w:del>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w:t>
      </w:r>
      <w:del w:id="2" w:author="David Brown" w:date="2019-07-12T11:02:00Z">
        <w:r w:rsidR="00D61B3C" w:rsidRPr="00A7225E" w:rsidDel="00A2112A">
          <w:rPr>
            <w:rFonts w:ascii="Arial" w:eastAsia="Arial" w:hAnsi="Arial" w:cs="Arial"/>
            <w:color w:val="0033CC"/>
          </w:rPr>
          <w:delText xml:space="preserve"> in</w:delText>
        </w:r>
      </w:del>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xml:space="preserve">. Here, we demonstrate that although CH </w:t>
      </w:r>
      <w:del w:id="3" w:author="David Brown" w:date="2019-07-12T11:03:00Z">
        <w:r w:rsidR="00C21647" w:rsidRPr="00A7225E" w:rsidDel="00A2112A">
          <w:rPr>
            <w:rFonts w:ascii="Arial" w:eastAsia="Arial" w:hAnsi="Arial" w:cs="Arial"/>
            <w:color w:val="0033CC"/>
          </w:rPr>
          <w:delText xml:space="preserve">does </w:delText>
        </w:r>
      </w:del>
      <w:r w:rsidR="00C21647" w:rsidRPr="00A7225E">
        <w:rPr>
          <w:rFonts w:ascii="Arial" w:eastAsia="Arial" w:hAnsi="Arial" w:cs="Arial"/>
          <w:color w:val="0033CC"/>
        </w:rPr>
        <w:t>correlate</w:t>
      </w:r>
      <w:ins w:id="4" w:author="David Brown" w:date="2019-07-12T11:03:00Z">
        <w:r w:rsidR="00A2112A">
          <w:rPr>
            <w:rFonts w:ascii="Arial" w:eastAsia="Arial" w:hAnsi="Arial" w:cs="Arial"/>
            <w:color w:val="0033CC"/>
          </w:rPr>
          <w:t>s</w:t>
        </w:r>
      </w:ins>
      <w:r w:rsidR="00C21647" w:rsidRPr="00A7225E">
        <w:rPr>
          <w:rFonts w:ascii="Arial" w:eastAsia="Arial" w:hAnsi="Arial" w:cs="Arial"/>
          <w:color w:val="0033CC"/>
        </w:rPr>
        <w:t xml:space="preserve"> with age, it can be detected in a substantial proportion of young patients </w:t>
      </w:r>
      <w:r w:rsidR="00534C5B" w:rsidRPr="00A7225E">
        <w:rPr>
          <w:rFonts w:ascii="Arial" w:eastAsia="Arial" w:hAnsi="Arial" w:cs="Arial"/>
          <w:color w:val="0033CC"/>
        </w:rPr>
        <w:t xml:space="preserve">and is almost </w:t>
      </w:r>
      <w:commentRangeStart w:id="5"/>
      <w:del w:id="6" w:author="David Brown" w:date="2019-07-12T11:04:00Z">
        <w:r w:rsidR="00534C5B" w:rsidRPr="00A7225E" w:rsidDel="00A2112A">
          <w:rPr>
            <w:rFonts w:ascii="Arial" w:eastAsia="Arial" w:hAnsi="Arial" w:cs="Arial"/>
            <w:color w:val="0033CC"/>
          </w:rPr>
          <w:delText>uniformly</w:delText>
        </w:r>
      </w:del>
      <w:ins w:id="7" w:author="David Brown" w:date="2019-07-12T11:05:00Z">
        <w:r w:rsidR="00A2112A">
          <w:rPr>
            <w:rFonts w:ascii="Arial" w:eastAsia="Arial" w:hAnsi="Arial" w:cs="Arial"/>
            <w:color w:val="0033CC"/>
          </w:rPr>
          <w:t>invariably</w:t>
        </w:r>
      </w:ins>
      <w:commentRangeEnd w:id="5"/>
      <w:ins w:id="8" w:author="David Brown" w:date="2019-07-12T11:07:00Z">
        <w:r w:rsidR="00A2112A">
          <w:rPr>
            <w:rStyle w:val="CommentReference"/>
          </w:rPr>
          <w:commentReference w:id="5"/>
        </w:r>
      </w:ins>
      <w:r w:rsidR="00534C5B" w:rsidRPr="00A7225E">
        <w:rPr>
          <w:rFonts w:ascii="Arial" w:eastAsia="Arial" w:hAnsi="Arial" w:cs="Arial"/>
          <w:color w:val="0033CC"/>
        </w:rPr>
        <w:t xml:space="preserve">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534C5B" w:rsidRPr="00A7225E">
        <w:rPr>
          <w:rFonts w:ascii="Arial" w:eastAsia="Arial" w:hAnsi="Arial" w:cs="Arial"/>
          <w:color w:val="0033CC"/>
        </w:rPr>
        <w:t xml:space="preserve"> given that in </w:t>
      </w:r>
      <w:del w:id="9" w:author="David Brown" w:date="2019-07-12T11:05:00Z">
        <w:r w:rsidR="00534C5B" w:rsidRPr="00A7225E" w:rsidDel="00A2112A">
          <w:rPr>
            <w:rFonts w:ascii="Arial" w:eastAsia="Arial" w:hAnsi="Arial" w:cs="Arial"/>
            <w:color w:val="0033CC"/>
          </w:rPr>
          <w:delText xml:space="preserve">that </w:delText>
        </w:r>
      </w:del>
      <w:ins w:id="10" w:author="David Brown" w:date="2019-07-12T11:05:00Z">
        <w:r w:rsidR="00A2112A">
          <w:rPr>
            <w:rFonts w:ascii="Arial" w:eastAsia="Arial" w:hAnsi="Arial" w:cs="Arial"/>
            <w:color w:val="0033CC"/>
          </w:rPr>
          <w:t>their</w:t>
        </w:r>
        <w:r w:rsidR="00A2112A" w:rsidRPr="00A7225E">
          <w:rPr>
            <w:rFonts w:ascii="Arial" w:eastAsia="Arial" w:hAnsi="Arial" w:cs="Arial"/>
            <w:color w:val="0033CC"/>
          </w:rPr>
          <w:t xml:space="preserve"> </w:t>
        </w:r>
      </w:ins>
      <w:r w:rsidR="00534C5B" w:rsidRPr="00A7225E">
        <w:rPr>
          <w:rFonts w:ascii="Arial" w:eastAsia="Arial" w:hAnsi="Arial" w:cs="Arial"/>
          <w:color w:val="0033CC"/>
        </w:rPr>
        <w:t xml:space="preserve">study, the focus was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w:t>
      </w:r>
      <w:del w:id="11" w:author="David Brown" w:date="2019-07-12T11:06:00Z">
        <w:r w:rsidR="00CF2006" w:rsidDel="00A2112A">
          <w:rPr>
            <w:rFonts w:ascii="Arial" w:eastAsia="Arial" w:hAnsi="Arial" w:cs="Arial"/>
            <w:color w:val="0033CC"/>
          </w:rPr>
          <w:delText xml:space="preserve">i.e. </w:delText>
        </w:r>
      </w:del>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w:t>
      </w:r>
      <w:del w:id="12" w:author="David Brown" w:date="2019-07-12T11:06:00Z">
        <w:r w:rsidR="00CF2006" w:rsidDel="00A2112A">
          <w:rPr>
            <w:rFonts w:ascii="Arial" w:eastAsia="Arial" w:hAnsi="Arial" w:cs="Arial"/>
            <w:color w:val="0033CC"/>
          </w:rPr>
          <w:delText xml:space="preserve">i.e. </w:delText>
        </w:r>
      </w:del>
      <w:r w:rsidR="000F591E">
        <w:rPr>
          <w:rFonts w:ascii="Arial" w:eastAsia="Arial" w:hAnsi="Arial" w:cs="Arial"/>
          <w:color w:val="0033CC"/>
        </w:rPr>
        <w:t xml:space="preserve">deduplicated </w:t>
      </w:r>
      <w:del w:id="13" w:author="David Brown" w:date="2019-07-12T11:06:00Z">
        <w:r w:rsidR="000F591E" w:rsidDel="00A2112A">
          <w:rPr>
            <w:rFonts w:ascii="Arial" w:eastAsia="Arial" w:hAnsi="Arial" w:cs="Arial"/>
            <w:color w:val="0033CC"/>
          </w:rPr>
          <w:delText>uncollapsed</w:delText>
        </w:r>
        <w:r w:rsidR="00CF2006" w:rsidDel="00A2112A">
          <w:rPr>
            <w:rFonts w:ascii="Arial" w:eastAsia="Arial" w:hAnsi="Arial" w:cs="Arial"/>
            <w:color w:val="0033CC"/>
          </w:rPr>
          <w:delText xml:space="preserve"> </w:delText>
        </w:r>
      </w:del>
      <w:ins w:id="14" w:author="David Brown" w:date="2019-07-12T11:06:00Z">
        <w:r w:rsidR="00A2112A">
          <w:rPr>
            <w:rFonts w:ascii="Arial" w:eastAsia="Arial" w:hAnsi="Arial" w:cs="Arial"/>
            <w:color w:val="0033CC"/>
          </w:rPr>
          <w:t xml:space="preserve">raw </w:t>
        </w:r>
      </w:ins>
      <w:r w:rsidR="00CF2006">
        <w:rPr>
          <w:rFonts w:ascii="Arial" w:eastAsia="Arial" w:hAnsi="Arial" w:cs="Arial"/>
          <w:color w:val="0033CC"/>
        </w:rPr>
        <w:t xml:space="preserve">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39C19B0F" w:rsidR="00413E5F" w:rsidRPr="00A7225E" w:rsidRDefault="005B3074" w:rsidP="00A7225E">
      <w:pPr>
        <w:spacing w:after="0" w:line="240" w:lineRule="auto"/>
        <w:jc w:val="both"/>
        <w:rPr>
          <w:rFonts w:ascii="Arial" w:eastAsia="Arial" w:hAnsi="Arial" w:cs="Arial"/>
          <w:color w:val="0033CC"/>
        </w:rPr>
      </w:pPr>
      <w:del w:id="15" w:author="David Brown" w:date="2019-07-12T11:07:00Z">
        <w:r w:rsidRPr="00A7225E" w:rsidDel="00A2112A">
          <w:rPr>
            <w:rFonts w:ascii="Arial" w:eastAsia="Arial" w:hAnsi="Arial" w:cs="Arial"/>
            <w:color w:val="0033CC"/>
          </w:rPr>
          <w:delText>In addition, o</w:delText>
        </w:r>
      </w:del>
      <w:ins w:id="16" w:author="David Brown" w:date="2019-07-12T11:07:00Z">
        <w:r w:rsidR="00A2112A">
          <w:rPr>
            <w:rFonts w:ascii="Arial" w:eastAsia="Arial" w:hAnsi="Arial" w:cs="Arial"/>
            <w:color w:val="0033CC"/>
          </w:rPr>
          <w:t>O</w:t>
        </w:r>
      </w:ins>
      <w:r w:rsidRPr="00A7225E">
        <w:rPr>
          <w:rFonts w:ascii="Arial" w:eastAsia="Arial" w:hAnsi="Arial" w:cs="Arial"/>
          <w:color w:val="0033CC"/>
        </w:rPr>
        <w:t xml:space="preserve">ur study is novel </w:t>
      </w:r>
      <w:r w:rsidR="00BC1EF0">
        <w:rPr>
          <w:rFonts w:ascii="Arial" w:eastAsia="Arial" w:hAnsi="Arial" w:cs="Arial"/>
          <w:color w:val="0033CC"/>
        </w:rPr>
        <w:t>as</w:t>
      </w:r>
      <w:r w:rsidRPr="00A7225E">
        <w:rPr>
          <w:rFonts w:ascii="Arial" w:eastAsia="Arial" w:hAnsi="Arial" w:cs="Arial"/>
          <w:color w:val="0033CC"/>
        </w:rPr>
        <w:t xml:space="preserve"> it challenges one of the current paradigms in the field of cfDNA analysis. Cohen </w:t>
      </w:r>
      <w:r w:rsidRPr="00212D50">
        <w:rPr>
          <w:rFonts w:ascii="Arial" w:eastAsia="Arial" w:hAnsi="Arial" w:cs="Arial"/>
          <w:i/>
          <w:color w:val="0033CC"/>
        </w:rPr>
        <w:t>et al</w:t>
      </w:r>
      <w:r w:rsidR="00BC1EF0" w:rsidRPr="00212D50">
        <w:rPr>
          <w:rFonts w:ascii="Arial" w:eastAsia="Arial" w:hAnsi="Arial" w:cs="Arial"/>
          <w:i/>
          <w:color w:val="0033CC"/>
        </w:rPr>
        <w:t>.</w:t>
      </w:r>
      <w:r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Pr="00A7225E">
        <w:rPr>
          <w:rFonts w:ascii="Arial" w:eastAsia="Arial" w:hAnsi="Arial" w:cs="Arial"/>
          <w:color w:val="0033CC"/>
        </w:rPr>
        <w:t>) stated “</w:t>
      </w:r>
      <w:r w:rsidR="00D11B14">
        <w:rPr>
          <w:rFonts w:ascii="Arial" w:eastAsia="Arial" w:hAnsi="Arial" w:cs="Arial"/>
          <w:color w:val="0033CC"/>
        </w:rPr>
        <w:t>t</w:t>
      </w:r>
      <w:r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performed with UMIs and a robust error correction method is applied to the sequencing, a </w:t>
      </w:r>
      <w:r w:rsidR="00BC1EF0">
        <w:rPr>
          <w:rFonts w:ascii="Arial" w:eastAsia="Arial" w:hAnsi="Arial" w:cs="Arial"/>
          <w:color w:val="0033CC"/>
        </w:rPr>
        <w:t xml:space="preserve">relatively </w:t>
      </w:r>
      <w:r w:rsidR="003846DE" w:rsidRPr="00A7225E">
        <w:rPr>
          <w:rFonts w:ascii="Arial" w:eastAsia="Arial" w:hAnsi="Arial" w:cs="Arial"/>
          <w:color w:val="0033CC"/>
        </w:rPr>
        <w:t>large genomic footprint (</w:t>
      </w:r>
      <w:r w:rsidR="00D11B14">
        <w:rPr>
          <w:rFonts w:ascii="Arial" w:eastAsia="Arial" w:hAnsi="Arial" w:cs="Arial"/>
          <w:color w:val="0033CC"/>
        </w:rPr>
        <w:t>2</w:t>
      </w:r>
      <w:r w:rsidR="003846DE" w:rsidRPr="00A7225E">
        <w:rPr>
          <w:rFonts w:ascii="Arial" w:eastAsia="Arial" w:hAnsi="Arial" w:cs="Arial"/>
          <w:color w:val="0033CC"/>
        </w:rPr>
        <w:t xml:space="preserve">Mb) can be employed for the </w:t>
      </w:r>
      <w:r w:rsidR="00BC1EF0">
        <w:rPr>
          <w:rFonts w:ascii="Arial" w:eastAsia="Arial" w:hAnsi="Arial" w:cs="Arial"/>
          <w:color w:val="0033CC"/>
        </w:rPr>
        <w:t>detection</w:t>
      </w:r>
      <w:r w:rsidR="003846DE" w:rsidRPr="00A7225E">
        <w:rPr>
          <w:rFonts w:ascii="Arial" w:eastAsia="Arial" w:hAnsi="Arial" w:cs="Arial"/>
          <w:color w:val="0033CC"/>
        </w:rPr>
        <w:t xml:space="preserve"> of tumor-derived mutations, but this can only be accurately achieved at present if WBC sequencing is performed</w:t>
      </w:r>
      <w:r w:rsidR="00BC1EF0">
        <w:rPr>
          <w:rFonts w:ascii="Arial" w:eastAsia="Arial" w:hAnsi="Arial" w:cs="Arial"/>
          <w:color w:val="0033CC"/>
        </w:rPr>
        <w:t xml:space="preserve"> concurrently</w:t>
      </w:r>
      <w:r w:rsidR="003846DE" w:rsidRPr="00A7225E">
        <w:rPr>
          <w:rFonts w:ascii="Arial" w:eastAsia="Arial" w:hAnsi="Arial" w:cs="Arial"/>
          <w:color w:val="0033CC"/>
        </w:rPr>
        <w:t>.</w:t>
      </w:r>
    </w:p>
    <w:p w14:paraId="62CFCC57" w14:textId="58DF1B18" w:rsidR="003846DE" w:rsidRPr="00A7225E" w:rsidRDefault="003846DE" w:rsidP="00A7225E">
      <w:pPr>
        <w:spacing w:after="0" w:line="240" w:lineRule="auto"/>
        <w:jc w:val="both"/>
        <w:rPr>
          <w:rFonts w:ascii="Arial" w:eastAsia="Arial" w:hAnsi="Arial" w:cs="Arial"/>
          <w:color w:val="0033CC"/>
        </w:rPr>
      </w:pPr>
    </w:p>
    <w:p w14:paraId="021F3A5E" w14:textId="7DB15F3B" w:rsidR="003846DE" w:rsidRDefault="003846DE" w:rsidP="00A7225E">
      <w:pPr>
        <w:spacing w:after="0" w:line="240" w:lineRule="auto"/>
        <w:jc w:val="both"/>
        <w:rPr>
          <w:rFonts w:ascii="Arial" w:eastAsia="Arial" w:hAnsi="Arial" w:cs="Arial"/>
          <w:color w:val="0033CC"/>
        </w:rPr>
      </w:pPr>
      <w:r w:rsidRPr="00A7225E">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p w14:paraId="189F50E6" w14:textId="6B63D501" w:rsidR="005A332E" w:rsidRDefault="005A332E" w:rsidP="00A7225E">
      <w:pPr>
        <w:spacing w:after="0" w:line="240" w:lineRule="auto"/>
        <w:jc w:val="both"/>
        <w:rPr>
          <w:rFonts w:ascii="Arial" w:eastAsia="Arial" w:hAnsi="Arial" w:cs="Arial"/>
          <w:color w:val="0033CC"/>
        </w:rPr>
      </w:pPr>
    </w:p>
    <w:p w14:paraId="6FEF6F70" w14:textId="67E497C8" w:rsidR="005A332E" w:rsidRPr="00A7225E" w:rsidRDefault="005A332E" w:rsidP="00A7225E">
      <w:pPr>
        <w:spacing w:after="0" w:line="240" w:lineRule="auto"/>
        <w:jc w:val="both"/>
        <w:rPr>
          <w:rFonts w:ascii="Arial" w:eastAsia="Arial" w:hAnsi="Arial" w:cs="Arial"/>
          <w:color w:val="0033CC"/>
        </w:rPr>
      </w:pPr>
      <w:r>
        <w:rPr>
          <w:rFonts w:ascii="Arial" w:eastAsia="Arial" w:hAnsi="Arial" w:cs="Arial"/>
          <w:color w:val="0033CC"/>
        </w:rPr>
        <w:t xml:space="preserve">To clarify the novelty aspects of our manuscript in relation to Liu </w:t>
      </w:r>
      <w:r w:rsidRPr="00F21577">
        <w:rPr>
          <w:rFonts w:ascii="Arial" w:eastAsia="Arial" w:hAnsi="Arial" w:cs="Arial"/>
          <w:i/>
          <w:color w:val="0033CC"/>
          <w:rPrChange w:id="17" w:author="David Brown" w:date="2019-07-12T11:11:00Z">
            <w:rPr>
              <w:rFonts w:ascii="Arial" w:eastAsia="Arial" w:hAnsi="Arial" w:cs="Arial"/>
              <w:color w:val="0033CC"/>
            </w:rPr>
          </w:rPrChange>
        </w:rPr>
        <w:t>et al.</w:t>
      </w:r>
      <w:r>
        <w:rPr>
          <w:rFonts w:ascii="Arial" w:eastAsia="Arial" w:hAnsi="Arial" w:cs="Arial"/>
          <w:color w:val="0033CC"/>
        </w:rPr>
        <w:t xml:space="preserve">, we have added the following passage to </w:t>
      </w:r>
      <w:r w:rsidRPr="00513BA5">
        <w:rPr>
          <w:rFonts w:ascii="Arial" w:eastAsia="Arial" w:hAnsi="Arial" w:cs="Arial"/>
          <w:color w:val="0033CC"/>
          <w:highlight w:val="yellow"/>
          <w:rPrChange w:id="18" w:author="David Brown" w:date="2019-07-12T17:30:00Z">
            <w:rPr>
              <w:rFonts w:ascii="Arial" w:eastAsia="Arial" w:hAnsi="Arial" w:cs="Arial"/>
              <w:color w:val="0033CC"/>
            </w:rPr>
          </w:rPrChange>
        </w:rPr>
        <w:t>page xx, paragraph xx: “</w:t>
      </w:r>
      <w:proofErr w:type="spellStart"/>
      <w:r w:rsidRPr="00513BA5">
        <w:rPr>
          <w:rFonts w:ascii="Arial" w:eastAsia="Arial" w:hAnsi="Arial" w:cs="Arial"/>
          <w:color w:val="0033CC"/>
          <w:highlight w:val="yellow"/>
        </w:rPr>
        <w:t>xxxx</w:t>
      </w:r>
      <w:proofErr w:type="spellEnd"/>
      <w:r w:rsidRPr="00513BA5">
        <w:rPr>
          <w:rFonts w:ascii="Arial" w:eastAsia="Arial" w:hAnsi="Arial" w:cs="Arial"/>
          <w:color w:val="0033CC"/>
          <w:highlight w:val="yellow"/>
        </w:rPr>
        <w:t xml:space="preserve"> here add some of the differences between our study and Liu et al. </w:t>
      </w:r>
      <w:proofErr w:type="spellStart"/>
      <w:r w:rsidRPr="00513BA5">
        <w:rPr>
          <w:rFonts w:ascii="Arial" w:eastAsia="Arial" w:hAnsi="Arial" w:cs="Arial"/>
          <w:color w:val="0033CC"/>
          <w:highlight w:val="yellow"/>
        </w:rPr>
        <w:t>xxxxx</w:t>
      </w:r>
      <w:proofErr w:type="spellEnd"/>
      <w:r w:rsidRPr="00513BA5">
        <w:rPr>
          <w:rFonts w:ascii="Arial" w:eastAsia="Arial" w:hAnsi="Arial" w:cs="Arial"/>
          <w:color w:val="0033CC"/>
          <w:highlight w:val="yellow"/>
          <w:rPrChange w:id="19" w:author="David Brown" w:date="2019-07-12T17:30:00Z">
            <w:rPr>
              <w:rFonts w:ascii="Arial" w:eastAsia="Arial" w:hAnsi="Arial" w:cs="Arial"/>
              <w:color w:val="0033CC"/>
            </w:rPr>
          </w:rPrChange>
        </w:rPr>
        <w:t>”.</w:t>
      </w:r>
    </w:p>
    <w:bookmarkEnd w:id="0"/>
    <w:p w14:paraId="77F369E3" w14:textId="37CCE050" w:rsidR="00413E5F" w:rsidRDefault="00413E5F" w:rsidP="00A7225E">
      <w:pPr>
        <w:spacing w:after="0" w:line="240" w:lineRule="auto"/>
        <w:jc w:val="both"/>
        <w:rPr>
          <w:rFonts w:ascii="Arial" w:eastAsia="Arial" w:hAnsi="Arial" w:cs="Arial"/>
        </w:rPr>
      </w:pPr>
    </w:p>
    <w:p w14:paraId="49C62285" w14:textId="77777777" w:rsidR="00062312" w:rsidRPr="00A7225E" w:rsidRDefault="00062312"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6DFC4694"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study. We would like to emphasize, </w:t>
      </w:r>
      <w:r w:rsidR="00FC031D">
        <w:rPr>
          <w:rFonts w:ascii="Arial" w:eastAsia="Arial" w:hAnsi="Arial" w:cs="Arial"/>
          <w:color w:val="0033CC"/>
        </w:rPr>
        <w:lastRenderedPageBreak/>
        <w:t xml:space="preserve">however, that to the best of our knowledge, </w:t>
      </w:r>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r w:rsidR="00FC031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A7225E">
        <w:rPr>
          <w:rFonts w:ascii="Arial" w:eastAsia="Arial" w:hAnsi="Arial" w:cs="Arial"/>
          <w:color w:val="0033CC"/>
        </w:rPr>
        <w:t xml:space="preserve">. </w:t>
      </w:r>
      <w:r w:rsidR="00FC031D">
        <w:rPr>
          <w:rFonts w:ascii="Arial" w:eastAsia="Arial" w:hAnsi="Arial" w:cs="Arial"/>
          <w:color w:val="0033CC"/>
        </w:rPr>
        <w:t xml:space="preserve">As mentioned in the response to </w:t>
      </w:r>
      <w:r w:rsidR="00163129">
        <w:rPr>
          <w:rFonts w:ascii="Arial" w:eastAsia="Arial" w:hAnsi="Arial" w:cs="Arial"/>
          <w:color w:val="0033CC"/>
        </w:rPr>
        <w:t>C</w:t>
      </w:r>
      <w:r w:rsidR="00FC031D">
        <w:rPr>
          <w:rFonts w:ascii="Arial" w:eastAsia="Arial" w:hAnsi="Arial" w:cs="Arial"/>
          <w:color w:val="0033CC"/>
        </w:rPr>
        <w:t xml:space="preserve">omment </w:t>
      </w:r>
      <w:r w:rsidR="00163129">
        <w:rPr>
          <w:rFonts w:ascii="Arial" w:eastAsia="Arial" w:hAnsi="Arial" w:cs="Arial"/>
          <w:color w:val="0033CC"/>
        </w:rPr>
        <w:t>#</w:t>
      </w:r>
      <w:r w:rsidR="00FC031D">
        <w:rPr>
          <w:rFonts w:ascii="Arial" w:eastAsia="Arial" w:hAnsi="Arial" w:cs="Arial"/>
          <w:color w:val="0033CC"/>
        </w:rPr>
        <w:t xml:space="preserve">1, here we demonstrate objectively and based on direct evidence, </w:t>
      </w:r>
      <w:r w:rsidR="007B749E"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7B749E" w:rsidRPr="00A7225E">
        <w:rPr>
          <w:rFonts w:ascii="Arial" w:eastAsia="Arial" w:hAnsi="Arial" w:cs="Arial"/>
          <w:color w:val="0033CC"/>
        </w:rPr>
        <w:t xml:space="preserve">50% of the mutations identified in cfDNA of cancer patients actually originate from CH. This </w:t>
      </w:r>
      <w:r w:rsidR="00FC031D">
        <w:rPr>
          <w:rFonts w:ascii="Arial" w:eastAsia="Arial" w:hAnsi="Arial" w:cs="Arial"/>
          <w:color w:val="0033CC"/>
        </w:rPr>
        <w:t xml:space="preserve">novel and </w:t>
      </w:r>
      <w:r w:rsidR="009206A4" w:rsidRPr="00A7225E">
        <w:rPr>
          <w:rFonts w:ascii="Arial" w:eastAsia="Arial" w:hAnsi="Arial" w:cs="Arial"/>
          <w:color w:val="0033CC"/>
        </w:rPr>
        <w:t xml:space="preserve">important </w:t>
      </w:r>
      <w:r w:rsidR="00FC031D">
        <w:rPr>
          <w:rFonts w:ascii="Arial" w:eastAsia="Arial" w:hAnsi="Arial" w:cs="Arial"/>
          <w:color w:val="0033CC"/>
        </w:rPr>
        <w:t xml:space="preserve">observation is not of mere academic interest, as this </w:t>
      </w:r>
      <w:r w:rsidR="009206A4" w:rsidRPr="00A7225E">
        <w:rPr>
          <w:rFonts w:ascii="Arial" w:eastAsia="Arial" w:hAnsi="Arial" w:cs="Arial"/>
          <w:color w:val="0033CC"/>
        </w:rPr>
        <w:t xml:space="preserve">finding </w:t>
      </w:r>
      <w:r w:rsidR="00FC031D">
        <w:rPr>
          <w:rFonts w:ascii="Arial" w:eastAsia="Arial" w:hAnsi="Arial" w:cs="Arial"/>
          <w:color w:val="0033CC"/>
        </w:rPr>
        <w:t xml:space="preserve">illustrates one of </w:t>
      </w:r>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r w:rsidR="00FC031D">
        <w:rPr>
          <w:rFonts w:ascii="Arial" w:eastAsia="Arial" w:hAnsi="Arial" w:cs="Arial"/>
          <w:color w:val="0033CC"/>
        </w:rPr>
        <w:t xml:space="preserve">pitfalls </w:t>
      </w:r>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r w:rsidR="00820999">
        <w:rPr>
          <w:rFonts w:ascii="Arial" w:eastAsia="Arial" w:hAnsi="Arial" w:cs="Arial"/>
          <w:color w:val="0033CC"/>
        </w:rPr>
        <w:t xml:space="preserve">, </w:t>
      </w:r>
      <w:r w:rsidR="009206A4" w:rsidRPr="00A7225E">
        <w:rPr>
          <w:rFonts w:ascii="Arial" w:eastAsia="Arial" w:hAnsi="Arial" w:cs="Arial"/>
          <w:color w:val="0033CC"/>
        </w:rPr>
        <w:t xml:space="preserve">cfDNA assays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r w:rsidR="00FC031D">
        <w:rPr>
          <w:rFonts w:ascii="Arial" w:eastAsia="Arial" w:hAnsi="Arial" w:cs="Arial"/>
          <w:color w:val="0033CC"/>
        </w:rPr>
        <w:t>,</w:t>
      </w:r>
      <w:r w:rsidR="00C80ED4" w:rsidRPr="00A7225E">
        <w:rPr>
          <w:rFonts w:ascii="Arial" w:eastAsia="Arial" w:hAnsi="Arial" w:cs="Arial"/>
          <w:color w:val="0033CC"/>
        </w:rPr>
        <w:t xml:space="preserve"> </w:t>
      </w:r>
      <w:r w:rsidR="009206A4" w:rsidRPr="00A7225E">
        <w:rPr>
          <w:rFonts w:ascii="Arial" w:eastAsia="Arial" w:hAnsi="Arial" w:cs="Arial"/>
          <w:color w:val="0033CC"/>
        </w:rPr>
        <w:t>do not utilize matched WBC sequencing</w:t>
      </w:r>
      <w:r w:rsidR="00FC031D">
        <w:rPr>
          <w:rFonts w:ascii="Arial" w:eastAsia="Arial" w:hAnsi="Arial" w:cs="Arial"/>
          <w:color w:val="0033CC"/>
        </w:rPr>
        <w:t xml:space="preserve"> and despite the formidable computational and bioinformatics approaches employed to filter out the </w:t>
      </w:r>
      <w:r w:rsidR="00233594">
        <w:rPr>
          <w:rFonts w:ascii="Arial" w:eastAsia="Arial" w:hAnsi="Arial" w:cs="Arial"/>
          <w:color w:val="0033CC"/>
        </w:rPr>
        <w:t>`</w:t>
      </w:r>
      <w:r w:rsidR="00FC031D">
        <w:rPr>
          <w:rFonts w:ascii="Arial" w:eastAsia="Arial" w:hAnsi="Arial" w:cs="Arial"/>
          <w:color w:val="0033CC"/>
        </w:rPr>
        <w:t>noise</w:t>
      </w:r>
      <w:r w:rsidR="00233594">
        <w:rPr>
          <w:rFonts w:ascii="Arial" w:eastAsia="Arial" w:hAnsi="Arial" w:cs="Arial"/>
          <w:color w:val="0033CC"/>
        </w:rPr>
        <w:t>`</w:t>
      </w:r>
      <w:r w:rsidR="00FC031D">
        <w:rPr>
          <w:rFonts w:ascii="Arial" w:eastAsia="Arial" w:hAnsi="Arial" w:cs="Arial"/>
          <w:color w:val="0033CC"/>
        </w:rPr>
        <w:t xml:space="preserve">, somatic mutations related to CH or other forms of somatic mosaicism may </w:t>
      </w:r>
      <w:r w:rsidR="00AE27CD">
        <w:rPr>
          <w:rFonts w:ascii="Arial" w:eastAsia="Arial" w:hAnsi="Arial" w:cs="Arial"/>
          <w:color w:val="0033CC"/>
        </w:rPr>
        <w:t xml:space="preserve">still </w:t>
      </w:r>
      <w:r w:rsidR="00FC031D">
        <w:rPr>
          <w:rFonts w:ascii="Arial" w:eastAsia="Arial" w:hAnsi="Arial" w:cs="Arial"/>
          <w:color w:val="0033CC"/>
        </w:rPr>
        <w:t>be included in the reports</w:t>
      </w:r>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022C7F46"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r w:rsidR="00BF14D2">
        <w:rPr>
          <w:rFonts w:ascii="Arial" w:eastAsia="Arial" w:hAnsi="Arial" w:cs="Arial"/>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001B5C4D"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r w:rsidR="000E22ED">
        <w:rPr>
          <w:rFonts w:ascii="Arial" w:eastAsia="Arial" w:hAnsi="Arial" w:cs="Arial"/>
          <w:color w:val="0033CC"/>
        </w:rPr>
        <w:t>the</w:t>
      </w:r>
      <w:r w:rsidR="000E22ED" w:rsidRPr="00A7225E">
        <w:rPr>
          <w:rFonts w:ascii="Arial" w:eastAsia="Arial" w:hAnsi="Arial" w:cs="Arial"/>
          <w:color w:val="0033CC"/>
        </w:rPr>
        <w:t xml:space="preserve"> </w:t>
      </w:r>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r w:rsidR="00BF14D2">
        <w:rPr>
          <w:rFonts w:ascii="Arial" w:eastAsia="Arial" w:hAnsi="Arial" w:cs="Arial"/>
          <w:color w:val="0033CC"/>
        </w:rPr>
        <w:t xml:space="preserve">PMID: </w:t>
      </w:r>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1"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8FC9B" w14:textId="0305DB4C" w:rsidR="005D3701" w:rsidRPr="00A7225E" w:rsidRDefault="00816557" w:rsidP="00212D50">
      <w:pPr>
        <w:spacing w:after="0"/>
        <w:jc w:val="both"/>
        <w:rPr>
          <w:rFonts w:ascii="Arial" w:eastAsia="Arial" w:hAnsi="Arial" w:cs="Arial"/>
          <w:color w:val="0033CC"/>
        </w:rPr>
      </w:pPr>
      <w:r w:rsidRPr="00212D50">
        <w:rPr>
          <w:rFonts w:ascii="Arial" w:eastAsia="Arial" w:hAnsi="Arial" w:cs="Arial"/>
          <w:b/>
          <w:color w:val="0033CC"/>
          <w:sz w:val="20"/>
          <w:szCs w:val="20"/>
        </w:rPr>
        <w:t xml:space="preserve">Response to Reviewers </w:t>
      </w:r>
      <w:r w:rsidR="00B322BF" w:rsidRPr="00212D50">
        <w:rPr>
          <w:rFonts w:ascii="Arial" w:eastAsia="Arial" w:hAnsi="Arial" w:cs="Arial"/>
          <w:b/>
          <w:color w:val="0033CC"/>
          <w:sz w:val="20"/>
          <w:szCs w:val="20"/>
        </w:rPr>
        <w:t xml:space="preserve">Figure </w:t>
      </w:r>
      <w:r w:rsidR="00EA5B4D" w:rsidRPr="00212D50">
        <w:rPr>
          <w:rFonts w:ascii="Arial" w:eastAsia="Arial" w:hAnsi="Arial" w:cs="Arial"/>
          <w:b/>
          <w:color w:val="0033CC"/>
          <w:sz w:val="20"/>
          <w:szCs w:val="20"/>
        </w:rPr>
        <w:t>1: Distribution of the different categories of cfDNA somatic mutations.</w:t>
      </w:r>
      <w:r w:rsidR="00EA5B4D" w:rsidRPr="00212D50">
        <w:rPr>
          <w:rFonts w:ascii="Arial" w:eastAsia="Arial" w:hAnsi="Arial" w:cs="Arial"/>
          <w:color w:val="0033CC"/>
          <w:sz w:val="20"/>
          <w:szCs w:val="20"/>
        </w:rPr>
        <w:t xml:space="preserve"> The list of somatic cfDNA variants were restricted to those occurring in an</w:t>
      </w:r>
      <w:r w:rsidR="005D3701" w:rsidRPr="00212D50">
        <w:rPr>
          <w:rFonts w:ascii="Arial" w:eastAsia="Arial" w:hAnsi="Arial" w:cs="Arial"/>
          <w:color w:val="0033CC"/>
          <w:sz w:val="20"/>
          <w:szCs w:val="20"/>
        </w:rPr>
        <w:t>y</w:t>
      </w:r>
      <w:r w:rsidR="00EA5B4D" w:rsidRPr="00212D50">
        <w:rPr>
          <w:rFonts w:ascii="Arial" w:eastAsia="Arial" w:hAnsi="Arial" w:cs="Arial"/>
          <w:color w:val="0033CC"/>
          <w:sz w:val="20"/>
          <w:szCs w:val="20"/>
        </w:rPr>
        <w:t xml:space="preserve"> exon of the 73 genes included in the Guardant </w:t>
      </w:r>
      <w:r w:rsidR="005D3701" w:rsidRPr="00212D50">
        <w:rPr>
          <w:rFonts w:ascii="Arial" w:eastAsia="Arial" w:hAnsi="Arial" w:cs="Arial"/>
          <w:color w:val="0033CC"/>
          <w:sz w:val="20"/>
          <w:szCs w:val="20"/>
        </w:rPr>
        <w:t xml:space="preserve">G360 assay. </w:t>
      </w:r>
      <w:r w:rsidR="00EA5B4D" w:rsidRPr="00212D50">
        <w:rPr>
          <w:rFonts w:ascii="Arial" w:eastAsia="Arial" w:hAnsi="Arial" w:cs="Arial"/>
          <w:color w:val="0033CC"/>
          <w:sz w:val="20"/>
          <w:szCs w:val="20"/>
        </w:rPr>
        <w:t xml:space="preserve">The colors indicate WBC-matched, tumor biopsy-matched, biopsy-subthreshold variants, and </w:t>
      </w:r>
      <w:proofErr w:type="spellStart"/>
      <w:r w:rsidR="00EA5B4D" w:rsidRPr="00212D50">
        <w:rPr>
          <w:rFonts w:ascii="Arial" w:eastAsia="Arial" w:hAnsi="Arial" w:cs="Arial"/>
          <w:color w:val="0033CC"/>
          <w:sz w:val="20"/>
          <w:szCs w:val="20"/>
        </w:rPr>
        <w:t>VUSo</w:t>
      </w:r>
      <w:proofErr w:type="spellEnd"/>
      <w:r w:rsidR="00EA5B4D" w:rsidRPr="00212D50">
        <w:rPr>
          <w:rFonts w:ascii="Arial" w:eastAsia="Arial" w:hAnsi="Arial" w:cs="Arial"/>
          <w:color w:val="0033CC"/>
          <w:sz w:val="20"/>
          <w:szCs w:val="20"/>
        </w:rPr>
        <w:t>.</w:t>
      </w:r>
      <w:r w:rsidR="005D3701" w:rsidRPr="00212D50">
        <w:rPr>
          <w:rFonts w:ascii="Arial" w:eastAsia="Arial" w:hAnsi="Arial" w:cs="Arial"/>
          <w:color w:val="0033CC"/>
          <w:sz w:val="20"/>
          <w:szCs w:val="20"/>
        </w:rPr>
        <w:t xml:space="preserve"> 114 non-hypermutated patients were included in this analysis. One </w:t>
      </w:r>
      <w:r w:rsidR="000E22ED" w:rsidRPr="00212D50">
        <w:rPr>
          <w:rFonts w:ascii="Arial" w:eastAsia="Arial" w:hAnsi="Arial" w:cs="Arial"/>
          <w:color w:val="0033CC"/>
          <w:sz w:val="20"/>
          <w:szCs w:val="20"/>
        </w:rPr>
        <w:t xml:space="preserve">breast </w:t>
      </w:r>
      <w:r w:rsidR="005D3701" w:rsidRPr="00212D50">
        <w:rPr>
          <w:rFonts w:ascii="Arial" w:eastAsia="Arial" w:hAnsi="Arial" w:cs="Arial"/>
          <w:color w:val="0033CC"/>
          <w:sz w:val="20"/>
          <w:szCs w:val="20"/>
        </w:rPr>
        <w:t>cancer patient did not have any reported somatic cfDNA variant</w:t>
      </w:r>
      <w:r w:rsidR="000E22ED" w:rsidRPr="00212D50">
        <w:rPr>
          <w:rFonts w:ascii="Arial" w:eastAsia="Arial" w:hAnsi="Arial" w:cs="Arial"/>
          <w:color w:val="0033CC"/>
          <w:sz w:val="20"/>
          <w:szCs w:val="20"/>
        </w:rPr>
        <w:t xml:space="preserve"> within the 73 genes</w:t>
      </w:r>
      <w:r w:rsidR="005D3701" w:rsidRPr="00212D50">
        <w:rPr>
          <w:rFonts w:ascii="Arial" w:eastAsia="Arial" w:hAnsi="Arial" w:cs="Arial"/>
          <w:color w:val="0033CC"/>
          <w:sz w:val="20"/>
          <w:szCs w:val="20"/>
        </w:rPr>
        <w:t>.</w:t>
      </w:r>
    </w:p>
    <w:p w14:paraId="44BF0A2A" w14:textId="77777777" w:rsidR="000E22ED" w:rsidRDefault="000E22ED">
      <w:pPr>
        <w:rPr>
          <w:rFonts w:ascii="Arial" w:eastAsia="Arial" w:hAnsi="Arial" w:cs="Arial"/>
          <w:b/>
        </w:rPr>
      </w:pPr>
      <w:r>
        <w:rPr>
          <w:rFonts w:ascii="Arial" w:eastAsia="Arial" w:hAnsi="Arial" w:cs="Arial"/>
          <w:b/>
        </w:rPr>
        <w:br w:type="page"/>
      </w:r>
    </w:p>
    <w:p w14:paraId="16A87F43" w14:textId="5A2F5D44"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Table 1</w:t>
      </w:r>
      <w:r w:rsidR="005660E5">
        <w:rPr>
          <w:rFonts w:ascii="Arial" w:eastAsia="Arial" w:hAnsi="Arial" w:cs="Arial"/>
          <w:b/>
          <w:color w:val="0032CC"/>
          <w:sz w:val="20"/>
          <w:szCs w:val="20"/>
        </w:rPr>
        <w:t xml:space="preserve"> (Supplementary Table xx of the Revised mutations)</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cancer patients</w:t>
      </w:r>
      <w:r w:rsidR="00BF14D2" w:rsidRPr="00D11A33">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12BAAC02"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B4071F"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healthy controls</w:t>
      </w:r>
      <w:r w:rsidR="00BF14D2" w:rsidRPr="00D11A33">
        <w:rPr>
          <w:rFonts w:ascii="Arial" w:eastAsia="Arial" w:hAnsi="Arial" w:cs="Arial"/>
          <w:color w:val="0032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4872BDC5" w:rsidR="00062312" w:rsidRPr="00C03EC4" w:rsidRDefault="005660E5" w:rsidP="00A7225E">
      <w:pPr>
        <w:spacing w:after="0" w:line="240" w:lineRule="auto"/>
        <w:jc w:val="both"/>
        <w:rPr>
          <w:rFonts w:ascii="Arial" w:eastAsia="Arial" w:hAnsi="Arial" w:cs="Arial"/>
          <w:color w:val="0033CC"/>
          <w:rPrChange w:id="20" w:author="David Brown" w:date="2019-07-12T11:30:00Z">
            <w:rPr>
              <w:rFonts w:ascii="Arial" w:eastAsia="Arial" w:hAnsi="Arial" w:cs="Arial"/>
            </w:rPr>
          </w:rPrChange>
        </w:rPr>
      </w:pPr>
      <w:r w:rsidRPr="00C03EC4">
        <w:rPr>
          <w:rFonts w:ascii="Arial" w:eastAsia="Arial" w:hAnsi="Arial" w:cs="Arial"/>
          <w:color w:val="0033CC"/>
          <w:rPrChange w:id="21" w:author="David Brown" w:date="2019-07-12T11:30:00Z">
            <w:rPr>
              <w:rFonts w:ascii="Arial" w:eastAsia="Arial" w:hAnsi="Arial" w:cs="Arial"/>
            </w:rPr>
          </w:rPrChange>
        </w:rPr>
        <w:t xml:space="preserve">To address these important points the Reviewer made, we have added the following passage to </w:t>
      </w:r>
      <w:r w:rsidRPr="00595713">
        <w:rPr>
          <w:rFonts w:ascii="Arial" w:eastAsia="Arial" w:hAnsi="Arial" w:cs="Arial"/>
          <w:color w:val="0033CC"/>
          <w:highlight w:val="yellow"/>
          <w:rPrChange w:id="22" w:author="David Brown" w:date="2019-07-12T16:19:00Z">
            <w:rPr>
              <w:rFonts w:ascii="Arial" w:eastAsia="Arial" w:hAnsi="Arial" w:cs="Arial"/>
            </w:rPr>
          </w:rPrChange>
        </w:rPr>
        <w:t>page xx, para xx</w:t>
      </w:r>
      <w:r w:rsidRPr="00C03EC4">
        <w:rPr>
          <w:rFonts w:ascii="Arial" w:eastAsia="Arial" w:hAnsi="Arial" w:cs="Arial"/>
          <w:color w:val="0033CC"/>
          <w:rPrChange w:id="23" w:author="David Brown" w:date="2019-07-12T11:30:00Z">
            <w:rPr>
              <w:rFonts w:ascii="Arial" w:eastAsia="Arial" w:hAnsi="Arial" w:cs="Arial"/>
            </w:rPr>
          </w:rPrChange>
        </w:rPr>
        <w:t xml:space="preserve">, “In addition, without the filtering of WBC-matched mutations, CH-related mutations could have been possibly reported as somatic tumor-derived mutations </w:t>
      </w:r>
      <w:r w:rsidRPr="00595713">
        <w:rPr>
          <w:rFonts w:ascii="Arial" w:eastAsia="Arial" w:hAnsi="Arial" w:cs="Arial"/>
          <w:color w:val="0033CC"/>
          <w:highlight w:val="yellow"/>
          <w:rPrChange w:id="24" w:author="David Brown" w:date="2019-07-12T16:19:00Z">
            <w:rPr>
              <w:rFonts w:ascii="Arial" w:eastAsia="Arial" w:hAnsi="Arial" w:cs="Arial"/>
            </w:rPr>
          </w:rPrChange>
        </w:rPr>
        <w:t xml:space="preserve">(Supplementary Table </w:t>
      </w:r>
      <w:ins w:id="25" w:author="David Brown" w:date="2019-07-12T16:19:00Z">
        <w:r w:rsidR="00595713" w:rsidRPr="00595713">
          <w:rPr>
            <w:rFonts w:ascii="Arial" w:eastAsia="Arial" w:hAnsi="Arial" w:cs="Arial"/>
            <w:color w:val="0033CC"/>
            <w:highlight w:val="yellow"/>
            <w:rPrChange w:id="26" w:author="David Brown" w:date="2019-07-12T16:19:00Z">
              <w:rPr>
                <w:rFonts w:ascii="Arial" w:eastAsia="Arial" w:hAnsi="Arial" w:cs="Arial"/>
                <w:color w:val="0033CC"/>
              </w:rPr>
            </w:rPrChange>
          </w:rPr>
          <w:t>X</w:t>
        </w:r>
      </w:ins>
      <w:del w:id="27" w:author="David Brown" w:date="2019-07-12T16:19:00Z">
        <w:r w:rsidRPr="00595713" w:rsidDel="00595713">
          <w:rPr>
            <w:rFonts w:ascii="Arial" w:eastAsia="Arial" w:hAnsi="Arial" w:cs="Arial"/>
            <w:color w:val="0033CC"/>
            <w:highlight w:val="yellow"/>
            <w:rPrChange w:id="28" w:author="David Brown" w:date="2019-07-12T16:19:00Z">
              <w:rPr>
                <w:rFonts w:ascii="Arial" w:eastAsia="Arial" w:hAnsi="Arial" w:cs="Arial"/>
              </w:rPr>
            </w:rPrChange>
          </w:rPr>
          <w:delText>xx</w:delText>
        </w:r>
      </w:del>
      <w:r w:rsidRPr="00595713">
        <w:rPr>
          <w:rFonts w:ascii="Arial" w:eastAsia="Arial" w:hAnsi="Arial" w:cs="Arial"/>
          <w:color w:val="0033CC"/>
          <w:highlight w:val="yellow"/>
          <w:rPrChange w:id="29" w:author="David Brown" w:date="2019-07-12T16:19:00Z">
            <w:rPr>
              <w:rFonts w:ascii="Arial" w:eastAsia="Arial" w:hAnsi="Arial" w:cs="Arial"/>
            </w:rPr>
          </w:rPrChange>
        </w:rPr>
        <w:t>)”.</w:t>
      </w:r>
    </w:p>
    <w:p w14:paraId="63A25673" w14:textId="61D359CB" w:rsidR="005A332E" w:rsidRDefault="005A332E" w:rsidP="00A7225E">
      <w:pPr>
        <w:spacing w:after="0" w:line="240" w:lineRule="auto"/>
        <w:jc w:val="both"/>
        <w:rPr>
          <w:ins w:id="30" w:author="David Brown" w:date="2019-07-12T11:27:00Z"/>
          <w:rFonts w:ascii="Arial" w:eastAsia="Arial" w:hAnsi="Arial" w:cs="Arial"/>
        </w:rPr>
      </w:pPr>
    </w:p>
    <w:p w14:paraId="0428AED2" w14:textId="77777777" w:rsidR="00C03EC4" w:rsidRDefault="00C03EC4"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xml:space="preserve">, etc. A flow chart showing the effect of the different steps of </w:t>
      </w:r>
      <w:r w:rsidRPr="00A7225E">
        <w:rPr>
          <w:rFonts w:ascii="Arial" w:eastAsia="Arial" w:hAnsi="Arial" w:cs="Arial"/>
        </w:rPr>
        <w:lastRenderedPageBreak/>
        <w:t>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r w:rsidR="00EE1F5D">
        <w:rPr>
          <w:rFonts w:ascii="Arial" w:eastAsia="Arial" w:hAnsi="Arial" w:cs="Arial"/>
          <w:color w:val="0033CC"/>
        </w:rPr>
        <w:t>omission in the original version of th</w:t>
      </w:r>
      <w:r w:rsidR="003920BA">
        <w:rPr>
          <w:rFonts w:ascii="Arial" w:eastAsia="Arial" w:hAnsi="Arial" w:cs="Arial"/>
          <w:color w:val="0033CC"/>
        </w:rPr>
        <w:t>e</w:t>
      </w:r>
      <w:r w:rsidR="00EE1F5D">
        <w:rPr>
          <w:rFonts w:ascii="Arial" w:eastAsia="Arial" w:hAnsi="Arial" w:cs="Arial"/>
          <w:color w:val="0033CC"/>
        </w:rPr>
        <w:t xml:space="preserve"> manuscript, and for the opportunity of addressing these important points</w:t>
      </w:r>
      <w:r w:rsidR="004B03EB" w:rsidRPr="00A7225E">
        <w:rPr>
          <w:rFonts w:ascii="Arial" w:eastAsia="Arial" w:hAnsi="Arial" w:cs="Arial"/>
          <w:color w:val="0033CC"/>
        </w:rPr>
        <w:t xml:space="preserve">. </w:t>
      </w:r>
      <w:r w:rsidR="00EE1F5D">
        <w:rPr>
          <w:rFonts w:ascii="Arial" w:eastAsia="Arial" w:hAnsi="Arial" w:cs="Arial"/>
          <w:color w:val="0033CC"/>
        </w:rPr>
        <w:t>Although w</w:t>
      </w:r>
      <w:r w:rsidR="00EE1F5D" w:rsidRPr="00A7225E">
        <w:rPr>
          <w:rFonts w:ascii="Arial" w:eastAsia="Arial" w:hAnsi="Arial" w:cs="Arial"/>
          <w:color w:val="0033CC"/>
        </w:rPr>
        <w:t xml:space="preserve">e </w:t>
      </w:r>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Pr>
          <w:rFonts w:ascii="Arial" w:eastAsia="Arial" w:hAnsi="Arial" w:cs="Arial"/>
          <w:color w:val="0033CC"/>
        </w:rPr>
        <w:t>O</w:t>
      </w:r>
      <w:r w:rsidR="0065202E" w:rsidRPr="00A7225E">
        <w:rPr>
          <w:rFonts w:ascii="Arial" w:eastAsia="Arial" w:hAnsi="Arial" w:cs="Arial"/>
          <w:color w:val="0033CC"/>
        </w:rPr>
        <w:t>nline</w:t>
      </w:r>
      <w:r w:rsidRPr="00A7225E">
        <w:rPr>
          <w:rFonts w:ascii="Arial" w:eastAsia="Arial" w:hAnsi="Arial" w:cs="Arial"/>
          <w:color w:val="0033CC"/>
        </w:rPr>
        <w:t xml:space="preserve"> </w:t>
      </w:r>
      <w:r w:rsidR="00EE1F5D">
        <w:rPr>
          <w:rFonts w:ascii="Arial" w:eastAsia="Arial" w:hAnsi="Arial" w:cs="Arial"/>
          <w:color w:val="0033CC"/>
        </w:rPr>
        <w:t>M</w:t>
      </w:r>
      <w:r w:rsidRPr="00A7225E">
        <w:rPr>
          <w:rFonts w:ascii="Arial" w:eastAsia="Arial" w:hAnsi="Arial" w:cs="Arial"/>
          <w:color w:val="0033CC"/>
        </w:rPr>
        <w:t>ethods under sections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30</w:t>
      </w:r>
      <w:r w:rsidR="00EE1F5D">
        <w:rPr>
          <w:rFonts w:ascii="Arial" w:eastAsia="Arial" w:hAnsi="Arial" w:cs="Arial"/>
          <w:color w:val="0033CC"/>
        </w:rPr>
        <w:t xml:space="preserve"> of the original version of the manuscript)</w:t>
      </w:r>
      <w:r w:rsidRPr="00A7225E">
        <w:rPr>
          <w:rFonts w:ascii="Arial" w:eastAsia="Arial" w:hAnsi="Arial" w:cs="Arial"/>
          <w:color w:val="0033CC"/>
        </w:rPr>
        <w:t xml:space="preserve"> and “Joint variant analysis using the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w:t>
      </w:r>
      <w:r w:rsidR="000F229E">
        <w:rPr>
          <w:rFonts w:ascii="Arial" w:eastAsia="Arial" w:hAnsi="Arial" w:cs="Arial"/>
          <w:color w:val="0033CC"/>
        </w:rPr>
        <w:t>3</w:t>
      </w:r>
      <w:r w:rsidR="00EE1F5D">
        <w:rPr>
          <w:rFonts w:ascii="Arial" w:eastAsia="Arial" w:hAnsi="Arial" w:cs="Arial"/>
          <w:color w:val="0033CC"/>
        </w:rPr>
        <w:t xml:space="preserve"> of the original version of the manuscript), below we provide a more detailed description, including </w:t>
      </w:r>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r w:rsidR="000F229E">
        <w:rPr>
          <w:rFonts w:ascii="Arial" w:eastAsia="Arial" w:hAnsi="Arial" w:cs="Arial"/>
          <w:color w:val="0032CC"/>
        </w:rPr>
        <w:t>Online</w:t>
      </w:r>
      <w:r w:rsidRPr="00A7225E">
        <w:rPr>
          <w:rFonts w:ascii="Arial" w:eastAsia="Arial" w:hAnsi="Arial" w:cs="Arial"/>
          <w:color w:val="0032CC"/>
        </w:rPr>
        <w:t xml:space="preserve"> </w:t>
      </w:r>
      <w:r w:rsidR="00EE1F5D">
        <w:rPr>
          <w:rFonts w:ascii="Arial" w:eastAsia="Arial" w:hAnsi="Arial" w:cs="Arial"/>
          <w:color w:val="0032CC"/>
        </w:rPr>
        <w:t>M</w:t>
      </w:r>
      <w:r w:rsidRPr="00A7225E">
        <w:rPr>
          <w:rFonts w:ascii="Arial" w:eastAsia="Arial" w:hAnsi="Arial" w:cs="Arial"/>
          <w:color w:val="0032CC"/>
        </w:rPr>
        <w:t>ethods of the manuscript under the sections cited above</w:t>
      </w:r>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r w:rsidR="000F229E" w:rsidRPr="00212D50">
        <w:rPr>
          <w:rFonts w:ascii="Arial" w:eastAsia="Arial" w:hAnsi="Arial" w:cs="Arial"/>
          <w:color w:val="0032CC"/>
        </w:rPr>
        <w:t>3</w:t>
      </w:r>
      <w:r w:rsidR="000F229E">
        <w:rPr>
          <w:rFonts w:ascii="Arial" w:eastAsia="Arial" w:hAnsi="Arial" w:cs="Arial"/>
          <w:color w:val="0032CC"/>
        </w:rPr>
        <w:t>1</w:t>
      </w:r>
      <w:r w:rsidR="00EE1F5D" w:rsidRPr="000F229E">
        <w:rPr>
          <w:rFonts w:ascii="Arial" w:eastAsia="Arial" w:hAnsi="Arial" w:cs="Arial"/>
          <w:color w:val="0032CC"/>
        </w:rPr>
        <w:t xml:space="preserve"> and </w:t>
      </w:r>
      <w:r w:rsidR="000F229E" w:rsidRPr="00212D50">
        <w:rPr>
          <w:rFonts w:ascii="Arial" w:eastAsia="Arial" w:hAnsi="Arial" w:cs="Arial"/>
          <w:color w:val="0032CC"/>
        </w:rPr>
        <w:t>3</w:t>
      </w:r>
      <w:r w:rsidR="000F229E">
        <w:rPr>
          <w:rFonts w:ascii="Arial" w:eastAsia="Arial" w:hAnsi="Arial" w:cs="Arial"/>
          <w:color w:val="0032CC"/>
        </w:rPr>
        <w:t>2</w:t>
      </w:r>
      <w:r w:rsidR="00EE1F5D" w:rsidRPr="000F229E">
        <w:rPr>
          <w:rFonts w:ascii="Arial" w:eastAsia="Arial" w:hAnsi="Arial" w:cs="Arial"/>
          <w:color w:val="0032CC"/>
        </w:rPr>
        <w:t xml:space="preserve"> of the</w:t>
      </w:r>
      <w:r w:rsidR="000F229E">
        <w:rPr>
          <w:rFonts w:ascii="Arial" w:eastAsia="Arial" w:hAnsi="Arial" w:cs="Arial"/>
          <w:color w:val="0032CC"/>
        </w:rPr>
        <w:t xml:space="preserve"> Online Methods</w:t>
      </w:r>
      <w:r w:rsidR="00EE1F5D" w:rsidRPr="000F229E">
        <w:rPr>
          <w:rFonts w:ascii="Arial" w:eastAsia="Arial" w:hAnsi="Arial" w:cs="Arial"/>
          <w:color w:val="0032CC"/>
        </w:rPr>
        <w:t>)</w:t>
      </w:r>
      <w:r w:rsidRPr="00A7225E">
        <w:rPr>
          <w:rFonts w:ascii="Arial" w:eastAsia="Arial" w:hAnsi="Arial" w:cs="Arial"/>
          <w:color w:val="0032CC"/>
        </w:rPr>
        <w:t xml:space="preserve">. All empirical measurements of depth were obtained from raw pileups without </w:t>
      </w:r>
      <w:r w:rsidRPr="00212D50">
        <w:rPr>
          <w:rFonts w:ascii="Arial" w:eastAsia="Arial" w:hAnsi="Arial" w:cs="Arial"/>
          <w:color w:val="0032CC"/>
          <w:u w:val="single"/>
        </w:rPr>
        <w:t>b</w:t>
      </w:r>
      <w:r w:rsidRPr="00A7225E">
        <w:rPr>
          <w:rFonts w:ascii="Arial" w:eastAsia="Arial" w:hAnsi="Arial" w:cs="Arial"/>
          <w:color w:val="0032CC"/>
        </w:rPr>
        <w:t xml:space="preserve">ase </w:t>
      </w:r>
      <w:r w:rsidRPr="00212D50">
        <w:rPr>
          <w:rFonts w:ascii="Arial" w:eastAsia="Arial" w:hAnsi="Arial" w:cs="Arial"/>
          <w:color w:val="0032CC"/>
          <w:u w:val="single"/>
        </w:rPr>
        <w:t>a</w:t>
      </w:r>
      <w:r w:rsidRPr="00A7225E">
        <w:rPr>
          <w:rFonts w:ascii="Arial" w:eastAsia="Arial" w:hAnsi="Arial" w:cs="Arial"/>
          <w:color w:val="0032CC"/>
        </w:rPr>
        <w:t xml:space="preserve">lignment </w:t>
      </w:r>
      <w:r w:rsidRPr="00212D50">
        <w:rPr>
          <w:rFonts w:ascii="Arial" w:eastAsia="Arial" w:hAnsi="Arial" w:cs="Arial"/>
          <w:color w:val="0032CC"/>
          <w:u w:val="singl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437926"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437926"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r w:rsidR="00816557">
        <w:rPr>
          <w:rFonts w:ascii="Arial" w:eastAsia="Arial" w:hAnsi="Arial" w:cs="Arial"/>
          <w:b/>
          <w:color w:val="0033CC"/>
        </w:rPr>
        <w:t xml:space="preserve">Response to Reviewers </w:t>
      </w:r>
      <w:r w:rsidRPr="00212D50">
        <w:rPr>
          <w:rFonts w:ascii="Arial" w:eastAsia="Arial" w:hAnsi="Arial" w:cs="Arial"/>
          <w:b/>
          <w:color w:val="0032CC"/>
        </w:rPr>
        <w:t>Figure</w:t>
      </w:r>
      <w:r w:rsidR="00856B49" w:rsidRPr="00212D50">
        <w:rPr>
          <w:rFonts w:ascii="Arial" w:eastAsia="Arial" w:hAnsi="Arial" w:cs="Arial"/>
          <w:b/>
          <w:color w:val="0032CC"/>
        </w:rPr>
        <w:t>s</w:t>
      </w:r>
      <w:r w:rsidRPr="00212D50">
        <w:rPr>
          <w:rFonts w:ascii="Arial" w:eastAsia="Arial" w:hAnsi="Arial" w:cs="Arial"/>
          <w:b/>
          <w:color w:val="0032CC"/>
        </w:rPr>
        <w:t xml:space="preserve"> </w:t>
      </w:r>
      <w:r w:rsidR="005D3701" w:rsidRPr="00212D50">
        <w:rPr>
          <w:rFonts w:ascii="Arial" w:eastAsia="Arial" w:hAnsi="Arial" w:cs="Arial"/>
          <w:b/>
          <w:color w:val="0032CC"/>
        </w:rPr>
        <w:t>2</w:t>
      </w:r>
      <w:r w:rsidR="00C80ED4" w:rsidRPr="00212D50">
        <w:rPr>
          <w:rFonts w:ascii="Arial" w:eastAsia="Arial" w:hAnsi="Arial" w:cs="Arial"/>
          <w:b/>
          <w:color w:val="0032CC"/>
        </w:rPr>
        <w:t>a</w:t>
      </w:r>
      <w:r w:rsidR="00856B49" w:rsidRPr="00A7225E">
        <w:rPr>
          <w:rFonts w:ascii="Arial" w:eastAsia="Arial" w:hAnsi="Arial" w:cs="Arial"/>
          <w:color w:val="0032CC"/>
        </w:rPr>
        <w:t xml:space="preserve"> and </w:t>
      </w:r>
      <w:r w:rsidR="005D3701" w:rsidRPr="00212D50">
        <w:rPr>
          <w:rFonts w:ascii="Arial" w:eastAsia="Arial" w:hAnsi="Arial" w:cs="Arial"/>
          <w:b/>
          <w:color w:val="0032CC"/>
        </w:rPr>
        <w:t>2</w:t>
      </w:r>
      <w:r w:rsidR="00856B49" w:rsidRPr="00212D50">
        <w:rPr>
          <w:rFonts w:ascii="Arial" w:eastAsia="Arial" w:hAnsi="Arial" w:cs="Arial"/>
          <w:b/>
          <w:color w:val="0032CC"/>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r w:rsidR="00BF14D2">
        <w:rPr>
          <w:rFonts w:ascii="Arial" w:eastAsia="Arial" w:hAnsi="Arial" w:cs="Arial"/>
          <w:color w:val="0032CC"/>
        </w:rPr>
        <w:t xml:space="preserve">PMID: </w:t>
      </w:r>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r w:rsidR="00816557">
        <w:rPr>
          <w:rFonts w:ascii="Arial" w:eastAsia="Arial" w:hAnsi="Arial" w:cs="Arial"/>
          <w:b/>
          <w:color w:val="0033CC"/>
        </w:rPr>
        <w:t xml:space="preserve">Response to Reviewers </w:t>
      </w:r>
      <w:r w:rsidRPr="00212D50">
        <w:rPr>
          <w:rFonts w:ascii="Arial" w:eastAsia="Arial" w:hAnsi="Arial" w:cs="Arial"/>
          <w:b/>
          <w:color w:val="0032CC"/>
        </w:rPr>
        <w:t xml:space="preserve">Figure </w:t>
      </w:r>
      <w:r w:rsidR="005D3701" w:rsidRPr="00212D50">
        <w:rPr>
          <w:rFonts w:ascii="Arial" w:eastAsia="Arial" w:hAnsi="Arial" w:cs="Arial"/>
          <w:b/>
          <w:color w:val="0032CC"/>
        </w:rPr>
        <w:t>2</w:t>
      </w:r>
      <w:r w:rsidR="00C80ED4" w:rsidRPr="00212D50">
        <w:rPr>
          <w:rFonts w:ascii="Arial" w:eastAsia="Arial" w:hAnsi="Arial" w:cs="Arial"/>
          <w:b/>
          <w:color w:val="0032CC"/>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437926"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19293AA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r w:rsidR="00BF14D2" w:rsidRPr="00BF14D2">
        <w:rPr>
          <w:rFonts w:ascii="Arial" w:eastAsia="Arial" w:hAnsi="Arial" w:cs="Arial"/>
          <w:b/>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C80ED4" w:rsidRPr="00212D50">
        <w:rPr>
          <w:rFonts w:ascii="Arial" w:eastAsia="Arial" w:hAnsi="Arial" w:cs="Arial"/>
          <w:b/>
          <w:color w:val="0033CC"/>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r w:rsidR="00C57EBF">
        <w:rPr>
          <w:rFonts w:ascii="Arial" w:eastAsia="Arial" w:hAnsi="Arial" w:cs="Arial"/>
          <w:color w:val="0033CC"/>
        </w:rPr>
        <w:t xml:space="preserve">43 </w:t>
      </w:r>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21343E" w:rsidRPr="00212D50">
        <w:rPr>
          <w:rFonts w:ascii="Arial" w:eastAsia="Arial" w:hAnsi="Arial" w:cs="Arial"/>
          <w:b/>
          <w:color w:val="0033CC"/>
        </w:rPr>
        <w:t>e</w:t>
      </w:r>
      <w:r w:rsidRPr="00A7225E">
        <w:rPr>
          <w:rFonts w:ascii="Arial" w:eastAsia="Arial" w:hAnsi="Arial" w:cs="Arial"/>
          <w:color w:val="0033CC"/>
        </w:rPr>
        <w:t xml:space="preserve"> shows the recall rate per cancer type against the mean number of variants detected 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437926"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14416DA9" w14:textId="5F0A8C38" w:rsidR="00BF14D2" w:rsidRDefault="00B4071F" w:rsidP="00A7225E">
      <w:pPr>
        <w:spacing w:after="0" w:line="240" w:lineRule="auto"/>
        <w:jc w:val="both"/>
        <w:rPr>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0145F4" w:rsidRPr="00212D50">
        <w:rPr>
          <w:rFonts w:ascii="Arial" w:eastAsia="Arial" w:hAnsi="Arial" w:cs="Arial"/>
          <w:b/>
          <w:color w:val="0033CC"/>
        </w:rPr>
        <w:t>3</w:t>
      </w:r>
      <w:r w:rsidR="00C80ED4" w:rsidRPr="00BF14D2">
        <w:rPr>
          <w:rFonts w:ascii="Arial" w:eastAsia="Arial" w:hAnsi="Arial" w:cs="Arial"/>
          <w:color w:val="0033CC"/>
        </w:rPr>
        <w:t xml:space="preserve"> </w:t>
      </w:r>
      <w:r w:rsidR="00BF14D2">
        <w:rPr>
          <w:rFonts w:ascii="Arial" w:eastAsia="Arial" w:hAnsi="Arial" w:cs="Arial"/>
          <w:color w:val="0033CC"/>
        </w:rPr>
        <w:t>illustrates</w:t>
      </w:r>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BF14D2" w:rsidRDefault="00BF14D2" w:rsidP="00A7225E">
      <w:pPr>
        <w:spacing w:after="0" w:line="240" w:lineRule="auto"/>
        <w:jc w:val="both"/>
        <w:rPr>
          <w:rFonts w:ascii="Arial" w:eastAsia="Arial" w:hAnsi="Arial" w:cs="Arial"/>
          <w:color w:val="0033CC"/>
        </w:rPr>
      </w:pPr>
    </w:p>
    <w:p w14:paraId="56E64188" w14:textId="271C54AB" w:rsidR="00BB1FCF" w:rsidDel="00F21577" w:rsidRDefault="00B4071F">
      <w:pPr>
        <w:spacing w:after="0" w:line="240" w:lineRule="auto"/>
        <w:jc w:val="both"/>
        <w:rPr>
          <w:del w:id="31" w:author="David Brown" w:date="2019-07-12T11:12:00Z"/>
          <w:rFonts w:ascii="Arial" w:eastAsia="Arial" w:hAnsi="Arial" w:cs="Arial"/>
          <w:color w:val="0033CC"/>
        </w:rPr>
        <w:pPrChange w:id="32" w:author="David Brown" w:date="2019-07-12T11:13:00Z">
          <w:pPr>
            <w:jc w:val="both"/>
          </w:pPr>
        </w:pPrChange>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Pr>
          <w:rFonts w:ascii="Arial" w:eastAsia="Arial" w:hAnsi="Arial" w:cs="Arial"/>
          <w:b/>
          <w:color w:val="0033CC"/>
        </w:rPr>
        <w:t xml:space="preserve">Response to Reviewers </w:t>
      </w:r>
      <w:r w:rsidRPr="00212D50">
        <w:rPr>
          <w:rFonts w:ascii="Arial" w:eastAsia="Arial" w:hAnsi="Arial" w:cs="Arial"/>
          <w:b/>
          <w:color w:val="0033CC"/>
        </w:rPr>
        <w:t>Tables 3-6</w:t>
      </w:r>
      <w:r w:rsidRPr="00A7225E">
        <w:rPr>
          <w:rFonts w:ascii="Arial" w:eastAsia="Arial" w:hAnsi="Arial" w:cs="Arial"/>
          <w:color w:val="0033CC"/>
        </w:rPr>
        <w:t xml:space="preserve"> 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r w:rsidR="00C96980">
        <w:rPr>
          <w:rFonts w:ascii="Arial" w:eastAsia="Arial" w:hAnsi="Arial" w:cs="Arial"/>
          <w:color w:val="0033CC"/>
        </w:rPr>
        <w:t xml:space="preserve">PMID: </w:t>
      </w:r>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04E8EE27" w14:textId="77051353" w:rsidR="00F21577" w:rsidRDefault="00F21577">
      <w:pPr>
        <w:spacing w:after="0" w:line="240" w:lineRule="auto"/>
        <w:jc w:val="both"/>
        <w:rPr>
          <w:ins w:id="33" w:author="David Brown" w:date="2019-07-12T11:12:00Z"/>
          <w:rFonts w:ascii="Arial" w:eastAsia="Arial" w:hAnsi="Arial" w:cs="Arial"/>
          <w:color w:val="0033CC"/>
        </w:rPr>
        <w:pPrChange w:id="34" w:author="David Brown" w:date="2019-07-12T11:13:00Z">
          <w:pPr>
            <w:jc w:val="both"/>
          </w:pPr>
        </w:pPrChange>
      </w:pPr>
    </w:p>
    <w:p w14:paraId="18C34A18" w14:textId="77777777" w:rsidR="00F21577" w:rsidRDefault="00F21577">
      <w:pPr>
        <w:spacing w:after="0" w:line="240" w:lineRule="auto"/>
        <w:jc w:val="both"/>
        <w:rPr>
          <w:ins w:id="35" w:author="David Brown" w:date="2019-07-12T11:12:00Z"/>
          <w:rFonts w:ascii="Arial" w:eastAsia="Arial" w:hAnsi="Arial" w:cs="Arial"/>
          <w:color w:val="0033CC"/>
        </w:rPr>
        <w:pPrChange w:id="36" w:author="David Brown" w:date="2019-07-12T11:13:00Z">
          <w:pPr/>
        </w:pPrChange>
      </w:pPr>
    </w:p>
    <w:p w14:paraId="109530DF" w14:textId="339365D7" w:rsidR="00BB1FCF" w:rsidRDefault="00BB1FCF">
      <w:pPr>
        <w:spacing w:after="0" w:line="240" w:lineRule="auto"/>
        <w:jc w:val="both"/>
        <w:rPr>
          <w:rFonts w:ascii="Arial" w:eastAsia="Arial" w:hAnsi="Arial" w:cs="Arial"/>
          <w:color w:val="0033CC"/>
        </w:rPr>
        <w:pPrChange w:id="37" w:author="David Brown" w:date="2019-07-12T11:13:00Z">
          <w:pPr>
            <w:jc w:val="both"/>
          </w:pPr>
        </w:pPrChange>
      </w:pPr>
      <w:r w:rsidRPr="00BB1FCF">
        <w:rPr>
          <w:rFonts w:ascii="Arial" w:eastAsia="Arial" w:hAnsi="Arial" w:cs="Arial"/>
          <w:color w:val="0033CC"/>
        </w:rPr>
        <w:t>Several groups have explored the space of high accuracy error corrected sequencing. Integrated Digital Error Suppression (</w:t>
      </w:r>
      <w:proofErr w:type="spellStart"/>
      <w:r w:rsidRPr="00BB1FCF">
        <w:rPr>
          <w:rFonts w:ascii="Arial" w:eastAsia="Arial" w:hAnsi="Arial" w:cs="Arial"/>
          <w:color w:val="0033CC"/>
        </w:rPr>
        <w:t>iDES</w:t>
      </w:r>
      <w:proofErr w:type="spellEnd"/>
      <w:r w:rsidRPr="00BB1FCF">
        <w:rPr>
          <w:rFonts w:ascii="Arial" w:eastAsia="Arial" w:hAnsi="Arial" w:cs="Arial"/>
          <w:color w:val="0033CC"/>
        </w:rPr>
        <w:t xml:space="preserve">) (Newman </w:t>
      </w:r>
      <w:r w:rsidRPr="00F21577">
        <w:rPr>
          <w:rFonts w:ascii="Arial" w:eastAsia="Arial" w:hAnsi="Arial" w:cs="Arial"/>
          <w:i/>
          <w:color w:val="0033CC"/>
          <w:rPrChange w:id="38" w:author="David Brown" w:date="2019-07-12T11:14:00Z">
            <w:rPr>
              <w:rFonts w:ascii="Arial" w:eastAsia="Arial" w:hAnsi="Arial" w:cs="Arial"/>
              <w:color w:val="0033CC"/>
            </w:rPr>
          </w:rPrChange>
        </w:rPr>
        <w:t>et al</w:t>
      </w:r>
      <w:ins w:id="39" w:author="David Brown" w:date="2019-07-12T11:14:00Z">
        <w:r w:rsidR="00F21577" w:rsidRPr="00F21577">
          <w:rPr>
            <w:rFonts w:ascii="Arial" w:eastAsia="Arial" w:hAnsi="Arial" w:cs="Arial"/>
            <w:i/>
            <w:color w:val="0033CC"/>
            <w:rPrChange w:id="40" w:author="David Brown" w:date="2019-07-12T11:14:00Z">
              <w:rPr>
                <w:rFonts w:ascii="Arial" w:eastAsia="Arial" w:hAnsi="Arial" w:cs="Arial"/>
                <w:color w:val="0033CC"/>
              </w:rPr>
            </w:rPrChange>
          </w:rPr>
          <w:t>.</w:t>
        </w:r>
      </w:ins>
      <w:r w:rsidRPr="00BB1FCF">
        <w:rPr>
          <w:rFonts w:ascii="Arial" w:eastAsia="Arial" w:hAnsi="Arial" w:cs="Arial"/>
          <w:color w:val="0033CC"/>
        </w:rPr>
        <w:t xml:space="preserve">, </w:t>
      </w:r>
      <w:del w:id="41" w:author="David Brown" w:date="2019-07-12T11:15:00Z">
        <w:r w:rsidRPr="00BB1FCF" w:rsidDel="00F21577">
          <w:rPr>
            <w:rFonts w:ascii="Arial" w:eastAsia="Arial" w:hAnsi="Arial" w:cs="Arial"/>
            <w:color w:val="0033CC"/>
          </w:rPr>
          <w:delText xml:space="preserve">2016 </w:delText>
        </w:r>
      </w:del>
      <w:r w:rsidRPr="00BB1FCF">
        <w:rPr>
          <w:rFonts w:ascii="Arial" w:eastAsia="Arial" w:hAnsi="Arial" w:cs="Arial"/>
          <w:color w:val="0033CC"/>
        </w:rPr>
        <w:t>PMID: 27018799) computed a per-base error rate which optimally balanced error suppression with molecular depth as 2x10</w:t>
      </w:r>
      <w:r w:rsidRPr="005660E5">
        <w:rPr>
          <w:rFonts w:ascii="Arial" w:eastAsia="Arial" w:hAnsi="Arial" w:cs="Arial"/>
          <w:color w:val="0033CC"/>
          <w:vertAlign w:val="superscript"/>
        </w:rPr>
        <w:t>-5</w:t>
      </w:r>
      <w:r w:rsidR="005660E5">
        <w:rPr>
          <w:rFonts w:ascii="Arial" w:eastAsia="Arial" w:hAnsi="Arial" w:cs="Arial"/>
          <w:color w:val="0033CC"/>
        </w:rPr>
        <w:t xml:space="preserve">. </w:t>
      </w:r>
      <w:r w:rsidRPr="00BB1FCF">
        <w:rPr>
          <w:rFonts w:ascii="Arial" w:eastAsia="Arial" w:hAnsi="Arial" w:cs="Arial"/>
          <w:color w:val="0033CC"/>
        </w:rPr>
        <w:t>The Safe-Sequencing System (Safe-</w:t>
      </w:r>
      <w:proofErr w:type="spellStart"/>
      <w:r w:rsidRPr="00BB1FCF">
        <w:rPr>
          <w:rFonts w:ascii="Arial" w:eastAsia="Arial" w:hAnsi="Arial" w:cs="Arial"/>
          <w:color w:val="0033CC"/>
        </w:rPr>
        <w:t>SeqS</w:t>
      </w:r>
      <w:proofErr w:type="spellEnd"/>
      <w:r w:rsidRPr="00BB1FCF">
        <w:rPr>
          <w:rFonts w:ascii="Arial" w:eastAsia="Arial" w:hAnsi="Arial" w:cs="Arial"/>
          <w:color w:val="0033CC"/>
        </w:rPr>
        <w:t xml:space="preserve">) (Kinde </w:t>
      </w:r>
      <w:r w:rsidRPr="00F21577">
        <w:rPr>
          <w:rFonts w:ascii="Arial" w:eastAsia="Arial" w:hAnsi="Arial" w:cs="Arial"/>
          <w:i/>
          <w:color w:val="0033CC"/>
          <w:rPrChange w:id="42" w:author="David Brown" w:date="2019-07-12T11:15:00Z">
            <w:rPr>
              <w:rFonts w:ascii="Arial" w:eastAsia="Arial" w:hAnsi="Arial" w:cs="Arial"/>
              <w:color w:val="0033CC"/>
            </w:rPr>
          </w:rPrChange>
        </w:rPr>
        <w:t>et al</w:t>
      </w:r>
      <w:ins w:id="43" w:author="David Brown" w:date="2019-07-12T11:15:00Z">
        <w:r w:rsidR="00F21577" w:rsidRPr="00F21577">
          <w:rPr>
            <w:rFonts w:ascii="Arial" w:eastAsia="Arial" w:hAnsi="Arial" w:cs="Arial"/>
            <w:i/>
            <w:color w:val="0033CC"/>
            <w:rPrChange w:id="44" w:author="David Brown" w:date="2019-07-12T11:15:00Z">
              <w:rPr>
                <w:rFonts w:ascii="Arial" w:eastAsia="Arial" w:hAnsi="Arial" w:cs="Arial"/>
                <w:color w:val="0033CC"/>
              </w:rPr>
            </w:rPrChange>
          </w:rPr>
          <w:t>.</w:t>
        </w:r>
      </w:ins>
      <w:del w:id="45" w:author="David Brown" w:date="2019-07-12T11:15:00Z">
        <w:r w:rsidRPr="00BB1FCF" w:rsidDel="00F21577">
          <w:rPr>
            <w:rFonts w:ascii="Arial" w:eastAsia="Arial" w:hAnsi="Arial" w:cs="Arial"/>
            <w:color w:val="0033CC"/>
          </w:rPr>
          <w:delText xml:space="preserve"> 2011</w:delText>
        </w:r>
      </w:del>
      <w:r w:rsidRPr="00BB1FCF">
        <w:rPr>
          <w:rFonts w:ascii="Arial" w:eastAsia="Arial" w:hAnsi="Arial" w:cs="Arial"/>
          <w:color w:val="0033CC"/>
        </w:rPr>
        <w:t xml:space="preserve"> PMID: 21586637) reported 0.9x10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proofErr w:type="spellStart"/>
      <w:r w:rsidRPr="00BB1FCF">
        <w:rPr>
          <w:rFonts w:ascii="Arial" w:eastAsia="Arial" w:hAnsi="Arial" w:cs="Arial"/>
          <w:color w:val="0033CC"/>
        </w:rPr>
        <w:t>supermutants</w:t>
      </w:r>
      <w:proofErr w:type="spellEnd"/>
      <w:r w:rsidRPr="00BB1FCF">
        <w:rPr>
          <w:rFonts w:ascii="Arial" w:eastAsia="Arial" w:hAnsi="Arial" w:cs="Arial"/>
          <w:color w:val="0033CC"/>
        </w:rPr>
        <w:t xml:space="preserve"> (likely errors) per base pair. Both reports are similar to the per base error rate of 1x10</w:t>
      </w:r>
      <w:r w:rsidRPr="005660E5">
        <w:rPr>
          <w:rFonts w:ascii="Arial" w:eastAsia="Arial" w:hAnsi="Arial" w:cs="Arial"/>
          <w:color w:val="0033CC"/>
          <w:vertAlign w:val="superscript"/>
        </w:rPr>
        <w:t>-5</w:t>
      </w:r>
      <w:r w:rsidRPr="00BB1FCF">
        <w:rPr>
          <w:rFonts w:ascii="Arial" w:eastAsia="Arial" w:hAnsi="Arial" w:cs="Arial"/>
          <w:color w:val="0033CC"/>
        </w:rPr>
        <w:t xml:space="preserve"> to 3x10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del w:id="46" w:author="Reis-Filho, Jorge S./Pathology" w:date="2019-07-08T10:20:00Z">
        <w:r w:rsidRPr="00BB1FCF" w:rsidDel="005660E5">
          <w:rPr>
            <w:rFonts w:ascii="Arial" w:eastAsia="Arial" w:hAnsi="Arial" w:cs="Arial"/>
            <w:color w:val="0033CC"/>
          </w:rPr>
          <w:delText xml:space="preserve">(depending on the base and error type, as reported in the methods section of the manuscript that describes the supplemental noise model [pages </w:delText>
        </w:r>
        <w:r w:rsidRPr="005660E5" w:rsidDel="005660E5">
          <w:rPr>
            <w:rFonts w:ascii="Arial" w:eastAsia="Arial" w:hAnsi="Arial" w:cs="Arial"/>
            <w:color w:val="0033CC"/>
            <w:highlight w:val="yellow"/>
          </w:rPr>
          <w:delText>X-X</w:delText>
        </w:r>
        <w:r w:rsidRPr="00BB1FCF" w:rsidDel="005660E5">
          <w:rPr>
            <w:rFonts w:ascii="Arial" w:eastAsia="Arial" w:hAnsi="Arial" w:cs="Arial"/>
            <w:color w:val="0033CC"/>
          </w:rPr>
          <w:delText xml:space="preserve">]) </w:delText>
        </w:r>
      </w:del>
      <w:r w:rsidRPr="00BB1FCF">
        <w:rPr>
          <w:rFonts w:ascii="Arial" w:eastAsia="Arial" w:hAnsi="Arial" w:cs="Arial"/>
          <w:color w:val="0033CC"/>
        </w:rPr>
        <w:t>reporte</w:t>
      </w:r>
      <w:ins w:id="47" w:author="Reis-Filho, Jorge S./Pathology" w:date="2019-07-08T10:20:00Z">
        <w:r w:rsidR="005660E5">
          <w:rPr>
            <w:rFonts w:ascii="Arial" w:eastAsia="Arial" w:hAnsi="Arial" w:cs="Arial"/>
            <w:color w:val="0033CC"/>
          </w:rPr>
          <w:t>d</w:t>
        </w:r>
      </w:ins>
      <w:del w:id="48" w:author="Reis-Filho, Jorge S./Pathology" w:date="2019-07-08T10:20:00Z">
        <w:r w:rsidRPr="00BB1FCF" w:rsidDel="005660E5">
          <w:rPr>
            <w:rFonts w:ascii="Arial" w:eastAsia="Arial" w:hAnsi="Arial" w:cs="Arial"/>
            <w:color w:val="0033CC"/>
          </w:rPr>
          <w:delText>d</w:delText>
        </w:r>
      </w:del>
      <w:r w:rsidRPr="00BB1FCF">
        <w:rPr>
          <w:rFonts w:ascii="Arial" w:eastAsia="Arial" w:hAnsi="Arial" w:cs="Arial"/>
          <w:color w:val="0033CC"/>
        </w:rPr>
        <w:t xml:space="preserve"> </w:t>
      </w:r>
      <w:del w:id="49" w:author="Reis-Filho, Jorge S./Pathology" w:date="2019-07-08T10:20:00Z">
        <w:r w:rsidRPr="00BB1FCF" w:rsidDel="005660E5">
          <w:rPr>
            <w:rFonts w:ascii="Arial" w:eastAsia="Arial" w:hAnsi="Arial" w:cs="Arial"/>
            <w:color w:val="0033CC"/>
          </w:rPr>
          <w:delText>herein</w:delText>
        </w:r>
      </w:del>
      <w:r w:rsidR="005660E5">
        <w:rPr>
          <w:rFonts w:ascii="Arial" w:eastAsia="Arial" w:hAnsi="Arial" w:cs="Arial"/>
          <w:color w:val="0033CC"/>
        </w:rPr>
        <w:t>in our study (See Online Methods)</w:t>
      </w:r>
      <w:r w:rsidRPr="00BB1FCF">
        <w:rPr>
          <w:rFonts w:ascii="Arial" w:eastAsia="Arial" w:hAnsi="Arial" w:cs="Arial"/>
          <w:color w:val="0033CC"/>
        </w:rPr>
        <w:t xml:space="preserve">.  Additionally, </w:t>
      </w:r>
      <w:proofErr w:type="spellStart"/>
      <w:r w:rsidRPr="00BB1FCF">
        <w:rPr>
          <w:rFonts w:ascii="Arial" w:eastAsia="Arial" w:hAnsi="Arial" w:cs="Arial"/>
          <w:color w:val="0033CC"/>
        </w:rPr>
        <w:t>Lanman</w:t>
      </w:r>
      <w:proofErr w:type="spellEnd"/>
      <w:r w:rsidRPr="00BB1FCF">
        <w:rPr>
          <w:rFonts w:ascii="Arial" w:eastAsia="Arial" w:hAnsi="Arial" w:cs="Arial"/>
          <w:color w:val="0033CC"/>
        </w:rPr>
        <w:t xml:space="preserve"> </w:t>
      </w:r>
      <w:r w:rsidR="005660E5" w:rsidRPr="00F21577">
        <w:rPr>
          <w:rFonts w:ascii="Arial" w:eastAsia="Arial" w:hAnsi="Arial" w:cs="Arial"/>
          <w:i/>
          <w:color w:val="0033CC"/>
          <w:rPrChange w:id="50" w:author="David Brown" w:date="2019-07-12T11:16:00Z">
            <w:rPr>
              <w:rFonts w:ascii="Arial" w:eastAsia="Arial" w:hAnsi="Arial" w:cs="Arial"/>
              <w:color w:val="0033CC"/>
            </w:rPr>
          </w:rPrChange>
        </w:rPr>
        <w:t>et al</w:t>
      </w:r>
      <w:ins w:id="51" w:author="David Brown" w:date="2019-07-12T11:15:00Z">
        <w:r w:rsidR="00F21577" w:rsidRPr="00F21577">
          <w:rPr>
            <w:rFonts w:ascii="Arial" w:eastAsia="Arial" w:hAnsi="Arial" w:cs="Arial"/>
            <w:i/>
            <w:color w:val="0033CC"/>
            <w:rPrChange w:id="52" w:author="David Brown" w:date="2019-07-12T11:16:00Z">
              <w:rPr>
                <w:rFonts w:ascii="Arial" w:eastAsia="Arial" w:hAnsi="Arial" w:cs="Arial"/>
                <w:color w:val="0033CC"/>
              </w:rPr>
            </w:rPrChange>
          </w:rPr>
          <w:t>.</w:t>
        </w:r>
      </w:ins>
      <w:ins w:id="53" w:author="Reis-Filho, Jorge S./Pathology" w:date="2019-07-08T10:20:00Z">
        <w:r w:rsidR="005660E5">
          <w:rPr>
            <w:rFonts w:ascii="Arial" w:eastAsia="Arial" w:hAnsi="Arial" w:cs="Arial"/>
            <w:color w:val="0033CC"/>
          </w:rPr>
          <w:t xml:space="preserve"> </w:t>
        </w:r>
      </w:ins>
      <w:r w:rsidRPr="00BB1FCF">
        <w:rPr>
          <w:rFonts w:ascii="Arial" w:eastAsia="Arial" w:hAnsi="Arial" w:cs="Arial"/>
          <w:color w:val="0033CC"/>
        </w:rPr>
        <w:t>(</w:t>
      </w:r>
      <w:del w:id="54" w:author="David Brown" w:date="2019-07-12T11:16:00Z">
        <w:r w:rsidRPr="00BB1FCF" w:rsidDel="00F21577">
          <w:rPr>
            <w:rFonts w:ascii="Arial" w:eastAsia="Arial" w:hAnsi="Arial" w:cs="Arial"/>
            <w:color w:val="0033CC"/>
          </w:rPr>
          <w:delText xml:space="preserve">2015 </w:delText>
        </w:r>
      </w:del>
      <w:r w:rsidRPr="00BB1FCF">
        <w:rPr>
          <w:rFonts w:ascii="Arial" w:eastAsia="Arial" w:hAnsi="Arial" w:cs="Arial"/>
          <w:color w:val="0033CC"/>
        </w:rPr>
        <w:t xml:space="preserve">PMID: 26474073) and </w:t>
      </w:r>
      <w:proofErr w:type="spellStart"/>
      <w:r w:rsidRPr="00BB1FCF">
        <w:rPr>
          <w:rFonts w:ascii="Arial" w:eastAsia="Arial" w:hAnsi="Arial" w:cs="Arial"/>
          <w:color w:val="0033CC"/>
        </w:rPr>
        <w:t>Phallen</w:t>
      </w:r>
      <w:proofErr w:type="spellEnd"/>
      <w:r w:rsidR="005660E5">
        <w:rPr>
          <w:rFonts w:ascii="Arial" w:eastAsia="Arial" w:hAnsi="Arial" w:cs="Arial"/>
          <w:color w:val="0033CC"/>
        </w:rPr>
        <w:t xml:space="preserve"> </w:t>
      </w:r>
      <w:r w:rsidR="005660E5" w:rsidRPr="00F21577">
        <w:rPr>
          <w:rFonts w:ascii="Arial" w:eastAsia="Arial" w:hAnsi="Arial" w:cs="Arial"/>
          <w:i/>
          <w:color w:val="0033CC"/>
          <w:rPrChange w:id="55" w:author="David Brown" w:date="2019-07-12T11:16:00Z">
            <w:rPr>
              <w:rFonts w:ascii="Arial" w:eastAsia="Arial" w:hAnsi="Arial" w:cs="Arial"/>
              <w:color w:val="0033CC"/>
            </w:rPr>
          </w:rPrChange>
        </w:rPr>
        <w:t>et al</w:t>
      </w:r>
      <w:ins w:id="56" w:author="David Brown" w:date="2019-07-12T11:16:00Z">
        <w:r w:rsidR="00F21577" w:rsidRPr="00F21577">
          <w:rPr>
            <w:rFonts w:ascii="Arial" w:eastAsia="Arial" w:hAnsi="Arial" w:cs="Arial"/>
            <w:i/>
            <w:color w:val="0033CC"/>
            <w:rPrChange w:id="57" w:author="David Brown" w:date="2019-07-12T11:16:00Z">
              <w:rPr>
                <w:rFonts w:ascii="Arial" w:eastAsia="Arial" w:hAnsi="Arial" w:cs="Arial"/>
                <w:color w:val="0033CC"/>
              </w:rPr>
            </w:rPrChange>
          </w:rPr>
          <w:t>.</w:t>
        </w:r>
      </w:ins>
      <w:r w:rsidRPr="00BB1FCF">
        <w:rPr>
          <w:rFonts w:ascii="Arial" w:eastAsia="Arial" w:hAnsi="Arial" w:cs="Arial"/>
          <w:color w:val="0033CC"/>
        </w:rPr>
        <w:t xml:space="preserve"> (</w:t>
      </w:r>
      <w:del w:id="58" w:author="David Brown" w:date="2019-07-12T11:16:00Z">
        <w:r w:rsidRPr="00BB1FCF" w:rsidDel="00F21577">
          <w:rPr>
            <w:rFonts w:ascii="Arial" w:eastAsia="Arial" w:hAnsi="Arial" w:cs="Arial"/>
            <w:color w:val="0033CC"/>
          </w:rPr>
          <w:delText xml:space="preserve">2017 </w:delText>
        </w:r>
      </w:del>
      <w:r w:rsidRPr="00BB1FCF">
        <w:rPr>
          <w:rFonts w:ascii="Arial" w:eastAsia="Arial" w:hAnsi="Arial" w:cs="Arial"/>
          <w:color w:val="0033CC"/>
        </w:rPr>
        <w:t xml:space="preserve">PMID: 28814544) both point out that beyond per base error rates, effective filtering for false positives is necessary; </w:t>
      </w:r>
      <w:del w:id="59" w:author="David Brown" w:date="2019-07-12T11:16:00Z">
        <w:r w:rsidRPr="00BB1FCF" w:rsidDel="00F21577">
          <w:rPr>
            <w:rFonts w:ascii="Arial" w:eastAsia="Arial" w:hAnsi="Arial" w:cs="Arial"/>
            <w:color w:val="0033CC"/>
          </w:rPr>
          <w:delText xml:space="preserve">each </w:delText>
        </w:r>
      </w:del>
      <w:ins w:id="60" w:author="David Brown" w:date="2019-07-12T11:16:00Z">
        <w:r w:rsidR="00F21577">
          <w:rPr>
            <w:rFonts w:ascii="Arial" w:eastAsia="Arial" w:hAnsi="Arial" w:cs="Arial"/>
            <w:color w:val="0033CC"/>
          </w:rPr>
          <w:t>both</w:t>
        </w:r>
        <w:r w:rsidR="00F21577" w:rsidRPr="00BB1FCF">
          <w:rPr>
            <w:rFonts w:ascii="Arial" w:eastAsia="Arial" w:hAnsi="Arial" w:cs="Arial"/>
            <w:color w:val="0033CC"/>
          </w:rPr>
          <w:t xml:space="preserve"> </w:t>
        </w:r>
      </w:ins>
      <w:r w:rsidRPr="00BB1FCF">
        <w:rPr>
          <w:rFonts w:ascii="Arial" w:eastAsia="Arial" w:hAnsi="Arial" w:cs="Arial"/>
          <w:color w:val="0033CC"/>
        </w:rPr>
        <w:t>report</w:t>
      </w:r>
      <w:del w:id="61" w:author="David Brown" w:date="2019-07-12T11:17:00Z">
        <w:r w:rsidRPr="00BB1FCF" w:rsidDel="00F21577">
          <w:rPr>
            <w:rFonts w:ascii="Arial" w:eastAsia="Arial" w:hAnsi="Arial" w:cs="Arial"/>
            <w:color w:val="0033CC"/>
          </w:rPr>
          <w:delText>s</w:delText>
        </w:r>
      </w:del>
      <w:r w:rsidRPr="00BB1FCF">
        <w:rPr>
          <w:rFonts w:ascii="Arial" w:eastAsia="Arial" w:hAnsi="Arial" w:cs="Arial"/>
          <w:color w:val="0033CC"/>
        </w:rPr>
        <w:t xml:space="preserve"> stringent filtering on small, highly curated panels to produce no false positive mutation calls in 1.56x10</w:t>
      </w:r>
      <w:r w:rsidRPr="005660E5">
        <w:rPr>
          <w:rFonts w:ascii="Arial" w:eastAsia="Arial" w:hAnsi="Arial" w:cs="Arial"/>
          <w:color w:val="0033CC"/>
          <w:vertAlign w:val="superscript"/>
        </w:rPr>
        <w:t>6</w:t>
      </w:r>
      <w:r w:rsidRPr="00BB1FCF">
        <w:rPr>
          <w:rFonts w:ascii="Arial" w:eastAsia="Arial" w:hAnsi="Arial" w:cs="Arial"/>
          <w:color w:val="0033CC"/>
        </w:rPr>
        <w:t xml:space="preserve"> bases </w:t>
      </w:r>
      <w:ins w:id="62" w:author="David Brown" w:date="2019-07-12T16:32:00Z">
        <w:r w:rsidR="00AF7908">
          <w:rPr>
            <w:rFonts w:ascii="Arial" w:eastAsia="Arial" w:hAnsi="Arial" w:cs="Arial"/>
            <w:color w:val="0033CC"/>
          </w:rPr>
          <w:t xml:space="preserve">(20 samples with a panel size of ~78Kb) </w:t>
        </w:r>
      </w:ins>
      <w:r w:rsidRPr="00BB1FCF">
        <w:rPr>
          <w:rFonts w:ascii="Arial" w:eastAsia="Arial" w:hAnsi="Arial" w:cs="Arial"/>
          <w:color w:val="0033CC"/>
        </w:rPr>
        <w:t>attempted, and fewer than 1 false positive mutation call per 3x10</w:t>
      </w:r>
      <w:r w:rsidRPr="005660E5">
        <w:rPr>
          <w:rFonts w:ascii="Arial" w:eastAsia="Arial" w:hAnsi="Arial" w:cs="Arial"/>
          <w:color w:val="0033CC"/>
          <w:vertAlign w:val="superscript"/>
        </w:rPr>
        <w:t>6</w:t>
      </w:r>
      <w:r w:rsidRPr="00BB1FCF">
        <w:rPr>
          <w:rFonts w:ascii="Arial" w:eastAsia="Arial" w:hAnsi="Arial" w:cs="Arial"/>
          <w:color w:val="0033CC"/>
        </w:rPr>
        <w:t xml:space="preserve"> bases</w:t>
      </w:r>
      <w:ins w:id="63" w:author="David Brown" w:date="2019-07-12T16:33:00Z">
        <w:r w:rsidR="00AF7908">
          <w:rPr>
            <w:rFonts w:ascii="Arial" w:eastAsia="Arial" w:hAnsi="Arial" w:cs="Arial"/>
            <w:color w:val="0033CC"/>
          </w:rPr>
          <w:t xml:space="preserve"> (38 samples with a panel size of ~80kb)</w:t>
        </w:r>
      </w:ins>
      <w:r w:rsidRPr="00BB1FCF">
        <w:rPr>
          <w:rFonts w:ascii="Arial" w:eastAsia="Arial" w:hAnsi="Arial" w:cs="Arial"/>
          <w:color w:val="0033CC"/>
        </w:rPr>
        <w:t xml:space="preserve"> attempted, respectively, </w:t>
      </w:r>
      <w:del w:id="64" w:author="Reis-Filho, Jorge S./Pathology" w:date="2019-07-08T10:21:00Z">
        <w:r w:rsidRPr="00BB1FCF" w:rsidDel="005660E5">
          <w:rPr>
            <w:rFonts w:ascii="Arial" w:eastAsia="Arial" w:hAnsi="Arial" w:cs="Arial"/>
            <w:color w:val="0033CC"/>
          </w:rPr>
          <w:delText>o</w:delText>
        </w:r>
      </w:del>
      <w:ins w:id="65" w:author="Reis-Filho, Jorge S./Pathology" w:date="2019-07-08T10:21:00Z">
        <w:r w:rsidR="005660E5">
          <w:rPr>
            <w:rFonts w:ascii="Arial" w:eastAsia="Arial" w:hAnsi="Arial" w:cs="Arial"/>
            <w:color w:val="0033CC"/>
          </w:rPr>
          <w:t>i</w:t>
        </w:r>
      </w:ins>
      <w:r w:rsidRPr="00BB1FCF">
        <w:rPr>
          <w:rFonts w:ascii="Arial" w:eastAsia="Arial" w:hAnsi="Arial" w:cs="Arial"/>
          <w:color w:val="0033CC"/>
        </w:rPr>
        <w:t xml:space="preserve">n </w:t>
      </w:r>
      <w:r w:rsidR="005660E5">
        <w:rPr>
          <w:rFonts w:ascii="Arial" w:eastAsia="Arial" w:hAnsi="Arial" w:cs="Arial"/>
          <w:color w:val="0033CC"/>
        </w:rPr>
        <w:t xml:space="preserve"> a population of relatively </w:t>
      </w:r>
      <w:r w:rsidRPr="00BB1FCF">
        <w:rPr>
          <w:rFonts w:ascii="Arial" w:eastAsia="Arial" w:hAnsi="Arial" w:cs="Arial"/>
          <w:color w:val="0033CC"/>
        </w:rPr>
        <w:t>young</w:t>
      </w:r>
      <w:del w:id="66" w:author="Reis-Filho, Jorge S./Pathology" w:date="2019-07-08T10:21:00Z">
        <w:r w:rsidRPr="00BB1FCF" w:rsidDel="005660E5">
          <w:rPr>
            <w:rFonts w:ascii="Arial" w:eastAsia="Arial" w:hAnsi="Arial" w:cs="Arial"/>
            <w:color w:val="0033CC"/>
          </w:rPr>
          <w:delText>er</w:delText>
        </w:r>
      </w:del>
      <w:r w:rsidRPr="00BB1FCF">
        <w:rPr>
          <w:rFonts w:ascii="Arial" w:eastAsia="Arial" w:hAnsi="Arial" w:cs="Arial"/>
          <w:color w:val="0033CC"/>
        </w:rPr>
        <w:t xml:space="preserve"> individuals. This report included a panel that was more than ten-fold larger than the reports noted above, with 1.5 variant calls per age-matched control sample in approximately 1x10</w:t>
      </w:r>
      <w:r w:rsidRPr="005660E5">
        <w:rPr>
          <w:rFonts w:ascii="Arial" w:eastAsia="Arial" w:hAnsi="Arial" w:cs="Arial"/>
          <w:color w:val="0033CC"/>
          <w:vertAlign w:val="superscript"/>
          <w:rPrChange w:id="67" w:author="Reis-Filho, Jorge S./Pathology" w:date="2019-07-08T10:22:00Z">
            <w:rPr>
              <w:rFonts w:ascii="Arial" w:eastAsia="Arial" w:hAnsi="Arial" w:cs="Arial"/>
              <w:color w:val="0033CC"/>
            </w:rPr>
          </w:rPrChange>
        </w:rPr>
        <w:t>6</w:t>
      </w:r>
      <w:r w:rsidRPr="00BB1FCF">
        <w:rPr>
          <w:rFonts w:ascii="Arial" w:eastAsia="Arial" w:hAnsi="Arial" w:cs="Arial"/>
          <w:color w:val="0033CC"/>
        </w:rPr>
        <w:t xml:space="preserve"> bases per experiment.</w:t>
      </w:r>
    </w:p>
    <w:p w14:paraId="1C072231" w14:textId="55BF764A" w:rsidR="00BB1FCF" w:rsidRDefault="00BB1FCF">
      <w:pPr>
        <w:rPr>
          <w:rFonts w:ascii="Arial" w:eastAsia="Arial" w:hAnsi="Arial" w:cs="Arial"/>
          <w:color w:val="0033CC"/>
        </w:rPr>
      </w:pPr>
    </w:p>
    <w:p w14:paraId="4FB18854" w14:textId="2729327A" w:rsidR="000F229E" w:rsidDel="00F21577" w:rsidRDefault="005660E5">
      <w:pPr>
        <w:spacing w:after="0" w:line="240" w:lineRule="auto"/>
        <w:jc w:val="both"/>
        <w:rPr>
          <w:del w:id="68" w:author="David Brown" w:date="2019-07-12T11:18:00Z"/>
          <w:rFonts w:ascii="Arial" w:eastAsia="Arial" w:hAnsi="Arial" w:cs="Arial"/>
          <w:color w:val="0033CC"/>
        </w:rPr>
        <w:pPrChange w:id="69" w:author="David Brown" w:date="2019-07-12T11:18:00Z">
          <w:pPr/>
        </w:pPrChange>
      </w:pPr>
      <w:r w:rsidRPr="00212D50">
        <w:rPr>
          <w:rFonts w:ascii="Arial" w:hAnsi="Arial" w:cs="Arial"/>
          <w:noProof/>
          <w:color w:val="0032CC"/>
          <w:sz w:val="20"/>
          <w:szCs w:val="20"/>
        </w:rPr>
        <w:lastRenderedPageBreak/>
        <w:drawing>
          <wp:anchor distT="114300" distB="114300" distL="114300" distR="114300" simplePos="0" relativeHeight="251676672" behindDoc="0" locked="0" layoutInCell="1" hidden="0" allowOverlap="1" wp14:anchorId="087E3D93" wp14:editId="17AEC787">
            <wp:simplePos x="0" y="0"/>
            <wp:positionH relativeFrom="margin">
              <wp:align>center</wp:align>
            </wp:positionH>
            <wp:positionV relativeFrom="margin">
              <wp:align>top</wp:align>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p>
    <w:p w14:paraId="5680F02D" w14:textId="637CADB3" w:rsidR="00413E5F" w:rsidRDefault="00816557" w:rsidP="00F21577">
      <w:pPr>
        <w:spacing w:after="0" w:line="240" w:lineRule="auto"/>
        <w:jc w:val="both"/>
        <w:rPr>
          <w:rFonts w:ascii="Arial" w:eastAsia="Arial" w:hAnsi="Arial" w:cs="Arial"/>
          <w:color w:val="0033CC"/>
          <w:sz w:val="20"/>
          <w:szCs w:val="20"/>
        </w:rPr>
      </w:pPr>
      <w:r w:rsidRPr="00212D50">
        <w:rPr>
          <w:rFonts w:ascii="Arial" w:eastAsia="Arial" w:hAnsi="Arial" w:cs="Arial"/>
          <w:b/>
          <w:color w:val="0032CC"/>
          <w:sz w:val="20"/>
          <w:szCs w:val="20"/>
        </w:rPr>
        <w:t xml:space="preserve">Response to Reviewers </w:t>
      </w:r>
      <w:r w:rsidR="001271E7" w:rsidRPr="00212D50">
        <w:rPr>
          <w:rFonts w:ascii="Arial" w:eastAsia="Arial" w:hAnsi="Arial" w:cs="Arial"/>
          <w:b/>
          <w:color w:val="0032CC"/>
          <w:sz w:val="20"/>
          <w:szCs w:val="20"/>
        </w:rPr>
        <w:t xml:space="preserve">Figure </w:t>
      </w:r>
      <w:r w:rsidR="005D3701" w:rsidRPr="00212D50">
        <w:rPr>
          <w:rFonts w:ascii="Arial" w:eastAsia="Arial" w:hAnsi="Arial" w:cs="Arial"/>
          <w:b/>
          <w:color w:val="0032CC"/>
          <w:sz w:val="20"/>
          <w:szCs w:val="20"/>
        </w:rPr>
        <w:t>2</w:t>
      </w:r>
      <w:r w:rsidR="001271E7" w:rsidRPr="00212D50">
        <w:rPr>
          <w:rFonts w:ascii="Arial" w:eastAsia="Arial" w:hAnsi="Arial" w:cs="Arial"/>
          <w:b/>
          <w:color w:val="0032CC"/>
          <w:sz w:val="20"/>
          <w:szCs w:val="20"/>
        </w:rPr>
        <w:t>: Estimation of error rates and performance assessment of the hierarchical Bayesian model.</w:t>
      </w:r>
      <w:r w:rsidR="001271E7" w:rsidRPr="00212D50">
        <w:rPr>
          <w:rFonts w:ascii="Arial" w:eastAsia="Arial" w:hAnsi="Arial" w:cs="Arial"/>
          <w:color w:val="0032CC"/>
          <w:sz w:val="20"/>
          <w:szCs w:val="20"/>
        </w:rPr>
        <w:t xml:space="preserve"> The posterior </w:t>
      </w:r>
      <w:r w:rsidR="001271E7" w:rsidRPr="00212D50">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212D50">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212D50">
        <w:rPr>
          <w:rFonts w:ascii="Arial" w:eastAsia="Arial" w:hAnsi="Arial" w:cs="Arial"/>
          <w:color w:val="0033CC"/>
          <w:sz w:val="20"/>
          <w:szCs w:val="20"/>
        </w:rPr>
        <w:t xml:space="preserve"> </w:t>
      </w:r>
      <w:r w:rsidR="001271E7" w:rsidRPr="00212D50">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212D50">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212D50">
        <w:rPr>
          <w:rFonts w:ascii="Arial" w:eastAsia="Arial" w:hAnsi="Arial" w:cs="Arial"/>
          <w:color w:val="0033CC"/>
          <w:sz w:val="20"/>
          <w:szCs w:val="20"/>
        </w:rPr>
        <w:t>).</w:t>
      </w:r>
    </w:p>
    <w:p w14:paraId="317A5683" w14:textId="3D55B0E3" w:rsidR="000F229E" w:rsidRDefault="000F229E">
      <w:pPr>
        <w:rPr>
          <w:rFonts w:ascii="Arial" w:hAnsi="Arial" w:cs="Arial"/>
          <w:color w:val="0033CC"/>
          <w:sz w:val="20"/>
          <w:szCs w:val="20"/>
        </w:rPr>
      </w:pPr>
      <w:r>
        <w:rPr>
          <w:rFonts w:ascii="Arial" w:hAnsi="Arial" w:cs="Arial"/>
          <w:color w:val="0033CC"/>
          <w:sz w:val="20"/>
          <w:szCs w:val="20"/>
        </w:rPr>
        <w:br w:type="page"/>
      </w:r>
    </w:p>
    <w:p w14:paraId="79C793BC" w14:textId="142DB13E" w:rsidR="003E539F" w:rsidRPr="00212D50" w:rsidRDefault="002E3190" w:rsidP="00A7225E">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94690E" w:rsidRPr="00212D50">
        <w:rPr>
          <w:rFonts w:ascii="Arial" w:eastAsia="Arial" w:hAnsi="Arial" w:cs="Arial"/>
          <w:b/>
          <w:color w:val="0032CC"/>
          <w:sz w:val="20"/>
          <w:szCs w:val="20"/>
        </w:rPr>
        <w:t xml:space="preserve">Figure </w:t>
      </w:r>
      <w:r w:rsidR="00B33B6C" w:rsidRPr="00212D50">
        <w:rPr>
          <w:rFonts w:ascii="Arial" w:eastAsia="Arial" w:hAnsi="Arial" w:cs="Arial"/>
          <w:b/>
          <w:color w:val="0032CC"/>
          <w:sz w:val="20"/>
          <w:szCs w:val="20"/>
        </w:rPr>
        <w:t>3</w:t>
      </w:r>
      <w:r w:rsidR="0094690E" w:rsidRPr="00212D50">
        <w:rPr>
          <w:rFonts w:ascii="Arial" w:eastAsia="Arial" w:hAnsi="Arial" w:cs="Arial"/>
          <w:b/>
          <w:color w:val="0033CC"/>
          <w:sz w:val="20"/>
          <w:szCs w:val="20"/>
        </w:rPr>
        <w:t>: Performance characteristics of WBC filtering.</w:t>
      </w:r>
      <w:r w:rsidR="0094690E" w:rsidRPr="00212D50">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212D50">
        <w:rPr>
          <w:rFonts w:ascii="Arial" w:eastAsia="Arial" w:hAnsi="Arial" w:cs="Arial"/>
          <w:color w:val="0033CC"/>
          <w:sz w:val="20"/>
          <w:szCs w:val="20"/>
        </w:rPr>
        <w:t>.</w:t>
      </w:r>
    </w:p>
    <w:p w14:paraId="1D9A766E" w14:textId="77777777" w:rsidR="00B33B6C" w:rsidRPr="00212D50" w:rsidRDefault="00B33B6C" w:rsidP="00A7225E">
      <w:pPr>
        <w:spacing w:after="0" w:line="240" w:lineRule="auto"/>
        <w:jc w:val="both"/>
        <w:rPr>
          <w:rFonts w:ascii="Arial" w:eastAsia="Arial" w:hAnsi="Arial" w:cs="Arial"/>
          <w:color w:val="0032CC"/>
        </w:rPr>
      </w:pPr>
    </w:p>
    <w:p w14:paraId="787B85B6" w14:textId="37F55A3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3E539F" w:rsidRPr="00D11A33">
        <w:rPr>
          <w:rFonts w:ascii="Arial" w:eastAsia="Arial" w:hAnsi="Arial" w:cs="Arial"/>
          <w:b/>
          <w:color w:val="0032CC"/>
          <w:sz w:val="20"/>
          <w:szCs w:val="20"/>
        </w:rPr>
        <w:t>3</w:t>
      </w:r>
      <w:r w:rsidR="003E539F" w:rsidRPr="00D11A33">
        <w:rPr>
          <w:rFonts w:ascii="Arial" w:eastAsia="Arial" w:hAnsi="Arial" w:cs="Arial"/>
          <w:color w:val="0032CC"/>
          <w:sz w:val="20"/>
          <w:szCs w:val="20"/>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B9566F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1872C980"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28.44</w:t>
            </w:r>
          </w:p>
        </w:tc>
      </w:tr>
      <w:tr w:rsidR="003E539F" w:rsidRPr="001A4BCE" w14:paraId="0D914DBC"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65E60F64"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7.58</w:t>
            </w:r>
          </w:p>
        </w:tc>
      </w:tr>
      <w:tr w:rsidR="003E539F" w:rsidRPr="001A4BCE" w14:paraId="7849945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631A05D4" w14:textId="5A92966B" w:rsidR="006B1BFF" w:rsidRPr="00A7225E" w:rsidRDefault="006B1BFF" w:rsidP="00A7225E">
      <w:pPr>
        <w:spacing w:after="0"/>
        <w:jc w:val="both"/>
        <w:rPr>
          <w:rFonts w:ascii="Arial" w:eastAsia="Arial" w:hAnsi="Arial" w:cs="Arial"/>
          <w:color w:val="333333"/>
        </w:rPr>
      </w:pPr>
    </w:p>
    <w:p w14:paraId="488AD738" w14:textId="6A50614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4</w:t>
      </w:r>
      <w:r w:rsidR="003E539F" w:rsidRPr="00D11A33">
        <w:rPr>
          <w:rFonts w:ascii="Arial" w:eastAsia="Arial" w:hAnsi="Arial" w:cs="Arial"/>
          <w:color w:val="0032CC"/>
          <w:sz w:val="20"/>
          <w:szCs w:val="20"/>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CA44DD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5A313EA5"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5.7</w:t>
            </w:r>
          </w:p>
        </w:tc>
      </w:tr>
      <w:tr w:rsidR="003E539F" w:rsidRPr="001A4BCE" w14:paraId="1156AB28"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511C85D7"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7.02</w:t>
            </w:r>
          </w:p>
        </w:tc>
      </w:tr>
      <w:tr w:rsidR="003E539F" w:rsidRPr="001A4BCE" w14:paraId="1D09A17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158305AE" w14:textId="1AE3B9D2" w:rsidR="003E539F" w:rsidDel="00F21577" w:rsidRDefault="003E539F" w:rsidP="00A7225E">
      <w:pPr>
        <w:spacing w:after="0" w:line="240" w:lineRule="auto"/>
        <w:jc w:val="both"/>
        <w:rPr>
          <w:del w:id="70" w:author="David Brown" w:date="2019-07-12T11:19:00Z"/>
          <w:rFonts w:ascii="Arial" w:eastAsia="Arial" w:hAnsi="Arial" w:cs="Arial"/>
          <w:color w:val="333333"/>
        </w:rPr>
      </w:pPr>
    </w:p>
    <w:p w14:paraId="1E96C1E1" w14:textId="2D5C77EB" w:rsidR="00062312" w:rsidDel="00F21577" w:rsidRDefault="00062312" w:rsidP="00A7225E">
      <w:pPr>
        <w:spacing w:after="0" w:line="240" w:lineRule="auto"/>
        <w:jc w:val="both"/>
        <w:rPr>
          <w:del w:id="71" w:author="David Brown" w:date="2019-07-12T11:19:00Z"/>
          <w:rFonts w:ascii="Arial" w:eastAsia="Arial" w:hAnsi="Arial" w:cs="Arial"/>
          <w:color w:val="333333"/>
        </w:rPr>
      </w:pPr>
    </w:p>
    <w:p w14:paraId="310B8C6E" w14:textId="4F7148EA" w:rsidR="00062312" w:rsidDel="00F21577" w:rsidRDefault="00062312" w:rsidP="00A7225E">
      <w:pPr>
        <w:spacing w:after="0" w:line="240" w:lineRule="auto"/>
        <w:jc w:val="both"/>
        <w:rPr>
          <w:del w:id="72" w:author="David Brown" w:date="2019-07-12T11:19:00Z"/>
          <w:rFonts w:ascii="Arial" w:eastAsia="Arial" w:hAnsi="Arial" w:cs="Arial"/>
          <w:color w:val="333333"/>
        </w:rPr>
      </w:pPr>
    </w:p>
    <w:p w14:paraId="4B27CF5B" w14:textId="48070AFB" w:rsidR="00F21577" w:rsidRDefault="00F21577">
      <w:pPr>
        <w:rPr>
          <w:ins w:id="73" w:author="David Brown" w:date="2019-07-12T11:19:00Z"/>
          <w:rFonts w:ascii="Arial" w:eastAsia="Arial" w:hAnsi="Arial" w:cs="Arial"/>
          <w:color w:val="333333"/>
        </w:rPr>
      </w:pPr>
      <w:ins w:id="74" w:author="David Brown" w:date="2019-07-12T11:19:00Z">
        <w:r>
          <w:rPr>
            <w:rFonts w:ascii="Arial" w:eastAsia="Arial" w:hAnsi="Arial" w:cs="Arial"/>
            <w:color w:val="333333"/>
          </w:rPr>
          <w:br w:type="page"/>
        </w:r>
      </w:ins>
    </w:p>
    <w:p w14:paraId="513D0E15" w14:textId="2E521FBC" w:rsidR="00062312" w:rsidRPr="00A7225E" w:rsidDel="00F21577" w:rsidRDefault="00062312" w:rsidP="00A7225E">
      <w:pPr>
        <w:spacing w:after="0" w:line="240" w:lineRule="auto"/>
        <w:jc w:val="both"/>
        <w:rPr>
          <w:del w:id="75" w:author="David Brown" w:date="2019-07-12T11:19:00Z"/>
          <w:rFonts w:ascii="Arial" w:eastAsia="Arial" w:hAnsi="Arial" w:cs="Arial"/>
          <w:color w:val="333333"/>
        </w:rPr>
      </w:pPr>
    </w:p>
    <w:p w14:paraId="5E7D9C55" w14:textId="08D5E895"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5</w:t>
      </w:r>
      <w:r w:rsidR="003E539F" w:rsidRPr="00D11A33">
        <w:rPr>
          <w:rFonts w:ascii="Arial" w:eastAsia="Arial" w:hAnsi="Arial" w:cs="Arial"/>
          <w:color w:val="0032CC"/>
          <w:sz w:val="20"/>
          <w:szCs w:val="20"/>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4ECC6202" w14:textId="77777777" w:rsidTr="00212D50">
        <w:trPr>
          <w:trHeight w:val="584"/>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4EAED0E0"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r>
      <w:tr w:rsidR="003E539F" w:rsidRPr="001A4BCE" w14:paraId="600ADBFB"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r>
      <w:tr w:rsidR="003E539F" w:rsidRPr="001A4BCE" w14:paraId="76723B71"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6</w:t>
      </w:r>
      <w:r w:rsidR="003E539F" w:rsidRPr="00D11A33">
        <w:rPr>
          <w:rFonts w:ascii="Arial" w:eastAsia="Arial" w:hAnsi="Arial" w:cs="Arial"/>
          <w:color w:val="0032CC"/>
          <w:sz w:val="20"/>
          <w:szCs w:val="20"/>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5C55D19B" w14:textId="77777777" w:rsidTr="00212D50">
        <w:trPr>
          <w:trHeight w:val="557"/>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00C995C7"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r w:rsidR="003E539F" w:rsidRPr="001A4BCE" w14:paraId="2AC1BFE4"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r>
      <w:tr w:rsidR="003E539F" w:rsidRPr="001A4BCE" w14:paraId="5FA1A809"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552FFD83" w14:textId="1057F205" w:rsidR="00062312" w:rsidRPr="007B4E09" w:rsidDel="00F21577" w:rsidRDefault="007B4E09" w:rsidP="00A7225E">
      <w:pPr>
        <w:spacing w:after="0" w:line="240" w:lineRule="auto"/>
        <w:jc w:val="both"/>
        <w:rPr>
          <w:del w:id="76" w:author="David Brown" w:date="2019-07-12T11:20:00Z"/>
          <w:rFonts w:ascii="Arial" w:eastAsia="Arial" w:hAnsi="Arial" w:cs="Arial"/>
          <w:color w:val="0033CC"/>
          <w:highlight w:val="yellow"/>
          <w:rPrChange w:id="77" w:author="David Brown" w:date="2019-07-12T17:32:00Z">
            <w:rPr>
              <w:del w:id="78" w:author="David Brown" w:date="2019-07-12T11:20:00Z"/>
              <w:rFonts w:ascii="Arial" w:eastAsia="Arial" w:hAnsi="Arial" w:cs="Arial"/>
              <w:color w:val="0033CC"/>
            </w:rPr>
          </w:rPrChange>
        </w:rPr>
      </w:pPr>
      <w:ins w:id="79" w:author="David Brown" w:date="2019-07-12T17:31:00Z">
        <w:r w:rsidRPr="007B4E09">
          <w:rPr>
            <w:rFonts w:ascii="Arial" w:eastAsia="Arial" w:hAnsi="Arial" w:cs="Arial"/>
            <w:color w:val="0033CC"/>
            <w:highlight w:val="yellow"/>
            <w:rPrChange w:id="80" w:author="David Brown" w:date="2019-07-12T17:32:00Z">
              <w:rPr>
                <w:rFonts w:ascii="Arial" w:eastAsia="Arial" w:hAnsi="Arial" w:cs="Arial"/>
                <w:color w:val="0033CC"/>
              </w:rPr>
            </w:rPrChange>
          </w:rPr>
          <w:t xml:space="preserve">To reflect the discussion above, we have added </w:t>
        </w:r>
      </w:ins>
    </w:p>
    <w:p w14:paraId="3B6F7DA5" w14:textId="09AB466E" w:rsidR="005660E5" w:rsidRDefault="005660E5">
      <w:pPr>
        <w:spacing w:after="0" w:line="240" w:lineRule="auto"/>
        <w:jc w:val="both"/>
        <w:rPr>
          <w:ins w:id="81" w:author="David Brown" w:date="2019-07-12T11:20:00Z"/>
          <w:rFonts w:ascii="Arial" w:eastAsia="Arial" w:hAnsi="Arial" w:cs="Arial"/>
          <w:color w:val="0033CC"/>
        </w:rPr>
        <w:pPrChange w:id="82" w:author="David Brown" w:date="2019-07-12T11:20:00Z">
          <w:pPr>
            <w:jc w:val="both"/>
          </w:pPr>
        </w:pPrChange>
      </w:pPr>
      <w:commentRangeStart w:id="83"/>
      <w:commentRangeStart w:id="84"/>
      <w:del w:id="85" w:author="David Brown" w:date="2019-07-12T17:31:00Z">
        <w:r w:rsidRPr="007B4E09" w:rsidDel="007B4E09">
          <w:rPr>
            <w:rFonts w:ascii="Arial" w:eastAsia="Arial" w:hAnsi="Arial" w:cs="Arial"/>
            <w:color w:val="0033CC"/>
            <w:highlight w:val="yellow"/>
            <w:rPrChange w:id="86" w:author="David Brown" w:date="2019-07-12T17:32:00Z">
              <w:rPr>
                <w:rFonts w:ascii="Arial" w:eastAsia="Arial" w:hAnsi="Arial" w:cs="Arial"/>
                <w:color w:val="0033CC"/>
              </w:rPr>
            </w:rPrChange>
          </w:rPr>
          <w:delText>O</w:delText>
        </w:r>
      </w:del>
      <w:ins w:id="87" w:author="David Brown" w:date="2019-07-12T17:31:00Z">
        <w:r w:rsidR="007B4E09" w:rsidRPr="007B4E09">
          <w:rPr>
            <w:rFonts w:ascii="Arial" w:eastAsia="Arial" w:hAnsi="Arial" w:cs="Arial"/>
            <w:color w:val="0033CC"/>
            <w:highlight w:val="yellow"/>
          </w:rPr>
          <w:t>o</w:t>
        </w:r>
      </w:ins>
      <w:r w:rsidRPr="007B4E09">
        <w:rPr>
          <w:rFonts w:ascii="Arial" w:eastAsia="Arial" w:hAnsi="Arial" w:cs="Arial"/>
          <w:color w:val="0033CC"/>
          <w:highlight w:val="yellow"/>
          <w:rPrChange w:id="88" w:author="David Brown" w:date="2019-07-12T17:32:00Z">
            <w:rPr>
              <w:rFonts w:ascii="Arial" w:eastAsia="Arial" w:hAnsi="Arial" w:cs="Arial"/>
              <w:color w:val="0033CC"/>
            </w:rPr>
          </w:rPrChange>
        </w:rPr>
        <w:t>n page xx, paragraph xx</w:t>
      </w:r>
      <w:commentRangeEnd w:id="83"/>
      <w:r w:rsidR="006D1D74" w:rsidRPr="007B4E09">
        <w:rPr>
          <w:rStyle w:val="CommentReference"/>
          <w:color w:val="0033CC"/>
          <w:highlight w:val="yellow"/>
          <w:rPrChange w:id="89" w:author="David Brown" w:date="2019-07-12T17:32:00Z">
            <w:rPr>
              <w:rStyle w:val="CommentReference"/>
            </w:rPr>
          </w:rPrChange>
        </w:rPr>
        <w:commentReference w:id="83"/>
      </w:r>
      <w:commentRangeEnd w:id="84"/>
      <w:ins w:id="90" w:author="David Brown" w:date="2019-07-12T17:31:00Z">
        <w:r w:rsidR="007B4E09" w:rsidRPr="007B4E09">
          <w:rPr>
            <w:rFonts w:ascii="Arial" w:eastAsia="Arial" w:hAnsi="Arial" w:cs="Arial"/>
            <w:color w:val="0033CC"/>
            <w:highlight w:val="yellow"/>
          </w:rPr>
          <w:t xml:space="preserve"> of the revised manuscript</w:t>
        </w:r>
      </w:ins>
      <w:r w:rsidR="00C03EC4" w:rsidRPr="007B4E09">
        <w:rPr>
          <w:rStyle w:val="CommentReference"/>
          <w:color w:val="0033CC"/>
          <w:highlight w:val="yellow"/>
          <w:rPrChange w:id="91" w:author="David Brown" w:date="2019-07-12T17:32:00Z">
            <w:rPr>
              <w:rStyle w:val="CommentReference"/>
            </w:rPr>
          </w:rPrChange>
        </w:rPr>
        <w:commentReference w:id="84"/>
      </w:r>
      <w:r w:rsidRPr="007B4E09">
        <w:rPr>
          <w:rFonts w:ascii="Arial" w:eastAsia="Arial" w:hAnsi="Arial" w:cs="Arial"/>
          <w:color w:val="0033CC"/>
          <w:highlight w:val="yellow"/>
          <w:rPrChange w:id="92" w:author="David Brown" w:date="2019-07-12T17:32:00Z">
            <w:rPr>
              <w:rFonts w:ascii="Arial" w:eastAsia="Arial" w:hAnsi="Arial" w:cs="Arial"/>
              <w:color w:val="0033CC"/>
            </w:rPr>
          </w:rPrChange>
        </w:rPr>
        <w:t xml:space="preserve">, “Our ‘high intensity’ sequencing assay was found to have a favorable error rate </w:t>
      </w:r>
      <w:r w:rsidR="006D1D74" w:rsidRPr="007B4E09">
        <w:rPr>
          <w:rFonts w:ascii="Arial" w:eastAsia="Arial" w:hAnsi="Arial" w:cs="Arial"/>
          <w:color w:val="0033CC"/>
          <w:highlight w:val="yellow"/>
          <w:rPrChange w:id="93" w:author="David Brown" w:date="2019-07-12T17:32:00Z">
            <w:rPr>
              <w:rFonts w:ascii="Arial" w:eastAsia="Arial" w:hAnsi="Arial" w:cs="Arial"/>
              <w:color w:val="0033CC"/>
            </w:rPr>
          </w:rPrChange>
        </w:rPr>
        <w:t>(1x10</w:t>
      </w:r>
      <w:r w:rsidR="006D1D74" w:rsidRPr="007B4E09">
        <w:rPr>
          <w:rFonts w:ascii="Arial" w:eastAsia="Arial" w:hAnsi="Arial" w:cs="Arial"/>
          <w:color w:val="0033CC"/>
          <w:highlight w:val="yellow"/>
          <w:vertAlign w:val="superscript"/>
          <w:rPrChange w:id="94" w:author="David Brown" w:date="2019-07-12T17:32:00Z">
            <w:rPr>
              <w:rFonts w:ascii="Arial" w:eastAsia="Arial" w:hAnsi="Arial" w:cs="Arial"/>
              <w:color w:val="0033CC"/>
            </w:rPr>
          </w:rPrChange>
        </w:rPr>
        <w:t>-6</w:t>
      </w:r>
      <w:r w:rsidR="006D1D74" w:rsidRPr="007B4E09">
        <w:rPr>
          <w:rFonts w:ascii="Arial" w:eastAsia="Arial" w:hAnsi="Arial" w:cs="Arial"/>
          <w:color w:val="0033CC"/>
          <w:highlight w:val="yellow"/>
          <w:rPrChange w:id="95" w:author="David Brown" w:date="2019-07-12T17:32:00Z">
            <w:rPr>
              <w:rFonts w:ascii="Arial" w:eastAsia="Arial" w:hAnsi="Arial" w:cs="Arial"/>
              <w:color w:val="0033CC"/>
            </w:rPr>
          </w:rPrChange>
        </w:rPr>
        <w:t xml:space="preserve"> base-pairs sequenced) </w:t>
      </w:r>
      <w:r w:rsidRPr="007B4E09">
        <w:rPr>
          <w:rFonts w:ascii="Arial" w:eastAsia="Arial" w:hAnsi="Arial" w:cs="Arial"/>
          <w:color w:val="0033CC"/>
          <w:highlight w:val="yellow"/>
          <w:rPrChange w:id="96" w:author="David Brown" w:date="2019-07-12T17:32:00Z">
            <w:rPr>
              <w:rFonts w:ascii="Arial" w:eastAsia="Arial" w:hAnsi="Arial" w:cs="Arial"/>
              <w:color w:val="0033CC"/>
            </w:rPr>
          </w:rPrChange>
        </w:rPr>
        <w:t xml:space="preserve">as compared to other high-fidelity sequencing assays applied to cfDNA analysis </w:t>
      </w:r>
      <w:r w:rsidR="006D1D74" w:rsidRPr="007B4E09">
        <w:rPr>
          <w:rFonts w:ascii="Arial" w:eastAsia="Arial" w:hAnsi="Arial" w:cs="Arial"/>
          <w:color w:val="0033CC"/>
          <w:highlight w:val="yellow"/>
          <w:rPrChange w:id="97" w:author="David Brown" w:date="2019-07-12T17:32:00Z">
            <w:rPr>
              <w:rFonts w:ascii="Arial" w:eastAsia="Arial" w:hAnsi="Arial" w:cs="Arial"/>
              <w:color w:val="0033CC"/>
            </w:rPr>
          </w:rPrChange>
        </w:rPr>
        <w:t>(i.e.</w:t>
      </w:r>
      <w:r w:rsidRPr="007B4E09">
        <w:rPr>
          <w:rFonts w:ascii="Arial" w:eastAsia="Arial" w:hAnsi="Arial" w:cs="Arial"/>
          <w:color w:val="0033CC"/>
          <w:highlight w:val="yellow"/>
          <w:rPrChange w:id="98" w:author="David Brown" w:date="2019-07-12T17:32:00Z">
            <w:rPr>
              <w:rFonts w:ascii="Arial" w:eastAsia="Arial" w:hAnsi="Arial" w:cs="Arial"/>
              <w:color w:val="0033CC"/>
            </w:rPr>
          </w:rPrChange>
        </w:rPr>
        <w:t xml:space="preserve"> Digital Error Suppression (</w:t>
      </w:r>
      <w:proofErr w:type="spellStart"/>
      <w:r w:rsidRPr="007B4E09">
        <w:rPr>
          <w:rFonts w:ascii="Arial" w:eastAsia="Arial" w:hAnsi="Arial" w:cs="Arial"/>
          <w:color w:val="0033CC"/>
          <w:highlight w:val="yellow"/>
          <w:rPrChange w:id="99" w:author="David Brown" w:date="2019-07-12T17:32:00Z">
            <w:rPr>
              <w:rFonts w:ascii="Arial" w:eastAsia="Arial" w:hAnsi="Arial" w:cs="Arial"/>
              <w:color w:val="0033CC"/>
            </w:rPr>
          </w:rPrChange>
        </w:rPr>
        <w:t>iDES</w:t>
      </w:r>
      <w:proofErr w:type="spellEnd"/>
      <w:r w:rsidRPr="007B4E09">
        <w:rPr>
          <w:rFonts w:ascii="Arial" w:eastAsia="Arial" w:hAnsi="Arial" w:cs="Arial"/>
          <w:color w:val="0033CC"/>
          <w:highlight w:val="yellow"/>
          <w:rPrChange w:id="100" w:author="David Brown" w:date="2019-07-12T17:32:00Z">
            <w:rPr>
              <w:rFonts w:ascii="Arial" w:eastAsia="Arial" w:hAnsi="Arial" w:cs="Arial"/>
              <w:color w:val="0033CC"/>
            </w:rPr>
          </w:rPrChange>
        </w:rPr>
        <w:t>)</w:t>
      </w:r>
      <w:r w:rsidR="006D1D74" w:rsidRPr="007B4E09">
        <w:rPr>
          <w:rFonts w:ascii="Arial" w:eastAsia="Arial" w:hAnsi="Arial" w:cs="Arial"/>
          <w:color w:val="0033CC"/>
          <w:highlight w:val="yellow"/>
          <w:rPrChange w:id="101" w:author="David Brown" w:date="2019-07-12T17:32:00Z">
            <w:rPr>
              <w:rFonts w:ascii="Arial" w:eastAsia="Arial" w:hAnsi="Arial" w:cs="Arial"/>
              <w:color w:val="0033CC"/>
            </w:rPr>
          </w:rPrChange>
        </w:rPr>
        <w:t xml:space="preserve">, </w:t>
      </w:r>
      <w:r w:rsidRPr="007B4E09">
        <w:rPr>
          <w:rFonts w:ascii="Arial" w:eastAsia="Arial" w:hAnsi="Arial" w:cs="Arial"/>
          <w:color w:val="0033CC"/>
          <w:highlight w:val="yellow"/>
          <w:rPrChange w:id="102" w:author="David Brown" w:date="2019-07-12T17:32:00Z">
            <w:rPr>
              <w:rFonts w:ascii="Arial" w:eastAsia="Arial" w:hAnsi="Arial" w:cs="Arial"/>
              <w:color w:val="0033CC"/>
            </w:rPr>
          </w:rPrChange>
        </w:rPr>
        <w:t>2x10</w:t>
      </w:r>
      <w:r w:rsidRPr="007B4E09">
        <w:rPr>
          <w:rFonts w:ascii="Arial" w:eastAsia="Arial" w:hAnsi="Arial" w:cs="Arial"/>
          <w:color w:val="0033CC"/>
          <w:highlight w:val="yellow"/>
          <w:vertAlign w:val="superscript"/>
          <w:rPrChange w:id="103" w:author="David Brown" w:date="2019-07-12T17:32:00Z">
            <w:rPr>
              <w:rFonts w:ascii="Arial" w:eastAsia="Arial" w:hAnsi="Arial" w:cs="Arial"/>
              <w:color w:val="0033CC"/>
              <w:vertAlign w:val="superscript"/>
            </w:rPr>
          </w:rPrChange>
        </w:rPr>
        <w:t>-5</w:t>
      </w:r>
      <w:r w:rsidR="006D1D74" w:rsidRPr="007B4E09">
        <w:rPr>
          <w:rFonts w:ascii="Arial" w:eastAsia="Arial" w:hAnsi="Arial" w:cs="Arial"/>
          <w:color w:val="0033CC"/>
          <w:highlight w:val="yellow"/>
          <w:rPrChange w:id="104" w:author="David Brown" w:date="2019-07-12T17:32:00Z">
            <w:rPr>
              <w:rFonts w:ascii="Arial" w:eastAsia="Arial" w:hAnsi="Arial" w:cs="Arial"/>
              <w:color w:val="0033CC"/>
            </w:rPr>
          </w:rPrChange>
        </w:rPr>
        <w:t xml:space="preserve">; </w:t>
      </w:r>
      <w:r w:rsidRPr="007B4E09">
        <w:rPr>
          <w:rFonts w:ascii="Arial" w:eastAsia="Arial" w:hAnsi="Arial" w:cs="Arial"/>
          <w:color w:val="0033CC"/>
          <w:highlight w:val="yellow"/>
          <w:rPrChange w:id="105" w:author="David Brown" w:date="2019-07-12T17:32:00Z">
            <w:rPr>
              <w:rFonts w:ascii="Arial" w:eastAsia="Arial" w:hAnsi="Arial" w:cs="Arial"/>
              <w:color w:val="0033CC"/>
            </w:rPr>
          </w:rPrChange>
        </w:rPr>
        <w:t>Safe-Sequencing System (Safe-</w:t>
      </w:r>
      <w:proofErr w:type="spellStart"/>
      <w:r w:rsidRPr="007B4E09">
        <w:rPr>
          <w:rFonts w:ascii="Arial" w:eastAsia="Arial" w:hAnsi="Arial" w:cs="Arial"/>
          <w:color w:val="0033CC"/>
          <w:highlight w:val="yellow"/>
          <w:rPrChange w:id="106" w:author="David Brown" w:date="2019-07-12T17:32:00Z">
            <w:rPr>
              <w:rFonts w:ascii="Arial" w:eastAsia="Arial" w:hAnsi="Arial" w:cs="Arial"/>
              <w:color w:val="0033CC"/>
            </w:rPr>
          </w:rPrChange>
        </w:rPr>
        <w:t>SeqS</w:t>
      </w:r>
      <w:proofErr w:type="spellEnd"/>
      <w:r w:rsidRPr="007B4E09">
        <w:rPr>
          <w:rFonts w:ascii="Arial" w:eastAsia="Arial" w:hAnsi="Arial" w:cs="Arial"/>
          <w:color w:val="0033CC"/>
          <w:highlight w:val="yellow"/>
          <w:rPrChange w:id="107" w:author="David Brown" w:date="2019-07-12T17:32:00Z">
            <w:rPr>
              <w:rFonts w:ascii="Arial" w:eastAsia="Arial" w:hAnsi="Arial" w:cs="Arial"/>
              <w:color w:val="0033CC"/>
            </w:rPr>
          </w:rPrChange>
        </w:rPr>
        <w:t>)</w:t>
      </w:r>
      <w:r w:rsidR="006D1D74" w:rsidRPr="007B4E09">
        <w:rPr>
          <w:rFonts w:ascii="Arial" w:eastAsia="Arial" w:hAnsi="Arial" w:cs="Arial"/>
          <w:color w:val="0033CC"/>
          <w:highlight w:val="yellow"/>
          <w:rPrChange w:id="108" w:author="David Brown" w:date="2019-07-12T17:32:00Z">
            <w:rPr>
              <w:rFonts w:ascii="Arial" w:eastAsia="Arial" w:hAnsi="Arial" w:cs="Arial"/>
              <w:color w:val="0033CC"/>
            </w:rPr>
          </w:rPrChange>
        </w:rPr>
        <w:t>,</w:t>
      </w:r>
      <w:r w:rsidRPr="007B4E09">
        <w:rPr>
          <w:rFonts w:ascii="Arial" w:eastAsia="Arial" w:hAnsi="Arial" w:cs="Arial"/>
          <w:color w:val="0033CC"/>
          <w:highlight w:val="yellow"/>
          <w:rPrChange w:id="109" w:author="David Brown" w:date="2019-07-12T17:32:00Z">
            <w:rPr>
              <w:rFonts w:ascii="Arial" w:eastAsia="Arial" w:hAnsi="Arial" w:cs="Arial"/>
              <w:color w:val="0033CC"/>
            </w:rPr>
          </w:rPrChange>
        </w:rPr>
        <w:t xml:space="preserve"> 0.9x10</w:t>
      </w:r>
      <w:r w:rsidRPr="007B4E09">
        <w:rPr>
          <w:rFonts w:ascii="Arial" w:eastAsia="Arial" w:hAnsi="Arial" w:cs="Arial"/>
          <w:color w:val="0033CC"/>
          <w:highlight w:val="yellow"/>
          <w:vertAlign w:val="superscript"/>
          <w:rPrChange w:id="110" w:author="David Brown" w:date="2019-07-12T17:32:00Z">
            <w:rPr>
              <w:rFonts w:ascii="Arial" w:eastAsia="Arial" w:hAnsi="Arial" w:cs="Arial"/>
              <w:color w:val="0033CC"/>
              <w:vertAlign w:val="superscript"/>
            </w:rPr>
          </w:rPrChange>
        </w:rPr>
        <w:t>-5</w:t>
      </w:r>
      <w:r w:rsidRPr="007B4E09">
        <w:rPr>
          <w:rFonts w:ascii="Arial" w:eastAsia="Arial" w:hAnsi="Arial" w:cs="Arial"/>
          <w:color w:val="0033CC"/>
          <w:highlight w:val="yellow"/>
          <w:rPrChange w:id="111" w:author="David Brown" w:date="2019-07-12T17:32:00Z">
            <w:rPr>
              <w:rFonts w:ascii="Arial" w:eastAsia="Arial" w:hAnsi="Arial" w:cs="Arial"/>
              <w:color w:val="0033CC"/>
            </w:rPr>
          </w:rPrChange>
        </w:rPr>
        <w:t xml:space="preserve"> </w:t>
      </w:r>
      <w:proofErr w:type="spellStart"/>
      <w:r w:rsidRPr="007B4E09">
        <w:rPr>
          <w:rFonts w:ascii="Arial" w:eastAsia="Arial" w:hAnsi="Arial" w:cs="Arial"/>
          <w:color w:val="0033CC"/>
          <w:highlight w:val="yellow"/>
          <w:rPrChange w:id="112" w:author="David Brown" w:date="2019-07-12T17:32:00Z">
            <w:rPr>
              <w:rFonts w:ascii="Arial" w:eastAsia="Arial" w:hAnsi="Arial" w:cs="Arial"/>
              <w:color w:val="0033CC"/>
            </w:rPr>
          </w:rPrChange>
        </w:rPr>
        <w:t>supermutants</w:t>
      </w:r>
      <w:proofErr w:type="spellEnd"/>
      <w:r w:rsidRPr="007B4E09">
        <w:rPr>
          <w:rFonts w:ascii="Arial" w:eastAsia="Arial" w:hAnsi="Arial" w:cs="Arial"/>
          <w:color w:val="0033CC"/>
          <w:highlight w:val="yellow"/>
          <w:rPrChange w:id="113" w:author="David Brown" w:date="2019-07-12T17:32:00Z">
            <w:rPr>
              <w:rFonts w:ascii="Arial" w:eastAsia="Arial" w:hAnsi="Arial" w:cs="Arial"/>
              <w:color w:val="0033CC"/>
            </w:rPr>
          </w:rPrChange>
        </w:rPr>
        <w:t xml:space="preserve"> (likely errors)</w:t>
      </w:r>
      <w:r w:rsidR="006D1D74" w:rsidRPr="007B4E09">
        <w:rPr>
          <w:rFonts w:ascii="Arial" w:eastAsia="Arial" w:hAnsi="Arial" w:cs="Arial"/>
          <w:color w:val="0033CC"/>
          <w:highlight w:val="yellow"/>
          <w:rPrChange w:id="114" w:author="David Brown" w:date="2019-07-12T17:32:00Z">
            <w:rPr>
              <w:rFonts w:ascii="Arial" w:eastAsia="Arial" w:hAnsi="Arial" w:cs="Arial"/>
              <w:color w:val="0033CC"/>
            </w:rPr>
          </w:rPrChange>
        </w:rPr>
        <w:t>; GUARDANT G360, &lt;1 error per 1.56x10</w:t>
      </w:r>
      <w:r w:rsidR="006D1D74" w:rsidRPr="007B4E09">
        <w:rPr>
          <w:rFonts w:ascii="Arial" w:eastAsia="Arial" w:hAnsi="Arial" w:cs="Arial"/>
          <w:color w:val="0033CC"/>
          <w:highlight w:val="yellow"/>
          <w:vertAlign w:val="superscript"/>
          <w:rPrChange w:id="115" w:author="David Brown" w:date="2019-07-12T17:32:00Z">
            <w:rPr>
              <w:rFonts w:ascii="Arial" w:eastAsia="Arial" w:hAnsi="Arial" w:cs="Arial"/>
              <w:color w:val="0033CC"/>
              <w:vertAlign w:val="superscript"/>
            </w:rPr>
          </w:rPrChange>
        </w:rPr>
        <w:t>6</w:t>
      </w:r>
      <w:r w:rsidR="006D1D74" w:rsidRPr="007B4E09">
        <w:rPr>
          <w:rFonts w:ascii="Arial" w:eastAsia="Arial" w:hAnsi="Arial" w:cs="Arial"/>
          <w:color w:val="0033CC"/>
          <w:highlight w:val="yellow"/>
          <w:rPrChange w:id="116" w:author="David Brown" w:date="2019-07-12T17:32:00Z">
            <w:rPr>
              <w:rFonts w:ascii="Arial" w:eastAsia="Arial" w:hAnsi="Arial" w:cs="Arial"/>
              <w:color w:val="0033CC"/>
            </w:rPr>
          </w:rPrChange>
        </w:rPr>
        <w:t xml:space="preserve"> base-pairs sequenced; targeted error correction sequencing (TEC-Seq), &lt;1 false positive in </w:t>
      </w:r>
      <w:r w:rsidRPr="007B4E09">
        <w:rPr>
          <w:rFonts w:ascii="Arial" w:eastAsia="Arial" w:hAnsi="Arial" w:cs="Arial"/>
          <w:color w:val="0033CC"/>
          <w:highlight w:val="yellow"/>
          <w:rPrChange w:id="117" w:author="David Brown" w:date="2019-07-12T17:32:00Z">
            <w:rPr>
              <w:rFonts w:ascii="Arial" w:eastAsia="Arial" w:hAnsi="Arial" w:cs="Arial"/>
              <w:color w:val="0033CC"/>
            </w:rPr>
          </w:rPrChange>
        </w:rPr>
        <w:t>3x10</w:t>
      </w:r>
      <w:r w:rsidR="006D1D74" w:rsidRPr="007B4E09">
        <w:rPr>
          <w:rFonts w:ascii="Arial" w:eastAsia="Arial" w:hAnsi="Arial" w:cs="Arial"/>
          <w:color w:val="0033CC"/>
          <w:highlight w:val="yellow"/>
          <w:vertAlign w:val="superscript"/>
          <w:rPrChange w:id="118" w:author="David Brown" w:date="2019-07-12T17:32:00Z">
            <w:rPr>
              <w:rFonts w:ascii="Arial" w:eastAsia="Arial" w:hAnsi="Arial" w:cs="Arial"/>
              <w:color w:val="0033CC"/>
              <w:vertAlign w:val="superscript"/>
            </w:rPr>
          </w:rPrChange>
        </w:rPr>
        <w:t>6</w:t>
      </w:r>
      <w:r w:rsidR="006D1D74" w:rsidRPr="007B4E09">
        <w:rPr>
          <w:rFonts w:ascii="Arial" w:eastAsia="Arial" w:hAnsi="Arial" w:cs="Arial"/>
          <w:color w:val="0033CC"/>
          <w:highlight w:val="yellow"/>
          <w:rPrChange w:id="119" w:author="David Brown" w:date="2019-07-12T17:32:00Z">
            <w:rPr>
              <w:rFonts w:ascii="Arial" w:eastAsia="Arial" w:hAnsi="Arial" w:cs="Arial"/>
              <w:color w:val="0033CC"/>
            </w:rPr>
          </w:rPrChange>
        </w:rPr>
        <w:t xml:space="preserve"> base-pairs sequenced)”</w:t>
      </w:r>
      <w:r w:rsidRPr="007B4E09">
        <w:rPr>
          <w:rFonts w:ascii="Arial" w:eastAsia="Arial" w:hAnsi="Arial" w:cs="Arial"/>
          <w:color w:val="0033CC"/>
          <w:highlight w:val="yellow"/>
          <w:rPrChange w:id="120" w:author="David Brown" w:date="2019-07-12T17:32:00Z">
            <w:rPr>
              <w:rFonts w:ascii="Arial" w:eastAsia="Arial" w:hAnsi="Arial" w:cs="Arial"/>
              <w:color w:val="0033CC"/>
            </w:rPr>
          </w:rPrChange>
        </w:rPr>
        <w:t>.</w:t>
      </w:r>
    </w:p>
    <w:p w14:paraId="1AAF82B8" w14:textId="0A7B585E" w:rsidR="00F21577" w:rsidRDefault="00F21577" w:rsidP="00F21577">
      <w:pPr>
        <w:spacing w:after="0" w:line="240" w:lineRule="auto"/>
        <w:jc w:val="both"/>
        <w:rPr>
          <w:ins w:id="121" w:author="David Brown" w:date="2019-07-12T11:27:00Z"/>
          <w:rFonts w:ascii="Arial" w:eastAsia="Arial" w:hAnsi="Arial" w:cs="Arial"/>
          <w:color w:val="0033CC"/>
        </w:rPr>
      </w:pPr>
    </w:p>
    <w:p w14:paraId="38F9CA51" w14:textId="77777777" w:rsidR="00C03EC4" w:rsidRDefault="00C03EC4">
      <w:pPr>
        <w:spacing w:after="0" w:line="240" w:lineRule="auto"/>
        <w:jc w:val="both"/>
        <w:rPr>
          <w:ins w:id="122" w:author="Reis-Filho, Jorge S./Pathology" w:date="2019-07-08T10:22:00Z"/>
          <w:rFonts w:ascii="Arial" w:eastAsia="Arial" w:hAnsi="Arial" w:cs="Arial"/>
          <w:color w:val="0033CC"/>
        </w:rPr>
        <w:pPrChange w:id="123" w:author="David Brown" w:date="2019-07-12T11:20:00Z">
          <w:pPr>
            <w:jc w:val="both"/>
          </w:pPr>
        </w:pPrChange>
      </w:pPr>
    </w:p>
    <w:p w14:paraId="6F5920D7" w14:textId="1F983C8D" w:rsidR="005660E5" w:rsidDel="00F21577" w:rsidRDefault="005660E5" w:rsidP="00A7225E">
      <w:pPr>
        <w:spacing w:after="0" w:line="240" w:lineRule="auto"/>
        <w:jc w:val="both"/>
        <w:rPr>
          <w:ins w:id="124" w:author="Reis-Filho, Jorge S./Pathology" w:date="2019-07-08T10:22:00Z"/>
          <w:del w:id="125" w:author="David Brown" w:date="2019-07-12T11:20:00Z"/>
          <w:rFonts w:ascii="Arial" w:eastAsia="Arial" w:hAnsi="Arial" w:cs="Arial"/>
          <w:color w:val="0033CC"/>
        </w:rPr>
      </w:pPr>
    </w:p>
    <w:p w14:paraId="4A4DA1FF" w14:textId="2E57AB1D" w:rsidR="005660E5" w:rsidRPr="00A7225E" w:rsidDel="00F21577" w:rsidRDefault="005660E5" w:rsidP="00A7225E">
      <w:pPr>
        <w:spacing w:after="0" w:line="240" w:lineRule="auto"/>
        <w:jc w:val="both"/>
        <w:rPr>
          <w:del w:id="126" w:author="David Brown" w:date="2019-07-12T11:20:00Z"/>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7BEFE5D2"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r w:rsidR="00C96980">
        <w:rPr>
          <w:rFonts w:ascii="Arial" w:eastAsia="Arial" w:hAnsi="Arial" w:cs="Arial"/>
          <w:color w:val="0033CC"/>
        </w:rPr>
        <w:t>, which have resulted in a substantial improvement of this aspect of our study</w:t>
      </w:r>
      <w:r w:rsidR="0039346E" w:rsidRPr="00A7225E">
        <w:rPr>
          <w:rFonts w:ascii="Arial" w:eastAsia="Arial" w:hAnsi="Arial" w:cs="Arial"/>
          <w:color w:val="0033CC"/>
        </w:rPr>
        <w:t>.</w:t>
      </w:r>
      <w:r w:rsidR="003E539F" w:rsidRPr="00A7225E">
        <w:rPr>
          <w:rFonts w:ascii="Arial" w:eastAsia="Arial" w:hAnsi="Arial" w:cs="Arial"/>
          <w:color w:val="0033CC"/>
        </w:rPr>
        <w:t xml:space="preserve"> </w:t>
      </w:r>
      <w:r w:rsidR="00C96980">
        <w:rPr>
          <w:rFonts w:ascii="Arial" w:eastAsia="Arial" w:hAnsi="Arial" w:cs="Arial"/>
          <w:color w:val="0033CC"/>
        </w:rPr>
        <w:t xml:space="preserve">Following </w:t>
      </w:r>
      <w:r w:rsidR="003E539F" w:rsidRPr="00A7225E">
        <w:rPr>
          <w:rFonts w:ascii="Arial" w:eastAsia="Arial" w:hAnsi="Arial" w:cs="Arial"/>
          <w:color w:val="0033CC"/>
        </w:rPr>
        <w:t xml:space="preserve">the Reviewer’s </w:t>
      </w:r>
      <w:r w:rsidR="00C96980">
        <w:rPr>
          <w:rFonts w:ascii="Arial" w:eastAsia="Arial" w:hAnsi="Arial" w:cs="Arial"/>
          <w:color w:val="0033CC"/>
        </w:rPr>
        <w:t>excellent suggestion</w:t>
      </w:r>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4.4.13.P3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5A215CEA"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r w:rsidR="00DE6EA1" w:rsidRPr="00212D50">
        <w:rPr>
          <w:rFonts w:ascii="Arial" w:eastAsia="Arial" w:hAnsi="Arial" w:cs="Arial"/>
          <w:b/>
          <w:color w:val="0033CC"/>
        </w:rPr>
        <w:t xml:space="preserve">Response to </w:t>
      </w:r>
      <w:r w:rsidR="00DE6EA1" w:rsidRPr="00212D50">
        <w:rPr>
          <w:rFonts w:ascii="Arial" w:eastAsia="Arial" w:hAnsi="Arial" w:cs="Arial"/>
          <w:b/>
          <w:color w:val="0033CC"/>
        </w:rPr>
        <w:lastRenderedPageBreak/>
        <w:t xml:space="preserve">Reviewers </w:t>
      </w:r>
      <w:r w:rsidR="001D7817" w:rsidRPr="00212D50">
        <w:rPr>
          <w:rFonts w:ascii="Arial" w:eastAsia="Arial" w:hAnsi="Arial" w:cs="Arial"/>
          <w:b/>
          <w:color w:val="0033CC"/>
        </w:rPr>
        <w:t xml:space="preserve">Figure </w:t>
      </w:r>
      <w:r w:rsidR="00B33B6C" w:rsidRPr="00212D50">
        <w:rPr>
          <w:rFonts w:ascii="Arial" w:eastAsia="Arial" w:hAnsi="Arial" w:cs="Arial"/>
          <w:b/>
          <w:color w:val="0033CC"/>
        </w:rPr>
        <w:t>4</w:t>
      </w:r>
      <w:r w:rsidR="001D7817" w:rsidRPr="00212D50">
        <w:rPr>
          <w:rFonts w:ascii="Arial" w:eastAsia="Arial" w:hAnsi="Arial" w:cs="Arial"/>
          <w:b/>
          <w:color w:val="0033CC"/>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212D50">
        <w:rPr>
          <w:rFonts w:ascii="Arial" w:eastAsia="Arial" w:hAnsi="Arial" w:cs="Arial"/>
          <w:b/>
          <w:color w:val="0033CC"/>
        </w:rPr>
        <w:t>Figure 2</w:t>
      </w:r>
      <w:r w:rsidR="001D7817" w:rsidRPr="00212D50">
        <w:rPr>
          <w:rFonts w:ascii="Arial" w:eastAsia="Arial" w:hAnsi="Arial" w:cs="Arial"/>
          <w:b/>
          <w:color w:val="0033CC"/>
        </w:rPr>
        <w:t>g</w:t>
      </w:r>
      <w:r w:rsidR="002822C5" w:rsidRPr="00212D50">
        <w:rPr>
          <w:rFonts w:ascii="Arial" w:eastAsia="Arial" w:hAnsi="Arial" w:cs="Arial"/>
          <w:b/>
          <w:color w:val="0033CC"/>
        </w:rPr>
        <w:t xml:space="preserve"> </w:t>
      </w:r>
      <w:r w:rsidR="00743C55" w:rsidRPr="00212D50">
        <w:rPr>
          <w:rFonts w:ascii="Arial" w:eastAsia="Arial" w:hAnsi="Arial" w:cs="Arial"/>
          <w:b/>
          <w:color w:val="0033CC"/>
        </w:rPr>
        <w:t xml:space="preserve">in the revised </w:t>
      </w:r>
      <w:r w:rsidR="001D7817" w:rsidRPr="00212D50">
        <w:rPr>
          <w:rFonts w:ascii="Arial" w:eastAsia="Arial" w:hAnsi="Arial" w:cs="Arial"/>
          <w:b/>
          <w:color w:val="0033CC"/>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r w:rsidR="00DE6EA1">
        <w:rPr>
          <w:rFonts w:ascii="Arial" w:eastAsia="Arial" w:hAnsi="Arial" w:cs="Arial"/>
          <w:color w:val="0033CC"/>
        </w:rPr>
        <w:t>In brief and consistent with our previous observations and our working hypothesis, w</w:t>
      </w:r>
      <w:r w:rsidR="00DE6EA1" w:rsidRPr="00A7225E">
        <w:rPr>
          <w:rFonts w:ascii="Arial" w:eastAsia="Arial" w:hAnsi="Arial" w:cs="Arial"/>
          <w:color w:val="0033CC"/>
        </w:rPr>
        <w:t xml:space="preserve">e </w:t>
      </w:r>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del w:id="127" w:author="David Brown" w:date="2019-07-12T11:27:00Z">
        <w:r w:rsidRPr="00A7225E" w:rsidDel="00C03EC4">
          <w:rPr>
            <w:rFonts w:ascii="Arial" w:eastAsia="Arial" w:hAnsi="Arial" w:cs="Arial"/>
            <w:color w:val="0033CC"/>
          </w:rPr>
          <w:delText xml:space="preserve"> </w:delText>
        </w:r>
      </w:del>
    </w:p>
    <w:p w14:paraId="6B38FD21" w14:textId="0A5C19DC" w:rsidR="002C2CE5" w:rsidRDefault="00DE6EA1" w:rsidP="00A7225E">
      <w:pPr>
        <w:spacing w:after="0" w:line="240" w:lineRule="auto"/>
        <w:contextualSpacing/>
        <w:jc w:val="both"/>
        <w:rPr>
          <w:rFonts w:ascii="Arial" w:eastAsia="Arial" w:hAnsi="Arial" w:cs="Arial"/>
          <w:color w:val="0033CC"/>
        </w:rPr>
      </w:pPr>
      <w:r>
        <w:rPr>
          <w:rFonts w:ascii="Arial" w:eastAsia="Arial" w:hAnsi="Arial" w:cs="Arial"/>
          <w:color w:val="0033CC"/>
        </w:rPr>
        <w:t xml:space="preserve">As for prostate cancer, given their distinct pattern of </w:t>
      </w:r>
      <w:r w:rsidR="00C57EBF">
        <w:rPr>
          <w:rFonts w:ascii="Arial" w:eastAsia="Arial" w:hAnsi="Arial" w:cs="Arial"/>
          <w:color w:val="0033CC"/>
        </w:rPr>
        <w:t>metastasis</w:t>
      </w:r>
      <w:r>
        <w:rPr>
          <w:rFonts w:ascii="Arial" w:eastAsia="Arial" w:hAnsi="Arial" w:cs="Arial"/>
          <w:color w:val="0033CC"/>
        </w:rPr>
        <w:t>, the approach employed for the volumetric assessment of disease was distinct from that employed for breast and lung cancers. In fact, t</w:t>
      </w:r>
      <w:r w:rsidRPr="00A7225E">
        <w:rPr>
          <w:rFonts w:ascii="Arial" w:eastAsia="Arial" w:hAnsi="Arial" w:cs="Arial"/>
          <w:color w:val="0033CC"/>
        </w:rPr>
        <w:t xml:space="preserve">he </w:t>
      </w:r>
      <w:r w:rsidR="002822C5" w:rsidRPr="00A7225E">
        <w:rPr>
          <w:rFonts w:ascii="Arial" w:eastAsia="Arial" w:hAnsi="Arial" w:cs="Arial"/>
          <w:color w:val="0033CC"/>
        </w:rPr>
        <w:t xml:space="preserve">majority of the castration resistance prostate cancer patients </w:t>
      </w:r>
      <w:r>
        <w:rPr>
          <w:rFonts w:ascii="Arial" w:eastAsia="Arial" w:hAnsi="Arial" w:cs="Arial"/>
          <w:color w:val="0033CC"/>
        </w:rPr>
        <w:t xml:space="preserve">included in this study </w:t>
      </w:r>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r>
        <w:rPr>
          <w:rFonts w:ascii="Arial" w:eastAsia="Arial" w:hAnsi="Arial" w:cs="Arial"/>
          <w:color w:val="0033CC"/>
        </w:rPr>
        <w:t xml:space="preserve">PMID: </w:t>
      </w:r>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Pr>
          <w:rFonts w:ascii="Arial" w:eastAsia="Arial" w:hAnsi="Arial" w:cs="Arial"/>
          <w:color w:val="0033CC"/>
        </w:rPr>
        <w:t>was</w:t>
      </w:r>
      <w:r w:rsidR="003442C7" w:rsidRPr="00A7225E">
        <w:rPr>
          <w:rFonts w:ascii="Arial" w:eastAsia="Arial" w:hAnsi="Arial" w:cs="Arial"/>
          <w:color w:val="0033CC"/>
        </w:rPr>
        <w:t xml:space="preserve"> calculated and the BSI </w:t>
      </w:r>
      <w:r>
        <w:rPr>
          <w:rFonts w:ascii="Arial" w:eastAsia="Arial" w:hAnsi="Arial" w:cs="Arial"/>
          <w:color w:val="0033CC"/>
        </w:rPr>
        <w:t>wa</w:t>
      </w:r>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r>
        <w:rPr>
          <w:rFonts w:ascii="Arial" w:eastAsia="Arial" w:hAnsi="Arial" w:cs="Arial"/>
          <w:color w:val="0033CC"/>
        </w:rPr>
        <w:t xml:space="preserve">method utilized in this study </w:t>
      </w:r>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r>
        <w:rPr>
          <w:rFonts w:ascii="Arial" w:eastAsia="Arial" w:hAnsi="Arial" w:cs="Arial"/>
          <w:color w:val="0033CC"/>
        </w:rPr>
        <w:t xml:space="preserve"> (PMID: </w:t>
      </w:r>
      <w:r w:rsidR="00062312" w:rsidRPr="00062312">
        <w:rPr>
          <w:rFonts w:ascii="Arial" w:eastAsia="Arial" w:hAnsi="Arial" w:cs="Arial"/>
          <w:color w:val="0033CC"/>
        </w:rPr>
        <w:t>29799999</w:t>
      </w:r>
      <w:r>
        <w:rPr>
          <w:rFonts w:ascii="Arial" w:eastAsia="Arial" w:hAnsi="Arial" w:cs="Arial"/>
          <w:color w:val="0033CC"/>
        </w:rPr>
        <w:t>)</w:t>
      </w:r>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ctDNA fractions </w:t>
      </w:r>
      <w:r w:rsidR="006E0470" w:rsidRPr="00A7225E">
        <w:rPr>
          <w:rFonts w:ascii="Arial" w:eastAsia="Arial" w:hAnsi="Arial" w:cs="Arial"/>
          <w:color w:val="0033CC"/>
        </w:rPr>
        <w:t>(</w:t>
      </w:r>
      <w:r w:rsidR="001A4BCE">
        <w:rPr>
          <w:rFonts w:ascii="Arial" w:eastAsia="Arial" w:hAnsi="Arial" w:cs="Arial"/>
          <w:color w:val="0033CC"/>
        </w:rPr>
        <w:t xml:space="preserve">see </w:t>
      </w:r>
      <w:r w:rsidR="001A4BCE" w:rsidRPr="00212D50">
        <w:rPr>
          <w:rFonts w:ascii="Arial" w:eastAsia="Arial" w:hAnsi="Arial" w:cs="Arial"/>
          <w:b/>
          <w:color w:val="0033CC"/>
        </w:rPr>
        <w:t xml:space="preserve">Response to Reviewers </w:t>
      </w:r>
      <w:r w:rsidR="006E0470" w:rsidRPr="00212D50">
        <w:rPr>
          <w:rFonts w:ascii="Arial" w:eastAsia="Arial" w:hAnsi="Arial" w:cs="Arial"/>
          <w:b/>
          <w:color w:val="0033CC"/>
        </w:rPr>
        <w:t xml:space="preserve">Figure </w:t>
      </w:r>
      <w:r w:rsidR="00B33B6C" w:rsidRPr="00212D50">
        <w:rPr>
          <w:rFonts w:ascii="Arial" w:eastAsia="Arial" w:hAnsi="Arial" w:cs="Arial"/>
          <w:b/>
          <w:color w:val="0033CC"/>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3D01B5EC" w14:textId="0BA489CD" w:rsidR="00062312" w:rsidRDefault="0073025B" w:rsidP="00A7225E">
      <w:pPr>
        <w:spacing w:after="0" w:line="240" w:lineRule="auto"/>
        <w:contextualSpacing/>
        <w:jc w:val="both"/>
        <w:rPr>
          <w:rFonts w:ascii="Arial" w:eastAsia="Arial" w:hAnsi="Arial" w:cs="Arial"/>
          <w:color w:val="0033CC"/>
        </w:rPr>
      </w:pPr>
      <w:r>
        <w:rPr>
          <w:rFonts w:ascii="Arial" w:eastAsia="Arial" w:hAnsi="Arial" w:cs="Arial"/>
          <w:noProof/>
          <w:color w:val="0033CC"/>
        </w:rPr>
        <w:drawing>
          <wp:anchor distT="0" distB="0" distL="114300" distR="114300" simplePos="0" relativeHeight="251730944" behindDoc="0" locked="0" layoutInCell="1" allowOverlap="1" wp14:anchorId="32A9349E" wp14:editId="32592621">
            <wp:simplePos x="0" y="0"/>
            <wp:positionH relativeFrom="margin">
              <wp:posOffset>295910</wp:posOffset>
            </wp:positionH>
            <wp:positionV relativeFrom="margin">
              <wp:posOffset>3702897</wp:posOffset>
            </wp:positionV>
            <wp:extent cx="6257925" cy="334391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rotWithShape="1">
                    <a:blip r:embed="rId14" cstate="print">
                      <a:extLst>
                        <a:ext uri="{28A0092B-C50C-407E-A947-70E740481C1C}">
                          <a14:useLocalDpi xmlns:a14="http://schemas.microsoft.com/office/drawing/2010/main" val="0"/>
                        </a:ext>
                      </a:extLst>
                    </a:blip>
                    <a:srcRect t="-1" b="-3969"/>
                    <a:stretch/>
                  </pic:blipFill>
                  <pic:spPr bwMode="auto">
                    <a:xfrm>
                      <a:off x="0" y="0"/>
                      <a:ext cx="6257925" cy="334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E1" w14:textId="54563E65" w:rsidR="00062312" w:rsidRDefault="00062312" w:rsidP="00A7225E">
      <w:pPr>
        <w:spacing w:after="0" w:line="240" w:lineRule="auto"/>
        <w:contextualSpacing/>
        <w:jc w:val="both"/>
        <w:rPr>
          <w:rFonts w:ascii="Arial" w:eastAsia="Arial" w:hAnsi="Arial" w:cs="Arial"/>
          <w:color w:val="0033CC"/>
        </w:rPr>
      </w:pPr>
    </w:p>
    <w:p w14:paraId="122BDBFF" w14:textId="3ACAB627" w:rsidR="00413E5F" w:rsidRDefault="00816557">
      <w:pPr>
        <w:spacing w:after="0" w:line="240" w:lineRule="auto"/>
        <w:jc w:val="both"/>
        <w:rPr>
          <w:rFonts w:ascii="Arial" w:eastAsia="Arial" w:hAnsi="Arial" w:cs="Arial"/>
        </w:rPr>
        <w:pPrChange w:id="128" w:author="David Brown" w:date="2019-07-12T11:21:00Z">
          <w:pPr/>
        </w:pPrChange>
      </w:pPr>
      <w:r w:rsidRPr="00212D50">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4</w:t>
      </w:r>
      <w:ins w:id="129" w:author="David Brown" w:date="2019-07-12T17:33:00Z">
        <w:r w:rsidR="007B4E09" w:rsidRPr="007B4E09">
          <w:rPr>
            <w:rFonts w:ascii="Arial" w:eastAsia="Arial" w:hAnsi="Arial" w:cs="Arial"/>
            <w:b/>
            <w:color w:val="0033CC"/>
            <w:sz w:val="20"/>
            <w:szCs w:val="20"/>
            <w:rPrChange w:id="130" w:author="David Brown" w:date="2019-07-12T17:33:00Z">
              <w:rPr>
                <w:rFonts w:ascii="Arial" w:eastAsia="Arial" w:hAnsi="Arial" w:cs="Arial"/>
                <w:b/>
                <w:color w:val="0033CC"/>
                <w:sz w:val="20"/>
                <w:szCs w:val="20"/>
                <w:highlight w:val="yellow"/>
              </w:rPr>
            </w:rPrChange>
          </w:rPr>
          <w:t xml:space="preserve">: </w:t>
        </w:r>
      </w:ins>
      <w:del w:id="131" w:author="David Brown" w:date="2019-07-12T17:33:00Z">
        <w:r w:rsidR="006D1D74" w:rsidDel="007B4E09">
          <w:rPr>
            <w:rFonts w:ascii="Arial" w:eastAsia="Arial" w:hAnsi="Arial" w:cs="Arial"/>
            <w:b/>
            <w:color w:val="0033CC"/>
            <w:sz w:val="20"/>
            <w:szCs w:val="20"/>
          </w:rPr>
          <w:delText xml:space="preserve"> </w:delText>
        </w:r>
        <w:r w:rsidR="006D1D74" w:rsidRPr="007B4E09" w:rsidDel="007B4E09">
          <w:rPr>
            <w:rFonts w:ascii="Arial" w:eastAsia="Arial" w:hAnsi="Arial" w:cs="Arial"/>
            <w:b/>
            <w:color w:val="0033CC"/>
            <w:sz w:val="20"/>
            <w:szCs w:val="20"/>
            <w:highlight w:val="yellow"/>
            <w:rPrChange w:id="132" w:author="David Brown" w:date="2019-07-12T17:32:00Z">
              <w:rPr>
                <w:rFonts w:ascii="Arial" w:eastAsia="Arial" w:hAnsi="Arial" w:cs="Arial"/>
                <w:b/>
                <w:color w:val="0033CC"/>
                <w:sz w:val="20"/>
                <w:szCs w:val="20"/>
              </w:rPr>
            </w:rPrChange>
          </w:rPr>
          <w:delText xml:space="preserve">(Figure </w:delText>
        </w:r>
        <w:r w:rsidR="006D1D74" w:rsidRPr="007B4E09" w:rsidDel="007B4E09">
          <w:rPr>
            <w:rFonts w:ascii="Arial" w:eastAsia="Arial" w:hAnsi="Arial" w:cs="Arial"/>
            <w:b/>
            <w:color w:val="0033CC"/>
            <w:sz w:val="20"/>
            <w:szCs w:val="20"/>
            <w:highlight w:val="yellow"/>
          </w:rPr>
          <w:delText>2g</w:delText>
        </w:r>
        <w:r w:rsidR="006D1D74" w:rsidRPr="007B4E09" w:rsidDel="007B4E09">
          <w:rPr>
            <w:rFonts w:ascii="Arial" w:eastAsia="Arial" w:hAnsi="Arial" w:cs="Arial"/>
            <w:b/>
            <w:color w:val="0033CC"/>
            <w:sz w:val="20"/>
            <w:szCs w:val="20"/>
            <w:highlight w:val="yellow"/>
            <w:rPrChange w:id="133" w:author="David Brown" w:date="2019-07-12T17:32:00Z">
              <w:rPr>
                <w:rFonts w:ascii="Arial" w:eastAsia="Arial" w:hAnsi="Arial" w:cs="Arial"/>
                <w:b/>
                <w:color w:val="0033CC"/>
                <w:sz w:val="20"/>
                <w:szCs w:val="20"/>
              </w:rPr>
            </w:rPrChange>
          </w:rPr>
          <w:delText xml:space="preserve"> of the revised manuscript)</w:delText>
        </w:r>
        <w:r w:rsidR="00B4071F" w:rsidRPr="007B4E09" w:rsidDel="007B4E09">
          <w:rPr>
            <w:rFonts w:ascii="Arial" w:eastAsia="Arial" w:hAnsi="Arial" w:cs="Arial"/>
            <w:b/>
            <w:color w:val="0033CC"/>
            <w:sz w:val="20"/>
            <w:szCs w:val="20"/>
            <w:highlight w:val="yellow"/>
            <w:rPrChange w:id="134" w:author="David Brown" w:date="2019-07-12T17:32:00Z">
              <w:rPr>
                <w:rFonts w:ascii="Arial" w:eastAsia="Arial" w:hAnsi="Arial" w:cs="Arial"/>
                <w:b/>
                <w:color w:val="0033CC"/>
                <w:sz w:val="20"/>
                <w:szCs w:val="20"/>
              </w:rPr>
            </w:rPrChange>
          </w:rPr>
          <w:delText>:</w:delText>
        </w:r>
        <w:r w:rsidR="00B4071F" w:rsidRPr="00212D50" w:rsidDel="007B4E09">
          <w:rPr>
            <w:rFonts w:ascii="Arial" w:eastAsia="Arial" w:hAnsi="Arial" w:cs="Arial"/>
            <w:b/>
            <w:color w:val="0033CC"/>
            <w:sz w:val="20"/>
            <w:szCs w:val="20"/>
          </w:rPr>
          <w:delText xml:space="preserve"> </w:delText>
        </w:r>
      </w:del>
      <w:r w:rsidR="00B4071F" w:rsidRPr="00212D50">
        <w:rPr>
          <w:rFonts w:ascii="Arial" w:eastAsia="Arial" w:hAnsi="Arial" w:cs="Arial"/>
          <w:b/>
          <w:color w:val="0033CC"/>
          <w:sz w:val="20"/>
          <w:szCs w:val="20"/>
        </w:rPr>
        <w:t>Association of disease burden and ctDNA fraction.</w:t>
      </w:r>
      <w:r w:rsidR="00B4071F" w:rsidRPr="00212D50">
        <w:rPr>
          <w:rFonts w:ascii="Arial" w:eastAsia="Arial" w:hAnsi="Arial" w:cs="Arial"/>
          <w:color w:val="0033CC"/>
          <w:sz w:val="20"/>
          <w:szCs w:val="20"/>
        </w:rPr>
        <w:t xml:space="preserve"> </w:t>
      </w:r>
      <w:r w:rsidR="00296359" w:rsidRPr="00212D50">
        <w:rPr>
          <w:rFonts w:ascii="Arial" w:eastAsia="Arial" w:hAnsi="Arial" w:cs="Arial"/>
          <w:color w:val="0033CC"/>
          <w:sz w:val="20"/>
          <w:szCs w:val="20"/>
        </w:rPr>
        <w:t>ctDNA fraction estimates (y-axis) as a function of disease burden (x-axis) for breast, lung and prostate cancers. In breast and lung cancer, estimated disease volume and in prostate the automated bone scan index (</w:t>
      </w:r>
      <w:proofErr w:type="spellStart"/>
      <w:r w:rsidR="00296359" w:rsidRPr="00212D50">
        <w:rPr>
          <w:rFonts w:ascii="Arial" w:eastAsia="Arial" w:hAnsi="Arial" w:cs="Arial"/>
          <w:color w:val="0033CC"/>
          <w:sz w:val="20"/>
          <w:szCs w:val="20"/>
        </w:rPr>
        <w:t>aBSI</w:t>
      </w:r>
      <w:proofErr w:type="spellEnd"/>
      <w:r w:rsidR="00296359" w:rsidRPr="00212D50">
        <w:rPr>
          <w:rFonts w:ascii="Arial" w:eastAsia="Arial" w:hAnsi="Arial" w:cs="Arial"/>
          <w:color w:val="0033CC"/>
          <w:sz w:val="20"/>
          <w:szCs w:val="20"/>
        </w:rPr>
        <w:t xml:space="preserve">) were </w:t>
      </w:r>
      <w:r w:rsidR="00DE6EA1" w:rsidRPr="00212D50">
        <w:rPr>
          <w:rFonts w:ascii="Arial" w:eastAsia="Arial" w:hAnsi="Arial" w:cs="Arial"/>
          <w:color w:val="0033CC"/>
          <w:sz w:val="20"/>
          <w:szCs w:val="20"/>
        </w:rPr>
        <w:t xml:space="preserve">utilized </w:t>
      </w:r>
      <w:r w:rsidR="00296359" w:rsidRPr="00212D50">
        <w:rPr>
          <w:rFonts w:ascii="Arial" w:eastAsia="Arial" w:hAnsi="Arial" w:cs="Arial"/>
          <w:color w:val="0033CC"/>
          <w:sz w:val="20"/>
          <w:szCs w:val="20"/>
        </w:rPr>
        <w:t xml:space="preserve">to estimate disease burden. The association between </w:t>
      </w:r>
      <w:proofErr w:type="spellStart"/>
      <w:r w:rsidR="00296359" w:rsidRPr="00212D50">
        <w:rPr>
          <w:rFonts w:ascii="Arial" w:eastAsia="Arial" w:hAnsi="Arial" w:cs="Arial"/>
          <w:color w:val="0033CC"/>
          <w:sz w:val="20"/>
          <w:szCs w:val="20"/>
        </w:rPr>
        <w:t>tertitles</w:t>
      </w:r>
      <w:proofErr w:type="spellEnd"/>
      <w:r w:rsidR="00296359" w:rsidRPr="00212D50">
        <w:rPr>
          <w:rFonts w:ascii="Arial" w:eastAsia="Arial" w:hAnsi="Arial" w:cs="Arial"/>
          <w:color w:val="0033CC"/>
          <w:sz w:val="20"/>
          <w:szCs w:val="20"/>
        </w:rPr>
        <w:t xml:space="preserve"> of disease burden for each cohort and ctDNA fraction was estimated using a one-sided </w:t>
      </w:r>
      <w:proofErr w:type="spellStart"/>
      <w:r w:rsidR="00296359" w:rsidRPr="00212D50">
        <w:rPr>
          <w:rFonts w:ascii="Arial" w:eastAsia="Arial" w:hAnsi="Arial" w:cs="Arial"/>
          <w:color w:val="0033CC"/>
          <w:sz w:val="20"/>
          <w:szCs w:val="20"/>
        </w:rPr>
        <w:t>Jonckheere</w:t>
      </w:r>
      <w:proofErr w:type="spellEnd"/>
      <w:r w:rsidR="00296359" w:rsidRPr="00212D50">
        <w:rPr>
          <w:rFonts w:ascii="Arial" w:eastAsia="Arial" w:hAnsi="Arial" w:cs="Arial"/>
          <w:color w:val="0033CC"/>
          <w:sz w:val="20"/>
          <w:szCs w:val="20"/>
        </w:rPr>
        <w:t>-Terpstra test for increasing ctDNA fraction. Triangles indicate patients from whom some distant metastases could not be measured and were not included in the volumetric assessment.</w:t>
      </w:r>
    </w:p>
    <w:p w14:paraId="291FBF39" w14:textId="77777777" w:rsidR="00C03EC4" w:rsidRDefault="00C03EC4" w:rsidP="00A7225E">
      <w:pPr>
        <w:spacing w:after="0" w:line="240" w:lineRule="auto"/>
        <w:jc w:val="both"/>
        <w:rPr>
          <w:ins w:id="135" w:author="David Brown" w:date="2019-07-12T11:21:00Z"/>
          <w:rFonts w:ascii="Arial" w:eastAsia="Arial" w:hAnsi="Arial" w:cs="Arial"/>
        </w:rPr>
      </w:pPr>
    </w:p>
    <w:p w14:paraId="51FEAAA7" w14:textId="1A97D275" w:rsidR="00062312" w:rsidRPr="0073025B" w:rsidRDefault="008B1071" w:rsidP="00A7225E">
      <w:pPr>
        <w:spacing w:after="0" w:line="240" w:lineRule="auto"/>
        <w:jc w:val="both"/>
        <w:rPr>
          <w:rFonts w:ascii="Arial" w:eastAsia="Arial" w:hAnsi="Arial" w:cs="Arial"/>
          <w:b/>
          <w:color w:val="0033CC"/>
          <w:rPrChange w:id="136" w:author="David Brown" w:date="2019-07-12T11:32:00Z">
            <w:rPr>
              <w:rFonts w:ascii="Arial" w:eastAsia="Arial" w:hAnsi="Arial" w:cs="Arial"/>
            </w:rPr>
          </w:rPrChange>
        </w:rPr>
      </w:pPr>
      <w:r w:rsidRPr="0073025B">
        <w:rPr>
          <w:rFonts w:ascii="Arial" w:eastAsia="Arial" w:hAnsi="Arial" w:cs="Arial"/>
          <w:color w:val="0033CC"/>
          <w:rPrChange w:id="137" w:author="David Brown" w:date="2019-07-12T11:32:00Z">
            <w:rPr>
              <w:rFonts w:ascii="Arial" w:eastAsia="Arial" w:hAnsi="Arial" w:cs="Arial"/>
            </w:rPr>
          </w:rPrChange>
        </w:rPr>
        <w:t xml:space="preserve">We have now amended the manuscript to reflect the more precise assessment of tumor burden (please see </w:t>
      </w:r>
      <w:r w:rsidRPr="0073025B">
        <w:rPr>
          <w:rFonts w:ascii="Arial" w:eastAsia="Arial" w:hAnsi="Arial" w:cs="Arial"/>
          <w:color w:val="0033CC"/>
          <w:highlight w:val="yellow"/>
          <w:rPrChange w:id="138" w:author="David Brown" w:date="2019-07-12T11:32:00Z">
            <w:rPr>
              <w:rFonts w:ascii="Arial" w:eastAsia="Arial" w:hAnsi="Arial" w:cs="Arial"/>
            </w:rPr>
          </w:rPrChange>
        </w:rPr>
        <w:t>page xx, para</w:t>
      </w:r>
      <w:ins w:id="139" w:author="David Brown" w:date="2019-07-12T16:20:00Z">
        <w:r w:rsidR="00595713">
          <w:rPr>
            <w:rFonts w:ascii="Arial" w:eastAsia="Arial" w:hAnsi="Arial" w:cs="Arial"/>
            <w:color w:val="0033CC"/>
            <w:highlight w:val="yellow"/>
          </w:rPr>
          <w:t>graph</w:t>
        </w:r>
      </w:ins>
      <w:r w:rsidRPr="0073025B">
        <w:rPr>
          <w:rFonts w:ascii="Arial" w:eastAsia="Arial" w:hAnsi="Arial" w:cs="Arial"/>
          <w:color w:val="0033CC"/>
          <w:highlight w:val="yellow"/>
          <w:rPrChange w:id="140" w:author="David Brown" w:date="2019-07-12T11:32:00Z">
            <w:rPr>
              <w:rFonts w:ascii="Arial" w:eastAsia="Arial" w:hAnsi="Arial" w:cs="Arial"/>
            </w:rPr>
          </w:rPrChange>
        </w:rPr>
        <w:t xml:space="preserve"> xx</w:t>
      </w:r>
      <w:r w:rsidRPr="0073025B">
        <w:rPr>
          <w:rFonts w:ascii="Arial" w:eastAsia="Arial" w:hAnsi="Arial" w:cs="Arial"/>
          <w:color w:val="0033CC"/>
          <w:rPrChange w:id="141" w:author="David Brown" w:date="2019-07-12T11:32:00Z">
            <w:rPr>
              <w:rFonts w:ascii="Arial" w:eastAsia="Arial" w:hAnsi="Arial" w:cs="Arial"/>
            </w:rPr>
          </w:rPrChange>
        </w:rPr>
        <w:t xml:space="preserve">) and </w:t>
      </w:r>
      <w:r w:rsidRPr="00595713">
        <w:rPr>
          <w:rFonts w:ascii="Arial" w:eastAsia="Arial" w:hAnsi="Arial" w:cs="Arial"/>
          <w:b/>
          <w:color w:val="0033CC"/>
          <w:highlight w:val="yellow"/>
          <w:rPrChange w:id="142" w:author="David Brown" w:date="2019-07-12T16:20:00Z">
            <w:rPr>
              <w:rFonts w:ascii="Arial" w:eastAsia="Arial" w:hAnsi="Arial" w:cs="Arial"/>
              <w:b/>
            </w:rPr>
          </w:rPrChange>
        </w:rPr>
        <w:t>Figure 2g</w:t>
      </w:r>
      <w:r w:rsidRPr="0073025B">
        <w:rPr>
          <w:rFonts w:ascii="Arial" w:eastAsia="Arial" w:hAnsi="Arial" w:cs="Arial"/>
          <w:b/>
          <w:color w:val="0033CC"/>
          <w:rPrChange w:id="143" w:author="David Brown" w:date="2019-07-12T11:32:00Z">
            <w:rPr>
              <w:rFonts w:ascii="Arial" w:eastAsia="Arial" w:hAnsi="Arial" w:cs="Arial"/>
              <w:b/>
            </w:rPr>
          </w:rPrChange>
        </w:rPr>
        <w:t xml:space="preserve"> </w:t>
      </w:r>
      <w:r w:rsidRPr="0073025B">
        <w:rPr>
          <w:rFonts w:ascii="Arial" w:eastAsia="Arial" w:hAnsi="Arial" w:cs="Arial"/>
          <w:color w:val="0033CC"/>
          <w:rPrChange w:id="144" w:author="David Brown" w:date="2019-07-12T11:32:00Z">
            <w:rPr>
              <w:rFonts w:ascii="Arial" w:eastAsia="Arial" w:hAnsi="Arial" w:cs="Arial"/>
              <w:b/>
            </w:rPr>
          </w:rPrChange>
        </w:rPr>
        <w:t>of the revised manuscript</w:t>
      </w:r>
      <w:r w:rsidRPr="0073025B">
        <w:rPr>
          <w:rFonts w:ascii="Arial" w:eastAsia="Arial" w:hAnsi="Arial" w:cs="Arial"/>
          <w:b/>
          <w:color w:val="0033CC"/>
          <w:rPrChange w:id="145" w:author="David Brown" w:date="2019-07-12T11:32:00Z">
            <w:rPr>
              <w:rFonts w:ascii="Arial" w:eastAsia="Arial" w:hAnsi="Arial" w:cs="Arial"/>
              <w:b/>
            </w:rPr>
          </w:rPrChange>
        </w:rPr>
        <w:t>.</w:t>
      </w:r>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0AB99F17" w:rsidR="00CB615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630E3A">
        <w:rPr>
          <w:rFonts w:ascii="Arial" w:eastAsia="Arial" w:hAnsi="Arial" w:cs="Arial"/>
          <w:color w:val="0033CC"/>
        </w:rPr>
        <w:t xml:space="preserve"> We agree with the Reviewer in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Pr>
          <w:rFonts w:ascii="Arial" w:eastAsia="Arial" w:hAnsi="Arial" w:cs="Arial"/>
          <w:color w:val="0033CC"/>
        </w:rPr>
        <w:t xml:space="preserve">respectfully </w:t>
      </w:r>
      <w:r w:rsidR="00630E3A">
        <w:rPr>
          <w:rFonts w:ascii="Arial" w:eastAsia="Arial" w:hAnsi="Arial" w:cs="Arial"/>
          <w:color w:val="0033CC"/>
        </w:rPr>
        <w:t xml:space="preserve">differ with the </w:t>
      </w:r>
      <w:r w:rsidR="003920BA">
        <w:rPr>
          <w:rFonts w:ascii="Arial" w:eastAsia="Arial" w:hAnsi="Arial" w:cs="Arial"/>
          <w:color w:val="0033CC"/>
        </w:rPr>
        <w:t>R</w:t>
      </w:r>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xml:space="preserve">”. We would content that the signature analyses have provided strong circumstantial evidence to support the notion that a large proportion of the mutations in the hypermutant cases are tumor-derived rather than sequencing errors and/or CH, given that </w:t>
      </w:r>
      <w:r w:rsidR="003920BA">
        <w:rPr>
          <w:rFonts w:ascii="Arial" w:eastAsia="Arial" w:hAnsi="Arial" w:cs="Arial"/>
          <w:color w:val="0033CC"/>
        </w:rPr>
        <w:t>the exposures</w:t>
      </w:r>
      <w:r w:rsidR="00630E3A">
        <w:rPr>
          <w:rFonts w:ascii="Arial" w:eastAsia="Arial" w:hAnsi="Arial" w:cs="Arial"/>
          <w:color w:val="0033CC"/>
        </w:rPr>
        <w:t xml:space="preserve"> matched those expected in each cancer type (e.g. APOBEC signatures in metastatic breast and in lung cancers, as elegantly shown </w:t>
      </w:r>
      <w:r w:rsidR="003920BA">
        <w:rPr>
          <w:rFonts w:ascii="Arial" w:eastAsia="Arial" w:hAnsi="Arial" w:cs="Arial"/>
          <w:color w:val="0033CC"/>
        </w:rPr>
        <w:t>in</w:t>
      </w:r>
      <w:r w:rsidR="00630E3A">
        <w:rPr>
          <w:rFonts w:ascii="Arial" w:eastAsia="Arial" w:hAnsi="Arial" w:cs="Arial"/>
          <w:color w:val="0033CC"/>
        </w:rPr>
        <w:t xml:space="preserve"> Bertucci </w:t>
      </w:r>
      <w:r w:rsidR="00630E3A" w:rsidRPr="00212D50">
        <w:rPr>
          <w:rFonts w:ascii="Arial" w:eastAsia="Arial" w:hAnsi="Arial" w:cs="Arial"/>
          <w:i/>
          <w:color w:val="0033CC"/>
        </w:rPr>
        <w:t>et al.</w:t>
      </w:r>
      <w:r w:rsidR="003920BA">
        <w:rPr>
          <w:rFonts w:ascii="Arial" w:eastAsia="Arial" w:hAnsi="Arial" w:cs="Arial"/>
          <w:color w:val="0033CC"/>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31118521</w:t>
      </w:r>
      <w:r w:rsidR="00630E3A" w:rsidRPr="00212D50">
        <w:rPr>
          <w:rFonts w:ascii="Arial" w:eastAsia="Arial" w:hAnsi="Arial" w:cs="Arial"/>
          <w:color w:val="0033CC"/>
          <w:lang w:val="nl-NL"/>
        </w:rPr>
        <w:t xml:space="preserve">), de Bruin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25301630</w:t>
      </w:r>
      <w:r w:rsidR="00630E3A" w:rsidRPr="00212D50">
        <w:rPr>
          <w:rFonts w:ascii="Arial" w:eastAsia="Arial" w:hAnsi="Arial" w:cs="Arial"/>
          <w:color w:val="0033CC"/>
          <w:lang w:val="nl-NL"/>
        </w:rPr>
        <w:t xml:space="preserve">) and Alexandrov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Pr>
          <w:rFonts w:ascii="Arial" w:eastAsia="Arial" w:hAnsi="Arial" w:cs="Arial"/>
          <w:color w:val="0033CC"/>
        </w:rPr>
        <w:t>(</w:t>
      </w:r>
      <w:r w:rsidR="00EC0DDE" w:rsidRPr="00EC0DDE">
        <w:rPr>
          <w:rFonts w:ascii="Arial" w:eastAsia="Arial" w:hAnsi="Arial" w:cs="Arial"/>
          <w:color w:val="0033CC"/>
        </w:rPr>
        <w:t>PMID: 23945592</w:t>
      </w:r>
      <w:r w:rsidR="00630E3A">
        <w:rPr>
          <w:rFonts w:ascii="Arial" w:eastAsia="Arial" w:hAnsi="Arial" w:cs="Arial"/>
          <w:color w:val="0033CC"/>
        </w:rPr>
        <w:t>), smoking signature in a metastatic lung cancer, and MMR deficiency signatures in a prostate cancer with MSI)</w:t>
      </w:r>
      <w:r w:rsidR="00454264">
        <w:rPr>
          <w:rFonts w:ascii="Arial" w:eastAsia="Arial" w:hAnsi="Arial" w:cs="Arial"/>
          <w:color w:val="0033CC"/>
        </w:rPr>
        <w:t xml:space="preserve">. Importantly, in the hypermutated cases, a large subset of the mutations detected in cfDNA, </w:t>
      </w:r>
      <w:r w:rsidR="003920BA">
        <w:rPr>
          <w:rFonts w:ascii="Arial" w:eastAsia="Arial" w:hAnsi="Arial" w:cs="Arial"/>
          <w:color w:val="0033CC"/>
        </w:rPr>
        <w:t>although</w:t>
      </w:r>
      <w:r w:rsidR="00454264">
        <w:rPr>
          <w:rFonts w:ascii="Arial" w:eastAsia="Arial" w:hAnsi="Arial" w:cs="Arial"/>
          <w:color w:val="0033CC"/>
        </w:rPr>
        <w:t xml:space="preserve"> not </w:t>
      </w:r>
      <w:r w:rsidR="00A30BB9">
        <w:rPr>
          <w:rFonts w:ascii="Arial" w:eastAsia="Arial" w:hAnsi="Arial" w:cs="Arial"/>
          <w:color w:val="0033CC"/>
        </w:rPr>
        <w:t>biopsy</w:t>
      </w:r>
      <w:r w:rsidR="003920BA">
        <w:rPr>
          <w:rFonts w:ascii="Arial" w:eastAsia="Arial" w:hAnsi="Arial" w:cs="Arial"/>
          <w:color w:val="0033CC"/>
        </w:rPr>
        <w:t>-</w:t>
      </w:r>
      <w:r w:rsidR="00A30BB9">
        <w:rPr>
          <w:rFonts w:ascii="Arial" w:eastAsia="Arial" w:hAnsi="Arial" w:cs="Arial"/>
          <w:color w:val="0033CC"/>
        </w:rPr>
        <w:t xml:space="preserve">matched, were </w:t>
      </w:r>
      <w:r w:rsidR="003920BA">
        <w:rPr>
          <w:rFonts w:ascii="Arial" w:eastAsia="Arial" w:hAnsi="Arial" w:cs="Arial"/>
          <w:color w:val="0033CC"/>
        </w:rPr>
        <w:t xml:space="preserve">still </w:t>
      </w:r>
      <w:r w:rsidR="00A30BB9">
        <w:rPr>
          <w:rFonts w:ascii="Arial" w:eastAsia="Arial" w:hAnsi="Arial" w:cs="Arial"/>
          <w:color w:val="0033CC"/>
        </w:rPr>
        <w:t xml:space="preserve">present in the biopsy samples under the limit of detection of the clinical pipeline for mutation detection </w:t>
      </w:r>
      <w:r w:rsidR="00CB6151">
        <w:rPr>
          <w:rFonts w:ascii="Arial" w:eastAsia="Arial" w:hAnsi="Arial" w:cs="Arial"/>
          <w:color w:val="0033CC"/>
        </w:rPr>
        <w:t>(</w:t>
      </w:r>
      <w:r w:rsidR="003920BA">
        <w:rPr>
          <w:rFonts w:ascii="Arial" w:eastAsia="Arial" w:hAnsi="Arial" w:cs="Arial"/>
          <w:color w:val="0033CC"/>
        </w:rPr>
        <w:t xml:space="preserve"> i.e. </w:t>
      </w:r>
      <w:r w:rsidR="00CB6151">
        <w:rPr>
          <w:rFonts w:ascii="Arial" w:eastAsia="Arial" w:hAnsi="Arial" w:cs="Arial"/>
          <w:color w:val="0033CC"/>
        </w:rPr>
        <w:t>biopsy</w:t>
      </w:r>
      <w:r w:rsidR="003920BA" w:rsidRPr="00A21233">
        <w:rPr>
          <w:rFonts w:ascii="Arial" w:eastAsia="Arial" w:hAnsi="Arial" w:cs="Arial"/>
          <w:color w:val="0033CC"/>
        </w:rPr>
        <w:t>-</w:t>
      </w:r>
      <w:r w:rsidR="00CB6151" w:rsidRPr="00E54187">
        <w:rPr>
          <w:rFonts w:ascii="Arial" w:eastAsia="Arial" w:hAnsi="Arial" w:cs="Arial"/>
          <w:color w:val="0033CC"/>
        </w:rPr>
        <w:t xml:space="preserve">subthreshold, </w:t>
      </w:r>
      <w:r w:rsidR="00A21233" w:rsidRPr="00E54187">
        <w:rPr>
          <w:rFonts w:ascii="Arial" w:eastAsia="Arial" w:hAnsi="Arial" w:cs="Arial"/>
          <w:color w:val="0033CC"/>
        </w:rPr>
        <w:t xml:space="preserve">89 of 216 tumor-derived, </w:t>
      </w:r>
      <w:r w:rsidR="00A21233" w:rsidRPr="00212D50">
        <w:rPr>
          <w:rFonts w:ascii="Arial" w:eastAsia="Arial" w:hAnsi="Arial" w:cs="Arial"/>
          <w:color w:val="0033CC"/>
        </w:rPr>
        <w:t>41</w:t>
      </w:r>
      <w:r w:rsidR="00CB6151" w:rsidRPr="00A21233">
        <w:rPr>
          <w:rFonts w:ascii="Arial" w:eastAsia="Arial" w:hAnsi="Arial" w:cs="Arial"/>
          <w:color w:val="0033CC"/>
        </w:rPr>
        <w:t>%,</w:t>
      </w:r>
      <w:r w:rsidR="00CB6151" w:rsidRPr="00212D50">
        <w:rPr>
          <w:rFonts w:ascii="Arial" w:eastAsia="Arial" w:hAnsi="Arial" w:cs="Arial"/>
          <w:b/>
          <w:color w:val="0033CC"/>
        </w:rPr>
        <w:t xml:space="preserve"> Figure </w:t>
      </w:r>
      <w:r w:rsidR="003920BA" w:rsidRPr="00212D50">
        <w:rPr>
          <w:rFonts w:ascii="Arial" w:eastAsia="Arial" w:hAnsi="Arial" w:cs="Arial"/>
          <w:b/>
          <w:color w:val="0033CC"/>
        </w:rPr>
        <w:t>4</w:t>
      </w:r>
      <w:r w:rsidR="00CB6151">
        <w:rPr>
          <w:rFonts w:ascii="Arial" w:eastAsia="Arial" w:hAnsi="Arial" w:cs="Arial"/>
          <w:color w:val="0033CC"/>
        </w:rPr>
        <w:t>); the mutations present in the hypermutated cases displayed a significant correlation with gene size (</w:t>
      </w:r>
      <w:r w:rsidR="00CB6151" w:rsidRPr="00212D50">
        <w:rPr>
          <w:rFonts w:ascii="Arial" w:eastAsia="Arial" w:hAnsi="Arial" w:cs="Arial"/>
          <w:color w:val="0033CC"/>
        </w:rPr>
        <w:t>p</w:t>
      </w:r>
      <w:r w:rsidR="00A21233" w:rsidRPr="00212D50">
        <w:rPr>
          <w:rFonts w:ascii="Arial" w:eastAsia="Arial" w:hAnsi="Arial" w:cs="Arial"/>
          <w:color w:val="0033CC"/>
        </w:rPr>
        <w:t xml:space="preserve"> = 4.44e-16</w:t>
      </w:r>
      <w:r w:rsidR="00CB6151" w:rsidRPr="00A21233">
        <w:rPr>
          <w:rFonts w:ascii="Arial" w:eastAsia="Arial" w:hAnsi="Arial" w:cs="Arial"/>
          <w:b/>
          <w:color w:val="0033CC"/>
        </w:rPr>
        <w:t xml:space="preserve">, </w:t>
      </w:r>
      <w:r w:rsidR="00C57EBF" w:rsidRPr="00A21233">
        <w:rPr>
          <w:rFonts w:ascii="Arial" w:eastAsia="Arial" w:hAnsi="Arial" w:cs="Arial"/>
          <w:b/>
          <w:color w:val="0033CC"/>
        </w:rPr>
        <w:t xml:space="preserve">Supplementary </w:t>
      </w:r>
      <w:r w:rsidR="00CB6151" w:rsidRPr="00A21233">
        <w:rPr>
          <w:rFonts w:ascii="Arial" w:eastAsia="Arial" w:hAnsi="Arial" w:cs="Arial"/>
          <w:b/>
          <w:color w:val="0033CC"/>
        </w:rPr>
        <w:t xml:space="preserve">Figure </w:t>
      </w:r>
      <w:r w:rsidR="00A21233" w:rsidRPr="00212D50">
        <w:rPr>
          <w:rFonts w:ascii="Arial" w:eastAsia="Arial" w:hAnsi="Arial" w:cs="Arial"/>
          <w:b/>
          <w:color w:val="0033CC"/>
        </w:rPr>
        <w:t>S9</w:t>
      </w:r>
      <w:r w:rsidR="00CB6151">
        <w:rPr>
          <w:rFonts w:ascii="Arial" w:eastAsia="Arial" w:hAnsi="Arial" w:cs="Arial"/>
          <w:color w:val="0033CC"/>
        </w:rPr>
        <w:t xml:space="preserve">), and were not enriched for canonical CH-related genes </w:t>
      </w:r>
      <w:r w:rsidR="00CB6151" w:rsidRPr="007B4E09">
        <w:rPr>
          <w:rFonts w:ascii="Arial" w:eastAsia="Arial" w:hAnsi="Arial" w:cs="Arial"/>
          <w:color w:val="0033CC"/>
          <w:highlight w:val="yellow"/>
          <w:rPrChange w:id="146" w:author="David Brown" w:date="2019-07-12T17:33:00Z">
            <w:rPr>
              <w:rFonts w:ascii="Arial" w:eastAsia="Arial" w:hAnsi="Arial" w:cs="Arial"/>
              <w:color w:val="0033CC"/>
            </w:rPr>
          </w:rPrChange>
        </w:rPr>
        <w:t>(</w:t>
      </w:r>
      <w:r w:rsidR="00BA2EF5" w:rsidRPr="007B4E09">
        <w:rPr>
          <w:rFonts w:ascii="Arial" w:eastAsia="Arial" w:hAnsi="Arial" w:cs="Arial"/>
          <w:b/>
          <w:color w:val="0033CC"/>
          <w:highlight w:val="yellow"/>
          <w:rPrChange w:id="147" w:author="David Brown" w:date="2019-07-12T17:33:00Z">
            <w:rPr>
              <w:rFonts w:ascii="Arial" w:eastAsia="Arial" w:hAnsi="Arial" w:cs="Arial"/>
              <w:b/>
              <w:color w:val="0033CC"/>
            </w:rPr>
          </w:rPrChange>
        </w:rPr>
        <w:t>S</w:t>
      </w:r>
      <w:r w:rsidR="00062312" w:rsidRPr="007B4E09">
        <w:rPr>
          <w:rFonts w:ascii="Arial" w:eastAsia="Arial" w:hAnsi="Arial" w:cs="Arial"/>
          <w:b/>
          <w:color w:val="0033CC"/>
          <w:highlight w:val="yellow"/>
          <w:rPrChange w:id="148" w:author="David Brown" w:date="2019-07-12T17:33:00Z">
            <w:rPr>
              <w:rFonts w:ascii="Arial" w:eastAsia="Arial" w:hAnsi="Arial" w:cs="Arial"/>
              <w:b/>
              <w:color w:val="0033CC"/>
            </w:rPr>
          </w:rPrChange>
        </w:rPr>
        <w:t xml:space="preserve">upplementary </w:t>
      </w:r>
      <w:r w:rsidR="00CB6151" w:rsidRPr="007B4E09">
        <w:rPr>
          <w:rFonts w:ascii="Arial" w:eastAsia="Arial" w:hAnsi="Arial" w:cs="Arial"/>
          <w:b/>
          <w:color w:val="0033CC"/>
          <w:highlight w:val="yellow"/>
          <w:rPrChange w:id="149" w:author="David Brown" w:date="2019-07-12T17:33:00Z">
            <w:rPr>
              <w:rFonts w:ascii="Arial" w:eastAsia="Arial" w:hAnsi="Arial" w:cs="Arial"/>
              <w:b/>
              <w:color w:val="0033CC"/>
            </w:rPr>
          </w:rPrChange>
        </w:rPr>
        <w:t xml:space="preserve">Figure </w:t>
      </w:r>
      <w:ins w:id="150" w:author="David Brown" w:date="2019-07-12T17:32:00Z">
        <w:r w:rsidR="007B4E09" w:rsidRPr="007B4E09">
          <w:rPr>
            <w:rFonts w:ascii="Arial" w:eastAsia="Arial" w:hAnsi="Arial" w:cs="Arial"/>
            <w:b/>
            <w:color w:val="0033CC"/>
            <w:highlight w:val="yellow"/>
            <w:rPrChange w:id="151" w:author="David Brown" w:date="2019-07-12T17:33:00Z">
              <w:rPr>
                <w:rFonts w:ascii="Arial" w:eastAsia="Arial" w:hAnsi="Arial" w:cs="Arial"/>
                <w:b/>
                <w:color w:val="0033CC"/>
              </w:rPr>
            </w:rPrChange>
          </w:rPr>
          <w:t>S</w:t>
        </w:r>
      </w:ins>
      <w:r w:rsidR="00BA2EF5" w:rsidRPr="007B4E09">
        <w:rPr>
          <w:rFonts w:ascii="Arial" w:eastAsia="Arial" w:hAnsi="Arial" w:cs="Arial"/>
          <w:b/>
          <w:color w:val="0033CC"/>
          <w:highlight w:val="yellow"/>
          <w:rPrChange w:id="152" w:author="David Brown" w:date="2019-07-12T17:33:00Z">
            <w:rPr>
              <w:rFonts w:ascii="Arial" w:eastAsia="Arial" w:hAnsi="Arial" w:cs="Arial"/>
              <w:b/>
              <w:color w:val="0033CC"/>
            </w:rPr>
          </w:rPrChange>
        </w:rPr>
        <w:t>8</w:t>
      </w:r>
      <w:r w:rsidR="00CB6151" w:rsidRPr="007B4E09">
        <w:rPr>
          <w:rFonts w:ascii="Arial" w:eastAsia="Arial" w:hAnsi="Arial" w:cs="Arial"/>
          <w:b/>
          <w:color w:val="0033CC"/>
          <w:highlight w:val="yellow"/>
          <w:rPrChange w:id="153" w:author="David Brown" w:date="2019-07-12T17:33:00Z">
            <w:rPr>
              <w:rFonts w:ascii="Arial" w:eastAsia="Arial" w:hAnsi="Arial" w:cs="Arial"/>
              <w:b/>
              <w:color w:val="0033CC"/>
            </w:rPr>
          </w:rPrChange>
        </w:rPr>
        <w:t xml:space="preserve"> of the revised version</w:t>
      </w:r>
      <w:r w:rsidR="00CB6151" w:rsidRPr="007B4E09">
        <w:rPr>
          <w:rFonts w:ascii="Arial" w:eastAsia="Arial" w:hAnsi="Arial" w:cs="Arial"/>
          <w:color w:val="0033CC"/>
          <w:highlight w:val="yellow"/>
          <w:rPrChange w:id="154" w:author="David Brown" w:date="2019-07-12T17:33:00Z">
            <w:rPr>
              <w:rFonts w:ascii="Arial" w:eastAsia="Arial" w:hAnsi="Arial" w:cs="Arial"/>
              <w:color w:val="0033CC"/>
            </w:rPr>
          </w:rPrChange>
        </w:rPr>
        <w:t>)</w:t>
      </w:r>
      <w:r w:rsidR="00630E3A" w:rsidRPr="007B4E09">
        <w:rPr>
          <w:rFonts w:ascii="Arial" w:eastAsia="Arial" w:hAnsi="Arial" w:cs="Arial"/>
          <w:color w:val="0033CC"/>
          <w:highlight w:val="yellow"/>
          <w:rPrChange w:id="155" w:author="David Brown" w:date="2019-07-12T17:33:00Z">
            <w:rPr>
              <w:rFonts w:ascii="Arial" w:eastAsia="Arial" w:hAnsi="Arial" w:cs="Arial"/>
              <w:color w:val="0033CC"/>
            </w:rPr>
          </w:rPrChange>
        </w:rPr>
        <w:t>.</w:t>
      </w:r>
      <w:r w:rsidR="00454264">
        <w:rPr>
          <w:rFonts w:ascii="Arial" w:eastAsia="Arial" w:hAnsi="Arial" w:cs="Arial"/>
          <w:color w:val="0033CC"/>
        </w:rPr>
        <w:t xml:space="preserve"> </w:t>
      </w:r>
    </w:p>
    <w:p w14:paraId="4E13DD47" w14:textId="77777777" w:rsidR="00CB6151" w:rsidRDefault="00CB6151" w:rsidP="00A7225E">
      <w:pPr>
        <w:spacing w:after="0" w:line="240" w:lineRule="auto"/>
        <w:jc w:val="both"/>
        <w:rPr>
          <w:rFonts w:ascii="Arial" w:eastAsia="Arial" w:hAnsi="Arial" w:cs="Arial"/>
          <w:color w:val="0033CC"/>
        </w:rPr>
      </w:pPr>
    </w:p>
    <w:p w14:paraId="301D0FC0" w14:textId="3017440E" w:rsidR="005E0233" w:rsidRDefault="00454264" w:rsidP="00A7225E">
      <w:pPr>
        <w:spacing w:after="0" w:line="240" w:lineRule="auto"/>
        <w:jc w:val="both"/>
        <w:rPr>
          <w:rFonts w:ascii="Arial" w:eastAsia="Arial" w:hAnsi="Arial" w:cs="Arial"/>
          <w:color w:val="0033CC"/>
        </w:rPr>
      </w:pPr>
      <w:r>
        <w:rPr>
          <w:rFonts w:ascii="Arial" w:eastAsia="Arial" w:hAnsi="Arial" w:cs="Arial"/>
          <w:color w:val="0033CC"/>
        </w:rPr>
        <w:t>Hence, the</w:t>
      </w:r>
      <w:r w:rsidR="005E0233">
        <w:rPr>
          <w:rFonts w:ascii="Arial" w:eastAsia="Arial" w:hAnsi="Arial" w:cs="Arial"/>
          <w:color w:val="0033CC"/>
        </w:rPr>
        <w:t xml:space="preserve"> signature analyses have</w:t>
      </w:r>
      <w:r>
        <w:rPr>
          <w:rFonts w:ascii="Arial" w:eastAsia="Arial" w:hAnsi="Arial" w:cs="Arial"/>
          <w:color w:val="0033CC"/>
        </w:rPr>
        <w:t xml:space="preserve"> </w:t>
      </w:r>
      <w:r w:rsidR="00CB6151">
        <w:rPr>
          <w:rFonts w:ascii="Arial" w:eastAsia="Arial" w:hAnsi="Arial" w:cs="Arial"/>
          <w:color w:val="0033CC"/>
        </w:rPr>
        <w:t xml:space="preserve">added another line of evidence 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r w:rsidR="005E0233">
        <w:rPr>
          <w:rFonts w:ascii="Arial" w:eastAsia="Arial" w:hAnsi="Arial" w:cs="Arial"/>
          <w:color w:val="0033CC"/>
        </w:rPr>
        <w:t>given further</w:t>
      </w:r>
      <w:r>
        <w:rPr>
          <w:rFonts w:ascii="Arial" w:eastAsia="Arial" w:hAnsi="Arial" w:cs="Arial"/>
          <w:color w:val="0033CC"/>
        </w:rPr>
        <w:t xml:space="preserve"> </w:t>
      </w:r>
      <w:r w:rsidR="005E0233">
        <w:rPr>
          <w:rFonts w:ascii="Arial" w:eastAsia="Arial" w:hAnsi="Arial" w:cs="Arial"/>
          <w:color w:val="0033CC"/>
        </w:rPr>
        <w:t xml:space="preserve">biological </w:t>
      </w:r>
      <w:r>
        <w:rPr>
          <w:rFonts w:ascii="Arial" w:eastAsia="Arial" w:hAnsi="Arial" w:cs="Arial"/>
          <w:color w:val="0033CC"/>
        </w:rPr>
        <w:t xml:space="preserve">credence </w:t>
      </w:r>
      <w:r w:rsidR="005E0233">
        <w:rPr>
          <w:rFonts w:ascii="Arial" w:eastAsia="Arial" w:hAnsi="Arial" w:cs="Arial"/>
          <w:color w:val="0033CC"/>
        </w:rPr>
        <w:t>to the notion that a large proportion of the mutations in hypermutated cases indeed stemmed from cancer cells</w:t>
      </w:r>
      <w:r w:rsidR="00D56E78">
        <w:rPr>
          <w:rFonts w:ascii="Arial" w:eastAsia="Arial" w:hAnsi="Arial" w:cs="Arial"/>
          <w:color w:val="0033CC"/>
        </w:rPr>
        <w:t xml:space="preserve">. These findings also </w:t>
      </w:r>
      <w:r w:rsidR="005E0233">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5F5BA9F0" w:rsidR="00062312" w:rsidRPr="00A7225E" w:rsidRDefault="00454264" w:rsidP="00A7225E">
      <w:pPr>
        <w:spacing w:after="0" w:line="240" w:lineRule="auto"/>
        <w:jc w:val="both"/>
        <w:rPr>
          <w:rFonts w:ascii="Arial" w:eastAsia="Arial" w:hAnsi="Arial" w:cs="Arial"/>
          <w:color w:val="0033CC"/>
        </w:rPr>
      </w:pPr>
      <w:del w:id="156" w:author="David Brown" w:date="2019-07-12T11:27:00Z">
        <w:r w:rsidDel="00C03EC4">
          <w:rPr>
            <w:rFonts w:ascii="Arial" w:eastAsia="Arial" w:hAnsi="Arial" w:cs="Arial"/>
            <w:color w:val="0033CC"/>
          </w:rPr>
          <w:delText xml:space="preserve"> </w:delText>
        </w:r>
      </w:del>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r w:rsidR="00C57EBF">
        <w:rPr>
          <w:rFonts w:ascii="Arial" w:eastAsia="Arial" w:hAnsi="Arial" w:cs="Arial"/>
          <w:color w:val="0033CC"/>
        </w:rPr>
        <w:t xml:space="preserve"> </w:t>
      </w:r>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r w:rsidR="00CF2006">
        <w:rPr>
          <w:rFonts w:ascii="Arial" w:eastAsia="Arial" w:hAnsi="Arial" w:cs="Arial"/>
          <w:color w:val="0033CC"/>
        </w:rPr>
        <w:t>(</w:t>
      </w:r>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r w:rsidR="00CF2006">
        <w:rPr>
          <w:rFonts w:ascii="Arial" w:eastAsia="Arial" w:hAnsi="Arial" w:cs="Arial"/>
          <w:color w:val="0033CC"/>
        </w:rPr>
        <w:t>)</w:t>
      </w:r>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t>
      </w:r>
      <w:r w:rsidR="00EB1585" w:rsidRPr="00A7225E">
        <w:rPr>
          <w:rFonts w:ascii="Arial" w:eastAsia="Arial" w:hAnsi="Arial" w:cs="Arial"/>
          <w:color w:val="0033CC"/>
        </w:rPr>
        <w:lastRenderedPageBreak/>
        <w:t xml:space="preserve">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3DAD493D" w:rsidR="00413E5F" w:rsidRDefault="00EB1585"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83558B" w:rsidRPr="00212D50">
        <w:rPr>
          <w:rFonts w:ascii="Arial" w:eastAsia="Arial" w:hAnsi="Arial" w:cs="Arial"/>
          <w:b/>
          <w:color w:val="0033CC"/>
        </w:rPr>
        <w:t>5</w:t>
      </w:r>
      <w:r w:rsidR="00C80ED4" w:rsidRPr="00212D50">
        <w:rPr>
          <w:rFonts w:ascii="Arial" w:eastAsia="Arial" w:hAnsi="Arial" w:cs="Arial"/>
          <w:b/>
          <w:color w:val="0033CC"/>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5401F8">
        <w:rPr>
          <w:rFonts w:ascii="Arial" w:eastAsia="Arial" w:hAnsi="Arial" w:cs="Arial"/>
          <w:b/>
          <w:color w:val="0033CC"/>
          <w:highlight w:val="yellow"/>
        </w:rPr>
        <w:t>Supplementa</w:t>
      </w:r>
      <w:r w:rsidR="00B33B6C" w:rsidRPr="005401F8">
        <w:rPr>
          <w:rFonts w:ascii="Arial" w:eastAsia="Arial" w:hAnsi="Arial" w:cs="Arial"/>
          <w:b/>
          <w:color w:val="0033CC"/>
          <w:highlight w:val="yellow"/>
        </w:rPr>
        <w:t>ry</w:t>
      </w:r>
      <w:r w:rsidR="001E69A9" w:rsidRPr="005401F8">
        <w:rPr>
          <w:rFonts w:ascii="Arial" w:eastAsia="Arial" w:hAnsi="Arial" w:cs="Arial"/>
          <w:b/>
          <w:color w:val="0033CC"/>
          <w:highlight w:val="yellow"/>
        </w:rPr>
        <w:t xml:space="preserve"> Figure </w:t>
      </w:r>
      <w:r w:rsidR="00662355" w:rsidRPr="005401F8">
        <w:rPr>
          <w:rFonts w:ascii="Arial" w:eastAsia="Arial" w:hAnsi="Arial" w:cs="Arial"/>
          <w:b/>
          <w:color w:val="0033CC"/>
          <w:highlight w:val="yellow"/>
        </w:rPr>
        <w:t>S</w:t>
      </w:r>
      <w:r w:rsidR="001E69A9" w:rsidRPr="005401F8">
        <w:rPr>
          <w:rFonts w:ascii="Arial" w:eastAsia="Arial" w:hAnsi="Arial" w:cs="Arial"/>
          <w:b/>
          <w:color w:val="0033CC"/>
          <w:highlight w:val="yellow"/>
        </w:rPr>
        <w:t>X</w:t>
      </w:r>
      <w:r w:rsidR="00662355">
        <w:rPr>
          <w:rFonts w:ascii="Arial" w:eastAsia="Arial" w:hAnsi="Arial" w:cs="Arial"/>
          <w:color w:val="0033CC"/>
        </w:rPr>
        <w:t xml:space="preserve"> </w:t>
      </w:r>
      <w:r w:rsidR="001E69A9" w:rsidRPr="00A7225E">
        <w:rPr>
          <w:rFonts w:ascii="Arial" w:eastAsia="Arial" w:hAnsi="Arial" w:cs="Arial"/>
          <w:color w:val="0033CC"/>
        </w:rPr>
        <w:t xml:space="preserve">and </w:t>
      </w:r>
      <w:r w:rsidR="00816557">
        <w:rPr>
          <w:rFonts w:ascii="Arial" w:eastAsia="Arial" w:hAnsi="Arial" w:cs="Arial"/>
          <w:b/>
          <w:color w:val="0033CC"/>
        </w:rPr>
        <w:t xml:space="preserve">Response to Reviewers </w:t>
      </w:r>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r w:rsidR="00B33B6C" w:rsidRPr="00212D50">
        <w:rPr>
          <w:rFonts w:ascii="Arial" w:eastAsia="Arial" w:hAnsi="Arial" w:cs="Arial"/>
          <w:b/>
          <w:color w:val="0033CC"/>
        </w:rPr>
        <w:t>5</w:t>
      </w:r>
      <w:r w:rsidR="001E69A9" w:rsidRPr="00212D50">
        <w:rPr>
          <w:rFonts w:ascii="Arial" w:eastAsia="Arial" w:hAnsi="Arial" w:cs="Arial"/>
          <w:b/>
          <w:color w:val="0033CC"/>
        </w:rPr>
        <w:t>b</w:t>
      </w:r>
      <w:r w:rsidR="00C80ED4" w:rsidRPr="00A7225E">
        <w:rPr>
          <w:rFonts w:ascii="Arial" w:eastAsia="Arial" w:hAnsi="Arial" w:cs="Arial"/>
          <w:color w:val="0033CC"/>
        </w:rPr>
        <w:t xml:space="preserve"> and </w:t>
      </w:r>
      <w:r w:rsidR="00B33B6C" w:rsidRPr="00212D50">
        <w:rPr>
          <w:rFonts w:ascii="Arial" w:eastAsia="Arial" w:hAnsi="Arial" w:cs="Arial"/>
          <w:b/>
          <w:color w:val="0033CC"/>
        </w:rPr>
        <w:t>5</w:t>
      </w:r>
      <w:r w:rsidR="001E69A9" w:rsidRPr="00212D50">
        <w:rPr>
          <w:rFonts w:ascii="Arial" w:eastAsia="Arial" w:hAnsi="Arial" w:cs="Arial"/>
          <w:b/>
          <w:color w:val="0033CC"/>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BAQ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proofErr w:type="spellStart"/>
      <w:r w:rsidR="00B4071F" w:rsidRPr="00C57EBF">
        <w:rPr>
          <w:rFonts w:ascii="Arial" w:eastAsia="Arial" w:hAnsi="Arial" w:cs="Arial"/>
          <w:color w:val="0033CC"/>
        </w:rPr>
        <w:t>pseudocounts</w:t>
      </w:r>
      <w:proofErr w:type="spellEnd"/>
      <w:r w:rsidR="00C57EBF" w:rsidRPr="00C57EBF">
        <w:rPr>
          <w:rFonts w:ascii="Arial" w:eastAsia="Arial" w:hAnsi="Arial" w:cs="Arial"/>
          <w:color w:val="0033CC"/>
        </w:rPr>
        <w:t xml:space="preserve"> </w:t>
      </w:r>
      <w:r w:rsidR="001745D6">
        <w:rPr>
          <w:rFonts w:ascii="Arial" w:eastAsia="Arial" w:hAnsi="Arial" w:cs="Arial"/>
          <w:color w:val="0033CC"/>
        </w:rPr>
        <w:t>such that</w:t>
      </w:r>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m:oMath>
        <m:r>
          <w:rPr>
            <w:rFonts w:ascii="Cambria Math" w:eastAsia="Arial" w:hAnsi="Cambria Math" w:cs="Arial"/>
            <w:color w:val="0033CC"/>
          </w:rPr>
          <m:t>DP</m:t>
        </m:r>
      </m:oMath>
      <w:r w:rsidR="001745D6">
        <w:rPr>
          <w:rFonts w:ascii="Arial" w:eastAsia="Arial" w:hAnsi="Arial" w:cs="Arial"/>
          <w:color w:val="0033CC"/>
        </w:rPr>
        <w:t xml:space="preserve"> are the alternate</w:t>
      </w:r>
      <w:r w:rsidR="00CF5323">
        <w:rPr>
          <w:rFonts w:ascii="Arial" w:eastAsia="Arial" w:hAnsi="Arial" w:cs="Arial"/>
          <w:color w:val="0033CC"/>
        </w:rPr>
        <w:t xml:space="preserve"> allele</w:t>
      </w:r>
      <w:r w:rsidR="001745D6">
        <w:rPr>
          <w:rFonts w:ascii="Arial" w:eastAsia="Arial" w:hAnsi="Arial" w:cs="Arial"/>
          <w:color w:val="0033CC"/>
        </w:rPr>
        <w:t xml:space="preserve"> and total base counts, respectively</w:t>
      </w:r>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r w:rsidR="00CF5323">
        <w:rPr>
          <w:rFonts w:ascii="Arial" w:eastAsia="Arial" w:hAnsi="Arial" w:cs="Arial"/>
          <w:color w:val="0033CC"/>
        </w:rPr>
        <w:t>allele</w:t>
      </w:r>
      <w:r w:rsidR="001745D6" w:rsidRPr="00A7225E">
        <w:rPr>
          <w:rFonts w:ascii="Arial" w:eastAsia="Arial" w:hAnsi="Arial" w:cs="Arial"/>
          <w:color w:val="0033CC"/>
        </w:rPr>
        <w:t xml:space="preserve"> </w:t>
      </w:r>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62A73E33" w14:textId="37B5E405" w:rsidR="004D66E1" w:rsidRDefault="004D66E1" w:rsidP="00A7225E">
      <w:pPr>
        <w:spacing w:after="0" w:line="240" w:lineRule="auto"/>
        <w:jc w:val="both"/>
        <w:rPr>
          <w:rFonts w:ascii="Arial" w:eastAsia="Arial" w:hAnsi="Arial" w:cs="Arial"/>
          <w:color w:val="0033CC"/>
        </w:rPr>
      </w:pPr>
    </w:p>
    <w:p w14:paraId="48415C06" w14:textId="0E849E10" w:rsidR="004D66E1" w:rsidRDefault="00C03EC4" w:rsidP="00A7225E">
      <w:pPr>
        <w:spacing w:after="0" w:line="240" w:lineRule="auto"/>
        <w:jc w:val="both"/>
        <w:rPr>
          <w:rFonts w:ascii="Arial" w:eastAsia="Arial" w:hAnsi="Arial" w:cs="Arial"/>
          <w:color w:val="0033CC"/>
        </w:rPr>
      </w:pPr>
      <w:r w:rsidRPr="00212D50">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63F799DD">
            <wp:simplePos x="0" y="0"/>
            <wp:positionH relativeFrom="margin">
              <wp:align>center</wp:align>
            </wp:positionH>
            <wp:positionV relativeFrom="margin">
              <wp:posOffset>2852208</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p>
    <w:p w14:paraId="0574DE7E" w14:textId="66EF89C1" w:rsidR="00413E5F" w:rsidRPr="00C03EC4" w:rsidRDefault="00E54187" w:rsidP="00A7225E">
      <w:pPr>
        <w:spacing w:after="0" w:line="240" w:lineRule="auto"/>
        <w:jc w:val="both"/>
        <w:rPr>
          <w:rFonts w:ascii="Arial" w:eastAsia="Arial" w:hAnsi="Arial" w:cs="Arial"/>
          <w:color w:val="0033CC"/>
          <w:sz w:val="20"/>
          <w:szCs w:val="20"/>
        </w:rPr>
      </w:pPr>
      <w:r w:rsidRPr="00C03EC4">
        <w:rPr>
          <w:rFonts w:ascii="Arial" w:eastAsia="Arial" w:hAnsi="Arial" w:cs="Arial"/>
          <w:b/>
          <w:color w:val="0033CC"/>
          <w:sz w:val="20"/>
          <w:szCs w:val="20"/>
        </w:rPr>
        <w:t xml:space="preserve">Response to Reviewers </w:t>
      </w:r>
      <w:r w:rsidR="00B4071F" w:rsidRPr="00C03EC4">
        <w:rPr>
          <w:rFonts w:ascii="Arial" w:eastAsia="Arial" w:hAnsi="Arial" w:cs="Arial"/>
          <w:b/>
          <w:color w:val="0033CC"/>
          <w:sz w:val="20"/>
          <w:szCs w:val="20"/>
        </w:rPr>
        <w:t xml:space="preserve">Figure </w:t>
      </w:r>
      <w:r w:rsidR="00B33B6C" w:rsidRPr="00C03EC4">
        <w:rPr>
          <w:rFonts w:ascii="Arial" w:eastAsia="Arial" w:hAnsi="Arial" w:cs="Arial"/>
          <w:b/>
          <w:color w:val="0033CC"/>
          <w:sz w:val="20"/>
          <w:szCs w:val="20"/>
        </w:rPr>
        <w:t>5</w:t>
      </w:r>
      <w:r w:rsidR="00B4071F" w:rsidRPr="00C03EC4">
        <w:rPr>
          <w:rFonts w:ascii="Arial" w:eastAsia="Arial" w:hAnsi="Arial" w:cs="Arial"/>
          <w:b/>
          <w:color w:val="0033CC"/>
          <w:sz w:val="20"/>
          <w:szCs w:val="20"/>
        </w:rPr>
        <w:t>: Comparison of VAF of somatic mutations in cfDNA and WBC.</w:t>
      </w:r>
      <w:r w:rsidR="00B4071F" w:rsidRPr="00C03EC4">
        <w:rPr>
          <w:rFonts w:ascii="Arial" w:eastAsia="Arial" w:hAnsi="Arial" w:cs="Arial"/>
          <w:color w:val="0033CC"/>
          <w:sz w:val="20"/>
          <w:szCs w:val="20"/>
        </w:rPr>
        <w:t xml:space="preserve"> Comparison of VAF in cfDNA (</w:t>
      </w:r>
      <w:r w:rsidR="00B4071F" w:rsidRPr="00C03EC4">
        <w:rPr>
          <w:rFonts w:ascii="Arial" w:eastAsia="Arial" w:hAnsi="Arial" w:cs="Arial"/>
          <w:i/>
          <w:color w:val="0033CC"/>
          <w:sz w:val="20"/>
          <w:szCs w:val="20"/>
        </w:rPr>
        <w:t>x</w:t>
      </w:r>
      <w:r w:rsidR="00B4071F" w:rsidRPr="0073025B">
        <w:rPr>
          <w:rFonts w:ascii="Arial" w:eastAsia="Arial" w:hAnsi="Arial" w:cs="Arial"/>
          <w:color w:val="0033CC"/>
          <w:sz w:val="20"/>
          <w:szCs w:val="20"/>
        </w:rPr>
        <w:t>-axis) and genomic DNA isolated from WBC (</w:t>
      </w:r>
      <w:r w:rsidR="00B4071F" w:rsidRPr="0073025B">
        <w:rPr>
          <w:rFonts w:ascii="Arial" w:eastAsia="Arial" w:hAnsi="Arial" w:cs="Arial"/>
          <w:i/>
          <w:color w:val="0033CC"/>
          <w:sz w:val="20"/>
          <w:szCs w:val="20"/>
        </w:rPr>
        <w:t>y</w:t>
      </w:r>
      <w:r w:rsidR="00B4071F" w:rsidRPr="0073025B">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73025B">
        <w:rPr>
          <w:rFonts w:ascii="Arial" w:eastAsia="Arial" w:hAnsi="Arial" w:cs="Arial"/>
          <w:color w:val="0033CC"/>
          <w:sz w:val="20"/>
          <w:szCs w:val="20"/>
        </w:rPr>
        <w:t>pseudocounts</w:t>
      </w:r>
      <w:proofErr w:type="spellEnd"/>
      <w:r w:rsidR="00B4071F" w:rsidRPr="0073025B">
        <w:rPr>
          <w:rFonts w:ascii="Arial" w:eastAsia="Arial" w:hAnsi="Arial" w:cs="Arial"/>
          <w:color w:val="0033CC"/>
          <w:sz w:val="20"/>
          <w:szCs w:val="20"/>
        </w:rPr>
        <w:t xml:space="preserve"> and (c) same as in (b) without </w:t>
      </w:r>
      <w:proofErr w:type="spellStart"/>
      <w:r w:rsidR="00B4071F" w:rsidRPr="0073025B">
        <w:rPr>
          <w:rFonts w:ascii="Arial" w:eastAsia="Arial" w:hAnsi="Arial" w:cs="Arial"/>
          <w:color w:val="0033CC"/>
          <w:sz w:val="20"/>
          <w:szCs w:val="20"/>
        </w:rPr>
        <w:t>pseudocounts</w:t>
      </w:r>
      <w:proofErr w:type="spellEnd"/>
      <w:r w:rsidR="00B4071F" w:rsidRPr="0073025B">
        <w:rPr>
          <w:rFonts w:ascii="Arial" w:eastAsia="Arial" w:hAnsi="Arial" w:cs="Arial"/>
          <w:color w:val="0033CC"/>
          <w:sz w:val="20"/>
          <w:szCs w:val="20"/>
        </w:rPr>
        <w:t xml:space="preserve">. In all panels, the variant category i.e. Biopsy-matched, Biopsy-subthreshold, </w:t>
      </w:r>
      <w:proofErr w:type="spellStart"/>
      <w:r w:rsidR="00B4071F" w:rsidRPr="0073025B">
        <w:rPr>
          <w:rFonts w:ascii="Arial" w:eastAsia="Arial" w:hAnsi="Arial" w:cs="Arial"/>
          <w:color w:val="0033CC"/>
          <w:sz w:val="20"/>
          <w:szCs w:val="20"/>
        </w:rPr>
        <w:t>VUSo</w:t>
      </w:r>
      <w:proofErr w:type="spellEnd"/>
      <w:r w:rsidR="00B4071F" w:rsidRPr="0073025B">
        <w:rPr>
          <w:rFonts w:ascii="Arial" w:eastAsia="Arial" w:hAnsi="Arial" w:cs="Arial"/>
          <w:color w:val="0033CC"/>
          <w:sz w:val="20"/>
          <w:szCs w:val="20"/>
        </w:rPr>
        <w:t xml:space="preserve"> and WBC-matched are color coded and described in the corresponding legends. The diagonal line represents the line </w:t>
      </w:r>
      <w:r w:rsidR="00B4071F" w:rsidRPr="0073025B">
        <w:rPr>
          <w:rFonts w:ascii="Arial" w:eastAsia="Arial" w:hAnsi="Arial" w:cs="Arial"/>
          <w:i/>
          <w:color w:val="0033CC"/>
          <w:sz w:val="20"/>
          <w:szCs w:val="20"/>
        </w:rPr>
        <w:t>y = x</w:t>
      </w:r>
      <w:r w:rsidR="00B4071F" w:rsidRPr="0073025B">
        <w:rPr>
          <w:rFonts w:ascii="Arial" w:eastAsia="Arial" w:hAnsi="Arial" w:cs="Arial"/>
          <w:color w:val="0033CC"/>
          <w:sz w:val="20"/>
          <w:szCs w:val="20"/>
        </w:rPr>
        <w:t xml:space="preserve">. Panel (a) represents modeled VAF as displayed in Figure 4(e) of the manuscript. VAF based on </w:t>
      </w:r>
      <w:proofErr w:type="spellStart"/>
      <w:r w:rsidR="00B4071F" w:rsidRPr="0073025B">
        <w:rPr>
          <w:rFonts w:ascii="Arial" w:eastAsia="Arial" w:hAnsi="Arial" w:cs="Arial"/>
          <w:color w:val="0033CC"/>
          <w:sz w:val="20"/>
          <w:szCs w:val="20"/>
        </w:rPr>
        <w:t>pseudocounts</w:t>
      </w:r>
      <w:proofErr w:type="spellEnd"/>
      <w:r w:rsidR="00B4071F" w:rsidRPr="0073025B">
        <w:rPr>
          <w:rFonts w:ascii="Arial" w:eastAsia="Arial" w:hAnsi="Arial" w:cs="Arial"/>
          <w:color w:val="0033CC"/>
          <w:sz w:val="20"/>
          <w:szCs w:val="20"/>
        </w:rPr>
        <w:t xml:space="preserve"> d</w:t>
      </w:r>
      <w:r w:rsidR="00B4071F" w:rsidRPr="00C03EC4">
        <w:rPr>
          <w:rFonts w:ascii="Arial" w:eastAsia="Arial" w:hAnsi="Arial" w:cs="Arial"/>
          <w:color w:val="0033CC"/>
          <w:sz w:val="20"/>
          <w:szCs w:val="20"/>
        </w:rPr>
        <w:t xml:space="preserve">isplayed in panel (b) are obtained as </w:t>
      </w:r>
      <m:oMath>
        <m:r>
          <w:rPr>
            <w:rFonts w:ascii="Cambria Math" w:eastAsia="Arial" w:hAnsi="Cambria Math" w:cs="Arial"/>
            <w:color w:val="0033CC"/>
            <w:sz w:val="20"/>
            <w:szCs w:val="20"/>
          </w:rPr>
          <m:t>VAF = 100 × (AD + 2 ) / (DP + 4)</m:t>
        </m:r>
      </m:oMath>
      <w:r w:rsidR="00B4071F" w:rsidRPr="00C03EC4">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6F8843DD" w14:textId="4D822A3F" w:rsidR="00413E5F" w:rsidRDefault="00413E5F" w:rsidP="00A7225E">
      <w:pPr>
        <w:spacing w:after="0" w:line="240" w:lineRule="auto"/>
        <w:jc w:val="both"/>
        <w:rPr>
          <w:ins w:id="157" w:author="David Brown" w:date="2019-07-12T11:27:00Z"/>
          <w:rFonts w:ascii="Arial" w:eastAsia="Arial" w:hAnsi="Arial" w:cs="Arial"/>
        </w:rPr>
      </w:pPr>
    </w:p>
    <w:p w14:paraId="159B8649" w14:textId="77777777" w:rsidR="00C03EC4" w:rsidRDefault="00C03EC4" w:rsidP="00A7225E">
      <w:pPr>
        <w:spacing w:after="0" w:line="240" w:lineRule="auto"/>
        <w:jc w:val="both"/>
        <w:rPr>
          <w:rFonts w:ascii="Arial" w:eastAsia="Arial" w:hAnsi="Arial" w:cs="Arial"/>
        </w:rPr>
      </w:pPr>
    </w:p>
    <w:p w14:paraId="210E8FF8" w14:textId="33419B1F" w:rsidR="00062312" w:rsidRPr="00A7225E" w:rsidDel="00C03EC4" w:rsidRDefault="00062312" w:rsidP="00A7225E">
      <w:pPr>
        <w:spacing w:after="0" w:line="240" w:lineRule="auto"/>
        <w:jc w:val="both"/>
        <w:rPr>
          <w:del w:id="158" w:author="David Brown" w:date="2019-07-12T11:24:00Z"/>
          <w:rFonts w:ascii="Arial" w:eastAsia="Arial" w:hAnsi="Arial" w:cs="Arial"/>
        </w:rPr>
      </w:pP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2B73E4E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r w:rsidR="00730998">
        <w:rPr>
          <w:rFonts w:ascii="Arial" w:eastAsia="Arial" w:hAnsi="Arial" w:cs="Arial"/>
          <w:color w:val="0033CC"/>
        </w:rPr>
        <w:t xml:space="preserve">bringing </w:t>
      </w:r>
      <w:r w:rsidR="001E69A9" w:rsidRPr="00A7225E">
        <w:rPr>
          <w:rFonts w:ascii="Arial" w:eastAsia="Arial" w:hAnsi="Arial" w:cs="Arial"/>
          <w:color w:val="0033CC"/>
        </w:rPr>
        <w:t>this issue</w:t>
      </w:r>
      <w:r w:rsidR="00730998">
        <w:rPr>
          <w:rFonts w:ascii="Arial" w:eastAsia="Arial" w:hAnsi="Arial" w:cs="Arial"/>
          <w:color w:val="0033CC"/>
        </w:rPr>
        <w:t xml:space="preserve"> to our attention</w:t>
      </w:r>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212D50">
        <w:rPr>
          <w:rFonts w:ascii="Arial" w:eastAsia="Arial" w:hAnsi="Arial" w:cs="Arial"/>
          <w:b/>
          <w:color w:val="0033CC"/>
        </w:rPr>
        <w:t>S</w:t>
      </w:r>
      <w:r w:rsidR="00296359" w:rsidRPr="00212D50">
        <w:rPr>
          <w:rFonts w:ascii="Arial" w:eastAsia="Arial" w:hAnsi="Arial" w:cs="Arial"/>
          <w:b/>
          <w:color w:val="0033CC"/>
        </w:rPr>
        <w:t>upplementa</w:t>
      </w:r>
      <w:r w:rsidR="009E3EAC" w:rsidRPr="00212D50">
        <w:rPr>
          <w:rFonts w:ascii="Arial" w:eastAsia="Arial" w:hAnsi="Arial" w:cs="Arial"/>
          <w:b/>
          <w:color w:val="0033CC"/>
        </w:rPr>
        <w:t>ry</w:t>
      </w:r>
      <w:r w:rsidR="00296359" w:rsidRPr="00212D50">
        <w:rPr>
          <w:rFonts w:ascii="Arial" w:eastAsia="Arial" w:hAnsi="Arial" w:cs="Arial"/>
          <w:b/>
          <w:color w:val="0033CC"/>
        </w:rPr>
        <w:t xml:space="preserve"> Figure </w:t>
      </w:r>
      <w:r w:rsidR="00333B36" w:rsidRPr="00212D50">
        <w:rPr>
          <w:rFonts w:ascii="Arial" w:eastAsia="Arial" w:hAnsi="Arial" w:cs="Arial"/>
          <w:b/>
          <w:color w:val="0033CC"/>
        </w:rPr>
        <w:t>S1</w:t>
      </w:r>
      <w:r w:rsidR="00296359" w:rsidRPr="00A7225E">
        <w:rPr>
          <w:rFonts w:ascii="Arial" w:eastAsia="Arial" w:hAnsi="Arial" w:cs="Arial"/>
          <w:color w:val="0033CC"/>
        </w:rPr>
        <w:t xml:space="preserve"> and </w:t>
      </w:r>
      <w:r w:rsidR="00816557">
        <w:rPr>
          <w:rFonts w:ascii="Arial" w:eastAsia="Arial" w:hAnsi="Arial" w:cs="Arial"/>
          <w:b/>
          <w:color w:val="0033CC"/>
        </w:rPr>
        <w:t xml:space="preserve">Response to Reviewers </w:t>
      </w:r>
      <w:r w:rsidR="009E3EAC" w:rsidRPr="00212D50">
        <w:rPr>
          <w:rFonts w:ascii="Arial" w:eastAsia="Arial" w:hAnsi="Arial" w:cs="Arial"/>
          <w:b/>
          <w:color w:val="0033CC"/>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w:t>
      </w:r>
      <w:r w:rsidR="00D8655A" w:rsidRPr="00A7225E">
        <w:rPr>
          <w:rFonts w:ascii="Arial" w:eastAsia="Arial" w:hAnsi="Arial" w:cs="Arial"/>
          <w:color w:val="0033CC"/>
        </w:rPr>
        <w:lastRenderedPageBreak/>
        <w:t>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r w:rsidR="00ED11A7">
        <w:rPr>
          <w:rFonts w:ascii="Arial" w:eastAsia="Arial" w:hAnsi="Arial" w:cs="Arial"/>
          <w:color w:val="0033CC"/>
        </w:rPr>
        <w:t xml:space="preserve"> </w:t>
      </w:r>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r w:rsidR="00730998">
        <w:rPr>
          <w:rFonts w:ascii="Arial" w:eastAsia="Arial" w:hAnsi="Arial" w:cs="Arial"/>
          <w:color w:val="0033CC"/>
        </w:rPr>
        <w:t>,</w:t>
      </w:r>
      <w:r w:rsidR="00D8655A" w:rsidRPr="00A7225E">
        <w:rPr>
          <w:rFonts w:ascii="Arial" w:eastAsia="Arial" w:hAnsi="Arial" w:cs="Arial"/>
          <w:color w:val="0033CC"/>
        </w:rPr>
        <w:t xml:space="preserve"> including one case of mislabeled blood tube identified after performing the assay.</w:t>
      </w:r>
      <w:r w:rsidR="008B1071">
        <w:rPr>
          <w:rFonts w:ascii="Arial" w:eastAsia="Arial" w:hAnsi="Arial" w:cs="Arial"/>
          <w:color w:val="0033CC"/>
        </w:rPr>
        <w:t xml:space="preserve"> The diagram has now been updated in the revised version of the manuscript.</w:t>
      </w:r>
    </w:p>
    <w:p w14:paraId="39CF4BCE" w14:textId="12490823" w:rsidR="00C03EC4" w:rsidRDefault="00C03EC4" w:rsidP="00A7225E">
      <w:pPr>
        <w:spacing w:after="0" w:line="240" w:lineRule="auto"/>
        <w:jc w:val="both"/>
        <w:rPr>
          <w:ins w:id="159" w:author="David Brown" w:date="2019-07-12T11:26:00Z"/>
          <w:rFonts w:ascii="Arial" w:eastAsia="Arial" w:hAnsi="Arial" w:cs="Arial"/>
          <w:color w:val="0033CC"/>
        </w:rPr>
      </w:pPr>
      <w:ins w:id="160" w:author="David Brown" w:date="2019-07-12T11:26:00Z">
        <w:r w:rsidRPr="00212D50">
          <w:rPr>
            <w:rFonts w:ascii="Arial" w:hAnsi="Arial" w:cs="Arial"/>
            <w:noProof/>
            <w:sz w:val="20"/>
            <w:szCs w:val="20"/>
          </w:rPr>
          <w:drawing>
            <wp:anchor distT="114300" distB="114300" distL="114300" distR="114300" simplePos="0" relativeHeight="251737088" behindDoc="0" locked="0" layoutInCell="1" hidden="0" allowOverlap="1" wp14:anchorId="310B4F68" wp14:editId="58BE9BBB">
              <wp:simplePos x="0" y="0"/>
              <wp:positionH relativeFrom="margin">
                <wp:posOffset>88900</wp:posOffset>
              </wp:positionH>
              <wp:positionV relativeFrom="margin">
                <wp:posOffset>1243965</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p>
    <w:p w14:paraId="555412DC" w14:textId="4401C0AA" w:rsidR="00062312" w:rsidRDefault="00062312" w:rsidP="00A7225E">
      <w:pPr>
        <w:spacing w:after="0" w:line="240" w:lineRule="auto"/>
        <w:jc w:val="both"/>
        <w:rPr>
          <w:rFonts w:ascii="Arial" w:eastAsia="Arial" w:hAnsi="Arial" w:cs="Arial"/>
          <w:color w:val="0033CC"/>
        </w:rPr>
      </w:pPr>
    </w:p>
    <w:p w14:paraId="615FD35E" w14:textId="7BD52BD2" w:rsidR="00062312" w:rsidRPr="00481AFD" w:rsidRDefault="00062312" w:rsidP="00062312">
      <w:pPr>
        <w:spacing w:after="0" w:line="240" w:lineRule="auto"/>
        <w:jc w:val="both"/>
        <w:rPr>
          <w:rFonts w:ascii="Arial" w:hAnsi="Arial" w:cs="Arial"/>
          <w:color w:val="0033CC"/>
          <w:sz w:val="20"/>
          <w:szCs w:val="20"/>
        </w:rPr>
      </w:pPr>
      <w:r w:rsidRPr="00481AFD">
        <w:rPr>
          <w:rFonts w:ascii="Arial" w:hAnsi="Arial" w:cs="Arial"/>
          <w:b/>
          <w:color w:val="0033CC"/>
          <w:sz w:val="20"/>
          <w:szCs w:val="20"/>
        </w:rPr>
        <w:t xml:space="preserve">Response to Reviewers Figure 6: Study overview. </w:t>
      </w:r>
      <w:r w:rsidRPr="00481AF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6B3C2BE0" w:rsidR="00062312"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t>
      </w:r>
      <w:r w:rsidR="00062312">
        <w:rPr>
          <w:rFonts w:ascii="Arial" w:eastAsia="Arial" w:hAnsi="Arial" w:cs="Arial"/>
          <w:color w:val="0033CC"/>
        </w:rPr>
        <w:t xml:space="preserve">now </w:t>
      </w:r>
      <w:r w:rsidRPr="00A7225E">
        <w:rPr>
          <w:rFonts w:ascii="Arial" w:eastAsia="Arial" w:hAnsi="Arial" w:cs="Arial"/>
          <w:color w:val="0033CC"/>
        </w:rPr>
        <w:t xml:space="preserve">provides details on the patients selected to evaluate the reproducibility of the cfDNA assay. </w:t>
      </w:r>
      <w:r w:rsidRPr="00212D50">
        <w:rPr>
          <w:rFonts w:ascii="Arial" w:eastAsia="Arial" w:hAnsi="Arial" w:cs="Arial"/>
          <w:b/>
          <w:color w:val="0033CC"/>
        </w:rPr>
        <w:t>Supplementary Table</w:t>
      </w:r>
      <w:r w:rsidR="00142513" w:rsidRPr="00212D50">
        <w:rPr>
          <w:rFonts w:ascii="Arial" w:eastAsia="Arial" w:hAnsi="Arial" w:cs="Arial"/>
          <w:b/>
          <w:color w:val="0033CC"/>
        </w:rPr>
        <w:t>s</w:t>
      </w:r>
      <w:r w:rsidRPr="00212D50">
        <w:rPr>
          <w:rFonts w:ascii="Arial" w:eastAsia="Arial" w:hAnsi="Arial" w:cs="Arial"/>
          <w:b/>
          <w:color w:val="0033CC"/>
        </w:rPr>
        <w:t xml:space="preserve"> S7-S9</w:t>
      </w:r>
      <w:r w:rsidRPr="00A7225E">
        <w:rPr>
          <w:rFonts w:ascii="Arial" w:eastAsia="Arial" w:hAnsi="Arial" w:cs="Arial"/>
          <w:color w:val="0033CC"/>
        </w:rPr>
        <w:t xml:space="preserve"> were provided </w:t>
      </w:r>
      <w:r w:rsidR="00D85CD1">
        <w:rPr>
          <w:rFonts w:ascii="Arial" w:eastAsia="Arial" w:hAnsi="Arial" w:cs="Arial"/>
          <w:color w:val="0033CC"/>
        </w:rPr>
        <w:t xml:space="preserve">following the </w:t>
      </w:r>
      <w:r w:rsidRPr="00A7225E">
        <w:rPr>
          <w:rFonts w:ascii="Arial" w:eastAsia="Arial" w:hAnsi="Arial" w:cs="Arial"/>
          <w:color w:val="0033CC"/>
        </w:rPr>
        <w:t>standard Mutation Annotation Format (MAF) with aggregated information for each variant. A description of the file format together with the headers can be found on the NIH’s website (</w:t>
      </w:r>
      <w:hyperlink r:id="rId17"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for variants detected in cfDNA and compiled in </w:t>
      </w:r>
      <w:r w:rsidRPr="00212D50">
        <w:rPr>
          <w:rFonts w:ascii="Arial" w:eastAsia="Arial" w:hAnsi="Arial" w:cs="Arial"/>
          <w:b/>
          <w:color w:val="0033CC"/>
        </w:rPr>
        <w:t>Supplementary Table S7</w:t>
      </w:r>
      <w:r w:rsidRPr="00A7225E">
        <w:rPr>
          <w:rFonts w:ascii="Arial" w:eastAsia="Arial" w:hAnsi="Arial" w:cs="Arial"/>
          <w:color w:val="0033CC"/>
        </w:rPr>
        <w:t xml:space="preserve">, CH-derived for variants found in genomic DNA extracted from buffy coat and shown in </w:t>
      </w:r>
      <w:r w:rsidRPr="00212D50">
        <w:rPr>
          <w:rFonts w:ascii="Arial" w:eastAsia="Arial" w:hAnsi="Arial" w:cs="Arial"/>
          <w:b/>
          <w:color w:val="0033CC"/>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212D50">
        <w:rPr>
          <w:rFonts w:ascii="Arial" w:eastAsia="Arial" w:hAnsi="Arial" w:cs="Arial"/>
          <w:b/>
          <w:color w:val="0033CC"/>
        </w:rPr>
        <w:t>Supplementary Table S9</w:t>
      </w:r>
      <w:r w:rsidRPr="00A7225E">
        <w:rPr>
          <w:rFonts w:ascii="Arial" w:eastAsia="Arial" w:hAnsi="Arial" w:cs="Arial"/>
          <w:color w:val="0033CC"/>
        </w:rPr>
        <w:t xml:space="preserve">. The captions of </w:t>
      </w:r>
      <w:r w:rsidRPr="00212D50">
        <w:rPr>
          <w:rFonts w:ascii="Arial" w:eastAsia="Arial" w:hAnsi="Arial" w:cs="Arial"/>
          <w:b/>
          <w:color w:val="0033CC"/>
        </w:rPr>
        <w:t>Supplementary Table S7-</w:t>
      </w:r>
      <w:r w:rsidR="00F2085F" w:rsidRPr="00212D50">
        <w:rPr>
          <w:rFonts w:ascii="Arial" w:eastAsia="Arial" w:hAnsi="Arial" w:cs="Arial"/>
          <w:b/>
          <w:color w:val="0033CC"/>
        </w:rPr>
        <w:t>S</w:t>
      </w:r>
      <w:r w:rsidRPr="00212D50">
        <w:rPr>
          <w:rFonts w:ascii="Arial" w:eastAsia="Arial" w:hAnsi="Arial" w:cs="Arial"/>
          <w:b/>
          <w:color w:val="0033CC"/>
        </w:rPr>
        <w:t>9</w:t>
      </w:r>
      <w:r w:rsidRPr="00A7225E">
        <w:rPr>
          <w:rFonts w:ascii="Arial" w:eastAsia="Arial" w:hAnsi="Arial" w:cs="Arial"/>
          <w:color w:val="0033CC"/>
        </w:rPr>
        <w:t xml:space="preserve"> have</w:t>
      </w:r>
    </w:p>
    <w:p w14:paraId="3E038FB7" w14:textId="7E6C2662" w:rsidR="00EB6BF9" w:rsidRDefault="00EB6BF9" w:rsidP="00212D50">
      <w:pPr>
        <w:spacing w:after="0" w:line="240" w:lineRule="auto"/>
        <w:jc w:val="both"/>
        <w:rPr>
          <w:rFonts w:ascii="Arial" w:eastAsia="Arial" w:hAnsi="Arial" w:cs="Arial"/>
          <w:color w:val="0033CC"/>
        </w:rPr>
      </w:pPr>
    </w:p>
    <w:p w14:paraId="2732EDC0" w14:textId="52495438" w:rsidR="00413E5F" w:rsidRDefault="00142513"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r w:rsidR="00B4071F" w:rsidRPr="00A7225E">
        <w:rPr>
          <w:rFonts w:ascii="Arial" w:eastAsia="Arial" w:hAnsi="Arial" w:cs="Arial"/>
          <w:color w:val="0033CC"/>
        </w:rPr>
        <w:t>accordingly in the revised version of the manuscript</w:t>
      </w:r>
      <w:r w:rsidR="00D85CD1">
        <w:rPr>
          <w:rFonts w:ascii="Arial" w:eastAsia="Arial" w:hAnsi="Arial" w:cs="Arial"/>
          <w:color w:val="0033CC"/>
        </w:rPr>
        <w:t xml:space="preserve">. Supplementary </w:t>
      </w:r>
      <w:r w:rsidR="00F2085F">
        <w:rPr>
          <w:rFonts w:ascii="Arial" w:eastAsia="Arial" w:hAnsi="Arial" w:cs="Arial"/>
          <w:color w:val="0033CC"/>
        </w:rPr>
        <w:t>t</w:t>
      </w:r>
      <w:r w:rsidR="00D85CD1">
        <w:rPr>
          <w:rFonts w:ascii="Arial" w:eastAsia="Arial" w:hAnsi="Arial" w:cs="Arial"/>
          <w:color w:val="0033CC"/>
        </w:rPr>
        <w:t xml:space="preserve">ables of this format are often submitted in a very similar manner in sequencing publications to allow other investigators to easily input the data </w:t>
      </w:r>
      <w:r w:rsidR="00F2085F">
        <w:rPr>
          <w:rFonts w:ascii="Arial" w:eastAsia="Arial" w:hAnsi="Arial" w:cs="Arial"/>
          <w:color w:val="0033CC"/>
        </w:rPr>
        <w:t>i</w:t>
      </w:r>
      <w:r w:rsidR="00D85CD1">
        <w:rPr>
          <w:rFonts w:ascii="Arial" w:eastAsia="Arial" w:hAnsi="Arial" w:cs="Arial"/>
          <w:color w:val="0033CC"/>
        </w:rPr>
        <w:t xml:space="preserve">nto their </w:t>
      </w:r>
      <w:r w:rsidR="00F2085F">
        <w:rPr>
          <w:rFonts w:ascii="Arial" w:eastAsia="Arial" w:hAnsi="Arial" w:cs="Arial"/>
          <w:color w:val="0033CC"/>
        </w:rPr>
        <w:t>preferred</w:t>
      </w:r>
      <w:r w:rsidR="00D85CD1">
        <w:rPr>
          <w:rFonts w:ascii="Arial" w:eastAsia="Arial" w:hAnsi="Arial" w:cs="Arial"/>
          <w:color w:val="0033CC"/>
        </w:rPr>
        <w:t xml:space="preserve"> </w:t>
      </w:r>
      <w:r w:rsidR="00062312">
        <w:rPr>
          <w:rFonts w:ascii="Arial" w:eastAsia="Arial" w:hAnsi="Arial" w:cs="Arial"/>
          <w:color w:val="0033CC"/>
        </w:rPr>
        <w:t>software</w:t>
      </w:r>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 xml:space="preserve">ables and utilize them in subsequent analyses of their own, we have now provided captions for each of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ables to render their interpretation easier</w:t>
      </w:r>
      <w:r w:rsidR="00793DEB">
        <w:rPr>
          <w:rFonts w:ascii="Arial" w:eastAsia="Arial" w:hAnsi="Arial" w:cs="Arial"/>
          <w:color w:val="0033CC"/>
        </w:rPr>
        <w:t xml:space="preserve"> </w:t>
      </w:r>
      <w:r w:rsidR="00793DEB" w:rsidRPr="007B4E09">
        <w:rPr>
          <w:rFonts w:ascii="Arial" w:eastAsia="Arial" w:hAnsi="Arial" w:cs="Arial"/>
          <w:color w:val="0033CC"/>
          <w:highlight w:val="yellow"/>
          <w:rPrChange w:id="161" w:author="David Brown" w:date="2019-07-12T17:35:00Z">
            <w:rPr>
              <w:rFonts w:ascii="Arial" w:eastAsia="Arial" w:hAnsi="Arial" w:cs="Arial"/>
              <w:color w:val="0033CC"/>
            </w:rPr>
          </w:rPrChange>
        </w:rPr>
        <w:t>(</w:t>
      </w:r>
      <w:ins w:id="162" w:author="David Brown" w:date="2019-07-12T17:34:00Z">
        <w:r w:rsidR="007B4E09" w:rsidRPr="007B4E09">
          <w:rPr>
            <w:rFonts w:ascii="Arial" w:eastAsia="Arial" w:hAnsi="Arial" w:cs="Arial"/>
            <w:color w:val="0033CC"/>
            <w:highlight w:val="yellow"/>
          </w:rPr>
          <w:t>p</w:t>
        </w:r>
      </w:ins>
      <w:del w:id="163" w:author="David Brown" w:date="2019-07-12T17:34:00Z">
        <w:r w:rsidR="00793DEB" w:rsidRPr="007B4E09" w:rsidDel="007B4E09">
          <w:rPr>
            <w:rFonts w:ascii="Arial" w:eastAsia="Arial" w:hAnsi="Arial" w:cs="Arial"/>
            <w:color w:val="0033CC"/>
            <w:highlight w:val="yellow"/>
          </w:rPr>
          <w:delText>P</w:delText>
        </w:r>
      </w:del>
      <w:r w:rsidR="00793DEB" w:rsidRPr="007B4E09">
        <w:rPr>
          <w:rFonts w:ascii="Arial" w:eastAsia="Arial" w:hAnsi="Arial" w:cs="Arial"/>
          <w:color w:val="0033CC"/>
          <w:highlight w:val="yellow"/>
        </w:rPr>
        <w:t>age XX</w:t>
      </w:r>
      <w:r w:rsidR="005401F8" w:rsidRPr="007B4E09">
        <w:rPr>
          <w:rFonts w:ascii="Arial" w:eastAsia="Arial" w:hAnsi="Arial" w:cs="Arial"/>
          <w:color w:val="0033CC"/>
          <w:highlight w:val="yellow"/>
        </w:rPr>
        <w:t xml:space="preserve">, </w:t>
      </w:r>
      <w:ins w:id="164" w:author="David Brown" w:date="2019-07-12T17:34:00Z">
        <w:r w:rsidR="007B4E09" w:rsidRPr="008B74C0">
          <w:rPr>
            <w:rFonts w:ascii="Arial" w:eastAsia="Arial" w:hAnsi="Arial" w:cs="Arial"/>
            <w:color w:val="0033CC"/>
            <w:highlight w:val="yellow"/>
          </w:rPr>
          <w:t>p</w:t>
        </w:r>
      </w:ins>
      <w:del w:id="165" w:author="David Brown" w:date="2019-07-12T17:34:00Z">
        <w:r w:rsidR="005401F8" w:rsidRPr="007B4E09" w:rsidDel="007B4E09">
          <w:rPr>
            <w:rFonts w:ascii="Arial" w:eastAsia="Arial" w:hAnsi="Arial" w:cs="Arial"/>
            <w:color w:val="0033CC"/>
            <w:highlight w:val="yellow"/>
          </w:rPr>
          <w:delText>P</w:delText>
        </w:r>
      </w:del>
      <w:r w:rsidR="005401F8" w:rsidRPr="007B4E09">
        <w:rPr>
          <w:rFonts w:ascii="Arial" w:eastAsia="Arial" w:hAnsi="Arial" w:cs="Arial"/>
          <w:color w:val="0033CC"/>
          <w:highlight w:val="yellow"/>
        </w:rPr>
        <w:t>aragraph XX</w:t>
      </w:r>
      <w:r w:rsidR="00793DEB" w:rsidRPr="007B4E09">
        <w:rPr>
          <w:rFonts w:ascii="Arial" w:eastAsia="Arial" w:hAnsi="Arial" w:cs="Arial"/>
          <w:color w:val="0033CC"/>
          <w:highlight w:val="yellow"/>
          <w:rPrChange w:id="166" w:author="David Brown" w:date="2019-07-12T17:35:00Z">
            <w:rPr>
              <w:rFonts w:ascii="Arial" w:eastAsia="Arial" w:hAnsi="Arial" w:cs="Arial"/>
              <w:color w:val="0033CC"/>
            </w:rPr>
          </w:rPrChange>
        </w:rPr>
        <w:t>)</w:t>
      </w:r>
      <w:r w:rsidR="00B4071F" w:rsidRPr="007B4E09">
        <w:rPr>
          <w:rFonts w:ascii="Arial" w:eastAsia="Arial" w:hAnsi="Arial" w:cs="Arial"/>
          <w:color w:val="0033CC"/>
          <w:highlight w:val="yellow"/>
          <w:rPrChange w:id="167" w:author="David Brown" w:date="2019-07-12T17:35:00Z">
            <w:rPr>
              <w:rFonts w:ascii="Arial" w:eastAsia="Arial" w:hAnsi="Arial" w:cs="Arial"/>
              <w:color w:val="0033CC"/>
            </w:rPr>
          </w:rPrChange>
        </w:rPr>
        <w:t>.</w:t>
      </w:r>
    </w:p>
    <w:p w14:paraId="070AC581" w14:textId="050730CC" w:rsidR="00062312" w:rsidRDefault="00062312" w:rsidP="00062312">
      <w:pPr>
        <w:spacing w:after="0" w:line="240" w:lineRule="auto"/>
        <w:jc w:val="both"/>
        <w:rPr>
          <w:rFonts w:ascii="Arial" w:eastAsia="Arial" w:hAnsi="Arial" w:cs="Arial"/>
          <w:color w:val="0033CC"/>
        </w:rPr>
      </w:pPr>
    </w:p>
    <w:p w14:paraId="67D7B7D6" w14:textId="7DAE5F1A" w:rsidR="00413E5F" w:rsidRPr="00A7225E" w:rsidRDefault="00413E5F" w:rsidP="00A7225E">
      <w:pPr>
        <w:spacing w:after="0" w:line="240" w:lineRule="auto"/>
        <w:jc w:val="both"/>
        <w:rPr>
          <w:rFonts w:ascii="Arial" w:eastAsia="Arial" w:hAnsi="Arial" w:cs="Arial"/>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A66274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E1375">
        <w:rPr>
          <w:rFonts w:ascii="Arial" w:eastAsia="Arial" w:hAnsi="Arial" w:cs="Arial"/>
          <w:color w:val="0033CC"/>
        </w:rPr>
        <w:t>We apologize for the omission of these important pieces of data</w:t>
      </w:r>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212D50">
        <w:rPr>
          <w:rFonts w:ascii="Arial" w:eastAsia="Arial" w:hAnsi="Arial" w:cs="Arial"/>
          <w:b/>
          <w:color w:val="0033CC"/>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1AF4F88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rFonts w:ascii="Arial" w:eastAsia="Arial" w:hAnsi="Arial" w:cs="Arial"/>
          <w:color w:val="0033CC"/>
        </w:rPr>
      </w:pPr>
    </w:p>
    <w:p w14:paraId="358162DA" w14:textId="11A8C898" w:rsidR="00EE1375" w:rsidRPr="00A7225E" w:rsidRDefault="00EE1375" w:rsidP="00A7225E">
      <w:pPr>
        <w:spacing w:after="0" w:line="240" w:lineRule="auto"/>
        <w:jc w:val="both"/>
        <w:rPr>
          <w:rFonts w:ascii="Arial" w:eastAsia="Arial" w:hAnsi="Arial" w:cs="Arial"/>
          <w:color w:val="0033CC"/>
        </w:rPr>
      </w:pPr>
      <w:r w:rsidRPr="005401F8">
        <w:rPr>
          <w:rFonts w:ascii="Arial" w:eastAsia="Arial" w:hAnsi="Arial" w:cs="Arial"/>
          <w:color w:val="0033CC"/>
          <w:highlight w:val="yellow"/>
        </w:rPr>
        <w:t xml:space="preserve">In addition, we have </w:t>
      </w:r>
      <w:r w:rsidR="005401F8">
        <w:rPr>
          <w:rFonts w:ascii="Arial" w:eastAsia="Arial" w:hAnsi="Arial" w:cs="Arial"/>
          <w:color w:val="0033CC"/>
          <w:highlight w:val="yellow"/>
        </w:rPr>
        <w:t>also</w:t>
      </w:r>
      <w:r w:rsidRPr="005401F8">
        <w:rPr>
          <w:rFonts w:ascii="Arial" w:eastAsia="Arial" w:hAnsi="Arial" w:cs="Arial"/>
          <w:color w:val="0033CC"/>
          <w:highlight w:val="yellow"/>
        </w:rPr>
        <w:t xml:space="preserve"> </w:t>
      </w:r>
      <w:r w:rsidR="005401F8">
        <w:rPr>
          <w:rFonts w:ascii="Arial" w:eastAsia="Arial" w:hAnsi="Arial" w:cs="Arial"/>
          <w:color w:val="0033CC"/>
          <w:highlight w:val="yellow"/>
        </w:rPr>
        <w:t>included a data dictionary in</w:t>
      </w:r>
      <w:r w:rsidRPr="005401F8">
        <w:rPr>
          <w:rFonts w:ascii="Arial" w:eastAsia="Arial" w:hAnsi="Arial" w:cs="Arial"/>
          <w:color w:val="0033CC"/>
          <w:highlight w:val="yellow"/>
        </w:rPr>
        <w:t xml:space="preserve"> </w:t>
      </w:r>
      <w:r w:rsidRPr="005401F8">
        <w:rPr>
          <w:rFonts w:ascii="Arial" w:eastAsia="Arial" w:hAnsi="Arial" w:cs="Arial"/>
          <w:b/>
          <w:color w:val="0033CC"/>
          <w:highlight w:val="yellow"/>
        </w:rPr>
        <w:t>Supplementary Table S10</w:t>
      </w:r>
      <w:r w:rsidRPr="005401F8">
        <w:rPr>
          <w:rFonts w:ascii="Arial" w:eastAsia="Arial" w:hAnsi="Arial" w:cs="Arial"/>
          <w:color w:val="0033CC"/>
          <w:highlight w:val="yellow"/>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058D01BF"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212D50">
        <w:rPr>
          <w:rFonts w:ascii="Arial" w:eastAsia="Arial" w:hAnsi="Arial" w:cs="Arial"/>
          <w:b/>
          <w:color w:val="0033CC"/>
        </w:rPr>
        <w:t>Supplementary Table S10</w:t>
      </w:r>
      <w:r w:rsidRPr="00A7225E">
        <w:rPr>
          <w:rFonts w:ascii="Arial" w:eastAsia="Arial" w:hAnsi="Arial" w:cs="Arial"/>
          <w:color w:val="0033CC"/>
        </w:rPr>
        <w:t xml:space="preserve">. </w:t>
      </w:r>
      <w:r w:rsidR="00816557" w:rsidRPr="00212D50">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333B36" w:rsidRPr="00212D50">
        <w:rPr>
          <w:rFonts w:ascii="Arial" w:eastAsia="Arial" w:hAnsi="Arial" w:cs="Arial"/>
          <w:b/>
          <w:color w:val="0033CC"/>
        </w:rPr>
        <w:t>7</w:t>
      </w:r>
      <w:r w:rsidR="00F419CA" w:rsidRPr="00212D50">
        <w:rPr>
          <w:rFonts w:ascii="Arial" w:eastAsia="Arial" w:hAnsi="Arial" w:cs="Arial"/>
          <w:b/>
          <w:color w:val="0033CC"/>
        </w:rPr>
        <w:t>a</w:t>
      </w:r>
      <w:r w:rsidR="00F419CA" w:rsidRPr="00A7225E">
        <w:rPr>
          <w:rFonts w:ascii="Arial" w:eastAsia="Arial" w:hAnsi="Arial" w:cs="Arial"/>
          <w:color w:val="0033CC"/>
        </w:rPr>
        <w:t xml:space="preserve"> </w:t>
      </w:r>
      <w:r w:rsidR="00920F01">
        <w:rPr>
          <w:rFonts w:ascii="Arial" w:eastAsia="Arial" w:hAnsi="Arial" w:cs="Arial"/>
          <w:color w:val="0033CC"/>
        </w:rPr>
        <w:t>demonstrates</w:t>
      </w:r>
      <w:r w:rsidR="00920F01" w:rsidRPr="00A7225E">
        <w:rPr>
          <w:rFonts w:ascii="Arial" w:eastAsia="Arial" w:hAnsi="Arial" w:cs="Arial"/>
          <w:color w:val="0033CC"/>
        </w:rPr>
        <w:t xml:space="preserve"> </w:t>
      </w:r>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w:t>
      </w:r>
      <w:r w:rsidR="00383A49" w:rsidRPr="00A7225E">
        <w:rPr>
          <w:rFonts w:ascii="Arial" w:eastAsia="Arial" w:hAnsi="Arial" w:cs="Arial"/>
          <w:color w:val="0033CC"/>
        </w:rPr>
        <w:lastRenderedPageBreak/>
        <w:t xml:space="preserve">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7906196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816557">
        <w:rPr>
          <w:rFonts w:ascii="Arial" w:eastAsia="Arial" w:hAnsi="Arial" w:cs="Arial"/>
          <w:color w:val="0033CC"/>
        </w:rPr>
        <w:t>illustrates</w:t>
      </w:r>
      <w:r w:rsidRPr="00A7225E">
        <w:rPr>
          <w:rFonts w:ascii="Arial" w:eastAsia="Arial" w:hAnsi="Arial" w:cs="Arial"/>
          <w:color w:val="0033CC"/>
        </w:rPr>
        <w:t xml:space="preserve"> that this effect is present across all cancer types and healthy control individuals. As shown in </w:t>
      </w:r>
      <w:r w:rsidR="00816557" w:rsidRPr="003A528F">
        <w:rPr>
          <w:rFonts w:ascii="Arial" w:eastAsia="Arial" w:hAnsi="Arial" w:cs="Arial"/>
          <w:b/>
          <w:color w:val="0033CC"/>
        </w:rPr>
        <w:t xml:space="preserve">Response to Reviewers Figure </w:t>
      </w:r>
      <w:r w:rsidR="00C80ED4" w:rsidRPr="00212D50">
        <w:rPr>
          <w:rFonts w:ascii="Arial" w:eastAsia="Arial" w:hAnsi="Arial" w:cs="Arial"/>
          <w:b/>
          <w:color w:val="0033CC"/>
        </w:rPr>
        <w:t>7</w:t>
      </w:r>
      <w:r w:rsidR="00042C01" w:rsidRPr="00212D50">
        <w:rPr>
          <w:rFonts w:ascii="Arial" w:eastAsia="Arial" w:hAnsi="Arial" w:cs="Arial"/>
          <w:b/>
          <w:color w:val="0033CC"/>
        </w:rPr>
        <w:t>c</w:t>
      </w:r>
      <w:r w:rsidR="00DF2422" w:rsidRPr="00212D50">
        <w:rPr>
          <w:rFonts w:ascii="Arial" w:eastAsia="Arial" w:hAnsi="Arial" w:cs="Arial"/>
          <w:b/>
          <w:color w:val="0033CC"/>
        </w:rPr>
        <w:t xml:space="preserve"> </w:t>
      </w:r>
      <w:r w:rsidR="00DF2422" w:rsidRPr="00A7225E">
        <w:rPr>
          <w:rFonts w:ascii="Arial" w:eastAsia="Arial" w:hAnsi="Arial" w:cs="Arial"/>
          <w:color w:val="0033CC"/>
        </w:rPr>
        <w:t xml:space="preserve">and </w:t>
      </w:r>
      <w:r w:rsidR="00DF2422" w:rsidRPr="00212D50">
        <w:rPr>
          <w:rFonts w:ascii="Arial" w:eastAsia="Arial" w:hAnsi="Arial" w:cs="Arial"/>
          <w:b/>
          <w:color w:val="0033CC"/>
        </w:rPr>
        <w:t>7</w:t>
      </w:r>
      <w:r w:rsidR="00042C01" w:rsidRPr="00212D50">
        <w:rPr>
          <w:rFonts w:ascii="Arial" w:eastAsia="Arial" w:hAnsi="Arial" w:cs="Arial"/>
          <w:b/>
          <w:color w:val="0033CC"/>
        </w:rPr>
        <w:t>d</w:t>
      </w:r>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685CFA72" w:rsidR="00413E5F" w:rsidRPr="00A7225E" w:rsidRDefault="00631A16" w:rsidP="00A7225E">
      <w:pPr>
        <w:spacing w:after="0" w:line="240" w:lineRule="auto"/>
        <w:jc w:val="both"/>
        <w:rPr>
          <w:rFonts w:ascii="Arial" w:eastAsia="Arial" w:hAnsi="Arial" w:cs="Arial"/>
          <w:color w:val="0033CC"/>
        </w:rPr>
      </w:pPr>
      <w:r>
        <w:rPr>
          <w:rFonts w:ascii="Arial" w:eastAsia="Arial" w:hAnsi="Arial" w:cs="Arial"/>
          <w:color w:val="0033CC"/>
        </w:rPr>
        <w:t>Although we would be delighted to be in a position of extensively validating the mutations detected using orthogonal m</w:t>
      </w:r>
      <w:r w:rsidR="00397249">
        <w:rPr>
          <w:rFonts w:ascii="Arial" w:eastAsia="Arial" w:hAnsi="Arial" w:cs="Arial"/>
          <w:color w:val="0033CC"/>
        </w:rPr>
        <w:t xml:space="preserve">ethods as the Reviewer suggested, the reality is that for the vast majority of the samples included in this study, no biological material, other than tumor samples, is still available. In addition, the development of assays to validate orthogonally our findings would require several months, even in partnership with commercial vendors, given that the vast majority of the variants identified are not hotspots. </w:t>
      </w:r>
      <w:del w:id="168" w:author="Reis-Filho, Jorge S./Pathology" w:date="2019-07-09T10:26:00Z">
        <w:r w:rsidR="00B4071F" w:rsidRPr="00A7225E" w:rsidDel="00397249">
          <w:rPr>
            <w:rFonts w:ascii="Arial" w:eastAsia="Arial" w:hAnsi="Arial" w:cs="Arial"/>
            <w:color w:val="0033CC"/>
          </w:rPr>
          <w:delText xml:space="preserve">, </w:delText>
        </w:r>
      </w:del>
      <w:r w:rsidR="00397249">
        <w:rPr>
          <w:rFonts w:ascii="Arial" w:eastAsia="Arial" w:hAnsi="Arial" w:cs="Arial"/>
          <w:color w:val="0033CC"/>
        </w:rPr>
        <w:t xml:space="preserve">In </w:t>
      </w:r>
      <w:r w:rsidR="00B4071F" w:rsidRPr="00A7225E">
        <w:rPr>
          <w:rFonts w:ascii="Arial" w:eastAsia="Arial" w:hAnsi="Arial" w:cs="Arial"/>
          <w:color w:val="0033CC"/>
        </w:rPr>
        <w:t xml:space="preserve">the </w:t>
      </w:r>
      <w:r w:rsidR="00397249">
        <w:rPr>
          <w:rFonts w:ascii="Arial" w:eastAsia="Arial" w:hAnsi="Arial" w:cs="Arial"/>
          <w:color w:val="0033CC"/>
        </w:rPr>
        <w:t xml:space="preserve">original </w:t>
      </w:r>
      <w:r w:rsidR="00B4071F" w:rsidRPr="00A7225E">
        <w:rPr>
          <w:rFonts w:ascii="Arial" w:eastAsia="Arial" w:hAnsi="Arial" w:cs="Arial"/>
          <w:color w:val="0033CC"/>
        </w:rPr>
        <w:t>version of manuscript</w:t>
      </w:r>
      <w:r w:rsidR="00397249">
        <w:rPr>
          <w:rFonts w:ascii="Arial" w:eastAsia="Arial" w:hAnsi="Arial" w:cs="Arial"/>
          <w:color w:val="0033CC"/>
        </w:rPr>
        <w:t xml:space="preserve">, we </w:t>
      </w:r>
      <w:del w:id="169" w:author="Reis-Filho, Jorge S./Pathology" w:date="2019-07-09T10:26:00Z">
        <w:r w:rsidR="00B4071F" w:rsidRPr="00A7225E" w:rsidDel="00397249">
          <w:rPr>
            <w:rFonts w:ascii="Arial" w:eastAsia="Arial" w:hAnsi="Arial" w:cs="Arial"/>
            <w:color w:val="0033CC"/>
          </w:rPr>
          <w:delText xml:space="preserve"> submitted </w:delText>
        </w:r>
      </w:del>
      <w:r w:rsidR="00B4071F" w:rsidRPr="00A7225E">
        <w:rPr>
          <w:rFonts w:ascii="Arial" w:eastAsia="Arial" w:hAnsi="Arial" w:cs="Arial"/>
          <w:color w:val="0033CC"/>
        </w:rPr>
        <w:t xml:space="preserve">included </w:t>
      </w:r>
      <w:r w:rsidR="00397249">
        <w:rPr>
          <w:rFonts w:ascii="Arial" w:eastAsia="Arial" w:hAnsi="Arial" w:cs="Arial"/>
          <w:color w:val="0033CC"/>
        </w:rPr>
        <w:t xml:space="preserve">some </w:t>
      </w:r>
      <w:del w:id="170" w:author="Reis-Filho, Jorge S./Pathology" w:date="2019-07-09T10:26:00Z">
        <w:r w:rsidR="00B4071F" w:rsidRPr="00A7225E" w:rsidDel="00397249">
          <w:rPr>
            <w:rFonts w:ascii="Arial" w:eastAsia="Arial" w:hAnsi="Arial" w:cs="Arial"/>
            <w:color w:val="0033CC"/>
          </w:rPr>
          <w:delText xml:space="preserve">a number of such </w:delText>
        </w:r>
      </w:del>
      <w:r w:rsidR="00B4071F" w:rsidRPr="00A7225E">
        <w:rPr>
          <w:rFonts w:ascii="Arial" w:eastAsia="Arial" w:hAnsi="Arial" w:cs="Arial"/>
          <w:color w:val="0033CC"/>
        </w:rPr>
        <w:t>experiments</w:t>
      </w:r>
      <w:r w:rsidR="00397249">
        <w:rPr>
          <w:rFonts w:ascii="Arial" w:eastAsia="Arial" w:hAnsi="Arial" w:cs="Arial"/>
          <w:color w:val="0033CC"/>
        </w:rPr>
        <w:t xml:space="preserve"> to demonstrate the accuracy of the ‘high intensity’ assay; we have now expanded this validation utilizing the samples available and the reagents we had access to from commercial vendors that could be employed as a means to define a </w:t>
      </w:r>
      <w:ins w:id="171" w:author="David Brown" w:date="2019-07-12T11:33:00Z">
        <w:r w:rsidR="0073025B">
          <w:rPr>
            <w:rFonts w:ascii="Arial" w:eastAsia="Arial" w:hAnsi="Arial" w:cs="Arial"/>
            <w:color w:val="0033CC"/>
          </w:rPr>
          <w:t>`</w:t>
        </w:r>
      </w:ins>
      <w:del w:id="172" w:author="David Brown" w:date="2019-07-12T11:33:00Z">
        <w:r w:rsidR="00397249" w:rsidDel="0073025B">
          <w:rPr>
            <w:rFonts w:ascii="Arial" w:eastAsia="Arial" w:hAnsi="Arial" w:cs="Arial"/>
            <w:color w:val="0033CC"/>
          </w:rPr>
          <w:delText>‘</w:delText>
        </w:r>
      </w:del>
      <w:r w:rsidR="00397249">
        <w:rPr>
          <w:rFonts w:ascii="Arial" w:eastAsia="Arial" w:hAnsi="Arial" w:cs="Arial"/>
          <w:color w:val="0033CC"/>
        </w:rPr>
        <w:t>ground truth</w:t>
      </w:r>
      <w:ins w:id="173" w:author="David Brown" w:date="2019-07-12T11:33:00Z">
        <w:r w:rsidR="0073025B">
          <w:rPr>
            <w:rFonts w:ascii="Arial" w:eastAsia="Arial" w:hAnsi="Arial" w:cs="Arial"/>
            <w:color w:val="0033CC"/>
          </w:rPr>
          <w:t>`</w:t>
        </w:r>
      </w:ins>
      <w:del w:id="174" w:author="David Brown" w:date="2019-07-12T11:33:00Z">
        <w:r w:rsidR="00397249" w:rsidDel="0073025B">
          <w:rPr>
            <w:rFonts w:ascii="Arial" w:eastAsia="Arial" w:hAnsi="Arial" w:cs="Arial"/>
            <w:color w:val="0033CC"/>
          </w:rPr>
          <w:delText>’</w:delText>
        </w:r>
      </w:del>
      <w:del w:id="175" w:author="Reis-Filho, Jorge S./Pathology" w:date="2019-07-09T10:26:00Z">
        <w:r w:rsidR="00B4071F" w:rsidRPr="00A7225E" w:rsidDel="00397249">
          <w:rPr>
            <w:rFonts w:ascii="Arial" w:eastAsia="Arial" w:hAnsi="Arial" w:cs="Arial"/>
            <w:color w:val="0033CC"/>
          </w:rPr>
          <w:delText xml:space="preserve"> which may not have been emphasized enough due to space limitations</w:delText>
        </w:r>
      </w:del>
      <w:r w:rsidR="00B4071F" w:rsidRPr="00A7225E">
        <w:rPr>
          <w:rFonts w:ascii="Arial" w:eastAsia="Arial" w:hAnsi="Arial" w:cs="Arial"/>
          <w:color w:val="0033CC"/>
        </w:rPr>
        <w:t>.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4274D27D"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r w:rsidRPr="00A7225E">
        <w:rPr>
          <w:rFonts w:ascii="Arial" w:eastAsia="Arial" w:hAnsi="Arial" w:cs="Arial"/>
          <w:color w:val="0033CC"/>
        </w:rPr>
        <w:t xml:space="preserve">and provided in </w:t>
      </w:r>
      <w:r w:rsidRPr="00212D50">
        <w:rPr>
          <w:rFonts w:ascii="Arial" w:eastAsia="Arial" w:hAnsi="Arial" w:cs="Arial"/>
          <w:b/>
          <w:color w:val="0033CC"/>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8533AB">
        <w:rPr>
          <w:rFonts w:ascii="Arial" w:eastAsia="Arial" w:hAnsi="Arial" w:cs="Arial"/>
          <w:color w:val="0033CC"/>
        </w:rPr>
        <w:t>5</w:t>
      </w:r>
      <w:r w:rsidRPr="00A7225E">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Pr>
          <w:rFonts w:ascii="Arial" w:eastAsia="Arial" w:hAnsi="Arial" w:cs="Arial"/>
          <w:color w:val="0033CC"/>
        </w:rPr>
        <w:t xml:space="preserve">(two-sided Mann-Whitney </w:t>
      </w:r>
      <w:r w:rsidR="00E82E54" w:rsidRPr="00212D50">
        <w:rPr>
          <w:rFonts w:ascii="Arial" w:eastAsia="Arial" w:hAnsi="Arial" w:cs="Arial"/>
          <w:i/>
          <w:color w:val="0033CC"/>
        </w:rPr>
        <w:t>U</w:t>
      </w:r>
      <w:r w:rsidR="00E82E54">
        <w:rPr>
          <w:rFonts w:ascii="Arial" w:eastAsia="Arial" w:hAnsi="Arial" w:cs="Arial"/>
          <w:color w:val="0033CC"/>
        </w:rPr>
        <w:t>-test; all p&gt;0.05)</w:t>
      </w:r>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6319C9" w:rsidR="00E82E54" w:rsidRDefault="00B4071F"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1925A7">
        <w:rPr>
          <w:rFonts w:ascii="Arial" w:eastAsia="Arial" w:hAnsi="Arial" w:cs="Arial"/>
          <w:color w:val="0033CC"/>
        </w:rPr>
        <w:t xml:space="preserve">original version of the </w:t>
      </w:r>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0.9997, </w:t>
      </w:r>
      <w:r w:rsidRPr="007B4E09">
        <w:rPr>
          <w:rFonts w:ascii="Arial" w:eastAsia="Arial" w:hAnsi="Arial" w:cs="Arial"/>
          <w:b/>
          <w:color w:val="0033CC"/>
          <w:rPrChange w:id="176" w:author="David Brown" w:date="2019-07-12T17:35:00Z">
            <w:rPr>
              <w:rFonts w:ascii="Arial" w:eastAsia="Arial" w:hAnsi="Arial" w:cs="Arial"/>
              <w:color w:val="0033CC"/>
            </w:rPr>
          </w:rPrChange>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w:t>
      </w:r>
      <w:r w:rsidRPr="007B4E09">
        <w:rPr>
          <w:rFonts w:ascii="Arial" w:eastAsia="Arial" w:hAnsi="Arial" w:cs="Arial"/>
          <w:b/>
          <w:color w:val="0033CC"/>
          <w:rPrChange w:id="177" w:author="David Brown" w:date="2019-07-12T17:35:00Z">
            <w:rPr>
              <w:rFonts w:ascii="Arial" w:eastAsia="Arial" w:hAnsi="Arial" w:cs="Arial"/>
              <w:color w:val="0033CC"/>
            </w:rPr>
          </w:rPrChange>
        </w:rPr>
        <w:t>Supplementary Figure S3</w:t>
      </w:r>
      <w:r w:rsidRPr="00A7225E">
        <w:rPr>
          <w:rFonts w:ascii="Arial" w:eastAsia="Arial" w:hAnsi="Arial" w:cs="Arial"/>
          <w:color w:val="0033CC"/>
        </w:rPr>
        <w:t xml:space="preserve">). </w:t>
      </w:r>
      <w:r w:rsidR="00CB07F2" w:rsidRPr="00212D50">
        <w:rPr>
          <w:rFonts w:ascii="Arial" w:eastAsia="Arial" w:hAnsi="Arial" w:cs="Arial"/>
          <w:color w:val="0033CC"/>
          <w:u w:val="single"/>
        </w:rPr>
        <w:t xml:space="preserve">In response to the </w:t>
      </w:r>
      <w:r w:rsidR="00C80ED4" w:rsidRPr="00212D50">
        <w:rPr>
          <w:rFonts w:ascii="Arial" w:eastAsia="Arial" w:hAnsi="Arial" w:cs="Arial"/>
          <w:color w:val="0033CC"/>
          <w:u w:val="single"/>
        </w:rPr>
        <w:t>Reviewer’s</w:t>
      </w:r>
      <w:r w:rsidR="00CB07F2" w:rsidRPr="00212D50">
        <w:rPr>
          <w:rFonts w:ascii="Arial" w:eastAsia="Arial" w:hAnsi="Arial" w:cs="Arial"/>
          <w:color w:val="0033CC"/>
          <w:u w:val="single"/>
        </w:rPr>
        <w:t xml:space="preserve"> comment, we </w:t>
      </w:r>
      <w:r w:rsidR="001925A7" w:rsidRPr="00212D50">
        <w:rPr>
          <w:rFonts w:ascii="Arial" w:eastAsia="Arial" w:hAnsi="Arial" w:cs="Arial"/>
          <w:color w:val="0033CC"/>
          <w:u w:val="single"/>
        </w:rPr>
        <w:t>have now performed additional</w:t>
      </w:r>
      <w:r w:rsidR="00CB07F2" w:rsidRPr="00212D50">
        <w:rPr>
          <w:rFonts w:ascii="Arial" w:eastAsia="Arial" w:hAnsi="Arial" w:cs="Arial"/>
          <w:color w:val="0033CC"/>
          <w:u w:val="single"/>
        </w:rPr>
        <w:t xml:space="preserve"> replicate cfDNA sequencing </w:t>
      </w:r>
      <w:r w:rsidR="00A576AF" w:rsidRPr="00212D50">
        <w:rPr>
          <w:rFonts w:ascii="Arial" w:eastAsia="Arial" w:hAnsi="Arial" w:cs="Arial"/>
          <w:color w:val="0033CC"/>
          <w:u w:val="single"/>
        </w:rPr>
        <w:t>o</w:t>
      </w:r>
      <w:r w:rsidR="001925A7" w:rsidRPr="00212D50">
        <w:rPr>
          <w:rFonts w:ascii="Arial" w:eastAsia="Arial" w:hAnsi="Arial" w:cs="Arial"/>
          <w:color w:val="0033CC"/>
          <w:u w:val="single"/>
        </w:rPr>
        <w:t>f</w:t>
      </w:r>
      <w:r w:rsidRPr="00212D50">
        <w:rPr>
          <w:rFonts w:ascii="Arial" w:eastAsia="Arial" w:hAnsi="Arial" w:cs="Arial"/>
          <w:color w:val="0033CC"/>
          <w:u w:val="single"/>
        </w:rPr>
        <w:t xml:space="preserve"> three of the above patients using version V2 of the </w:t>
      </w:r>
      <w:r w:rsidR="00A576AF" w:rsidRPr="00212D50">
        <w:rPr>
          <w:rFonts w:ascii="Arial" w:eastAsia="Arial" w:hAnsi="Arial" w:cs="Arial"/>
          <w:color w:val="0033CC"/>
          <w:u w:val="singl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r w:rsidR="001925A7">
        <w:rPr>
          <w:rFonts w:ascii="Arial" w:eastAsia="Arial" w:hAnsi="Arial" w:cs="Arial"/>
          <w:color w:val="0033CC"/>
        </w:rPr>
        <w:t xml:space="preserve">in the </w:t>
      </w:r>
      <w:r w:rsidR="001925A7" w:rsidRPr="00212D50">
        <w:rPr>
          <w:rFonts w:ascii="Arial" w:eastAsia="Arial" w:hAnsi="Arial" w:cs="Arial"/>
          <w:b/>
          <w:color w:val="0033CC"/>
        </w:rPr>
        <w:t>Re</w:t>
      </w:r>
      <w:r w:rsidR="001925A7">
        <w:rPr>
          <w:rFonts w:ascii="Arial" w:eastAsia="Arial" w:hAnsi="Arial" w:cs="Arial"/>
          <w:b/>
          <w:color w:val="0033CC"/>
        </w:rPr>
        <w:t>s</w:t>
      </w:r>
      <w:r w:rsidR="001925A7" w:rsidRPr="00212D50">
        <w:rPr>
          <w:rFonts w:ascii="Arial" w:eastAsia="Arial" w:hAnsi="Arial" w:cs="Arial"/>
          <w:b/>
          <w:color w:val="0033CC"/>
        </w:rPr>
        <w:t xml:space="preserve">ponse to the Reviewers </w:t>
      </w:r>
      <w:r w:rsidRPr="00212D50">
        <w:rPr>
          <w:rFonts w:ascii="Arial" w:eastAsia="Arial" w:hAnsi="Arial" w:cs="Arial"/>
          <w:b/>
          <w:color w:val="0033CC"/>
        </w:rPr>
        <w:t>Figure</w:t>
      </w:r>
      <w:r w:rsidRPr="00A7225E">
        <w:rPr>
          <w:rFonts w:ascii="Arial" w:eastAsia="Arial" w:hAnsi="Arial" w:cs="Arial"/>
          <w:color w:val="0033CC"/>
        </w:rPr>
        <w:t xml:space="preserve"> 8 </w:t>
      </w:r>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212D50">
        <w:rPr>
          <w:rFonts w:ascii="Arial" w:eastAsia="Arial" w:hAnsi="Arial" w:cs="Arial"/>
          <w:b/>
          <w:color w:val="0033CC"/>
        </w:rPr>
        <w:t>Supplementary</w:t>
      </w:r>
      <w:r w:rsidR="00A576AF" w:rsidRPr="00212D50">
        <w:rPr>
          <w:rFonts w:ascii="Arial" w:eastAsia="Arial" w:hAnsi="Arial" w:cs="Arial"/>
          <w:b/>
          <w:color w:val="0033CC"/>
        </w:rPr>
        <w:t xml:space="preserve"> Figure </w:t>
      </w:r>
      <w:r w:rsidR="002C2CE5" w:rsidRPr="00212D50">
        <w:rPr>
          <w:rFonts w:ascii="Arial" w:eastAsia="Arial" w:hAnsi="Arial" w:cs="Arial"/>
          <w:b/>
          <w:color w:val="0033CC"/>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1925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2C2CE5" w:rsidRPr="00212D50">
        <w:rPr>
          <w:rFonts w:ascii="Arial" w:eastAsia="Arial" w:hAnsi="Arial" w:cs="Arial"/>
          <w:b/>
          <w:color w:val="0033CC"/>
        </w:rPr>
        <w:t>7</w:t>
      </w:r>
      <w:r w:rsidRPr="00212D50">
        <w:rPr>
          <w:rFonts w:ascii="Arial" w:eastAsia="Arial" w:hAnsi="Arial" w:cs="Arial"/>
          <w:b/>
          <w:color w:val="0033CC"/>
        </w:rPr>
        <w:t xml:space="preserve"> and </w:t>
      </w:r>
      <w:r w:rsidR="002C2CE5" w:rsidRPr="00212D50">
        <w:rPr>
          <w:rFonts w:ascii="Arial" w:eastAsia="Arial" w:hAnsi="Arial" w:cs="Arial"/>
          <w:b/>
          <w:color w:val="0033CC"/>
        </w:rPr>
        <w:t>8</w:t>
      </w:r>
      <w:r w:rsidR="00407C92" w:rsidRPr="00212D50">
        <w:rPr>
          <w:rFonts w:ascii="Arial" w:eastAsia="Arial" w:hAnsi="Arial" w:cs="Arial"/>
          <w:color w:val="0033CC"/>
        </w:rPr>
        <w:t xml:space="preserve">. </w:t>
      </w:r>
      <w:r w:rsidR="00407C92" w:rsidRPr="00A7225E">
        <w:rPr>
          <w:rFonts w:ascii="Arial" w:eastAsia="Arial" w:hAnsi="Arial" w:cs="Arial"/>
          <w:color w:val="0033CC"/>
        </w:rPr>
        <w:t xml:space="preserve">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w:t>
      </w:r>
      <w:r w:rsidR="00407C92" w:rsidRPr="00A7225E">
        <w:rPr>
          <w:rFonts w:ascii="Arial" w:eastAsia="Arial" w:hAnsi="Arial" w:cs="Arial"/>
          <w:color w:val="0033CC"/>
        </w:rPr>
        <w:lastRenderedPageBreak/>
        <w:t>response, 45 of 51 (88.2%) variants were found present in two non-hypermutated patients whilst the corresponding number in the hypermutated breast cancer patient was 640 of 659 (97.1%)</w:t>
      </w:r>
      <w:r w:rsidRPr="00A7225E">
        <w:rPr>
          <w:rFonts w:ascii="Arial" w:eastAsia="Arial" w:hAnsi="Arial" w:cs="Arial"/>
          <w:color w:val="0033CC"/>
        </w:rPr>
        <w:t>.</w:t>
      </w:r>
    </w:p>
    <w:p w14:paraId="09E27858" w14:textId="77777777" w:rsidR="00C22B75" w:rsidRPr="00212D50" w:rsidRDefault="00C22B75" w:rsidP="00212D50">
      <w:pPr>
        <w:spacing w:after="0" w:line="240" w:lineRule="auto"/>
        <w:ind w:left="720"/>
        <w:jc w:val="both"/>
        <w:rPr>
          <w:rFonts w:ascii="Arial" w:eastAsia="Arial" w:hAnsi="Arial" w:cs="Arial"/>
          <w:color w:val="0033CC"/>
        </w:rPr>
      </w:pPr>
    </w:p>
    <w:p w14:paraId="7954A48B" w14:textId="42C0A1A9" w:rsidR="00764046" w:rsidRDefault="001925A7">
      <w:pPr>
        <w:pStyle w:val="ListParagraph"/>
        <w:numPr>
          <w:ilvl w:val="0"/>
          <w:numId w:val="4"/>
        </w:numPr>
        <w:spacing w:after="0" w:line="240" w:lineRule="auto"/>
        <w:jc w:val="both"/>
        <w:rPr>
          <w:ins w:id="178" w:author="David Brown" w:date="2019-07-12T11:35:00Z"/>
          <w:rFonts w:ascii="Arial" w:eastAsia="Arial" w:hAnsi="Arial" w:cs="Arial"/>
          <w:color w:val="0033CC"/>
        </w:rPr>
      </w:pPr>
      <w:r>
        <w:rPr>
          <w:rFonts w:ascii="Arial" w:eastAsia="Arial" w:hAnsi="Arial" w:cs="Arial"/>
          <w:color w:val="0033CC"/>
        </w:rPr>
        <w:t xml:space="preserve">Although the technical repeats of the samples using </w:t>
      </w:r>
      <w:r w:rsidR="006515BA">
        <w:rPr>
          <w:rFonts w:ascii="Arial" w:eastAsia="Arial" w:hAnsi="Arial" w:cs="Arial"/>
          <w:color w:val="0033CC"/>
        </w:rPr>
        <w:t>V1</w:t>
      </w:r>
      <w:r>
        <w:rPr>
          <w:rFonts w:ascii="Arial" w:eastAsia="Arial" w:hAnsi="Arial" w:cs="Arial"/>
          <w:color w:val="0033CC"/>
        </w:rPr>
        <w:t xml:space="preserve"> and </w:t>
      </w:r>
      <w:r w:rsidR="006515BA">
        <w:rPr>
          <w:rFonts w:ascii="Arial" w:eastAsia="Arial" w:hAnsi="Arial" w:cs="Arial"/>
          <w:color w:val="0033CC"/>
        </w:rPr>
        <w:t>V2</w:t>
      </w:r>
      <w:r>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Pr>
          <w:rFonts w:ascii="Arial" w:eastAsia="Arial" w:hAnsi="Arial" w:cs="Arial"/>
          <w:color w:val="0033CC"/>
        </w:rPr>
        <w:t xml:space="preserve">sequencing </w:t>
      </w:r>
      <w:r>
        <w:rPr>
          <w:rFonts w:ascii="Arial" w:eastAsia="Arial" w:hAnsi="Arial" w:cs="Arial"/>
          <w:color w:val="0033CC"/>
        </w:rPr>
        <w:t xml:space="preserve">approach to determine the presence and </w:t>
      </w:r>
      <w:r w:rsidR="007C0F66">
        <w:rPr>
          <w:rFonts w:ascii="Arial" w:eastAsia="Arial" w:hAnsi="Arial" w:cs="Arial"/>
          <w:color w:val="0033CC"/>
        </w:rPr>
        <w:t xml:space="preserve">measure </w:t>
      </w:r>
      <w:r>
        <w:rPr>
          <w:rFonts w:ascii="Arial" w:eastAsia="Arial" w:hAnsi="Arial" w:cs="Arial"/>
          <w:color w:val="0033CC"/>
        </w:rPr>
        <w:t xml:space="preserve">the VAF of the mutations, we performed an orthogonal validation of our results utilizing </w:t>
      </w:r>
      <w:del w:id="179" w:author="Reis-Filho, Jorge S./Pathology" w:date="2019-07-09T10:33:00Z">
        <w:r w:rsidRPr="00397249" w:rsidDel="00397249">
          <w:rPr>
            <w:rFonts w:ascii="Arial" w:eastAsia="Arial" w:hAnsi="Arial" w:cs="Arial"/>
            <w:color w:val="0033CC"/>
            <w:rPrChange w:id="180" w:author="Reis-Filho, Jorge S./Pathology" w:date="2019-07-09T10:34:00Z">
              <w:rPr>
                <w:rFonts w:ascii="Arial" w:eastAsia="Arial" w:hAnsi="Arial" w:cs="Arial"/>
                <w:color w:val="0033CC"/>
                <w:u w:val="single"/>
              </w:rPr>
            </w:rPrChange>
          </w:rPr>
          <w:delText>d</w:delText>
        </w:r>
        <w:r w:rsidRPr="00397249" w:rsidDel="00397249">
          <w:rPr>
            <w:rFonts w:ascii="Arial" w:eastAsia="Arial" w:hAnsi="Arial" w:cs="Arial"/>
            <w:color w:val="0033CC"/>
          </w:rPr>
          <w:delText xml:space="preserve">igital </w:delText>
        </w:r>
      </w:del>
      <w:r w:rsidRPr="00397249">
        <w:rPr>
          <w:rFonts w:ascii="Arial" w:eastAsia="Arial" w:hAnsi="Arial" w:cs="Arial"/>
          <w:color w:val="0033CC"/>
          <w:rPrChange w:id="181" w:author="Reis-Filho, Jorge S./Pathology" w:date="2019-07-09T10:34:00Z">
            <w:rPr>
              <w:rFonts w:ascii="Arial" w:eastAsia="Arial" w:hAnsi="Arial" w:cs="Arial"/>
              <w:color w:val="0033CC"/>
              <w:u w:val="single"/>
            </w:rPr>
          </w:rPrChange>
        </w:rPr>
        <w:t>d</w:t>
      </w:r>
      <w:r w:rsidRPr="00397249">
        <w:rPr>
          <w:rFonts w:ascii="Arial" w:eastAsia="Arial" w:hAnsi="Arial" w:cs="Arial"/>
          <w:color w:val="0033CC"/>
        </w:rPr>
        <w:t xml:space="preserve">roplet </w:t>
      </w:r>
      <w:r w:rsidR="00397249" w:rsidRPr="00397249">
        <w:rPr>
          <w:rFonts w:ascii="Arial" w:eastAsia="Arial" w:hAnsi="Arial" w:cs="Arial"/>
          <w:color w:val="0033CC"/>
          <w:rPrChange w:id="182" w:author="Reis-Filho, Jorge S./Pathology" w:date="2019-07-09T10:34:00Z">
            <w:rPr>
              <w:rFonts w:ascii="Arial" w:eastAsia="Arial" w:hAnsi="Arial" w:cs="Arial"/>
              <w:color w:val="0033CC"/>
              <w:u w:val="single"/>
            </w:rPr>
          </w:rPrChange>
        </w:rPr>
        <w:t>d</w:t>
      </w:r>
      <w:r w:rsidR="00397249" w:rsidRPr="00397249">
        <w:rPr>
          <w:rFonts w:ascii="Arial" w:eastAsia="Arial" w:hAnsi="Arial" w:cs="Arial"/>
          <w:color w:val="0033CC"/>
        </w:rPr>
        <w:t xml:space="preserve">igital </w:t>
      </w:r>
      <w:r w:rsidRPr="00397249">
        <w:rPr>
          <w:rFonts w:ascii="Arial" w:eastAsia="Arial" w:hAnsi="Arial" w:cs="Arial"/>
          <w:color w:val="0033CC"/>
          <w:rPrChange w:id="183" w:author="Reis-Filho, Jorge S./Pathology" w:date="2019-07-09T10:34:00Z">
            <w:rPr>
              <w:rFonts w:ascii="Arial" w:eastAsia="Arial" w:hAnsi="Arial" w:cs="Arial"/>
              <w:color w:val="0033CC"/>
              <w:u w:val="single"/>
            </w:rPr>
          </w:rPrChange>
        </w:rPr>
        <w:t>P</w:t>
      </w:r>
      <w:r w:rsidRPr="00397249">
        <w:rPr>
          <w:rFonts w:ascii="Arial" w:eastAsia="Arial" w:hAnsi="Arial" w:cs="Arial"/>
          <w:color w:val="0033CC"/>
        </w:rPr>
        <w:t>CR</w:t>
      </w:r>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which is considered in many contexts to constitute a ‘gold standard’ for the assessment of variants at low VAFs. </w:t>
      </w:r>
      <w:r w:rsidR="00482953">
        <w:rPr>
          <w:rFonts w:ascii="Arial" w:eastAsia="Arial" w:hAnsi="Arial" w:cs="Arial"/>
          <w:color w:val="0033CC"/>
        </w:rPr>
        <w:t>In the original version of the manuscript, w</w:t>
      </w:r>
      <w:r>
        <w:rPr>
          <w:rFonts w:ascii="Arial" w:eastAsia="Arial" w:hAnsi="Arial" w:cs="Arial"/>
          <w:color w:val="0033CC"/>
        </w:rPr>
        <w:t xml:space="preserve">e </w:t>
      </w:r>
      <w:r w:rsidR="00482953">
        <w:rPr>
          <w:rFonts w:ascii="Arial" w:eastAsia="Arial" w:hAnsi="Arial" w:cs="Arial"/>
          <w:color w:val="0033CC"/>
        </w:rPr>
        <w:t>had performed</w:t>
      </w:r>
      <w:r>
        <w:rPr>
          <w:rFonts w:ascii="Arial" w:eastAsia="Arial" w:hAnsi="Arial" w:cs="Arial"/>
          <w:color w:val="0033CC"/>
        </w:rPr>
        <w:t xml:space="preserve"> ddPCR experiments </w:t>
      </w:r>
      <w:r w:rsidR="007C0F66">
        <w:rPr>
          <w:rFonts w:ascii="Arial" w:eastAsia="Arial" w:hAnsi="Arial" w:cs="Arial"/>
          <w:color w:val="0033CC"/>
        </w:rPr>
        <w:t>targeting</w:t>
      </w:r>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r>
        <w:rPr>
          <w:rFonts w:ascii="Arial" w:eastAsia="Arial" w:hAnsi="Arial" w:cs="Arial"/>
          <w:color w:val="0033CC"/>
        </w:rPr>
        <w:t>)</w:t>
      </w:r>
      <w:r w:rsidR="00B4071F" w:rsidRPr="00A7225E">
        <w:rPr>
          <w:rFonts w:ascii="Arial" w:eastAsia="Arial" w:hAnsi="Arial" w:cs="Arial"/>
          <w:color w:val="0033CC"/>
        </w:rPr>
        <w:t xml:space="preserve"> in five patients. </w:t>
      </w:r>
      <w:r w:rsidR="00B4071F" w:rsidRPr="00212D50">
        <w:rPr>
          <w:rFonts w:ascii="Arial" w:eastAsia="Arial" w:hAnsi="Arial" w:cs="Arial"/>
          <w:b/>
          <w:color w:val="0033CC"/>
        </w:rPr>
        <w:t>Figure 1</w:t>
      </w:r>
      <w:r w:rsidR="00650F4F" w:rsidRPr="00212D50">
        <w:rPr>
          <w:rFonts w:ascii="Arial" w:eastAsia="Arial" w:hAnsi="Arial" w:cs="Arial"/>
          <w:b/>
          <w:color w:val="0033CC"/>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r w:rsidRPr="00212D50">
        <w:rPr>
          <w:rFonts w:ascii="Arial" w:eastAsia="Arial" w:hAnsi="Arial" w:cs="Arial"/>
          <w:b/>
          <w:color w:val="0033CC"/>
        </w:rPr>
        <w:t xml:space="preserve">Response to Reviewers </w:t>
      </w:r>
      <w:r w:rsidR="00CB07F2" w:rsidRPr="00212D50">
        <w:rPr>
          <w:rFonts w:ascii="Arial" w:eastAsia="Arial" w:hAnsi="Arial" w:cs="Arial"/>
          <w:b/>
          <w:color w:val="0033CC"/>
        </w:rPr>
        <w:t xml:space="preserve">Figure </w:t>
      </w:r>
      <w:r w:rsidR="005D3BAF" w:rsidRPr="00212D50">
        <w:rPr>
          <w:rFonts w:ascii="Arial" w:eastAsia="Arial" w:hAnsi="Arial" w:cs="Arial"/>
          <w:b/>
          <w:color w:val="0033CC"/>
        </w:rPr>
        <w:t>9</w:t>
      </w:r>
      <w:r w:rsidR="00CB07F2" w:rsidRPr="00212D50">
        <w:rPr>
          <w:rFonts w:ascii="Arial" w:eastAsia="Arial" w:hAnsi="Arial" w:cs="Arial"/>
          <w:b/>
          <w:color w:val="0033CC"/>
        </w:rPr>
        <w:t>a</w:t>
      </w:r>
      <w:r w:rsidR="00CB07F2" w:rsidRPr="00A7225E">
        <w:rPr>
          <w:rFonts w:ascii="Arial" w:eastAsia="Arial" w:hAnsi="Arial" w:cs="Arial"/>
          <w:color w:val="0033CC"/>
        </w:rPr>
        <w:t xml:space="preserve"> </w:t>
      </w:r>
      <w:r>
        <w:rPr>
          <w:rFonts w:ascii="Arial" w:eastAsia="Arial" w:hAnsi="Arial" w:cs="Arial"/>
          <w:color w:val="0033CC"/>
        </w:rPr>
        <w:t>demonstrate</w:t>
      </w:r>
      <w:r w:rsidR="00B4071F" w:rsidRPr="00A7225E">
        <w:rPr>
          <w:rFonts w:ascii="Arial" w:eastAsia="Arial" w:hAnsi="Arial" w:cs="Arial"/>
          <w:color w:val="0033CC"/>
        </w:rPr>
        <w:t xml:space="preserve"> </w:t>
      </w:r>
      <w:r w:rsidR="000A3839" w:rsidRPr="00F83E6A">
        <w:rPr>
          <w:rFonts w:ascii="Arial" w:eastAsia="Arial" w:hAnsi="Arial" w:cs="Arial"/>
          <w:color w:val="0033CC"/>
        </w:rPr>
        <w:t xml:space="preserve">a 100% </w:t>
      </w:r>
      <w:r w:rsidR="000A3839" w:rsidRPr="00397249">
        <w:rPr>
          <w:rFonts w:ascii="Arial" w:eastAsia="Arial" w:hAnsi="Arial" w:cs="Arial"/>
          <w:color w:val="0033CC"/>
          <w:rPrChange w:id="184" w:author="Reis-Filho, Jorge S./Pathology" w:date="2019-07-09T10:34:00Z">
            <w:rPr>
              <w:rFonts w:ascii="Arial" w:eastAsia="Arial" w:hAnsi="Arial" w:cs="Arial"/>
              <w:color w:val="0033CC"/>
              <w:u w:val="single"/>
            </w:rPr>
          </w:rPrChange>
        </w:rPr>
        <w:t>p</w:t>
      </w:r>
      <w:r w:rsidR="000A3839" w:rsidRPr="00397249">
        <w:rPr>
          <w:rFonts w:ascii="Arial" w:eastAsia="Arial" w:hAnsi="Arial" w:cs="Arial"/>
          <w:color w:val="0033CC"/>
        </w:rPr>
        <w:t xml:space="preserve">ositive </w:t>
      </w:r>
      <w:r w:rsidR="000A3839" w:rsidRPr="00397249">
        <w:rPr>
          <w:rFonts w:ascii="Arial" w:eastAsia="Arial" w:hAnsi="Arial" w:cs="Arial"/>
          <w:color w:val="0033CC"/>
          <w:rPrChange w:id="185" w:author="Reis-Filho, Jorge S./Pathology" w:date="2019-07-09T10:34:00Z">
            <w:rPr>
              <w:rFonts w:ascii="Arial" w:eastAsia="Arial" w:hAnsi="Arial" w:cs="Arial"/>
              <w:color w:val="0033CC"/>
              <w:u w:val="single"/>
            </w:rPr>
          </w:rPrChange>
        </w:rPr>
        <w:t>p</w:t>
      </w:r>
      <w:r w:rsidR="000A3839" w:rsidRPr="00397249">
        <w:rPr>
          <w:rFonts w:ascii="Arial" w:eastAsia="Arial" w:hAnsi="Arial" w:cs="Arial"/>
          <w:color w:val="0033CC"/>
        </w:rPr>
        <w:t xml:space="preserve">ercent </w:t>
      </w:r>
      <w:r w:rsidR="000A3839" w:rsidRPr="00397249">
        <w:rPr>
          <w:rFonts w:ascii="Arial" w:eastAsia="Arial" w:hAnsi="Arial" w:cs="Arial"/>
          <w:color w:val="0033CC"/>
          <w:rPrChange w:id="186" w:author="Reis-Filho, Jorge S./Pathology" w:date="2019-07-09T10:34:00Z">
            <w:rPr>
              <w:rFonts w:ascii="Arial" w:eastAsia="Arial" w:hAnsi="Arial" w:cs="Arial"/>
              <w:color w:val="0033CC"/>
              <w:u w:val="single"/>
            </w:rPr>
          </w:rPrChange>
        </w:rPr>
        <w:t>a</w:t>
      </w:r>
      <w:r w:rsidR="000A3839" w:rsidRPr="00397249">
        <w:rPr>
          <w:rFonts w:ascii="Arial" w:eastAsia="Arial" w:hAnsi="Arial" w:cs="Arial"/>
          <w:color w:val="0033CC"/>
        </w:rPr>
        <w:t>greement (</w:t>
      </w:r>
      <w:r w:rsidR="000A3839" w:rsidRPr="00F83E6A">
        <w:rPr>
          <w:rFonts w:ascii="Arial" w:eastAsia="Arial" w:hAnsi="Arial" w:cs="Arial"/>
          <w:color w:val="0033CC"/>
        </w:rPr>
        <w:t xml:space="preserve">PPA) and </w:t>
      </w:r>
      <w:r w:rsidR="000A3839" w:rsidRPr="00397249">
        <w:rPr>
          <w:rFonts w:ascii="Arial" w:eastAsia="Arial" w:hAnsi="Arial" w:cs="Arial"/>
          <w:color w:val="0033CC"/>
        </w:rPr>
        <w:t xml:space="preserve">100% </w:t>
      </w:r>
      <w:r w:rsidR="000A3839" w:rsidRPr="00397249">
        <w:rPr>
          <w:rFonts w:ascii="Arial" w:eastAsia="Arial" w:hAnsi="Arial" w:cs="Arial"/>
          <w:color w:val="0033CC"/>
          <w:rPrChange w:id="187" w:author="Reis-Filho, Jorge S./Pathology" w:date="2019-07-09T10:34:00Z">
            <w:rPr>
              <w:rFonts w:ascii="Arial" w:eastAsia="Arial" w:hAnsi="Arial" w:cs="Arial"/>
              <w:color w:val="0033CC"/>
              <w:u w:val="single"/>
            </w:rPr>
          </w:rPrChange>
        </w:rPr>
        <w:t>n</w:t>
      </w:r>
      <w:r w:rsidR="000A3839" w:rsidRPr="00397249">
        <w:rPr>
          <w:rFonts w:ascii="Arial" w:eastAsia="Arial" w:hAnsi="Arial" w:cs="Arial"/>
          <w:color w:val="0033CC"/>
        </w:rPr>
        <w:t xml:space="preserve">egative </w:t>
      </w:r>
      <w:r w:rsidR="000A3839" w:rsidRPr="00397249">
        <w:rPr>
          <w:rFonts w:ascii="Arial" w:eastAsia="Arial" w:hAnsi="Arial" w:cs="Arial"/>
          <w:color w:val="0033CC"/>
          <w:rPrChange w:id="188" w:author="Reis-Filho, Jorge S./Pathology" w:date="2019-07-09T10:34:00Z">
            <w:rPr>
              <w:rFonts w:ascii="Arial" w:eastAsia="Arial" w:hAnsi="Arial" w:cs="Arial"/>
              <w:color w:val="0033CC"/>
              <w:u w:val="single"/>
            </w:rPr>
          </w:rPrChange>
        </w:rPr>
        <w:t>p</w:t>
      </w:r>
      <w:r w:rsidR="000A3839" w:rsidRPr="00397249">
        <w:rPr>
          <w:rFonts w:ascii="Arial" w:eastAsia="Arial" w:hAnsi="Arial" w:cs="Arial"/>
          <w:color w:val="0033CC"/>
        </w:rPr>
        <w:t xml:space="preserve">ercent </w:t>
      </w:r>
      <w:r w:rsidR="000A3839" w:rsidRPr="00397249">
        <w:rPr>
          <w:rFonts w:ascii="Arial" w:eastAsia="Arial" w:hAnsi="Arial" w:cs="Arial"/>
          <w:color w:val="0033CC"/>
          <w:rPrChange w:id="189" w:author="Reis-Filho, Jorge S./Pathology" w:date="2019-07-09T10:34:00Z">
            <w:rPr>
              <w:rFonts w:ascii="Arial" w:eastAsia="Arial" w:hAnsi="Arial" w:cs="Arial"/>
              <w:color w:val="0033CC"/>
              <w:u w:val="single"/>
            </w:rPr>
          </w:rPrChange>
        </w:rPr>
        <w:t>a</w:t>
      </w:r>
      <w:r w:rsidR="000A3839" w:rsidRPr="00397249">
        <w:rPr>
          <w:rFonts w:ascii="Arial" w:eastAsia="Arial" w:hAnsi="Arial" w:cs="Arial"/>
          <w:color w:val="0033CC"/>
        </w:rPr>
        <w:t>greement (NPA) considering ddPCR as the benchmark</w:t>
      </w:r>
      <w:r w:rsidR="007C0F66" w:rsidRPr="00397249">
        <w:rPr>
          <w:rFonts w:ascii="Arial" w:eastAsia="Arial" w:hAnsi="Arial" w:cs="Arial"/>
          <w:color w:val="0033CC"/>
        </w:rPr>
        <w:t xml:space="preserve"> whilst </w:t>
      </w:r>
      <w:r w:rsidRPr="00BE09C2">
        <w:rPr>
          <w:rFonts w:ascii="Arial" w:eastAsia="Arial" w:hAnsi="Arial" w:cs="Arial"/>
          <w:color w:val="0033CC"/>
        </w:rPr>
        <w:t xml:space="preserve">the </w:t>
      </w:r>
      <w:r w:rsidR="00B4071F" w:rsidRPr="00BE09C2">
        <w:rPr>
          <w:rFonts w:ascii="Arial" w:eastAsia="Arial" w:hAnsi="Arial" w:cs="Arial"/>
          <w:color w:val="0033CC"/>
        </w:rPr>
        <w:t>VAF measure</w:t>
      </w:r>
      <w:r w:rsidR="00B4071F" w:rsidRPr="00A7225E">
        <w:rPr>
          <w:rFonts w:ascii="Arial" w:eastAsia="Arial" w:hAnsi="Arial" w:cs="Arial"/>
          <w:color w:val="0033CC"/>
        </w:rPr>
        <w:t xml:space="preserve">d in cfDNA using either version of the assay protocol closely mirrors that </w:t>
      </w:r>
      <w:r w:rsidR="00B4071F" w:rsidRPr="00482953">
        <w:rPr>
          <w:rFonts w:ascii="Arial" w:eastAsia="Arial" w:hAnsi="Arial" w:cs="Arial"/>
          <w:color w:val="0033CC"/>
        </w:rPr>
        <w:t>obtained with ddPCR.</w:t>
      </w:r>
      <w:r w:rsidR="00482953">
        <w:rPr>
          <w:rFonts w:ascii="Arial" w:eastAsia="Arial" w:hAnsi="Arial" w:cs="Arial"/>
          <w:color w:val="0033CC"/>
        </w:rPr>
        <w:t xml:space="preserve"> </w:t>
      </w:r>
      <w:r w:rsidR="00650F4F" w:rsidRPr="00212D50">
        <w:rPr>
          <w:rFonts w:ascii="Arial" w:eastAsia="Arial" w:hAnsi="Arial" w:cs="Arial"/>
          <w:color w:val="0033CC"/>
          <w:u w:val="single"/>
        </w:rPr>
        <w:t xml:space="preserve">In response to the </w:t>
      </w:r>
      <w:r w:rsidR="00B4071F" w:rsidRPr="00212D50">
        <w:rPr>
          <w:rFonts w:ascii="Arial" w:eastAsia="Arial" w:hAnsi="Arial" w:cs="Arial"/>
          <w:color w:val="0033CC"/>
          <w:u w:val="single"/>
        </w:rPr>
        <w:t xml:space="preserve">Reviewer’s comment, </w:t>
      </w:r>
      <w:r w:rsidR="00C855A9" w:rsidRPr="00212D50">
        <w:rPr>
          <w:rFonts w:ascii="Arial" w:eastAsia="Arial" w:hAnsi="Arial" w:cs="Arial"/>
          <w:color w:val="0033CC"/>
          <w:u w:val="single"/>
        </w:rPr>
        <w:t xml:space="preserve">we </w:t>
      </w:r>
      <w:r w:rsidR="00482953" w:rsidRPr="00212D50">
        <w:rPr>
          <w:rFonts w:ascii="Arial" w:eastAsia="Arial" w:hAnsi="Arial" w:cs="Arial"/>
          <w:color w:val="0033CC"/>
          <w:u w:val="single"/>
        </w:rPr>
        <w:t xml:space="preserve">have now </w:t>
      </w:r>
      <w:r w:rsidR="00C855A9" w:rsidRPr="00212D50">
        <w:rPr>
          <w:rFonts w:ascii="Arial" w:eastAsia="Arial" w:hAnsi="Arial" w:cs="Arial"/>
          <w:color w:val="0033CC"/>
          <w:u w:val="single"/>
        </w:rPr>
        <w:t>performed</w:t>
      </w:r>
      <w:r w:rsidR="00C80ED4" w:rsidRPr="00212D50">
        <w:rPr>
          <w:rFonts w:ascii="Arial" w:eastAsia="Arial" w:hAnsi="Arial" w:cs="Arial"/>
          <w:color w:val="0033CC"/>
          <w:u w:val="single"/>
        </w:rPr>
        <w:t xml:space="preserve"> additional</w:t>
      </w:r>
      <w:r w:rsidR="00C855A9" w:rsidRPr="00212D50">
        <w:rPr>
          <w:rFonts w:ascii="Arial" w:eastAsia="Arial" w:hAnsi="Arial" w:cs="Arial"/>
          <w:color w:val="0033CC"/>
          <w:u w:val="single"/>
        </w:rPr>
        <w:t xml:space="preserve"> </w:t>
      </w:r>
      <w:proofErr w:type="spellStart"/>
      <w:r w:rsidR="00C855A9" w:rsidRPr="00212D50">
        <w:rPr>
          <w:rFonts w:ascii="Arial" w:eastAsia="Arial" w:hAnsi="Arial" w:cs="Arial"/>
          <w:color w:val="0033CC"/>
          <w:u w:val="single"/>
        </w:rPr>
        <w:t>ddPCR</w:t>
      </w:r>
      <w:proofErr w:type="spellEnd"/>
      <w:r w:rsidR="00C855A9" w:rsidRPr="00212D50">
        <w:rPr>
          <w:rFonts w:ascii="Arial" w:eastAsia="Arial" w:hAnsi="Arial" w:cs="Arial"/>
          <w:color w:val="0033CC"/>
          <w:u w:val="single"/>
        </w:rPr>
        <w:t xml:space="preserve"> assays targeting </w:t>
      </w:r>
      <w:proofErr w:type="spellStart"/>
      <w:r w:rsidR="00C855A9" w:rsidRPr="00212D50">
        <w:rPr>
          <w:rFonts w:ascii="Arial" w:eastAsia="Arial" w:hAnsi="Arial" w:cs="Arial"/>
          <w:color w:val="0033CC"/>
          <w:u w:val="single"/>
        </w:rPr>
        <w:t>VUSo</w:t>
      </w:r>
      <w:proofErr w:type="spellEnd"/>
      <w:r w:rsidR="00C855A9" w:rsidRPr="00212D50">
        <w:rPr>
          <w:rFonts w:ascii="Arial" w:eastAsia="Arial" w:hAnsi="Arial" w:cs="Arial"/>
          <w:color w:val="0033CC"/>
          <w:u w:val="single"/>
        </w:rPr>
        <w:t xml:space="preserve"> </w:t>
      </w:r>
      <w:r w:rsidR="00A576AF" w:rsidRPr="00212D50">
        <w:rPr>
          <w:rFonts w:ascii="Arial" w:eastAsia="Arial" w:hAnsi="Arial" w:cs="Arial"/>
          <w:color w:val="0033CC"/>
          <w:u w:val="single"/>
        </w:rPr>
        <w:t>(</w:t>
      </w:r>
      <w:r w:rsidR="007C0F66">
        <w:rPr>
          <w:rFonts w:ascii="Arial" w:eastAsia="Arial" w:hAnsi="Arial" w:cs="Arial"/>
          <w:color w:val="0033CC"/>
          <w:u w:val="single"/>
        </w:rPr>
        <w:t>i.e. somatic</w:t>
      </w:r>
      <w:r w:rsidR="007C0F66" w:rsidRPr="00212D50">
        <w:rPr>
          <w:rFonts w:ascii="Arial" w:eastAsia="Arial" w:hAnsi="Arial" w:cs="Arial"/>
          <w:color w:val="0033CC"/>
          <w:u w:val="single"/>
        </w:rPr>
        <w:t xml:space="preserve"> </w:t>
      </w:r>
      <w:r w:rsidR="00A576AF" w:rsidRPr="00212D50">
        <w:rPr>
          <w:rFonts w:ascii="Arial" w:eastAsia="Arial" w:hAnsi="Arial" w:cs="Arial"/>
          <w:color w:val="0033CC"/>
          <w:u w:val="single"/>
        </w:rPr>
        <w:t xml:space="preserve">cfDNA </w:t>
      </w:r>
      <w:r w:rsidR="007C0F66">
        <w:rPr>
          <w:rFonts w:ascii="Arial" w:eastAsia="Arial" w:hAnsi="Arial" w:cs="Arial"/>
          <w:color w:val="0033CC"/>
          <w:u w:val="single"/>
        </w:rPr>
        <w:t>variants</w:t>
      </w:r>
      <w:r w:rsidR="00C855A9" w:rsidRPr="00212D50">
        <w:rPr>
          <w:rFonts w:ascii="Arial" w:eastAsia="Arial" w:hAnsi="Arial" w:cs="Arial"/>
          <w:color w:val="0033CC"/>
          <w:u w:val="single"/>
        </w:rPr>
        <w:t xml:space="preserve"> that were not matched to the paired tumors or WBCs) to evaluate the specificity of the cfDNA sequencing assay </w:t>
      </w:r>
      <w:r w:rsidR="00C80ED4" w:rsidRPr="00212D50">
        <w:rPr>
          <w:rFonts w:ascii="Arial" w:eastAsia="Arial" w:hAnsi="Arial" w:cs="Arial"/>
          <w:color w:val="0033CC"/>
          <w:u w:val="single"/>
        </w:rPr>
        <w:t>for</w:t>
      </w:r>
      <w:r w:rsidR="00C855A9" w:rsidRPr="00212D50">
        <w:rPr>
          <w:rFonts w:ascii="Arial" w:eastAsia="Arial" w:hAnsi="Arial" w:cs="Arial"/>
          <w:color w:val="0033CC"/>
          <w:u w:val="single"/>
        </w:rPr>
        <w:t xml:space="preserve"> low VAF non tumor-matched somatic variants</w:t>
      </w:r>
      <w:r w:rsidR="00C855A9" w:rsidRPr="00212D50">
        <w:rPr>
          <w:rFonts w:ascii="Arial" w:eastAsia="Arial" w:hAnsi="Arial" w:cs="Arial"/>
          <w:color w:val="0033CC"/>
        </w:rPr>
        <w:t xml:space="preserve">. For this analysis, </w:t>
      </w:r>
      <w:r w:rsidR="00650F4F" w:rsidRPr="00212D50">
        <w:rPr>
          <w:rFonts w:ascii="Arial" w:eastAsia="Arial" w:hAnsi="Arial" w:cs="Arial"/>
          <w:color w:val="0033CC"/>
        </w:rPr>
        <w:t xml:space="preserve">we </w:t>
      </w:r>
      <w:r w:rsidR="00C855A9" w:rsidRPr="00212D50">
        <w:rPr>
          <w:rFonts w:ascii="Arial" w:eastAsia="Arial" w:hAnsi="Arial" w:cs="Arial"/>
          <w:color w:val="0033CC"/>
        </w:rPr>
        <w:t xml:space="preserve">first </w:t>
      </w:r>
      <w:r w:rsidR="00650F4F" w:rsidRPr="00212D50">
        <w:rPr>
          <w:rFonts w:ascii="Arial" w:eastAsia="Arial" w:hAnsi="Arial" w:cs="Arial"/>
          <w:color w:val="0033CC"/>
        </w:rPr>
        <w:t xml:space="preserve">identified the subset of </w:t>
      </w:r>
      <w:proofErr w:type="spellStart"/>
      <w:r w:rsidR="00650F4F" w:rsidRPr="00212D50">
        <w:rPr>
          <w:rFonts w:ascii="Arial" w:eastAsia="Arial" w:hAnsi="Arial" w:cs="Arial"/>
          <w:color w:val="0033CC"/>
        </w:rPr>
        <w:t>VUSo</w:t>
      </w:r>
      <w:proofErr w:type="spellEnd"/>
      <w:r w:rsidR="00650F4F" w:rsidRPr="00212D50">
        <w:rPr>
          <w:rFonts w:ascii="Arial" w:eastAsia="Arial" w:hAnsi="Arial" w:cs="Arial"/>
          <w:color w:val="0033CC"/>
        </w:rPr>
        <w:t xml:space="preserve"> for which a validated ddPCR assay </w:t>
      </w:r>
      <w:r w:rsidR="00C855A9" w:rsidRPr="00212D50">
        <w:rPr>
          <w:rFonts w:ascii="Arial" w:eastAsia="Arial" w:hAnsi="Arial" w:cs="Arial"/>
          <w:color w:val="0033CC"/>
        </w:rPr>
        <w:t>wa</w:t>
      </w:r>
      <w:r w:rsidR="00650F4F" w:rsidRPr="00212D50">
        <w:rPr>
          <w:rFonts w:ascii="Arial" w:eastAsia="Arial" w:hAnsi="Arial" w:cs="Arial"/>
          <w:color w:val="0033CC"/>
        </w:rPr>
        <w:t>s available. We then identified all the patients with residual extracted cfDNA and</w:t>
      </w:r>
      <w:r w:rsidR="002C2CE5" w:rsidRPr="00212D50">
        <w:rPr>
          <w:rFonts w:ascii="Arial" w:eastAsia="Arial" w:hAnsi="Arial" w:cs="Arial"/>
          <w:color w:val="0033CC"/>
        </w:rPr>
        <w:t xml:space="preserve">/or </w:t>
      </w:r>
      <w:r w:rsidR="00650F4F" w:rsidRPr="00212D50">
        <w:rPr>
          <w:rFonts w:ascii="Arial" w:eastAsia="Arial" w:hAnsi="Arial" w:cs="Arial"/>
          <w:color w:val="0033CC"/>
        </w:rPr>
        <w:t>leftover pre-enrichment sequencing libraries harbor</w:t>
      </w:r>
      <w:r w:rsidR="00C855A9" w:rsidRPr="00212D50">
        <w:rPr>
          <w:rFonts w:ascii="Arial" w:eastAsia="Arial" w:hAnsi="Arial" w:cs="Arial"/>
          <w:color w:val="0033CC"/>
        </w:rPr>
        <w:t xml:space="preserve">ing </w:t>
      </w:r>
      <w:r w:rsidR="00650F4F" w:rsidRPr="00212D50">
        <w:rPr>
          <w:rFonts w:ascii="Arial" w:eastAsia="Arial" w:hAnsi="Arial" w:cs="Arial"/>
          <w:color w:val="0033CC"/>
        </w:rPr>
        <w:t xml:space="preserve">any of these mutations. Our final analysis included four </w:t>
      </w:r>
      <w:r w:rsidR="00B4071F" w:rsidRPr="00212D50">
        <w:rPr>
          <w:rFonts w:ascii="Arial" w:eastAsia="Arial" w:hAnsi="Arial" w:cs="Arial"/>
          <w:color w:val="0033CC"/>
        </w:rPr>
        <w:t>ddPCR assays (</w:t>
      </w:r>
      <w:r w:rsidR="00B4071F" w:rsidRPr="00212D50">
        <w:rPr>
          <w:rFonts w:ascii="Arial" w:eastAsia="Arial" w:hAnsi="Arial" w:cs="Arial"/>
          <w:i/>
          <w:color w:val="0033CC"/>
        </w:rPr>
        <w:t>PIK3CA</w:t>
      </w:r>
      <w:r w:rsidR="00B4071F" w:rsidRPr="00212D50">
        <w:rPr>
          <w:rFonts w:ascii="Arial" w:eastAsia="Arial" w:hAnsi="Arial" w:cs="Arial"/>
          <w:color w:val="0033CC"/>
        </w:rPr>
        <w:t xml:space="preserve"> E545K, </w:t>
      </w:r>
      <w:r w:rsidR="00B4071F" w:rsidRPr="00212D50">
        <w:rPr>
          <w:rFonts w:ascii="Arial" w:eastAsia="Arial" w:hAnsi="Arial" w:cs="Arial"/>
          <w:i/>
          <w:color w:val="0033CC"/>
        </w:rPr>
        <w:t>NRAS</w:t>
      </w:r>
      <w:r w:rsidR="00B4071F" w:rsidRPr="00212D50">
        <w:rPr>
          <w:rFonts w:ascii="Arial" w:eastAsia="Arial" w:hAnsi="Arial" w:cs="Arial"/>
          <w:color w:val="0033CC"/>
        </w:rPr>
        <w:t xml:space="preserve"> Q61K,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T41I,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S33C) targeting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in seven patients</w:t>
      </w:r>
      <w:r w:rsidR="00C80ED4" w:rsidRPr="00212D50">
        <w:rPr>
          <w:rFonts w:ascii="Arial" w:eastAsia="Arial" w:hAnsi="Arial" w:cs="Arial"/>
          <w:color w:val="0033CC"/>
        </w:rPr>
        <w:t>.</w:t>
      </w:r>
      <w:r w:rsidR="00B4071F" w:rsidRPr="00212D50">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764046">
        <w:rPr>
          <w:rFonts w:ascii="Arial" w:eastAsia="Arial" w:hAnsi="Arial" w:cs="Arial"/>
          <w:color w:val="0033CC"/>
        </w:rPr>
        <w:t>,</w:t>
      </w:r>
      <w:r w:rsidR="00B4071F" w:rsidRPr="00212D50">
        <w:rPr>
          <w:rFonts w:ascii="Arial" w:eastAsia="Arial" w:hAnsi="Arial" w:cs="Arial"/>
          <w:color w:val="0033CC"/>
        </w:rPr>
        <w:t xml:space="preserve"> </w:t>
      </w:r>
      <w:r w:rsidR="00482953" w:rsidRPr="00764046">
        <w:rPr>
          <w:rFonts w:ascii="Arial" w:eastAsia="Arial" w:hAnsi="Arial" w:cs="Arial"/>
          <w:color w:val="0033CC"/>
        </w:rPr>
        <w:t>whereas</w:t>
      </w:r>
      <w:r w:rsidR="00482953" w:rsidRPr="00212D50">
        <w:rPr>
          <w:rFonts w:ascii="Arial" w:eastAsia="Arial" w:hAnsi="Arial" w:cs="Arial"/>
          <w:color w:val="0033CC"/>
        </w:rPr>
        <w:t xml:space="preserve"> </w:t>
      </w:r>
      <w:r w:rsidR="00B4071F" w:rsidRPr="00212D50">
        <w:rPr>
          <w:rFonts w:ascii="Arial" w:eastAsia="Arial" w:hAnsi="Arial" w:cs="Arial"/>
          <w:color w:val="0033CC"/>
        </w:rPr>
        <w:t>for the remaining four patients, only pre-enrichment libraries were available. As</w:t>
      </w:r>
      <w:r w:rsidR="008243C1" w:rsidRPr="00764046">
        <w:rPr>
          <w:rFonts w:ascii="Arial" w:eastAsia="Arial" w:hAnsi="Arial" w:cs="Arial"/>
          <w:color w:val="0033CC"/>
        </w:rPr>
        <w:t xml:space="preserve"> a</w:t>
      </w:r>
      <w:r w:rsidR="00B4071F" w:rsidRPr="00212D50">
        <w:rPr>
          <w:rFonts w:ascii="Arial" w:eastAsia="Arial" w:hAnsi="Arial" w:cs="Arial"/>
          <w:color w:val="0033CC"/>
        </w:rPr>
        <w:t xml:space="preserve"> negative control, the pre-enrichment sequencing libraries from 12 patients where the target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were not detected in cfDNA were used. </w:t>
      </w:r>
      <w:del w:id="190" w:author="David Brown" w:date="2019-07-12T16:38:00Z">
        <w:r w:rsidR="00B4071F" w:rsidRPr="00212D50" w:rsidDel="00AF7908">
          <w:rPr>
            <w:rFonts w:ascii="Arial" w:eastAsia="Arial" w:hAnsi="Arial" w:cs="Arial"/>
            <w:color w:val="0033CC"/>
          </w:rPr>
          <w:delText>Four negative libraries were used for each ddPCR assay and a</w:delText>
        </w:r>
      </w:del>
      <w:ins w:id="191" w:author="David Brown" w:date="2019-07-12T16:38:00Z">
        <w:r w:rsidR="00AF7908">
          <w:rPr>
            <w:rFonts w:ascii="Arial" w:eastAsia="Arial" w:hAnsi="Arial" w:cs="Arial"/>
            <w:color w:val="0033CC"/>
          </w:rPr>
          <w:t>A</w:t>
        </w:r>
      </w:ins>
      <w:r w:rsidR="00B4071F" w:rsidRPr="00212D50">
        <w:rPr>
          <w:rFonts w:ascii="Arial" w:eastAsia="Arial" w:hAnsi="Arial" w:cs="Arial"/>
          <w:color w:val="0033CC"/>
        </w:rPr>
        <w:t xml:space="preserve">ll experiments were performed in triplicate. The results </w:t>
      </w:r>
      <w:r w:rsidR="002C2CE5" w:rsidRPr="00212D50">
        <w:rPr>
          <w:rFonts w:ascii="Arial" w:eastAsia="Arial" w:hAnsi="Arial" w:cs="Arial"/>
          <w:color w:val="0033CC"/>
        </w:rPr>
        <w:t xml:space="preserve">are </w:t>
      </w:r>
      <w:r w:rsidR="00B4071F" w:rsidRPr="00212D50">
        <w:rPr>
          <w:rFonts w:ascii="Arial" w:eastAsia="Arial" w:hAnsi="Arial" w:cs="Arial"/>
          <w:color w:val="0033CC"/>
        </w:rPr>
        <w:t xml:space="preserve">shown in </w:t>
      </w:r>
      <w:r w:rsidR="008243C1" w:rsidRPr="00212D50">
        <w:rPr>
          <w:rFonts w:ascii="Arial" w:eastAsia="Arial" w:hAnsi="Arial" w:cs="Arial"/>
          <w:b/>
          <w:color w:val="0033CC"/>
        </w:rPr>
        <w:t xml:space="preserve">Response to Reviewers </w:t>
      </w:r>
      <w:r w:rsidR="00C855A9" w:rsidRPr="00212D50">
        <w:rPr>
          <w:rFonts w:ascii="Arial" w:eastAsia="Arial" w:hAnsi="Arial" w:cs="Arial"/>
          <w:b/>
          <w:color w:val="0033CC"/>
        </w:rPr>
        <w:t xml:space="preserve">Figure </w:t>
      </w:r>
      <w:r w:rsidR="005D3BAF" w:rsidRPr="00212D50">
        <w:rPr>
          <w:rFonts w:ascii="Arial" w:eastAsia="Arial" w:hAnsi="Arial" w:cs="Arial"/>
          <w:b/>
          <w:color w:val="0033CC"/>
        </w:rPr>
        <w:t>9b</w:t>
      </w:r>
      <w:r w:rsidR="005D3BAF" w:rsidRPr="00212D50">
        <w:rPr>
          <w:rFonts w:ascii="Arial" w:eastAsia="Arial" w:hAnsi="Arial" w:cs="Arial"/>
          <w:color w:val="0033CC"/>
        </w:rPr>
        <w:t xml:space="preserve"> below and </w:t>
      </w:r>
      <w:r w:rsidR="005D3BAF" w:rsidRPr="00212D50">
        <w:rPr>
          <w:rFonts w:ascii="Arial" w:eastAsia="Arial" w:hAnsi="Arial" w:cs="Arial"/>
          <w:b/>
          <w:color w:val="0033CC"/>
        </w:rPr>
        <w:t xml:space="preserve">Figure </w:t>
      </w:r>
      <w:r w:rsidR="00D8213D" w:rsidRPr="00212D50">
        <w:rPr>
          <w:rFonts w:ascii="Arial" w:eastAsia="Arial" w:hAnsi="Arial" w:cs="Arial"/>
          <w:b/>
          <w:color w:val="0033CC"/>
        </w:rPr>
        <w:t>4</w:t>
      </w:r>
      <w:r w:rsidR="00D8213D" w:rsidRPr="00212D50">
        <w:rPr>
          <w:rFonts w:ascii="Arial" w:eastAsia="Arial" w:hAnsi="Arial" w:cs="Arial"/>
          <w:color w:val="0033CC"/>
        </w:rPr>
        <w:t xml:space="preserve"> of the revised manuscript</w:t>
      </w:r>
      <w:r w:rsidR="005D3BAF" w:rsidRPr="00212D50">
        <w:rPr>
          <w:rFonts w:ascii="Arial" w:eastAsia="Arial" w:hAnsi="Arial" w:cs="Arial"/>
          <w:color w:val="0033CC"/>
        </w:rPr>
        <w:t xml:space="preserve"> whereby t</w:t>
      </w:r>
      <w:r w:rsidR="00B4071F" w:rsidRPr="00212D50">
        <w:rPr>
          <w:rFonts w:ascii="Arial" w:eastAsia="Arial" w:hAnsi="Arial" w:cs="Arial"/>
          <w:color w:val="0033CC"/>
        </w:rPr>
        <w:t>he cfDNA</w:t>
      </w:r>
      <w:r w:rsidR="005D3BAF" w:rsidRPr="00212D50">
        <w:rPr>
          <w:rFonts w:ascii="Arial" w:eastAsia="Arial" w:hAnsi="Arial" w:cs="Arial"/>
          <w:color w:val="0033CC"/>
        </w:rPr>
        <w:t xml:space="preserve"> </w:t>
      </w:r>
      <w:r w:rsidR="00B4071F" w:rsidRPr="00212D50">
        <w:rPr>
          <w:rFonts w:ascii="Arial" w:eastAsia="Arial" w:hAnsi="Arial" w:cs="Arial"/>
          <w:color w:val="0033CC"/>
        </w:rPr>
        <w:t xml:space="preserve">sequencing assay </w:t>
      </w:r>
      <w:r w:rsidR="00D8213D" w:rsidRPr="00212D50">
        <w:rPr>
          <w:rFonts w:ascii="Arial" w:eastAsia="Arial" w:hAnsi="Arial" w:cs="Arial"/>
          <w:color w:val="0033CC"/>
        </w:rPr>
        <w:t xml:space="preserve">had a </w:t>
      </w:r>
      <w:r w:rsidR="00B4071F" w:rsidRPr="00212D50">
        <w:rPr>
          <w:rFonts w:ascii="Arial" w:eastAsia="Arial" w:hAnsi="Arial" w:cs="Arial"/>
          <w:color w:val="0033CC"/>
        </w:rPr>
        <w:t xml:space="preserve">100% PPA and </w:t>
      </w:r>
      <w:r w:rsidR="00C855A9" w:rsidRPr="00212D50">
        <w:rPr>
          <w:rFonts w:ascii="Arial" w:eastAsia="Arial" w:hAnsi="Arial" w:cs="Arial"/>
          <w:color w:val="0033CC"/>
        </w:rPr>
        <w:t xml:space="preserve">100% </w:t>
      </w:r>
      <w:r w:rsidR="00B4071F" w:rsidRPr="00212D50">
        <w:rPr>
          <w:rFonts w:ascii="Arial" w:eastAsia="Arial" w:hAnsi="Arial" w:cs="Arial"/>
          <w:color w:val="0033CC"/>
        </w:rPr>
        <w:t xml:space="preserve">NPA considering </w:t>
      </w:r>
      <w:proofErr w:type="spellStart"/>
      <w:r w:rsidR="00B4071F" w:rsidRPr="00212D50">
        <w:rPr>
          <w:rFonts w:ascii="Arial" w:eastAsia="Arial" w:hAnsi="Arial" w:cs="Arial"/>
          <w:color w:val="0033CC"/>
        </w:rPr>
        <w:t>ddPCR</w:t>
      </w:r>
      <w:proofErr w:type="spellEnd"/>
      <w:r w:rsidR="00B4071F" w:rsidRPr="00212D50">
        <w:rPr>
          <w:rFonts w:ascii="Arial" w:eastAsia="Arial" w:hAnsi="Arial" w:cs="Arial"/>
          <w:color w:val="0033CC"/>
        </w:rPr>
        <w:t xml:space="preserve"> as the benchmark.</w:t>
      </w:r>
    </w:p>
    <w:p w14:paraId="1CE99D5B" w14:textId="77777777" w:rsidR="0073025B" w:rsidRDefault="0073025B">
      <w:pPr>
        <w:pStyle w:val="ListParagraph"/>
        <w:spacing w:after="0" w:line="240" w:lineRule="auto"/>
        <w:jc w:val="both"/>
        <w:rPr>
          <w:ins w:id="192" w:author="David Brown" w:date="2019-07-12T11:35:00Z"/>
          <w:rFonts w:ascii="Arial" w:eastAsia="Arial" w:hAnsi="Arial" w:cs="Arial"/>
          <w:color w:val="0033CC"/>
        </w:rPr>
        <w:pPrChange w:id="193" w:author="David Brown" w:date="2019-07-12T11:35:00Z">
          <w:pPr>
            <w:pStyle w:val="ListParagraph"/>
            <w:numPr>
              <w:numId w:val="4"/>
            </w:numPr>
            <w:spacing w:after="0" w:line="240" w:lineRule="auto"/>
            <w:ind w:hanging="360"/>
            <w:jc w:val="both"/>
          </w:pPr>
        </w:pPrChange>
      </w:pPr>
    </w:p>
    <w:p w14:paraId="03F9B5A8" w14:textId="1067504F" w:rsidR="0073025B" w:rsidRPr="008B74C0" w:rsidRDefault="0073025B">
      <w:pPr>
        <w:pStyle w:val="ListParagraph"/>
        <w:numPr>
          <w:ilvl w:val="0"/>
          <w:numId w:val="4"/>
        </w:numPr>
        <w:spacing w:after="0" w:line="240" w:lineRule="auto"/>
        <w:jc w:val="both"/>
        <w:rPr>
          <w:rFonts w:ascii="Arial" w:eastAsia="Arial" w:hAnsi="Arial" w:cs="Arial"/>
          <w:color w:val="0033CC"/>
          <w:highlight w:val="yellow"/>
          <w:rPrChange w:id="194" w:author="David Brown" w:date="2019-07-12T17:42:00Z">
            <w:rPr>
              <w:rFonts w:ascii="Arial" w:eastAsia="Arial" w:hAnsi="Arial" w:cs="Arial"/>
              <w:color w:val="0033CC"/>
            </w:rPr>
          </w:rPrChange>
        </w:rPr>
      </w:pPr>
      <w:ins w:id="195" w:author="David Brown" w:date="2019-07-12T11:35:00Z">
        <w:r w:rsidRPr="008B74C0">
          <w:rPr>
            <w:rFonts w:ascii="Arial" w:eastAsia="Arial" w:hAnsi="Arial" w:cs="Arial"/>
            <w:color w:val="0033CC"/>
            <w:highlight w:val="yellow"/>
            <w:rPrChange w:id="196" w:author="David Brown" w:date="2019-07-12T17:42:00Z">
              <w:rPr>
                <w:rFonts w:ascii="Arial" w:eastAsia="Arial" w:hAnsi="Arial" w:cs="Arial"/>
                <w:color w:val="0033CC"/>
              </w:rPr>
            </w:rPrChange>
          </w:rPr>
          <w:t xml:space="preserve">In a previous </w:t>
        </w:r>
      </w:ins>
      <w:ins w:id="197" w:author="David Brown" w:date="2019-07-12T11:38:00Z">
        <w:r w:rsidR="00EB1459" w:rsidRPr="008B74C0">
          <w:rPr>
            <w:rFonts w:ascii="Arial" w:eastAsia="Arial" w:hAnsi="Arial" w:cs="Arial"/>
            <w:color w:val="0033CC"/>
            <w:highlight w:val="yellow"/>
            <w:rPrChange w:id="198" w:author="David Brown" w:date="2019-07-12T17:42:00Z">
              <w:rPr>
                <w:rFonts w:ascii="Arial" w:eastAsia="Arial" w:hAnsi="Arial" w:cs="Arial"/>
                <w:color w:val="0033CC"/>
              </w:rPr>
            </w:rPrChange>
          </w:rPr>
          <w:t xml:space="preserve">publication of this group (Li </w:t>
        </w:r>
        <w:r w:rsidR="00EB1459" w:rsidRPr="008B74C0">
          <w:rPr>
            <w:rFonts w:ascii="Arial" w:eastAsia="Arial" w:hAnsi="Arial" w:cs="Arial"/>
            <w:i/>
            <w:color w:val="0033CC"/>
            <w:highlight w:val="yellow"/>
            <w:rPrChange w:id="199" w:author="David Brown" w:date="2019-07-12T17:42:00Z">
              <w:rPr>
                <w:rFonts w:ascii="Arial" w:eastAsia="Arial" w:hAnsi="Arial" w:cs="Arial"/>
                <w:color w:val="0033CC"/>
              </w:rPr>
            </w:rPrChange>
          </w:rPr>
          <w:t>et al.</w:t>
        </w:r>
        <w:r w:rsidR="00EB1459" w:rsidRPr="008B74C0">
          <w:rPr>
            <w:rFonts w:ascii="Arial" w:eastAsia="Arial" w:hAnsi="Arial" w:cs="Arial"/>
            <w:color w:val="0033CC"/>
            <w:highlight w:val="yellow"/>
            <w:rPrChange w:id="200" w:author="David Brown" w:date="2019-07-12T17:42:00Z">
              <w:rPr>
                <w:rFonts w:ascii="Arial" w:eastAsia="Arial" w:hAnsi="Arial" w:cs="Arial"/>
                <w:color w:val="0033CC"/>
              </w:rPr>
            </w:rPrChange>
          </w:rPr>
          <w:t xml:space="preserve"> PMID:</w:t>
        </w:r>
      </w:ins>
      <w:ins w:id="201" w:author="David Brown" w:date="2019-07-12T11:42:00Z">
        <w:r w:rsidR="00EB1459" w:rsidRPr="008B74C0">
          <w:rPr>
            <w:rFonts w:ascii="Arial" w:eastAsia="Arial" w:hAnsi="Arial" w:cs="Arial"/>
            <w:color w:val="0033CC"/>
            <w:highlight w:val="yellow"/>
            <w:rPrChange w:id="202" w:author="David Brown" w:date="2019-07-12T17:42:00Z">
              <w:rPr>
                <w:rFonts w:ascii="Arial" w:eastAsia="Arial" w:hAnsi="Arial" w:cs="Arial"/>
                <w:color w:val="0033CC"/>
              </w:rPr>
            </w:rPrChange>
          </w:rPr>
          <w:t xml:space="preserve"> </w:t>
        </w:r>
      </w:ins>
      <w:proofErr w:type="gramStart"/>
      <w:ins w:id="203" w:author="David Brown" w:date="2019-07-12T11:43:00Z">
        <w:r w:rsidR="00EB1459" w:rsidRPr="008B74C0">
          <w:rPr>
            <w:rFonts w:ascii="Arial" w:eastAsia="Arial" w:hAnsi="Arial" w:cs="Arial"/>
            <w:color w:val="0033CC"/>
            <w:highlight w:val="yellow"/>
            <w:rPrChange w:id="204" w:author="David Brown" w:date="2019-07-12T17:42:00Z">
              <w:rPr>
                <w:rFonts w:ascii="Arial" w:eastAsia="Arial" w:hAnsi="Arial" w:cs="Arial"/>
                <w:color w:val="0033CC"/>
              </w:rPr>
            </w:rPrChange>
          </w:rPr>
          <w:t>30891595)…</w:t>
        </w:r>
      </w:ins>
      <w:proofErr w:type="gramEnd"/>
    </w:p>
    <w:p w14:paraId="3FD6B4A0" w14:textId="77777777" w:rsidR="004D66E1" w:rsidRPr="00AC1B7C" w:rsidRDefault="004D66E1" w:rsidP="00212D50">
      <w:pPr>
        <w:pStyle w:val="ListParagraph"/>
        <w:spacing w:after="0" w:line="240" w:lineRule="auto"/>
        <w:jc w:val="both"/>
        <w:rPr>
          <w:rFonts w:ascii="Arial" w:eastAsia="Arial" w:hAnsi="Arial" w:cs="Arial"/>
          <w:color w:val="0033CC"/>
        </w:rPr>
      </w:pPr>
    </w:p>
    <w:p w14:paraId="033829BC" w14:textId="5FB96DEC"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7</w:t>
      </w:r>
      <w:r w:rsidR="002C2CE5" w:rsidRPr="00D11A33">
        <w:rPr>
          <w:rFonts w:ascii="Arial" w:eastAsia="Arial" w:hAnsi="Arial" w:cs="Arial"/>
          <w:color w:val="0032CC"/>
          <w:sz w:val="20"/>
          <w:szCs w:val="20"/>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AD8E816"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0DAE8A6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13 / 16 (81.3%)</w:t>
            </w:r>
          </w:p>
        </w:tc>
        <w:tc>
          <w:tcPr>
            <w:tcW w:w="1560" w:type="dxa"/>
            <w:shd w:val="clear" w:color="auto" w:fill="auto"/>
            <w:tcMar>
              <w:top w:w="100" w:type="dxa"/>
              <w:left w:w="100" w:type="dxa"/>
              <w:bottom w:w="100" w:type="dxa"/>
              <w:right w:w="100" w:type="dxa"/>
            </w:tcMar>
          </w:tcPr>
          <w:p w14:paraId="7C010DA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auto"/>
            <w:tcMar>
              <w:top w:w="100" w:type="dxa"/>
              <w:left w:w="100" w:type="dxa"/>
              <w:bottom w:w="100" w:type="dxa"/>
              <w:right w:w="100" w:type="dxa"/>
            </w:tcMar>
          </w:tcPr>
          <w:p w14:paraId="4F749C6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59 (89.8%)</w:t>
            </w:r>
          </w:p>
        </w:tc>
        <w:tc>
          <w:tcPr>
            <w:tcW w:w="1560" w:type="dxa"/>
            <w:shd w:val="clear" w:color="auto" w:fill="auto"/>
            <w:tcMar>
              <w:top w:w="100" w:type="dxa"/>
              <w:left w:w="100" w:type="dxa"/>
              <w:bottom w:w="100" w:type="dxa"/>
              <w:right w:w="100" w:type="dxa"/>
            </w:tcMar>
          </w:tcPr>
          <w:p w14:paraId="47A0D6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005EAB29"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76 / 86 (88.4%)</w:t>
            </w:r>
          </w:p>
        </w:tc>
      </w:tr>
      <w:tr w:rsidR="002C2CE5" w:rsidRPr="006C5808" w14:paraId="5B6AE23C"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5394962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 / 8 (100%)</w:t>
            </w:r>
          </w:p>
        </w:tc>
        <w:tc>
          <w:tcPr>
            <w:tcW w:w="1560" w:type="dxa"/>
            <w:shd w:val="clear" w:color="auto" w:fill="auto"/>
            <w:tcMar>
              <w:top w:w="100" w:type="dxa"/>
              <w:left w:w="100" w:type="dxa"/>
              <w:bottom w:w="100" w:type="dxa"/>
              <w:right w:w="100" w:type="dxa"/>
            </w:tcMar>
          </w:tcPr>
          <w:p w14:paraId="0651465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70427D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2 (100%)</w:t>
            </w:r>
          </w:p>
        </w:tc>
        <w:tc>
          <w:tcPr>
            <w:tcW w:w="1560" w:type="dxa"/>
            <w:shd w:val="clear" w:color="auto" w:fill="auto"/>
            <w:tcMar>
              <w:top w:w="100" w:type="dxa"/>
              <w:left w:w="100" w:type="dxa"/>
              <w:bottom w:w="100" w:type="dxa"/>
              <w:right w:w="100" w:type="dxa"/>
            </w:tcMar>
          </w:tcPr>
          <w:p w14:paraId="7579FBD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3C0182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11 (100%)</w:t>
            </w:r>
          </w:p>
        </w:tc>
      </w:tr>
      <w:tr w:rsidR="002C2CE5" w:rsidRPr="006C5808" w14:paraId="26BB0EA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186C09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9962E3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1783FB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D3109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26 (84.6%)</w:t>
            </w:r>
          </w:p>
        </w:tc>
        <w:tc>
          <w:tcPr>
            <w:tcW w:w="1560" w:type="dxa"/>
            <w:shd w:val="clear" w:color="auto" w:fill="auto"/>
            <w:tcMar>
              <w:top w:w="100" w:type="dxa"/>
              <w:left w:w="100" w:type="dxa"/>
              <w:bottom w:w="100" w:type="dxa"/>
              <w:right w:w="100" w:type="dxa"/>
            </w:tcMar>
          </w:tcPr>
          <w:p w14:paraId="5D5526B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33 (81.8%)</w:t>
            </w:r>
          </w:p>
        </w:tc>
      </w:tr>
      <w:tr w:rsidR="002C2CE5" w:rsidRPr="006C5808" w14:paraId="4B8A873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62FE9B9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CA2E1D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FBFD3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D2089E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5457E8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 / 18 (100%)</w:t>
            </w:r>
          </w:p>
        </w:tc>
      </w:tr>
      <w:tr w:rsidR="002C2CE5" w:rsidRPr="006C5808" w14:paraId="32CAAA3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63AE4CF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30CA8E4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 / 53 (96.2%)</w:t>
            </w:r>
          </w:p>
        </w:tc>
        <w:tc>
          <w:tcPr>
            <w:tcW w:w="1560" w:type="dxa"/>
            <w:shd w:val="clear" w:color="auto" w:fill="auto"/>
            <w:tcMar>
              <w:top w:w="100" w:type="dxa"/>
              <w:left w:w="100" w:type="dxa"/>
              <w:bottom w:w="100" w:type="dxa"/>
              <w:right w:w="100" w:type="dxa"/>
            </w:tcMar>
          </w:tcPr>
          <w:p w14:paraId="65C1BD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553 / 576 (96.0%)</w:t>
            </w:r>
          </w:p>
        </w:tc>
        <w:tc>
          <w:tcPr>
            <w:tcW w:w="1560" w:type="dxa"/>
            <w:shd w:val="clear" w:color="auto" w:fill="auto"/>
            <w:tcMar>
              <w:top w:w="100" w:type="dxa"/>
              <w:left w:w="100" w:type="dxa"/>
              <w:bottom w:w="100" w:type="dxa"/>
              <w:right w:w="100" w:type="dxa"/>
            </w:tcMar>
          </w:tcPr>
          <w:p w14:paraId="549AF9D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14 (71.4%)</w:t>
            </w:r>
          </w:p>
        </w:tc>
        <w:tc>
          <w:tcPr>
            <w:tcW w:w="1560" w:type="dxa"/>
            <w:shd w:val="clear" w:color="auto" w:fill="auto"/>
            <w:tcMar>
              <w:top w:w="100" w:type="dxa"/>
              <w:left w:w="100" w:type="dxa"/>
              <w:bottom w:w="100" w:type="dxa"/>
              <w:right w:w="100" w:type="dxa"/>
            </w:tcMar>
          </w:tcPr>
          <w:p w14:paraId="586EEEC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630 / 659 (95.6%)</w:t>
            </w:r>
          </w:p>
        </w:tc>
      </w:tr>
      <w:tr w:rsidR="002C2CE5" w:rsidRPr="006C5808" w14:paraId="152F72F9"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18CDA28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3E031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E4CC0F"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66755C2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 / 15 (93.3%)</w:t>
            </w:r>
          </w:p>
        </w:tc>
        <w:tc>
          <w:tcPr>
            <w:tcW w:w="1560" w:type="dxa"/>
            <w:shd w:val="clear" w:color="auto" w:fill="auto"/>
            <w:tcMar>
              <w:top w:w="100" w:type="dxa"/>
              <w:left w:w="100" w:type="dxa"/>
              <w:bottom w:w="100" w:type="dxa"/>
              <w:right w:w="100" w:type="dxa"/>
            </w:tcMar>
          </w:tcPr>
          <w:p w14:paraId="3F5E069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 / 22 (90.9%)</w:t>
            </w:r>
          </w:p>
        </w:tc>
      </w:tr>
      <w:tr w:rsidR="002C2CE5" w:rsidRPr="006C5808" w14:paraId="6C00A024"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362D70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55 (94.5%)</w:t>
            </w:r>
          </w:p>
        </w:tc>
        <w:tc>
          <w:tcPr>
            <w:tcW w:w="1560" w:type="dxa"/>
            <w:shd w:val="clear" w:color="auto" w:fill="EFEFEF"/>
            <w:tcMar>
              <w:top w:w="100" w:type="dxa"/>
              <w:left w:w="100" w:type="dxa"/>
              <w:bottom w:w="100" w:type="dxa"/>
              <w:right w:w="100" w:type="dxa"/>
            </w:tcMar>
          </w:tcPr>
          <w:p w14:paraId="21DFF5B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57 / 59 (96.6%)</w:t>
            </w:r>
          </w:p>
        </w:tc>
        <w:tc>
          <w:tcPr>
            <w:tcW w:w="1560" w:type="dxa"/>
            <w:shd w:val="clear" w:color="auto" w:fill="EFEFEF"/>
            <w:tcMar>
              <w:top w:w="100" w:type="dxa"/>
              <w:left w:w="100" w:type="dxa"/>
              <w:bottom w:w="100" w:type="dxa"/>
              <w:right w:w="100" w:type="dxa"/>
            </w:tcMar>
          </w:tcPr>
          <w:p w14:paraId="27E1727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615 / 647 (95.1%)</w:t>
            </w:r>
          </w:p>
        </w:tc>
        <w:tc>
          <w:tcPr>
            <w:tcW w:w="1560" w:type="dxa"/>
            <w:shd w:val="clear" w:color="auto" w:fill="EFEFEF"/>
            <w:tcMar>
              <w:top w:w="100" w:type="dxa"/>
              <w:left w:w="100" w:type="dxa"/>
              <w:bottom w:w="100" w:type="dxa"/>
              <w:right w:w="100" w:type="dxa"/>
            </w:tcMar>
          </w:tcPr>
          <w:p w14:paraId="0EF075E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 / 68 (85.3%)</w:t>
            </w:r>
          </w:p>
        </w:tc>
        <w:tc>
          <w:tcPr>
            <w:tcW w:w="1560" w:type="dxa"/>
            <w:shd w:val="clear" w:color="auto" w:fill="EFEFEF"/>
            <w:tcMar>
              <w:top w:w="100" w:type="dxa"/>
              <w:left w:w="100" w:type="dxa"/>
              <w:bottom w:w="100" w:type="dxa"/>
              <w:right w:w="100" w:type="dxa"/>
            </w:tcMar>
          </w:tcPr>
          <w:p w14:paraId="39E6F2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8</w:t>
      </w:r>
      <w:r w:rsidR="002C2CE5" w:rsidRPr="00D11A33">
        <w:rPr>
          <w:rFonts w:ascii="Arial" w:eastAsia="Arial" w:hAnsi="Arial" w:cs="Arial"/>
          <w:color w:val="0032CC"/>
          <w:sz w:val="20"/>
          <w:szCs w:val="20"/>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biopsy -subthreshold </w:t>
            </w:r>
            <w:r w:rsidRPr="00212D50">
              <w:rPr>
                <w:rFonts w:ascii="Arial" w:eastAsia="Arial" w:hAnsi="Arial" w:cs="Arial"/>
                <w:color w:val="FFFFFF"/>
                <w:sz w:val="18"/>
                <w:szCs w:val="18"/>
              </w:rPr>
              <w:lastRenderedPageBreak/>
              <w:t>variants</w:t>
            </w:r>
          </w:p>
        </w:tc>
        <w:tc>
          <w:tcPr>
            <w:tcW w:w="1560" w:type="dxa"/>
            <w:shd w:val="clear" w:color="auto" w:fill="4D4D62"/>
            <w:tcMar>
              <w:top w:w="100" w:type="dxa"/>
              <w:left w:w="100" w:type="dxa"/>
              <w:bottom w:w="100" w:type="dxa"/>
              <w:right w:w="100" w:type="dxa"/>
            </w:tcMar>
          </w:tcPr>
          <w:p w14:paraId="7047A403"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lastRenderedPageBreak/>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E426BF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6BA53D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3D35F2A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9AADAB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0A9492F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26 (92.3%)</w:t>
            </w:r>
          </w:p>
        </w:tc>
        <w:tc>
          <w:tcPr>
            <w:tcW w:w="1560" w:type="dxa"/>
            <w:shd w:val="clear" w:color="auto" w:fill="auto"/>
            <w:tcMar>
              <w:top w:w="100" w:type="dxa"/>
              <w:left w:w="100" w:type="dxa"/>
              <w:bottom w:w="100" w:type="dxa"/>
              <w:right w:w="100" w:type="dxa"/>
            </w:tcMar>
          </w:tcPr>
          <w:p w14:paraId="00D6DF55"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29 / 33 (87.9%)</w:t>
            </w:r>
          </w:p>
        </w:tc>
      </w:tr>
      <w:tr w:rsidR="002C2CE5" w:rsidRPr="006C5808" w14:paraId="458AD62B"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09D5669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ACE5C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39C018B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(50.0%)</w:t>
            </w:r>
          </w:p>
        </w:tc>
        <w:tc>
          <w:tcPr>
            <w:tcW w:w="1560" w:type="dxa"/>
            <w:shd w:val="clear" w:color="auto" w:fill="auto"/>
            <w:tcMar>
              <w:top w:w="100" w:type="dxa"/>
              <w:left w:w="100" w:type="dxa"/>
              <w:bottom w:w="100" w:type="dxa"/>
              <w:right w:w="100" w:type="dxa"/>
            </w:tcMar>
          </w:tcPr>
          <w:p w14:paraId="1981A38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1D6BA44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18 (88.9%)</w:t>
            </w:r>
          </w:p>
        </w:tc>
      </w:tr>
      <w:tr w:rsidR="002C2CE5" w:rsidRPr="006C5808" w14:paraId="5EDE3AC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1395F64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7B15E79E"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53 (98.1%)</w:t>
            </w:r>
          </w:p>
        </w:tc>
        <w:tc>
          <w:tcPr>
            <w:tcW w:w="1560" w:type="dxa"/>
            <w:shd w:val="clear" w:color="auto" w:fill="auto"/>
            <w:tcMar>
              <w:top w:w="100" w:type="dxa"/>
              <w:left w:w="100" w:type="dxa"/>
              <w:bottom w:w="100" w:type="dxa"/>
              <w:right w:w="100" w:type="dxa"/>
            </w:tcMar>
          </w:tcPr>
          <w:p w14:paraId="126392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561 / 576 (97.4%)</w:t>
            </w:r>
          </w:p>
        </w:tc>
        <w:tc>
          <w:tcPr>
            <w:tcW w:w="1560" w:type="dxa"/>
            <w:shd w:val="clear" w:color="auto" w:fill="auto"/>
            <w:tcMar>
              <w:top w:w="100" w:type="dxa"/>
              <w:left w:w="100" w:type="dxa"/>
              <w:bottom w:w="100" w:type="dxa"/>
              <w:right w:w="100" w:type="dxa"/>
            </w:tcMar>
          </w:tcPr>
          <w:p w14:paraId="1104C7B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14 (78.6%)</w:t>
            </w:r>
          </w:p>
        </w:tc>
        <w:tc>
          <w:tcPr>
            <w:tcW w:w="1560" w:type="dxa"/>
            <w:shd w:val="clear" w:color="auto" w:fill="auto"/>
            <w:tcMar>
              <w:top w:w="100" w:type="dxa"/>
              <w:left w:w="100" w:type="dxa"/>
              <w:bottom w:w="100" w:type="dxa"/>
              <w:right w:w="100" w:type="dxa"/>
            </w:tcMar>
          </w:tcPr>
          <w:p w14:paraId="7F6EF5F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640 / 659 (97.1%)</w:t>
            </w:r>
          </w:p>
        </w:tc>
      </w:tr>
      <w:tr w:rsidR="002C2CE5" w:rsidRPr="006C5808" w14:paraId="1B248382"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F3F3F3"/>
            <w:tcMar>
              <w:top w:w="100" w:type="dxa"/>
              <w:left w:w="100" w:type="dxa"/>
              <w:bottom w:w="100" w:type="dxa"/>
              <w:right w:w="100" w:type="dxa"/>
            </w:tcMar>
          </w:tcPr>
          <w:p w14:paraId="20CFC26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27 (100%)</w:t>
            </w:r>
          </w:p>
        </w:tc>
        <w:tc>
          <w:tcPr>
            <w:tcW w:w="1560" w:type="dxa"/>
            <w:shd w:val="clear" w:color="auto" w:fill="F3F3F3"/>
            <w:tcMar>
              <w:top w:w="100" w:type="dxa"/>
              <w:left w:w="100" w:type="dxa"/>
              <w:bottom w:w="100" w:type="dxa"/>
              <w:right w:w="100" w:type="dxa"/>
            </w:tcMar>
          </w:tcPr>
          <w:p w14:paraId="5D61331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54 (98.1%)</w:t>
            </w:r>
          </w:p>
        </w:tc>
        <w:tc>
          <w:tcPr>
            <w:tcW w:w="1560" w:type="dxa"/>
            <w:shd w:val="clear" w:color="auto" w:fill="F3F3F3"/>
            <w:tcMar>
              <w:top w:w="100" w:type="dxa"/>
              <w:left w:w="100" w:type="dxa"/>
              <w:bottom w:w="100" w:type="dxa"/>
              <w:right w:w="100" w:type="dxa"/>
            </w:tcMar>
          </w:tcPr>
          <w:p w14:paraId="74F205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564 / 583 (96.7%)</w:t>
            </w:r>
          </w:p>
        </w:tc>
        <w:tc>
          <w:tcPr>
            <w:tcW w:w="1560" w:type="dxa"/>
            <w:shd w:val="clear" w:color="auto" w:fill="F3F3F3"/>
            <w:tcMar>
              <w:top w:w="100" w:type="dxa"/>
              <w:left w:w="100" w:type="dxa"/>
              <w:bottom w:w="100" w:type="dxa"/>
              <w:right w:w="100" w:type="dxa"/>
            </w:tcMar>
          </w:tcPr>
          <w:p w14:paraId="03C8C01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41 / 46 (89.1%)</w:t>
            </w:r>
          </w:p>
        </w:tc>
        <w:tc>
          <w:tcPr>
            <w:tcW w:w="1560" w:type="dxa"/>
            <w:shd w:val="clear" w:color="auto" w:fill="F3F3F3"/>
            <w:tcMar>
              <w:top w:w="100" w:type="dxa"/>
              <w:left w:w="100" w:type="dxa"/>
              <w:bottom w:w="100" w:type="dxa"/>
              <w:right w:w="100" w:type="dxa"/>
            </w:tcMar>
          </w:tcPr>
          <w:p w14:paraId="477CD5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212D50" w:rsidRDefault="008533AB"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 xml:space="preserve">Figure </w:t>
      </w:r>
      <w:r w:rsidR="00333B36" w:rsidRPr="00212D50">
        <w:rPr>
          <w:rFonts w:ascii="Arial" w:hAnsi="Arial" w:cs="Arial"/>
          <w:b/>
          <w:color w:val="0032CC"/>
          <w:sz w:val="20"/>
          <w:szCs w:val="20"/>
        </w:rPr>
        <w:t>7</w:t>
      </w:r>
      <w:r w:rsidR="00B4071F" w:rsidRPr="00212D50">
        <w:rPr>
          <w:rFonts w:ascii="Arial" w:hAnsi="Arial" w:cs="Arial"/>
          <w:b/>
          <w:color w:val="0032CC"/>
          <w:sz w:val="20"/>
          <w:szCs w:val="20"/>
        </w:rPr>
        <w:t>: Comparison of mean target sequencing depth and error rate distribution across the cancer cohorts and healthy controls.</w:t>
      </w:r>
      <w:r w:rsidR="00B4071F" w:rsidRPr="00212D50">
        <w:rPr>
          <w:rFonts w:ascii="Arial" w:hAnsi="Arial" w:cs="Arial"/>
          <w:color w:val="0032CC"/>
          <w:sz w:val="20"/>
          <w:szCs w:val="20"/>
        </w:rPr>
        <w:t xml:space="preserve"> Shown are the distributions of (a) deduplicated and uncollapsed mean target sequence depth</w:t>
      </w:r>
      <w:r w:rsidR="005D3BAF" w:rsidRPr="00212D50">
        <w:rPr>
          <w:rFonts w:ascii="Arial" w:hAnsi="Arial" w:cs="Arial"/>
          <w:color w:val="0032CC"/>
          <w:sz w:val="20"/>
          <w:szCs w:val="20"/>
        </w:rPr>
        <w:t xml:space="preserve"> and</w:t>
      </w:r>
      <w:r w:rsidR="00B4071F" w:rsidRPr="00212D50">
        <w:rPr>
          <w:rFonts w:ascii="Arial" w:hAnsi="Arial" w:cs="Arial"/>
          <w:color w:val="0032CC"/>
          <w:sz w:val="20"/>
          <w:szCs w:val="20"/>
        </w:rPr>
        <w:t xml:space="preserve"> (b) deduplicated </w:t>
      </w:r>
      <w:r w:rsidR="00B4071F" w:rsidRPr="00212D50">
        <w:rPr>
          <w:rFonts w:ascii="Arial" w:hAnsi="Arial" w:cs="Arial"/>
          <w:color w:val="0033CC"/>
          <w:sz w:val="20"/>
          <w:szCs w:val="20"/>
        </w:rPr>
        <w:t>and collapsed mean target sequence depth</w:t>
      </w:r>
      <w:r w:rsidR="005D3BAF" w:rsidRPr="00212D50">
        <w:rPr>
          <w:rFonts w:ascii="Arial" w:hAnsi="Arial" w:cs="Arial"/>
          <w:color w:val="0033CC"/>
          <w:sz w:val="20"/>
          <w:szCs w:val="20"/>
        </w:rPr>
        <w:t xml:space="preserve">. Panel </w:t>
      </w:r>
      <w:r w:rsidR="00B4071F" w:rsidRPr="00212D50">
        <w:rPr>
          <w:rFonts w:ascii="Arial" w:hAnsi="Arial" w:cs="Arial"/>
          <w:color w:val="0033CC"/>
          <w:sz w:val="20"/>
          <w:szCs w:val="20"/>
        </w:rPr>
        <w:t>(c)</w:t>
      </w:r>
      <w:r w:rsidR="005D3BAF" w:rsidRPr="00212D50">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212D50">
        <w:rPr>
          <w:rFonts w:ascii="Arial" w:hAnsi="Arial" w:cs="Arial"/>
          <w:color w:val="0033CC"/>
          <w:sz w:val="20"/>
          <w:szCs w:val="20"/>
        </w:rPr>
        <w:t>substitution error rate and substitution and indel error rate</w:t>
      </w:r>
      <w:r w:rsidR="005D3BAF" w:rsidRPr="00212D50">
        <w:rPr>
          <w:rFonts w:ascii="Arial" w:hAnsi="Arial" w:cs="Arial"/>
          <w:color w:val="0033CC"/>
          <w:sz w:val="20"/>
          <w:szCs w:val="20"/>
        </w:rPr>
        <w:t>, respectively across the different cohorts</w:t>
      </w:r>
      <w:r w:rsidR="00B4071F" w:rsidRPr="00212D50">
        <w:rPr>
          <w:rFonts w:ascii="Arial" w:hAnsi="Arial" w:cs="Arial"/>
          <w:color w:val="0033CC"/>
          <w:sz w:val="20"/>
          <w:szCs w:val="20"/>
        </w:rPr>
        <w:t>.</w:t>
      </w:r>
      <w:r w:rsidR="005D3BAF" w:rsidRPr="00212D50">
        <w:rPr>
          <w:rFonts w:ascii="Arial" w:hAnsi="Arial" w:cs="Arial"/>
          <w:color w:val="0033CC"/>
          <w:sz w:val="20"/>
          <w:szCs w:val="20"/>
        </w:rPr>
        <w:t xml:space="preserve"> In (a), the p-values were obtained using paired two-sided Mann-Whitney </w:t>
      </w:r>
      <w:r w:rsidR="005D3BAF" w:rsidRPr="00212D50">
        <w:rPr>
          <w:rFonts w:ascii="Arial" w:hAnsi="Arial" w:cs="Arial"/>
          <w:i/>
          <w:color w:val="0033CC"/>
          <w:sz w:val="20"/>
          <w:szCs w:val="20"/>
        </w:rPr>
        <w:t>U</w:t>
      </w:r>
      <w:r w:rsidR="005D3BAF" w:rsidRPr="00212D50">
        <w:rPr>
          <w:rFonts w:ascii="Arial" w:hAnsi="Arial" w:cs="Arial"/>
          <w:color w:val="0033CC"/>
          <w:sz w:val="20"/>
          <w:szCs w:val="20"/>
        </w:rPr>
        <w:t>-tests</w:t>
      </w:r>
      <w:r w:rsidR="00A304E7" w:rsidRPr="00212D50">
        <w:rPr>
          <w:rFonts w:ascii="Arial" w:hAnsi="Arial" w:cs="Arial"/>
          <w:color w:val="0033CC"/>
          <w:sz w:val="20"/>
          <w:szCs w:val="20"/>
        </w:rPr>
        <w:t xml:space="preserve">. In (b) and (d)-(f), the p-values were obtained from pairwise comparisons using a two-sided Mann-Whitney </w:t>
      </w:r>
      <w:r w:rsidR="00A304E7" w:rsidRPr="00212D50">
        <w:rPr>
          <w:rFonts w:ascii="Arial" w:hAnsi="Arial" w:cs="Arial"/>
          <w:i/>
          <w:color w:val="0033CC"/>
          <w:sz w:val="20"/>
          <w:szCs w:val="20"/>
        </w:rPr>
        <w:t>U</w:t>
      </w:r>
      <w:r w:rsidR="00A304E7" w:rsidRPr="00212D50">
        <w:rPr>
          <w:rFonts w:ascii="Arial" w:hAnsi="Arial" w:cs="Arial"/>
          <w:color w:val="0033CC"/>
          <w:sz w:val="20"/>
          <w:szCs w:val="20"/>
        </w:rPr>
        <w:t xml:space="preserve">-test and adjusted for multiple testing using the Bonferroni method. </w:t>
      </w:r>
      <w:r w:rsidR="005D3BAF" w:rsidRPr="00212D50">
        <w:rPr>
          <w:rFonts w:ascii="Arial" w:hAnsi="Arial" w:cs="Arial"/>
          <w:color w:val="0033CC"/>
          <w:sz w:val="20"/>
          <w:szCs w:val="20"/>
        </w:rPr>
        <w:t xml:space="preserve">In (c), the diagonal line represents a linear regression with 99% confidence intervals. The p-value was obtained using an </w:t>
      </w:r>
      <w:r w:rsidR="005D3BAF" w:rsidRPr="00212D50">
        <w:rPr>
          <w:rFonts w:ascii="Arial" w:hAnsi="Arial" w:cs="Arial"/>
          <w:i/>
          <w:color w:val="0033CC"/>
          <w:sz w:val="20"/>
          <w:szCs w:val="20"/>
        </w:rPr>
        <w:t>F</w:t>
      </w:r>
      <w:r w:rsidR="005D3BAF" w:rsidRPr="00212D50">
        <w:rPr>
          <w:rFonts w:ascii="Arial" w:hAnsi="Arial" w:cs="Arial"/>
          <w:color w:val="0033CC"/>
          <w:sz w:val="20"/>
          <w:szCs w:val="20"/>
        </w:rPr>
        <w:t xml:space="preserve">-test. </w:t>
      </w:r>
      <w:r w:rsidR="00B4071F" w:rsidRPr="00212D50">
        <w:rPr>
          <w:rFonts w:ascii="Arial" w:hAnsi="Arial" w:cs="Arial"/>
          <w:color w:val="0033CC"/>
          <w:sz w:val="20"/>
          <w:szCs w:val="20"/>
        </w:rPr>
        <w:t>In (</w:t>
      </w:r>
      <w:r w:rsidR="005D3BAF" w:rsidRPr="00212D50">
        <w:rPr>
          <w:rFonts w:ascii="Arial" w:hAnsi="Arial" w:cs="Arial"/>
          <w:color w:val="0033CC"/>
          <w:sz w:val="20"/>
          <w:szCs w:val="20"/>
        </w:rPr>
        <w:t>e</w:t>
      </w:r>
      <w:r w:rsidR="00B4071F" w:rsidRPr="00212D50">
        <w:rPr>
          <w:rFonts w:ascii="Arial" w:hAnsi="Arial" w:cs="Arial"/>
          <w:color w:val="0033CC"/>
          <w:sz w:val="20"/>
          <w:szCs w:val="20"/>
        </w:rPr>
        <w:t>), the substitution error rate represents the percentage of collapsed bases with non-reference base. Similarly, in (</w:t>
      </w:r>
      <w:r w:rsidR="005D3BAF" w:rsidRPr="00212D50">
        <w:rPr>
          <w:rFonts w:ascii="Arial" w:hAnsi="Arial" w:cs="Arial"/>
          <w:color w:val="0033CC"/>
          <w:sz w:val="20"/>
          <w:szCs w:val="20"/>
        </w:rPr>
        <w:t>f</w:t>
      </w:r>
      <w:r w:rsidR="00B4071F" w:rsidRPr="00212D50">
        <w:rPr>
          <w:rFonts w:ascii="Arial" w:hAnsi="Arial" w:cs="Arial"/>
          <w:color w:val="0033CC"/>
          <w:sz w:val="20"/>
          <w:szCs w:val="20"/>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lastRenderedPageBreak/>
        <w:t xml:space="preserve">Response to Reviewers </w:t>
      </w:r>
      <w:r w:rsidR="00B4071F" w:rsidRPr="00212D50">
        <w:rPr>
          <w:rFonts w:ascii="Arial" w:hAnsi="Arial" w:cs="Arial"/>
          <w:noProof/>
          <w:color w:val="0032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212D50">
        <w:rPr>
          <w:rFonts w:ascii="Arial" w:hAnsi="Arial" w:cs="Arial"/>
          <w:b/>
          <w:color w:val="0032CC"/>
          <w:sz w:val="20"/>
          <w:szCs w:val="20"/>
        </w:rPr>
        <w:t xml:space="preserve">Figure </w:t>
      </w:r>
      <w:r w:rsidR="00B4071F" w:rsidRPr="00212D50">
        <w:rPr>
          <w:rFonts w:ascii="Arial" w:hAnsi="Arial" w:cs="Arial"/>
          <w:b/>
          <w:color w:val="0033CC"/>
          <w:sz w:val="20"/>
          <w:szCs w:val="20"/>
        </w:rPr>
        <w:t>8: Reproducibility of cfDNA targeted sequencing assay</w:t>
      </w:r>
      <w:r w:rsidR="00B4071F" w:rsidRPr="00212D50">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212D50" w:rsidRDefault="007C0F6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3CC"/>
          <w:sz w:val="20"/>
          <w:szCs w:val="20"/>
        </w:rPr>
        <w:t xml:space="preserve">Figure 9: Orthogonal validation of tumor-matched and </w:t>
      </w:r>
      <w:proofErr w:type="spellStart"/>
      <w:r w:rsidR="00B4071F" w:rsidRPr="00212D50">
        <w:rPr>
          <w:rFonts w:ascii="Arial" w:hAnsi="Arial" w:cs="Arial"/>
          <w:b/>
          <w:color w:val="0033CC"/>
          <w:sz w:val="20"/>
          <w:szCs w:val="20"/>
        </w:rPr>
        <w:t>VUSo</w:t>
      </w:r>
      <w:proofErr w:type="spellEnd"/>
      <w:r w:rsidR="00B4071F" w:rsidRPr="00212D50">
        <w:rPr>
          <w:rFonts w:ascii="Arial" w:hAnsi="Arial" w:cs="Arial"/>
          <w:b/>
          <w:color w:val="0033CC"/>
          <w:sz w:val="20"/>
          <w:szCs w:val="20"/>
        </w:rPr>
        <w:t xml:space="preserve"> detected in cfDNA using ddPCR.</w:t>
      </w:r>
      <w:r w:rsidR="00B4071F" w:rsidRPr="00212D50">
        <w:rPr>
          <w:rFonts w:ascii="Arial" w:hAnsi="Arial" w:cs="Arial"/>
          <w:color w:val="0033CC"/>
          <w:sz w:val="20"/>
          <w:szCs w:val="20"/>
        </w:rPr>
        <w:t xml:space="preserve"> Comparison of VAF measured using ddPCR (</w:t>
      </w:r>
      <w:r w:rsidR="00B4071F" w:rsidRPr="00212D50">
        <w:rPr>
          <w:rFonts w:ascii="Arial" w:hAnsi="Arial" w:cs="Arial"/>
          <w:i/>
          <w:color w:val="0033CC"/>
          <w:sz w:val="20"/>
          <w:szCs w:val="20"/>
        </w:rPr>
        <w:t>x</w:t>
      </w:r>
      <w:r w:rsidR="00B4071F" w:rsidRPr="00212D50">
        <w:rPr>
          <w:rFonts w:ascii="Arial" w:hAnsi="Arial" w:cs="Arial"/>
          <w:color w:val="0033CC"/>
          <w:sz w:val="20"/>
          <w:szCs w:val="20"/>
        </w:rPr>
        <w:t>-axis) and the cfDNA targeted assay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for (a) tumor-matched canonical hotspot mutations and (b) low VAF (&lt;10%) non tumor-matched somatic mutations detected in cfDNA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584BB072" w14:textId="61E2AF18" w:rsidR="00BE09C2" w:rsidRDefault="00BE09C2" w:rsidP="00A7225E">
      <w:pPr>
        <w:spacing w:after="0" w:line="240" w:lineRule="auto"/>
        <w:jc w:val="both"/>
        <w:rPr>
          <w:ins w:id="205" w:author="Reis-Filho, Jorge S./Pathology" w:date="2019-07-09T10:36:00Z"/>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13242000" w:rsidR="008243C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r w:rsidR="000A3839">
        <w:rPr>
          <w:rFonts w:ascii="Arial" w:eastAsia="Arial" w:hAnsi="Arial" w:cs="Arial"/>
          <w:color w:val="0033CC"/>
        </w:rPr>
        <w:t xml:space="preserve"> </w:t>
      </w:r>
      <w:r w:rsidR="008243C1">
        <w:rPr>
          <w:rFonts w:ascii="Arial" w:eastAsia="Arial" w:hAnsi="Arial" w:cs="Arial"/>
          <w:color w:val="0033CC"/>
        </w:rPr>
        <w:t>and apologize for the lack of clarity. F</w:t>
      </w:r>
      <w:r w:rsidR="00FE0653" w:rsidRPr="00A7225E">
        <w:rPr>
          <w:rFonts w:ascii="Arial" w:eastAsia="Arial" w:hAnsi="Arial" w:cs="Arial"/>
          <w:color w:val="0033CC"/>
        </w:rPr>
        <w:t>irst</w:t>
      </w:r>
      <w:r w:rsidR="008243C1">
        <w:rPr>
          <w:rFonts w:ascii="Arial" w:eastAsia="Arial" w:hAnsi="Arial" w:cs="Arial"/>
          <w:color w:val="0033CC"/>
        </w:rPr>
        <w:t>, we</w:t>
      </w:r>
      <w:r w:rsidR="00FE0653" w:rsidRPr="00A7225E">
        <w:rPr>
          <w:rFonts w:ascii="Arial" w:eastAsia="Arial" w:hAnsi="Arial" w:cs="Arial"/>
          <w:color w:val="0033CC"/>
        </w:rPr>
        <w:t xml:space="preserve"> would like to highlight that </w:t>
      </w:r>
      <w:r w:rsidRPr="00212D50">
        <w:rPr>
          <w:rFonts w:ascii="Arial" w:eastAsia="Arial" w:hAnsi="Arial" w:cs="Arial"/>
          <w:b/>
          <w:color w:val="0033CC"/>
        </w:rPr>
        <w:t xml:space="preserve">Figure </w:t>
      </w:r>
      <w:r w:rsidR="00C80ED4" w:rsidRPr="00212D50">
        <w:rPr>
          <w:rFonts w:ascii="Arial" w:eastAsia="Arial" w:hAnsi="Arial" w:cs="Arial"/>
          <w:b/>
          <w:color w:val="0033CC"/>
        </w:rPr>
        <w:t>5</w:t>
      </w:r>
      <w:r w:rsidR="00FE0653" w:rsidRPr="00212D50">
        <w:rPr>
          <w:rFonts w:ascii="Arial" w:eastAsia="Arial" w:hAnsi="Arial" w:cs="Arial"/>
          <w:b/>
          <w:color w:val="0033CC"/>
        </w:rPr>
        <w:t>a</w:t>
      </w:r>
      <w:r w:rsidRPr="00A7225E">
        <w:rPr>
          <w:rFonts w:ascii="Arial" w:eastAsia="Arial" w:hAnsi="Arial" w:cs="Arial"/>
          <w:color w:val="0033CC"/>
        </w:rPr>
        <w:t xml:space="preserve"> of the </w:t>
      </w:r>
      <w:r w:rsidR="008243C1">
        <w:rPr>
          <w:rFonts w:ascii="Arial" w:eastAsia="Arial" w:hAnsi="Arial" w:cs="Arial"/>
          <w:color w:val="0033CC"/>
        </w:rPr>
        <w:t xml:space="preserve">original </w:t>
      </w:r>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r w:rsidR="008243C1">
        <w:rPr>
          <w:rFonts w:ascii="Arial" w:eastAsia="Arial" w:hAnsi="Arial" w:cs="Arial"/>
          <w:color w:val="0033CC"/>
        </w:rPr>
        <w:t xml:space="preserve"> original</w:t>
      </w:r>
      <w:r w:rsidRPr="00A7225E">
        <w:rPr>
          <w:rFonts w:ascii="Arial" w:eastAsia="Arial" w:hAnsi="Arial" w:cs="Arial"/>
          <w:color w:val="0033CC"/>
        </w:rPr>
        <w:t xml:space="preserve"> manuscript were </w:t>
      </w:r>
      <w:r w:rsidR="008243C1">
        <w:rPr>
          <w:rFonts w:ascii="Arial" w:eastAsia="Arial" w:hAnsi="Arial" w:cs="Arial"/>
          <w:color w:val="0033CC"/>
        </w:rPr>
        <w:t>drawn</w:t>
      </w:r>
      <w:r w:rsidR="008243C1" w:rsidRPr="00A7225E">
        <w:rPr>
          <w:rFonts w:ascii="Arial" w:eastAsia="Arial" w:hAnsi="Arial" w:cs="Arial"/>
          <w:color w:val="0033CC"/>
        </w:rPr>
        <w:t xml:space="preserve"> </w:t>
      </w:r>
      <w:r w:rsidR="008243C1">
        <w:rPr>
          <w:rFonts w:ascii="Arial" w:eastAsia="Arial" w:hAnsi="Arial" w:cs="Arial"/>
          <w:color w:val="0033CC"/>
        </w:rPr>
        <w:t>utilizing solely the</w:t>
      </w:r>
      <w:r w:rsidR="00A304E7" w:rsidRPr="00A7225E">
        <w:rPr>
          <w:rFonts w:ascii="Arial" w:eastAsia="Arial" w:hAnsi="Arial" w:cs="Arial"/>
          <w:color w:val="0033CC"/>
        </w:rPr>
        <w:t xml:space="preserve"> </w:t>
      </w:r>
      <w:r w:rsidRPr="00A7225E">
        <w:rPr>
          <w:rFonts w:ascii="Arial" w:eastAsia="Arial" w:hAnsi="Arial" w:cs="Arial"/>
          <w:color w:val="0033CC"/>
        </w:rPr>
        <w:t>CH-derived mutations detected in WBC.</w:t>
      </w:r>
    </w:p>
    <w:p w14:paraId="38E381CA" w14:textId="77777777" w:rsidR="008243C1" w:rsidRDefault="008243C1" w:rsidP="00A7225E">
      <w:pPr>
        <w:spacing w:after="0" w:line="240" w:lineRule="auto"/>
        <w:jc w:val="both"/>
        <w:rPr>
          <w:rFonts w:ascii="Arial" w:eastAsia="Arial" w:hAnsi="Arial" w:cs="Arial"/>
          <w:color w:val="0033CC"/>
        </w:rPr>
      </w:pPr>
    </w:p>
    <w:p w14:paraId="0C996E1F" w14:textId="172F44FF"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w:t>
      </w:r>
      <w:r w:rsidR="00BE09C2">
        <w:rPr>
          <w:rFonts w:ascii="Arial" w:eastAsia="Arial" w:hAnsi="Arial" w:cs="Arial"/>
          <w:color w:val="0033CC"/>
        </w:rPr>
        <w:t xml:space="preserve">the </w:t>
      </w:r>
      <w:r w:rsidR="00B4071F" w:rsidRPr="00A7225E">
        <w:rPr>
          <w:rFonts w:ascii="Arial" w:eastAsia="Arial" w:hAnsi="Arial" w:cs="Arial"/>
          <w:color w:val="0033CC"/>
        </w:rPr>
        <w:t>mean collapsed sequencing depth</w:t>
      </w:r>
      <w:r w:rsidR="00BE09C2">
        <w:rPr>
          <w:rFonts w:ascii="Arial" w:eastAsia="Arial" w:hAnsi="Arial" w:cs="Arial"/>
          <w:color w:val="0033CC"/>
        </w:rPr>
        <w:t>s</w:t>
      </w:r>
      <w:r w:rsidR="00B4071F" w:rsidRPr="00A7225E">
        <w:rPr>
          <w:rFonts w:ascii="Arial" w:eastAsia="Arial" w:hAnsi="Arial" w:cs="Arial"/>
          <w:color w:val="0033CC"/>
        </w:rPr>
        <w:t xml:space="preserve"> of cfDNA between cancer patients and healthy controls. As shown </w:t>
      </w:r>
      <w:r w:rsidR="008243C1" w:rsidRPr="00A7225E">
        <w:rPr>
          <w:rFonts w:ascii="Arial" w:eastAsia="Arial" w:hAnsi="Arial" w:cs="Arial"/>
          <w:color w:val="0033CC"/>
        </w:rPr>
        <w:t xml:space="preserve">in response to the previous comment </w:t>
      </w:r>
      <w:r w:rsidR="008243C1">
        <w:rPr>
          <w:rFonts w:ascii="Arial" w:eastAsia="Arial" w:hAnsi="Arial" w:cs="Arial"/>
          <w:color w:val="0033CC"/>
        </w:rPr>
        <w:t>(</w:t>
      </w:r>
      <w:r w:rsidR="007C0F66">
        <w:rPr>
          <w:rFonts w:ascii="Arial" w:eastAsia="Arial" w:hAnsi="Arial" w:cs="Arial"/>
          <w:color w:val="0033CC"/>
        </w:rPr>
        <w:t xml:space="preserve">see </w:t>
      </w:r>
      <w:r w:rsidR="008243C1" w:rsidRPr="00212D50">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D558BA" w:rsidRPr="00212D50">
        <w:rPr>
          <w:rFonts w:ascii="Arial" w:eastAsia="Arial" w:hAnsi="Arial" w:cs="Arial"/>
          <w:b/>
          <w:color w:val="0033CC"/>
        </w:rPr>
        <w:t>6</w:t>
      </w:r>
      <w:r w:rsidR="008243C1">
        <w:rPr>
          <w:rFonts w:ascii="Arial" w:eastAsia="Arial" w:hAnsi="Arial" w:cs="Arial"/>
          <w:color w:val="0033CC"/>
        </w:rPr>
        <w:t>)</w:t>
      </w:r>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500B138E" w14:textId="0290C285" w:rsidR="0006154C"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r w:rsidR="008243C1">
        <w:rPr>
          <w:rFonts w:ascii="Arial" w:eastAsia="Arial" w:hAnsi="Arial" w:cs="Arial"/>
          <w:color w:val="0033CC"/>
        </w:rPr>
        <w:t xml:space="preserve"> in</w:t>
      </w:r>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r w:rsidR="008243C1">
        <w:rPr>
          <w:rFonts w:ascii="Arial" w:eastAsia="Arial" w:hAnsi="Arial" w:cs="Arial"/>
          <w:color w:val="0033CC"/>
        </w:rPr>
        <w:t>following</w:t>
      </w:r>
      <w:r w:rsidR="008243C1" w:rsidRPr="00A7225E">
        <w:rPr>
          <w:rFonts w:ascii="Arial" w:eastAsia="Arial" w:hAnsi="Arial" w:cs="Arial"/>
          <w:color w:val="0033CC"/>
        </w:rPr>
        <w:t xml:space="preserve"> </w:t>
      </w:r>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r w:rsidR="007C0F66">
        <w:rPr>
          <w:rFonts w:ascii="Arial" w:eastAsia="Arial" w:hAnsi="Arial" w:cs="Arial"/>
          <w:color w:val="0033CC"/>
        </w:rPr>
        <w:t>s</w:t>
      </w:r>
      <w:r w:rsidR="00B4071F" w:rsidRPr="00A7225E">
        <w:rPr>
          <w:rFonts w:ascii="Arial" w:eastAsia="Arial" w:hAnsi="Arial" w:cs="Arial"/>
          <w:color w:val="0033CC"/>
        </w:rPr>
        <w:t xml:space="preserve"> </w:t>
      </w:r>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ough the San Diego Blood Bank</w:t>
      </w:r>
      <w:r w:rsidR="00B4071F" w:rsidRPr="00A7225E">
        <w:rPr>
          <w:rFonts w:ascii="Arial" w:eastAsia="Arial" w:hAnsi="Arial" w:cs="Arial"/>
          <w:color w:val="0033CC"/>
        </w:rPr>
        <w:t xml:space="preserve"> d</w:t>
      </w:r>
      <w:r w:rsidR="008243C1">
        <w:rPr>
          <w:rFonts w:ascii="Arial" w:eastAsia="Arial" w:hAnsi="Arial" w:cs="Arial"/>
          <w:color w:val="0033CC"/>
        </w:rPr>
        <w:t>id</w:t>
      </w:r>
      <w:r w:rsidR="00B4071F" w:rsidRPr="00A7225E">
        <w:rPr>
          <w:rFonts w:ascii="Arial" w:eastAsia="Arial" w:hAnsi="Arial" w:cs="Arial"/>
          <w:color w:val="0033CC"/>
        </w:rPr>
        <w:t xml:space="preserve"> not have a recorded smoking history and this information</w:t>
      </w:r>
      <w:r w:rsidR="008243C1">
        <w:rPr>
          <w:rFonts w:ascii="Arial" w:eastAsia="Arial" w:hAnsi="Arial" w:cs="Arial"/>
          <w:color w:val="0033CC"/>
        </w:rPr>
        <w:t>, unfortunately, could not</w:t>
      </w:r>
      <w:r w:rsidR="008243C1" w:rsidRPr="00A7225E">
        <w:rPr>
          <w:rFonts w:ascii="Arial" w:eastAsia="Arial" w:hAnsi="Arial" w:cs="Arial"/>
          <w:color w:val="0033CC"/>
        </w:rPr>
        <w:t xml:space="preserve"> </w:t>
      </w:r>
      <w:r w:rsidR="00B4071F" w:rsidRPr="00A7225E">
        <w:rPr>
          <w:rFonts w:ascii="Arial" w:eastAsia="Arial" w:hAnsi="Arial" w:cs="Arial"/>
          <w:color w:val="0033CC"/>
        </w:rPr>
        <w:t>be obtained retrospectively.</w:t>
      </w:r>
      <w:r w:rsidR="00BE09C2">
        <w:rPr>
          <w:rFonts w:ascii="Arial" w:eastAsia="Arial" w:hAnsi="Arial" w:cs="Arial"/>
          <w:color w:val="0033CC"/>
        </w:rPr>
        <w:t xml:space="preserve"> In the</w:t>
      </w:r>
      <w:r w:rsidR="00FB2721">
        <w:rPr>
          <w:rFonts w:ascii="Arial" w:eastAsia="Arial" w:hAnsi="Arial" w:cs="Arial"/>
          <w:b/>
          <w:color w:val="0033CC"/>
        </w:rPr>
        <w:t xml:space="preserve"> </w:t>
      </w:r>
      <w:r w:rsidR="000C2865" w:rsidRPr="00212D50">
        <w:rPr>
          <w:rFonts w:ascii="Arial" w:eastAsia="Arial" w:hAnsi="Arial" w:cs="Arial"/>
          <w:b/>
          <w:color w:val="0033CC"/>
        </w:rPr>
        <w:t xml:space="preserve">Response to Reviewers </w:t>
      </w:r>
      <w:r w:rsidR="00B4071F" w:rsidRPr="00212D50">
        <w:rPr>
          <w:rFonts w:ascii="Arial" w:eastAsia="Arial" w:hAnsi="Arial" w:cs="Arial"/>
          <w:b/>
          <w:color w:val="0033CC"/>
        </w:rPr>
        <w:t>Figure</w:t>
      </w:r>
      <w:r w:rsidR="00BF2B27" w:rsidRPr="00212D50">
        <w:rPr>
          <w:rFonts w:ascii="Arial" w:eastAsia="Arial" w:hAnsi="Arial" w:cs="Arial"/>
          <w:b/>
          <w:color w:val="0033CC"/>
        </w:rPr>
        <w:t>s</w:t>
      </w:r>
      <w:r w:rsidR="00B4071F" w:rsidRPr="00212D50">
        <w:rPr>
          <w:rFonts w:ascii="Arial" w:eastAsia="Arial" w:hAnsi="Arial" w:cs="Arial"/>
          <w:b/>
          <w:color w:val="0033CC"/>
        </w:rPr>
        <w:t xml:space="preserve"> 10</w:t>
      </w:r>
      <w:r w:rsidR="0006154C" w:rsidRPr="00212D50">
        <w:rPr>
          <w:rFonts w:ascii="Arial" w:eastAsia="Arial" w:hAnsi="Arial" w:cs="Arial"/>
          <w:b/>
          <w:color w:val="0033CC"/>
        </w:rPr>
        <w:t>a</w:t>
      </w:r>
      <w:r w:rsidR="0006154C" w:rsidRPr="00A7225E">
        <w:rPr>
          <w:rFonts w:ascii="Arial" w:eastAsia="Arial" w:hAnsi="Arial" w:cs="Arial"/>
          <w:color w:val="0033CC"/>
        </w:rPr>
        <w:t xml:space="preserve"> and </w:t>
      </w:r>
      <w:r w:rsidR="00BF2B27" w:rsidRPr="00212D50">
        <w:rPr>
          <w:rFonts w:ascii="Arial" w:eastAsia="Arial" w:hAnsi="Arial" w:cs="Arial"/>
          <w:b/>
          <w:color w:val="0033CC"/>
        </w:rPr>
        <w:t>10b</w:t>
      </w:r>
      <w:r w:rsidR="00BE09C2">
        <w:rPr>
          <w:rFonts w:ascii="Arial" w:eastAsia="Arial" w:hAnsi="Arial" w:cs="Arial"/>
          <w:color w:val="0033CC"/>
        </w:rPr>
        <w:t xml:space="preserve">, comparisons of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w:t>
      </w:r>
      <w:r w:rsidR="00BE09C2">
        <w:rPr>
          <w:rFonts w:ascii="Arial" w:eastAsia="Arial" w:hAnsi="Arial" w:cs="Arial"/>
          <w:color w:val="0033CC"/>
        </w:rPr>
        <w:t>(</w:t>
      </w:r>
      <w:r w:rsidR="00B4071F" w:rsidRPr="00A7225E">
        <w:rPr>
          <w:rFonts w:ascii="Arial" w:eastAsia="Arial" w:hAnsi="Arial" w:cs="Arial"/>
          <w:color w:val="0033CC"/>
        </w:rPr>
        <w:t>i.e. RT/CT versus no RT/CT</w:t>
      </w:r>
      <w:r w:rsidR="00BE09C2">
        <w:rPr>
          <w:rFonts w:ascii="Arial" w:eastAsia="Arial" w:hAnsi="Arial" w:cs="Arial"/>
          <w:color w:val="0033CC"/>
        </w:rPr>
        <w:t>) are presented</w:t>
      </w:r>
      <w:r w:rsidR="00B4071F" w:rsidRPr="00A7225E">
        <w:rPr>
          <w:rFonts w:ascii="Arial" w:eastAsia="Arial" w:hAnsi="Arial" w:cs="Arial"/>
          <w:color w:val="0033CC"/>
        </w:rPr>
        <w:t xml:space="preserve">.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r w:rsidR="000C2865">
        <w:rPr>
          <w:rFonts w:ascii="Arial" w:eastAsia="Arial" w:hAnsi="Arial" w:cs="Arial"/>
          <w:color w:val="0033CC"/>
        </w:rPr>
        <w:t xml:space="preserve">PMID: </w:t>
      </w:r>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212D50">
        <w:rPr>
          <w:rFonts w:ascii="Arial" w:eastAsia="Arial" w:hAnsi="Arial" w:cs="Arial"/>
          <w:color w:val="0033CC"/>
        </w:rPr>
        <w:t>we further adjusted the analys</w:t>
      </w:r>
      <w:r w:rsidR="00BE5978" w:rsidRPr="00212D50">
        <w:rPr>
          <w:rFonts w:ascii="Arial" w:eastAsia="Arial" w:hAnsi="Arial" w:cs="Arial"/>
          <w:color w:val="0033CC"/>
        </w:rPr>
        <w:t>e</w:t>
      </w:r>
      <w:r w:rsidR="0006154C" w:rsidRPr="00212D50">
        <w:rPr>
          <w:rFonts w:ascii="Arial" w:eastAsia="Arial" w:hAnsi="Arial" w:cs="Arial"/>
          <w:color w:val="0033CC"/>
        </w:rPr>
        <w:t xml:space="preserve">s presented in </w:t>
      </w:r>
      <w:r w:rsidR="0006154C" w:rsidRPr="00212D50">
        <w:rPr>
          <w:rFonts w:ascii="Arial" w:eastAsia="Arial" w:hAnsi="Arial" w:cs="Arial"/>
          <w:b/>
          <w:color w:val="0033CC"/>
        </w:rPr>
        <w:t>Figure 5</w:t>
      </w:r>
      <w:r w:rsidR="00BE5978" w:rsidRPr="00212D50">
        <w:rPr>
          <w:rFonts w:ascii="Arial" w:eastAsia="Arial" w:hAnsi="Arial" w:cs="Arial"/>
          <w:b/>
          <w:color w:val="0033CC"/>
        </w:rPr>
        <w:t>b</w:t>
      </w:r>
      <w:r w:rsidR="0006154C" w:rsidRPr="00212D50">
        <w:rPr>
          <w:rFonts w:ascii="Arial" w:eastAsia="Arial" w:hAnsi="Arial" w:cs="Arial"/>
          <w:color w:val="0033CC"/>
        </w:rPr>
        <w:t xml:space="preserve"> of the</w:t>
      </w:r>
      <w:r w:rsidR="000C2865" w:rsidRPr="00212D50">
        <w:rPr>
          <w:rFonts w:ascii="Arial" w:eastAsia="Arial" w:hAnsi="Arial" w:cs="Arial"/>
          <w:color w:val="0033CC"/>
        </w:rPr>
        <w:t xml:space="preserve"> original</w:t>
      </w:r>
      <w:r w:rsidR="0006154C" w:rsidRPr="00212D50">
        <w:rPr>
          <w:rFonts w:ascii="Arial" w:eastAsia="Arial" w:hAnsi="Arial" w:cs="Arial"/>
          <w:color w:val="0033CC"/>
        </w:rPr>
        <w:t xml:space="preserve"> manuscript </w:t>
      </w:r>
      <w:r w:rsidR="0076751D" w:rsidRPr="00212D50">
        <w:rPr>
          <w:rFonts w:ascii="Arial" w:eastAsia="Arial" w:hAnsi="Arial" w:cs="Arial"/>
          <w:color w:val="0033CC"/>
        </w:rPr>
        <w:t xml:space="preserve">using a </w:t>
      </w:r>
      <w:proofErr w:type="gramStart"/>
      <w:ins w:id="206" w:author="David Brown" w:date="2019-07-12T13:36:00Z">
        <w:r w:rsidR="00B6666B">
          <w:rPr>
            <w:rFonts w:ascii="Arial" w:eastAsia="Arial" w:hAnsi="Arial" w:cs="Arial"/>
            <w:color w:val="0033CC"/>
          </w:rPr>
          <w:t>permutation</w:t>
        </w:r>
      </w:ins>
      <w:ins w:id="207" w:author="David Brown" w:date="2019-07-12T15:36:00Z">
        <w:r w:rsidR="00501219">
          <w:rPr>
            <w:rFonts w:ascii="Arial" w:eastAsia="Arial" w:hAnsi="Arial" w:cs="Arial"/>
            <w:color w:val="0033CC"/>
          </w:rPr>
          <w:t xml:space="preserve"> based</w:t>
        </w:r>
      </w:ins>
      <w:proofErr w:type="gramEnd"/>
      <w:ins w:id="208" w:author="David Brown" w:date="2019-07-12T13:36:00Z">
        <w:r w:rsidR="00B6666B">
          <w:rPr>
            <w:rFonts w:ascii="Arial" w:eastAsia="Arial" w:hAnsi="Arial" w:cs="Arial"/>
            <w:color w:val="0033CC"/>
          </w:rPr>
          <w:t xml:space="preserve"> </w:t>
        </w:r>
      </w:ins>
      <w:ins w:id="209" w:author="David Brown" w:date="2019-07-12T13:38:00Z">
        <w:r w:rsidR="00664C13">
          <w:rPr>
            <w:rFonts w:ascii="Arial" w:eastAsia="Arial" w:hAnsi="Arial" w:cs="Arial"/>
            <w:color w:val="0033CC"/>
          </w:rPr>
          <w:t xml:space="preserve">Likelihood ratio test </w:t>
        </w:r>
      </w:ins>
      <w:ins w:id="210" w:author="David Brown" w:date="2019-07-12T13:42:00Z">
        <w:r w:rsidR="00664C13">
          <w:rPr>
            <w:rFonts w:ascii="Arial" w:eastAsia="Arial" w:hAnsi="Arial" w:cs="Arial"/>
            <w:color w:val="0033CC"/>
          </w:rPr>
          <w:t>to compute the p-value of a</w:t>
        </w:r>
      </w:ins>
      <w:ins w:id="211" w:author="David Brown" w:date="2019-07-12T13:38:00Z">
        <w:r w:rsidR="00664C13">
          <w:rPr>
            <w:rFonts w:ascii="Arial" w:eastAsia="Arial" w:hAnsi="Arial" w:cs="Arial"/>
            <w:color w:val="0033CC"/>
          </w:rPr>
          <w:t xml:space="preserve"> </w:t>
        </w:r>
      </w:ins>
      <w:r w:rsidR="0076751D" w:rsidRPr="00212D50">
        <w:rPr>
          <w:rFonts w:ascii="Arial" w:eastAsia="Arial" w:hAnsi="Arial" w:cs="Arial"/>
          <w:color w:val="0033CC"/>
        </w:rPr>
        <w:t xml:space="preserve">logistic regression model with </w:t>
      </w:r>
      <w:r w:rsidR="0006154C" w:rsidRPr="00212D50">
        <w:rPr>
          <w:rFonts w:ascii="Arial" w:eastAsia="Arial" w:hAnsi="Arial" w:cs="Arial"/>
          <w:color w:val="0033CC"/>
        </w:rPr>
        <w:t xml:space="preserve">age </w:t>
      </w:r>
      <w:r w:rsidR="00FB2721" w:rsidRPr="00212D50">
        <w:rPr>
          <w:rFonts w:ascii="Arial" w:eastAsia="Arial" w:hAnsi="Arial" w:cs="Arial"/>
          <w:color w:val="0033CC"/>
        </w:rPr>
        <w:t xml:space="preserve">or </w:t>
      </w:r>
      <w:r w:rsidR="0006154C" w:rsidRPr="00212D50">
        <w:rPr>
          <w:rFonts w:ascii="Arial" w:eastAsia="Arial" w:hAnsi="Arial" w:cs="Arial"/>
          <w:color w:val="0033CC"/>
        </w:rPr>
        <w:t>history of smoking</w:t>
      </w:r>
      <w:r w:rsidR="0076751D" w:rsidRPr="00212D50">
        <w:rPr>
          <w:rFonts w:ascii="Arial" w:eastAsia="Arial" w:hAnsi="Arial" w:cs="Arial"/>
          <w:color w:val="0033CC"/>
        </w:rPr>
        <w:t xml:space="preserve"> as covariates</w:t>
      </w:r>
      <w:r w:rsidR="0006154C" w:rsidRPr="00212D50">
        <w:rPr>
          <w:rFonts w:ascii="Arial" w:eastAsia="Arial" w:hAnsi="Arial" w:cs="Arial"/>
          <w:color w:val="0033CC"/>
        </w:rPr>
        <w:t xml:space="preserve">. </w:t>
      </w:r>
      <w:r w:rsidR="0035105C" w:rsidRPr="00212D50">
        <w:rPr>
          <w:rFonts w:ascii="Arial" w:eastAsia="Arial" w:hAnsi="Arial" w:cs="Arial"/>
          <w:color w:val="0033CC"/>
        </w:rPr>
        <w:t>For the age adjusted models, t</w:t>
      </w:r>
      <w:r w:rsidR="0006154C" w:rsidRPr="00212D50">
        <w:rPr>
          <w:rFonts w:ascii="Arial" w:eastAsia="Arial" w:hAnsi="Arial" w:cs="Arial"/>
          <w:color w:val="0033CC"/>
        </w:rPr>
        <w:t xml:space="preserve">he results remained unchanged with cancer patients overall having a higher rate of </w:t>
      </w:r>
      <w:r w:rsidR="0076751D" w:rsidRPr="00212D50">
        <w:rPr>
          <w:rFonts w:ascii="Arial" w:eastAsia="Arial" w:hAnsi="Arial" w:cs="Arial"/>
          <w:color w:val="0033CC"/>
        </w:rPr>
        <w:t xml:space="preserve">CH mutations in </w:t>
      </w:r>
      <w:r w:rsidR="0076751D" w:rsidRPr="00212D50">
        <w:rPr>
          <w:rFonts w:ascii="Arial" w:eastAsia="Arial" w:hAnsi="Arial" w:cs="Arial"/>
          <w:i/>
          <w:color w:val="0033CC"/>
        </w:rPr>
        <w:t>PPM1D</w:t>
      </w:r>
      <w:r w:rsidR="0076751D" w:rsidRPr="00212D50">
        <w:rPr>
          <w:rFonts w:ascii="Arial" w:eastAsia="Arial" w:hAnsi="Arial" w:cs="Arial"/>
          <w:color w:val="0033CC"/>
        </w:rPr>
        <w:t xml:space="preserve"> </w:t>
      </w:r>
      <w:r w:rsidR="0006154C" w:rsidRPr="00212D50">
        <w:rPr>
          <w:rFonts w:ascii="Arial" w:eastAsia="Arial" w:hAnsi="Arial" w:cs="Arial"/>
          <w:color w:val="0033CC"/>
        </w:rPr>
        <w:t>than controls</w:t>
      </w:r>
      <w:r w:rsidR="00191549" w:rsidRPr="00212D50">
        <w:rPr>
          <w:rFonts w:ascii="Arial" w:eastAsia="Arial" w:hAnsi="Arial" w:cs="Arial"/>
          <w:color w:val="0033CC"/>
        </w:rPr>
        <w:t xml:space="preserve"> </w:t>
      </w:r>
      <w:r w:rsidR="0006154C" w:rsidRPr="00212D50">
        <w:rPr>
          <w:rFonts w:ascii="Arial" w:eastAsia="Arial" w:hAnsi="Arial" w:cs="Arial"/>
          <w:color w:val="0033CC"/>
        </w:rPr>
        <w:t>(</w:t>
      </w:r>
      <w:del w:id="212" w:author="David Brown" w:date="2019-07-12T13:45:00Z">
        <w:r w:rsidR="0076751D" w:rsidRPr="00212D50" w:rsidDel="00664C13">
          <w:rPr>
            <w:rFonts w:ascii="Arial" w:eastAsia="Arial" w:hAnsi="Arial" w:cs="Arial"/>
            <w:color w:val="0033CC"/>
          </w:rPr>
          <w:delText>two-sided Wald test</w:delText>
        </w:r>
        <w:r w:rsidR="0035105C" w:rsidRPr="00212D50" w:rsidDel="00664C13">
          <w:rPr>
            <w:rFonts w:ascii="Arial" w:eastAsia="Arial" w:hAnsi="Arial" w:cs="Arial"/>
            <w:color w:val="0033CC"/>
          </w:rPr>
          <w:delText xml:space="preserve">; </w:delText>
        </w:r>
      </w:del>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1.1</w:t>
      </w:r>
      <w:del w:id="213" w:author="David Brown" w:date="2019-07-12T13:44:00Z">
        <w:r w:rsidR="0035105C" w:rsidRPr="00212D50" w:rsidDel="00664C13">
          <w:rPr>
            <w:rFonts w:ascii="Arial" w:eastAsia="Arial" w:hAnsi="Arial" w:cs="Arial"/>
            <w:color w:val="0033CC"/>
          </w:rPr>
          <w:delText>9</w:delText>
        </w:r>
      </w:del>
      <w:ins w:id="214" w:author="David Brown" w:date="2019-07-12T13:44:00Z">
        <w:r w:rsidR="00664C13">
          <w:rPr>
            <w:rFonts w:ascii="Arial" w:eastAsia="Arial" w:hAnsi="Arial" w:cs="Arial"/>
            <w:color w:val="0033CC"/>
          </w:rPr>
          <w:t>5</w:t>
        </w:r>
      </w:ins>
      <w:r w:rsidR="0035105C" w:rsidRPr="00212D50">
        <w:rPr>
          <w:rFonts w:ascii="Arial" w:eastAsia="Arial" w:hAnsi="Arial" w:cs="Arial"/>
          <w:color w:val="0033CC"/>
        </w:rPr>
        <w:t>e-2</w:t>
      </w:r>
      <w:r w:rsidR="0006154C" w:rsidRPr="00212D50">
        <w:rPr>
          <w:rFonts w:ascii="Arial" w:eastAsia="Arial" w:hAnsi="Arial" w:cs="Arial"/>
          <w:color w:val="0033CC"/>
        </w:rPr>
        <w:t>) and prior RT/CT being associated with increased rate of CH</w:t>
      </w:r>
      <w:r w:rsidR="0035105C" w:rsidRPr="00212D50">
        <w:rPr>
          <w:rFonts w:ascii="Arial" w:eastAsia="Arial" w:hAnsi="Arial" w:cs="Arial"/>
          <w:color w:val="0033CC"/>
        </w:rPr>
        <w:t xml:space="preserve"> mutations in </w:t>
      </w:r>
      <w:r w:rsidR="0035105C" w:rsidRPr="00212D50">
        <w:rPr>
          <w:rFonts w:ascii="Arial" w:eastAsia="Arial" w:hAnsi="Arial" w:cs="Arial"/>
          <w:i/>
          <w:color w:val="0033CC"/>
        </w:rPr>
        <w:t>TET2</w:t>
      </w:r>
      <w:r w:rsidR="0035105C" w:rsidRPr="00212D50">
        <w:rPr>
          <w:rFonts w:ascii="Arial" w:eastAsia="Arial" w:hAnsi="Arial" w:cs="Arial"/>
          <w:color w:val="0033CC"/>
        </w:rPr>
        <w:t xml:space="preserve"> and </w:t>
      </w:r>
      <w:r w:rsidR="0035105C" w:rsidRPr="00212D50">
        <w:rPr>
          <w:rFonts w:ascii="Arial" w:eastAsia="Arial" w:hAnsi="Arial" w:cs="Arial"/>
          <w:i/>
          <w:color w:val="0033CC"/>
        </w:rPr>
        <w:t>PPM1D</w:t>
      </w:r>
      <w:r w:rsidR="0006154C" w:rsidRPr="00212D50">
        <w:rPr>
          <w:rFonts w:ascii="Arial" w:eastAsia="Arial" w:hAnsi="Arial" w:cs="Arial"/>
          <w:color w:val="0033CC"/>
        </w:rPr>
        <w:t xml:space="preserve"> (</w:t>
      </w:r>
      <w:del w:id="215" w:author="David Brown" w:date="2019-07-12T13:46:00Z">
        <w:r w:rsidR="0035105C" w:rsidRPr="00212D50" w:rsidDel="00664C13">
          <w:rPr>
            <w:rFonts w:ascii="Arial" w:eastAsia="Arial" w:hAnsi="Arial" w:cs="Arial"/>
            <w:color w:val="0033CC"/>
          </w:rPr>
          <w:delText xml:space="preserve">two-sided Wald test; </w:delText>
        </w:r>
      </w:del>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ins w:id="216" w:author="David Brown" w:date="2019-07-12T13:53:00Z">
        <w:r w:rsidR="006D3A4C">
          <w:rPr>
            <w:rFonts w:ascii="Arial" w:eastAsia="Arial" w:hAnsi="Arial" w:cs="Arial"/>
            <w:color w:val="0033CC"/>
          </w:rPr>
          <w:t>2</w:t>
        </w:r>
      </w:ins>
      <w:del w:id="217" w:author="David Brown" w:date="2019-07-12T13:53:00Z">
        <w:r w:rsidR="0035105C" w:rsidRPr="00212D50" w:rsidDel="006D3A4C">
          <w:rPr>
            <w:rFonts w:ascii="Arial" w:eastAsia="Arial" w:hAnsi="Arial" w:cs="Arial"/>
            <w:color w:val="0033CC"/>
          </w:rPr>
          <w:delText>3</w:delText>
        </w:r>
      </w:del>
      <w:r w:rsidR="0035105C" w:rsidRPr="00212D50">
        <w:rPr>
          <w:rFonts w:ascii="Arial" w:eastAsia="Arial" w:hAnsi="Arial" w:cs="Arial"/>
          <w:color w:val="0033CC"/>
        </w:rPr>
        <w:t>.</w:t>
      </w:r>
      <w:del w:id="218" w:author="David Brown" w:date="2019-07-12T13:53:00Z">
        <w:r w:rsidR="0035105C" w:rsidRPr="00212D50" w:rsidDel="006D3A4C">
          <w:rPr>
            <w:rFonts w:ascii="Arial" w:eastAsia="Arial" w:hAnsi="Arial" w:cs="Arial"/>
            <w:color w:val="0033CC"/>
          </w:rPr>
          <w:delText>65</w:delText>
        </w:r>
      </w:del>
      <w:ins w:id="219" w:author="David Brown" w:date="2019-07-12T13:53:00Z">
        <w:r w:rsidR="006D3A4C">
          <w:rPr>
            <w:rFonts w:ascii="Arial" w:eastAsia="Arial" w:hAnsi="Arial" w:cs="Arial"/>
            <w:color w:val="0033CC"/>
          </w:rPr>
          <w:t>9</w:t>
        </w:r>
      </w:ins>
      <w:r w:rsidR="0035105C" w:rsidRPr="00212D50">
        <w:rPr>
          <w:rFonts w:ascii="Arial" w:eastAsia="Arial" w:hAnsi="Arial" w:cs="Arial"/>
          <w:color w:val="0033CC"/>
        </w:rPr>
        <w:t xml:space="preserve">e-3 and p = </w:t>
      </w:r>
      <w:del w:id="220" w:author="David Brown" w:date="2019-07-12T13:53:00Z">
        <w:r w:rsidR="0035105C" w:rsidRPr="00212D50" w:rsidDel="006D3A4C">
          <w:rPr>
            <w:rFonts w:ascii="Arial" w:eastAsia="Arial" w:hAnsi="Arial" w:cs="Arial"/>
            <w:color w:val="0033CC"/>
          </w:rPr>
          <w:delText>8</w:delText>
        </w:r>
      </w:del>
      <w:ins w:id="221" w:author="David Brown" w:date="2019-07-12T13:53:00Z">
        <w:r w:rsidR="006D3A4C">
          <w:rPr>
            <w:rFonts w:ascii="Arial" w:eastAsia="Arial" w:hAnsi="Arial" w:cs="Arial"/>
            <w:color w:val="0033CC"/>
          </w:rPr>
          <w:t>6</w:t>
        </w:r>
      </w:ins>
      <w:r w:rsidR="0035105C" w:rsidRPr="00212D50">
        <w:rPr>
          <w:rFonts w:ascii="Arial" w:eastAsia="Arial" w:hAnsi="Arial" w:cs="Arial"/>
          <w:color w:val="0033CC"/>
        </w:rPr>
        <w:t>.</w:t>
      </w:r>
      <w:del w:id="222" w:author="David Brown" w:date="2019-07-12T13:53:00Z">
        <w:r w:rsidR="0035105C" w:rsidRPr="00212D50" w:rsidDel="006D3A4C">
          <w:rPr>
            <w:rFonts w:ascii="Arial" w:eastAsia="Arial" w:hAnsi="Arial" w:cs="Arial"/>
            <w:color w:val="0033CC"/>
          </w:rPr>
          <w:delText>12</w:delText>
        </w:r>
      </w:del>
      <w:ins w:id="223" w:author="David Brown" w:date="2019-07-12T13:53:00Z">
        <w:r w:rsidR="006D3A4C">
          <w:rPr>
            <w:rFonts w:ascii="Arial" w:eastAsia="Arial" w:hAnsi="Arial" w:cs="Arial"/>
            <w:color w:val="0033CC"/>
          </w:rPr>
          <w:t>61</w:t>
        </w:r>
      </w:ins>
      <w:r w:rsidR="0035105C" w:rsidRPr="00212D50">
        <w:rPr>
          <w:rFonts w:ascii="Arial" w:eastAsia="Arial" w:hAnsi="Arial" w:cs="Arial"/>
          <w:color w:val="0033CC"/>
        </w:rPr>
        <w:t>e-2, respectively</w:t>
      </w:r>
      <w:r w:rsidR="0006154C" w:rsidRPr="00212D50">
        <w:rPr>
          <w:rFonts w:ascii="Arial" w:eastAsia="Arial" w:hAnsi="Arial" w:cs="Arial"/>
          <w:color w:val="0033CC"/>
        </w:rPr>
        <w:t>).</w:t>
      </w:r>
      <w:r w:rsidR="0035105C" w:rsidRPr="00212D50">
        <w:rPr>
          <w:rFonts w:ascii="Arial" w:eastAsia="Arial" w:hAnsi="Arial" w:cs="Arial"/>
          <w:color w:val="0033CC"/>
        </w:rPr>
        <w:t xml:space="preserve"> Due to missing smoking history f</w:t>
      </w:r>
      <w:r w:rsidR="00FB2721" w:rsidRPr="00212D50">
        <w:rPr>
          <w:rFonts w:ascii="Arial" w:eastAsia="Arial" w:hAnsi="Arial" w:cs="Arial"/>
          <w:color w:val="0033CC"/>
        </w:rPr>
        <w:t>or the</w:t>
      </w:r>
      <w:r w:rsidR="0035105C" w:rsidRPr="00212D50">
        <w:rPr>
          <w:rFonts w:ascii="Arial" w:eastAsia="Arial" w:hAnsi="Arial" w:cs="Arial"/>
          <w:color w:val="0033CC"/>
        </w:rPr>
        <w:t xml:space="preserve"> </w:t>
      </w:r>
      <w:r w:rsidR="00FB2721" w:rsidRPr="00212D50">
        <w:rPr>
          <w:rFonts w:ascii="Arial" w:eastAsia="Arial" w:hAnsi="Arial" w:cs="Arial"/>
          <w:color w:val="0033CC"/>
        </w:rPr>
        <w:t xml:space="preserve">healthy </w:t>
      </w:r>
      <w:r w:rsidR="0035105C" w:rsidRPr="00212D50">
        <w:rPr>
          <w:rFonts w:ascii="Arial" w:eastAsia="Arial" w:hAnsi="Arial" w:cs="Arial"/>
          <w:color w:val="0033CC"/>
        </w:rPr>
        <w:t>controls,</w:t>
      </w:r>
      <w:r w:rsidR="00FB2721" w:rsidRPr="00212D50">
        <w:rPr>
          <w:rFonts w:ascii="Arial" w:eastAsia="Arial" w:hAnsi="Arial" w:cs="Arial"/>
          <w:color w:val="0033CC"/>
        </w:rPr>
        <w:t xml:space="preserve"> the age and smoking history could only be used as covariates comparing prior RT/CT after discarding observations with missing informatio</w:t>
      </w:r>
      <w:r w:rsidR="00FB2721">
        <w:rPr>
          <w:rFonts w:ascii="Arial" w:eastAsia="Arial" w:hAnsi="Arial" w:cs="Arial"/>
          <w:color w:val="0033CC"/>
        </w:rPr>
        <w:t xml:space="preserve">n. The corresponding p-values were p = </w:t>
      </w:r>
      <w:del w:id="224" w:author="David Brown" w:date="2019-07-12T13:57:00Z">
        <w:r w:rsidR="00FB2721" w:rsidDel="006D3A4C">
          <w:rPr>
            <w:rFonts w:ascii="Arial" w:eastAsia="Arial" w:hAnsi="Arial" w:cs="Arial"/>
            <w:color w:val="0033CC"/>
          </w:rPr>
          <w:delText>7</w:delText>
        </w:r>
      </w:del>
      <w:ins w:id="225" w:author="David Brown" w:date="2019-07-12T13:57:00Z">
        <w:r w:rsidR="006D3A4C">
          <w:rPr>
            <w:rFonts w:ascii="Arial" w:eastAsia="Arial" w:hAnsi="Arial" w:cs="Arial"/>
            <w:color w:val="0033CC"/>
          </w:rPr>
          <w:t>8</w:t>
        </w:r>
      </w:ins>
      <w:del w:id="226" w:author="David Brown" w:date="2019-07-12T13:58:00Z">
        <w:r w:rsidR="00FB2721" w:rsidDel="006D3A4C">
          <w:rPr>
            <w:rFonts w:ascii="Arial" w:eastAsia="Arial" w:hAnsi="Arial" w:cs="Arial"/>
            <w:color w:val="0033CC"/>
          </w:rPr>
          <w:delText>.75</w:delText>
        </w:r>
      </w:del>
      <w:r w:rsidR="00FB2721">
        <w:rPr>
          <w:rFonts w:ascii="Arial" w:eastAsia="Arial" w:hAnsi="Arial" w:cs="Arial"/>
          <w:color w:val="0033CC"/>
        </w:rPr>
        <w:t>e-4 and p = 0.6</w:t>
      </w:r>
      <w:del w:id="227" w:author="David Brown" w:date="2019-07-12T13:58:00Z">
        <w:r w:rsidR="00FB2721" w:rsidDel="006D3A4C">
          <w:rPr>
            <w:rFonts w:ascii="Arial" w:eastAsia="Arial" w:hAnsi="Arial" w:cs="Arial"/>
            <w:color w:val="0033CC"/>
          </w:rPr>
          <w:delText>4</w:delText>
        </w:r>
      </w:del>
      <w:ins w:id="228" w:author="David Brown" w:date="2019-07-12T13:58:00Z">
        <w:r w:rsidR="006D3A4C">
          <w:rPr>
            <w:rFonts w:ascii="Arial" w:eastAsia="Arial" w:hAnsi="Arial" w:cs="Arial"/>
            <w:color w:val="0033CC"/>
          </w:rPr>
          <w:t>6</w:t>
        </w:r>
      </w:ins>
      <w:del w:id="229" w:author="David Brown" w:date="2019-07-12T13:58:00Z">
        <w:r w:rsidR="00FB2721" w:rsidDel="006D3A4C">
          <w:rPr>
            <w:rFonts w:ascii="Arial" w:eastAsia="Arial" w:hAnsi="Arial" w:cs="Arial"/>
            <w:color w:val="0033CC"/>
          </w:rPr>
          <w:delText>6</w:delText>
        </w:r>
      </w:del>
      <w:ins w:id="230" w:author="David Brown" w:date="2019-07-12T13:58:00Z">
        <w:r w:rsidR="006D3A4C">
          <w:rPr>
            <w:rFonts w:ascii="Arial" w:eastAsia="Arial" w:hAnsi="Arial" w:cs="Arial"/>
            <w:color w:val="0033CC"/>
          </w:rPr>
          <w:t>9</w:t>
        </w:r>
      </w:ins>
      <w:r w:rsidR="00FB2721">
        <w:rPr>
          <w:rFonts w:ascii="Arial" w:eastAsia="Arial" w:hAnsi="Arial" w:cs="Arial"/>
          <w:color w:val="0033CC"/>
        </w:rPr>
        <w:t xml:space="preserve"> for </w:t>
      </w:r>
      <w:r w:rsidR="00FB2721" w:rsidRPr="00212D50">
        <w:rPr>
          <w:rFonts w:ascii="Arial" w:eastAsia="Arial" w:hAnsi="Arial" w:cs="Arial"/>
          <w:i/>
          <w:color w:val="0033CC"/>
        </w:rPr>
        <w:t>TET2</w:t>
      </w:r>
      <w:r w:rsidR="00FB2721">
        <w:rPr>
          <w:rFonts w:ascii="Arial" w:eastAsia="Arial" w:hAnsi="Arial" w:cs="Arial"/>
          <w:color w:val="0033CC"/>
        </w:rPr>
        <w:t xml:space="preserve"> and </w:t>
      </w:r>
      <w:r w:rsidR="00FB2721" w:rsidRPr="00212D50">
        <w:rPr>
          <w:rFonts w:ascii="Arial" w:eastAsia="Arial" w:hAnsi="Arial" w:cs="Arial"/>
          <w:i/>
          <w:color w:val="0033CC"/>
        </w:rPr>
        <w:t>PPM1D</w:t>
      </w:r>
      <w:r w:rsidR="00FB2721">
        <w:rPr>
          <w:rFonts w:ascii="Arial" w:eastAsia="Arial" w:hAnsi="Arial" w:cs="Arial"/>
          <w:color w:val="0033CC"/>
        </w:rPr>
        <w:t>, respectively.</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191549" w:rsidRPr="00A7225E">
        <w:rPr>
          <w:rFonts w:ascii="Arial" w:eastAsia="Arial" w:hAnsi="Arial" w:cs="Arial"/>
          <w:color w:val="0033CC"/>
        </w:rPr>
        <w:t xml:space="preserve"> (</w:t>
      </w:r>
      <w:ins w:id="231" w:author="David Brown" w:date="2019-07-12T17:36:00Z">
        <w:r w:rsidR="007B4E09">
          <w:rPr>
            <w:rFonts w:ascii="Arial" w:eastAsia="Arial" w:hAnsi="Arial" w:cs="Arial"/>
            <w:color w:val="0033CC"/>
            <w:highlight w:val="yellow"/>
          </w:rPr>
          <w:t>p</w:t>
        </w:r>
      </w:ins>
      <w:del w:id="232" w:author="David Brown" w:date="2019-07-12T17:36:00Z">
        <w:r w:rsidR="0000400E" w:rsidRPr="00212D50" w:rsidDel="007B4E09">
          <w:rPr>
            <w:rFonts w:ascii="Arial" w:eastAsia="Arial" w:hAnsi="Arial" w:cs="Arial"/>
            <w:color w:val="0033CC"/>
            <w:highlight w:val="yellow"/>
          </w:rPr>
          <w:delText>P</w:delText>
        </w:r>
      </w:del>
      <w:r w:rsidR="00191549" w:rsidRPr="00212D50">
        <w:rPr>
          <w:rFonts w:ascii="Arial" w:eastAsia="Arial" w:hAnsi="Arial" w:cs="Arial"/>
          <w:color w:val="0033CC"/>
          <w:highlight w:val="yellow"/>
        </w:rPr>
        <w:t>age XX</w:t>
      </w:r>
      <w:r w:rsidR="0035105C">
        <w:rPr>
          <w:rFonts w:ascii="Arial" w:eastAsia="Arial" w:hAnsi="Arial" w:cs="Arial"/>
          <w:color w:val="0033CC"/>
          <w:highlight w:val="yellow"/>
        </w:rPr>
        <w:t xml:space="preserve">, </w:t>
      </w:r>
      <w:ins w:id="233" w:author="David Brown" w:date="2019-07-12T17:36:00Z">
        <w:r w:rsidR="007B4E09">
          <w:rPr>
            <w:rFonts w:ascii="Arial" w:eastAsia="Arial" w:hAnsi="Arial" w:cs="Arial"/>
            <w:color w:val="0033CC"/>
            <w:highlight w:val="yellow"/>
          </w:rPr>
          <w:t>p</w:t>
        </w:r>
      </w:ins>
      <w:del w:id="234" w:author="David Brown" w:date="2019-07-12T17:36:00Z">
        <w:r w:rsidR="0000400E" w:rsidRPr="00212D50" w:rsidDel="007B4E09">
          <w:rPr>
            <w:rFonts w:ascii="Arial" w:eastAsia="Arial" w:hAnsi="Arial" w:cs="Arial"/>
            <w:color w:val="0033CC"/>
            <w:highlight w:val="yellow"/>
          </w:rPr>
          <w:delText>P</w:delText>
        </w:r>
      </w:del>
      <w:r w:rsidR="00191549" w:rsidRPr="00212D50">
        <w:rPr>
          <w:rFonts w:ascii="Arial" w:eastAsia="Arial" w:hAnsi="Arial" w:cs="Arial"/>
          <w:color w:val="0033CC"/>
          <w:highlight w:val="yellow"/>
        </w:rPr>
        <w:t>aragraph XX</w:t>
      </w:r>
      <w:r w:rsidR="00191549" w:rsidRPr="00A7225E">
        <w:rPr>
          <w:rFonts w:ascii="Arial" w:eastAsia="Arial" w:hAnsi="Arial" w:cs="Arial"/>
          <w:color w:val="0033CC"/>
        </w:rPr>
        <w:t>)</w:t>
      </w:r>
      <w:r w:rsidR="000C2865">
        <w:rPr>
          <w:rFonts w:ascii="Arial" w:eastAsia="Arial" w:hAnsi="Arial" w:cs="Arial"/>
          <w:color w:val="0033CC"/>
        </w:rPr>
        <w:t>.</w:t>
      </w:r>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6D723C11" w:rsidR="004F0618" w:rsidRDefault="0006154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Additionally, we further adjusted the analysis presented in </w:t>
      </w:r>
      <w:r w:rsidRPr="00212D50">
        <w:rPr>
          <w:rFonts w:ascii="Arial" w:eastAsia="Arial" w:hAnsi="Arial" w:cs="Arial"/>
          <w:b/>
          <w:color w:val="0033CC"/>
        </w:rPr>
        <w:t>Figure 4c</w:t>
      </w:r>
      <w:r w:rsidRPr="00A7225E">
        <w:rPr>
          <w:rFonts w:ascii="Arial" w:eastAsia="Arial" w:hAnsi="Arial" w:cs="Arial"/>
          <w:color w:val="0033CC"/>
        </w:rPr>
        <w:t xml:space="preserve"> of the </w:t>
      </w:r>
      <w:r w:rsidR="000C2865">
        <w:rPr>
          <w:rFonts w:ascii="Arial" w:eastAsia="Arial" w:hAnsi="Arial" w:cs="Arial"/>
          <w:color w:val="0033CC"/>
        </w:rPr>
        <w:t xml:space="preserve">original </w:t>
      </w:r>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w:t>
      </w:r>
      <w:r w:rsidRPr="00212D50">
        <w:rPr>
          <w:rFonts w:ascii="Arial" w:eastAsia="Arial" w:hAnsi="Arial" w:cs="Arial"/>
          <w:b/>
          <w:color w:val="0033CC"/>
        </w:rPr>
        <w:t>Figure 4c</w:t>
      </w:r>
      <w:r w:rsidRPr="00A7225E">
        <w:rPr>
          <w:rFonts w:ascii="Arial" w:eastAsia="Arial" w:hAnsi="Arial" w:cs="Arial"/>
          <w:color w:val="0033CC"/>
        </w:rPr>
        <w:t xml:space="preserve"> of the manuscript presented below as </w:t>
      </w:r>
      <w:r w:rsidR="000C2865" w:rsidRPr="00212D50">
        <w:rPr>
          <w:rFonts w:ascii="Arial" w:eastAsia="Arial" w:hAnsi="Arial" w:cs="Arial"/>
          <w:b/>
          <w:color w:val="0033CC"/>
        </w:rPr>
        <w:t xml:space="preserve">Response to Reviewer </w:t>
      </w:r>
      <w:r w:rsidR="00C80ED4" w:rsidRPr="00212D50">
        <w:rPr>
          <w:rFonts w:ascii="Arial" w:eastAsia="Arial" w:hAnsi="Arial" w:cs="Arial"/>
          <w:b/>
          <w:color w:val="0033CC"/>
        </w:rPr>
        <w:t>Figure</w:t>
      </w:r>
      <w:r w:rsidR="00B4071F" w:rsidRPr="00212D50">
        <w:rPr>
          <w:rFonts w:ascii="Arial" w:eastAsia="Arial" w:hAnsi="Arial" w:cs="Arial"/>
          <w:b/>
          <w:color w:val="0033CC"/>
        </w:rPr>
        <w:t xml:space="preserve"> 11</w:t>
      </w:r>
      <w:r w:rsidR="00B4071F" w:rsidRPr="00A7225E">
        <w:rPr>
          <w:rFonts w:ascii="Arial" w:eastAsia="Arial" w:hAnsi="Arial" w:cs="Arial"/>
          <w:color w:val="0033CC"/>
        </w:rPr>
        <w:t>.</w:t>
      </w:r>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ins w:id="235" w:author="David Brown" w:date="2019-07-12T17:36:00Z">
        <w:r w:rsidR="007B4E09">
          <w:rPr>
            <w:rFonts w:ascii="Arial" w:eastAsia="Arial" w:hAnsi="Arial" w:cs="Arial"/>
            <w:color w:val="0033CC"/>
            <w:highlight w:val="yellow"/>
          </w:rPr>
          <w:t>p</w:t>
        </w:r>
      </w:ins>
      <w:del w:id="236" w:author="David Brown" w:date="2019-07-12T17:36:00Z">
        <w:r w:rsidR="0000400E" w:rsidRPr="00212D50" w:rsidDel="007B4E09">
          <w:rPr>
            <w:rFonts w:ascii="Arial" w:eastAsia="Arial" w:hAnsi="Arial" w:cs="Arial"/>
            <w:color w:val="0033CC"/>
            <w:highlight w:val="yellow"/>
          </w:rPr>
          <w:delText>P</w:delText>
        </w:r>
      </w:del>
      <w:r w:rsidR="000C2865" w:rsidRPr="00212D50">
        <w:rPr>
          <w:rFonts w:ascii="Arial" w:eastAsia="Arial" w:hAnsi="Arial" w:cs="Arial"/>
          <w:color w:val="0033CC"/>
          <w:highlight w:val="yellow"/>
        </w:rPr>
        <w:t>age XX</w:t>
      </w:r>
      <w:r w:rsidR="0000400E" w:rsidRPr="00212D50">
        <w:rPr>
          <w:rFonts w:ascii="Arial" w:eastAsia="Arial" w:hAnsi="Arial" w:cs="Arial"/>
          <w:color w:val="0033CC"/>
          <w:highlight w:val="yellow"/>
        </w:rPr>
        <w:t xml:space="preserve">, </w:t>
      </w:r>
      <w:ins w:id="237" w:author="David Brown" w:date="2019-07-12T17:36:00Z">
        <w:r w:rsidR="007B4E09">
          <w:rPr>
            <w:rFonts w:ascii="Arial" w:eastAsia="Arial" w:hAnsi="Arial" w:cs="Arial"/>
            <w:color w:val="0033CC"/>
            <w:highlight w:val="yellow"/>
          </w:rPr>
          <w:t>p</w:t>
        </w:r>
      </w:ins>
      <w:del w:id="238" w:author="David Brown" w:date="2019-07-12T17:36:00Z">
        <w:r w:rsidR="0000400E" w:rsidRPr="00212D50" w:rsidDel="007B4E09">
          <w:rPr>
            <w:rFonts w:ascii="Arial" w:eastAsia="Arial" w:hAnsi="Arial" w:cs="Arial"/>
            <w:color w:val="0033CC"/>
            <w:highlight w:val="yellow"/>
          </w:rPr>
          <w:delText>P</w:delText>
        </w:r>
      </w:del>
      <w:r w:rsidR="000C2865" w:rsidRPr="00212D50">
        <w:rPr>
          <w:rFonts w:ascii="Arial" w:eastAsia="Arial" w:hAnsi="Arial" w:cs="Arial"/>
          <w:color w:val="0033CC"/>
          <w:highlight w:val="yellow"/>
        </w:rPr>
        <w:t>aragraph XX</w:t>
      </w:r>
      <w:r w:rsidR="000C2865" w:rsidRPr="00A7225E">
        <w:rPr>
          <w:rFonts w:ascii="Arial" w:eastAsia="Arial" w:hAnsi="Arial" w:cs="Arial"/>
          <w:color w:val="0033CC"/>
        </w:rPr>
        <w:t>)</w:t>
      </w:r>
      <w:r w:rsidR="000C2865">
        <w:rPr>
          <w:rFonts w:ascii="Arial" w:eastAsia="Arial" w:hAnsi="Arial" w:cs="Arial"/>
          <w:color w:val="0033CC"/>
        </w:rPr>
        <w:t>.</w:t>
      </w:r>
    </w:p>
    <w:p w14:paraId="419CF3BC" w14:textId="77777777" w:rsidR="00E670A8" w:rsidRDefault="00E670A8" w:rsidP="00A7225E">
      <w:pPr>
        <w:spacing w:after="0" w:line="240" w:lineRule="auto"/>
        <w:jc w:val="both"/>
        <w:rPr>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212D50" w:rsidRDefault="000C2865" w:rsidP="00A7225E">
      <w:pPr>
        <w:spacing w:after="0" w:line="240" w:lineRule="auto"/>
        <w:jc w:val="both"/>
        <w:rPr>
          <w:rFonts w:ascii="Arial" w:hAnsi="Arial" w:cs="Arial"/>
          <w:color w:val="0033CC"/>
          <w:sz w:val="20"/>
          <w:szCs w:val="20"/>
        </w:rPr>
      </w:pPr>
      <w:r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10: Age and smoking as confounding factors.</w:t>
      </w:r>
      <w:r w:rsidR="00B4071F" w:rsidRPr="00212D50">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212D50">
        <w:rPr>
          <w:rFonts w:ascii="Arial" w:hAnsi="Arial" w:cs="Arial"/>
          <w:i/>
          <w:color w:val="0033CC"/>
          <w:sz w:val="20"/>
          <w:szCs w:val="20"/>
        </w:rPr>
        <w:t>U</w:t>
      </w:r>
      <w:r w:rsidR="00B4071F" w:rsidRPr="00212D50">
        <w:rPr>
          <w:rFonts w:ascii="Arial" w:hAnsi="Arial" w:cs="Arial"/>
          <w:color w:val="0033CC"/>
          <w:sz w:val="20"/>
          <w:szCs w:val="20"/>
        </w:rPr>
        <w:t>-test. In (c), the p-value was computed using Fisher exact test.</w:t>
      </w:r>
    </w:p>
    <w:p w14:paraId="7C2309F0" w14:textId="0F8A5229" w:rsidR="00E670A8" w:rsidRDefault="00E670A8">
      <w:pPr>
        <w:rPr>
          <w:rFonts w:ascii="Arial" w:hAnsi="Arial" w:cs="Arial"/>
          <w:color w:val="0033CC"/>
        </w:rPr>
      </w:pPr>
      <w:r>
        <w:rPr>
          <w:rFonts w:ascii="Arial" w:hAnsi="Arial" w:cs="Arial"/>
          <w:color w:val="0033CC"/>
        </w:rPr>
        <w:br w:type="page"/>
      </w:r>
    </w:p>
    <w:p w14:paraId="62F6D458" w14:textId="328EDAC7" w:rsidR="00413E5F" w:rsidRDefault="00F45BF8"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11: Association of age and mutational burden in cfDNA.</w:t>
      </w:r>
      <w:r w:rsidR="00B4071F" w:rsidRPr="00212D50">
        <w:rPr>
          <w:rFonts w:ascii="Arial" w:hAnsi="Arial" w:cs="Arial"/>
          <w:color w:val="0033CC"/>
          <w:sz w:val="20"/>
          <w:szCs w:val="20"/>
        </w:rPr>
        <w:t xml:space="preserve"> Shown are the association of age and number of somatic cfDNA variants categorized as </w:t>
      </w:r>
      <w:r w:rsidR="00530E17" w:rsidRPr="00212D50">
        <w:rPr>
          <w:rFonts w:ascii="Arial" w:hAnsi="Arial" w:cs="Arial"/>
          <w:color w:val="0033CC"/>
          <w:sz w:val="20"/>
          <w:szCs w:val="20"/>
        </w:rPr>
        <w:t xml:space="preserve">(a) </w:t>
      </w:r>
      <w:r w:rsidR="00B4071F" w:rsidRPr="00212D50">
        <w:rPr>
          <w:rFonts w:ascii="Arial" w:hAnsi="Arial" w:cs="Arial"/>
          <w:color w:val="0033CC"/>
          <w:sz w:val="20"/>
          <w:szCs w:val="20"/>
        </w:rPr>
        <w:t xml:space="preserve">WBC-matched, </w:t>
      </w:r>
      <w:r w:rsidR="00530E17" w:rsidRPr="00212D50">
        <w:rPr>
          <w:rFonts w:ascii="Arial" w:hAnsi="Arial" w:cs="Arial"/>
          <w:color w:val="0033CC"/>
          <w:sz w:val="20"/>
          <w:szCs w:val="20"/>
        </w:rPr>
        <w:t xml:space="preserve">(b)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w:t>
      </w:r>
      <w:r w:rsidR="00530E17" w:rsidRPr="00212D50">
        <w:rPr>
          <w:rFonts w:ascii="Arial" w:hAnsi="Arial" w:cs="Arial"/>
          <w:color w:val="0033CC"/>
          <w:sz w:val="20"/>
          <w:szCs w:val="20"/>
        </w:rPr>
        <w:t xml:space="preserve">(c) </w:t>
      </w:r>
      <w:r w:rsidR="00B4071F" w:rsidRPr="00212D50">
        <w:rPr>
          <w:rFonts w:ascii="Arial" w:hAnsi="Arial" w:cs="Arial"/>
          <w:color w:val="0033CC"/>
          <w:sz w:val="20"/>
          <w:szCs w:val="20"/>
        </w:rPr>
        <w:t xml:space="preserve">tumor biopsy-matched and </w:t>
      </w:r>
      <w:r w:rsidR="00530E17" w:rsidRPr="00212D50">
        <w:rPr>
          <w:rFonts w:ascii="Arial" w:hAnsi="Arial" w:cs="Arial"/>
          <w:color w:val="0033CC"/>
          <w:sz w:val="20"/>
          <w:szCs w:val="20"/>
        </w:rPr>
        <w:t xml:space="preserve">(d) </w:t>
      </w:r>
      <w:r w:rsidR="00B4071F" w:rsidRPr="00212D50">
        <w:rPr>
          <w:rFonts w:ascii="Arial" w:hAnsi="Arial" w:cs="Arial"/>
          <w:color w:val="0033CC"/>
          <w:sz w:val="20"/>
          <w:szCs w:val="20"/>
        </w:rPr>
        <w:t>biopsy-subthreshold</w:t>
      </w:r>
      <w:r w:rsidR="00530E17" w:rsidRPr="00212D50">
        <w:rPr>
          <w:rFonts w:ascii="Arial" w:hAnsi="Arial" w:cs="Arial"/>
          <w:color w:val="0033CC"/>
          <w:sz w:val="20"/>
          <w:szCs w:val="20"/>
        </w:rPr>
        <w:t xml:space="preserve">. </w:t>
      </w:r>
      <w:r w:rsidR="00B4071F" w:rsidRPr="00212D50">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Pr>
          <w:rFonts w:ascii="Arial" w:hAnsi="Arial" w:cs="Arial"/>
          <w:color w:val="0033CC"/>
          <w:sz w:val="20"/>
          <w:szCs w:val="20"/>
        </w:rPr>
        <w:t>covariate</w:t>
      </w:r>
      <w:r w:rsidR="00B4071F" w:rsidRPr="00212D50">
        <w:rPr>
          <w:rFonts w:ascii="Arial" w:hAnsi="Arial" w:cs="Arial"/>
          <w:color w:val="0033CC"/>
          <w:sz w:val="20"/>
          <w:szCs w:val="20"/>
        </w:rPr>
        <w:t>. In (</w:t>
      </w:r>
      <w:r w:rsidR="00530E17" w:rsidRPr="00212D50">
        <w:rPr>
          <w:rFonts w:ascii="Arial" w:hAnsi="Arial" w:cs="Arial"/>
          <w:color w:val="0033CC"/>
          <w:sz w:val="20"/>
          <w:szCs w:val="20"/>
        </w:rPr>
        <w:t>a</w:t>
      </w:r>
      <w:r w:rsidR="00B4071F" w:rsidRPr="00212D50">
        <w:rPr>
          <w:rFonts w:ascii="Arial" w:hAnsi="Arial" w:cs="Arial"/>
          <w:color w:val="0033CC"/>
          <w:sz w:val="20"/>
          <w:szCs w:val="20"/>
        </w:rPr>
        <w:t>) and (</w:t>
      </w:r>
      <w:r w:rsidR="00530E17" w:rsidRPr="00212D50">
        <w:rPr>
          <w:rFonts w:ascii="Arial" w:hAnsi="Arial" w:cs="Arial"/>
          <w:color w:val="0033CC"/>
          <w:sz w:val="20"/>
          <w:szCs w:val="20"/>
        </w:rPr>
        <w:t>b</w:t>
      </w:r>
      <w:r w:rsidR="00B4071F" w:rsidRPr="00212D50">
        <w:rPr>
          <w:rFonts w:ascii="Arial" w:hAnsi="Arial" w:cs="Arial"/>
          <w:color w:val="0033CC"/>
          <w:sz w:val="20"/>
          <w:szCs w:val="20"/>
        </w:rPr>
        <w:t>), the smoking history of the healthy control individuals were treated as not available in the regression.</w:t>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569C1CC2" w14:textId="735BFCAF" w:rsidR="00025A7D" w:rsidRPr="00025A7D" w:rsidRDefault="00B4071F" w:rsidP="00A7225E">
      <w:pPr>
        <w:spacing w:after="0" w:line="240" w:lineRule="auto"/>
        <w:jc w:val="both"/>
        <w:rPr>
          <w:ins w:id="239" w:author="David Brown" w:date="2019-07-12T14:08:00Z"/>
          <w:rFonts w:ascii="Arial" w:eastAsia="Arial" w:hAnsi="Arial" w:cs="Arial"/>
          <w:color w:val="0033CC"/>
          <w:rPrChange w:id="240" w:author="David Brown" w:date="2019-07-12T14:09:00Z">
            <w:rPr>
              <w:ins w:id="241" w:author="David Brown" w:date="2019-07-12T14:08:00Z"/>
              <w:rFonts w:ascii="Arial" w:eastAsia="Arial" w:hAnsi="Arial" w:cs="Arial"/>
              <w:color w:val="0033CC"/>
              <w:highlight w:val="yellow"/>
            </w:rPr>
          </w:rPrChange>
        </w:rPr>
      </w:pPr>
      <w:r w:rsidRPr="00A7225E">
        <w:rPr>
          <w:rFonts w:ascii="Arial" w:eastAsia="Arial" w:hAnsi="Arial" w:cs="Arial"/>
          <w:color w:val="0033CC"/>
        </w:rPr>
        <w:t>Authors:</w:t>
      </w:r>
      <w:r w:rsidR="009402FC">
        <w:rPr>
          <w:rFonts w:ascii="Arial" w:eastAsia="Arial" w:hAnsi="Arial" w:cs="Arial"/>
          <w:color w:val="0033CC"/>
        </w:rPr>
        <w:t xml:space="preserve"> We </w:t>
      </w:r>
      <w:ins w:id="242" w:author="David Brown" w:date="2019-07-12T14:05:00Z">
        <w:r w:rsidR="00025A7D">
          <w:rPr>
            <w:rFonts w:ascii="Arial" w:eastAsia="Arial" w:hAnsi="Arial" w:cs="Arial"/>
            <w:color w:val="0033CC"/>
          </w:rPr>
          <w:t xml:space="preserve">apologize for the lack of clarity </w:t>
        </w:r>
      </w:ins>
      <w:ins w:id="243" w:author="David Brown" w:date="2019-07-12T14:07:00Z">
        <w:r w:rsidR="00025A7D">
          <w:rPr>
            <w:rFonts w:ascii="Arial" w:eastAsia="Arial" w:hAnsi="Arial" w:cs="Arial"/>
            <w:color w:val="0033CC"/>
          </w:rPr>
          <w:t>in the origi</w:t>
        </w:r>
      </w:ins>
      <w:ins w:id="244" w:author="David Brown" w:date="2019-07-12T14:08:00Z">
        <w:r w:rsidR="00025A7D">
          <w:rPr>
            <w:rFonts w:ascii="Arial" w:eastAsia="Arial" w:hAnsi="Arial" w:cs="Arial"/>
            <w:color w:val="0033CC"/>
          </w:rPr>
          <w:t>n</w:t>
        </w:r>
      </w:ins>
      <w:ins w:id="245" w:author="David Brown" w:date="2019-07-12T14:07:00Z">
        <w:r w:rsidR="00025A7D">
          <w:rPr>
            <w:rFonts w:ascii="Arial" w:eastAsia="Arial" w:hAnsi="Arial" w:cs="Arial"/>
            <w:color w:val="0033CC"/>
          </w:rPr>
          <w:t xml:space="preserve">al version of the manuscript </w:t>
        </w:r>
      </w:ins>
      <w:ins w:id="246" w:author="David Brown" w:date="2019-07-12T14:05:00Z">
        <w:r w:rsidR="00025A7D">
          <w:rPr>
            <w:rFonts w:ascii="Arial" w:eastAsia="Arial" w:hAnsi="Arial" w:cs="Arial"/>
            <w:color w:val="0033CC"/>
          </w:rPr>
          <w:t xml:space="preserve">and </w:t>
        </w:r>
      </w:ins>
      <w:r w:rsidR="009402FC">
        <w:rPr>
          <w:rFonts w:ascii="Arial" w:eastAsia="Arial" w:hAnsi="Arial" w:cs="Arial"/>
          <w:color w:val="0033CC"/>
        </w:rPr>
        <w:t>thank the Reviewer for th</w:t>
      </w:r>
      <w:ins w:id="247" w:author="David Brown" w:date="2019-07-12T14:05:00Z">
        <w:r w:rsidR="00025A7D">
          <w:rPr>
            <w:rFonts w:ascii="Arial" w:eastAsia="Arial" w:hAnsi="Arial" w:cs="Arial"/>
            <w:color w:val="0033CC"/>
          </w:rPr>
          <w:t>is</w:t>
        </w:r>
      </w:ins>
      <w:del w:id="248" w:author="David Brown" w:date="2019-07-12T14:05:00Z">
        <w:r w:rsidR="009402FC" w:rsidDel="00025A7D">
          <w:rPr>
            <w:rFonts w:ascii="Arial" w:eastAsia="Arial" w:hAnsi="Arial" w:cs="Arial"/>
            <w:color w:val="0033CC"/>
          </w:rPr>
          <w:delText>e</w:delText>
        </w:r>
      </w:del>
      <w:r w:rsidR="009402FC">
        <w:rPr>
          <w:rFonts w:ascii="Arial" w:eastAsia="Arial" w:hAnsi="Arial" w:cs="Arial"/>
          <w:color w:val="0033CC"/>
        </w:rPr>
        <w:t xml:space="preserve"> opportunity</w:t>
      </w:r>
      <w:ins w:id="249" w:author="David Brown" w:date="2019-07-12T14:08:00Z">
        <w:r w:rsidR="00025A7D">
          <w:rPr>
            <w:rFonts w:ascii="Arial" w:eastAsia="Arial" w:hAnsi="Arial" w:cs="Arial"/>
            <w:color w:val="0033CC"/>
          </w:rPr>
          <w:t xml:space="preserve"> to further elaborate</w:t>
        </w:r>
      </w:ins>
      <w:ins w:id="250" w:author="David Brown" w:date="2019-07-12T14:06:00Z">
        <w:r w:rsidR="00025A7D">
          <w:rPr>
            <w:rFonts w:ascii="Arial" w:eastAsia="Arial" w:hAnsi="Arial" w:cs="Arial"/>
            <w:color w:val="0033CC"/>
          </w:rPr>
          <w:t xml:space="preserve">. </w:t>
        </w:r>
      </w:ins>
      <w:del w:id="251" w:author="David Brown" w:date="2019-07-12T14:06:00Z">
        <w:r w:rsidR="009402FC" w:rsidDel="00025A7D">
          <w:rPr>
            <w:rFonts w:ascii="Arial" w:eastAsia="Arial" w:hAnsi="Arial" w:cs="Arial"/>
            <w:color w:val="0033CC"/>
          </w:rPr>
          <w:delText xml:space="preserve"> of discussing the appropriateness of Fisher’s exact test and Chi-square test for the analyses reported in our manuscript.</w:delText>
        </w:r>
      </w:del>
      <w:ins w:id="252" w:author="Reis-Filho, Jorge S./Pathology" w:date="2019-07-09T10:47:00Z">
        <w:del w:id="253" w:author="David Brown" w:date="2019-07-12T14:06:00Z">
          <w:r w:rsidR="000E130A" w:rsidDel="00025A7D">
            <w:rPr>
              <w:rFonts w:ascii="Arial" w:eastAsia="Arial" w:hAnsi="Arial" w:cs="Arial"/>
              <w:color w:val="0033CC"/>
            </w:rPr>
            <w:delText xml:space="preserve"> </w:delText>
          </w:r>
        </w:del>
      </w:ins>
      <w:ins w:id="254" w:author="David Brown" w:date="2019-07-12T14:08:00Z">
        <w:r w:rsidR="00025A7D" w:rsidRPr="00025A7D">
          <w:rPr>
            <w:rFonts w:ascii="Arial" w:eastAsia="Arial" w:hAnsi="Arial" w:cs="Arial"/>
            <w:color w:val="0033CC"/>
          </w:rPr>
          <w:t>The assumption of independence in the contingency table requires only that one subject be assigned uniquely to one category when drawn from the relevant population and that this is not influenced by other subjects. Each subject in this case is a patient</w:t>
        </w:r>
      </w:ins>
      <w:ins w:id="255" w:author="David Brown" w:date="2019-07-12T14:09:00Z">
        <w:r w:rsidR="00025A7D">
          <w:rPr>
            <w:rFonts w:ascii="Arial" w:eastAsia="Arial" w:hAnsi="Arial" w:cs="Arial"/>
            <w:color w:val="0033CC"/>
          </w:rPr>
          <w:t xml:space="preserve"> or healthy control</w:t>
        </w:r>
      </w:ins>
      <w:ins w:id="256" w:author="David Brown" w:date="2019-07-12T14:08:00Z">
        <w:r w:rsidR="00025A7D" w:rsidRPr="00025A7D">
          <w:rPr>
            <w:rFonts w:ascii="Arial" w:eastAsia="Arial" w:hAnsi="Arial" w:cs="Arial"/>
            <w:color w:val="0033CC"/>
          </w:rPr>
          <w:t>, and each patient</w:t>
        </w:r>
      </w:ins>
      <w:ins w:id="257" w:author="David Brown" w:date="2019-07-12T14:10:00Z">
        <w:r w:rsidR="00025A7D">
          <w:rPr>
            <w:rFonts w:ascii="Arial" w:eastAsia="Arial" w:hAnsi="Arial" w:cs="Arial"/>
            <w:color w:val="0033CC"/>
          </w:rPr>
          <w:t xml:space="preserve"> or healthy control</w:t>
        </w:r>
      </w:ins>
      <w:ins w:id="258" w:author="David Brown" w:date="2019-07-12T14:08:00Z">
        <w:r w:rsidR="00025A7D" w:rsidRPr="00025A7D">
          <w:rPr>
            <w:rFonts w:ascii="Arial" w:eastAsia="Arial" w:hAnsi="Arial" w:cs="Arial"/>
            <w:color w:val="0033CC"/>
          </w:rPr>
          <w:t xml:space="preserve"> is assigned to a unique category based on the mutation with highest VAF in CH genes within that patient</w:t>
        </w:r>
      </w:ins>
      <w:ins w:id="259" w:author="David Brown" w:date="2019-07-12T14:10:00Z">
        <w:r w:rsidR="00025A7D">
          <w:rPr>
            <w:rFonts w:ascii="Arial" w:eastAsia="Arial" w:hAnsi="Arial" w:cs="Arial"/>
            <w:color w:val="0033CC"/>
          </w:rPr>
          <w:t>.</w:t>
        </w:r>
      </w:ins>
      <w:ins w:id="260" w:author="David Brown" w:date="2019-07-12T14:08:00Z">
        <w:r w:rsidR="00025A7D" w:rsidRPr="00025A7D">
          <w:rPr>
            <w:rFonts w:ascii="Arial" w:eastAsia="Arial" w:hAnsi="Arial" w:cs="Arial"/>
            <w:color w:val="0033CC"/>
          </w:rPr>
          <w:t xml:space="preserve"> </w:t>
        </w:r>
      </w:ins>
      <w:ins w:id="261" w:author="David Brown" w:date="2019-07-12T14:10:00Z">
        <w:r w:rsidR="00025A7D">
          <w:rPr>
            <w:rFonts w:ascii="Arial" w:eastAsia="Arial" w:hAnsi="Arial" w:cs="Arial"/>
            <w:color w:val="0033CC"/>
          </w:rPr>
          <w:t>N</w:t>
        </w:r>
      </w:ins>
      <w:ins w:id="262" w:author="David Brown" w:date="2019-07-12T14:08:00Z">
        <w:r w:rsidR="00025A7D" w:rsidRPr="00025A7D">
          <w:rPr>
            <w:rFonts w:ascii="Arial" w:eastAsia="Arial" w:hAnsi="Arial" w:cs="Arial"/>
            <w:color w:val="0033CC"/>
          </w:rPr>
          <w:t>o patient</w:t>
        </w:r>
      </w:ins>
      <w:ins w:id="263" w:author="David Brown" w:date="2019-07-12T14:10:00Z">
        <w:r w:rsidR="00025A7D">
          <w:rPr>
            <w:rFonts w:ascii="Arial" w:eastAsia="Arial" w:hAnsi="Arial" w:cs="Arial"/>
            <w:color w:val="0033CC"/>
          </w:rPr>
          <w:t xml:space="preserve"> or healthy control</w:t>
        </w:r>
      </w:ins>
      <w:ins w:id="264" w:author="David Brown" w:date="2019-07-12T14:08:00Z">
        <w:r w:rsidR="00025A7D" w:rsidRPr="00025A7D">
          <w:rPr>
            <w:rFonts w:ascii="Arial" w:eastAsia="Arial" w:hAnsi="Arial" w:cs="Arial"/>
            <w:color w:val="0033CC"/>
          </w:rPr>
          <w:t xml:space="preserve"> appears twice in the table based on having more than one mutation, so the cell counts in the contingency table satisfy independence. Fisher's exact test is a standard choice in this situation for comparing differences in marginal frequencies.</w:t>
        </w:r>
      </w:ins>
      <w:ins w:id="265" w:author="David Brown" w:date="2019-07-12T14:52:00Z">
        <w:r w:rsidR="00963EC7">
          <w:rPr>
            <w:rFonts w:ascii="Arial" w:eastAsia="Arial" w:hAnsi="Arial" w:cs="Arial"/>
            <w:color w:val="0033CC"/>
          </w:rPr>
          <w:t xml:space="preserve"> </w:t>
        </w:r>
      </w:ins>
      <w:ins w:id="266" w:author="David Brown" w:date="2019-07-12T14:53:00Z">
        <w:r w:rsidR="00963EC7">
          <w:rPr>
            <w:rFonts w:ascii="Arial" w:eastAsia="Arial" w:hAnsi="Arial" w:cs="Arial"/>
            <w:color w:val="0033CC"/>
          </w:rPr>
          <w:t>Nonethele</w:t>
        </w:r>
      </w:ins>
      <w:ins w:id="267" w:author="David Brown" w:date="2019-07-12T14:54:00Z">
        <w:r w:rsidR="00963EC7">
          <w:rPr>
            <w:rFonts w:ascii="Arial" w:eastAsia="Arial" w:hAnsi="Arial" w:cs="Arial"/>
            <w:color w:val="0033CC"/>
          </w:rPr>
          <w:t>s</w:t>
        </w:r>
      </w:ins>
      <w:ins w:id="268" w:author="David Brown" w:date="2019-07-12T14:53:00Z">
        <w:r w:rsidR="00963EC7">
          <w:rPr>
            <w:rFonts w:ascii="Arial" w:eastAsia="Arial" w:hAnsi="Arial" w:cs="Arial"/>
            <w:color w:val="0033CC"/>
          </w:rPr>
          <w:t xml:space="preserve">s, </w:t>
        </w:r>
      </w:ins>
      <w:ins w:id="269" w:author="David Brown" w:date="2019-07-12T14:54:00Z">
        <w:r w:rsidR="00963EC7">
          <w:rPr>
            <w:rFonts w:ascii="Arial" w:eastAsia="Arial" w:hAnsi="Arial" w:cs="Arial"/>
            <w:color w:val="0033CC"/>
          </w:rPr>
          <w:t xml:space="preserve">following the Reviewer’s suggestion, we </w:t>
        </w:r>
      </w:ins>
      <w:ins w:id="270" w:author="David Brown" w:date="2019-07-12T14:55:00Z">
        <w:r w:rsidR="00963EC7">
          <w:rPr>
            <w:rFonts w:ascii="Arial" w:eastAsia="Arial" w:hAnsi="Arial" w:cs="Arial"/>
            <w:color w:val="0033CC"/>
          </w:rPr>
          <w:t xml:space="preserve">redid these analyses using a </w:t>
        </w:r>
      </w:ins>
      <w:proofErr w:type="gramStart"/>
      <w:ins w:id="271" w:author="David Brown" w:date="2019-07-12T14:56:00Z">
        <w:r w:rsidR="00963EC7">
          <w:rPr>
            <w:rFonts w:ascii="Arial" w:eastAsia="Arial" w:hAnsi="Arial" w:cs="Arial"/>
            <w:color w:val="0033CC"/>
          </w:rPr>
          <w:t>permutation based</w:t>
        </w:r>
        <w:proofErr w:type="gramEnd"/>
        <w:r w:rsidR="00963EC7">
          <w:rPr>
            <w:rFonts w:ascii="Arial" w:eastAsia="Arial" w:hAnsi="Arial" w:cs="Arial"/>
            <w:color w:val="0033CC"/>
          </w:rPr>
          <w:t xml:space="preserve"> Likelihood ratio test to determine the </w:t>
        </w:r>
      </w:ins>
      <w:ins w:id="272" w:author="David Brown" w:date="2019-07-12T14:57:00Z">
        <w:r w:rsidR="00963EC7">
          <w:rPr>
            <w:rFonts w:ascii="Arial" w:eastAsia="Arial" w:hAnsi="Arial" w:cs="Arial"/>
            <w:color w:val="0033CC"/>
          </w:rPr>
          <w:t xml:space="preserve">statistical </w:t>
        </w:r>
      </w:ins>
      <w:ins w:id="273" w:author="David Brown" w:date="2019-07-12T14:56:00Z">
        <w:r w:rsidR="00963EC7">
          <w:rPr>
            <w:rFonts w:ascii="Arial" w:eastAsia="Arial" w:hAnsi="Arial" w:cs="Arial"/>
            <w:color w:val="0033CC"/>
          </w:rPr>
          <w:t xml:space="preserve">significance </w:t>
        </w:r>
      </w:ins>
      <w:ins w:id="274" w:author="David Brown" w:date="2019-07-12T14:57:00Z">
        <w:r w:rsidR="00963EC7">
          <w:rPr>
            <w:rFonts w:ascii="Arial" w:eastAsia="Arial" w:hAnsi="Arial" w:cs="Arial"/>
            <w:color w:val="0033CC"/>
          </w:rPr>
          <w:t>of</w:t>
        </w:r>
      </w:ins>
      <w:ins w:id="275" w:author="David Brown" w:date="2019-07-12T14:56:00Z">
        <w:r w:rsidR="00963EC7">
          <w:rPr>
            <w:rFonts w:ascii="Arial" w:eastAsia="Arial" w:hAnsi="Arial" w:cs="Arial"/>
            <w:color w:val="0033CC"/>
          </w:rPr>
          <w:t xml:space="preserve"> a logistic regression</w:t>
        </w:r>
      </w:ins>
      <w:ins w:id="276" w:author="David Brown" w:date="2019-07-12T14:57:00Z">
        <w:r w:rsidR="00963EC7">
          <w:rPr>
            <w:rFonts w:ascii="Arial" w:eastAsia="Arial" w:hAnsi="Arial" w:cs="Arial"/>
            <w:color w:val="0033CC"/>
          </w:rPr>
          <w:t xml:space="preserve">. The </w:t>
        </w:r>
      </w:ins>
      <w:ins w:id="277" w:author="David Brown" w:date="2019-07-12T14:59:00Z">
        <w:r w:rsidR="00963EC7">
          <w:rPr>
            <w:rFonts w:ascii="Arial" w:eastAsia="Arial" w:hAnsi="Arial" w:cs="Arial"/>
            <w:color w:val="0033CC"/>
          </w:rPr>
          <w:t xml:space="preserve">updated </w:t>
        </w:r>
      </w:ins>
      <w:ins w:id="278" w:author="David Brown" w:date="2019-07-12T14:57:00Z">
        <w:r w:rsidR="00963EC7">
          <w:rPr>
            <w:rFonts w:ascii="Arial" w:eastAsia="Arial" w:hAnsi="Arial" w:cs="Arial"/>
            <w:color w:val="0033CC"/>
          </w:rPr>
          <w:t>results are presented</w:t>
        </w:r>
      </w:ins>
      <w:ins w:id="279" w:author="David Brown" w:date="2019-07-12T14:58:00Z">
        <w:r w:rsidR="00963EC7">
          <w:rPr>
            <w:rFonts w:ascii="Arial" w:eastAsia="Arial" w:hAnsi="Arial" w:cs="Arial"/>
            <w:color w:val="0033CC"/>
          </w:rPr>
          <w:t xml:space="preserve"> in our response to </w:t>
        </w:r>
      </w:ins>
      <w:ins w:id="280" w:author="David Brown" w:date="2019-07-12T17:37:00Z">
        <w:r w:rsidR="007B4E09">
          <w:rPr>
            <w:rFonts w:ascii="Arial" w:eastAsia="Arial" w:hAnsi="Arial" w:cs="Arial"/>
            <w:color w:val="0033CC"/>
          </w:rPr>
          <w:t>point</w:t>
        </w:r>
      </w:ins>
      <w:ins w:id="281" w:author="David Brown" w:date="2019-07-12T14:58:00Z">
        <w:r w:rsidR="00963EC7">
          <w:rPr>
            <w:rFonts w:ascii="Arial" w:eastAsia="Arial" w:hAnsi="Arial" w:cs="Arial"/>
            <w:color w:val="0033CC"/>
          </w:rPr>
          <w:t xml:space="preserve"> </w:t>
        </w:r>
      </w:ins>
      <w:ins w:id="282" w:author="David Brown" w:date="2019-07-12T17:36:00Z">
        <w:r w:rsidR="007B4E09">
          <w:rPr>
            <w:rFonts w:ascii="Arial" w:eastAsia="Arial" w:hAnsi="Arial" w:cs="Arial"/>
            <w:color w:val="0033CC"/>
          </w:rPr>
          <w:t>#</w:t>
        </w:r>
      </w:ins>
      <w:ins w:id="283" w:author="David Brown" w:date="2019-07-12T14:58:00Z">
        <w:r w:rsidR="00963EC7">
          <w:rPr>
            <w:rFonts w:ascii="Arial" w:eastAsia="Arial" w:hAnsi="Arial" w:cs="Arial"/>
            <w:color w:val="0033CC"/>
          </w:rPr>
          <w:t xml:space="preserve">11 of this Reviewer’s comments. </w:t>
        </w:r>
      </w:ins>
    </w:p>
    <w:p w14:paraId="69368417" w14:textId="06519AA8" w:rsidR="00413E5F" w:rsidRPr="00A7225E" w:rsidDel="00963EC7" w:rsidRDefault="000E130A" w:rsidP="00A7225E">
      <w:pPr>
        <w:spacing w:after="0" w:line="240" w:lineRule="auto"/>
        <w:jc w:val="both"/>
        <w:rPr>
          <w:del w:id="284" w:author="David Brown" w:date="2019-07-12T14:54:00Z"/>
          <w:rFonts w:ascii="Arial" w:eastAsia="Arial" w:hAnsi="Arial" w:cs="Arial"/>
          <w:color w:val="0033CC"/>
        </w:rPr>
      </w:pPr>
      <w:ins w:id="285" w:author="Reis-Filho, Jorge S./Pathology" w:date="2019-07-09T10:47:00Z">
        <w:del w:id="286" w:author="David Brown" w:date="2019-07-12T14:54:00Z">
          <w:r w:rsidRPr="000E130A" w:rsidDel="00963EC7">
            <w:rPr>
              <w:rFonts w:ascii="Arial" w:eastAsia="Arial" w:hAnsi="Arial" w:cs="Arial"/>
              <w:color w:val="0033CC"/>
              <w:highlight w:val="yellow"/>
              <w:rPrChange w:id="287" w:author="Reis-Filho, Jorge S./Pathology" w:date="2019-07-09T10:48:00Z">
                <w:rPr>
                  <w:rFonts w:ascii="Arial" w:eastAsia="Arial" w:hAnsi="Arial" w:cs="Arial"/>
                  <w:color w:val="0033CC"/>
                </w:rPr>
              </w:rPrChange>
            </w:rPr>
            <w:delText>Following the Reviewer’s suggestion, xxxxx Pedram to change this xxxxx</w:delText>
          </w:r>
          <w:r w:rsidDel="00963EC7">
            <w:rPr>
              <w:rFonts w:ascii="Arial" w:eastAsia="Arial" w:hAnsi="Arial" w:cs="Arial"/>
              <w:color w:val="0033CC"/>
            </w:rPr>
            <w:delText xml:space="preserve">. </w:delText>
          </w:r>
        </w:del>
      </w:ins>
      <w:del w:id="288" w:author="David Brown" w:date="2019-07-12T14:54:00Z">
        <w:r w:rsidR="009402FC" w:rsidDel="00963EC7">
          <w:rPr>
            <w:rFonts w:ascii="Arial" w:eastAsia="Arial" w:hAnsi="Arial" w:cs="Arial"/>
            <w:color w:val="0033CC"/>
          </w:rPr>
          <w:delText xml:space="preserve"> </w:delText>
        </w:r>
        <w:r w:rsidR="00B4071F" w:rsidRPr="00A7225E" w:rsidDel="00963EC7">
          <w:rPr>
            <w:rFonts w:ascii="Arial" w:eastAsia="Arial" w:hAnsi="Arial" w:cs="Arial"/>
            <w:color w:val="0033CC"/>
          </w:rPr>
          <w:delText xml:space="preserve">In </w:delText>
        </w:r>
        <w:r w:rsidR="00B4071F" w:rsidRPr="00212D50" w:rsidDel="00963EC7">
          <w:rPr>
            <w:rFonts w:ascii="Arial" w:eastAsia="Arial" w:hAnsi="Arial" w:cs="Arial"/>
            <w:b/>
            <w:color w:val="0033CC"/>
          </w:rPr>
          <w:delText>Figure 5b</w:delText>
        </w:r>
        <w:r w:rsidR="00B4071F" w:rsidRPr="00A7225E" w:rsidDel="00963EC7">
          <w:rPr>
            <w:rFonts w:ascii="Arial" w:eastAsia="Arial" w:hAnsi="Arial" w:cs="Arial"/>
            <w:color w:val="0033CC"/>
          </w:rPr>
          <w:delText xml:space="preserve"> of the </w:delText>
        </w:r>
        <w:r w:rsidR="009402FC" w:rsidDel="00963EC7">
          <w:rPr>
            <w:rFonts w:ascii="Arial" w:eastAsia="Arial" w:hAnsi="Arial" w:cs="Arial"/>
            <w:color w:val="0033CC"/>
          </w:rPr>
          <w:delText xml:space="preserve">original </w:delText>
        </w:r>
        <w:r w:rsidR="00B4071F" w:rsidRPr="00A7225E" w:rsidDel="00963EC7">
          <w:rPr>
            <w:rFonts w:ascii="Arial" w:eastAsia="Arial" w:hAnsi="Arial" w:cs="Arial"/>
            <w:color w:val="0033CC"/>
          </w:rPr>
          <w:delText xml:space="preserve">manuscript, each patient or healthy control was categorized into one of seven groups based on the CH-derived mutation which has the highest VAF among the 15 canonical CH-related genes in that particular patient or control. If no CH-related mutation was found, the patient or control individual was labelled as “No CH”. The </w:delText>
        </w:r>
        <w:r w:rsidR="00E218AA" w:rsidRPr="00A7225E" w:rsidDel="00963EC7">
          <w:rPr>
            <w:rFonts w:ascii="Arial" w:eastAsia="Arial" w:hAnsi="Arial" w:cs="Arial"/>
            <w:color w:val="0033CC"/>
          </w:rPr>
          <w:delText xml:space="preserve">fraction </w:delText>
        </w:r>
        <w:r w:rsidR="00B4071F" w:rsidRPr="00A7225E" w:rsidDel="00963EC7">
          <w:rPr>
            <w:rFonts w:ascii="Arial" w:eastAsia="Arial" w:hAnsi="Arial" w:cs="Arial"/>
            <w:color w:val="0033CC"/>
          </w:rPr>
          <w:delText xml:space="preserve">of patients or control individuals in the “No CH” category is indicated in gray in the corresponding bar plots. </w:delText>
        </w:r>
        <w:r w:rsidR="00191549" w:rsidRPr="00A7225E" w:rsidDel="00963EC7">
          <w:rPr>
            <w:rFonts w:ascii="Arial" w:eastAsia="Arial" w:hAnsi="Arial" w:cs="Arial"/>
            <w:color w:val="0033CC"/>
          </w:rPr>
          <w:delText xml:space="preserve">We believe that </w:delText>
        </w:r>
        <w:r w:rsidR="00C80ED4" w:rsidRPr="00A7225E" w:rsidDel="00963EC7">
          <w:rPr>
            <w:rFonts w:ascii="Arial" w:eastAsia="Arial" w:hAnsi="Arial" w:cs="Arial"/>
            <w:color w:val="0033CC"/>
          </w:rPr>
          <w:delText>the</w:delText>
        </w:r>
        <w:r w:rsidR="00B4071F" w:rsidRPr="00A7225E" w:rsidDel="00963EC7">
          <w:rPr>
            <w:rFonts w:ascii="Arial" w:eastAsia="Arial" w:hAnsi="Arial" w:cs="Arial"/>
            <w:color w:val="0033CC"/>
          </w:rPr>
          <w:delText xml:space="preserve"> use of Fisher’s exact test is appropriate in this context</w:delText>
        </w:r>
        <w:r w:rsidR="00E218AA" w:rsidRPr="00A7225E" w:rsidDel="00963EC7">
          <w:rPr>
            <w:rFonts w:ascii="Arial" w:eastAsia="Arial" w:hAnsi="Arial" w:cs="Arial"/>
            <w:color w:val="0033CC"/>
          </w:rPr>
          <w:delText xml:space="preserve"> to compare the fractions</w:delText>
        </w:r>
        <w:r w:rsidR="009402FC" w:rsidDel="00963EC7">
          <w:rPr>
            <w:rFonts w:ascii="Arial" w:eastAsia="Arial" w:hAnsi="Arial" w:cs="Arial"/>
            <w:color w:val="0033CC"/>
          </w:rPr>
          <w:delText xml:space="preserve">, given that </w:delText>
        </w:r>
        <w:r w:rsidR="009402FC" w:rsidRPr="00212D50" w:rsidDel="00963EC7">
          <w:rPr>
            <w:rFonts w:ascii="Arial" w:eastAsia="Arial" w:hAnsi="Arial" w:cs="Arial"/>
            <w:color w:val="0033CC"/>
            <w:highlight w:val="yellow"/>
          </w:rPr>
          <w:delText>xxxx please provide a clear reason as to why this is adequate xxxx</w:delText>
        </w:r>
        <w:r w:rsidR="00E218AA" w:rsidRPr="00A7225E" w:rsidDel="00963EC7">
          <w:rPr>
            <w:rFonts w:ascii="Arial" w:eastAsia="Arial" w:hAnsi="Arial" w:cs="Arial"/>
            <w:color w:val="0033CC"/>
          </w:rPr>
          <w:delText>.</w:delText>
        </w:r>
      </w:del>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11320E7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212D50">
        <w:rPr>
          <w:rFonts w:ascii="Arial" w:eastAsia="Arial" w:hAnsi="Arial" w:cs="Arial"/>
          <w:b/>
          <w:color w:val="0033CC"/>
        </w:rPr>
        <w:t>Figure 5</w:t>
      </w:r>
      <w:r w:rsidR="007F153E" w:rsidRPr="00212D50">
        <w:rPr>
          <w:rFonts w:ascii="Arial" w:eastAsia="Arial" w:hAnsi="Arial" w:cs="Arial"/>
          <w:b/>
          <w:color w:val="0033CC"/>
        </w:rPr>
        <w:t>c</w:t>
      </w:r>
      <w:r w:rsidRPr="00A7225E">
        <w:rPr>
          <w:rFonts w:ascii="Arial" w:eastAsia="Arial" w:hAnsi="Arial" w:cs="Arial"/>
          <w:color w:val="0033CC"/>
        </w:rPr>
        <w:t xml:space="preserve"> of the </w:t>
      </w:r>
      <w:r w:rsidR="009402FC">
        <w:rPr>
          <w:rFonts w:ascii="Arial" w:eastAsia="Arial" w:hAnsi="Arial" w:cs="Arial"/>
          <w:color w:val="0033CC"/>
        </w:rPr>
        <w:t xml:space="preserve">original </w:t>
      </w:r>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r w:rsidR="009402FC" w:rsidRPr="00212D50">
        <w:rPr>
          <w:rFonts w:ascii="Arial" w:eastAsia="Arial" w:hAnsi="Arial" w:cs="Arial"/>
          <w:b/>
          <w:color w:val="0033CC"/>
        </w:rPr>
        <w:t xml:space="preserve">Response to Reviewers </w:t>
      </w:r>
      <w:r w:rsidR="00E218AA" w:rsidRPr="00212D50">
        <w:rPr>
          <w:rFonts w:ascii="Arial" w:eastAsia="Arial" w:hAnsi="Arial" w:cs="Arial"/>
          <w:b/>
          <w:color w:val="0033CC"/>
        </w:rPr>
        <w:t xml:space="preserve">Figure 12 </w:t>
      </w:r>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r w:rsidR="009402FC">
        <w:rPr>
          <w:rFonts w:ascii="Arial" w:eastAsia="Arial" w:hAnsi="Arial" w:cs="Arial"/>
          <w:color w:val="0033CC"/>
        </w:rPr>
        <w:t>variants</w:t>
      </w:r>
      <w:r w:rsidR="009402FC" w:rsidRPr="00A7225E">
        <w:rPr>
          <w:rFonts w:ascii="Arial" w:eastAsia="Arial" w:hAnsi="Arial" w:cs="Arial"/>
          <w:color w:val="0033CC"/>
        </w:rPr>
        <w:t xml:space="preserve"> </w:t>
      </w:r>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212D50">
        <w:rPr>
          <w:rFonts w:ascii="Arial" w:eastAsia="Arial" w:hAnsi="Arial" w:cs="Arial"/>
          <w:b/>
          <w:color w:val="0033CC"/>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212D50">
        <w:rPr>
          <w:rFonts w:ascii="Arial" w:eastAsia="Arial" w:hAnsi="Arial" w:cs="Arial"/>
          <w:b/>
          <w:color w:val="0033CC"/>
        </w:rPr>
        <w:t>Figure 5</w:t>
      </w:r>
      <w:r w:rsidRPr="00A7225E">
        <w:rPr>
          <w:rFonts w:ascii="Arial" w:eastAsia="Arial" w:hAnsi="Arial" w:cs="Arial"/>
          <w:color w:val="0033CC"/>
        </w:rPr>
        <w:t xml:space="preserve"> of the manuscript to reflect the above discussion</w:t>
      </w:r>
      <w:r w:rsidR="009402FC">
        <w:rPr>
          <w:rFonts w:ascii="Arial" w:eastAsia="Arial" w:hAnsi="Arial" w:cs="Arial"/>
          <w:color w:val="0033CC"/>
        </w:rPr>
        <w:t>. In the revised version of the manuscript, the caption for the figure now reads: “</w:t>
      </w:r>
      <w:r w:rsidR="005401F8">
        <w:rPr>
          <w:rFonts w:ascii="Arial" w:eastAsia="Arial" w:hAnsi="Arial" w:cs="Arial"/>
          <w:color w:val="0033CC"/>
          <w:highlight w:val="yellow"/>
        </w:rPr>
        <w:t>XXXXX</w:t>
      </w:r>
      <w:r w:rsidR="009402FC">
        <w:rPr>
          <w:rFonts w:ascii="Arial" w:eastAsia="Arial" w:hAnsi="Arial" w:cs="Arial"/>
          <w:color w:val="0033CC"/>
        </w:rPr>
        <w:t>”</w:t>
      </w:r>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r w:rsidR="00C80ED4" w:rsidRPr="00A7225E">
        <w:rPr>
          <w:rFonts w:ascii="Arial" w:eastAsia="Arial" w:hAnsi="Arial" w:cs="Arial"/>
          <w:color w:val="0033CC"/>
        </w:rPr>
        <w:t xml:space="preserve">has been added to the manuscript as </w:t>
      </w:r>
      <w:r w:rsidR="00C80ED4" w:rsidRPr="00212D50">
        <w:rPr>
          <w:rFonts w:ascii="Arial" w:eastAsia="Arial" w:hAnsi="Arial" w:cs="Arial"/>
          <w:b/>
          <w:color w:val="0033CC"/>
          <w:highlight w:val="yellow"/>
        </w:rPr>
        <w:t xml:space="preserve">Supplementary Figure </w:t>
      </w:r>
      <w:r w:rsidR="00B06F9A" w:rsidRPr="00212D50">
        <w:rPr>
          <w:rFonts w:ascii="Arial" w:eastAsia="Arial" w:hAnsi="Arial" w:cs="Arial"/>
          <w:b/>
          <w:color w:val="0033CC"/>
          <w:highlight w:val="yellow"/>
        </w:rPr>
        <w:t>S</w:t>
      </w:r>
      <w:r w:rsidR="00C80ED4" w:rsidRPr="00212D50">
        <w:rPr>
          <w:rFonts w:ascii="Arial" w:eastAsia="Arial" w:hAnsi="Arial" w:cs="Arial"/>
          <w:b/>
          <w:color w:val="0033CC"/>
          <w:highlight w:val="yellow"/>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08ACC533" w:rsidR="00413E5F" w:rsidRPr="00A7225E" w:rsidRDefault="005C395E" w:rsidP="00A7225E">
      <w:pPr>
        <w:spacing w:after="0" w:line="240" w:lineRule="auto"/>
        <w:jc w:val="both"/>
        <w:rPr>
          <w:rFonts w:ascii="Arial" w:eastAsia="Arial" w:hAnsi="Arial" w:cs="Arial"/>
          <w:color w:val="0033CC"/>
        </w:rPr>
      </w:pPr>
      <w:r w:rsidRPr="003A528F">
        <w:rPr>
          <w:rFonts w:ascii="Arial" w:eastAsia="Arial" w:hAnsi="Arial" w:cs="Arial"/>
          <w:b/>
          <w:color w:val="0033CC"/>
        </w:rPr>
        <w:lastRenderedPageBreak/>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r>
        <w:rPr>
          <w:rFonts w:ascii="Arial" w:eastAsia="Arial" w:hAnsi="Arial" w:cs="Arial"/>
          <w:color w:val="0033CC"/>
        </w:rPr>
        <w:t>illustrate</w:t>
      </w:r>
      <w:r w:rsidRPr="00A7225E">
        <w:rPr>
          <w:rFonts w:ascii="Arial" w:eastAsia="Arial" w:hAnsi="Arial" w:cs="Arial"/>
          <w:color w:val="0033CC"/>
        </w:rPr>
        <w:t xml:space="preserve"> </w:t>
      </w:r>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r w:rsidRPr="003A528F">
        <w:rPr>
          <w:rFonts w:ascii="Arial" w:eastAsia="Arial" w:hAnsi="Arial" w:cs="Arial"/>
          <w:b/>
          <w:color w:val="0033CC"/>
        </w:rPr>
        <w:t>Response to Reviewers Figure 12</w:t>
      </w:r>
      <w:r>
        <w:rPr>
          <w:rFonts w:ascii="Arial" w:eastAsia="Arial" w:hAnsi="Arial" w:cs="Arial"/>
          <w:b/>
          <w:color w:val="0033CC"/>
        </w:rPr>
        <w:t xml:space="preserve">d </w:t>
      </w:r>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in patients who have previously been exposed to chemotherapy (</w:t>
      </w:r>
      <w:r>
        <w:rPr>
          <w:rFonts w:ascii="Arial" w:eastAsia="Arial" w:hAnsi="Arial" w:cs="Arial"/>
          <w:color w:val="0033CC"/>
        </w:rPr>
        <w:t xml:space="preserve">PMID: </w:t>
      </w:r>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r>
        <w:rPr>
          <w:rFonts w:ascii="Arial" w:eastAsia="Arial" w:hAnsi="Arial" w:cs="Arial"/>
          <w:color w:val="0033CC"/>
        </w:rPr>
        <w:t xml:space="preserve">PMID: </w:t>
      </w:r>
      <w:r w:rsidR="00730A45" w:rsidRPr="00A7225E">
        <w:rPr>
          <w:rFonts w:ascii="Arial" w:hAnsi="Arial" w:cs="Arial"/>
          <w:color w:val="0033CC"/>
        </w:rPr>
        <w:t xml:space="preserve">30388424, </w:t>
      </w:r>
      <w:r>
        <w:rPr>
          <w:rFonts w:ascii="Arial" w:hAnsi="Arial" w:cs="Arial"/>
          <w:color w:val="0033CC"/>
        </w:rPr>
        <w:t xml:space="preserve">PMID: </w:t>
      </w:r>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r>
        <w:rPr>
          <w:rFonts w:ascii="Arial" w:eastAsia="Arial" w:hAnsi="Arial" w:cs="Arial"/>
          <w:color w:val="0033CC"/>
        </w:rPr>
        <w:t>comprises</w:t>
      </w:r>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r>
        <w:rPr>
          <w:rFonts w:ascii="Arial" w:eastAsia="Arial" w:hAnsi="Arial" w:cs="Arial"/>
          <w:color w:val="0033CC"/>
        </w:rPr>
        <w:t xml:space="preserve">PMID: </w:t>
      </w:r>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6715E2B5" w:rsidR="00413E5F" w:rsidRPr="00A7225E" w:rsidRDefault="00413E5F" w:rsidP="00A7225E">
      <w:pPr>
        <w:spacing w:after="0" w:line="240" w:lineRule="auto"/>
        <w:jc w:val="both"/>
        <w:rPr>
          <w:rFonts w:ascii="Arial" w:eastAsia="Arial" w:hAnsi="Arial" w:cs="Arial"/>
          <w:color w:val="0033CC"/>
        </w:rPr>
      </w:pPr>
    </w:p>
    <w:p w14:paraId="7B7E1878" w14:textId="20B27CD8" w:rsidR="00413E5F" w:rsidRPr="00212D50" w:rsidRDefault="005C395E" w:rsidP="00A7225E">
      <w:pPr>
        <w:spacing w:after="0" w:line="240" w:lineRule="auto"/>
        <w:jc w:val="both"/>
        <w:rPr>
          <w:rFonts w:ascii="Arial" w:hAnsi="Arial" w:cs="Arial"/>
          <w:color w:val="0033CC"/>
          <w:sz w:val="20"/>
          <w:szCs w:val="20"/>
        </w:rPr>
      </w:pPr>
      <w:r w:rsidRPr="00212D50">
        <w:rPr>
          <w:rFonts w:ascii="Arial" w:eastAsia="Arial" w:hAnsi="Arial" w:cs="Arial"/>
          <w:b/>
          <w:color w:val="0033CC"/>
          <w:sz w:val="20"/>
          <w:szCs w:val="20"/>
        </w:rPr>
        <w:t>Response to Reviewers Figure 12</w:t>
      </w:r>
      <w:r w:rsidR="00B4071F" w:rsidRPr="00212D50">
        <w:rPr>
          <w:rFonts w:ascii="Arial" w:hAnsi="Arial" w:cs="Arial"/>
          <w:b/>
          <w:color w:val="0033CC"/>
          <w:sz w:val="20"/>
          <w:szCs w:val="20"/>
        </w:rPr>
        <w:t>: CH-derived somatic mutations detected through direct analysis of WBC.</w:t>
      </w:r>
      <w:r w:rsidR="00B4071F" w:rsidRPr="00212D50">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according to genomic coordinates and (d) same as in (c) for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In (a), (c) and (d), the variants are color coded according to their variant classification and described in the corresponding legend. In (a),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TET2</w:t>
      </w:r>
      <w:r w:rsidR="00B4071F" w:rsidRPr="00212D50">
        <w:rPr>
          <w:rFonts w:ascii="Arial" w:hAnsi="Arial" w:cs="Arial"/>
          <w:color w:val="0033CC"/>
          <w:sz w:val="20"/>
          <w:szCs w:val="20"/>
        </w:rPr>
        <w:t xml:space="preserve"> and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212D50">
        <w:rPr>
          <w:rFonts w:ascii="Arial" w:hAnsi="Arial" w:cs="Arial"/>
          <w:i/>
          <w:color w:val="0033CC"/>
          <w:sz w:val="20"/>
          <w:szCs w:val="20"/>
        </w:rPr>
        <w:t>x-</w:t>
      </w:r>
      <w:r w:rsidR="00B4071F" w:rsidRPr="00212D50">
        <w:rPr>
          <w:rFonts w:ascii="Arial" w:hAnsi="Arial" w:cs="Arial"/>
          <w:color w:val="0033CC"/>
          <w:sz w:val="20"/>
          <w:szCs w:val="20"/>
        </w:rPr>
        <w:t xml:space="preserve">axis against the log-transformed FDR-corrected p-value on the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The clusters and associated p-values were computed using </w:t>
      </w:r>
      <w:proofErr w:type="spellStart"/>
      <w:r w:rsidR="00B4071F" w:rsidRPr="00212D50">
        <w:rPr>
          <w:rFonts w:ascii="Arial" w:hAnsi="Arial" w:cs="Arial"/>
          <w:color w:val="0033CC"/>
          <w:sz w:val="20"/>
          <w:szCs w:val="20"/>
        </w:rPr>
        <w:t>OncodriveCLUST</w:t>
      </w:r>
      <w:proofErr w:type="spellEnd"/>
      <w:r w:rsidR="00B4071F" w:rsidRPr="00212D50">
        <w:rPr>
          <w:rFonts w:ascii="Arial" w:hAnsi="Arial" w:cs="Arial"/>
          <w:color w:val="0033CC"/>
          <w:sz w:val="20"/>
          <w:szCs w:val="20"/>
        </w:rPr>
        <w:t xml:space="preserve"> (</w:t>
      </w:r>
      <w:r w:rsidRPr="00212D50">
        <w:rPr>
          <w:rFonts w:ascii="Arial" w:hAnsi="Arial" w:cs="Arial"/>
          <w:color w:val="0033CC"/>
          <w:sz w:val="20"/>
          <w:szCs w:val="20"/>
        </w:rPr>
        <w:t xml:space="preserve">PMID: </w:t>
      </w:r>
      <w:r w:rsidR="00730A45" w:rsidRPr="00212D50">
        <w:rPr>
          <w:rFonts w:ascii="Arial" w:hAnsi="Arial" w:cs="Arial"/>
          <w:color w:val="0033CC"/>
          <w:sz w:val="20"/>
          <w:szCs w:val="20"/>
        </w:rPr>
        <w:t>23884480</w:t>
      </w:r>
      <w:r w:rsidR="00730A45" w:rsidRPr="00212D50">
        <w:rPr>
          <w:rFonts w:ascii="Arial" w:eastAsia="Arial" w:hAnsi="Arial" w:cs="Arial"/>
          <w:color w:val="000000"/>
          <w:sz w:val="20"/>
          <w:szCs w:val="20"/>
        </w:rPr>
        <w:t>)</w:t>
      </w:r>
      <w:r w:rsidR="00B4071F" w:rsidRPr="00212D50">
        <w:rPr>
          <w:rFonts w:ascii="Arial" w:hAnsi="Arial" w:cs="Arial"/>
          <w:color w:val="0033CC"/>
          <w:sz w:val="20"/>
          <w:szCs w:val="20"/>
        </w:rPr>
        <w:t xml:space="preserve">. In (c), mutations detected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clustered in the C-terminus of the protein. For comparison, there are more mutations detected in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As shown in panels (b) and (d), these are distributed throughout the length of the protein.</w:t>
      </w:r>
      <w:r w:rsidR="00C80ED4" w:rsidRPr="00212D50">
        <w:rPr>
          <w:rFonts w:ascii="Arial" w:hAnsi="Arial" w:cs="Arial"/>
          <w:noProof/>
          <w:sz w:val="20"/>
          <w:szCs w:val="20"/>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664CC332" w:rsidR="00413E5F" w:rsidRDefault="00B4071F" w:rsidP="00A7225E">
      <w:pPr>
        <w:spacing w:after="0" w:line="240" w:lineRule="auto"/>
        <w:jc w:val="both"/>
        <w:rPr>
          <w:rFonts w:ascii="Arial" w:hAnsi="Arial" w:cs="Arial"/>
        </w:rPr>
      </w:pPr>
      <w:del w:id="289" w:author="Reis-Filho, Jorge S./Pathology" w:date="2019-07-09T10:52:00Z">
        <w:r w:rsidRPr="00A7225E" w:rsidDel="000E130A">
          <w:rPr>
            <w:rFonts w:ascii="Arial" w:hAnsi="Arial" w:cs="Arial"/>
          </w:rPr>
          <w:br w:type="page"/>
        </w:r>
      </w:del>
    </w:p>
    <w:p w14:paraId="29E95272" w14:textId="2580598A" w:rsidR="000E130A" w:rsidRPr="00963EC7" w:rsidRDefault="000E130A" w:rsidP="00A7225E">
      <w:pPr>
        <w:spacing w:after="0" w:line="240" w:lineRule="auto"/>
        <w:jc w:val="both"/>
        <w:rPr>
          <w:rFonts w:ascii="Arial" w:hAnsi="Arial" w:cs="Arial"/>
          <w:color w:val="0033CC"/>
          <w:rPrChange w:id="290" w:author="David Brown" w:date="2019-07-12T15:02:00Z">
            <w:rPr>
              <w:rFonts w:ascii="Arial" w:hAnsi="Arial" w:cs="Arial"/>
            </w:rPr>
          </w:rPrChange>
        </w:rPr>
      </w:pPr>
      <w:r w:rsidRPr="00963EC7">
        <w:rPr>
          <w:rFonts w:ascii="Arial" w:hAnsi="Arial" w:cs="Arial"/>
          <w:color w:val="0033CC"/>
          <w:rPrChange w:id="291" w:author="David Brown" w:date="2019-07-12T15:02:00Z">
            <w:rPr>
              <w:rFonts w:ascii="Arial" w:hAnsi="Arial" w:cs="Arial"/>
            </w:rPr>
          </w:rPrChange>
        </w:rPr>
        <w:t xml:space="preserve">The Reviewer highlights a rather important point, that in the samples analyzed, if a CH </w:t>
      </w:r>
      <w:r w:rsidR="009A439F" w:rsidRPr="00963EC7">
        <w:rPr>
          <w:rFonts w:ascii="Arial" w:hAnsi="Arial" w:cs="Arial"/>
          <w:color w:val="0033CC"/>
          <w:rPrChange w:id="292" w:author="David Brown" w:date="2019-07-12T15:02:00Z">
            <w:rPr>
              <w:rFonts w:ascii="Arial" w:hAnsi="Arial" w:cs="Arial"/>
            </w:rPr>
          </w:rPrChange>
        </w:rPr>
        <w:t xml:space="preserve">variant was detected in a patient, there was a high likelihood of other CH mutations being detected in the same patient. Although we do not have a definitive biological explanation for this finding, we have performed additional analyses that </w:t>
      </w:r>
      <w:r w:rsidR="009A439F" w:rsidRPr="00963EC7">
        <w:rPr>
          <w:rFonts w:ascii="Arial" w:hAnsi="Arial" w:cs="Arial"/>
          <w:color w:val="0033CC"/>
          <w:rPrChange w:id="293" w:author="David Brown" w:date="2019-07-12T15:02:00Z">
            <w:rPr>
              <w:rFonts w:ascii="Arial" w:hAnsi="Arial" w:cs="Arial"/>
            </w:rPr>
          </w:rPrChange>
        </w:rPr>
        <w:lastRenderedPageBreak/>
        <w:t>demonstrate that the number of CH mutations in cfDNA and in WBCs from in metastatic cancer patients and healthy who have at least one CH mutation correlates strongly with age (</w:t>
      </w:r>
      <w:r w:rsidR="009A439F" w:rsidRPr="00963EC7">
        <w:rPr>
          <w:rFonts w:ascii="Arial" w:eastAsia="Arial" w:hAnsi="Arial" w:cs="Arial"/>
          <w:b/>
          <w:color w:val="0033CC"/>
          <w:highlight w:val="yellow"/>
          <w:rPrChange w:id="294" w:author="David Brown" w:date="2019-07-12T15:03:00Z">
            <w:rPr>
              <w:rFonts w:ascii="Arial" w:eastAsia="Arial" w:hAnsi="Arial" w:cs="Arial"/>
              <w:b/>
              <w:color w:val="0033CC"/>
              <w:sz w:val="20"/>
              <w:szCs w:val="20"/>
            </w:rPr>
          </w:rPrChange>
        </w:rPr>
        <w:t>Response to Reviewers Figure 13</w:t>
      </w:r>
      <w:r w:rsidR="009A439F" w:rsidRPr="00963EC7">
        <w:rPr>
          <w:rFonts w:ascii="Arial" w:hAnsi="Arial" w:cs="Arial"/>
          <w:color w:val="0033CC"/>
          <w:rPrChange w:id="295" w:author="David Brown" w:date="2019-07-12T15:02:00Z">
            <w:rPr>
              <w:rFonts w:ascii="Arial" w:hAnsi="Arial" w:cs="Arial"/>
            </w:rPr>
          </w:rPrChange>
        </w:rPr>
        <w:t>), providing strong circumstantial evidence that this observation may a biological phenomenon (e.g. CH).</w:t>
      </w:r>
    </w:p>
    <w:p w14:paraId="7C2C898C" w14:textId="547016B2" w:rsidR="009A439F" w:rsidRDefault="00073C5C" w:rsidP="00A7225E">
      <w:pPr>
        <w:spacing w:after="0" w:line="240" w:lineRule="auto"/>
        <w:jc w:val="both"/>
        <w:rPr>
          <w:rFonts w:ascii="Arial" w:hAnsi="Arial" w:cs="Arial"/>
        </w:rPr>
      </w:pPr>
      <w:ins w:id="296" w:author="David Brown" w:date="2019-07-12T20:18:00Z">
        <w:r>
          <w:rPr>
            <w:rFonts w:ascii="Arial" w:eastAsia="Arial" w:hAnsi="Arial" w:cs="Arial"/>
            <w:noProof/>
          </w:rPr>
          <w:drawing>
            <wp:anchor distT="0" distB="0" distL="114300" distR="114300" simplePos="0" relativeHeight="251738112" behindDoc="0" locked="0" layoutInCell="1" allowOverlap="1" wp14:anchorId="6F01406B" wp14:editId="24D5E40A">
              <wp:simplePos x="0" y="0"/>
              <wp:positionH relativeFrom="margin">
                <wp:posOffset>31750</wp:posOffset>
              </wp:positionH>
              <wp:positionV relativeFrom="paragraph">
                <wp:posOffset>300143</wp:posOffset>
              </wp:positionV>
              <wp:extent cx="6793865" cy="36696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3.png"/>
                      <pic:cNvPicPr/>
                    </pic:nvPicPr>
                    <pic:blipFill rotWithShape="1">
                      <a:blip r:embed="rId24" cstate="print">
                        <a:extLst>
                          <a:ext uri="{28A0092B-C50C-407E-A947-70E740481C1C}">
                            <a14:useLocalDpi xmlns:a14="http://schemas.microsoft.com/office/drawing/2010/main" val="0"/>
                          </a:ext>
                        </a:extLst>
                      </a:blip>
                      <a:srcRect l="-1403" r="-2003"/>
                      <a:stretch/>
                    </pic:blipFill>
                    <pic:spPr bwMode="auto">
                      <a:xfrm>
                        <a:off x="0" y="0"/>
                        <a:ext cx="6793865" cy="366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3BF2A265" w14:textId="0FFBA054" w:rsidR="000E130A" w:rsidRDefault="00073C5C" w:rsidP="00A7225E">
      <w:pPr>
        <w:spacing w:after="0" w:line="240" w:lineRule="auto"/>
        <w:jc w:val="both"/>
        <w:rPr>
          <w:ins w:id="297" w:author="David Brown" w:date="2019-07-12T20:19:00Z"/>
          <w:rFonts w:ascii="Arial" w:eastAsia="Arial" w:hAnsi="Arial" w:cs="Arial"/>
        </w:rPr>
      </w:pPr>
      <w:ins w:id="298" w:author="David Brown" w:date="2019-07-12T20:20:00Z">
        <w:r w:rsidRPr="00212D50">
          <w:rPr>
            <w:rFonts w:ascii="Arial" w:eastAsia="Arial" w:hAnsi="Arial" w:cs="Arial"/>
            <w:b/>
            <w:color w:val="0033CC"/>
            <w:sz w:val="20"/>
            <w:szCs w:val="20"/>
          </w:rPr>
          <w:t>Response to Reviewers Figure 1</w:t>
        </w:r>
        <w:r>
          <w:rPr>
            <w:rFonts w:ascii="Arial" w:eastAsia="Arial" w:hAnsi="Arial" w:cs="Arial"/>
            <w:b/>
            <w:color w:val="0033CC"/>
            <w:sz w:val="20"/>
            <w:szCs w:val="20"/>
          </w:rPr>
          <w:t>3</w:t>
        </w:r>
        <w:r w:rsidRPr="00212D50">
          <w:rPr>
            <w:rFonts w:ascii="Arial" w:hAnsi="Arial" w:cs="Arial"/>
            <w:b/>
            <w:color w:val="0033CC"/>
            <w:sz w:val="20"/>
            <w:szCs w:val="20"/>
          </w:rPr>
          <w:t xml:space="preserve">: </w:t>
        </w:r>
        <w:r>
          <w:rPr>
            <w:rFonts w:ascii="Arial" w:hAnsi="Arial" w:cs="Arial"/>
            <w:b/>
            <w:color w:val="0033CC"/>
            <w:sz w:val="20"/>
            <w:szCs w:val="20"/>
          </w:rPr>
          <w:t xml:space="preserve">Association of age and </w:t>
        </w:r>
        <w:r w:rsidRPr="00212D50">
          <w:rPr>
            <w:rFonts w:ascii="Arial" w:hAnsi="Arial" w:cs="Arial"/>
            <w:b/>
            <w:color w:val="0033CC"/>
            <w:sz w:val="20"/>
            <w:szCs w:val="20"/>
          </w:rPr>
          <w:t>CH</w:t>
        </w:r>
        <w:r>
          <w:rPr>
            <w:rFonts w:ascii="Arial" w:hAnsi="Arial" w:cs="Arial"/>
            <w:b/>
            <w:color w:val="0033CC"/>
            <w:sz w:val="20"/>
            <w:szCs w:val="20"/>
          </w:rPr>
          <w:t xml:space="preserve"> burden.</w:t>
        </w:r>
        <w:r w:rsidRPr="00212D50">
          <w:rPr>
            <w:rFonts w:ascii="Arial" w:hAnsi="Arial" w:cs="Arial"/>
            <w:color w:val="0033CC"/>
            <w:sz w:val="20"/>
            <w:szCs w:val="20"/>
          </w:rPr>
          <w:t xml:space="preserve"> </w:t>
        </w:r>
      </w:ins>
      <w:ins w:id="299" w:author="David Brown" w:date="2019-07-12T20:21:00Z">
        <w:r>
          <w:rPr>
            <w:rFonts w:ascii="Arial" w:hAnsi="Arial" w:cs="Arial"/>
            <w:color w:val="0033CC"/>
            <w:sz w:val="20"/>
            <w:szCs w:val="20"/>
          </w:rPr>
          <w:t xml:space="preserve">The number of CH-derived mutations per patient or healthy control </w:t>
        </w:r>
      </w:ins>
      <w:ins w:id="300" w:author="David Brown" w:date="2019-07-12T20:22:00Z">
        <w:r>
          <w:rPr>
            <w:rFonts w:ascii="Arial" w:hAnsi="Arial" w:cs="Arial"/>
            <w:color w:val="0033CC"/>
            <w:sz w:val="20"/>
            <w:szCs w:val="20"/>
          </w:rPr>
          <w:t xml:space="preserve">(y-axis) as </w:t>
        </w:r>
      </w:ins>
      <w:ins w:id="301" w:author="David Brown" w:date="2019-07-12T20:21:00Z">
        <w:r>
          <w:rPr>
            <w:rFonts w:ascii="Arial" w:hAnsi="Arial" w:cs="Arial"/>
            <w:color w:val="0033CC"/>
            <w:sz w:val="20"/>
            <w:szCs w:val="20"/>
          </w:rPr>
          <w:t>meas</w:t>
        </w:r>
      </w:ins>
      <w:ins w:id="302" w:author="David Brown" w:date="2019-07-12T20:22:00Z">
        <w:r>
          <w:rPr>
            <w:rFonts w:ascii="Arial" w:hAnsi="Arial" w:cs="Arial"/>
            <w:color w:val="0033CC"/>
            <w:sz w:val="20"/>
            <w:szCs w:val="20"/>
          </w:rPr>
          <w:t xml:space="preserve">ured in (a) cfDNA and (b) WBC is plotted against </w:t>
        </w:r>
      </w:ins>
      <w:ins w:id="303" w:author="David Brown" w:date="2019-07-12T20:23:00Z">
        <w:r>
          <w:rPr>
            <w:rFonts w:ascii="Arial" w:hAnsi="Arial" w:cs="Arial"/>
            <w:color w:val="0033CC"/>
            <w:sz w:val="20"/>
            <w:szCs w:val="20"/>
          </w:rPr>
          <w:t>age (x-axis)</w:t>
        </w:r>
      </w:ins>
      <w:ins w:id="304" w:author="David Brown" w:date="2019-07-12T20:20:00Z">
        <w:r w:rsidRPr="00212D50">
          <w:rPr>
            <w:rFonts w:ascii="Arial" w:hAnsi="Arial" w:cs="Arial"/>
            <w:color w:val="0033CC"/>
            <w:sz w:val="20"/>
            <w:szCs w:val="20"/>
          </w:rPr>
          <w:t>.</w:t>
        </w:r>
      </w:ins>
      <w:ins w:id="305" w:author="David Brown" w:date="2019-07-12T20:23:00Z">
        <w:r>
          <w:rPr>
            <w:rFonts w:ascii="Arial" w:hAnsi="Arial" w:cs="Arial"/>
            <w:color w:val="0033CC"/>
            <w:sz w:val="20"/>
            <w:szCs w:val="20"/>
          </w:rPr>
          <w:t xml:space="preserve"> In both panels, the p-values were obtained from a zero-inflated Poisson regression model.</w:t>
        </w:r>
      </w:ins>
      <w:bookmarkStart w:id="306" w:name="_GoBack"/>
      <w:bookmarkEnd w:id="306"/>
    </w:p>
    <w:p w14:paraId="203E63AC" w14:textId="4E5440E2" w:rsidR="00073C5C" w:rsidRDefault="00073C5C" w:rsidP="00A7225E">
      <w:pPr>
        <w:spacing w:after="0" w:line="240" w:lineRule="auto"/>
        <w:jc w:val="both"/>
        <w:rPr>
          <w:ins w:id="307" w:author="David Brown" w:date="2019-07-12T20:19:00Z"/>
          <w:rFonts w:ascii="Arial" w:eastAsia="Arial" w:hAnsi="Arial" w:cs="Arial"/>
        </w:rPr>
      </w:pPr>
    </w:p>
    <w:p w14:paraId="114A1025" w14:textId="77777777" w:rsidR="00073C5C" w:rsidRPr="00A7225E" w:rsidRDefault="00073C5C" w:rsidP="00A7225E">
      <w:pPr>
        <w:spacing w:after="0" w:line="240" w:lineRule="auto"/>
        <w:jc w:val="both"/>
        <w:rPr>
          <w:rFonts w:ascii="Arial" w:eastAsia="Arial" w:hAnsi="Arial" w:cs="Arial"/>
        </w:rPr>
      </w:pPr>
    </w:p>
    <w:p w14:paraId="0398742C" w14:textId="4623453A" w:rsidR="00413E5F" w:rsidRDefault="00B4071F" w:rsidP="00A7225E">
      <w:pPr>
        <w:spacing w:after="0" w:line="240" w:lineRule="auto"/>
        <w:jc w:val="both"/>
        <w:rPr>
          <w:rFonts w:ascii="Arial" w:eastAsia="Arial" w:hAnsi="Arial" w:cs="Arial"/>
        </w:rPr>
      </w:pPr>
      <w:r w:rsidRPr="00A7225E">
        <w:rPr>
          <w:rFonts w:ascii="Arial" w:eastAsia="Arial" w:hAnsi="Arial" w:cs="Arial"/>
        </w:rPr>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3A0CF9E0" w14:textId="481E455F" w:rsidR="00413E5F" w:rsidDel="00963EC7" w:rsidRDefault="00B4071F" w:rsidP="00A7225E">
      <w:pPr>
        <w:spacing w:after="0" w:line="240" w:lineRule="auto"/>
        <w:jc w:val="both"/>
        <w:rPr>
          <w:del w:id="308" w:author="David Brown" w:date="2019-07-12T15:03:00Z"/>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r w:rsidR="005C395E">
        <w:rPr>
          <w:rFonts w:ascii="Arial" w:eastAsia="Arial" w:hAnsi="Arial" w:cs="Arial"/>
          <w:color w:val="0033CC"/>
        </w:rPr>
        <w:t xml:space="preserve">entirely </w:t>
      </w:r>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del w:id="309" w:author="David Brown" w:date="2019-07-12T16:40:00Z">
        <w:r w:rsidRPr="00A7225E" w:rsidDel="006E04C6">
          <w:rPr>
            <w:rFonts w:ascii="Arial" w:eastAsia="Arial" w:hAnsi="Arial" w:cs="Arial"/>
            <w:color w:val="0033CC"/>
          </w:rPr>
          <w:delText xml:space="preserve">uncollapsed </w:delText>
        </w:r>
      </w:del>
      <w:ins w:id="310" w:author="David Brown" w:date="2019-07-12T16:40:00Z">
        <w:r w:rsidR="006E04C6">
          <w:rPr>
            <w:rFonts w:ascii="Arial" w:eastAsia="Arial" w:hAnsi="Arial" w:cs="Arial"/>
            <w:color w:val="0033CC"/>
          </w:rPr>
          <w:t>raw</w:t>
        </w:r>
        <w:r w:rsidR="006E04C6" w:rsidRPr="00A7225E">
          <w:rPr>
            <w:rFonts w:ascii="Arial" w:eastAsia="Arial" w:hAnsi="Arial" w:cs="Arial"/>
            <w:color w:val="0033CC"/>
          </w:rPr>
          <w:t xml:space="preserve"> </w:t>
        </w:r>
      </w:ins>
      <w:r w:rsidRPr="00A7225E">
        <w:rPr>
          <w:rFonts w:ascii="Arial" w:eastAsia="Arial" w:hAnsi="Arial" w:cs="Arial"/>
          <w:color w:val="0033CC"/>
        </w:rPr>
        <w:t xml:space="preserve">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r w:rsidR="00CF5323">
        <w:rPr>
          <w:rFonts w:ascii="Arial" w:eastAsia="Arial" w:hAnsi="Arial" w:cs="Arial"/>
          <w:color w:val="0033CC"/>
        </w:rPr>
        <w:t>B</w:t>
      </w:r>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ins w:id="311" w:author="David Brown" w:date="2019-07-12T15:03:00Z">
        <w:r w:rsidR="00963EC7" w:rsidRPr="00963EC7">
          <w:rPr>
            <w:rFonts w:ascii="Arial" w:eastAsia="Arial" w:hAnsi="Arial" w:cs="Arial"/>
            <w:color w:val="0033CC"/>
          </w:rPr>
          <w:t>EGAS0000100375</w:t>
        </w:r>
        <w:r w:rsidR="00963EC7">
          <w:rPr>
            <w:rFonts w:ascii="Arial" w:eastAsia="Arial" w:hAnsi="Arial" w:cs="Arial"/>
            <w:color w:val="0033CC"/>
          </w:rPr>
          <w:t>5.</w:t>
        </w:r>
      </w:ins>
      <w:del w:id="312" w:author="David Brown" w:date="2019-07-12T15:03:00Z">
        <w:r w:rsidRPr="00212D50" w:rsidDel="00963EC7">
          <w:rPr>
            <w:rFonts w:ascii="Arial" w:eastAsia="Arial" w:hAnsi="Arial" w:cs="Arial"/>
            <w:color w:val="0033CC"/>
            <w:highlight w:val="yellow"/>
          </w:rPr>
          <w:delText>EGASXXX.</w:delText>
        </w:r>
      </w:del>
    </w:p>
    <w:p w14:paraId="01158521" w14:textId="77777777" w:rsidR="00BA2EF5" w:rsidRPr="00A7225E" w:rsidRDefault="00BA2EF5" w:rsidP="00A7225E">
      <w:pPr>
        <w:spacing w:after="0" w:line="240" w:lineRule="auto"/>
        <w:jc w:val="both"/>
        <w:rPr>
          <w:rFonts w:ascii="Arial" w:eastAsia="Arial" w:hAnsi="Arial" w:cs="Arial"/>
          <w:color w:val="0033CC"/>
        </w:rPr>
      </w:pP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63A58C0F"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r w:rsidR="005C395E">
        <w:rPr>
          <w:rFonts w:ascii="Arial" w:eastAsia="Arial" w:hAnsi="Arial" w:cs="Arial"/>
          <w:color w:val="0032CC"/>
        </w:rPr>
        <w:t xml:space="preserve"> this point</w:t>
      </w:r>
      <w:r w:rsidRPr="00A7225E">
        <w:rPr>
          <w:rFonts w:ascii="Arial" w:eastAsia="Arial" w:hAnsi="Arial" w:cs="Arial"/>
          <w:color w:val="0032CC"/>
        </w:rPr>
        <w:t xml:space="preserve">. The cfDNA samples of the </w:t>
      </w:r>
      <w:r w:rsidR="00CF5323">
        <w:rPr>
          <w:rFonts w:ascii="Arial" w:eastAsia="Arial" w:hAnsi="Arial" w:cs="Arial"/>
          <w:color w:val="0032CC"/>
        </w:rPr>
        <w:t>43</w:t>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Pr>
          <w:rFonts w:ascii="Arial" w:eastAsia="Arial" w:hAnsi="Arial" w:cs="Arial"/>
          <w:color w:val="0032CC"/>
        </w:rPr>
        <w:t>in the response to</w:t>
      </w:r>
      <w:r w:rsidR="00973DB2" w:rsidRPr="00A7225E">
        <w:rPr>
          <w:rFonts w:ascii="Arial" w:eastAsia="Arial" w:hAnsi="Arial" w:cs="Arial"/>
          <w:color w:val="0032CC"/>
        </w:rPr>
        <w:t xml:space="preserve"> </w:t>
      </w:r>
      <w:r w:rsidR="007176FF">
        <w:rPr>
          <w:rFonts w:ascii="Arial" w:eastAsia="Arial" w:hAnsi="Arial" w:cs="Arial"/>
          <w:color w:val="0032CC"/>
        </w:rPr>
        <w:t>point</w:t>
      </w:r>
      <w:r w:rsidR="00CF5323">
        <w:rPr>
          <w:rFonts w:ascii="Arial" w:eastAsia="Arial" w:hAnsi="Arial" w:cs="Arial"/>
          <w:color w:val="0032CC"/>
        </w:rPr>
        <w:t xml:space="preserve"> </w:t>
      </w:r>
      <w:r w:rsidRPr="00A7225E">
        <w:rPr>
          <w:rFonts w:ascii="Arial" w:eastAsia="Arial" w:hAnsi="Arial" w:cs="Arial"/>
          <w:color w:val="0032CC"/>
        </w:rPr>
        <w:t xml:space="preserve">#3 of </w:t>
      </w:r>
      <w:r w:rsidR="00973DB2">
        <w:rPr>
          <w:rFonts w:ascii="Arial" w:eastAsia="Arial" w:hAnsi="Arial" w:cs="Arial"/>
          <w:color w:val="0032CC"/>
        </w:rPr>
        <w:t xml:space="preserve">this </w:t>
      </w:r>
      <w:r w:rsidRPr="00A7225E">
        <w:rPr>
          <w:rFonts w:ascii="Arial" w:eastAsia="Arial" w:hAnsi="Arial" w:cs="Arial"/>
          <w:color w:val="0032CC"/>
        </w:rPr>
        <w:t>Reviewer</w:t>
      </w:r>
      <w:r w:rsidR="007176FF">
        <w:rPr>
          <w:rFonts w:ascii="Arial" w:eastAsia="Arial" w:hAnsi="Arial" w:cs="Arial"/>
          <w:color w:val="0032CC"/>
        </w:rPr>
        <w:t>’s comments</w:t>
      </w:r>
      <w:r w:rsidR="00973DB2">
        <w:rPr>
          <w:rFonts w:ascii="Arial" w:eastAsia="Arial" w:hAnsi="Arial" w:cs="Arial"/>
          <w:color w:val="0032CC"/>
        </w:rPr>
        <w:t>,</w:t>
      </w:r>
      <w:r w:rsidRPr="00A7225E">
        <w:rPr>
          <w:rFonts w:ascii="Arial" w:eastAsia="Arial" w:hAnsi="Arial" w:cs="Arial"/>
          <w:color w:val="0032CC"/>
        </w:rPr>
        <w:t xml:space="preserve"> where we supplied false positive-recall curves directly measuring the effective false positive versus recall rates of biopsy-</w:t>
      </w:r>
      <w:r w:rsidRPr="00A7225E">
        <w:rPr>
          <w:rFonts w:ascii="Arial" w:eastAsia="Arial" w:hAnsi="Arial" w:cs="Arial"/>
          <w:color w:val="0032CC"/>
        </w:rPr>
        <w:lastRenderedPageBreak/>
        <w:t xml:space="preserve">matched variants and determine reasonable cancer-specific thresholds on continuous scores returned by the hierarchical Bayesian model. The procedures used for doing so are detailed in the </w:t>
      </w:r>
      <w:r w:rsidR="00CF5323">
        <w:rPr>
          <w:rFonts w:ascii="Arial" w:eastAsia="Arial" w:hAnsi="Arial" w:cs="Arial"/>
          <w:color w:val="0032CC"/>
        </w:rPr>
        <w:t>M</w:t>
      </w:r>
      <w:r w:rsidRPr="00A7225E">
        <w:rPr>
          <w:rFonts w:ascii="Arial" w:eastAsia="Arial" w:hAnsi="Arial" w:cs="Arial"/>
          <w:color w:val="0032CC"/>
        </w:rPr>
        <w:t>ethods of the manuscript under sections “Machine learning error model” and “Joint variant analysis using the machine learning error model”</w:t>
      </w:r>
      <w:r w:rsidR="00973DB2">
        <w:rPr>
          <w:rFonts w:ascii="Arial" w:eastAsia="Arial" w:hAnsi="Arial" w:cs="Arial"/>
          <w:color w:val="0032CC"/>
        </w:rPr>
        <w:t xml:space="preserve"> (on pages </w:t>
      </w:r>
      <w:r w:rsidR="00CF5323">
        <w:rPr>
          <w:rFonts w:ascii="Arial" w:eastAsia="Arial" w:hAnsi="Arial" w:cs="Arial"/>
          <w:color w:val="0032CC"/>
        </w:rPr>
        <w:t>30</w:t>
      </w:r>
      <w:r w:rsidR="00973DB2">
        <w:rPr>
          <w:rFonts w:ascii="Arial" w:eastAsia="Arial" w:hAnsi="Arial" w:cs="Arial"/>
          <w:color w:val="0032CC"/>
        </w:rPr>
        <w:t xml:space="preserve"> and </w:t>
      </w:r>
      <w:r w:rsidR="00CF5323">
        <w:rPr>
          <w:rFonts w:ascii="Arial" w:eastAsia="Arial" w:hAnsi="Arial" w:cs="Arial"/>
          <w:color w:val="0032CC"/>
        </w:rPr>
        <w:t>33</w:t>
      </w:r>
      <w:r w:rsidR="00973DB2">
        <w:rPr>
          <w:rFonts w:ascii="Arial" w:eastAsia="Arial" w:hAnsi="Arial" w:cs="Arial"/>
          <w:color w:val="0032CC"/>
        </w:rPr>
        <w:t xml:space="preserve"> of the </w:t>
      </w:r>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r w:rsidR="00973DB2" w:rsidRPr="00ED0D4B">
        <w:rPr>
          <w:rFonts w:ascii="Arial" w:eastAsia="Arial" w:hAnsi="Arial" w:cs="Arial"/>
          <w:color w:val="0032CC"/>
        </w:rPr>
        <w:t>manuscript)</w:t>
      </w:r>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0B7EB8FC" w:rsidR="00413E5F" w:rsidRPr="00A7225E" w:rsidRDefault="00973DB2" w:rsidP="00A7225E">
      <w:pPr>
        <w:spacing w:after="0" w:line="240" w:lineRule="auto"/>
        <w:jc w:val="both"/>
        <w:rPr>
          <w:rFonts w:ascii="Arial" w:eastAsia="Arial" w:hAnsi="Arial" w:cs="Arial"/>
          <w:color w:val="0033CC"/>
        </w:rPr>
      </w:pPr>
      <w:r>
        <w:rPr>
          <w:rFonts w:ascii="Arial" w:eastAsia="Arial" w:hAnsi="Arial" w:cs="Arial"/>
          <w:color w:val="0033CC"/>
        </w:rPr>
        <w:t>As for</w:t>
      </w:r>
      <w:r w:rsidRPr="00A7225E">
        <w:rPr>
          <w:rFonts w:ascii="Arial" w:eastAsia="Arial" w:hAnsi="Arial" w:cs="Arial"/>
          <w:color w:val="0033CC"/>
        </w:rPr>
        <w:t xml:space="preserve"> </w:t>
      </w:r>
      <w:r w:rsidR="00B4071F"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Pr>
          <w:rFonts w:ascii="Arial" w:eastAsia="Arial" w:hAnsi="Arial" w:cs="Arial"/>
          <w:color w:val="0033CC"/>
        </w:rPr>
        <w:t>high-intensity</w:t>
      </w:r>
      <w:r w:rsidR="00B4071F"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r>
        <w:rPr>
          <w:rFonts w:ascii="Arial" w:eastAsia="Arial" w:hAnsi="Arial" w:cs="Arial"/>
          <w:color w:val="0033CC"/>
        </w:rPr>
        <w:t>th</w:t>
      </w:r>
      <w:r w:rsidR="007176FF">
        <w:rPr>
          <w:rFonts w:ascii="Arial" w:eastAsia="Arial" w:hAnsi="Arial" w:cs="Arial"/>
          <w:color w:val="0033CC"/>
        </w:rPr>
        <w:t>is</w:t>
      </w:r>
      <w:r w:rsidR="00B4071F" w:rsidRPr="00A7225E">
        <w:rPr>
          <w:rFonts w:ascii="Arial" w:eastAsia="Arial" w:hAnsi="Arial" w:cs="Arial"/>
          <w:color w:val="0033CC"/>
        </w:rPr>
        <w:t xml:space="preserve"> Reviewer</w:t>
      </w:r>
      <w:r>
        <w:rPr>
          <w:rFonts w:ascii="Arial" w:eastAsia="Arial" w:hAnsi="Arial" w:cs="Arial"/>
          <w:color w:val="0033CC"/>
        </w:rPr>
        <w:t>’s comments</w:t>
      </w:r>
      <w:r w:rsidR="00B4071F" w:rsidRPr="00A7225E">
        <w:rPr>
          <w:rFonts w:ascii="Arial" w:eastAsia="Arial" w:hAnsi="Arial" w:cs="Arial"/>
          <w:color w:val="0033CC"/>
        </w:rPr>
        <w:t xml:space="preserve"> and </w:t>
      </w:r>
      <w:r>
        <w:rPr>
          <w:rFonts w:ascii="Arial" w:eastAsia="Arial" w:hAnsi="Arial" w:cs="Arial"/>
          <w:color w:val="0033CC"/>
        </w:rPr>
        <w:t xml:space="preserve">the </w:t>
      </w:r>
      <w:r w:rsidR="00B4071F" w:rsidRPr="00A7225E">
        <w:rPr>
          <w:rFonts w:ascii="Arial" w:eastAsia="Arial" w:hAnsi="Arial" w:cs="Arial"/>
          <w:color w:val="0033CC"/>
        </w:rPr>
        <w:t>section “Sensitivity and specificity of the targeted DNA assay” of the manuscript involving titrations of gDNA from cell lines where ground truth is known</w:t>
      </w:r>
      <w:r>
        <w:rPr>
          <w:rFonts w:ascii="Arial" w:eastAsia="Arial" w:hAnsi="Arial" w:cs="Arial"/>
          <w:color w:val="0033CC"/>
        </w:rPr>
        <w:t xml:space="preserve"> </w:t>
      </w:r>
      <w:r w:rsidRPr="00FA73CE">
        <w:rPr>
          <w:rFonts w:ascii="Arial" w:eastAsia="Arial" w:hAnsi="Arial" w:cs="Arial"/>
          <w:color w:val="0033CC"/>
          <w:highlight w:val="yellow"/>
          <w:rPrChange w:id="313" w:author="David Brown" w:date="2019-07-12T15:06:00Z">
            <w:rPr>
              <w:rFonts w:ascii="Arial" w:eastAsia="Arial" w:hAnsi="Arial" w:cs="Arial"/>
              <w:color w:val="0033CC"/>
            </w:rPr>
          </w:rPrChange>
        </w:rPr>
        <w:t xml:space="preserve">(on page </w:t>
      </w:r>
      <w:del w:id="314" w:author="David Brown" w:date="2019-07-12T15:06:00Z">
        <w:r w:rsidR="00ED0D4B" w:rsidRPr="00FA73CE" w:rsidDel="00FA73CE">
          <w:rPr>
            <w:rFonts w:ascii="Arial" w:eastAsia="Arial" w:hAnsi="Arial" w:cs="Arial"/>
            <w:color w:val="0033CC"/>
            <w:highlight w:val="yellow"/>
            <w:rPrChange w:id="315" w:author="David Brown" w:date="2019-07-12T15:06:00Z">
              <w:rPr>
                <w:rFonts w:ascii="Arial" w:eastAsia="Arial" w:hAnsi="Arial" w:cs="Arial"/>
                <w:color w:val="0033CC"/>
              </w:rPr>
            </w:rPrChange>
          </w:rPr>
          <w:delText>2</w:delText>
        </w:r>
      </w:del>
      <w:ins w:id="316" w:author="David Brown" w:date="2019-07-12T15:06:00Z">
        <w:r w:rsidR="00FA73CE" w:rsidRPr="00FA73CE">
          <w:rPr>
            <w:rFonts w:ascii="Arial" w:eastAsia="Arial" w:hAnsi="Arial" w:cs="Arial"/>
            <w:color w:val="0033CC"/>
            <w:highlight w:val="yellow"/>
            <w:rPrChange w:id="317" w:author="David Brown" w:date="2019-07-12T15:06:00Z">
              <w:rPr>
                <w:rFonts w:ascii="Arial" w:eastAsia="Arial" w:hAnsi="Arial" w:cs="Arial"/>
                <w:color w:val="0033CC"/>
              </w:rPr>
            </w:rPrChange>
          </w:rPr>
          <w:t>XX</w:t>
        </w:r>
      </w:ins>
      <w:del w:id="318" w:author="David Brown" w:date="2019-07-12T15:06:00Z">
        <w:r w:rsidR="00ED0D4B" w:rsidRPr="00FA73CE" w:rsidDel="00FA73CE">
          <w:rPr>
            <w:rFonts w:ascii="Arial" w:eastAsia="Arial" w:hAnsi="Arial" w:cs="Arial"/>
            <w:color w:val="0033CC"/>
            <w:highlight w:val="yellow"/>
            <w:rPrChange w:id="319" w:author="David Brown" w:date="2019-07-12T15:06:00Z">
              <w:rPr>
                <w:rFonts w:ascii="Arial" w:eastAsia="Arial" w:hAnsi="Arial" w:cs="Arial"/>
                <w:color w:val="0033CC"/>
              </w:rPr>
            </w:rPrChange>
          </w:rPr>
          <w:delText>6</w:delText>
        </w:r>
      </w:del>
      <w:r w:rsidRPr="00FA73CE">
        <w:rPr>
          <w:rFonts w:ascii="Arial" w:eastAsia="Arial" w:hAnsi="Arial" w:cs="Arial"/>
          <w:color w:val="0033CC"/>
          <w:highlight w:val="yellow"/>
          <w:rPrChange w:id="320" w:author="David Brown" w:date="2019-07-12T15:06:00Z">
            <w:rPr>
              <w:rFonts w:ascii="Arial" w:eastAsia="Arial" w:hAnsi="Arial" w:cs="Arial"/>
              <w:color w:val="0033CC"/>
            </w:rPr>
          </w:rPrChange>
        </w:rPr>
        <w:t xml:space="preserve"> of the </w:t>
      </w:r>
      <w:del w:id="321" w:author="David Brown" w:date="2019-07-12T15:06:00Z">
        <w:r w:rsidR="00ED0D4B" w:rsidRPr="00FA73CE" w:rsidDel="00FA73CE">
          <w:rPr>
            <w:rFonts w:ascii="Arial" w:eastAsia="Arial" w:hAnsi="Arial" w:cs="Arial"/>
            <w:color w:val="0033CC"/>
            <w:highlight w:val="yellow"/>
            <w:rPrChange w:id="322" w:author="David Brown" w:date="2019-07-12T15:06:00Z">
              <w:rPr>
                <w:rFonts w:ascii="Arial" w:eastAsia="Arial" w:hAnsi="Arial" w:cs="Arial"/>
                <w:color w:val="0033CC"/>
              </w:rPr>
            </w:rPrChange>
          </w:rPr>
          <w:delText>original</w:delText>
        </w:r>
        <w:r w:rsidRPr="00FA73CE" w:rsidDel="00FA73CE">
          <w:rPr>
            <w:rFonts w:ascii="Arial" w:eastAsia="Arial" w:hAnsi="Arial" w:cs="Arial"/>
            <w:color w:val="0033CC"/>
            <w:highlight w:val="yellow"/>
            <w:rPrChange w:id="323" w:author="David Brown" w:date="2019-07-12T15:06:00Z">
              <w:rPr>
                <w:rFonts w:ascii="Arial" w:eastAsia="Arial" w:hAnsi="Arial" w:cs="Arial"/>
                <w:color w:val="0033CC"/>
              </w:rPr>
            </w:rPrChange>
          </w:rPr>
          <w:delText xml:space="preserve"> </w:delText>
        </w:r>
      </w:del>
      <w:ins w:id="324" w:author="David Brown" w:date="2019-07-12T15:06:00Z">
        <w:r w:rsidR="00FA73CE" w:rsidRPr="00FA73CE">
          <w:rPr>
            <w:rFonts w:ascii="Arial" w:eastAsia="Arial" w:hAnsi="Arial" w:cs="Arial"/>
            <w:color w:val="0033CC"/>
            <w:highlight w:val="yellow"/>
            <w:rPrChange w:id="325" w:author="David Brown" w:date="2019-07-12T15:06:00Z">
              <w:rPr>
                <w:rFonts w:ascii="Arial" w:eastAsia="Arial" w:hAnsi="Arial" w:cs="Arial"/>
                <w:color w:val="0033CC"/>
              </w:rPr>
            </w:rPrChange>
          </w:rPr>
          <w:t xml:space="preserve">revised </w:t>
        </w:r>
      </w:ins>
      <w:r w:rsidRPr="00FA73CE">
        <w:rPr>
          <w:rFonts w:ascii="Arial" w:eastAsia="Arial" w:hAnsi="Arial" w:cs="Arial"/>
          <w:color w:val="0033CC"/>
          <w:highlight w:val="yellow"/>
          <w:rPrChange w:id="326" w:author="David Brown" w:date="2019-07-12T15:06:00Z">
            <w:rPr>
              <w:rFonts w:ascii="Arial" w:eastAsia="Arial" w:hAnsi="Arial" w:cs="Arial"/>
              <w:color w:val="0033CC"/>
            </w:rPr>
          </w:rPrChange>
        </w:rPr>
        <w:t>manuscript)</w:t>
      </w:r>
      <w:r w:rsidR="00B4071F" w:rsidRPr="00A7225E">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43456248" w:rsidR="00413E5F" w:rsidRPr="00FA73CE" w:rsidRDefault="00FA73CE" w:rsidP="00FA73CE">
      <w:pPr>
        <w:spacing w:after="0" w:line="240" w:lineRule="auto"/>
        <w:jc w:val="both"/>
        <w:rPr>
          <w:rFonts w:ascii="Arial" w:eastAsia="Arial" w:hAnsi="Arial" w:cs="Arial"/>
        </w:rPr>
      </w:pPr>
      <w:r>
        <w:rPr>
          <w:rFonts w:ascii="Arial" w:eastAsia="Arial" w:hAnsi="Arial" w:cs="Arial"/>
        </w:rPr>
        <w:t xml:space="preserve">a. </w:t>
      </w:r>
      <w:r w:rsidR="00B4071F" w:rsidRPr="00FA73CE">
        <w:rPr>
          <w:rFonts w:ascii="Arial" w:eastAsia="Arial" w:hAnsi="Arial" w:cs="Arial"/>
        </w:rPr>
        <w:t xml:space="preserve">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w:t>
      </w:r>
      <w:proofErr w:type="spellStart"/>
      <w:r w:rsidR="00B4071F" w:rsidRPr="00FA73CE">
        <w:rPr>
          <w:rFonts w:ascii="Arial" w:eastAsia="Arial" w:hAnsi="Arial" w:cs="Arial"/>
        </w:rPr>
        <w:t>VUSo</w:t>
      </w:r>
      <w:proofErr w:type="spellEnd"/>
      <w:r w:rsidR="00B4071F" w:rsidRPr="00FA73CE">
        <w:rPr>
          <w:rFonts w:ascii="Arial" w:eastAsia="Arial" w:hAnsi="Arial" w:cs="Arial"/>
        </w:rPr>
        <w:t xml:space="preserve"> mutations in particular) using ddPCR or some other method to empirically determine what fraction (if any) of these mutations are potential noise in their data.</w:t>
      </w:r>
    </w:p>
    <w:p w14:paraId="1B2B8785" w14:textId="77777777" w:rsidR="00793DEB" w:rsidRPr="00D11A33" w:rsidRDefault="00793DEB" w:rsidP="005401F8">
      <w:pPr>
        <w:pStyle w:val="ListParagraph"/>
        <w:spacing w:after="0" w:line="240" w:lineRule="auto"/>
        <w:ind w:left="1440"/>
        <w:jc w:val="both"/>
        <w:rPr>
          <w:rFonts w:ascii="Arial" w:eastAsia="Arial" w:hAnsi="Arial" w:cs="Arial"/>
        </w:rPr>
      </w:pPr>
    </w:p>
    <w:p w14:paraId="2B7C0403" w14:textId="4B22E31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407C92">
        <w:rPr>
          <w:rFonts w:ascii="Arial" w:eastAsia="Arial" w:hAnsi="Arial" w:cs="Arial"/>
          <w:color w:val="0033CC"/>
        </w:rPr>
        <w:t xml:space="preserve">We thank the Reviewer for the opportunity of addressing this comment through the provision of additional experiments. </w:t>
      </w:r>
      <w:r w:rsidRPr="00A7225E">
        <w:rPr>
          <w:rFonts w:ascii="Arial" w:eastAsia="Arial" w:hAnsi="Arial" w:cs="Arial"/>
          <w:color w:val="0033CC"/>
        </w:rPr>
        <w:t xml:space="preserve">As detailed at point #10 of </w:t>
      </w:r>
      <w:r w:rsidR="00407C92">
        <w:rPr>
          <w:rFonts w:ascii="Arial" w:eastAsia="Arial" w:hAnsi="Arial" w:cs="Arial"/>
          <w:color w:val="0033CC"/>
        </w:rPr>
        <w:t>th</w:t>
      </w:r>
      <w:r w:rsidR="00ED0D4B">
        <w:rPr>
          <w:rFonts w:ascii="Arial" w:eastAsia="Arial" w:hAnsi="Arial" w:cs="Arial"/>
          <w:color w:val="0033CC"/>
        </w:rPr>
        <w:t>is</w:t>
      </w:r>
      <w:r w:rsidRPr="00A7225E">
        <w:rPr>
          <w:rFonts w:ascii="Arial" w:eastAsia="Arial" w:hAnsi="Arial" w:cs="Arial"/>
          <w:color w:val="0033CC"/>
        </w:rPr>
        <w:t xml:space="preserve"> Reviewer</w:t>
      </w:r>
      <w:r w:rsidR="00407C92">
        <w:rPr>
          <w:rFonts w:ascii="Arial" w:eastAsia="Arial" w:hAnsi="Arial" w:cs="Arial"/>
          <w:color w:val="0033CC"/>
        </w:rPr>
        <w:t>’s comments</w:t>
      </w:r>
      <w:r w:rsidRPr="00A7225E">
        <w:rPr>
          <w:rFonts w:ascii="Arial" w:eastAsia="Arial" w:hAnsi="Arial" w:cs="Arial"/>
          <w:color w:val="0033CC"/>
        </w:rPr>
        <w:t xml:space="preserve">, in addition to the technical replicates provided in the manuscript, </w:t>
      </w:r>
      <w:r w:rsidRPr="00212D50">
        <w:rPr>
          <w:rFonts w:ascii="Arial" w:eastAsia="Arial" w:hAnsi="Arial" w:cs="Arial"/>
          <w:color w:val="0033CC"/>
          <w:u w:val="single"/>
        </w:rPr>
        <w:t>three patients have</w:t>
      </w:r>
      <w:r w:rsidR="00407C92">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r w:rsidR="00407C92"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00407C92">
        <w:rPr>
          <w:rFonts w:ascii="Arial" w:eastAsia="Arial" w:hAnsi="Arial" w:cs="Arial"/>
          <w:color w:val="0033CC"/>
        </w:rPr>
        <w:t>,</w:t>
      </w:r>
      <w:r w:rsidRPr="00A7225E">
        <w:rPr>
          <w:rFonts w:ascii="Arial" w:eastAsia="Arial" w:hAnsi="Arial" w:cs="Arial"/>
          <w:color w:val="0033CC"/>
        </w:rPr>
        <w:t xml:space="preserve"> wh</w:t>
      </w:r>
      <w:r w:rsidR="00407C92">
        <w:rPr>
          <w:rFonts w:ascii="Arial" w:eastAsia="Arial" w:hAnsi="Arial" w:cs="Arial"/>
          <w:color w:val="0033CC"/>
        </w:rPr>
        <w:t>ereas</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3A528F">
        <w:rPr>
          <w:rFonts w:ascii="Arial" w:eastAsia="Arial" w:hAnsi="Arial" w:cs="Arial"/>
          <w:b/>
          <w:color w:val="0033CC"/>
        </w:rPr>
        <w:t xml:space="preserve">Response to Reviewers </w:t>
      </w:r>
      <w:r w:rsidRPr="00212D50">
        <w:rPr>
          <w:rFonts w:ascii="Arial" w:eastAsia="Arial" w:hAnsi="Arial" w:cs="Arial"/>
          <w:b/>
          <w:color w:val="0033CC"/>
        </w:rPr>
        <w:t>Tables</w:t>
      </w:r>
      <w:r w:rsidRPr="00A7225E">
        <w:rPr>
          <w:rFonts w:ascii="Arial" w:eastAsia="Arial" w:hAnsi="Arial" w:cs="Arial"/>
          <w:color w:val="0033CC"/>
        </w:rPr>
        <w:t xml:space="preserve"> </w:t>
      </w:r>
      <w:r w:rsidR="003D66CF" w:rsidRPr="00212D50">
        <w:rPr>
          <w:rFonts w:ascii="Arial" w:eastAsia="Arial" w:hAnsi="Arial" w:cs="Arial"/>
          <w:b/>
          <w:color w:val="0033CC"/>
        </w:rPr>
        <w:t>7</w:t>
      </w:r>
      <w:r w:rsidRPr="00A7225E">
        <w:rPr>
          <w:rFonts w:ascii="Arial" w:eastAsia="Arial" w:hAnsi="Arial" w:cs="Arial"/>
          <w:color w:val="0033CC"/>
        </w:rPr>
        <w:t xml:space="preserve"> and </w:t>
      </w:r>
      <w:r w:rsidR="003D66CF" w:rsidRPr="00212D50">
        <w:rPr>
          <w:rFonts w:ascii="Arial" w:eastAsia="Arial" w:hAnsi="Arial" w:cs="Arial"/>
          <w:b/>
          <w:color w:val="0033CC"/>
        </w:rPr>
        <w:t>8</w:t>
      </w:r>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4C0422D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r w:rsidR="00611C71"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555733" w:rsidRPr="00212D50">
        <w:rPr>
          <w:rFonts w:ascii="Arial" w:eastAsia="Arial" w:hAnsi="Arial" w:cs="Arial"/>
          <w:b/>
          <w:color w:val="0033CC"/>
        </w:rPr>
        <w:t>9</w:t>
      </w:r>
      <w:r w:rsidRPr="00212D50">
        <w:rPr>
          <w:rFonts w:ascii="Arial" w:eastAsia="Arial" w:hAnsi="Arial" w:cs="Arial"/>
          <w:b/>
          <w:color w:val="0033CC"/>
        </w:rPr>
        <w:t xml:space="preserve"> </w:t>
      </w:r>
      <w:r w:rsidRPr="00611C71">
        <w:rPr>
          <w:rFonts w:ascii="Arial" w:eastAsia="Arial" w:hAnsi="Arial" w:cs="Arial"/>
          <w:color w:val="0033CC"/>
        </w:rPr>
        <w:t>and</w:t>
      </w:r>
      <w:r w:rsidRPr="00212D50">
        <w:rPr>
          <w:rFonts w:ascii="Arial" w:eastAsia="Arial" w:hAnsi="Arial" w:cs="Arial"/>
          <w:b/>
          <w:color w:val="0033CC"/>
        </w:rPr>
        <w:t xml:space="preserve"> </w:t>
      </w:r>
      <w:r w:rsidR="00C80ED4" w:rsidRPr="00212D50">
        <w:rPr>
          <w:rFonts w:ascii="Arial" w:eastAsia="Arial" w:hAnsi="Arial" w:cs="Arial"/>
          <w:b/>
          <w:color w:val="0033CC"/>
        </w:rPr>
        <w:t>1</w:t>
      </w:r>
      <w:r w:rsidR="00555733" w:rsidRPr="00212D50">
        <w:rPr>
          <w:rFonts w:ascii="Arial" w:eastAsia="Arial" w:hAnsi="Arial" w:cs="Arial"/>
          <w:b/>
          <w:color w:val="0033CC"/>
        </w:rPr>
        <w:t>0</w:t>
      </w:r>
      <w:r w:rsidRPr="00A7225E">
        <w:rPr>
          <w:rFonts w:ascii="Arial" w:eastAsia="Arial" w:hAnsi="Arial" w:cs="Arial"/>
          <w:color w:val="0033CC"/>
        </w:rPr>
        <w:t xml:space="preserve">. Finally, </w:t>
      </w:r>
      <w:r w:rsidR="00611C71">
        <w:rPr>
          <w:rFonts w:ascii="Arial" w:eastAsia="Arial" w:hAnsi="Arial" w:cs="Arial"/>
          <w:color w:val="0033CC"/>
        </w:rPr>
        <w:t>following the</w:t>
      </w:r>
      <w:r w:rsidRPr="00A7225E">
        <w:rPr>
          <w:rFonts w:ascii="Arial" w:eastAsia="Arial" w:hAnsi="Arial" w:cs="Arial"/>
          <w:color w:val="0033CC"/>
        </w:rPr>
        <w:t xml:space="preserve"> Reviewer’s suggestion, </w:t>
      </w:r>
      <w:r w:rsidRPr="00212D50">
        <w:rPr>
          <w:rFonts w:ascii="Arial" w:eastAsia="Arial" w:hAnsi="Arial" w:cs="Arial"/>
          <w:color w:val="0033CC"/>
          <w:u w:val="single"/>
        </w:rPr>
        <w:t xml:space="preserve">additional </w:t>
      </w:r>
      <w:proofErr w:type="spellStart"/>
      <w:r w:rsidRPr="00212D50">
        <w:rPr>
          <w:rFonts w:ascii="Arial" w:eastAsia="Arial" w:hAnsi="Arial" w:cs="Arial"/>
          <w:color w:val="0033CC"/>
          <w:u w:val="single"/>
        </w:rPr>
        <w:t>ddPCR</w:t>
      </w:r>
      <w:proofErr w:type="spellEnd"/>
      <w:r w:rsidRPr="00212D50">
        <w:rPr>
          <w:rFonts w:ascii="Arial" w:eastAsia="Arial" w:hAnsi="Arial" w:cs="Arial"/>
          <w:color w:val="0033CC"/>
          <w:u w:val="single"/>
        </w:rPr>
        <w:t xml:space="preserve"> experiments for </w:t>
      </w:r>
      <w:proofErr w:type="spellStart"/>
      <w:r w:rsidRPr="00212D50">
        <w:rPr>
          <w:rFonts w:ascii="Arial" w:eastAsia="Arial" w:hAnsi="Arial" w:cs="Arial"/>
          <w:color w:val="0033CC"/>
          <w:u w:val="single"/>
        </w:rPr>
        <w:t>VUSo</w:t>
      </w:r>
      <w:proofErr w:type="spellEnd"/>
      <w:r w:rsidRPr="00212D50">
        <w:rPr>
          <w:rFonts w:ascii="Arial" w:eastAsia="Arial" w:hAnsi="Arial" w:cs="Arial"/>
          <w:color w:val="0033CC"/>
          <w:u w:val="single"/>
        </w:rPr>
        <w:t xml:space="preserve"> </w:t>
      </w:r>
      <w:proofErr w:type="spellStart"/>
      <w:r w:rsidRPr="00212D50">
        <w:rPr>
          <w:rFonts w:ascii="Arial" w:eastAsia="Arial" w:hAnsi="Arial" w:cs="Arial"/>
          <w:color w:val="0033CC"/>
          <w:u w:val="single"/>
        </w:rPr>
        <w:t>occuring</w:t>
      </w:r>
      <w:proofErr w:type="spellEnd"/>
      <w:r w:rsidRPr="00212D50">
        <w:rPr>
          <w:rFonts w:ascii="Arial" w:eastAsia="Arial" w:hAnsi="Arial" w:cs="Arial"/>
          <w:color w:val="0033CC"/>
          <w:u w:val="single"/>
        </w:rPr>
        <w:t xml:space="preserve"> at VAF&lt;1% were </w:t>
      </w:r>
      <w:r w:rsidR="00611C71" w:rsidRPr="00212D50">
        <w:rPr>
          <w:rFonts w:ascii="Arial" w:eastAsia="Arial" w:hAnsi="Arial" w:cs="Arial"/>
          <w:color w:val="0033CC"/>
          <w:u w:val="single"/>
        </w:rPr>
        <w:t>performe</w:t>
      </w:r>
      <w:r w:rsidR="00611C71">
        <w:rPr>
          <w:rFonts w:ascii="Arial" w:eastAsia="Arial" w:hAnsi="Arial" w:cs="Arial"/>
          <w:color w:val="0033CC"/>
          <w:u w:val="single"/>
        </w:rPr>
        <w:t>d for the revised version of th</w:t>
      </w:r>
      <w:r w:rsidR="00ED0D4B">
        <w:rPr>
          <w:rFonts w:ascii="Arial" w:eastAsia="Arial" w:hAnsi="Arial" w:cs="Arial"/>
          <w:color w:val="0033CC"/>
          <w:u w:val="single"/>
        </w:rPr>
        <w:t>e</w:t>
      </w:r>
      <w:r w:rsidR="00611C71">
        <w:rPr>
          <w:rFonts w:ascii="Arial" w:eastAsia="Arial" w:hAnsi="Arial" w:cs="Arial"/>
          <w:color w:val="0033CC"/>
          <w:u w:val="single"/>
        </w:rPr>
        <w:t xml:space="preserve"> manuscript</w:t>
      </w:r>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 xml:space="preserve">at </w:t>
      </w:r>
      <w:r w:rsidR="007176FF">
        <w:rPr>
          <w:rFonts w:ascii="Arial" w:eastAsia="Arial" w:hAnsi="Arial" w:cs="Arial"/>
          <w:color w:val="0033CC"/>
        </w:rPr>
        <w:t>C</w:t>
      </w:r>
      <w:r w:rsidR="008F3B1E">
        <w:rPr>
          <w:rFonts w:ascii="Arial" w:eastAsia="Arial" w:hAnsi="Arial" w:cs="Arial"/>
          <w:color w:val="0033CC"/>
        </w:rPr>
        <w:t>omment</w:t>
      </w:r>
      <w:r w:rsidR="008F3B1E"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w:t>
      </w:r>
      <w:r w:rsidRPr="00A7225E">
        <w:rPr>
          <w:rFonts w:ascii="Arial" w:eastAsia="Arial" w:hAnsi="Arial" w:cs="Arial"/>
          <w:color w:val="0033CC"/>
        </w:rPr>
        <w:lastRenderedPageBreak/>
        <w:t xml:space="preserve">enrichment library, VAF, and availability of validated ddPCR assay. The ddPCR and cfDNA targeted assay </w:t>
      </w:r>
      <w:r w:rsidR="00611C71">
        <w:rPr>
          <w:rFonts w:ascii="Arial" w:eastAsia="Arial" w:hAnsi="Arial" w:cs="Arial"/>
          <w:color w:val="0033CC"/>
        </w:rPr>
        <w:t>were found to have</w:t>
      </w:r>
      <w:r w:rsidR="00611C71" w:rsidRPr="00A7225E">
        <w:rPr>
          <w:rFonts w:ascii="Arial" w:eastAsia="Arial" w:hAnsi="Arial" w:cs="Arial"/>
          <w:color w:val="0033CC"/>
        </w:rPr>
        <w:t xml:space="preserve"> </w:t>
      </w:r>
      <w:r w:rsidRPr="00A7225E">
        <w:rPr>
          <w:rFonts w:ascii="Arial" w:eastAsia="Arial" w:hAnsi="Arial" w:cs="Arial"/>
          <w:color w:val="0033CC"/>
        </w:rPr>
        <w:t>100% PPA.</w:t>
      </w:r>
    </w:p>
    <w:p w14:paraId="597042E9" w14:textId="04E06514" w:rsidR="00555733" w:rsidRPr="00D11A33" w:rsidRDefault="00555733" w:rsidP="00A7225E">
      <w:pPr>
        <w:spacing w:after="0" w:line="240" w:lineRule="auto"/>
        <w:jc w:val="both"/>
        <w:rPr>
          <w:rFonts w:ascii="Arial" w:eastAsia="Arial" w:hAnsi="Arial" w:cs="Arial"/>
          <w:color w:val="0033CC"/>
          <w:sz w:val="20"/>
          <w:szCs w:val="20"/>
        </w:rPr>
      </w:pPr>
    </w:p>
    <w:p w14:paraId="5CA1D30C" w14:textId="28856A41"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555733" w:rsidRPr="00D11A33">
        <w:rPr>
          <w:rFonts w:ascii="Arial" w:eastAsia="Arial" w:hAnsi="Arial" w:cs="Arial"/>
          <w:b/>
          <w:color w:val="0032CC"/>
          <w:sz w:val="20"/>
          <w:szCs w:val="20"/>
        </w:rPr>
        <w:t>9</w:t>
      </w:r>
      <w:r w:rsidR="00B4071F" w:rsidRPr="00D11A33">
        <w:rPr>
          <w:rFonts w:ascii="Arial" w:eastAsia="Arial" w:hAnsi="Arial" w:cs="Arial"/>
          <w:color w:val="0032CC"/>
          <w:sz w:val="20"/>
          <w:szCs w:val="20"/>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55BA71BE"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Table </w:t>
      </w:r>
      <w:r w:rsidR="00555733" w:rsidRPr="00D11A33">
        <w:rPr>
          <w:rFonts w:ascii="Arial" w:eastAsia="Arial" w:hAnsi="Arial" w:cs="Arial"/>
          <w:b/>
          <w:color w:val="0032CC"/>
          <w:sz w:val="20"/>
          <w:szCs w:val="20"/>
        </w:rPr>
        <w:t>10</w:t>
      </w:r>
      <w:r w:rsidR="00B4071F" w:rsidRPr="00D11A33">
        <w:rPr>
          <w:rFonts w:ascii="Arial" w:eastAsia="Arial" w:hAnsi="Arial" w:cs="Arial"/>
          <w:color w:val="0032CC"/>
          <w:sz w:val="20"/>
          <w:szCs w:val="20"/>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27" w:author="David Brown" w:date="2019-07-12T15:23:00Z">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90"/>
        <w:gridCol w:w="1890"/>
        <w:gridCol w:w="1800"/>
        <w:gridCol w:w="1710"/>
        <w:gridCol w:w="1800"/>
        <w:gridCol w:w="1709"/>
        <w:tblGridChange w:id="328">
          <w:tblGrid>
            <w:gridCol w:w="1790"/>
            <w:gridCol w:w="1890"/>
            <w:gridCol w:w="1511"/>
            <w:gridCol w:w="1639"/>
            <w:gridCol w:w="1800"/>
            <w:gridCol w:w="2069"/>
          </w:tblGrid>
        </w:tblGridChange>
      </w:tblGrid>
      <w:tr w:rsidR="00BD163E" w:rsidRPr="00ED0D4B" w14:paraId="5C16F831" w14:textId="77777777" w:rsidTr="00BD163E">
        <w:tc>
          <w:tcPr>
            <w:tcW w:w="1790" w:type="dxa"/>
            <w:shd w:val="clear" w:color="auto" w:fill="4D4D62"/>
            <w:tcMar>
              <w:top w:w="100" w:type="dxa"/>
              <w:left w:w="100" w:type="dxa"/>
              <w:bottom w:w="100" w:type="dxa"/>
              <w:right w:w="100" w:type="dxa"/>
            </w:tcMar>
            <w:tcPrChange w:id="329" w:author="David Brown" w:date="2019-07-12T15:23:00Z">
              <w:tcPr>
                <w:tcW w:w="1790" w:type="dxa"/>
                <w:shd w:val="clear" w:color="auto" w:fill="4D4D62"/>
                <w:tcMar>
                  <w:top w:w="100" w:type="dxa"/>
                  <w:left w:w="100" w:type="dxa"/>
                  <w:bottom w:w="100" w:type="dxa"/>
                  <w:right w:w="100" w:type="dxa"/>
                </w:tcMar>
              </w:tcPr>
            </w:tcPrChange>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90" w:type="dxa"/>
            <w:shd w:val="clear" w:color="auto" w:fill="4D4D62"/>
            <w:tcMar>
              <w:top w:w="100" w:type="dxa"/>
              <w:left w:w="100" w:type="dxa"/>
              <w:bottom w:w="100" w:type="dxa"/>
              <w:right w:w="100" w:type="dxa"/>
            </w:tcMar>
            <w:tcPrChange w:id="330" w:author="David Brown" w:date="2019-07-12T15:23:00Z">
              <w:tcPr>
                <w:tcW w:w="1890" w:type="dxa"/>
                <w:shd w:val="clear" w:color="auto" w:fill="4D4D62"/>
                <w:tcMar>
                  <w:top w:w="100" w:type="dxa"/>
                  <w:left w:w="100" w:type="dxa"/>
                  <w:bottom w:w="100" w:type="dxa"/>
                  <w:right w:w="100" w:type="dxa"/>
                </w:tcMar>
              </w:tcPr>
            </w:tcPrChange>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800" w:type="dxa"/>
            <w:shd w:val="clear" w:color="auto" w:fill="4D4D62"/>
            <w:tcMar>
              <w:top w:w="100" w:type="dxa"/>
              <w:left w:w="100" w:type="dxa"/>
              <w:bottom w:w="100" w:type="dxa"/>
              <w:right w:w="100" w:type="dxa"/>
            </w:tcMar>
            <w:tcPrChange w:id="331" w:author="David Brown" w:date="2019-07-12T15:23:00Z">
              <w:tcPr>
                <w:tcW w:w="1511" w:type="dxa"/>
                <w:shd w:val="clear" w:color="auto" w:fill="4D4D62"/>
                <w:tcMar>
                  <w:top w:w="100" w:type="dxa"/>
                  <w:left w:w="100" w:type="dxa"/>
                  <w:bottom w:w="100" w:type="dxa"/>
                  <w:right w:w="100" w:type="dxa"/>
                </w:tcMar>
              </w:tcPr>
            </w:tcPrChange>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710" w:type="dxa"/>
            <w:shd w:val="clear" w:color="auto" w:fill="4D4D62"/>
            <w:tcMar>
              <w:top w:w="100" w:type="dxa"/>
              <w:left w:w="100" w:type="dxa"/>
              <w:bottom w:w="100" w:type="dxa"/>
              <w:right w:w="100" w:type="dxa"/>
            </w:tcMar>
            <w:tcPrChange w:id="332" w:author="David Brown" w:date="2019-07-12T15:23:00Z">
              <w:tcPr>
                <w:tcW w:w="1639" w:type="dxa"/>
                <w:shd w:val="clear" w:color="auto" w:fill="4D4D62"/>
                <w:tcMar>
                  <w:top w:w="100" w:type="dxa"/>
                  <w:left w:w="100" w:type="dxa"/>
                  <w:bottom w:w="100" w:type="dxa"/>
                  <w:right w:w="100" w:type="dxa"/>
                </w:tcMar>
              </w:tcPr>
            </w:tcPrChange>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800" w:type="dxa"/>
            <w:shd w:val="clear" w:color="auto" w:fill="4D4D62"/>
            <w:tcMar>
              <w:top w:w="100" w:type="dxa"/>
              <w:left w:w="100" w:type="dxa"/>
              <w:bottom w:w="100" w:type="dxa"/>
              <w:right w:w="100" w:type="dxa"/>
            </w:tcMar>
            <w:tcPrChange w:id="333" w:author="David Brown" w:date="2019-07-12T15:23:00Z">
              <w:tcPr>
                <w:tcW w:w="1800" w:type="dxa"/>
                <w:shd w:val="clear" w:color="auto" w:fill="4D4D62"/>
                <w:tcMar>
                  <w:top w:w="100" w:type="dxa"/>
                  <w:left w:w="100" w:type="dxa"/>
                  <w:bottom w:w="100" w:type="dxa"/>
                  <w:right w:w="100" w:type="dxa"/>
                </w:tcMar>
              </w:tcPr>
            </w:tcPrChange>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709" w:type="dxa"/>
            <w:shd w:val="clear" w:color="auto" w:fill="4D4D62"/>
            <w:tcMar>
              <w:top w:w="100" w:type="dxa"/>
              <w:left w:w="100" w:type="dxa"/>
              <w:bottom w:w="100" w:type="dxa"/>
              <w:right w:w="100" w:type="dxa"/>
            </w:tcMar>
            <w:tcPrChange w:id="334" w:author="David Brown" w:date="2019-07-12T15:23:00Z">
              <w:tcPr>
                <w:tcW w:w="2069" w:type="dxa"/>
                <w:shd w:val="clear" w:color="auto" w:fill="4D4D62"/>
                <w:tcMar>
                  <w:top w:w="100" w:type="dxa"/>
                  <w:left w:w="100" w:type="dxa"/>
                  <w:bottom w:w="100" w:type="dxa"/>
                  <w:right w:w="100" w:type="dxa"/>
                </w:tcMar>
              </w:tcPr>
            </w:tcPrChange>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BD163E" w:rsidRPr="00ED0D4B" w14:paraId="15582F10" w14:textId="77777777" w:rsidTr="00BD163E">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5" w:author="David Brown" w:date="2019-07-12T15:23:00Z">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890" w:type="dxa"/>
            <w:shd w:val="clear" w:color="auto" w:fill="auto"/>
            <w:tcMar>
              <w:top w:w="100" w:type="dxa"/>
              <w:left w:w="100" w:type="dxa"/>
              <w:bottom w:w="100" w:type="dxa"/>
              <w:right w:w="100" w:type="dxa"/>
            </w:tcMar>
            <w:tcPrChange w:id="336" w:author="David Brown" w:date="2019-07-12T15:23:00Z">
              <w:tcPr>
                <w:tcW w:w="1890" w:type="dxa"/>
                <w:shd w:val="clear" w:color="auto" w:fill="auto"/>
                <w:tcMar>
                  <w:top w:w="100" w:type="dxa"/>
                  <w:left w:w="100" w:type="dxa"/>
                  <w:bottom w:w="100" w:type="dxa"/>
                  <w:right w:w="100" w:type="dxa"/>
                </w:tcMar>
              </w:tcPr>
            </w:tcPrChange>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800" w:type="dxa"/>
            <w:shd w:val="clear" w:color="auto" w:fill="auto"/>
            <w:tcMar>
              <w:top w:w="100" w:type="dxa"/>
              <w:left w:w="100" w:type="dxa"/>
              <w:bottom w:w="100" w:type="dxa"/>
              <w:right w:w="100" w:type="dxa"/>
            </w:tcMar>
            <w:tcPrChange w:id="337" w:author="David Brown" w:date="2019-07-12T15:23:00Z">
              <w:tcPr>
                <w:tcW w:w="1511" w:type="dxa"/>
                <w:shd w:val="clear" w:color="auto" w:fill="auto"/>
                <w:tcMar>
                  <w:top w:w="100" w:type="dxa"/>
                  <w:left w:w="100" w:type="dxa"/>
                  <w:bottom w:w="100" w:type="dxa"/>
                  <w:right w:w="100" w:type="dxa"/>
                </w:tcMar>
              </w:tcPr>
            </w:tcPrChange>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710" w:type="dxa"/>
            <w:shd w:val="clear" w:color="auto" w:fill="auto"/>
            <w:tcMar>
              <w:top w:w="100" w:type="dxa"/>
              <w:left w:w="100" w:type="dxa"/>
              <w:bottom w:w="100" w:type="dxa"/>
              <w:right w:w="100" w:type="dxa"/>
            </w:tcMar>
            <w:tcPrChange w:id="338" w:author="David Brown" w:date="2019-07-12T15:23:00Z">
              <w:tcPr>
                <w:tcW w:w="1639" w:type="dxa"/>
                <w:shd w:val="clear" w:color="auto" w:fill="auto"/>
                <w:tcMar>
                  <w:top w:w="100" w:type="dxa"/>
                  <w:left w:w="100" w:type="dxa"/>
                  <w:bottom w:w="100" w:type="dxa"/>
                  <w:right w:w="100" w:type="dxa"/>
                </w:tcMar>
              </w:tcPr>
            </w:tcPrChange>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800" w:type="dxa"/>
            <w:shd w:val="clear" w:color="auto" w:fill="auto"/>
            <w:tcMar>
              <w:top w:w="100" w:type="dxa"/>
              <w:left w:w="100" w:type="dxa"/>
              <w:bottom w:w="100" w:type="dxa"/>
              <w:right w:w="100" w:type="dxa"/>
            </w:tcMar>
            <w:tcPrChange w:id="339" w:author="David Brown" w:date="2019-07-12T15:23:00Z">
              <w:tcPr>
                <w:tcW w:w="1800" w:type="dxa"/>
                <w:shd w:val="clear" w:color="auto" w:fill="auto"/>
                <w:tcMar>
                  <w:top w:w="100" w:type="dxa"/>
                  <w:left w:w="100" w:type="dxa"/>
                  <w:bottom w:w="100" w:type="dxa"/>
                  <w:right w:w="100" w:type="dxa"/>
                </w:tcMar>
              </w:tcPr>
            </w:tcPrChange>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709" w:type="dxa"/>
            <w:shd w:val="clear" w:color="auto" w:fill="auto"/>
            <w:tcMar>
              <w:top w:w="100" w:type="dxa"/>
              <w:left w:w="100" w:type="dxa"/>
              <w:bottom w:w="100" w:type="dxa"/>
              <w:right w:w="100" w:type="dxa"/>
            </w:tcMar>
            <w:tcPrChange w:id="340" w:author="David Brown" w:date="2019-07-12T15:23:00Z">
              <w:tcPr>
                <w:tcW w:w="2069" w:type="dxa"/>
                <w:shd w:val="clear" w:color="auto" w:fill="auto"/>
                <w:tcMar>
                  <w:top w:w="100" w:type="dxa"/>
                  <w:left w:w="100" w:type="dxa"/>
                  <w:bottom w:w="100" w:type="dxa"/>
                  <w:right w:w="100" w:type="dxa"/>
                </w:tcMar>
              </w:tcPr>
            </w:tcPrChange>
          </w:tcPr>
          <w:p w14:paraId="5EB65E9A"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BD163E" w:rsidRPr="00ED0D4B" w14:paraId="1EAF8B46" w14:textId="77777777" w:rsidTr="00BD163E">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1" w:author="David Brown" w:date="2019-07-12T15:23:00Z">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890" w:type="dxa"/>
            <w:shd w:val="clear" w:color="auto" w:fill="auto"/>
            <w:tcMar>
              <w:top w:w="100" w:type="dxa"/>
              <w:left w:w="100" w:type="dxa"/>
              <w:bottom w:w="100" w:type="dxa"/>
              <w:right w:w="100" w:type="dxa"/>
            </w:tcMar>
            <w:tcPrChange w:id="342" w:author="David Brown" w:date="2019-07-12T15:23:00Z">
              <w:tcPr>
                <w:tcW w:w="1890" w:type="dxa"/>
                <w:shd w:val="clear" w:color="auto" w:fill="auto"/>
                <w:tcMar>
                  <w:top w:w="100" w:type="dxa"/>
                  <w:left w:w="100" w:type="dxa"/>
                  <w:bottom w:w="100" w:type="dxa"/>
                  <w:right w:w="100" w:type="dxa"/>
                </w:tcMar>
              </w:tcPr>
            </w:tcPrChange>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800" w:type="dxa"/>
            <w:shd w:val="clear" w:color="auto" w:fill="auto"/>
            <w:tcMar>
              <w:top w:w="100" w:type="dxa"/>
              <w:left w:w="100" w:type="dxa"/>
              <w:bottom w:w="100" w:type="dxa"/>
              <w:right w:w="100" w:type="dxa"/>
            </w:tcMar>
            <w:tcPrChange w:id="343" w:author="David Brown" w:date="2019-07-12T15:23:00Z">
              <w:tcPr>
                <w:tcW w:w="1511" w:type="dxa"/>
                <w:shd w:val="clear" w:color="auto" w:fill="auto"/>
                <w:tcMar>
                  <w:top w:w="100" w:type="dxa"/>
                  <w:left w:w="100" w:type="dxa"/>
                  <w:bottom w:w="100" w:type="dxa"/>
                  <w:right w:w="100" w:type="dxa"/>
                </w:tcMar>
              </w:tcPr>
            </w:tcPrChange>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710" w:type="dxa"/>
            <w:shd w:val="clear" w:color="auto" w:fill="auto"/>
            <w:tcMar>
              <w:top w:w="100" w:type="dxa"/>
              <w:left w:w="100" w:type="dxa"/>
              <w:bottom w:w="100" w:type="dxa"/>
              <w:right w:w="100" w:type="dxa"/>
            </w:tcMar>
            <w:tcPrChange w:id="344" w:author="David Brown" w:date="2019-07-12T15:23:00Z">
              <w:tcPr>
                <w:tcW w:w="1639" w:type="dxa"/>
                <w:shd w:val="clear" w:color="auto" w:fill="auto"/>
                <w:tcMar>
                  <w:top w:w="100" w:type="dxa"/>
                  <w:left w:w="100" w:type="dxa"/>
                  <w:bottom w:w="100" w:type="dxa"/>
                  <w:right w:w="100" w:type="dxa"/>
                </w:tcMar>
              </w:tcPr>
            </w:tcPrChange>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800" w:type="dxa"/>
            <w:shd w:val="clear" w:color="auto" w:fill="auto"/>
            <w:tcMar>
              <w:top w:w="100" w:type="dxa"/>
              <w:left w:w="100" w:type="dxa"/>
              <w:bottom w:w="100" w:type="dxa"/>
              <w:right w:w="100" w:type="dxa"/>
            </w:tcMar>
            <w:tcPrChange w:id="345" w:author="David Brown" w:date="2019-07-12T15:23:00Z">
              <w:tcPr>
                <w:tcW w:w="1800" w:type="dxa"/>
                <w:shd w:val="clear" w:color="auto" w:fill="auto"/>
                <w:tcMar>
                  <w:top w:w="100" w:type="dxa"/>
                  <w:left w:w="100" w:type="dxa"/>
                  <w:bottom w:w="100" w:type="dxa"/>
                  <w:right w:w="100" w:type="dxa"/>
                </w:tcMar>
              </w:tcPr>
            </w:tcPrChange>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709" w:type="dxa"/>
            <w:shd w:val="clear" w:color="auto" w:fill="auto"/>
            <w:tcMar>
              <w:top w:w="100" w:type="dxa"/>
              <w:left w:w="100" w:type="dxa"/>
              <w:bottom w:w="100" w:type="dxa"/>
              <w:right w:w="100" w:type="dxa"/>
            </w:tcMar>
            <w:tcPrChange w:id="346" w:author="David Brown" w:date="2019-07-12T15:23:00Z">
              <w:tcPr>
                <w:tcW w:w="2069" w:type="dxa"/>
                <w:shd w:val="clear" w:color="auto" w:fill="auto"/>
                <w:tcMar>
                  <w:top w:w="100" w:type="dxa"/>
                  <w:left w:w="100" w:type="dxa"/>
                  <w:bottom w:w="100" w:type="dxa"/>
                  <w:right w:w="100" w:type="dxa"/>
                </w:tcMar>
              </w:tcPr>
            </w:tcPrChange>
          </w:tcPr>
          <w:p w14:paraId="49BACF4D"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BD163E" w:rsidRPr="00ED0D4B" w14:paraId="1E73B663" w14:textId="77777777" w:rsidTr="00BD163E">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7" w:author="David Brown" w:date="2019-07-12T15:23:00Z">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890" w:type="dxa"/>
            <w:shd w:val="clear" w:color="auto" w:fill="auto"/>
            <w:tcMar>
              <w:top w:w="100" w:type="dxa"/>
              <w:left w:w="100" w:type="dxa"/>
              <w:bottom w:w="100" w:type="dxa"/>
              <w:right w:w="100" w:type="dxa"/>
            </w:tcMar>
            <w:tcPrChange w:id="348" w:author="David Brown" w:date="2019-07-12T15:23:00Z">
              <w:tcPr>
                <w:tcW w:w="1890" w:type="dxa"/>
                <w:shd w:val="clear" w:color="auto" w:fill="auto"/>
                <w:tcMar>
                  <w:top w:w="100" w:type="dxa"/>
                  <w:left w:w="100" w:type="dxa"/>
                  <w:bottom w:w="100" w:type="dxa"/>
                  <w:right w:w="100" w:type="dxa"/>
                </w:tcMar>
              </w:tcPr>
            </w:tcPrChange>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800" w:type="dxa"/>
            <w:shd w:val="clear" w:color="auto" w:fill="auto"/>
            <w:tcMar>
              <w:top w:w="100" w:type="dxa"/>
              <w:left w:w="100" w:type="dxa"/>
              <w:bottom w:w="100" w:type="dxa"/>
              <w:right w:w="100" w:type="dxa"/>
            </w:tcMar>
            <w:tcPrChange w:id="349" w:author="David Brown" w:date="2019-07-12T15:23:00Z">
              <w:tcPr>
                <w:tcW w:w="1511" w:type="dxa"/>
                <w:shd w:val="clear" w:color="auto" w:fill="auto"/>
                <w:tcMar>
                  <w:top w:w="100" w:type="dxa"/>
                  <w:left w:w="100" w:type="dxa"/>
                  <w:bottom w:w="100" w:type="dxa"/>
                  <w:right w:w="100" w:type="dxa"/>
                </w:tcMar>
              </w:tcPr>
            </w:tcPrChange>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710" w:type="dxa"/>
            <w:shd w:val="clear" w:color="auto" w:fill="auto"/>
            <w:tcMar>
              <w:top w:w="100" w:type="dxa"/>
              <w:left w:w="100" w:type="dxa"/>
              <w:bottom w:w="100" w:type="dxa"/>
              <w:right w:w="100" w:type="dxa"/>
            </w:tcMar>
            <w:tcPrChange w:id="350" w:author="David Brown" w:date="2019-07-12T15:23:00Z">
              <w:tcPr>
                <w:tcW w:w="1639" w:type="dxa"/>
                <w:shd w:val="clear" w:color="auto" w:fill="auto"/>
                <w:tcMar>
                  <w:top w:w="100" w:type="dxa"/>
                  <w:left w:w="100" w:type="dxa"/>
                  <w:bottom w:w="100" w:type="dxa"/>
                  <w:right w:w="100" w:type="dxa"/>
                </w:tcMar>
              </w:tcPr>
            </w:tcPrChange>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800" w:type="dxa"/>
            <w:shd w:val="clear" w:color="auto" w:fill="auto"/>
            <w:tcMar>
              <w:top w:w="100" w:type="dxa"/>
              <w:left w:w="100" w:type="dxa"/>
              <w:bottom w:w="100" w:type="dxa"/>
              <w:right w:w="100" w:type="dxa"/>
            </w:tcMar>
            <w:tcPrChange w:id="351" w:author="David Brown" w:date="2019-07-12T15:23:00Z">
              <w:tcPr>
                <w:tcW w:w="1800" w:type="dxa"/>
                <w:shd w:val="clear" w:color="auto" w:fill="auto"/>
                <w:tcMar>
                  <w:top w:w="100" w:type="dxa"/>
                  <w:left w:w="100" w:type="dxa"/>
                  <w:bottom w:w="100" w:type="dxa"/>
                  <w:right w:w="100" w:type="dxa"/>
                </w:tcMar>
              </w:tcPr>
            </w:tcPrChange>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709" w:type="dxa"/>
            <w:shd w:val="clear" w:color="auto" w:fill="auto"/>
            <w:tcMar>
              <w:top w:w="100" w:type="dxa"/>
              <w:left w:w="100" w:type="dxa"/>
              <w:bottom w:w="100" w:type="dxa"/>
              <w:right w:w="100" w:type="dxa"/>
            </w:tcMar>
            <w:tcPrChange w:id="352" w:author="David Brown" w:date="2019-07-12T15:23:00Z">
              <w:tcPr>
                <w:tcW w:w="2069" w:type="dxa"/>
                <w:shd w:val="clear" w:color="auto" w:fill="auto"/>
                <w:tcMar>
                  <w:top w:w="100" w:type="dxa"/>
                  <w:left w:w="100" w:type="dxa"/>
                  <w:bottom w:w="100" w:type="dxa"/>
                  <w:right w:w="100" w:type="dxa"/>
                </w:tcMar>
              </w:tcPr>
            </w:tcPrChange>
          </w:tcPr>
          <w:p w14:paraId="65162AC5"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BD163E" w:rsidRPr="00ED0D4B" w14:paraId="7D60A567" w14:textId="77777777" w:rsidTr="00BD163E">
        <w:tc>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353" w:author="David Brown" w:date="2019-07-12T15:23:00Z">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890" w:type="dxa"/>
            <w:shd w:val="clear" w:color="auto" w:fill="EFEFEF"/>
            <w:tcMar>
              <w:top w:w="100" w:type="dxa"/>
              <w:left w:w="100" w:type="dxa"/>
              <w:bottom w:w="100" w:type="dxa"/>
              <w:right w:w="100" w:type="dxa"/>
            </w:tcMar>
            <w:tcPrChange w:id="354" w:author="David Brown" w:date="2019-07-12T15:23:00Z">
              <w:tcPr>
                <w:tcW w:w="1890" w:type="dxa"/>
                <w:shd w:val="clear" w:color="auto" w:fill="EFEFEF"/>
                <w:tcMar>
                  <w:top w:w="100" w:type="dxa"/>
                  <w:left w:w="100" w:type="dxa"/>
                  <w:bottom w:w="100" w:type="dxa"/>
                  <w:right w:w="100" w:type="dxa"/>
                </w:tcMar>
              </w:tcPr>
            </w:tcPrChange>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800" w:type="dxa"/>
            <w:shd w:val="clear" w:color="auto" w:fill="EFEFEF"/>
            <w:tcMar>
              <w:top w:w="100" w:type="dxa"/>
              <w:left w:w="100" w:type="dxa"/>
              <w:bottom w:w="100" w:type="dxa"/>
              <w:right w:w="100" w:type="dxa"/>
            </w:tcMar>
            <w:tcPrChange w:id="355" w:author="David Brown" w:date="2019-07-12T15:23:00Z">
              <w:tcPr>
                <w:tcW w:w="1511" w:type="dxa"/>
                <w:shd w:val="clear" w:color="auto" w:fill="EFEFEF"/>
                <w:tcMar>
                  <w:top w:w="100" w:type="dxa"/>
                  <w:left w:w="100" w:type="dxa"/>
                  <w:bottom w:w="100" w:type="dxa"/>
                  <w:right w:w="100" w:type="dxa"/>
                </w:tcMar>
              </w:tcPr>
            </w:tcPrChange>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710" w:type="dxa"/>
            <w:shd w:val="clear" w:color="auto" w:fill="EFEFEF"/>
            <w:tcMar>
              <w:top w:w="100" w:type="dxa"/>
              <w:left w:w="100" w:type="dxa"/>
              <w:bottom w:w="100" w:type="dxa"/>
              <w:right w:w="100" w:type="dxa"/>
            </w:tcMar>
            <w:tcPrChange w:id="356" w:author="David Brown" w:date="2019-07-12T15:23:00Z">
              <w:tcPr>
                <w:tcW w:w="1639" w:type="dxa"/>
                <w:shd w:val="clear" w:color="auto" w:fill="EFEFEF"/>
                <w:tcMar>
                  <w:top w:w="100" w:type="dxa"/>
                  <w:left w:w="100" w:type="dxa"/>
                  <w:bottom w:w="100" w:type="dxa"/>
                  <w:right w:w="100" w:type="dxa"/>
                </w:tcMar>
              </w:tcPr>
            </w:tcPrChange>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800" w:type="dxa"/>
            <w:shd w:val="clear" w:color="auto" w:fill="EFEFEF"/>
            <w:tcMar>
              <w:top w:w="100" w:type="dxa"/>
              <w:left w:w="100" w:type="dxa"/>
              <w:bottom w:w="100" w:type="dxa"/>
              <w:right w:w="100" w:type="dxa"/>
            </w:tcMar>
            <w:tcPrChange w:id="357" w:author="David Brown" w:date="2019-07-12T15:23:00Z">
              <w:tcPr>
                <w:tcW w:w="1800" w:type="dxa"/>
                <w:shd w:val="clear" w:color="auto" w:fill="EFEFEF"/>
                <w:tcMar>
                  <w:top w:w="100" w:type="dxa"/>
                  <w:left w:w="100" w:type="dxa"/>
                  <w:bottom w:w="100" w:type="dxa"/>
                  <w:right w:w="100" w:type="dxa"/>
                </w:tcMar>
              </w:tcPr>
            </w:tcPrChange>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709" w:type="dxa"/>
            <w:shd w:val="clear" w:color="auto" w:fill="EFEFEF"/>
            <w:tcMar>
              <w:top w:w="100" w:type="dxa"/>
              <w:left w:w="100" w:type="dxa"/>
              <w:bottom w:w="100" w:type="dxa"/>
              <w:right w:w="100" w:type="dxa"/>
            </w:tcMar>
            <w:tcPrChange w:id="358" w:author="David Brown" w:date="2019-07-12T15:23:00Z">
              <w:tcPr>
                <w:tcW w:w="2069" w:type="dxa"/>
                <w:shd w:val="clear" w:color="auto" w:fill="EFEFEF"/>
                <w:tcMar>
                  <w:top w:w="100" w:type="dxa"/>
                  <w:left w:w="100" w:type="dxa"/>
                  <w:bottom w:w="100" w:type="dxa"/>
                  <w:right w:w="100" w:type="dxa"/>
                </w:tcMar>
              </w:tcPr>
            </w:tcPrChange>
          </w:tcPr>
          <w:p w14:paraId="71FC76A6" w14:textId="13852916" w:rsidR="00413E5F" w:rsidRPr="00FA73CE" w:rsidRDefault="00FA73CE">
            <w:pPr>
              <w:widowControl w:val="0"/>
              <w:spacing w:after="0" w:line="240" w:lineRule="auto"/>
              <w:ind w:left="-16"/>
              <w:jc w:val="center"/>
              <w:rPr>
                <w:rFonts w:ascii="Arial" w:eastAsia="Arial" w:hAnsi="Arial" w:cs="Arial"/>
                <w:sz w:val="18"/>
                <w:szCs w:val="18"/>
                <w:rPrChange w:id="359" w:author="David Brown" w:date="2019-07-12T15:10:00Z">
                  <w:rPr/>
                </w:rPrChange>
              </w:rPr>
              <w:pPrChange w:id="360" w:author="David Brown" w:date="2019-07-12T15:11:00Z">
                <w:pPr>
                  <w:pStyle w:val="ListParagraph"/>
                  <w:widowControl w:val="0"/>
                  <w:numPr>
                    <w:numId w:val="6"/>
                  </w:numPr>
                  <w:spacing w:after="0" w:line="240" w:lineRule="auto"/>
                  <w:ind w:hanging="360"/>
                  <w:jc w:val="center"/>
                </w:pPr>
              </w:pPrChange>
            </w:pPr>
            <w:ins w:id="361" w:author="David Brown" w:date="2019-07-12T15:10:00Z">
              <w:r>
                <w:rPr>
                  <w:rFonts w:ascii="Arial" w:eastAsia="Arial" w:hAnsi="Arial" w:cs="Arial"/>
                  <w:sz w:val="18"/>
                  <w:szCs w:val="18"/>
                </w:rPr>
                <w:t xml:space="preserve">577 / </w:t>
              </w:r>
            </w:ins>
            <w:r w:rsidR="00B4071F" w:rsidRPr="00FA73CE">
              <w:rPr>
                <w:rFonts w:ascii="Arial" w:eastAsia="Arial" w:hAnsi="Arial" w:cs="Arial"/>
                <w:sz w:val="18"/>
                <w:szCs w:val="18"/>
                <w:rPrChange w:id="362" w:author="David Brown" w:date="2019-07-12T15:10:00Z">
                  <w:rPr/>
                </w:rPrChange>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 xml:space="preserve">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r w:rsidR="00192AA7">
        <w:rPr>
          <w:rFonts w:ascii="Arial" w:eastAsia="Arial" w:hAnsi="Arial" w:cs="Arial"/>
          <w:color w:val="0033CC"/>
        </w:rPr>
        <w:t xml:space="preserve">original </w:t>
      </w:r>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r w:rsidR="00192AA7">
        <w:rPr>
          <w:rFonts w:ascii="Arial" w:eastAsia="Arial" w:hAnsi="Arial" w:cs="Arial"/>
          <w:color w:val="0033CC"/>
        </w:rPr>
        <w:t>,</w:t>
      </w:r>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0DEFA104" w:rsidR="00413E5F" w:rsidRPr="00A7225E" w:rsidRDefault="00B4071F" w:rsidP="00A7225E">
      <w:pPr>
        <w:spacing w:after="0" w:line="240" w:lineRule="auto"/>
        <w:jc w:val="both"/>
        <w:rPr>
          <w:rFonts w:ascii="Arial" w:eastAsia="Arial" w:hAnsi="Arial" w:cs="Arial"/>
          <w:color w:val="0033CC"/>
        </w:rPr>
      </w:pP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192AA7">
        <w:rPr>
          <w:rFonts w:ascii="Arial" w:eastAsia="Arial" w:hAnsi="Arial" w:cs="Arial"/>
          <w:color w:val="0033CC"/>
        </w:rPr>
        <w:t xml:space="preserve">original </w:t>
      </w:r>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r w:rsidR="00192A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5C1B81" w:rsidRPr="00212D50">
        <w:rPr>
          <w:rFonts w:ascii="Arial" w:eastAsia="Arial" w:hAnsi="Arial" w:cs="Arial"/>
          <w:b/>
          <w:color w:val="0033CC"/>
        </w:rPr>
        <w:t>1</w:t>
      </w:r>
      <w:r w:rsidRPr="00A7225E">
        <w:rPr>
          <w:rFonts w:ascii="Arial" w:eastAsia="Arial" w:hAnsi="Arial" w:cs="Arial"/>
          <w:color w:val="0033CC"/>
        </w:rPr>
        <w:t xml:space="preserve"> and </w:t>
      </w:r>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r w:rsidRPr="00212D50">
        <w:rPr>
          <w:rFonts w:ascii="Arial" w:eastAsia="Arial" w:hAnsi="Arial" w:cs="Arial"/>
          <w:b/>
          <w:color w:val="0033CC"/>
        </w:rPr>
        <w:t>1</w:t>
      </w:r>
      <w:r w:rsidR="009A439F">
        <w:rPr>
          <w:rFonts w:ascii="Arial" w:eastAsia="Arial" w:hAnsi="Arial" w:cs="Arial"/>
          <w:b/>
          <w:color w:val="0033CC"/>
        </w:rPr>
        <w:t>4</w:t>
      </w:r>
      <w:r w:rsidR="005C1B81" w:rsidRPr="00212D50">
        <w:rPr>
          <w:rFonts w:ascii="Arial" w:eastAsia="Arial" w:hAnsi="Arial" w:cs="Arial"/>
          <w:b/>
          <w:color w:val="0033CC"/>
        </w:rPr>
        <w:t>a</w:t>
      </w:r>
      <w:r w:rsidRPr="00A7225E">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r w:rsidRPr="00212D50">
        <w:rPr>
          <w:rFonts w:ascii="Arial" w:eastAsia="Arial" w:hAnsi="Arial" w:cs="Arial"/>
          <w:b/>
          <w:color w:val="0033CC"/>
        </w:rPr>
        <w:t>1</w:t>
      </w:r>
      <w:r w:rsidR="009A439F">
        <w:rPr>
          <w:rFonts w:ascii="Arial" w:eastAsia="Arial" w:hAnsi="Arial" w:cs="Arial"/>
          <w:b/>
          <w:color w:val="0033CC"/>
        </w:rPr>
        <w:t>4</w:t>
      </w:r>
      <w:del w:id="363" w:author="Reis-Filho, Jorge S./Pathology" w:date="2019-07-09T11:04:00Z">
        <w:r w:rsidRPr="00212D50" w:rsidDel="009A439F">
          <w:rPr>
            <w:rFonts w:ascii="Arial" w:eastAsia="Arial" w:hAnsi="Arial" w:cs="Arial"/>
            <w:b/>
            <w:color w:val="0033CC"/>
          </w:rPr>
          <w:delText>3</w:delText>
        </w:r>
      </w:del>
      <w:r w:rsidR="00555733" w:rsidRPr="00212D50">
        <w:rPr>
          <w:rFonts w:ascii="Arial" w:eastAsia="Arial" w:hAnsi="Arial" w:cs="Arial"/>
          <w:b/>
          <w:color w:val="0033CC"/>
        </w:rPr>
        <w:t>b</w:t>
      </w:r>
      <w:r w:rsidR="00555733" w:rsidRPr="00A7225E">
        <w:rPr>
          <w:rFonts w:ascii="Arial" w:eastAsia="Arial" w:hAnsi="Arial" w:cs="Arial"/>
          <w:color w:val="0033CC"/>
        </w:rPr>
        <w:t xml:space="preserve"> and </w:t>
      </w:r>
      <w:r w:rsidR="00555733" w:rsidRPr="00212D50">
        <w:rPr>
          <w:rFonts w:ascii="Arial" w:eastAsia="Arial" w:hAnsi="Arial" w:cs="Arial"/>
          <w:b/>
          <w:color w:val="0033CC"/>
        </w:rPr>
        <w:t>1</w:t>
      </w:r>
      <w:r w:rsidR="009A439F">
        <w:rPr>
          <w:rFonts w:ascii="Arial" w:eastAsia="Arial" w:hAnsi="Arial" w:cs="Arial"/>
          <w:b/>
          <w:color w:val="0033CC"/>
        </w:rPr>
        <w:t>4</w:t>
      </w:r>
      <w:del w:id="364" w:author="Reis-Filho, Jorge S./Pathology" w:date="2019-07-09T11:04:00Z">
        <w:r w:rsidR="00555733" w:rsidRPr="00212D50" w:rsidDel="009A439F">
          <w:rPr>
            <w:rFonts w:ascii="Arial" w:eastAsia="Arial" w:hAnsi="Arial" w:cs="Arial"/>
            <w:b/>
            <w:color w:val="0033CC"/>
          </w:rPr>
          <w:delText>3</w:delText>
        </w:r>
      </w:del>
      <w:r w:rsidR="00555733" w:rsidRPr="00212D50">
        <w:rPr>
          <w:rFonts w:ascii="Arial" w:eastAsia="Arial" w:hAnsi="Arial" w:cs="Arial"/>
          <w:b/>
          <w:color w:val="0033CC"/>
        </w:rPr>
        <w:t>c</w:t>
      </w:r>
      <w:r w:rsidRPr="00A7225E">
        <w:rPr>
          <w:rFonts w:ascii="Arial" w:eastAsia="Arial" w:hAnsi="Arial" w:cs="Arial"/>
          <w:color w:val="0033CC"/>
        </w:rPr>
        <w:t xml:space="preserve"> </w:t>
      </w:r>
      <w:r w:rsidR="00835270">
        <w:rPr>
          <w:rFonts w:ascii="Arial" w:eastAsia="Arial" w:hAnsi="Arial" w:cs="Arial"/>
          <w:color w:val="0033CC"/>
        </w:rPr>
        <w:t>demonstrate</w:t>
      </w:r>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4DC68FDC" w:rsidR="00413E5F" w:rsidRDefault="00B4071F" w:rsidP="00A7225E">
      <w:pPr>
        <w:spacing w:after="0" w:line="240" w:lineRule="auto"/>
        <w:jc w:val="both"/>
        <w:rPr>
          <w:rFonts w:ascii="Arial" w:eastAsia="Arial" w:hAnsi="Arial" w:cs="Arial"/>
          <w:color w:val="0033CC"/>
          <w:highlight w:val="yellow"/>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r w:rsidRPr="00212D50">
        <w:rPr>
          <w:rFonts w:ascii="Arial" w:eastAsia="Arial" w:hAnsi="Arial" w:cs="Arial"/>
          <w:b/>
          <w:color w:val="0033CC"/>
        </w:rPr>
        <w:t>1</w:t>
      </w:r>
      <w:r w:rsidR="009A439F">
        <w:rPr>
          <w:rFonts w:ascii="Arial" w:eastAsia="Arial" w:hAnsi="Arial" w:cs="Arial"/>
          <w:b/>
          <w:color w:val="0033CC"/>
        </w:rPr>
        <w:t>5</w:t>
      </w:r>
      <w:del w:id="365" w:author="Reis-Filho, Jorge S./Pathology" w:date="2019-07-09T11:04:00Z">
        <w:r w:rsidRPr="00212D50" w:rsidDel="009A439F">
          <w:rPr>
            <w:rFonts w:ascii="Arial" w:eastAsia="Arial" w:hAnsi="Arial" w:cs="Arial"/>
            <w:b/>
            <w:color w:val="0033CC"/>
          </w:rPr>
          <w:delText>4</w:delText>
        </w:r>
      </w:del>
      <w:r w:rsidR="00555733" w:rsidRPr="00212D50">
        <w:rPr>
          <w:rFonts w:ascii="Arial" w:eastAsia="Arial" w:hAnsi="Arial" w:cs="Arial"/>
          <w:b/>
          <w:color w:val="0033CC"/>
        </w:rPr>
        <w:t xml:space="preserve">a </w:t>
      </w:r>
      <w:r w:rsidR="00555733" w:rsidRPr="00835270">
        <w:rPr>
          <w:rFonts w:ascii="Arial" w:eastAsia="Arial" w:hAnsi="Arial" w:cs="Arial"/>
          <w:color w:val="0033CC"/>
        </w:rPr>
        <w:t>and</w:t>
      </w:r>
      <w:r w:rsidR="00555733" w:rsidRPr="00212D50">
        <w:rPr>
          <w:rFonts w:ascii="Arial" w:eastAsia="Arial" w:hAnsi="Arial" w:cs="Arial"/>
          <w:b/>
          <w:color w:val="0033CC"/>
        </w:rPr>
        <w:t xml:space="preserve"> 1</w:t>
      </w:r>
      <w:r w:rsidR="009A439F">
        <w:rPr>
          <w:rFonts w:ascii="Arial" w:eastAsia="Arial" w:hAnsi="Arial" w:cs="Arial"/>
          <w:b/>
          <w:color w:val="0033CC"/>
        </w:rPr>
        <w:t>5</w:t>
      </w:r>
      <w:del w:id="366" w:author="Reis-Filho, Jorge S./Pathology" w:date="2019-07-09T11:04:00Z">
        <w:r w:rsidR="00555733" w:rsidRPr="00212D50" w:rsidDel="009A439F">
          <w:rPr>
            <w:rFonts w:ascii="Arial" w:eastAsia="Arial" w:hAnsi="Arial" w:cs="Arial"/>
            <w:b/>
            <w:color w:val="0033CC"/>
          </w:rPr>
          <w:delText>4</w:delText>
        </w:r>
      </w:del>
      <w:r w:rsidR="00555733" w:rsidRPr="00212D50">
        <w:rPr>
          <w:rFonts w:ascii="Arial" w:eastAsia="Arial" w:hAnsi="Arial" w:cs="Arial"/>
          <w:b/>
          <w:color w:val="0033CC"/>
        </w:rPr>
        <w:t>b</w:t>
      </w:r>
      <w:r w:rsidRPr="00A7225E">
        <w:rPr>
          <w:rFonts w:ascii="Arial" w:eastAsia="Arial" w:hAnsi="Arial" w:cs="Arial"/>
          <w:color w:val="0033CC"/>
        </w:rPr>
        <w:t xml:space="preserve"> </w:t>
      </w:r>
      <w:proofErr w:type="gramStart"/>
      <w:r w:rsidR="00C80ED4" w:rsidRPr="00A7225E">
        <w:rPr>
          <w:rFonts w:ascii="Arial" w:eastAsia="Arial" w:hAnsi="Arial" w:cs="Arial"/>
          <w:color w:val="0033CC"/>
        </w:rPr>
        <w:t>show</w:t>
      </w:r>
      <w:proofErr w:type="gramEnd"/>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w:t>
      </w:r>
      <w:r w:rsidRPr="00A7225E">
        <w:rPr>
          <w:rFonts w:ascii="Arial" w:eastAsia="Arial" w:hAnsi="Arial" w:cs="Arial"/>
          <w:color w:val="0033CC"/>
        </w:rPr>
        <w:lastRenderedPageBreak/>
        <w:t xml:space="preserve">are shown in </w:t>
      </w:r>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r w:rsidRPr="00212D50">
        <w:rPr>
          <w:rFonts w:ascii="Arial" w:eastAsia="Arial" w:hAnsi="Arial" w:cs="Arial"/>
          <w:b/>
          <w:color w:val="0033CC"/>
        </w:rPr>
        <w:t xml:space="preserve"> 1</w:t>
      </w:r>
      <w:r w:rsidR="009A439F">
        <w:rPr>
          <w:rFonts w:ascii="Arial" w:eastAsia="Arial" w:hAnsi="Arial" w:cs="Arial"/>
          <w:b/>
          <w:color w:val="0033CC"/>
        </w:rPr>
        <w:t>5</w:t>
      </w:r>
      <w:r w:rsidR="00626527" w:rsidRPr="00212D50">
        <w:rPr>
          <w:rFonts w:ascii="Arial" w:eastAsia="Arial" w:hAnsi="Arial" w:cs="Arial"/>
          <w:b/>
          <w:color w:val="0033CC"/>
        </w:rPr>
        <w:t>e</w:t>
      </w:r>
      <w:r w:rsidR="00626527" w:rsidRPr="00A7225E">
        <w:rPr>
          <w:rFonts w:ascii="Arial" w:eastAsia="Arial" w:hAnsi="Arial" w:cs="Arial"/>
          <w:color w:val="0033CC"/>
        </w:rPr>
        <w:t xml:space="preserve"> and </w:t>
      </w:r>
      <w:r w:rsidR="00626527" w:rsidRPr="00212D50">
        <w:rPr>
          <w:rFonts w:ascii="Arial" w:eastAsia="Arial" w:hAnsi="Arial" w:cs="Arial"/>
          <w:b/>
          <w:color w:val="0033CC"/>
        </w:rPr>
        <w:t>1</w:t>
      </w:r>
      <w:r w:rsidR="009A439F">
        <w:rPr>
          <w:rFonts w:ascii="Arial" w:eastAsia="Arial" w:hAnsi="Arial" w:cs="Arial"/>
          <w:b/>
          <w:color w:val="0033CC"/>
        </w:rPr>
        <w:t>5</w:t>
      </w:r>
      <w:del w:id="367" w:author="Reis-Filho, Jorge S./Pathology" w:date="2019-07-09T11:04:00Z">
        <w:r w:rsidR="00626527" w:rsidRPr="00212D50" w:rsidDel="009A439F">
          <w:rPr>
            <w:rFonts w:ascii="Arial" w:eastAsia="Arial" w:hAnsi="Arial" w:cs="Arial"/>
            <w:b/>
            <w:color w:val="0033CC"/>
          </w:rPr>
          <w:delText>4</w:delText>
        </w:r>
      </w:del>
      <w:r w:rsidR="00626527" w:rsidRPr="00212D50">
        <w:rPr>
          <w:rFonts w:ascii="Arial" w:eastAsia="Arial" w:hAnsi="Arial" w:cs="Arial"/>
          <w:b/>
          <w:color w:val="0033CC"/>
        </w:rPr>
        <w:t>f</w:t>
      </w:r>
      <w:r w:rsidRPr="00A7225E">
        <w:rPr>
          <w:rFonts w:ascii="Arial" w:eastAsia="Arial" w:hAnsi="Arial" w:cs="Arial"/>
          <w:color w:val="0033CC"/>
        </w:rPr>
        <w:t>.</w:t>
      </w:r>
      <w:r w:rsidR="00A1397F">
        <w:rPr>
          <w:rFonts w:ascii="Arial" w:eastAsia="Arial" w:hAnsi="Arial" w:cs="Arial"/>
          <w:color w:val="0033CC"/>
        </w:rPr>
        <w:t xml:space="preserve"> </w:t>
      </w:r>
      <w:r w:rsidR="00A1397F" w:rsidRPr="00A1397F">
        <w:rPr>
          <w:rFonts w:ascii="Arial" w:eastAsia="Arial" w:hAnsi="Arial" w:cs="Arial"/>
          <w:color w:val="0033CC"/>
          <w:highlight w:val="yellow"/>
          <w:rPrChange w:id="368" w:author="Reis-Filho, Jorge S./Pathology" w:date="2019-07-09T11:07:00Z">
            <w:rPr>
              <w:rFonts w:ascii="Arial" w:eastAsia="Arial" w:hAnsi="Arial" w:cs="Arial"/>
              <w:color w:val="0033CC"/>
            </w:rPr>
          </w:rPrChange>
        </w:rPr>
        <w:t xml:space="preserve">We have now incorporated these data to </w:t>
      </w:r>
      <w:del w:id="369" w:author="David Brown" w:date="2019-07-12T15:27:00Z">
        <w:r w:rsidR="00A1397F" w:rsidRPr="00501219" w:rsidDel="00501219">
          <w:rPr>
            <w:rFonts w:ascii="Arial" w:eastAsia="Arial" w:hAnsi="Arial" w:cs="Arial"/>
            <w:b/>
            <w:color w:val="0033CC"/>
            <w:highlight w:val="yellow"/>
            <w:rPrChange w:id="370" w:author="David Brown" w:date="2019-07-12T15:27:00Z">
              <w:rPr>
                <w:rFonts w:ascii="Arial" w:eastAsia="Arial" w:hAnsi="Arial" w:cs="Arial"/>
                <w:color w:val="0033CC"/>
              </w:rPr>
            </w:rPrChange>
          </w:rPr>
          <w:delText xml:space="preserve">Extended </w:delText>
        </w:r>
      </w:del>
      <w:ins w:id="371" w:author="David Brown" w:date="2019-07-12T15:27:00Z">
        <w:r w:rsidR="00501219" w:rsidRPr="00501219">
          <w:rPr>
            <w:rFonts w:ascii="Arial" w:eastAsia="Arial" w:hAnsi="Arial" w:cs="Arial"/>
            <w:b/>
            <w:color w:val="0033CC"/>
            <w:highlight w:val="yellow"/>
            <w:rPrChange w:id="372" w:author="David Brown" w:date="2019-07-12T15:27:00Z">
              <w:rPr>
                <w:rFonts w:ascii="Arial" w:eastAsia="Arial" w:hAnsi="Arial" w:cs="Arial"/>
                <w:color w:val="0033CC"/>
                <w:highlight w:val="yellow"/>
              </w:rPr>
            </w:rPrChange>
          </w:rPr>
          <w:t>Supplementary</w:t>
        </w:r>
        <w:r w:rsidR="00501219" w:rsidRPr="00501219">
          <w:rPr>
            <w:rFonts w:ascii="Arial" w:eastAsia="Arial" w:hAnsi="Arial" w:cs="Arial"/>
            <w:b/>
            <w:color w:val="0033CC"/>
            <w:highlight w:val="yellow"/>
            <w:rPrChange w:id="373" w:author="David Brown" w:date="2019-07-12T15:27:00Z">
              <w:rPr>
                <w:rFonts w:ascii="Arial" w:eastAsia="Arial" w:hAnsi="Arial" w:cs="Arial"/>
                <w:color w:val="0033CC"/>
              </w:rPr>
            </w:rPrChange>
          </w:rPr>
          <w:t xml:space="preserve"> </w:t>
        </w:r>
      </w:ins>
      <w:del w:id="374" w:author="David Brown" w:date="2019-07-12T15:27:00Z">
        <w:r w:rsidR="00A1397F" w:rsidRPr="00501219" w:rsidDel="00501219">
          <w:rPr>
            <w:rFonts w:ascii="Arial" w:eastAsia="Arial" w:hAnsi="Arial" w:cs="Arial"/>
            <w:b/>
            <w:color w:val="0033CC"/>
            <w:highlight w:val="yellow"/>
            <w:rPrChange w:id="375" w:author="David Brown" w:date="2019-07-12T15:27:00Z">
              <w:rPr>
                <w:rFonts w:ascii="Arial" w:eastAsia="Arial" w:hAnsi="Arial" w:cs="Arial"/>
                <w:color w:val="0033CC"/>
              </w:rPr>
            </w:rPrChange>
          </w:rPr>
          <w:delText>data f</w:delText>
        </w:r>
      </w:del>
      <w:ins w:id="376" w:author="David Brown" w:date="2019-07-12T15:27:00Z">
        <w:r w:rsidR="00501219" w:rsidRPr="00501219">
          <w:rPr>
            <w:rFonts w:ascii="Arial" w:eastAsia="Arial" w:hAnsi="Arial" w:cs="Arial"/>
            <w:b/>
            <w:color w:val="0033CC"/>
            <w:highlight w:val="yellow"/>
            <w:rPrChange w:id="377" w:author="David Brown" w:date="2019-07-12T15:27:00Z">
              <w:rPr>
                <w:rFonts w:ascii="Arial" w:eastAsia="Arial" w:hAnsi="Arial" w:cs="Arial"/>
                <w:color w:val="0033CC"/>
                <w:highlight w:val="yellow"/>
              </w:rPr>
            </w:rPrChange>
          </w:rPr>
          <w:t>F</w:t>
        </w:r>
      </w:ins>
      <w:r w:rsidR="00A1397F" w:rsidRPr="00501219">
        <w:rPr>
          <w:rFonts w:ascii="Arial" w:eastAsia="Arial" w:hAnsi="Arial" w:cs="Arial"/>
          <w:b/>
          <w:color w:val="0033CC"/>
          <w:highlight w:val="yellow"/>
          <w:rPrChange w:id="378" w:author="David Brown" w:date="2019-07-12T15:27:00Z">
            <w:rPr>
              <w:rFonts w:ascii="Arial" w:eastAsia="Arial" w:hAnsi="Arial" w:cs="Arial"/>
              <w:color w:val="0033CC"/>
            </w:rPr>
          </w:rPrChange>
        </w:rPr>
        <w:t xml:space="preserve">igure </w:t>
      </w:r>
      <w:del w:id="379" w:author="David Brown" w:date="2019-07-12T15:27:00Z">
        <w:r w:rsidR="00A1397F" w:rsidRPr="00501219" w:rsidDel="00501219">
          <w:rPr>
            <w:rFonts w:ascii="Arial" w:eastAsia="Arial" w:hAnsi="Arial" w:cs="Arial"/>
            <w:b/>
            <w:color w:val="0033CC"/>
            <w:highlight w:val="yellow"/>
            <w:rPrChange w:id="380" w:author="David Brown" w:date="2019-07-12T15:27:00Z">
              <w:rPr>
                <w:rFonts w:ascii="Arial" w:eastAsia="Arial" w:hAnsi="Arial" w:cs="Arial"/>
                <w:color w:val="0033CC"/>
              </w:rPr>
            </w:rPrChange>
          </w:rPr>
          <w:delText>xx</w:delText>
        </w:r>
      </w:del>
      <w:ins w:id="381" w:author="David Brown" w:date="2019-07-12T15:27:00Z">
        <w:r w:rsidR="00501219" w:rsidRPr="00501219">
          <w:rPr>
            <w:rFonts w:ascii="Arial" w:eastAsia="Arial" w:hAnsi="Arial" w:cs="Arial"/>
            <w:b/>
            <w:color w:val="0033CC"/>
            <w:highlight w:val="yellow"/>
            <w:rPrChange w:id="382" w:author="David Brown" w:date="2019-07-12T15:27:00Z">
              <w:rPr>
                <w:rFonts w:ascii="Arial" w:eastAsia="Arial" w:hAnsi="Arial" w:cs="Arial"/>
                <w:color w:val="0033CC"/>
                <w:highlight w:val="yellow"/>
              </w:rPr>
            </w:rPrChange>
          </w:rPr>
          <w:t>SX</w:t>
        </w:r>
        <w:r w:rsidR="00501219">
          <w:rPr>
            <w:rFonts w:ascii="Arial" w:eastAsia="Arial" w:hAnsi="Arial" w:cs="Arial"/>
            <w:color w:val="0033CC"/>
            <w:highlight w:val="yellow"/>
          </w:rPr>
          <w:t xml:space="preserve"> </w:t>
        </w:r>
      </w:ins>
      <w:del w:id="383" w:author="David Brown" w:date="2019-07-12T15:27:00Z">
        <w:r w:rsidR="00A1397F" w:rsidRPr="00501219" w:rsidDel="00501219">
          <w:rPr>
            <w:rFonts w:ascii="Arial" w:eastAsia="Arial" w:hAnsi="Arial" w:cs="Arial"/>
            <w:b/>
            <w:color w:val="0033CC"/>
            <w:highlight w:val="yellow"/>
            <w:rPrChange w:id="384" w:author="David Brown" w:date="2019-07-12T15:27:00Z">
              <w:rPr>
                <w:rFonts w:ascii="Arial" w:eastAsia="Arial" w:hAnsi="Arial" w:cs="Arial"/>
                <w:color w:val="0033CC"/>
              </w:rPr>
            </w:rPrChange>
          </w:rPr>
          <w:delText xml:space="preserve"> </w:delText>
        </w:r>
      </w:del>
      <w:r w:rsidR="00A1397F" w:rsidRPr="00A1397F">
        <w:rPr>
          <w:rFonts w:ascii="Arial" w:eastAsia="Arial" w:hAnsi="Arial" w:cs="Arial"/>
          <w:color w:val="0033CC"/>
          <w:highlight w:val="yellow"/>
          <w:rPrChange w:id="385" w:author="Reis-Filho, Jorge S./Pathology" w:date="2019-07-09T11:07:00Z">
            <w:rPr>
              <w:rFonts w:ascii="Arial" w:eastAsia="Arial" w:hAnsi="Arial" w:cs="Arial"/>
              <w:color w:val="0033CC"/>
            </w:rPr>
          </w:rPrChange>
        </w:rPr>
        <w:t>of the revised manuscript.</w:t>
      </w:r>
    </w:p>
    <w:p w14:paraId="7A990217" w14:textId="77777777" w:rsidR="00A1397F" w:rsidRDefault="00A1397F" w:rsidP="00A7225E">
      <w:pPr>
        <w:spacing w:after="0" w:line="240" w:lineRule="auto"/>
        <w:jc w:val="both"/>
        <w:rPr>
          <w:rFonts w:ascii="Arial" w:eastAsia="Arial" w:hAnsi="Arial" w:cs="Arial"/>
          <w:color w:val="0033CC"/>
        </w:rPr>
      </w:pPr>
    </w:p>
    <w:p w14:paraId="4732C530" w14:textId="033F32F1" w:rsidR="00413E5F" w:rsidRPr="00D11A33" w:rsidRDefault="00835270" w:rsidP="00212D50">
      <w:pPr>
        <w:spacing w:after="0" w:line="240" w:lineRule="auto"/>
        <w:rPr>
          <w:rFonts w:ascii="Arial" w:eastAsia="Arial" w:hAnsi="Arial" w:cs="Arial"/>
          <w:color w:val="0033CC"/>
          <w:sz w:val="20"/>
          <w:szCs w:val="20"/>
        </w:rPr>
      </w:pPr>
      <w:r w:rsidRPr="00D11A33">
        <w:rPr>
          <w:rFonts w:ascii="Arial" w:eastAsia="Arial" w:hAnsi="Arial" w:cs="Arial"/>
          <w:b/>
          <w:color w:val="0033CC"/>
          <w:sz w:val="20"/>
          <w:szCs w:val="20"/>
        </w:rPr>
        <w:t>R</w:t>
      </w:r>
      <w:r w:rsidRPr="00D11A33">
        <w:rPr>
          <w:rFonts w:ascii="Arial" w:eastAsia="Arial" w:hAnsi="Arial" w:cs="Arial"/>
          <w:b/>
          <w:color w:val="0032CC"/>
          <w:sz w:val="20"/>
          <w:szCs w:val="20"/>
        </w:rPr>
        <w:t xml:space="preserve">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5C1B81" w:rsidRPr="00D11A33">
        <w:rPr>
          <w:rFonts w:ascii="Arial" w:eastAsia="Arial" w:hAnsi="Arial" w:cs="Arial"/>
          <w:b/>
          <w:color w:val="0032CC"/>
          <w:sz w:val="20"/>
          <w:szCs w:val="20"/>
        </w:rPr>
        <w:t>1</w:t>
      </w:r>
      <w:r w:rsidR="00B4071F" w:rsidRPr="00D11A33">
        <w:rPr>
          <w:rFonts w:ascii="Arial" w:eastAsia="Arial" w:hAnsi="Arial" w:cs="Arial"/>
          <w:color w:val="0032CC"/>
          <w:sz w:val="20"/>
          <w:szCs w:val="20"/>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Change w:id="386">
          <w:tblGrid>
            <w:gridCol w:w="1787"/>
            <w:gridCol w:w="1272"/>
            <w:gridCol w:w="1528"/>
            <w:gridCol w:w="1528"/>
            <w:gridCol w:w="1528"/>
            <w:gridCol w:w="1528"/>
            <w:gridCol w:w="1528"/>
          </w:tblGrid>
        </w:tblGridChange>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387"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388" w:author="David Brown" w:date="2019-07-12T15:34:00Z">
            <w:trPr>
              <w:trHeight w:val="72"/>
            </w:trPr>
          </w:trPrChange>
        </w:trPr>
        <w:tc>
          <w:tcPr>
            <w:tcW w:w="1560" w:type="dxa"/>
            <w:tcMar>
              <w:top w:w="100" w:type="dxa"/>
              <w:left w:w="100" w:type="dxa"/>
              <w:bottom w:w="100" w:type="dxa"/>
              <w:right w:w="100" w:type="dxa"/>
            </w:tcMar>
            <w:vAlign w:val="center"/>
            <w:tcPrChange w:id="389" w:author="David Brown" w:date="2019-07-12T15:34:00Z">
              <w:tcPr>
                <w:tcW w:w="1560" w:type="dxa"/>
                <w:tcMar>
                  <w:top w:w="100" w:type="dxa"/>
                  <w:left w:w="100" w:type="dxa"/>
                  <w:bottom w:w="100" w:type="dxa"/>
                  <w:right w:w="100" w:type="dxa"/>
                </w:tcMar>
              </w:tcPr>
            </w:tcPrChange>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vAlign w:val="center"/>
            <w:tcPrChange w:id="390" w:author="David Brown" w:date="2019-07-12T15:34:00Z">
              <w:tcPr>
                <w:tcW w:w="1110" w:type="dxa"/>
                <w:tcMar>
                  <w:top w:w="100" w:type="dxa"/>
                  <w:left w:w="100" w:type="dxa"/>
                  <w:bottom w:w="100" w:type="dxa"/>
                  <w:right w:w="100" w:type="dxa"/>
                </w:tcMar>
              </w:tcPr>
            </w:tcPrChange>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vAlign w:val="center"/>
            <w:tcPrChange w:id="391" w:author="David Brown" w:date="2019-07-12T15:34:00Z">
              <w:tcPr>
                <w:tcW w:w="1335" w:type="dxa"/>
                <w:tcMar>
                  <w:top w:w="100" w:type="dxa"/>
                  <w:left w:w="100" w:type="dxa"/>
                  <w:bottom w:w="100" w:type="dxa"/>
                  <w:right w:w="100" w:type="dxa"/>
                </w:tcMar>
              </w:tcPr>
            </w:tcPrChange>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vAlign w:val="center"/>
            <w:tcPrChange w:id="392" w:author="David Brown" w:date="2019-07-12T15:34:00Z">
              <w:tcPr>
                <w:tcW w:w="1335" w:type="dxa"/>
                <w:tcMar>
                  <w:top w:w="100" w:type="dxa"/>
                  <w:left w:w="100" w:type="dxa"/>
                  <w:bottom w:w="100" w:type="dxa"/>
                  <w:right w:w="100" w:type="dxa"/>
                </w:tcMar>
              </w:tcPr>
            </w:tcPrChange>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Change w:id="393" w:author="David Brown" w:date="2019-07-12T15:34:00Z">
              <w:tcPr>
                <w:tcW w:w="1335" w:type="dxa"/>
                <w:tcMar>
                  <w:top w:w="100" w:type="dxa"/>
                  <w:left w:w="100" w:type="dxa"/>
                  <w:bottom w:w="100" w:type="dxa"/>
                  <w:right w:w="100" w:type="dxa"/>
                </w:tcMar>
              </w:tcPr>
            </w:tcPrChange>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Change w:id="394" w:author="David Brown" w:date="2019-07-12T15:34:00Z">
              <w:tcPr>
                <w:tcW w:w="1335" w:type="dxa"/>
                <w:tcMar>
                  <w:top w:w="100" w:type="dxa"/>
                  <w:left w:w="100" w:type="dxa"/>
                  <w:bottom w:w="100" w:type="dxa"/>
                  <w:right w:w="100" w:type="dxa"/>
                </w:tcMar>
              </w:tcPr>
            </w:tcPrChange>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Change w:id="395" w:author="David Brown" w:date="2019-07-12T15:34:00Z">
              <w:tcPr>
                <w:tcW w:w="1335" w:type="dxa"/>
                <w:tcMar>
                  <w:top w:w="100" w:type="dxa"/>
                  <w:left w:w="100" w:type="dxa"/>
                  <w:bottom w:w="100" w:type="dxa"/>
                  <w:right w:w="100" w:type="dxa"/>
                </w:tcMar>
              </w:tcPr>
            </w:tcPrChange>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396"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397" w:author="David Brown" w:date="2019-07-12T15:34:00Z">
            <w:trPr>
              <w:trHeight w:val="72"/>
            </w:trPr>
          </w:trPrChange>
        </w:trPr>
        <w:tc>
          <w:tcPr>
            <w:tcW w:w="1560" w:type="dxa"/>
            <w:tcMar>
              <w:top w:w="100" w:type="dxa"/>
              <w:left w:w="100" w:type="dxa"/>
              <w:bottom w:w="100" w:type="dxa"/>
              <w:right w:w="100" w:type="dxa"/>
            </w:tcMar>
            <w:vAlign w:val="center"/>
            <w:tcPrChange w:id="398" w:author="David Brown" w:date="2019-07-12T15:34:00Z">
              <w:tcPr>
                <w:tcW w:w="1560" w:type="dxa"/>
                <w:tcMar>
                  <w:top w:w="100" w:type="dxa"/>
                  <w:left w:w="100" w:type="dxa"/>
                  <w:bottom w:w="100" w:type="dxa"/>
                  <w:right w:w="100" w:type="dxa"/>
                </w:tcMar>
              </w:tcPr>
            </w:tcPrChange>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vAlign w:val="center"/>
            <w:tcPrChange w:id="399" w:author="David Brown" w:date="2019-07-12T15:34:00Z">
              <w:tcPr>
                <w:tcW w:w="1110" w:type="dxa"/>
                <w:tcMar>
                  <w:top w:w="100" w:type="dxa"/>
                  <w:left w:w="100" w:type="dxa"/>
                  <w:bottom w:w="100" w:type="dxa"/>
                  <w:right w:w="100" w:type="dxa"/>
                </w:tcMar>
              </w:tcPr>
            </w:tcPrChange>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vAlign w:val="center"/>
            <w:tcPrChange w:id="400" w:author="David Brown" w:date="2019-07-12T15:34:00Z">
              <w:tcPr>
                <w:tcW w:w="1335" w:type="dxa"/>
                <w:tcMar>
                  <w:top w:w="100" w:type="dxa"/>
                  <w:left w:w="100" w:type="dxa"/>
                  <w:bottom w:w="100" w:type="dxa"/>
                  <w:right w:w="100" w:type="dxa"/>
                </w:tcMar>
              </w:tcPr>
            </w:tcPrChange>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vAlign w:val="center"/>
            <w:tcPrChange w:id="401" w:author="David Brown" w:date="2019-07-12T15:34:00Z">
              <w:tcPr>
                <w:tcW w:w="1335" w:type="dxa"/>
                <w:tcMar>
                  <w:top w:w="100" w:type="dxa"/>
                  <w:left w:w="100" w:type="dxa"/>
                  <w:bottom w:w="100" w:type="dxa"/>
                  <w:right w:w="100" w:type="dxa"/>
                </w:tcMar>
              </w:tcPr>
            </w:tcPrChange>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Change w:id="402" w:author="David Brown" w:date="2019-07-12T15:34:00Z">
              <w:tcPr>
                <w:tcW w:w="1335" w:type="dxa"/>
                <w:tcMar>
                  <w:top w:w="100" w:type="dxa"/>
                  <w:left w:w="100" w:type="dxa"/>
                  <w:bottom w:w="100" w:type="dxa"/>
                  <w:right w:w="100" w:type="dxa"/>
                </w:tcMar>
              </w:tcPr>
            </w:tcPrChange>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Change w:id="403" w:author="David Brown" w:date="2019-07-12T15:34:00Z">
              <w:tcPr>
                <w:tcW w:w="1335" w:type="dxa"/>
                <w:tcMar>
                  <w:top w:w="100" w:type="dxa"/>
                  <w:left w:w="100" w:type="dxa"/>
                  <w:bottom w:w="100" w:type="dxa"/>
                  <w:right w:w="100" w:type="dxa"/>
                </w:tcMar>
              </w:tcPr>
            </w:tcPrChange>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404" w:author="David Brown" w:date="2019-07-12T15:34:00Z">
              <w:tcPr>
                <w:tcW w:w="1335" w:type="dxa"/>
                <w:tcMar>
                  <w:top w:w="100" w:type="dxa"/>
                  <w:left w:w="100" w:type="dxa"/>
                  <w:bottom w:w="100" w:type="dxa"/>
                  <w:right w:w="100" w:type="dxa"/>
                </w:tcMar>
              </w:tcPr>
            </w:tcPrChange>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05"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06" w:author="David Brown" w:date="2019-07-12T15:34:00Z">
            <w:trPr>
              <w:trHeight w:val="72"/>
            </w:trPr>
          </w:trPrChange>
        </w:trPr>
        <w:tc>
          <w:tcPr>
            <w:tcW w:w="1560" w:type="dxa"/>
            <w:tcMar>
              <w:top w:w="100" w:type="dxa"/>
              <w:left w:w="100" w:type="dxa"/>
              <w:bottom w:w="100" w:type="dxa"/>
              <w:right w:w="100" w:type="dxa"/>
            </w:tcMar>
            <w:vAlign w:val="center"/>
            <w:tcPrChange w:id="407" w:author="David Brown" w:date="2019-07-12T15:34:00Z">
              <w:tcPr>
                <w:tcW w:w="1560" w:type="dxa"/>
                <w:tcMar>
                  <w:top w:w="100" w:type="dxa"/>
                  <w:left w:w="100" w:type="dxa"/>
                  <w:bottom w:w="100" w:type="dxa"/>
                  <w:right w:w="100" w:type="dxa"/>
                </w:tcMar>
              </w:tcPr>
            </w:tcPrChange>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vAlign w:val="center"/>
            <w:tcPrChange w:id="408" w:author="David Brown" w:date="2019-07-12T15:34:00Z">
              <w:tcPr>
                <w:tcW w:w="1110" w:type="dxa"/>
                <w:tcMar>
                  <w:top w:w="100" w:type="dxa"/>
                  <w:left w:w="100" w:type="dxa"/>
                  <w:bottom w:w="100" w:type="dxa"/>
                  <w:right w:w="100" w:type="dxa"/>
                </w:tcMar>
              </w:tcPr>
            </w:tcPrChange>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vAlign w:val="center"/>
            <w:tcPrChange w:id="409" w:author="David Brown" w:date="2019-07-12T15:34:00Z">
              <w:tcPr>
                <w:tcW w:w="1335" w:type="dxa"/>
                <w:tcMar>
                  <w:top w:w="100" w:type="dxa"/>
                  <w:left w:w="100" w:type="dxa"/>
                  <w:bottom w:w="100" w:type="dxa"/>
                  <w:right w:w="100" w:type="dxa"/>
                </w:tcMar>
              </w:tcPr>
            </w:tcPrChange>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vAlign w:val="center"/>
            <w:tcPrChange w:id="410" w:author="David Brown" w:date="2019-07-12T15:34:00Z">
              <w:tcPr>
                <w:tcW w:w="1335" w:type="dxa"/>
                <w:tcMar>
                  <w:top w:w="100" w:type="dxa"/>
                  <w:left w:w="100" w:type="dxa"/>
                  <w:bottom w:w="100" w:type="dxa"/>
                  <w:right w:w="100" w:type="dxa"/>
                </w:tcMar>
              </w:tcPr>
            </w:tcPrChange>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Change w:id="411" w:author="David Brown" w:date="2019-07-12T15:34:00Z">
              <w:tcPr>
                <w:tcW w:w="1335" w:type="dxa"/>
                <w:tcMar>
                  <w:top w:w="100" w:type="dxa"/>
                  <w:left w:w="100" w:type="dxa"/>
                  <w:bottom w:w="100" w:type="dxa"/>
                  <w:right w:w="100" w:type="dxa"/>
                </w:tcMar>
              </w:tcPr>
            </w:tcPrChange>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12" w:author="David Brown" w:date="2019-07-12T15:34:00Z">
              <w:tcPr>
                <w:tcW w:w="1335" w:type="dxa"/>
                <w:tcMar>
                  <w:top w:w="100" w:type="dxa"/>
                  <w:left w:w="100" w:type="dxa"/>
                  <w:bottom w:w="100" w:type="dxa"/>
                  <w:right w:w="100" w:type="dxa"/>
                </w:tcMar>
              </w:tcPr>
            </w:tcPrChange>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Change w:id="413" w:author="David Brown" w:date="2019-07-12T15:34:00Z">
              <w:tcPr>
                <w:tcW w:w="1335" w:type="dxa"/>
                <w:tcMar>
                  <w:top w:w="100" w:type="dxa"/>
                  <w:left w:w="100" w:type="dxa"/>
                  <w:bottom w:w="100" w:type="dxa"/>
                  <w:right w:w="100" w:type="dxa"/>
                </w:tcMar>
              </w:tcPr>
            </w:tcPrChange>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14"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15" w:author="David Brown" w:date="2019-07-12T15:34:00Z">
            <w:trPr>
              <w:trHeight w:val="72"/>
            </w:trPr>
          </w:trPrChange>
        </w:trPr>
        <w:tc>
          <w:tcPr>
            <w:tcW w:w="1560" w:type="dxa"/>
            <w:tcMar>
              <w:top w:w="100" w:type="dxa"/>
              <w:left w:w="100" w:type="dxa"/>
              <w:bottom w:w="100" w:type="dxa"/>
              <w:right w:w="100" w:type="dxa"/>
            </w:tcMar>
            <w:vAlign w:val="center"/>
            <w:tcPrChange w:id="416" w:author="David Brown" w:date="2019-07-12T15:34:00Z">
              <w:tcPr>
                <w:tcW w:w="1560" w:type="dxa"/>
                <w:tcMar>
                  <w:top w:w="100" w:type="dxa"/>
                  <w:left w:w="100" w:type="dxa"/>
                  <w:bottom w:w="100" w:type="dxa"/>
                  <w:right w:w="100" w:type="dxa"/>
                </w:tcMar>
              </w:tcPr>
            </w:tcPrChange>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vAlign w:val="center"/>
            <w:tcPrChange w:id="417" w:author="David Brown" w:date="2019-07-12T15:34:00Z">
              <w:tcPr>
                <w:tcW w:w="1110" w:type="dxa"/>
                <w:tcMar>
                  <w:top w:w="100" w:type="dxa"/>
                  <w:left w:w="100" w:type="dxa"/>
                  <w:bottom w:w="100" w:type="dxa"/>
                  <w:right w:w="100" w:type="dxa"/>
                </w:tcMar>
              </w:tcPr>
            </w:tcPrChange>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Change w:id="418" w:author="David Brown" w:date="2019-07-12T15:34:00Z">
              <w:tcPr>
                <w:tcW w:w="1335" w:type="dxa"/>
                <w:tcMar>
                  <w:top w:w="100" w:type="dxa"/>
                  <w:left w:w="100" w:type="dxa"/>
                  <w:bottom w:w="100" w:type="dxa"/>
                  <w:right w:w="100" w:type="dxa"/>
                </w:tcMar>
              </w:tcPr>
            </w:tcPrChange>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vAlign w:val="center"/>
            <w:tcPrChange w:id="419" w:author="David Brown" w:date="2019-07-12T15:34:00Z">
              <w:tcPr>
                <w:tcW w:w="1335" w:type="dxa"/>
                <w:tcMar>
                  <w:top w:w="100" w:type="dxa"/>
                  <w:left w:w="100" w:type="dxa"/>
                  <w:bottom w:w="100" w:type="dxa"/>
                  <w:right w:w="100" w:type="dxa"/>
                </w:tcMar>
              </w:tcPr>
            </w:tcPrChange>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420"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Change w:id="421" w:author="David Brown" w:date="2019-07-12T15:34:00Z">
              <w:tcPr>
                <w:tcW w:w="1335" w:type="dxa"/>
                <w:tcMar>
                  <w:top w:w="100" w:type="dxa"/>
                  <w:left w:w="100" w:type="dxa"/>
                  <w:bottom w:w="100" w:type="dxa"/>
                  <w:right w:w="100" w:type="dxa"/>
                </w:tcMar>
              </w:tcPr>
            </w:tcPrChange>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Change w:id="422" w:author="David Brown" w:date="2019-07-12T15:34:00Z">
              <w:tcPr>
                <w:tcW w:w="1335" w:type="dxa"/>
                <w:tcMar>
                  <w:top w:w="100" w:type="dxa"/>
                  <w:left w:w="100" w:type="dxa"/>
                  <w:bottom w:w="100" w:type="dxa"/>
                  <w:right w:w="100" w:type="dxa"/>
                </w:tcMar>
              </w:tcPr>
            </w:tcPrChange>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23"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24" w:author="David Brown" w:date="2019-07-12T15:34:00Z">
            <w:trPr>
              <w:trHeight w:val="72"/>
            </w:trPr>
          </w:trPrChange>
        </w:trPr>
        <w:tc>
          <w:tcPr>
            <w:tcW w:w="1560" w:type="dxa"/>
            <w:tcMar>
              <w:top w:w="100" w:type="dxa"/>
              <w:left w:w="100" w:type="dxa"/>
              <w:bottom w:w="100" w:type="dxa"/>
              <w:right w:w="100" w:type="dxa"/>
            </w:tcMar>
            <w:vAlign w:val="center"/>
            <w:tcPrChange w:id="425" w:author="David Brown" w:date="2019-07-12T15:34:00Z">
              <w:tcPr>
                <w:tcW w:w="1560" w:type="dxa"/>
                <w:tcMar>
                  <w:top w:w="100" w:type="dxa"/>
                  <w:left w:w="100" w:type="dxa"/>
                  <w:bottom w:w="100" w:type="dxa"/>
                  <w:right w:w="100" w:type="dxa"/>
                </w:tcMar>
              </w:tcPr>
            </w:tcPrChange>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vAlign w:val="center"/>
            <w:tcPrChange w:id="426" w:author="David Brown" w:date="2019-07-12T15:34:00Z">
              <w:tcPr>
                <w:tcW w:w="1110" w:type="dxa"/>
                <w:tcMar>
                  <w:top w:w="100" w:type="dxa"/>
                  <w:left w:w="100" w:type="dxa"/>
                  <w:bottom w:w="100" w:type="dxa"/>
                  <w:right w:w="100" w:type="dxa"/>
                </w:tcMar>
              </w:tcPr>
            </w:tcPrChange>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vAlign w:val="center"/>
            <w:tcPrChange w:id="427" w:author="David Brown" w:date="2019-07-12T15:34:00Z">
              <w:tcPr>
                <w:tcW w:w="1335" w:type="dxa"/>
                <w:tcMar>
                  <w:top w:w="100" w:type="dxa"/>
                  <w:left w:w="100" w:type="dxa"/>
                  <w:bottom w:w="100" w:type="dxa"/>
                  <w:right w:w="100" w:type="dxa"/>
                </w:tcMar>
              </w:tcPr>
            </w:tcPrChange>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vAlign w:val="center"/>
            <w:tcPrChange w:id="428" w:author="David Brown" w:date="2019-07-12T15:34:00Z">
              <w:tcPr>
                <w:tcW w:w="1335" w:type="dxa"/>
                <w:tcMar>
                  <w:top w:w="100" w:type="dxa"/>
                  <w:left w:w="100" w:type="dxa"/>
                  <w:bottom w:w="100" w:type="dxa"/>
                  <w:right w:w="100" w:type="dxa"/>
                </w:tcMar>
              </w:tcPr>
            </w:tcPrChange>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429" w:author="David Brown" w:date="2019-07-12T15:34:00Z">
              <w:tcPr>
                <w:tcW w:w="1335" w:type="dxa"/>
                <w:tcMar>
                  <w:top w:w="100" w:type="dxa"/>
                  <w:left w:w="100" w:type="dxa"/>
                  <w:bottom w:w="100" w:type="dxa"/>
                  <w:right w:w="100" w:type="dxa"/>
                </w:tcMar>
              </w:tcPr>
            </w:tcPrChange>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30" w:author="David Brown" w:date="2019-07-12T15:34:00Z">
              <w:tcPr>
                <w:tcW w:w="1335" w:type="dxa"/>
                <w:tcMar>
                  <w:top w:w="100" w:type="dxa"/>
                  <w:left w:w="100" w:type="dxa"/>
                  <w:bottom w:w="100" w:type="dxa"/>
                  <w:right w:w="100" w:type="dxa"/>
                </w:tcMar>
              </w:tcPr>
            </w:tcPrChange>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Change w:id="431" w:author="David Brown" w:date="2019-07-12T15:34:00Z">
              <w:tcPr>
                <w:tcW w:w="1335" w:type="dxa"/>
                <w:tcMar>
                  <w:top w:w="100" w:type="dxa"/>
                  <w:left w:w="100" w:type="dxa"/>
                  <w:bottom w:w="100" w:type="dxa"/>
                  <w:right w:w="100" w:type="dxa"/>
                </w:tcMar>
              </w:tcPr>
            </w:tcPrChange>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32"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33" w:author="David Brown" w:date="2019-07-12T15:34:00Z">
            <w:trPr>
              <w:trHeight w:val="72"/>
            </w:trPr>
          </w:trPrChange>
        </w:trPr>
        <w:tc>
          <w:tcPr>
            <w:tcW w:w="1560" w:type="dxa"/>
            <w:tcMar>
              <w:top w:w="100" w:type="dxa"/>
              <w:left w:w="100" w:type="dxa"/>
              <w:bottom w:w="100" w:type="dxa"/>
              <w:right w:w="100" w:type="dxa"/>
            </w:tcMar>
            <w:vAlign w:val="center"/>
            <w:tcPrChange w:id="434" w:author="David Brown" w:date="2019-07-12T15:34:00Z">
              <w:tcPr>
                <w:tcW w:w="1560" w:type="dxa"/>
                <w:tcMar>
                  <w:top w:w="100" w:type="dxa"/>
                  <w:left w:w="100" w:type="dxa"/>
                  <w:bottom w:w="100" w:type="dxa"/>
                  <w:right w:w="100" w:type="dxa"/>
                </w:tcMar>
              </w:tcPr>
            </w:tcPrChange>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vAlign w:val="center"/>
            <w:tcPrChange w:id="435" w:author="David Brown" w:date="2019-07-12T15:34:00Z">
              <w:tcPr>
                <w:tcW w:w="1110" w:type="dxa"/>
                <w:tcMar>
                  <w:top w:w="100" w:type="dxa"/>
                  <w:left w:w="100" w:type="dxa"/>
                  <w:bottom w:w="100" w:type="dxa"/>
                  <w:right w:w="100" w:type="dxa"/>
                </w:tcMar>
              </w:tcPr>
            </w:tcPrChange>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vAlign w:val="center"/>
            <w:tcPrChange w:id="436" w:author="David Brown" w:date="2019-07-12T15:34:00Z">
              <w:tcPr>
                <w:tcW w:w="1335" w:type="dxa"/>
                <w:tcMar>
                  <w:top w:w="100" w:type="dxa"/>
                  <w:left w:w="100" w:type="dxa"/>
                  <w:bottom w:w="100" w:type="dxa"/>
                  <w:right w:w="100" w:type="dxa"/>
                </w:tcMar>
              </w:tcPr>
            </w:tcPrChange>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vAlign w:val="center"/>
            <w:tcPrChange w:id="437" w:author="David Brown" w:date="2019-07-12T15:34:00Z">
              <w:tcPr>
                <w:tcW w:w="1335" w:type="dxa"/>
                <w:tcMar>
                  <w:top w:w="100" w:type="dxa"/>
                  <w:left w:w="100" w:type="dxa"/>
                  <w:bottom w:w="100" w:type="dxa"/>
                  <w:right w:w="100" w:type="dxa"/>
                </w:tcMar>
              </w:tcPr>
            </w:tcPrChange>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38" w:author="David Brown" w:date="2019-07-12T15:34:00Z">
              <w:tcPr>
                <w:tcW w:w="1335" w:type="dxa"/>
                <w:tcMar>
                  <w:top w:w="100" w:type="dxa"/>
                  <w:left w:w="100" w:type="dxa"/>
                  <w:bottom w:w="100" w:type="dxa"/>
                  <w:right w:w="100" w:type="dxa"/>
                </w:tcMar>
              </w:tcPr>
            </w:tcPrChange>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439" w:author="David Brown" w:date="2019-07-12T15:34:00Z">
              <w:tcPr>
                <w:tcW w:w="1335" w:type="dxa"/>
                <w:tcMar>
                  <w:top w:w="100" w:type="dxa"/>
                  <w:left w:w="100" w:type="dxa"/>
                  <w:bottom w:w="100" w:type="dxa"/>
                  <w:right w:w="100" w:type="dxa"/>
                </w:tcMar>
              </w:tcPr>
            </w:tcPrChange>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Change w:id="440" w:author="David Brown" w:date="2019-07-12T15:34:00Z">
              <w:tcPr>
                <w:tcW w:w="1335" w:type="dxa"/>
                <w:tcMar>
                  <w:top w:w="100" w:type="dxa"/>
                  <w:left w:w="100" w:type="dxa"/>
                  <w:bottom w:w="100" w:type="dxa"/>
                  <w:right w:w="100" w:type="dxa"/>
                </w:tcMar>
              </w:tcPr>
            </w:tcPrChange>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41"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42" w:author="David Brown" w:date="2019-07-12T15:34:00Z">
            <w:trPr>
              <w:trHeight w:val="72"/>
            </w:trPr>
          </w:trPrChange>
        </w:trPr>
        <w:tc>
          <w:tcPr>
            <w:tcW w:w="1560" w:type="dxa"/>
            <w:tcMar>
              <w:top w:w="100" w:type="dxa"/>
              <w:left w:w="100" w:type="dxa"/>
              <w:bottom w:w="100" w:type="dxa"/>
              <w:right w:w="100" w:type="dxa"/>
            </w:tcMar>
            <w:vAlign w:val="center"/>
            <w:tcPrChange w:id="443" w:author="David Brown" w:date="2019-07-12T15:34:00Z">
              <w:tcPr>
                <w:tcW w:w="1560" w:type="dxa"/>
                <w:tcMar>
                  <w:top w:w="100" w:type="dxa"/>
                  <w:left w:w="100" w:type="dxa"/>
                  <w:bottom w:w="100" w:type="dxa"/>
                  <w:right w:w="100" w:type="dxa"/>
                </w:tcMar>
              </w:tcPr>
            </w:tcPrChange>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vAlign w:val="center"/>
            <w:tcPrChange w:id="444" w:author="David Brown" w:date="2019-07-12T15:34:00Z">
              <w:tcPr>
                <w:tcW w:w="1110" w:type="dxa"/>
                <w:tcMar>
                  <w:top w:w="100" w:type="dxa"/>
                  <w:left w:w="100" w:type="dxa"/>
                  <w:bottom w:w="100" w:type="dxa"/>
                  <w:right w:w="100" w:type="dxa"/>
                </w:tcMar>
              </w:tcPr>
            </w:tcPrChange>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vAlign w:val="center"/>
            <w:tcPrChange w:id="445" w:author="David Brown" w:date="2019-07-12T15:34:00Z">
              <w:tcPr>
                <w:tcW w:w="1335" w:type="dxa"/>
                <w:tcMar>
                  <w:top w:w="100" w:type="dxa"/>
                  <w:left w:w="100" w:type="dxa"/>
                  <w:bottom w:w="100" w:type="dxa"/>
                  <w:right w:w="100" w:type="dxa"/>
                </w:tcMar>
              </w:tcPr>
            </w:tcPrChange>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vAlign w:val="center"/>
            <w:tcPrChange w:id="446" w:author="David Brown" w:date="2019-07-12T15:34:00Z">
              <w:tcPr>
                <w:tcW w:w="1335" w:type="dxa"/>
                <w:tcMar>
                  <w:top w:w="100" w:type="dxa"/>
                  <w:left w:w="100" w:type="dxa"/>
                  <w:bottom w:w="100" w:type="dxa"/>
                  <w:right w:w="100" w:type="dxa"/>
                </w:tcMar>
              </w:tcPr>
            </w:tcPrChange>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47" w:author="David Brown" w:date="2019-07-12T15:34:00Z">
              <w:tcPr>
                <w:tcW w:w="1335" w:type="dxa"/>
                <w:tcMar>
                  <w:top w:w="100" w:type="dxa"/>
                  <w:left w:w="100" w:type="dxa"/>
                  <w:bottom w:w="100" w:type="dxa"/>
                  <w:right w:w="100" w:type="dxa"/>
                </w:tcMar>
              </w:tcPr>
            </w:tcPrChange>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448" w:author="David Brown" w:date="2019-07-12T15:34:00Z">
              <w:tcPr>
                <w:tcW w:w="1335" w:type="dxa"/>
                <w:tcMar>
                  <w:top w:w="100" w:type="dxa"/>
                  <w:left w:w="100" w:type="dxa"/>
                  <w:bottom w:w="100" w:type="dxa"/>
                  <w:right w:w="100" w:type="dxa"/>
                </w:tcMar>
              </w:tcPr>
            </w:tcPrChange>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Change w:id="449" w:author="David Brown" w:date="2019-07-12T15:34:00Z">
              <w:tcPr>
                <w:tcW w:w="1335" w:type="dxa"/>
                <w:tcMar>
                  <w:top w:w="100" w:type="dxa"/>
                  <w:left w:w="100" w:type="dxa"/>
                  <w:bottom w:w="100" w:type="dxa"/>
                  <w:right w:w="100" w:type="dxa"/>
                </w:tcMar>
              </w:tcPr>
            </w:tcPrChange>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50"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51" w:author="David Brown" w:date="2019-07-12T15:34:00Z">
            <w:trPr>
              <w:trHeight w:val="72"/>
            </w:trPr>
          </w:trPrChange>
        </w:trPr>
        <w:tc>
          <w:tcPr>
            <w:tcW w:w="1560" w:type="dxa"/>
            <w:tcMar>
              <w:top w:w="100" w:type="dxa"/>
              <w:left w:w="100" w:type="dxa"/>
              <w:bottom w:w="100" w:type="dxa"/>
              <w:right w:w="100" w:type="dxa"/>
            </w:tcMar>
            <w:vAlign w:val="center"/>
            <w:tcPrChange w:id="452" w:author="David Brown" w:date="2019-07-12T15:34:00Z">
              <w:tcPr>
                <w:tcW w:w="1560" w:type="dxa"/>
                <w:tcMar>
                  <w:top w:w="100" w:type="dxa"/>
                  <w:left w:w="100" w:type="dxa"/>
                  <w:bottom w:w="100" w:type="dxa"/>
                  <w:right w:w="100" w:type="dxa"/>
                </w:tcMar>
              </w:tcPr>
            </w:tcPrChange>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vAlign w:val="center"/>
            <w:tcPrChange w:id="453" w:author="David Brown" w:date="2019-07-12T15:34:00Z">
              <w:tcPr>
                <w:tcW w:w="1110" w:type="dxa"/>
                <w:tcMar>
                  <w:top w:w="100" w:type="dxa"/>
                  <w:left w:w="100" w:type="dxa"/>
                  <w:bottom w:w="100" w:type="dxa"/>
                  <w:right w:w="100" w:type="dxa"/>
                </w:tcMar>
              </w:tcPr>
            </w:tcPrChange>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vAlign w:val="center"/>
            <w:tcPrChange w:id="454" w:author="David Brown" w:date="2019-07-12T15:34:00Z">
              <w:tcPr>
                <w:tcW w:w="1335" w:type="dxa"/>
                <w:tcMar>
                  <w:top w:w="100" w:type="dxa"/>
                  <w:left w:w="100" w:type="dxa"/>
                  <w:bottom w:w="100" w:type="dxa"/>
                  <w:right w:w="100" w:type="dxa"/>
                </w:tcMar>
              </w:tcPr>
            </w:tcPrChange>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455"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456"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Change w:id="457" w:author="David Brown" w:date="2019-07-12T15:34:00Z">
              <w:tcPr>
                <w:tcW w:w="1335" w:type="dxa"/>
                <w:tcMar>
                  <w:top w:w="100" w:type="dxa"/>
                  <w:left w:w="100" w:type="dxa"/>
                  <w:bottom w:w="100" w:type="dxa"/>
                  <w:right w:w="100" w:type="dxa"/>
                </w:tcMar>
              </w:tcPr>
            </w:tcPrChange>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Change w:id="458" w:author="David Brown" w:date="2019-07-12T15:34:00Z">
              <w:tcPr>
                <w:tcW w:w="1335" w:type="dxa"/>
                <w:tcMar>
                  <w:top w:w="100" w:type="dxa"/>
                  <w:left w:w="100" w:type="dxa"/>
                  <w:bottom w:w="100" w:type="dxa"/>
                  <w:right w:w="100" w:type="dxa"/>
                </w:tcMar>
              </w:tcPr>
            </w:tcPrChange>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59"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60" w:author="David Brown" w:date="2019-07-12T15:34:00Z">
            <w:trPr>
              <w:trHeight w:val="72"/>
            </w:trPr>
          </w:trPrChange>
        </w:trPr>
        <w:tc>
          <w:tcPr>
            <w:tcW w:w="1560" w:type="dxa"/>
            <w:tcMar>
              <w:top w:w="100" w:type="dxa"/>
              <w:left w:w="100" w:type="dxa"/>
              <w:bottom w:w="100" w:type="dxa"/>
              <w:right w:w="100" w:type="dxa"/>
            </w:tcMar>
            <w:vAlign w:val="center"/>
            <w:tcPrChange w:id="461" w:author="David Brown" w:date="2019-07-12T15:34:00Z">
              <w:tcPr>
                <w:tcW w:w="1560" w:type="dxa"/>
                <w:tcMar>
                  <w:top w:w="100" w:type="dxa"/>
                  <w:left w:w="100" w:type="dxa"/>
                  <w:bottom w:w="100" w:type="dxa"/>
                  <w:right w:w="100" w:type="dxa"/>
                </w:tcMar>
              </w:tcPr>
            </w:tcPrChange>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vAlign w:val="center"/>
            <w:tcPrChange w:id="462" w:author="David Brown" w:date="2019-07-12T15:34:00Z">
              <w:tcPr>
                <w:tcW w:w="1110" w:type="dxa"/>
                <w:tcMar>
                  <w:top w:w="100" w:type="dxa"/>
                  <w:left w:w="100" w:type="dxa"/>
                  <w:bottom w:w="100" w:type="dxa"/>
                  <w:right w:w="100" w:type="dxa"/>
                </w:tcMar>
              </w:tcPr>
            </w:tcPrChange>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Change w:id="463" w:author="David Brown" w:date="2019-07-12T15:34:00Z">
              <w:tcPr>
                <w:tcW w:w="1335" w:type="dxa"/>
                <w:tcMar>
                  <w:top w:w="100" w:type="dxa"/>
                  <w:left w:w="100" w:type="dxa"/>
                  <w:bottom w:w="100" w:type="dxa"/>
                  <w:right w:w="100" w:type="dxa"/>
                </w:tcMar>
              </w:tcPr>
            </w:tcPrChange>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vAlign w:val="center"/>
            <w:tcPrChange w:id="464" w:author="David Brown" w:date="2019-07-12T15:34:00Z">
              <w:tcPr>
                <w:tcW w:w="1335" w:type="dxa"/>
                <w:tcMar>
                  <w:top w:w="100" w:type="dxa"/>
                  <w:left w:w="100" w:type="dxa"/>
                  <w:bottom w:w="100" w:type="dxa"/>
                  <w:right w:w="100" w:type="dxa"/>
                </w:tcMar>
              </w:tcPr>
            </w:tcPrChange>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65" w:author="David Brown" w:date="2019-07-12T15:34:00Z">
              <w:tcPr>
                <w:tcW w:w="1335" w:type="dxa"/>
                <w:tcMar>
                  <w:top w:w="100" w:type="dxa"/>
                  <w:left w:w="100" w:type="dxa"/>
                  <w:bottom w:w="100" w:type="dxa"/>
                  <w:right w:w="100" w:type="dxa"/>
                </w:tcMar>
              </w:tcPr>
            </w:tcPrChange>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66" w:author="David Brown" w:date="2019-07-12T15:34:00Z">
              <w:tcPr>
                <w:tcW w:w="1335" w:type="dxa"/>
                <w:tcMar>
                  <w:top w:w="100" w:type="dxa"/>
                  <w:left w:w="100" w:type="dxa"/>
                  <w:bottom w:w="100" w:type="dxa"/>
                  <w:right w:w="100" w:type="dxa"/>
                </w:tcMar>
              </w:tcPr>
            </w:tcPrChange>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467" w:author="David Brown" w:date="2019-07-12T15:34:00Z">
              <w:tcPr>
                <w:tcW w:w="1335" w:type="dxa"/>
                <w:tcMar>
                  <w:top w:w="100" w:type="dxa"/>
                  <w:left w:w="100" w:type="dxa"/>
                  <w:bottom w:w="100" w:type="dxa"/>
                  <w:right w:w="100" w:type="dxa"/>
                </w:tcMar>
              </w:tcPr>
            </w:tcPrChange>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68"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69" w:author="David Brown" w:date="2019-07-12T15:34:00Z">
            <w:trPr>
              <w:trHeight w:val="72"/>
            </w:trPr>
          </w:trPrChange>
        </w:trPr>
        <w:tc>
          <w:tcPr>
            <w:tcW w:w="1560" w:type="dxa"/>
            <w:tcMar>
              <w:top w:w="100" w:type="dxa"/>
              <w:left w:w="100" w:type="dxa"/>
              <w:bottom w:w="100" w:type="dxa"/>
              <w:right w:w="100" w:type="dxa"/>
            </w:tcMar>
            <w:vAlign w:val="center"/>
            <w:tcPrChange w:id="470" w:author="David Brown" w:date="2019-07-12T15:34:00Z">
              <w:tcPr>
                <w:tcW w:w="1560" w:type="dxa"/>
                <w:tcMar>
                  <w:top w:w="100" w:type="dxa"/>
                  <w:left w:w="100" w:type="dxa"/>
                  <w:bottom w:w="100" w:type="dxa"/>
                  <w:right w:w="100" w:type="dxa"/>
                </w:tcMar>
              </w:tcPr>
            </w:tcPrChange>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vAlign w:val="center"/>
            <w:tcPrChange w:id="471" w:author="David Brown" w:date="2019-07-12T15:34:00Z">
              <w:tcPr>
                <w:tcW w:w="1110" w:type="dxa"/>
                <w:tcMar>
                  <w:top w:w="100" w:type="dxa"/>
                  <w:left w:w="100" w:type="dxa"/>
                  <w:bottom w:w="100" w:type="dxa"/>
                  <w:right w:w="100" w:type="dxa"/>
                </w:tcMar>
              </w:tcPr>
            </w:tcPrChange>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Change w:id="472" w:author="David Brown" w:date="2019-07-12T15:34:00Z">
              <w:tcPr>
                <w:tcW w:w="1335" w:type="dxa"/>
                <w:tcMar>
                  <w:top w:w="100" w:type="dxa"/>
                  <w:left w:w="100" w:type="dxa"/>
                  <w:bottom w:w="100" w:type="dxa"/>
                  <w:right w:w="100" w:type="dxa"/>
                </w:tcMar>
              </w:tcPr>
            </w:tcPrChange>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vAlign w:val="center"/>
            <w:tcPrChange w:id="473" w:author="David Brown" w:date="2019-07-12T15:34:00Z">
              <w:tcPr>
                <w:tcW w:w="1335" w:type="dxa"/>
                <w:tcMar>
                  <w:top w:w="100" w:type="dxa"/>
                  <w:left w:w="100" w:type="dxa"/>
                  <w:bottom w:w="100" w:type="dxa"/>
                  <w:right w:w="100" w:type="dxa"/>
                </w:tcMar>
              </w:tcPr>
            </w:tcPrChange>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74" w:author="David Brown" w:date="2019-07-12T15:34:00Z">
              <w:tcPr>
                <w:tcW w:w="1335" w:type="dxa"/>
                <w:tcMar>
                  <w:top w:w="100" w:type="dxa"/>
                  <w:left w:w="100" w:type="dxa"/>
                  <w:bottom w:w="100" w:type="dxa"/>
                  <w:right w:w="100" w:type="dxa"/>
                </w:tcMar>
              </w:tcPr>
            </w:tcPrChange>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75" w:author="David Brown" w:date="2019-07-12T15:34:00Z">
              <w:tcPr>
                <w:tcW w:w="1335" w:type="dxa"/>
                <w:tcMar>
                  <w:top w:w="100" w:type="dxa"/>
                  <w:left w:w="100" w:type="dxa"/>
                  <w:bottom w:w="100" w:type="dxa"/>
                  <w:right w:w="100" w:type="dxa"/>
                </w:tcMar>
              </w:tcPr>
            </w:tcPrChange>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76" w:author="David Brown" w:date="2019-07-12T15:34:00Z">
              <w:tcPr>
                <w:tcW w:w="1335" w:type="dxa"/>
                <w:tcMar>
                  <w:top w:w="100" w:type="dxa"/>
                  <w:left w:w="100" w:type="dxa"/>
                  <w:bottom w:w="100" w:type="dxa"/>
                  <w:right w:w="100" w:type="dxa"/>
                </w:tcMar>
              </w:tcPr>
            </w:tcPrChange>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77"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78" w:author="David Brown" w:date="2019-07-12T15:34:00Z">
            <w:trPr>
              <w:trHeight w:val="72"/>
            </w:trPr>
          </w:trPrChange>
        </w:trPr>
        <w:tc>
          <w:tcPr>
            <w:tcW w:w="1560" w:type="dxa"/>
            <w:tcMar>
              <w:top w:w="100" w:type="dxa"/>
              <w:left w:w="100" w:type="dxa"/>
              <w:bottom w:w="100" w:type="dxa"/>
              <w:right w:w="100" w:type="dxa"/>
            </w:tcMar>
            <w:vAlign w:val="center"/>
            <w:tcPrChange w:id="479" w:author="David Brown" w:date="2019-07-12T15:34:00Z">
              <w:tcPr>
                <w:tcW w:w="1560" w:type="dxa"/>
                <w:tcMar>
                  <w:top w:w="100" w:type="dxa"/>
                  <w:left w:w="100" w:type="dxa"/>
                  <w:bottom w:w="100" w:type="dxa"/>
                  <w:right w:w="100" w:type="dxa"/>
                </w:tcMar>
              </w:tcPr>
            </w:tcPrChange>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vAlign w:val="center"/>
            <w:tcPrChange w:id="480" w:author="David Brown" w:date="2019-07-12T15:34:00Z">
              <w:tcPr>
                <w:tcW w:w="1110" w:type="dxa"/>
                <w:tcMar>
                  <w:top w:w="100" w:type="dxa"/>
                  <w:left w:w="100" w:type="dxa"/>
                  <w:bottom w:w="100" w:type="dxa"/>
                  <w:right w:w="100" w:type="dxa"/>
                </w:tcMar>
              </w:tcPr>
            </w:tcPrChange>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vAlign w:val="center"/>
            <w:tcPrChange w:id="481" w:author="David Brown" w:date="2019-07-12T15:34:00Z">
              <w:tcPr>
                <w:tcW w:w="1335" w:type="dxa"/>
                <w:tcMar>
                  <w:top w:w="100" w:type="dxa"/>
                  <w:left w:w="100" w:type="dxa"/>
                  <w:bottom w:w="100" w:type="dxa"/>
                  <w:right w:w="100" w:type="dxa"/>
                </w:tcMar>
              </w:tcPr>
            </w:tcPrChange>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vAlign w:val="center"/>
            <w:tcPrChange w:id="482" w:author="David Brown" w:date="2019-07-12T15:34:00Z">
              <w:tcPr>
                <w:tcW w:w="1335" w:type="dxa"/>
                <w:tcMar>
                  <w:top w:w="100" w:type="dxa"/>
                  <w:left w:w="100" w:type="dxa"/>
                  <w:bottom w:w="100" w:type="dxa"/>
                  <w:right w:w="100" w:type="dxa"/>
                </w:tcMar>
              </w:tcPr>
            </w:tcPrChange>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Change w:id="483" w:author="David Brown" w:date="2019-07-12T15:34:00Z">
              <w:tcPr>
                <w:tcW w:w="1335" w:type="dxa"/>
                <w:tcMar>
                  <w:top w:w="100" w:type="dxa"/>
                  <w:left w:w="100" w:type="dxa"/>
                  <w:bottom w:w="100" w:type="dxa"/>
                  <w:right w:w="100" w:type="dxa"/>
                </w:tcMar>
              </w:tcPr>
            </w:tcPrChange>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84" w:author="David Brown" w:date="2019-07-12T15:34:00Z">
              <w:tcPr>
                <w:tcW w:w="1335" w:type="dxa"/>
                <w:tcMar>
                  <w:top w:w="100" w:type="dxa"/>
                  <w:left w:w="100" w:type="dxa"/>
                  <w:bottom w:w="100" w:type="dxa"/>
                  <w:right w:w="100" w:type="dxa"/>
                </w:tcMar>
              </w:tcPr>
            </w:tcPrChange>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85" w:author="David Brown" w:date="2019-07-12T15:34:00Z">
              <w:tcPr>
                <w:tcW w:w="1335" w:type="dxa"/>
                <w:tcMar>
                  <w:top w:w="100" w:type="dxa"/>
                  <w:left w:w="100" w:type="dxa"/>
                  <w:bottom w:w="100" w:type="dxa"/>
                  <w:right w:w="100" w:type="dxa"/>
                </w:tcMar>
              </w:tcPr>
            </w:tcPrChange>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86"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87" w:author="David Brown" w:date="2019-07-12T15:34:00Z">
            <w:trPr>
              <w:trHeight w:val="72"/>
            </w:trPr>
          </w:trPrChange>
        </w:trPr>
        <w:tc>
          <w:tcPr>
            <w:tcW w:w="1560" w:type="dxa"/>
            <w:tcMar>
              <w:top w:w="100" w:type="dxa"/>
              <w:left w:w="100" w:type="dxa"/>
              <w:bottom w:w="100" w:type="dxa"/>
              <w:right w:w="100" w:type="dxa"/>
            </w:tcMar>
            <w:vAlign w:val="center"/>
            <w:tcPrChange w:id="488" w:author="David Brown" w:date="2019-07-12T15:34:00Z">
              <w:tcPr>
                <w:tcW w:w="1560" w:type="dxa"/>
                <w:tcMar>
                  <w:top w:w="100" w:type="dxa"/>
                  <w:left w:w="100" w:type="dxa"/>
                  <w:bottom w:w="100" w:type="dxa"/>
                  <w:right w:w="100" w:type="dxa"/>
                </w:tcMar>
              </w:tcPr>
            </w:tcPrChange>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vAlign w:val="center"/>
            <w:tcPrChange w:id="489" w:author="David Brown" w:date="2019-07-12T15:34:00Z">
              <w:tcPr>
                <w:tcW w:w="1110" w:type="dxa"/>
                <w:tcMar>
                  <w:top w:w="100" w:type="dxa"/>
                  <w:left w:w="100" w:type="dxa"/>
                  <w:bottom w:w="100" w:type="dxa"/>
                  <w:right w:w="100" w:type="dxa"/>
                </w:tcMar>
              </w:tcPr>
            </w:tcPrChange>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Change w:id="490" w:author="David Brown" w:date="2019-07-12T15:34:00Z">
              <w:tcPr>
                <w:tcW w:w="1335" w:type="dxa"/>
                <w:tcMar>
                  <w:top w:w="100" w:type="dxa"/>
                  <w:left w:w="100" w:type="dxa"/>
                  <w:bottom w:w="100" w:type="dxa"/>
                  <w:right w:w="100" w:type="dxa"/>
                </w:tcMar>
              </w:tcPr>
            </w:tcPrChange>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vAlign w:val="center"/>
            <w:tcPrChange w:id="491" w:author="David Brown" w:date="2019-07-12T15:34:00Z">
              <w:tcPr>
                <w:tcW w:w="1335" w:type="dxa"/>
                <w:tcMar>
                  <w:top w:w="100" w:type="dxa"/>
                  <w:left w:w="100" w:type="dxa"/>
                  <w:bottom w:w="100" w:type="dxa"/>
                  <w:right w:w="100" w:type="dxa"/>
                </w:tcMar>
              </w:tcPr>
            </w:tcPrChange>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92" w:author="David Brown" w:date="2019-07-12T15:34:00Z">
              <w:tcPr>
                <w:tcW w:w="1335" w:type="dxa"/>
                <w:tcMar>
                  <w:top w:w="100" w:type="dxa"/>
                  <w:left w:w="100" w:type="dxa"/>
                  <w:bottom w:w="100" w:type="dxa"/>
                  <w:right w:w="100" w:type="dxa"/>
                </w:tcMar>
              </w:tcPr>
            </w:tcPrChange>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493" w:author="David Brown" w:date="2019-07-12T15:34:00Z">
              <w:tcPr>
                <w:tcW w:w="1335" w:type="dxa"/>
                <w:tcMar>
                  <w:top w:w="100" w:type="dxa"/>
                  <w:left w:w="100" w:type="dxa"/>
                  <w:bottom w:w="100" w:type="dxa"/>
                  <w:right w:w="100" w:type="dxa"/>
                </w:tcMar>
              </w:tcPr>
            </w:tcPrChange>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Change w:id="494" w:author="David Brown" w:date="2019-07-12T15:34:00Z">
              <w:tcPr>
                <w:tcW w:w="1335" w:type="dxa"/>
                <w:tcMar>
                  <w:top w:w="100" w:type="dxa"/>
                  <w:left w:w="100" w:type="dxa"/>
                  <w:bottom w:w="100" w:type="dxa"/>
                  <w:right w:w="100" w:type="dxa"/>
                </w:tcMar>
              </w:tcPr>
            </w:tcPrChange>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495"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496" w:author="David Brown" w:date="2019-07-12T15:34:00Z">
            <w:trPr>
              <w:trHeight w:val="72"/>
            </w:trPr>
          </w:trPrChange>
        </w:trPr>
        <w:tc>
          <w:tcPr>
            <w:tcW w:w="1560" w:type="dxa"/>
            <w:tcMar>
              <w:top w:w="100" w:type="dxa"/>
              <w:left w:w="100" w:type="dxa"/>
              <w:bottom w:w="100" w:type="dxa"/>
              <w:right w:w="100" w:type="dxa"/>
            </w:tcMar>
            <w:vAlign w:val="center"/>
            <w:tcPrChange w:id="497" w:author="David Brown" w:date="2019-07-12T15:34:00Z">
              <w:tcPr>
                <w:tcW w:w="1560" w:type="dxa"/>
                <w:tcMar>
                  <w:top w:w="100" w:type="dxa"/>
                  <w:left w:w="100" w:type="dxa"/>
                  <w:bottom w:w="100" w:type="dxa"/>
                  <w:right w:w="100" w:type="dxa"/>
                </w:tcMar>
              </w:tcPr>
            </w:tcPrChange>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vAlign w:val="center"/>
            <w:tcPrChange w:id="498" w:author="David Brown" w:date="2019-07-12T15:34:00Z">
              <w:tcPr>
                <w:tcW w:w="1110" w:type="dxa"/>
                <w:tcMar>
                  <w:top w:w="100" w:type="dxa"/>
                  <w:left w:w="100" w:type="dxa"/>
                  <w:bottom w:w="100" w:type="dxa"/>
                  <w:right w:w="100" w:type="dxa"/>
                </w:tcMar>
              </w:tcPr>
            </w:tcPrChange>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vAlign w:val="center"/>
            <w:tcPrChange w:id="499" w:author="David Brown" w:date="2019-07-12T15:34:00Z">
              <w:tcPr>
                <w:tcW w:w="1335" w:type="dxa"/>
                <w:tcMar>
                  <w:top w:w="100" w:type="dxa"/>
                  <w:left w:w="100" w:type="dxa"/>
                  <w:bottom w:w="100" w:type="dxa"/>
                  <w:right w:w="100" w:type="dxa"/>
                </w:tcMar>
              </w:tcPr>
            </w:tcPrChange>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vAlign w:val="center"/>
            <w:tcPrChange w:id="500" w:author="David Brown" w:date="2019-07-12T15:34:00Z">
              <w:tcPr>
                <w:tcW w:w="1335" w:type="dxa"/>
                <w:tcMar>
                  <w:top w:w="100" w:type="dxa"/>
                  <w:left w:w="100" w:type="dxa"/>
                  <w:bottom w:w="100" w:type="dxa"/>
                  <w:right w:w="100" w:type="dxa"/>
                </w:tcMar>
              </w:tcPr>
            </w:tcPrChange>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01" w:author="David Brown" w:date="2019-07-12T15:34:00Z">
              <w:tcPr>
                <w:tcW w:w="1335" w:type="dxa"/>
                <w:tcMar>
                  <w:top w:w="100" w:type="dxa"/>
                  <w:left w:w="100" w:type="dxa"/>
                  <w:bottom w:w="100" w:type="dxa"/>
                  <w:right w:w="100" w:type="dxa"/>
                </w:tcMar>
              </w:tcPr>
            </w:tcPrChange>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02" w:author="David Brown" w:date="2019-07-12T15:34:00Z">
              <w:tcPr>
                <w:tcW w:w="1335" w:type="dxa"/>
                <w:tcMar>
                  <w:top w:w="100" w:type="dxa"/>
                  <w:left w:w="100" w:type="dxa"/>
                  <w:bottom w:w="100" w:type="dxa"/>
                  <w:right w:w="100" w:type="dxa"/>
                </w:tcMar>
              </w:tcPr>
            </w:tcPrChange>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03" w:author="David Brown" w:date="2019-07-12T15:34:00Z">
              <w:tcPr>
                <w:tcW w:w="1335" w:type="dxa"/>
                <w:tcMar>
                  <w:top w:w="100" w:type="dxa"/>
                  <w:left w:w="100" w:type="dxa"/>
                  <w:bottom w:w="100" w:type="dxa"/>
                  <w:right w:w="100" w:type="dxa"/>
                </w:tcMar>
              </w:tcPr>
            </w:tcPrChange>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04"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05" w:author="David Brown" w:date="2019-07-12T15:34:00Z">
            <w:trPr>
              <w:trHeight w:val="72"/>
            </w:trPr>
          </w:trPrChange>
        </w:trPr>
        <w:tc>
          <w:tcPr>
            <w:tcW w:w="1560" w:type="dxa"/>
            <w:tcMar>
              <w:top w:w="100" w:type="dxa"/>
              <w:left w:w="100" w:type="dxa"/>
              <w:bottom w:w="100" w:type="dxa"/>
              <w:right w:w="100" w:type="dxa"/>
            </w:tcMar>
            <w:vAlign w:val="center"/>
            <w:tcPrChange w:id="506" w:author="David Brown" w:date="2019-07-12T15:34:00Z">
              <w:tcPr>
                <w:tcW w:w="1560" w:type="dxa"/>
                <w:tcMar>
                  <w:top w:w="100" w:type="dxa"/>
                  <w:left w:w="100" w:type="dxa"/>
                  <w:bottom w:w="100" w:type="dxa"/>
                  <w:right w:w="100" w:type="dxa"/>
                </w:tcMar>
              </w:tcPr>
            </w:tcPrChange>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vAlign w:val="center"/>
            <w:tcPrChange w:id="507" w:author="David Brown" w:date="2019-07-12T15:34:00Z">
              <w:tcPr>
                <w:tcW w:w="1110" w:type="dxa"/>
                <w:tcMar>
                  <w:top w:w="100" w:type="dxa"/>
                  <w:left w:w="100" w:type="dxa"/>
                  <w:bottom w:w="100" w:type="dxa"/>
                  <w:right w:w="100" w:type="dxa"/>
                </w:tcMar>
              </w:tcPr>
            </w:tcPrChange>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Change w:id="508" w:author="David Brown" w:date="2019-07-12T15:34:00Z">
              <w:tcPr>
                <w:tcW w:w="1335" w:type="dxa"/>
                <w:tcMar>
                  <w:top w:w="100" w:type="dxa"/>
                  <w:left w:w="100" w:type="dxa"/>
                  <w:bottom w:w="100" w:type="dxa"/>
                  <w:right w:w="100" w:type="dxa"/>
                </w:tcMar>
              </w:tcPr>
            </w:tcPrChange>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509"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510"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Change w:id="511" w:author="David Brown" w:date="2019-07-12T15:34:00Z">
              <w:tcPr>
                <w:tcW w:w="1335" w:type="dxa"/>
                <w:tcMar>
                  <w:top w:w="100" w:type="dxa"/>
                  <w:left w:w="100" w:type="dxa"/>
                  <w:bottom w:w="100" w:type="dxa"/>
                  <w:right w:w="100" w:type="dxa"/>
                </w:tcMar>
              </w:tcPr>
            </w:tcPrChange>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Change w:id="512" w:author="David Brown" w:date="2019-07-12T15:34:00Z">
              <w:tcPr>
                <w:tcW w:w="1335" w:type="dxa"/>
                <w:tcMar>
                  <w:top w:w="100" w:type="dxa"/>
                  <w:left w:w="100" w:type="dxa"/>
                  <w:bottom w:w="100" w:type="dxa"/>
                  <w:right w:w="100" w:type="dxa"/>
                </w:tcMar>
              </w:tcPr>
            </w:tcPrChange>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13"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14" w:author="David Brown" w:date="2019-07-12T15:34:00Z">
            <w:trPr>
              <w:trHeight w:val="72"/>
            </w:trPr>
          </w:trPrChange>
        </w:trPr>
        <w:tc>
          <w:tcPr>
            <w:tcW w:w="1560" w:type="dxa"/>
            <w:tcMar>
              <w:top w:w="100" w:type="dxa"/>
              <w:left w:w="100" w:type="dxa"/>
              <w:bottom w:w="100" w:type="dxa"/>
              <w:right w:w="100" w:type="dxa"/>
            </w:tcMar>
            <w:vAlign w:val="center"/>
            <w:tcPrChange w:id="515" w:author="David Brown" w:date="2019-07-12T15:34:00Z">
              <w:tcPr>
                <w:tcW w:w="1560" w:type="dxa"/>
                <w:tcMar>
                  <w:top w:w="100" w:type="dxa"/>
                  <w:left w:w="100" w:type="dxa"/>
                  <w:bottom w:w="100" w:type="dxa"/>
                  <w:right w:w="100" w:type="dxa"/>
                </w:tcMar>
              </w:tcPr>
            </w:tcPrChange>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vAlign w:val="center"/>
            <w:tcPrChange w:id="516" w:author="David Brown" w:date="2019-07-12T15:34:00Z">
              <w:tcPr>
                <w:tcW w:w="1110" w:type="dxa"/>
                <w:tcMar>
                  <w:top w:w="100" w:type="dxa"/>
                  <w:left w:w="100" w:type="dxa"/>
                  <w:bottom w:w="100" w:type="dxa"/>
                  <w:right w:w="100" w:type="dxa"/>
                </w:tcMar>
              </w:tcPr>
            </w:tcPrChange>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vAlign w:val="center"/>
            <w:tcPrChange w:id="517" w:author="David Brown" w:date="2019-07-12T15:34:00Z">
              <w:tcPr>
                <w:tcW w:w="1335" w:type="dxa"/>
                <w:tcMar>
                  <w:top w:w="100" w:type="dxa"/>
                  <w:left w:w="100" w:type="dxa"/>
                  <w:bottom w:w="100" w:type="dxa"/>
                  <w:right w:w="100" w:type="dxa"/>
                </w:tcMar>
              </w:tcPr>
            </w:tcPrChange>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vAlign w:val="center"/>
            <w:tcPrChange w:id="518" w:author="David Brown" w:date="2019-07-12T15:34:00Z">
              <w:tcPr>
                <w:tcW w:w="1335" w:type="dxa"/>
                <w:tcMar>
                  <w:top w:w="100" w:type="dxa"/>
                  <w:left w:w="100" w:type="dxa"/>
                  <w:bottom w:w="100" w:type="dxa"/>
                  <w:right w:w="100" w:type="dxa"/>
                </w:tcMar>
              </w:tcPr>
            </w:tcPrChange>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19" w:author="David Brown" w:date="2019-07-12T15:34:00Z">
              <w:tcPr>
                <w:tcW w:w="1335" w:type="dxa"/>
                <w:tcMar>
                  <w:top w:w="100" w:type="dxa"/>
                  <w:left w:w="100" w:type="dxa"/>
                  <w:bottom w:w="100" w:type="dxa"/>
                  <w:right w:w="100" w:type="dxa"/>
                </w:tcMar>
              </w:tcPr>
            </w:tcPrChange>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20" w:author="David Brown" w:date="2019-07-12T15:34:00Z">
              <w:tcPr>
                <w:tcW w:w="1335" w:type="dxa"/>
                <w:tcMar>
                  <w:top w:w="100" w:type="dxa"/>
                  <w:left w:w="100" w:type="dxa"/>
                  <w:bottom w:w="100" w:type="dxa"/>
                  <w:right w:w="100" w:type="dxa"/>
                </w:tcMar>
              </w:tcPr>
            </w:tcPrChange>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21" w:author="David Brown" w:date="2019-07-12T15:34:00Z">
              <w:tcPr>
                <w:tcW w:w="1335" w:type="dxa"/>
                <w:tcMar>
                  <w:top w:w="100" w:type="dxa"/>
                  <w:left w:w="100" w:type="dxa"/>
                  <w:bottom w:w="100" w:type="dxa"/>
                  <w:right w:w="100" w:type="dxa"/>
                </w:tcMar>
              </w:tcPr>
            </w:tcPrChange>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22"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23" w:author="David Brown" w:date="2019-07-12T15:34:00Z">
            <w:trPr>
              <w:trHeight w:val="72"/>
            </w:trPr>
          </w:trPrChange>
        </w:trPr>
        <w:tc>
          <w:tcPr>
            <w:tcW w:w="1560" w:type="dxa"/>
            <w:tcMar>
              <w:top w:w="100" w:type="dxa"/>
              <w:left w:w="100" w:type="dxa"/>
              <w:bottom w:w="100" w:type="dxa"/>
              <w:right w:w="100" w:type="dxa"/>
            </w:tcMar>
            <w:vAlign w:val="center"/>
            <w:tcPrChange w:id="524" w:author="David Brown" w:date="2019-07-12T15:34:00Z">
              <w:tcPr>
                <w:tcW w:w="1560" w:type="dxa"/>
                <w:tcMar>
                  <w:top w:w="100" w:type="dxa"/>
                  <w:left w:w="100" w:type="dxa"/>
                  <w:bottom w:w="100" w:type="dxa"/>
                  <w:right w:w="100" w:type="dxa"/>
                </w:tcMar>
              </w:tcPr>
            </w:tcPrChange>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Change w:id="525" w:author="David Brown" w:date="2019-07-12T15:34:00Z">
              <w:tcPr>
                <w:tcW w:w="1110" w:type="dxa"/>
                <w:tcMar>
                  <w:top w:w="100" w:type="dxa"/>
                  <w:left w:w="100" w:type="dxa"/>
                  <w:bottom w:w="100" w:type="dxa"/>
                  <w:right w:w="100" w:type="dxa"/>
                </w:tcMar>
              </w:tcPr>
            </w:tcPrChange>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vAlign w:val="center"/>
            <w:tcPrChange w:id="526" w:author="David Brown" w:date="2019-07-12T15:34:00Z">
              <w:tcPr>
                <w:tcW w:w="1335" w:type="dxa"/>
                <w:tcMar>
                  <w:top w:w="100" w:type="dxa"/>
                  <w:left w:w="100" w:type="dxa"/>
                  <w:bottom w:w="100" w:type="dxa"/>
                  <w:right w:w="100" w:type="dxa"/>
                </w:tcMar>
              </w:tcPr>
            </w:tcPrChange>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vAlign w:val="center"/>
            <w:tcPrChange w:id="527" w:author="David Brown" w:date="2019-07-12T15:34:00Z">
              <w:tcPr>
                <w:tcW w:w="1335" w:type="dxa"/>
                <w:tcMar>
                  <w:top w:w="100" w:type="dxa"/>
                  <w:left w:w="100" w:type="dxa"/>
                  <w:bottom w:w="100" w:type="dxa"/>
                  <w:right w:w="100" w:type="dxa"/>
                </w:tcMar>
              </w:tcPr>
            </w:tcPrChange>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28" w:author="David Brown" w:date="2019-07-12T15:34:00Z">
              <w:tcPr>
                <w:tcW w:w="1335" w:type="dxa"/>
                <w:tcMar>
                  <w:top w:w="100" w:type="dxa"/>
                  <w:left w:w="100" w:type="dxa"/>
                  <w:bottom w:w="100" w:type="dxa"/>
                  <w:right w:w="100" w:type="dxa"/>
                </w:tcMar>
              </w:tcPr>
            </w:tcPrChange>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29" w:author="David Brown" w:date="2019-07-12T15:34:00Z">
              <w:tcPr>
                <w:tcW w:w="1335" w:type="dxa"/>
                <w:tcMar>
                  <w:top w:w="100" w:type="dxa"/>
                  <w:left w:w="100" w:type="dxa"/>
                  <w:bottom w:w="100" w:type="dxa"/>
                  <w:right w:w="100" w:type="dxa"/>
                </w:tcMar>
              </w:tcPr>
            </w:tcPrChange>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30" w:author="David Brown" w:date="2019-07-12T15:34:00Z">
              <w:tcPr>
                <w:tcW w:w="1335" w:type="dxa"/>
                <w:tcMar>
                  <w:top w:w="100" w:type="dxa"/>
                  <w:left w:w="100" w:type="dxa"/>
                  <w:bottom w:w="100" w:type="dxa"/>
                  <w:right w:w="100" w:type="dxa"/>
                </w:tcMar>
              </w:tcPr>
            </w:tcPrChange>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31"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32" w:author="David Brown" w:date="2019-07-12T15:34:00Z">
            <w:trPr>
              <w:trHeight w:val="72"/>
            </w:trPr>
          </w:trPrChange>
        </w:trPr>
        <w:tc>
          <w:tcPr>
            <w:tcW w:w="1560" w:type="dxa"/>
            <w:tcMar>
              <w:top w:w="100" w:type="dxa"/>
              <w:left w:w="100" w:type="dxa"/>
              <w:bottom w:w="100" w:type="dxa"/>
              <w:right w:w="100" w:type="dxa"/>
            </w:tcMar>
            <w:vAlign w:val="center"/>
            <w:tcPrChange w:id="533" w:author="David Brown" w:date="2019-07-12T15:34:00Z">
              <w:tcPr>
                <w:tcW w:w="1560" w:type="dxa"/>
                <w:tcMar>
                  <w:top w:w="100" w:type="dxa"/>
                  <w:left w:w="100" w:type="dxa"/>
                  <w:bottom w:w="100" w:type="dxa"/>
                  <w:right w:w="100" w:type="dxa"/>
                </w:tcMar>
              </w:tcPr>
            </w:tcPrChange>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Change w:id="534" w:author="David Brown" w:date="2019-07-12T15:34:00Z">
              <w:tcPr>
                <w:tcW w:w="1110" w:type="dxa"/>
                <w:tcMar>
                  <w:top w:w="100" w:type="dxa"/>
                  <w:left w:w="100" w:type="dxa"/>
                  <w:bottom w:w="100" w:type="dxa"/>
                  <w:right w:w="100" w:type="dxa"/>
                </w:tcMar>
              </w:tcPr>
            </w:tcPrChange>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vAlign w:val="center"/>
            <w:tcPrChange w:id="535" w:author="David Brown" w:date="2019-07-12T15:34:00Z">
              <w:tcPr>
                <w:tcW w:w="1335" w:type="dxa"/>
                <w:tcMar>
                  <w:top w:w="100" w:type="dxa"/>
                  <w:left w:w="100" w:type="dxa"/>
                  <w:bottom w:w="100" w:type="dxa"/>
                  <w:right w:w="100" w:type="dxa"/>
                </w:tcMar>
              </w:tcPr>
            </w:tcPrChange>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vAlign w:val="center"/>
            <w:tcPrChange w:id="536" w:author="David Brown" w:date="2019-07-12T15:34:00Z">
              <w:tcPr>
                <w:tcW w:w="1335" w:type="dxa"/>
                <w:tcMar>
                  <w:top w:w="100" w:type="dxa"/>
                  <w:left w:w="100" w:type="dxa"/>
                  <w:bottom w:w="100" w:type="dxa"/>
                  <w:right w:w="100" w:type="dxa"/>
                </w:tcMar>
              </w:tcPr>
            </w:tcPrChange>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37" w:author="David Brown" w:date="2019-07-12T15:34:00Z">
              <w:tcPr>
                <w:tcW w:w="1335" w:type="dxa"/>
                <w:tcMar>
                  <w:top w:w="100" w:type="dxa"/>
                  <w:left w:w="100" w:type="dxa"/>
                  <w:bottom w:w="100" w:type="dxa"/>
                  <w:right w:w="100" w:type="dxa"/>
                </w:tcMar>
              </w:tcPr>
            </w:tcPrChange>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538" w:author="David Brown" w:date="2019-07-12T15:34:00Z">
              <w:tcPr>
                <w:tcW w:w="1335" w:type="dxa"/>
                <w:tcMar>
                  <w:top w:w="100" w:type="dxa"/>
                  <w:left w:w="100" w:type="dxa"/>
                  <w:bottom w:w="100" w:type="dxa"/>
                  <w:right w:w="100" w:type="dxa"/>
                </w:tcMar>
              </w:tcPr>
            </w:tcPrChange>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39" w:author="David Brown" w:date="2019-07-12T15:34:00Z">
              <w:tcPr>
                <w:tcW w:w="1335" w:type="dxa"/>
                <w:tcMar>
                  <w:top w:w="100" w:type="dxa"/>
                  <w:left w:w="100" w:type="dxa"/>
                  <w:bottom w:w="100" w:type="dxa"/>
                  <w:right w:w="100" w:type="dxa"/>
                </w:tcMar>
              </w:tcPr>
            </w:tcPrChange>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40"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41" w:author="David Brown" w:date="2019-07-12T15:34:00Z">
            <w:trPr>
              <w:trHeight w:val="72"/>
            </w:trPr>
          </w:trPrChange>
        </w:trPr>
        <w:tc>
          <w:tcPr>
            <w:tcW w:w="1560" w:type="dxa"/>
            <w:tcMar>
              <w:top w:w="100" w:type="dxa"/>
              <w:left w:w="100" w:type="dxa"/>
              <w:bottom w:w="100" w:type="dxa"/>
              <w:right w:w="100" w:type="dxa"/>
            </w:tcMar>
            <w:vAlign w:val="center"/>
            <w:tcPrChange w:id="542" w:author="David Brown" w:date="2019-07-12T15:34:00Z">
              <w:tcPr>
                <w:tcW w:w="1560" w:type="dxa"/>
                <w:tcMar>
                  <w:top w:w="100" w:type="dxa"/>
                  <w:left w:w="100" w:type="dxa"/>
                  <w:bottom w:w="100" w:type="dxa"/>
                  <w:right w:w="100" w:type="dxa"/>
                </w:tcMar>
              </w:tcPr>
            </w:tcPrChange>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Change w:id="543" w:author="David Brown" w:date="2019-07-12T15:34:00Z">
              <w:tcPr>
                <w:tcW w:w="1110" w:type="dxa"/>
                <w:tcMar>
                  <w:top w:w="100" w:type="dxa"/>
                  <w:left w:w="100" w:type="dxa"/>
                  <w:bottom w:w="100" w:type="dxa"/>
                  <w:right w:w="100" w:type="dxa"/>
                </w:tcMar>
              </w:tcPr>
            </w:tcPrChange>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vAlign w:val="center"/>
            <w:tcPrChange w:id="544" w:author="David Brown" w:date="2019-07-12T15:34:00Z">
              <w:tcPr>
                <w:tcW w:w="1335" w:type="dxa"/>
                <w:tcMar>
                  <w:top w:w="100" w:type="dxa"/>
                  <w:left w:w="100" w:type="dxa"/>
                  <w:bottom w:w="100" w:type="dxa"/>
                  <w:right w:w="100" w:type="dxa"/>
                </w:tcMar>
              </w:tcPr>
            </w:tcPrChange>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vAlign w:val="center"/>
            <w:tcPrChange w:id="545" w:author="David Brown" w:date="2019-07-12T15:34:00Z">
              <w:tcPr>
                <w:tcW w:w="1335" w:type="dxa"/>
                <w:tcMar>
                  <w:top w:w="100" w:type="dxa"/>
                  <w:left w:w="100" w:type="dxa"/>
                  <w:bottom w:w="100" w:type="dxa"/>
                  <w:right w:w="100" w:type="dxa"/>
                </w:tcMar>
              </w:tcPr>
            </w:tcPrChange>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46" w:author="David Brown" w:date="2019-07-12T15:34:00Z">
              <w:tcPr>
                <w:tcW w:w="1335" w:type="dxa"/>
                <w:tcMar>
                  <w:top w:w="100" w:type="dxa"/>
                  <w:left w:w="100" w:type="dxa"/>
                  <w:bottom w:w="100" w:type="dxa"/>
                  <w:right w:w="100" w:type="dxa"/>
                </w:tcMar>
              </w:tcPr>
            </w:tcPrChange>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47" w:author="David Brown" w:date="2019-07-12T15:34:00Z">
              <w:tcPr>
                <w:tcW w:w="1335" w:type="dxa"/>
                <w:tcMar>
                  <w:top w:w="100" w:type="dxa"/>
                  <w:left w:w="100" w:type="dxa"/>
                  <w:bottom w:w="100" w:type="dxa"/>
                  <w:right w:w="100" w:type="dxa"/>
                </w:tcMar>
              </w:tcPr>
            </w:tcPrChange>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48" w:author="David Brown" w:date="2019-07-12T15:34:00Z">
              <w:tcPr>
                <w:tcW w:w="1335" w:type="dxa"/>
                <w:tcMar>
                  <w:top w:w="100" w:type="dxa"/>
                  <w:left w:w="100" w:type="dxa"/>
                  <w:bottom w:w="100" w:type="dxa"/>
                  <w:right w:w="100" w:type="dxa"/>
                </w:tcMar>
              </w:tcPr>
            </w:tcPrChange>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49"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50" w:author="David Brown" w:date="2019-07-12T15:34:00Z">
            <w:trPr>
              <w:trHeight w:val="72"/>
            </w:trPr>
          </w:trPrChange>
        </w:trPr>
        <w:tc>
          <w:tcPr>
            <w:tcW w:w="1560" w:type="dxa"/>
            <w:tcMar>
              <w:top w:w="100" w:type="dxa"/>
              <w:left w:w="100" w:type="dxa"/>
              <w:bottom w:w="100" w:type="dxa"/>
              <w:right w:w="100" w:type="dxa"/>
            </w:tcMar>
            <w:vAlign w:val="center"/>
            <w:tcPrChange w:id="551" w:author="David Brown" w:date="2019-07-12T15:34:00Z">
              <w:tcPr>
                <w:tcW w:w="1560" w:type="dxa"/>
                <w:tcMar>
                  <w:top w:w="100" w:type="dxa"/>
                  <w:left w:w="100" w:type="dxa"/>
                  <w:bottom w:w="100" w:type="dxa"/>
                  <w:right w:w="100" w:type="dxa"/>
                </w:tcMar>
              </w:tcPr>
            </w:tcPrChange>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vAlign w:val="center"/>
            <w:tcPrChange w:id="552" w:author="David Brown" w:date="2019-07-12T15:34:00Z">
              <w:tcPr>
                <w:tcW w:w="1110" w:type="dxa"/>
                <w:tcMar>
                  <w:top w:w="100" w:type="dxa"/>
                  <w:left w:w="100" w:type="dxa"/>
                  <w:bottom w:w="100" w:type="dxa"/>
                  <w:right w:w="100" w:type="dxa"/>
                </w:tcMar>
              </w:tcPr>
            </w:tcPrChange>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Change w:id="553" w:author="David Brown" w:date="2019-07-12T15:34:00Z">
              <w:tcPr>
                <w:tcW w:w="1335" w:type="dxa"/>
                <w:tcMar>
                  <w:top w:w="100" w:type="dxa"/>
                  <w:left w:w="100" w:type="dxa"/>
                  <w:bottom w:w="100" w:type="dxa"/>
                  <w:right w:w="100" w:type="dxa"/>
                </w:tcMar>
              </w:tcPr>
            </w:tcPrChange>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Change w:id="554" w:author="David Brown" w:date="2019-07-12T15:34:00Z">
              <w:tcPr>
                <w:tcW w:w="1335" w:type="dxa"/>
                <w:tcMar>
                  <w:top w:w="100" w:type="dxa"/>
                  <w:left w:w="100" w:type="dxa"/>
                  <w:bottom w:w="100" w:type="dxa"/>
                  <w:right w:w="100" w:type="dxa"/>
                </w:tcMar>
              </w:tcPr>
            </w:tcPrChange>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55" w:author="David Brown" w:date="2019-07-12T15:34:00Z">
              <w:tcPr>
                <w:tcW w:w="1335" w:type="dxa"/>
                <w:tcMar>
                  <w:top w:w="100" w:type="dxa"/>
                  <w:left w:w="100" w:type="dxa"/>
                  <w:bottom w:w="100" w:type="dxa"/>
                  <w:right w:w="100" w:type="dxa"/>
                </w:tcMar>
              </w:tcPr>
            </w:tcPrChange>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56" w:author="David Brown" w:date="2019-07-12T15:34:00Z">
              <w:tcPr>
                <w:tcW w:w="1335" w:type="dxa"/>
                <w:tcMar>
                  <w:top w:w="100" w:type="dxa"/>
                  <w:left w:w="100" w:type="dxa"/>
                  <w:bottom w:w="100" w:type="dxa"/>
                  <w:right w:w="100" w:type="dxa"/>
                </w:tcMar>
              </w:tcPr>
            </w:tcPrChange>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557" w:author="David Brown" w:date="2019-07-12T15:34:00Z">
              <w:tcPr>
                <w:tcW w:w="1335" w:type="dxa"/>
                <w:tcMar>
                  <w:top w:w="100" w:type="dxa"/>
                  <w:left w:w="100" w:type="dxa"/>
                  <w:bottom w:w="100" w:type="dxa"/>
                  <w:right w:w="100" w:type="dxa"/>
                </w:tcMar>
              </w:tcPr>
            </w:tcPrChange>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58"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59" w:author="David Brown" w:date="2019-07-12T15:34:00Z">
            <w:trPr>
              <w:trHeight w:val="72"/>
            </w:trPr>
          </w:trPrChange>
        </w:trPr>
        <w:tc>
          <w:tcPr>
            <w:tcW w:w="1560" w:type="dxa"/>
            <w:tcMar>
              <w:top w:w="100" w:type="dxa"/>
              <w:left w:w="100" w:type="dxa"/>
              <w:bottom w:w="100" w:type="dxa"/>
              <w:right w:w="100" w:type="dxa"/>
            </w:tcMar>
            <w:vAlign w:val="center"/>
            <w:tcPrChange w:id="560" w:author="David Brown" w:date="2019-07-12T15:34:00Z">
              <w:tcPr>
                <w:tcW w:w="1560" w:type="dxa"/>
                <w:tcMar>
                  <w:top w:w="100" w:type="dxa"/>
                  <w:left w:w="100" w:type="dxa"/>
                  <w:bottom w:w="100" w:type="dxa"/>
                  <w:right w:w="100" w:type="dxa"/>
                </w:tcMar>
              </w:tcPr>
            </w:tcPrChange>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vAlign w:val="center"/>
            <w:tcPrChange w:id="561" w:author="David Brown" w:date="2019-07-12T15:34:00Z">
              <w:tcPr>
                <w:tcW w:w="1110" w:type="dxa"/>
                <w:tcMar>
                  <w:top w:w="100" w:type="dxa"/>
                  <w:left w:w="100" w:type="dxa"/>
                  <w:bottom w:w="100" w:type="dxa"/>
                  <w:right w:w="100" w:type="dxa"/>
                </w:tcMar>
              </w:tcPr>
            </w:tcPrChange>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vAlign w:val="center"/>
            <w:tcPrChange w:id="562" w:author="David Brown" w:date="2019-07-12T15:34:00Z">
              <w:tcPr>
                <w:tcW w:w="1335" w:type="dxa"/>
                <w:tcMar>
                  <w:top w:w="100" w:type="dxa"/>
                  <w:left w:w="100" w:type="dxa"/>
                  <w:bottom w:w="100" w:type="dxa"/>
                  <w:right w:w="100" w:type="dxa"/>
                </w:tcMar>
              </w:tcPr>
            </w:tcPrChange>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vAlign w:val="center"/>
            <w:tcPrChange w:id="563" w:author="David Brown" w:date="2019-07-12T15:34:00Z">
              <w:tcPr>
                <w:tcW w:w="1335" w:type="dxa"/>
                <w:tcMar>
                  <w:top w:w="100" w:type="dxa"/>
                  <w:left w:w="100" w:type="dxa"/>
                  <w:bottom w:w="100" w:type="dxa"/>
                  <w:right w:w="100" w:type="dxa"/>
                </w:tcMar>
              </w:tcPr>
            </w:tcPrChange>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564" w:author="David Brown" w:date="2019-07-12T15:34:00Z">
              <w:tcPr>
                <w:tcW w:w="1335" w:type="dxa"/>
                <w:tcMar>
                  <w:top w:w="100" w:type="dxa"/>
                  <w:left w:w="100" w:type="dxa"/>
                  <w:bottom w:w="100" w:type="dxa"/>
                  <w:right w:w="100" w:type="dxa"/>
                </w:tcMar>
              </w:tcPr>
            </w:tcPrChange>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65" w:author="David Brown" w:date="2019-07-12T15:34:00Z">
              <w:tcPr>
                <w:tcW w:w="1335" w:type="dxa"/>
                <w:tcMar>
                  <w:top w:w="100" w:type="dxa"/>
                  <w:left w:w="100" w:type="dxa"/>
                  <w:bottom w:w="100" w:type="dxa"/>
                  <w:right w:w="100" w:type="dxa"/>
                </w:tcMar>
              </w:tcPr>
            </w:tcPrChange>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66" w:author="David Brown" w:date="2019-07-12T15:34:00Z">
              <w:tcPr>
                <w:tcW w:w="1335" w:type="dxa"/>
                <w:tcMar>
                  <w:top w:w="100" w:type="dxa"/>
                  <w:left w:w="100" w:type="dxa"/>
                  <w:bottom w:w="100" w:type="dxa"/>
                  <w:right w:w="100" w:type="dxa"/>
                </w:tcMar>
              </w:tcPr>
            </w:tcPrChange>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67"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68" w:author="David Brown" w:date="2019-07-12T15:34:00Z">
            <w:trPr>
              <w:trHeight w:val="72"/>
            </w:trPr>
          </w:trPrChange>
        </w:trPr>
        <w:tc>
          <w:tcPr>
            <w:tcW w:w="1560" w:type="dxa"/>
            <w:tcMar>
              <w:top w:w="100" w:type="dxa"/>
              <w:left w:w="100" w:type="dxa"/>
              <w:bottom w:w="100" w:type="dxa"/>
              <w:right w:w="100" w:type="dxa"/>
            </w:tcMar>
            <w:vAlign w:val="center"/>
            <w:tcPrChange w:id="569" w:author="David Brown" w:date="2019-07-12T15:34:00Z">
              <w:tcPr>
                <w:tcW w:w="1560" w:type="dxa"/>
                <w:tcMar>
                  <w:top w:w="100" w:type="dxa"/>
                  <w:left w:w="100" w:type="dxa"/>
                  <w:bottom w:w="100" w:type="dxa"/>
                  <w:right w:w="100" w:type="dxa"/>
                </w:tcMar>
              </w:tcPr>
            </w:tcPrChange>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vAlign w:val="center"/>
            <w:tcPrChange w:id="570" w:author="David Brown" w:date="2019-07-12T15:34:00Z">
              <w:tcPr>
                <w:tcW w:w="1110" w:type="dxa"/>
                <w:tcMar>
                  <w:top w:w="100" w:type="dxa"/>
                  <w:left w:w="100" w:type="dxa"/>
                  <w:bottom w:w="100" w:type="dxa"/>
                  <w:right w:w="100" w:type="dxa"/>
                </w:tcMar>
              </w:tcPr>
            </w:tcPrChange>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Change w:id="571" w:author="David Brown" w:date="2019-07-12T15:34:00Z">
              <w:tcPr>
                <w:tcW w:w="1335" w:type="dxa"/>
                <w:tcMar>
                  <w:top w:w="100" w:type="dxa"/>
                  <w:left w:w="100" w:type="dxa"/>
                  <w:bottom w:w="100" w:type="dxa"/>
                  <w:right w:w="100" w:type="dxa"/>
                </w:tcMar>
              </w:tcPr>
            </w:tcPrChange>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Change w:id="572" w:author="David Brown" w:date="2019-07-12T15:34:00Z">
              <w:tcPr>
                <w:tcW w:w="1335" w:type="dxa"/>
                <w:tcMar>
                  <w:top w:w="100" w:type="dxa"/>
                  <w:left w:w="100" w:type="dxa"/>
                  <w:bottom w:w="100" w:type="dxa"/>
                  <w:right w:w="100" w:type="dxa"/>
                </w:tcMar>
              </w:tcPr>
            </w:tcPrChange>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573" w:author="David Brown" w:date="2019-07-12T15:34:00Z">
              <w:tcPr>
                <w:tcW w:w="1335" w:type="dxa"/>
                <w:tcMar>
                  <w:top w:w="100" w:type="dxa"/>
                  <w:left w:w="100" w:type="dxa"/>
                  <w:bottom w:w="100" w:type="dxa"/>
                  <w:right w:w="100" w:type="dxa"/>
                </w:tcMar>
              </w:tcPr>
            </w:tcPrChange>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74" w:author="David Brown" w:date="2019-07-12T15:34:00Z">
              <w:tcPr>
                <w:tcW w:w="1335" w:type="dxa"/>
                <w:tcMar>
                  <w:top w:w="100" w:type="dxa"/>
                  <w:left w:w="100" w:type="dxa"/>
                  <w:bottom w:w="100" w:type="dxa"/>
                  <w:right w:w="100" w:type="dxa"/>
                </w:tcMar>
              </w:tcPr>
            </w:tcPrChange>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75" w:author="David Brown" w:date="2019-07-12T15:34:00Z">
              <w:tcPr>
                <w:tcW w:w="1335" w:type="dxa"/>
                <w:tcMar>
                  <w:top w:w="100" w:type="dxa"/>
                  <w:left w:w="100" w:type="dxa"/>
                  <w:bottom w:w="100" w:type="dxa"/>
                  <w:right w:w="100" w:type="dxa"/>
                </w:tcMar>
              </w:tcPr>
            </w:tcPrChange>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76"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77" w:author="David Brown" w:date="2019-07-12T15:34:00Z">
            <w:trPr>
              <w:trHeight w:val="72"/>
            </w:trPr>
          </w:trPrChange>
        </w:trPr>
        <w:tc>
          <w:tcPr>
            <w:tcW w:w="1560" w:type="dxa"/>
            <w:tcMar>
              <w:top w:w="100" w:type="dxa"/>
              <w:left w:w="100" w:type="dxa"/>
              <w:bottom w:w="100" w:type="dxa"/>
              <w:right w:w="100" w:type="dxa"/>
            </w:tcMar>
            <w:vAlign w:val="center"/>
            <w:tcPrChange w:id="578" w:author="David Brown" w:date="2019-07-12T15:34:00Z">
              <w:tcPr>
                <w:tcW w:w="1560" w:type="dxa"/>
                <w:tcMar>
                  <w:top w:w="100" w:type="dxa"/>
                  <w:left w:w="100" w:type="dxa"/>
                  <w:bottom w:w="100" w:type="dxa"/>
                  <w:right w:w="100" w:type="dxa"/>
                </w:tcMar>
              </w:tcPr>
            </w:tcPrChange>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vAlign w:val="center"/>
            <w:tcPrChange w:id="579" w:author="David Brown" w:date="2019-07-12T15:34:00Z">
              <w:tcPr>
                <w:tcW w:w="1110" w:type="dxa"/>
                <w:tcMar>
                  <w:top w:w="100" w:type="dxa"/>
                  <w:left w:w="100" w:type="dxa"/>
                  <w:bottom w:w="100" w:type="dxa"/>
                  <w:right w:w="100" w:type="dxa"/>
                </w:tcMar>
              </w:tcPr>
            </w:tcPrChange>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vAlign w:val="center"/>
            <w:tcPrChange w:id="580" w:author="David Brown" w:date="2019-07-12T15:34:00Z">
              <w:tcPr>
                <w:tcW w:w="1335" w:type="dxa"/>
                <w:tcMar>
                  <w:top w:w="100" w:type="dxa"/>
                  <w:left w:w="100" w:type="dxa"/>
                  <w:bottom w:w="100" w:type="dxa"/>
                  <w:right w:w="100" w:type="dxa"/>
                </w:tcMar>
              </w:tcPr>
            </w:tcPrChange>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vAlign w:val="center"/>
            <w:tcPrChange w:id="581" w:author="David Brown" w:date="2019-07-12T15:34:00Z">
              <w:tcPr>
                <w:tcW w:w="1335" w:type="dxa"/>
                <w:tcMar>
                  <w:top w:w="100" w:type="dxa"/>
                  <w:left w:w="100" w:type="dxa"/>
                  <w:bottom w:w="100" w:type="dxa"/>
                  <w:right w:w="100" w:type="dxa"/>
                </w:tcMar>
              </w:tcPr>
            </w:tcPrChange>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82" w:author="David Brown" w:date="2019-07-12T15:34:00Z">
              <w:tcPr>
                <w:tcW w:w="1335" w:type="dxa"/>
                <w:tcMar>
                  <w:top w:w="100" w:type="dxa"/>
                  <w:left w:w="100" w:type="dxa"/>
                  <w:bottom w:w="100" w:type="dxa"/>
                  <w:right w:w="100" w:type="dxa"/>
                </w:tcMar>
              </w:tcPr>
            </w:tcPrChange>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583" w:author="David Brown" w:date="2019-07-12T15:34:00Z">
              <w:tcPr>
                <w:tcW w:w="1335" w:type="dxa"/>
                <w:tcMar>
                  <w:top w:w="100" w:type="dxa"/>
                  <w:left w:w="100" w:type="dxa"/>
                  <w:bottom w:w="100" w:type="dxa"/>
                  <w:right w:w="100" w:type="dxa"/>
                </w:tcMar>
              </w:tcPr>
            </w:tcPrChange>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84" w:author="David Brown" w:date="2019-07-12T15:34:00Z">
              <w:tcPr>
                <w:tcW w:w="1335" w:type="dxa"/>
                <w:tcMar>
                  <w:top w:w="100" w:type="dxa"/>
                  <w:left w:w="100" w:type="dxa"/>
                  <w:bottom w:w="100" w:type="dxa"/>
                  <w:right w:w="100" w:type="dxa"/>
                </w:tcMar>
              </w:tcPr>
            </w:tcPrChange>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85"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86" w:author="David Brown" w:date="2019-07-12T15:34:00Z">
            <w:trPr>
              <w:trHeight w:val="72"/>
            </w:trPr>
          </w:trPrChange>
        </w:trPr>
        <w:tc>
          <w:tcPr>
            <w:tcW w:w="1560" w:type="dxa"/>
            <w:tcMar>
              <w:top w:w="100" w:type="dxa"/>
              <w:left w:w="100" w:type="dxa"/>
              <w:bottom w:w="100" w:type="dxa"/>
              <w:right w:w="100" w:type="dxa"/>
            </w:tcMar>
            <w:vAlign w:val="center"/>
            <w:tcPrChange w:id="587" w:author="David Brown" w:date="2019-07-12T15:34:00Z">
              <w:tcPr>
                <w:tcW w:w="1560" w:type="dxa"/>
                <w:tcMar>
                  <w:top w:w="100" w:type="dxa"/>
                  <w:left w:w="100" w:type="dxa"/>
                  <w:bottom w:w="100" w:type="dxa"/>
                  <w:right w:w="100" w:type="dxa"/>
                </w:tcMar>
              </w:tcPr>
            </w:tcPrChange>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vAlign w:val="center"/>
            <w:tcPrChange w:id="588" w:author="David Brown" w:date="2019-07-12T15:34:00Z">
              <w:tcPr>
                <w:tcW w:w="1110" w:type="dxa"/>
                <w:tcMar>
                  <w:top w:w="100" w:type="dxa"/>
                  <w:left w:w="100" w:type="dxa"/>
                  <w:bottom w:w="100" w:type="dxa"/>
                  <w:right w:w="100" w:type="dxa"/>
                </w:tcMar>
              </w:tcPr>
            </w:tcPrChange>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Change w:id="589" w:author="David Brown" w:date="2019-07-12T15:34:00Z">
              <w:tcPr>
                <w:tcW w:w="1335" w:type="dxa"/>
                <w:tcMar>
                  <w:top w:w="100" w:type="dxa"/>
                  <w:left w:w="100" w:type="dxa"/>
                  <w:bottom w:w="100" w:type="dxa"/>
                  <w:right w:w="100" w:type="dxa"/>
                </w:tcMar>
              </w:tcPr>
            </w:tcPrChange>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vAlign w:val="center"/>
            <w:tcPrChange w:id="590" w:author="David Brown" w:date="2019-07-12T15:34:00Z">
              <w:tcPr>
                <w:tcW w:w="1335" w:type="dxa"/>
                <w:tcMar>
                  <w:top w:w="100" w:type="dxa"/>
                  <w:left w:w="100" w:type="dxa"/>
                  <w:bottom w:w="100" w:type="dxa"/>
                  <w:right w:w="100" w:type="dxa"/>
                </w:tcMar>
              </w:tcPr>
            </w:tcPrChange>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591" w:author="David Brown" w:date="2019-07-12T15:34:00Z">
              <w:tcPr>
                <w:tcW w:w="1335" w:type="dxa"/>
                <w:tcMar>
                  <w:top w:w="100" w:type="dxa"/>
                  <w:left w:w="100" w:type="dxa"/>
                  <w:bottom w:w="100" w:type="dxa"/>
                  <w:right w:w="100" w:type="dxa"/>
                </w:tcMar>
              </w:tcPr>
            </w:tcPrChange>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92" w:author="David Brown" w:date="2019-07-12T15:34:00Z">
              <w:tcPr>
                <w:tcW w:w="1335" w:type="dxa"/>
                <w:tcMar>
                  <w:top w:w="100" w:type="dxa"/>
                  <w:left w:w="100" w:type="dxa"/>
                  <w:bottom w:w="100" w:type="dxa"/>
                  <w:right w:w="100" w:type="dxa"/>
                </w:tcMar>
              </w:tcPr>
            </w:tcPrChange>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593" w:author="David Brown" w:date="2019-07-12T15:34:00Z">
              <w:tcPr>
                <w:tcW w:w="1335" w:type="dxa"/>
                <w:tcMar>
                  <w:top w:w="100" w:type="dxa"/>
                  <w:left w:w="100" w:type="dxa"/>
                  <w:bottom w:w="100" w:type="dxa"/>
                  <w:right w:w="100" w:type="dxa"/>
                </w:tcMar>
              </w:tcPr>
            </w:tcPrChange>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594"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595" w:author="David Brown" w:date="2019-07-12T15:34:00Z">
            <w:trPr>
              <w:trHeight w:val="72"/>
            </w:trPr>
          </w:trPrChange>
        </w:trPr>
        <w:tc>
          <w:tcPr>
            <w:tcW w:w="1560" w:type="dxa"/>
            <w:tcMar>
              <w:top w:w="100" w:type="dxa"/>
              <w:left w:w="100" w:type="dxa"/>
              <w:bottom w:w="100" w:type="dxa"/>
              <w:right w:w="100" w:type="dxa"/>
            </w:tcMar>
            <w:vAlign w:val="center"/>
            <w:tcPrChange w:id="596" w:author="David Brown" w:date="2019-07-12T15:34:00Z">
              <w:tcPr>
                <w:tcW w:w="1560" w:type="dxa"/>
                <w:tcMar>
                  <w:top w:w="100" w:type="dxa"/>
                  <w:left w:w="100" w:type="dxa"/>
                  <w:bottom w:w="100" w:type="dxa"/>
                  <w:right w:w="100" w:type="dxa"/>
                </w:tcMar>
              </w:tcPr>
            </w:tcPrChange>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vAlign w:val="center"/>
            <w:tcPrChange w:id="597" w:author="David Brown" w:date="2019-07-12T15:34:00Z">
              <w:tcPr>
                <w:tcW w:w="1110" w:type="dxa"/>
                <w:tcMar>
                  <w:top w:w="100" w:type="dxa"/>
                  <w:left w:w="100" w:type="dxa"/>
                  <w:bottom w:w="100" w:type="dxa"/>
                  <w:right w:w="100" w:type="dxa"/>
                </w:tcMar>
              </w:tcPr>
            </w:tcPrChange>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Change w:id="598" w:author="David Brown" w:date="2019-07-12T15:34:00Z">
              <w:tcPr>
                <w:tcW w:w="1335" w:type="dxa"/>
                <w:tcMar>
                  <w:top w:w="100" w:type="dxa"/>
                  <w:left w:w="100" w:type="dxa"/>
                  <w:bottom w:w="100" w:type="dxa"/>
                  <w:right w:w="100" w:type="dxa"/>
                </w:tcMar>
              </w:tcPr>
            </w:tcPrChange>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vAlign w:val="center"/>
            <w:tcPrChange w:id="599" w:author="David Brown" w:date="2019-07-12T15:34:00Z">
              <w:tcPr>
                <w:tcW w:w="1335" w:type="dxa"/>
                <w:tcMar>
                  <w:top w:w="100" w:type="dxa"/>
                  <w:left w:w="100" w:type="dxa"/>
                  <w:bottom w:w="100" w:type="dxa"/>
                  <w:right w:w="100" w:type="dxa"/>
                </w:tcMar>
              </w:tcPr>
            </w:tcPrChange>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00" w:author="David Brown" w:date="2019-07-12T15:34:00Z">
              <w:tcPr>
                <w:tcW w:w="1335" w:type="dxa"/>
                <w:tcMar>
                  <w:top w:w="100" w:type="dxa"/>
                  <w:left w:w="100" w:type="dxa"/>
                  <w:bottom w:w="100" w:type="dxa"/>
                  <w:right w:w="100" w:type="dxa"/>
                </w:tcMar>
              </w:tcPr>
            </w:tcPrChange>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601" w:author="David Brown" w:date="2019-07-12T15:34:00Z">
              <w:tcPr>
                <w:tcW w:w="1335" w:type="dxa"/>
                <w:tcMar>
                  <w:top w:w="100" w:type="dxa"/>
                  <w:left w:w="100" w:type="dxa"/>
                  <w:bottom w:w="100" w:type="dxa"/>
                  <w:right w:w="100" w:type="dxa"/>
                </w:tcMar>
              </w:tcPr>
            </w:tcPrChange>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02" w:author="David Brown" w:date="2019-07-12T15:34:00Z">
              <w:tcPr>
                <w:tcW w:w="1335" w:type="dxa"/>
                <w:tcMar>
                  <w:top w:w="100" w:type="dxa"/>
                  <w:left w:w="100" w:type="dxa"/>
                  <w:bottom w:w="100" w:type="dxa"/>
                  <w:right w:w="100" w:type="dxa"/>
                </w:tcMar>
              </w:tcPr>
            </w:tcPrChange>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603"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604" w:author="David Brown" w:date="2019-07-12T15:34:00Z">
            <w:trPr>
              <w:trHeight w:val="72"/>
            </w:trPr>
          </w:trPrChange>
        </w:trPr>
        <w:tc>
          <w:tcPr>
            <w:tcW w:w="1560" w:type="dxa"/>
            <w:tcMar>
              <w:top w:w="100" w:type="dxa"/>
              <w:left w:w="100" w:type="dxa"/>
              <w:bottom w:w="100" w:type="dxa"/>
              <w:right w:w="100" w:type="dxa"/>
            </w:tcMar>
            <w:vAlign w:val="center"/>
            <w:tcPrChange w:id="605" w:author="David Brown" w:date="2019-07-12T15:34:00Z">
              <w:tcPr>
                <w:tcW w:w="1560" w:type="dxa"/>
                <w:tcMar>
                  <w:top w:w="100" w:type="dxa"/>
                  <w:left w:w="100" w:type="dxa"/>
                  <w:bottom w:w="100" w:type="dxa"/>
                  <w:right w:w="100" w:type="dxa"/>
                </w:tcMar>
              </w:tcPr>
            </w:tcPrChange>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vAlign w:val="center"/>
            <w:tcPrChange w:id="606" w:author="David Brown" w:date="2019-07-12T15:34:00Z">
              <w:tcPr>
                <w:tcW w:w="1110" w:type="dxa"/>
                <w:tcMar>
                  <w:top w:w="100" w:type="dxa"/>
                  <w:left w:w="100" w:type="dxa"/>
                  <w:bottom w:w="100" w:type="dxa"/>
                  <w:right w:w="100" w:type="dxa"/>
                </w:tcMar>
              </w:tcPr>
            </w:tcPrChange>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vAlign w:val="center"/>
            <w:tcPrChange w:id="607" w:author="David Brown" w:date="2019-07-12T15:34:00Z">
              <w:tcPr>
                <w:tcW w:w="1335" w:type="dxa"/>
                <w:tcMar>
                  <w:top w:w="100" w:type="dxa"/>
                  <w:left w:w="100" w:type="dxa"/>
                  <w:bottom w:w="100" w:type="dxa"/>
                  <w:right w:w="100" w:type="dxa"/>
                </w:tcMar>
              </w:tcPr>
            </w:tcPrChange>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vAlign w:val="center"/>
            <w:tcPrChange w:id="608" w:author="David Brown" w:date="2019-07-12T15:34:00Z">
              <w:tcPr>
                <w:tcW w:w="1335" w:type="dxa"/>
                <w:tcMar>
                  <w:top w:w="100" w:type="dxa"/>
                  <w:left w:w="100" w:type="dxa"/>
                  <w:bottom w:w="100" w:type="dxa"/>
                  <w:right w:w="100" w:type="dxa"/>
                </w:tcMar>
              </w:tcPr>
            </w:tcPrChange>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09" w:author="David Brown" w:date="2019-07-12T15:34:00Z">
              <w:tcPr>
                <w:tcW w:w="1335" w:type="dxa"/>
                <w:tcMar>
                  <w:top w:w="100" w:type="dxa"/>
                  <w:left w:w="100" w:type="dxa"/>
                  <w:bottom w:w="100" w:type="dxa"/>
                  <w:right w:w="100" w:type="dxa"/>
                </w:tcMar>
              </w:tcPr>
            </w:tcPrChange>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610" w:author="David Brown" w:date="2019-07-12T15:34:00Z">
              <w:tcPr>
                <w:tcW w:w="1335" w:type="dxa"/>
                <w:tcMar>
                  <w:top w:w="100" w:type="dxa"/>
                  <w:left w:w="100" w:type="dxa"/>
                  <w:bottom w:w="100" w:type="dxa"/>
                  <w:right w:w="100" w:type="dxa"/>
                </w:tcMar>
              </w:tcPr>
            </w:tcPrChange>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11" w:author="David Brown" w:date="2019-07-12T15:34:00Z">
              <w:tcPr>
                <w:tcW w:w="1335" w:type="dxa"/>
                <w:tcMar>
                  <w:top w:w="100" w:type="dxa"/>
                  <w:left w:w="100" w:type="dxa"/>
                  <w:bottom w:w="100" w:type="dxa"/>
                  <w:right w:w="100" w:type="dxa"/>
                </w:tcMar>
              </w:tcPr>
            </w:tcPrChange>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612"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613" w:author="David Brown" w:date="2019-07-12T15:34:00Z">
            <w:trPr>
              <w:trHeight w:val="72"/>
            </w:trPr>
          </w:trPrChange>
        </w:trPr>
        <w:tc>
          <w:tcPr>
            <w:tcW w:w="1560" w:type="dxa"/>
            <w:tcMar>
              <w:top w:w="100" w:type="dxa"/>
              <w:left w:w="100" w:type="dxa"/>
              <w:bottom w:w="100" w:type="dxa"/>
              <w:right w:w="100" w:type="dxa"/>
            </w:tcMar>
            <w:vAlign w:val="center"/>
            <w:tcPrChange w:id="614" w:author="David Brown" w:date="2019-07-12T15:34:00Z">
              <w:tcPr>
                <w:tcW w:w="1560" w:type="dxa"/>
                <w:tcMar>
                  <w:top w:w="100" w:type="dxa"/>
                  <w:left w:w="100" w:type="dxa"/>
                  <w:bottom w:w="100" w:type="dxa"/>
                  <w:right w:w="100" w:type="dxa"/>
                </w:tcMar>
              </w:tcPr>
            </w:tcPrChange>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vAlign w:val="center"/>
            <w:tcPrChange w:id="615" w:author="David Brown" w:date="2019-07-12T15:34:00Z">
              <w:tcPr>
                <w:tcW w:w="1110" w:type="dxa"/>
                <w:tcMar>
                  <w:top w:w="100" w:type="dxa"/>
                  <w:left w:w="100" w:type="dxa"/>
                  <w:bottom w:w="100" w:type="dxa"/>
                  <w:right w:w="100" w:type="dxa"/>
                </w:tcMar>
              </w:tcPr>
            </w:tcPrChange>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vAlign w:val="center"/>
            <w:tcPrChange w:id="616" w:author="David Brown" w:date="2019-07-12T15:34:00Z">
              <w:tcPr>
                <w:tcW w:w="1335" w:type="dxa"/>
                <w:tcMar>
                  <w:top w:w="100" w:type="dxa"/>
                  <w:left w:w="100" w:type="dxa"/>
                  <w:bottom w:w="100" w:type="dxa"/>
                  <w:right w:w="100" w:type="dxa"/>
                </w:tcMar>
              </w:tcPr>
            </w:tcPrChange>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vAlign w:val="center"/>
            <w:tcPrChange w:id="617" w:author="David Brown" w:date="2019-07-12T15:34:00Z">
              <w:tcPr>
                <w:tcW w:w="1335" w:type="dxa"/>
                <w:tcMar>
                  <w:top w:w="100" w:type="dxa"/>
                  <w:left w:w="100" w:type="dxa"/>
                  <w:bottom w:w="100" w:type="dxa"/>
                  <w:right w:w="100" w:type="dxa"/>
                </w:tcMar>
              </w:tcPr>
            </w:tcPrChange>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18" w:author="David Brown" w:date="2019-07-12T15:34:00Z">
              <w:tcPr>
                <w:tcW w:w="1335" w:type="dxa"/>
                <w:tcMar>
                  <w:top w:w="100" w:type="dxa"/>
                  <w:left w:w="100" w:type="dxa"/>
                  <w:bottom w:w="100" w:type="dxa"/>
                  <w:right w:w="100" w:type="dxa"/>
                </w:tcMar>
              </w:tcPr>
            </w:tcPrChange>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19" w:author="David Brown" w:date="2019-07-12T15:34:00Z">
              <w:tcPr>
                <w:tcW w:w="1335" w:type="dxa"/>
                <w:tcMar>
                  <w:top w:w="100" w:type="dxa"/>
                  <w:left w:w="100" w:type="dxa"/>
                  <w:bottom w:w="100" w:type="dxa"/>
                  <w:right w:w="100" w:type="dxa"/>
                </w:tcMar>
              </w:tcPr>
            </w:tcPrChange>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620" w:author="David Brown" w:date="2019-07-12T15:34:00Z">
              <w:tcPr>
                <w:tcW w:w="1335" w:type="dxa"/>
                <w:tcMar>
                  <w:top w:w="100" w:type="dxa"/>
                  <w:left w:w="100" w:type="dxa"/>
                  <w:bottom w:w="100" w:type="dxa"/>
                  <w:right w:w="100" w:type="dxa"/>
                </w:tcMar>
              </w:tcPr>
            </w:tcPrChange>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621"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622" w:author="David Brown" w:date="2019-07-12T15:34:00Z">
            <w:trPr>
              <w:trHeight w:val="72"/>
            </w:trPr>
          </w:trPrChange>
        </w:trPr>
        <w:tc>
          <w:tcPr>
            <w:tcW w:w="1560" w:type="dxa"/>
            <w:tcMar>
              <w:top w:w="100" w:type="dxa"/>
              <w:left w:w="100" w:type="dxa"/>
              <w:bottom w:w="100" w:type="dxa"/>
              <w:right w:w="100" w:type="dxa"/>
            </w:tcMar>
            <w:vAlign w:val="center"/>
            <w:tcPrChange w:id="623" w:author="David Brown" w:date="2019-07-12T15:34:00Z">
              <w:tcPr>
                <w:tcW w:w="1560" w:type="dxa"/>
                <w:tcMar>
                  <w:top w:w="100" w:type="dxa"/>
                  <w:left w:w="100" w:type="dxa"/>
                  <w:bottom w:w="100" w:type="dxa"/>
                  <w:right w:w="100" w:type="dxa"/>
                </w:tcMar>
              </w:tcPr>
            </w:tcPrChange>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vAlign w:val="center"/>
            <w:tcPrChange w:id="624" w:author="David Brown" w:date="2019-07-12T15:34:00Z">
              <w:tcPr>
                <w:tcW w:w="1110" w:type="dxa"/>
                <w:tcMar>
                  <w:top w:w="100" w:type="dxa"/>
                  <w:left w:w="100" w:type="dxa"/>
                  <w:bottom w:w="100" w:type="dxa"/>
                  <w:right w:w="100" w:type="dxa"/>
                </w:tcMar>
              </w:tcPr>
            </w:tcPrChange>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Change w:id="625" w:author="David Brown" w:date="2019-07-12T15:34:00Z">
              <w:tcPr>
                <w:tcW w:w="1335" w:type="dxa"/>
                <w:tcMar>
                  <w:top w:w="100" w:type="dxa"/>
                  <w:left w:w="100" w:type="dxa"/>
                  <w:bottom w:w="100" w:type="dxa"/>
                  <w:right w:w="100" w:type="dxa"/>
                </w:tcMar>
              </w:tcPr>
            </w:tcPrChange>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vAlign w:val="center"/>
            <w:tcPrChange w:id="626" w:author="David Brown" w:date="2019-07-12T15:34:00Z">
              <w:tcPr>
                <w:tcW w:w="1335" w:type="dxa"/>
                <w:tcMar>
                  <w:top w:w="100" w:type="dxa"/>
                  <w:left w:w="100" w:type="dxa"/>
                  <w:bottom w:w="100" w:type="dxa"/>
                  <w:right w:w="100" w:type="dxa"/>
                </w:tcMar>
              </w:tcPr>
            </w:tcPrChange>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27" w:author="David Brown" w:date="2019-07-12T15:34:00Z">
              <w:tcPr>
                <w:tcW w:w="1335" w:type="dxa"/>
                <w:tcMar>
                  <w:top w:w="100" w:type="dxa"/>
                  <w:left w:w="100" w:type="dxa"/>
                  <w:bottom w:w="100" w:type="dxa"/>
                  <w:right w:w="100" w:type="dxa"/>
                </w:tcMar>
              </w:tcPr>
            </w:tcPrChange>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628" w:author="David Brown" w:date="2019-07-12T15:34:00Z">
              <w:tcPr>
                <w:tcW w:w="1335" w:type="dxa"/>
                <w:tcMar>
                  <w:top w:w="100" w:type="dxa"/>
                  <w:left w:w="100" w:type="dxa"/>
                  <w:bottom w:w="100" w:type="dxa"/>
                  <w:right w:w="100" w:type="dxa"/>
                </w:tcMar>
              </w:tcPr>
            </w:tcPrChange>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29" w:author="David Brown" w:date="2019-07-12T15:34:00Z">
              <w:tcPr>
                <w:tcW w:w="1335" w:type="dxa"/>
                <w:tcMar>
                  <w:top w:w="100" w:type="dxa"/>
                  <w:left w:w="100" w:type="dxa"/>
                  <w:bottom w:w="100" w:type="dxa"/>
                  <w:right w:w="100" w:type="dxa"/>
                </w:tcMar>
              </w:tcPr>
            </w:tcPrChange>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630"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631" w:author="David Brown" w:date="2019-07-12T15:34:00Z">
            <w:trPr>
              <w:trHeight w:val="72"/>
            </w:trPr>
          </w:trPrChange>
        </w:trPr>
        <w:tc>
          <w:tcPr>
            <w:tcW w:w="1560" w:type="dxa"/>
            <w:tcMar>
              <w:top w:w="100" w:type="dxa"/>
              <w:left w:w="100" w:type="dxa"/>
              <w:bottom w:w="100" w:type="dxa"/>
              <w:right w:w="100" w:type="dxa"/>
            </w:tcMar>
            <w:vAlign w:val="center"/>
            <w:tcPrChange w:id="632" w:author="David Brown" w:date="2019-07-12T15:34:00Z">
              <w:tcPr>
                <w:tcW w:w="1560" w:type="dxa"/>
                <w:tcMar>
                  <w:top w:w="100" w:type="dxa"/>
                  <w:left w:w="100" w:type="dxa"/>
                  <w:bottom w:w="100" w:type="dxa"/>
                  <w:right w:w="100" w:type="dxa"/>
                </w:tcMar>
              </w:tcPr>
            </w:tcPrChange>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vAlign w:val="center"/>
            <w:tcPrChange w:id="633" w:author="David Brown" w:date="2019-07-12T15:34:00Z">
              <w:tcPr>
                <w:tcW w:w="1110" w:type="dxa"/>
                <w:tcMar>
                  <w:top w:w="100" w:type="dxa"/>
                  <w:left w:w="100" w:type="dxa"/>
                  <w:bottom w:w="100" w:type="dxa"/>
                  <w:right w:w="100" w:type="dxa"/>
                </w:tcMar>
              </w:tcPr>
            </w:tcPrChange>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vAlign w:val="center"/>
            <w:tcPrChange w:id="634" w:author="David Brown" w:date="2019-07-12T15:34:00Z">
              <w:tcPr>
                <w:tcW w:w="1335" w:type="dxa"/>
                <w:tcMar>
                  <w:top w:w="100" w:type="dxa"/>
                  <w:left w:w="100" w:type="dxa"/>
                  <w:bottom w:w="100" w:type="dxa"/>
                  <w:right w:w="100" w:type="dxa"/>
                </w:tcMar>
              </w:tcPr>
            </w:tcPrChange>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vAlign w:val="center"/>
            <w:tcPrChange w:id="635" w:author="David Brown" w:date="2019-07-12T15:34:00Z">
              <w:tcPr>
                <w:tcW w:w="1335" w:type="dxa"/>
                <w:tcMar>
                  <w:top w:w="100" w:type="dxa"/>
                  <w:left w:w="100" w:type="dxa"/>
                  <w:bottom w:w="100" w:type="dxa"/>
                  <w:right w:w="100" w:type="dxa"/>
                </w:tcMar>
              </w:tcPr>
            </w:tcPrChange>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636" w:author="David Brown" w:date="2019-07-12T15:34:00Z">
              <w:tcPr>
                <w:tcW w:w="1335" w:type="dxa"/>
                <w:tcMar>
                  <w:top w:w="100" w:type="dxa"/>
                  <w:left w:w="100" w:type="dxa"/>
                  <w:bottom w:w="100" w:type="dxa"/>
                  <w:right w:w="100" w:type="dxa"/>
                </w:tcMar>
              </w:tcPr>
            </w:tcPrChange>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37" w:author="David Brown" w:date="2019-07-12T15:34:00Z">
              <w:tcPr>
                <w:tcW w:w="1335" w:type="dxa"/>
                <w:tcMar>
                  <w:top w:w="100" w:type="dxa"/>
                  <w:left w:w="100" w:type="dxa"/>
                  <w:bottom w:w="100" w:type="dxa"/>
                  <w:right w:w="100" w:type="dxa"/>
                </w:tcMar>
              </w:tcPr>
            </w:tcPrChange>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Change w:id="638" w:author="David Brown" w:date="2019-07-12T15:34:00Z">
              <w:tcPr>
                <w:tcW w:w="1335" w:type="dxa"/>
                <w:tcMar>
                  <w:top w:w="100" w:type="dxa"/>
                  <w:left w:w="100" w:type="dxa"/>
                  <w:bottom w:w="100" w:type="dxa"/>
                  <w:right w:w="100" w:type="dxa"/>
                </w:tcMar>
              </w:tcPr>
            </w:tcPrChange>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639"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640" w:author="David Brown" w:date="2019-07-12T15:34:00Z">
            <w:trPr>
              <w:trHeight w:val="72"/>
            </w:trPr>
          </w:trPrChange>
        </w:trPr>
        <w:tc>
          <w:tcPr>
            <w:tcW w:w="1560" w:type="dxa"/>
            <w:tcMar>
              <w:top w:w="100" w:type="dxa"/>
              <w:left w:w="100" w:type="dxa"/>
              <w:bottom w:w="100" w:type="dxa"/>
              <w:right w:w="100" w:type="dxa"/>
            </w:tcMar>
            <w:vAlign w:val="center"/>
            <w:tcPrChange w:id="641" w:author="David Brown" w:date="2019-07-12T15:34:00Z">
              <w:tcPr>
                <w:tcW w:w="1560" w:type="dxa"/>
                <w:tcMar>
                  <w:top w:w="100" w:type="dxa"/>
                  <w:left w:w="100" w:type="dxa"/>
                  <w:bottom w:w="100" w:type="dxa"/>
                  <w:right w:w="100" w:type="dxa"/>
                </w:tcMar>
              </w:tcPr>
            </w:tcPrChange>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vAlign w:val="center"/>
            <w:tcPrChange w:id="642" w:author="David Brown" w:date="2019-07-12T15:34:00Z">
              <w:tcPr>
                <w:tcW w:w="1110" w:type="dxa"/>
                <w:tcMar>
                  <w:top w:w="100" w:type="dxa"/>
                  <w:left w:w="100" w:type="dxa"/>
                  <w:bottom w:w="100" w:type="dxa"/>
                  <w:right w:w="100" w:type="dxa"/>
                </w:tcMar>
              </w:tcPr>
            </w:tcPrChange>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vAlign w:val="center"/>
            <w:tcPrChange w:id="643" w:author="David Brown" w:date="2019-07-12T15:34:00Z">
              <w:tcPr>
                <w:tcW w:w="1335" w:type="dxa"/>
                <w:tcMar>
                  <w:top w:w="100" w:type="dxa"/>
                  <w:left w:w="100" w:type="dxa"/>
                  <w:bottom w:w="100" w:type="dxa"/>
                  <w:right w:w="100" w:type="dxa"/>
                </w:tcMar>
              </w:tcPr>
            </w:tcPrChange>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44"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45"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Change w:id="646" w:author="David Brown" w:date="2019-07-12T15:34:00Z">
              <w:tcPr>
                <w:tcW w:w="1335" w:type="dxa"/>
                <w:tcMar>
                  <w:top w:w="100" w:type="dxa"/>
                  <w:left w:w="100" w:type="dxa"/>
                  <w:bottom w:w="100" w:type="dxa"/>
                  <w:right w:w="100" w:type="dxa"/>
                </w:tcMar>
              </w:tcPr>
            </w:tcPrChange>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Change w:id="647" w:author="David Brown" w:date="2019-07-12T15:34:00Z">
              <w:tcPr>
                <w:tcW w:w="1335" w:type="dxa"/>
                <w:tcMar>
                  <w:top w:w="100" w:type="dxa"/>
                  <w:left w:w="100" w:type="dxa"/>
                  <w:bottom w:w="100" w:type="dxa"/>
                  <w:right w:w="100" w:type="dxa"/>
                </w:tcMar>
              </w:tcPr>
            </w:tcPrChange>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501219">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Change w:id="648" w:author="David Brown" w:date="2019-07-12T15:34:00Z">
            <w:tblPrEx>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Ex>
          </w:tblPrExChange>
        </w:tblPrEx>
        <w:trPr>
          <w:trHeight w:hRule="exact" w:val="274"/>
          <w:trPrChange w:id="649" w:author="David Brown" w:date="2019-07-12T15:34:00Z">
            <w:trPr>
              <w:trHeight w:val="72"/>
            </w:trPr>
          </w:trPrChange>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0" w:author="David Brown" w:date="2019-07-12T15:34:00Z">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1" w:author="David Brown" w:date="2019-07-12T15:34:00Z">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2"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3"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4"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5"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656" w:author="David Brown" w:date="2019-07-12T15:34: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0EFA01C8" w14:textId="77777777" w:rsidR="00413E5F" w:rsidRPr="00212D50"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6524B7DF" w14:textId="052A54A7"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r w:rsidR="009A439F">
        <w:rPr>
          <w:rFonts w:ascii="Arial" w:hAnsi="Arial" w:cs="Arial"/>
          <w:b/>
          <w:color w:val="0033CC"/>
          <w:sz w:val="20"/>
          <w:szCs w:val="20"/>
        </w:rPr>
        <w:t>4</w:t>
      </w:r>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13168EE7"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r w:rsidR="009A439F">
        <w:rPr>
          <w:rFonts w:ascii="Arial" w:hAnsi="Arial" w:cs="Arial"/>
          <w:b/>
          <w:color w:val="0032CC"/>
          <w:sz w:val="20"/>
          <w:szCs w:val="20"/>
        </w:rPr>
        <w:t>5</w:t>
      </w:r>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ins w:id="657" w:author="Reis-Filho, Jorge S./Pathology" w:date="2019-07-09T11:08:00Z">
        <w:r w:rsidR="00A1397F">
          <w:rPr>
            <w:rFonts w:ascii="Arial" w:hAnsi="Arial" w:cs="Arial"/>
            <w:color w:val="0032CC"/>
            <w:sz w:val="20"/>
            <w:szCs w:val="20"/>
          </w:rPr>
          <w:t>,</w:t>
        </w:r>
      </w:ins>
      <w:r w:rsidR="00626527" w:rsidRPr="00212D50">
        <w:rPr>
          <w:rFonts w:ascii="Arial" w:hAnsi="Arial" w:cs="Arial"/>
          <w:color w:val="0032CC"/>
          <w:sz w:val="20"/>
          <w:szCs w:val="20"/>
        </w:rPr>
        <w:t>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w:t>
      </w:r>
      <w:del w:id="658" w:author="Reis-Filho, Jorge S./Pathology" w:date="2019-07-09T11:09:00Z">
        <w:r w:rsidR="00613514" w:rsidRPr="00212D50" w:rsidDel="00A1397F">
          <w:rPr>
            <w:rFonts w:ascii="Arial" w:hAnsi="Arial" w:cs="Arial"/>
            <w:color w:val="0032CC"/>
            <w:sz w:val="20"/>
            <w:szCs w:val="20"/>
          </w:rPr>
          <w:delText>#</w:delText>
        </w:r>
      </w:del>
      <w:r w:rsidR="00090688" w:rsidRPr="00212D50">
        <w:rPr>
          <w:rFonts w:ascii="Arial" w:hAnsi="Arial" w:cs="Arial"/>
          <w:color w:val="0032CC"/>
          <w:sz w:val="20"/>
          <w:szCs w:val="20"/>
        </w:rPr>
        <w:t xml:space="preserve">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163FC67B"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lastRenderedPageBreak/>
        <w:t xml:space="preserve">Authors: The authors thank the Reviewer for this insightful suggestion. “high intensity sequencing” in fact refers to the unique combination of depth/breadth/sample profiled in this study. </w:t>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ins w:id="659" w:author="David Brown" w:date="2019-07-12T17:39:00Z">
        <w:r w:rsidR="007B4E09">
          <w:rPr>
            <w:rFonts w:ascii="Arial" w:eastAsia="Arial" w:hAnsi="Arial" w:cs="Arial"/>
            <w:color w:val="0033CC"/>
            <w:highlight w:val="yellow"/>
          </w:rPr>
          <w:t>p</w:t>
        </w:r>
      </w:ins>
      <w:del w:id="660" w:author="David Brown" w:date="2019-07-12T17:39:00Z">
        <w:r w:rsidR="00626527" w:rsidRPr="00212D50" w:rsidDel="007B4E09">
          <w:rPr>
            <w:rFonts w:ascii="Arial" w:eastAsia="Arial" w:hAnsi="Arial" w:cs="Arial"/>
            <w:color w:val="0033CC"/>
            <w:highlight w:val="yellow"/>
          </w:rPr>
          <w:delText>P</w:delText>
        </w:r>
      </w:del>
      <w:r w:rsidR="00626527" w:rsidRPr="00212D50">
        <w:rPr>
          <w:rFonts w:ascii="Arial" w:eastAsia="Arial" w:hAnsi="Arial" w:cs="Arial"/>
          <w:color w:val="0033CC"/>
          <w:highlight w:val="yellow"/>
        </w:rPr>
        <w:t xml:space="preserve">age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8F3B1E" w:rsidRPr="00212D50">
        <w:rPr>
          <w:rFonts w:ascii="Arial" w:eastAsia="Arial" w:hAnsi="Arial" w:cs="Arial"/>
          <w:color w:val="0033CC"/>
          <w:highlight w:val="yellow"/>
        </w:rPr>
        <w:t xml:space="preserve">, </w:t>
      </w:r>
      <w:ins w:id="661" w:author="David Brown" w:date="2019-07-12T17:39:00Z">
        <w:r w:rsidR="007B4E09">
          <w:rPr>
            <w:rFonts w:ascii="Arial" w:eastAsia="Arial" w:hAnsi="Arial" w:cs="Arial"/>
            <w:color w:val="0033CC"/>
            <w:highlight w:val="yellow"/>
          </w:rPr>
          <w:t>p</w:t>
        </w:r>
      </w:ins>
      <w:del w:id="662" w:author="David Brown" w:date="2019-07-12T17:39:00Z">
        <w:r w:rsidR="00626527" w:rsidRPr="00212D50" w:rsidDel="007B4E09">
          <w:rPr>
            <w:rFonts w:ascii="Arial" w:eastAsia="Arial" w:hAnsi="Arial" w:cs="Arial"/>
            <w:color w:val="0033CC"/>
            <w:highlight w:val="yellow"/>
          </w:rPr>
          <w:delText>P</w:delText>
        </w:r>
      </w:del>
      <w:r w:rsidR="00626527" w:rsidRPr="00212D50">
        <w:rPr>
          <w:rFonts w:ascii="Arial" w:eastAsia="Arial" w:hAnsi="Arial" w:cs="Arial"/>
          <w:color w:val="0033CC"/>
          <w:highlight w:val="yellow"/>
        </w:rPr>
        <w:t xml:space="preserve">aragraph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626527" w:rsidRPr="00A7225E">
        <w:rPr>
          <w:rFonts w:ascii="Arial" w:eastAsia="Arial" w:hAnsi="Arial" w:cs="Arial"/>
          <w:color w:val="0033CC"/>
        </w:rPr>
        <w:t>)</w:t>
      </w:r>
      <w:r w:rsidR="008F3B1E">
        <w:rPr>
          <w:rFonts w:ascii="Arial" w:eastAsia="Arial" w:hAnsi="Arial" w:cs="Arial"/>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5B166D6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r w:rsidR="008476B0">
        <w:rPr>
          <w:rFonts w:ascii="Arial" w:eastAsia="Arial" w:hAnsi="Arial" w:cs="Arial"/>
          <w:color w:val="0033CC"/>
        </w:rPr>
        <w:t>ese</w:t>
      </w:r>
      <w:r w:rsidRPr="00A7225E">
        <w:rPr>
          <w:rFonts w:ascii="Arial" w:eastAsia="Arial" w:hAnsi="Arial" w:cs="Arial"/>
          <w:color w:val="0033CC"/>
        </w:rPr>
        <w:t xml:space="preserve"> </w:t>
      </w:r>
      <w:r w:rsidR="008476B0">
        <w:rPr>
          <w:rFonts w:ascii="Arial" w:eastAsia="Arial" w:hAnsi="Arial" w:cs="Arial"/>
          <w:color w:val="0033CC"/>
        </w:rPr>
        <w:t>most pertinent questions</w:t>
      </w:r>
      <w:r w:rsidRPr="00A7225E">
        <w:rPr>
          <w:rFonts w:ascii="Arial" w:eastAsia="Arial" w:hAnsi="Arial" w:cs="Arial"/>
          <w:color w:val="0033CC"/>
        </w:rPr>
        <w:t xml:space="preserve">. </w:t>
      </w:r>
      <w:r w:rsidR="00C80ED4" w:rsidRPr="00A7225E">
        <w:rPr>
          <w:rFonts w:ascii="Arial" w:eastAsia="Arial" w:hAnsi="Arial" w:cs="Arial"/>
          <w:color w:val="0033CC"/>
        </w:rPr>
        <w:t xml:space="preserve">The patients were prospectively recruited for the purpose of this study. </w:t>
      </w:r>
      <w:r w:rsidR="00EC4060">
        <w:rPr>
          <w:rFonts w:ascii="Arial" w:eastAsia="Arial" w:hAnsi="Arial" w:cs="Arial"/>
          <w:color w:val="0033CC"/>
        </w:rPr>
        <w:t xml:space="preserve">The selection of breast, lung and prostate </w:t>
      </w:r>
      <w:r w:rsidR="005E36C5">
        <w:rPr>
          <w:rFonts w:ascii="Arial" w:eastAsia="Arial" w:hAnsi="Arial" w:cs="Arial"/>
          <w:color w:val="0033CC"/>
        </w:rPr>
        <w:t xml:space="preserve">cancers </w:t>
      </w:r>
      <w:r w:rsidR="00EC4060">
        <w:rPr>
          <w:rFonts w:ascii="Arial" w:eastAsia="Arial" w:hAnsi="Arial" w:cs="Arial"/>
          <w:color w:val="0033CC"/>
        </w:rPr>
        <w:t xml:space="preserve">was </w:t>
      </w:r>
      <w:r w:rsidR="00AE0348">
        <w:rPr>
          <w:rFonts w:ascii="Arial" w:eastAsia="Arial" w:hAnsi="Arial" w:cs="Arial"/>
          <w:color w:val="0033CC"/>
        </w:rPr>
        <w:t xml:space="preserve">based on the fact that these three cancer types cover the most common cancers both genders, and </w:t>
      </w:r>
      <w:r w:rsidR="00350D35">
        <w:rPr>
          <w:rFonts w:ascii="Arial" w:eastAsia="Arial" w:hAnsi="Arial" w:cs="Arial"/>
          <w:color w:val="0033CC"/>
        </w:rPr>
        <w:t>i</w:t>
      </w:r>
      <w:r w:rsidR="00EC4060">
        <w:rPr>
          <w:rFonts w:ascii="Arial" w:eastAsia="Arial" w:hAnsi="Arial" w:cs="Arial"/>
          <w:color w:val="0033CC"/>
        </w:rPr>
        <w:t xml:space="preserve">t is, regrettably, not </w:t>
      </w:r>
      <w:r w:rsidR="005E36C5">
        <w:rPr>
          <w:rFonts w:ascii="Arial" w:eastAsia="Arial" w:hAnsi="Arial" w:cs="Arial"/>
          <w:color w:val="0033CC"/>
        </w:rPr>
        <w:t xml:space="preserve">possible </w:t>
      </w:r>
      <w:r w:rsidR="00EC4060">
        <w:rPr>
          <w:rFonts w:ascii="Arial" w:eastAsia="Arial" w:hAnsi="Arial" w:cs="Arial"/>
          <w:color w:val="0033CC"/>
        </w:rPr>
        <w:t>to perform a</w:t>
      </w:r>
      <w:r w:rsidR="00EC4060" w:rsidRPr="00A7225E">
        <w:rPr>
          <w:rFonts w:ascii="Arial" w:eastAsia="Arial" w:hAnsi="Arial" w:cs="Arial"/>
          <w:color w:val="0033CC"/>
        </w:rPr>
        <w:t xml:space="preserve">dditional </w:t>
      </w:r>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r w:rsidR="00AE0348">
        <w:rPr>
          <w:rFonts w:ascii="Arial" w:eastAsia="Arial" w:hAnsi="Arial" w:cs="Arial"/>
          <w:color w:val="0033CC"/>
        </w:rPr>
        <w:t xml:space="preserve"> as they have not been included in this prospective study. </w:t>
      </w:r>
      <w:r w:rsidR="00EC4060">
        <w:rPr>
          <w:rFonts w:ascii="Arial" w:eastAsia="Arial" w:hAnsi="Arial" w:cs="Arial"/>
          <w:color w:val="0033CC"/>
        </w:rPr>
        <w:t xml:space="preserve">We appreciate the Reviewer’s </w:t>
      </w:r>
      <w:del w:id="663" w:author="Reis-Filho, Jorge S./Pathology" w:date="2019-07-09T11:11:00Z">
        <w:r w:rsidR="00EC4060" w:rsidDel="00A1397F">
          <w:rPr>
            <w:rFonts w:ascii="Arial" w:eastAsia="Arial" w:hAnsi="Arial" w:cs="Arial"/>
            <w:color w:val="0033CC"/>
          </w:rPr>
          <w:delText xml:space="preserve">concerns </w:delText>
        </w:r>
      </w:del>
      <w:r w:rsidR="00A1397F">
        <w:rPr>
          <w:rFonts w:ascii="Arial" w:eastAsia="Arial" w:hAnsi="Arial" w:cs="Arial"/>
          <w:color w:val="0033CC"/>
        </w:rPr>
        <w:t xml:space="preserve">suggestion </w:t>
      </w:r>
      <w:r w:rsidR="00EC4060">
        <w:rPr>
          <w:rFonts w:ascii="Arial" w:eastAsia="Arial" w:hAnsi="Arial" w:cs="Arial"/>
          <w:color w:val="0033CC"/>
        </w:rPr>
        <w:t>and have added to the paragraph outlining the limitations of the study in the discussion of the manuscript (</w:t>
      </w:r>
      <w:ins w:id="664" w:author="David Brown" w:date="2019-07-12T17:39:00Z">
        <w:r w:rsidR="007B4E09">
          <w:rPr>
            <w:rFonts w:ascii="Arial" w:eastAsia="Arial" w:hAnsi="Arial" w:cs="Arial"/>
            <w:color w:val="0033CC"/>
            <w:highlight w:val="yellow"/>
          </w:rPr>
          <w:t>p</w:t>
        </w:r>
      </w:ins>
      <w:del w:id="665" w:author="David Brown" w:date="2019-07-12T17:39:00Z">
        <w:r w:rsidR="00350D35" w:rsidRPr="00212D50" w:rsidDel="007B4E09">
          <w:rPr>
            <w:rFonts w:ascii="Arial" w:eastAsia="Arial" w:hAnsi="Arial" w:cs="Arial"/>
            <w:color w:val="0033CC"/>
            <w:highlight w:val="yellow"/>
          </w:rPr>
          <w:delText>P</w:delText>
        </w:r>
      </w:del>
      <w:r w:rsidR="00EC4060" w:rsidRPr="00212D50">
        <w:rPr>
          <w:rFonts w:ascii="Arial" w:eastAsia="Arial" w:hAnsi="Arial" w:cs="Arial"/>
          <w:color w:val="0033CC"/>
          <w:highlight w:val="yellow"/>
        </w:rPr>
        <w:t xml:space="preserve">age </w:t>
      </w:r>
      <w:r w:rsidR="00350D35" w:rsidRPr="00212D50">
        <w:rPr>
          <w:rFonts w:ascii="Arial" w:eastAsia="Arial" w:hAnsi="Arial" w:cs="Arial"/>
          <w:color w:val="0033CC"/>
          <w:highlight w:val="yellow"/>
        </w:rPr>
        <w:t xml:space="preserve">XX, </w:t>
      </w:r>
      <w:ins w:id="666" w:author="David Brown" w:date="2019-07-12T17:39:00Z">
        <w:r w:rsidR="007B4E09">
          <w:rPr>
            <w:rFonts w:ascii="Arial" w:eastAsia="Arial" w:hAnsi="Arial" w:cs="Arial"/>
            <w:color w:val="0033CC"/>
            <w:highlight w:val="yellow"/>
          </w:rPr>
          <w:t>p</w:t>
        </w:r>
      </w:ins>
      <w:del w:id="667" w:author="David Brown" w:date="2019-07-12T17:39:00Z">
        <w:r w:rsidR="00350D35" w:rsidRPr="00212D50" w:rsidDel="007B4E09">
          <w:rPr>
            <w:rFonts w:ascii="Arial" w:eastAsia="Arial" w:hAnsi="Arial" w:cs="Arial"/>
            <w:color w:val="0033CC"/>
            <w:highlight w:val="yellow"/>
          </w:rPr>
          <w:delText>P</w:delText>
        </w:r>
      </w:del>
      <w:r w:rsidR="00350D35" w:rsidRPr="00212D50">
        <w:rPr>
          <w:rFonts w:ascii="Arial" w:eastAsia="Arial" w:hAnsi="Arial" w:cs="Arial"/>
          <w:color w:val="0033CC"/>
          <w:highlight w:val="yellow"/>
        </w:rPr>
        <w:t>aragraph XX</w:t>
      </w:r>
      <w:r w:rsidR="00EC4060">
        <w:rPr>
          <w:rFonts w:ascii="Arial" w:eastAsia="Arial" w:hAnsi="Arial" w:cs="Arial"/>
          <w:color w:val="0033CC"/>
        </w:rPr>
        <w:t xml:space="preserve">), the following passage: “Colorectal carcinomas, another common form of cancer, were not included in this study; hence, further studies are warranted to define the sources of cfDNA mutations in patients </w:t>
      </w:r>
      <w:r w:rsidR="00350D35">
        <w:rPr>
          <w:rFonts w:ascii="Arial" w:eastAsia="Arial" w:hAnsi="Arial" w:cs="Arial"/>
          <w:color w:val="0033CC"/>
        </w:rPr>
        <w:t>in</w:t>
      </w:r>
      <w:r w:rsidR="00EC4060">
        <w:rPr>
          <w:rFonts w:ascii="Arial" w:eastAsia="Arial" w:hAnsi="Arial" w:cs="Arial"/>
          <w:color w:val="0033CC"/>
        </w:rPr>
        <w:t xml:space="preserve"> this disease”.</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668" w:name="_Hlk13563843"/>
      <w:bookmarkStart w:id="669"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209ADFE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12D50">
        <w:rPr>
          <w:rFonts w:ascii="Arial" w:eastAsia="Arial" w:hAnsi="Arial" w:cs="Arial"/>
          <w:b/>
          <w:color w:val="0033CC"/>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w:t>
      </w:r>
      <w:ins w:id="670" w:author="David Brown" w:date="2019-07-12T16:49:00Z">
        <w:r w:rsidR="00F30D61">
          <w:rPr>
            <w:rFonts w:ascii="Arial" w:eastAsia="Arial" w:hAnsi="Arial" w:cs="Arial"/>
            <w:color w:val="0033CC"/>
          </w:rPr>
          <w:t>The sample</w:t>
        </w:r>
      </w:ins>
      <w:ins w:id="671" w:author="David Brown" w:date="2019-07-12T16:50:00Z">
        <w:r w:rsidR="00F30D61">
          <w:rPr>
            <w:rFonts w:ascii="Arial" w:eastAsia="Arial" w:hAnsi="Arial" w:cs="Arial"/>
            <w:color w:val="0033CC"/>
          </w:rPr>
          <w:t>s</w:t>
        </w:r>
      </w:ins>
      <w:ins w:id="672" w:author="David Brown" w:date="2019-07-12T16:49:00Z">
        <w:r w:rsidR="00F30D61">
          <w:rPr>
            <w:rFonts w:ascii="Arial" w:eastAsia="Arial" w:hAnsi="Arial" w:cs="Arial"/>
            <w:color w:val="0033CC"/>
          </w:rPr>
          <w:t xml:space="preserve"> used for training the noise model </w:t>
        </w:r>
      </w:ins>
      <w:ins w:id="673" w:author="David Brown" w:date="2019-07-12T16:50:00Z">
        <w:r w:rsidR="001B7FB6">
          <w:rPr>
            <w:rFonts w:ascii="Arial" w:eastAsia="Arial" w:hAnsi="Arial" w:cs="Arial"/>
            <w:color w:val="0033CC"/>
          </w:rPr>
          <w:t xml:space="preserve">were </w:t>
        </w:r>
      </w:ins>
      <w:ins w:id="674" w:author="David Brown" w:date="2019-07-12T16:49:00Z">
        <w:r w:rsidR="00F30D61">
          <w:rPr>
            <w:rFonts w:ascii="Arial" w:eastAsia="Arial" w:hAnsi="Arial" w:cs="Arial"/>
            <w:color w:val="0033CC"/>
          </w:rPr>
          <w:t>sequenced</w:t>
        </w:r>
      </w:ins>
      <w:ins w:id="675" w:author="David Brown" w:date="2019-07-12T16:50:00Z">
        <w:r w:rsidR="001B7FB6">
          <w:rPr>
            <w:rFonts w:ascii="Arial" w:eastAsia="Arial" w:hAnsi="Arial" w:cs="Arial"/>
            <w:color w:val="0033CC"/>
          </w:rPr>
          <w:t xml:space="preserve"> using both versions V1 and V2 </w:t>
        </w:r>
      </w:ins>
      <w:ins w:id="676" w:author="David Brown" w:date="2019-07-12T16:51:00Z">
        <w:r w:rsidR="001B7FB6">
          <w:rPr>
            <w:rFonts w:ascii="Arial" w:eastAsia="Arial" w:hAnsi="Arial" w:cs="Arial"/>
            <w:color w:val="0033CC"/>
          </w:rPr>
          <w:t>of the assay</w:t>
        </w:r>
      </w:ins>
      <w:ins w:id="677" w:author="David Brown" w:date="2019-07-12T16:49:00Z">
        <w:r w:rsidR="00F30D61">
          <w:rPr>
            <w:rFonts w:ascii="Arial" w:eastAsia="Arial" w:hAnsi="Arial" w:cs="Arial"/>
            <w:color w:val="0033CC"/>
          </w:rPr>
          <w:t xml:space="preserve"> </w:t>
        </w:r>
      </w:ins>
      <w:ins w:id="678" w:author="David Brown" w:date="2019-07-12T16:51:00Z">
        <w:r w:rsidR="001B7FB6">
          <w:rPr>
            <w:rFonts w:ascii="Arial" w:eastAsia="Arial" w:hAnsi="Arial" w:cs="Arial"/>
            <w:color w:val="0033CC"/>
          </w:rPr>
          <w:t>and internal cross-validation showed no apparent difference</w:t>
        </w:r>
      </w:ins>
      <w:ins w:id="679" w:author="David Brown" w:date="2019-07-12T16:52:00Z">
        <w:r w:rsidR="001B7FB6">
          <w:rPr>
            <w:rFonts w:ascii="Arial" w:eastAsia="Arial" w:hAnsi="Arial" w:cs="Arial"/>
            <w:color w:val="0033CC"/>
          </w:rPr>
          <w:t>s in error control between the two assays.</w:t>
        </w:r>
      </w:ins>
      <w:ins w:id="680" w:author="David Brown" w:date="2019-07-12T16:51:00Z">
        <w:r w:rsidR="001B7FB6">
          <w:rPr>
            <w:rFonts w:ascii="Arial" w:eastAsia="Arial" w:hAnsi="Arial" w:cs="Arial"/>
            <w:color w:val="0033CC"/>
          </w:rPr>
          <w:t xml:space="preserve"> </w:t>
        </w:r>
      </w:ins>
      <w:r w:rsidR="00A1397F" w:rsidRPr="00A7225E">
        <w:rPr>
          <w:rFonts w:ascii="Arial" w:eastAsia="Arial" w:hAnsi="Arial" w:cs="Arial"/>
          <w:color w:val="0033CC"/>
        </w:rPr>
        <w:t>As shown in the replicate analyses (</w:t>
      </w:r>
      <w:r w:rsidR="00A1397F" w:rsidRPr="00212D50">
        <w:rPr>
          <w:rFonts w:ascii="Arial" w:eastAsia="Arial" w:hAnsi="Arial" w:cs="Arial"/>
          <w:b/>
          <w:color w:val="0033CC"/>
        </w:rPr>
        <w:t>Response to Reviewers Figure 8</w:t>
      </w:r>
      <w:r w:rsidR="00A1397F" w:rsidRPr="00A7225E">
        <w:rPr>
          <w:rFonts w:ascii="Arial" w:eastAsia="Arial" w:hAnsi="Arial" w:cs="Arial"/>
          <w:color w:val="0033CC"/>
        </w:rPr>
        <w:t xml:space="preserve">), the results from versions </w:t>
      </w:r>
      <w:r w:rsidR="00A1397F">
        <w:rPr>
          <w:rFonts w:ascii="Arial" w:eastAsia="Arial" w:hAnsi="Arial" w:cs="Arial"/>
          <w:color w:val="0033CC"/>
        </w:rPr>
        <w:t>V</w:t>
      </w:r>
      <w:r w:rsidR="00A1397F" w:rsidRPr="00A7225E">
        <w:rPr>
          <w:rFonts w:ascii="Arial" w:eastAsia="Arial" w:hAnsi="Arial" w:cs="Arial"/>
          <w:color w:val="0033CC"/>
        </w:rPr>
        <w:t xml:space="preserve">1 and </w:t>
      </w:r>
      <w:r w:rsidR="00A1397F">
        <w:rPr>
          <w:rFonts w:ascii="Arial" w:eastAsia="Arial" w:hAnsi="Arial" w:cs="Arial"/>
          <w:color w:val="0033CC"/>
        </w:rPr>
        <w:t>V</w:t>
      </w:r>
      <w:r w:rsidR="00A1397F" w:rsidRPr="00A7225E">
        <w:rPr>
          <w:rFonts w:ascii="Arial" w:eastAsia="Arial" w:hAnsi="Arial" w:cs="Arial"/>
          <w:color w:val="0033CC"/>
        </w:rPr>
        <w:t>2 of the assay were highly concordant</w:t>
      </w:r>
      <w:ins w:id="681" w:author="David Brown" w:date="2019-07-12T16:52:00Z">
        <w:r w:rsidR="001B7FB6">
          <w:rPr>
            <w:rFonts w:ascii="Arial" w:eastAsia="Arial" w:hAnsi="Arial" w:cs="Arial"/>
            <w:color w:val="0033CC"/>
          </w:rPr>
          <w:t xml:space="preserve"> on samples harboring biological variants</w:t>
        </w:r>
      </w:ins>
      <w:r w:rsidR="00A1397F" w:rsidRPr="00A7225E">
        <w:rPr>
          <w:rFonts w:ascii="Arial" w:eastAsia="Arial" w:hAnsi="Arial" w:cs="Arial"/>
          <w:color w:val="0033CC"/>
        </w:rPr>
        <w:t>.</w:t>
      </w:r>
      <w:r w:rsidR="00A1397F">
        <w:rPr>
          <w:rFonts w:ascii="Arial" w:eastAsia="Arial" w:hAnsi="Arial" w:cs="Arial"/>
          <w:color w:val="0033CC"/>
        </w:rPr>
        <w:t xml:space="preserve"> </w:t>
      </w:r>
      <w:r w:rsidR="006D4F1D">
        <w:rPr>
          <w:rFonts w:ascii="Arial" w:eastAsia="Arial" w:hAnsi="Arial" w:cs="Arial"/>
          <w:color w:val="0033CC"/>
        </w:rPr>
        <w:t xml:space="preserve">Owing to the timing of </w:t>
      </w:r>
      <w:del w:id="682" w:author="David Brown" w:date="2019-07-12T16:53:00Z">
        <w:r w:rsidR="006D4F1D" w:rsidDel="001B7FB6">
          <w:rPr>
            <w:rFonts w:ascii="Arial" w:eastAsia="Arial" w:hAnsi="Arial" w:cs="Arial"/>
            <w:color w:val="0033CC"/>
          </w:rPr>
          <w:delText>the</w:delText>
        </w:r>
      </w:del>
      <w:ins w:id="683" w:author="David Brown" w:date="2019-07-12T16:53:00Z">
        <w:r w:rsidR="001B7FB6">
          <w:rPr>
            <w:rFonts w:ascii="Arial" w:eastAsia="Arial" w:hAnsi="Arial" w:cs="Arial"/>
            <w:color w:val="0033CC"/>
          </w:rPr>
          <w:t>assay</w:t>
        </w:r>
      </w:ins>
      <w:r w:rsidR="006D4F1D">
        <w:rPr>
          <w:rFonts w:ascii="Arial" w:eastAsia="Arial" w:hAnsi="Arial" w:cs="Arial"/>
          <w:color w:val="0033CC"/>
        </w:rPr>
        <w:t xml:space="preserve"> development </w:t>
      </w:r>
      <w:del w:id="684" w:author="David Brown" w:date="2019-07-12T16:53:00Z">
        <w:r w:rsidR="006D4F1D" w:rsidDel="001B7FB6">
          <w:rPr>
            <w:rFonts w:ascii="Arial" w:eastAsia="Arial" w:hAnsi="Arial" w:cs="Arial"/>
            <w:color w:val="0033CC"/>
          </w:rPr>
          <w:delText xml:space="preserve">of the assays </w:delText>
        </w:r>
      </w:del>
      <w:r w:rsidR="006D4F1D">
        <w:rPr>
          <w:rFonts w:ascii="Arial" w:eastAsia="Arial" w:hAnsi="Arial" w:cs="Arial"/>
          <w:color w:val="0033CC"/>
        </w:rPr>
        <w:t xml:space="preserve">and </w:t>
      </w:r>
      <w:del w:id="685" w:author="David Brown" w:date="2019-07-12T16:53:00Z">
        <w:r w:rsidR="006D4F1D" w:rsidDel="001B7FB6">
          <w:rPr>
            <w:rFonts w:ascii="Arial" w:eastAsia="Arial" w:hAnsi="Arial" w:cs="Arial"/>
            <w:color w:val="0033CC"/>
          </w:rPr>
          <w:delText xml:space="preserve">the </w:delText>
        </w:r>
      </w:del>
      <w:r w:rsidR="006D4F1D">
        <w:rPr>
          <w:rFonts w:ascii="Arial" w:eastAsia="Arial" w:hAnsi="Arial" w:cs="Arial"/>
          <w:color w:val="0033CC"/>
        </w:rPr>
        <w:t>availability of the samples</w:t>
      </w:r>
      <w:r w:rsidR="00F80FA6" w:rsidRPr="00A7225E">
        <w:rPr>
          <w:rFonts w:ascii="Arial" w:eastAsia="Arial" w:hAnsi="Arial" w:cs="Arial"/>
          <w:color w:val="0033CC"/>
        </w:rPr>
        <w:t xml:space="preserve">, all the cancer 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1</w:t>
      </w:r>
      <w:ins w:id="686" w:author="David Brown" w:date="2019-07-12T16:54:00Z">
        <w:r w:rsidR="001B7FB6">
          <w:rPr>
            <w:rFonts w:ascii="Arial" w:eastAsia="Arial" w:hAnsi="Arial" w:cs="Arial"/>
            <w:color w:val="0033CC"/>
          </w:rPr>
          <w:t xml:space="preserve"> as were approximately half of the training samples</w:t>
        </w:r>
      </w:ins>
      <w:ins w:id="687" w:author="David Brown" w:date="2019-07-12T16:55:00Z">
        <w:r w:rsidR="001B7FB6">
          <w:rPr>
            <w:rFonts w:ascii="Arial" w:eastAsia="Arial" w:hAnsi="Arial" w:cs="Arial"/>
            <w:color w:val="0033CC"/>
          </w:rPr>
          <w:t xml:space="preserve">. </w:t>
        </w:r>
        <w:r w:rsidR="001B7FB6" w:rsidRPr="001B7FB6">
          <w:rPr>
            <w:rFonts w:ascii="Arial" w:eastAsia="Arial" w:hAnsi="Arial" w:cs="Arial"/>
            <w:color w:val="0033CC"/>
          </w:rPr>
          <w:t>The V2 assay was used for further experiments: replicates as a bridging study between the V1 and V2 assays, a set of control individuals run on V2 allocated to additional noise model training, and an independent set of non-cancer individuals run on V2 reported in this manuscript to demonstrate error control.</w:t>
        </w:r>
      </w:ins>
      <w:del w:id="688" w:author="David Brown" w:date="2019-07-12T16:56:00Z">
        <w:r w:rsidR="006D4F1D" w:rsidDel="001B7FB6">
          <w:rPr>
            <w:rFonts w:ascii="Arial" w:eastAsia="Arial" w:hAnsi="Arial" w:cs="Arial"/>
            <w:color w:val="0033CC"/>
          </w:rPr>
          <w:delText>, all health</w:delText>
        </w:r>
        <w:r w:rsidR="00D211FB" w:rsidDel="001B7FB6">
          <w:rPr>
            <w:rFonts w:ascii="Arial" w:eastAsia="Arial" w:hAnsi="Arial" w:cs="Arial"/>
            <w:color w:val="0033CC"/>
          </w:rPr>
          <w:delText>y</w:delText>
        </w:r>
        <w:r w:rsidR="006D4F1D" w:rsidDel="001B7FB6">
          <w:rPr>
            <w:rFonts w:ascii="Arial" w:eastAsia="Arial" w:hAnsi="Arial" w:cs="Arial"/>
            <w:color w:val="0033CC"/>
          </w:rPr>
          <w:delText xml:space="preserve"> individuals were </w:delText>
        </w:r>
        <w:r w:rsidR="006D4F1D" w:rsidRPr="00A7225E" w:rsidDel="001B7FB6">
          <w:rPr>
            <w:rFonts w:ascii="Arial" w:eastAsia="Arial" w:hAnsi="Arial" w:cs="Arial"/>
            <w:color w:val="0033CC"/>
          </w:rPr>
          <w:delText xml:space="preserve">sequenced using version </w:delText>
        </w:r>
        <w:r w:rsidR="006D4F1D" w:rsidDel="001B7FB6">
          <w:rPr>
            <w:rFonts w:ascii="Arial" w:eastAsia="Arial" w:hAnsi="Arial" w:cs="Arial"/>
            <w:color w:val="0033CC"/>
          </w:rPr>
          <w:delText>V</w:delText>
        </w:r>
        <w:r w:rsidR="006D4F1D" w:rsidRPr="00A7225E" w:rsidDel="001B7FB6">
          <w:rPr>
            <w:rFonts w:ascii="Arial" w:eastAsia="Arial" w:hAnsi="Arial" w:cs="Arial"/>
            <w:color w:val="0033CC"/>
          </w:rPr>
          <w:delText>2</w:delText>
        </w:r>
        <w:r w:rsidR="00225C56" w:rsidDel="001B7FB6">
          <w:rPr>
            <w:rFonts w:ascii="Arial" w:eastAsia="Arial" w:hAnsi="Arial" w:cs="Arial"/>
            <w:color w:val="0033CC"/>
          </w:rPr>
          <w:delText>,</w:delText>
        </w:r>
        <w:r w:rsidR="00F80FA6" w:rsidRPr="00A7225E" w:rsidDel="001B7FB6">
          <w:rPr>
            <w:rFonts w:ascii="Arial" w:eastAsia="Arial" w:hAnsi="Arial" w:cs="Arial"/>
            <w:color w:val="0033CC"/>
          </w:rPr>
          <w:delText xml:space="preserve"> </w:delText>
        </w:r>
        <w:r w:rsidR="006D4F1D" w:rsidDel="001B7FB6">
          <w:rPr>
            <w:rFonts w:ascii="Arial" w:eastAsia="Arial" w:hAnsi="Arial" w:cs="Arial"/>
            <w:color w:val="0033CC"/>
          </w:rPr>
          <w:delText xml:space="preserve">and </w:delText>
        </w:r>
        <w:r w:rsidR="00C80ED4" w:rsidRPr="00A7225E" w:rsidDel="001B7FB6">
          <w:rPr>
            <w:rFonts w:ascii="Arial" w:eastAsia="Arial" w:hAnsi="Arial" w:cs="Arial"/>
            <w:color w:val="0033CC"/>
          </w:rPr>
          <w:delText>version</w:delText>
        </w:r>
        <w:r w:rsidR="00A348A4" w:rsidRPr="00A7225E" w:rsidDel="001B7FB6">
          <w:rPr>
            <w:rFonts w:ascii="Arial" w:eastAsia="Arial" w:hAnsi="Arial" w:cs="Arial"/>
            <w:color w:val="0033CC"/>
          </w:rPr>
          <w:delText xml:space="preserve"> </w:delText>
        </w:r>
        <w:r w:rsidR="006515BA" w:rsidDel="001B7FB6">
          <w:rPr>
            <w:rFonts w:ascii="Arial" w:eastAsia="Arial" w:hAnsi="Arial" w:cs="Arial"/>
            <w:color w:val="0033CC"/>
          </w:rPr>
          <w:delText>V</w:delText>
        </w:r>
        <w:r w:rsidR="00F80FA6" w:rsidRPr="00A7225E" w:rsidDel="001B7FB6">
          <w:rPr>
            <w:rFonts w:ascii="Arial" w:eastAsia="Arial" w:hAnsi="Arial" w:cs="Arial"/>
            <w:color w:val="0033CC"/>
          </w:rPr>
          <w:delText>2 was used to determine the reproducibility of the results for replicates.</w:delText>
        </w:r>
      </w:del>
      <w:r w:rsidR="00F80FA6" w:rsidRPr="00A7225E">
        <w:rPr>
          <w:rFonts w:ascii="Arial" w:eastAsia="Arial" w:hAnsi="Arial" w:cs="Arial"/>
          <w:color w:val="0033CC"/>
        </w:rPr>
        <w:t xml:space="preserve"> </w:t>
      </w:r>
      <w:r w:rsidR="006D4F1D">
        <w:rPr>
          <w:rFonts w:ascii="Arial" w:eastAsia="Arial" w:hAnsi="Arial" w:cs="Arial"/>
          <w:color w:val="0033CC"/>
        </w:rPr>
        <w:t>Given the equivalence of the results of the assays observed during the technical development of the assay and in the direct comparison of actual cases (</w:t>
      </w:r>
      <w:r w:rsidR="006D4F1D" w:rsidRPr="00212D50">
        <w:rPr>
          <w:rFonts w:ascii="Arial" w:eastAsia="Arial" w:hAnsi="Arial" w:cs="Arial"/>
          <w:b/>
          <w:color w:val="0033CC"/>
        </w:rPr>
        <w:t>Response to Reviewers Figure 8</w:t>
      </w:r>
      <w:r w:rsidR="006D4F1D" w:rsidRPr="00A7225E">
        <w:rPr>
          <w:rFonts w:ascii="Arial" w:eastAsia="Arial" w:hAnsi="Arial" w:cs="Arial"/>
          <w:color w:val="0033CC"/>
        </w:rPr>
        <w:t>)</w:t>
      </w:r>
      <w:r w:rsidR="006D4F1D">
        <w:rPr>
          <w:rFonts w:ascii="Arial" w:eastAsia="Arial" w:hAnsi="Arial" w:cs="Arial"/>
          <w:color w:val="0033CC"/>
        </w:rPr>
        <w:t>, we have considered the assays equivalent in their performance</w:t>
      </w:r>
      <w:r w:rsidR="00F80FA6" w:rsidRPr="00A7225E">
        <w:rPr>
          <w:rFonts w:ascii="Arial" w:eastAsia="Arial" w:hAnsi="Arial" w:cs="Arial"/>
          <w:color w:val="0033CC"/>
        </w:rPr>
        <w:t>.</w:t>
      </w:r>
      <w:bookmarkEnd w:id="668"/>
    </w:p>
    <w:bookmarkEnd w:id="669"/>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 good correlation is found between ddPCR and the targeted DNA assay in the 5 cases with high amount of cfDNA, although protocol V1 provides lower MAF in the variant KRAS G12A that has a ddPCR MAF of around </w:t>
      </w:r>
      <w:r w:rsidRPr="00A7225E">
        <w:rPr>
          <w:rFonts w:ascii="Arial" w:eastAsia="Arial" w:hAnsi="Arial" w:cs="Arial"/>
        </w:rPr>
        <w:lastRenderedPageBreak/>
        <w:t>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2A772E5D"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r w:rsidR="00F80FA6" w:rsidRPr="00A7225E">
        <w:rPr>
          <w:rFonts w:ascii="Arial" w:eastAsia="Arial" w:hAnsi="Arial" w:cs="Arial"/>
          <w:color w:val="0033CC"/>
        </w:rPr>
        <w:t>this important point</w:t>
      </w:r>
      <w:r w:rsidR="000678DD">
        <w:rPr>
          <w:rFonts w:ascii="Arial" w:eastAsia="Arial" w:hAnsi="Arial" w:cs="Arial"/>
          <w:color w:val="0033CC"/>
        </w:rPr>
        <w:t xml:space="preserve"> to our attention</w:t>
      </w:r>
      <w:r w:rsidR="00F80FA6" w:rsidRPr="00A7225E">
        <w:rPr>
          <w:rFonts w:ascii="Arial" w:eastAsia="Arial" w:hAnsi="Arial" w:cs="Arial"/>
          <w:color w:val="0033CC"/>
        </w:rPr>
        <w:t xml:space="preserve">. We have now performed additional </w:t>
      </w:r>
      <w:r w:rsidR="000678DD">
        <w:rPr>
          <w:rFonts w:ascii="Arial" w:eastAsia="Arial" w:hAnsi="Arial" w:cs="Arial"/>
          <w:color w:val="0033CC"/>
        </w:rPr>
        <w:t xml:space="preserve">technical repeats using V1 and V2 of the high-intensity </w:t>
      </w:r>
      <w:r w:rsidR="00350D35">
        <w:rPr>
          <w:rFonts w:ascii="Arial" w:eastAsia="Arial" w:hAnsi="Arial" w:cs="Arial"/>
          <w:color w:val="0033CC"/>
        </w:rPr>
        <w:t xml:space="preserve">sequencing </w:t>
      </w:r>
      <w:r w:rsidR="000678DD">
        <w:rPr>
          <w:rFonts w:ascii="Arial" w:eastAsia="Arial" w:hAnsi="Arial" w:cs="Arial"/>
          <w:color w:val="0033CC"/>
        </w:rPr>
        <w:t xml:space="preserve">assay and additional </w:t>
      </w:r>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r w:rsidR="000678DD">
        <w:rPr>
          <w:rFonts w:ascii="Arial" w:eastAsia="Arial" w:hAnsi="Arial" w:cs="Arial"/>
          <w:color w:val="0033CC"/>
        </w:rPr>
        <w:t>testing</w:t>
      </w:r>
      <w:r w:rsidR="000678DD" w:rsidRPr="00A7225E">
        <w:rPr>
          <w:rFonts w:ascii="Arial" w:eastAsia="Arial" w:hAnsi="Arial" w:cs="Arial"/>
          <w:color w:val="0033CC"/>
        </w:rPr>
        <w:t xml:space="preserve"> </w:t>
      </w:r>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r w:rsidR="000678DD">
        <w:rPr>
          <w:rFonts w:ascii="Arial" w:eastAsia="Arial" w:hAnsi="Arial" w:cs="Arial"/>
          <w:color w:val="0033CC"/>
        </w:rPr>
        <w:t xml:space="preserve">Reviewer </w:t>
      </w:r>
      <w:r w:rsidR="00256EB9">
        <w:rPr>
          <w:rFonts w:ascii="Arial" w:eastAsia="Arial" w:hAnsi="Arial" w:cs="Arial"/>
          <w:color w:val="0033CC"/>
        </w:rPr>
        <w:t>#</w:t>
      </w:r>
      <w:r w:rsidR="000678DD">
        <w:rPr>
          <w:rFonts w:ascii="Arial" w:eastAsia="Arial" w:hAnsi="Arial" w:cs="Arial"/>
          <w:color w:val="0033CC"/>
        </w:rPr>
        <w:t xml:space="preserve">1’s </w:t>
      </w:r>
      <w:r w:rsidR="00350D35">
        <w:rPr>
          <w:rFonts w:ascii="Arial" w:eastAsia="Arial" w:hAnsi="Arial" w:cs="Arial"/>
          <w:color w:val="0033CC"/>
        </w:rPr>
        <w:t>comment</w:t>
      </w:r>
      <w:r w:rsidR="00F80FA6" w:rsidRPr="00A7225E">
        <w:rPr>
          <w:rFonts w:ascii="Arial" w:eastAsia="Arial" w:hAnsi="Arial" w:cs="Arial"/>
          <w:color w:val="0033CC"/>
        </w:rPr>
        <w:t xml:space="preserve"> </w:t>
      </w:r>
      <w:r w:rsidRPr="00A7225E">
        <w:rPr>
          <w:rFonts w:ascii="Arial" w:eastAsia="Arial" w:hAnsi="Arial" w:cs="Arial"/>
          <w:color w:val="0033CC"/>
        </w:rPr>
        <w:t>#10</w:t>
      </w:r>
      <w:r w:rsidR="000678DD">
        <w:rPr>
          <w:rFonts w:ascii="Arial" w:eastAsia="Arial" w:hAnsi="Arial" w:cs="Arial"/>
          <w:color w:val="0033CC"/>
        </w:rPr>
        <w:t xml:space="preserve">, and this Reviewer’s </w:t>
      </w:r>
      <w:r w:rsidR="00350D35">
        <w:rPr>
          <w:rFonts w:ascii="Arial" w:eastAsia="Arial" w:hAnsi="Arial" w:cs="Arial"/>
          <w:color w:val="0033CC"/>
        </w:rPr>
        <w:t>comment</w:t>
      </w:r>
      <w:r w:rsidR="001C1C49" w:rsidRPr="00A7225E">
        <w:rPr>
          <w:rFonts w:ascii="Arial" w:eastAsia="Arial" w:hAnsi="Arial" w:cs="Arial"/>
          <w:color w:val="0033CC"/>
        </w:rPr>
        <w:t xml:space="preserve"> </w:t>
      </w:r>
      <w:r w:rsidR="002F1FB2" w:rsidRPr="00A7225E">
        <w:rPr>
          <w:rFonts w:ascii="Arial" w:eastAsia="Arial" w:hAnsi="Arial" w:cs="Arial"/>
          <w:color w:val="0033CC"/>
        </w:rPr>
        <w:t>#</w:t>
      </w:r>
      <w:r w:rsidRPr="00A7225E">
        <w:rPr>
          <w:rFonts w:ascii="Arial" w:eastAsia="Arial" w:hAnsi="Arial" w:cs="Arial"/>
          <w:color w:val="0033CC"/>
        </w:rPr>
        <w:t>5. The authors kindly refer the Reviewer to the corresponding sections for a more elaborate discussion of the results.</w:t>
      </w:r>
      <w:r w:rsidR="00256EB9">
        <w:rPr>
          <w:rFonts w:ascii="Arial" w:eastAsia="Arial" w:hAnsi="Arial" w:cs="Arial"/>
          <w:color w:val="0033CC"/>
        </w:rPr>
        <w:t xml:space="preserve"> B</w:t>
      </w:r>
      <w:r w:rsidR="000678DD">
        <w:rPr>
          <w:rFonts w:ascii="Arial" w:eastAsia="Arial" w:hAnsi="Arial" w:cs="Arial"/>
          <w:color w:val="0033CC"/>
        </w:rPr>
        <w:t>rief</w:t>
      </w:r>
      <w:r w:rsidR="00256EB9">
        <w:rPr>
          <w:rFonts w:ascii="Arial" w:eastAsia="Arial" w:hAnsi="Arial" w:cs="Arial"/>
          <w:color w:val="0033CC"/>
        </w:rPr>
        <w:t>ly here</w:t>
      </w:r>
      <w:r w:rsidR="000678DD">
        <w:rPr>
          <w:rFonts w:ascii="Arial" w:eastAsia="Arial" w:hAnsi="Arial" w:cs="Arial"/>
          <w:color w:val="0033CC"/>
        </w:rPr>
        <w:t xml:space="preserve">, in the technical replicates utilizing V1 and V2 of the high-intensity </w:t>
      </w:r>
      <w:r w:rsidR="00256EB9">
        <w:rPr>
          <w:rFonts w:ascii="Arial" w:eastAsia="Arial" w:hAnsi="Arial" w:cs="Arial"/>
          <w:color w:val="0033CC"/>
        </w:rPr>
        <w:t xml:space="preserve">sequencing </w:t>
      </w:r>
      <w:r w:rsidR="000678DD">
        <w:rPr>
          <w:rFonts w:ascii="Arial" w:eastAsia="Arial" w:hAnsi="Arial" w:cs="Arial"/>
          <w:color w:val="0033CC"/>
        </w:rPr>
        <w:t>assay, t</w:t>
      </w:r>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212D50">
        <w:rPr>
          <w:rFonts w:ascii="Arial" w:eastAsia="Arial" w:hAnsi="Arial" w:cs="Arial"/>
          <w:b/>
          <w:color w:val="0033CC"/>
        </w:rPr>
        <w:t xml:space="preserve"> 8</w:t>
      </w:r>
      <w:r w:rsidR="000678DD" w:rsidRPr="00A7225E">
        <w:rPr>
          <w:rFonts w:ascii="Arial" w:eastAsia="Arial" w:hAnsi="Arial" w:cs="Arial"/>
          <w:color w:val="0033CC"/>
        </w:rPr>
        <w:t xml:space="preserve"> and the revised </w:t>
      </w:r>
      <w:r w:rsidR="000678DD" w:rsidRPr="00212D50">
        <w:rPr>
          <w:rFonts w:ascii="Arial" w:eastAsia="Arial" w:hAnsi="Arial" w:cs="Arial"/>
          <w:b/>
          <w:color w:val="0033CC"/>
        </w:rPr>
        <w:t>Supplementary Figure S3</w:t>
      </w:r>
      <w:r w:rsidR="000678DD" w:rsidRPr="00A7225E">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 As for the ddPCR assays, in the revised version of the manuscript</w:t>
      </w:r>
      <w:r w:rsidR="00256EB9">
        <w:rPr>
          <w:rFonts w:ascii="Arial" w:eastAsia="Arial" w:hAnsi="Arial" w:cs="Arial"/>
          <w:color w:val="0033CC"/>
        </w:rPr>
        <w:t>,</w:t>
      </w:r>
      <w:r w:rsidR="000678DD" w:rsidRPr="000678DD">
        <w:rPr>
          <w:rFonts w:ascii="Arial" w:eastAsia="Arial" w:hAnsi="Arial" w:cs="Arial"/>
          <w:color w:val="0033CC"/>
        </w:rPr>
        <w:t xml:space="preserve"> </w:t>
      </w:r>
      <w:r w:rsidR="000678DD" w:rsidRPr="00212D50">
        <w:rPr>
          <w:rFonts w:ascii="Arial" w:eastAsia="Arial" w:hAnsi="Arial" w:cs="Arial"/>
          <w:color w:val="0033CC"/>
        </w:rPr>
        <w:t xml:space="preserve">we have now </w:t>
      </w:r>
      <w:r w:rsidR="00256EB9">
        <w:rPr>
          <w:rFonts w:ascii="Arial" w:eastAsia="Arial" w:hAnsi="Arial" w:cs="Arial"/>
          <w:color w:val="0033CC"/>
        </w:rPr>
        <w:t>assessed</w:t>
      </w:r>
      <w:r w:rsidR="000678DD" w:rsidRPr="00212D50">
        <w:rPr>
          <w:rFonts w:ascii="Arial" w:eastAsia="Arial" w:hAnsi="Arial" w:cs="Arial"/>
          <w:color w:val="0033CC"/>
        </w:rPr>
        <w:t xml:space="preserve"> the performance of the high-intensity </w:t>
      </w:r>
      <w:r w:rsidR="00256EB9">
        <w:rPr>
          <w:rFonts w:ascii="Arial" w:eastAsia="Arial" w:hAnsi="Arial" w:cs="Arial"/>
          <w:color w:val="0033CC"/>
        </w:rPr>
        <w:t xml:space="preserve">sequencing </w:t>
      </w:r>
      <w:r w:rsidR="000678DD" w:rsidRPr="00212D50">
        <w:rPr>
          <w:rFonts w:ascii="Arial" w:eastAsia="Arial" w:hAnsi="Arial" w:cs="Arial"/>
          <w:color w:val="0033CC"/>
        </w:rPr>
        <w:t>assay for detectin</w:t>
      </w:r>
      <w:r w:rsidR="00256EB9">
        <w:rPr>
          <w:rFonts w:ascii="Arial" w:eastAsia="Arial" w:hAnsi="Arial" w:cs="Arial"/>
          <w:color w:val="0033CC"/>
        </w:rPr>
        <w:t>g</w:t>
      </w:r>
      <w:r w:rsidR="007C15F8">
        <w:rPr>
          <w:rFonts w:ascii="Arial" w:eastAsia="Arial" w:hAnsi="Arial" w:cs="Arial"/>
          <w:color w:val="0033CC"/>
        </w:rPr>
        <w:t xml:space="preserve"> </w:t>
      </w:r>
      <w:proofErr w:type="spellStart"/>
      <w:r w:rsidR="007C15F8">
        <w:rPr>
          <w:rFonts w:ascii="Arial" w:eastAsia="Arial" w:hAnsi="Arial" w:cs="Arial"/>
          <w:color w:val="0033CC"/>
        </w:rPr>
        <w:t>VUSo</w:t>
      </w:r>
      <w:proofErr w:type="spellEnd"/>
      <w:r w:rsidR="000678DD" w:rsidRPr="00212D50">
        <w:rPr>
          <w:rFonts w:ascii="Arial" w:eastAsia="Arial" w:hAnsi="Arial" w:cs="Arial"/>
          <w:color w:val="0033CC"/>
        </w:rPr>
        <w:t xml:space="preserve"> and </w:t>
      </w:r>
      <w:r w:rsidR="007C15F8">
        <w:rPr>
          <w:rFonts w:ascii="Arial" w:eastAsia="Arial" w:hAnsi="Arial" w:cs="Arial"/>
          <w:color w:val="0033CC"/>
        </w:rPr>
        <w:t xml:space="preserve">accurately measuring </w:t>
      </w:r>
      <w:r w:rsidR="000678DD" w:rsidRPr="00212D50">
        <w:rPr>
          <w:rFonts w:ascii="Arial" w:eastAsia="Arial" w:hAnsi="Arial" w:cs="Arial"/>
          <w:color w:val="0033CC"/>
        </w:rPr>
        <w:t>VAF</w:t>
      </w:r>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cfDNA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212D50">
        <w:rPr>
          <w:rFonts w:ascii="Arial" w:eastAsia="Arial" w:hAnsi="Arial" w:cs="Arial"/>
          <w:b/>
          <w:color w:val="0033CC"/>
        </w:rPr>
        <w:t>Figure 4</w:t>
      </w:r>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PPA and 100% NPA considering ddPCR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2CD00DD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is composed of low allele fraction variants (&lt;1%) which, although they are definite present, are classified in one of the replicates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31314A" w:rsidRPr="00212D50">
        <w:rPr>
          <w:rFonts w:ascii="Arial" w:eastAsia="Arial" w:hAnsi="Arial" w:cs="Arial"/>
          <w:b/>
          <w:color w:val="0033CC"/>
        </w:rPr>
        <w:t>2</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4BB74DB2" w:rsidR="00413E5F" w:rsidRPr="00A7225E" w:rsidDel="007B4E09" w:rsidRDefault="0031314A" w:rsidP="00A7225E">
      <w:pPr>
        <w:spacing w:after="0" w:line="240" w:lineRule="auto"/>
        <w:jc w:val="both"/>
        <w:rPr>
          <w:del w:id="689" w:author="David Brown" w:date="2019-07-12T17:40:00Z"/>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 xml:space="preserve">Supplementary </w:t>
      </w:r>
      <w:r w:rsidR="00B4071F" w:rsidRPr="00212D50">
        <w:rPr>
          <w:rFonts w:ascii="Arial" w:eastAsia="Arial" w:hAnsi="Arial" w:cs="Arial"/>
          <w:b/>
          <w:color w:val="0033CC"/>
        </w:rPr>
        <w:lastRenderedPageBreak/>
        <w:t>Figure S3</w:t>
      </w:r>
      <w:r w:rsidR="00B4071F" w:rsidRPr="00A7225E">
        <w:rPr>
          <w:rFonts w:ascii="Arial" w:eastAsia="Arial" w:hAnsi="Arial" w:cs="Arial"/>
          <w:color w:val="0033CC"/>
        </w:rPr>
        <w:t xml:space="preserve"> of the manuscript have been changed to </w:t>
      </w:r>
      <w:r w:rsidR="00B4071F" w:rsidRPr="007B4E09">
        <w:rPr>
          <w:rFonts w:ascii="Arial" w:eastAsia="Arial" w:hAnsi="Arial" w:cs="Arial"/>
          <w:color w:val="0033CC"/>
          <w:highlight w:val="yellow"/>
          <w:rPrChange w:id="690" w:author="David Brown" w:date="2019-07-12T17:40:00Z">
            <w:rPr>
              <w:rFonts w:ascii="Arial" w:eastAsia="Arial" w:hAnsi="Arial" w:cs="Arial"/>
              <w:color w:val="0033CC"/>
            </w:rPr>
          </w:rPrChange>
        </w:rPr>
        <w:t>“Incorrect assignment between replicates”</w:t>
      </w:r>
      <w:r w:rsidR="00B4071F" w:rsidRPr="00A7225E">
        <w:rPr>
          <w:rFonts w:ascii="Arial" w:eastAsia="Arial" w:hAnsi="Arial" w:cs="Arial"/>
          <w:color w:val="0033CC"/>
        </w:rPr>
        <w:t xml:space="preserve"> to reflect the above discussion and the captions have been revised accordingly.</w:t>
      </w:r>
    </w:p>
    <w:p w14:paraId="4D957458" w14:textId="0DFF423D" w:rsidR="005401F8" w:rsidRDefault="005401F8" w:rsidP="007B4E09">
      <w:pPr>
        <w:spacing w:after="0" w:line="240" w:lineRule="auto"/>
        <w:jc w:val="both"/>
        <w:rPr>
          <w:ins w:id="691" w:author="David Brown" w:date="2019-07-12T17:40:00Z"/>
          <w:rFonts w:ascii="Arial" w:eastAsia="Arial" w:hAnsi="Arial" w:cs="Arial"/>
          <w:b/>
        </w:rPr>
      </w:pPr>
      <w:del w:id="692" w:author="David Brown" w:date="2019-07-12T17:40:00Z">
        <w:r w:rsidDel="007B4E09">
          <w:rPr>
            <w:rFonts w:ascii="Arial" w:eastAsia="Arial" w:hAnsi="Arial" w:cs="Arial"/>
            <w:b/>
          </w:rPr>
          <w:br w:type="page"/>
        </w:r>
      </w:del>
    </w:p>
    <w:p w14:paraId="149CE50C" w14:textId="77777777" w:rsidR="007B4E09" w:rsidRDefault="007B4E09">
      <w:pPr>
        <w:spacing w:after="0" w:line="240" w:lineRule="auto"/>
        <w:jc w:val="both"/>
        <w:rPr>
          <w:rFonts w:ascii="Arial" w:eastAsia="Arial" w:hAnsi="Arial" w:cs="Arial"/>
          <w:b/>
        </w:rPr>
        <w:pPrChange w:id="693" w:author="David Brown" w:date="2019-07-12T17:40:00Z">
          <w:pPr/>
        </w:pPrChange>
      </w:pPr>
    </w:p>
    <w:p w14:paraId="23F9EDFA" w14:textId="0A7BE1E3"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31314A"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212D50" w:rsidRDefault="00B4071F" w:rsidP="00A7225E">
            <w:pPr>
              <w:widowControl w:val="0"/>
              <w:spacing w:after="0" w:line="240" w:lineRule="auto"/>
              <w:jc w:val="both"/>
              <w:rPr>
                <w:rFonts w:ascii="Arial" w:hAnsi="Arial" w:cs="Arial"/>
                <w:color w:val="0033CC"/>
                <w:sz w:val="18"/>
                <w:szCs w:val="18"/>
              </w:rPr>
            </w:pPr>
            <w:r w:rsidRPr="00212D50">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212D50" w:rsidRDefault="00B4071F" w:rsidP="00212D50">
            <w:pPr>
              <w:widowControl w:val="0"/>
              <w:spacing w:after="0" w:line="240" w:lineRule="auto"/>
              <w:jc w:val="center"/>
              <w:rPr>
                <w:rFonts w:ascii="Arial" w:hAnsi="Arial" w:cs="Arial"/>
                <w:color w:val="0033CC"/>
                <w:sz w:val="18"/>
                <w:szCs w:val="18"/>
              </w:rPr>
            </w:pPr>
            <w:proofErr w:type="spellStart"/>
            <w:r w:rsidRPr="00212D50">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03EB01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cfDNA VAF (%)</w:t>
            </w:r>
          </w:p>
        </w:tc>
        <w:tc>
          <w:tcPr>
            <w:tcW w:w="1185" w:type="dxa"/>
            <w:shd w:val="clear" w:color="auto" w:fill="4D4D62"/>
            <w:tcMar>
              <w:top w:w="100" w:type="dxa"/>
              <w:left w:w="100" w:type="dxa"/>
              <w:bottom w:w="100" w:type="dxa"/>
              <w:right w:w="100" w:type="dxa"/>
            </w:tcMar>
          </w:tcPr>
          <w:p w14:paraId="4FF63A7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WBC VAF (%)</w:t>
            </w:r>
          </w:p>
        </w:tc>
        <w:tc>
          <w:tcPr>
            <w:tcW w:w="1185" w:type="dxa"/>
            <w:shd w:val="clear" w:color="auto" w:fill="4D4D62"/>
            <w:tcMar>
              <w:top w:w="100" w:type="dxa"/>
              <w:left w:w="100" w:type="dxa"/>
              <w:bottom w:w="100" w:type="dxa"/>
              <w:right w:w="100" w:type="dxa"/>
            </w:tcMar>
          </w:tcPr>
          <w:p w14:paraId="639536A5" w14:textId="44A3B885"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WBC</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3BB7B04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r w:rsidR="00E23C53"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7509BA10" w:rsidR="00413E5F" w:rsidRPr="00A7225E" w:rsidRDefault="00E23C53" w:rsidP="00A7225E">
      <w:pPr>
        <w:spacing w:after="0" w:line="240" w:lineRule="auto"/>
        <w:jc w:val="both"/>
        <w:rPr>
          <w:rFonts w:ascii="Arial" w:eastAsia="Arial" w:hAnsi="Arial" w:cs="Arial"/>
          <w:color w:val="0033CC"/>
        </w:rPr>
      </w:pPr>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r w:rsidR="00B4071F" w:rsidRPr="00212D50">
        <w:rPr>
          <w:rFonts w:ascii="Arial" w:eastAsia="Arial" w:hAnsi="Arial" w:cs="Arial"/>
          <w:b/>
          <w:color w:val="0033CC"/>
        </w:rPr>
        <w:t>Table</w:t>
      </w:r>
      <w:r w:rsidR="00EC2E42" w:rsidRPr="00212D50">
        <w:rPr>
          <w:rFonts w:ascii="Arial" w:eastAsia="Arial" w:hAnsi="Arial" w:cs="Arial"/>
          <w:b/>
          <w:color w:val="0033CC"/>
        </w:rPr>
        <w:t xml:space="preserve"> 7</w:t>
      </w:r>
      <w:r w:rsidR="001C1C49" w:rsidRPr="00A7225E">
        <w:rPr>
          <w:rFonts w:ascii="Arial" w:eastAsia="Arial" w:hAnsi="Arial" w:cs="Arial"/>
          <w:color w:val="0033CC"/>
        </w:rPr>
        <w:t xml:space="preserve"> </w:t>
      </w:r>
      <w:r w:rsidR="00EC2E42" w:rsidRPr="00A7225E">
        <w:rPr>
          <w:rFonts w:ascii="Arial" w:eastAsia="Arial" w:hAnsi="Arial" w:cs="Arial"/>
          <w:color w:val="0033CC"/>
        </w:rPr>
        <w:t xml:space="preserve">(in response to </w:t>
      </w:r>
      <w:r>
        <w:rPr>
          <w:rFonts w:ascii="Arial" w:eastAsia="Arial" w:hAnsi="Arial" w:cs="Arial"/>
          <w:color w:val="0033CC"/>
        </w:rPr>
        <w:t xml:space="preserve">Reviewer 1’s </w:t>
      </w:r>
      <w:r w:rsidR="00C82F45">
        <w:rPr>
          <w:rFonts w:ascii="Arial" w:eastAsia="Arial" w:hAnsi="Arial" w:cs="Arial"/>
          <w:color w:val="0033CC"/>
        </w:rPr>
        <w:t>Comment</w:t>
      </w:r>
      <w:r w:rsidR="00C82F45" w:rsidRPr="00A7225E">
        <w:rPr>
          <w:rFonts w:ascii="Arial" w:eastAsia="Arial" w:hAnsi="Arial" w:cs="Arial"/>
          <w:color w:val="0033CC"/>
        </w:rPr>
        <w:t xml:space="preserve"> </w:t>
      </w:r>
      <w:r w:rsidR="00EC2E42" w:rsidRPr="00A7225E">
        <w:rPr>
          <w:rFonts w:ascii="Arial" w:eastAsia="Arial" w:hAnsi="Arial" w:cs="Arial"/>
          <w:color w:val="0033CC"/>
        </w:rPr>
        <w:t xml:space="preserve">#15) </w:t>
      </w:r>
      <w:r w:rsidR="00B4071F" w:rsidRPr="00A7225E">
        <w:rPr>
          <w:rFonts w:ascii="Arial" w:eastAsia="Arial" w:hAnsi="Arial" w:cs="Arial"/>
          <w:color w:val="0033CC"/>
        </w:rPr>
        <w:t xml:space="preserve">further </w:t>
      </w:r>
      <w:r>
        <w:rPr>
          <w:rFonts w:ascii="Arial" w:eastAsia="Arial" w:hAnsi="Arial" w:cs="Arial"/>
          <w:color w:val="0033CC"/>
        </w:rPr>
        <w:t>summarizes</w:t>
      </w:r>
      <w:r w:rsidRPr="00A7225E">
        <w:rPr>
          <w:rFonts w:ascii="Arial" w:eastAsia="Arial" w:hAnsi="Arial" w:cs="Arial"/>
          <w:color w:val="0033CC"/>
        </w:rPr>
        <w:t xml:space="preserve"> </w:t>
      </w:r>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w:t>
      </w:r>
      <w:r>
        <w:rPr>
          <w:rFonts w:ascii="Arial" w:eastAsia="Arial" w:hAnsi="Arial" w:cs="Arial"/>
          <w:color w:val="0033CC"/>
        </w:rPr>
        <w:t>(</w:t>
      </w:r>
      <w:r w:rsidR="00B4071F" w:rsidRPr="00A7225E">
        <w:rPr>
          <w:rFonts w:ascii="Arial" w:eastAsia="Arial" w:hAnsi="Arial" w:cs="Arial"/>
          <w:color w:val="0033CC"/>
        </w:rPr>
        <w:t>i.e. have non-zero alternate read support irrespective of variant source category using version V2</w:t>
      </w:r>
      <w:r>
        <w:rPr>
          <w:rFonts w:ascii="Arial" w:eastAsia="Arial" w:hAnsi="Arial" w:cs="Arial"/>
          <w:color w:val="0033CC"/>
        </w:rPr>
        <w:t>)</w:t>
      </w:r>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r w:rsidRPr="003A528F">
        <w:rPr>
          <w:rFonts w:ascii="Arial" w:eastAsia="Arial" w:hAnsi="Arial" w:cs="Arial"/>
          <w:b/>
          <w:color w:val="0033CC"/>
        </w:rPr>
        <w:t xml:space="preserve">Response to Reviewers </w:t>
      </w:r>
      <w:r w:rsidR="00B4071F" w:rsidRPr="00212D50">
        <w:rPr>
          <w:rFonts w:ascii="Arial" w:eastAsia="Arial" w:hAnsi="Arial" w:cs="Arial"/>
          <w:b/>
          <w:color w:val="0033CC"/>
        </w:rPr>
        <w:t xml:space="preserve">Table </w:t>
      </w:r>
      <w:r w:rsidR="00EC2E42" w:rsidRPr="00212D50">
        <w:rPr>
          <w:rFonts w:ascii="Arial" w:eastAsia="Arial" w:hAnsi="Arial" w:cs="Arial"/>
          <w:b/>
          <w:color w:val="0033CC"/>
        </w:rPr>
        <w:t>8</w:t>
      </w:r>
      <w:r w:rsidR="00EC2E42" w:rsidRPr="00A7225E">
        <w:rPr>
          <w:rFonts w:ascii="Arial" w:eastAsia="Arial" w:hAnsi="Arial" w:cs="Arial"/>
          <w:color w:val="0033CC"/>
        </w:rPr>
        <w:t xml:space="preserve"> (in response to </w:t>
      </w:r>
      <w:r w:rsidRPr="00A7225E">
        <w:rPr>
          <w:rFonts w:ascii="Arial" w:eastAsia="Arial" w:hAnsi="Arial" w:cs="Arial"/>
          <w:color w:val="0033CC"/>
        </w:rPr>
        <w:t>Reviewer 1</w:t>
      </w:r>
      <w:r>
        <w:rPr>
          <w:rFonts w:ascii="Arial" w:eastAsia="Arial" w:hAnsi="Arial" w:cs="Arial"/>
          <w:color w:val="0033CC"/>
        </w:rPr>
        <w:t xml:space="preserve">’s </w:t>
      </w:r>
      <w:r w:rsidR="00760210">
        <w:rPr>
          <w:rFonts w:ascii="Arial" w:eastAsia="Arial" w:hAnsi="Arial" w:cs="Arial"/>
          <w:color w:val="0033CC"/>
        </w:rPr>
        <w:t>Commen</w:t>
      </w:r>
      <w:r w:rsidR="001C1C49" w:rsidRPr="00A7225E">
        <w:rPr>
          <w:rFonts w:ascii="Arial" w:eastAsia="Arial" w:hAnsi="Arial" w:cs="Arial"/>
          <w:color w:val="0033CC"/>
        </w:rPr>
        <w:t>t</w:t>
      </w:r>
      <w:r w:rsidR="00EC2E42" w:rsidRPr="00A7225E">
        <w:rPr>
          <w:rFonts w:ascii="Arial" w:eastAsia="Arial" w:hAnsi="Arial" w:cs="Arial"/>
          <w:color w:val="0033CC"/>
        </w:rPr>
        <w:t xml:space="preserve"> #15)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954898">
        <w:rPr>
          <w:rFonts w:ascii="Arial" w:eastAsia="Arial" w:hAnsi="Arial" w:cs="Arial"/>
          <w:color w:val="0033CC"/>
        </w:rPr>
        <w:t xml:space="preserve">original </w:t>
      </w:r>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C316E16" w14:textId="4314905A" w:rsidR="007C1C64" w:rsidRDefault="00B4071F" w:rsidP="00BA2EF5">
      <w:pPr>
        <w:spacing w:after="0" w:line="240" w:lineRule="auto"/>
        <w:jc w:val="both"/>
        <w:rPr>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r w:rsidR="00E23C53" w:rsidRPr="00A7225E">
        <w:rPr>
          <w:rFonts w:ascii="Arial" w:eastAsia="Arial" w:hAnsi="Arial" w:cs="Arial"/>
          <w:color w:val="0033CC"/>
        </w:rPr>
        <w:t>Reviewer 1</w:t>
      </w:r>
      <w:r w:rsidR="00E23C53">
        <w:rPr>
          <w:rFonts w:ascii="Arial" w:eastAsia="Arial" w:hAnsi="Arial" w:cs="Arial"/>
          <w:color w:val="0033CC"/>
        </w:rPr>
        <w:t>’s</w:t>
      </w:r>
      <w:r w:rsidR="00760210">
        <w:rPr>
          <w:rFonts w:ascii="Arial" w:eastAsia="Arial" w:hAnsi="Arial" w:cs="Arial"/>
          <w:color w:val="0033CC"/>
        </w:rPr>
        <w:t xml:space="preserve"> Commen</w:t>
      </w:r>
      <w:r w:rsidR="00760210" w:rsidRPr="00A7225E">
        <w:rPr>
          <w:rFonts w:ascii="Arial" w:eastAsia="Arial" w:hAnsi="Arial" w:cs="Arial"/>
          <w:color w:val="0033CC"/>
        </w:rPr>
        <w:t xml:space="preserve">t </w:t>
      </w:r>
      <w:r w:rsidR="00EC2E42" w:rsidRPr="00A7225E">
        <w:rPr>
          <w:rFonts w:ascii="Arial" w:eastAsia="Arial" w:hAnsi="Arial" w:cs="Arial"/>
          <w:color w:val="0033CC"/>
        </w:rPr>
        <w:t xml:space="preserve">#10 and </w:t>
      </w:r>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r w:rsidR="00EC2E42" w:rsidRPr="00212D50">
        <w:rPr>
          <w:rFonts w:ascii="Arial" w:eastAsia="Arial" w:hAnsi="Arial" w:cs="Arial"/>
          <w:b/>
          <w:color w:val="0033CC"/>
        </w:rPr>
        <w:t>Figure 9b</w:t>
      </w:r>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100% PPA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NPA</w:t>
      </w:r>
      <w:r w:rsidR="00E23C53">
        <w:rPr>
          <w:rFonts w:ascii="Arial" w:eastAsia="Arial" w:hAnsi="Arial" w:cs="Arial"/>
          <w:color w:val="0033CC"/>
        </w:rPr>
        <w:t>,</w:t>
      </w:r>
      <w:r w:rsidRPr="00A7225E">
        <w:rPr>
          <w:rFonts w:ascii="Arial" w:eastAsia="Arial" w:hAnsi="Arial" w:cs="Arial"/>
          <w:color w:val="0033CC"/>
        </w:rPr>
        <w:t xml:space="preserve"> considering ddPCR as the </w:t>
      </w:r>
      <w:r w:rsidR="00E23C53">
        <w:rPr>
          <w:rFonts w:ascii="Arial" w:eastAsia="Arial" w:hAnsi="Arial" w:cs="Arial"/>
          <w:color w:val="0033CC"/>
        </w:rPr>
        <w:t>‘gold standard’</w:t>
      </w:r>
      <w:r w:rsidRPr="00A7225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1D3EAADB"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r w:rsidR="00303E6C">
        <w:rPr>
          <w:rFonts w:ascii="Arial" w:eastAsia="Arial" w:hAnsi="Arial" w:cs="Arial"/>
          <w:color w:val="0033CC"/>
        </w:rPr>
        <w:t xml:space="preserve">part of the revised </w:t>
      </w:r>
      <w:r w:rsidR="00303E6C" w:rsidRPr="00D211FB">
        <w:rPr>
          <w:rFonts w:ascii="Arial" w:eastAsia="Arial" w:hAnsi="Arial" w:cs="Arial"/>
          <w:b/>
          <w:color w:val="0033CC"/>
          <w:highlight w:val="yellow"/>
          <w:rPrChange w:id="694" w:author="David Brown" w:date="2019-07-12T15:46:00Z">
            <w:rPr>
              <w:rFonts w:ascii="Arial" w:eastAsia="Arial" w:hAnsi="Arial" w:cs="Arial"/>
              <w:b/>
              <w:color w:val="0033CC"/>
            </w:rPr>
          </w:rPrChange>
        </w:rPr>
        <w:t xml:space="preserve">Figure 2b </w:t>
      </w:r>
      <w:r w:rsidR="00303E6C" w:rsidRPr="00D211FB">
        <w:rPr>
          <w:rFonts w:ascii="Arial" w:eastAsia="Arial" w:hAnsi="Arial" w:cs="Arial"/>
          <w:color w:val="0033CC"/>
          <w:highlight w:val="yellow"/>
          <w:u w:val="single"/>
          <w:rPrChange w:id="695" w:author="David Brown" w:date="2019-07-12T15:46:00Z">
            <w:rPr>
              <w:rFonts w:ascii="Arial" w:eastAsia="Arial" w:hAnsi="Arial" w:cs="Arial"/>
              <w:color w:val="0033CC"/>
              <w:u w:val="single"/>
            </w:rPr>
          </w:rPrChange>
        </w:rPr>
        <w:t xml:space="preserve">and </w:t>
      </w:r>
      <w:r w:rsidR="00BF45F4" w:rsidRPr="00D211FB">
        <w:rPr>
          <w:rFonts w:ascii="Arial" w:eastAsia="Arial" w:hAnsi="Arial" w:cs="Arial"/>
          <w:b/>
          <w:color w:val="0033CC"/>
          <w:highlight w:val="yellow"/>
          <w:rPrChange w:id="696" w:author="David Brown" w:date="2019-07-12T15:46:00Z">
            <w:rPr>
              <w:rFonts w:ascii="Arial" w:eastAsia="Arial" w:hAnsi="Arial" w:cs="Arial"/>
              <w:b/>
              <w:color w:val="0033CC"/>
            </w:rPr>
          </w:rPrChange>
        </w:rPr>
        <w:t>Supplementary Figure S8</w:t>
      </w:r>
      <w:r w:rsidR="007C1C64" w:rsidRPr="00D211FB">
        <w:rPr>
          <w:rFonts w:ascii="Arial" w:eastAsia="Arial" w:hAnsi="Arial" w:cs="Arial"/>
          <w:color w:val="0033CC"/>
          <w:highlight w:val="yellow"/>
          <w:rPrChange w:id="697" w:author="David Brown" w:date="2019-07-12T15:46:00Z">
            <w:rPr>
              <w:rFonts w:ascii="Arial" w:eastAsia="Arial" w:hAnsi="Arial" w:cs="Arial"/>
              <w:color w:val="0033CC"/>
            </w:rPr>
          </w:rPrChange>
        </w:rPr>
        <w:t xml:space="preserve"> </w:t>
      </w:r>
      <w:r w:rsidR="00F768C4" w:rsidRPr="00D211FB">
        <w:rPr>
          <w:rFonts w:ascii="Arial" w:eastAsia="Arial" w:hAnsi="Arial" w:cs="Arial"/>
          <w:color w:val="0033CC"/>
          <w:highlight w:val="yellow"/>
          <w:rPrChange w:id="698" w:author="David Brown" w:date="2019-07-12T15:46:00Z">
            <w:rPr>
              <w:rFonts w:ascii="Arial" w:eastAsia="Arial" w:hAnsi="Arial" w:cs="Arial"/>
              <w:color w:val="0033CC"/>
            </w:rPr>
          </w:rPrChange>
        </w:rPr>
        <w:t>(</w:t>
      </w:r>
      <w:r w:rsidR="007C1C64" w:rsidRPr="00D211FB">
        <w:rPr>
          <w:rFonts w:ascii="Arial" w:eastAsia="Arial" w:hAnsi="Arial" w:cs="Arial"/>
          <w:color w:val="0033CC"/>
          <w:highlight w:val="yellow"/>
        </w:rPr>
        <w:t xml:space="preserve">see also </w:t>
      </w:r>
      <w:r w:rsidR="00E23C53" w:rsidRPr="00D211FB">
        <w:rPr>
          <w:rFonts w:ascii="Arial" w:eastAsia="Arial" w:hAnsi="Arial" w:cs="Arial"/>
          <w:b/>
          <w:color w:val="0033CC"/>
          <w:highlight w:val="yellow"/>
        </w:rPr>
        <w:t>Response to Reviewers</w:t>
      </w:r>
      <w:r w:rsidR="00E23C53" w:rsidRPr="00D211FB">
        <w:rPr>
          <w:rFonts w:ascii="Arial" w:eastAsia="Arial" w:hAnsi="Arial" w:cs="Arial"/>
          <w:color w:val="0033CC"/>
          <w:highlight w:val="yellow"/>
        </w:rPr>
        <w:t xml:space="preserve"> </w:t>
      </w:r>
      <w:r w:rsidR="007C1C64" w:rsidRPr="00D211FB">
        <w:rPr>
          <w:rFonts w:ascii="Arial" w:eastAsia="Arial" w:hAnsi="Arial" w:cs="Arial"/>
          <w:b/>
          <w:color w:val="0033CC"/>
          <w:highlight w:val="yellow"/>
        </w:rPr>
        <w:t>Fi</w:t>
      </w:r>
      <w:r w:rsidR="00F768C4" w:rsidRPr="00D211FB">
        <w:rPr>
          <w:rFonts w:ascii="Arial" w:eastAsia="Arial" w:hAnsi="Arial" w:cs="Arial"/>
          <w:b/>
          <w:color w:val="0033CC"/>
          <w:highlight w:val="yellow"/>
        </w:rPr>
        <w:t xml:space="preserve">gure </w:t>
      </w:r>
      <w:r w:rsidR="00BA2277" w:rsidRPr="00D211FB">
        <w:rPr>
          <w:rFonts w:ascii="Arial" w:eastAsia="Arial" w:hAnsi="Arial" w:cs="Arial"/>
          <w:b/>
          <w:color w:val="0033CC"/>
          <w:highlight w:val="yellow"/>
        </w:rPr>
        <w:t>X</w:t>
      </w:r>
      <w:r w:rsidR="00F768C4" w:rsidRPr="00D211FB">
        <w:rPr>
          <w:rFonts w:ascii="Arial" w:eastAsia="Arial" w:hAnsi="Arial" w:cs="Arial"/>
          <w:b/>
          <w:color w:val="0033CC"/>
          <w:highlight w:val="yellow"/>
        </w:rPr>
        <w:t>X</w:t>
      </w:r>
      <w:r w:rsidR="00F768C4" w:rsidRPr="00D211FB">
        <w:rPr>
          <w:rFonts w:ascii="Arial" w:eastAsia="Arial" w:hAnsi="Arial" w:cs="Arial"/>
          <w:color w:val="0033CC"/>
          <w:highlight w:val="yellow"/>
          <w:rPrChange w:id="699" w:author="David Brown" w:date="2019-07-12T15:46:00Z">
            <w:rPr>
              <w:rFonts w:ascii="Arial" w:eastAsia="Arial" w:hAnsi="Arial" w:cs="Arial"/>
              <w:color w:val="0033CC"/>
            </w:rPr>
          </w:rPrChange>
        </w:rPr>
        <w:t>)</w:t>
      </w:r>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w:t>
      </w: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E23C53">
        <w:rPr>
          <w:rFonts w:ascii="Arial" w:eastAsia="Arial" w:hAnsi="Arial" w:cs="Arial"/>
          <w:color w:val="0033CC"/>
        </w:rPr>
        <w:t xml:space="preserve">revised </w:t>
      </w:r>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9E06936" w14:textId="2837E0C4"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74949E88"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212D50">
        <w:rPr>
          <w:rFonts w:ascii="Arial" w:eastAsia="Arial" w:hAnsi="Arial" w:cs="Arial"/>
          <w:b/>
          <w:color w:val="0033CC"/>
        </w:rPr>
        <w:t>Figure 2</w:t>
      </w:r>
      <w:r w:rsidRPr="00A7225E">
        <w:rPr>
          <w:rFonts w:ascii="Arial" w:eastAsia="Arial" w:hAnsi="Arial" w:cs="Arial"/>
          <w:color w:val="0033CC"/>
        </w:rPr>
        <w:t xml:space="preserve"> of the </w:t>
      </w:r>
      <w:r w:rsidR="007C1C64">
        <w:rPr>
          <w:rFonts w:ascii="Arial" w:eastAsia="Arial" w:hAnsi="Arial" w:cs="Arial"/>
          <w:color w:val="0033CC"/>
        </w:rPr>
        <w:t xml:space="preserve">original </w:t>
      </w:r>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ins w:id="700" w:author="David Brown" w:date="2019-07-12T17:40:00Z">
        <w:r w:rsidR="007B4E09">
          <w:rPr>
            <w:rFonts w:ascii="Arial" w:eastAsia="Arial" w:hAnsi="Arial" w:cs="Arial"/>
            <w:color w:val="0033CC"/>
            <w:highlight w:val="yellow"/>
          </w:rPr>
          <w:t>p</w:t>
        </w:r>
      </w:ins>
      <w:del w:id="701" w:author="David Brown" w:date="2019-07-12T17:40:00Z">
        <w:r w:rsidR="002E317A" w:rsidRPr="00212D50" w:rsidDel="007B4E09">
          <w:rPr>
            <w:rFonts w:ascii="Arial" w:eastAsia="Arial" w:hAnsi="Arial" w:cs="Arial"/>
            <w:color w:val="0033CC"/>
            <w:highlight w:val="yellow"/>
          </w:rPr>
          <w:delText>P</w:delText>
        </w:r>
      </w:del>
      <w:r w:rsidR="002E317A" w:rsidRPr="00212D50">
        <w:rPr>
          <w:rFonts w:ascii="Arial" w:eastAsia="Arial" w:hAnsi="Arial" w:cs="Arial"/>
          <w:color w:val="0033CC"/>
          <w:highlight w:val="yellow"/>
        </w:rPr>
        <w:t>age XX</w:t>
      </w:r>
      <w:r w:rsidR="00BA2277">
        <w:rPr>
          <w:rFonts w:ascii="Arial" w:eastAsia="Arial" w:hAnsi="Arial" w:cs="Arial"/>
          <w:color w:val="0033CC"/>
          <w:highlight w:val="yellow"/>
        </w:rPr>
        <w:t xml:space="preserve">, </w:t>
      </w:r>
      <w:ins w:id="702" w:author="David Brown" w:date="2019-07-12T17:40:00Z">
        <w:r w:rsidR="007B4E09">
          <w:rPr>
            <w:rFonts w:ascii="Arial" w:eastAsia="Arial" w:hAnsi="Arial" w:cs="Arial"/>
            <w:color w:val="0033CC"/>
            <w:highlight w:val="yellow"/>
          </w:rPr>
          <w:t>p</w:t>
        </w:r>
      </w:ins>
      <w:del w:id="703" w:author="David Brown" w:date="2019-07-12T17:40:00Z">
        <w:r w:rsidR="00BA2277" w:rsidRPr="00212D50" w:rsidDel="007B4E09">
          <w:rPr>
            <w:rFonts w:ascii="Arial" w:eastAsia="Arial" w:hAnsi="Arial" w:cs="Arial"/>
            <w:color w:val="0033CC"/>
            <w:highlight w:val="yellow"/>
          </w:rPr>
          <w:delText>P</w:delText>
        </w:r>
      </w:del>
      <w:r w:rsidR="00BA2277" w:rsidRPr="00212D50">
        <w:rPr>
          <w:rFonts w:ascii="Arial" w:eastAsia="Arial" w:hAnsi="Arial" w:cs="Arial"/>
          <w:color w:val="0033CC"/>
          <w:highlight w:val="yellow"/>
        </w:rPr>
        <w:t xml:space="preserve">aragraph </w:t>
      </w:r>
      <w:r w:rsidR="002E317A" w:rsidRPr="00212D50">
        <w:rPr>
          <w:rFonts w:ascii="Arial" w:eastAsia="Arial" w:hAnsi="Arial" w:cs="Arial"/>
          <w:color w:val="0033CC"/>
          <w:highlight w:val="yellow"/>
        </w:rPr>
        <w:t>XX</w:t>
      </w:r>
      <w:r w:rsidR="002E317A" w:rsidRPr="00A7225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4ACE39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Pr>
          <w:rFonts w:ascii="Arial" w:eastAsia="Arial" w:hAnsi="Arial" w:cs="Arial"/>
          <w:color w:val="0033CC"/>
        </w:rPr>
        <w:t xml:space="preserve">PMID: </w:t>
      </w:r>
      <w:r w:rsidR="00C80ED4" w:rsidRPr="00A7225E">
        <w:rPr>
          <w:rFonts w:ascii="Arial" w:eastAsia="Arial" w:hAnsi="Arial" w:cs="Arial"/>
          <w:color w:val="0033CC"/>
        </w:rPr>
        <w:t xml:space="preserve">2580182, </w:t>
      </w:r>
      <w:r w:rsidR="00E23C53">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w:t>
      </w:r>
      <w:r w:rsidR="000832D0">
        <w:rPr>
          <w:rFonts w:ascii="Arial" w:eastAsia="Arial" w:hAnsi="Arial" w:cs="Arial"/>
          <w:color w:val="0033CC"/>
        </w:rPr>
        <w:t>, namely</w:t>
      </w:r>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 xml:space="preserve">) </w:t>
      </w:r>
      <w:r w:rsidR="000832D0">
        <w:rPr>
          <w:rFonts w:ascii="Arial" w:eastAsia="Arial" w:hAnsi="Arial" w:cs="Arial"/>
          <w:color w:val="0033CC"/>
        </w:rPr>
        <w:t>whereas</w:t>
      </w:r>
      <w:r w:rsidR="000832D0" w:rsidRPr="00A7225E">
        <w:rPr>
          <w:rFonts w:ascii="Arial" w:eastAsia="Arial" w:hAnsi="Arial" w:cs="Arial"/>
          <w:color w:val="0033CC"/>
        </w:rPr>
        <w:t xml:space="preserve"> </w:t>
      </w:r>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w:t>
      </w:r>
      <w:r w:rsidRPr="00A7225E">
        <w:rPr>
          <w:rFonts w:ascii="Arial" w:eastAsia="Arial" w:hAnsi="Arial" w:cs="Arial"/>
          <w:color w:val="0033CC"/>
        </w:rPr>
        <w:lastRenderedPageBreak/>
        <w:t xml:space="preserve">burden) + 2 × IQR (cfDNA mutation burden), where IQR </w:t>
      </w:r>
      <w:r w:rsidRPr="00303E6C">
        <w:rPr>
          <w:rFonts w:ascii="Arial" w:eastAsia="Arial" w:hAnsi="Arial" w:cs="Arial"/>
          <w:color w:val="0033CC"/>
        </w:rPr>
        <w:t xml:space="preserve">is the </w:t>
      </w:r>
      <w:r w:rsidRPr="00D211FB">
        <w:rPr>
          <w:rFonts w:ascii="Arial" w:eastAsia="Arial" w:hAnsi="Arial" w:cs="Arial"/>
          <w:color w:val="0033CC"/>
        </w:rPr>
        <w:t>i</w:t>
      </w:r>
      <w:r w:rsidRPr="00303E6C">
        <w:rPr>
          <w:rFonts w:ascii="Arial" w:eastAsia="Arial" w:hAnsi="Arial" w:cs="Arial"/>
          <w:color w:val="0033CC"/>
        </w:rPr>
        <w:t>nter</w:t>
      </w:r>
      <w:r w:rsidRPr="00D211FB">
        <w:rPr>
          <w:rFonts w:ascii="Arial" w:eastAsia="Arial" w:hAnsi="Arial" w:cs="Arial"/>
          <w:color w:val="0033CC"/>
        </w:rPr>
        <w:t>q</w:t>
      </w:r>
      <w:r w:rsidRPr="00303E6C">
        <w:rPr>
          <w:rFonts w:ascii="Arial" w:eastAsia="Arial" w:hAnsi="Arial" w:cs="Arial"/>
          <w:color w:val="0033CC"/>
        </w:rPr>
        <w:t xml:space="preserve">uartile </w:t>
      </w:r>
      <w:r w:rsidRPr="00D211FB">
        <w:rPr>
          <w:rFonts w:ascii="Arial" w:eastAsia="Arial" w:hAnsi="Arial" w:cs="Arial"/>
          <w:color w:val="0033CC"/>
        </w:rPr>
        <w:t>r</w:t>
      </w:r>
      <w:r w:rsidRPr="00303E6C">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6AC5C87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proofErr w:type="gramStart"/>
      <w:r w:rsidR="005401F8">
        <w:rPr>
          <w:rFonts w:ascii="Arial" w:eastAsia="Arial" w:hAnsi="Arial" w:cs="Arial"/>
          <w:color w:val="0033CC"/>
        </w:rPr>
        <w:t>C</w:t>
      </w:r>
      <w:r w:rsidR="00F81451">
        <w:rPr>
          <w:rFonts w:ascii="Arial" w:eastAsia="Arial" w:hAnsi="Arial" w:cs="Arial"/>
          <w:color w:val="0033CC"/>
        </w:rPr>
        <w:t xml:space="preserve">omment </w:t>
      </w:r>
      <w:r w:rsidR="00F81451" w:rsidRPr="00A7225E">
        <w:rPr>
          <w:rFonts w:ascii="Arial" w:eastAsia="Arial" w:hAnsi="Arial" w:cs="Arial"/>
          <w:color w:val="0033CC"/>
        </w:rPr>
        <w:t xml:space="preserve"> </w:t>
      </w:r>
      <w:r w:rsidRPr="00A7225E">
        <w:rPr>
          <w:rFonts w:ascii="Arial" w:eastAsia="Arial" w:hAnsi="Arial" w:cs="Arial"/>
          <w:color w:val="0033CC"/>
        </w:rPr>
        <w:t>#</w:t>
      </w:r>
      <w:proofErr w:type="gramEnd"/>
      <w:r w:rsidRPr="00A7225E">
        <w:rPr>
          <w:rFonts w:ascii="Arial" w:eastAsia="Arial" w:hAnsi="Arial" w:cs="Arial"/>
          <w:color w:val="0033CC"/>
        </w:rPr>
        <w:t xml:space="preserve">9 and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Figure 1</w:t>
      </w:r>
      <w:r w:rsidR="00303E6C">
        <w:rPr>
          <w:rFonts w:ascii="Arial" w:eastAsia="Arial" w:hAnsi="Arial" w:cs="Arial"/>
          <w:b/>
          <w:color w:val="0033CC"/>
        </w:rPr>
        <w:t>5</w:t>
      </w:r>
      <w:r w:rsidRPr="00A7225E">
        <w:rPr>
          <w:rFonts w:ascii="Arial" w:eastAsia="Arial" w:hAnsi="Arial" w:cs="Arial"/>
          <w:color w:val="0033CC"/>
        </w:rPr>
        <w:t xml:space="preserve">, there is a larger number of breast and prostate cancer </w:t>
      </w:r>
      <w:r w:rsidR="00E25995">
        <w:rPr>
          <w:rFonts w:ascii="Arial" w:eastAsia="Arial" w:hAnsi="Arial" w:cs="Arial"/>
          <w:color w:val="0033CC"/>
        </w:rPr>
        <w:t>patients</w:t>
      </w:r>
      <w:r w:rsidRPr="00A7225E">
        <w:rPr>
          <w:rFonts w:ascii="Arial" w:eastAsia="Arial" w:hAnsi="Arial" w:cs="Arial"/>
          <w:color w:val="0033CC"/>
        </w:rPr>
        <w:t xml:space="preserve"> displaying a high ctDNA fraction compared to lung cancers. The tumor purities estimated using FACETS (</w:t>
      </w:r>
      <w:r w:rsidR="000832D0">
        <w:rPr>
          <w:rFonts w:ascii="Arial" w:eastAsia="Arial" w:hAnsi="Arial" w:cs="Arial"/>
          <w:color w:val="0033CC"/>
        </w:rPr>
        <w:t xml:space="preserve">PMID: </w:t>
      </w:r>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r w:rsidR="00E25995">
        <w:rPr>
          <w:rFonts w:ascii="Arial" w:eastAsia="Arial" w:hAnsi="Arial" w:cs="Arial"/>
          <w:color w:val="0033CC"/>
        </w:rPr>
        <w:t>using either</w:t>
      </w:r>
      <w:r w:rsidR="00E25995" w:rsidRPr="00A7225E">
        <w:rPr>
          <w:rFonts w:ascii="Arial" w:eastAsia="Arial" w:hAnsi="Arial" w:cs="Arial"/>
          <w:color w:val="0033CC"/>
        </w:rPr>
        <w:t xml:space="preserve"> </w:t>
      </w:r>
      <w:r w:rsidRPr="00A7225E">
        <w:rPr>
          <w:rFonts w:ascii="Arial" w:eastAsia="Arial" w:hAnsi="Arial" w:cs="Arial"/>
          <w:color w:val="0033CC"/>
        </w:rPr>
        <w:t xml:space="preserve">the tumor or cfDNA assays are displayed in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A31752" w:rsidRPr="00212D50">
        <w:rPr>
          <w:rFonts w:ascii="Arial" w:eastAsia="Arial" w:hAnsi="Arial" w:cs="Arial"/>
          <w:b/>
          <w:color w:val="0033CC"/>
        </w:rPr>
        <w:t>3</w:t>
      </w:r>
      <w:r w:rsidRPr="00A7225E">
        <w:rPr>
          <w:rFonts w:ascii="Arial" w:eastAsia="Arial" w:hAnsi="Arial" w:cs="Arial"/>
          <w:color w:val="0033CC"/>
        </w:rPr>
        <w:t>. For the two lung cancer patients found to be hypermutated based on the tumor biopsy sequencing only, the ctDNA fraction estimates were below 10%</w:t>
      </w:r>
      <w:r w:rsidR="000832D0">
        <w:rPr>
          <w:rFonts w:ascii="Arial" w:eastAsia="Arial" w:hAnsi="Arial" w:cs="Arial"/>
          <w:color w:val="0033CC"/>
        </w:rPr>
        <w:t>, providing the basis for the discrepancy between the biopsy and cfDNA results</w:t>
      </w:r>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proofErr w:type="spellEnd"/>
      <w:r w:rsidR="00760210">
        <w:rPr>
          <w:rFonts w:ascii="Arial" w:eastAsia="Arial" w:hAnsi="Arial" w:cs="Arial"/>
          <w:color w:val="0033CC"/>
        </w:rPr>
        <w:t xml:space="preserve"> (</w:t>
      </w:r>
      <w:r w:rsidR="00E25995">
        <w:rPr>
          <w:rFonts w:ascii="Arial" w:eastAsia="Arial" w:hAnsi="Arial" w:cs="Arial"/>
          <w:color w:val="0033CC"/>
        </w:rPr>
        <w:t xml:space="preserve">PMID: </w:t>
      </w:r>
      <w:r w:rsidR="00E25995" w:rsidRPr="00E25995">
        <w:rPr>
          <w:rFonts w:ascii="Arial" w:eastAsia="Arial" w:hAnsi="Arial" w:cs="Arial"/>
          <w:color w:val="0033CC"/>
        </w:rPr>
        <w:t>28445469</w:t>
      </w:r>
      <w:r w:rsidR="00760210">
        <w:rPr>
          <w:rFonts w:ascii="Arial" w:eastAsia="Arial" w:hAnsi="Arial" w:cs="Arial"/>
          <w:color w:val="0033CC"/>
        </w:rPr>
        <w:t>)</w:t>
      </w:r>
      <w:r w:rsidR="000832D0">
        <w:rPr>
          <w:rFonts w:ascii="Arial" w:eastAsia="Arial" w:hAnsi="Arial" w:cs="Arial"/>
          <w:color w:val="0033CC"/>
        </w:rPr>
        <w:t xml:space="preserve">, </w:t>
      </w:r>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w:t>
      </w:r>
      <w:r w:rsidR="000832D0">
        <w:rPr>
          <w:rFonts w:ascii="Arial" w:eastAsia="Arial" w:hAnsi="Arial" w:cs="Arial"/>
          <w:color w:val="0033CC"/>
        </w:rPr>
        <w:t>metastases</w:t>
      </w:r>
      <w:r w:rsidR="000832D0" w:rsidRPr="00A7225E">
        <w:rPr>
          <w:rFonts w:ascii="Arial" w:eastAsia="Arial" w:hAnsi="Arial" w:cs="Arial"/>
          <w:color w:val="0033CC"/>
        </w:rPr>
        <w:t xml:space="preserve"> </w:t>
      </w:r>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r w:rsidR="000832D0">
        <w:rPr>
          <w:rFonts w:ascii="Arial" w:eastAsia="Arial" w:hAnsi="Arial" w:cs="Arial"/>
          <w:color w:val="0033CC"/>
        </w:rPr>
        <w:t xml:space="preserve">most </w:t>
      </w:r>
      <w:r w:rsidRPr="00A7225E">
        <w:rPr>
          <w:rFonts w:ascii="Arial" w:eastAsia="Arial" w:hAnsi="Arial" w:cs="Arial"/>
          <w:color w:val="0033CC"/>
        </w:rPr>
        <w:t xml:space="preserve">pertinent </w:t>
      </w:r>
      <w:r w:rsidR="000832D0">
        <w:rPr>
          <w:rFonts w:ascii="Arial" w:eastAsia="Arial" w:hAnsi="Arial" w:cs="Arial"/>
          <w:color w:val="0033CC"/>
        </w:rPr>
        <w:t xml:space="preserve">of </w:t>
      </w:r>
      <w:r w:rsidRPr="00A7225E">
        <w:rPr>
          <w:rFonts w:ascii="Arial" w:eastAsia="Arial" w:hAnsi="Arial" w:cs="Arial"/>
          <w:color w:val="0033CC"/>
        </w:rPr>
        <w:t>observation</w:t>
      </w:r>
      <w:r w:rsidR="000832D0">
        <w:rPr>
          <w:rFonts w:ascii="Arial" w:eastAsia="Arial" w:hAnsi="Arial" w:cs="Arial"/>
          <w:color w:val="0033CC"/>
        </w:rPr>
        <w:t>s</w:t>
      </w:r>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D11A33" w:rsidRDefault="000832D0" w:rsidP="00A7225E">
      <w:pPr>
        <w:spacing w:after="0" w:line="240" w:lineRule="auto"/>
        <w:jc w:val="both"/>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A31752" w:rsidRPr="00D11A33">
        <w:rPr>
          <w:rFonts w:ascii="Arial" w:eastAsia="Arial" w:hAnsi="Arial" w:cs="Arial"/>
          <w:b/>
          <w:color w:val="0032CC"/>
          <w:sz w:val="20"/>
          <w:szCs w:val="20"/>
        </w:rPr>
        <w:t>3</w:t>
      </w:r>
      <w:r w:rsidR="00B4071F" w:rsidRPr="00D11A33">
        <w:rPr>
          <w:rFonts w:ascii="Arial" w:eastAsia="Arial" w:hAnsi="Arial" w:cs="Arial"/>
          <w:color w:val="0032CC"/>
          <w:sz w:val="20"/>
          <w:szCs w:val="20"/>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ctDNA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770ED629" w:rsidR="00D03452" w:rsidRDefault="00B4071F" w:rsidP="00A7225E">
      <w:pPr>
        <w:spacing w:after="0" w:line="240" w:lineRule="auto"/>
        <w:jc w:val="both"/>
        <w:rPr>
          <w:ins w:id="704" w:author="Reis-Filho, Jorge S./Pathology" w:date="2019-07-09T11:38:00Z"/>
          <w:rFonts w:ascii="Arial" w:eastAsia="Arial" w:hAnsi="Arial" w:cs="Arial"/>
          <w:color w:val="0033CC"/>
        </w:rPr>
      </w:pPr>
      <w:r w:rsidRPr="00A7225E">
        <w:rPr>
          <w:rFonts w:ascii="Arial" w:eastAsia="Arial" w:hAnsi="Arial" w:cs="Arial"/>
          <w:color w:val="0033CC"/>
        </w:rPr>
        <w:lastRenderedPageBreak/>
        <w:t xml:space="preserve">Authors: </w:t>
      </w:r>
      <w:r w:rsidR="00812C09" w:rsidRPr="00A7225E">
        <w:rPr>
          <w:rFonts w:ascii="Arial" w:eastAsia="Arial" w:hAnsi="Arial" w:cs="Arial"/>
          <w:color w:val="0033CC"/>
        </w:rPr>
        <w:t>We greatly appreciate the Reviewer’s comment and acknowledge the importance and clinical relevance of accurate detection of copy number alterations</w:t>
      </w:r>
      <w:r w:rsidR="00303E6C">
        <w:rPr>
          <w:rFonts w:ascii="Arial" w:eastAsia="Arial" w:hAnsi="Arial" w:cs="Arial"/>
          <w:color w:val="0033CC"/>
        </w:rPr>
        <w:t xml:space="preserve"> and fusion genes</w:t>
      </w:r>
      <w:r w:rsidR="00812C09" w:rsidRPr="00A7225E">
        <w:rPr>
          <w:rFonts w:ascii="Arial" w:eastAsia="Arial" w:hAnsi="Arial" w:cs="Arial"/>
          <w:color w:val="0033CC"/>
        </w:rPr>
        <w:t xml:space="preserve">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w:t>
      </w:r>
      <w:r w:rsidR="00C7522A">
        <w:rPr>
          <w:rFonts w:ascii="Arial" w:eastAsia="Arial" w:hAnsi="Arial" w:cs="Arial"/>
          <w:color w:val="0033CC"/>
        </w:rPr>
        <w:t>optimized</w:t>
      </w:r>
      <w:r w:rsidR="00C7522A" w:rsidRPr="00A7225E">
        <w:rPr>
          <w:rFonts w:ascii="Arial" w:eastAsia="Arial" w:hAnsi="Arial" w:cs="Arial"/>
          <w:color w:val="0033CC"/>
        </w:rPr>
        <w:t xml:space="preserve"> </w:t>
      </w:r>
      <w:r w:rsidR="00812C09" w:rsidRPr="00A7225E">
        <w:rPr>
          <w:rFonts w:ascii="Arial" w:eastAsia="Arial" w:hAnsi="Arial" w:cs="Arial"/>
          <w:color w:val="0033CC"/>
        </w:rPr>
        <w:t>to detect CNVs</w:t>
      </w:r>
      <w:r w:rsidR="00303E6C">
        <w:rPr>
          <w:rFonts w:ascii="Arial" w:eastAsia="Arial" w:hAnsi="Arial" w:cs="Arial"/>
          <w:color w:val="0033CC"/>
        </w:rPr>
        <w:t xml:space="preserve"> and/or fusion genes</w:t>
      </w:r>
      <w:r w:rsidR="000832D0">
        <w:rPr>
          <w:rFonts w:ascii="Arial" w:eastAsia="Arial" w:hAnsi="Arial" w:cs="Arial"/>
          <w:color w:val="0033CC"/>
        </w:rPr>
        <w:t>,</w:t>
      </w:r>
      <w:r w:rsidR="00812C09" w:rsidRPr="00A7225E">
        <w:rPr>
          <w:rFonts w:ascii="Arial" w:eastAsia="Arial" w:hAnsi="Arial" w:cs="Arial"/>
          <w:color w:val="0033CC"/>
        </w:rPr>
        <w:t xml:space="preserve"> as this was not </w:t>
      </w:r>
      <w:r w:rsidR="00C7522A">
        <w:rPr>
          <w:rFonts w:ascii="Arial" w:eastAsia="Arial" w:hAnsi="Arial" w:cs="Arial"/>
          <w:color w:val="0033CC"/>
        </w:rPr>
        <w:t xml:space="preserve">one </w:t>
      </w:r>
      <w:r w:rsidR="00812C09" w:rsidRPr="00A7225E">
        <w:rPr>
          <w:rFonts w:ascii="Arial" w:eastAsia="Arial" w:hAnsi="Arial" w:cs="Arial"/>
          <w:color w:val="0033CC"/>
        </w:rPr>
        <w:t xml:space="preserve">the aims </w:t>
      </w:r>
      <w:r w:rsidR="00C7522A">
        <w:rPr>
          <w:rFonts w:ascii="Arial" w:eastAsia="Arial" w:hAnsi="Arial" w:cs="Arial"/>
          <w:color w:val="0033CC"/>
        </w:rPr>
        <w:t xml:space="preserve">that motivated </w:t>
      </w:r>
      <w:r w:rsidR="000832D0">
        <w:rPr>
          <w:rFonts w:ascii="Arial" w:eastAsia="Arial" w:hAnsi="Arial" w:cs="Arial"/>
          <w:color w:val="0033CC"/>
        </w:rPr>
        <w:t xml:space="preserve">the development of the assay or </w:t>
      </w:r>
      <w:r w:rsidR="00812C09" w:rsidRPr="00A7225E">
        <w:rPr>
          <w:rFonts w:ascii="Arial" w:eastAsia="Arial" w:hAnsi="Arial" w:cs="Arial"/>
          <w:color w:val="0033CC"/>
        </w:rPr>
        <w:t xml:space="preserve">this study. </w:t>
      </w:r>
      <w:r w:rsidR="000832D0">
        <w:rPr>
          <w:rFonts w:ascii="Arial" w:eastAsia="Arial" w:hAnsi="Arial" w:cs="Arial"/>
          <w:color w:val="0033CC"/>
        </w:rPr>
        <w:t xml:space="preserve">Given the importance of the </w:t>
      </w:r>
      <w:r w:rsidR="00812C09" w:rsidRPr="00A7225E">
        <w:rPr>
          <w:rFonts w:ascii="Arial" w:eastAsia="Arial" w:hAnsi="Arial" w:cs="Arial"/>
          <w:color w:val="0033CC"/>
        </w:rPr>
        <w:t xml:space="preserve">Reviewer’s insightful comment, </w:t>
      </w:r>
      <w:r w:rsidR="00303E6C">
        <w:rPr>
          <w:rFonts w:ascii="Arial" w:eastAsia="Arial" w:hAnsi="Arial" w:cs="Arial"/>
          <w:color w:val="0033CC"/>
        </w:rPr>
        <w:t xml:space="preserve">although we could not perform an analysis of the detection of fusion genes, as the assay did not include the intronic regions involved in fusion that would potentially allow for their detection, </w:t>
      </w:r>
      <w:r w:rsidR="00812C09" w:rsidRPr="00A7225E">
        <w:rPr>
          <w:rFonts w:ascii="Arial" w:eastAsia="Arial" w:hAnsi="Arial" w:cs="Arial"/>
          <w:color w:val="0033CC"/>
        </w:rPr>
        <w:t xml:space="preserve">we </w:t>
      </w:r>
      <w:del w:id="705" w:author="David Brown" w:date="2019-07-12T15:48:00Z">
        <w:r w:rsidR="00303E6C" w:rsidDel="00546E06">
          <w:rPr>
            <w:rFonts w:ascii="Arial" w:eastAsia="Arial" w:hAnsi="Arial" w:cs="Arial"/>
            <w:color w:val="0033CC"/>
          </w:rPr>
          <w:delText xml:space="preserve">did </w:delText>
        </w:r>
      </w:del>
      <w:ins w:id="706" w:author="David Brown" w:date="2019-07-12T15:48:00Z">
        <w:r w:rsidR="00546E06">
          <w:rPr>
            <w:rFonts w:ascii="Arial" w:eastAsia="Arial" w:hAnsi="Arial" w:cs="Arial"/>
            <w:color w:val="0033CC"/>
          </w:rPr>
          <w:t xml:space="preserve">still </w:t>
        </w:r>
      </w:ins>
      <w:r w:rsidR="000832D0">
        <w:rPr>
          <w:rFonts w:ascii="Arial" w:eastAsia="Arial" w:hAnsi="Arial" w:cs="Arial"/>
          <w:color w:val="0033CC"/>
        </w:rPr>
        <w:t>perform</w:t>
      </w:r>
      <w:ins w:id="707" w:author="David Brown" w:date="2019-07-12T15:48:00Z">
        <w:r w:rsidR="00546E06">
          <w:rPr>
            <w:rFonts w:ascii="Arial" w:eastAsia="Arial" w:hAnsi="Arial" w:cs="Arial"/>
            <w:color w:val="0033CC"/>
          </w:rPr>
          <w:t>ed</w:t>
        </w:r>
      </w:ins>
      <w:del w:id="708" w:author="Reis-Filho, Jorge S./Pathology" w:date="2019-07-09T11:38:00Z">
        <w:r w:rsidR="000832D0" w:rsidDel="00303E6C">
          <w:rPr>
            <w:rFonts w:ascii="Arial" w:eastAsia="Arial" w:hAnsi="Arial" w:cs="Arial"/>
            <w:color w:val="0033CC"/>
          </w:rPr>
          <w:delText>ed</w:delText>
        </w:r>
      </w:del>
      <w:r w:rsidR="000832D0">
        <w:rPr>
          <w:rFonts w:ascii="Arial" w:eastAsia="Arial" w:hAnsi="Arial" w:cs="Arial"/>
          <w:color w:val="0033CC"/>
        </w:rPr>
        <w:t xml:space="preserve"> an </w:t>
      </w:r>
      <w:r w:rsidR="00812C09" w:rsidRPr="00A7225E">
        <w:rPr>
          <w:rFonts w:ascii="Arial" w:eastAsia="Arial" w:hAnsi="Arial" w:cs="Arial"/>
          <w:color w:val="0033CC"/>
        </w:rPr>
        <w:t>exploratory</w:t>
      </w:r>
      <w:ins w:id="709" w:author="Reis-Filho, Jorge S./Pathology" w:date="2019-07-09T11:37:00Z">
        <w:r w:rsidR="00303E6C">
          <w:rPr>
            <w:rFonts w:ascii="Arial" w:eastAsia="Arial" w:hAnsi="Arial" w:cs="Arial"/>
            <w:color w:val="0033CC"/>
          </w:rPr>
          <w:t>,</w:t>
        </w:r>
      </w:ins>
      <w:r w:rsidR="000832D0">
        <w:rPr>
          <w:rFonts w:ascii="Arial" w:eastAsia="Arial" w:hAnsi="Arial" w:cs="Arial"/>
          <w:color w:val="0033CC"/>
        </w:rPr>
        <w:t xml:space="preserve"> hypothesis generating analysis</w:t>
      </w:r>
      <w:r w:rsidR="00812C09" w:rsidRPr="00A7225E">
        <w:rPr>
          <w:rFonts w:ascii="Arial" w:eastAsia="Arial" w:hAnsi="Arial" w:cs="Arial"/>
          <w:color w:val="0033CC"/>
        </w:rPr>
        <w:t xml:space="preserve"> of CNVs. </w:t>
      </w:r>
    </w:p>
    <w:p w14:paraId="615A2302" w14:textId="77777777" w:rsidR="00D03452" w:rsidRDefault="00D03452" w:rsidP="00A7225E">
      <w:pPr>
        <w:spacing w:after="0" w:line="240" w:lineRule="auto"/>
        <w:jc w:val="both"/>
        <w:rPr>
          <w:ins w:id="710" w:author="Reis-Filho, Jorge S./Pathology" w:date="2019-07-09T11:38:00Z"/>
          <w:rFonts w:ascii="Arial" w:eastAsia="Arial" w:hAnsi="Arial" w:cs="Arial"/>
          <w:color w:val="0033CC"/>
        </w:rPr>
      </w:pPr>
    </w:p>
    <w:p w14:paraId="46740F70" w14:textId="1B9B78C3" w:rsidR="00413E5F" w:rsidRPr="00A7225E" w:rsidRDefault="00812C09"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For </w:t>
      </w:r>
      <w:del w:id="711" w:author="Reis-Filho, Jorge S./Pathology" w:date="2019-07-09T11:38:00Z">
        <w:r w:rsidRPr="00A7225E" w:rsidDel="00D03452">
          <w:rPr>
            <w:rFonts w:ascii="Arial" w:eastAsia="Arial" w:hAnsi="Arial" w:cs="Arial"/>
            <w:color w:val="0033CC"/>
          </w:rPr>
          <w:delText>this analysis</w:delText>
        </w:r>
      </w:del>
      <w:r w:rsidR="00D03452">
        <w:rPr>
          <w:rFonts w:ascii="Arial" w:eastAsia="Arial" w:hAnsi="Arial" w:cs="Arial"/>
          <w:color w:val="0033CC"/>
        </w:rPr>
        <w:t>the CNV exploratory analysis</w:t>
      </w:r>
      <w:r w:rsidRPr="00A7225E">
        <w:rPr>
          <w:rFonts w:ascii="Arial" w:eastAsia="Arial" w:hAnsi="Arial" w:cs="Arial"/>
          <w:color w:val="0033CC"/>
        </w:rPr>
        <w:t xml:space="preserve">,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00B4071F" w:rsidRPr="00A7225E">
        <w:rPr>
          <w:rFonts w:ascii="Arial" w:eastAsia="Arial" w:hAnsi="Arial" w:cs="Arial"/>
          <w:color w:val="0033CC"/>
        </w:rPr>
        <w:t>the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purity and ploidy of the tumor biopsies using FACETS (</w:t>
      </w:r>
      <w:r w:rsidR="000832D0">
        <w:rPr>
          <w:rFonts w:ascii="Arial" w:eastAsia="Arial" w:hAnsi="Arial" w:cs="Arial"/>
          <w:color w:val="0033CC"/>
        </w:rPr>
        <w:t xml:space="preserve">PMID: </w:t>
      </w:r>
      <w:r w:rsidR="00A31752" w:rsidRPr="00A7225E">
        <w:rPr>
          <w:rFonts w:ascii="Arial" w:eastAsia="Arial" w:hAnsi="Arial" w:cs="Arial"/>
          <w:color w:val="0033CC"/>
        </w:rPr>
        <w:t>27270079)</w:t>
      </w:r>
      <w:r w:rsidR="00B4071F"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00B4071F" w:rsidRPr="00A7225E">
        <w:rPr>
          <w:rFonts w:ascii="Arial" w:eastAsia="Arial" w:hAnsi="Arial" w:cs="Arial"/>
          <w:color w:val="0033CC"/>
        </w:rPr>
        <w:t>CNVkit</w:t>
      </w:r>
      <w:proofErr w:type="spellEnd"/>
      <w:r w:rsidR="00B4071F" w:rsidRPr="00A7225E">
        <w:rPr>
          <w:rFonts w:ascii="Arial" w:eastAsia="Arial" w:hAnsi="Arial" w:cs="Arial"/>
          <w:color w:val="0033CC"/>
        </w:rPr>
        <w:t xml:space="preserve"> (</w:t>
      </w:r>
      <w:r w:rsidR="000832D0">
        <w:rPr>
          <w:rFonts w:ascii="Arial" w:eastAsia="Arial" w:hAnsi="Arial" w:cs="Arial"/>
          <w:color w:val="0033CC"/>
        </w:rPr>
        <w:t xml:space="preserve">PMID: </w:t>
      </w:r>
      <w:r w:rsidR="00A31752" w:rsidRPr="00A7225E">
        <w:rPr>
          <w:rFonts w:ascii="Arial" w:eastAsia="Arial" w:hAnsi="Arial" w:cs="Arial"/>
          <w:color w:val="0033CC"/>
        </w:rPr>
        <w:t>27100738)</w:t>
      </w:r>
      <w:r w:rsidR="00B4071F" w:rsidRPr="00A7225E">
        <w:rPr>
          <w:rFonts w:ascii="Arial" w:eastAsia="Arial" w:hAnsi="Arial" w:cs="Arial"/>
          <w:color w:val="0033CC"/>
        </w:rPr>
        <w:t xml:space="preserve"> to obtain an estimate of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00B4071F" w:rsidRPr="00A7225E">
        <w:rPr>
          <w:rFonts w:ascii="Arial" w:eastAsia="Arial" w:hAnsi="Arial" w:cs="Arial"/>
          <w:color w:val="0033CC"/>
        </w:rPr>
        <w:t xml:space="preserve"> least squares regression using the R/Bioconductor library copy</w:t>
      </w:r>
      <w:r w:rsidR="00BA2EF5">
        <w:rPr>
          <w:rFonts w:ascii="Arial" w:eastAsia="Arial" w:hAnsi="Arial" w:cs="Arial"/>
          <w:color w:val="0033CC"/>
        </w:rPr>
        <w:t xml:space="preserve"> </w:t>
      </w:r>
      <w:r w:rsidR="00B4071F" w:rsidRPr="00A7225E">
        <w:rPr>
          <w:rFonts w:ascii="Arial" w:eastAsia="Arial" w:hAnsi="Arial" w:cs="Arial"/>
          <w:color w:val="0033CC"/>
        </w:rPr>
        <w:t>number (</w:t>
      </w:r>
      <w:r w:rsidR="000832D0">
        <w:rPr>
          <w:rFonts w:ascii="Arial" w:eastAsia="Arial" w:hAnsi="Arial" w:cs="Arial"/>
          <w:color w:val="0033CC"/>
        </w:rPr>
        <w:t xml:space="preserve">PMID: </w:t>
      </w:r>
      <w:r w:rsidR="00A31752" w:rsidRPr="00A7225E">
        <w:rPr>
          <w:rFonts w:ascii="Arial" w:eastAsia="Arial" w:hAnsi="Arial" w:cs="Arial"/>
          <w:color w:val="0033CC"/>
        </w:rPr>
        <w:t>23442169)</w:t>
      </w:r>
      <w:r w:rsidR="00B4071F" w:rsidRPr="00A7225E">
        <w:rPr>
          <w:rFonts w:ascii="Arial" w:eastAsia="Arial" w:hAnsi="Arial" w:cs="Arial"/>
          <w:color w:val="0033CC"/>
        </w:rPr>
        <w:t xml:space="preserve"> with default parameter values</w:t>
      </w:r>
      <w:r w:rsidR="000832D0">
        <w:rPr>
          <w:rFonts w:ascii="Arial" w:eastAsia="Arial" w:hAnsi="Arial" w:cs="Arial"/>
          <w:color w:val="0033CC"/>
        </w:rPr>
        <w:t>,</w:t>
      </w:r>
      <w:r w:rsidR="00B4071F"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A7225E">
        <w:rPr>
          <w:rFonts w:ascii="Arial" w:eastAsia="Arial" w:hAnsi="Arial" w:cs="Arial"/>
          <w:color w:val="0033CC"/>
        </w:rPr>
        <w:t xml:space="preserve"> for allowing discontinuities in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were inferred from the segmented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F87E3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F87E34" w:rsidRDefault="00B4071F" w:rsidP="00A7225E">
      <w:pPr>
        <w:spacing w:after="0" w:line="240" w:lineRule="auto"/>
        <w:jc w:val="both"/>
        <w:rPr>
          <w:rFonts w:ascii="Arial" w:eastAsia="Arial" w:hAnsi="Arial" w:cs="Arial"/>
          <w:color w:val="0032CC"/>
        </w:rPr>
      </w:pPr>
      <m:oMathPara>
        <m:oMathParaPr>
          <m:jc m:val="center"/>
        </m:oMathParaPr>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19D1018C" w14:textId="47DDC514" w:rsidR="003A0D4C" w:rsidRPr="00A7225E" w:rsidRDefault="00437926" w:rsidP="00A7225E">
      <w:pPr>
        <w:spacing w:after="0" w:line="240" w:lineRule="auto"/>
        <w:jc w:val="both"/>
        <w:rPr>
          <w:rFonts w:ascii="Arial" w:hAnsi="Arial" w:cs="Arial"/>
          <w:color w:val="0032CC"/>
        </w:rPr>
      </w:pPr>
      <m:oMathPara>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r>
                <w:rPr>
                  <w:rFonts w:ascii="Cambria Math" w:hAnsi="Cambria Math"/>
                  <w:color w:val="0032CC"/>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
                    <m:t>arg</m:t>
                  </m:r>
                  <m:r>
                    <m:rPr>
                      <m:sty m:val="p"/>
                    </m:rPr>
                    <w:rPr>
                      <w:rFonts w:ascii="Cambria Math" w:eastAsiaTheme="minorHAnsi" w:hAnsi="Cambria Math"/>
                      <w:color w:val="0032CC"/>
                    </w:rPr>
                    <m:t>min</m:t>
                  </m:r>
                </m:e>
                <m:lim>
                  <m:r>
                    <w:rPr>
                      <w:rFonts w:ascii="Cambria Math" w:hAnsi="Cambria Math"/>
                      <w:color w:val="0032CC"/>
                    </w:rPr>
                    <m:t>φ ∈ {1, …, 5}</m:t>
                  </m:r>
                </m:lim>
              </m:limLow>
            </m:fName>
            <m:e>
              <m:r>
                <w:rPr>
                  <w:rFonts w:ascii="Cambria Math" w:hAnsi="Cambria Math"/>
                  <w:color w:val="0032CC"/>
                </w:rPr>
                <m:t>SSE(φ)</m:t>
              </m:r>
            </m:e>
          </m:func>
        </m:oMath>
      </m:oMathPara>
    </w:p>
    <w:p w14:paraId="7C4AEAC6" w14:textId="77777777" w:rsidR="003A0D4C" w:rsidRPr="00A7225E" w:rsidRDefault="003A0D4C" w:rsidP="00A7225E">
      <w:pPr>
        <w:spacing w:after="0" w:line="240" w:lineRule="auto"/>
        <w:jc w:val="both"/>
        <w:rPr>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6C0C85D1" w:rsidR="00694987" w:rsidRPr="00F87E34" w:rsidRDefault="00694987" w:rsidP="00A7225E">
      <w:pPr>
        <w:spacing w:after="0" w:line="240" w:lineRule="auto"/>
        <w:jc w:val="both"/>
        <w:rPr>
          <w:rFonts w:ascii="Arial" w:hAnsi="Arial" w:cs="Arial"/>
          <w:color w:val="0032CC"/>
        </w:rPr>
      </w:pPr>
      <m:oMathPara>
        <m:oMathParaPr>
          <m:jc m:val="center"/>
        </m:oMathParaPr>
        <m:oMath>
          <m:r>
            <w:rPr>
              <w:rFonts w:ascii="Cambria Math" w:eastAsiaTheme="minorHAnsi" w:hAnsi="Cambria Math"/>
              <w:color w:val="0032CC"/>
            </w:rPr>
            <m:t>f</m:t>
          </m:r>
          <m:d>
            <m:dPr>
              <m:ctrlPr>
                <w:rPr>
                  <w:rFonts w:ascii="Cambria Math" w:eastAsiaTheme="minorHAnsi" w:hAnsi="Cambria Math" w:cstheme="minorBidi"/>
                  <w:i/>
                  <w:color w:val="0032CC"/>
                  <w:sz w:val="24"/>
                  <w:szCs w:val="24"/>
                </w:rPr>
              </m:ctrlPr>
            </m:dPr>
            <m:e>
              <m:r>
                <w:rPr>
                  <w:rFonts w:ascii="Cambria Math" w:hAnsi="Cambria Math"/>
                  <w:color w:val="0032CC"/>
                </w:rPr>
                <m:t>n</m:t>
              </m:r>
            </m:e>
          </m:d>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
                    <m:t>-</m:t>
                  </m:r>
                  <m:r>
                    <w:rPr>
                      <w:rFonts w:ascii="Cambria Math" w:hAnsi="Cambria Math"/>
                      <w:color w:val="0032CC"/>
                    </w:rPr>
                    <m:t xml:space="preserve">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r>
                        <w:rPr>
                          <w:rFonts w:ascii="Cambria Math" w:hAnsi="Cambria Math"/>
                          <w:color w:val="0032CC"/>
                        </w:rPr>
                        <m:t>n</m:t>
                      </m:r>
                    </m:e>
                  </m:d>
                  <m:r>
                    <w:rPr>
                      <w:rFonts w:ascii="Cambria Math" w:eastAsiaTheme="minorHAnsi" w:hAnsi="Cambria Math"/>
                      <w:color w:val="0032CC"/>
                    </w:rPr>
                    <m:t>&lt;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e>
                <m:e>
                  <m:r>
                    <w:rPr>
                      <w:rFonts w:ascii="Cambria Math" w:hAnsi="Cambria Math"/>
                      <w:color w:val="0032CC"/>
                    </w:rPr>
                    <m:t xml:space="preserve">+1 </m:t>
                  </m:r>
                  <m:r>
                    <w:rPr>
                      <w:rFonts w:ascii="Cambria Math" w:eastAsiaTheme="minorHAnsi" w:hAnsi="Cambria Math"/>
                      <w:color w:val="0032CC"/>
                    </w:rPr>
                    <m:t>, &amp;</m:t>
                  </m:r>
                  <m:r>
                    <m:rPr>
                      <m:nor/>
                    </m:rPr>
                    <w:rPr>
                      <w:rFonts w:ascii="Cambria Math" w:hAnsi="Cambria Math"/>
                      <w:color w:val="0032CC"/>
                    </w:rPr>
                    <m:t xml:space="preserve">  round</m:t>
                  </m:r>
                  <m:r>
                    <w:rPr>
                      <w:rFonts w:ascii="Cambria Math" w:hAnsi="Cambria Math"/>
                      <w:color w:val="0032CC"/>
                    </w:rPr>
                    <m:t>(n)&gt;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ctrlPr>
                    <w:rPr>
                      <w:rFonts w:ascii="Cambria Math" w:eastAsia="Cambria Math" w:hAnsi="Cambria Math" w:cs="Cambria Math"/>
                      <w:i/>
                      <w:color w:val="0032CC"/>
                    </w:rPr>
                  </m:ctrlPr>
                </m:e>
                <m:e>
                  <m:r>
                    <w:rPr>
                      <w:rFonts w:ascii="Cambria Math" w:eastAsia="Cambria Math" w:hAnsi="Cambria Math" w:cs="Cambria Math"/>
                      <w:color w:val="0032CC"/>
                    </w:rPr>
                    <m:t xml:space="preserve">   0 ,    </m:t>
                  </m:r>
                  <m:r>
                    <m:rPr>
                      <m:nor/>
                    </m:rPr>
                    <w:rPr>
                      <w:rFonts w:ascii="Cambria Math" w:eastAsia="Cambria Math" w:hAnsi="Cambria Math" w:cs="Cambria Math"/>
                      <w:color w:val="0032CC"/>
                    </w:rPr>
                    <m:t xml:space="preserve">othersiwe                                   </m:t>
                  </m:r>
                </m:e>
              </m:eqArr>
            </m:e>
          </m:d>
        </m:oMath>
      </m:oMathPara>
    </w:p>
    <w:p w14:paraId="56CC9EF1" w14:textId="5B4B4620" w:rsidR="00413E5F" w:rsidRPr="00A7225E" w:rsidRDefault="00413E5F" w:rsidP="00694987">
      <w:pPr>
        <w:spacing w:after="0" w:line="240" w:lineRule="auto"/>
        <w:jc w:val="both"/>
        <w:rPr>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20A7A184" w:rsidR="00413E5F" w:rsidRPr="00F87E34" w:rsidRDefault="00437926"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2 </m:t>
                  </m:r>
                  <m:r>
                    <w:rPr>
                      <w:rFonts w:ascii="Cambria Math" w:eastAsiaTheme="minorHAnsi" w:hAnsi="Cambria Math"/>
                      <w:color w:val="0032CC"/>
                    </w:rPr>
                    <m:t>, &amp;</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3 ,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16B44A9A" w14:textId="65C87F08" w:rsidR="00413E5F" w:rsidRPr="00A7225E" w:rsidRDefault="00413E5F" w:rsidP="00A7225E">
      <w:pPr>
        <w:spacing w:after="0" w:line="240" w:lineRule="auto"/>
        <w:jc w:val="both"/>
        <w:rPr>
          <w:rFonts w:ascii="Arial" w:hAnsi="Arial" w:cs="Arial"/>
          <w:color w:val="0032CC"/>
        </w:rPr>
      </w:pPr>
    </w:p>
    <w:p w14:paraId="1D9EC4FF" w14:textId="5AEA6653" w:rsidR="00413E5F" w:rsidRPr="00F87E34" w:rsidRDefault="00437926"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4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5 </m:t>
                  </m:r>
                  <m:r>
                    <w:rPr>
                      <w:rFonts w:ascii="Cambria Math" w:eastAsiaTheme="minorHAnsi" w:hAnsi="Cambria Math"/>
                      <w:color w:val="0032CC"/>
                    </w:rPr>
                    <m:t xml:space="preserve">, &amp;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6 ,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5CB6E59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r w:rsidR="000832D0" w:rsidRPr="00212D50">
        <w:rPr>
          <w:rFonts w:ascii="Arial" w:hAnsi="Arial" w:cs="Arial"/>
          <w:b/>
          <w:color w:val="0032CC"/>
        </w:rPr>
        <w:t xml:space="preserve">Response to Reviewers </w:t>
      </w:r>
      <w:r w:rsidRPr="00212D50">
        <w:rPr>
          <w:rFonts w:ascii="Arial" w:hAnsi="Arial" w:cs="Arial"/>
          <w:b/>
          <w:color w:val="0032CC"/>
        </w:rPr>
        <w:t>Figure</w:t>
      </w:r>
      <w:r w:rsidR="00152750" w:rsidRPr="00212D50">
        <w:rPr>
          <w:rFonts w:ascii="Arial" w:hAnsi="Arial" w:cs="Arial"/>
          <w:b/>
          <w:color w:val="0032CC"/>
        </w:rPr>
        <w:t>s</w:t>
      </w:r>
      <w:r w:rsidRPr="00212D50">
        <w:rPr>
          <w:rFonts w:ascii="Arial" w:hAnsi="Arial" w:cs="Arial"/>
          <w:b/>
          <w:color w:val="0032CC"/>
        </w:rPr>
        <w:t xml:space="preserve"> 1</w:t>
      </w:r>
      <w:r w:rsidR="00D03452">
        <w:rPr>
          <w:rFonts w:ascii="Arial" w:hAnsi="Arial" w:cs="Arial"/>
          <w:b/>
          <w:color w:val="0032CC"/>
        </w:rPr>
        <w:t>6</w:t>
      </w:r>
      <w:r w:rsidR="00152750" w:rsidRPr="00212D50">
        <w:rPr>
          <w:rFonts w:ascii="Arial" w:hAnsi="Arial" w:cs="Arial"/>
          <w:b/>
          <w:color w:val="0032CC"/>
        </w:rPr>
        <w:t>a</w:t>
      </w:r>
      <w:r w:rsidR="000832D0">
        <w:rPr>
          <w:rFonts w:ascii="Arial" w:hAnsi="Arial" w:cs="Arial"/>
          <w:b/>
          <w:color w:val="0032CC"/>
        </w:rPr>
        <w:t>-</w:t>
      </w:r>
      <w:r w:rsidR="00152750" w:rsidRPr="00212D50">
        <w:rPr>
          <w:rFonts w:ascii="Arial" w:hAnsi="Arial" w:cs="Arial"/>
          <w:b/>
          <w:color w:val="0032CC"/>
        </w:rPr>
        <w:t>1</w:t>
      </w:r>
      <w:r w:rsidR="00D03452">
        <w:rPr>
          <w:rFonts w:ascii="Arial" w:hAnsi="Arial" w:cs="Arial"/>
          <w:b/>
          <w:color w:val="0032CC"/>
        </w:rPr>
        <w:t>6</w:t>
      </w:r>
      <w:r w:rsidR="00152750" w:rsidRPr="00212D50">
        <w:rPr>
          <w:rFonts w:ascii="Arial" w:hAnsi="Arial" w:cs="Arial"/>
          <w:b/>
          <w:color w:val="0032CC"/>
        </w:rPr>
        <w:t>f</w:t>
      </w:r>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 xml:space="preserve">systematic technical artefact was observed in the healthy controls, these </w:t>
      </w:r>
      <w:r w:rsidR="00D03452">
        <w:rPr>
          <w:rFonts w:ascii="Arial" w:hAnsi="Arial" w:cs="Arial"/>
          <w:color w:val="0032CC"/>
        </w:rPr>
        <w:t xml:space="preserve">data </w:t>
      </w:r>
      <w:r w:rsidRPr="00A7225E">
        <w:rPr>
          <w:rFonts w:ascii="Arial" w:hAnsi="Arial" w:cs="Arial"/>
          <w:color w:val="0032CC"/>
        </w:rPr>
        <w:t>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r w:rsidR="000832D0">
        <w:rPr>
          <w:rFonts w:ascii="Arial" w:hAnsi="Arial" w:cs="Arial"/>
          <w:color w:val="0032CC"/>
        </w:rPr>
        <w:t xml:space="preserve">PMID: </w:t>
      </w:r>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w:t>
      </w:r>
      <w:r w:rsidR="00C7522A" w:rsidRPr="00212D50">
        <w:rPr>
          <w:rFonts w:ascii="Arial" w:eastAsia="Arial" w:hAnsi="Arial" w:cs="Arial"/>
          <w:b/>
          <w:color w:val="0032CC"/>
        </w:rPr>
        <w:t xml:space="preserve">Response to </w:t>
      </w:r>
      <w:r w:rsidR="00F84781" w:rsidRPr="00212D50">
        <w:rPr>
          <w:rFonts w:ascii="Arial" w:eastAsia="Arial" w:hAnsi="Arial" w:cs="Arial"/>
          <w:b/>
          <w:color w:val="0032CC"/>
        </w:rPr>
        <w:t xml:space="preserve">Reviewers </w:t>
      </w:r>
      <w:r w:rsidR="00C80ED4" w:rsidRPr="00212D50">
        <w:rPr>
          <w:rFonts w:ascii="Arial" w:eastAsia="Arial" w:hAnsi="Arial" w:cs="Arial"/>
          <w:b/>
          <w:color w:val="0032CC"/>
        </w:rPr>
        <w:t>Figure</w:t>
      </w:r>
      <w:r w:rsidR="00190B38" w:rsidRPr="00212D50">
        <w:rPr>
          <w:rFonts w:ascii="Arial" w:eastAsia="Arial" w:hAnsi="Arial" w:cs="Arial"/>
          <w:b/>
          <w:color w:val="0032CC"/>
        </w:rPr>
        <w:t>s</w:t>
      </w:r>
      <w:r w:rsidR="00C80ED4" w:rsidRPr="00212D50">
        <w:rPr>
          <w:rFonts w:ascii="Arial" w:eastAsia="Arial" w:hAnsi="Arial" w:cs="Arial"/>
          <w:b/>
          <w:color w:val="0032CC"/>
        </w:rPr>
        <w:t xml:space="preserve"> 1</w:t>
      </w:r>
      <w:r w:rsidR="00D03452">
        <w:rPr>
          <w:rFonts w:ascii="Arial" w:eastAsia="Arial" w:hAnsi="Arial" w:cs="Arial"/>
          <w:b/>
          <w:color w:val="0032CC"/>
        </w:rPr>
        <w:t>6</w:t>
      </w:r>
      <w:r w:rsidR="00C80ED4" w:rsidRPr="00212D50">
        <w:rPr>
          <w:rFonts w:ascii="Arial" w:eastAsia="Arial" w:hAnsi="Arial" w:cs="Arial"/>
          <w:b/>
          <w:color w:val="0032CC"/>
        </w:rPr>
        <w:t>g and 1</w:t>
      </w:r>
      <w:r w:rsidR="00D03452">
        <w:rPr>
          <w:rFonts w:ascii="Arial" w:eastAsia="Arial" w:hAnsi="Arial" w:cs="Arial"/>
          <w:b/>
          <w:color w:val="0032CC"/>
        </w:rPr>
        <w:t>6</w:t>
      </w:r>
      <w:r w:rsidR="00C80ED4" w:rsidRPr="00212D50">
        <w:rPr>
          <w:rFonts w:ascii="Arial" w:eastAsia="Arial" w:hAnsi="Arial" w:cs="Arial"/>
          <w:b/>
          <w:color w:val="0032CC"/>
        </w:rPr>
        <w:t>h</w:t>
      </w:r>
      <w:r w:rsidR="00C80ED4" w:rsidRPr="00A7225E">
        <w:rPr>
          <w:rFonts w:ascii="Arial" w:eastAsia="Arial" w:hAnsi="Arial" w:cs="Arial"/>
          <w:color w:val="0032CC"/>
        </w:rPr>
        <w:t xml:space="preserve">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09A90A76"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w:t>
      </w:r>
      <w:r w:rsidR="00152750" w:rsidRPr="00212D50">
        <w:rPr>
          <w:rFonts w:ascii="Arial" w:eastAsia="Arial" w:hAnsi="Arial" w:cs="Arial"/>
          <w:b/>
          <w:color w:val="0032CC"/>
        </w:rPr>
        <w:t>s</w:t>
      </w:r>
      <w:r w:rsidRPr="00212D50">
        <w:rPr>
          <w:rFonts w:ascii="Arial" w:hAnsi="Arial" w:cs="Arial"/>
          <w:b/>
          <w:color w:val="0033CC"/>
        </w:rPr>
        <w:t xml:space="preserve"> 1</w:t>
      </w:r>
      <w:r w:rsidR="00D03452">
        <w:rPr>
          <w:rFonts w:ascii="Arial" w:hAnsi="Arial" w:cs="Arial"/>
          <w:b/>
          <w:color w:val="0033CC"/>
        </w:rPr>
        <w:t>7</w:t>
      </w:r>
      <w:r w:rsidR="00152750" w:rsidRPr="00212D50">
        <w:rPr>
          <w:rFonts w:ascii="Arial" w:hAnsi="Arial" w:cs="Arial"/>
          <w:b/>
          <w:color w:val="0033CC"/>
        </w:rPr>
        <w:t>a</w:t>
      </w:r>
      <w:r w:rsidR="000832D0" w:rsidRPr="00212D50">
        <w:rPr>
          <w:rFonts w:ascii="Arial" w:eastAsia="Arial" w:hAnsi="Arial" w:cs="Arial"/>
          <w:b/>
          <w:color w:val="0033CC"/>
        </w:rPr>
        <w:t>-</w:t>
      </w:r>
      <w:r w:rsidR="00152750" w:rsidRPr="00212D50">
        <w:rPr>
          <w:rFonts w:ascii="Arial" w:hAnsi="Arial" w:cs="Arial"/>
          <w:b/>
          <w:color w:val="0033CC"/>
        </w:rPr>
        <w:t>1</w:t>
      </w:r>
      <w:r w:rsidR="00D03452">
        <w:rPr>
          <w:rFonts w:ascii="Arial" w:hAnsi="Arial" w:cs="Arial"/>
          <w:b/>
          <w:color w:val="0033CC"/>
        </w:rPr>
        <w:t>7</w:t>
      </w:r>
      <w:r w:rsidR="00152750" w:rsidRPr="00212D50">
        <w:rPr>
          <w:rFonts w:ascii="Arial" w:hAnsi="Arial" w:cs="Arial"/>
          <w:b/>
          <w:color w:val="0033CC"/>
        </w:rPr>
        <w:t>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2D65D256" w14:textId="45A0C3CC" w:rsidR="00413E5F" w:rsidRPr="00586724" w:rsidRDefault="00B4071F" w:rsidP="00212D50">
      <w:pPr>
        <w:numPr>
          <w:ilvl w:val="0"/>
          <w:numId w:val="5"/>
        </w:numPr>
        <w:spacing w:after="0" w:line="240" w:lineRule="auto"/>
        <w:jc w:val="both"/>
        <w:rPr>
          <w:rFonts w:ascii="Arial" w:hAnsi="Arial" w:cs="Arial"/>
          <w:color w:val="0033CC"/>
        </w:rPr>
      </w:pPr>
      <w:r w:rsidRPr="00A7225E">
        <w:rPr>
          <w:rFonts w:ascii="Arial" w:hAnsi="Arial" w:cs="Arial"/>
          <w:color w:val="0033CC"/>
        </w:rPr>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r w:rsidR="000832D0" w:rsidRPr="00212D50">
        <w:rPr>
          <w:rFonts w:ascii="Arial" w:hAnsi="Arial" w:cs="Arial"/>
          <w:b/>
          <w:color w:val="0033CC"/>
        </w:rPr>
        <w:t xml:space="preserve">Response to Reviewers </w:t>
      </w:r>
      <w:r w:rsidRPr="00212D50">
        <w:rPr>
          <w:rFonts w:ascii="Arial" w:hAnsi="Arial" w:cs="Arial"/>
          <w:b/>
          <w:color w:val="0033CC"/>
        </w:rPr>
        <w:t>Figure 1</w:t>
      </w:r>
      <w:r w:rsidR="00D03452">
        <w:rPr>
          <w:rFonts w:ascii="Arial" w:hAnsi="Arial" w:cs="Arial"/>
          <w:b/>
          <w:color w:val="0033CC"/>
        </w:rPr>
        <w:t>7</w:t>
      </w:r>
      <w:r w:rsidR="00152750" w:rsidRPr="00212D50">
        <w:rPr>
          <w:rFonts w:ascii="Arial" w:hAnsi="Arial" w:cs="Arial"/>
          <w:b/>
          <w:color w:val="0033CC"/>
        </w:rPr>
        <w:t>g</w:t>
      </w:r>
      <w:r w:rsidR="00152750" w:rsidRPr="00212D50">
        <w:rPr>
          <w:rFonts w:ascii="Arial" w:eastAsia="Arial" w:hAnsi="Arial" w:cs="Arial"/>
          <w:b/>
          <w:color w:val="0032CC"/>
        </w:rPr>
        <w:t>-1</w:t>
      </w:r>
      <w:r w:rsidR="00D03452">
        <w:rPr>
          <w:rFonts w:ascii="Arial" w:eastAsia="Arial" w:hAnsi="Arial" w:cs="Arial"/>
          <w:b/>
          <w:color w:val="0032CC"/>
        </w:rPr>
        <w:t>7</w:t>
      </w:r>
      <w:r w:rsidR="00152750" w:rsidRPr="00212D50">
        <w:rPr>
          <w:rFonts w:ascii="Arial" w:eastAsia="Arial" w:hAnsi="Arial" w:cs="Arial"/>
          <w:b/>
          <w:color w:val="0032CC"/>
        </w:rPr>
        <w:t>h</w:t>
      </w:r>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57540AA4" w14:textId="1E6BF2E8" w:rsidR="000832D0" w:rsidRPr="00212D50" w:rsidRDefault="00546E06" w:rsidP="000832D0">
      <w:pPr>
        <w:numPr>
          <w:ilvl w:val="0"/>
          <w:numId w:val="5"/>
        </w:numPr>
        <w:spacing w:after="0" w:line="240" w:lineRule="auto"/>
        <w:jc w:val="both"/>
        <w:rPr>
          <w:rFonts w:ascii="Arial" w:eastAsia="Arial" w:hAnsi="Arial" w:cs="Arial"/>
          <w:color w:val="0033CC"/>
        </w:rPr>
      </w:pPr>
      <w:ins w:id="712" w:author="David Brown" w:date="2019-07-12T15:50:00Z">
        <w:r>
          <w:rPr>
            <w:rFonts w:ascii="Arial" w:hAnsi="Arial" w:cs="Arial"/>
            <w:color w:val="0033CC"/>
          </w:rPr>
          <w:t>Based on the previous observation</w:t>
        </w:r>
      </w:ins>
      <w:ins w:id="713" w:author="David Brown" w:date="2019-07-12T15:51:00Z">
        <w:r>
          <w:rPr>
            <w:rFonts w:ascii="Arial" w:hAnsi="Arial" w:cs="Arial"/>
            <w:color w:val="0033CC"/>
          </w:rPr>
          <w:t xml:space="preserve"> that the Log</w:t>
        </w:r>
        <w:r w:rsidRPr="00546E06">
          <w:rPr>
            <w:rFonts w:ascii="Arial" w:hAnsi="Arial" w:cs="Arial"/>
            <w:color w:val="0033CC"/>
            <w:vertAlign w:val="subscript"/>
            <w:rPrChange w:id="714" w:author="David Brown" w:date="2019-07-12T15:51:00Z">
              <w:rPr>
                <w:rFonts w:ascii="Arial" w:hAnsi="Arial" w:cs="Arial"/>
                <w:color w:val="0033CC"/>
              </w:rPr>
            </w:rPrChange>
          </w:rPr>
          <w:t>2</w:t>
        </w:r>
        <w:r>
          <w:rPr>
            <w:rFonts w:ascii="Arial" w:hAnsi="Arial" w:cs="Arial"/>
            <w:color w:val="0033CC"/>
          </w:rPr>
          <w:t xml:space="preserve"> Ratios estimated from the tumor biopsy and cfDNA a</w:t>
        </w:r>
      </w:ins>
      <w:ins w:id="715" w:author="David Brown" w:date="2019-07-12T15:52:00Z">
        <w:r>
          <w:rPr>
            <w:rFonts w:ascii="Arial" w:hAnsi="Arial" w:cs="Arial"/>
            <w:color w:val="0033CC"/>
          </w:rPr>
          <w:t xml:space="preserve">re comparable only for samples with high </w:t>
        </w:r>
        <w:proofErr w:type="spellStart"/>
        <w:r>
          <w:rPr>
            <w:rFonts w:ascii="Arial" w:hAnsi="Arial" w:cs="Arial"/>
            <w:color w:val="0033CC"/>
          </w:rPr>
          <w:t>ctDNA</w:t>
        </w:r>
        <w:proofErr w:type="spellEnd"/>
        <w:r>
          <w:rPr>
            <w:rFonts w:ascii="Arial" w:hAnsi="Arial" w:cs="Arial"/>
            <w:color w:val="0033CC"/>
          </w:rPr>
          <w:t xml:space="preserve"> fraction estimates</w:t>
        </w:r>
      </w:ins>
      <w:ins w:id="716" w:author="David Brown" w:date="2019-07-12T15:50:00Z">
        <w:r>
          <w:rPr>
            <w:rFonts w:ascii="Arial" w:hAnsi="Arial" w:cs="Arial"/>
            <w:color w:val="0033CC"/>
          </w:rPr>
          <w:t xml:space="preserve">, we </w:t>
        </w:r>
      </w:ins>
      <w:del w:id="717" w:author="David Brown" w:date="2019-07-12T15:50:00Z">
        <w:r w:rsidR="00B4071F" w:rsidRPr="00A7225E" w:rsidDel="00546E06">
          <w:rPr>
            <w:rFonts w:ascii="Arial" w:hAnsi="Arial" w:cs="Arial"/>
            <w:color w:val="0033CC"/>
          </w:rPr>
          <w:delText>C</w:delText>
        </w:r>
      </w:del>
      <w:ins w:id="718" w:author="David Brown" w:date="2019-07-12T15:50:00Z">
        <w:r>
          <w:rPr>
            <w:rFonts w:ascii="Arial" w:hAnsi="Arial" w:cs="Arial"/>
            <w:color w:val="0033CC"/>
          </w:rPr>
          <w:t>c</w:t>
        </w:r>
      </w:ins>
      <w:r w:rsidR="00B4071F" w:rsidRPr="00A7225E">
        <w:rPr>
          <w:rFonts w:ascii="Arial" w:hAnsi="Arial" w:cs="Arial"/>
          <w:color w:val="0033CC"/>
        </w:rPr>
        <w:t>ompar</w:t>
      </w:r>
      <w:del w:id="719" w:author="David Brown" w:date="2019-07-12T15:52:00Z">
        <w:r w:rsidR="00B4071F" w:rsidRPr="00A7225E" w:rsidDel="00546E06">
          <w:rPr>
            <w:rFonts w:ascii="Arial" w:hAnsi="Arial" w:cs="Arial"/>
            <w:color w:val="0033CC"/>
          </w:rPr>
          <w:delText>ing</w:delText>
        </w:r>
      </w:del>
      <w:ins w:id="720" w:author="David Brown" w:date="2019-07-12T15:52:00Z">
        <w:r>
          <w:rPr>
            <w:rFonts w:ascii="Arial" w:hAnsi="Arial" w:cs="Arial"/>
            <w:color w:val="0033CC"/>
          </w:rPr>
          <w:t>ed</w:t>
        </w:r>
      </w:ins>
      <w:r w:rsidR="00B4071F" w:rsidRPr="00A7225E">
        <w:rPr>
          <w:rFonts w:ascii="Arial" w:hAnsi="Arial" w:cs="Arial"/>
          <w:color w:val="0033CC"/>
        </w:rPr>
        <w:t xml:space="preserve"> amplifications and homozygous deletions in any of the 410 genes included in the MSK-IMPACT assay for </w:t>
      </w:r>
      <w:ins w:id="721" w:author="David Brown" w:date="2019-07-12T15:52:00Z">
        <w:r>
          <w:rPr>
            <w:rFonts w:ascii="Arial" w:hAnsi="Arial" w:cs="Arial"/>
            <w:color w:val="0033CC"/>
          </w:rPr>
          <w:t xml:space="preserve">only </w:t>
        </w:r>
      </w:ins>
      <w:r w:rsidR="00B4071F" w:rsidRPr="00A7225E">
        <w:rPr>
          <w:rFonts w:ascii="Arial" w:hAnsi="Arial" w:cs="Arial"/>
          <w:color w:val="0033CC"/>
        </w:rPr>
        <w:t xml:space="preserve">N = 49 tumor biopsy and cfDNA sample pairs with ctDNA fraction estimate </w:t>
      </w:r>
      <w:r w:rsidR="009C12FD">
        <w:rPr>
          <w:rFonts w:ascii="Arial" w:hAnsi="Arial" w:cs="Arial"/>
          <w:color w:val="0033CC"/>
        </w:rPr>
        <w:t>≥</w:t>
      </w:r>
      <w:r w:rsidR="00B4071F" w:rsidRPr="00A7225E">
        <w:rPr>
          <w:rFonts w:ascii="Arial" w:hAnsi="Arial" w:cs="Arial"/>
          <w:color w:val="0033CC"/>
        </w:rPr>
        <w:t xml:space="preserve">10%. The ROC curves for predicting amplifications or homozygous deletions from the absolute copy numbers in cfDNA are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Figures</w:t>
      </w:r>
      <w:r w:rsidR="00B4071F" w:rsidRPr="00212D50">
        <w:rPr>
          <w:rFonts w:ascii="Arial" w:hAnsi="Arial" w:cs="Arial"/>
          <w:b/>
          <w:color w:val="0033CC"/>
        </w:rPr>
        <w:t xml:space="preserve"> 1</w:t>
      </w:r>
      <w:r w:rsidR="00D03452">
        <w:rPr>
          <w:rFonts w:ascii="Arial" w:hAnsi="Arial" w:cs="Arial"/>
          <w:b/>
          <w:color w:val="0033CC"/>
        </w:rPr>
        <w:t>8</w:t>
      </w:r>
      <w:r w:rsidR="00586724">
        <w:rPr>
          <w:rFonts w:ascii="Arial" w:hAnsi="Arial" w:cs="Arial"/>
          <w:b/>
          <w:color w:val="0033CC"/>
        </w:rPr>
        <w:t>a</w:t>
      </w:r>
      <w:r w:rsidR="00C80ED4" w:rsidRPr="00A7225E">
        <w:rPr>
          <w:rFonts w:ascii="Arial" w:eastAsia="Arial" w:hAnsi="Arial" w:cs="Arial"/>
          <w:color w:val="0033CC"/>
        </w:rPr>
        <w:t xml:space="preserve"> </w:t>
      </w:r>
      <w:r w:rsidR="000832D0">
        <w:rPr>
          <w:rFonts w:ascii="Arial" w:eastAsia="Arial" w:hAnsi="Arial" w:cs="Arial"/>
          <w:color w:val="0033CC"/>
        </w:rPr>
        <w:t xml:space="preserve">and </w:t>
      </w:r>
      <w:r w:rsidR="00C80ED4" w:rsidRPr="00212D50">
        <w:rPr>
          <w:rFonts w:ascii="Arial" w:eastAsia="Arial" w:hAnsi="Arial" w:cs="Arial"/>
          <w:b/>
          <w:color w:val="0033CC"/>
        </w:rPr>
        <w:t>1</w:t>
      </w:r>
      <w:r w:rsidR="00D03452">
        <w:rPr>
          <w:rFonts w:ascii="Arial" w:eastAsia="Arial" w:hAnsi="Arial" w:cs="Arial"/>
          <w:b/>
          <w:color w:val="0033CC"/>
        </w:rPr>
        <w:t>8</w:t>
      </w:r>
      <w:r w:rsidR="00586724">
        <w:rPr>
          <w:rFonts w:ascii="Arial" w:eastAsia="Arial" w:hAnsi="Arial" w:cs="Arial"/>
          <w:b/>
          <w:color w:val="0033CC"/>
        </w:rPr>
        <w:t>b</w:t>
      </w:r>
      <w:r w:rsidR="00B4071F" w:rsidRPr="00A7225E">
        <w:rPr>
          <w:rFonts w:ascii="Arial" w:eastAsia="Arial" w:hAnsi="Arial" w:cs="Arial"/>
          <w:color w:val="0033CC"/>
        </w:rPr>
        <w:t>.</w:t>
      </w:r>
      <w:r w:rsidR="00586724">
        <w:rPr>
          <w:rFonts w:ascii="Arial" w:eastAsia="Arial" w:hAnsi="Arial" w:cs="Arial"/>
          <w:color w:val="0033CC"/>
        </w:rPr>
        <w:t xml:space="preserve"> Pairwise comparisons between the cancer cohorts show</w:t>
      </w:r>
      <w:r w:rsidR="006F093F">
        <w:rPr>
          <w:rFonts w:ascii="Arial" w:eastAsia="Arial" w:hAnsi="Arial" w:cs="Arial"/>
          <w:color w:val="0033CC"/>
        </w:rPr>
        <w:t>ed</w:t>
      </w:r>
      <w:r w:rsidR="00586724">
        <w:rPr>
          <w:rFonts w:ascii="Arial" w:eastAsia="Arial" w:hAnsi="Arial" w:cs="Arial"/>
          <w:color w:val="0033CC"/>
        </w:rPr>
        <w:t xml:space="preserve"> that </w:t>
      </w:r>
      <w:r w:rsidR="003625F0">
        <w:rPr>
          <w:rFonts w:ascii="Arial" w:eastAsia="Arial" w:hAnsi="Arial" w:cs="Arial"/>
          <w:color w:val="0033CC"/>
        </w:rPr>
        <w:t xml:space="preserve">none of </w:t>
      </w:r>
      <w:r w:rsidR="00586724">
        <w:rPr>
          <w:rFonts w:ascii="Arial" w:eastAsia="Arial" w:hAnsi="Arial" w:cs="Arial"/>
          <w:color w:val="0033CC"/>
        </w:rPr>
        <w:t xml:space="preserve">the AUC </w:t>
      </w:r>
      <w:r w:rsidR="00444D77">
        <w:rPr>
          <w:rFonts w:ascii="Arial" w:eastAsia="Arial" w:hAnsi="Arial" w:cs="Arial"/>
          <w:color w:val="0033CC"/>
        </w:rPr>
        <w:t xml:space="preserve">for amplifications </w:t>
      </w:r>
      <w:r w:rsidR="00586724">
        <w:rPr>
          <w:rFonts w:ascii="Arial" w:eastAsia="Arial" w:hAnsi="Arial" w:cs="Arial"/>
          <w:color w:val="0033CC"/>
        </w:rPr>
        <w:t>were significantly different (</w:t>
      </w:r>
      <w:r w:rsidR="003625F0">
        <w:rPr>
          <w:rFonts w:ascii="Arial" w:eastAsia="Arial" w:hAnsi="Arial" w:cs="Arial"/>
          <w:color w:val="0033CC"/>
        </w:rPr>
        <w:t xml:space="preserve">DeLong two-sided test for AUC; </w:t>
      </w:r>
      <w:r w:rsidR="00586724">
        <w:rPr>
          <w:rFonts w:ascii="Arial" w:eastAsia="Arial" w:hAnsi="Arial" w:cs="Arial"/>
          <w:color w:val="0033CC"/>
        </w:rPr>
        <w:t>p</w:t>
      </w:r>
      <w:r w:rsidR="003625F0">
        <w:rPr>
          <w:rFonts w:ascii="Arial" w:eastAsia="Arial" w:hAnsi="Arial" w:cs="Arial"/>
          <w:color w:val="0033CC"/>
        </w:rPr>
        <w:t xml:space="preserve"> &gt; </w:t>
      </w:r>
      <w:r w:rsidR="00586724">
        <w:rPr>
          <w:rFonts w:ascii="Arial" w:eastAsia="Arial" w:hAnsi="Arial" w:cs="Arial"/>
          <w:color w:val="0033CC"/>
        </w:rPr>
        <w:t>0.</w:t>
      </w:r>
      <w:r w:rsidR="003625F0">
        <w:rPr>
          <w:rFonts w:ascii="Arial" w:eastAsia="Arial" w:hAnsi="Arial" w:cs="Arial"/>
          <w:color w:val="0033CC"/>
        </w:rPr>
        <w:t>05</w:t>
      </w:r>
      <w:r w:rsidR="00586724">
        <w:rPr>
          <w:rFonts w:ascii="Arial" w:eastAsia="Arial" w:hAnsi="Arial" w:cs="Arial"/>
          <w:color w:val="0033CC"/>
        </w:rPr>
        <w:t xml:space="preserve">) </w:t>
      </w:r>
      <w:r w:rsidR="003625F0">
        <w:rPr>
          <w:rFonts w:ascii="Arial" w:eastAsia="Arial" w:hAnsi="Arial" w:cs="Arial"/>
          <w:color w:val="0033CC"/>
        </w:rPr>
        <w:t xml:space="preserve">except </w:t>
      </w:r>
      <w:r w:rsidR="006F093F">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Pr>
          <w:rFonts w:ascii="Arial" w:eastAsia="Arial" w:hAnsi="Arial" w:cs="Arial"/>
          <w:color w:val="0033CC"/>
        </w:rPr>
        <w:t xml:space="preserve">homozygous deletions </w:t>
      </w:r>
      <w:r w:rsidR="006F093F">
        <w:rPr>
          <w:rFonts w:ascii="Arial" w:eastAsia="Arial" w:hAnsi="Arial" w:cs="Arial"/>
          <w:color w:val="0033CC"/>
        </w:rPr>
        <w:t>across the different cancer cohorts showed that prostate cancers had a statistically higher AUC than breast (p =</w:t>
      </w:r>
      <w:r w:rsidR="00586724">
        <w:rPr>
          <w:rFonts w:ascii="Arial" w:eastAsia="Arial" w:hAnsi="Arial" w:cs="Arial"/>
          <w:color w:val="0033CC"/>
        </w:rPr>
        <w:t xml:space="preserve"> </w:t>
      </w:r>
      <w:r w:rsidR="006009FB">
        <w:rPr>
          <w:rFonts w:ascii="Arial" w:eastAsia="Arial" w:hAnsi="Arial" w:cs="Arial"/>
          <w:color w:val="0033CC"/>
        </w:rPr>
        <w:t>3.95e-3</w:t>
      </w:r>
      <w:r w:rsidR="006F093F">
        <w:rPr>
          <w:rFonts w:ascii="Arial" w:eastAsia="Arial" w:hAnsi="Arial" w:cs="Arial"/>
          <w:color w:val="0033CC"/>
        </w:rPr>
        <w:t xml:space="preserve">) and lung (p = </w:t>
      </w:r>
      <w:r w:rsidR="006009FB">
        <w:rPr>
          <w:rFonts w:ascii="Arial" w:eastAsia="Arial" w:hAnsi="Arial" w:cs="Arial"/>
          <w:color w:val="0033CC"/>
        </w:rPr>
        <w:t>8.56e-2</w:t>
      </w:r>
      <w:r w:rsidR="006F093F">
        <w:rPr>
          <w:rFonts w:ascii="Arial" w:eastAsia="Arial" w:hAnsi="Arial" w:cs="Arial"/>
          <w:color w:val="0033CC"/>
        </w:rPr>
        <w:t>) cancers possibly explained by the higher number of such alterations in prostate cancers.</w:t>
      </w:r>
      <w:r w:rsidR="006009FB">
        <w:rPr>
          <w:rFonts w:ascii="Arial" w:eastAsia="Arial" w:hAnsi="Arial" w:cs="Arial"/>
          <w:color w:val="0033CC"/>
        </w:rPr>
        <w:t xml:space="preserve"> </w:t>
      </w:r>
      <w:r w:rsidR="006009FB"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t>
      </w:r>
      <w:r w:rsidR="006009FB" w:rsidRPr="003A528F">
        <w:rPr>
          <w:rFonts w:ascii="Arial" w:hAnsi="Arial" w:cs="Arial"/>
          <w:b/>
          <w:color w:val="0033CC"/>
        </w:rPr>
        <w:t xml:space="preserve">Response to Reviewers </w:t>
      </w:r>
      <w:r w:rsidR="006009FB" w:rsidRPr="003A528F">
        <w:rPr>
          <w:rFonts w:ascii="Arial" w:eastAsia="Arial" w:hAnsi="Arial" w:cs="Arial"/>
          <w:b/>
          <w:color w:val="0033CC"/>
        </w:rPr>
        <w:t>Figure</w:t>
      </w:r>
      <w:r w:rsidR="006009FB" w:rsidRPr="000832D0">
        <w:rPr>
          <w:rFonts w:ascii="Arial" w:hAnsi="Arial" w:cs="Arial"/>
          <w:b/>
          <w:color w:val="0033CC"/>
        </w:rPr>
        <w:t xml:space="preserve"> </w:t>
      </w:r>
      <w:r w:rsidR="006009FB" w:rsidRPr="00ED0D98">
        <w:rPr>
          <w:rFonts w:ascii="Arial" w:eastAsia="Arial" w:hAnsi="Arial" w:cs="Arial"/>
          <w:b/>
          <w:color w:val="0033CC"/>
        </w:rPr>
        <w:t>1</w:t>
      </w:r>
      <w:r w:rsidR="00D03452">
        <w:rPr>
          <w:rFonts w:ascii="Arial" w:eastAsia="Arial" w:hAnsi="Arial" w:cs="Arial"/>
          <w:b/>
          <w:color w:val="0033CC"/>
        </w:rPr>
        <w:t>8</w:t>
      </w:r>
      <w:r w:rsidR="006009FB" w:rsidRPr="00ED0D98">
        <w:rPr>
          <w:rFonts w:ascii="Arial" w:eastAsia="Arial" w:hAnsi="Arial" w:cs="Arial"/>
          <w:b/>
          <w:color w:val="0033CC"/>
        </w:rPr>
        <w:t>c</w:t>
      </w:r>
      <w:r w:rsidR="006009FB" w:rsidRPr="00A7225E">
        <w:rPr>
          <w:rFonts w:ascii="Arial" w:eastAsia="Arial" w:hAnsi="Arial" w:cs="Arial"/>
          <w:color w:val="0033CC"/>
        </w:rPr>
        <w:t>.</w:t>
      </w:r>
    </w:p>
    <w:p w14:paraId="625E7027" w14:textId="77777777" w:rsidR="00F81451" w:rsidRDefault="00F81451" w:rsidP="00F81451">
      <w:pPr>
        <w:spacing w:after="0" w:line="240" w:lineRule="auto"/>
        <w:jc w:val="both"/>
        <w:rPr>
          <w:rFonts w:ascii="Arial" w:eastAsia="Arial" w:hAnsi="Arial" w:cs="Arial"/>
          <w:color w:val="0033CC"/>
        </w:rPr>
      </w:pPr>
    </w:p>
    <w:p w14:paraId="364309DB" w14:textId="2AF3D206" w:rsidR="00413E5F" w:rsidRPr="00A7225E" w:rsidRDefault="00B4071F" w:rsidP="00212D50">
      <w:pPr>
        <w:spacing w:after="0" w:line="240" w:lineRule="auto"/>
        <w:jc w:val="both"/>
        <w:rPr>
          <w:rFonts w:ascii="Arial" w:eastAsia="Arial" w:hAnsi="Arial" w:cs="Arial"/>
          <w:color w:val="0033CC"/>
        </w:rPr>
      </w:pPr>
      <w:r w:rsidRPr="00A7225E">
        <w:rPr>
          <w:rFonts w:ascii="Arial" w:eastAsia="Arial" w:hAnsi="Arial" w:cs="Arial"/>
          <w:color w:val="0033CC"/>
        </w:rPr>
        <w:t>Overall</w:t>
      </w:r>
      <w:r w:rsidR="00D03452">
        <w:rPr>
          <w:rFonts w:ascii="Arial" w:eastAsia="Arial" w:hAnsi="Arial" w:cs="Arial"/>
          <w:color w:val="0033CC"/>
        </w:rPr>
        <w:t>,</w:t>
      </w:r>
      <w:r w:rsidRPr="00A7225E">
        <w:rPr>
          <w:rFonts w:ascii="Arial" w:eastAsia="Arial" w:hAnsi="Arial" w:cs="Arial"/>
          <w:color w:val="0033CC"/>
        </w:rPr>
        <w:t xml:space="preserve"> 34 of 49 (69%) patients had at least one amplification or homozygous deletion reported in their matched tumor biopsies</w:t>
      </w:r>
      <w:r w:rsidR="00D03452">
        <w:rPr>
          <w:rFonts w:ascii="Arial" w:eastAsia="Arial" w:hAnsi="Arial" w:cs="Arial"/>
          <w:color w:val="0033CC"/>
        </w:rPr>
        <w:t>. Among these,</w:t>
      </w:r>
      <w:r w:rsidRPr="00A7225E">
        <w:rPr>
          <w:rFonts w:ascii="Arial" w:eastAsia="Arial" w:hAnsi="Arial" w:cs="Arial"/>
          <w:color w:val="0033CC"/>
        </w:rPr>
        <w:t xml:space="preserve"> </w:t>
      </w:r>
      <w:del w:id="722" w:author="Reis-Filho, Jorge S./Pathology" w:date="2019-07-09T11:42:00Z">
        <w:r w:rsidRPr="00A7225E" w:rsidDel="00D03452">
          <w:rPr>
            <w:rFonts w:ascii="Arial" w:eastAsia="Arial" w:hAnsi="Arial" w:cs="Arial"/>
            <w:color w:val="0033CC"/>
          </w:rPr>
          <w:delText xml:space="preserve">and in </w:delText>
        </w:r>
      </w:del>
      <w:r w:rsidRPr="00A7225E">
        <w:rPr>
          <w:rFonts w:ascii="Arial" w:eastAsia="Arial" w:hAnsi="Arial" w:cs="Arial"/>
          <w:color w:val="0033CC"/>
        </w:rPr>
        <w:t>26 (76.5%) patients</w:t>
      </w:r>
      <w:del w:id="723" w:author="Reis-Filho, Jorge S./Pathology" w:date="2019-07-09T11:42:00Z">
        <w:r w:rsidRPr="00A7225E" w:rsidDel="00D03452">
          <w:rPr>
            <w:rFonts w:ascii="Arial" w:eastAsia="Arial" w:hAnsi="Arial" w:cs="Arial"/>
            <w:color w:val="0033CC"/>
          </w:rPr>
          <w:delText xml:space="preserve">, </w:delText>
        </w:r>
      </w:del>
      <w:ins w:id="724" w:author="Reis-Filho, Jorge S./Pathology" w:date="2019-07-09T11:42:00Z">
        <w:r w:rsidR="00D03452">
          <w:rPr>
            <w:rFonts w:ascii="Arial" w:eastAsia="Arial" w:hAnsi="Arial" w:cs="Arial"/>
            <w:color w:val="0033CC"/>
          </w:rPr>
          <w:t xml:space="preserve"> </w:t>
        </w:r>
      </w:ins>
      <w:r w:rsidR="00D03452">
        <w:rPr>
          <w:rFonts w:ascii="Arial" w:eastAsia="Arial" w:hAnsi="Arial" w:cs="Arial"/>
          <w:color w:val="0033CC"/>
        </w:rPr>
        <w:t xml:space="preserve">displayed </w:t>
      </w:r>
      <w:r w:rsidRPr="00A7225E">
        <w:rPr>
          <w:rFonts w:ascii="Arial" w:eastAsia="Arial" w:hAnsi="Arial" w:cs="Arial"/>
          <w:color w:val="0033CC"/>
        </w:rPr>
        <w:t>at least one concordant</w:t>
      </w:r>
      <w:del w:id="725" w:author="David Brown" w:date="2019-07-12T15:57:00Z">
        <w:r w:rsidRPr="00A7225E" w:rsidDel="00546E06">
          <w:rPr>
            <w:rFonts w:ascii="Arial" w:eastAsia="Arial" w:hAnsi="Arial" w:cs="Arial"/>
            <w:color w:val="0033CC"/>
          </w:rPr>
          <w:delText xml:space="preserve"> alteration </w:delText>
        </w:r>
      </w:del>
      <w:del w:id="726" w:author="David Brown" w:date="2019-07-12T15:56:00Z">
        <w:r w:rsidRPr="00A7225E" w:rsidDel="00546E06">
          <w:rPr>
            <w:rFonts w:ascii="Arial" w:eastAsia="Arial" w:hAnsi="Arial" w:cs="Arial"/>
            <w:color w:val="0033CC"/>
          </w:rPr>
          <w:delText xml:space="preserve">was also </w:delText>
        </w:r>
      </w:del>
      <w:del w:id="727" w:author="David Brown" w:date="2019-07-12T15:57:00Z">
        <w:r w:rsidRPr="00A7225E" w:rsidDel="00546E06">
          <w:rPr>
            <w:rFonts w:ascii="Arial" w:eastAsia="Arial" w:hAnsi="Arial" w:cs="Arial"/>
            <w:color w:val="0033CC"/>
          </w:rPr>
          <w:delText>detected in cfDNA</w:delText>
        </w:r>
      </w:del>
      <w:r w:rsidRPr="00A7225E">
        <w:rPr>
          <w:rFonts w:ascii="Arial" w:eastAsia="Arial" w:hAnsi="Arial" w:cs="Arial"/>
          <w:color w:val="0033CC"/>
        </w:rPr>
        <w:t xml:space="preserve">.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r w:rsidRPr="00212D50">
        <w:rPr>
          <w:rFonts w:ascii="Arial" w:eastAsia="Arial" w:hAnsi="Arial" w:cs="Arial"/>
          <w:b/>
          <w:color w:val="0033CC"/>
        </w:rPr>
        <w:t xml:space="preserve">able </w:t>
      </w:r>
      <w:r w:rsidR="00C80ED4" w:rsidRPr="00212D50">
        <w:rPr>
          <w:rFonts w:ascii="Arial" w:eastAsia="Arial" w:hAnsi="Arial" w:cs="Arial"/>
          <w:b/>
          <w:color w:val="0033CC"/>
        </w:rPr>
        <w:t>1</w:t>
      </w:r>
      <w:r w:rsidR="006E1F9B" w:rsidRPr="00212D50">
        <w:rPr>
          <w:rFonts w:ascii="Arial" w:eastAsia="Arial" w:hAnsi="Arial" w:cs="Arial"/>
          <w:b/>
          <w:color w:val="0033CC"/>
        </w:rPr>
        <w:t>4</w:t>
      </w:r>
      <w:r w:rsidRPr="00A7225E">
        <w:rPr>
          <w:rFonts w:ascii="Arial" w:eastAsia="Arial" w:hAnsi="Arial" w:cs="Arial"/>
          <w:color w:val="0033CC"/>
        </w:rPr>
        <w:t xml:space="preserve"> provides </w:t>
      </w:r>
      <w:r w:rsidR="000832D0">
        <w:rPr>
          <w:rFonts w:ascii="Arial" w:eastAsia="Arial" w:hAnsi="Arial" w:cs="Arial"/>
          <w:color w:val="0033CC"/>
        </w:rPr>
        <w:t>a</w:t>
      </w:r>
      <w:r w:rsidR="000832D0" w:rsidRPr="00A7225E">
        <w:rPr>
          <w:rFonts w:ascii="Arial" w:eastAsia="Arial" w:hAnsi="Arial" w:cs="Arial"/>
          <w:color w:val="0033CC"/>
        </w:rPr>
        <w:t xml:space="preserve"> </w:t>
      </w:r>
      <w:r w:rsidRPr="00A7225E">
        <w:rPr>
          <w:rFonts w:ascii="Arial" w:eastAsia="Arial" w:hAnsi="Arial" w:cs="Arial"/>
          <w:color w:val="0033CC"/>
        </w:rPr>
        <w:t xml:space="preserve">detailed breakdown of detection rate by cancer type. </w:t>
      </w:r>
      <w:del w:id="728" w:author="Reis-Filho, Jorge S./Pathology" w:date="2019-07-09T11:42:00Z">
        <w:r w:rsidRPr="00A7225E" w:rsidDel="00D03452">
          <w:rPr>
            <w:rFonts w:ascii="Arial" w:eastAsia="Arial" w:hAnsi="Arial" w:cs="Arial"/>
            <w:color w:val="0033CC"/>
          </w:rPr>
          <w:delText xml:space="preserve">Overall </w:delText>
        </w:r>
      </w:del>
      <w:r w:rsidR="00D03452">
        <w:rPr>
          <w:rFonts w:ascii="Arial" w:eastAsia="Arial" w:hAnsi="Arial" w:cs="Arial"/>
          <w:color w:val="0033CC"/>
        </w:rPr>
        <w:t>In summary,</w:t>
      </w:r>
      <w:r w:rsidR="00D03452" w:rsidRPr="00A7225E">
        <w:rPr>
          <w:rFonts w:ascii="Arial" w:eastAsia="Arial" w:hAnsi="Arial" w:cs="Arial"/>
          <w:color w:val="0033CC"/>
        </w:rPr>
        <w:t xml:space="preserve"> </w:t>
      </w:r>
      <w:r w:rsidRPr="00A7225E">
        <w:rPr>
          <w:rFonts w:ascii="Arial" w:eastAsia="Arial" w:hAnsi="Arial" w:cs="Arial"/>
          <w:color w:val="0033CC"/>
        </w:rPr>
        <w:t xml:space="preserve">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w:t>
      </w:r>
      <w:ins w:id="729" w:author="David Brown" w:date="2019-07-12T15:57:00Z">
        <w:r w:rsidR="00050E65">
          <w:rPr>
            <w:rFonts w:ascii="Arial" w:eastAsia="Arial" w:hAnsi="Arial" w:cs="Arial"/>
            <w:color w:val="0033CC"/>
          </w:rPr>
          <w:t xml:space="preserve">34 </w:t>
        </w:r>
      </w:ins>
      <w:r w:rsidRPr="00A7225E">
        <w:rPr>
          <w:rFonts w:ascii="Arial" w:eastAsia="Arial" w:hAnsi="Arial" w:cs="Arial"/>
          <w:color w:val="0033CC"/>
        </w:rPr>
        <w:t>tumor biopsies and 106 (68.8%) of these were also detected in cfDNA</w:t>
      </w:r>
      <w:commentRangeStart w:id="730"/>
      <w:r w:rsidRPr="00A7225E">
        <w:rPr>
          <w:rFonts w:ascii="Arial" w:eastAsia="Arial" w:hAnsi="Arial" w:cs="Arial"/>
          <w:color w:val="0033CC"/>
        </w:rPr>
        <w:t xml:space="preserve">. </w:t>
      </w:r>
      <w:commentRangeEnd w:id="730"/>
      <w:r w:rsidR="004501D4">
        <w:rPr>
          <w:rStyle w:val="CommentReference"/>
        </w:rPr>
        <w:commentReference w:id="730"/>
      </w:r>
      <w:r w:rsidRPr="00A7225E">
        <w:rPr>
          <w:rFonts w:ascii="Arial" w:eastAsia="Arial" w:hAnsi="Arial" w:cs="Arial"/>
          <w:color w:val="0033CC"/>
        </w:rPr>
        <w:t>Only 23 of 51 (45.1%) homozygous deletions detected in the</w:t>
      </w:r>
      <w:ins w:id="731" w:author="David Brown" w:date="2019-07-12T16:03:00Z">
        <w:r w:rsidR="00050E65">
          <w:rPr>
            <w:rFonts w:ascii="Arial" w:eastAsia="Arial" w:hAnsi="Arial" w:cs="Arial"/>
            <w:color w:val="0033CC"/>
          </w:rPr>
          <w:t xml:space="preserve"> same</w:t>
        </w:r>
      </w:ins>
      <w:r w:rsidRPr="00A7225E">
        <w:rPr>
          <w:rFonts w:ascii="Arial" w:eastAsia="Arial" w:hAnsi="Arial" w:cs="Arial"/>
          <w:color w:val="0033CC"/>
        </w:rPr>
        <w:t xml:space="preserve"> tumor biopsies, mostly in prostate cancer patients, were also detected in cfDNA. This was expected given the sparse number of events </w:t>
      </w:r>
      <w:r w:rsidR="006009FB">
        <w:rPr>
          <w:rFonts w:ascii="Arial" w:eastAsia="Arial" w:hAnsi="Arial" w:cs="Arial"/>
          <w:color w:val="0033CC"/>
        </w:rPr>
        <w:t xml:space="preserve">as noted above </w:t>
      </w:r>
      <w:r w:rsidRPr="00A7225E">
        <w:rPr>
          <w:rFonts w:ascii="Arial" w:eastAsia="Arial" w:hAnsi="Arial" w:cs="Arial"/>
          <w:color w:val="0033CC"/>
        </w:rPr>
        <w:t>and low sensitivity at high specificity observed for the breast and lung cohort</w:t>
      </w:r>
      <w:r w:rsidR="00050E65">
        <w:rPr>
          <w:rFonts w:ascii="Arial" w:eastAsia="Arial" w:hAnsi="Arial" w:cs="Arial"/>
          <w:color w:val="0033CC"/>
        </w:rPr>
        <w:t>s.</w:t>
      </w:r>
      <w:r w:rsidRPr="00A7225E">
        <w:rPr>
          <w:rFonts w:ascii="Arial" w:eastAsia="Arial" w:hAnsi="Arial" w:cs="Arial"/>
          <w:color w:val="0033CC"/>
        </w:rPr>
        <w:t xml:space="preserve"> </w:t>
      </w:r>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r w:rsidR="00C80ED4" w:rsidRPr="00212D50">
        <w:rPr>
          <w:rFonts w:ascii="Arial" w:eastAsia="Arial" w:hAnsi="Arial" w:cs="Arial"/>
          <w:b/>
          <w:color w:val="0033CC"/>
        </w:rPr>
        <w:t>1</w:t>
      </w:r>
      <w:r w:rsidR="00D03452">
        <w:rPr>
          <w:rFonts w:ascii="Arial" w:eastAsia="Arial" w:hAnsi="Arial" w:cs="Arial"/>
          <w:b/>
          <w:color w:val="0033CC"/>
        </w:rPr>
        <w:t>9</w:t>
      </w:r>
      <w:r w:rsidR="00190B38" w:rsidRPr="00A7225E">
        <w:rPr>
          <w:rFonts w:ascii="Arial" w:eastAsia="Arial" w:hAnsi="Arial" w:cs="Arial"/>
          <w:color w:val="0033CC"/>
        </w:rPr>
        <w:t xml:space="preserve"> </w:t>
      </w:r>
      <w:r w:rsidR="00D03452">
        <w:rPr>
          <w:rFonts w:ascii="Arial" w:eastAsia="Arial" w:hAnsi="Arial" w:cs="Arial"/>
          <w:color w:val="0033CC"/>
        </w:rPr>
        <w:t>illustrates</w:t>
      </w:r>
      <w:r w:rsidR="00050E65">
        <w:rPr>
          <w:rFonts w:ascii="Arial" w:eastAsia="Arial" w:hAnsi="Arial" w:cs="Arial"/>
          <w:color w:val="0033CC"/>
        </w:rPr>
        <w:t xml:space="preserve"> </w:t>
      </w:r>
      <w:ins w:id="732" w:author="Reis-Filho, Jorge S./Pathology" w:date="2019-07-09T11:43:00Z">
        <w:del w:id="733" w:author="David Brown" w:date="2019-07-12T16:05:00Z">
          <w:r w:rsidR="00D03452" w:rsidDel="00050E65">
            <w:rPr>
              <w:rFonts w:ascii="Arial" w:eastAsia="Arial" w:hAnsi="Arial" w:cs="Arial"/>
              <w:color w:val="0033CC"/>
            </w:rPr>
            <w:delText xml:space="preserve"> </w:delText>
          </w:r>
        </w:del>
      </w:ins>
      <w:r w:rsidR="006009FB">
        <w:rPr>
          <w:rFonts w:ascii="Arial" w:eastAsia="Arial" w:hAnsi="Arial" w:cs="Arial"/>
          <w:color w:val="0033CC"/>
        </w:rPr>
        <w:t>all the amplifications and homozygous deletions detected in</w:t>
      </w:r>
      <w:r w:rsidR="006E1F9B" w:rsidRPr="00A7225E">
        <w:rPr>
          <w:rFonts w:ascii="Arial" w:eastAsia="Arial" w:hAnsi="Arial" w:cs="Arial"/>
          <w:color w:val="0033CC"/>
        </w:rPr>
        <w:t xml:space="preserve"> cfDNA </w:t>
      </w:r>
      <w:r w:rsidR="006009FB">
        <w:rPr>
          <w:rFonts w:ascii="Arial" w:eastAsia="Arial" w:hAnsi="Arial" w:cs="Arial"/>
          <w:color w:val="0033CC"/>
        </w:rPr>
        <w:t>and the</w:t>
      </w:r>
      <w:r w:rsidR="006009FB" w:rsidRPr="00A7225E">
        <w:rPr>
          <w:rFonts w:ascii="Arial" w:eastAsia="Arial" w:hAnsi="Arial" w:cs="Arial"/>
          <w:color w:val="0033CC"/>
        </w:rPr>
        <w:t xml:space="preserve"> </w:t>
      </w:r>
      <w:r w:rsidR="006E1F9B" w:rsidRPr="00A7225E">
        <w:rPr>
          <w:rFonts w:ascii="Arial" w:eastAsia="Arial" w:hAnsi="Arial" w:cs="Arial"/>
          <w:color w:val="0033CC"/>
        </w:rPr>
        <w:t>paired tumor tissue</w:t>
      </w:r>
      <w:r w:rsidR="000832D0" w:rsidRPr="00653D3D">
        <w:rPr>
          <w:rFonts w:ascii="Arial" w:eastAsia="Arial" w:hAnsi="Arial" w:cs="Arial"/>
          <w:color w:val="0033CC"/>
        </w:rPr>
        <w:t>.</w:t>
      </w:r>
      <w:r w:rsidR="006009FB" w:rsidRPr="00212D50">
        <w:rPr>
          <w:rFonts w:ascii="Arial" w:eastAsia="Arial" w:hAnsi="Arial" w:cs="Arial"/>
          <w:color w:val="0033CC"/>
        </w:rPr>
        <w:t xml:space="preserve"> Whilst in many cases, concordant alterations were found, CNVs </w:t>
      </w:r>
      <w:del w:id="734" w:author="Reis-Filho, Jorge S./Pathology" w:date="2019-07-09T11:44:00Z">
        <w:r w:rsidR="006009FB" w:rsidRPr="00212D50" w:rsidDel="00D03452">
          <w:rPr>
            <w:rFonts w:ascii="Arial" w:eastAsia="Arial" w:hAnsi="Arial" w:cs="Arial"/>
            <w:color w:val="0033CC"/>
          </w:rPr>
          <w:delText xml:space="preserve">private to </w:delText>
        </w:r>
      </w:del>
      <w:r w:rsidR="00D03452">
        <w:rPr>
          <w:rFonts w:ascii="Arial" w:eastAsia="Arial" w:hAnsi="Arial" w:cs="Arial"/>
          <w:color w:val="0033CC"/>
        </w:rPr>
        <w:t xml:space="preserve">present in </w:t>
      </w:r>
      <w:r w:rsidR="006009FB" w:rsidRPr="00212D50">
        <w:rPr>
          <w:rFonts w:ascii="Arial" w:eastAsia="Arial" w:hAnsi="Arial" w:cs="Arial"/>
          <w:color w:val="0033CC"/>
        </w:rPr>
        <w:t xml:space="preserve">the cfDNA </w:t>
      </w:r>
      <w:r w:rsidR="00D03452">
        <w:rPr>
          <w:rFonts w:ascii="Arial" w:eastAsia="Arial" w:hAnsi="Arial" w:cs="Arial"/>
          <w:color w:val="0033CC"/>
        </w:rPr>
        <w:t xml:space="preserve">but not in tumor biopsies </w:t>
      </w:r>
      <w:r w:rsidR="006009FB" w:rsidRPr="00212D50">
        <w:rPr>
          <w:rFonts w:ascii="Arial" w:eastAsia="Arial" w:hAnsi="Arial" w:cs="Arial"/>
          <w:color w:val="0033CC"/>
        </w:rPr>
        <w:t xml:space="preserve">were </w:t>
      </w:r>
      <w:del w:id="735" w:author="Reis-Filho, Jorge S./Pathology" w:date="2019-07-09T11:44:00Z">
        <w:r w:rsidR="006009FB" w:rsidRPr="00212D50" w:rsidDel="00D03452">
          <w:rPr>
            <w:rFonts w:ascii="Arial" w:eastAsia="Arial" w:hAnsi="Arial" w:cs="Arial"/>
            <w:color w:val="0033CC"/>
          </w:rPr>
          <w:delText xml:space="preserve">also </w:delText>
        </w:r>
      </w:del>
      <w:r w:rsidR="006009FB" w:rsidRPr="00212D50">
        <w:rPr>
          <w:rFonts w:ascii="Arial" w:eastAsia="Arial" w:hAnsi="Arial" w:cs="Arial"/>
          <w:color w:val="0033CC"/>
        </w:rPr>
        <w:t>detected</w:t>
      </w:r>
      <w:r w:rsidR="00D03452">
        <w:rPr>
          <w:rFonts w:ascii="Arial" w:eastAsia="Arial" w:hAnsi="Arial" w:cs="Arial"/>
          <w:color w:val="0033CC"/>
        </w:rPr>
        <w:t>, consistent with the tumor CNV heterogeneity extensively documented in cancer</w:t>
      </w:r>
      <w:ins w:id="736" w:author="David Brown" w:date="2019-07-12T16:07:00Z">
        <w:r w:rsidR="00050E65">
          <w:rPr>
            <w:rFonts w:ascii="Arial" w:eastAsia="Arial" w:hAnsi="Arial" w:cs="Arial"/>
            <w:color w:val="0033CC"/>
          </w:rPr>
          <w:t xml:space="preserve">s of advanced </w:t>
        </w:r>
      </w:ins>
      <w:del w:id="737" w:author="David Brown" w:date="2019-07-12T16:07:00Z">
        <w:r w:rsidR="00D03452" w:rsidDel="00050E65">
          <w:rPr>
            <w:rFonts w:ascii="Arial" w:eastAsia="Arial" w:hAnsi="Arial" w:cs="Arial"/>
            <w:color w:val="0033CC"/>
          </w:rPr>
          <w:delText xml:space="preserve"> at the metastatic </w:delText>
        </w:r>
      </w:del>
      <w:r w:rsidR="00D03452">
        <w:rPr>
          <w:rFonts w:ascii="Arial" w:eastAsia="Arial" w:hAnsi="Arial" w:cs="Arial"/>
          <w:color w:val="0033CC"/>
        </w:rPr>
        <w:t>stage</w:t>
      </w:r>
      <w:ins w:id="738" w:author="David Brown" w:date="2019-07-12T16:06:00Z">
        <w:r w:rsidR="00050E65">
          <w:rPr>
            <w:rFonts w:ascii="Arial" w:eastAsia="Arial" w:hAnsi="Arial" w:cs="Arial"/>
            <w:color w:val="0033CC"/>
          </w:rPr>
          <w:t xml:space="preserve"> (</w:t>
        </w:r>
      </w:ins>
      <w:ins w:id="739" w:author="David Brown" w:date="2019-07-12T16:07:00Z">
        <w:r w:rsidR="00050E65" w:rsidRPr="00050E65">
          <w:rPr>
            <w:rFonts w:ascii="Arial" w:eastAsia="Arial" w:hAnsi="Arial" w:cs="Arial"/>
            <w:color w:val="0033CC"/>
            <w:highlight w:val="yellow"/>
            <w:rPrChange w:id="740" w:author="David Brown" w:date="2019-07-12T16:07:00Z">
              <w:rPr>
                <w:rFonts w:ascii="Arial" w:eastAsia="Arial" w:hAnsi="Arial" w:cs="Arial"/>
                <w:color w:val="0033CC"/>
              </w:rPr>
            </w:rPrChange>
          </w:rPr>
          <w:t>PMID:</w:t>
        </w:r>
      </w:ins>
      <w:ins w:id="741" w:author="David Brown" w:date="2019-07-12T16:06:00Z">
        <w:r w:rsidR="00050E65">
          <w:rPr>
            <w:rFonts w:ascii="Arial" w:eastAsia="Arial" w:hAnsi="Arial" w:cs="Arial"/>
            <w:color w:val="0033CC"/>
          </w:rPr>
          <w:t>)</w:t>
        </w:r>
      </w:ins>
      <w:del w:id="742" w:author="David Brown" w:date="2019-07-12T16:06:00Z">
        <w:r w:rsidR="00D03452" w:rsidDel="00050E65">
          <w:rPr>
            <w:rFonts w:ascii="Arial" w:eastAsia="Arial" w:hAnsi="Arial" w:cs="Arial"/>
            <w:color w:val="0033CC"/>
          </w:rPr>
          <w:delText xml:space="preserve"> and with the low purity of tumor biopsies</w:delText>
        </w:r>
        <w:r w:rsidR="006009FB" w:rsidRPr="00212D50" w:rsidDel="00050E65">
          <w:rPr>
            <w:rFonts w:ascii="Arial" w:eastAsia="Arial" w:hAnsi="Arial" w:cs="Arial"/>
            <w:color w:val="0033CC"/>
          </w:rPr>
          <w:delText xml:space="preserve"> </w:delText>
        </w:r>
      </w:del>
      <w:del w:id="743" w:author="Reis-Filho, Jorge S./Pathology" w:date="2019-07-09T11:44:00Z">
        <w:r w:rsidR="006009FB" w:rsidRPr="00212D50" w:rsidDel="00D03452">
          <w:rPr>
            <w:rFonts w:ascii="Arial" w:eastAsia="Arial" w:hAnsi="Arial" w:cs="Arial"/>
            <w:color w:val="0033CC"/>
          </w:rPr>
          <w:delText>akin to VUSo when considering cfDNA variants</w:delText>
        </w:r>
      </w:del>
      <w:r w:rsidRPr="00653D3D">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3D3FEFCB" w:rsidR="00413E5F" w:rsidRDefault="00B4071F" w:rsidP="00A7225E">
      <w:pPr>
        <w:spacing w:after="0" w:line="240" w:lineRule="auto"/>
        <w:jc w:val="both"/>
        <w:rPr>
          <w:ins w:id="744" w:author="David Brown" w:date="2019-07-12T16:26:00Z"/>
          <w:rFonts w:ascii="Arial" w:eastAsia="Arial" w:hAnsi="Arial" w:cs="Arial"/>
          <w:color w:val="0033CC"/>
        </w:rPr>
      </w:pPr>
      <w:r w:rsidRPr="00A7225E">
        <w:rPr>
          <w:rFonts w:ascii="Arial" w:eastAsia="Arial" w:hAnsi="Arial" w:cs="Arial"/>
          <w:color w:val="0033CC"/>
        </w:rPr>
        <w:t xml:space="preserve">Finally, we evaluated the concordance between the tumor biopsies and cfDNA samples </w:t>
      </w:r>
      <w:del w:id="745" w:author="David Brown" w:date="2019-07-12T16:12:00Z">
        <w:r w:rsidRPr="00A7225E" w:rsidDel="00C530E9">
          <w:rPr>
            <w:rFonts w:ascii="Arial" w:eastAsia="Arial" w:hAnsi="Arial" w:cs="Arial"/>
            <w:color w:val="0033CC"/>
          </w:rPr>
          <w:delText xml:space="preserve">for </w:delText>
        </w:r>
      </w:del>
      <w:ins w:id="746" w:author="David Brown" w:date="2019-07-12T16:12:00Z">
        <w:r w:rsidR="00C530E9">
          <w:rPr>
            <w:rFonts w:ascii="Arial" w:eastAsia="Arial" w:hAnsi="Arial" w:cs="Arial"/>
            <w:color w:val="0033CC"/>
          </w:rPr>
          <w:t>of</w:t>
        </w:r>
        <w:r w:rsidR="00C530E9" w:rsidRPr="00A7225E">
          <w:rPr>
            <w:rFonts w:ascii="Arial" w:eastAsia="Arial" w:hAnsi="Arial" w:cs="Arial"/>
            <w:color w:val="0033CC"/>
          </w:rPr>
          <w:t xml:space="preserve"> </w:t>
        </w:r>
      </w:ins>
      <w:r w:rsidRPr="00A7225E">
        <w:rPr>
          <w:rFonts w:ascii="Arial" w:eastAsia="Arial" w:hAnsi="Arial" w:cs="Arial"/>
          <w:color w:val="0033CC"/>
        </w:rPr>
        <w:t>clinically actionable alterations</w:t>
      </w:r>
      <w:r w:rsidR="000832D0">
        <w:rPr>
          <w:rFonts w:ascii="Arial" w:eastAsia="Arial" w:hAnsi="Arial" w:cs="Arial"/>
          <w:color w:val="0033CC"/>
        </w:rPr>
        <w:t xml:space="preserve"> (</w:t>
      </w:r>
      <w:proofErr w:type="spellStart"/>
      <w:r w:rsidR="000832D0">
        <w:rPr>
          <w:rFonts w:ascii="Arial" w:eastAsia="Arial" w:hAnsi="Arial" w:cs="Arial"/>
          <w:color w:val="0033CC"/>
        </w:rPr>
        <w:t>OncoK</w:t>
      </w:r>
      <w:r w:rsidR="003A0D4C">
        <w:rPr>
          <w:rFonts w:ascii="Arial" w:eastAsia="Arial" w:hAnsi="Arial" w:cs="Arial"/>
          <w:color w:val="0033CC"/>
        </w:rPr>
        <w:t>B</w:t>
      </w:r>
      <w:proofErr w:type="spellEnd"/>
      <w:r w:rsidR="000832D0">
        <w:rPr>
          <w:rFonts w:ascii="Arial" w:eastAsia="Arial" w:hAnsi="Arial" w:cs="Arial"/>
          <w:color w:val="0033CC"/>
        </w:rPr>
        <w:t xml:space="preserve"> </w:t>
      </w:r>
      <w:r w:rsidR="00116A7E">
        <w:rPr>
          <w:rFonts w:ascii="Arial" w:eastAsia="Arial" w:hAnsi="Arial" w:cs="Arial"/>
          <w:color w:val="0033CC"/>
        </w:rPr>
        <w:t>L</w:t>
      </w:r>
      <w:r w:rsidR="000832D0">
        <w:rPr>
          <w:rFonts w:ascii="Arial" w:eastAsia="Arial" w:hAnsi="Arial" w:cs="Arial"/>
          <w:color w:val="0033CC"/>
        </w:rPr>
        <w:t xml:space="preserve">evel 1; </w:t>
      </w:r>
      <w:r w:rsidR="00602866" w:rsidRPr="00602866">
        <w:rPr>
          <w:rFonts w:ascii="Arial" w:eastAsia="Arial" w:hAnsi="Arial" w:cs="Arial"/>
          <w:color w:val="0033CC"/>
        </w:rPr>
        <w:t>PMID: 28890946</w:t>
      </w:r>
      <w:r w:rsidR="000832D0">
        <w:rPr>
          <w:rFonts w:ascii="Arial" w:eastAsia="Arial" w:hAnsi="Arial" w:cs="Arial"/>
          <w:color w:val="0033CC"/>
        </w:rPr>
        <w:t>)</w:t>
      </w:r>
      <w:ins w:id="747" w:author="David Brown" w:date="2019-07-12T16:11:00Z">
        <w:r w:rsidR="00C530E9">
          <w:rPr>
            <w:rFonts w:ascii="Arial" w:eastAsia="Arial" w:hAnsi="Arial" w:cs="Arial"/>
            <w:color w:val="0033CC"/>
          </w:rPr>
          <w:t xml:space="preserve"> </w:t>
        </w:r>
      </w:ins>
      <w:ins w:id="748" w:author="David Brown" w:date="2019-07-12T16:12:00Z">
        <w:r w:rsidR="00C530E9">
          <w:rPr>
            <w:rFonts w:ascii="Arial" w:eastAsia="Arial" w:hAnsi="Arial" w:cs="Arial"/>
            <w:color w:val="0033CC"/>
          </w:rPr>
          <w:t xml:space="preserve">for all patients </w:t>
        </w:r>
      </w:ins>
      <w:ins w:id="749" w:author="David Brown" w:date="2019-07-12T16:11:00Z">
        <w:r w:rsidR="00C530E9">
          <w:rPr>
            <w:rFonts w:ascii="Arial" w:eastAsia="Arial" w:hAnsi="Arial" w:cs="Arial"/>
            <w:color w:val="0033CC"/>
          </w:rPr>
          <w:t xml:space="preserve">irrespective of the </w:t>
        </w:r>
        <w:proofErr w:type="spellStart"/>
        <w:r w:rsidR="00C530E9">
          <w:rPr>
            <w:rFonts w:ascii="Arial" w:eastAsia="Arial" w:hAnsi="Arial" w:cs="Arial"/>
            <w:color w:val="0033CC"/>
          </w:rPr>
          <w:t>ctDNA</w:t>
        </w:r>
        <w:proofErr w:type="spellEnd"/>
        <w:r w:rsidR="00C530E9">
          <w:rPr>
            <w:rFonts w:ascii="Arial" w:eastAsia="Arial" w:hAnsi="Arial" w:cs="Arial"/>
            <w:color w:val="0033CC"/>
          </w:rPr>
          <w:t xml:space="preserve"> fraction</w:t>
        </w:r>
      </w:ins>
      <w:r w:rsidRPr="00A7225E">
        <w:rPr>
          <w:rFonts w:ascii="Arial" w:eastAsia="Arial" w:hAnsi="Arial" w:cs="Arial"/>
          <w:color w:val="0033CC"/>
        </w:rPr>
        <w:t xml:space="preserve">. Four breast cancer patients harbored an amplification of </w:t>
      </w:r>
      <w:r w:rsidRPr="00A7225E">
        <w:rPr>
          <w:rFonts w:ascii="Arial" w:eastAsia="Arial" w:hAnsi="Arial" w:cs="Arial"/>
          <w:i/>
          <w:color w:val="0033CC"/>
        </w:rPr>
        <w:t>ERBB2</w:t>
      </w:r>
      <w:r w:rsidRPr="00A7225E">
        <w:rPr>
          <w:rFonts w:ascii="Arial" w:eastAsia="Arial" w:hAnsi="Arial" w:cs="Arial"/>
          <w:color w:val="0033CC"/>
        </w:rPr>
        <w:t xml:space="preserve"> on 17q and one lung cancer patient had an amplification of </w:t>
      </w:r>
      <w:r w:rsidRPr="00A7225E">
        <w:rPr>
          <w:rFonts w:ascii="Arial" w:eastAsia="Arial" w:hAnsi="Arial" w:cs="Arial"/>
          <w:i/>
          <w:color w:val="0033CC"/>
        </w:rPr>
        <w:t>MET</w:t>
      </w:r>
      <w:r w:rsidRPr="00A7225E">
        <w:rPr>
          <w:rFonts w:ascii="Arial" w:eastAsia="Arial" w:hAnsi="Arial" w:cs="Arial"/>
          <w:color w:val="0033CC"/>
        </w:rPr>
        <w:t xml:space="preserve"> on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of the tumor biopsies and matched cfDNA samples are shown in </w:t>
      </w:r>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r w:rsidRPr="00212D50">
        <w:rPr>
          <w:rFonts w:ascii="Arial" w:eastAsia="Arial" w:hAnsi="Arial" w:cs="Arial"/>
          <w:b/>
          <w:color w:val="0033CC"/>
        </w:rPr>
        <w:t xml:space="preserve">Figure </w:t>
      </w:r>
      <w:r w:rsidR="009066F7">
        <w:rPr>
          <w:rFonts w:ascii="Arial" w:eastAsia="Arial" w:hAnsi="Arial" w:cs="Arial"/>
          <w:b/>
          <w:color w:val="0033CC"/>
        </w:rPr>
        <w:t>20</w:t>
      </w:r>
      <w:r w:rsidRPr="00A7225E">
        <w:rPr>
          <w:rFonts w:ascii="Arial" w:eastAsia="Arial" w:hAnsi="Arial" w:cs="Arial"/>
          <w:color w:val="0033CC"/>
        </w:rPr>
        <w:t xml:space="preserve">. </w:t>
      </w:r>
      <w:ins w:id="750" w:author="Reis-Filho, Jorge S./Pathology" w:date="2019-07-09T11:47:00Z">
        <w:del w:id="751" w:author="David Brown" w:date="2019-07-12T16:08:00Z">
          <w:r w:rsidR="009066F7" w:rsidDel="00C530E9">
            <w:rPr>
              <w:rFonts w:ascii="Arial" w:eastAsia="Arial" w:hAnsi="Arial" w:cs="Arial"/>
              <w:color w:val="0033CC"/>
            </w:rPr>
            <w:delText xml:space="preserve">Of the cases with ctDNA fraction </w:delText>
          </w:r>
        </w:del>
      </w:ins>
      <w:ins w:id="752" w:author="Reis-Filho, Jorge S./Pathology" w:date="2019-07-09T11:48:00Z">
        <w:del w:id="753" w:author="David Brown" w:date="2019-07-12T16:08:00Z">
          <w:r w:rsidR="004501D4" w:rsidDel="00C530E9">
            <w:rPr>
              <w:rFonts w:ascii="Arial" w:eastAsia="Arial" w:hAnsi="Arial" w:cs="Arial"/>
              <w:color w:val="0033CC"/>
            </w:rPr>
            <w:delText>≥1</w:delText>
          </w:r>
        </w:del>
      </w:ins>
      <w:ins w:id="754" w:author="Reis-Filho, Jorge S./Pathology" w:date="2019-07-09T11:47:00Z">
        <w:del w:id="755" w:author="David Brown" w:date="2019-07-12T16:08:00Z">
          <w:r w:rsidR="009066F7" w:rsidDel="00C530E9">
            <w:rPr>
              <w:rFonts w:ascii="Arial" w:eastAsia="Arial" w:hAnsi="Arial" w:cs="Arial"/>
              <w:color w:val="0033CC"/>
            </w:rPr>
            <w:delText>0</w:delText>
          </w:r>
        </w:del>
      </w:ins>
      <w:ins w:id="756" w:author="Reis-Filho, Jorge S./Pathology" w:date="2019-07-09T11:48:00Z">
        <w:del w:id="757" w:author="David Brown" w:date="2019-07-12T16:08:00Z">
          <w:r w:rsidR="009066F7" w:rsidDel="00C530E9">
            <w:rPr>
              <w:rFonts w:ascii="Arial" w:eastAsia="Arial" w:hAnsi="Arial" w:cs="Arial"/>
              <w:color w:val="0033CC"/>
            </w:rPr>
            <w:delText>%</w:delText>
          </w:r>
        </w:del>
      </w:ins>
      <w:ins w:id="758" w:author="Reis-Filho, Jorge S./Pathology" w:date="2019-07-09T11:49:00Z">
        <w:del w:id="759" w:author="David Brown" w:date="2019-07-12T16:08:00Z">
          <w:r w:rsidR="004501D4" w:rsidDel="00C530E9">
            <w:rPr>
              <w:rFonts w:ascii="Arial" w:eastAsia="Arial" w:hAnsi="Arial" w:cs="Arial"/>
              <w:color w:val="0033CC"/>
            </w:rPr>
            <w:delText>, a</w:delText>
          </w:r>
        </w:del>
      </w:ins>
      <w:ins w:id="760" w:author="David Brown" w:date="2019-07-12T16:08:00Z">
        <w:r w:rsidR="00C530E9">
          <w:rPr>
            <w:rFonts w:ascii="Arial" w:eastAsia="Arial" w:hAnsi="Arial" w:cs="Arial"/>
            <w:color w:val="0033CC"/>
          </w:rPr>
          <w:t>A</w:t>
        </w:r>
      </w:ins>
      <w:ins w:id="761" w:author="Reis-Filho, Jorge S./Pathology" w:date="2019-07-09T11:49:00Z">
        <w:r w:rsidR="004501D4">
          <w:rPr>
            <w:rFonts w:ascii="Arial" w:eastAsia="Arial" w:hAnsi="Arial" w:cs="Arial"/>
            <w:color w:val="0033CC"/>
          </w:rPr>
          <w:t>ll</w:t>
        </w:r>
      </w:ins>
      <w:ins w:id="762" w:author="David Brown" w:date="2019-07-12T16:10:00Z">
        <w:r w:rsidR="00C530E9">
          <w:rPr>
            <w:rFonts w:ascii="Arial" w:eastAsia="Arial" w:hAnsi="Arial" w:cs="Arial"/>
            <w:color w:val="0033CC"/>
          </w:rPr>
          <w:t xml:space="preserve"> but two of the</w:t>
        </w:r>
      </w:ins>
      <w:r w:rsidR="004501D4">
        <w:rPr>
          <w:rFonts w:ascii="Arial" w:eastAsia="Arial" w:hAnsi="Arial" w:cs="Arial"/>
          <w:color w:val="0033CC"/>
        </w:rPr>
        <w:t xml:space="preserve"> actionable CNV alterations </w:t>
      </w:r>
      <w:del w:id="763" w:author="David Brown" w:date="2019-07-12T16:10:00Z">
        <w:r w:rsidR="004501D4" w:rsidDel="00C530E9">
          <w:rPr>
            <w:rFonts w:ascii="Arial" w:eastAsia="Arial" w:hAnsi="Arial" w:cs="Arial"/>
            <w:color w:val="0033CC"/>
          </w:rPr>
          <w:delText>were</w:delText>
        </w:r>
      </w:del>
      <w:ins w:id="764" w:author="David Brown" w:date="2019-07-12T16:10:00Z">
        <w:r w:rsidR="00C530E9">
          <w:rPr>
            <w:rFonts w:ascii="Arial" w:eastAsia="Arial" w:hAnsi="Arial" w:cs="Arial"/>
            <w:color w:val="0033CC"/>
          </w:rPr>
          <w:t>could be</w:t>
        </w:r>
      </w:ins>
      <w:r w:rsidR="004501D4">
        <w:rPr>
          <w:rFonts w:ascii="Arial" w:eastAsia="Arial" w:hAnsi="Arial" w:cs="Arial"/>
          <w:color w:val="0033CC"/>
        </w:rPr>
        <w:t xml:space="preserve"> detected. One </w:t>
      </w:r>
      <w:del w:id="765" w:author="Reis-Filho, Jorge S./Pathology" w:date="2019-07-09T11:49:00Z">
        <w:r w:rsidRPr="00A7225E" w:rsidDel="004501D4">
          <w:rPr>
            <w:rFonts w:ascii="Arial" w:eastAsia="Arial" w:hAnsi="Arial" w:cs="Arial"/>
            <w:color w:val="0033CC"/>
          </w:rPr>
          <w:delText xml:space="preserve">Three </w:delText>
        </w:r>
      </w:del>
      <w:r w:rsidRPr="00A7225E">
        <w:rPr>
          <w:rFonts w:ascii="Arial" w:eastAsia="Arial" w:hAnsi="Arial" w:cs="Arial"/>
          <w:color w:val="0033CC"/>
        </w:rPr>
        <w:t xml:space="preserve">of the four </w:t>
      </w:r>
      <w:del w:id="766" w:author="Reis-Filho, Jorge S./Pathology" w:date="2019-07-09T11:49:00Z">
        <w:r w:rsidRPr="00A7225E" w:rsidDel="004501D4">
          <w:rPr>
            <w:rFonts w:ascii="Arial" w:eastAsia="Arial" w:hAnsi="Arial" w:cs="Arial"/>
            <w:i/>
            <w:color w:val="0033CC"/>
          </w:rPr>
          <w:delText>ERBB2</w:delText>
        </w:r>
        <w:r w:rsidRPr="00A7225E" w:rsidDel="004501D4">
          <w:rPr>
            <w:rFonts w:ascii="Arial" w:eastAsia="Arial" w:hAnsi="Arial" w:cs="Arial"/>
            <w:color w:val="0033CC"/>
          </w:rPr>
          <w:delText xml:space="preserve"> </w:delText>
        </w:r>
      </w:del>
      <w:r w:rsidR="004501D4">
        <w:rPr>
          <w:rFonts w:ascii="Arial" w:eastAsia="Arial" w:hAnsi="Arial" w:cs="Arial"/>
          <w:color w:val="0033CC"/>
        </w:rPr>
        <w:t xml:space="preserve">metastatic </w:t>
      </w:r>
      <w:ins w:id="767" w:author="David Brown" w:date="2019-07-12T16:12:00Z">
        <w:r w:rsidR="00C530E9" w:rsidRPr="00C530E9">
          <w:rPr>
            <w:rFonts w:ascii="Arial" w:eastAsia="Arial" w:hAnsi="Arial" w:cs="Arial"/>
            <w:i/>
            <w:color w:val="0033CC"/>
            <w:rPrChange w:id="768" w:author="David Brown" w:date="2019-07-12T16:13:00Z">
              <w:rPr>
                <w:rFonts w:ascii="Arial" w:eastAsia="Arial" w:hAnsi="Arial" w:cs="Arial"/>
                <w:color w:val="0033CC"/>
              </w:rPr>
            </w:rPrChange>
          </w:rPr>
          <w:t>HER2</w:t>
        </w:r>
        <w:r w:rsidR="00C530E9">
          <w:rPr>
            <w:rFonts w:ascii="Arial" w:eastAsia="Arial" w:hAnsi="Arial" w:cs="Arial"/>
            <w:color w:val="0033CC"/>
          </w:rPr>
          <w:t xml:space="preserve"> amplified </w:t>
        </w:r>
      </w:ins>
      <w:r w:rsidR="004501D4">
        <w:rPr>
          <w:rFonts w:ascii="Arial" w:eastAsia="Arial" w:hAnsi="Arial" w:cs="Arial"/>
          <w:color w:val="0033CC"/>
        </w:rPr>
        <w:t xml:space="preserve">breast cancer </w:t>
      </w:r>
      <w:del w:id="769" w:author="David Brown" w:date="2019-07-12T16:13:00Z">
        <w:r w:rsidR="004501D4" w:rsidRPr="004501D4" w:rsidDel="00C530E9">
          <w:rPr>
            <w:rFonts w:ascii="Arial" w:eastAsia="Arial" w:hAnsi="Arial" w:cs="Arial"/>
            <w:i/>
            <w:color w:val="0033CC"/>
            <w:rPrChange w:id="770" w:author="Reis-Filho, Jorge S./Pathology" w:date="2019-07-09T11:50:00Z">
              <w:rPr>
                <w:rFonts w:ascii="Arial" w:eastAsia="Arial" w:hAnsi="Arial" w:cs="Arial"/>
                <w:color w:val="0033CC"/>
              </w:rPr>
            </w:rPrChange>
          </w:rPr>
          <w:delText>HER2</w:delText>
        </w:r>
        <w:r w:rsidR="004501D4" w:rsidDel="00C530E9">
          <w:rPr>
            <w:rFonts w:ascii="Arial" w:eastAsia="Arial" w:hAnsi="Arial" w:cs="Arial"/>
            <w:color w:val="0033CC"/>
          </w:rPr>
          <w:delText xml:space="preserve"> amplified </w:delText>
        </w:r>
      </w:del>
      <w:r w:rsidR="004501D4">
        <w:rPr>
          <w:rFonts w:ascii="Arial" w:eastAsia="Arial" w:hAnsi="Arial" w:cs="Arial"/>
          <w:color w:val="0033CC"/>
        </w:rPr>
        <w:t xml:space="preserve">cases did not have detectable </w:t>
      </w:r>
      <w:r w:rsidR="004501D4">
        <w:rPr>
          <w:rFonts w:ascii="Arial" w:eastAsia="Arial" w:hAnsi="Arial" w:cs="Arial"/>
          <w:i/>
          <w:color w:val="0033CC"/>
        </w:rPr>
        <w:t xml:space="preserve">HER2 </w:t>
      </w:r>
      <w:r w:rsidR="004501D4">
        <w:rPr>
          <w:rFonts w:ascii="Arial" w:eastAsia="Arial" w:hAnsi="Arial" w:cs="Arial"/>
          <w:color w:val="0033CC"/>
        </w:rPr>
        <w:t xml:space="preserve">amplification in the cfDNA, and the </w:t>
      </w:r>
      <w:r w:rsidR="004501D4">
        <w:rPr>
          <w:rFonts w:ascii="Arial" w:eastAsia="Arial" w:hAnsi="Arial" w:cs="Arial"/>
          <w:i/>
          <w:color w:val="0033CC"/>
        </w:rPr>
        <w:t xml:space="preserve">MET </w:t>
      </w:r>
      <w:r w:rsidR="004501D4">
        <w:rPr>
          <w:rFonts w:ascii="Arial" w:eastAsia="Arial" w:hAnsi="Arial" w:cs="Arial"/>
          <w:color w:val="0033CC"/>
        </w:rPr>
        <w:t xml:space="preserve">amplified metastatic lung cancer did not have detectable </w:t>
      </w:r>
      <w:r w:rsidR="004501D4">
        <w:rPr>
          <w:rFonts w:ascii="Arial" w:eastAsia="Arial" w:hAnsi="Arial" w:cs="Arial"/>
          <w:i/>
          <w:color w:val="0033CC"/>
        </w:rPr>
        <w:t xml:space="preserve">MET </w:t>
      </w:r>
      <w:r w:rsidR="004501D4">
        <w:rPr>
          <w:rFonts w:ascii="Arial" w:eastAsia="Arial" w:hAnsi="Arial" w:cs="Arial"/>
          <w:color w:val="0033CC"/>
        </w:rPr>
        <w:t xml:space="preserve">amplification in the cfDNA. In </w:t>
      </w:r>
      <w:del w:id="771" w:author="David Brown" w:date="2019-07-12T16:13:00Z">
        <w:r w:rsidR="004501D4" w:rsidDel="00C530E9">
          <w:rPr>
            <w:rFonts w:ascii="Arial" w:eastAsia="Arial" w:hAnsi="Arial" w:cs="Arial"/>
            <w:color w:val="0033CC"/>
          </w:rPr>
          <w:delText>both</w:delText>
        </w:r>
      </w:del>
      <w:ins w:id="772" w:author="David Brown" w:date="2019-07-12T16:13:00Z">
        <w:r w:rsidR="00C530E9">
          <w:rPr>
            <w:rFonts w:ascii="Arial" w:eastAsia="Arial" w:hAnsi="Arial" w:cs="Arial"/>
            <w:color w:val="0033CC"/>
          </w:rPr>
          <w:t>these</w:t>
        </w:r>
      </w:ins>
      <w:r w:rsidR="004501D4">
        <w:rPr>
          <w:rFonts w:ascii="Arial" w:eastAsia="Arial" w:hAnsi="Arial" w:cs="Arial"/>
          <w:color w:val="0033CC"/>
        </w:rPr>
        <w:t xml:space="preserve"> cases, t</w:t>
      </w:r>
      <w:del w:id="773" w:author="Reis-Filho, Jorge S./Pathology" w:date="2019-07-09T11:51:00Z">
        <w:r w:rsidRPr="00A7225E" w:rsidDel="004501D4">
          <w:rPr>
            <w:rFonts w:ascii="Arial" w:eastAsia="Arial" w:hAnsi="Arial" w:cs="Arial"/>
            <w:color w:val="0033CC"/>
          </w:rPr>
          <w:delText xml:space="preserve">amplifications were also observed in cfDNA </w:delText>
        </w:r>
        <w:r w:rsidR="00602866" w:rsidDel="004501D4">
          <w:rPr>
            <w:rFonts w:ascii="Arial" w:eastAsia="Arial" w:hAnsi="Arial" w:cs="Arial"/>
            <w:color w:val="0033CC"/>
          </w:rPr>
          <w:delText>whereas</w:delText>
        </w:r>
        <w:r w:rsidR="00602866" w:rsidRPr="00A7225E" w:rsidDel="004501D4">
          <w:rPr>
            <w:rFonts w:ascii="Arial" w:eastAsia="Arial" w:hAnsi="Arial" w:cs="Arial"/>
            <w:color w:val="0033CC"/>
          </w:rPr>
          <w:delText xml:space="preserve"> </w:delText>
        </w:r>
        <w:r w:rsidRPr="00A7225E" w:rsidDel="004501D4">
          <w:rPr>
            <w:rFonts w:ascii="Arial" w:eastAsia="Arial" w:hAnsi="Arial" w:cs="Arial"/>
            <w:color w:val="0033CC"/>
          </w:rPr>
          <w:delText xml:space="preserve">one </w:delText>
        </w:r>
        <w:r w:rsidRPr="00A7225E" w:rsidDel="004501D4">
          <w:rPr>
            <w:rFonts w:ascii="Arial" w:eastAsia="Arial" w:hAnsi="Arial" w:cs="Arial"/>
            <w:i/>
            <w:color w:val="0033CC"/>
          </w:rPr>
          <w:delText>ERBB2</w:delText>
        </w:r>
        <w:r w:rsidRPr="00A7225E" w:rsidDel="004501D4">
          <w:rPr>
            <w:rFonts w:ascii="Arial" w:eastAsia="Arial" w:hAnsi="Arial" w:cs="Arial"/>
            <w:color w:val="0033CC"/>
          </w:rPr>
          <w:delText xml:space="preserve"> and the </w:delText>
        </w:r>
        <w:r w:rsidRPr="00A7225E" w:rsidDel="004501D4">
          <w:rPr>
            <w:rFonts w:ascii="Arial" w:eastAsia="Arial" w:hAnsi="Arial" w:cs="Arial"/>
            <w:i/>
            <w:color w:val="0033CC"/>
          </w:rPr>
          <w:delText>MET</w:delText>
        </w:r>
        <w:r w:rsidRPr="00A7225E" w:rsidDel="004501D4">
          <w:rPr>
            <w:rFonts w:ascii="Arial" w:eastAsia="Arial" w:hAnsi="Arial" w:cs="Arial"/>
            <w:color w:val="0033CC"/>
          </w:rPr>
          <w:delText xml:space="preserve"> amplification were not. T</w:delText>
        </w:r>
      </w:del>
      <w:r w:rsidRPr="00A7225E">
        <w:rPr>
          <w:rFonts w:ascii="Arial" w:eastAsia="Arial" w:hAnsi="Arial" w:cs="Arial"/>
          <w:color w:val="0033CC"/>
        </w:rPr>
        <w:t xml:space="preserve">he </w:t>
      </w:r>
      <w:proofErr w:type="spellStart"/>
      <w:r w:rsidRPr="00A7225E">
        <w:rPr>
          <w:rFonts w:ascii="Arial" w:eastAsia="Arial" w:hAnsi="Arial" w:cs="Arial"/>
          <w:color w:val="0033CC"/>
        </w:rPr>
        <w:t>ctDNA</w:t>
      </w:r>
      <w:proofErr w:type="spellEnd"/>
      <w:r w:rsidRPr="00A7225E">
        <w:rPr>
          <w:rFonts w:ascii="Arial" w:eastAsia="Arial" w:hAnsi="Arial" w:cs="Arial"/>
          <w:color w:val="0033CC"/>
        </w:rPr>
        <w:t xml:space="preserve"> fraction</w:t>
      </w:r>
      <w:r w:rsidR="004501D4">
        <w:rPr>
          <w:rFonts w:ascii="Arial" w:eastAsia="Arial" w:hAnsi="Arial" w:cs="Arial"/>
          <w:color w:val="0033CC"/>
        </w:rPr>
        <w:t>s</w:t>
      </w:r>
      <w:r w:rsidRPr="00A7225E">
        <w:rPr>
          <w:rFonts w:ascii="Arial" w:eastAsia="Arial" w:hAnsi="Arial" w:cs="Arial"/>
          <w:color w:val="0033CC"/>
        </w:rPr>
        <w:t xml:space="preserve"> estimated </w:t>
      </w:r>
      <w:del w:id="774" w:author="Reis-Filho, Jorge S./Pathology" w:date="2019-07-09T11:51:00Z">
        <w:r w:rsidRPr="00A7225E" w:rsidDel="004501D4">
          <w:rPr>
            <w:rFonts w:ascii="Arial" w:eastAsia="Arial" w:hAnsi="Arial" w:cs="Arial"/>
            <w:color w:val="0033CC"/>
          </w:rPr>
          <w:delText xml:space="preserve">for these two cases </w:delText>
        </w:r>
        <w:r w:rsidR="00602866" w:rsidDel="004501D4">
          <w:rPr>
            <w:rFonts w:ascii="Arial" w:eastAsia="Arial" w:hAnsi="Arial" w:cs="Arial"/>
            <w:color w:val="0033CC"/>
          </w:rPr>
          <w:delText xml:space="preserve">with discordant results </w:delText>
        </w:r>
      </w:del>
      <w:r w:rsidRPr="00A7225E">
        <w:rPr>
          <w:rFonts w:ascii="Arial" w:eastAsia="Arial" w:hAnsi="Arial" w:cs="Arial"/>
          <w:color w:val="0033CC"/>
        </w:rPr>
        <w:t>were 1.3% and 1.9%, respectively</w:t>
      </w:r>
      <w:r w:rsidR="00602866">
        <w:rPr>
          <w:rFonts w:ascii="Arial" w:eastAsia="Arial" w:hAnsi="Arial" w:cs="Arial"/>
          <w:color w:val="0033CC"/>
        </w:rPr>
        <w:t>, providing an explanation as to why these could not be detected in cfDNA using the high-intensity cfDNA assay</w:t>
      </w:r>
      <w:r w:rsidRPr="00A7225E">
        <w:rPr>
          <w:rFonts w:ascii="Arial" w:eastAsia="Arial" w:hAnsi="Arial" w:cs="Arial"/>
          <w:color w:val="0033CC"/>
        </w:rPr>
        <w:t>.</w:t>
      </w:r>
    </w:p>
    <w:p w14:paraId="58DF1763" w14:textId="63B31175" w:rsidR="00595713" w:rsidRDefault="00595713" w:rsidP="00A7225E">
      <w:pPr>
        <w:spacing w:after="0" w:line="240" w:lineRule="auto"/>
        <w:jc w:val="both"/>
        <w:rPr>
          <w:ins w:id="775" w:author="David Brown" w:date="2019-07-12T16:26:00Z"/>
          <w:rFonts w:ascii="Arial" w:eastAsia="Arial" w:hAnsi="Arial" w:cs="Arial"/>
          <w:color w:val="0033CC"/>
        </w:rPr>
      </w:pPr>
    </w:p>
    <w:p w14:paraId="67B19DBA" w14:textId="77777777" w:rsidR="00595713" w:rsidRDefault="00595713" w:rsidP="00A7225E">
      <w:pPr>
        <w:spacing w:after="0" w:line="240" w:lineRule="auto"/>
        <w:jc w:val="both"/>
        <w:rPr>
          <w:ins w:id="776" w:author="David Brown" w:date="2019-07-12T16:26:00Z"/>
          <w:rFonts w:ascii="Arial" w:eastAsia="Arial" w:hAnsi="Arial" w:cs="Arial"/>
          <w:color w:val="0033CC"/>
        </w:rPr>
      </w:pPr>
    </w:p>
    <w:p w14:paraId="60EDEC6D" w14:textId="77777777" w:rsidR="00595713" w:rsidRDefault="00595713" w:rsidP="00A7225E">
      <w:pPr>
        <w:spacing w:after="0" w:line="240" w:lineRule="auto"/>
        <w:jc w:val="both"/>
        <w:rPr>
          <w:ins w:id="777" w:author="David Brown" w:date="2019-07-12T16:25:00Z"/>
          <w:rFonts w:ascii="Arial" w:eastAsia="Arial" w:hAnsi="Arial" w:cs="Arial"/>
          <w:color w:val="0033CC"/>
        </w:rPr>
      </w:pPr>
    </w:p>
    <w:p w14:paraId="4C3A0088" w14:textId="167A15CE" w:rsidR="00C530E9" w:rsidRPr="00A7225E" w:rsidDel="00595713" w:rsidRDefault="00595713" w:rsidP="00A7225E">
      <w:pPr>
        <w:spacing w:after="0" w:line="240" w:lineRule="auto"/>
        <w:jc w:val="both"/>
        <w:rPr>
          <w:del w:id="778" w:author="David Brown" w:date="2019-07-12T16:25:00Z"/>
          <w:rFonts w:ascii="Arial" w:eastAsia="Arial" w:hAnsi="Arial" w:cs="Arial"/>
          <w:color w:val="0033CC"/>
        </w:rPr>
      </w:pPr>
      <w:r w:rsidRPr="00212D50">
        <w:rPr>
          <w:rFonts w:ascii="Arial" w:eastAsia="Arial" w:hAnsi="Arial" w:cs="Arial"/>
          <w:b/>
          <w:noProof/>
          <w:color w:val="0032CC"/>
          <w:sz w:val="20"/>
          <w:szCs w:val="20"/>
        </w:rPr>
        <w:drawing>
          <wp:anchor distT="0" distB="0" distL="114300" distR="114300" simplePos="0" relativeHeight="251735040" behindDoc="0" locked="0" layoutInCell="1" allowOverlap="1" wp14:anchorId="4A83CAB0" wp14:editId="6655BA51">
            <wp:simplePos x="0" y="0"/>
            <wp:positionH relativeFrom="margin">
              <wp:posOffset>31750</wp:posOffset>
            </wp:positionH>
            <wp:positionV relativeFrom="paragraph">
              <wp:posOffset>143510</wp:posOffset>
            </wp:positionV>
            <wp:extent cx="6793865" cy="5043170"/>
            <wp:effectExtent l="0" t="0" r="635" b="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7" cstate="print">
                      <a:extLst>
                        <a:ext uri="{28A0092B-C50C-407E-A947-70E740481C1C}">
                          <a14:useLocalDpi xmlns:a14="http://schemas.microsoft.com/office/drawing/2010/main" val="0"/>
                        </a:ext>
                      </a:extLst>
                    </a:blip>
                    <a:srcRect l="-1496" t="2240" r="1496" b="-1424"/>
                    <a:stretch/>
                  </pic:blipFill>
                  <pic:spPr>
                    <a:xfrm>
                      <a:off x="0" y="0"/>
                      <a:ext cx="6793865" cy="5043170"/>
                    </a:xfrm>
                    <a:prstGeom prst="rect">
                      <a:avLst/>
                    </a:prstGeom>
                    <a:ln/>
                  </pic:spPr>
                </pic:pic>
              </a:graphicData>
            </a:graphic>
            <wp14:sizeRelH relativeFrom="page">
              <wp14:pctWidth>0</wp14:pctWidth>
            </wp14:sizeRelH>
            <wp14:sizeRelV relativeFrom="page">
              <wp14:pctHeight>0</wp14:pctHeight>
            </wp14:sizeRelV>
          </wp:anchor>
        </w:drawing>
      </w:r>
    </w:p>
    <w:p w14:paraId="32A83EFF" w14:textId="43238AFB" w:rsidR="00793DEB" w:rsidDel="00595713" w:rsidRDefault="00793DEB" w:rsidP="00A7225E">
      <w:pPr>
        <w:spacing w:after="0" w:line="240" w:lineRule="auto"/>
        <w:jc w:val="both"/>
        <w:rPr>
          <w:del w:id="779" w:author="David Brown" w:date="2019-07-12T16:25:00Z"/>
          <w:rFonts w:ascii="Arial" w:eastAsia="Arial" w:hAnsi="Arial" w:cs="Arial"/>
          <w:b/>
          <w:color w:val="0032CC"/>
          <w:sz w:val="20"/>
          <w:szCs w:val="20"/>
        </w:rPr>
      </w:pPr>
    </w:p>
    <w:p w14:paraId="194AF972" w14:textId="1104616A" w:rsidR="00413E5F" w:rsidRPr="00A7225E" w:rsidRDefault="00602866"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501D4">
        <w:rPr>
          <w:rFonts w:ascii="Arial" w:hAnsi="Arial" w:cs="Arial"/>
          <w:b/>
          <w:color w:val="0032CC"/>
          <w:sz w:val="20"/>
          <w:szCs w:val="20"/>
        </w:rPr>
        <w:t>6</w:t>
      </w:r>
      <w:del w:id="780" w:author="Reis-Filho, Jorge S./Pathology" w:date="2019-07-09T11:56:00Z">
        <w:r w:rsidR="00B4071F" w:rsidRPr="00212D50" w:rsidDel="004501D4">
          <w:rPr>
            <w:rFonts w:ascii="Arial" w:hAnsi="Arial" w:cs="Arial"/>
            <w:b/>
            <w:color w:val="0032CC"/>
            <w:sz w:val="20"/>
            <w:szCs w:val="20"/>
          </w:rPr>
          <w:delText>5</w:delText>
        </w:r>
      </w:del>
      <w:r w:rsidR="00B4071F" w:rsidRPr="00212D50">
        <w:rPr>
          <w:rFonts w:ascii="Arial" w:hAnsi="Arial" w:cs="Arial"/>
          <w:b/>
          <w:color w:val="0032CC"/>
          <w:sz w:val="20"/>
          <w:szCs w:val="20"/>
        </w:rPr>
        <w:t>: Log</w:t>
      </w:r>
      <w:r w:rsidR="00B4071F" w:rsidRPr="00212D50">
        <w:rPr>
          <w:rFonts w:ascii="Arial" w:hAnsi="Arial" w:cs="Arial"/>
          <w:b/>
          <w:color w:val="0032CC"/>
          <w:sz w:val="20"/>
          <w:szCs w:val="20"/>
          <w:vertAlign w:val="subscript"/>
        </w:rPr>
        <w:t>2</w:t>
      </w:r>
      <w:r w:rsidR="00B4071F" w:rsidRPr="00212D50">
        <w:rPr>
          <w:rFonts w:ascii="Arial" w:hAnsi="Arial" w:cs="Arial"/>
          <w:b/>
          <w:color w:val="0032CC"/>
          <w:sz w:val="20"/>
          <w:szCs w:val="20"/>
        </w:rPr>
        <w:t xml:space="preserve"> Ratios derived from cfDNA of healthy control individuals.</w:t>
      </w:r>
      <w:r w:rsidR="00B4071F" w:rsidRPr="00212D50">
        <w:rPr>
          <w:rFonts w:ascii="Arial" w:hAnsi="Arial" w:cs="Arial"/>
          <w:color w:val="0032CC"/>
          <w:sz w:val="20"/>
          <w:szCs w:val="20"/>
        </w:rPr>
        <w:t xml:space="preserve"> Example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estimated from </w:t>
      </w:r>
      <w:r w:rsidR="00B4071F" w:rsidRPr="00212D50">
        <w:rPr>
          <w:rFonts w:ascii="Arial" w:hAnsi="Arial" w:cs="Arial"/>
          <w:color w:val="0033CC"/>
          <w:sz w:val="20"/>
          <w:szCs w:val="20"/>
        </w:rPr>
        <w:t>the cfDNA of four healthy (a)-(d) female and (e)-(f) male control individuals. (g) and (h) show the density of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for the female and male controls, respectively.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077682BC" w:rsidR="00413E5F" w:rsidRPr="00212D50" w:rsidRDefault="003000E2"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03296" behindDoc="0" locked="0" layoutInCell="1" hidden="0" allowOverlap="1" wp14:anchorId="0D8ED385" wp14:editId="7BFBA85B">
            <wp:simplePos x="0" y="0"/>
            <wp:positionH relativeFrom="margin">
              <wp:align>center</wp:align>
            </wp:positionH>
            <wp:positionV relativeFrom="margin">
              <wp:align>top</wp:align>
            </wp:positionV>
            <wp:extent cx="6793992" cy="4933654"/>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8" cstate="print">
                      <a:extLst>
                        <a:ext uri="{28A0092B-C50C-407E-A947-70E740481C1C}">
                          <a14:useLocalDpi xmlns:a14="http://schemas.microsoft.com/office/drawing/2010/main" val="0"/>
                        </a:ext>
                      </a:extLst>
                    </a:blip>
                    <a:srcRect l="885" t="2093" r="1375"/>
                    <a:stretch/>
                  </pic:blipFill>
                  <pic:spPr bwMode="auto">
                    <a:xfrm>
                      <a:off x="0" y="0"/>
                      <a:ext cx="6793992" cy="493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501D4">
        <w:rPr>
          <w:rFonts w:ascii="Arial" w:hAnsi="Arial" w:cs="Arial"/>
          <w:b/>
          <w:color w:val="0032CC"/>
          <w:sz w:val="20"/>
          <w:szCs w:val="20"/>
        </w:rPr>
        <w:t>7</w:t>
      </w:r>
      <w:r w:rsidR="00B4071F" w:rsidRPr="00212D50">
        <w:rPr>
          <w:rFonts w:ascii="Arial" w:hAnsi="Arial" w:cs="Arial"/>
          <w:b/>
          <w:color w:val="0032CC"/>
          <w:sz w:val="20"/>
          <w:szCs w:val="20"/>
        </w:rPr>
        <w:t>: Comparison of copy number alterations in tumor biopsy and matched cfDNA.</w:t>
      </w:r>
      <w:r w:rsidR="00B4071F" w:rsidRPr="00212D50">
        <w:rPr>
          <w:rFonts w:ascii="Arial" w:hAnsi="Arial" w:cs="Arial"/>
          <w:color w:val="0032CC"/>
          <w:sz w:val="20"/>
          <w:szCs w:val="20"/>
        </w:rPr>
        <w:t xml:space="preserv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of tumor biopsies </w:t>
      </w:r>
      <w:r w:rsidR="00B4071F" w:rsidRPr="00212D50">
        <w:rPr>
          <w:rFonts w:ascii="Arial" w:hAnsi="Arial" w:cs="Arial"/>
          <w:color w:val="0033CC"/>
          <w:sz w:val="20"/>
          <w:szCs w:val="20"/>
        </w:rPr>
        <w:t xml:space="preserve">for three cases (a) MSK-VB-0008, (c) MSK-VL-0056 and (e) MSK-VP-0004 where amplifications of </w:t>
      </w:r>
      <w:r w:rsidR="00B4071F" w:rsidRPr="00212D50">
        <w:rPr>
          <w:rFonts w:ascii="Arial" w:hAnsi="Arial" w:cs="Arial"/>
          <w:i/>
          <w:color w:val="0033CC"/>
          <w:sz w:val="20"/>
          <w:szCs w:val="20"/>
        </w:rPr>
        <w:t>CCND1, FGFR1</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EGFR</w:t>
      </w:r>
      <w:r w:rsidR="00B4071F" w:rsidRPr="00212D50">
        <w:rPr>
          <w:rFonts w:ascii="Arial" w:hAnsi="Arial" w:cs="Arial"/>
          <w:color w:val="0033CC"/>
          <w:sz w:val="20"/>
          <w:szCs w:val="20"/>
        </w:rPr>
        <w:t xml:space="preserve"> and a homozygous deletion of </w:t>
      </w:r>
      <w:r w:rsidR="00B4071F" w:rsidRPr="00212D50">
        <w:rPr>
          <w:rFonts w:ascii="Arial" w:hAnsi="Arial" w:cs="Arial"/>
          <w:i/>
          <w:color w:val="0033CC"/>
          <w:sz w:val="20"/>
          <w:szCs w:val="20"/>
        </w:rPr>
        <w:t>BRCA2</w:t>
      </w:r>
      <w:r w:rsidR="00B4071F" w:rsidRPr="00212D50">
        <w:rPr>
          <w:rFonts w:ascii="Arial" w:hAnsi="Arial" w:cs="Arial"/>
          <w:color w:val="0033CC"/>
          <w:sz w:val="20"/>
          <w:szCs w:val="20"/>
        </w:rPr>
        <w:t xml:space="preserve"> were reported. The corresponding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212D50">
        <w:rPr>
          <w:rFonts w:ascii="Arial" w:hAnsi="Arial" w:cs="Arial"/>
          <w:i/>
          <w:color w:val="0033CC"/>
          <w:sz w:val="20"/>
          <w:szCs w:val="20"/>
        </w:rPr>
        <w:t>r</w:t>
      </w:r>
      <w:r w:rsidR="00B4071F" w:rsidRPr="00212D50">
        <w:rPr>
          <w:rFonts w:ascii="Arial" w:hAnsi="Arial" w:cs="Arial"/>
          <w:color w:val="0033CC"/>
          <w:sz w:val="20"/>
          <w:szCs w:val="20"/>
        </w:rPr>
        <w:t xml:space="preserve"> is shown in (g) against the ctDNA fraction.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212D50">
        <w:rPr>
          <w:rFonts w:ascii="Arial" w:eastAsia="Arial" w:hAnsi="Arial" w:cs="Arial"/>
          <w:color w:val="0033CC"/>
          <w:sz w:val="20"/>
          <w:szCs w:val="20"/>
        </w:rPr>
        <w:t>g</w:t>
      </w:r>
      <w:r w:rsidR="00B4071F" w:rsidRPr="00212D50">
        <w:rPr>
          <w:rFonts w:ascii="Arial" w:hAnsi="Arial" w:cs="Arial"/>
          <w:color w:val="0033CC"/>
          <w:sz w:val="20"/>
          <w:szCs w:val="20"/>
        </w:rPr>
        <w:t xml:space="preserve">), the </w:t>
      </w:r>
      <w:r w:rsidR="00C80ED4" w:rsidRPr="00212D50">
        <w:rPr>
          <w:rFonts w:ascii="Arial" w:eastAsia="Arial" w:hAnsi="Arial" w:cs="Arial"/>
          <w:color w:val="0033CC"/>
          <w:sz w:val="20"/>
          <w:szCs w:val="20"/>
        </w:rPr>
        <w:t xml:space="preserve">p-value was obtained using a permutation based one-sided </w:t>
      </w:r>
      <w:proofErr w:type="spellStart"/>
      <w:r w:rsidR="00C80ED4" w:rsidRPr="00212D50">
        <w:rPr>
          <w:rFonts w:ascii="Arial" w:eastAsia="Arial" w:hAnsi="Arial" w:cs="Arial"/>
          <w:color w:val="0033CC"/>
          <w:sz w:val="20"/>
          <w:szCs w:val="20"/>
        </w:rPr>
        <w:t>Jonckheere</w:t>
      </w:r>
      <w:proofErr w:type="spellEnd"/>
      <w:r w:rsidR="00C80ED4" w:rsidRPr="00212D50">
        <w:rPr>
          <w:rFonts w:ascii="Arial" w:eastAsia="Arial" w:hAnsi="Arial" w:cs="Arial"/>
          <w:color w:val="0033CC"/>
          <w:sz w:val="20"/>
          <w:szCs w:val="20"/>
        </w:rPr>
        <w:t>-Terpstra test</w:t>
      </w:r>
      <w:r w:rsidR="00B4071F" w:rsidRPr="00212D50">
        <w:rPr>
          <w:rFonts w:ascii="Arial" w:hAnsi="Arial" w:cs="Arial"/>
          <w:color w:val="0033CC"/>
          <w:sz w:val="20"/>
          <w:szCs w:val="20"/>
        </w:rPr>
        <w:t xml:space="preserve"> for </w:t>
      </w:r>
      <w:r w:rsidR="00C80ED4" w:rsidRPr="00212D50">
        <w:rPr>
          <w:rFonts w:ascii="Arial" w:eastAsia="Arial" w:hAnsi="Arial" w:cs="Arial"/>
          <w:color w:val="0033CC"/>
          <w:sz w:val="20"/>
          <w:szCs w:val="20"/>
        </w:rPr>
        <w:t xml:space="preserve">increasing Pearson’s </w:t>
      </w:r>
      <w:r w:rsidR="00C80ED4" w:rsidRPr="00212D50">
        <w:rPr>
          <w:rFonts w:ascii="Arial" w:eastAsia="Arial" w:hAnsi="Arial" w:cs="Arial"/>
          <w:i/>
          <w:color w:val="0033CC"/>
          <w:sz w:val="20"/>
          <w:szCs w:val="20"/>
        </w:rPr>
        <w:t>r</w:t>
      </w:r>
      <w:r w:rsidR="00C80ED4" w:rsidRPr="00212D50">
        <w:rPr>
          <w:rFonts w:ascii="Arial" w:eastAsia="Arial" w:hAnsi="Arial" w:cs="Arial"/>
          <w:color w:val="0033CC"/>
          <w:sz w:val="20"/>
          <w:szCs w:val="20"/>
        </w:rPr>
        <w:t xml:space="preserve"> with ctDNA fraction.</w:t>
      </w:r>
      <w:r w:rsidR="00B4071F" w:rsidRPr="00212D50">
        <w:rPr>
          <w:rFonts w:ascii="Arial" w:hAnsi="Arial" w:cs="Arial"/>
          <w:color w:val="0033CC"/>
          <w:sz w:val="20"/>
          <w:szCs w:val="20"/>
        </w:rPr>
        <w:t xml:space="preserve"> NE; </w:t>
      </w:r>
      <w:r w:rsidR="00B4071F" w:rsidRPr="00595713">
        <w:rPr>
          <w:rFonts w:ascii="Arial" w:hAnsi="Arial" w:cs="Arial"/>
          <w:color w:val="0033CC"/>
          <w:sz w:val="20"/>
          <w:szCs w:val="20"/>
          <w:rPrChange w:id="781" w:author="David Brown" w:date="2019-07-12T16:24:00Z">
            <w:rPr>
              <w:rFonts w:ascii="Arial" w:hAnsi="Arial" w:cs="Arial"/>
              <w:color w:val="0033CC"/>
              <w:sz w:val="20"/>
              <w:szCs w:val="20"/>
              <w:u w:val="single"/>
            </w:rPr>
          </w:rPrChange>
        </w:rPr>
        <w:t>n</w:t>
      </w:r>
      <w:r w:rsidR="00B4071F" w:rsidRPr="00595713">
        <w:rPr>
          <w:rFonts w:ascii="Arial" w:hAnsi="Arial" w:cs="Arial"/>
          <w:color w:val="0033CC"/>
          <w:sz w:val="20"/>
          <w:szCs w:val="20"/>
        </w:rPr>
        <w:t xml:space="preserve">ot </w:t>
      </w:r>
      <w:r w:rsidR="00B4071F" w:rsidRPr="00595713">
        <w:rPr>
          <w:rFonts w:ascii="Arial" w:hAnsi="Arial" w:cs="Arial"/>
          <w:color w:val="0033CC"/>
          <w:sz w:val="20"/>
          <w:szCs w:val="20"/>
          <w:rPrChange w:id="782" w:author="David Brown" w:date="2019-07-12T16:24:00Z">
            <w:rPr>
              <w:rFonts w:ascii="Arial" w:hAnsi="Arial" w:cs="Arial"/>
              <w:color w:val="0033CC"/>
              <w:sz w:val="20"/>
              <w:szCs w:val="20"/>
              <w:u w:val="single"/>
            </w:rPr>
          </w:rPrChange>
        </w:rPr>
        <w:t>e</w:t>
      </w:r>
      <w:r w:rsidR="00B4071F" w:rsidRPr="00595713">
        <w:rPr>
          <w:rFonts w:ascii="Arial" w:hAnsi="Arial" w:cs="Arial"/>
          <w:color w:val="0033CC"/>
          <w:sz w:val="20"/>
          <w:szCs w:val="20"/>
        </w:rPr>
        <w:t>valuable.</w:t>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54E91348" w:rsidR="002538F6" w:rsidRDefault="002538F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CC380D">
        <w:rPr>
          <w:rFonts w:ascii="Arial" w:hAnsi="Arial" w:cs="Arial"/>
          <w:b/>
          <w:color w:val="0032CC"/>
          <w:sz w:val="20"/>
          <w:szCs w:val="20"/>
        </w:rPr>
        <w:t>8</w:t>
      </w:r>
      <w:r w:rsidR="00B4071F" w:rsidRPr="00212D50">
        <w:rPr>
          <w:rFonts w:ascii="Arial" w:hAnsi="Arial" w:cs="Arial"/>
          <w:b/>
          <w:color w:val="0032CC"/>
          <w:sz w:val="20"/>
          <w:szCs w:val="20"/>
        </w:rPr>
        <w:t>: Performance assessment of cfDNA for detecting amplifications and homozygous deletions.</w:t>
      </w:r>
      <w:r w:rsidR="00B4071F" w:rsidRPr="00212D50">
        <w:rPr>
          <w:rFonts w:ascii="Arial" w:hAnsi="Arial" w:cs="Arial"/>
          <w:color w:val="0032CC"/>
          <w:sz w:val="20"/>
          <w:szCs w:val="20"/>
        </w:rPr>
        <w:t xml:space="preserve"> The ROC curves compare (</w:t>
      </w:r>
      <w:r w:rsidR="00C80ED4" w:rsidRPr="00212D50">
        <w:rPr>
          <w:rFonts w:ascii="Arial" w:eastAsia="Arial Unicode MS" w:hAnsi="Arial" w:cs="Arial"/>
          <w:color w:val="0032CC"/>
          <w:sz w:val="20"/>
          <w:szCs w:val="20"/>
        </w:rPr>
        <w:t>a</w:t>
      </w:r>
      <w:r w:rsidR="00B4071F" w:rsidRPr="00212D50">
        <w:rPr>
          <w:rFonts w:ascii="Arial" w:hAnsi="Arial" w:cs="Arial"/>
          <w:color w:val="0032CC"/>
          <w:sz w:val="20"/>
          <w:szCs w:val="20"/>
        </w:rPr>
        <w:t>) copy number amplifications and (</w:t>
      </w:r>
      <w:r w:rsidR="00C80ED4" w:rsidRPr="00212D50">
        <w:rPr>
          <w:rFonts w:ascii="Arial" w:eastAsia="Arial Unicode MS" w:hAnsi="Arial" w:cs="Arial"/>
          <w:color w:val="0032CC"/>
          <w:sz w:val="20"/>
          <w:szCs w:val="20"/>
        </w:rPr>
        <w:t>b</w:t>
      </w:r>
      <w:r w:rsidR="00B4071F" w:rsidRPr="00212D50">
        <w:rPr>
          <w:rFonts w:ascii="Arial" w:hAnsi="Arial" w:cs="Arial"/>
          <w:color w:val="0032CC"/>
          <w:sz w:val="20"/>
          <w:szCs w:val="20"/>
        </w:rPr>
        <w:t xml:space="preserve">) homozygous deletions detected in the tumor biopsy with </w:t>
      </w:r>
      <w:r w:rsidR="00B4071F" w:rsidRPr="00212D50">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212D50">
        <w:rPr>
          <w:rFonts w:ascii="Arial" w:eastAsia="Arial Unicode MS" w:hAnsi="Arial" w:cs="Arial"/>
          <w:color w:val="0033CC"/>
          <w:sz w:val="20"/>
          <w:szCs w:val="20"/>
        </w:rPr>
        <w:t>c). In (a) and (b</w:t>
      </w:r>
      <w:r w:rsidR="00B4071F" w:rsidRPr="00212D50">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212D50">
        <w:rPr>
          <w:rFonts w:ascii="Arial" w:eastAsia="Arial Unicode MS" w:hAnsi="Arial" w:cs="Arial"/>
          <w:color w:val="0033CC"/>
          <w:sz w:val="20"/>
          <w:szCs w:val="20"/>
        </w:rPr>
        <w:t>c</w:t>
      </w:r>
      <w:r w:rsidR="00B4071F" w:rsidRPr="00212D50">
        <w:rPr>
          <w:rFonts w:ascii="Arial" w:hAnsi="Arial" w:cs="Arial"/>
          <w:color w:val="0033CC"/>
          <w:sz w:val="20"/>
          <w:szCs w:val="20"/>
        </w:rPr>
        <w:t>), only tumor-cfDNA sample pairs with concordant diploid or near diploid genome mass were used. In</w:t>
      </w:r>
      <w:r w:rsidR="00C80ED4" w:rsidRPr="00212D50">
        <w:rPr>
          <w:rFonts w:ascii="Arial" w:eastAsia="Arial Unicode MS" w:hAnsi="Arial" w:cs="Arial"/>
          <w:color w:val="0033CC"/>
          <w:sz w:val="20"/>
          <w:szCs w:val="20"/>
        </w:rPr>
        <w:t xml:space="preserve"> all</w:t>
      </w:r>
      <w:r w:rsidR="00B4071F" w:rsidRPr="00212D50">
        <w:rPr>
          <w:rFonts w:ascii="Arial" w:hAnsi="Arial" w:cs="Arial"/>
          <w:color w:val="0033CC"/>
          <w:sz w:val="20"/>
          <w:szCs w:val="20"/>
        </w:rPr>
        <w:t xml:space="preserve"> panels</w:t>
      </w:r>
      <w:r w:rsidR="00C80ED4" w:rsidRPr="00212D50">
        <w:rPr>
          <w:rFonts w:ascii="Arial" w:eastAsia="Arial Unicode MS" w:hAnsi="Arial" w:cs="Arial"/>
          <w:color w:val="0033CC"/>
          <w:sz w:val="20"/>
          <w:szCs w:val="20"/>
        </w:rPr>
        <w:t>,</w:t>
      </w:r>
      <w:r w:rsidR="00B4071F" w:rsidRPr="00212D50">
        <w:rPr>
          <w:rFonts w:ascii="Arial" w:hAnsi="Arial" w:cs="Arial"/>
          <w:color w:val="0033CC"/>
          <w:sz w:val="20"/>
          <w:szCs w:val="20"/>
        </w:rPr>
        <w:t xml:space="preserve"> only sample pairs with ≥10% ctDNA fraction were used. NE; </w:t>
      </w:r>
      <w:r w:rsidR="00B4071F" w:rsidRPr="00595713">
        <w:rPr>
          <w:rFonts w:ascii="Arial" w:hAnsi="Arial" w:cs="Arial"/>
          <w:color w:val="0033CC"/>
          <w:sz w:val="20"/>
          <w:szCs w:val="20"/>
          <w:rPrChange w:id="783" w:author="David Brown" w:date="2019-07-12T16:24:00Z">
            <w:rPr>
              <w:rFonts w:ascii="Arial" w:hAnsi="Arial" w:cs="Arial"/>
              <w:color w:val="0033CC"/>
              <w:sz w:val="20"/>
              <w:szCs w:val="20"/>
              <w:u w:val="single"/>
            </w:rPr>
          </w:rPrChange>
        </w:rPr>
        <w:t>n</w:t>
      </w:r>
      <w:r w:rsidR="00B4071F" w:rsidRPr="00595713">
        <w:rPr>
          <w:rFonts w:ascii="Arial" w:hAnsi="Arial" w:cs="Arial"/>
          <w:color w:val="0033CC"/>
          <w:sz w:val="20"/>
          <w:szCs w:val="20"/>
        </w:rPr>
        <w:t xml:space="preserve">ot </w:t>
      </w:r>
      <w:r w:rsidR="00B4071F" w:rsidRPr="00595713">
        <w:rPr>
          <w:rFonts w:ascii="Arial" w:hAnsi="Arial" w:cs="Arial"/>
          <w:color w:val="0033CC"/>
          <w:sz w:val="20"/>
          <w:szCs w:val="20"/>
          <w:rPrChange w:id="784" w:author="David Brown" w:date="2019-07-12T16:24:00Z">
            <w:rPr>
              <w:rFonts w:ascii="Arial" w:hAnsi="Arial" w:cs="Arial"/>
              <w:color w:val="0033CC"/>
              <w:sz w:val="20"/>
              <w:szCs w:val="20"/>
              <w:u w:val="single"/>
            </w:rPr>
          </w:rPrChange>
        </w:rPr>
        <w:t>e</w:t>
      </w:r>
      <w:r w:rsidR="00B4071F" w:rsidRPr="00595713">
        <w:rPr>
          <w:rFonts w:ascii="Arial" w:hAnsi="Arial" w:cs="Arial"/>
          <w:color w:val="0033CC"/>
          <w:sz w:val="20"/>
          <w:szCs w:val="20"/>
        </w:rPr>
        <w:t>valuable</w:t>
      </w:r>
      <w:r w:rsidR="00B4071F" w:rsidRPr="00212D50">
        <w:rPr>
          <w:rFonts w:ascii="Arial" w:hAnsi="Arial" w:cs="Arial"/>
          <w:color w:val="0033CC"/>
          <w:sz w:val="20"/>
          <w:szCs w:val="20"/>
        </w:rPr>
        <w:t>.</w:t>
      </w:r>
    </w:p>
    <w:p w14:paraId="4F5CD842" w14:textId="77777777" w:rsidR="00793DEB" w:rsidRPr="00212D50" w:rsidRDefault="00793DEB" w:rsidP="00793DEB">
      <w:pPr>
        <w:spacing w:after="0" w:line="240" w:lineRule="auto"/>
        <w:jc w:val="both"/>
        <w:rPr>
          <w:rFonts w:ascii="Arial" w:eastAsia="Arial" w:hAnsi="Arial" w:cs="Arial"/>
          <w:color w:val="0032CC"/>
        </w:rPr>
      </w:pPr>
    </w:p>
    <w:p w14:paraId="37E1348B" w14:textId="77777777" w:rsidR="00793DEB" w:rsidRPr="00F83E6A" w:rsidRDefault="00793DEB" w:rsidP="00793DEB">
      <w:pPr>
        <w:spacing w:after="0" w:line="240" w:lineRule="auto"/>
        <w:jc w:val="both"/>
        <w:rPr>
          <w:rFonts w:ascii="Arial" w:eastAsia="Arial" w:hAnsi="Arial" w:cs="Arial"/>
          <w:color w:val="0032CC"/>
          <w:sz w:val="20"/>
          <w:szCs w:val="20"/>
        </w:rPr>
      </w:pPr>
      <w:r w:rsidRPr="00F83E6A">
        <w:rPr>
          <w:rFonts w:ascii="Arial" w:eastAsia="Arial" w:hAnsi="Arial" w:cs="Arial"/>
          <w:b/>
          <w:color w:val="0032CC"/>
          <w:sz w:val="20"/>
          <w:szCs w:val="20"/>
        </w:rPr>
        <w:t>Response to Reviewers Table 14</w:t>
      </w:r>
      <w:r w:rsidRPr="00F83E6A">
        <w:rPr>
          <w:rFonts w:ascii="Arial" w:eastAsia="Arial" w:hAnsi="Arial" w:cs="Arial"/>
          <w:color w:val="0032CC"/>
          <w:sz w:val="20"/>
          <w:szCs w:val="20"/>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E21FF0"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FFFFFF"/>
                <w:sz w:val="18"/>
                <w:szCs w:val="18"/>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of all aberrations</w:t>
            </w:r>
          </w:p>
        </w:tc>
      </w:tr>
      <w:tr w:rsidR="00793DEB" w:rsidRPr="00E21FF0"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0033CC"/>
                <w:sz w:val="18"/>
                <w:szCs w:val="18"/>
              </w:rPr>
            </w:pPr>
          </w:p>
        </w:tc>
        <w:tc>
          <w:tcPr>
            <w:tcW w:w="1872" w:type="dxa"/>
            <w:shd w:val="clear" w:color="auto" w:fill="4D4D62"/>
            <w:tcMar>
              <w:top w:w="100" w:type="dxa"/>
              <w:left w:w="100" w:type="dxa"/>
              <w:bottom w:w="100" w:type="dxa"/>
              <w:right w:w="100" w:type="dxa"/>
            </w:tcMar>
            <w:vAlign w:val="center"/>
          </w:tcPr>
          <w:p w14:paraId="71BF5707"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No. of patients</w:t>
            </w:r>
            <w:r>
              <w:rPr>
                <w:rFonts w:ascii="Arial" w:hAnsi="Arial" w:cs="Arial"/>
                <w:color w:val="FFFFFF"/>
                <w:sz w:val="18"/>
                <w:szCs w:val="18"/>
              </w:rPr>
              <w:t xml:space="preserve"> </w:t>
            </w:r>
            <w:r w:rsidRPr="00212D50">
              <w:rPr>
                <w:rFonts w:ascii="Arial" w:hAnsi="Arial" w:cs="Arial"/>
                <w:color w:val="FFFFFF"/>
                <w:sz w:val="18"/>
                <w:szCs w:val="18"/>
              </w:rPr>
              <w:t>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Homozygous deletions (%)</w:t>
            </w:r>
          </w:p>
        </w:tc>
      </w:tr>
      <w:tr w:rsidR="00793DEB" w:rsidRPr="00E21FF0"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All</w:t>
            </w:r>
          </w:p>
        </w:tc>
        <w:tc>
          <w:tcPr>
            <w:tcW w:w="1872" w:type="dxa"/>
            <w:shd w:val="clear" w:color="auto" w:fill="auto"/>
            <w:tcMar>
              <w:top w:w="100" w:type="dxa"/>
              <w:left w:w="100" w:type="dxa"/>
              <w:bottom w:w="100" w:type="dxa"/>
              <w:right w:w="100" w:type="dxa"/>
            </w:tcMar>
          </w:tcPr>
          <w:p w14:paraId="6764531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26 / 34</w:t>
            </w:r>
          </w:p>
        </w:tc>
        <w:tc>
          <w:tcPr>
            <w:tcW w:w="1872" w:type="dxa"/>
            <w:shd w:val="clear" w:color="auto" w:fill="auto"/>
            <w:tcMar>
              <w:top w:w="100" w:type="dxa"/>
              <w:left w:w="100" w:type="dxa"/>
              <w:bottom w:w="100" w:type="dxa"/>
              <w:right w:w="100" w:type="dxa"/>
            </w:tcMar>
          </w:tcPr>
          <w:p w14:paraId="0ED3DAF2"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76.5%</w:t>
            </w:r>
          </w:p>
        </w:tc>
        <w:tc>
          <w:tcPr>
            <w:tcW w:w="1872" w:type="dxa"/>
            <w:shd w:val="clear" w:color="auto" w:fill="auto"/>
            <w:tcMar>
              <w:top w:w="100" w:type="dxa"/>
              <w:left w:w="100" w:type="dxa"/>
              <w:bottom w:w="100" w:type="dxa"/>
              <w:right w:w="100" w:type="dxa"/>
            </w:tcMar>
          </w:tcPr>
          <w:p w14:paraId="70831D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106 / 154 (68.8)</w:t>
            </w:r>
          </w:p>
        </w:tc>
        <w:tc>
          <w:tcPr>
            <w:tcW w:w="1872" w:type="dxa"/>
            <w:shd w:val="clear" w:color="auto" w:fill="auto"/>
            <w:tcMar>
              <w:top w:w="100" w:type="dxa"/>
              <w:left w:w="100" w:type="dxa"/>
              <w:bottom w:w="100" w:type="dxa"/>
              <w:right w:w="100" w:type="dxa"/>
            </w:tcMar>
          </w:tcPr>
          <w:p w14:paraId="7114674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23 / 51 (45.1)</w:t>
            </w:r>
          </w:p>
        </w:tc>
      </w:tr>
      <w:tr w:rsidR="00793DEB" w:rsidRPr="00E21FF0"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Breast</w:t>
            </w:r>
          </w:p>
        </w:tc>
        <w:tc>
          <w:tcPr>
            <w:tcW w:w="1872" w:type="dxa"/>
            <w:shd w:val="clear" w:color="auto" w:fill="auto"/>
            <w:tcMar>
              <w:top w:w="100" w:type="dxa"/>
              <w:left w:w="100" w:type="dxa"/>
              <w:bottom w:w="100" w:type="dxa"/>
              <w:right w:w="100" w:type="dxa"/>
            </w:tcMar>
          </w:tcPr>
          <w:p w14:paraId="5D358A2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6A02685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96AA25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57 / 84 (67.9)</w:t>
            </w:r>
          </w:p>
        </w:tc>
        <w:tc>
          <w:tcPr>
            <w:tcW w:w="1872" w:type="dxa"/>
            <w:shd w:val="clear" w:color="auto" w:fill="auto"/>
            <w:tcMar>
              <w:top w:w="100" w:type="dxa"/>
              <w:left w:w="100" w:type="dxa"/>
              <w:bottom w:w="100" w:type="dxa"/>
              <w:right w:w="100" w:type="dxa"/>
            </w:tcMar>
          </w:tcPr>
          <w:p w14:paraId="0AE27BF6"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16 (43.8)</w:t>
            </w:r>
          </w:p>
        </w:tc>
      </w:tr>
      <w:tr w:rsidR="00793DEB" w:rsidRPr="00E21FF0"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Lung</w:t>
            </w:r>
          </w:p>
        </w:tc>
        <w:tc>
          <w:tcPr>
            <w:tcW w:w="1872" w:type="dxa"/>
            <w:shd w:val="clear" w:color="auto" w:fill="auto"/>
            <w:tcMar>
              <w:top w:w="100" w:type="dxa"/>
              <w:left w:w="100" w:type="dxa"/>
              <w:bottom w:w="100" w:type="dxa"/>
              <w:right w:w="100" w:type="dxa"/>
            </w:tcMar>
          </w:tcPr>
          <w:p w14:paraId="594E978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4 / 6</w:t>
            </w:r>
          </w:p>
        </w:tc>
        <w:tc>
          <w:tcPr>
            <w:tcW w:w="1872" w:type="dxa"/>
            <w:shd w:val="clear" w:color="auto" w:fill="auto"/>
            <w:tcMar>
              <w:top w:w="100" w:type="dxa"/>
              <w:left w:w="100" w:type="dxa"/>
              <w:bottom w:w="100" w:type="dxa"/>
              <w:right w:w="100" w:type="dxa"/>
            </w:tcMar>
          </w:tcPr>
          <w:p w14:paraId="3716DE7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66.7%</w:t>
            </w:r>
          </w:p>
        </w:tc>
        <w:tc>
          <w:tcPr>
            <w:tcW w:w="1872" w:type="dxa"/>
            <w:shd w:val="clear" w:color="auto" w:fill="auto"/>
            <w:tcMar>
              <w:top w:w="100" w:type="dxa"/>
              <w:left w:w="100" w:type="dxa"/>
              <w:bottom w:w="100" w:type="dxa"/>
              <w:right w:w="100" w:type="dxa"/>
            </w:tcMar>
          </w:tcPr>
          <w:p w14:paraId="03617AB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38 / 48 (79.2)</w:t>
            </w:r>
          </w:p>
        </w:tc>
        <w:tc>
          <w:tcPr>
            <w:tcW w:w="1872" w:type="dxa"/>
            <w:shd w:val="clear" w:color="auto" w:fill="auto"/>
            <w:tcMar>
              <w:top w:w="100" w:type="dxa"/>
              <w:left w:w="100" w:type="dxa"/>
              <w:bottom w:w="100" w:type="dxa"/>
              <w:right w:w="100" w:type="dxa"/>
            </w:tcMar>
          </w:tcPr>
          <w:p w14:paraId="4DAC644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 / 9 (22.2)</w:t>
            </w:r>
          </w:p>
        </w:tc>
      </w:tr>
      <w:tr w:rsidR="00793DEB" w:rsidRPr="00E21FF0"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Prostate</w:t>
            </w:r>
          </w:p>
        </w:tc>
        <w:tc>
          <w:tcPr>
            <w:tcW w:w="1872" w:type="dxa"/>
            <w:shd w:val="clear" w:color="auto" w:fill="auto"/>
            <w:tcMar>
              <w:top w:w="100" w:type="dxa"/>
              <w:left w:w="100" w:type="dxa"/>
              <w:bottom w:w="100" w:type="dxa"/>
              <w:right w:w="100" w:type="dxa"/>
            </w:tcMar>
          </w:tcPr>
          <w:p w14:paraId="66AB53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55B421B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A7DC48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22 (50.0)</w:t>
            </w:r>
          </w:p>
        </w:tc>
        <w:tc>
          <w:tcPr>
            <w:tcW w:w="1872" w:type="dxa"/>
            <w:shd w:val="clear" w:color="auto" w:fill="auto"/>
            <w:tcMar>
              <w:top w:w="100" w:type="dxa"/>
              <w:left w:w="100" w:type="dxa"/>
              <w:bottom w:w="100" w:type="dxa"/>
              <w:right w:w="100" w:type="dxa"/>
            </w:tcMar>
          </w:tcPr>
          <w:p w14:paraId="45E9CD4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26 (53.8)</w:t>
            </w:r>
          </w:p>
        </w:tc>
      </w:tr>
    </w:tbl>
    <w:p w14:paraId="677644DC" w14:textId="77777777" w:rsidR="00793DEB" w:rsidRPr="00A7225E" w:rsidRDefault="00793DEB" w:rsidP="00793DEB">
      <w:pPr>
        <w:spacing w:after="0" w:line="240" w:lineRule="auto"/>
        <w:jc w:val="both"/>
        <w:rPr>
          <w:rFonts w:ascii="Arial" w:eastAsia="Arial" w:hAnsi="Arial" w:cs="Arial"/>
          <w:color w:val="0033CC"/>
        </w:rPr>
      </w:pPr>
    </w:p>
    <w:p w14:paraId="093F67C6" w14:textId="12883B0F" w:rsidR="002538F6" w:rsidRDefault="002538F6">
      <w:pPr>
        <w:rPr>
          <w:rFonts w:ascii="Arial" w:hAnsi="Arial" w:cs="Arial"/>
          <w:color w:val="0033CC"/>
          <w:sz w:val="20"/>
          <w:szCs w:val="20"/>
        </w:rPr>
      </w:pPr>
      <w:r>
        <w:rPr>
          <w:rFonts w:ascii="Arial" w:hAnsi="Arial" w:cs="Arial"/>
          <w:color w:val="0033CC"/>
          <w:sz w:val="20"/>
          <w:szCs w:val="20"/>
        </w:rPr>
        <w:br w:type="page"/>
      </w:r>
    </w:p>
    <w:p w14:paraId="6C105801" w14:textId="77777777" w:rsidR="00793DEB" w:rsidRDefault="00793DEB">
      <w:pPr>
        <w:rPr>
          <w:rFonts w:ascii="Arial" w:hAnsi="Arial" w:cs="Arial"/>
          <w:color w:val="0033CC"/>
          <w:sz w:val="20"/>
          <w:szCs w:val="20"/>
        </w:rPr>
      </w:pPr>
    </w:p>
    <w:p w14:paraId="5598AD32" w14:textId="07660588" w:rsidR="00AB454A" w:rsidRDefault="005835E1">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drawing>
          <wp:anchor distT="0" distB="0" distL="114300" distR="114300" simplePos="0" relativeHeight="251725824" behindDoc="0" locked="0" layoutInCell="1" allowOverlap="1" wp14:anchorId="3C1ACE1C" wp14:editId="182B9AF1">
            <wp:simplePos x="0" y="0"/>
            <wp:positionH relativeFrom="margin">
              <wp:posOffset>594505</wp:posOffset>
            </wp:positionH>
            <wp:positionV relativeFrom="margin">
              <wp:posOffset>0</wp:posOffset>
            </wp:positionV>
            <wp:extent cx="5943600" cy="6696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0" cstate="print">
                      <a:extLst>
                        <a:ext uri="{28A0092B-C50C-407E-A947-70E740481C1C}">
                          <a14:useLocalDpi xmlns:a14="http://schemas.microsoft.com/office/drawing/2010/main" val="0"/>
                        </a:ext>
                      </a:extLst>
                    </a:blip>
                    <a:srcRect l="3058" t="6245" b="9362"/>
                    <a:stretch/>
                  </pic:blipFill>
                  <pic:spPr bwMode="auto">
                    <a:xfrm>
                      <a:off x="0" y="0"/>
                      <a:ext cx="5943600" cy="669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C80ED4" w:rsidRPr="00212D50">
        <w:rPr>
          <w:rFonts w:ascii="Arial" w:eastAsia="Arial" w:hAnsi="Arial" w:cs="Arial"/>
          <w:b/>
          <w:color w:val="0032CC"/>
          <w:sz w:val="20"/>
          <w:szCs w:val="20"/>
        </w:rPr>
        <w:t>Figure 1</w:t>
      </w:r>
      <w:r w:rsidR="00CC380D">
        <w:rPr>
          <w:rFonts w:ascii="Arial" w:eastAsia="Arial" w:hAnsi="Arial" w:cs="Arial"/>
          <w:b/>
          <w:color w:val="0032CC"/>
          <w:sz w:val="20"/>
          <w:szCs w:val="20"/>
        </w:rPr>
        <w:t>9</w:t>
      </w:r>
      <w:r w:rsidR="00C80ED4" w:rsidRPr="00212D50">
        <w:rPr>
          <w:rFonts w:ascii="Arial" w:eastAsia="Arial" w:hAnsi="Arial" w:cs="Arial"/>
          <w:b/>
          <w:color w:val="0032CC"/>
          <w:sz w:val="20"/>
          <w:szCs w:val="20"/>
        </w:rPr>
        <w:t xml:space="preserve">: Comparison of copy number alterations in tumor biopsy and matched cfDNA. </w:t>
      </w:r>
      <w:r w:rsidR="00C80ED4" w:rsidRPr="00212D50">
        <w:rPr>
          <w:rFonts w:ascii="Arial" w:eastAsia="Arial" w:hAnsi="Arial" w:cs="Arial"/>
          <w:color w:val="0032CC"/>
          <w:sz w:val="20"/>
          <w:szCs w:val="20"/>
        </w:rPr>
        <w:t xml:space="preserve">Heatmap of all genes where an </w:t>
      </w:r>
      <w:r w:rsidR="00C80ED4" w:rsidRPr="00212D50">
        <w:rPr>
          <w:rFonts w:ascii="Arial" w:eastAsia="Arial" w:hAnsi="Arial" w:cs="Arial"/>
          <w:color w:val="0033CC"/>
          <w:sz w:val="20"/>
          <w:szCs w:val="20"/>
        </w:rPr>
        <w:t>amplification or a homozygous deletion was found in either the tumor biopsy or cfDNA.</w:t>
      </w:r>
      <w:r w:rsidR="00B4071F" w:rsidRPr="00212D50">
        <w:rPr>
          <w:rFonts w:ascii="Arial" w:eastAsia="Arial" w:hAnsi="Arial" w:cs="Arial"/>
          <w:color w:val="0033CC"/>
          <w:sz w:val="20"/>
          <w:szCs w:val="20"/>
        </w:rPr>
        <w:t xml:space="preserve"> The alterations are color coded and indicated in the accompanying legend. The samples are interleaved </w:t>
      </w:r>
      <w:r w:rsidR="00C80ED4" w:rsidRPr="00212D50">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Default="005835E1" w:rsidP="00212D50">
      <w:pPr>
        <w:spacing w:after="0" w:line="240" w:lineRule="auto"/>
        <w:jc w:val="both"/>
        <w:rPr>
          <w:rFonts w:ascii="Arial" w:eastAsia="Arial" w:hAnsi="Arial" w:cs="Arial"/>
          <w:color w:val="0033CC"/>
          <w:sz w:val="20"/>
          <w:szCs w:val="20"/>
        </w:rPr>
      </w:pPr>
      <w:r>
        <w:rPr>
          <w:rFonts w:ascii="Arial" w:eastAsia="Arial" w:hAnsi="Arial" w:cs="Arial"/>
          <w:color w:val="0033CC"/>
          <w:sz w:val="20"/>
          <w:szCs w:val="20"/>
        </w:rPr>
        <w:br w:type="page"/>
      </w:r>
    </w:p>
    <w:p w14:paraId="2450497E" w14:textId="58B9B9B4" w:rsidR="00602866" w:rsidRDefault="005835E1" w:rsidP="00A7225E">
      <w:pPr>
        <w:spacing w:after="0" w:line="240" w:lineRule="auto"/>
        <w:jc w:val="both"/>
        <w:rPr>
          <w:rFonts w:ascii="Arial" w:eastAsia="Arial" w:hAnsi="Arial" w:cs="Arial"/>
          <w:color w:val="0033CC"/>
        </w:rPr>
      </w:pPr>
      <w:r w:rsidRPr="00212D50">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69826AA5">
            <wp:simplePos x="0" y="0"/>
            <wp:positionH relativeFrom="column">
              <wp:posOffset>0</wp:posOffset>
            </wp:positionH>
            <wp:positionV relativeFrom="margin">
              <wp:align>top</wp:align>
            </wp:positionV>
            <wp:extent cx="6793230" cy="2472055"/>
            <wp:effectExtent l="0" t="0" r="1270" b="4445"/>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1" cstate="print">
                      <a:extLst>
                        <a:ext uri="{28A0092B-C50C-407E-A947-70E740481C1C}">
                          <a14:useLocalDpi xmlns:a14="http://schemas.microsoft.com/office/drawing/2010/main" val="0"/>
                        </a:ext>
                      </a:extLst>
                    </a:blip>
                    <a:srcRect t="1" r="1394" b="3491"/>
                    <a:stretch/>
                  </pic:blipFill>
                  <pic:spPr bwMode="auto">
                    <a:xfrm>
                      <a:off x="0" y="0"/>
                      <a:ext cx="6793992" cy="2472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3CC"/>
          <w:sz w:val="20"/>
          <w:szCs w:val="20"/>
        </w:rPr>
        <w:t xml:space="preserve">Response to Reviewers </w:t>
      </w:r>
      <w:r w:rsidR="00C80ED4" w:rsidRPr="00212D50">
        <w:rPr>
          <w:rFonts w:ascii="Arial" w:eastAsia="Arial" w:hAnsi="Arial" w:cs="Arial"/>
          <w:b/>
          <w:color w:val="0033CC"/>
          <w:sz w:val="20"/>
          <w:szCs w:val="20"/>
        </w:rPr>
        <w:t xml:space="preserve">Figure </w:t>
      </w:r>
      <w:r w:rsidR="00CC380D">
        <w:rPr>
          <w:rFonts w:ascii="Arial" w:eastAsia="Arial" w:hAnsi="Arial" w:cs="Arial"/>
          <w:b/>
          <w:color w:val="0033CC"/>
          <w:sz w:val="20"/>
          <w:szCs w:val="20"/>
        </w:rPr>
        <w:t>20</w:t>
      </w:r>
      <w:r w:rsidR="00B4071F" w:rsidRPr="00212D50">
        <w:rPr>
          <w:rFonts w:ascii="Arial" w:eastAsia="Arial" w:hAnsi="Arial" w:cs="Arial"/>
          <w:b/>
          <w:color w:val="0033CC"/>
          <w:sz w:val="20"/>
          <w:szCs w:val="20"/>
        </w:rPr>
        <w:t xml:space="preserve">: Comparison of copy number alterations in tumor biopsy and matched cfDNA. </w:t>
      </w:r>
      <w:r w:rsidR="00B4071F" w:rsidRPr="00212D50">
        <w:rPr>
          <w:rFonts w:ascii="Arial" w:eastAsia="Arial" w:hAnsi="Arial" w:cs="Arial"/>
          <w:color w:val="0033CC"/>
          <w:sz w:val="20"/>
          <w:szCs w:val="20"/>
        </w:rPr>
        <w:t xml:space="preserve">Four breast cancer patients (a) MSK-VB-0006, (b) MSK-VB-0044, (c) MSK-VB-0059 and (d) MSK-VB-0069 with a reported amplification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on chromosome 17q are shown together with one lung cancer patient (e) MSK-VL-0044 with a reported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and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are displayed by orange arrows and labelled accordingly</w:t>
      </w:r>
      <w:r w:rsidR="00602866" w:rsidRPr="00212D50">
        <w:rPr>
          <w:rFonts w:ascii="Arial" w:eastAsia="Arial" w:hAnsi="Arial" w:cs="Arial"/>
          <w:color w:val="0033CC"/>
          <w:sz w:val="20"/>
          <w:szCs w:val="20"/>
        </w:rPr>
        <w:t>.</w:t>
      </w:r>
    </w:p>
    <w:p w14:paraId="68FD13FE" w14:textId="77777777" w:rsidR="00602866" w:rsidRDefault="00602866" w:rsidP="00A7225E">
      <w:pPr>
        <w:spacing w:after="0" w:line="240" w:lineRule="auto"/>
        <w:jc w:val="both"/>
        <w:rPr>
          <w:rFonts w:ascii="Arial" w:eastAsia="Arial" w:hAnsi="Arial" w:cs="Arial"/>
          <w:color w:val="0033CC"/>
        </w:rPr>
      </w:pPr>
    </w:p>
    <w:p w14:paraId="6B956658" w14:textId="07255F29" w:rsidR="00ED7EC3" w:rsidRPr="00A7225E" w:rsidRDefault="00602866" w:rsidP="00A7225E">
      <w:pPr>
        <w:spacing w:after="0" w:line="240" w:lineRule="auto"/>
        <w:jc w:val="both"/>
        <w:rPr>
          <w:rFonts w:ascii="Arial" w:hAnsi="Arial" w:cs="Arial"/>
        </w:rPr>
      </w:pPr>
      <w:r>
        <w:rPr>
          <w:rFonts w:ascii="Arial" w:eastAsia="Arial" w:hAnsi="Arial" w:cs="Arial"/>
          <w:color w:val="0033CC"/>
        </w:rPr>
        <w:t xml:space="preserve">Taken together, our exploratory, hypothesis generating analysis of CNVs utilizing the high-intensity cfDNA assay demonstrated that for samples with </w:t>
      </w:r>
      <w:r w:rsidR="00AB454A">
        <w:rPr>
          <w:rFonts w:ascii="Arial" w:eastAsia="Arial" w:hAnsi="Arial" w:cs="Arial"/>
          <w:color w:val="0033CC"/>
        </w:rPr>
        <w:t>≥</w:t>
      </w:r>
      <w:r>
        <w:rPr>
          <w:rFonts w:ascii="Arial" w:eastAsia="Arial" w:hAnsi="Arial" w:cs="Arial"/>
          <w:color w:val="0033CC"/>
        </w:rPr>
        <w:t xml:space="preserve">10% ctDNA fraction, amplifications and homozygous deletions can be detected with relatively good accuracy. The assay, however, in the way it was originally designed, is not optimal for the detection of </w:t>
      </w:r>
      <w:r w:rsidR="00AB454A">
        <w:rPr>
          <w:rFonts w:ascii="Arial" w:eastAsia="Arial" w:hAnsi="Arial" w:cs="Arial"/>
          <w:color w:val="0033CC"/>
        </w:rPr>
        <w:t>complex structural rearrangements and gene fusions</w:t>
      </w:r>
      <w:r w:rsidR="00B4071F" w:rsidRPr="00A7225E">
        <w:rPr>
          <w:rFonts w:ascii="Arial" w:eastAsia="Arial" w:hAnsi="Arial" w:cs="Arial"/>
          <w:color w:val="0033CC"/>
        </w:rPr>
        <w:t>.</w:t>
      </w:r>
      <w:r>
        <w:rPr>
          <w:rFonts w:ascii="Arial" w:eastAsia="Arial" w:hAnsi="Arial" w:cs="Arial"/>
          <w:color w:val="0033CC"/>
        </w:rPr>
        <w:t xml:space="preserve"> We have now included a brief passage in the manuscript, on </w:t>
      </w:r>
      <w:r w:rsidR="00AB454A">
        <w:rPr>
          <w:rFonts w:ascii="Arial" w:eastAsia="Arial" w:hAnsi="Arial" w:cs="Arial"/>
          <w:color w:val="0033CC"/>
        </w:rPr>
        <w:t>p</w:t>
      </w:r>
      <w:r>
        <w:rPr>
          <w:rFonts w:ascii="Arial" w:eastAsia="Arial" w:hAnsi="Arial" w:cs="Arial"/>
          <w:color w:val="0033CC"/>
        </w:rPr>
        <w:t xml:space="preserve">age </w:t>
      </w:r>
      <w:r w:rsidR="00AB454A" w:rsidRPr="00212D50">
        <w:rPr>
          <w:rFonts w:ascii="Arial" w:eastAsia="Arial" w:hAnsi="Arial" w:cs="Arial"/>
          <w:color w:val="0033CC"/>
          <w:highlight w:val="yellow"/>
        </w:rPr>
        <w:t>XX</w:t>
      </w:r>
      <w:r>
        <w:rPr>
          <w:rFonts w:ascii="Arial" w:eastAsia="Arial" w:hAnsi="Arial" w:cs="Arial"/>
          <w:color w:val="0033CC"/>
        </w:rPr>
        <w:t xml:space="preserve">, section “High-intensity cfDNA assay </w:t>
      </w:r>
      <w:r w:rsidR="00760210">
        <w:rPr>
          <w:rFonts w:ascii="Arial" w:eastAsia="Arial" w:hAnsi="Arial" w:cs="Arial"/>
          <w:color w:val="0033CC"/>
        </w:rPr>
        <w:t>a</w:t>
      </w:r>
      <w:r>
        <w:rPr>
          <w:rFonts w:ascii="Arial" w:eastAsia="Arial" w:hAnsi="Arial" w:cs="Arial"/>
          <w:color w:val="0033CC"/>
        </w:rPr>
        <w:t xml:space="preserve">nalysis of copy number variants” of the revised manuscript, and included </w:t>
      </w:r>
      <w:r w:rsidRPr="00212D50">
        <w:rPr>
          <w:rFonts w:ascii="Arial" w:eastAsia="Arial" w:hAnsi="Arial" w:cs="Arial"/>
          <w:b/>
          <w:color w:val="0033CC"/>
          <w:highlight w:val="yellow"/>
        </w:rPr>
        <w:t xml:space="preserve">Supplementary Figures </w:t>
      </w:r>
      <w:r w:rsidR="00AB454A" w:rsidRPr="00212D50">
        <w:rPr>
          <w:rFonts w:ascii="Arial" w:eastAsia="Arial" w:hAnsi="Arial" w:cs="Arial"/>
          <w:b/>
          <w:color w:val="0033CC"/>
          <w:highlight w:val="yellow"/>
        </w:rPr>
        <w:t>XX</w:t>
      </w:r>
      <w:r w:rsidRPr="00212D50">
        <w:rPr>
          <w:rFonts w:ascii="Arial" w:eastAsia="Arial" w:hAnsi="Arial" w:cs="Arial"/>
          <w:color w:val="0033CC"/>
          <w:highlight w:val="yellow"/>
        </w:rPr>
        <w:t xml:space="preserve"> and </w:t>
      </w:r>
      <w:r w:rsidR="00AB454A" w:rsidRPr="00212D50">
        <w:rPr>
          <w:rFonts w:ascii="Arial" w:eastAsia="Arial" w:hAnsi="Arial" w:cs="Arial"/>
          <w:b/>
          <w:color w:val="0033CC"/>
          <w:highlight w:val="yellow"/>
        </w:rPr>
        <w:t>XX</w:t>
      </w:r>
      <w:r>
        <w:rPr>
          <w:rFonts w:ascii="Arial" w:eastAsia="Arial" w:hAnsi="Arial" w:cs="Arial"/>
          <w:color w:val="0033CC"/>
        </w:rPr>
        <w:t>, illustrating the</w:t>
      </w:r>
      <w:r w:rsidR="00AB454A">
        <w:rPr>
          <w:rFonts w:ascii="Arial" w:eastAsia="Arial" w:hAnsi="Arial" w:cs="Arial"/>
          <w:color w:val="0033CC"/>
        </w:rPr>
        <w:t xml:space="preserve"> above</w:t>
      </w:r>
      <w:r>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2746E939" w14:textId="77777777" w:rsidR="00AE0348" w:rsidRPr="00A7225E" w:rsidRDefault="00AE0348" w:rsidP="00A7225E">
      <w:pPr>
        <w:spacing w:after="0" w:line="240" w:lineRule="auto"/>
        <w:jc w:val="both"/>
        <w:rPr>
          <w:rFonts w:ascii="Arial" w:eastAsia="Arial" w:hAnsi="Arial" w:cs="Arial"/>
        </w:rPr>
      </w:pPr>
    </w:p>
    <w:p w14:paraId="1B1384EE" w14:textId="0DE7224F"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212D50">
        <w:rPr>
          <w:rFonts w:ascii="Arial" w:eastAsia="Arial" w:hAnsi="Arial" w:cs="Arial"/>
          <w:b/>
          <w:color w:val="0033CC"/>
        </w:rPr>
        <w:t xml:space="preserve">Response to Reviewers </w:t>
      </w:r>
      <w:r w:rsidRPr="00212D50">
        <w:rPr>
          <w:rFonts w:ascii="Arial" w:eastAsia="Arial" w:hAnsi="Arial" w:cs="Arial"/>
          <w:b/>
          <w:color w:val="0033CC"/>
        </w:rPr>
        <w:t>Figure 7</w:t>
      </w:r>
      <w:r w:rsidRPr="00A7225E">
        <w:rPr>
          <w:rFonts w:ascii="Arial" w:eastAsia="Arial" w:hAnsi="Arial" w:cs="Arial"/>
          <w:color w:val="0033CC"/>
        </w:rPr>
        <w:t xml:space="preserve"> shows that the input DNA for library preparation explains the variability of cfDNA mean target coverage from collapsed reads. </w:t>
      </w:r>
      <w:r w:rsidRPr="00212D50">
        <w:rPr>
          <w:rFonts w:ascii="Arial" w:eastAsia="Arial" w:hAnsi="Arial" w:cs="Arial"/>
          <w:b/>
          <w:color w:val="0033CC"/>
        </w:rPr>
        <w:t>Figure 2</w:t>
      </w:r>
      <w:r w:rsidRPr="00A7225E">
        <w:rPr>
          <w:rFonts w:ascii="Arial" w:eastAsia="Arial" w:hAnsi="Arial" w:cs="Arial"/>
          <w:color w:val="0033CC"/>
        </w:rPr>
        <w:t xml:space="preserve"> of the</w:t>
      </w:r>
      <w:r w:rsidR="00602866">
        <w:rPr>
          <w:rFonts w:ascii="Arial" w:eastAsia="Arial" w:hAnsi="Arial" w:cs="Arial"/>
          <w:color w:val="0033CC"/>
        </w:rPr>
        <w:t xml:space="preserve"> revised</w:t>
      </w:r>
      <w:r w:rsidRPr="00A7225E">
        <w:rPr>
          <w:rFonts w:ascii="Arial" w:eastAsia="Arial" w:hAnsi="Arial" w:cs="Arial"/>
          <w:color w:val="0033CC"/>
        </w:rPr>
        <w:t xml:space="preserve"> manuscript shows the distribution of VAF in cfDNA of all Biopsy-matched mutations while </w:t>
      </w:r>
      <w:r w:rsidR="00602866" w:rsidRPr="003A528F">
        <w:rPr>
          <w:rFonts w:ascii="Arial" w:eastAsia="Arial" w:hAnsi="Arial" w:cs="Arial"/>
          <w:b/>
          <w:color w:val="0033CC"/>
        </w:rPr>
        <w:t xml:space="preserve">Response to Reviewers </w:t>
      </w:r>
      <w:r w:rsidRPr="00212D50">
        <w:rPr>
          <w:rFonts w:ascii="Arial" w:eastAsia="Arial" w:hAnsi="Arial" w:cs="Arial"/>
          <w:b/>
          <w:color w:val="0033CC"/>
        </w:rPr>
        <w:t>Figure 2</w:t>
      </w:r>
      <w:r w:rsidR="00B9560F">
        <w:rPr>
          <w:rFonts w:ascii="Arial" w:eastAsia="Arial" w:hAnsi="Arial" w:cs="Arial"/>
          <w:b/>
          <w:color w:val="0033CC"/>
        </w:rPr>
        <w:t>1</w:t>
      </w:r>
      <w:r w:rsidRPr="00A7225E">
        <w:rPr>
          <w:rFonts w:ascii="Arial" w:eastAsia="Arial" w:hAnsi="Arial" w:cs="Arial"/>
          <w:color w:val="0033CC"/>
        </w:rPr>
        <w:t xml:space="preserve"> displays the input DNA used for library preparation against the VAF, allelic, and total depth of the lowest VAF Biopsy-matched mutation observed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0725D8B6" w:rsidR="00413E5F" w:rsidRPr="00212D50" w:rsidRDefault="00C80ED4"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 xml:space="preserve">Figure </w:t>
      </w:r>
      <w:r w:rsidRPr="00212D50">
        <w:rPr>
          <w:rFonts w:ascii="Arial" w:eastAsia="Arial" w:hAnsi="Arial" w:cs="Arial"/>
          <w:b/>
          <w:color w:val="0033CC"/>
          <w:sz w:val="20"/>
          <w:szCs w:val="20"/>
        </w:rPr>
        <w:t>2</w:t>
      </w:r>
      <w:r w:rsidR="00B9560F">
        <w:rPr>
          <w:rFonts w:ascii="Arial" w:eastAsia="Arial" w:hAnsi="Arial" w:cs="Arial"/>
          <w:b/>
          <w:color w:val="0033CC"/>
          <w:sz w:val="20"/>
          <w:szCs w:val="20"/>
        </w:rPr>
        <w:t>1</w:t>
      </w:r>
      <w:r w:rsidR="00B4071F" w:rsidRPr="00212D50">
        <w:rPr>
          <w:rFonts w:ascii="Arial" w:hAnsi="Arial" w:cs="Arial"/>
          <w:b/>
          <w:color w:val="0033CC"/>
          <w:sz w:val="20"/>
          <w:szCs w:val="20"/>
        </w:rPr>
        <w:t>: Limits of detection in cfDNA of tumor-matched variants.</w:t>
      </w:r>
      <w:r w:rsidR="00B4071F" w:rsidRPr="00212D50">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0BCAAD1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 xml:space="preserve">the computer codes on GitHub.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3">
        <w:r w:rsidRPr="00570C25">
          <w:rPr>
            <w:rFonts w:ascii="Arial" w:eastAsia="Arial" w:hAnsi="Arial" w:cs="Arial"/>
            <w:color w:val="1155CC"/>
            <w:u w:val="single"/>
          </w:rPr>
          <w:t>https://github.com/ndbrown6/MSK-GRAIL-TECHVAL</w:t>
        </w:r>
      </w:hyperlink>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 xml:space="preserve">many of </w:t>
      </w:r>
      <w:r w:rsidR="0045143D">
        <w:rPr>
          <w:rFonts w:ascii="Arial" w:eastAsia="Arial" w:hAnsi="Arial" w:cs="Arial"/>
          <w:color w:val="0033CC"/>
        </w:rPr>
        <w:t>them</w:t>
      </w:r>
      <w:r w:rsidR="0045143D" w:rsidRPr="00A7225E">
        <w:rPr>
          <w:rFonts w:ascii="Arial" w:eastAsia="Arial" w:hAnsi="Arial" w:cs="Arial"/>
          <w:color w:val="0033CC"/>
        </w:rPr>
        <w:t xml:space="preserve"> </w:t>
      </w:r>
      <w:r w:rsidR="0038681A" w:rsidRPr="00A7225E">
        <w:rPr>
          <w:rFonts w:ascii="Arial" w:eastAsia="Arial" w:hAnsi="Arial" w:cs="Arial"/>
          <w:color w:val="0033CC"/>
        </w:rPr>
        <w:t xml:space="preserve">have </w:t>
      </w:r>
      <w:r w:rsidR="00EC1014" w:rsidRPr="00A7225E">
        <w:rPr>
          <w:rFonts w:ascii="Arial" w:eastAsia="Arial" w:hAnsi="Arial" w:cs="Arial"/>
          <w:color w:val="0033CC"/>
        </w:rPr>
        <w:t>succumb</w:t>
      </w:r>
      <w:r w:rsidR="008C6FAA">
        <w:rPr>
          <w:rFonts w:ascii="Arial" w:eastAsia="Arial" w:hAnsi="Arial" w:cs="Arial"/>
          <w:color w:val="0033CC"/>
        </w:rPr>
        <w:t>ed</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disease before developing myeloid neoplasms</w:t>
      </w:r>
      <w:r w:rsidR="00B71E11">
        <w:rPr>
          <w:rFonts w:ascii="Arial" w:eastAsia="Arial" w:hAnsi="Arial" w:cs="Arial"/>
          <w:color w:val="0033CC"/>
        </w:rPr>
        <w:t xml:space="preserve">. In fact, of the metastatic breast, lung and prostate cancer patients included in this study, </w:t>
      </w:r>
      <w:r w:rsidR="006D215C">
        <w:rPr>
          <w:rFonts w:ascii="Arial" w:eastAsia="Arial" w:hAnsi="Arial" w:cs="Arial"/>
          <w:color w:val="0033CC"/>
        </w:rPr>
        <w:t>23</w:t>
      </w:r>
      <w:r w:rsidR="00B71E11">
        <w:rPr>
          <w:rFonts w:ascii="Arial" w:eastAsia="Arial" w:hAnsi="Arial" w:cs="Arial"/>
          <w:color w:val="0033CC"/>
        </w:rPr>
        <w:t xml:space="preserve">, </w:t>
      </w:r>
      <w:r w:rsidR="006D215C">
        <w:rPr>
          <w:rFonts w:ascii="Arial" w:eastAsia="Arial" w:hAnsi="Arial" w:cs="Arial"/>
          <w:color w:val="0033CC"/>
        </w:rPr>
        <w:t>27</w:t>
      </w:r>
      <w:r w:rsidR="00B71E11">
        <w:rPr>
          <w:rFonts w:ascii="Arial" w:eastAsia="Arial" w:hAnsi="Arial" w:cs="Arial"/>
          <w:color w:val="0033CC"/>
        </w:rPr>
        <w:t xml:space="preserve"> and </w:t>
      </w:r>
      <w:r w:rsidR="008C6FAA">
        <w:rPr>
          <w:rFonts w:ascii="Arial" w:eastAsia="Arial" w:hAnsi="Arial" w:cs="Arial"/>
          <w:color w:val="0033CC"/>
        </w:rPr>
        <w:t>27</w:t>
      </w:r>
      <w:r w:rsidR="00B71E11">
        <w:rPr>
          <w:rFonts w:ascii="Arial" w:eastAsia="Arial" w:hAnsi="Arial" w:cs="Arial"/>
          <w:color w:val="0033CC"/>
        </w:rPr>
        <w:t xml:space="preserve"> have expired since the enrollment</w:t>
      </w:r>
      <w:r w:rsidR="0038681A" w:rsidRPr="00A7225E">
        <w:rPr>
          <w:rFonts w:ascii="Arial" w:eastAsia="Arial" w:hAnsi="Arial" w:cs="Arial"/>
          <w:color w:val="0033CC"/>
        </w:rPr>
        <w:t xml:space="preserve">. Additionally, our sample size and the relatively short </w:t>
      </w:r>
      <w:r w:rsidR="00EB7BB7" w:rsidRPr="00A7225E">
        <w:rPr>
          <w:rFonts w:ascii="Arial" w:eastAsia="Arial" w:hAnsi="Arial" w:cs="Arial"/>
          <w:color w:val="0033CC"/>
        </w:rPr>
        <w:t>follow-up period</w:t>
      </w:r>
      <w:r w:rsidR="008C6FAA">
        <w:rPr>
          <w:rFonts w:ascii="Arial" w:eastAsia="Arial" w:hAnsi="Arial" w:cs="Arial"/>
          <w:color w:val="0033CC"/>
        </w:rPr>
        <w:t xml:space="preserve">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Pr>
          <w:rFonts w:ascii="Arial" w:eastAsia="Arial" w:hAnsi="Arial" w:cs="Arial"/>
          <w:color w:val="0033CC"/>
        </w:rPr>
        <w:t>w</w:t>
      </w:r>
      <w:r w:rsidR="0038681A" w:rsidRPr="00A7225E">
        <w:rPr>
          <w:rFonts w:ascii="Arial" w:eastAsia="Arial" w:hAnsi="Arial" w:cs="Arial"/>
          <w:color w:val="0033CC"/>
        </w:rPr>
        <w:t xml:space="preserve">ould provide a better clinical setting </w:t>
      </w:r>
      <w:r w:rsidR="008C6FAA">
        <w:rPr>
          <w:rFonts w:ascii="Arial" w:eastAsia="Arial" w:hAnsi="Arial" w:cs="Arial"/>
          <w:color w:val="0033CC"/>
        </w:rPr>
        <w:t>to further elaborate on</w:t>
      </w:r>
      <w:r w:rsidR="008C6FAA" w:rsidRPr="00A7225E">
        <w:rPr>
          <w:rFonts w:ascii="Arial" w:eastAsia="Arial" w:hAnsi="Arial" w:cs="Arial"/>
          <w:color w:val="0033CC"/>
        </w:rPr>
        <w:t xml:space="preserve"> </w:t>
      </w:r>
      <w:r w:rsidR="00B71E11">
        <w:rPr>
          <w:rFonts w:ascii="Arial" w:eastAsia="Arial" w:hAnsi="Arial" w:cs="Arial"/>
          <w:color w:val="0033CC"/>
        </w:rPr>
        <w:t>the excellent suggestion the Reviewer has offered</w:t>
      </w:r>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w:t>
      </w:r>
      <w:r w:rsidR="00B9560F">
        <w:rPr>
          <w:rFonts w:ascii="Arial" w:eastAsia="Arial" w:hAnsi="Arial" w:cs="Arial"/>
          <w:color w:val="0033CC"/>
        </w:rPr>
        <w:t>with</w:t>
      </w:r>
      <w:r w:rsidR="0038681A" w:rsidRPr="00A7225E">
        <w:rPr>
          <w:rFonts w:ascii="Arial" w:eastAsia="Arial" w:hAnsi="Arial" w:cs="Arial"/>
          <w:color w:val="0033CC"/>
        </w:rPr>
        <w:t xml:space="preserve">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years.</w:t>
      </w:r>
    </w:p>
    <w:p w14:paraId="394DBF28" w14:textId="77777777" w:rsidR="00EE1F5D" w:rsidRPr="00A7225E" w:rsidRDefault="00EE1F5D" w:rsidP="00EE1F5D">
      <w:pPr>
        <w:spacing w:after="0"/>
        <w:jc w:val="both"/>
        <w:rPr>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5F228CD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w:t>
      </w:r>
      <w:r w:rsidR="00141714">
        <w:rPr>
          <w:rFonts w:ascii="Arial" w:eastAsia="Arial" w:hAnsi="Arial" w:cs="Arial"/>
          <w:color w:val="0033CC"/>
        </w:rPr>
        <w:t>fully</w:t>
      </w:r>
      <w:r w:rsidR="00141714" w:rsidRPr="00A7225E">
        <w:rPr>
          <w:rFonts w:ascii="Arial" w:eastAsia="Arial" w:hAnsi="Arial" w:cs="Arial"/>
          <w:color w:val="0033CC"/>
        </w:rPr>
        <w:t xml:space="preserve"> </w:t>
      </w:r>
      <w:r w:rsidR="0038681A" w:rsidRPr="00A7225E">
        <w:rPr>
          <w:rFonts w:ascii="Arial" w:eastAsia="Arial" w:hAnsi="Arial" w:cs="Arial"/>
          <w:color w:val="0033CC"/>
        </w:rPr>
        <w:t xml:space="preserve">agree with the Reviewer that other sources of somatic mutations such as benign tumors </w:t>
      </w:r>
      <w:r w:rsidR="00B71E11">
        <w:rPr>
          <w:rFonts w:ascii="Arial" w:eastAsia="Arial" w:hAnsi="Arial" w:cs="Arial"/>
          <w:color w:val="0033CC"/>
        </w:rPr>
        <w:t>(</w:t>
      </w:r>
      <w:r w:rsidR="000E5FBA" w:rsidRPr="00A7225E">
        <w:rPr>
          <w:rFonts w:ascii="Arial" w:eastAsia="Arial" w:hAnsi="Arial" w:cs="Arial"/>
          <w:color w:val="0033CC"/>
        </w:rPr>
        <w:t xml:space="preserve">e.g. </w:t>
      </w:r>
      <w:r w:rsidR="00B71E11">
        <w:rPr>
          <w:rFonts w:ascii="Arial" w:eastAsia="Arial" w:hAnsi="Arial" w:cs="Arial"/>
          <w:color w:val="0033CC"/>
        </w:rPr>
        <w:t>nevi</w:t>
      </w:r>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r w:rsidR="00B71E11">
        <w:rPr>
          <w:rFonts w:ascii="Arial" w:eastAsia="Arial" w:hAnsi="Arial" w:cs="Arial"/>
          <w:color w:val="0033CC"/>
        </w:rPr>
        <w:t>)</w:t>
      </w:r>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r w:rsidR="00141714" w:rsidRPr="00ED0D98">
        <w:rPr>
          <w:rFonts w:ascii="Arial" w:eastAsia="Arial" w:hAnsi="Arial" w:cs="Arial"/>
          <w:color w:val="0033CC"/>
          <w:highlight w:val="yellow"/>
        </w:rPr>
        <w:t>(</w:t>
      </w:r>
      <w:ins w:id="785" w:author="David Brown" w:date="2019-07-12T17:41:00Z">
        <w:r w:rsidR="00203C1F">
          <w:rPr>
            <w:rFonts w:ascii="Arial" w:eastAsia="Arial" w:hAnsi="Arial" w:cs="Arial"/>
            <w:color w:val="0033CC"/>
            <w:highlight w:val="yellow"/>
          </w:rPr>
          <w:t>p</w:t>
        </w:r>
      </w:ins>
      <w:del w:id="786" w:author="David Brown" w:date="2019-07-12T17:41:00Z">
        <w:r w:rsidR="00141714" w:rsidRPr="00ED0D98" w:rsidDel="00203C1F">
          <w:rPr>
            <w:rFonts w:ascii="Arial" w:eastAsia="Arial" w:hAnsi="Arial" w:cs="Arial"/>
            <w:color w:val="0033CC"/>
            <w:highlight w:val="yellow"/>
          </w:rPr>
          <w:delText>P</w:delText>
        </w:r>
      </w:del>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ins w:id="787" w:author="David Brown" w:date="2019-07-12T17:41:00Z">
        <w:r w:rsidR="00203C1F">
          <w:rPr>
            <w:rFonts w:ascii="Arial" w:eastAsia="Arial" w:hAnsi="Arial" w:cs="Arial"/>
            <w:color w:val="0033CC"/>
            <w:highlight w:val="yellow"/>
          </w:rPr>
          <w:t>p</w:t>
        </w:r>
      </w:ins>
      <w:del w:id="788" w:author="David Brown" w:date="2019-07-12T17:41:00Z">
        <w:r w:rsidR="00141714" w:rsidRPr="00ED0D98" w:rsidDel="00203C1F">
          <w:rPr>
            <w:rFonts w:ascii="Arial" w:eastAsia="Arial" w:hAnsi="Arial" w:cs="Arial"/>
            <w:color w:val="0033CC"/>
            <w:highlight w:val="yellow"/>
          </w:rPr>
          <w:delText>P</w:delText>
        </w:r>
      </w:del>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r w:rsidR="00B71E11">
        <w:rPr>
          <w:rFonts w:ascii="Arial" w:eastAsia="Arial" w:hAnsi="Arial" w:cs="Arial"/>
          <w:color w:val="0033CC"/>
        </w:rPr>
        <w:t xml:space="preserve">would be </w:t>
      </w:r>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4AFAEFD5"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212D50">
        <w:rPr>
          <w:rFonts w:ascii="Arial" w:eastAsia="Arial" w:hAnsi="Arial" w:cs="Arial"/>
          <w:b/>
          <w:color w:val="0033CC"/>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r w:rsidR="00B71E11">
        <w:rPr>
          <w:rFonts w:ascii="Arial" w:eastAsia="Arial" w:hAnsi="Arial" w:cs="Arial"/>
          <w:color w:val="0033CC"/>
        </w:rPr>
        <w:t>Following the</w:t>
      </w:r>
      <w:r w:rsidR="00C80ED4" w:rsidRPr="00A7225E">
        <w:rPr>
          <w:rFonts w:ascii="Arial" w:eastAsia="Arial" w:hAnsi="Arial" w:cs="Arial"/>
          <w:color w:val="0033CC"/>
        </w:rPr>
        <w:t xml:space="preserve"> </w:t>
      </w:r>
      <w:r w:rsidRPr="00A7225E">
        <w:rPr>
          <w:rFonts w:ascii="Arial" w:eastAsia="Arial" w:hAnsi="Arial" w:cs="Arial"/>
          <w:color w:val="0033CC"/>
        </w:rPr>
        <w:t>Reviewer’s</w:t>
      </w:r>
      <w:r w:rsidR="00B71E11">
        <w:rPr>
          <w:rFonts w:ascii="Arial" w:eastAsia="Arial" w:hAnsi="Arial" w:cs="Arial"/>
          <w:color w:val="0033CC"/>
        </w:rPr>
        <w:t xml:space="preserve"> excellent</w:t>
      </w:r>
      <w:r w:rsidRPr="00A7225E">
        <w:rPr>
          <w:rFonts w:ascii="Arial" w:eastAsia="Arial" w:hAnsi="Arial" w:cs="Arial"/>
          <w:color w:val="0033CC"/>
        </w:rPr>
        <w:t xml:space="preserve"> recommendation, we updated </w:t>
      </w:r>
      <w:r w:rsidR="00C80ED4" w:rsidRPr="00212D50">
        <w:rPr>
          <w:rFonts w:ascii="Arial" w:eastAsia="Arial" w:hAnsi="Arial" w:cs="Arial"/>
          <w:b/>
          <w:color w:val="0033CC"/>
        </w:rPr>
        <w:t>Supplementary</w:t>
      </w:r>
      <w:r w:rsidRPr="00212D50">
        <w:rPr>
          <w:rFonts w:ascii="Arial" w:eastAsia="Arial" w:hAnsi="Arial" w:cs="Arial"/>
          <w:b/>
          <w:color w:val="0033CC"/>
        </w:rPr>
        <w:t xml:space="preserve"> Figure </w:t>
      </w:r>
      <w:r w:rsidR="008C6FAA">
        <w:rPr>
          <w:rFonts w:ascii="Arial" w:eastAsia="Arial" w:hAnsi="Arial" w:cs="Arial"/>
          <w:b/>
          <w:color w:val="0033CC"/>
        </w:rPr>
        <w:t>S</w:t>
      </w:r>
      <w:r w:rsidR="00C80ED4" w:rsidRPr="00212D50">
        <w:rPr>
          <w:rFonts w:ascii="Arial" w:eastAsia="Arial" w:hAnsi="Arial" w:cs="Arial"/>
          <w:b/>
          <w:color w:val="0033CC"/>
        </w:rPr>
        <w:t>8</w:t>
      </w:r>
      <w:r w:rsidR="00C80ED4" w:rsidRPr="00A7225E">
        <w:rPr>
          <w:rFonts w:ascii="Arial" w:eastAsia="Arial" w:hAnsi="Arial" w:cs="Arial"/>
          <w:color w:val="0033CC"/>
        </w:rPr>
        <w:t xml:space="preserve">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w:t>
      </w:r>
      <w:r w:rsidR="008C6FAA" w:rsidRPr="00A7225E">
        <w:rPr>
          <w:rFonts w:ascii="Arial" w:eastAsia="Arial" w:hAnsi="Arial" w:cs="Arial"/>
          <w:color w:val="0033CC"/>
        </w:rPr>
        <w:t>c</w:t>
      </w:r>
      <w:r w:rsidR="008C6FAA">
        <w:rPr>
          <w:rFonts w:ascii="Arial" w:eastAsia="Arial" w:hAnsi="Arial" w:cs="Arial"/>
          <w:color w:val="0033CC"/>
        </w:rPr>
        <w:t>ancer patients</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212D50">
        <w:rPr>
          <w:rFonts w:ascii="Arial" w:eastAsia="Arial" w:hAnsi="Arial" w:cs="Arial"/>
          <w:b/>
          <w:color w:val="0033CC"/>
        </w:rPr>
        <w:t>S</w:t>
      </w:r>
      <w:r w:rsidRPr="00212D50">
        <w:rPr>
          <w:rFonts w:ascii="Arial" w:eastAsia="Arial" w:hAnsi="Arial" w:cs="Arial"/>
          <w:b/>
          <w:color w:val="0033CC"/>
        </w:rPr>
        <w:t xml:space="preserve">upplementary Figure </w:t>
      </w:r>
      <w:r w:rsidR="005A407A" w:rsidRPr="00212D50">
        <w:rPr>
          <w:rFonts w:ascii="Arial" w:eastAsia="Arial" w:hAnsi="Arial" w:cs="Arial"/>
          <w:b/>
          <w:color w:val="0033CC"/>
        </w:rPr>
        <w:t>S</w:t>
      </w:r>
      <w:r w:rsidRPr="00212D50">
        <w:rPr>
          <w:rFonts w:ascii="Arial" w:eastAsia="Arial" w:hAnsi="Arial" w:cs="Arial"/>
          <w:b/>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r w:rsidR="00B71E11">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8C6FAA">
        <w:rPr>
          <w:rFonts w:ascii="Arial" w:eastAsia="Arial" w:hAnsi="Arial" w:cs="Arial"/>
          <w:b/>
          <w:color w:val="0033CC"/>
        </w:rPr>
        <w:t>21</w:t>
      </w:r>
      <w:r w:rsidRPr="00A7225E">
        <w:rPr>
          <w:rFonts w:ascii="Arial" w:eastAsia="Arial" w:hAnsi="Arial" w:cs="Arial"/>
          <w:color w:val="0033CC"/>
        </w:rPr>
        <w:t xml:space="preserve"> below).</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62CBD3B5"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r w:rsidR="000A4D49" w:rsidRPr="00A7225E">
        <w:rPr>
          <w:rFonts w:ascii="Arial" w:eastAsia="Arial" w:hAnsi="Arial" w:cs="Arial"/>
          <w:color w:val="0033CC"/>
        </w:rPr>
        <w:t>Reviewer 1</w:t>
      </w:r>
      <w:r w:rsidR="00B71E11">
        <w:rPr>
          <w:rFonts w:ascii="Arial" w:eastAsia="Arial" w:hAnsi="Arial" w:cs="Arial"/>
          <w:color w:val="0033CC"/>
        </w:rPr>
        <w:t xml:space="preserve">’s </w:t>
      </w:r>
      <w:r w:rsidR="00570C25">
        <w:rPr>
          <w:rFonts w:ascii="Arial" w:eastAsia="Arial" w:hAnsi="Arial" w:cs="Arial"/>
          <w:color w:val="0033CC"/>
        </w:rPr>
        <w:t>C</w:t>
      </w:r>
      <w:r w:rsidR="00061A78">
        <w:rPr>
          <w:rFonts w:ascii="Arial" w:eastAsia="Arial" w:hAnsi="Arial" w:cs="Arial"/>
          <w:color w:val="0033CC"/>
        </w:rPr>
        <w:t>omment</w:t>
      </w:r>
      <w:r w:rsidR="00B71E11" w:rsidRPr="00A7225E">
        <w:rPr>
          <w:rFonts w:ascii="Arial" w:eastAsia="Arial" w:hAnsi="Arial" w:cs="Arial"/>
          <w:color w:val="0033CC"/>
        </w:rPr>
        <w:t xml:space="preserve"> </w:t>
      </w:r>
      <w:r w:rsidR="00061A78">
        <w:rPr>
          <w:rFonts w:ascii="Arial" w:eastAsia="Arial" w:hAnsi="Arial" w:cs="Arial"/>
          <w:color w:val="0033CC"/>
        </w:rPr>
        <w:t>#</w:t>
      </w:r>
      <w:r w:rsidR="00B71E11" w:rsidRPr="00A7225E">
        <w:rPr>
          <w:rFonts w:ascii="Arial" w:eastAsia="Arial" w:hAnsi="Arial" w:cs="Arial"/>
          <w:color w:val="0033CC"/>
        </w:rPr>
        <w:t>2</w:t>
      </w:r>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w:t>
      </w:r>
      <w:r w:rsidR="001A10F1" w:rsidRPr="00B9560F">
        <w:rPr>
          <w:rFonts w:ascii="Arial" w:eastAsia="Arial" w:hAnsi="Arial" w:cs="Arial"/>
          <w:color w:val="0033CC"/>
        </w:rPr>
        <w:t xml:space="preserve">ect clinical decision making. Additionally, with the increasing </w:t>
      </w:r>
      <w:r w:rsidR="005A407A" w:rsidRPr="00B9560F">
        <w:rPr>
          <w:rFonts w:ascii="Arial" w:eastAsia="Arial" w:hAnsi="Arial" w:cs="Arial"/>
          <w:color w:val="0033CC"/>
        </w:rPr>
        <w:t>use</w:t>
      </w:r>
      <w:r w:rsidR="001A10F1" w:rsidRPr="00B9560F">
        <w:rPr>
          <w:rFonts w:ascii="Arial" w:eastAsia="Arial" w:hAnsi="Arial" w:cs="Arial"/>
          <w:color w:val="0033CC"/>
        </w:rPr>
        <w:t xml:space="preserve"> of cfDNA assays </w:t>
      </w:r>
      <w:r w:rsidR="00C80ED4" w:rsidRPr="00B9560F">
        <w:rPr>
          <w:rFonts w:ascii="Arial" w:eastAsia="Arial" w:hAnsi="Arial" w:cs="Arial"/>
          <w:color w:val="0033CC"/>
        </w:rPr>
        <w:t xml:space="preserve">for </w:t>
      </w:r>
      <w:r w:rsidR="005A407A" w:rsidRPr="00B9560F">
        <w:rPr>
          <w:rFonts w:ascii="Arial" w:eastAsia="Arial" w:hAnsi="Arial" w:cs="Arial"/>
          <w:color w:val="0033CC"/>
        </w:rPr>
        <w:t xml:space="preserve">the </w:t>
      </w:r>
      <w:r w:rsidR="001A10F1" w:rsidRPr="00B9560F">
        <w:rPr>
          <w:rFonts w:ascii="Arial" w:eastAsia="Arial" w:hAnsi="Arial" w:cs="Arial"/>
          <w:color w:val="0033CC"/>
        </w:rPr>
        <w:t xml:space="preserve">detection of </w:t>
      </w:r>
      <w:r w:rsidR="001A10F1" w:rsidRPr="00570C25">
        <w:rPr>
          <w:rFonts w:ascii="Arial" w:hAnsi="Arial" w:cs="Arial"/>
          <w:color w:val="0033CC"/>
        </w:rPr>
        <w:t>m</w:t>
      </w:r>
      <w:r w:rsidR="001A10F1" w:rsidRPr="00B9560F">
        <w:rPr>
          <w:rFonts w:ascii="Arial" w:eastAsia="Arial" w:hAnsi="Arial" w:cs="Arial"/>
          <w:color w:val="0033CC"/>
        </w:rPr>
        <w:t xml:space="preserve">inimal </w:t>
      </w:r>
      <w:r w:rsidR="001A10F1" w:rsidRPr="00570C25">
        <w:rPr>
          <w:rFonts w:ascii="Arial" w:hAnsi="Arial" w:cs="Arial"/>
          <w:color w:val="0033CC"/>
        </w:rPr>
        <w:t>r</w:t>
      </w:r>
      <w:r w:rsidR="001A10F1" w:rsidRPr="00B9560F">
        <w:rPr>
          <w:rFonts w:ascii="Arial" w:eastAsia="Arial" w:hAnsi="Arial" w:cs="Arial"/>
          <w:color w:val="0033CC"/>
        </w:rPr>
        <w:t xml:space="preserve">esidual </w:t>
      </w:r>
      <w:r w:rsidR="001A10F1" w:rsidRPr="00570C25">
        <w:rPr>
          <w:rFonts w:ascii="Arial" w:hAnsi="Arial" w:cs="Arial"/>
          <w:color w:val="0033CC"/>
        </w:rPr>
        <w:t>d</w:t>
      </w:r>
      <w:r w:rsidR="001A10F1" w:rsidRPr="00B9560F">
        <w:rPr>
          <w:rFonts w:ascii="Arial" w:eastAsia="Arial" w:hAnsi="Arial" w:cs="Arial"/>
          <w:color w:val="0033CC"/>
        </w:rPr>
        <w:t>isease (MRD) to direct clinical care, any false positive results regardless of their actionability can potentia</w:t>
      </w:r>
      <w:r w:rsidR="001A10F1" w:rsidRPr="00A7225E">
        <w:rPr>
          <w:rFonts w:ascii="Arial" w:eastAsia="Arial" w:hAnsi="Arial" w:cs="Arial"/>
          <w:color w:val="0033CC"/>
        </w:rPr>
        <w:t xml:space="preserve">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w:t>
      </w:r>
      <w:r w:rsidR="00061A78">
        <w:rPr>
          <w:rFonts w:ascii="Arial" w:eastAsia="Arial" w:hAnsi="Arial" w:cs="Arial"/>
          <w:color w:val="0033CC"/>
        </w:rPr>
        <w:t>is</w:t>
      </w:r>
      <w:r w:rsidR="001A10F1" w:rsidRPr="00A7225E">
        <w:rPr>
          <w:rFonts w:ascii="Arial" w:eastAsia="Arial" w:hAnsi="Arial" w:cs="Arial"/>
          <w:color w:val="0033CC"/>
        </w:rPr>
        <w:t xml:space="preserve"> issue raised by the Reviewer</w:t>
      </w:r>
      <w:r w:rsidR="000A4D49" w:rsidRPr="00A7225E">
        <w:rPr>
          <w:rFonts w:ascii="Arial" w:eastAsia="Arial" w:hAnsi="Arial" w:cs="Arial"/>
          <w:color w:val="0033CC"/>
        </w:rPr>
        <w:t xml:space="preserve"> </w:t>
      </w:r>
      <w:r w:rsidR="000A4D49" w:rsidRPr="00212D50">
        <w:rPr>
          <w:rFonts w:ascii="Arial" w:eastAsia="Arial" w:hAnsi="Arial" w:cs="Arial"/>
          <w:color w:val="0033CC"/>
          <w:highlight w:val="yellow"/>
        </w:rPr>
        <w:t>(</w:t>
      </w:r>
      <w:ins w:id="789" w:author="David Brown" w:date="2019-07-12T17:41:00Z">
        <w:r w:rsidR="00203C1F">
          <w:rPr>
            <w:rFonts w:ascii="Arial" w:eastAsia="Arial" w:hAnsi="Arial" w:cs="Arial"/>
            <w:color w:val="0033CC"/>
            <w:highlight w:val="yellow"/>
          </w:rPr>
          <w:t>p</w:t>
        </w:r>
      </w:ins>
      <w:del w:id="790" w:author="David Brown" w:date="2019-07-12T17:41:00Z">
        <w:r w:rsidR="000A4D49" w:rsidRPr="00212D50" w:rsidDel="00203C1F">
          <w:rPr>
            <w:rFonts w:ascii="Arial" w:eastAsia="Arial" w:hAnsi="Arial" w:cs="Arial"/>
            <w:color w:val="0033CC"/>
            <w:highlight w:val="yellow"/>
          </w:rPr>
          <w:delText>P</w:delText>
        </w:r>
      </w:del>
      <w:r w:rsidR="000A4D49" w:rsidRPr="00212D50">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 xml:space="preserve">X, </w:t>
      </w:r>
      <w:ins w:id="791" w:author="David Brown" w:date="2019-07-12T17:41:00Z">
        <w:r w:rsidR="00203C1F">
          <w:rPr>
            <w:rFonts w:ascii="Arial" w:eastAsia="Arial" w:hAnsi="Arial" w:cs="Arial"/>
            <w:color w:val="0033CC"/>
            <w:highlight w:val="yellow"/>
          </w:rPr>
          <w:t>p</w:t>
        </w:r>
      </w:ins>
      <w:del w:id="792" w:author="David Brown" w:date="2019-07-12T17:41:00Z">
        <w:r w:rsidR="000A4D49" w:rsidRPr="00212D50" w:rsidDel="00203C1F">
          <w:rPr>
            <w:rFonts w:ascii="Arial" w:eastAsia="Arial" w:hAnsi="Arial" w:cs="Arial"/>
            <w:color w:val="0033CC"/>
            <w:highlight w:val="yellow"/>
          </w:rPr>
          <w:delText>P</w:delText>
        </w:r>
      </w:del>
      <w:r w:rsidR="000A4D49" w:rsidRPr="00212D50">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X)</w:t>
      </w:r>
      <w:r w:rsidR="001A10F1" w:rsidRPr="00212D50">
        <w:rPr>
          <w:rFonts w:ascii="Arial" w:eastAsia="Arial" w:hAnsi="Arial" w:cs="Arial"/>
          <w:color w:val="0033CC"/>
          <w:highlight w:val="yellow"/>
        </w:rPr>
        <w:t>.</w:t>
      </w:r>
    </w:p>
    <w:p w14:paraId="42DDDA81" w14:textId="77777777" w:rsidR="00AE0348" w:rsidRPr="00A7225E"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65D2A65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r w:rsidR="00B71E11">
        <w:rPr>
          <w:rFonts w:ascii="Arial" w:eastAsia="Arial" w:hAnsi="Arial" w:cs="Arial"/>
          <w:color w:val="0033CC"/>
        </w:rPr>
        <w:t>high-intensity</w:t>
      </w:r>
      <w:r w:rsidR="000F56DF" w:rsidRPr="00A7225E">
        <w:rPr>
          <w:rFonts w:ascii="Arial" w:eastAsia="Arial" w:hAnsi="Arial" w:cs="Arial"/>
          <w:color w:val="0033CC"/>
        </w:rPr>
        <w:t xml:space="preserve"> </w:t>
      </w:r>
      <w:r w:rsidR="00B71E11">
        <w:rPr>
          <w:rFonts w:ascii="Arial" w:eastAsia="Arial" w:hAnsi="Arial" w:cs="Arial"/>
          <w:color w:val="0033CC"/>
        </w:rPr>
        <w:t xml:space="preserve">cfDNA </w:t>
      </w:r>
      <w:r w:rsidR="000F56DF" w:rsidRPr="00A7225E">
        <w:rPr>
          <w:rFonts w:ascii="Arial" w:eastAsia="Arial" w:hAnsi="Arial" w:cs="Arial"/>
          <w:color w:val="0033CC"/>
        </w:rPr>
        <w:t xml:space="preserve">sequencing </w:t>
      </w:r>
      <w:r w:rsidR="00B71E11">
        <w:rPr>
          <w:rFonts w:ascii="Arial" w:eastAsia="Arial" w:hAnsi="Arial" w:cs="Arial"/>
          <w:color w:val="0033CC"/>
        </w:rPr>
        <w:t xml:space="preserve">assay </w:t>
      </w:r>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r w:rsidR="00B71E11">
        <w:rPr>
          <w:rFonts w:ascii="Arial" w:eastAsia="Arial" w:hAnsi="Arial" w:cs="Arial"/>
          <w:color w:val="0033CC"/>
        </w:rPr>
        <w:t>G</w:t>
      </w:r>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 </w:t>
      </w:r>
      <w:r w:rsidR="00B71E11">
        <w:rPr>
          <w:rFonts w:ascii="Arial" w:eastAsia="Arial" w:hAnsi="Arial" w:cs="Arial"/>
          <w:color w:val="0033CC"/>
        </w:rPr>
        <w:t xml:space="preserve">however, </w:t>
      </w:r>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r w:rsidR="00141714">
        <w:rPr>
          <w:rFonts w:ascii="Arial" w:eastAsia="Arial" w:hAnsi="Arial" w:cs="Arial"/>
          <w:color w:val="0033CC"/>
        </w:rPr>
        <w:t xml:space="preserve"> </w:t>
      </w:r>
      <w:r w:rsidR="00141714" w:rsidRPr="00ED0D98">
        <w:rPr>
          <w:rFonts w:ascii="Arial" w:eastAsia="Arial" w:hAnsi="Arial" w:cs="Arial"/>
          <w:color w:val="0033CC"/>
          <w:highlight w:val="yellow"/>
        </w:rPr>
        <w:t>(</w:t>
      </w:r>
      <w:ins w:id="793" w:author="David Brown" w:date="2019-07-12T17:41:00Z">
        <w:r w:rsidR="00203C1F">
          <w:rPr>
            <w:rFonts w:ascii="Arial" w:eastAsia="Arial" w:hAnsi="Arial" w:cs="Arial"/>
            <w:color w:val="0033CC"/>
            <w:highlight w:val="yellow"/>
          </w:rPr>
          <w:t>p</w:t>
        </w:r>
      </w:ins>
      <w:del w:id="794" w:author="David Brown" w:date="2019-07-12T17:41:00Z">
        <w:r w:rsidR="00141714" w:rsidRPr="00ED0D98" w:rsidDel="00203C1F">
          <w:rPr>
            <w:rFonts w:ascii="Arial" w:eastAsia="Arial" w:hAnsi="Arial" w:cs="Arial"/>
            <w:color w:val="0033CC"/>
            <w:highlight w:val="yellow"/>
          </w:rPr>
          <w:delText>P</w:delText>
        </w:r>
      </w:del>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ins w:id="795" w:author="David Brown" w:date="2019-07-12T17:41:00Z">
        <w:r w:rsidR="00203C1F">
          <w:rPr>
            <w:rFonts w:ascii="Arial" w:eastAsia="Arial" w:hAnsi="Arial" w:cs="Arial"/>
            <w:color w:val="0033CC"/>
            <w:highlight w:val="yellow"/>
          </w:rPr>
          <w:t>p</w:t>
        </w:r>
      </w:ins>
      <w:del w:id="796" w:author="David Brown" w:date="2019-07-12T17:41:00Z">
        <w:r w:rsidR="00141714" w:rsidRPr="00ED0D98" w:rsidDel="00203C1F">
          <w:rPr>
            <w:rFonts w:ascii="Arial" w:eastAsia="Arial" w:hAnsi="Arial" w:cs="Arial"/>
            <w:color w:val="0033CC"/>
            <w:highlight w:val="yellow"/>
          </w:rPr>
          <w:delText>P</w:delText>
        </w:r>
      </w:del>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6C4BF45" w:rsidR="00413E5F"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Reviewer to</w:t>
      </w:r>
      <w:r w:rsidR="00B106F7">
        <w:rPr>
          <w:rFonts w:ascii="Arial" w:eastAsia="Arial" w:hAnsi="Arial" w:cs="Arial"/>
          <w:color w:val="0033CC"/>
        </w:rPr>
        <w:t xml:space="preserve"> the response to</w:t>
      </w:r>
      <w:r w:rsidR="008169C3" w:rsidRPr="00A7225E">
        <w:rPr>
          <w:rFonts w:ascii="Arial" w:eastAsia="Arial" w:hAnsi="Arial" w:cs="Arial"/>
          <w:color w:val="0033CC"/>
        </w:rPr>
        <w:t xml:space="preserve"> </w:t>
      </w:r>
      <w:r w:rsidR="00B71E11" w:rsidRPr="00A7225E">
        <w:rPr>
          <w:rFonts w:ascii="Arial" w:eastAsia="Arial" w:hAnsi="Arial" w:cs="Arial"/>
          <w:color w:val="0033CC"/>
        </w:rPr>
        <w:t>Reviewer</w:t>
      </w:r>
      <w:r w:rsidR="00B71E11">
        <w:rPr>
          <w:rFonts w:ascii="Arial" w:eastAsia="Arial" w:hAnsi="Arial" w:cs="Arial"/>
          <w:color w:val="0033CC"/>
        </w:rPr>
        <w:t xml:space="preserve"> 1’s </w:t>
      </w:r>
      <w:r w:rsidR="00570C25">
        <w:rPr>
          <w:rFonts w:ascii="Arial" w:eastAsia="Arial" w:hAnsi="Arial" w:cs="Arial"/>
          <w:color w:val="0033CC"/>
        </w:rPr>
        <w:t>C</w:t>
      </w:r>
      <w:r w:rsidR="00B106F7">
        <w:rPr>
          <w:rFonts w:ascii="Arial" w:eastAsia="Arial" w:hAnsi="Arial" w:cs="Arial"/>
          <w:color w:val="0033CC"/>
        </w:rPr>
        <w:t>omment</w:t>
      </w:r>
      <w:r w:rsidR="00B106F7" w:rsidRPr="00A7225E">
        <w:rPr>
          <w:rFonts w:ascii="Arial" w:eastAsia="Arial" w:hAnsi="Arial" w:cs="Arial"/>
          <w:color w:val="0033CC"/>
        </w:rPr>
        <w:t xml:space="preserve"> </w:t>
      </w:r>
      <w:r w:rsidR="00C80ED4" w:rsidRPr="00A7225E">
        <w:rPr>
          <w:rFonts w:ascii="Arial" w:eastAsia="Arial" w:hAnsi="Arial" w:cs="Arial"/>
          <w:color w:val="0033CC"/>
        </w:rPr>
        <w:t>#10,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 </w:t>
      </w:r>
      <w:r w:rsidRPr="00A7225E">
        <w:rPr>
          <w:rFonts w:ascii="Arial" w:eastAsia="Arial" w:hAnsi="Arial" w:cs="Arial"/>
          <w:color w:val="0033CC"/>
        </w:rPr>
        <w:t xml:space="preserve">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Additionally, </w:t>
      </w:r>
      <w:r w:rsidRPr="00212D50">
        <w:rPr>
          <w:rFonts w:ascii="Arial" w:eastAsia="Arial" w:hAnsi="Arial" w:cs="Arial"/>
          <w:color w:val="0033CC"/>
          <w:u w:val="single"/>
        </w:rPr>
        <w:t>three of the above patients have</w:t>
      </w:r>
      <w:r w:rsidR="00B71E11" w:rsidRPr="00212D50">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w:t>
      </w:r>
      <w:r w:rsidRPr="00A7225E">
        <w:rPr>
          <w:rFonts w:ascii="Arial" w:eastAsia="Arial" w:hAnsi="Arial" w:cs="Arial"/>
          <w:color w:val="0033CC"/>
        </w:rPr>
        <w:lastRenderedPageBreak/>
        <w:t xml:space="preserve">the samples that have been retested are shown in </w:t>
      </w:r>
      <w:r w:rsidR="00B71E11"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r w:rsidR="00B71E11">
        <w:rPr>
          <w:rFonts w:ascii="Arial" w:eastAsia="Arial" w:hAnsi="Arial" w:cs="Arial"/>
          <w:color w:val="0033CC"/>
        </w:rPr>
        <w:t xml:space="preserve"> In addition, we have now also performed ddPCR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w:t>
      </w:r>
      <w:r w:rsidR="00306309">
        <w:rPr>
          <w:rFonts w:ascii="Arial" w:eastAsia="Arial" w:hAnsi="Arial" w:cs="Arial"/>
          <w:color w:val="0033CC"/>
        </w:rPr>
        <w:t xml:space="preserve">and specificity </w:t>
      </w:r>
      <w:r w:rsidR="00B71E11">
        <w:rPr>
          <w:rFonts w:ascii="Arial" w:eastAsia="Arial" w:hAnsi="Arial" w:cs="Arial"/>
          <w:color w:val="0033CC"/>
        </w:rPr>
        <w:t xml:space="preserve">of the high-intensity cfDNA sequencing assay </w:t>
      </w:r>
      <w:r w:rsidR="00306309">
        <w:rPr>
          <w:rFonts w:ascii="Arial" w:eastAsia="Arial" w:hAnsi="Arial" w:cs="Arial"/>
          <w:color w:val="0033CC"/>
        </w:rPr>
        <w:t>as well as</w:t>
      </w:r>
      <w:r w:rsidR="00B71E11">
        <w:rPr>
          <w:rFonts w:ascii="Arial" w:eastAsia="Arial" w:hAnsi="Arial" w:cs="Arial"/>
          <w:color w:val="0033CC"/>
        </w:rPr>
        <w:t xml:space="preserve"> the </w:t>
      </w:r>
      <w:r w:rsidR="00306309">
        <w:rPr>
          <w:rFonts w:ascii="Arial" w:eastAsia="Arial" w:hAnsi="Arial" w:cs="Arial"/>
          <w:color w:val="0033CC"/>
        </w:rPr>
        <w:t>accuracy</w:t>
      </w:r>
      <w:r w:rsidR="00B71E11">
        <w:rPr>
          <w:rFonts w:ascii="Arial" w:eastAsia="Arial" w:hAnsi="Arial" w:cs="Arial"/>
          <w:color w:val="0033CC"/>
        </w:rPr>
        <w:t xml:space="preserve"> </w:t>
      </w:r>
      <w:r w:rsidR="00306309">
        <w:rPr>
          <w:rFonts w:ascii="Arial" w:eastAsia="Arial" w:hAnsi="Arial" w:cs="Arial"/>
          <w:color w:val="0033CC"/>
        </w:rPr>
        <w:t>for measuring</w:t>
      </w:r>
      <w:r w:rsidR="00B71E11">
        <w:rPr>
          <w:rFonts w:ascii="Arial" w:eastAsia="Arial" w:hAnsi="Arial" w:cs="Arial"/>
          <w:color w:val="0033CC"/>
        </w:rPr>
        <w:t xml:space="preserve"> VAFs utilizing ddPCR as the ‘</w:t>
      </w:r>
      <w:r w:rsidR="00306309">
        <w:rPr>
          <w:rFonts w:ascii="Arial" w:eastAsia="Arial" w:hAnsi="Arial" w:cs="Arial"/>
          <w:color w:val="0033CC"/>
        </w:rPr>
        <w:t>g</w:t>
      </w:r>
      <w:r w:rsidR="00B71E11">
        <w:rPr>
          <w:rFonts w:ascii="Arial" w:eastAsia="Arial" w:hAnsi="Arial" w:cs="Arial"/>
          <w:color w:val="0033CC"/>
        </w:rPr>
        <w:t xml:space="preserve">old </w:t>
      </w:r>
      <w:r w:rsidR="00306309">
        <w:rPr>
          <w:rFonts w:ascii="Arial" w:eastAsia="Arial" w:hAnsi="Arial" w:cs="Arial"/>
          <w:color w:val="0033CC"/>
        </w:rPr>
        <w:t>s</w:t>
      </w:r>
      <w:r w:rsidR="00B71E11">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05169DDB"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We apologize for the lack of clarity</w:t>
      </w:r>
      <w:r w:rsidR="00B71E11">
        <w:rPr>
          <w:rFonts w:ascii="Arial" w:eastAsia="Arial" w:hAnsi="Arial" w:cs="Arial"/>
          <w:color w:val="0033CC"/>
        </w:rPr>
        <w:t xml:space="preserve"> in the original version of our manuscript</w:t>
      </w:r>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Pr>
          <w:rFonts w:ascii="Arial" w:eastAsia="Arial" w:hAnsi="Arial" w:cs="Arial"/>
          <w:color w:val="0033CC"/>
        </w:rPr>
        <w:t xml:space="preserve">approximately </w:t>
      </w:r>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Pr>
          <w:rFonts w:ascii="Arial" w:eastAsia="Arial" w:hAnsi="Arial" w:cs="Arial"/>
          <w:color w:val="0033CC"/>
        </w:rPr>
        <w:t xml:space="preserve">PMID: </w:t>
      </w:r>
      <w:r w:rsidR="00C80ED4" w:rsidRPr="00A7225E">
        <w:rPr>
          <w:rFonts w:ascii="Arial" w:eastAsia="Arial" w:hAnsi="Arial" w:cs="Arial"/>
          <w:color w:val="0033CC"/>
        </w:rPr>
        <w:t>30675060</w:t>
      </w:r>
      <w:r w:rsidRPr="00A7225E">
        <w:rPr>
          <w:rFonts w:ascii="Arial" w:eastAsia="Arial" w:hAnsi="Arial" w:cs="Arial"/>
          <w:color w:val="0033CC"/>
        </w:rPr>
        <w:t xml:space="preserve">) which is still under development. Following the Reviewer’s suggestion, the introduction and caption of </w:t>
      </w:r>
      <w:r w:rsidRPr="00212D50">
        <w:rPr>
          <w:rFonts w:ascii="Arial" w:eastAsia="Arial" w:hAnsi="Arial" w:cs="Arial"/>
          <w:b/>
          <w:color w:val="0033CC"/>
        </w:rPr>
        <w:t>Figure 1</w:t>
      </w:r>
      <w:r w:rsidRPr="00A7225E">
        <w:rPr>
          <w:rFonts w:ascii="Arial" w:eastAsia="Arial" w:hAnsi="Arial" w:cs="Arial"/>
          <w:color w:val="0033CC"/>
        </w:rPr>
        <w:t xml:space="preserve"> have been updated in the revised version of the manuscript</w:t>
      </w:r>
      <w:r w:rsidR="00141714">
        <w:rPr>
          <w:rFonts w:ascii="Arial" w:eastAsia="Arial" w:hAnsi="Arial" w:cs="Arial"/>
          <w:color w:val="0033CC"/>
        </w:rPr>
        <w:t xml:space="preserve"> </w:t>
      </w:r>
      <w:r w:rsidR="00141714" w:rsidRPr="00ED0D98">
        <w:rPr>
          <w:rFonts w:ascii="Arial" w:eastAsia="Arial" w:hAnsi="Arial" w:cs="Arial"/>
          <w:color w:val="0033CC"/>
          <w:highlight w:val="yellow"/>
        </w:rPr>
        <w:t>(</w:t>
      </w:r>
      <w:ins w:id="797" w:author="David Brown" w:date="2019-07-12T17:41:00Z">
        <w:r w:rsidR="00203C1F">
          <w:rPr>
            <w:rFonts w:ascii="Arial" w:eastAsia="Arial" w:hAnsi="Arial" w:cs="Arial"/>
            <w:color w:val="0033CC"/>
            <w:highlight w:val="yellow"/>
          </w:rPr>
          <w:t>p</w:t>
        </w:r>
      </w:ins>
      <w:del w:id="798" w:author="David Brown" w:date="2019-07-12T17:41:00Z">
        <w:r w:rsidR="00141714" w:rsidRPr="00ED0D98" w:rsidDel="00203C1F">
          <w:rPr>
            <w:rFonts w:ascii="Arial" w:eastAsia="Arial" w:hAnsi="Arial" w:cs="Arial"/>
            <w:color w:val="0033CC"/>
            <w:highlight w:val="yellow"/>
          </w:rPr>
          <w:delText>P</w:delText>
        </w:r>
      </w:del>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ins w:id="799" w:author="David Brown" w:date="2019-07-12T17:41:00Z">
        <w:r w:rsidR="00203C1F">
          <w:rPr>
            <w:rFonts w:ascii="Arial" w:eastAsia="Arial" w:hAnsi="Arial" w:cs="Arial"/>
            <w:color w:val="0033CC"/>
            <w:highlight w:val="yellow"/>
          </w:rPr>
          <w:t>p</w:t>
        </w:r>
      </w:ins>
      <w:del w:id="800" w:author="David Brown" w:date="2019-07-12T17:41:00Z">
        <w:r w:rsidR="00141714" w:rsidRPr="00ED0D98" w:rsidDel="00203C1F">
          <w:rPr>
            <w:rFonts w:ascii="Arial" w:eastAsia="Arial" w:hAnsi="Arial" w:cs="Arial"/>
            <w:color w:val="0033CC"/>
            <w:highlight w:val="yellow"/>
          </w:rPr>
          <w:delText>P</w:delText>
        </w:r>
      </w:del>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4452AECC"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212D50">
        <w:rPr>
          <w:rFonts w:ascii="Arial" w:eastAsia="Arial" w:hAnsi="Arial" w:cs="Arial"/>
          <w:b/>
          <w:color w:val="0033CC"/>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r w:rsidR="00444268">
        <w:rPr>
          <w:rFonts w:ascii="Arial" w:eastAsia="Arial" w:hAnsi="Arial" w:cs="Arial"/>
          <w:color w:val="0033CC"/>
        </w:rPr>
        <w:t xml:space="preserve">PMID: </w:t>
      </w:r>
      <w:r w:rsidR="000F56DF" w:rsidRPr="00A7225E">
        <w:rPr>
          <w:rFonts w:ascii="Arial" w:eastAsia="Arial" w:hAnsi="Arial" w:cs="Arial"/>
          <w:color w:val="0033CC"/>
        </w:rPr>
        <w:t>28481359)</w:t>
      </w:r>
      <w:r w:rsidRPr="00A7225E">
        <w:rPr>
          <w:rFonts w:ascii="Arial" w:eastAsia="Arial" w:hAnsi="Arial" w:cs="Arial"/>
          <w:color w:val="0033CC"/>
        </w:rPr>
        <w:t xml:space="preserve">. </w:t>
      </w:r>
      <w:r w:rsidRPr="00212D50">
        <w:rPr>
          <w:rFonts w:ascii="Arial" w:eastAsia="Arial" w:hAnsi="Arial" w:cs="Arial"/>
          <w:b/>
          <w:color w:val="0033CC"/>
        </w:rPr>
        <w:t>Figure 3</w:t>
      </w:r>
      <w:r w:rsidRPr="00A7225E">
        <w:rPr>
          <w:rFonts w:ascii="Arial" w:eastAsia="Arial" w:hAnsi="Arial" w:cs="Arial"/>
          <w:color w:val="0033CC"/>
        </w:rPr>
        <w:t xml:space="preserve"> of the </w:t>
      </w:r>
      <w:r w:rsidR="007445F5">
        <w:rPr>
          <w:rFonts w:ascii="Arial" w:eastAsia="Arial" w:hAnsi="Arial" w:cs="Arial"/>
          <w:color w:val="0033CC"/>
        </w:rPr>
        <w:t xml:space="preserve">original </w:t>
      </w:r>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w:t>
      </w:r>
      <w:r w:rsidR="00214DEB">
        <w:rPr>
          <w:rFonts w:ascii="Arial" w:eastAsia="Arial" w:hAnsi="Arial" w:cs="Arial"/>
          <w:color w:val="0033CC"/>
        </w:rPr>
        <w:t>for</w:t>
      </w:r>
      <w:r w:rsidR="00444268" w:rsidRPr="007445F5">
        <w:rPr>
          <w:rFonts w:ascii="Arial" w:eastAsia="Arial" w:hAnsi="Arial" w:cs="Arial"/>
          <w:color w:val="0033CC"/>
        </w:rPr>
        <w:t xml:space="preserve"> </w:t>
      </w:r>
      <w:r w:rsidR="00214DEB">
        <w:rPr>
          <w:rFonts w:ascii="Arial" w:eastAsia="Arial" w:hAnsi="Arial" w:cs="Arial"/>
          <w:color w:val="0033CC"/>
        </w:rPr>
        <w:t>35</w:t>
      </w:r>
      <w:r w:rsidR="00444268" w:rsidRPr="007445F5">
        <w:rPr>
          <w:rFonts w:ascii="Arial" w:eastAsia="Arial" w:hAnsi="Arial" w:cs="Arial"/>
          <w:color w:val="0033CC"/>
        </w:rPr>
        <w:t xml:space="preserve"> months after initiating the immunotherapy regimen</w:t>
      </w:r>
      <w:r w:rsidRPr="007445F5">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DB5F05" w:rsidRPr="00A7225E">
        <w:rPr>
          <w:rFonts w:ascii="Arial" w:eastAsia="Arial" w:hAnsi="Arial" w:cs="Arial"/>
          <w:color w:val="0033CC"/>
        </w:rPr>
        <w:t>28890946)</w:t>
      </w:r>
      <w:r w:rsidRPr="00A7225E">
        <w:rPr>
          <w:rFonts w:ascii="Arial" w:eastAsia="Arial" w:hAnsi="Arial" w:cs="Arial"/>
          <w:color w:val="0033CC"/>
        </w:rPr>
        <w:t>.</w:t>
      </w:r>
      <w:bookmarkStart w:id="801" w:name="_gjdgxs" w:colFirst="0" w:colLast="0"/>
      <w:bookmarkEnd w:id="801"/>
    </w:p>
    <w:p w14:paraId="16C704CA" w14:textId="1C24D73D" w:rsidR="000C7262" w:rsidRDefault="000C7262" w:rsidP="00A7225E">
      <w:pPr>
        <w:spacing w:after="0" w:line="240" w:lineRule="auto"/>
        <w:jc w:val="both"/>
        <w:rPr>
          <w:rFonts w:ascii="Arial" w:eastAsia="Arial" w:hAnsi="Arial" w:cs="Arial"/>
          <w:color w:val="0033CC"/>
        </w:rPr>
      </w:pPr>
    </w:p>
    <w:p w14:paraId="4C62127B" w14:textId="2ECB0FD5" w:rsidR="00B9560F" w:rsidRPr="00A7225E" w:rsidRDefault="00B9560F" w:rsidP="00A7225E">
      <w:pPr>
        <w:spacing w:after="0" w:line="240" w:lineRule="auto"/>
        <w:jc w:val="both"/>
        <w:rPr>
          <w:rFonts w:ascii="Arial" w:eastAsia="Arial" w:hAnsi="Arial" w:cs="Arial"/>
          <w:color w:val="0033CC"/>
        </w:rPr>
      </w:pPr>
      <w:r>
        <w:rPr>
          <w:rFonts w:ascii="Arial" w:eastAsia="Arial" w:hAnsi="Arial" w:cs="Arial"/>
          <w:color w:val="0033CC"/>
        </w:rPr>
        <w:t>We hope to have satisfactorily addressed the Reviewers’ insightful comments and constructive criticisms.</w:t>
      </w:r>
    </w:p>
    <w:sectPr w:rsidR="00B9560F" w:rsidRPr="00A7225E" w:rsidSect="00D61B3C">
      <w:headerReference w:type="default" r:id="rId34"/>
      <w:footerReference w:type="default" r:id="rId35"/>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David Brown" w:date="2019-07-12T11:07:00Z" w:initials="DB">
    <w:p w14:paraId="53664F09" w14:textId="3655F792" w:rsidR="00437926" w:rsidRDefault="00437926">
      <w:pPr>
        <w:pStyle w:val="CommentText"/>
      </w:pPr>
      <w:r>
        <w:rPr>
          <w:rStyle w:val="CommentReference"/>
        </w:rPr>
        <w:annotationRef/>
      </w:r>
      <w:r>
        <w:t>This is a weaker assertion than uniform as the latter may imply a specific distribution which I’m pretty sure is not linear with age (the y-axis is log scaled).</w:t>
      </w:r>
    </w:p>
  </w:comment>
  <w:comment w:id="83" w:author="Reis-Filho, Jorge S./Pathology [2]" w:date="2019-07-08T10:23:00Z" w:initials="RJS">
    <w:p w14:paraId="132B50A7" w14:textId="2878A4C3" w:rsidR="00437926" w:rsidRDefault="00437926">
      <w:pPr>
        <w:pStyle w:val="CommentText"/>
      </w:pPr>
      <w:r>
        <w:rPr>
          <w:rStyle w:val="CommentReference"/>
        </w:rPr>
        <w:annotationRef/>
      </w:r>
      <w:r>
        <w:t>Results – Error rates</w:t>
      </w:r>
    </w:p>
  </w:comment>
  <w:comment w:id="84" w:author="David Brown" w:date="2019-07-12T11:31:00Z" w:initials="DB">
    <w:p w14:paraId="165F2628" w14:textId="44C57213" w:rsidR="00437926" w:rsidRDefault="00437926">
      <w:pPr>
        <w:pStyle w:val="CommentText"/>
      </w:pPr>
      <w:r>
        <w:rPr>
          <w:rStyle w:val="CommentReference"/>
        </w:rPr>
        <w:annotationRef/>
      </w:r>
      <w:r>
        <w:t>This should be rephrased</w:t>
      </w:r>
    </w:p>
  </w:comment>
  <w:comment w:id="730" w:author="Reis-Filho, Jorge S./Pathology [2]" w:date="2019-07-09T11:57:00Z" w:initials="RJS">
    <w:p w14:paraId="43724E91" w14:textId="4ACA745D" w:rsidR="00437926" w:rsidRDefault="00437926">
      <w:pPr>
        <w:pStyle w:val="CommentText"/>
      </w:pPr>
      <w:r>
        <w:rPr>
          <w:rStyle w:val="CommentReference"/>
        </w:rPr>
        <w:annotationRef/>
      </w:r>
      <w:r>
        <w:t xml:space="preserve">David and </w:t>
      </w:r>
      <w:proofErr w:type="spellStart"/>
      <w:r>
        <w:t>Pedram</w:t>
      </w:r>
      <w:proofErr w:type="spellEnd"/>
      <w:r>
        <w:t>, please provide this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3664F09" w15:done="0"/>
  <w15:commentEx w15:paraId="132B50A7" w15:done="0"/>
  <w15:commentEx w15:paraId="165F2628" w15:paraIdParent="132B50A7" w15:done="0"/>
  <w15:commentEx w15:paraId="43724E9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3664F09" w16cid:durableId="20D2E87F"/>
  <w16cid:commentId w16cid:paraId="132B50A7" w16cid:durableId="20CD983C"/>
  <w16cid:commentId w16cid:paraId="165F2628" w16cid:durableId="20D2EDFE"/>
  <w16cid:commentId w16cid:paraId="43724E91" w16cid:durableId="20CEFFB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3B95FA" w14:textId="77777777" w:rsidR="00924394" w:rsidRDefault="00924394">
      <w:pPr>
        <w:spacing w:after="0" w:line="240" w:lineRule="auto"/>
      </w:pPr>
      <w:r>
        <w:separator/>
      </w:r>
    </w:p>
  </w:endnote>
  <w:endnote w:type="continuationSeparator" w:id="0">
    <w:p w14:paraId="641B1868" w14:textId="77777777" w:rsidR="00924394" w:rsidRDefault="00924394">
      <w:pPr>
        <w:spacing w:after="0" w:line="240" w:lineRule="auto"/>
      </w:pPr>
      <w:r>
        <w:continuationSeparator/>
      </w:r>
    </w:p>
  </w:endnote>
  <w:endnote w:type="continuationNotice" w:id="1">
    <w:p w14:paraId="30DC5A52" w14:textId="77777777" w:rsidR="00924394" w:rsidRDefault="009243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437926" w:rsidRDefault="004379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4FB0C0" w14:textId="77777777" w:rsidR="00924394" w:rsidRDefault="00924394">
      <w:pPr>
        <w:spacing w:after="0" w:line="240" w:lineRule="auto"/>
      </w:pPr>
      <w:r>
        <w:separator/>
      </w:r>
    </w:p>
  </w:footnote>
  <w:footnote w:type="continuationSeparator" w:id="0">
    <w:p w14:paraId="36E733CF" w14:textId="77777777" w:rsidR="00924394" w:rsidRDefault="00924394">
      <w:pPr>
        <w:spacing w:after="0" w:line="240" w:lineRule="auto"/>
      </w:pPr>
      <w:r>
        <w:continuationSeparator/>
      </w:r>
    </w:p>
  </w:footnote>
  <w:footnote w:type="continuationNotice" w:id="1">
    <w:p w14:paraId="57D5ED54" w14:textId="77777777" w:rsidR="00924394" w:rsidRDefault="0092439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437926" w:rsidRDefault="00437926">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437926" w:rsidRDefault="0043792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rson w15:author="Reis-Filho, Jorge S./Pathology [2]">
    <w15:presenceInfo w15:providerId="AD" w15:userId="S::reisfilj@mskcc.org::f440a69c-2199-4fc3-9aa5-57f8dcce1cf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2D0C"/>
    <w:rsid w:val="000145F4"/>
    <w:rsid w:val="00025A7D"/>
    <w:rsid w:val="00032C1A"/>
    <w:rsid w:val="00034F5E"/>
    <w:rsid w:val="000402BC"/>
    <w:rsid w:val="00041C8A"/>
    <w:rsid w:val="00042C01"/>
    <w:rsid w:val="00050E65"/>
    <w:rsid w:val="0006154C"/>
    <w:rsid w:val="00061A78"/>
    <w:rsid w:val="00062312"/>
    <w:rsid w:val="000678DD"/>
    <w:rsid w:val="00073C5C"/>
    <w:rsid w:val="0007694D"/>
    <w:rsid w:val="000800F4"/>
    <w:rsid w:val="000832D0"/>
    <w:rsid w:val="00090688"/>
    <w:rsid w:val="000A3839"/>
    <w:rsid w:val="000A4D49"/>
    <w:rsid w:val="000C1DDA"/>
    <w:rsid w:val="000C2865"/>
    <w:rsid w:val="000C7262"/>
    <w:rsid w:val="000E0133"/>
    <w:rsid w:val="000E130A"/>
    <w:rsid w:val="000E22ED"/>
    <w:rsid w:val="000E5FBA"/>
    <w:rsid w:val="000F229E"/>
    <w:rsid w:val="000F23EB"/>
    <w:rsid w:val="000F56DF"/>
    <w:rsid w:val="000F591E"/>
    <w:rsid w:val="000F7A82"/>
    <w:rsid w:val="001057AE"/>
    <w:rsid w:val="00114B70"/>
    <w:rsid w:val="00116A7E"/>
    <w:rsid w:val="001271E7"/>
    <w:rsid w:val="00141484"/>
    <w:rsid w:val="00141714"/>
    <w:rsid w:val="00142513"/>
    <w:rsid w:val="00152750"/>
    <w:rsid w:val="00163129"/>
    <w:rsid w:val="001745D6"/>
    <w:rsid w:val="00190B38"/>
    <w:rsid w:val="00191549"/>
    <w:rsid w:val="001925A7"/>
    <w:rsid w:val="00192AA7"/>
    <w:rsid w:val="001A10F1"/>
    <w:rsid w:val="001A1BD3"/>
    <w:rsid w:val="001A4BCE"/>
    <w:rsid w:val="001B196C"/>
    <w:rsid w:val="001B7FB6"/>
    <w:rsid w:val="001C0ED6"/>
    <w:rsid w:val="001C1C49"/>
    <w:rsid w:val="001C415E"/>
    <w:rsid w:val="001D7817"/>
    <w:rsid w:val="001E69A9"/>
    <w:rsid w:val="001F0B9F"/>
    <w:rsid w:val="001F5DB3"/>
    <w:rsid w:val="00203C1F"/>
    <w:rsid w:val="00212D50"/>
    <w:rsid w:val="0021343E"/>
    <w:rsid w:val="00214DEB"/>
    <w:rsid w:val="00225C56"/>
    <w:rsid w:val="00233594"/>
    <w:rsid w:val="002538F6"/>
    <w:rsid w:val="00256EB9"/>
    <w:rsid w:val="002822C5"/>
    <w:rsid w:val="00287B87"/>
    <w:rsid w:val="00296359"/>
    <w:rsid w:val="002B2FEE"/>
    <w:rsid w:val="002C2CE5"/>
    <w:rsid w:val="002C7404"/>
    <w:rsid w:val="002E317A"/>
    <w:rsid w:val="002E3190"/>
    <w:rsid w:val="002F1FB2"/>
    <w:rsid w:val="003000E2"/>
    <w:rsid w:val="00303E6C"/>
    <w:rsid w:val="00306309"/>
    <w:rsid w:val="00310597"/>
    <w:rsid w:val="0031314A"/>
    <w:rsid w:val="00313C0F"/>
    <w:rsid w:val="003206A7"/>
    <w:rsid w:val="00333B36"/>
    <w:rsid w:val="003442C7"/>
    <w:rsid w:val="00344C48"/>
    <w:rsid w:val="0035073C"/>
    <w:rsid w:val="00350D35"/>
    <w:rsid w:val="0035105C"/>
    <w:rsid w:val="003625F0"/>
    <w:rsid w:val="00383A49"/>
    <w:rsid w:val="003846DE"/>
    <w:rsid w:val="00386738"/>
    <w:rsid w:val="0038681A"/>
    <w:rsid w:val="003920BA"/>
    <w:rsid w:val="0039346E"/>
    <w:rsid w:val="00397249"/>
    <w:rsid w:val="003A08F4"/>
    <w:rsid w:val="003A0D4C"/>
    <w:rsid w:val="003A3CD9"/>
    <w:rsid w:val="003D66CF"/>
    <w:rsid w:val="003E539F"/>
    <w:rsid w:val="003E55CD"/>
    <w:rsid w:val="003F0454"/>
    <w:rsid w:val="003F173E"/>
    <w:rsid w:val="003F4170"/>
    <w:rsid w:val="00407861"/>
    <w:rsid w:val="00407C92"/>
    <w:rsid w:val="00413E5F"/>
    <w:rsid w:val="00431C45"/>
    <w:rsid w:val="00437926"/>
    <w:rsid w:val="00444268"/>
    <w:rsid w:val="00444D77"/>
    <w:rsid w:val="004501D4"/>
    <w:rsid w:val="0045143D"/>
    <w:rsid w:val="00454264"/>
    <w:rsid w:val="004600E0"/>
    <w:rsid w:val="00472404"/>
    <w:rsid w:val="00476FE2"/>
    <w:rsid w:val="00482953"/>
    <w:rsid w:val="004A14EB"/>
    <w:rsid w:val="004B03EB"/>
    <w:rsid w:val="004D49C3"/>
    <w:rsid w:val="004D66E1"/>
    <w:rsid w:val="004F0618"/>
    <w:rsid w:val="004F288C"/>
    <w:rsid w:val="005008EA"/>
    <w:rsid w:val="00501219"/>
    <w:rsid w:val="00504212"/>
    <w:rsid w:val="00513BA5"/>
    <w:rsid w:val="00530E17"/>
    <w:rsid w:val="00534C5B"/>
    <w:rsid w:val="005401F8"/>
    <w:rsid w:val="00540AC5"/>
    <w:rsid w:val="00546E06"/>
    <w:rsid w:val="00546E37"/>
    <w:rsid w:val="00555733"/>
    <w:rsid w:val="00556849"/>
    <w:rsid w:val="005660E5"/>
    <w:rsid w:val="00566734"/>
    <w:rsid w:val="00570C25"/>
    <w:rsid w:val="00571735"/>
    <w:rsid w:val="005835E1"/>
    <w:rsid w:val="00586724"/>
    <w:rsid w:val="00586889"/>
    <w:rsid w:val="00595713"/>
    <w:rsid w:val="005A332E"/>
    <w:rsid w:val="005A37B1"/>
    <w:rsid w:val="005A407A"/>
    <w:rsid w:val="005A4295"/>
    <w:rsid w:val="005B3074"/>
    <w:rsid w:val="005C1B81"/>
    <w:rsid w:val="005C395E"/>
    <w:rsid w:val="005D3701"/>
    <w:rsid w:val="005D3BAF"/>
    <w:rsid w:val="005E0233"/>
    <w:rsid w:val="005E36C5"/>
    <w:rsid w:val="006009FB"/>
    <w:rsid w:val="00602213"/>
    <w:rsid w:val="00602866"/>
    <w:rsid w:val="00603E6E"/>
    <w:rsid w:val="00611564"/>
    <w:rsid w:val="00611C71"/>
    <w:rsid w:val="00611C9A"/>
    <w:rsid w:val="00613514"/>
    <w:rsid w:val="00615543"/>
    <w:rsid w:val="00626527"/>
    <w:rsid w:val="00626778"/>
    <w:rsid w:val="00630E3A"/>
    <w:rsid w:val="00631A16"/>
    <w:rsid w:val="0063274B"/>
    <w:rsid w:val="00650F4F"/>
    <w:rsid w:val="006515BA"/>
    <w:rsid w:val="0065202E"/>
    <w:rsid w:val="00652669"/>
    <w:rsid w:val="00652DB1"/>
    <w:rsid w:val="00653D3D"/>
    <w:rsid w:val="00662355"/>
    <w:rsid w:val="00664C13"/>
    <w:rsid w:val="006669F5"/>
    <w:rsid w:val="00694987"/>
    <w:rsid w:val="006B1BFF"/>
    <w:rsid w:val="006B1C34"/>
    <w:rsid w:val="006C5808"/>
    <w:rsid w:val="006D1D74"/>
    <w:rsid w:val="006D215C"/>
    <w:rsid w:val="006D3A4C"/>
    <w:rsid w:val="006D4F1D"/>
    <w:rsid w:val="006E0470"/>
    <w:rsid w:val="006E04C6"/>
    <w:rsid w:val="006E1F9B"/>
    <w:rsid w:val="006F093F"/>
    <w:rsid w:val="007176FF"/>
    <w:rsid w:val="0072606C"/>
    <w:rsid w:val="0073025B"/>
    <w:rsid w:val="00730998"/>
    <w:rsid w:val="00730A45"/>
    <w:rsid w:val="00743C55"/>
    <w:rsid w:val="007445F5"/>
    <w:rsid w:val="00753642"/>
    <w:rsid w:val="00760210"/>
    <w:rsid w:val="00764046"/>
    <w:rsid w:val="0076751D"/>
    <w:rsid w:val="00773D89"/>
    <w:rsid w:val="00793DEB"/>
    <w:rsid w:val="007B4E09"/>
    <w:rsid w:val="007B749E"/>
    <w:rsid w:val="007C0F66"/>
    <w:rsid w:val="007C15F8"/>
    <w:rsid w:val="007C1C64"/>
    <w:rsid w:val="007D1F51"/>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B1071"/>
    <w:rsid w:val="008B74C0"/>
    <w:rsid w:val="008C6FAA"/>
    <w:rsid w:val="008E79AE"/>
    <w:rsid w:val="008F0488"/>
    <w:rsid w:val="008F3B1E"/>
    <w:rsid w:val="009066F7"/>
    <w:rsid w:val="009206A4"/>
    <w:rsid w:val="00920F01"/>
    <w:rsid w:val="00924394"/>
    <w:rsid w:val="00927EC4"/>
    <w:rsid w:val="00936A78"/>
    <w:rsid w:val="009402FC"/>
    <w:rsid w:val="00941506"/>
    <w:rsid w:val="0094690E"/>
    <w:rsid w:val="00954898"/>
    <w:rsid w:val="0095609F"/>
    <w:rsid w:val="00963EC7"/>
    <w:rsid w:val="00973DB2"/>
    <w:rsid w:val="00985DDE"/>
    <w:rsid w:val="009A439F"/>
    <w:rsid w:val="009B238F"/>
    <w:rsid w:val="009C12FD"/>
    <w:rsid w:val="009C385D"/>
    <w:rsid w:val="009D1BC0"/>
    <w:rsid w:val="009E3EAC"/>
    <w:rsid w:val="009F2AA1"/>
    <w:rsid w:val="00A07953"/>
    <w:rsid w:val="00A1397F"/>
    <w:rsid w:val="00A2112A"/>
    <w:rsid w:val="00A21233"/>
    <w:rsid w:val="00A225D5"/>
    <w:rsid w:val="00A2647C"/>
    <w:rsid w:val="00A304E7"/>
    <w:rsid w:val="00A30BB9"/>
    <w:rsid w:val="00A31752"/>
    <w:rsid w:val="00A348A4"/>
    <w:rsid w:val="00A453ED"/>
    <w:rsid w:val="00A4608E"/>
    <w:rsid w:val="00A576AF"/>
    <w:rsid w:val="00A7225E"/>
    <w:rsid w:val="00A75325"/>
    <w:rsid w:val="00A85364"/>
    <w:rsid w:val="00AB454A"/>
    <w:rsid w:val="00AC1B7C"/>
    <w:rsid w:val="00AC2BDB"/>
    <w:rsid w:val="00AC72FB"/>
    <w:rsid w:val="00AE0348"/>
    <w:rsid w:val="00AE1617"/>
    <w:rsid w:val="00AE27CD"/>
    <w:rsid w:val="00AE490B"/>
    <w:rsid w:val="00AF308F"/>
    <w:rsid w:val="00AF7908"/>
    <w:rsid w:val="00B06F9A"/>
    <w:rsid w:val="00B106F7"/>
    <w:rsid w:val="00B138ED"/>
    <w:rsid w:val="00B322BF"/>
    <w:rsid w:val="00B32D77"/>
    <w:rsid w:val="00B33238"/>
    <w:rsid w:val="00B33B6C"/>
    <w:rsid w:val="00B35033"/>
    <w:rsid w:val="00B35663"/>
    <w:rsid w:val="00B4071F"/>
    <w:rsid w:val="00B51B90"/>
    <w:rsid w:val="00B6666B"/>
    <w:rsid w:val="00B71E11"/>
    <w:rsid w:val="00B92AAA"/>
    <w:rsid w:val="00B9560F"/>
    <w:rsid w:val="00BA2277"/>
    <w:rsid w:val="00BA2EF5"/>
    <w:rsid w:val="00BB1FCF"/>
    <w:rsid w:val="00BC1EF0"/>
    <w:rsid w:val="00BD163E"/>
    <w:rsid w:val="00BD5047"/>
    <w:rsid w:val="00BE09C2"/>
    <w:rsid w:val="00BE5978"/>
    <w:rsid w:val="00BF14D2"/>
    <w:rsid w:val="00BF2B27"/>
    <w:rsid w:val="00BF45F4"/>
    <w:rsid w:val="00C03EC4"/>
    <w:rsid w:val="00C21647"/>
    <w:rsid w:val="00C22B75"/>
    <w:rsid w:val="00C47606"/>
    <w:rsid w:val="00C530E9"/>
    <w:rsid w:val="00C53F9B"/>
    <w:rsid w:val="00C57EBF"/>
    <w:rsid w:val="00C747EA"/>
    <w:rsid w:val="00C7522A"/>
    <w:rsid w:val="00C80ED4"/>
    <w:rsid w:val="00C82F45"/>
    <w:rsid w:val="00C84A8A"/>
    <w:rsid w:val="00C855A9"/>
    <w:rsid w:val="00C9338E"/>
    <w:rsid w:val="00C96980"/>
    <w:rsid w:val="00CA598F"/>
    <w:rsid w:val="00CB07F2"/>
    <w:rsid w:val="00CB6151"/>
    <w:rsid w:val="00CC380D"/>
    <w:rsid w:val="00CD52AF"/>
    <w:rsid w:val="00CF2006"/>
    <w:rsid w:val="00CF5323"/>
    <w:rsid w:val="00D02890"/>
    <w:rsid w:val="00D03452"/>
    <w:rsid w:val="00D11A33"/>
    <w:rsid w:val="00D11B14"/>
    <w:rsid w:val="00D211FB"/>
    <w:rsid w:val="00D33A49"/>
    <w:rsid w:val="00D558BA"/>
    <w:rsid w:val="00D56E78"/>
    <w:rsid w:val="00D61B3C"/>
    <w:rsid w:val="00D65A92"/>
    <w:rsid w:val="00D72BF8"/>
    <w:rsid w:val="00D73574"/>
    <w:rsid w:val="00D778F4"/>
    <w:rsid w:val="00D8213D"/>
    <w:rsid w:val="00D85CD1"/>
    <w:rsid w:val="00D8655A"/>
    <w:rsid w:val="00D94B08"/>
    <w:rsid w:val="00DB5F05"/>
    <w:rsid w:val="00DC2847"/>
    <w:rsid w:val="00DE4099"/>
    <w:rsid w:val="00DE658C"/>
    <w:rsid w:val="00DE6EA1"/>
    <w:rsid w:val="00DF03C4"/>
    <w:rsid w:val="00DF2422"/>
    <w:rsid w:val="00E11D0C"/>
    <w:rsid w:val="00E218AA"/>
    <w:rsid w:val="00E21FF0"/>
    <w:rsid w:val="00E23C53"/>
    <w:rsid w:val="00E25995"/>
    <w:rsid w:val="00E26E90"/>
    <w:rsid w:val="00E40CA2"/>
    <w:rsid w:val="00E46D45"/>
    <w:rsid w:val="00E5179F"/>
    <w:rsid w:val="00E54187"/>
    <w:rsid w:val="00E6643B"/>
    <w:rsid w:val="00E670A8"/>
    <w:rsid w:val="00E7003D"/>
    <w:rsid w:val="00E700D4"/>
    <w:rsid w:val="00E7376A"/>
    <w:rsid w:val="00E82E54"/>
    <w:rsid w:val="00E848DF"/>
    <w:rsid w:val="00E951DA"/>
    <w:rsid w:val="00EA5B4D"/>
    <w:rsid w:val="00EB1459"/>
    <w:rsid w:val="00EB1585"/>
    <w:rsid w:val="00EB29EF"/>
    <w:rsid w:val="00EB6BF9"/>
    <w:rsid w:val="00EB7BB7"/>
    <w:rsid w:val="00EC0A39"/>
    <w:rsid w:val="00EC0DDE"/>
    <w:rsid w:val="00EC1014"/>
    <w:rsid w:val="00EC2943"/>
    <w:rsid w:val="00EC2E42"/>
    <w:rsid w:val="00EC4060"/>
    <w:rsid w:val="00ED0D4B"/>
    <w:rsid w:val="00ED11A7"/>
    <w:rsid w:val="00ED7EC3"/>
    <w:rsid w:val="00EE1375"/>
    <w:rsid w:val="00EE1D15"/>
    <w:rsid w:val="00EE1F5D"/>
    <w:rsid w:val="00F100F6"/>
    <w:rsid w:val="00F2085F"/>
    <w:rsid w:val="00F21577"/>
    <w:rsid w:val="00F230D8"/>
    <w:rsid w:val="00F30D61"/>
    <w:rsid w:val="00F419CA"/>
    <w:rsid w:val="00F43A39"/>
    <w:rsid w:val="00F45BF8"/>
    <w:rsid w:val="00F768C4"/>
    <w:rsid w:val="00F80FA6"/>
    <w:rsid w:val="00F81451"/>
    <w:rsid w:val="00F84781"/>
    <w:rsid w:val="00F87E34"/>
    <w:rsid w:val="00F90BF2"/>
    <w:rsid w:val="00FA73CE"/>
    <w:rsid w:val="00FB2721"/>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976032878">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ocs.gdc.cancer.gov/Data/File_Formats/MAF_Format/" TargetMode="External"/><Relationship Id="rId25" Type="http://schemas.openxmlformats.org/officeDocument/2006/relationships/image" Target="media/image14.png"/><Relationship Id="rId33" Type="http://schemas.openxmlformats.org/officeDocument/2006/relationships/hyperlink" Target="https://github.com/ndbrown6/MSK-GRAIL-TECHVAL"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1.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3E882-E088-A24D-A3AF-98099B6CB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46</Pages>
  <Words>21798</Words>
  <Characters>115531</Characters>
  <Application>Microsoft Office Word</Application>
  <DocSecurity>0</DocSecurity>
  <Lines>2511</Lines>
  <Paragraphs>1320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136009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Reis-Filho, Jorge S./Pathology</dc:creator>
  <cp:keywords/>
  <dc:description/>
  <cp:lastModifiedBy>David Brown</cp:lastModifiedBy>
  <cp:revision>16</cp:revision>
  <dcterms:created xsi:type="dcterms:W3CDTF">2019-07-12T15:36:00Z</dcterms:created>
  <dcterms:modified xsi:type="dcterms:W3CDTF">2019-07-13T00:23:00Z</dcterms:modified>
  <cp:category/>
</cp:coreProperties>
</file>