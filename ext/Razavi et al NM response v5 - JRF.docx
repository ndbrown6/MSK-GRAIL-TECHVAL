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5EF0302" w:rsidR="00D94B08" w:rsidRPr="00D94B08" w:rsidRDefault="00D94B08" w:rsidP="00A7225E">
      <w:pPr>
        <w:spacing w:after="0" w:line="240" w:lineRule="auto"/>
        <w:jc w:val="both"/>
        <w:rPr>
          <w:ins w:id="0" w:author="Reis-Filho, Jorge S./Pathology" w:date="2019-06-27T01:30:00Z"/>
          <w:rFonts w:ascii="Arial" w:eastAsia="Arial" w:hAnsi="Arial" w:cs="Arial"/>
          <w:rPrChange w:id="1" w:author="Reis-Filho, Jorge S./Pathology" w:date="2019-06-27T01:31:00Z">
            <w:rPr>
              <w:ins w:id="2" w:author="Reis-Filho, Jorge S./Pathology" w:date="2019-06-27T01:30:00Z"/>
              <w:rFonts w:ascii="Arial" w:eastAsia="Arial" w:hAnsi="Arial" w:cs="Arial"/>
              <w:b/>
            </w:rPr>
          </w:rPrChange>
        </w:rPr>
      </w:pPr>
      <w:ins w:id="3" w:author="Reis-Filho, Jorge S./Pathology" w:date="2019-06-27T01:31:00Z">
        <w:r>
          <w:rPr>
            <w:rFonts w:ascii="Arial" w:eastAsia="Arial" w:hAnsi="Arial" w:cs="Arial"/>
          </w:rPr>
          <w:t>We are grateful for the Editorial Board of Nature Medicine and the Reviewers for the excellent constructive criticisms provided, which have guided us in the design of the additional experiments and analyses performed and provided us with the opportunity of strengtheni</w:t>
        </w:r>
      </w:ins>
      <w:ins w:id="4" w:author="Reis-Filho, Jorge S./Pathology" w:date="2019-06-27T01:32:00Z">
        <w:r>
          <w:rPr>
            <w:rFonts w:ascii="Arial" w:eastAsia="Arial" w:hAnsi="Arial" w:cs="Arial"/>
          </w:rPr>
          <w:t>ng our manuscript substantially. Below please find a point-by-point response to the Reviewers’ comments.</w:t>
        </w:r>
      </w:ins>
    </w:p>
    <w:p w14:paraId="6486297F" w14:textId="77777777" w:rsidR="00D94B08" w:rsidRDefault="00D94B08" w:rsidP="00A7225E">
      <w:pPr>
        <w:spacing w:after="0" w:line="240" w:lineRule="auto"/>
        <w:jc w:val="both"/>
        <w:rPr>
          <w:ins w:id="5" w:author="Reis-Filho, Jorge S./Pathology" w:date="2019-06-27T01:30:00Z"/>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2C10ACC5" w:rsidR="005B3074" w:rsidRPr="00A7225E" w:rsidRDefault="00B4071F" w:rsidP="00A7225E">
      <w:pPr>
        <w:spacing w:after="0" w:line="240" w:lineRule="auto"/>
        <w:jc w:val="both"/>
        <w:rPr>
          <w:ins w:id="6" w:author="Reis-Filho, Jorge S./Pathology [2]" w:date="2019-06-26T12:01:00Z"/>
          <w:rFonts w:ascii="Arial" w:eastAsia="Arial" w:hAnsi="Arial" w:cs="Arial"/>
          <w:color w:val="0033CC"/>
        </w:rPr>
      </w:pPr>
      <w:bookmarkStart w:id="7" w:name="_Hlk12443271"/>
      <w:commentRangeStart w:id="8"/>
      <w:r w:rsidRPr="00A7225E">
        <w:rPr>
          <w:rFonts w:ascii="Arial" w:eastAsia="Arial" w:hAnsi="Arial" w:cs="Arial"/>
          <w:color w:val="0033CC"/>
        </w:rPr>
        <w:lastRenderedPageBreak/>
        <w:t>Authors:</w:t>
      </w:r>
      <w:commentRangeEnd w:id="8"/>
      <w:r w:rsidRPr="00A7225E">
        <w:rPr>
          <w:rStyle w:val="CommentReference"/>
          <w:rFonts w:ascii="Arial" w:hAnsi="Arial" w:cs="Arial"/>
          <w:sz w:val="22"/>
          <w:szCs w:val="22"/>
        </w:rPr>
        <w:commentReference w:id="8"/>
      </w:r>
      <w:ins w:id="9" w:author="Reis-Filho, Jorge S./Pathology [2]" w:date="2019-06-26T11:34:00Z">
        <w:r w:rsidR="00D61B3C" w:rsidRPr="00A7225E">
          <w:rPr>
            <w:rFonts w:ascii="Arial" w:eastAsia="Arial" w:hAnsi="Arial" w:cs="Arial"/>
            <w:color w:val="0033CC"/>
          </w:rPr>
          <w:t xml:space="preserve"> We thank the Reviewer for the most pertinent of questions. The Reviewer is correct that clonal hematopoiesis </w:t>
        </w:r>
      </w:ins>
      <w:ins w:id="10" w:author="Reis-Filho, Jorge S./Pathology [2]" w:date="2019-06-26T11:38:00Z">
        <w:r w:rsidR="00D61B3C" w:rsidRPr="00A7225E">
          <w:rPr>
            <w:rFonts w:ascii="Arial" w:eastAsia="Arial" w:hAnsi="Arial" w:cs="Arial"/>
            <w:color w:val="0033CC"/>
          </w:rPr>
          <w:t xml:space="preserve">(CH) </w:t>
        </w:r>
      </w:ins>
      <w:ins w:id="11" w:author="Reis-Filho, Jorge S./Pathology [2]" w:date="2019-06-26T11:36:00Z">
        <w:r w:rsidR="00D61B3C" w:rsidRPr="00A7225E">
          <w:rPr>
            <w:rFonts w:ascii="Arial" w:eastAsia="Arial" w:hAnsi="Arial" w:cs="Arial"/>
            <w:color w:val="0033CC"/>
          </w:rPr>
          <w:t>has been de</w:t>
        </w:r>
      </w:ins>
      <w:ins w:id="12" w:author="Reis-Filho, Jorge S./Pathology [2]" w:date="2019-06-26T11:37:00Z">
        <w:r w:rsidR="00D61B3C" w:rsidRPr="00A7225E">
          <w:rPr>
            <w:rFonts w:ascii="Arial" w:eastAsia="Arial" w:hAnsi="Arial" w:cs="Arial"/>
            <w:color w:val="0033CC"/>
          </w:rPr>
          <w:t>scribed, and that non-synonymous mutations have been identified in the circulating cell-free DNA (</w:t>
        </w:r>
        <w:proofErr w:type="spellStart"/>
        <w:r w:rsidR="00D61B3C" w:rsidRPr="00A7225E">
          <w:rPr>
            <w:rFonts w:ascii="Arial" w:eastAsia="Arial" w:hAnsi="Arial" w:cs="Arial"/>
            <w:color w:val="0033CC"/>
          </w:rPr>
          <w:t>cfDNA</w:t>
        </w:r>
        <w:proofErr w:type="spellEnd"/>
        <w:r w:rsidR="00D61B3C" w:rsidRPr="00A7225E">
          <w:rPr>
            <w:rFonts w:ascii="Arial" w:eastAsia="Arial" w:hAnsi="Arial" w:cs="Arial"/>
            <w:color w:val="0033CC"/>
          </w:rPr>
          <w:t xml:space="preserve">) of &gt;75% of cancer patients. Our study, however, provides several novel </w:t>
        </w:r>
      </w:ins>
      <w:ins w:id="13" w:author="Reis-Filho, Jorge S./Pathology [2]" w:date="2019-06-26T11:38:00Z">
        <w:r w:rsidR="00D61B3C" w:rsidRPr="00A7225E">
          <w:rPr>
            <w:rFonts w:ascii="Arial" w:eastAsia="Arial" w:hAnsi="Arial" w:cs="Arial"/>
            <w:color w:val="0033CC"/>
          </w:rPr>
          <w:t>aspects to the characterization of CH in healthy individuals and cancer patients, given the unprecedented approaches employed in this study</w:t>
        </w:r>
      </w:ins>
      <w:ins w:id="14" w:author="Reis-Filho, Jorge S./Pathology [2]" w:date="2019-06-26T11:46:00Z">
        <w:r w:rsidR="00C21647" w:rsidRPr="00A7225E">
          <w:rPr>
            <w:rFonts w:ascii="Arial" w:eastAsia="Arial" w:hAnsi="Arial" w:cs="Arial"/>
            <w:color w:val="0033CC"/>
          </w:rPr>
          <w:t>, namely</w:t>
        </w:r>
      </w:ins>
      <w:ins w:id="15" w:author="Reis-Filho, Jorge S./Pathology [2]" w:date="2019-06-26T11:39:00Z">
        <w:r w:rsidR="00D61B3C" w:rsidRPr="00A7225E">
          <w:rPr>
            <w:rFonts w:ascii="Arial" w:eastAsia="Arial" w:hAnsi="Arial" w:cs="Arial"/>
            <w:color w:val="0033CC"/>
          </w:rPr>
          <w:t xml:space="preserve"> the depth of sequencing attained in </w:t>
        </w:r>
      </w:ins>
      <w:ins w:id="16" w:author="Reis-Filho, Jorge S./Pathology [2]" w:date="2019-06-26T11:46:00Z">
        <w:r w:rsidR="00C21647" w:rsidRPr="00A7225E">
          <w:rPr>
            <w:rFonts w:ascii="Arial" w:eastAsia="Arial" w:hAnsi="Arial" w:cs="Arial"/>
            <w:color w:val="0033CC"/>
          </w:rPr>
          <w:t xml:space="preserve">in the </w:t>
        </w:r>
        <w:proofErr w:type="spellStart"/>
        <w:r w:rsidR="00C21647" w:rsidRPr="00A7225E">
          <w:rPr>
            <w:rFonts w:ascii="Arial" w:eastAsia="Arial" w:hAnsi="Arial" w:cs="Arial"/>
            <w:color w:val="0033CC"/>
          </w:rPr>
          <w:t>cfDNA</w:t>
        </w:r>
        <w:proofErr w:type="spellEnd"/>
        <w:r w:rsidR="00C21647" w:rsidRPr="00A7225E">
          <w:rPr>
            <w:rFonts w:ascii="Arial" w:eastAsia="Arial" w:hAnsi="Arial" w:cs="Arial"/>
            <w:color w:val="0033CC"/>
          </w:rPr>
          <w:t xml:space="preserve"> and white blood cell (WBC) samples analyzed </w:t>
        </w:r>
      </w:ins>
      <w:ins w:id="17" w:author="Reis-Filho, Jorge S./Pathology [2]" w:date="2019-06-26T11:39:00Z">
        <w:r w:rsidR="00D61B3C" w:rsidRPr="00A7225E">
          <w:rPr>
            <w:rFonts w:ascii="Arial" w:eastAsia="Arial" w:hAnsi="Arial" w:cs="Arial"/>
            <w:color w:val="0033CC"/>
          </w:rPr>
          <w:t>coupled with the use of unique molecular identifiers</w:t>
        </w:r>
      </w:ins>
      <w:ins w:id="18" w:author="Reis-Filho, Jorge S./Pathology [2]" w:date="2019-06-26T12:02:00Z">
        <w:r w:rsidR="003846DE" w:rsidRPr="00A7225E">
          <w:rPr>
            <w:rFonts w:ascii="Arial" w:eastAsia="Arial" w:hAnsi="Arial" w:cs="Arial"/>
            <w:color w:val="0033CC"/>
          </w:rPr>
          <w:t xml:space="preserve"> (UMIs)</w:t>
        </w:r>
      </w:ins>
      <w:ins w:id="19" w:author="Reis-Filho, Jorge S./Pathology [2]" w:date="2019-06-26T11:46:00Z">
        <w:r w:rsidR="00C21647" w:rsidRPr="00A7225E">
          <w:rPr>
            <w:rFonts w:ascii="Arial" w:eastAsia="Arial" w:hAnsi="Arial" w:cs="Arial"/>
            <w:color w:val="0033CC"/>
          </w:rPr>
          <w:t xml:space="preserve"> employed,</w:t>
        </w:r>
      </w:ins>
      <w:ins w:id="20" w:author="Reis-Filho, Jorge S./Pathology [2]" w:date="2019-06-26T11:45:00Z">
        <w:r w:rsidR="00C21647" w:rsidRPr="00A7225E">
          <w:rPr>
            <w:rFonts w:ascii="Arial" w:eastAsia="Arial" w:hAnsi="Arial" w:cs="Arial"/>
            <w:color w:val="0033CC"/>
          </w:rPr>
          <w:t xml:space="preserve"> </w:t>
        </w:r>
      </w:ins>
      <w:ins w:id="21" w:author="Reis-Filho, Jorge S./Pathology [2]" w:date="2019-06-26T11:41:00Z">
        <w:r w:rsidR="00C21647" w:rsidRPr="00A7225E">
          <w:rPr>
            <w:rFonts w:ascii="Arial" w:eastAsia="Arial" w:hAnsi="Arial" w:cs="Arial"/>
            <w:color w:val="0033CC"/>
          </w:rPr>
          <w:t>the large ‘genomic footprint’</w:t>
        </w:r>
      </w:ins>
      <w:ins w:id="22" w:author="Reis-Filho, Jorge S./Pathology [2]" w:date="2019-06-26T11:40:00Z">
        <w:r w:rsidR="00C21647" w:rsidRPr="00A7225E">
          <w:rPr>
            <w:rFonts w:ascii="Arial" w:eastAsia="Arial" w:hAnsi="Arial" w:cs="Arial"/>
            <w:color w:val="0033CC"/>
          </w:rPr>
          <w:t xml:space="preserve"> </w:t>
        </w:r>
      </w:ins>
      <w:ins w:id="23" w:author="Reis-Filho, Jorge S./Pathology [2]" w:date="2019-06-26T11:41:00Z">
        <w:r w:rsidR="00C21647" w:rsidRPr="00A7225E">
          <w:rPr>
            <w:rFonts w:ascii="Arial" w:eastAsia="Arial" w:hAnsi="Arial" w:cs="Arial"/>
            <w:color w:val="0033CC"/>
          </w:rPr>
          <w:t>assessed</w:t>
        </w:r>
      </w:ins>
      <w:ins w:id="24" w:author="Reis-Filho, Jorge S./Pathology [2]" w:date="2019-06-26T11:46:00Z">
        <w:r w:rsidR="00C21647" w:rsidRPr="00A7225E">
          <w:rPr>
            <w:rFonts w:ascii="Arial" w:eastAsia="Arial" w:hAnsi="Arial" w:cs="Arial"/>
            <w:color w:val="0033CC"/>
          </w:rPr>
          <w:t xml:space="preserve"> and </w:t>
        </w:r>
      </w:ins>
      <w:ins w:id="25" w:author="Reis-Filho, Jorge S./Pathology [2]" w:date="2019-06-26T11:40:00Z">
        <w:r w:rsidR="00C21647" w:rsidRPr="00A7225E">
          <w:rPr>
            <w:rFonts w:ascii="Arial" w:eastAsia="Arial" w:hAnsi="Arial" w:cs="Arial"/>
            <w:color w:val="0033CC"/>
          </w:rPr>
          <w:t>the</w:t>
        </w:r>
      </w:ins>
      <w:ins w:id="26" w:author="Reis-Filho, Jorge S./Pathology [2]" w:date="2019-06-26T11:39:00Z">
        <w:r w:rsidR="00D61B3C" w:rsidRPr="00A7225E">
          <w:rPr>
            <w:rFonts w:ascii="Arial" w:eastAsia="Arial" w:hAnsi="Arial" w:cs="Arial"/>
            <w:color w:val="0033CC"/>
          </w:rPr>
          <w:t xml:space="preserve"> </w:t>
        </w:r>
        <w:r w:rsidR="00C21647" w:rsidRPr="00A7225E">
          <w:rPr>
            <w:rFonts w:ascii="Arial" w:eastAsia="Arial" w:hAnsi="Arial" w:cs="Arial"/>
            <w:color w:val="0033CC"/>
          </w:rPr>
          <w:t>hierarchical Bayesian approach to remove the errors in sequencing data</w:t>
        </w:r>
      </w:ins>
      <w:ins w:id="27" w:author="Reis-Filho, Jorge S./Pathology [2]" w:date="2019-06-26T11:46:00Z">
        <w:r w:rsidR="00C21647" w:rsidRPr="00A7225E">
          <w:rPr>
            <w:rFonts w:ascii="Arial" w:eastAsia="Arial" w:hAnsi="Arial" w:cs="Arial"/>
            <w:color w:val="0033CC"/>
          </w:rPr>
          <w:t xml:space="preserve">. This novel approach allowed us to go above and beyond the </w:t>
        </w:r>
      </w:ins>
      <w:ins w:id="28" w:author="Reis-Filho, Jorge S./Pathology [2]" w:date="2019-06-26T11:47:00Z">
        <w:r w:rsidR="00C21647" w:rsidRPr="00A7225E">
          <w:rPr>
            <w:rFonts w:ascii="Arial" w:eastAsia="Arial" w:hAnsi="Arial" w:cs="Arial"/>
            <w:color w:val="0033CC"/>
          </w:rPr>
          <w:t>observations made in reference 26. Here, we demonstrate that although CH does correlate with age, it can be detected in a substantial proportion of young patients (xx)</w:t>
        </w:r>
      </w:ins>
      <w:ins w:id="29" w:author="Reis-Filho, Jorge S./Pathology [2]" w:date="2019-06-26T12:17:00Z">
        <w:r w:rsidR="00534C5B" w:rsidRPr="00A7225E">
          <w:rPr>
            <w:rFonts w:ascii="Arial" w:eastAsia="Arial" w:hAnsi="Arial" w:cs="Arial"/>
            <w:color w:val="0033CC"/>
          </w:rPr>
          <w:t xml:space="preserve"> and is almost uniformly found in patients with advanced cancers,</w:t>
        </w:r>
      </w:ins>
      <w:ins w:id="30" w:author="Reis-Filho, Jorge S./Pathology [2]" w:date="2019-06-26T12:18:00Z">
        <w:r w:rsidR="00534C5B" w:rsidRPr="00A7225E">
          <w:rPr>
            <w:rFonts w:ascii="Arial" w:eastAsia="Arial" w:hAnsi="Arial" w:cs="Arial"/>
            <w:color w:val="0033CC"/>
          </w:rPr>
          <w:t xml:space="preserve"> an aspect not investigated in reference 26 at all, given that in that study, the focus was only on non-cancer patients</w:t>
        </w:r>
      </w:ins>
      <w:ins w:id="31" w:author="Reis-Filho, Jorge S./Pathology" w:date="2019-06-26T22:39:00Z">
        <w:r w:rsidR="00CF2006">
          <w:rPr>
            <w:rFonts w:ascii="Arial" w:eastAsia="Arial" w:hAnsi="Arial" w:cs="Arial"/>
            <w:color w:val="0033CC"/>
          </w:rPr>
          <w:t xml:space="preserve">. In </w:t>
        </w:r>
        <w:proofErr w:type="gramStart"/>
        <w:r w:rsidR="00CF2006">
          <w:rPr>
            <w:rFonts w:ascii="Arial" w:eastAsia="Arial" w:hAnsi="Arial" w:cs="Arial"/>
            <w:color w:val="0033CC"/>
          </w:rPr>
          <w:t xml:space="preserve">addition, </w:t>
        </w:r>
      </w:ins>
      <w:ins w:id="32" w:author="Reis-Filho, Jorge S./Pathology" w:date="2019-06-26T22:38:00Z">
        <w:r w:rsidR="00CF2006">
          <w:rPr>
            <w:rFonts w:ascii="Arial" w:eastAsia="Arial" w:hAnsi="Arial" w:cs="Arial"/>
            <w:color w:val="0033CC"/>
          </w:rPr>
          <w:t xml:space="preserve"> the</w:t>
        </w:r>
        <w:proofErr w:type="gramEnd"/>
        <w:r w:rsidR="00CF2006">
          <w:rPr>
            <w:rFonts w:ascii="Arial" w:eastAsia="Arial" w:hAnsi="Arial" w:cs="Arial"/>
            <w:color w:val="0033CC"/>
          </w:rPr>
          <w:t xml:space="preserve"> depth of WBC sequencing attained in reference 26 (i.e. 406x) </w:t>
        </w:r>
      </w:ins>
      <w:ins w:id="33" w:author="Reis-Filho, Jorge S./Pathology" w:date="2019-06-26T22:39:00Z">
        <w:r w:rsidR="00CF2006">
          <w:rPr>
            <w:rFonts w:ascii="Arial" w:eastAsia="Arial" w:hAnsi="Arial" w:cs="Arial"/>
            <w:color w:val="0033CC"/>
          </w:rPr>
          <w:t xml:space="preserve">does not allow for the comparisons performed in our study, where both </w:t>
        </w:r>
        <w:proofErr w:type="spellStart"/>
        <w:r w:rsidR="00CF2006">
          <w:rPr>
            <w:rFonts w:ascii="Arial" w:eastAsia="Arial" w:hAnsi="Arial" w:cs="Arial"/>
            <w:color w:val="0033CC"/>
          </w:rPr>
          <w:t>cfDNA</w:t>
        </w:r>
        <w:proofErr w:type="spellEnd"/>
        <w:r w:rsidR="00CF2006">
          <w:rPr>
            <w:rFonts w:ascii="Arial" w:eastAsia="Arial" w:hAnsi="Arial" w:cs="Arial"/>
            <w:color w:val="0033CC"/>
          </w:rPr>
          <w:t xml:space="preserve"> and WBC samples were sequenced with the same approach at similar depths (i.e. </w:t>
        </w:r>
      </w:ins>
      <w:ins w:id="34" w:author="Reis-Filho, Jorge S./Pathology" w:date="2019-06-26T22:40:00Z">
        <w:r w:rsidR="00CF2006">
          <w:rPr>
            <w:rFonts w:ascii="Arial" w:eastAsia="Arial" w:hAnsi="Arial" w:cs="Arial"/>
            <w:color w:val="0033CC"/>
          </w:rPr>
          <w:t>UMI-based targeted capture sequencing at a raw depth of 60,000x)</w:t>
        </w:r>
      </w:ins>
      <w:ins w:id="35" w:author="Reis-Filho, Jorge S./Pathology [2]" w:date="2019-06-26T11:47:00Z">
        <w:r w:rsidR="00C21647" w:rsidRPr="00A7225E">
          <w:rPr>
            <w:rFonts w:ascii="Arial" w:eastAsia="Arial" w:hAnsi="Arial" w:cs="Arial"/>
            <w:color w:val="0033CC"/>
          </w:rPr>
          <w:t xml:space="preserve">. </w:t>
        </w:r>
      </w:ins>
      <w:ins w:id="36" w:author="Reis-Filho, Jorge S./Pathology [2]" w:date="2019-06-26T12:41:00Z">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 50% of the mutations identified in </w:t>
        </w:r>
        <w:proofErr w:type="spellStart"/>
        <w:r w:rsidR="00FC031D" w:rsidRPr="00A7225E">
          <w:rPr>
            <w:rFonts w:ascii="Arial" w:eastAsia="Arial" w:hAnsi="Arial" w:cs="Arial"/>
            <w:color w:val="0033CC"/>
          </w:rPr>
          <w:t>cfDNA</w:t>
        </w:r>
        <w:proofErr w:type="spellEnd"/>
        <w:r w:rsidR="00FC031D" w:rsidRPr="00A7225E">
          <w:rPr>
            <w:rFonts w:ascii="Arial" w:eastAsia="Arial" w:hAnsi="Arial" w:cs="Arial"/>
            <w:color w:val="0033CC"/>
          </w:rPr>
          <w:t xml:space="preserve"> of cancer patients actually originate from CH. </w:t>
        </w:r>
        <w:r w:rsidR="00FC031D">
          <w:rPr>
            <w:rFonts w:ascii="Arial" w:eastAsia="Arial" w:hAnsi="Arial" w:cs="Arial"/>
            <w:color w:val="0033CC"/>
          </w:rPr>
          <w:t>Third</w:t>
        </w:r>
      </w:ins>
      <w:ins w:id="37" w:author="Reis-Filho, Jorge S./Pathology [2]" w:date="2019-06-26T11:47:00Z">
        <w:r w:rsidR="00C21647" w:rsidRPr="00A7225E">
          <w:rPr>
            <w:rFonts w:ascii="Arial" w:eastAsia="Arial" w:hAnsi="Arial" w:cs="Arial"/>
            <w:color w:val="0033CC"/>
          </w:rPr>
          <w:t xml:space="preserve">, we provide direct evidence to demonstrate that </w:t>
        </w:r>
        <w:proofErr w:type="spellStart"/>
        <w:r w:rsidR="00C21647" w:rsidRPr="00A7225E">
          <w:rPr>
            <w:rFonts w:ascii="Arial" w:eastAsia="Arial" w:hAnsi="Arial" w:cs="Arial"/>
            <w:color w:val="0033CC"/>
          </w:rPr>
          <w:t>cfDNA</w:t>
        </w:r>
        <w:proofErr w:type="spellEnd"/>
        <w:r w:rsidR="00C21647" w:rsidRPr="00A7225E">
          <w:rPr>
            <w:rFonts w:ascii="Arial" w:eastAsia="Arial" w:hAnsi="Arial" w:cs="Arial"/>
            <w:color w:val="0033CC"/>
          </w:rPr>
          <w:t xml:space="preserve"> sequencing without taking into account the results of </w:t>
        </w:r>
      </w:ins>
      <w:ins w:id="38" w:author="Reis-Filho, Jorge S./Pathology [2]" w:date="2019-06-26T11:48:00Z">
        <w:r w:rsidR="00C21647" w:rsidRPr="00A7225E">
          <w:rPr>
            <w:rFonts w:ascii="Arial" w:eastAsia="Arial" w:hAnsi="Arial" w:cs="Arial"/>
            <w:color w:val="0033CC"/>
          </w:rPr>
          <w:t xml:space="preserve">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proofErr w:type="spellStart"/>
        <w:r w:rsidR="00C21647" w:rsidRPr="00A7225E">
          <w:rPr>
            <w:rFonts w:ascii="Arial" w:eastAsia="Arial" w:hAnsi="Arial" w:cs="Arial"/>
            <w:color w:val="0033CC"/>
          </w:rPr>
          <w:t>ctDNA</w:t>
        </w:r>
        <w:proofErr w:type="spellEnd"/>
        <w:r w:rsidR="00C21647" w:rsidRPr="00A7225E">
          <w:rPr>
            <w:rFonts w:ascii="Arial" w:eastAsia="Arial" w:hAnsi="Arial" w:cs="Arial"/>
            <w:color w:val="0033CC"/>
          </w:rPr>
          <w:t xml:space="preserve"> and also be par</w:t>
        </w:r>
      </w:ins>
      <w:ins w:id="39" w:author="Reis-Filho, Jorge S./Pathology [2]" w:date="2019-06-26T11:49:00Z">
        <w:r w:rsidR="00C21647" w:rsidRPr="00A7225E">
          <w:rPr>
            <w:rFonts w:ascii="Arial" w:eastAsia="Arial" w:hAnsi="Arial" w:cs="Arial"/>
            <w:color w:val="0033CC"/>
          </w:rPr>
          <w:t xml:space="preserve">t of CH. </w:t>
        </w:r>
      </w:ins>
      <w:proofErr w:type="spellStart"/>
      <w:ins w:id="40" w:author="Reis-Filho, Jorge S./Pathology [2]" w:date="2019-06-26T12:41:00Z">
        <w:r w:rsidR="00FC031D">
          <w:rPr>
            <w:rFonts w:ascii="Arial" w:eastAsia="Arial" w:hAnsi="Arial" w:cs="Arial"/>
            <w:color w:val="0033CC"/>
          </w:rPr>
          <w:t>Foruth</w:t>
        </w:r>
      </w:ins>
      <w:proofErr w:type="spellEnd"/>
      <w:ins w:id="41" w:author="Reis-Filho, Jorge S./Pathology [2]" w:date="2019-06-26T11:49:00Z">
        <w:r w:rsidR="00C21647" w:rsidRPr="00A7225E">
          <w:rPr>
            <w:rFonts w:ascii="Arial" w:eastAsia="Arial" w:hAnsi="Arial" w:cs="Arial"/>
            <w:color w:val="0033CC"/>
          </w:rPr>
          <w:t>, we provide evidence that the</w:t>
        </w:r>
      </w:ins>
      <w:ins w:id="42" w:author="Reis-Filho, Jorge S./Pathology [2]" w:date="2019-06-26T11:55:00Z">
        <w:r w:rsidR="005B3074" w:rsidRPr="00A7225E">
          <w:rPr>
            <w:rFonts w:ascii="Arial" w:eastAsia="Arial" w:hAnsi="Arial" w:cs="Arial"/>
            <w:color w:val="0033CC"/>
          </w:rPr>
          <w:t xml:space="preserve"> assessment of the</w:t>
        </w:r>
      </w:ins>
      <w:ins w:id="43" w:author="Reis-Filho, Jorge S./Pathology [2]" w:date="2019-06-26T11:49:00Z">
        <w:r w:rsidR="00C21647" w:rsidRPr="00A7225E">
          <w:rPr>
            <w:rFonts w:ascii="Arial" w:eastAsia="Arial" w:hAnsi="Arial" w:cs="Arial"/>
            <w:color w:val="0033CC"/>
          </w:rPr>
          <w:t xml:space="preserve"> repertoire of somatic mutations in </w:t>
        </w:r>
        <w:proofErr w:type="spellStart"/>
        <w:r w:rsidR="00C21647" w:rsidRPr="00A7225E">
          <w:rPr>
            <w:rFonts w:ascii="Arial" w:eastAsia="Arial" w:hAnsi="Arial" w:cs="Arial"/>
            <w:color w:val="0033CC"/>
          </w:rPr>
          <w:t>cfDNA</w:t>
        </w:r>
        <w:proofErr w:type="spellEnd"/>
        <w:r w:rsidR="00C21647" w:rsidRPr="00A7225E">
          <w:rPr>
            <w:rFonts w:ascii="Arial" w:eastAsia="Arial" w:hAnsi="Arial" w:cs="Arial"/>
            <w:color w:val="0033CC"/>
          </w:rPr>
          <w:t xml:space="preserve"> post-therapy </w:t>
        </w:r>
      </w:ins>
      <w:ins w:id="44" w:author="Reis-Filho, Jorge S./Pathology [2]" w:date="2019-06-26T11:55:00Z">
        <w:r w:rsidR="005B3074" w:rsidRPr="00A7225E">
          <w:rPr>
            <w:rFonts w:ascii="Arial" w:eastAsia="Arial" w:hAnsi="Arial" w:cs="Arial"/>
            <w:color w:val="0033CC"/>
          </w:rPr>
          <w:t xml:space="preserve">(in the context of disease monitoring) </w:t>
        </w:r>
      </w:ins>
      <w:ins w:id="45" w:author="Reis-Filho, Jorge S./Pathology [2]" w:date="2019-06-26T11:49:00Z">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 xml:space="preserve">CH-associated mutations, and that these </w:t>
        </w:r>
      </w:ins>
      <w:ins w:id="46" w:author="Reis-Filho, Jorge S./Pathology [2]" w:date="2019-06-26T11:50:00Z">
        <w:r w:rsidR="005B3074" w:rsidRPr="00A7225E">
          <w:rPr>
            <w:rFonts w:ascii="Arial" w:eastAsia="Arial" w:hAnsi="Arial" w:cs="Arial"/>
            <w:color w:val="0033CC"/>
          </w:rPr>
          <w:t>post-therapy alterations preferentially affect specific genes.</w:t>
        </w:r>
      </w:ins>
      <w:ins w:id="47" w:author="Reis-Filho, Jorge S./Pathology [2]" w:date="2019-06-26T11:59:00Z">
        <w:r w:rsidR="005B3074" w:rsidRPr="00A7225E">
          <w:rPr>
            <w:rFonts w:ascii="Arial" w:eastAsia="Arial" w:hAnsi="Arial" w:cs="Arial"/>
            <w:color w:val="0033CC"/>
          </w:rPr>
          <w:t xml:space="preserve"> </w:t>
        </w:r>
      </w:ins>
    </w:p>
    <w:p w14:paraId="65608399" w14:textId="77777777" w:rsidR="005B3074" w:rsidRPr="00A7225E" w:rsidRDefault="005B3074" w:rsidP="00A7225E">
      <w:pPr>
        <w:spacing w:after="0" w:line="240" w:lineRule="auto"/>
        <w:jc w:val="both"/>
        <w:rPr>
          <w:ins w:id="48" w:author="Reis-Filho, Jorge S./Pathology [2]" w:date="2019-06-26T12:01:00Z"/>
          <w:rFonts w:ascii="Arial" w:eastAsia="Arial" w:hAnsi="Arial" w:cs="Arial"/>
          <w:color w:val="0033CC"/>
        </w:rPr>
      </w:pPr>
    </w:p>
    <w:p w14:paraId="3FA6AACE" w14:textId="43BA72B8" w:rsidR="00413E5F" w:rsidRPr="00A7225E" w:rsidRDefault="005B3074" w:rsidP="00A7225E">
      <w:pPr>
        <w:spacing w:after="0" w:line="240" w:lineRule="auto"/>
        <w:jc w:val="both"/>
        <w:rPr>
          <w:ins w:id="49" w:author="Reis-Filho, Jorge S./Pathology [2]" w:date="2019-06-26T12:04:00Z"/>
          <w:rFonts w:ascii="Arial" w:eastAsia="Arial" w:hAnsi="Arial" w:cs="Arial"/>
          <w:color w:val="0033CC"/>
        </w:rPr>
      </w:pPr>
      <w:ins w:id="50" w:author="Reis-Filho, Jorge S./Pathology [2]" w:date="2019-06-26T11:59:00Z">
        <w:r w:rsidRPr="00A7225E">
          <w:rPr>
            <w:rFonts w:ascii="Arial" w:eastAsia="Arial" w:hAnsi="Arial" w:cs="Arial"/>
            <w:color w:val="0033CC"/>
          </w:rPr>
          <w:t>In addition</w:t>
        </w:r>
      </w:ins>
      <w:ins w:id="51" w:author="Reis-Filho, Jorge S./Pathology [2]" w:date="2019-06-26T12:01:00Z">
        <w:r w:rsidRPr="00A7225E">
          <w:rPr>
            <w:rFonts w:ascii="Arial" w:eastAsia="Arial" w:hAnsi="Arial" w:cs="Arial"/>
            <w:color w:val="0033CC"/>
          </w:rPr>
          <w:t xml:space="preserve">, our study is novel in that it challenges one of the current paradigms in the field of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analysis. </w:t>
        </w:r>
      </w:ins>
      <w:ins w:id="52" w:author="Reis-Filho, Jorge S./Pathology [2]" w:date="2019-06-26T12:02:00Z">
        <w:r w:rsidRPr="00A7225E">
          <w:rPr>
            <w:rFonts w:ascii="Arial" w:eastAsia="Arial" w:hAnsi="Arial" w:cs="Arial"/>
            <w:color w:val="0033CC"/>
          </w:rPr>
          <w:t>Cohen et al (Science 2018) stated “Third, 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w:t>
        </w:r>
      </w:ins>
      <w:ins w:id="53" w:author="Reis-Filho, Jorge S./Pathology [2]" w:date="2019-06-26T12:04:00Z">
        <w:r w:rsidR="003846DE" w:rsidRPr="00A7225E">
          <w:rPr>
            <w:rFonts w:ascii="Arial" w:eastAsia="Arial" w:hAnsi="Arial" w:cs="Arial"/>
            <w:color w:val="0033CC"/>
          </w:rPr>
          <w:t xml:space="preserve">(and validate with orthogonal methods) </w:t>
        </w:r>
      </w:ins>
      <w:ins w:id="54" w:author="Reis-Filho, Jorge S./Pathology [2]" w:date="2019-06-26T12:02:00Z">
        <w:r w:rsidR="003846DE" w:rsidRPr="00A7225E">
          <w:rPr>
            <w:rFonts w:ascii="Arial" w:eastAsia="Arial" w:hAnsi="Arial" w:cs="Arial"/>
            <w:color w:val="0033CC"/>
          </w:rPr>
          <w:t>that this is no</w:t>
        </w:r>
      </w:ins>
      <w:ins w:id="55" w:author="Reis-Filho, Jorge S./Pathology [2]" w:date="2019-06-26T12:04:00Z">
        <w:r w:rsidR="003846DE" w:rsidRPr="00A7225E">
          <w:rPr>
            <w:rFonts w:ascii="Arial" w:eastAsia="Arial" w:hAnsi="Arial" w:cs="Arial"/>
            <w:color w:val="0033CC"/>
          </w:rPr>
          <w:t>t</w:t>
        </w:r>
      </w:ins>
      <w:ins w:id="56" w:author="Reis-Filho, Jorge S./Pathology [2]" w:date="2019-06-26T12:02:00Z">
        <w:r w:rsidR="003846DE" w:rsidRPr="00A7225E">
          <w:rPr>
            <w:rFonts w:ascii="Arial" w:eastAsia="Arial" w:hAnsi="Arial" w:cs="Arial"/>
            <w:color w:val="0033CC"/>
          </w:rPr>
          <w:t xml:space="preserve"> necessarily correct. If sequencing is performed with UMIs</w:t>
        </w:r>
      </w:ins>
      <w:ins w:id="57" w:author="Reis-Filho, Jorge S./Pathology [2]" w:date="2019-06-26T12:03:00Z">
        <w:r w:rsidR="003846DE" w:rsidRPr="00A7225E">
          <w:rPr>
            <w:rFonts w:ascii="Arial" w:eastAsia="Arial" w:hAnsi="Arial" w:cs="Arial"/>
            <w:color w:val="0033CC"/>
          </w:rPr>
          <w:t xml:space="preserve"> and a robust error correction method is applied to the sequencing, a large genomic footprint (</w:t>
        </w:r>
        <w:proofErr w:type="spellStart"/>
        <w:r w:rsidR="003846DE" w:rsidRPr="00A7225E">
          <w:rPr>
            <w:rFonts w:ascii="Arial" w:eastAsia="Arial" w:hAnsi="Arial" w:cs="Arial"/>
            <w:color w:val="0033CC"/>
          </w:rPr>
          <w:t>xxMb</w:t>
        </w:r>
        <w:proofErr w:type="spellEnd"/>
        <w:r w:rsidR="003846DE" w:rsidRPr="00A7225E">
          <w:rPr>
            <w:rFonts w:ascii="Arial" w:eastAsia="Arial" w:hAnsi="Arial" w:cs="Arial"/>
            <w:color w:val="0033CC"/>
          </w:rPr>
          <w:t xml:space="preserve">) can be employed for the identification of tumor-derived mutations, but this can only be accurately </w:t>
        </w:r>
      </w:ins>
      <w:ins w:id="58" w:author="Reis-Filho, Jorge S./Pathology [2]" w:date="2019-06-26T12:04:00Z">
        <w:r w:rsidR="003846DE" w:rsidRPr="00A7225E">
          <w:rPr>
            <w:rFonts w:ascii="Arial" w:eastAsia="Arial" w:hAnsi="Arial" w:cs="Arial"/>
            <w:color w:val="0033CC"/>
          </w:rPr>
          <w:t xml:space="preserve">achieved at present </w:t>
        </w:r>
      </w:ins>
      <w:ins w:id="59" w:author="Reis-Filho, Jorge S./Pathology [2]" w:date="2019-06-26T12:03:00Z">
        <w:r w:rsidR="003846DE" w:rsidRPr="00A7225E">
          <w:rPr>
            <w:rFonts w:ascii="Arial" w:eastAsia="Arial" w:hAnsi="Arial" w:cs="Arial"/>
            <w:color w:val="0033CC"/>
          </w:rPr>
          <w:t xml:space="preserve">if WBC sequencing is also </w:t>
        </w:r>
      </w:ins>
      <w:ins w:id="60" w:author="Reis-Filho, Jorge S./Pathology [2]" w:date="2019-06-26T12:04:00Z">
        <w:r w:rsidR="003846DE" w:rsidRPr="00A7225E">
          <w:rPr>
            <w:rFonts w:ascii="Arial" w:eastAsia="Arial" w:hAnsi="Arial" w:cs="Arial"/>
            <w:color w:val="0033CC"/>
          </w:rPr>
          <w:t>performed.</w:t>
        </w:r>
      </w:ins>
    </w:p>
    <w:p w14:paraId="62CFCC57" w14:textId="58DF1B18" w:rsidR="003846DE" w:rsidRPr="00A7225E" w:rsidRDefault="003846DE" w:rsidP="00A7225E">
      <w:pPr>
        <w:spacing w:after="0" w:line="240" w:lineRule="auto"/>
        <w:jc w:val="both"/>
        <w:rPr>
          <w:ins w:id="61" w:author="Reis-Filho, Jorge S./Pathology [2]" w:date="2019-06-26T12:04:00Z"/>
          <w:rFonts w:ascii="Arial" w:eastAsia="Arial" w:hAnsi="Arial" w:cs="Arial"/>
          <w:color w:val="0033CC"/>
        </w:rPr>
      </w:pPr>
    </w:p>
    <w:p w14:paraId="021F3A5E" w14:textId="74FD5906" w:rsidR="003846DE" w:rsidRPr="00A7225E" w:rsidRDefault="003846DE" w:rsidP="00A7225E">
      <w:pPr>
        <w:spacing w:after="0" w:line="240" w:lineRule="auto"/>
        <w:jc w:val="both"/>
        <w:rPr>
          <w:rFonts w:ascii="Arial" w:eastAsia="Arial" w:hAnsi="Arial" w:cs="Arial"/>
          <w:color w:val="0033CC"/>
        </w:rPr>
      </w:pPr>
      <w:ins w:id="62" w:author="Reis-Filho, Jorge S./Pathology [2]" w:date="2019-06-26T12:04:00Z">
        <w:r w:rsidRPr="00A7225E">
          <w:rPr>
            <w:rFonts w:ascii="Arial" w:eastAsia="Arial" w:hAnsi="Arial" w:cs="Arial"/>
            <w:color w:val="0033CC"/>
          </w:rPr>
          <w:t xml:space="preserve">Given the technological advancements presented in our study and the </w:t>
        </w:r>
      </w:ins>
      <w:ins w:id="63" w:author="Reis-Filho, Jorge S./Pathology [2]" w:date="2019-06-26T12:05:00Z">
        <w:r w:rsidRPr="00A7225E">
          <w:rPr>
            <w:rFonts w:ascii="Arial" w:eastAsia="Arial" w:hAnsi="Arial" w:cs="Arial"/>
            <w:color w:val="0033CC"/>
          </w:rPr>
          <w:t xml:space="preserve">shifts </w:t>
        </w:r>
      </w:ins>
      <w:ins w:id="64" w:author="Reis-Filho, Jorge S./Pathology [2]" w:date="2019-06-26T12:04:00Z">
        <w:r w:rsidRPr="00A7225E">
          <w:rPr>
            <w:rFonts w:ascii="Arial" w:eastAsia="Arial" w:hAnsi="Arial" w:cs="Arial"/>
            <w:color w:val="0033CC"/>
          </w:rPr>
          <w:t xml:space="preserve">to the current </w:t>
        </w:r>
      </w:ins>
      <w:ins w:id="65" w:author="Reis-Filho, Jorge S./Pathology [2]" w:date="2019-06-26T12:05:00Z">
        <w:r w:rsidRPr="00A7225E">
          <w:rPr>
            <w:rFonts w:ascii="Arial" w:eastAsia="Arial" w:hAnsi="Arial" w:cs="Arial"/>
            <w:color w:val="0033CC"/>
          </w:rPr>
          <w:t xml:space="preserve">paradigms in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sequencing and data analysis our manuscript provides, we would contend that although some elements of our manuscript are confir</w:t>
        </w:r>
      </w:ins>
      <w:ins w:id="66" w:author="Reis-Filho, Jorge S./Pathology [2]" w:date="2019-06-26T12:06:00Z">
        <w:r w:rsidRPr="00A7225E">
          <w:rPr>
            <w:rFonts w:ascii="Arial" w:eastAsia="Arial" w:hAnsi="Arial" w:cs="Arial"/>
            <w:color w:val="0033CC"/>
          </w:rPr>
          <w:t xml:space="preserve">matory, collectively the results are novel and would constitute an important contribution to both the deployment of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sequencing as a tool for early diagnosis and disease monitoring, as we</w:t>
        </w:r>
      </w:ins>
      <w:ins w:id="67" w:author="Reis-Filho, Jorge S./Pathology [2]" w:date="2019-06-26T12:07:00Z">
        <w:r w:rsidRPr="00A7225E">
          <w:rPr>
            <w:rFonts w:ascii="Arial" w:eastAsia="Arial" w:hAnsi="Arial" w:cs="Arial"/>
            <w:color w:val="0033CC"/>
          </w:rPr>
          <w:t xml:space="preserve">ll as to the characterization of CH in WBC and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samples.</w:t>
        </w:r>
      </w:ins>
    </w:p>
    <w:bookmarkEnd w:id="7"/>
    <w:p w14:paraId="77F369E3" w14:textId="77777777" w:rsidR="00413E5F" w:rsidRPr="00A7225E" w:rsidRDefault="00413E5F"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7867720F" w14:textId="2D0B08F9"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del w:id="68" w:author="Reis-Filho, Jorge S./Pathology [2]" w:date="2019-06-26T12:38:00Z">
        <w:r w:rsidR="00C80ED4" w:rsidRPr="00A7225E" w:rsidDel="00FC031D">
          <w:rPr>
            <w:rFonts w:ascii="Arial" w:eastAsia="Arial" w:hAnsi="Arial" w:cs="Arial"/>
            <w:color w:val="0033CC"/>
          </w:rPr>
          <w:delText xml:space="preserve">but </w:delText>
        </w:r>
      </w:del>
      <w:del w:id="69" w:author="Reis-Filho, Jorge S./Pathology [2]" w:date="2019-06-26T12:37:00Z">
        <w:r w:rsidR="00C80ED4" w:rsidRPr="00A7225E" w:rsidDel="00FC031D">
          <w:rPr>
            <w:rFonts w:ascii="Arial" w:eastAsia="Arial" w:hAnsi="Arial" w:cs="Arial"/>
            <w:color w:val="0033CC"/>
          </w:rPr>
          <w:delText xml:space="preserve">respectfully differ for </w:delText>
        </w:r>
      </w:del>
      <w:ins w:id="70" w:author="Reis-Filho, Jorge S./Pathology [2]" w:date="2019-06-26T12:38:00Z">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w:t>
        </w:r>
      </w:ins>
      <w:ins w:id="71" w:author="Reis-Filho, Jorge S./Pathology [2]" w:date="2019-06-26T12:39:00Z">
        <w:r w:rsidR="00FC031D">
          <w:rPr>
            <w:rFonts w:ascii="Arial" w:eastAsia="Arial" w:hAnsi="Arial" w:cs="Arial"/>
            <w:color w:val="0033CC"/>
          </w:rPr>
          <w:t xml:space="preserve">dy. We would like to emphasize, however, that to the best of our knowledge, </w:t>
        </w:r>
      </w:ins>
      <w:del w:id="72" w:author="Reis-Filho, Jorge S./Pathology [2]" w:date="2019-06-26T12:39:00Z">
        <w:r w:rsidR="00C80ED4" w:rsidRPr="00A7225E" w:rsidDel="00FC031D">
          <w:rPr>
            <w:rFonts w:ascii="Arial" w:eastAsia="Arial" w:hAnsi="Arial" w:cs="Arial"/>
            <w:color w:val="0033CC"/>
          </w:rPr>
          <w:delText>the following reasons</w:delText>
        </w:r>
        <w:r w:rsidR="007B749E" w:rsidRPr="00A7225E" w:rsidDel="00FC031D">
          <w:rPr>
            <w:rFonts w:ascii="Arial" w:eastAsia="Arial" w:hAnsi="Arial" w:cs="Arial"/>
            <w:color w:val="0033CC"/>
          </w:rPr>
          <w:delText>. To our knowledge</w:delText>
        </w:r>
        <w:r w:rsidR="00C80ED4" w:rsidRPr="00A7225E" w:rsidDel="00FC031D">
          <w:rPr>
            <w:rFonts w:ascii="Arial" w:eastAsia="Arial" w:hAnsi="Arial" w:cs="Arial"/>
            <w:color w:val="0033CC"/>
          </w:rPr>
          <w:delText>,</w:delText>
        </w:r>
        <w:r w:rsidR="007B749E" w:rsidRPr="00A7225E" w:rsidDel="00FC031D">
          <w:rPr>
            <w:rFonts w:ascii="Arial" w:eastAsia="Arial" w:hAnsi="Arial" w:cs="Arial"/>
            <w:color w:val="0033CC"/>
          </w:rPr>
          <w:delText xml:space="preserve"> </w:delText>
        </w:r>
      </w:del>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w:t>
      </w:r>
      <w:proofErr w:type="spellStart"/>
      <w:r w:rsidR="007B749E" w:rsidRPr="00A7225E">
        <w:rPr>
          <w:rFonts w:ascii="Arial" w:eastAsia="Arial" w:hAnsi="Arial" w:cs="Arial"/>
          <w:color w:val="0033CC"/>
        </w:rPr>
        <w:t>cfDNA</w:t>
      </w:r>
      <w:proofErr w:type="spellEnd"/>
      <w:r w:rsidR="007B749E" w:rsidRPr="00A7225E">
        <w:rPr>
          <w:rFonts w:ascii="Arial" w:eastAsia="Arial" w:hAnsi="Arial" w:cs="Arial"/>
          <w:color w:val="0033CC"/>
        </w:rPr>
        <w:t xml:space="preserve"> and matched </w:t>
      </w:r>
      <w:r w:rsidR="00C80ED4" w:rsidRPr="00A7225E">
        <w:rPr>
          <w:rFonts w:ascii="Arial" w:eastAsia="Arial" w:hAnsi="Arial" w:cs="Arial"/>
          <w:color w:val="0033CC"/>
        </w:rPr>
        <w:t>WBC</w:t>
      </w:r>
      <w:ins w:id="73" w:author="Reis-Filho, Jorge S./Pathology [2]" w:date="2019-06-26T12:39:00Z">
        <w:r w:rsidR="00FC031D">
          <w:rPr>
            <w:rFonts w:ascii="Arial" w:eastAsia="Arial" w:hAnsi="Arial" w:cs="Arial"/>
            <w:color w:val="0033CC"/>
          </w:rPr>
          <w:t>; hence, the conclusions the Reviewer correctly drew based on previo</w:t>
        </w:r>
      </w:ins>
      <w:ins w:id="74" w:author="Reis-Filho, Jorge S./Pathology [2]" w:date="2019-06-26T12:40:00Z">
        <w:r w:rsidR="00FC031D">
          <w:rPr>
            <w:rFonts w:ascii="Arial" w:eastAsia="Arial" w:hAnsi="Arial" w:cs="Arial"/>
            <w:color w:val="0033CC"/>
          </w:rPr>
          <w:t>usly published studies are correct, but we hope the Reviewer would concur that they are based on circumstantial rather than direct evidence</w:t>
        </w:r>
      </w:ins>
      <w:r w:rsidR="007B749E" w:rsidRPr="00A7225E">
        <w:rPr>
          <w:rFonts w:ascii="Arial" w:eastAsia="Arial" w:hAnsi="Arial" w:cs="Arial"/>
          <w:color w:val="0033CC"/>
        </w:rPr>
        <w:t xml:space="preserve">. </w:t>
      </w:r>
      <w:ins w:id="75" w:author="Reis-Filho, Jorge S./Pathology [2]" w:date="2019-06-26T12:41:00Z">
        <w:r w:rsidR="00FC031D">
          <w:rPr>
            <w:rFonts w:ascii="Arial" w:eastAsia="Arial" w:hAnsi="Arial" w:cs="Arial"/>
            <w:color w:val="0033CC"/>
          </w:rPr>
          <w:t xml:space="preserve">As mentioned in the </w:t>
        </w:r>
      </w:ins>
      <w:ins w:id="76" w:author="Reis-Filho, Jorge S./Pathology [2]" w:date="2019-06-26T12:42:00Z">
        <w:r w:rsidR="00FC031D">
          <w:rPr>
            <w:rFonts w:ascii="Arial" w:eastAsia="Arial" w:hAnsi="Arial" w:cs="Arial"/>
            <w:color w:val="0033CC"/>
          </w:rPr>
          <w:t>response to comment 1</w:t>
        </w:r>
      </w:ins>
      <w:ins w:id="77" w:author="Reis-Filho, Jorge S./Pathology [2]" w:date="2019-06-26T12:41:00Z">
        <w:r w:rsidR="00FC031D">
          <w:rPr>
            <w:rFonts w:ascii="Arial" w:eastAsia="Arial" w:hAnsi="Arial" w:cs="Arial"/>
            <w:color w:val="0033CC"/>
          </w:rPr>
          <w:t xml:space="preserve">, here we </w:t>
        </w:r>
      </w:ins>
      <w:del w:id="78" w:author="Reis-Filho, Jorge S./Pathology [2]" w:date="2019-06-26T12:41:00Z">
        <w:r w:rsidR="007B749E" w:rsidRPr="00A7225E" w:rsidDel="00FC031D">
          <w:rPr>
            <w:rFonts w:ascii="Arial" w:eastAsia="Arial" w:hAnsi="Arial" w:cs="Arial"/>
            <w:color w:val="0033CC"/>
          </w:rPr>
          <w:delText xml:space="preserve">Our results </w:delText>
        </w:r>
      </w:del>
      <w:del w:id="79" w:author="Reis-Filho, Jorge S./Pathology [2]" w:date="2019-06-26T12:40:00Z">
        <w:r w:rsidR="007B749E" w:rsidRPr="00A7225E" w:rsidDel="00FC031D">
          <w:rPr>
            <w:rFonts w:ascii="Arial" w:eastAsia="Arial" w:hAnsi="Arial" w:cs="Arial"/>
            <w:color w:val="0033CC"/>
          </w:rPr>
          <w:delText xml:space="preserve">clearly highlight </w:delText>
        </w:r>
      </w:del>
      <w:ins w:id="80" w:author="Reis-Filho, Jorge S./Pathology [2]" w:date="2019-06-26T12:40:00Z">
        <w:r w:rsidR="00FC031D">
          <w:rPr>
            <w:rFonts w:ascii="Arial" w:eastAsia="Arial" w:hAnsi="Arial" w:cs="Arial"/>
            <w:color w:val="0033CC"/>
          </w:rPr>
          <w:t xml:space="preserve">demonstrate objectively and based on direct evidence, </w:t>
        </w:r>
      </w:ins>
      <w:r w:rsidR="007B749E" w:rsidRPr="00A7225E">
        <w:rPr>
          <w:rFonts w:ascii="Arial" w:eastAsia="Arial" w:hAnsi="Arial" w:cs="Arial"/>
          <w:color w:val="0033CC"/>
        </w:rPr>
        <w:t xml:space="preserve">the importance of matched WBC sequencing as </w:t>
      </w:r>
      <w:del w:id="81" w:author="Reis-Filho, Jorge S./Pathology [2]" w:date="2019-06-26T12:41:00Z">
        <w:r w:rsidR="007B749E" w:rsidRPr="00A7225E" w:rsidDel="00FC031D">
          <w:rPr>
            <w:rFonts w:ascii="Arial" w:eastAsia="Arial" w:hAnsi="Arial" w:cs="Arial"/>
            <w:color w:val="0033CC"/>
          </w:rPr>
          <w:delText>more than</w:delText>
        </w:r>
      </w:del>
      <w:ins w:id="82" w:author="Reis-Filho, Jorge S./Pathology [2]" w:date="2019-06-26T12:41:00Z">
        <w:r w:rsidR="00FC031D">
          <w:rPr>
            <w:rFonts w:ascii="Arial" w:eastAsia="Arial" w:hAnsi="Arial" w:cs="Arial"/>
            <w:color w:val="0033CC"/>
          </w:rPr>
          <w:t>&gt;</w:t>
        </w:r>
      </w:ins>
      <w:r w:rsidR="007B749E" w:rsidRPr="00A7225E">
        <w:rPr>
          <w:rFonts w:ascii="Arial" w:eastAsia="Arial" w:hAnsi="Arial" w:cs="Arial"/>
          <w:color w:val="0033CC"/>
        </w:rPr>
        <w:t xml:space="preserve"> 50% of the mutations identified in cfDNA of cancer </w:t>
      </w:r>
      <w:r w:rsidR="007B749E" w:rsidRPr="00A7225E">
        <w:rPr>
          <w:rFonts w:ascii="Arial" w:eastAsia="Arial" w:hAnsi="Arial" w:cs="Arial"/>
          <w:color w:val="0033CC"/>
        </w:rPr>
        <w:lastRenderedPageBreak/>
        <w:t xml:space="preserve">patients actually originate from CH. This </w:t>
      </w:r>
      <w:ins w:id="83" w:author="Reis-Filho, Jorge S./Pathology [2]" w:date="2019-06-26T12:41:00Z">
        <w:r w:rsidR="00FC031D">
          <w:rPr>
            <w:rFonts w:ascii="Arial" w:eastAsia="Arial" w:hAnsi="Arial" w:cs="Arial"/>
            <w:color w:val="0033CC"/>
          </w:rPr>
          <w:t xml:space="preserve">novel </w:t>
        </w:r>
      </w:ins>
      <w:ins w:id="84" w:author="Reis-Filho, Jorge S./Pathology [2]" w:date="2019-06-26T12:42:00Z">
        <w:r w:rsidR="00FC031D">
          <w:rPr>
            <w:rFonts w:ascii="Arial" w:eastAsia="Arial" w:hAnsi="Arial" w:cs="Arial"/>
            <w:color w:val="0033CC"/>
          </w:rPr>
          <w:t xml:space="preserve">and </w:t>
        </w:r>
      </w:ins>
      <w:r w:rsidR="009206A4" w:rsidRPr="00A7225E">
        <w:rPr>
          <w:rFonts w:ascii="Arial" w:eastAsia="Arial" w:hAnsi="Arial" w:cs="Arial"/>
          <w:color w:val="0033CC"/>
        </w:rPr>
        <w:t xml:space="preserve">important </w:t>
      </w:r>
      <w:ins w:id="85" w:author="Reis-Filho, Jorge S./Pathology [2]" w:date="2019-06-26T12:42:00Z">
        <w:r w:rsidR="00FC031D">
          <w:rPr>
            <w:rFonts w:ascii="Arial" w:eastAsia="Arial" w:hAnsi="Arial" w:cs="Arial"/>
            <w:color w:val="0033CC"/>
          </w:rPr>
          <w:t xml:space="preserve">observation is not of mere academic interest, as this </w:t>
        </w:r>
      </w:ins>
      <w:r w:rsidR="009206A4" w:rsidRPr="00A7225E">
        <w:rPr>
          <w:rFonts w:ascii="Arial" w:eastAsia="Arial" w:hAnsi="Arial" w:cs="Arial"/>
          <w:color w:val="0033CC"/>
        </w:rPr>
        <w:t xml:space="preserve">finding </w:t>
      </w:r>
      <w:del w:id="86" w:author="Reis-Filho, Jorge S./Pathology [2]" w:date="2019-06-26T12:42:00Z">
        <w:r w:rsidR="00C80ED4" w:rsidRPr="00A7225E" w:rsidDel="00FC031D">
          <w:rPr>
            <w:rFonts w:ascii="Arial" w:eastAsia="Arial" w:hAnsi="Arial" w:cs="Arial"/>
            <w:color w:val="0033CC"/>
          </w:rPr>
          <w:delText xml:space="preserve">underlines </w:delText>
        </w:r>
      </w:del>
      <w:ins w:id="87" w:author="Reis-Filho, Jorge S./Pathology [2]" w:date="2019-06-26T12:42:00Z">
        <w:r w:rsidR="00FC031D">
          <w:rPr>
            <w:rFonts w:ascii="Arial" w:eastAsia="Arial" w:hAnsi="Arial" w:cs="Arial"/>
            <w:color w:val="0033CC"/>
          </w:rPr>
          <w:t xml:space="preserve">illustrates one of </w:t>
        </w:r>
      </w:ins>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del w:id="88" w:author="Reis-Filho, Jorge S./Pathology [2]" w:date="2019-06-26T12:42:00Z">
        <w:r w:rsidR="00C80ED4" w:rsidRPr="00A7225E" w:rsidDel="00FC031D">
          <w:rPr>
            <w:rFonts w:ascii="Arial" w:eastAsia="Arial" w:hAnsi="Arial" w:cs="Arial"/>
            <w:color w:val="0033CC"/>
          </w:rPr>
          <w:delText xml:space="preserve">shortcomings </w:delText>
        </w:r>
      </w:del>
      <w:ins w:id="89" w:author="Reis-Filho, Jorge S./Pathology [2]" w:date="2019-06-26T12:42:00Z">
        <w:r w:rsidR="00FC031D">
          <w:rPr>
            <w:rFonts w:ascii="Arial" w:eastAsia="Arial" w:hAnsi="Arial" w:cs="Arial"/>
            <w:color w:val="0033CC"/>
          </w:rPr>
          <w:t xml:space="preserve">pitfalls </w:t>
        </w:r>
      </w:ins>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del w:id="90" w:author="Reis-Filho, Jorge S./Pathology [2]" w:date="2019-06-26T12:43:00Z">
        <w:r w:rsidR="00C80ED4" w:rsidRPr="00A7225E" w:rsidDel="00FC031D">
          <w:rPr>
            <w:rFonts w:ascii="Arial" w:eastAsia="Arial" w:hAnsi="Arial" w:cs="Arial"/>
            <w:color w:val="0033CC"/>
          </w:rPr>
          <w:delText>,</w:delText>
        </w:r>
      </w:del>
      <w:ins w:id="91" w:author="Reis-Filho, Jorge S./Pathology [2]" w:date="2019-06-26T12:43:00Z">
        <w:r w:rsidR="00FC031D">
          <w:rPr>
            <w:rFonts w:ascii="Arial" w:eastAsia="Arial" w:hAnsi="Arial" w:cs="Arial"/>
            <w:color w:val="0033CC"/>
          </w:rPr>
          <w:t>: that</w:t>
        </w:r>
      </w:ins>
      <w:r w:rsidR="009206A4" w:rsidRPr="00A7225E">
        <w:rPr>
          <w:rFonts w:ascii="Arial" w:eastAsia="Arial" w:hAnsi="Arial" w:cs="Arial"/>
          <w:color w:val="0033CC"/>
        </w:rPr>
        <w:t xml:space="preserve"> </w:t>
      </w:r>
      <w:ins w:id="92" w:author="Reis-Filho, Jorge S./Pathology [2]" w:date="2019-06-26T12:43:00Z">
        <w:r w:rsidR="00FC031D">
          <w:rPr>
            <w:rFonts w:ascii="Arial" w:eastAsia="Arial" w:hAnsi="Arial" w:cs="Arial"/>
            <w:color w:val="0033CC"/>
          </w:rPr>
          <w:t xml:space="preserve">commercially available </w:t>
        </w:r>
      </w:ins>
      <w:proofErr w:type="spellStart"/>
      <w:r w:rsidR="009206A4" w:rsidRPr="00A7225E">
        <w:rPr>
          <w:rFonts w:ascii="Arial" w:eastAsia="Arial" w:hAnsi="Arial" w:cs="Arial"/>
          <w:color w:val="0033CC"/>
        </w:rPr>
        <w:t>cfDNA</w:t>
      </w:r>
      <w:proofErr w:type="spellEnd"/>
      <w:r w:rsidR="009206A4" w:rsidRPr="00A7225E">
        <w:rPr>
          <w:rFonts w:ascii="Arial" w:eastAsia="Arial" w:hAnsi="Arial" w:cs="Arial"/>
          <w:color w:val="0033CC"/>
        </w:rPr>
        <w:t xml:space="preserve"> assays</w:t>
      </w:r>
      <w:ins w:id="93" w:author="Reis-Filho, Jorge S./Pathology [2]" w:date="2019-06-26T12:43:00Z">
        <w:r w:rsidR="00FC031D">
          <w:rPr>
            <w:rFonts w:ascii="Arial" w:eastAsia="Arial" w:hAnsi="Arial" w:cs="Arial"/>
            <w:color w:val="0033CC"/>
          </w:rPr>
          <w:t>,</w:t>
        </w:r>
      </w:ins>
      <w:r w:rsidR="009206A4" w:rsidRPr="00A7225E">
        <w:rPr>
          <w:rFonts w:ascii="Arial" w:eastAsia="Arial" w:hAnsi="Arial" w:cs="Arial"/>
          <w:color w:val="0033CC"/>
        </w:rPr>
        <w:t xml:space="preserve">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ins w:id="94" w:author="Reis-Filho, Jorge S./Pathology [2]" w:date="2019-06-26T12:43:00Z">
        <w:r w:rsidR="00FC031D">
          <w:rPr>
            <w:rFonts w:ascii="Arial" w:eastAsia="Arial" w:hAnsi="Arial" w:cs="Arial"/>
            <w:color w:val="0033CC"/>
          </w:rPr>
          <w:t>,</w:t>
        </w:r>
      </w:ins>
      <w:r w:rsidR="00C80ED4" w:rsidRPr="00A7225E">
        <w:rPr>
          <w:rFonts w:ascii="Arial" w:eastAsia="Arial" w:hAnsi="Arial" w:cs="Arial"/>
          <w:color w:val="0033CC"/>
        </w:rPr>
        <w:t xml:space="preserve"> </w:t>
      </w:r>
      <w:del w:id="95" w:author="Reis-Filho, Jorge S./Pathology [2]" w:date="2019-06-26T12:43:00Z">
        <w:r w:rsidR="00C80ED4" w:rsidRPr="00A7225E" w:rsidDel="00FC031D">
          <w:rPr>
            <w:rFonts w:ascii="Arial" w:eastAsia="Arial" w:hAnsi="Arial" w:cs="Arial"/>
            <w:color w:val="0033CC"/>
          </w:rPr>
          <w:delText xml:space="preserve">which </w:delText>
        </w:r>
      </w:del>
      <w:r w:rsidR="009206A4" w:rsidRPr="00A7225E">
        <w:rPr>
          <w:rFonts w:ascii="Arial" w:eastAsia="Arial" w:hAnsi="Arial" w:cs="Arial"/>
          <w:color w:val="0033CC"/>
        </w:rPr>
        <w:t>do not utilize matched WBC sequencing</w:t>
      </w:r>
      <w:ins w:id="96" w:author="Reis-Filho, Jorge S./Pathology [2]" w:date="2019-06-26T12:43:00Z">
        <w:r w:rsidR="00FC031D">
          <w:rPr>
            <w:rFonts w:ascii="Arial" w:eastAsia="Arial" w:hAnsi="Arial" w:cs="Arial"/>
            <w:color w:val="0033CC"/>
          </w:rPr>
          <w:t xml:space="preserve"> and despite the formidable computational biology and bioinformatics approaches employed to filter out the ‘noise’, somatic mutations relate</w:t>
        </w:r>
      </w:ins>
      <w:ins w:id="97" w:author="Reis-Filho, Jorge S./Pathology [2]" w:date="2019-06-26T12:44:00Z">
        <w:r w:rsidR="00FC031D">
          <w:rPr>
            <w:rFonts w:ascii="Arial" w:eastAsia="Arial" w:hAnsi="Arial" w:cs="Arial"/>
            <w:color w:val="0033CC"/>
          </w:rPr>
          <w:t>d to CH (or other forms of somatic mosaicism) may be included in the reports</w:t>
        </w:r>
      </w:ins>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2A336D63"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w:t>
      </w:r>
      <w:proofErr w:type="gramStart"/>
      <w:r w:rsidRPr="00A7225E">
        <w:rPr>
          <w:rFonts w:ascii="Arial" w:eastAsia="Arial" w:hAnsi="Arial" w:cs="Arial"/>
          <w:color w:val="0033CC"/>
        </w:rPr>
        <w:t>assa</w:t>
      </w:r>
      <w:r w:rsidR="00141484" w:rsidRPr="00A7225E">
        <w:rPr>
          <w:rFonts w:ascii="Arial" w:eastAsia="Arial" w:hAnsi="Arial" w:cs="Arial"/>
          <w:color w:val="0033CC"/>
        </w:rPr>
        <w:t>y</w:t>
      </w:r>
      <w:ins w:id="98" w:author="Reis-Filho, Jorge S./Pathology" w:date="2019-06-26T21:47:00Z">
        <w:r w:rsidR="00BF14D2">
          <w:rPr>
            <w:rFonts w:ascii="Arial" w:eastAsia="Arial" w:hAnsi="Arial" w:cs="Arial"/>
            <w:color w:val="0033CC"/>
          </w:rPr>
          <w:t xml:space="preserve">  (</w:t>
        </w:r>
      </w:ins>
      <w:proofErr w:type="gramEnd"/>
      <w:ins w:id="99" w:author="Reis-Filho, Jorge S./Pathology" w:date="2019-06-26T23:10:00Z">
        <w:r w:rsidR="00816557">
          <w:rPr>
            <w:rFonts w:ascii="Arial" w:eastAsia="Arial" w:hAnsi="Arial" w:cs="Arial"/>
            <w:b/>
            <w:color w:val="0033CC"/>
          </w:rPr>
          <w:t xml:space="preserve">Response to Reviewers </w:t>
        </w:r>
      </w:ins>
      <w:ins w:id="100" w:author="Reis-Filho, Jorge S./Pathology" w:date="2019-06-26T21:47:00Z">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ins>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267C3CB8"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our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ins w:id="101" w:author="Reis-Filho, Jorge S./Pathology" w:date="2019-06-26T21:44:00Z">
        <w:r w:rsidR="00BF14D2">
          <w:rPr>
            <w:rFonts w:ascii="Arial" w:eastAsia="Arial" w:hAnsi="Arial" w:cs="Arial"/>
            <w:color w:val="0033CC"/>
          </w:rPr>
          <w:t xml:space="preserve">PMID: </w:t>
        </w:r>
      </w:ins>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77777777" w:rsidR="00FC031D" w:rsidRDefault="00FC031D" w:rsidP="00A7225E">
      <w:pPr>
        <w:spacing w:after="0"/>
        <w:jc w:val="both"/>
        <w:rPr>
          <w:ins w:id="102" w:author="Reis-Filho, Jorge S./Pathology [2]" w:date="2019-06-26T12:45:00Z"/>
          <w:rFonts w:ascii="Arial" w:eastAsia="Arial" w:hAnsi="Arial" w:cs="Arial"/>
          <w:color w:val="0033CC"/>
        </w:rPr>
      </w:pPr>
    </w:p>
    <w:p w14:paraId="604A4C71" w14:textId="5A3296E8" w:rsidR="00EA5B4D" w:rsidRPr="00A7225E" w:rsidRDefault="00EA5B4D" w:rsidP="00A7225E">
      <w:pPr>
        <w:spacing w:after="0"/>
        <w:jc w:val="both"/>
        <w:rPr>
          <w:rFonts w:ascii="Arial" w:eastAsia="Arial" w:hAnsi="Arial" w:cs="Arial"/>
          <w:color w:val="0033CC"/>
        </w:rPr>
      </w:pPr>
      <w:del w:id="103" w:author="Reis-Filho, Jorge S./Pathology [2]" w:date="2019-06-26T12:45:00Z">
        <w:r w:rsidRPr="00A7225E" w:rsidDel="00FC031D">
          <w:rPr>
            <w:rFonts w:ascii="Arial" w:eastAsia="Arial" w:hAnsi="Arial" w:cs="Arial"/>
            <w:color w:val="0033CC"/>
          </w:rPr>
          <w:br w:type="page"/>
        </w:r>
      </w:del>
    </w:p>
    <w:p w14:paraId="6718FC9B" w14:textId="178F80C7" w:rsidR="005D3701" w:rsidRPr="00A7225E" w:rsidRDefault="00EA5B4D" w:rsidP="00A7225E">
      <w:pPr>
        <w:spacing w:after="0" w:line="240" w:lineRule="auto"/>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526FB8B3">
            <wp:simplePos x="0" y="0"/>
            <wp:positionH relativeFrom="margin">
              <wp:posOffset>1098781</wp:posOffset>
            </wp:positionH>
            <wp:positionV relativeFrom="paragraph">
              <wp:posOffset>462</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id="104" w:author="Reis-Filho, Jorge S./Pathology" w:date="2019-06-26T23:10:00Z">
        <w:r w:rsidR="00816557">
          <w:rPr>
            <w:rFonts w:ascii="Arial" w:eastAsia="Arial" w:hAnsi="Arial" w:cs="Arial"/>
            <w:b/>
            <w:color w:val="0033CC"/>
          </w:rPr>
          <w:t xml:space="preserve">Response to Reviewers </w:t>
        </w:r>
      </w:ins>
      <w:r w:rsidR="00B322BF" w:rsidRPr="00A7225E">
        <w:rPr>
          <w:rFonts w:ascii="Arial" w:eastAsia="Arial" w:hAnsi="Arial" w:cs="Arial"/>
          <w:b/>
          <w:color w:val="0033CC"/>
        </w:rPr>
        <w:t xml:space="preserve">Figure </w:t>
      </w:r>
      <w:r w:rsidRPr="00A7225E">
        <w:rPr>
          <w:rFonts w:ascii="Arial" w:eastAsia="Arial" w:hAnsi="Arial" w:cs="Arial"/>
          <w:b/>
          <w:color w:val="0033CC"/>
        </w:rPr>
        <w:t>1: Distribution of the different categories of cfDNA somatic mutations.</w:t>
      </w:r>
      <w:r w:rsidRPr="00A7225E">
        <w:rPr>
          <w:rFonts w:ascii="Arial" w:eastAsia="Arial" w:hAnsi="Arial" w:cs="Arial"/>
          <w:color w:val="0033CC"/>
        </w:rPr>
        <w:t xml:space="preserve"> The list of somatic cfDNA variants were restricted to those occurring in an</w:t>
      </w:r>
      <w:r w:rsidR="005D3701" w:rsidRPr="00A7225E">
        <w:rPr>
          <w:rFonts w:ascii="Arial" w:eastAsia="Arial" w:hAnsi="Arial" w:cs="Arial"/>
          <w:color w:val="0033CC"/>
        </w:rPr>
        <w:t>y</w:t>
      </w:r>
      <w:r w:rsidRPr="00A7225E">
        <w:rPr>
          <w:rFonts w:ascii="Arial" w:eastAsia="Arial" w:hAnsi="Arial" w:cs="Arial"/>
          <w:color w:val="0033CC"/>
        </w:rPr>
        <w:t xml:space="preserve"> exon of the 73 genes included in the Guardant </w:t>
      </w:r>
      <w:r w:rsidR="005D3701" w:rsidRPr="00A7225E">
        <w:rPr>
          <w:rFonts w:ascii="Arial" w:eastAsia="Arial" w:hAnsi="Arial" w:cs="Arial"/>
          <w:color w:val="0033CC"/>
        </w:rPr>
        <w:t xml:space="preserve">G360 assay. </w:t>
      </w:r>
      <w:r w:rsidRPr="00A7225E">
        <w:rPr>
          <w:rFonts w:ascii="Arial" w:eastAsia="Arial" w:hAnsi="Arial" w:cs="Arial"/>
          <w:color w:val="0033CC"/>
        </w:rPr>
        <w:t xml:space="preserve">The colors indicate WBC-matched, tumor biopsy-matched, biopsy-subthreshold variants,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w:t>
      </w:r>
      <w:r w:rsidR="005D3701" w:rsidRPr="00A7225E">
        <w:rPr>
          <w:rFonts w:ascii="Arial" w:eastAsia="Arial" w:hAnsi="Arial" w:cs="Arial"/>
          <w:color w:val="0033CC"/>
        </w:rPr>
        <w:t xml:space="preserve"> 114 non-hypermutated patients were included in this analysis. </w:t>
      </w:r>
      <w:commentRangeStart w:id="105"/>
      <w:r w:rsidR="005D3701" w:rsidRPr="00A7225E">
        <w:rPr>
          <w:rFonts w:ascii="Arial" w:eastAsia="Arial" w:hAnsi="Arial" w:cs="Arial"/>
          <w:color w:val="0033CC"/>
        </w:rPr>
        <w:t xml:space="preserve">One XXX cancer patient did not have any reported somatic </w:t>
      </w:r>
      <w:proofErr w:type="spellStart"/>
      <w:r w:rsidR="005D3701" w:rsidRPr="00A7225E">
        <w:rPr>
          <w:rFonts w:ascii="Arial" w:eastAsia="Arial" w:hAnsi="Arial" w:cs="Arial"/>
          <w:color w:val="0033CC"/>
        </w:rPr>
        <w:t>cfDNA</w:t>
      </w:r>
      <w:proofErr w:type="spellEnd"/>
      <w:r w:rsidR="005D3701" w:rsidRPr="00A7225E">
        <w:rPr>
          <w:rFonts w:ascii="Arial" w:eastAsia="Arial" w:hAnsi="Arial" w:cs="Arial"/>
          <w:color w:val="0033CC"/>
        </w:rPr>
        <w:t xml:space="preserve"> variant.</w:t>
      </w:r>
      <w:commentRangeEnd w:id="105"/>
      <w:r w:rsidR="00FC031D">
        <w:rPr>
          <w:rStyle w:val="CommentReference"/>
        </w:rPr>
        <w:commentReference w:id="105"/>
      </w:r>
    </w:p>
    <w:p w14:paraId="24FED08D" w14:textId="230D82F5" w:rsidR="005D3701" w:rsidRPr="00A7225E" w:rsidRDefault="005D3701" w:rsidP="00A7225E">
      <w:pPr>
        <w:spacing w:after="0" w:line="240" w:lineRule="auto"/>
        <w:jc w:val="both"/>
        <w:rPr>
          <w:rFonts w:ascii="Arial" w:eastAsia="Arial" w:hAnsi="Arial" w:cs="Arial"/>
          <w:color w:val="0033CC"/>
        </w:rPr>
      </w:pPr>
    </w:p>
    <w:p w14:paraId="5865BD94" w14:textId="5226C908" w:rsidR="00407861" w:rsidRPr="00A7225E" w:rsidRDefault="00407861" w:rsidP="00A7225E">
      <w:pPr>
        <w:spacing w:after="0" w:line="240" w:lineRule="auto"/>
        <w:jc w:val="both"/>
        <w:rPr>
          <w:rFonts w:ascii="Arial" w:eastAsia="Arial" w:hAnsi="Arial" w:cs="Arial"/>
          <w:color w:val="0033CC"/>
        </w:rPr>
      </w:pPr>
    </w:p>
    <w:p w14:paraId="34FB11D2" w14:textId="77777777" w:rsidR="00407861" w:rsidRPr="00A7225E" w:rsidRDefault="00407861" w:rsidP="00A7225E">
      <w:pPr>
        <w:spacing w:after="0" w:line="240" w:lineRule="auto"/>
        <w:jc w:val="both"/>
        <w:rPr>
          <w:rFonts w:ascii="Arial" w:eastAsia="Arial" w:hAnsi="Arial" w:cs="Arial"/>
          <w:color w:val="0033CC"/>
        </w:rPr>
      </w:pPr>
    </w:p>
    <w:p w14:paraId="16A87F43" w14:textId="1AD67828" w:rsidR="00413E5F" w:rsidRPr="00A7225E" w:rsidRDefault="00816557" w:rsidP="00A7225E">
      <w:pPr>
        <w:spacing w:after="0" w:line="240" w:lineRule="auto"/>
        <w:jc w:val="both"/>
        <w:rPr>
          <w:rFonts w:ascii="Arial" w:eastAsia="Arial" w:hAnsi="Arial" w:cs="Arial"/>
          <w:color w:val="0033CC"/>
        </w:rPr>
      </w:pPr>
      <w:ins w:id="106" w:author="Reis-Filho, Jorge S./Pathology" w:date="2019-06-26T23:10:00Z">
        <w:r>
          <w:rPr>
            <w:rFonts w:ascii="Arial" w:eastAsia="Arial" w:hAnsi="Arial" w:cs="Arial"/>
            <w:b/>
          </w:rPr>
          <w:t xml:space="preserve">Response to Reviewers </w:t>
        </w:r>
      </w:ins>
      <w:r w:rsidR="00B4071F" w:rsidRPr="00BF14D2">
        <w:rPr>
          <w:rFonts w:ascii="Arial" w:eastAsia="Arial" w:hAnsi="Arial" w:cs="Arial"/>
          <w:b/>
          <w:rPrChange w:id="107" w:author="Reis-Filho, Jorge S./Pathology" w:date="2019-06-26T21:50:00Z">
            <w:rPr>
              <w:rFonts w:ascii="Arial" w:eastAsia="Arial" w:hAnsi="Arial" w:cs="Arial"/>
            </w:rPr>
          </w:rPrChange>
        </w:rPr>
        <w:t>Table 1</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w:t>
      </w:r>
      <w:proofErr w:type="spellStart"/>
      <w:r w:rsidR="00B4071F" w:rsidRPr="00A7225E">
        <w:rPr>
          <w:rFonts w:ascii="Arial" w:eastAsia="Arial" w:hAnsi="Arial" w:cs="Arial"/>
        </w:rPr>
        <w:t>cfDNA</w:t>
      </w:r>
      <w:proofErr w:type="spellEnd"/>
      <w:r w:rsidR="00B4071F" w:rsidRPr="00A7225E">
        <w:rPr>
          <w:rFonts w:ascii="Arial" w:eastAsia="Arial" w:hAnsi="Arial" w:cs="Arial"/>
        </w:rPr>
        <w:t xml:space="preserve"> of cancer patients</w:t>
      </w:r>
      <w:ins w:id="108" w:author="Reis-Filho, Jorge S./Pathology" w:date="2019-06-26T21:45:00Z">
        <w:r w:rsidR="00BF14D2">
          <w:rPr>
            <w:rFonts w:ascii="Arial" w:eastAsia="Arial" w:hAnsi="Arial" w:cs="Arial"/>
          </w:rPr>
          <w:t>.</w:t>
        </w:r>
      </w:ins>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A7225E" w14:paraId="00240DFD" w14:textId="77777777" w:rsidTr="00141484">
        <w:trPr>
          <w:trHeight w:val="144"/>
        </w:trPr>
        <w:tc>
          <w:tcPr>
            <w:tcW w:w="1305" w:type="dxa"/>
            <w:shd w:val="clear" w:color="auto" w:fill="4D4D62"/>
            <w:tcMar>
              <w:top w:w="100" w:type="dxa"/>
              <w:left w:w="100" w:type="dxa"/>
              <w:bottom w:w="100" w:type="dxa"/>
              <w:right w:w="100" w:type="dxa"/>
            </w:tcMar>
            <w:vAlign w:val="center"/>
          </w:tcPr>
          <w:p w14:paraId="5926E78F"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09"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10" w:author="Reis-Filho, Jorge S./Pathology" w:date="2019-06-26T20:15:00Z">
                  <w:rPr>
                    <w:rFonts w:ascii="Arial" w:eastAsia="Arial" w:hAnsi="Arial" w:cs="Arial"/>
                    <w:color w:val="FFFFFF"/>
                  </w:rPr>
                </w:rPrChange>
              </w:rPr>
              <w:t>Patient ID</w:t>
            </w:r>
          </w:p>
        </w:tc>
        <w:tc>
          <w:tcPr>
            <w:tcW w:w="705" w:type="dxa"/>
            <w:shd w:val="clear" w:color="auto" w:fill="4D4D62"/>
            <w:tcMar>
              <w:top w:w="100" w:type="dxa"/>
              <w:left w:w="100" w:type="dxa"/>
              <w:bottom w:w="100" w:type="dxa"/>
              <w:right w:w="100" w:type="dxa"/>
            </w:tcMar>
            <w:vAlign w:val="center"/>
          </w:tcPr>
          <w:p w14:paraId="448E37F5"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11"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12" w:author="Reis-Filho, Jorge S./Pathology" w:date="2019-06-26T20:15:00Z">
                  <w:rPr>
                    <w:rFonts w:ascii="Arial" w:eastAsia="Arial" w:hAnsi="Arial" w:cs="Arial"/>
                    <w:color w:val="FFFFFF"/>
                  </w:rPr>
                </w:rPrChange>
              </w:rPr>
              <w:t>Gene</w:t>
            </w:r>
          </w:p>
        </w:tc>
        <w:tc>
          <w:tcPr>
            <w:tcW w:w="1230" w:type="dxa"/>
            <w:shd w:val="clear" w:color="auto" w:fill="4D4D62"/>
            <w:tcMar>
              <w:top w:w="100" w:type="dxa"/>
              <w:left w:w="100" w:type="dxa"/>
              <w:bottom w:w="100" w:type="dxa"/>
              <w:right w:w="100" w:type="dxa"/>
            </w:tcMar>
            <w:vAlign w:val="center"/>
          </w:tcPr>
          <w:p w14:paraId="1F059822"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13" w:author="Reis-Filho, Jorge S./Pathology" w:date="2019-06-26T20:15:00Z">
                  <w:rPr>
                    <w:rFonts w:ascii="Arial" w:eastAsia="Arial" w:hAnsi="Arial" w:cs="Arial"/>
                    <w:color w:val="FFFFFF"/>
                  </w:rPr>
                </w:rPrChange>
              </w:rPr>
            </w:pPr>
            <w:proofErr w:type="spellStart"/>
            <w:r w:rsidRPr="003E55CD">
              <w:rPr>
                <w:rFonts w:ascii="Arial" w:eastAsia="Arial" w:hAnsi="Arial" w:cs="Arial"/>
                <w:color w:val="FFFFFF"/>
                <w:sz w:val="20"/>
                <w:szCs w:val="20"/>
                <w:rPrChange w:id="114" w:author="Reis-Filho, Jorge S./Pathology" w:date="2019-06-26T20:15:00Z">
                  <w:rPr>
                    <w:rFonts w:ascii="Arial" w:eastAsia="Arial" w:hAnsi="Arial" w:cs="Arial"/>
                    <w:color w:val="FFFFFF"/>
                  </w:rPr>
                </w:rPrChange>
              </w:rPr>
              <w:t>HGVSp</w:t>
            </w:r>
            <w:proofErr w:type="spellEnd"/>
          </w:p>
        </w:tc>
        <w:tc>
          <w:tcPr>
            <w:tcW w:w="862" w:type="dxa"/>
            <w:shd w:val="clear" w:color="auto" w:fill="4D4D62"/>
            <w:tcMar>
              <w:top w:w="100" w:type="dxa"/>
              <w:left w:w="100" w:type="dxa"/>
              <w:bottom w:w="100" w:type="dxa"/>
              <w:right w:w="100" w:type="dxa"/>
            </w:tcMar>
            <w:vAlign w:val="center"/>
          </w:tcPr>
          <w:p w14:paraId="34AA19EF"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15"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16" w:author="Reis-Filho, Jorge S./Pathology" w:date="2019-06-26T20:15:00Z">
                  <w:rPr>
                    <w:rFonts w:ascii="Arial" w:eastAsia="Arial" w:hAnsi="Arial" w:cs="Arial"/>
                    <w:color w:val="FFFFFF"/>
                  </w:rPr>
                </w:rPrChange>
              </w:rPr>
              <w:t>cfDNA depth</w:t>
            </w:r>
          </w:p>
        </w:tc>
        <w:tc>
          <w:tcPr>
            <w:tcW w:w="862" w:type="dxa"/>
            <w:shd w:val="clear" w:color="auto" w:fill="4D4D62"/>
            <w:tcMar>
              <w:top w:w="100" w:type="dxa"/>
              <w:left w:w="100" w:type="dxa"/>
              <w:bottom w:w="100" w:type="dxa"/>
              <w:right w:w="100" w:type="dxa"/>
            </w:tcMar>
            <w:vAlign w:val="center"/>
          </w:tcPr>
          <w:p w14:paraId="7CB1A788"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17"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18" w:author="Reis-Filho, Jorge S./Pathology" w:date="2019-06-26T20:15:00Z">
                  <w:rPr>
                    <w:rFonts w:ascii="Arial" w:eastAsia="Arial" w:hAnsi="Arial" w:cs="Arial"/>
                    <w:color w:val="FFFFFF"/>
                  </w:rPr>
                </w:rPrChange>
              </w:rPr>
              <w:t>cfDNA alt count</w:t>
            </w:r>
          </w:p>
        </w:tc>
        <w:tc>
          <w:tcPr>
            <w:tcW w:w="862" w:type="dxa"/>
            <w:shd w:val="clear" w:color="auto" w:fill="4D4D62"/>
            <w:tcMar>
              <w:top w:w="100" w:type="dxa"/>
              <w:left w:w="100" w:type="dxa"/>
              <w:bottom w:w="100" w:type="dxa"/>
              <w:right w:w="100" w:type="dxa"/>
            </w:tcMar>
            <w:vAlign w:val="center"/>
          </w:tcPr>
          <w:p w14:paraId="46751813"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19"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20" w:author="Reis-Filho, Jorge S./Pathology" w:date="2019-06-26T20:15:00Z">
                  <w:rPr>
                    <w:rFonts w:ascii="Arial" w:eastAsia="Arial" w:hAnsi="Arial" w:cs="Arial"/>
                    <w:color w:val="FFFFFF"/>
                  </w:rPr>
                </w:rPrChange>
              </w:rPr>
              <w:t>cfDNA VAF (%)</w:t>
            </w:r>
          </w:p>
        </w:tc>
        <w:tc>
          <w:tcPr>
            <w:tcW w:w="862" w:type="dxa"/>
            <w:shd w:val="clear" w:color="auto" w:fill="4D4D62"/>
            <w:tcMar>
              <w:top w:w="100" w:type="dxa"/>
              <w:left w:w="100" w:type="dxa"/>
              <w:bottom w:w="100" w:type="dxa"/>
              <w:right w:w="100" w:type="dxa"/>
            </w:tcMar>
            <w:vAlign w:val="center"/>
          </w:tcPr>
          <w:p w14:paraId="15295A8F"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21"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22" w:author="Reis-Filho, Jorge S./Pathology" w:date="2019-06-26T20:15:00Z">
                  <w:rPr>
                    <w:rFonts w:ascii="Arial" w:eastAsia="Arial" w:hAnsi="Arial" w:cs="Arial"/>
                    <w:color w:val="FFFFFF"/>
                  </w:rPr>
                </w:rPrChange>
              </w:rPr>
              <w:t>WBC depth</w:t>
            </w:r>
          </w:p>
        </w:tc>
        <w:tc>
          <w:tcPr>
            <w:tcW w:w="862" w:type="dxa"/>
            <w:shd w:val="clear" w:color="auto" w:fill="4D4D62"/>
            <w:tcMar>
              <w:top w:w="100" w:type="dxa"/>
              <w:left w:w="100" w:type="dxa"/>
              <w:bottom w:w="100" w:type="dxa"/>
              <w:right w:w="100" w:type="dxa"/>
            </w:tcMar>
            <w:vAlign w:val="center"/>
          </w:tcPr>
          <w:p w14:paraId="6E83E8A1"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23"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24" w:author="Reis-Filho, Jorge S./Pathology" w:date="2019-06-26T20:15:00Z">
                  <w:rPr>
                    <w:rFonts w:ascii="Arial" w:eastAsia="Arial" w:hAnsi="Arial" w:cs="Arial"/>
                    <w:color w:val="FFFFFF"/>
                  </w:rPr>
                </w:rPrChange>
              </w:rPr>
              <w:t>WBC alt count</w:t>
            </w:r>
          </w:p>
        </w:tc>
        <w:tc>
          <w:tcPr>
            <w:tcW w:w="862" w:type="dxa"/>
            <w:shd w:val="clear" w:color="auto" w:fill="4D4D62"/>
            <w:tcMar>
              <w:top w:w="100" w:type="dxa"/>
              <w:left w:w="100" w:type="dxa"/>
              <w:bottom w:w="100" w:type="dxa"/>
              <w:right w:w="100" w:type="dxa"/>
            </w:tcMar>
            <w:vAlign w:val="center"/>
          </w:tcPr>
          <w:p w14:paraId="558049AB"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25"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126" w:author="Reis-Filho, Jorge S./Pathology" w:date="2019-06-26T20:15:00Z">
                  <w:rPr>
                    <w:rFonts w:ascii="Arial" w:eastAsia="Arial" w:hAnsi="Arial" w:cs="Arial"/>
                    <w:color w:val="FFFFFF"/>
                  </w:rPr>
                </w:rPrChange>
              </w:rPr>
              <w:t>WBC VAF (%)</w:t>
            </w:r>
          </w:p>
        </w:tc>
        <w:tc>
          <w:tcPr>
            <w:tcW w:w="915" w:type="dxa"/>
            <w:shd w:val="clear" w:color="auto" w:fill="4D4D62"/>
            <w:tcMar>
              <w:top w:w="100" w:type="dxa"/>
              <w:left w:w="100" w:type="dxa"/>
              <w:bottom w:w="100" w:type="dxa"/>
              <w:right w:w="100" w:type="dxa"/>
            </w:tcMar>
            <w:vAlign w:val="center"/>
          </w:tcPr>
          <w:p w14:paraId="35971597"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127" w:author="Reis-Filho, Jorge S./Pathology" w:date="2019-06-26T20:15:00Z">
                  <w:rPr>
                    <w:rFonts w:ascii="Arial" w:eastAsia="Arial" w:hAnsi="Arial" w:cs="Arial"/>
                    <w:color w:val="FFFFFF"/>
                  </w:rPr>
                </w:rPrChange>
              </w:rPr>
            </w:pPr>
            <w:proofErr w:type="spellStart"/>
            <w:r w:rsidRPr="003E55CD">
              <w:rPr>
                <w:rFonts w:ascii="Arial" w:eastAsia="Arial" w:hAnsi="Arial" w:cs="Arial"/>
                <w:color w:val="FFFFFF"/>
                <w:sz w:val="20"/>
                <w:szCs w:val="20"/>
                <w:rPrChange w:id="128" w:author="Reis-Filho, Jorge S./Pathology" w:date="2019-06-26T20:15:00Z">
                  <w:rPr>
                    <w:rFonts w:ascii="Arial" w:eastAsia="Arial" w:hAnsi="Arial" w:cs="Arial"/>
                    <w:color w:val="FFFFFF"/>
                  </w:rPr>
                </w:rPrChange>
              </w:rPr>
              <w:t>OncoKB</w:t>
            </w:r>
            <w:proofErr w:type="spellEnd"/>
            <w:r w:rsidRPr="003E55CD">
              <w:rPr>
                <w:rFonts w:ascii="Arial" w:eastAsia="Arial" w:hAnsi="Arial" w:cs="Arial"/>
                <w:color w:val="FFFFFF"/>
                <w:sz w:val="20"/>
                <w:szCs w:val="20"/>
                <w:rPrChange w:id="129" w:author="Reis-Filho, Jorge S./Pathology" w:date="2019-06-26T20:15:00Z">
                  <w:rPr>
                    <w:rFonts w:ascii="Arial" w:eastAsia="Arial" w:hAnsi="Arial" w:cs="Arial"/>
                    <w:color w:val="FFFFFF"/>
                  </w:rPr>
                </w:rPrChange>
              </w:rPr>
              <w:t xml:space="preserve"> highest </w:t>
            </w:r>
            <w:r w:rsidRPr="003E55CD">
              <w:rPr>
                <w:rFonts w:ascii="Arial" w:eastAsia="Arial" w:hAnsi="Arial" w:cs="Arial"/>
                <w:color w:val="FFFFFF"/>
                <w:sz w:val="20"/>
                <w:szCs w:val="20"/>
                <w:rPrChange w:id="130" w:author="Reis-Filho, Jorge S./Pathology" w:date="2019-06-26T20:15:00Z">
                  <w:rPr>
                    <w:rFonts w:ascii="Arial" w:eastAsia="Arial" w:hAnsi="Arial" w:cs="Arial"/>
                    <w:color w:val="FFFFFF"/>
                  </w:rPr>
                </w:rPrChange>
              </w:rPr>
              <w:lastRenderedPageBreak/>
              <w:t>level</w:t>
            </w:r>
          </w:p>
        </w:tc>
      </w:tr>
      <w:tr w:rsidR="00413E5F" w:rsidRPr="00A7225E" w14:paraId="6F15853C" w14:textId="77777777" w:rsidTr="00141484">
        <w:trPr>
          <w:trHeight w:val="144"/>
        </w:trPr>
        <w:tc>
          <w:tcPr>
            <w:tcW w:w="1305" w:type="dxa"/>
            <w:tcMar>
              <w:top w:w="20" w:type="dxa"/>
              <w:left w:w="20" w:type="dxa"/>
              <w:bottom w:w="100" w:type="dxa"/>
              <w:right w:w="20" w:type="dxa"/>
            </w:tcMar>
            <w:vAlign w:val="center"/>
          </w:tcPr>
          <w:p w14:paraId="0239450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31" w:author="Reis-Filho, Jorge S./Pathology" w:date="2019-06-26T20:15:00Z">
                  <w:rPr>
                    <w:rFonts w:ascii="Arial" w:eastAsia="Arial" w:hAnsi="Arial" w:cs="Arial"/>
                  </w:rPr>
                </w:rPrChange>
              </w:rPr>
            </w:pPr>
            <w:r w:rsidRPr="003E55CD">
              <w:rPr>
                <w:rFonts w:ascii="Arial" w:eastAsia="Arial" w:hAnsi="Arial" w:cs="Arial"/>
                <w:sz w:val="20"/>
                <w:szCs w:val="20"/>
                <w:rPrChange w:id="132" w:author="Reis-Filho, Jorge S./Pathology" w:date="2019-06-26T20:15:00Z">
                  <w:rPr>
                    <w:rFonts w:ascii="Arial" w:eastAsia="Arial" w:hAnsi="Arial" w:cs="Arial"/>
                  </w:rPr>
                </w:rPrChange>
              </w:rPr>
              <w:lastRenderedPageBreak/>
              <w:t>MSK-VB-0058</w:t>
            </w:r>
          </w:p>
        </w:tc>
        <w:tc>
          <w:tcPr>
            <w:tcW w:w="705" w:type="dxa"/>
            <w:tcMar>
              <w:top w:w="20" w:type="dxa"/>
              <w:left w:w="20" w:type="dxa"/>
              <w:bottom w:w="100" w:type="dxa"/>
              <w:right w:w="20" w:type="dxa"/>
            </w:tcMar>
            <w:vAlign w:val="center"/>
          </w:tcPr>
          <w:p w14:paraId="6A1903A4"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133" w:author="Reis-Filho, Jorge S./Pathology" w:date="2019-06-26T20:15:00Z">
                  <w:rPr>
                    <w:rFonts w:ascii="Arial" w:eastAsia="Arial" w:hAnsi="Arial" w:cs="Arial"/>
                    <w:i/>
                  </w:rPr>
                </w:rPrChange>
              </w:rPr>
            </w:pPr>
            <w:r w:rsidRPr="003E55CD">
              <w:rPr>
                <w:rFonts w:ascii="Arial" w:eastAsia="Arial" w:hAnsi="Arial" w:cs="Arial"/>
                <w:i/>
                <w:sz w:val="20"/>
                <w:szCs w:val="20"/>
                <w:rPrChange w:id="134"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5CAD8F5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35" w:author="Reis-Filho, Jorge S./Pathology" w:date="2019-06-26T20:15:00Z">
                  <w:rPr>
                    <w:rFonts w:ascii="Arial" w:eastAsia="Arial" w:hAnsi="Arial" w:cs="Arial"/>
                  </w:rPr>
                </w:rPrChange>
              </w:rPr>
            </w:pPr>
            <w:r w:rsidRPr="003E55CD">
              <w:rPr>
                <w:rFonts w:ascii="Arial" w:eastAsia="Arial" w:hAnsi="Arial" w:cs="Arial"/>
                <w:sz w:val="20"/>
                <w:szCs w:val="20"/>
                <w:rPrChange w:id="136" w:author="Reis-Filho, Jorge S./Pathology" w:date="2019-06-26T20:15:00Z">
                  <w:rPr>
                    <w:rFonts w:ascii="Arial" w:eastAsia="Arial" w:hAnsi="Arial" w:cs="Arial"/>
                  </w:rPr>
                </w:rPrChange>
              </w:rPr>
              <w:t>E503*</w:t>
            </w:r>
          </w:p>
        </w:tc>
        <w:tc>
          <w:tcPr>
            <w:tcW w:w="862" w:type="dxa"/>
            <w:tcMar>
              <w:top w:w="20" w:type="dxa"/>
              <w:left w:w="20" w:type="dxa"/>
              <w:bottom w:w="100" w:type="dxa"/>
              <w:right w:w="20" w:type="dxa"/>
            </w:tcMar>
            <w:vAlign w:val="center"/>
          </w:tcPr>
          <w:p w14:paraId="096108A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37" w:author="Reis-Filho, Jorge S./Pathology" w:date="2019-06-26T20:15:00Z">
                  <w:rPr>
                    <w:rFonts w:ascii="Arial" w:eastAsia="Arial" w:hAnsi="Arial" w:cs="Arial"/>
                  </w:rPr>
                </w:rPrChange>
              </w:rPr>
            </w:pPr>
            <w:r w:rsidRPr="003E55CD">
              <w:rPr>
                <w:rFonts w:ascii="Arial" w:eastAsia="Arial" w:hAnsi="Arial" w:cs="Arial"/>
                <w:sz w:val="20"/>
                <w:szCs w:val="20"/>
                <w:rPrChange w:id="138" w:author="Reis-Filho, Jorge S./Pathology" w:date="2019-06-26T20:15:00Z">
                  <w:rPr>
                    <w:rFonts w:ascii="Arial" w:eastAsia="Arial" w:hAnsi="Arial" w:cs="Arial"/>
                  </w:rPr>
                </w:rPrChange>
              </w:rPr>
              <w:t>6705</w:t>
            </w:r>
          </w:p>
        </w:tc>
        <w:tc>
          <w:tcPr>
            <w:tcW w:w="862" w:type="dxa"/>
            <w:tcMar>
              <w:top w:w="20" w:type="dxa"/>
              <w:left w:w="20" w:type="dxa"/>
              <w:bottom w:w="100" w:type="dxa"/>
              <w:right w:w="20" w:type="dxa"/>
            </w:tcMar>
            <w:vAlign w:val="center"/>
          </w:tcPr>
          <w:p w14:paraId="6A958E6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39" w:author="Reis-Filho, Jorge S./Pathology" w:date="2019-06-26T20:15:00Z">
                  <w:rPr>
                    <w:rFonts w:ascii="Arial" w:eastAsia="Arial" w:hAnsi="Arial" w:cs="Arial"/>
                  </w:rPr>
                </w:rPrChange>
              </w:rPr>
            </w:pPr>
            <w:r w:rsidRPr="003E55CD">
              <w:rPr>
                <w:rFonts w:ascii="Arial" w:eastAsia="Arial" w:hAnsi="Arial" w:cs="Arial"/>
                <w:sz w:val="20"/>
                <w:szCs w:val="20"/>
                <w:rPrChange w:id="140" w:author="Reis-Filho, Jorge S./Pathology" w:date="2019-06-26T20:15:00Z">
                  <w:rPr>
                    <w:rFonts w:ascii="Arial" w:eastAsia="Arial" w:hAnsi="Arial" w:cs="Arial"/>
                  </w:rPr>
                </w:rPrChange>
              </w:rPr>
              <w:t>11</w:t>
            </w:r>
          </w:p>
        </w:tc>
        <w:tc>
          <w:tcPr>
            <w:tcW w:w="862" w:type="dxa"/>
            <w:tcMar>
              <w:top w:w="100" w:type="dxa"/>
              <w:left w:w="100" w:type="dxa"/>
              <w:bottom w:w="100" w:type="dxa"/>
              <w:right w:w="100" w:type="dxa"/>
            </w:tcMar>
            <w:vAlign w:val="center"/>
          </w:tcPr>
          <w:p w14:paraId="06863921" w14:textId="77777777" w:rsidR="00413E5F" w:rsidRPr="003E55CD" w:rsidRDefault="00B4071F" w:rsidP="00A7225E">
            <w:pPr>
              <w:widowControl w:val="0"/>
              <w:spacing w:after="0" w:line="240" w:lineRule="auto"/>
              <w:jc w:val="both"/>
              <w:rPr>
                <w:rFonts w:ascii="Arial" w:eastAsia="Arial" w:hAnsi="Arial" w:cs="Arial"/>
                <w:sz w:val="20"/>
                <w:szCs w:val="20"/>
                <w:rPrChange w:id="141" w:author="Reis-Filho, Jorge S./Pathology" w:date="2019-06-26T20:15:00Z">
                  <w:rPr>
                    <w:rFonts w:ascii="Arial" w:eastAsia="Arial" w:hAnsi="Arial" w:cs="Arial"/>
                  </w:rPr>
                </w:rPrChange>
              </w:rPr>
            </w:pPr>
            <w:r w:rsidRPr="003E55CD">
              <w:rPr>
                <w:rFonts w:ascii="Arial" w:eastAsia="Arial" w:hAnsi="Arial" w:cs="Arial"/>
                <w:sz w:val="20"/>
                <w:szCs w:val="20"/>
                <w:rPrChange w:id="142" w:author="Reis-Filho, Jorge S./Pathology" w:date="2019-06-26T20:15:00Z">
                  <w:rPr>
                    <w:rFonts w:ascii="Arial" w:eastAsia="Arial" w:hAnsi="Arial" w:cs="Arial"/>
                  </w:rPr>
                </w:rPrChange>
              </w:rPr>
              <w:t>0.164</w:t>
            </w:r>
          </w:p>
        </w:tc>
        <w:tc>
          <w:tcPr>
            <w:tcW w:w="862" w:type="dxa"/>
            <w:tcMar>
              <w:top w:w="100" w:type="dxa"/>
              <w:left w:w="100" w:type="dxa"/>
              <w:bottom w:w="100" w:type="dxa"/>
              <w:right w:w="100" w:type="dxa"/>
            </w:tcMar>
            <w:vAlign w:val="center"/>
          </w:tcPr>
          <w:p w14:paraId="664A63A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43" w:author="Reis-Filho, Jorge S./Pathology" w:date="2019-06-26T20:15:00Z">
                  <w:rPr>
                    <w:rFonts w:ascii="Arial" w:eastAsia="Arial" w:hAnsi="Arial" w:cs="Arial"/>
                  </w:rPr>
                </w:rPrChange>
              </w:rPr>
            </w:pPr>
            <w:r w:rsidRPr="003E55CD">
              <w:rPr>
                <w:rFonts w:ascii="Arial" w:eastAsia="Arial" w:hAnsi="Arial" w:cs="Arial"/>
                <w:sz w:val="20"/>
                <w:szCs w:val="20"/>
                <w:rPrChange w:id="144" w:author="Reis-Filho, Jorge S./Pathology" w:date="2019-06-26T20:15:00Z">
                  <w:rPr>
                    <w:rFonts w:ascii="Arial" w:eastAsia="Arial" w:hAnsi="Arial" w:cs="Arial"/>
                  </w:rPr>
                </w:rPrChange>
              </w:rPr>
              <w:t>3806</w:t>
            </w:r>
          </w:p>
        </w:tc>
        <w:tc>
          <w:tcPr>
            <w:tcW w:w="862" w:type="dxa"/>
            <w:tcMar>
              <w:top w:w="100" w:type="dxa"/>
              <w:left w:w="100" w:type="dxa"/>
              <w:bottom w:w="100" w:type="dxa"/>
              <w:right w:w="100" w:type="dxa"/>
            </w:tcMar>
            <w:vAlign w:val="center"/>
          </w:tcPr>
          <w:p w14:paraId="4EDEE8F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45" w:author="Reis-Filho, Jorge S./Pathology" w:date="2019-06-26T20:15:00Z">
                  <w:rPr>
                    <w:rFonts w:ascii="Arial" w:eastAsia="Arial" w:hAnsi="Arial" w:cs="Arial"/>
                  </w:rPr>
                </w:rPrChange>
              </w:rPr>
            </w:pPr>
            <w:r w:rsidRPr="003E55CD">
              <w:rPr>
                <w:rFonts w:ascii="Arial" w:eastAsia="Arial" w:hAnsi="Arial" w:cs="Arial"/>
                <w:sz w:val="20"/>
                <w:szCs w:val="20"/>
                <w:rPrChange w:id="146" w:author="Reis-Filho, Jorge S./Pathology" w:date="2019-06-26T20:15:00Z">
                  <w:rPr>
                    <w:rFonts w:ascii="Arial" w:eastAsia="Arial" w:hAnsi="Arial" w:cs="Arial"/>
                  </w:rPr>
                </w:rPrChange>
              </w:rPr>
              <w:t>4</w:t>
            </w:r>
          </w:p>
        </w:tc>
        <w:tc>
          <w:tcPr>
            <w:tcW w:w="862" w:type="dxa"/>
            <w:tcMar>
              <w:top w:w="100" w:type="dxa"/>
              <w:left w:w="100" w:type="dxa"/>
              <w:bottom w:w="100" w:type="dxa"/>
              <w:right w:w="100" w:type="dxa"/>
            </w:tcMar>
            <w:vAlign w:val="center"/>
          </w:tcPr>
          <w:p w14:paraId="589D4FD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47" w:author="Reis-Filho, Jorge S./Pathology" w:date="2019-06-26T20:15:00Z">
                  <w:rPr>
                    <w:rFonts w:ascii="Arial" w:eastAsia="Arial" w:hAnsi="Arial" w:cs="Arial"/>
                  </w:rPr>
                </w:rPrChange>
              </w:rPr>
            </w:pPr>
            <w:r w:rsidRPr="003E55CD">
              <w:rPr>
                <w:rFonts w:ascii="Arial" w:eastAsia="Arial" w:hAnsi="Arial" w:cs="Arial"/>
                <w:sz w:val="20"/>
                <w:szCs w:val="20"/>
                <w:rPrChange w:id="148" w:author="Reis-Filho, Jorge S./Pathology" w:date="2019-06-26T20:15:00Z">
                  <w:rPr>
                    <w:rFonts w:ascii="Arial" w:eastAsia="Arial" w:hAnsi="Arial" w:cs="Arial"/>
                  </w:rPr>
                </w:rPrChange>
              </w:rPr>
              <w:t>0.105</w:t>
            </w:r>
          </w:p>
        </w:tc>
        <w:tc>
          <w:tcPr>
            <w:tcW w:w="915" w:type="dxa"/>
            <w:tcMar>
              <w:top w:w="20" w:type="dxa"/>
              <w:left w:w="20" w:type="dxa"/>
              <w:bottom w:w="100" w:type="dxa"/>
              <w:right w:w="20" w:type="dxa"/>
            </w:tcMar>
            <w:vAlign w:val="center"/>
          </w:tcPr>
          <w:p w14:paraId="260D80D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49" w:author="Reis-Filho, Jorge S./Pathology" w:date="2019-06-26T20:15:00Z">
                  <w:rPr>
                    <w:rFonts w:ascii="Arial" w:eastAsia="Arial" w:hAnsi="Arial" w:cs="Arial"/>
                  </w:rPr>
                </w:rPrChange>
              </w:rPr>
            </w:pPr>
            <w:r w:rsidRPr="003E55CD">
              <w:rPr>
                <w:rFonts w:ascii="Arial" w:eastAsia="Arial" w:hAnsi="Arial" w:cs="Arial"/>
                <w:sz w:val="20"/>
                <w:szCs w:val="20"/>
                <w:rPrChange w:id="150" w:author="Reis-Filho, Jorge S./Pathology" w:date="2019-06-26T20:15:00Z">
                  <w:rPr>
                    <w:rFonts w:ascii="Arial" w:eastAsia="Arial" w:hAnsi="Arial" w:cs="Arial"/>
                  </w:rPr>
                </w:rPrChange>
              </w:rPr>
              <w:t>4</w:t>
            </w:r>
          </w:p>
        </w:tc>
      </w:tr>
      <w:tr w:rsidR="00413E5F" w:rsidRPr="00A7225E" w14:paraId="445C38C9" w14:textId="77777777" w:rsidTr="00141484">
        <w:trPr>
          <w:trHeight w:val="144"/>
        </w:trPr>
        <w:tc>
          <w:tcPr>
            <w:tcW w:w="1305" w:type="dxa"/>
            <w:tcMar>
              <w:top w:w="20" w:type="dxa"/>
              <w:left w:w="20" w:type="dxa"/>
              <w:bottom w:w="100" w:type="dxa"/>
              <w:right w:w="20" w:type="dxa"/>
            </w:tcMar>
            <w:vAlign w:val="center"/>
          </w:tcPr>
          <w:p w14:paraId="27A53EA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51" w:author="Reis-Filho, Jorge S./Pathology" w:date="2019-06-26T20:15:00Z">
                  <w:rPr>
                    <w:rFonts w:ascii="Arial" w:eastAsia="Arial" w:hAnsi="Arial" w:cs="Arial"/>
                  </w:rPr>
                </w:rPrChange>
              </w:rPr>
            </w:pPr>
            <w:r w:rsidRPr="003E55CD">
              <w:rPr>
                <w:rFonts w:ascii="Arial" w:eastAsia="Arial" w:hAnsi="Arial" w:cs="Arial"/>
                <w:sz w:val="20"/>
                <w:szCs w:val="20"/>
                <w:rPrChange w:id="152" w:author="Reis-Filho, Jorge S./Pathology" w:date="2019-06-26T20:15:00Z">
                  <w:rPr>
                    <w:rFonts w:ascii="Arial" w:eastAsia="Arial" w:hAnsi="Arial" w:cs="Arial"/>
                  </w:rPr>
                </w:rPrChange>
              </w:rPr>
              <w:t>MSK-VB-0058</w:t>
            </w:r>
          </w:p>
        </w:tc>
        <w:tc>
          <w:tcPr>
            <w:tcW w:w="705" w:type="dxa"/>
            <w:tcMar>
              <w:top w:w="20" w:type="dxa"/>
              <w:left w:w="20" w:type="dxa"/>
              <w:bottom w:w="100" w:type="dxa"/>
              <w:right w:w="20" w:type="dxa"/>
            </w:tcMar>
            <w:vAlign w:val="center"/>
          </w:tcPr>
          <w:p w14:paraId="0961E0F2"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153" w:author="Reis-Filho, Jorge S./Pathology" w:date="2019-06-26T20:15:00Z">
                  <w:rPr>
                    <w:rFonts w:ascii="Arial" w:eastAsia="Arial" w:hAnsi="Arial" w:cs="Arial"/>
                    <w:i/>
                  </w:rPr>
                </w:rPrChange>
              </w:rPr>
            </w:pPr>
            <w:r w:rsidRPr="003E55CD">
              <w:rPr>
                <w:rFonts w:ascii="Arial" w:eastAsia="Arial" w:hAnsi="Arial" w:cs="Arial"/>
                <w:i/>
                <w:sz w:val="20"/>
                <w:szCs w:val="20"/>
                <w:rPrChange w:id="154"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0AFF479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55" w:author="Reis-Filho, Jorge S./Pathology" w:date="2019-06-26T20:15:00Z">
                  <w:rPr>
                    <w:rFonts w:ascii="Arial" w:eastAsia="Arial" w:hAnsi="Arial" w:cs="Arial"/>
                  </w:rPr>
                </w:rPrChange>
              </w:rPr>
            </w:pPr>
            <w:r w:rsidRPr="003E55CD">
              <w:rPr>
                <w:rFonts w:ascii="Arial" w:eastAsia="Arial" w:hAnsi="Arial" w:cs="Arial"/>
                <w:sz w:val="20"/>
                <w:szCs w:val="20"/>
                <w:rPrChange w:id="156" w:author="Reis-Filho, Jorge S./Pathology" w:date="2019-06-26T20:15:00Z">
                  <w:rPr>
                    <w:rFonts w:ascii="Arial" w:eastAsia="Arial" w:hAnsi="Arial" w:cs="Arial"/>
                  </w:rPr>
                </w:rPrChange>
              </w:rPr>
              <w:t>V1866Lfs*54</w:t>
            </w:r>
          </w:p>
        </w:tc>
        <w:tc>
          <w:tcPr>
            <w:tcW w:w="862" w:type="dxa"/>
            <w:tcMar>
              <w:top w:w="20" w:type="dxa"/>
              <w:left w:w="20" w:type="dxa"/>
              <w:bottom w:w="100" w:type="dxa"/>
              <w:right w:w="20" w:type="dxa"/>
            </w:tcMar>
            <w:vAlign w:val="center"/>
          </w:tcPr>
          <w:p w14:paraId="7E69E44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57" w:author="Reis-Filho, Jorge S./Pathology" w:date="2019-06-26T20:15:00Z">
                  <w:rPr>
                    <w:rFonts w:ascii="Arial" w:eastAsia="Arial" w:hAnsi="Arial" w:cs="Arial"/>
                  </w:rPr>
                </w:rPrChange>
              </w:rPr>
            </w:pPr>
            <w:r w:rsidRPr="003E55CD">
              <w:rPr>
                <w:rFonts w:ascii="Arial" w:eastAsia="Arial" w:hAnsi="Arial" w:cs="Arial"/>
                <w:sz w:val="20"/>
                <w:szCs w:val="20"/>
                <w:rPrChange w:id="158" w:author="Reis-Filho, Jorge S./Pathology" w:date="2019-06-26T20:15:00Z">
                  <w:rPr>
                    <w:rFonts w:ascii="Arial" w:eastAsia="Arial" w:hAnsi="Arial" w:cs="Arial"/>
                  </w:rPr>
                </w:rPrChange>
              </w:rPr>
              <w:t>4015</w:t>
            </w:r>
          </w:p>
        </w:tc>
        <w:tc>
          <w:tcPr>
            <w:tcW w:w="862" w:type="dxa"/>
            <w:tcMar>
              <w:top w:w="20" w:type="dxa"/>
              <w:left w:w="20" w:type="dxa"/>
              <w:bottom w:w="100" w:type="dxa"/>
              <w:right w:w="20" w:type="dxa"/>
            </w:tcMar>
            <w:vAlign w:val="center"/>
          </w:tcPr>
          <w:p w14:paraId="3F67B77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59" w:author="Reis-Filho, Jorge S./Pathology" w:date="2019-06-26T20:15:00Z">
                  <w:rPr>
                    <w:rFonts w:ascii="Arial" w:eastAsia="Arial" w:hAnsi="Arial" w:cs="Arial"/>
                  </w:rPr>
                </w:rPrChange>
              </w:rPr>
            </w:pPr>
            <w:r w:rsidRPr="003E55CD">
              <w:rPr>
                <w:rFonts w:ascii="Arial" w:eastAsia="Arial" w:hAnsi="Arial" w:cs="Arial"/>
                <w:sz w:val="20"/>
                <w:szCs w:val="20"/>
                <w:rPrChange w:id="160" w:author="Reis-Filho, Jorge S./Pathology" w:date="2019-06-26T20:15:00Z">
                  <w:rPr>
                    <w:rFonts w:ascii="Arial" w:eastAsia="Arial" w:hAnsi="Arial" w:cs="Arial"/>
                  </w:rPr>
                </w:rPrChange>
              </w:rPr>
              <w:t>4</w:t>
            </w:r>
          </w:p>
        </w:tc>
        <w:tc>
          <w:tcPr>
            <w:tcW w:w="862" w:type="dxa"/>
            <w:tcMar>
              <w:top w:w="100" w:type="dxa"/>
              <w:left w:w="100" w:type="dxa"/>
              <w:bottom w:w="100" w:type="dxa"/>
              <w:right w:w="100" w:type="dxa"/>
            </w:tcMar>
            <w:vAlign w:val="center"/>
          </w:tcPr>
          <w:p w14:paraId="08F5F5EC" w14:textId="77777777" w:rsidR="00413E5F" w:rsidRPr="003E55CD" w:rsidRDefault="00B4071F" w:rsidP="00A7225E">
            <w:pPr>
              <w:widowControl w:val="0"/>
              <w:spacing w:after="0" w:line="240" w:lineRule="auto"/>
              <w:jc w:val="both"/>
              <w:rPr>
                <w:rFonts w:ascii="Arial" w:eastAsia="Arial" w:hAnsi="Arial" w:cs="Arial"/>
                <w:sz w:val="20"/>
                <w:szCs w:val="20"/>
                <w:rPrChange w:id="161" w:author="Reis-Filho, Jorge S./Pathology" w:date="2019-06-26T20:15:00Z">
                  <w:rPr>
                    <w:rFonts w:ascii="Arial" w:eastAsia="Arial" w:hAnsi="Arial" w:cs="Arial"/>
                  </w:rPr>
                </w:rPrChange>
              </w:rPr>
            </w:pPr>
            <w:r w:rsidRPr="003E55CD">
              <w:rPr>
                <w:rFonts w:ascii="Arial" w:eastAsia="Arial" w:hAnsi="Arial" w:cs="Arial"/>
                <w:sz w:val="20"/>
                <w:szCs w:val="20"/>
                <w:rPrChange w:id="162" w:author="Reis-Filho, Jorge S./Pathology" w:date="2019-06-26T20:15:00Z">
                  <w:rPr>
                    <w:rFonts w:ascii="Arial" w:eastAsia="Arial" w:hAnsi="Arial" w:cs="Arial"/>
                  </w:rPr>
                </w:rPrChange>
              </w:rPr>
              <w:t>0.100</w:t>
            </w:r>
          </w:p>
        </w:tc>
        <w:tc>
          <w:tcPr>
            <w:tcW w:w="862" w:type="dxa"/>
            <w:tcMar>
              <w:top w:w="100" w:type="dxa"/>
              <w:left w:w="100" w:type="dxa"/>
              <w:bottom w:w="100" w:type="dxa"/>
              <w:right w:w="100" w:type="dxa"/>
            </w:tcMar>
            <w:vAlign w:val="center"/>
          </w:tcPr>
          <w:p w14:paraId="5EE8203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63" w:author="Reis-Filho, Jorge S./Pathology" w:date="2019-06-26T20:15:00Z">
                  <w:rPr>
                    <w:rFonts w:ascii="Arial" w:eastAsia="Arial" w:hAnsi="Arial" w:cs="Arial"/>
                  </w:rPr>
                </w:rPrChange>
              </w:rPr>
            </w:pPr>
            <w:r w:rsidRPr="003E55CD">
              <w:rPr>
                <w:rFonts w:ascii="Arial" w:eastAsia="Arial" w:hAnsi="Arial" w:cs="Arial"/>
                <w:sz w:val="20"/>
                <w:szCs w:val="20"/>
                <w:rPrChange w:id="164" w:author="Reis-Filho, Jorge S./Pathology" w:date="2019-06-26T20:15:00Z">
                  <w:rPr>
                    <w:rFonts w:ascii="Arial" w:eastAsia="Arial" w:hAnsi="Arial" w:cs="Arial"/>
                  </w:rPr>
                </w:rPrChange>
              </w:rPr>
              <w:t>3005</w:t>
            </w:r>
          </w:p>
        </w:tc>
        <w:tc>
          <w:tcPr>
            <w:tcW w:w="862" w:type="dxa"/>
            <w:tcMar>
              <w:top w:w="100" w:type="dxa"/>
              <w:left w:w="100" w:type="dxa"/>
              <w:bottom w:w="100" w:type="dxa"/>
              <w:right w:w="100" w:type="dxa"/>
            </w:tcMar>
            <w:vAlign w:val="center"/>
          </w:tcPr>
          <w:p w14:paraId="0A28FB1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65" w:author="Reis-Filho, Jorge S./Pathology" w:date="2019-06-26T20:15:00Z">
                  <w:rPr>
                    <w:rFonts w:ascii="Arial" w:eastAsia="Arial" w:hAnsi="Arial" w:cs="Arial"/>
                  </w:rPr>
                </w:rPrChange>
              </w:rPr>
            </w:pPr>
            <w:r w:rsidRPr="003E55CD">
              <w:rPr>
                <w:rFonts w:ascii="Arial" w:eastAsia="Arial" w:hAnsi="Arial" w:cs="Arial"/>
                <w:sz w:val="20"/>
                <w:szCs w:val="20"/>
                <w:rPrChange w:id="166" w:author="Reis-Filho, Jorge S./Pathology" w:date="2019-06-26T20:15:00Z">
                  <w:rPr>
                    <w:rFonts w:ascii="Arial" w:eastAsia="Arial" w:hAnsi="Arial" w:cs="Arial"/>
                  </w:rPr>
                </w:rPrChange>
              </w:rPr>
              <w:t>2</w:t>
            </w:r>
          </w:p>
        </w:tc>
        <w:tc>
          <w:tcPr>
            <w:tcW w:w="862" w:type="dxa"/>
            <w:tcMar>
              <w:top w:w="100" w:type="dxa"/>
              <w:left w:w="100" w:type="dxa"/>
              <w:bottom w:w="100" w:type="dxa"/>
              <w:right w:w="100" w:type="dxa"/>
            </w:tcMar>
            <w:vAlign w:val="center"/>
          </w:tcPr>
          <w:p w14:paraId="613610D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67" w:author="Reis-Filho, Jorge S./Pathology" w:date="2019-06-26T20:15:00Z">
                  <w:rPr>
                    <w:rFonts w:ascii="Arial" w:eastAsia="Arial" w:hAnsi="Arial" w:cs="Arial"/>
                  </w:rPr>
                </w:rPrChange>
              </w:rPr>
            </w:pPr>
            <w:r w:rsidRPr="003E55CD">
              <w:rPr>
                <w:rFonts w:ascii="Arial" w:eastAsia="Arial" w:hAnsi="Arial" w:cs="Arial"/>
                <w:sz w:val="20"/>
                <w:szCs w:val="20"/>
                <w:rPrChange w:id="168" w:author="Reis-Filho, Jorge S./Pathology" w:date="2019-06-26T20:15:00Z">
                  <w:rPr>
                    <w:rFonts w:ascii="Arial" w:eastAsia="Arial" w:hAnsi="Arial" w:cs="Arial"/>
                  </w:rPr>
                </w:rPrChange>
              </w:rPr>
              <w:t>0.067</w:t>
            </w:r>
          </w:p>
        </w:tc>
        <w:tc>
          <w:tcPr>
            <w:tcW w:w="915" w:type="dxa"/>
            <w:tcMar>
              <w:top w:w="20" w:type="dxa"/>
              <w:left w:w="20" w:type="dxa"/>
              <w:bottom w:w="100" w:type="dxa"/>
              <w:right w:w="20" w:type="dxa"/>
            </w:tcMar>
            <w:vAlign w:val="center"/>
          </w:tcPr>
          <w:p w14:paraId="72305C9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69" w:author="Reis-Filho, Jorge S./Pathology" w:date="2019-06-26T20:15:00Z">
                  <w:rPr>
                    <w:rFonts w:ascii="Arial" w:eastAsia="Arial" w:hAnsi="Arial" w:cs="Arial"/>
                  </w:rPr>
                </w:rPrChange>
              </w:rPr>
            </w:pPr>
            <w:r w:rsidRPr="003E55CD">
              <w:rPr>
                <w:rFonts w:ascii="Arial" w:eastAsia="Arial" w:hAnsi="Arial" w:cs="Arial"/>
                <w:sz w:val="20"/>
                <w:szCs w:val="20"/>
                <w:rPrChange w:id="170" w:author="Reis-Filho, Jorge S./Pathology" w:date="2019-06-26T20:15:00Z">
                  <w:rPr>
                    <w:rFonts w:ascii="Arial" w:eastAsia="Arial" w:hAnsi="Arial" w:cs="Arial"/>
                  </w:rPr>
                </w:rPrChange>
              </w:rPr>
              <w:t>4</w:t>
            </w:r>
          </w:p>
        </w:tc>
      </w:tr>
      <w:tr w:rsidR="00413E5F" w:rsidRPr="00A7225E" w14:paraId="24F471B6" w14:textId="77777777" w:rsidTr="00141484">
        <w:trPr>
          <w:trHeight w:val="144"/>
        </w:trPr>
        <w:tc>
          <w:tcPr>
            <w:tcW w:w="1305" w:type="dxa"/>
            <w:tcMar>
              <w:top w:w="20" w:type="dxa"/>
              <w:left w:w="20" w:type="dxa"/>
              <w:bottom w:w="100" w:type="dxa"/>
              <w:right w:w="20" w:type="dxa"/>
            </w:tcMar>
            <w:vAlign w:val="center"/>
          </w:tcPr>
          <w:p w14:paraId="20FB58A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71" w:author="Reis-Filho, Jorge S./Pathology" w:date="2019-06-26T20:15:00Z">
                  <w:rPr>
                    <w:rFonts w:ascii="Arial" w:eastAsia="Arial" w:hAnsi="Arial" w:cs="Arial"/>
                  </w:rPr>
                </w:rPrChange>
              </w:rPr>
            </w:pPr>
            <w:r w:rsidRPr="003E55CD">
              <w:rPr>
                <w:rFonts w:ascii="Arial" w:eastAsia="Arial" w:hAnsi="Arial" w:cs="Arial"/>
                <w:sz w:val="20"/>
                <w:szCs w:val="20"/>
                <w:rPrChange w:id="172" w:author="Reis-Filho, Jorge S./Pathology" w:date="2019-06-26T20:15:00Z">
                  <w:rPr>
                    <w:rFonts w:ascii="Arial" w:eastAsia="Arial" w:hAnsi="Arial" w:cs="Arial"/>
                  </w:rPr>
                </w:rPrChange>
              </w:rPr>
              <w:t>MSK-VB-0058</w:t>
            </w:r>
          </w:p>
        </w:tc>
        <w:tc>
          <w:tcPr>
            <w:tcW w:w="705" w:type="dxa"/>
            <w:tcMar>
              <w:top w:w="20" w:type="dxa"/>
              <w:left w:w="20" w:type="dxa"/>
              <w:bottom w:w="100" w:type="dxa"/>
              <w:right w:w="20" w:type="dxa"/>
            </w:tcMar>
            <w:vAlign w:val="center"/>
          </w:tcPr>
          <w:p w14:paraId="6584CC24"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173" w:author="Reis-Filho, Jorge S./Pathology" w:date="2019-06-26T20:15:00Z">
                  <w:rPr>
                    <w:rFonts w:ascii="Arial" w:eastAsia="Arial" w:hAnsi="Arial" w:cs="Arial"/>
                    <w:i/>
                  </w:rPr>
                </w:rPrChange>
              </w:rPr>
            </w:pPr>
            <w:r w:rsidRPr="003E55CD">
              <w:rPr>
                <w:rFonts w:ascii="Arial" w:eastAsia="Arial" w:hAnsi="Arial" w:cs="Arial"/>
                <w:i/>
                <w:sz w:val="20"/>
                <w:szCs w:val="20"/>
                <w:rPrChange w:id="17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32987A3D"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75" w:author="Reis-Filho, Jorge S./Pathology" w:date="2019-06-26T20:15:00Z">
                  <w:rPr>
                    <w:rFonts w:ascii="Arial" w:eastAsia="Arial" w:hAnsi="Arial" w:cs="Arial"/>
                  </w:rPr>
                </w:rPrChange>
              </w:rPr>
            </w:pPr>
            <w:r w:rsidRPr="003E55CD">
              <w:rPr>
                <w:rFonts w:ascii="Arial" w:eastAsia="Arial" w:hAnsi="Arial" w:cs="Arial"/>
                <w:sz w:val="20"/>
                <w:szCs w:val="20"/>
                <w:rPrChange w:id="176" w:author="Reis-Filho, Jorge S./Pathology" w:date="2019-06-26T20:15:00Z">
                  <w:rPr>
                    <w:rFonts w:ascii="Arial" w:eastAsia="Arial" w:hAnsi="Arial" w:cs="Arial"/>
                  </w:rPr>
                </w:rPrChange>
              </w:rPr>
              <w:t>L2395Ffs*27</w:t>
            </w:r>
          </w:p>
        </w:tc>
        <w:tc>
          <w:tcPr>
            <w:tcW w:w="862" w:type="dxa"/>
            <w:tcMar>
              <w:top w:w="20" w:type="dxa"/>
              <w:left w:w="20" w:type="dxa"/>
              <w:bottom w:w="100" w:type="dxa"/>
              <w:right w:w="20" w:type="dxa"/>
            </w:tcMar>
            <w:vAlign w:val="center"/>
          </w:tcPr>
          <w:p w14:paraId="1E9644FD"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77" w:author="Reis-Filho, Jorge S./Pathology" w:date="2019-06-26T20:15:00Z">
                  <w:rPr>
                    <w:rFonts w:ascii="Arial" w:eastAsia="Arial" w:hAnsi="Arial" w:cs="Arial"/>
                  </w:rPr>
                </w:rPrChange>
              </w:rPr>
            </w:pPr>
            <w:r w:rsidRPr="003E55CD">
              <w:rPr>
                <w:rFonts w:ascii="Arial" w:eastAsia="Arial" w:hAnsi="Arial" w:cs="Arial"/>
                <w:sz w:val="20"/>
                <w:szCs w:val="20"/>
                <w:rPrChange w:id="178" w:author="Reis-Filho, Jorge S./Pathology" w:date="2019-06-26T20:15:00Z">
                  <w:rPr>
                    <w:rFonts w:ascii="Arial" w:eastAsia="Arial" w:hAnsi="Arial" w:cs="Arial"/>
                  </w:rPr>
                </w:rPrChange>
              </w:rPr>
              <w:t>5116</w:t>
            </w:r>
          </w:p>
        </w:tc>
        <w:tc>
          <w:tcPr>
            <w:tcW w:w="862" w:type="dxa"/>
            <w:tcMar>
              <w:top w:w="20" w:type="dxa"/>
              <w:left w:w="20" w:type="dxa"/>
              <w:bottom w:w="100" w:type="dxa"/>
              <w:right w:w="20" w:type="dxa"/>
            </w:tcMar>
            <w:vAlign w:val="center"/>
          </w:tcPr>
          <w:p w14:paraId="05E154B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79" w:author="Reis-Filho, Jorge S./Pathology" w:date="2019-06-26T20:15:00Z">
                  <w:rPr>
                    <w:rFonts w:ascii="Arial" w:eastAsia="Arial" w:hAnsi="Arial" w:cs="Arial"/>
                  </w:rPr>
                </w:rPrChange>
              </w:rPr>
            </w:pPr>
            <w:r w:rsidRPr="003E55CD">
              <w:rPr>
                <w:rFonts w:ascii="Arial" w:eastAsia="Arial" w:hAnsi="Arial" w:cs="Arial"/>
                <w:sz w:val="20"/>
                <w:szCs w:val="20"/>
                <w:rPrChange w:id="180" w:author="Reis-Filho, Jorge S./Pathology" w:date="2019-06-26T20:15:00Z">
                  <w:rPr>
                    <w:rFonts w:ascii="Arial" w:eastAsia="Arial" w:hAnsi="Arial" w:cs="Arial"/>
                  </w:rPr>
                </w:rPrChange>
              </w:rPr>
              <w:t>17</w:t>
            </w:r>
          </w:p>
        </w:tc>
        <w:tc>
          <w:tcPr>
            <w:tcW w:w="862" w:type="dxa"/>
            <w:tcMar>
              <w:top w:w="100" w:type="dxa"/>
              <w:left w:w="100" w:type="dxa"/>
              <w:bottom w:w="100" w:type="dxa"/>
              <w:right w:w="100" w:type="dxa"/>
            </w:tcMar>
            <w:vAlign w:val="center"/>
          </w:tcPr>
          <w:p w14:paraId="307A8EF3" w14:textId="77777777" w:rsidR="00413E5F" w:rsidRPr="003E55CD" w:rsidRDefault="00B4071F" w:rsidP="00A7225E">
            <w:pPr>
              <w:widowControl w:val="0"/>
              <w:spacing w:after="0" w:line="240" w:lineRule="auto"/>
              <w:jc w:val="both"/>
              <w:rPr>
                <w:rFonts w:ascii="Arial" w:eastAsia="Arial" w:hAnsi="Arial" w:cs="Arial"/>
                <w:sz w:val="20"/>
                <w:szCs w:val="20"/>
                <w:rPrChange w:id="181" w:author="Reis-Filho, Jorge S./Pathology" w:date="2019-06-26T20:15:00Z">
                  <w:rPr>
                    <w:rFonts w:ascii="Arial" w:eastAsia="Arial" w:hAnsi="Arial" w:cs="Arial"/>
                  </w:rPr>
                </w:rPrChange>
              </w:rPr>
            </w:pPr>
            <w:r w:rsidRPr="003E55CD">
              <w:rPr>
                <w:rFonts w:ascii="Arial" w:eastAsia="Arial" w:hAnsi="Arial" w:cs="Arial"/>
                <w:sz w:val="20"/>
                <w:szCs w:val="20"/>
                <w:rPrChange w:id="182" w:author="Reis-Filho, Jorge S./Pathology" w:date="2019-06-26T20:15:00Z">
                  <w:rPr>
                    <w:rFonts w:ascii="Arial" w:eastAsia="Arial" w:hAnsi="Arial" w:cs="Arial"/>
                  </w:rPr>
                </w:rPrChange>
              </w:rPr>
              <w:t>0.332</w:t>
            </w:r>
          </w:p>
        </w:tc>
        <w:tc>
          <w:tcPr>
            <w:tcW w:w="862" w:type="dxa"/>
            <w:tcMar>
              <w:top w:w="100" w:type="dxa"/>
              <w:left w:w="100" w:type="dxa"/>
              <w:bottom w:w="100" w:type="dxa"/>
              <w:right w:w="100" w:type="dxa"/>
            </w:tcMar>
            <w:vAlign w:val="center"/>
          </w:tcPr>
          <w:p w14:paraId="68CABDC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83" w:author="Reis-Filho, Jorge S./Pathology" w:date="2019-06-26T20:15:00Z">
                  <w:rPr>
                    <w:rFonts w:ascii="Arial" w:eastAsia="Arial" w:hAnsi="Arial" w:cs="Arial"/>
                  </w:rPr>
                </w:rPrChange>
              </w:rPr>
            </w:pPr>
            <w:r w:rsidRPr="003E55CD">
              <w:rPr>
                <w:rFonts w:ascii="Arial" w:eastAsia="Arial" w:hAnsi="Arial" w:cs="Arial"/>
                <w:sz w:val="20"/>
                <w:szCs w:val="20"/>
                <w:rPrChange w:id="184" w:author="Reis-Filho, Jorge S./Pathology" w:date="2019-06-26T20:15:00Z">
                  <w:rPr>
                    <w:rFonts w:ascii="Arial" w:eastAsia="Arial" w:hAnsi="Arial" w:cs="Arial"/>
                  </w:rPr>
                </w:rPrChange>
              </w:rPr>
              <w:t>3060</w:t>
            </w:r>
          </w:p>
        </w:tc>
        <w:tc>
          <w:tcPr>
            <w:tcW w:w="862" w:type="dxa"/>
            <w:tcMar>
              <w:top w:w="100" w:type="dxa"/>
              <w:left w:w="100" w:type="dxa"/>
              <w:bottom w:w="100" w:type="dxa"/>
              <w:right w:w="100" w:type="dxa"/>
            </w:tcMar>
            <w:vAlign w:val="center"/>
          </w:tcPr>
          <w:p w14:paraId="44DFF37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85" w:author="Reis-Filho, Jorge S./Pathology" w:date="2019-06-26T20:15:00Z">
                  <w:rPr>
                    <w:rFonts w:ascii="Arial" w:eastAsia="Arial" w:hAnsi="Arial" w:cs="Arial"/>
                  </w:rPr>
                </w:rPrChange>
              </w:rPr>
            </w:pPr>
            <w:r w:rsidRPr="003E55CD">
              <w:rPr>
                <w:rFonts w:ascii="Arial" w:eastAsia="Arial" w:hAnsi="Arial" w:cs="Arial"/>
                <w:sz w:val="20"/>
                <w:szCs w:val="20"/>
                <w:rPrChange w:id="186" w:author="Reis-Filho, Jorge S./Pathology" w:date="2019-06-26T20:15:00Z">
                  <w:rPr>
                    <w:rFonts w:ascii="Arial" w:eastAsia="Arial" w:hAnsi="Arial" w:cs="Arial"/>
                  </w:rPr>
                </w:rPrChange>
              </w:rPr>
              <w:t>12</w:t>
            </w:r>
          </w:p>
        </w:tc>
        <w:tc>
          <w:tcPr>
            <w:tcW w:w="862" w:type="dxa"/>
            <w:tcMar>
              <w:top w:w="100" w:type="dxa"/>
              <w:left w:w="100" w:type="dxa"/>
              <w:bottom w:w="100" w:type="dxa"/>
              <w:right w:w="100" w:type="dxa"/>
            </w:tcMar>
            <w:vAlign w:val="center"/>
          </w:tcPr>
          <w:p w14:paraId="5E8B99C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87" w:author="Reis-Filho, Jorge S./Pathology" w:date="2019-06-26T20:15:00Z">
                  <w:rPr>
                    <w:rFonts w:ascii="Arial" w:eastAsia="Arial" w:hAnsi="Arial" w:cs="Arial"/>
                  </w:rPr>
                </w:rPrChange>
              </w:rPr>
            </w:pPr>
            <w:r w:rsidRPr="003E55CD">
              <w:rPr>
                <w:rFonts w:ascii="Arial" w:eastAsia="Arial" w:hAnsi="Arial" w:cs="Arial"/>
                <w:sz w:val="20"/>
                <w:szCs w:val="20"/>
                <w:rPrChange w:id="188" w:author="Reis-Filho, Jorge S./Pathology" w:date="2019-06-26T20:15:00Z">
                  <w:rPr>
                    <w:rFonts w:ascii="Arial" w:eastAsia="Arial" w:hAnsi="Arial" w:cs="Arial"/>
                  </w:rPr>
                </w:rPrChange>
              </w:rPr>
              <w:t>0.392</w:t>
            </w:r>
          </w:p>
        </w:tc>
        <w:tc>
          <w:tcPr>
            <w:tcW w:w="915" w:type="dxa"/>
            <w:tcMar>
              <w:top w:w="20" w:type="dxa"/>
              <w:left w:w="20" w:type="dxa"/>
              <w:bottom w:w="100" w:type="dxa"/>
              <w:right w:w="20" w:type="dxa"/>
            </w:tcMar>
            <w:vAlign w:val="center"/>
          </w:tcPr>
          <w:p w14:paraId="2C96818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89" w:author="Reis-Filho, Jorge S./Pathology" w:date="2019-06-26T20:15:00Z">
                  <w:rPr>
                    <w:rFonts w:ascii="Arial" w:eastAsia="Arial" w:hAnsi="Arial" w:cs="Arial"/>
                  </w:rPr>
                </w:rPrChange>
              </w:rPr>
            </w:pPr>
            <w:r w:rsidRPr="003E55CD">
              <w:rPr>
                <w:rFonts w:ascii="Arial" w:eastAsia="Arial" w:hAnsi="Arial" w:cs="Arial"/>
                <w:sz w:val="20"/>
                <w:szCs w:val="20"/>
                <w:rPrChange w:id="190" w:author="Reis-Filho, Jorge S./Pathology" w:date="2019-06-26T20:15:00Z">
                  <w:rPr>
                    <w:rFonts w:ascii="Arial" w:eastAsia="Arial" w:hAnsi="Arial" w:cs="Arial"/>
                  </w:rPr>
                </w:rPrChange>
              </w:rPr>
              <w:t>4</w:t>
            </w:r>
          </w:p>
        </w:tc>
      </w:tr>
      <w:tr w:rsidR="00413E5F" w:rsidRPr="00A7225E" w14:paraId="57A07624" w14:textId="77777777" w:rsidTr="00141484">
        <w:trPr>
          <w:trHeight w:val="144"/>
        </w:trPr>
        <w:tc>
          <w:tcPr>
            <w:tcW w:w="1305" w:type="dxa"/>
            <w:tcMar>
              <w:top w:w="20" w:type="dxa"/>
              <w:left w:w="20" w:type="dxa"/>
              <w:bottom w:w="100" w:type="dxa"/>
              <w:right w:w="20" w:type="dxa"/>
            </w:tcMar>
            <w:vAlign w:val="center"/>
          </w:tcPr>
          <w:p w14:paraId="50BB202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91" w:author="Reis-Filho, Jorge S./Pathology" w:date="2019-06-26T20:15:00Z">
                  <w:rPr>
                    <w:rFonts w:ascii="Arial" w:eastAsia="Arial" w:hAnsi="Arial" w:cs="Arial"/>
                  </w:rPr>
                </w:rPrChange>
              </w:rPr>
            </w:pPr>
            <w:r w:rsidRPr="003E55CD">
              <w:rPr>
                <w:rFonts w:ascii="Arial" w:eastAsia="Arial" w:hAnsi="Arial" w:cs="Arial"/>
                <w:sz w:val="20"/>
                <w:szCs w:val="20"/>
                <w:rPrChange w:id="192" w:author="Reis-Filho, Jorge S./Pathology" w:date="2019-06-26T20:15:00Z">
                  <w:rPr>
                    <w:rFonts w:ascii="Arial" w:eastAsia="Arial" w:hAnsi="Arial" w:cs="Arial"/>
                  </w:rPr>
                </w:rPrChange>
              </w:rPr>
              <w:t>MSK-VB-0063</w:t>
            </w:r>
          </w:p>
        </w:tc>
        <w:tc>
          <w:tcPr>
            <w:tcW w:w="705" w:type="dxa"/>
            <w:tcMar>
              <w:top w:w="20" w:type="dxa"/>
              <w:left w:w="20" w:type="dxa"/>
              <w:bottom w:w="100" w:type="dxa"/>
              <w:right w:w="20" w:type="dxa"/>
            </w:tcMar>
            <w:vAlign w:val="center"/>
          </w:tcPr>
          <w:p w14:paraId="35CCFACB"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193" w:author="Reis-Filho, Jorge S./Pathology" w:date="2019-06-26T20:15:00Z">
                  <w:rPr>
                    <w:rFonts w:ascii="Arial" w:eastAsia="Arial" w:hAnsi="Arial" w:cs="Arial"/>
                    <w:i/>
                  </w:rPr>
                </w:rPrChange>
              </w:rPr>
            </w:pPr>
            <w:r w:rsidRPr="003E55CD">
              <w:rPr>
                <w:rFonts w:ascii="Arial" w:eastAsia="Arial" w:hAnsi="Arial" w:cs="Arial"/>
                <w:i/>
                <w:sz w:val="20"/>
                <w:szCs w:val="20"/>
                <w:rPrChange w:id="19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13BDFEF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95" w:author="Reis-Filho, Jorge S./Pathology" w:date="2019-06-26T20:15:00Z">
                  <w:rPr>
                    <w:rFonts w:ascii="Arial" w:eastAsia="Arial" w:hAnsi="Arial" w:cs="Arial"/>
                  </w:rPr>
                </w:rPrChange>
              </w:rPr>
            </w:pPr>
            <w:r w:rsidRPr="003E55CD">
              <w:rPr>
                <w:rFonts w:ascii="Arial" w:eastAsia="Arial" w:hAnsi="Arial" w:cs="Arial"/>
                <w:sz w:val="20"/>
                <w:szCs w:val="20"/>
                <w:rPrChange w:id="196" w:author="Reis-Filho, Jorge S./Pathology" w:date="2019-06-26T20:15:00Z">
                  <w:rPr>
                    <w:rFonts w:ascii="Arial" w:eastAsia="Arial" w:hAnsi="Arial" w:cs="Arial"/>
                  </w:rPr>
                </w:rPrChange>
              </w:rPr>
              <w:t>L925*</w:t>
            </w:r>
          </w:p>
        </w:tc>
        <w:tc>
          <w:tcPr>
            <w:tcW w:w="862" w:type="dxa"/>
            <w:tcMar>
              <w:top w:w="20" w:type="dxa"/>
              <w:left w:w="20" w:type="dxa"/>
              <w:bottom w:w="100" w:type="dxa"/>
              <w:right w:w="20" w:type="dxa"/>
            </w:tcMar>
            <w:vAlign w:val="center"/>
          </w:tcPr>
          <w:p w14:paraId="7AE9F1B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97" w:author="Reis-Filho, Jorge S./Pathology" w:date="2019-06-26T20:15:00Z">
                  <w:rPr>
                    <w:rFonts w:ascii="Arial" w:eastAsia="Arial" w:hAnsi="Arial" w:cs="Arial"/>
                  </w:rPr>
                </w:rPrChange>
              </w:rPr>
            </w:pPr>
            <w:r w:rsidRPr="003E55CD">
              <w:rPr>
                <w:rFonts w:ascii="Arial" w:eastAsia="Arial" w:hAnsi="Arial" w:cs="Arial"/>
                <w:sz w:val="20"/>
                <w:szCs w:val="20"/>
                <w:rPrChange w:id="198" w:author="Reis-Filho, Jorge S./Pathology" w:date="2019-06-26T20:15:00Z">
                  <w:rPr>
                    <w:rFonts w:ascii="Arial" w:eastAsia="Arial" w:hAnsi="Arial" w:cs="Arial"/>
                  </w:rPr>
                </w:rPrChange>
              </w:rPr>
              <w:t>7942</w:t>
            </w:r>
          </w:p>
        </w:tc>
        <w:tc>
          <w:tcPr>
            <w:tcW w:w="862" w:type="dxa"/>
            <w:tcMar>
              <w:top w:w="20" w:type="dxa"/>
              <w:left w:w="20" w:type="dxa"/>
              <w:bottom w:w="100" w:type="dxa"/>
              <w:right w:w="20" w:type="dxa"/>
            </w:tcMar>
            <w:vAlign w:val="center"/>
          </w:tcPr>
          <w:p w14:paraId="7BEAB99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199" w:author="Reis-Filho, Jorge S./Pathology" w:date="2019-06-26T20:15:00Z">
                  <w:rPr>
                    <w:rFonts w:ascii="Arial" w:eastAsia="Arial" w:hAnsi="Arial" w:cs="Arial"/>
                  </w:rPr>
                </w:rPrChange>
              </w:rPr>
            </w:pPr>
            <w:r w:rsidRPr="003E55CD">
              <w:rPr>
                <w:rFonts w:ascii="Arial" w:eastAsia="Arial" w:hAnsi="Arial" w:cs="Arial"/>
                <w:sz w:val="20"/>
                <w:szCs w:val="20"/>
                <w:rPrChange w:id="200" w:author="Reis-Filho, Jorge S./Pathology" w:date="2019-06-26T20:15:00Z">
                  <w:rPr>
                    <w:rFonts w:ascii="Arial" w:eastAsia="Arial" w:hAnsi="Arial" w:cs="Arial"/>
                  </w:rPr>
                </w:rPrChange>
              </w:rPr>
              <w:t>9</w:t>
            </w:r>
          </w:p>
        </w:tc>
        <w:tc>
          <w:tcPr>
            <w:tcW w:w="862" w:type="dxa"/>
            <w:tcMar>
              <w:top w:w="100" w:type="dxa"/>
              <w:left w:w="100" w:type="dxa"/>
              <w:bottom w:w="100" w:type="dxa"/>
              <w:right w:w="100" w:type="dxa"/>
            </w:tcMar>
            <w:vAlign w:val="center"/>
          </w:tcPr>
          <w:p w14:paraId="76DFCED1" w14:textId="77777777" w:rsidR="00413E5F" w:rsidRPr="003E55CD" w:rsidRDefault="00B4071F" w:rsidP="00A7225E">
            <w:pPr>
              <w:widowControl w:val="0"/>
              <w:spacing w:after="0" w:line="240" w:lineRule="auto"/>
              <w:jc w:val="both"/>
              <w:rPr>
                <w:rFonts w:ascii="Arial" w:eastAsia="Arial" w:hAnsi="Arial" w:cs="Arial"/>
                <w:sz w:val="20"/>
                <w:szCs w:val="20"/>
                <w:rPrChange w:id="201" w:author="Reis-Filho, Jorge S./Pathology" w:date="2019-06-26T20:15:00Z">
                  <w:rPr>
                    <w:rFonts w:ascii="Arial" w:eastAsia="Arial" w:hAnsi="Arial" w:cs="Arial"/>
                  </w:rPr>
                </w:rPrChange>
              </w:rPr>
            </w:pPr>
            <w:r w:rsidRPr="003E55CD">
              <w:rPr>
                <w:rFonts w:ascii="Arial" w:eastAsia="Arial" w:hAnsi="Arial" w:cs="Arial"/>
                <w:sz w:val="20"/>
                <w:szCs w:val="20"/>
                <w:rPrChange w:id="202" w:author="Reis-Filho, Jorge S./Pathology" w:date="2019-06-26T20:15:00Z">
                  <w:rPr>
                    <w:rFonts w:ascii="Arial" w:eastAsia="Arial" w:hAnsi="Arial" w:cs="Arial"/>
                  </w:rPr>
                </w:rPrChange>
              </w:rPr>
              <w:t>0.113</w:t>
            </w:r>
          </w:p>
        </w:tc>
        <w:tc>
          <w:tcPr>
            <w:tcW w:w="862" w:type="dxa"/>
            <w:tcMar>
              <w:top w:w="100" w:type="dxa"/>
              <w:left w:w="100" w:type="dxa"/>
              <w:bottom w:w="100" w:type="dxa"/>
              <w:right w:w="100" w:type="dxa"/>
            </w:tcMar>
            <w:vAlign w:val="center"/>
          </w:tcPr>
          <w:p w14:paraId="030E21D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03" w:author="Reis-Filho, Jorge S./Pathology" w:date="2019-06-26T20:15:00Z">
                  <w:rPr>
                    <w:rFonts w:ascii="Arial" w:eastAsia="Arial" w:hAnsi="Arial" w:cs="Arial"/>
                  </w:rPr>
                </w:rPrChange>
              </w:rPr>
            </w:pPr>
            <w:r w:rsidRPr="003E55CD">
              <w:rPr>
                <w:rFonts w:ascii="Arial" w:eastAsia="Arial" w:hAnsi="Arial" w:cs="Arial"/>
                <w:sz w:val="20"/>
                <w:szCs w:val="20"/>
                <w:rPrChange w:id="204" w:author="Reis-Filho, Jorge S./Pathology" w:date="2019-06-26T20:15:00Z">
                  <w:rPr>
                    <w:rFonts w:ascii="Arial" w:eastAsia="Arial" w:hAnsi="Arial" w:cs="Arial"/>
                  </w:rPr>
                </w:rPrChange>
              </w:rPr>
              <w:t>4197</w:t>
            </w:r>
          </w:p>
        </w:tc>
        <w:tc>
          <w:tcPr>
            <w:tcW w:w="862" w:type="dxa"/>
            <w:tcMar>
              <w:top w:w="100" w:type="dxa"/>
              <w:left w:w="100" w:type="dxa"/>
              <w:bottom w:w="100" w:type="dxa"/>
              <w:right w:w="100" w:type="dxa"/>
            </w:tcMar>
            <w:vAlign w:val="center"/>
          </w:tcPr>
          <w:p w14:paraId="5034D69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05" w:author="Reis-Filho, Jorge S./Pathology" w:date="2019-06-26T20:15:00Z">
                  <w:rPr>
                    <w:rFonts w:ascii="Arial" w:eastAsia="Arial" w:hAnsi="Arial" w:cs="Arial"/>
                  </w:rPr>
                </w:rPrChange>
              </w:rPr>
            </w:pPr>
            <w:r w:rsidRPr="003E55CD">
              <w:rPr>
                <w:rFonts w:ascii="Arial" w:eastAsia="Arial" w:hAnsi="Arial" w:cs="Arial"/>
                <w:sz w:val="20"/>
                <w:szCs w:val="20"/>
                <w:rPrChange w:id="206" w:author="Reis-Filho, Jorge S./Pathology" w:date="2019-06-26T20:15:00Z">
                  <w:rPr>
                    <w:rFonts w:ascii="Arial" w:eastAsia="Arial" w:hAnsi="Arial" w:cs="Arial"/>
                  </w:rPr>
                </w:rPrChange>
              </w:rPr>
              <w:t>5</w:t>
            </w:r>
          </w:p>
        </w:tc>
        <w:tc>
          <w:tcPr>
            <w:tcW w:w="862" w:type="dxa"/>
            <w:tcMar>
              <w:top w:w="100" w:type="dxa"/>
              <w:left w:w="100" w:type="dxa"/>
              <w:bottom w:w="100" w:type="dxa"/>
              <w:right w:w="100" w:type="dxa"/>
            </w:tcMar>
            <w:vAlign w:val="center"/>
          </w:tcPr>
          <w:p w14:paraId="16198CD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07" w:author="Reis-Filho, Jorge S./Pathology" w:date="2019-06-26T20:15:00Z">
                  <w:rPr>
                    <w:rFonts w:ascii="Arial" w:eastAsia="Arial" w:hAnsi="Arial" w:cs="Arial"/>
                  </w:rPr>
                </w:rPrChange>
              </w:rPr>
            </w:pPr>
            <w:r w:rsidRPr="003E55CD">
              <w:rPr>
                <w:rFonts w:ascii="Arial" w:eastAsia="Arial" w:hAnsi="Arial" w:cs="Arial"/>
                <w:sz w:val="20"/>
                <w:szCs w:val="20"/>
                <w:rPrChange w:id="208" w:author="Reis-Filho, Jorge S./Pathology" w:date="2019-06-26T20:15:00Z">
                  <w:rPr>
                    <w:rFonts w:ascii="Arial" w:eastAsia="Arial" w:hAnsi="Arial" w:cs="Arial"/>
                  </w:rPr>
                </w:rPrChange>
              </w:rPr>
              <w:t>0.119</w:t>
            </w:r>
          </w:p>
        </w:tc>
        <w:tc>
          <w:tcPr>
            <w:tcW w:w="915" w:type="dxa"/>
            <w:tcMar>
              <w:top w:w="20" w:type="dxa"/>
              <w:left w:w="20" w:type="dxa"/>
              <w:bottom w:w="100" w:type="dxa"/>
              <w:right w:w="20" w:type="dxa"/>
            </w:tcMar>
            <w:vAlign w:val="center"/>
          </w:tcPr>
          <w:p w14:paraId="6D3CFC1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09" w:author="Reis-Filho, Jorge S./Pathology" w:date="2019-06-26T20:15:00Z">
                  <w:rPr>
                    <w:rFonts w:ascii="Arial" w:eastAsia="Arial" w:hAnsi="Arial" w:cs="Arial"/>
                  </w:rPr>
                </w:rPrChange>
              </w:rPr>
            </w:pPr>
            <w:r w:rsidRPr="003E55CD">
              <w:rPr>
                <w:rFonts w:ascii="Arial" w:eastAsia="Arial" w:hAnsi="Arial" w:cs="Arial"/>
                <w:sz w:val="20"/>
                <w:szCs w:val="20"/>
                <w:rPrChange w:id="210" w:author="Reis-Filho, Jorge S./Pathology" w:date="2019-06-26T20:15:00Z">
                  <w:rPr>
                    <w:rFonts w:ascii="Arial" w:eastAsia="Arial" w:hAnsi="Arial" w:cs="Arial"/>
                  </w:rPr>
                </w:rPrChange>
              </w:rPr>
              <w:t>4</w:t>
            </w:r>
          </w:p>
        </w:tc>
      </w:tr>
      <w:tr w:rsidR="00413E5F" w:rsidRPr="00A7225E" w14:paraId="7135E7B6" w14:textId="77777777" w:rsidTr="00141484">
        <w:trPr>
          <w:trHeight w:val="144"/>
        </w:trPr>
        <w:tc>
          <w:tcPr>
            <w:tcW w:w="1305" w:type="dxa"/>
            <w:tcMar>
              <w:top w:w="20" w:type="dxa"/>
              <w:left w:w="20" w:type="dxa"/>
              <w:bottom w:w="100" w:type="dxa"/>
              <w:right w:w="20" w:type="dxa"/>
            </w:tcMar>
            <w:vAlign w:val="center"/>
          </w:tcPr>
          <w:p w14:paraId="41E1374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11" w:author="Reis-Filho, Jorge S./Pathology" w:date="2019-06-26T20:15:00Z">
                  <w:rPr>
                    <w:rFonts w:ascii="Arial" w:eastAsia="Arial" w:hAnsi="Arial" w:cs="Arial"/>
                  </w:rPr>
                </w:rPrChange>
              </w:rPr>
            </w:pPr>
            <w:r w:rsidRPr="003E55CD">
              <w:rPr>
                <w:rFonts w:ascii="Arial" w:eastAsia="Arial" w:hAnsi="Arial" w:cs="Arial"/>
                <w:sz w:val="20"/>
                <w:szCs w:val="20"/>
                <w:rPrChange w:id="212" w:author="Reis-Filho, Jorge S./Pathology" w:date="2019-06-26T20:15:00Z">
                  <w:rPr>
                    <w:rFonts w:ascii="Arial" w:eastAsia="Arial" w:hAnsi="Arial" w:cs="Arial"/>
                  </w:rPr>
                </w:rPrChange>
              </w:rPr>
              <w:t>MSK-VB-0067</w:t>
            </w:r>
          </w:p>
        </w:tc>
        <w:tc>
          <w:tcPr>
            <w:tcW w:w="705" w:type="dxa"/>
            <w:tcMar>
              <w:top w:w="20" w:type="dxa"/>
              <w:left w:w="20" w:type="dxa"/>
              <w:bottom w:w="100" w:type="dxa"/>
              <w:right w:w="20" w:type="dxa"/>
            </w:tcMar>
            <w:vAlign w:val="center"/>
          </w:tcPr>
          <w:p w14:paraId="78130784"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213" w:author="Reis-Filho, Jorge S./Pathology" w:date="2019-06-26T20:15:00Z">
                  <w:rPr>
                    <w:rFonts w:ascii="Arial" w:eastAsia="Arial" w:hAnsi="Arial" w:cs="Arial"/>
                    <w:i/>
                  </w:rPr>
                </w:rPrChange>
              </w:rPr>
            </w:pPr>
            <w:r w:rsidRPr="003E55CD">
              <w:rPr>
                <w:rFonts w:ascii="Arial" w:eastAsia="Arial" w:hAnsi="Arial" w:cs="Arial"/>
                <w:i/>
                <w:sz w:val="20"/>
                <w:szCs w:val="20"/>
                <w:rPrChange w:id="214" w:author="Reis-Filho, Jorge S./Pathology" w:date="2019-06-26T20:15:00Z">
                  <w:rPr>
                    <w:rFonts w:ascii="Arial" w:eastAsia="Arial" w:hAnsi="Arial" w:cs="Arial"/>
                    <w:i/>
                  </w:rPr>
                </w:rPrChange>
              </w:rPr>
              <w:t>PIK3CA</w:t>
            </w:r>
          </w:p>
        </w:tc>
        <w:tc>
          <w:tcPr>
            <w:tcW w:w="1230" w:type="dxa"/>
            <w:tcMar>
              <w:top w:w="20" w:type="dxa"/>
              <w:left w:w="20" w:type="dxa"/>
              <w:bottom w:w="100" w:type="dxa"/>
              <w:right w:w="20" w:type="dxa"/>
            </w:tcMar>
            <w:vAlign w:val="center"/>
          </w:tcPr>
          <w:p w14:paraId="0D1459E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15" w:author="Reis-Filho, Jorge S./Pathology" w:date="2019-06-26T20:15:00Z">
                  <w:rPr>
                    <w:rFonts w:ascii="Arial" w:eastAsia="Arial" w:hAnsi="Arial" w:cs="Arial"/>
                  </w:rPr>
                </w:rPrChange>
              </w:rPr>
            </w:pPr>
            <w:r w:rsidRPr="003E55CD">
              <w:rPr>
                <w:rFonts w:ascii="Arial" w:eastAsia="Arial" w:hAnsi="Arial" w:cs="Arial"/>
                <w:sz w:val="20"/>
                <w:szCs w:val="20"/>
                <w:rPrChange w:id="216" w:author="Reis-Filho, Jorge S./Pathology" w:date="2019-06-26T20:15:00Z">
                  <w:rPr>
                    <w:rFonts w:ascii="Arial" w:eastAsia="Arial" w:hAnsi="Arial" w:cs="Arial"/>
                  </w:rPr>
                </w:rPrChange>
              </w:rPr>
              <w:t>C90R</w:t>
            </w:r>
          </w:p>
        </w:tc>
        <w:tc>
          <w:tcPr>
            <w:tcW w:w="862" w:type="dxa"/>
            <w:tcMar>
              <w:top w:w="20" w:type="dxa"/>
              <w:left w:w="20" w:type="dxa"/>
              <w:bottom w:w="100" w:type="dxa"/>
              <w:right w:w="20" w:type="dxa"/>
            </w:tcMar>
            <w:vAlign w:val="center"/>
          </w:tcPr>
          <w:p w14:paraId="60C9ABA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17" w:author="Reis-Filho, Jorge S./Pathology" w:date="2019-06-26T20:15:00Z">
                  <w:rPr>
                    <w:rFonts w:ascii="Arial" w:eastAsia="Arial" w:hAnsi="Arial" w:cs="Arial"/>
                  </w:rPr>
                </w:rPrChange>
              </w:rPr>
            </w:pPr>
            <w:r w:rsidRPr="003E55CD">
              <w:rPr>
                <w:rFonts w:ascii="Arial" w:eastAsia="Arial" w:hAnsi="Arial" w:cs="Arial"/>
                <w:sz w:val="20"/>
                <w:szCs w:val="20"/>
                <w:rPrChange w:id="218" w:author="Reis-Filho, Jorge S./Pathology" w:date="2019-06-26T20:15:00Z">
                  <w:rPr>
                    <w:rFonts w:ascii="Arial" w:eastAsia="Arial" w:hAnsi="Arial" w:cs="Arial"/>
                  </w:rPr>
                </w:rPrChange>
              </w:rPr>
              <w:t>2548</w:t>
            </w:r>
          </w:p>
        </w:tc>
        <w:tc>
          <w:tcPr>
            <w:tcW w:w="862" w:type="dxa"/>
            <w:tcMar>
              <w:top w:w="20" w:type="dxa"/>
              <w:left w:w="20" w:type="dxa"/>
              <w:bottom w:w="100" w:type="dxa"/>
              <w:right w:w="20" w:type="dxa"/>
            </w:tcMar>
            <w:vAlign w:val="center"/>
          </w:tcPr>
          <w:p w14:paraId="33CA795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19" w:author="Reis-Filho, Jorge S./Pathology" w:date="2019-06-26T20:15:00Z">
                  <w:rPr>
                    <w:rFonts w:ascii="Arial" w:eastAsia="Arial" w:hAnsi="Arial" w:cs="Arial"/>
                  </w:rPr>
                </w:rPrChange>
              </w:rPr>
            </w:pPr>
            <w:r w:rsidRPr="003E55CD">
              <w:rPr>
                <w:rFonts w:ascii="Arial" w:eastAsia="Arial" w:hAnsi="Arial" w:cs="Arial"/>
                <w:sz w:val="20"/>
                <w:szCs w:val="20"/>
                <w:rPrChange w:id="220" w:author="Reis-Filho, Jorge S./Pathology" w:date="2019-06-26T20:15:00Z">
                  <w:rPr>
                    <w:rFonts w:ascii="Arial" w:eastAsia="Arial" w:hAnsi="Arial" w:cs="Arial"/>
                  </w:rPr>
                </w:rPrChange>
              </w:rPr>
              <w:t>18</w:t>
            </w:r>
          </w:p>
        </w:tc>
        <w:tc>
          <w:tcPr>
            <w:tcW w:w="862" w:type="dxa"/>
            <w:tcMar>
              <w:top w:w="100" w:type="dxa"/>
              <w:left w:w="100" w:type="dxa"/>
              <w:bottom w:w="100" w:type="dxa"/>
              <w:right w:w="100" w:type="dxa"/>
            </w:tcMar>
            <w:vAlign w:val="center"/>
          </w:tcPr>
          <w:p w14:paraId="799CB785" w14:textId="77777777" w:rsidR="00413E5F" w:rsidRPr="003E55CD" w:rsidRDefault="00B4071F" w:rsidP="00A7225E">
            <w:pPr>
              <w:widowControl w:val="0"/>
              <w:spacing w:after="0" w:line="240" w:lineRule="auto"/>
              <w:jc w:val="both"/>
              <w:rPr>
                <w:rFonts w:ascii="Arial" w:eastAsia="Arial" w:hAnsi="Arial" w:cs="Arial"/>
                <w:sz w:val="20"/>
                <w:szCs w:val="20"/>
                <w:rPrChange w:id="221" w:author="Reis-Filho, Jorge S./Pathology" w:date="2019-06-26T20:15:00Z">
                  <w:rPr>
                    <w:rFonts w:ascii="Arial" w:eastAsia="Arial" w:hAnsi="Arial" w:cs="Arial"/>
                  </w:rPr>
                </w:rPrChange>
              </w:rPr>
            </w:pPr>
            <w:r w:rsidRPr="003E55CD">
              <w:rPr>
                <w:rFonts w:ascii="Arial" w:eastAsia="Arial" w:hAnsi="Arial" w:cs="Arial"/>
                <w:sz w:val="20"/>
                <w:szCs w:val="20"/>
                <w:rPrChange w:id="222" w:author="Reis-Filho, Jorge S./Pathology" w:date="2019-06-26T20:15:00Z">
                  <w:rPr>
                    <w:rFonts w:ascii="Arial" w:eastAsia="Arial" w:hAnsi="Arial" w:cs="Arial"/>
                  </w:rPr>
                </w:rPrChange>
              </w:rPr>
              <w:t>0.706</w:t>
            </w:r>
          </w:p>
        </w:tc>
        <w:tc>
          <w:tcPr>
            <w:tcW w:w="862" w:type="dxa"/>
            <w:tcMar>
              <w:top w:w="100" w:type="dxa"/>
              <w:left w:w="100" w:type="dxa"/>
              <w:bottom w:w="100" w:type="dxa"/>
              <w:right w:w="100" w:type="dxa"/>
            </w:tcMar>
            <w:vAlign w:val="center"/>
          </w:tcPr>
          <w:p w14:paraId="0C3951C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23" w:author="Reis-Filho, Jorge S./Pathology" w:date="2019-06-26T20:15:00Z">
                  <w:rPr>
                    <w:rFonts w:ascii="Arial" w:eastAsia="Arial" w:hAnsi="Arial" w:cs="Arial"/>
                  </w:rPr>
                </w:rPrChange>
              </w:rPr>
            </w:pPr>
            <w:r w:rsidRPr="003E55CD">
              <w:rPr>
                <w:rFonts w:ascii="Arial" w:eastAsia="Arial" w:hAnsi="Arial" w:cs="Arial"/>
                <w:sz w:val="20"/>
                <w:szCs w:val="20"/>
                <w:rPrChange w:id="224" w:author="Reis-Filho, Jorge S./Pathology" w:date="2019-06-26T20:15:00Z">
                  <w:rPr>
                    <w:rFonts w:ascii="Arial" w:eastAsia="Arial" w:hAnsi="Arial" w:cs="Arial"/>
                  </w:rPr>
                </w:rPrChange>
              </w:rPr>
              <w:t>3588</w:t>
            </w:r>
          </w:p>
        </w:tc>
        <w:tc>
          <w:tcPr>
            <w:tcW w:w="862" w:type="dxa"/>
            <w:tcMar>
              <w:top w:w="100" w:type="dxa"/>
              <w:left w:w="100" w:type="dxa"/>
              <w:bottom w:w="100" w:type="dxa"/>
              <w:right w:w="100" w:type="dxa"/>
            </w:tcMar>
            <w:vAlign w:val="center"/>
          </w:tcPr>
          <w:p w14:paraId="0E02AE2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25" w:author="Reis-Filho, Jorge S./Pathology" w:date="2019-06-26T20:15:00Z">
                  <w:rPr>
                    <w:rFonts w:ascii="Arial" w:eastAsia="Arial" w:hAnsi="Arial" w:cs="Arial"/>
                  </w:rPr>
                </w:rPrChange>
              </w:rPr>
            </w:pPr>
            <w:r w:rsidRPr="003E55CD">
              <w:rPr>
                <w:rFonts w:ascii="Arial" w:eastAsia="Arial" w:hAnsi="Arial" w:cs="Arial"/>
                <w:sz w:val="20"/>
                <w:szCs w:val="20"/>
                <w:rPrChange w:id="226" w:author="Reis-Filho, Jorge S./Pathology" w:date="2019-06-26T20:15:00Z">
                  <w:rPr>
                    <w:rFonts w:ascii="Arial" w:eastAsia="Arial" w:hAnsi="Arial" w:cs="Arial"/>
                  </w:rPr>
                </w:rPrChange>
              </w:rPr>
              <w:t>19</w:t>
            </w:r>
          </w:p>
        </w:tc>
        <w:tc>
          <w:tcPr>
            <w:tcW w:w="862" w:type="dxa"/>
            <w:tcMar>
              <w:top w:w="100" w:type="dxa"/>
              <w:left w:w="100" w:type="dxa"/>
              <w:bottom w:w="100" w:type="dxa"/>
              <w:right w:w="100" w:type="dxa"/>
            </w:tcMar>
            <w:vAlign w:val="center"/>
          </w:tcPr>
          <w:p w14:paraId="17DF37B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27" w:author="Reis-Filho, Jorge S./Pathology" w:date="2019-06-26T20:15:00Z">
                  <w:rPr>
                    <w:rFonts w:ascii="Arial" w:eastAsia="Arial" w:hAnsi="Arial" w:cs="Arial"/>
                  </w:rPr>
                </w:rPrChange>
              </w:rPr>
            </w:pPr>
            <w:r w:rsidRPr="003E55CD">
              <w:rPr>
                <w:rFonts w:ascii="Arial" w:eastAsia="Arial" w:hAnsi="Arial" w:cs="Arial"/>
                <w:sz w:val="20"/>
                <w:szCs w:val="20"/>
                <w:rPrChange w:id="228" w:author="Reis-Filho, Jorge S./Pathology" w:date="2019-06-26T20:15:00Z">
                  <w:rPr>
                    <w:rFonts w:ascii="Arial" w:eastAsia="Arial" w:hAnsi="Arial" w:cs="Arial"/>
                  </w:rPr>
                </w:rPrChange>
              </w:rPr>
              <w:t>0.530</w:t>
            </w:r>
          </w:p>
        </w:tc>
        <w:tc>
          <w:tcPr>
            <w:tcW w:w="915" w:type="dxa"/>
            <w:tcMar>
              <w:top w:w="20" w:type="dxa"/>
              <w:left w:w="20" w:type="dxa"/>
              <w:bottom w:w="100" w:type="dxa"/>
              <w:right w:w="20" w:type="dxa"/>
            </w:tcMar>
            <w:vAlign w:val="center"/>
          </w:tcPr>
          <w:p w14:paraId="6968B6B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29" w:author="Reis-Filho, Jorge S./Pathology" w:date="2019-06-26T20:15:00Z">
                  <w:rPr>
                    <w:rFonts w:ascii="Arial" w:eastAsia="Arial" w:hAnsi="Arial" w:cs="Arial"/>
                  </w:rPr>
                </w:rPrChange>
              </w:rPr>
            </w:pPr>
            <w:r w:rsidRPr="003E55CD">
              <w:rPr>
                <w:rFonts w:ascii="Arial" w:eastAsia="Arial" w:hAnsi="Arial" w:cs="Arial"/>
                <w:sz w:val="20"/>
                <w:szCs w:val="20"/>
                <w:rPrChange w:id="230" w:author="Reis-Filho, Jorge S./Pathology" w:date="2019-06-26T20:15:00Z">
                  <w:rPr>
                    <w:rFonts w:ascii="Arial" w:eastAsia="Arial" w:hAnsi="Arial" w:cs="Arial"/>
                  </w:rPr>
                </w:rPrChange>
              </w:rPr>
              <w:t>3A</w:t>
            </w:r>
          </w:p>
        </w:tc>
      </w:tr>
      <w:tr w:rsidR="00413E5F" w:rsidRPr="00A7225E" w14:paraId="5176DAF2" w14:textId="77777777" w:rsidTr="00141484">
        <w:trPr>
          <w:trHeight w:val="144"/>
        </w:trPr>
        <w:tc>
          <w:tcPr>
            <w:tcW w:w="1305" w:type="dxa"/>
            <w:tcMar>
              <w:top w:w="20" w:type="dxa"/>
              <w:left w:w="20" w:type="dxa"/>
              <w:bottom w:w="100" w:type="dxa"/>
              <w:right w:w="20" w:type="dxa"/>
            </w:tcMar>
            <w:vAlign w:val="center"/>
          </w:tcPr>
          <w:p w14:paraId="3C07268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31" w:author="Reis-Filho, Jorge S./Pathology" w:date="2019-06-26T20:15:00Z">
                  <w:rPr>
                    <w:rFonts w:ascii="Arial" w:eastAsia="Arial" w:hAnsi="Arial" w:cs="Arial"/>
                  </w:rPr>
                </w:rPrChange>
              </w:rPr>
            </w:pPr>
            <w:r w:rsidRPr="003E55CD">
              <w:rPr>
                <w:rFonts w:ascii="Arial" w:eastAsia="Arial" w:hAnsi="Arial" w:cs="Arial"/>
                <w:sz w:val="20"/>
                <w:szCs w:val="20"/>
                <w:rPrChange w:id="232" w:author="Reis-Filho, Jorge S./Pathology" w:date="2019-06-26T20:15:00Z">
                  <w:rPr>
                    <w:rFonts w:ascii="Arial" w:eastAsia="Arial" w:hAnsi="Arial" w:cs="Arial"/>
                  </w:rPr>
                </w:rPrChange>
              </w:rPr>
              <w:t>MSK-VL-0028</w:t>
            </w:r>
          </w:p>
        </w:tc>
        <w:tc>
          <w:tcPr>
            <w:tcW w:w="705" w:type="dxa"/>
            <w:tcMar>
              <w:top w:w="20" w:type="dxa"/>
              <w:left w:w="20" w:type="dxa"/>
              <w:bottom w:w="100" w:type="dxa"/>
              <w:right w:w="20" w:type="dxa"/>
            </w:tcMar>
            <w:vAlign w:val="center"/>
          </w:tcPr>
          <w:p w14:paraId="795DFB28"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233" w:author="Reis-Filho, Jorge S./Pathology" w:date="2019-06-26T20:15:00Z">
                  <w:rPr>
                    <w:rFonts w:ascii="Arial" w:eastAsia="Arial" w:hAnsi="Arial" w:cs="Arial"/>
                    <w:i/>
                  </w:rPr>
                </w:rPrChange>
              </w:rPr>
            </w:pPr>
            <w:r w:rsidRPr="003E55CD">
              <w:rPr>
                <w:rFonts w:ascii="Arial" w:eastAsia="Arial" w:hAnsi="Arial" w:cs="Arial"/>
                <w:i/>
                <w:sz w:val="20"/>
                <w:szCs w:val="20"/>
                <w:rPrChange w:id="23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25791FE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35" w:author="Reis-Filho, Jorge S./Pathology" w:date="2019-06-26T20:15:00Z">
                  <w:rPr>
                    <w:rFonts w:ascii="Arial" w:eastAsia="Arial" w:hAnsi="Arial" w:cs="Arial"/>
                  </w:rPr>
                </w:rPrChange>
              </w:rPr>
            </w:pPr>
            <w:r w:rsidRPr="003E55CD">
              <w:rPr>
                <w:rFonts w:ascii="Arial" w:eastAsia="Arial" w:hAnsi="Arial" w:cs="Arial"/>
                <w:sz w:val="20"/>
                <w:szCs w:val="20"/>
                <w:rPrChange w:id="236" w:author="Reis-Filho, Jorge S./Pathology" w:date="2019-06-26T20:15:00Z">
                  <w:rPr>
                    <w:rFonts w:ascii="Arial" w:eastAsia="Arial" w:hAnsi="Arial" w:cs="Arial"/>
                  </w:rPr>
                </w:rPrChange>
              </w:rPr>
              <w:t>L2023*</w:t>
            </w:r>
          </w:p>
        </w:tc>
        <w:tc>
          <w:tcPr>
            <w:tcW w:w="862" w:type="dxa"/>
            <w:tcMar>
              <w:top w:w="20" w:type="dxa"/>
              <w:left w:w="20" w:type="dxa"/>
              <w:bottom w:w="100" w:type="dxa"/>
              <w:right w:w="20" w:type="dxa"/>
            </w:tcMar>
            <w:vAlign w:val="center"/>
          </w:tcPr>
          <w:p w14:paraId="32C88F0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37" w:author="Reis-Filho, Jorge S./Pathology" w:date="2019-06-26T20:15:00Z">
                  <w:rPr>
                    <w:rFonts w:ascii="Arial" w:eastAsia="Arial" w:hAnsi="Arial" w:cs="Arial"/>
                  </w:rPr>
                </w:rPrChange>
              </w:rPr>
            </w:pPr>
            <w:r w:rsidRPr="003E55CD">
              <w:rPr>
                <w:rFonts w:ascii="Arial" w:eastAsia="Arial" w:hAnsi="Arial" w:cs="Arial"/>
                <w:sz w:val="20"/>
                <w:szCs w:val="20"/>
                <w:rPrChange w:id="238" w:author="Reis-Filho, Jorge S./Pathology" w:date="2019-06-26T20:15:00Z">
                  <w:rPr>
                    <w:rFonts w:ascii="Arial" w:eastAsia="Arial" w:hAnsi="Arial" w:cs="Arial"/>
                  </w:rPr>
                </w:rPrChange>
              </w:rPr>
              <w:t>7085</w:t>
            </w:r>
          </w:p>
        </w:tc>
        <w:tc>
          <w:tcPr>
            <w:tcW w:w="862" w:type="dxa"/>
            <w:tcMar>
              <w:top w:w="20" w:type="dxa"/>
              <w:left w:w="20" w:type="dxa"/>
              <w:bottom w:w="100" w:type="dxa"/>
              <w:right w:w="20" w:type="dxa"/>
            </w:tcMar>
            <w:vAlign w:val="center"/>
          </w:tcPr>
          <w:p w14:paraId="53247B7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39" w:author="Reis-Filho, Jorge S./Pathology" w:date="2019-06-26T20:15:00Z">
                  <w:rPr>
                    <w:rFonts w:ascii="Arial" w:eastAsia="Arial" w:hAnsi="Arial" w:cs="Arial"/>
                  </w:rPr>
                </w:rPrChange>
              </w:rPr>
            </w:pPr>
            <w:r w:rsidRPr="003E55CD">
              <w:rPr>
                <w:rFonts w:ascii="Arial" w:eastAsia="Arial" w:hAnsi="Arial" w:cs="Arial"/>
                <w:sz w:val="20"/>
                <w:szCs w:val="20"/>
                <w:rPrChange w:id="240" w:author="Reis-Filho, Jorge S./Pathology" w:date="2019-06-26T20:15:00Z">
                  <w:rPr>
                    <w:rFonts w:ascii="Arial" w:eastAsia="Arial" w:hAnsi="Arial" w:cs="Arial"/>
                  </w:rPr>
                </w:rPrChange>
              </w:rPr>
              <w:t>188</w:t>
            </w:r>
          </w:p>
        </w:tc>
        <w:tc>
          <w:tcPr>
            <w:tcW w:w="862" w:type="dxa"/>
            <w:tcMar>
              <w:top w:w="100" w:type="dxa"/>
              <w:left w:w="100" w:type="dxa"/>
              <w:bottom w:w="100" w:type="dxa"/>
              <w:right w:w="100" w:type="dxa"/>
            </w:tcMar>
            <w:vAlign w:val="center"/>
          </w:tcPr>
          <w:p w14:paraId="39A0DE8B" w14:textId="77777777" w:rsidR="00413E5F" w:rsidRPr="003E55CD" w:rsidRDefault="00B4071F" w:rsidP="00A7225E">
            <w:pPr>
              <w:widowControl w:val="0"/>
              <w:spacing w:after="0" w:line="240" w:lineRule="auto"/>
              <w:jc w:val="both"/>
              <w:rPr>
                <w:rFonts w:ascii="Arial" w:eastAsia="Arial" w:hAnsi="Arial" w:cs="Arial"/>
                <w:sz w:val="20"/>
                <w:szCs w:val="20"/>
                <w:rPrChange w:id="241" w:author="Reis-Filho, Jorge S./Pathology" w:date="2019-06-26T20:15:00Z">
                  <w:rPr>
                    <w:rFonts w:ascii="Arial" w:eastAsia="Arial" w:hAnsi="Arial" w:cs="Arial"/>
                  </w:rPr>
                </w:rPrChange>
              </w:rPr>
            </w:pPr>
            <w:r w:rsidRPr="003E55CD">
              <w:rPr>
                <w:rFonts w:ascii="Arial" w:eastAsia="Arial" w:hAnsi="Arial" w:cs="Arial"/>
                <w:sz w:val="20"/>
                <w:szCs w:val="20"/>
                <w:rPrChange w:id="242" w:author="Reis-Filho, Jorge S./Pathology" w:date="2019-06-26T20:15:00Z">
                  <w:rPr>
                    <w:rFonts w:ascii="Arial" w:eastAsia="Arial" w:hAnsi="Arial" w:cs="Arial"/>
                  </w:rPr>
                </w:rPrChange>
              </w:rPr>
              <w:t>2.65</w:t>
            </w:r>
          </w:p>
        </w:tc>
        <w:tc>
          <w:tcPr>
            <w:tcW w:w="862" w:type="dxa"/>
            <w:tcMar>
              <w:top w:w="100" w:type="dxa"/>
              <w:left w:w="100" w:type="dxa"/>
              <w:bottom w:w="100" w:type="dxa"/>
              <w:right w:w="100" w:type="dxa"/>
            </w:tcMar>
            <w:vAlign w:val="center"/>
          </w:tcPr>
          <w:p w14:paraId="6B86465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43" w:author="Reis-Filho, Jorge S./Pathology" w:date="2019-06-26T20:15:00Z">
                  <w:rPr>
                    <w:rFonts w:ascii="Arial" w:eastAsia="Arial" w:hAnsi="Arial" w:cs="Arial"/>
                  </w:rPr>
                </w:rPrChange>
              </w:rPr>
            </w:pPr>
            <w:r w:rsidRPr="003E55CD">
              <w:rPr>
                <w:rFonts w:ascii="Arial" w:eastAsia="Arial" w:hAnsi="Arial" w:cs="Arial"/>
                <w:sz w:val="20"/>
                <w:szCs w:val="20"/>
                <w:rPrChange w:id="244" w:author="Reis-Filho, Jorge S./Pathology" w:date="2019-06-26T20:15:00Z">
                  <w:rPr>
                    <w:rFonts w:ascii="Arial" w:eastAsia="Arial" w:hAnsi="Arial" w:cs="Arial"/>
                  </w:rPr>
                </w:rPrChange>
              </w:rPr>
              <w:t>3778</w:t>
            </w:r>
          </w:p>
        </w:tc>
        <w:tc>
          <w:tcPr>
            <w:tcW w:w="862" w:type="dxa"/>
            <w:tcMar>
              <w:top w:w="100" w:type="dxa"/>
              <w:left w:w="100" w:type="dxa"/>
              <w:bottom w:w="100" w:type="dxa"/>
              <w:right w:w="100" w:type="dxa"/>
            </w:tcMar>
            <w:vAlign w:val="center"/>
          </w:tcPr>
          <w:p w14:paraId="1944B11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45" w:author="Reis-Filho, Jorge S./Pathology" w:date="2019-06-26T20:15:00Z">
                  <w:rPr>
                    <w:rFonts w:ascii="Arial" w:eastAsia="Arial" w:hAnsi="Arial" w:cs="Arial"/>
                  </w:rPr>
                </w:rPrChange>
              </w:rPr>
            </w:pPr>
            <w:r w:rsidRPr="003E55CD">
              <w:rPr>
                <w:rFonts w:ascii="Arial" w:eastAsia="Arial" w:hAnsi="Arial" w:cs="Arial"/>
                <w:sz w:val="20"/>
                <w:szCs w:val="20"/>
                <w:rPrChange w:id="246" w:author="Reis-Filho, Jorge S./Pathology" w:date="2019-06-26T20:15:00Z">
                  <w:rPr>
                    <w:rFonts w:ascii="Arial" w:eastAsia="Arial" w:hAnsi="Arial" w:cs="Arial"/>
                  </w:rPr>
                </w:rPrChange>
              </w:rPr>
              <w:t>76</w:t>
            </w:r>
          </w:p>
        </w:tc>
        <w:tc>
          <w:tcPr>
            <w:tcW w:w="862" w:type="dxa"/>
            <w:tcMar>
              <w:top w:w="100" w:type="dxa"/>
              <w:left w:w="100" w:type="dxa"/>
              <w:bottom w:w="100" w:type="dxa"/>
              <w:right w:w="100" w:type="dxa"/>
            </w:tcMar>
            <w:vAlign w:val="center"/>
          </w:tcPr>
          <w:p w14:paraId="7B4AE8E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47" w:author="Reis-Filho, Jorge S./Pathology" w:date="2019-06-26T20:15:00Z">
                  <w:rPr>
                    <w:rFonts w:ascii="Arial" w:eastAsia="Arial" w:hAnsi="Arial" w:cs="Arial"/>
                  </w:rPr>
                </w:rPrChange>
              </w:rPr>
            </w:pPr>
            <w:r w:rsidRPr="003E55CD">
              <w:rPr>
                <w:rFonts w:ascii="Arial" w:eastAsia="Arial" w:hAnsi="Arial" w:cs="Arial"/>
                <w:sz w:val="20"/>
                <w:szCs w:val="20"/>
                <w:rPrChange w:id="248" w:author="Reis-Filho, Jorge S./Pathology" w:date="2019-06-26T20:15:00Z">
                  <w:rPr>
                    <w:rFonts w:ascii="Arial" w:eastAsia="Arial" w:hAnsi="Arial" w:cs="Arial"/>
                  </w:rPr>
                </w:rPrChange>
              </w:rPr>
              <w:t>2.01</w:t>
            </w:r>
          </w:p>
        </w:tc>
        <w:tc>
          <w:tcPr>
            <w:tcW w:w="915" w:type="dxa"/>
            <w:tcMar>
              <w:top w:w="20" w:type="dxa"/>
              <w:left w:w="20" w:type="dxa"/>
              <w:bottom w:w="100" w:type="dxa"/>
              <w:right w:w="20" w:type="dxa"/>
            </w:tcMar>
            <w:vAlign w:val="center"/>
          </w:tcPr>
          <w:p w14:paraId="03D65B3D"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49" w:author="Reis-Filho, Jorge S./Pathology" w:date="2019-06-26T20:15:00Z">
                  <w:rPr>
                    <w:rFonts w:ascii="Arial" w:eastAsia="Arial" w:hAnsi="Arial" w:cs="Arial"/>
                  </w:rPr>
                </w:rPrChange>
              </w:rPr>
            </w:pPr>
            <w:r w:rsidRPr="003E55CD">
              <w:rPr>
                <w:rFonts w:ascii="Arial" w:eastAsia="Arial" w:hAnsi="Arial" w:cs="Arial"/>
                <w:sz w:val="20"/>
                <w:szCs w:val="20"/>
                <w:rPrChange w:id="250" w:author="Reis-Filho, Jorge S./Pathology" w:date="2019-06-26T20:15:00Z">
                  <w:rPr>
                    <w:rFonts w:ascii="Arial" w:eastAsia="Arial" w:hAnsi="Arial" w:cs="Arial"/>
                  </w:rPr>
                </w:rPrChange>
              </w:rPr>
              <w:t>4</w:t>
            </w:r>
          </w:p>
        </w:tc>
      </w:tr>
      <w:tr w:rsidR="00413E5F" w:rsidRPr="00A7225E" w14:paraId="62AF846A" w14:textId="77777777" w:rsidTr="00141484">
        <w:trPr>
          <w:trHeight w:val="144"/>
        </w:trPr>
        <w:tc>
          <w:tcPr>
            <w:tcW w:w="1305" w:type="dxa"/>
            <w:tcMar>
              <w:top w:w="20" w:type="dxa"/>
              <w:left w:w="20" w:type="dxa"/>
              <w:bottom w:w="100" w:type="dxa"/>
              <w:right w:w="20" w:type="dxa"/>
            </w:tcMar>
            <w:vAlign w:val="center"/>
          </w:tcPr>
          <w:p w14:paraId="57BA610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51" w:author="Reis-Filho, Jorge S./Pathology" w:date="2019-06-26T20:15:00Z">
                  <w:rPr>
                    <w:rFonts w:ascii="Arial" w:eastAsia="Arial" w:hAnsi="Arial" w:cs="Arial"/>
                  </w:rPr>
                </w:rPrChange>
              </w:rPr>
            </w:pPr>
            <w:r w:rsidRPr="003E55CD">
              <w:rPr>
                <w:rFonts w:ascii="Arial" w:eastAsia="Arial" w:hAnsi="Arial" w:cs="Arial"/>
                <w:sz w:val="20"/>
                <w:szCs w:val="20"/>
                <w:rPrChange w:id="252" w:author="Reis-Filho, Jorge S./Pathology" w:date="2019-06-26T20:15:00Z">
                  <w:rPr>
                    <w:rFonts w:ascii="Arial" w:eastAsia="Arial" w:hAnsi="Arial" w:cs="Arial"/>
                  </w:rPr>
                </w:rPrChange>
              </w:rPr>
              <w:t>MSK-VL-0028</w:t>
            </w:r>
          </w:p>
        </w:tc>
        <w:tc>
          <w:tcPr>
            <w:tcW w:w="705" w:type="dxa"/>
            <w:tcMar>
              <w:top w:w="20" w:type="dxa"/>
              <w:left w:w="20" w:type="dxa"/>
              <w:bottom w:w="100" w:type="dxa"/>
              <w:right w:w="20" w:type="dxa"/>
            </w:tcMar>
            <w:vAlign w:val="center"/>
          </w:tcPr>
          <w:p w14:paraId="242A72EA"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253" w:author="Reis-Filho, Jorge S./Pathology" w:date="2019-06-26T20:15:00Z">
                  <w:rPr>
                    <w:rFonts w:ascii="Arial" w:eastAsia="Arial" w:hAnsi="Arial" w:cs="Arial"/>
                    <w:i/>
                  </w:rPr>
                </w:rPrChange>
              </w:rPr>
            </w:pPr>
            <w:r w:rsidRPr="003E55CD">
              <w:rPr>
                <w:rFonts w:ascii="Arial" w:eastAsia="Arial" w:hAnsi="Arial" w:cs="Arial"/>
                <w:i/>
                <w:sz w:val="20"/>
                <w:szCs w:val="20"/>
                <w:rPrChange w:id="25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0B87352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55" w:author="Reis-Filho, Jorge S./Pathology" w:date="2019-06-26T20:15:00Z">
                  <w:rPr>
                    <w:rFonts w:ascii="Arial" w:eastAsia="Arial" w:hAnsi="Arial" w:cs="Arial"/>
                  </w:rPr>
                </w:rPrChange>
              </w:rPr>
            </w:pPr>
            <w:r w:rsidRPr="003E55CD">
              <w:rPr>
                <w:rFonts w:ascii="Arial" w:eastAsia="Arial" w:hAnsi="Arial" w:cs="Arial"/>
                <w:sz w:val="20"/>
                <w:szCs w:val="20"/>
                <w:rPrChange w:id="256" w:author="Reis-Filho, Jorge S./Pathology" w:date="2019-06-26T20:15:00Z">
                  <w:rPr>
                    <w:rFonts w:ascii="Arial" w:eastAsia="Arial" w:hAnsi="Arial" w:cs="Arial"/>
                  </w:rPr>
                </w:rPrChange>
              </w:rPr>
              <w:t>I679Dfs*21</w:t>
            </w:r>
          </w:p>
        </w:tc>
        <w:tc>
          <w:tcPr>
            <w:tcW w:w="862" w:type="dxa"/>
            <w:tcMar>
              <w:top w:w="20" w:type="dxa"/>
              <w:left w:w="20" w:type="dxa"/>
              <w:bottom w:w="100" w:type="dxa"/>
              <w:right w:w="20" w:type="dxa"/>
            </w:tcMar>
            <w:vAlign w:val="center"/>
          </w:tcPr>
          <w:p w14:paraId="5D0EF13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57" w:author="Reis-Filho, Jorge S./Pathology" w:date="2019-06-26T20:15:00Z">
                  <w:rPr>
                    <w:rFonts w:ascii="Arial" w:eastAsia="Arial" w:hAnsi="Arial" w:cs="Arial"/>
                  </w:rPr>
                </w:rPrChange>
              </w:rPr>
            </w:pPr>
            <w:r w:rsidRPr="003E55CD">
              <w:rPr>
                <w:rFonts w:ascii="Arial" w:eastAsia="Arial" w:hAnsi="Arial" w:cs="Arial"/>
                <w:sz w:val="20"/>
                <w:szCs w:val="20"/>
                <w:rPrChange w:id="258" w:author="Reis-Filho, Jorge S./Pathology" w:date="2019-06-26T20:15:00Z">
                  <w:rPr>
                    <w:rFonts w:ascii="Arial" w:eastAsia="Arial" w:hAnsi="Arial" w:cs="Arial"/>
                  </w:rPr>
                </w:rPrChange>
              </w:rPr>
              <w:t>6466</w:t>
            </w:r>
          </w:p>
        </w:tc>
        <w:tc>
          <w:tcPr>
            <w:tcW w:w="862" w:type="dxa"/>
            <w:tcMar>
              <w:top w:w="20" w:type="dxa"/>
              <w:left w:w="20" w:type="dxa"/>
              <w:bottom w:w="100" w:type="dxa"/>
              <w:right w:w="20" w:type="dxa"/>
            </w:tcMar>
            <w:vAlign w:val="center"/>
          </w:tcPr>
          <w:p w14:paraId="21486881"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59" w:author="Reis-Filho, Jorge S./Pathology" w:date="2019-06-26T20:15:00Z">
                  <w:rPr>
                    <w:rFonts w:ascii="Arial" w:eastAsia="Arial" w:hAnsi="Arial" w:cs="Arial"/>
                  </w:rPr>
                </w:rPrChange>
              </w:rPr>
            </w:pPr>
            <w:r w:rsidRPr="003E55CD">
              <w:rPr>
                <w:rFonts w:ascii="Arial" w:eastAsia="Arial" w:hAnsi="Arial" w:cs="Arial"/>
                <w:sz w:val="20"/>
                <w:szCs w:val="20"/>
                <w:rPrChange w:id="260" w:author="Reis-Filho, Jorge S./Pathology" w:date="2019-06-26T20:15:00Z">
                  <w:rPr>
                    <w:rFonts w:ascii="Arial" w:eastAsia="Arial" w:hAnsi="Arial" w:cs="Arial"/>
                  </w:rPr>
                </w:rPrChange>
              </w:rPr>
              <w:t>44</w:t>
            </w:r>
          </w:p>
        </w:tc>
        <w:tc>
          <w:tcPr>
            <w:tcW w:w="862" w:type="dxa"/>
            <w:tcMar>
              <w:top w:w="100" w:type="dxa"/>
              <w:left w:w="100" w:type="dxa"/>
              <w:bottom w:w="100" w:type="dxa"/>
              <w:right w:w="100" w:type="dxa"/>
            </w:tcMar>
            <w:vAlign w:val="center"/>
          </w:tcPr>
          <w:p w14:paraId="71DDE611" w14:textId="77777777" w:rsidR="00413E5F" w:rsidRPr="003E55CD" w:rsidRDefault="00B4071F" w:rsidP="00A7225E">
            <w:pPr>
              <w:widowControl w:val="0"/>
              <w:spacing w:after="0" w:line="240" w:lineRule="auto"/>
              <w:jc w:val="both"/>
              <w:rPr>
                <w:rFonts w:ascii="Arial" w:eastAsia="Arial" w:hAnsi="Arial" w:cs="Arial"/>
                <w:sz w:val="20"/>
                <w:szCs w:val="20"/>
                <w:rPrChange w:id="261" w:author="Reis-Filho, Jorge S./Pathology" w:date="2019-06-26T20:15:00Z">
                  <w:rPr>
                    <w:rFonts w:ascii="Arial" w:eastAsia="Arial" w:hAnsi="Arial" w:cs="Arial"/>
                  </w:rPr>
                </w:rPrChange>
              </w:rPr>
            </w:pPr>
            <w:r w:rsidRPr="003E55CD">
              <w:rPr>
                <w:rFonts w:ascii="Arial" w:eastAsia="Arial" w:hAnsi="Arial" w:cs="Arial"/>
                <w:sz w:val="20"/>
                <w:szCs w:val="20"/>
                <w:rPrChange w:id="262" w:author="Reis-Filho, Jorge S./Pathology" w:date="2019-06-26T20:15:00Z">
                  <w:rPr>
                    <w:rFonts w:ascii="Arial" w:eastAsia="Arial" w:hAnsi="Arial" w:cs="Arial"/>
                  </w:rPr>
                </w:rPrChange>
              </w:rPr>
              <w:t>0.68</w:t>
            </w:r>
          </w:p>
        </w:tc>
        <w:tc>
          <w:tcPr>
            <w:tcW w:w="862" w:type="dxa"/>
            <w:tcMar>
              <w:top w:w="100" w:type="dxa"/>
              <w:left w:w="100" w:type="dxa"/>
              <w:bottom w:w="100" w:type="dxa"/>
              <w:right w:w="100" w:type="dxa"/>
            </w:tcMar>
            <w:vAlign w:val="center"/>
          </w:tcPr>
          <w:p w14:paraId="68D005C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63" w:author="Reis-Filho, Jorge S./Pathology" w:date="2019-06-26T20:15:00Z">
                  <w:rPr>
                    <w:rFonts w:ascii="Arial" w:eastAsia="Arial" w:hAnsi="Arial" w:cs="Arial"/>
                  </w:rPr>
                </w:rPrChange>
              </w:rPr>
            </w:pPr>
            <w:r w:rsidRPr="003E55CD">
              <w:rPr>
                <w:rFonts w:ascii="Arial" w:eastAsia="Arial" w:hAnsi="Arial" w:cs="Arial"/>
                <w:sz w:val="20"/>
                <w:szCs w:val="20"/>
                <w:rPrChange w:id="264" w:author="Reis-Filho, Jorge S./Pathology" w:date="2019-06-26T20:15:00Z">
                  <w:rPr>
                    <w:rFonts w:ascii="Arial" w:eastAsia="Arial" w:hAnsi="Arial" w:cs="Arial"/>
                  </w:rPr>
                </w:rPrChange>
              </w:rPr>
              <w:t>3821</w:t>
            </w:r>
          </w:p>
        </w:tc>
        <w:tc>
          <w:tcPr>
            <w:tcW w:w="862" w:type="dxa"/>
            <w:tcMar>
              <w:top w:w="100" w:type="dxa"/>
              <w:left w:w="100" w:type="dxa"/>
              <w:bottom w:w="100" w:type="dxa"/>
              <w:right w:w="100" w:type="dxa"/>
            </w:tcMar>
            <w:vAlign w:val="center"/>
          </w:tcPr>
          <w:p w14:paraId="0F7A507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65" w:author="Reis-Filho, Jorge S./Pathology" w:date="2019-06-26T20:15:00Z">
                  <w:rPr>
                    <w:rFonts w:ascii="Arial" w:eastAsia="Arial" w:hAnsi="Arial" w:cs="Arial"/>
                  </w:rPr>
                </w:rPrChange>
              </w:rPr>
            </w:pPr>
            <w:r w:rsidRPr="003E55CD">
              <w:rPr>
                <w:rFonts w:ascii="Arial" w:eastAsia="Arial" w:hAnsi="Arial" w:cs="Arial"/>
                <w:sz w:val="20"/>
                <w:szCs w:val="20"/>
                <w:rPrChange w:id="266" w:author="Reis-Filho, Jorge S./Pathology" w:date="2019-06-26T20:15:00Z">
                  <w:rPr>
                    <w:rFonts w:ascii="Arial" w:eastAsia="Arial" w:hAnsi="Arial" w:cs="Arial"/>
                  </w:rPr>
                </w:rPrChange>
              </w:rPr>
              <w:t>43</w:t>
            </w:r>
          </w:p>
        </w:tc>
        <w:tc>
          <w:tcPr>
            <w:tcW w:w="862" w:type="dxa"/>
            <w:tcMar>
              <w:top w:w="100" w:type="dxa"/>
              <w:left w:w="100" w:type="dxa"/>
              <w:bottom w:w="100" w:type="dxa"/>
              <w:right w:w="100" w:type="dxa"/>
            </w:tcMar>
            <w:vAlign w:val="center"/>
          </w:tcPr>
          <w:p w14:paraId="626E201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67" w:author="Reis-Filho, Jorge S./Pathology" w:date="2019-06-26T20:15:00Z">
                  <w:rPr>
                    <w:rFonts w:ascii="Arial" w:eastAsia="Arial" w:hAnsi="Arial" w:cs="Arial"/>
                  </w:rPr>
                </w:rPrChange>
              </w:rPr>
            </w:pPr>
            <w:r w:rsidRPr="003E55CD">
              <w:rPr>
                <w:rFonts w:ascii="Arial" w:eastAsia="Arial" w:hAnsi="Arial" w:cs="Arial"/>
                <w:sz w:val="20"/>
                <w:szCs w:val="20"/>
                <w:rPrChange w:id="268" w:author="Reis-Filho, Jorge S./Pathology" w:date="2019-06-26T20:15:00Z">
                  <w:rPr>
                    <w:rFonts w:ascii="Arial" w:eastAsia="Arial" w:hAnsi="Arial" w:cs="Arial"/>
                  </w:rPr>
                </w:rPrChange>
              </w:rPr>
              <w:t>1.13</w:t>
            </w:r>
          </w:p>
        </w:tc>
        <w:tc>
          <w:tcPr>
            <w:tcW w:w="915" w:type="dxa"/>
            <w:tcMar>
              <w:top w:w="20" w:type="dxa"/>
              <w:left w:w="20" w:type="dxa"/>
              <w:bottom w:w="100" w:type="dxa"/>
              <w:right w:w="20" w:type="dxa"/>
            </w:tcMar>
            <w:vAlign w:val="center"/>
          </w:tcPr>
          <w:p w14:paraId="35D25FB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69" w:author="Reis-Filho, Jorge S./Pathology" w:date="2019-06-26T20:15:00Z">
                  <w:rPr>
                    <w:rFonts w:ascii="Arial" w:eastAsia="Arial" w:hAnsi="Arial" w:cs="Arial"/>
                  </w:rPr>
                </w:rPrChange>
              </w:rPr>
            </w:pPr>
            <w:r w:rsidRPr="003E55CD">
              <w:rPr>
                <w:rFonts w:ascii="Arial" w:eastAsia="Arial" w:hAnsi="Arial" w:cs="Arial"/>
                <w:sz w:val="20"/>
                <w:szCs w:val="20"/>
                <w:rPrChange w:id="270" w:author="Reis-Filho, Jorge S./Pathology" w:date="2019-06-26T20:15:00Z">
                  <w:rPr>
                    <w:rFonts w:ascii="Arial" w:eastAsia="Arial" w:hAnsi="Arial" w:cs="Arial"/>
                  </w:rPr>
                </w:rPrChange>
              </w:rPr>
              <w:t>4</w:t>
            </w:r>
          </w:p>
        </w:tc>
      </w:tr>
      <w:tr w:rsidR="00413E5F" w:rsidRPr="00A7225E" w14:paraId="4DB4620E" w14:textId="77777777" w:rsidTr="00141484">
        <w:trPr>
          <w:trHeight w:val="144"/>
        </w:trPr>
        <w:tc>
          <w:tcPr>
            <w:tcW w:w="1305" w:type="dxa"/>
            <w:tcMar>
              <w:top w:w="20" w:type="dxa"/>
              <w:left w:w="20" w:type="dxa"/>
              <w:bottom w:w="100" w:type="dxa"/>
              <w:right w:w="20" w:type="dxa"/>
            </w:tcMar>
            <w:vAlign w:val="center"/>
          </w:tcPr>
          <w:p w14:paraId="0277BD8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71" w:author="Reis-Filho, Jorge S./Pathology" w:date="2019-06-26T20:15:00Z">
                  <w:rPr>
                    <w:rFonts w:ascii="Arial" w:eastAsia="Arial" w:hAnsi="Arial" w:cs="Arial"/>
                  </w:rPr>
                </w:rPrChange>
              </w:rPr>
            </w:pPr>
            <w:r w:rsidRPr="003E55CD">
              <w:rPr>
                <w:rFonts w:ascii="Arial" w:eastAsia="Arial" w:hAnsi="Arial" w:cs="Arial"/>
                <w:sz w:val="20"/>
                <w:szCs w:val="20"/>
                <w:rPrChange w:id="272" w:author="Reis-Filho, Jorge S./Pathology" w:date="2019-06-26T20:15:00Z">
                  <w:rPr>
                    <w:rFonts w:ascii="Arial" w:eastAsia="Arial" w:hAnsi="Arial" w:cs="Arial"/>
                  </w:rPr>
                </w:rPrChange>
              </w:rPr>
              <w:t>MSK-VL-0035</w:t>
            </w:r>
          </w:p>
        </w:tc>
        <w:tc>
          <w:tcPr>
            <w:tcW w:w="705" w:type="dxa"/>
            <w:tcMar>
              <w:top w:w="20" w:type="dxa"/>
              <w:left w:w="20" w:type="dxa"/>
              <w:bottom w:w="100" w:type="dxa"/>
              <w:right w:w="20" w:type="dxa"/>
            </w:tcMar>
            <w:vAlign w:val="center"/>
          </w:tcPr>
          <w:p w14:paraId="46AF013E"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273" w:author="Reis-Filho, Jorge S./Pathology" w:date="2019-06-26T20:15:00Z">
                  <w:rPr>
                    <w:rFonts w:ascii="Arial" w:eastAsia="Arial" w:hAnsi="Arial" w:cs="Arial"/>
                    <w:i/>
                  </w:rPr>
                </w:rPrChange>
              </w:rPr>
            </w:pPr>
            <w:r w:rsidRPr="003E55CD">
              <w:rPr>
                <w:rFonts w:ascii="Arial" w:eastAsia="Arial" w:hAnsi="Arial" w:cs="Arial"/>
                <w:i/>
                <w:sz w:val="20"/>
                <w:szCs w:val="20"/>
                <w:rPrChange w:id="274"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42CF848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75" w:author="Reis-Filho, Jorge S./Pathology" w:date="2019-06-26T20:15:00Z">
                  <w:rPr>
                    <w:rFonts w:ascii="Arial" w:eastAsia="Arial" w:hAnsi="Arial" w:cs="Arial"/>
                  </w:rPr>
                </w:rPrChange>
              </w:rPr>
            </w:pPr>
            <w:r w:rsidRPr="003E55CD">
              <w:rPr>
                <w:rFonts w:ascii="Arial" w:eastAsia="Arial" w:hAnsi="Arial" w:cs="Arial"/>
                <w:sz w:val="20"/>
                <w:szCs w:val="20"/>
                <w:rPrChange w:id="276" w:author="Reis-Filho, Jorge S./Pathology" w:date="2019-06-26T20:15:00Z">
                  <w:rPr>
                    <w:rFonts w:ascii="Arial" w:eastAsia="Arial" w:hAnsi="Arial" w:cs="Arial"/>
                  </w:rPr>
                </w:rPrChange>
              </w:rPr>
              <w:t>D1278Tfs*6</w:t>
            </w:r>
          </w:p>
        </w:tc>
        <w:tc>
          <w:tcPr>
            <w:tcW w:w="862" w:type="dxa"/>
            <w:tcMar>
              <w:top w:w="20" w:type="dxa"/>
              <w:left w:w="20" w:type="dxa"/>
              <w:bottom w:w="100" w:type="dxa"/>
              <w:right w:w="20" w:type="dxa"/>
            </w:tcMar>
            <w:vAlign w:val="center"/>
          </w:tcPr>
          <w:p w14:paraId="2E1B700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77" w:author="Reis-Filho, Jorge S./Pathology" w:date="2019-06-26T20:15:00Z">
                  <w:rPr>
                    <w:rFonts w:ascii="Arial" w:eastAsia="Arial" w:hAnsi="Arial" w:cs="Arial"/>
                  </w:rPr>
                </w:rPrChange>
              </w:rPr>
            </w:pPr>
            <w:r w:rsidRPr="003E55CD">
              <w:rPr>
                <w:rFonts w:ascii="Arial" w:eastAsia="Arial" w:hAnsi="Arial" w:cs="Arial"/>
                <w:sz w:val="20"/>
                <w:szCs w:val="20"/>
                <w:rPrChange w:id="278" w:author="Reis-Filho, Jorge S./Pathology" w:date="2019-06-26T20:15:00Z">
                  <w:rPr>
                    <w:rFonts w:ascii="Arial" w:eastAsia="Arial" w:hAnsi="Arial" w:cs="Arial"/>
                  </w:rPr>
                </w:rPrChange>
              </w:rPr>
              <w:t>3050</w:t>
            </w:r>
          </w:p>
        </w:tc>
        <w:tc>
          <w:tcPr>
            <w:tcW w:w="862" w:type="dxa"/>
            <w:tcMar>
              <w:top w:w="20" w:type="dxa"/>
              <w:left w:w="20" w:type="dxa"/>
              <w:bottom w:w="100" w:type="dxa"/>
              <w:right w:w="20" w:type="dxa"/>
            </w:tcMar>
            <w:vAlign w:val="center"/>
          </w:tcPr>
          <w:p w14:paraId="6DA59F9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79" w:author="Reis-Filho, Jorge S./Pathology" w:date="2019-06-26T20:15:00Z">
                  <w:rPr>
                    <w:rFonts w:ascii="Arial" w:eastAsia="Arial" w:hAnsi="Arial" w:cs="Arial"/>
                  </w:rPr>
                </w:rPrChange>
              </w:rPr>
            </w:pPr>
            <w:r w:rsidRPr="003E55CD">
              <w:rPr>
                <w:rFonts w:ascii="Arial" w:eastAsia="Arial" w:hAnsi="Arial" w:cs="Arial"/>
                <w:sz w:val="20"/>
                <w:szCs w:val="20"/>
                <w:rPrChange w:id="280" w:author="Reis-Filho, Jorge S./Pathology" w:date="2019-06-26T20:15:00Z">
                  <w:rPr>
                    <w:rFonts w:ascii="Arial" w:eastAsia="Arial" w:hAnsi="Arial" w:cs="Arial"/>
                  </w:rPr>
                </w:rPrChange>
              </w:rPr>
              <w:t>6</w:t>
            </w:r>
          </w:p>
        </w:tc>
        <w:tc>
          <w:tcPr>
            <w:tcW w:w="862" w:type="dxa"/>
            <w:tcMar>
              <w:top w:w="100" w:type="dxa"/>
              <w:left w:w="100" w:type="dxa"/>
              <w:bottom w:w="100" w:type="dxa"/>
              <w:right w:w="100" w:type="dxa"/>
            </w:tcMar>
            <w:vAlign w:val="center"/>
          </w:tcPr>
          <w:p w14:paraId="05E88F5F" w14:textId="77777777" w:rsidR="00413E5F" w:rsidRPr="003E55CD" w:rsidRDefault="00B4071F" w:rsidP="00A7225E">
            <w:pPr>
              <w:widowControl w:val="0"/>
              <w:spacing w:after="0" w:line="240" w:lineRule="auto"/>
              <w:jc w:val="both"/>
              <w:rPr>
                <w:rFonts w:ascii="Arial" w:eastAsia="Arial" w:hAnsi="Arial" w:cs="Arial"/>
                <w:sz w:val="20"/>
                <w:szCs w:val="20"/>
                <w:rPrChange w:id="281" w:author="Reis-Filho, Jorge S./Pathology" w:date="2019-06-26T20:15:00Z">
                  <w:rPr>
                    <w:rFonts w:ascii="Arial" w:eastAsia="Arial" w:hAnsi="Arial" w:cs="Arial"/>
                  </w:rPr>
                </w:rPrChange>
              </w:rPr>
            </w:pPr>
            <w:r w:rsidRPr="003E55CD">
              <w:rPr>
                <w:rFonts w:ascii="Arial" w:eastAsia="Arial" w:hAnsi="Arial" w:cs="Arial"/>
                <w:sz w:val="20"/>
                <w:szCs w:val="20"/>
                <w:rPrChange w:id="282" w:author="Reis-Filho, Jorge S./Pathology" w:date="2019-06-26T20:15:00Z">
                  <w:rPr>
                    <w:rFonts w:ascii="Arial" w:eastAsia="Arial" w:hAnsi="Arial" w:cs="Arial"/>
                  </w:rPr>
                </w:rPrChange>
              </w:rPr>
              <w:t>0.197</w:t>
            </w:r>
          </w:p>
        </w:tc>
        <w:tc>
          <w:tcPr>
            <w:tcW w:w="862" w:type="dxa"/>
            <w:tcMar>
              <w:top w:w="100" w:type="dxa"/>
              <w:left w:w="100" w:type="dxa"/>
              <w:bottom w:w="100" w:type="dxa"/>
              <w:right w:w="100" w:type="dxa"/>
            </w:tcMar>
            <w:vAlign w:val="center"/>
          </w:tcPr>
          <w:p w14:paraId="45D0DA7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83" w:author="Reis-Filho, Jorge S./Pathology" w:date="2019-06-26T20:15:00Z">
                  <w:rPr>
                    <w:rFonts w:ascii="Arial" w:eastAsia="Arial" w:hAnsi="Arial" w:cs="Arial"/>
                  </w:rPr>
                </w:rPrChange>
              </w:rPr>
            </w:pPr>
            <w:r w:rsidRPr="003E55CD">
              <w:rPr>
                <w:rFonts w:ascii="Arial" w:eastAsia="Arial" w:hAnsi="Arial" w:cs="Arial"/>
                <w:sz w:val="20"/>
                <w:szCs w:val="20"/>
                <w:rPrChange w:id="284" w:author="Reis-Filho, Jorge S./Pathology" w:date="2019-06-26T20:15:00Z">
                  <w:rPr>
                    <w:rFonts w:ascii="Arial" w:eastAsia="Arial" w:hAnsi="Arial" w:cs="Arial"/>
                  </w:rPr>
                </w:rPrChange>
              </w:rPr>
              <w:t>2934</w:t>
            </w:r>
          </w:p>
        </w:tc>
        <w:tc>
          <w:tcPr>
            <w:tcW w:w="862" w:type="dxa"/>
            <w:tcMar>
              <w:top w:w="100" w:type="dxa"/>
              <w:left w:w="100" w:type="dxa"/>
              <w:bottom w:w="100" w:type="dxa"/>
              <w:right w:w="100" w:type="dxa"/>
            </w:tcMar>
            <w:vAlign w:val="center"/>
          </w:tcPr>
          <w:p w14:paraId="7859245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85" w:author="Reis-Filho, Jorge S./Pathology" w:date="2019-06-26T20:15:00Z">
                  <w:rPr>
                    <w:rFonts w:ascii="Arial" w:eastAsia="Arial" w:hAnsi="Arial" w:cs="Arial"/>
                  </w:rPr>
                </w:rPrChange>
              </w:rPr>
            </w:pPr>
            <w:r w:rsidRPr="003E55CD">
              <w:rPr>
                <w:rFonts w:ascii="Arial" w:eastAsia="Arial" w:hAnsi="Arial" w:cs="Arial"/>
                <w:sz w:val="20"/>
                <w:szCs w:val="20"/>
                <w:rPrChange w:id="286" w:author="Reis-Filho, Jorge S./Pathology" w:date="2019-06-26T20:15:00Z">
                  <w:rPr>
                    <w:rFonts w:ascii="Arial" w:eastAsia="Arial" w:hAnsi="Arial" w:cs="Arial"/>
                  </w:rPr>
                </w:rPrChange>
              </w:rPr>
              <w:t>13</w:t>
            </w:r>
          </w:p>
        </w:tc>
        <w:tc>
          <w:tcPr>
            <w:tcW w:w="862" w:type="dxa"/>
            <w:tcMar>
              <w:top w:w="100" w:type="dxa"/>
              <w:left w:w="100" w:type="dxa"/>
              <w:bottom w:w="100" w:type="dxa"/>
              <w:right w:w="100" w:type="dxa"/>
            </w:tcMar>
            <w:vAlign w:val="center"/>
          </w:tcPr>
          <w:p w14:paraId="0ED366F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87" w:author="Reis-Filho, Jorge S./Pathology" w:date="2019-06-26T20:15:00Z">
                  <w:rPr>
                    <w:rFonts w:ascii="Arial" w:eastAsia="Arial" w:hAnsi="Arial" w:cs="Arial"/>
                  </w:rPr>
                </w:rPrChange>
              </w:rPr>
            </w:pPr>
            <w:r w:rsidRPr="003E55CD">
              <w:rPr>
                <w:rFonts w:ascii="Arial" w:eastAsia="Arial" w:hAnsi="Arial" w:cs="Arial"/>
                <w:sz w:val="20"/>
                <w:szCs w:val="20"/>
                <w:rPrChange w:id="288" w:author="Reis-Filho, Jorge S./Pathology" w:date="2019-06-26T20:15:00Z">
                  <w:rPr>
                    <w:rFonts w:ascii="Arial" w:eastAsia="Arial" w:hAnsi="Arial" w:cs="Arial"/>
                  </w:rPr>
                </w:rPrChange>
              </w:rPr>
              <w:t>0.443</w:t>
            </w:r>
          </w:p>
        </w:tc>
        <w:tc>
          <w:tcPr>
            <w:tcW w:w="915" w:type="dxa"/>
            <w:tcMar>
              <w:top w:w="20" w:type="dxa"/>
              <w:left w:w="20" w:type="dxa"/>
              <w:bottom w:w="100" w:type="dxa"/>
              <w:right w:w="20" w:type="dxa"/>
            </w:tcMar>
            <w:vAlign w:val="center"/>
          </w:tcPr>
          <w:p w14:paraId="5F229B8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89" w:author="Reis-Filho, Jorge S./Pathology" w:date="2019-06-26T20:15:00Z">
                  <w:rPr>
                    <w:rFonts w:ascii="Arial" w:eastAsia="Arial" w:hAnsi="Arial" w:cs="Arial"/>
                  </w:rPr>
                </w:rPrChange>
              </w:rPr>
            </w:pPr>
            <w:r w:rsidRPr="003E55CD">
              <w:rPr>
                <w:rFonts w:ascii="Arial" w:eastAsia="Arial" w:hAnsi="Arial" w:cs="Arial"/>
                <w:sz w:val="20"/>
                <w:szCs w:val="20"/>
                <w:rPrChange w:id="290" w:author="Reis-Filho, Jorge S./Pathology" w:date="2019-06-26T20:15:00Z">
                  <w:rPr>
                    <w:rFonts w:ascii="Arial" w:eastAsia="Arial" w:hAnsi="Arial" w:cs="Arial"/>
                  </w:rPr>
                </w:rPrChange>
              </w:rPr>
              <w:t>4</w:t>
            </w:r>
          </w:p>
        </w:tc>
      </w:tr>
      <w:tr w:rsidR="00413E5F" w:rsidRPr="00A7225E" w14:paraId="552C9AFA" w14:textId="77777777" w:rsidTr="00141484">
        <w:trPr>
          <w:trHeight w:val="144"/>
        </w:trPr>
        <w:tc>
          <w:tcPr>
            <w:tcW w:w="1305" w:type="dxa"/>
            <w:tcMar>
              <w:top w:w="20" w:type="dxa"/>
              <w:left w:w="20" w:type="dxa"/>
              <w:bottom w:w="100" w:type="dxa"/>
              <w:right w:w="20" w:type="dxa"/>
            </w:tcMar>
            <w:vAlign w:val="center"/>
          </w:tcPr>
          <w:p w14:paraId="1C2283C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91" w:author="Reis-Filho, Jorge S./Pathology" w:date="2019-06-26T20:15:00Z">
                  <w:rPr>
                    <w:rFonts w:ascii="Arial" w:eastAsia="Arial" w:hAnsi="Arial" w:cs="Arial"/>
                  </w:rPr>
                </w:rPrChange>
              </w:rPr>
            </w:pPr>
            <w:r w:rsidRPr="003E55CD">
              <w:rPr>
                <w:rFonts w:ascii="Arial" w:eastAsia="Arial" w:hAnsi="Arial" w:cs="Arial"/>
                <w:sz w:val="20"/>
                <w:szCs w:val="20"/>
                <w:rPrChange w:id="292" w:author="Reis-Filho, Jorge S./Pathology" w:date="2019-06-26T20:15:00Z">
                  <w:rPr>
                    <w:rFonts w:ascii="Arial" w:eastAsia="Arial" w:hAnsi="Arial" w:cs="Arial"/>
                  </w:rPr>
                </w:rPrChange>
              </w:rPr>
              <w:t>MSK-VL-0064</w:t>
            </w:r>
          </w:p>
        </w:tc>
        <w:tc>
          <w:tcPr>
            <w:tcW w:w="705" w:type="dxa"/>
            <w:tcMar>
              <w:top w:w="20" w:type="dxa"/>
              <w:left w:w="20" w:type="dxa"/>
              <w:bottom w:w="100" w:type="dxa"/>
              <w:right w:w="20" w:type="dxa"/>
            </w:tcMar>
            <w:vAlign w:val="center"/>
          </w:tcPr>
          <w:p w14:paraId="7326818B"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293" w:author="Reis-Filho, Jorge S./Pathology" w:date="2019-06-26T20:15:00Z">
                  <w:rPr>
                    <w:rFonts w:ascii="Arial" w:eastAsia="Arial" w:hAnsi="Arial" w:cs="Arial"/>
                    <w:i/>
                  </w:rPr>
                </w:rPrChange>
              </w:rPr>
            </w:pPr>
            <w:r w:rsidRPr="003E55CD">
              <w:rPr>
                <w:rFonts w:ascii="Arial" w:eastAsia="Arial" w:hAnsi="Arial" w:cs="Arial"/>
                <w:i/>
                <w:sz w:val="20"/>
                <w:szCs w:val="20"/>
                <w:rPrChange w:id="29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2744B54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95" w:author="Reis-Filho, Jorge S./Pathology" w:date="2019-06-26T20:15:00Z">
                  <w:rPr>
                    <w:rFonts w:ascii="Arial" w:eastAsia="Arial" w:hAnsi="Arial" w:cs="Arial"/>
                  </w:rPr>
                </w:rPrChange>
              </w:rPr>
            </w:pPr>
            <w:r w:rsidRPr="003E55CD">
              <w:rPr>
                <w:rFonts w:ascii="Arial" w:eastAsia="Arial" w:hAnsi="Arial" w:cs="Arial"/>
                <w:sz w:val="20"/>
                <w:szCs w:val="20"/>
                <w:rPrChange w:id="296" w:author="Reis-Filho, Jorge S./Pathology" w:date="2019-06-26T20:15:00Z">
                  <w:rPr>
                    <w:rFonts w:ascii="Arial" w:eastAsia="Arial" w:hAnsi="Arial" w:cs="Arial"/>
                  </w:rPr>
                </w:rPrChange>
              </w:rPr>
              <w:t>S637Vfs*51</w:t>
            </w:r>
          </w:p>
        </w:tc>
        <w:tc>
          <w:tcPr>
            <w:tcW w:w="862" w:type="dxa"/>
            <w:tcMar>
              <w:top w:w="20" w:type="dxa"/>
              <w:left w:w="20" w:type="dxa"/>
              <w:bottom w:w="100" w:type="dxa"/>
              <w:right w:w="20" w:type="dxa"/>
            </w:tcMar>
            <w:vAlign w:val="center"/>
          </w:tcPr>
          <w:p w14:paraId="11EBEB9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97" w:author="Reis-Filho, Jorge S./Pathology" w:date="2019-06-26T20:15:00Z">
                  <w:rPr>
                    <w:rFonts w:ascii="Arial" w:eastAsia="Arial" w:hAnsi="Arial" w:cs="Arial"/>
                  </w:rPr>
                </w:rPrChange>
              </w:rPr>
            </w:pPr>
            <w:r w:rsidRPr="003E55CD">
              <w:rPr>
                <w:rFonts w:ascii="Arial" w:eastAsia="Arial" w:hAnsi="Arial" w:cs="Arial"/>
                <w:sz w:val="20"/>
                <w:szCs w:val="20"/>
                <w:rPrChange w:id="298" w:author="Reis-Filho, Jorge S./Pathology" w:date="2019-06-26T20:15:00Z">
                  <w:rPr>
                    <w:rFonts w:ascii="Arial" w:eastAsia="Arial" w:hAnsi="Arial" w:cs="Arial"/>
                  </w:rPr>
                </w:rPrChange>
              </w:rPr>
              <w:t>5731</w:t>
            </w:r>
          </w:p>
        </w:tc>
        <w:tc>
          <w:tcPr>
            <w:tcW w:w="862" w:type="dxa"/>
            <w:tcMar>
              <w:top w:w="20" w:type="dxa"/>
              <w:left w:w="20" w:type="dxa"/>
              <w:bottom w:w="100" w:type="dxa"/>
              <w:right w:w="20" w:type="dxa"/>
            </w:tcMar>
            <w:vAlign w:val="center"/>
          </w:tcPr>
          <w:p w14:paraId="22B8F40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299" w:author="Reis-Filho, Jorge S./Pathology" w:date="2019-06-26T20:15:00Z">
                  <w:rPr>
                    <w:rFonts w:ascii="Arial" w:eastAsia="Arial" w:hAnsi="Arial" w:cs="Arial"/>
                  </w:rPr>
                </w:rPrChange>
              </w:rPr>
            </w:pPr>
            <w:r w:rsidRPr="003E55CD">
              <w:rPr>
                <w:rFonts w:ascii="Arial" w:eastAsia="Arial" w:hAnsi="Arial" w:cs="Arial"/>
                <w:sz w:val="20"/>
                <w:szCs w:val="20"/>
                <w:rPrChange w:id="300" w:author="Reis-Filho, Jorge S./Pathology" w:date="2019-06-26T20:15:00Z">
                  <w:rPr>
                    <w:rFonts w:ascii="Arial" w:eastAsia="Arial" w:hAnsi="Arial" w:cs="Arial"/>
                  </w:rPr>
                </w:rPrChange>
              </w:rPr>
              <w:t>8</w:t>
            </w:r>
          </w:p>
        </w:tc>
        <w:tc>
          <w:tcPr>
            <w:tcW w:w="862" w:type="dxa"/>
            <w:tcMar>
              <w:top w:w="100" w:type="dxa"/>
              <w:left w:w="100" w:type="dxa"/>
              <w:bottom w:w="100" w:type="dxa"/>
              <w:right w:w="100" w:type="dxa"/>
            </w:tcMar>
            <w:vAlign w:val="center"/>
          </w:tcPr>
          <w:p w14:paraId="2C76FFB9" w14:textId="77777777" w:rsidR="00413E5F" w:rsidRPr="003E55CD" w:rsidRDefault="00B4071F" w:rsidP="00A7225E">
            <w:pPr>
              <w:widowControl w:val="0"/>
              <w:spacing w:after="0" w:line="240" w:lineRule="auto"/>
              <w:jc w:val="both"/>
              <w:rPr>
                <w:rFonts w:ascii="Arial" w:eastAsia="Arial" w:hAnsi="Arial" w:cs="Arial"/>
                <w:sz w:val="20"/>
                <w:szCs w:val="20"/>
                <w:rPrChange w:id="301" w:author="Reis-Filho, Jorge S./Pathology" w:date="2019-06-26T20:15:00Z">
                  <w:rPr>
                    <w:rFonts w:ascii="Arial" w:eastAsia="Arial" w:hAnsi="Arial" w:cs="Arial"/>
                  </w:rPr>
                </w:rPrChange>
              </w:rPr>
            </w:pPr>
            <w:r w:rsidRPr="003E55CD">
              <w:rPr>
                <w:rFonts w:ascii="Arial" w:eastAsia="Arial" w:hAnsi="Arial" w:cs="Arial"/>
                <w:sz w:val="20"/>
                <w:szCs w:val="20"/>
                <w:rPrChange w:id="302" w:author="Reis-Filho, Jorge S./Pathology" w:date="2019-06-26T20:15:00Z">
                  <w:rPr>
                    <w:rFonts w:ascii="Arial" w:eastAsia="Arial" w:hAnsi="Arial" w:cs="Arial"/>
                  </w:rPr>
                </w:rPrChange>
              </w:rPr>
              <w:t>0.140</w:t>
            </w:r>
          </w:p>
        </w:tc>
        <w:tc>
          <w:tcPr>
            <w:tcW w:w="862" w:type="dxa"/>
            <w:tcMar>
              <w:top w:w="100" w:type="dxa"/>
              <w:left w:w="100" w:type="dxa"/>
              <w:bottom w:w="100" w:type="dxa"/>
              <w:right w:w="100" w:type="dxa"/>
            </w:tcMar>
            <w:vAlign w:val="center"/>
          </w:tcPr>
          <w:p w14:paraId="6C3D18B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03" w:author="Reis-Filho, Jorge S./Pathology" w:date="2019-06-26T20:15:00Z">
                  <w:rPr>
                    <w:rFonts w:ascii="Arial" w:eastAsia="Arial" w:hAnsi="Arial" w:cs="Arial"/>
                  </w:rPr>
                </w:rPrChange>
              </w:rPr>
            </w:pPr>
            <w:r w:rsidRPr="003E55CD">
              <w:rPr>
                <w:rFonts w:ascii="Arial" w:eastAsia="Arial" w:hAnsi="Arial" w:cs="Arial"/>
                <w:sz w:val="20"/>
                <w:szCs w:val="20"/>
                <w:rPrChange w:id="304" w:author="Reis-Filho, Jorge S./Pathology" w:date="2019-06-26T20:15:00Z">
                  <w:rPr>
                    <w:rFonts w:ascii="Arial" w:eastAsia="Arial" w:hAnsi="Arial" w:cs="Arial"/>
                  </w:rPr>
                </w:rPrChange>
              </w:rPr>
              <w:t>3869</w:t>
            </w:r>
          </w:p>
        </w:tc>
        <w:tc>
          <w:tcPr>
            <w:tcW w:w="862" w:type="dxa"/>
            <w:tcMar>
              <w:top w:w="100" w:type="dxa"/>
              <w:left w:w="100" w:type="dxa"/>
              <w:bottom w:w="100" w:type="dxa"/>
              <w:right w:w="100" w:type="dxa"/>
            </w:tcMar>
            <w:vAlign w:val="center"/>
          </w:tcPr>
          <w:p w14:paraId="7EEB4E9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05" w:author="Reis-Filho, Jorge S./Pathology" w:date="2019-06-26T20:15:00Z">
                  <w:rPr>
                    <w:rFonts w:ascii="Arial" w:eastAsia="Arial" w:hAnsi="Arial" w:cs="Arial"/>
                  </w:rPr>
                </w:rPrChange>
              </w:rPr>
            </w:pPr>
            <w:r w:rsidRPr="003E55CD">
              <w:rPr>
                <w:rFonts w:ascii="Arial" w:eastAsia="Arial" w:hAnsi="Arial" w:cs="Arial"/>
                <w:sz w:val="20"/>
                <w:szCs w:val="20"/>
                <w:rPrChange w:id="306" w:author="Reis-Filho, Jorge S./Pathology" w:date="2019-06-26T20:15:00Z">
                  <w:rPr>
                    <w:rFonts w:ascii="Arial" w:eastAsia="Arial" w:hAnsi="Arial" w:cs="Arial"/>
                  </w:rPr>
                </w:rPrChange>
              </w:rPr>
              <w:t>7</w:t>
            </w:r>
          </w:p>
        </w:tc>
        <w:tc>
          <w:tcPr>
            <w:tcW w:w="862" w:type="dxa"/>
            <w:tcMar>
              <w:top w:w="100" w:type="dxa"/>
              <w:left w:w="100" w:type="dxa"/>
              <w:bottom w:w="100" w:type="dxa"/>
              <w:right w:w="100" w:type="dxa"/>
            </w:tcMar>
            <w:vAlign w:val="center"/>
          </w:tcPr>
          <w:p w14:paraId="24331D2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07" w:author="Reis-Filho, Jorge S./Pathology" w:date="2019-06-26T20:15:00Z">
                  <w:rPr>
                    <w:rFonts w:ascii="Arial" w:eastAsia="Arial" w:hAnsi="Arial" w:cs="Arial"/>
                  </w:rPr>
                </w:rPrChange>
              </w:rPr>
            </w:pPr>
            <w:r w:rsidRPr="003E55CD">
              <w:rPr>
                <w:rFonts w:ascii="Arial" w:eastAsia="Arial" w:hAnsi="Arial" w:cs="Arial"/>
                <w:sz w:val="20"/>
                <w:szCs w:val="20"/>
                <w:rPrChange w:id="308" w:author="Reis-Filho, Jorge S./Pathology" w:date="2019-06-26T20:15:00Z">
                  <w:rPr>
                    <w:rFonts w:ascii="Arial" w:eastAsia="Arial" w:hAnsi="Arial" w:cs="Arial"/>
                  </w:rPr>
                </w:rPrChange>
              </w:rPr>
              <w:t>0.181</w:t>
            </w:r>
          </w:p>
        </w:tc>
        <w:tc>
          <w:tcPr>
            <w:tcW w:w="915" w:type="dxa"/>
            <w:tcMar>
              <w:top w:w="20" w:type="dxa"/>
              <w:left w:w="20" w:type="dxa"/>
              <w:bottom w:w="100" w:type="dxa"/>
              <w:right w:w="20" w:type="dxa"/>
            </w:tcMar>
            <w:vAlign w:val="center"/>
          </w:tcPr>
          <w:p w14:paraId="57F10A7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09" w:author="Reis-Filho, Jorge S./Pathology" w:date="2019-06-26T20:15:00Z">
                  <w:rPr>
                    <w:rFonts w:ascii="Arial" w:eastAsia="Arial" w:hAnsi="Arial" w:cs="Arial"/>
                  </w:rPr>
                </w:rPrChange>
              </w:rPr>
            </w:pPr>
            <w:r w:rsidRPr="003E55CD">
              <w:rPr>
                <w:rFonts w:ascii="Arial" w:eastAsia="Arial" w:hAnsi="Arial" w:cs="Arial"/>
                <w:sz w:val="20"/>
                <w:szCs w:val="20"/>
                <w:rPrChange w:id="310" w:author="Reis-Filho, Jorge S./Pathology" w:date="2019-06-26T20:15:00Z">
                  <w:rPr>
                    <w:rFonts w:ascii="Arial" w:eastAsia="Arial" w:hAnsi="Arial" w:cs="Arial"/>
                  </w:rPr>
                </w:rPrChange>
              </w:rPr>
              <w:t>4</w:t>
            </w:r>
          </w:p>
        </w:tc>
      </w:tr>
      <w:tr w:rsidR="00413E5F" w:rsidRPr="00A7225E" w14:paraId="5A655BCA" w14:textId="77777777" w:rsidTr="00141484">
        <w:trPr>
          <w:trHeight w:val="144"/>
        </w:trPr>
        <w:tc>
          <w:tcPr>
            <w:tcW w:w="1305" w:type="dxa"/>
            <w:tcMar>
              <w:top w:w="20" w:type="dxa"/>
              <w:left w:w="20" w:type="dxa"/>
              <w:bottom w:w="100" w:type="dxa"/>
              <w:right w:w="20" w:type="dxa"/>
            </w:tcMar>
            <w:vAlign w:val="center"/>
          </w:tcPr>
          <w:p w14:paraId="2B4257C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11" w:author="Reis-Filho, Jorge S./Pathology" w:date="2019-06-26T20:15:00Z">
                  <w:rPr>
                    <w:rFonts w:ascii="Arial" w:eastAsia="Arial" w:hAnsi="Arial" w:cs="Arial"/>
                  </w:rPr>
                </w:rPrChange>
              </w:rPr>
            </w:pPr>
            <w:r w:rsidRPr="003E55CD">
              <w:rPr>
                <w:rFonts w:ascii="Arial" w:eastAsia="Arial" w:hAnsi="Arial" w:cs="Arial"/>
                <w:sz w:val="20"/>
                <w:szCs w:val="20"/>
                <w:rPrChange w:id="312" w:author="Reis-Filho, Jorge S./Pathology" w:date="2019-06-26T20:15:00Z">
                  <w:rPr>
                    <w:rFonts w:ascii="Arial" w:eastAsia="Arial" w:hAnsi="Arial" w:cs="Arial"/>
                  </w:rPr>
                </w:rPrChange>
              </w:rPr>
              <w:t>MSK-VP-0001</w:t>
            </w:r>
          </w:p>
        </w:tc>
        <w:tc>
          <w:tcPr>
            <w:tcW w:w="705" w:type="dxa"/>
            <w:tcMar>
              <w:top w:w="20" w:type="dxa"/>
              <w:left w:w="20" w:type="dxa"/>
              <w:bottom w:w="100" w:type="dxa"/>
              <w:right w:w="20" w:type="dxa"/>
            </w:tcMar>
            <w:vAlign w:val="center"/>
          </w:tcPr>
          <w:p w14:paraId="2B2EBA99"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313" w:author="Reis-Filho, Jorge S./Pathology" w:date="2019-06-26T20:15:00Z">
                  <w:rPr>
                    <w:rFonts w:ascii="Arial" w:eastAsia="Arial" w:hAnsi="Arial" w:cs="Arial"/>
                    <w:i/>
                  </w:rPr>
                </w:rPrChange>
              </w:rPr>
            </w:pPr>
            <w:r w:rsidRPr="003E55CD">
              <w:rPr>
                <w:rFonts w:ascii="Arial" w:eastAsia="Arial" w:hAnsi="Arial" w:cs="Arial"/>
                <w:i/>
                <w:sz w:val="20"/>
                <w:szCs w:val="20"/>
                <w:rPrChange w:id="314"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3AB94DB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15" w:author="Reis-Filho, Jorge S./Pathology" w:date="2019-06-26T20:15:00Z">
                  <w:rPr>
                    <w:rFonts w:ascii="Arial" w:eastAsia="Arial" w:hAnsi="Arial" w:cs="Arial"/>
                  </w:rPr>
                </w:rPrChange>
              </w:rPr>
            </w:pPr>
            <w:r w:rsidRPr="003E55CD">
              <w:rPr>
                <w:rFonts w:ascii="Arial" w:eastAsia="Arial" w:hAnsi="Arial" w:cs="Arial"/>
                <w:sz w:val="20"/>
                <w:szCs w:val="20"/>
                <w:rPrChange w:id="316" w:author="Reis-Filho, Jorge S./Pathology" w:date="2019-06-26T20:15:00Z">
                  <w:rPr>
                    <w:rFonts w:ascii="Arial" w:eastAsia="Arial" w:hAnsi="Arial" w:cs="Arial"/>
                  </w:rPr>
                </w:rPrChange>
              </w:rPr>
              <w:t>W1831*</w:t>
            </w:r>
          </w:p>
        </w:tc>
        <w:tc>
          <w:tcPr>
            <w:tcW w:w="862" w:type="dxa"/>
            <w:tcMar>
              <w:top w:w="20" w:type="dxa"/>
              <w:left w:w="20" w:type="dxa"/>
              <w:bottom w:w="100" w:type="dxa"/>
              <w:right w:w="20" w:type="dxa"/>
            </w:tcMar>
            <w:vAlign w:val="center"/>
          </w:tcPr>
          <w:p w14:paraId="71E7EA1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17" w:author="Reis-Filho, Jorge S./Pathology" w:date="2019-06-26T20:15:00Z">
                  <w:rPr>
                    <w:rFonts w:ascii="Arial" w:eastAsia="Arial" w:hAnsi="Arial" w:cs="Arial"/>
                  </w:rPr>
                </w:rPrChange>
              </w:rPr>
            </w:pPr>
            <w:r w:rsidRPr="003E55CD">
              <w:rPr>
                <w:rFonts w:ascii="Arial" w:eastAsia="Arial" w:hAnsi="Arial" w:cs="Arial"/>
                <w:sz w:val="20"/>
                <w:szCs w:val="20"/>
                <w:rPrChange w:id="318" w:author="Reis-Filho, Jorge S./Pathology" w:date="2019-06-26T20:15:00Z">
                  <w:rPr>
                    <w:rFonts w:ascii="Arial" w:eastAsia="Arial" w:hAnsi="Arial" w:cs="Arial"/>
                  </w:rPr>
                </w:rPrChange>
              </w:rPr>
              <w:t>6741</w:t>
            </w:r>
          </w:p>
        </w:tc>
        <w:tc>
          <w:tcPr>
            <w:tcW w:w="862" w:type="dxa"/>
            <w:tcMar>
              <w:top w:w="20" w:type="dxa"/>
              <w:left w:w="20" w:type="dxa"/>
              <w:bottom w:w="100" w:type="dxa"/>
              <w:right w:w="20" w:type="dxa"/>
            </w:tcMar>
            <w:vAlign w:val="center"/>
          </w:tcPr>
          <w:p w14:paraId="690BF7B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19" w:author="Reis-Filho, Jorge S./Pathology" w:date="2019-06-26T20:15:00Z">
                  <w:rPr>
                    <w:rFonts w:ascii="Arial" w:eastAsia="Arial" w:hAnsi="Arial" w:cs="Arial"/>
                  </w:rPr>
                </w:rPrChange>
              </w:rPr>
            </w:pPr>
            <w:r w:rsidRPr="003E55CD">
              <w:rPr>
                <w:rFonts w:ascii="Arial" w:eastAsia="Arial" w:hAnsi="Arial" w:cs="Arial"/>
                <w:sz w:val="20"/>
                <w:szCs w:val="20"/>
                <w:rPrChange w:id="320" w:author="Reis-Filho, Jorge S./Pathology" w:date="2019-06-26T20:15:00Z">
                  <w:rPr>
                    <w:rFonts w:ascii="Arial" w:eastAsia="Arial" w:hAnsi="Arial" w:cs="Arial"/>
                  </w:rPr>
                </w:rPrChange>
              </w:rPr>
              <w:t>42</w:t>
            </w:r>
          </w:p>
        </w:tc>
        <w:tc>
          <w:tcPr>
            <w:tcW w:w="862" w:type="dxa"/>
            <w:tcMar>
              <w:top w:w="100" w:type="dxa"/>
              <w:left w:w="100" w:type="dxa"/>
              <w:bottom w:w="100" w:type="dxa"/>
              <w:right w:w="100" w:type="dxa"/>
            </w:tcMar>
            <w:vAlign w:val="center"/>
          </w:tcPr>
          <w:p w14:paraId="0B2B7B28" w14:textId="77777777" w:rsidR="00413E5F" w:rsidRPr="003E55CD" w:rsidRDefault="00B4071F" w:rsidP="00A7225E">
            <w:pPr>
              <w:widowControl w:val="0"/>
              <w:spacing w:after="0" w:line="240" w:lineRule="auto"/>
              <w:jc w:val="both"/>
              <w:rPr>
                <w:rFonts w:ascii="Arial" w:eastAsia="Arial" w:hAnsi="Arial" w:cs="Arial"/>
                <w:sz w:val="20"/>
                <w:szCs w:val="20"/>
                <w:rPrChange w:id="321" w:author="Reis-Filho, Jorge S./Pathology" w:date="2019-06-26T20:15:00Z">
                  <w:rPr>
                    <w:rFonts w:ascii="Arial" w:eastAsia="Arial" w:hAnsi="Arial" w:cs="Arial"/>
                  </w:rPr>
                </w:rPrChange>
              </w:rPr>
            </w:pPr>
            <w:r w:rsidRPr="003E55CD">
              <w:rPr>
                <w:rFonts w:ascii="Arial" w:eastAsia="Arial" w:hAnsi="Arial" w:cs="Arial"/>
                <w:sz w:val="20"/>
                <w:szCs w:val="20"/>
                <w:rPrChange w:id="322" w:author="Reis-Filho, Jorge S./Pathology" w:date="2019-06-26T20:15:00Z">
                  <w:rPr>
                    <w:rFonts w:ascii="Arial" w:eastAsia="Arial" w:hAnsi="Arial" w:cs="Arial"/>
                  </w:rPr>
                </w:rPrChange>
              </w:rPr>
              <w:t>0.623</w:t>
            </w:r>
          </w:p>
        </w:tc>
        <w:tc>
          <w:tcPr>
            <w:tcW w:w="862" w:type="dxa"/>
            <w:tcMar>
              <w:top w:w="100" w:type="dxa"/>
              <w:left w:w="100" w:type="dxa"/>
              <w:bottom w:w="100" w:type="dxa"/>
              <w:right w:w="100" w:type="dxa"/>
            </w:tcMar>
            <w:vAlign w:val="center"/>
          </w:tcPr>
          <w:p w14:paraId="1E20662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23" w:author="Reis-Filho, Jorge S./Pathology" w:date="2019-06-26T20:15:00Z">
                  <w:rPr>
                    <w:rFonts w:ascii="Arial" w:eastAsia="Arial" w:hAnsi="Arial" w:cs="Arial"/>
                  </w:rPr>
                </w:rPrChange>
              </w:rPr>
            </w:pPr>
            <w:r w:rsidRPr="003E55CD">
              <w:rPr>
                <w:rFonts w:ascii="Arial" w:eastAsia="Arial" w:hAnsi="Arial" w:cs="Arial"/>
                <w:sz w:val="20"/>
                <w:szCs w:val="20"/>
                <w:rPrChange w:id="324" w:author="Reis-Filho, Jorge S./Pathology" w:date="2019-06-26T20:15:00Z">
                  <w:rPr>
                    <w:rFonts w:ascii="Arial" w:eastAsia="Arial" w:hAnsi="Arial" w:cs="Arial"/>
                  </w:rPr>
                </w:rPrChange>
              </w:rPr>
              <w:t>4881</w:t>
            </w:r>
          </w:p>
        </w:tc>
        <w:tc>
          <w:tcPr>
            <w:tcW w:w="862" w:type="dxa"/>
            <w:tcMar>
              <w:top w:w="100" w:type="dxa"/>
              <w:left w:w="100" w:type="dxa"/>
              <w:bottom w:w="100" w:type="dxa"/>
              <w:right w:w="100" w:type="dxa"/>
            </w:tcMar>
            <w:vAlign w:val="center"/>
          </w:tcPr>
          <w:p w14:paraId="5BFCB27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25" w:author="Reis-Filho, Jorge S./Pathology" w:date="2019-06-26T20:15:00Z">
                  <w:rPr>
                    <w:rFonts w:ascii="Arial" w:eastAsia="Arial" w:hAnsi="Arial" w:cs="Arial"/>
                  </w:rPr>
                </w:rPrChange>
              </w:rPr>
            </w:pPr>
            <w:r w:rsidRPr="003E55CD">
              <w:rPr>
                <w:rFonts w:ascii="Arial" w:eastAsia="Arial" w:hAnsi="Arial" w:cs="Arial"/>
                <w:sz w:val="20"/>
                <w:szCs w:val="20"/>
                <w:rPrChange w:id="326" w:author="Reis-Filho, Jorge S./Pathology" w:date="2019-06-26T20:15:00Z">
                  <w:rPr>
                    <w:rFonts w:ascii="Arial" w:eastAsia="Arial" w:hAnsi="Arial" w:cs="Arial"/>
                  </w:rPr>
                </w:rPrChange>
              </w:rPr>
              <w:t>32</w:t>
            </w:r>
          </w:p>
        </w:tc>
        <w:tc>
          <w:tcPr>
            <w:tcW w:w="862" w:type="dxa"/>
            <w:tcMar>
              <w:top w:w="100" w:type="dxa"/>
              <w:left w:w="100" w:type="dxa"/>
              <w:bottom w:w="100" w:type="dxa"/>
              <w:right w:w="100" w:type="dxa"/>
            </w:tcMar>
            <w:vAlign w:val="center"/>
          </w:tcPr>
          <w:p w14:paraId="0857BBE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27" w:author="Reis-Filho, Jorge S./Pathology" w:date="2019-06-26T20:15:00Z">
                  <w:rPr>
                    <w:rFonts w:ascii="Arial" w:eastAsia="Arial" w:hAnsi="Arial" w:cs="Arial"/>
                  </w:rPr>
                </w:rPrChange>
              </w:rPr>
            </w:pPr>
            <w:r w:rsidRPr="003E55CD">
              <w:rPr>
                <w:rFonts w:ascii="Arial" w:eastAsia="Arial" w:hAnsi="Arial" w:cs="Arial"/>
                <w:sz w:val="20"/>
                <w:szCs w:val="20"/>
                <w:rPrChange w:id="328" w:author="Reis-Filho, Jorge S./Pathology" w:date="2019-06-26T20:15:00Z">
                  <w:rPr>
                    <w:rFonts w:ascii="Arial" w:eastAsia="Arial" w:hAnsi="Arial" w:cs="Arial"/>
                  </w:rPr>
                </w:rPrChange>
              </w:rPr>
              <w:t>0.656</w:t>
            </w:r>
          </w:p>
        </w:tc>
        <w:tc>
          <w:tcPr>
            <w:tcW w:w="915" w:type="dxa"/>
            <w:tcMar>
              <w:top w:w="20" w:type="dxa"/>
              <w:left w:w="20" w:type="dxa"/>
              <w:bottom w:w="100" w:type="dxa"/>
              <w:right w:w="20" w:type="dxa"/>
            </w:tcMar>
            <w:vAlign w:val="center"/>
          </w:tcPr>
          <w:p w14:paraId="28D04EA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29" w:author="Reis-Filho, Jorge S./Pathology" w:date="2019-06-26T20:15:00Z">
                  <w:rPr>
                    <w:rFonts w:ascii="Arial" w:eastAsia="Arial" w:hAnsi="Arial" w:cs="Arial"/>
                  </w:rPr>
                </w:rPrChange>
              </w:rPr>
            </w:pPr>
            <w:r w:rsidRPr="003E55CD">
              <w:rPr>
                <w:rFonts w:ascii="Arial" w:eastAsia="Arial" w:hAnsi="Arial" w:cs="Arial"/>
                <w:sz w:val="20"/>
                <w:szCs w:val="20"/>
                <w:rPrChange w:id="330" w:author="Reis-Filho, Jorge S./Pathology" w:date="2019-06-26T20:15:00Z">
                  <w:rPr>
                    <w:rFonts w:ascii="Arial" w:eastAsia="Arial" w:hAnsi="Arial" w:cs="Arial"/>
                  </w:rPr>
                </w:rPrChange>
              </w:rPr>
              <w:t>4</w:t>
            </w:r>
          </w:p>
        </w:tc>
      </w:tr>
      <w:tr w:rsidR="00413E5F" w:rsidRPr="00A7225E" w14:paraId="38223EE1" w14:textId="77777777" w:rsidTr="00141484">
        <w:trPr>
          <w:trHeight w:val="144"/>
        </w:trPr>
        <w:tc>
          <w:tcPr>
            <w:tcW w:w="1305" w:type="dxa"/>
            <w:tcMar>
              <w:top w:w="20" w:type="dxa"/>
              <w:left w:w="20" w:type="dxa"/>
              <w:bottom w:w="100" w:type="dxa"/>
              <w:right w:w="20" w:type="dxa"/>
            </w:tcMar>
            <w:vAlign w:val="center"/>
          </w:tcPr>
          <w:p w14:paraId="7D7F446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31" w:author="Reis-Filho, Jorge S./Pathology" w:date="2019-06-26T20:15:00Z">
                  <w:rPr>
                    <w:rFonts w:ascii="Arial" w:eastAsia="Arial" w:hAnsi="Arial" w:cs="Arial"/>
                  </w:rPr>
                </w:rPrChange>
              </w:rPr>
            </w:pPr>
            <w:r w:rsidRPr="003E55CD">
              <w:rPr>
                <w:rFonts w:ascii="Arial" w:eastAsia="Arial" w:hAnsi="Arial" w:cs="Arial"/>
                <w:sz w:val="20"/>
                <w:szCs w:val="20"/>
                <w:rPrChange w:id="332" w:author="Reis-Filho, Jorge S./Pathology" w:date="2019-06-26T20:15:00Z">
                  <w:rPr>
                    <w:rFonts w:ascii="Arial" w:eastAsia="Arial" w:hAnsi="Arial" w:cs="Arial"/>
                  </w:rPr>
                </w:rPrChange>
              </w:rPr>
              <w:t>MSK-VP-0009</w:t>
            </w:r>
          </w:p>
        </w:tc>
        <w:tc>
          <w:tcPr>
            <w:tcW w:w="705" w:type="dxa"/>
            <w:tcMar>
              <w:top w:w="20" w:type="dxa"/>
              <w:left w:w="20" w:type="dxa"/>
              <w:bottom w:w="100" w:type="dxa"/>
              <w:right w:w="20" w:type="dxa"/>
            </w:tcMar>
            <w:vAlign w:val="center"/>
          </w:tcPr>
          <w:p w14:paraId="166FEC1A"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333" w:author="Reis-Filho, Jorge S./Pathology" w:date="2019-06-26T20:15:00Z">
                  <w:rPr>
                    <w:rFonts w:ascii="Arial" w:eastAsia="Arial" w:hAnsi="Arial" w:cs="Arial"/>
                    <w:i/>
                  </w:rPr>
                </w:rPrChange>
              </w:rPr>
            </w:pPr>
            <w:r w:rsidRPr="003E55CD">
              <w:rPr>
                <w:rFonts w:ascii="Arial" w:eastAsia="Arial" w:hAnsi="Arial" w:cs="Arial"/>
                <w:i/>
                <w:sz w:val="20"/>
                <w:szCs w:val="20"/>
                <w:rPrChange w:id="334"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5EC15C6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35" w:author="Reis-Filho, Jorge S./Pathology" w:date="2019-06-26T20:15:00Z">
                  <w:rPr>
                    <w:rFonts w:ascii="Arial" w:eastAsia="Arial" w:hAnsi="Arial" w:cs="Arial"/>
                  </w:rPr>
                </w:rPrChange>
              </w:rPr>
            </w:pPr>
            <w:r w:rsidRPr="003E55CD">
              <w:rPr>
                <w:rFonts w:ascii="Arial" w:eastAsia="Arial" w:hAnsi="Arial" w:cs="Arial"/>
                <w:sz w:val="20"/>
                <w:szCs w:val="20"/>
                <w:rPrChange w:id="336" w:author="Reis-Filho, Jorge S./Pathology" w:date="2019-06-26T20:15:00Z">
                  <w:rPr>
                    <w:rFonts w:ascii="Arial" w:eastAsia="Arial" w:hAnsi="Arial" w:cs="Arial"/>
                  </w:rPr>
                </w:rPrChange>
              </w:rPr>
              <w:t>C1502Afs*5</w:t>
            </w:r>
          </w:p>
        </w:tc>
        <w:tc>
          <w:tcPr>
            <w:tcW w:w="862" w:type="dxa"/>
            <w:tcMar>
              <w:top w:w="20" w:type="dxa"/>
              <w:left w:w="20" w:type="dxa"/>
              <w:bottom w:w="100" w:type="dxa"/>
              <w:right w:w="20" w:type="dxa"/>
            </w:tcMar>
            <w:vAlign w:val="center"/>
          </w:tcPr>
          <w:p w14:paraId="3B03267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37" w:author="Reis-Filho, Jorge S./Pathology" w:date="2019-06-26T20:15:00Z">
                  <w:rPr>
                    <w:rFonts w:ascii="Arial" w:eastAsia="Arial" w:hAnsi="Arial" w:cs="Arial"/>
                  </w:rPr>
                </w:rPrChange>
              </w:rPr>
            </w:pPr>
            <w:r w:rsidRPr="003E55CD">
              <w:rPr>
                <w:rFonts w:ascii="Arial" w:eastAsia="Arial" w:hAnsi="Arial" w:cs="Arial"/>
                <w:sz w:val="20"/>
                <w:szCs w:val="20"/>
                <w:rPrChange w:id="338" w:author="Reis-Filho, Jorge S./Pathology" w:date="2019-06-26T20:15:00Z">
                  <w:rPr>
                    <w:rFonts w:ascii="Arial" w:eastAsia="Arial" w:hAnsi="Arial" w:cs="Arial"/>
                  </w:rPr>
                </w:rPrChange>
              </w:rPr>
              <w:t>3782</w:t>
            </w:r>
          </w:p>
        </w:tc>
        <w:tc>
          <w:tcPr>
            <w:tcW w:w="862" w:type="dxa"/>
            <w:tcMar>
              <w:top w:w="20" w:type="dxa"/>
              <w:left w:w="20" w:type="dxa"/>
              <w:bottom w:w="100" w:type="dxa"/>
              <w:right w:w="20" w:type="dxa"/>
            </w:tcMar>
            <w:vAlign w:val="center"/>
          </w:tcPr>
          <w:p w14:paraId="02E7D33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39" w:author="Reis-Filho, Jorge S./Pathology" w:date="2019-06-26T20:15:00Z">
                  <w:rPr>
                    <w:rFonts w:ascii="Arial" w:eastAsia="Arial" w:hAnsi="Arial" w:cs="Arial"/>
                  </w:rPr>
                </w:rPrChange>
              </w:rPr>
            </w:pPr>
            <w:r w:rsidRPr="003E55CD">
              <w:rPr>
                <w:rFonts w:ascii="Arial" w:eastAsia="Arial" w:hAnsi="Arial" w:cs="Arial"/>
                <w:sz w:val="20"/>
                <w:szCs w:val="20"/>
                <w:rPrChange w:id="340" w:author="Reis-Filho, Jorge S./Pathology" w:date="2019-06-26T20:15:00Z">
                  <w:rPr>
                    <w:rFonts w:ascii="Arial" w:eastAsia="Arial" w:hAnsi="Arial" w:cs="Arial"/>
                  </w:rPr>
                </w:rPrChange>
              </w:rPr>
              <w:t>75</w:t>
            </w:r>
          </w:p>
        </w:tc>
        <w:tc>
          <w:tcPr>
            <w:tcW w:w="862" w:type="dxa"/>
            <w:tcMar>
              <w:top w:w="100" w:type="dxa"/>
              <w:left w:w="100" w:type="dxa"/>
              <w:bottom w:w="100" w:type="dxa"/>
              <w:right w:w="100" w:type="dxa"/>
            </w:tcMar>
            <w:vAlign w:val="center"/>
          </w:tcPr>
          <w:p w14:paraId="129F987D" w14:textId="77777777" w:rsidR="00413E5F" w:rsidRPr="003E55CD" w:rsidRDefault="00B4071F" w:rsidP="00A7225E">
            <w:pPr>
              <w:widowControl w:val="0"/>
              <w:spacing w:after="0" w:line="240" w:lineRule="auto"/>
              <w:jc w:val="both"/>
              <w:rPr>
                <w:rFonts w:ascii="Arial" w:eastAsia="Arial" w:hAnsi="Arial" w:cs="Arial"/>
                <w:sz w:val="20"/>
                <w:szCs w:val="20"/>
                <w:rPrChange w:id="341" w:author="Reis-Filho, Jorge S./Pathology" w:date="2019-06-26T20:15:00Z">
                  <w:rPr>
                    <w:rFonts w:ascii="Arial" w:eastAsia="Arial" w:hAnsi="Arial" w:cs="Arial"/>
                  </w:rPr>
                </w:rPrChange>
              </w:rPr>
            </w:pPr>
            <w:r w:rsidRPr="003E55CD">
              <w:rPr>
                <w:rFonts w:ascii="Arial" w:eastAsia="Arial" w:hAnsi="Arial" w:cs="Arial"/>
                <w:sz w:val="20"/>
                <w:szCs w:val="20"/>
                <w:rPrChange w:id="342" w:author="Reis-Filho, Jorge S./Pathology" w:date="2019-06-26T20:15:00Z">
                  <w:rPr>
                    <w:rFonts w:ascii="Arial" w:eastAsia="Arial" w:hAnsi="Arial" w:cs="Arial"/>
                  </w:rPr>
                </w:rPrChange>
              </w:rPr>
              <w:t>1.98</w:t>
            </w:r>
          </w:p>
        </w:tc>
        <w:tc>
          <w:tcPr>
            <w:tcW w:w="862" w:type="dxa"/>
            <w:tcMar>
              <w:top w:w="100" w:type="dxa"/>
              <w:left w:w="100" w:type="dxa"/>
              <w:bottom w:w="100" w:type="dxa"/>
              <w:right w:w="100" w:type="dxa"/>
            </w:tcMar>
            <w:vAlign w:val="center"/>
          </w:tcPr>
          <w:p w14:paraId="0FA9B84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43" w:author="Reis-Filho, Jorge S./Pathology" w:date="2019-06-26T20:15:00Z">
                  <w:rPr>
                    <w:rFonts w:ascii="Arial" w:eastAsia="Arial" w:hAnsi="Arial" w:cs="Arial"/>
                  </w:rPr>
                </w:rPrChange>
              </w:rPr>
            </w:pPr>
            <w:r w:rsidRPr="003E55CD">
              <w:rPr>
                <w:rFonts w:ascii="Arial" w:eastAsia="Arial" w:hAnsi="Arial" w:cs="Arial"/>
                <w:sz w:val="20"/>
                <w:szCs w:val="20"/>
                <w:rPrChange w:id="344" w:author="Reis-Filho, Jorge S./Pathology" w:date="2019-06-26T20:15:00Z">
                  <w:rPr>
                    <w:rFonts w:ascii="Arial" w:eastAsia="Arial" w:hAnsi="Arial" w:cs="Arial"/>
                  </w:rPr>
                </w:rPrChange>
              </w:rPr>
              <w:t>3676</w:t>
            </w:r>
          </w:p>
        </w:tc>
        <w:tc>
          <w:tcPr>
            <w:tcW w:w="862" w:type="dxa"/>
            <w:tcMar>
              <w:top w:w="100" w:type="dxa"/>
              <w:left w:w="100" w:type="dxa"/>
              <w:bottom w:w="100" w:type="dxa"/>
              <w:right w:w="100" w:type="dxa"/>
            </w:tcMar>
            <w:vAlign w:val="center"/>
          </w:tcPr>
          <w:p w14:paraId="7D0F1D2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45" w:author="Reis-Filho, Jorge S./Pathology" w:date="2019-06-26T20:15:00Z">
                  <w:rPr>
                    <w:rFonts w:ascii="Arial" w:eastAsia="Arial" w:hAnsi="Arial" w:cs="Arial"/>
                  </w:rPr>
                </w:rPrChange>
              </w:rPr>
            </w:pPr>
            <w:r w:rsidRPr="003E55CD">
              <w:rPr>
                <w:rFonts w:ascii="Arial" w:eastAsia="Arial" w:hAnsi="Arial" w:cs="Arial"/>
                <w:sz w:val="20"/>
                <w:szCs w:val="20"/>
                <w:rPrChange w:id="346" w:author="Reis-Filho, Jorge S./Pathology" w:date="2019-06-26T20:15:00Z">
                  <w:rPr>
                    <w:rFonts w:ascii="Arial" w:eastAsia="Arial" w:hAnsi="Arial" w:cs="Arial"/>
                  </w:rPr>
                </w:rPrChange>
              </w:rPr>
              <w:t>98</w:t>
            </w:r>
          </w:p>
        </w:tc>
        <w:tc>
          <w:tcPr>
            <w:tcW w:w="862" w:type="dxa"/>
            <w:tcMar>
              <w:top w:w="100" w:type="dxa"/>
              <w:left w:w="100" w:type="dxa"/>
              <w:bottom w:w="100" w:type="dxa"/>
              <w:right w:w="100" w:type="dxa"/>
            </w:tcMar>
            <w:vAlign w:val="center"/>
          </w:tcPr>
          <w:p w14:paraId="47DD9B0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47" w:author="Reis-Filho, Jorge S./Pathology" w:date="2019-06-26T20:15:00Z">
                  <w:rPr>
                    <w:rFonts w:ascii="Arial" w:eastAsia="Arial" w:hAnsi="Arial" w:cs="Arial"/>
                  </w:rPr>
                </w:rPrChange>
              </w:rPr>
            </w:pPr>
            <w:r w:rsidRPr="003E55CD">
              <w:rPr>
                <w:rFonts w:ascii="Arial" w:eastAsia="Arial" w:hAnsi="Arial" w:cs="Arial"/>
                <w:sz w:val="20"/>
                <w:szCs w:val="20"/>
                <w:rPrChange w:id="348" w:author="Reis-Filho, Jorge S./Pathology" w:date="2019-06-26T20:15:00Z">
                  <w:rPr>
                    <w:rFonts w:ascii="Arial" w:eastAsia="Arial" w:hAnsi="Arial" w:cs="Arial"/>
                  </w:rPr>
                </w:rPrChange>
              </w:rPr>
              <w:t>2.67</w:t>
            </w:r>
          </w:p>
        </w:tc>
        <w:tc>
          <w:tcPr>
            <w:tcW w:w="915" w:type="dxa"/>
            <w:tcMar>
              <w:top w:w="20" w:type="dxa"/>
              <w:left w:w="20" w:type="dxa"/>
              <w:bottom w:w="100" w:type="dxa"/>
              <w:right w:w="20" w:type="dxa"/>
            </w:tcMar>
            <w:vAlign w:val="center"/>
          </w:tcPr>
          <w:p w14:paraId="1B91818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49" w:author="Reis-Filho, Jorge S./Pathology" w:date="2019-06-26T20:15:00Z">
                  <w:rPr>
                    <w:rFonts w:ascii="Arial" w:eastAsia="Arial" w:hAnsi="Arial" w:cs="Arial"/>
                  </w:rPr>
                </w:rPrChange>
              </w:rPr>
            </w:pPr>
            <w:r w:rsidRPr="003E55CD">
              <w:rPr>
                <w:rFonts w:ascii="Arial" w:eastAsia="Arial" w:hAnsi="Arial" w:cs="Arial"/>
                <w:sz w:val="20"/>
                <w:szCs w:val="20"/>
                <w:rPrChange w:id="350" w:author="Reis-Filho, Jorge S./Pathology" w:date="2019-06-26T20:15:00Z">
                  <w:rPr>
                    <w:rFonts w:ascii="Arial" w:eastAsia="Arial" w:hAnsi="Arial" w:cs="Arial"/>
                  </w:rPr>
                </w:rPrChange>
              </w:rPr>
              <w:t>4</w:t>
            </w:r>
          </w:p>
        </w:tc>
      </w:tr>
      <w:tr w:rsidR="00413E5F" w:rsidRPr="00A7225E" w14:paraId="706471B7" w14:textId="77777777" w:rsidTr="00141484">
        <w:trPr>
          <w:trHeight w:val="144"/>
        </w:trPr>
        <w:tc>
          <w:tcPr>
            <w:tcW w:w="1305" w:type="dxa"/>
            <w:tcMar>
              <w:top w:w="20" w:type="dxa"/>
              <w:left w:w="20" w:type="dxa"/>
              <w:bottom w:w="100" w:type="dxa"/>
              <w:right w:w="20" w:type="dxa"/>
            </w:tcMar>
            <w:vAlign w:val="center"/>
          </w:tcPr>
          <w:p w14:paraId="14D311B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51" w:author="Reis-Filho, Jorge S./Pathology" w:date="2019-06-26T20:15:00Z">
                  <w:rPr>
                    <w:rFonts w:ascii="Arial" w:eastAsia="Arial" w:hAnsi="Arial" w:cs="Arial"/>
                  </w:rPr>
                </w:rPrChange>
              </w:rPr>
            </w:pPr>
            <w:r w:rsidRPr="003E55CD">
              <w:rPr>
                <w:rFonts w:ascii="Arial" w:eastAsia="Arial" w:hAnsi="Arial" w:cs="Arial"/>
                <w:sz w:val="20"/>
                <w:szCs w:val="20"/>
                <w:rPrChange w:id="352" w:author="Reis-Filho, Jorge S./Pathology" w:date="2019-06-26T20:15:00Z">
                  <w:rPr>
                    <w:rFonts w:ascii="Arial" w:eastAsia="Arial" w:hAnsi="Arial" w:cs="Arial"/>
                  </w:rPr>
                </w:rPrChange>
              </w:rPr>
              <w:t>MSK-VP-0045</w:t>
            </w:r>
          </w:p>
        </w:tc>
        <w:tc>
          <w:tcPr>
            <w:tcW w:w="705" w:type="dxa"/>
            <w:tcMar>
              <w:top w:w="20" w:type="dxa"/>
              <w:left w:w="20" w:type="dxa"/>
              <w:bottom w:w="100" w:type="dxa"/>
              <w:right w:w="20" w:type="dxa"/>
            </w:tcMar>
            <w:vAlign w:val="center"/>
          </w:tcPr>
          <w:p w14:paraId="005C2487"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353" w:author="Reis-Filho, Jorge S./Pathology" w:date="2019-06-26T20:15:00Z">
                  <w:rPr>
                    <w:rFonts w:ascii="Arial" w:eastAsia="Arial" w:hAnsi="Arial" w:cs="Arial"/>
                    <w:i/>
                  </w:rPr>
                </w:rPrChange>
              </w:rPr>
            </w:pPr>
            <w:r w:rsidRPr="003E55CD">
              <w:rPr>
                <w:rFonts w:ascii="Arial" w:eastAsia="Arial" w:hAnsi="Arial" w:cs="Arial"/>
                <w:i/>
                <w:sz w:val="20"/>
                <w:szCs w:val="20"/>
                <w:rPrChange w:id="354"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69F2109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55" w:author="Reis-Filho, Jorge S./Pathology" w:date="2019-06-26T20:15:00Z">
                  <w:rPr>
                    <w:rFonts w:ascii="Arial" w:eastAsia="Arial" w:hAnsi="Arial" w:cs="Arial"/>
                  </w:rPr>
                </w:rPrChange>
              </w:rPr>
            </w:pPr>
            <w:r w:rsidRPr="003E55CD">
              <w:rPr>
                <w:rFonts w:ascii="Arial" w:eastAsia="Arial" w:hAnsi="Arial" w:cs="Arial"/>
                <w:sz w:val="20"/>
                <w:szCs w:val="20"/>
                <w:rPrChange w:id="356" w:author="Reis-Filho, Jorge S./Pathology" w:date="2019-06-26T20:15:00Z">
                  <w:rPr>
                    <w:rFonts w:ascii="Arial" w:eastAsia="Arial" w:hAnsi="Arial" w:cs="Arial"/>
                  </w:rPr>
                </w:rPrChange>
              </w:rPr>
              <w:t>Q1098Rfs*11</w:t>
            </w:r>
          </w:p>
        </w:tc>
        <w:tc>
          <w:tcPr>
            <w:tcW w:w="862" w:type="dxa"/>
            <w:tcMar>
              <w:top w:w="20" w:type="dxa"/>
              <w:left w:w="20" w:type="dxa"/>
              <w:bottom w:w="100" w:type="dxa"/>
              <w:right w:w="20" w:type="dxa"/>
            </w:tcMar>
            <w:vAlign w:val="center"/>
          </w:tcPr>
          <w:p w14:paraId="0673E1A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57" w:author="Reis-Filho, Jorge S./Pathology" w:date="2019-06-26T20:15:00Z">
                  <w:rPr>
                    <w:rFonts w:ascii="Arial" w:eastAsia="Arial" w:hAnsi="Arial" w:cs="Arial"/>
                  </w:rPr>
                </w:rPrChange>
              </w:rPr>
            </w:pPr>
            <w:r w:rsidRPr="003E55CD">
              <w:rPr>
                <w:rFonts w:ascii="Arial" w:eastAsia="Arial" w:hAnsi="Arial" w:cs="Arial"/>
                <w:sz w:val="20"/>
                <w:szCs w:val="20"/>
                <w:rPrChange w:id="358" w:author="Reis-Filho, Jorge S./Pathology" w:date="2019-06-26T20:15:00Z">
                  <w:rPr>
                    <w:rFonts w:ascii="Arial" w:eastAsia="Arial" w:hAnsi="Arial" w:cs="Arial"/>
                  </w:rPr>
                </w:rPrChange>
              </w:rPr>
              <w:t>3151</w:t>
            </w:r>
          </w:p>
        </w:tc>
        <w:tc>
          <w:tcPr>
            <w:tcW w:w="862" w:type="dxa"/>
            <w:tcMar>
              <w:top w:w="20" w:type="dxa"/>
              <w:left w:w="20" w:type="dxa"/>
              <w:bottom w:w="100" w:type="dxa"/>
              <w:right w:w="20" w:type="dxa"/>
            </w:tcMar>
            <w:vAlign w:val="center"/>
          </w:tcPr>
          <w:p w14:paraId="26A58A22"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59" w:author="Reis-Filho, Jorge S./Pathology" w:date="2019-06-26T20:15:00Z">
                  <w:rPr>
                    <w:rFonts w:ascii="Arial" w:eastAsia="Arial" w:hAnsi="Arial" w:cs="Arial"/>
                  </w:rPr>
                </w:rPrChange>
              </w:rPr>
            </w:pPr>
            <w:r w:rsidRPr="003E55CD">
              <w:rPr>
                <w:rFonts w:ascii="Arial" w:eastAsia="Arial" w:hAnsi="Arial" w:cs="Arial"/>
                <w:sz w:val="20"/>
                <w:szCs w:val="20"/>
                <w:rPrChange w:id="360" w:author="Reis-Filho, Jorge S./Pathology" w:date="2019-06-26T20:15:00Z">
                  <w:rPr>
                    <w:rFonts w:ascii="Arial" w:eastAsia="Arial" w:hAnsi="Arial" w:cs="Arial"/>
                  </w:rPr>
                </w:rPrChange>
              </w:rPr>
              <w:t>4</w:t>
            </w:r>
          </w:p>
        </w:tc>
        <w:tc>
          <w:tcPr>
            <w:tcW w:w="862" w:type="dxa"/>
            <w:tcMar>
              <w:top w:w="100" w:type="dxa"/>
              <w:left w:w="100" w:type="dxa"/>
              <w:bottom w:w="100" w:type="dxa"/>
              <w:right w:w="100" w:type="dxa"/>
            </w:tcMar>
            <w:vAlign w:val="center"/>
          </w:tcPr>
          <w:p w14:paraId="37B0FD7D" w14:textId="77777777" w:rsidR="00413E5F" w:rsidRPr="003E55CD" w:rsidRDefault="00B4071F" w:rsidP="00A7225E">
            <w:pPr>
              <w:widowControl w:val="0"/>
              <w:spacing w:after="0" w:line="240" w:lineRule="auto"/>
              <w:jc w:val="both"/>
              <w:rPr>
                <w:rFonts w:ascii="Arial" w:eastAsia="Arial" w:hAnsi="Arial" w:cs="Arial"/>
                <w:sz w:val="20"/>
                <w:szCs w:val="20"/>
                <w:rPrChange w:id="361" w:author="Reis-Filho, Jorge S./Pathology" w:date="2019-06-26T20:15:00Z">
                  <w:rPr>
                    <w:rFonts w:ascii="Arial" w:eastAsia="Arial" w:hAnsi="Arial" w:cs="Arial"/>
                  </w:rPr>
                </w:rPrChange>
              </w:rPr>
            </w:pPr>
            <w:r w:rsidRPr="003E55CD">
              <w:rPr>
                <w:rFonts w:ascii="Arial" w:eastAsia="Arial" w:hAnsi="Arial" w:cs="Arial"/>
                <w:sz w:val="20"/>
                <w:szCs w:val="20"/>
                <w:rPrChange w:id="362" w:author="Reis-Filho, Jorge S./Pathology" w:date="2019-06-26T20:15:00Z">
                  <w:rPr>
                    <w:rFonts w:ascii="Arial" w:eastAsia="Arial" w:hAnsi="Arial" w:cs="Arial"/>
                  </w:rPr>
                </w:rPrChange>
              </w:rPr>
              <w:t>0.127</w:t>
            </w:r>
          </w:p>
        </w:tc>
        <w:tc>
          <w:tcPr>
            <w:tcW w:w="862" w:type="dxa"/>
            <w:tcMar>
              <w:top w:w="100" w:type="dxa"/>
              <w:left w:w="100" w:type="dxa"/>
              <w:bottom w:w="100" w:type="dxa"/>
              <w:right w:w="100" w:type="dxa"/>
            </w:tcMar>
            <w:vAlign w:val="center"/>
          </w:tcPr>
          <w:p w14:paraId="1BF974A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63" w:author="Reis-Filho, Jorge S./Pathology" w:date="2019-06-26T20:15:00Z">
                  <w:rPr>
                    <w:rFonts w:ascii="Arial" w:eastAsia="Arial" w:hAnsi="Arial" w:cs="Arial"/>
                  </w:rPr>
                </w:rPrChange>
              </w:rPr>
            </w:pPr>
            <w:r w:rsidRPr="003E55CD">
              <w:rPr>
                <w:rFonts w:ascii="Arial" w:eastAsia="Arial" w:hAnsi="Arial" w:cs="Arial"/>
                <w:sz w:val="20"/>
                <w:szCs w:val="20"/>
                <w:rPrChange w:id="364" w:author="Reis-Filho, Jorge S./Pathology" w:date="2019-06-26T20:15:00Z">
                  <w:rPr>
                    <w:rFonts w:ascii="Arial" w:eastAsia="Arial" w:hAnsi="Arial" w:cs="Arial"/>
                  </w:rPr>
                </w:rPrChange>
              </w:rPr>
              <w:t>2503</w:t>
            </w:r>
          </w:p>
        </w:tc>
        <w:tc>
          <w:tcPr>
            <w:tcW w:w="862" w:type="dxa"/>
            <w:tcMar>
              <w:top w:w="100" w:type="dxa"/>
              <w:left w:w="100" w:type="dxa"/>
              <w:bottom w:w="100" w:type="dxa"/>
              <w:right w:w="100" w:type="dxa"/>
            </w:tcMar>
            <w:vAlign w:val="center"/>
          </w:tcPr>
          <w:p w14:paraId="4BFD3F7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65" w:author="Reis-Filho, Jorge S./Pathology" w:date="2019-06-26T20:15:00Z">
                  <w:rPr>
                    <w:rFonts w:ascii="Arial" w:eastAsia="Arial" w:hAnsi="Arial" w:cs="Arial"/>
                  </w:rPr>
                </w:rPrChange>
              </w:rPr>
            </w:pPr>
            <w:r w:rsidRPr="003E55CD">
              <w:rPr>
                <w:rFonts w:ascii="Arial" w:eastAsia="Arial" w:hAnsi="Arial" w:cs="Arial"/>
                <w:sz w:val="20"/>
                <w:szCs w:val="20"/>
                <w:rPrChange w:id="366" w:author="Reis-Filho, Jorge S./Pathology" w:date="2019-06-26T20:15:00Z">
                  <w:rPr>
                    <w:rFonts w:ascii="Arial" w:eastAsia="Arial" w:hAnsi="Arial" w:cs="Arial"/>
                  </w:rPr>
                </w:rPrChange>
              </w:rPr>
              <w:t>6</w:t>
            </w:r>
          </w:p>
        </w:tc>
        <w:tc>
          <w:tcPr>
            <w:tcW w:w="862" w:type="dxa"/>
            <w:tcMar>
              <w:top w:w="100" w:type="dxa"/>
              <w:left w:w="100" w:type="dxa"/>
              <w:bottom w:w="100" w:type="dxa"/>
              <w:right w:w="100" w:type="dxa"/>
            </w:tcMar>
            <w:vAlign w:val="center"/>
          </w:tcPr>
          <w:p w14:paraId="4D78FB1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67" w:author="Reis-Filho, Jorge S./Pathology" w:date="2019-06-26T20:15:00Z">
                  <w:rPr>
                    <w:rFonts w:ascii="Arial" w:eastAsia="Arial" w:hAnsi="Arial" w:cs="Arial"/>
                  </w:rPr>
                </w:rPrChange>
              </w:rPr>
            </w:pPr>
            <w:r w:rsidRPr="003E55CD">
              <w:rPr>
                <w:rFonts w:ascii="Arial" w:eastAsia="Arial" w:hAnsi="Arial" w:cs="Arial"/>
                <w:sz w:val="20"/>
                <w:szCs w:val="20"/>
                <w:rPrChange w:id="368" w:author="Reis-Filho, Jorge S./Pathology" w:date="2019-06-26T20:15:00Z">
                  <w:rPr>
                    <w:rFonts w:ascii="Arial" w:eastAsia="Arial" w:hAnsi="Arial" w:cs="Arial"/>
                  </w:rPr>
                </w:rPrChange>
              </w:rPr>
              <w:t>0.240</w:t>
            </w:r>
          </w:p>
        </w:tc>
        <w:tc>
          <w:tcPr>
            <w:tcW w:w="915" w:type="dxa"/>
            <w:tcMar>
              <w:top w:w="20" w:type="dxa"/>
              <w:left w:w="20" w:type="dxa"/>
              <w:bottom w:w="100" w:type="dxa"/>
              <w:right w:w="20" w:type="dxa"/>
            </w:tcMar>
            <w:vAlign w:val="center"/>
          </w:tcPr>
          <w:p w14:paraId="354698E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69" w:author="Reis-Filho, Jorge S./Pathology" w:date="2019-06-26T20:15:00Z">
                  <w:rPr>
                    <w:rFonts w:ascii="Arial" w:eastAsia="Arial" w:hAnsi="Arial" w:cs="Arial"/>
                  </w:rPr>
                </w:rPrChange>
              </w:rPr>
            </w:pPr>
            <w:r w:rsidRPr="003E55CD">
              <w:rPr>
                <w:rFonts w:ascii="Arial" w:eastAsia="Arial" w:hAnsi="Arial" w:cs="Arial"/>
                <w:sz w:val="20"/>
                <w:szCs w:val="20"/>
                <w:rPrChange w:id="370" w:author="Reis-Filho, Jorge S./Pathology" w:date="2019-06-26T20:15:00Z">
                  <w:rPr>
                    <w:rFonts w:ascii="Arial" w:eastAsia="Arial" w:hAnsi="Arial" w:cs="Arial"/>
                  </w:rPr>
                </w:rPrChange>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06276629" w:rsidR="00413E5F" w:rsidRPr="00A7225E" w:rsidRDefault="00816557" w:rsidP="00A7225E">
      <w:pPr>
        <w:spacing w:after="0" w:line="240" w:lineRule="auto"/>
        <w:jc w:val="both"/>
        <w:rPr>
          <w:rFonts w:ascii="Arial" w:eastAsia="Arial" w:hAnsi="Arial" w:cs="Arial"/>
          <w:color w:val="0033CC"/>
        </w:rPr>
      </w:pPr>
      <w:ins w:id="371" w:author="Reis-Filho, Jorge S./Pathology" w:date="2019-06-26T23:10:00Z">
        <w:r>
          <w:rPr>
            <w:rFonts w:ascii="Arial" w:eastAsia="Arial" w:hAnsi="Arial" w:cs="Arial"/>
            <w:b/>
          </w:rPr>
          <w:t xml:space="preserve">Response to Reviewers </w:t>
        </w:r>
      </w:ins>
      <w:ins w:id="372" w:author="Reis-Filho, Jorge S./Pathology" w:date="2019-06-26T21:50:00Z">
        <w:r w:rsidR="00BF14D2" w:rsidRPr="003A528F">
          <w:rPr>
            <w:rFonts w:ascii="Arial" w:eastAsia="Arial" w:hAnsi="Arial" w:cs="Arial"/>
            <w:b/>
          </w:rPr>
          <w:t xml:space="preserve">Table </w:t>
        </w:r>
      </w:ins>
      <w:del w:id="373" w:author="Reis-Filho, Jorge S./Pathology" w:date="2019-06-26T21:50:00Z">
        <w:r w:rsidR="00B4071F" w:rsidRPr="00BF14D2" w:rsidDel="00BF14D2">
          <w:rPr>
            <w:rFonts w:ascii="Arial" w:eastAsia="Arial" w:hAnsi="Arial" w:cs="Arial"/>
            <w:b/>
            <w:rPrChange w:id="374" w:author="Reis-Filho, Jorge S./Pathology" w:date="2019-06-26T21:50:00Z">
              <w:rPr>
                <w:rFonts w:ascii="Arial" w:eastAsia="Arial" w:hAnsi="Arial" w:cs="Arial"/>
              </w:rPr>
            </w:rPrChange>
          </w:rPr>
          <w:delText xml:space="preserve">Table </w:delText>
        </w:r>
      </w:del>
      <w:r w:rsidR="00B4071F" w:rsidRPr="00BF14D2">
        <w:rPr>
          <w:rFonts w:ascii="Arial" w:eastAsia="Arial" w:hAnsi="Arial" w:cs="Arial"/>
          <w:b/>
          <w:rPrChange w:id="375" w:author="Reis-Filho, Jorge S./Pathology" w:date="2019-06-26T21:50:00Z">
            <w:rPr>
              <w:rFonts w:ascii="Arial" w:eastAsia="Arial" w:hAnsi="Arial" w:cs="Arial"/>
            </w:rPr>
          </w:rPrChange>
        </w:rPr>
        <w:t>2</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w:t>
      </w:r>
      <w:proofErr w:type="spellStart"/>
      <w:r w:rsidR="00B4071F" w:rsidRPr="00A7225E">
        <w:rPr>
          <w:rFonts w:ascii="Arial" w:eastAsia="Arial" w:hAnsi="Arial" w:cs="Arial"/>
        </w:rPr>
        <w:t>cfDNA</w:t>
      </w:r>
      <w:proofErr w:type="spellEnd"/>
      <w:r w:rsidR="00B4071F" w:rsidRPr="00A7225E">
        <w:rPr>
          <w:rFonts w:ascii="Arial" w:eastAsia="Arial" w:hAnsi="Arial" w:cs="Arial"/>
        </w:rPr>
        <w:t xml:space="preserve"> of healthy controls</w:t>
      </w:r>
      <w:ins w:id="376" w:author="Reis-Filho, Jorge S./Pathology" w:date="2019-06-26T21:45:00Z">
        <w:r w:rsidR="00BF14D2">
          <w:rPr>
            <w:rFonts w:ascii="Arial" w:eastAsia="Arial" w:hAnsi="Arial" w:cs="Arial"/>
          </w:rPr>
          <w:t>.</w:t>
        </w:r>
      </w:ins>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A7225E" w14:paraId="4D72421D" w14:textId="77777777" w:rsidTr="00141484">
        <w:trPr>
          <w:trHeight w:val="144"/>
        </w:trPr>
        <w:tc>
          <w:tcPr>
            <w:tcW w:w="1305" w:type="dxa"/>
            <w:shd w:val="clear" w:color="auto" w:fill="4D4D62"/>
            <w:tcMar>
              <w:top w:w="100" w:type="dxa"/>
              <w:left w:w="100" w:type="dxa"/>
              <w:bottom w:w="100" w:type="dxa"/>
              <w:right w:w="100" w:type="dxa"/>
            </w:tcMar>
            <w:vAlign w:val="center"/>
          </w:tcPr>
          <w:p w14:paraId="7B8C923D"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77"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78" w:author="Reis-Filho, Jorge S./Pathology" w:date="2019-06-26T20:15:00Z">
                  <w:rPr>
                    <w:rFonts w:ascii="Arial" w:eastAsia="Arial" w:hAnsi="Arial" w:cs="Arial"/>
                    <w:color w:val="FFFFFF"/>
                  </w:rPr>
                </w:rPrChange>
              </w:rPr>
              <w:t>Patient ID</w:t>
            </w:r>
          </w:p>
        </w:tc>
        <w:tc>
          <w:tcPr>
            <w:tcW w:w="705" w:type="dxa"/>
            <w:shd w:val="clear" w:color="auto" w:fill="4D4D62"/>
            <w:tcMar>
              <w:top w:w="100" w:type="dxa"/>
              <w:left w:w="100" w:type="dxa"/>
              <w:bottom w:w="100" w:type="dxa"/>
              <w:right w:w="100" w:type="dxa"/>
            </w:tcMar>
            <w:vAlign w:val="center"/>
          </w:tcPr>
          <w:p w14:paraId="5AD31855"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79"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80" w:author="Reis-Filho, Jorge S./Pathology" w:date="2019-06-26T20:15:00Z">
                  <w:rPr>
                    <w:rFonts w:ascii="Arial" w:eastAsia="Arial" w:hAnsi="Arial" w:cs="Arial"/>
                    <w:color w:val="FFFFFF"/>
                  </w:rPr>
                </w:rPrChange>
              </w:rPr>
              <w:t>Gene</w:t>
            </w:r>
          </w:p>
        </w:tc>
        <w:tc>
          <w:tcPr>
            <w:tcW w:w="1230" w:type="dxa"/>
            <w:shd w:val="clear" w:color="auto" w:fill="4D4D62"/>
            <w:tcMar>
              <w:top w:w="100" w:type="dxa"/>
              <w:left w:w="100" w:type="dxa"/>
              <w:bottom w:w="100" w:type="dxa"/>
              <w:right w:w="100" w:type="dxa"/>
            </w:tcMar>
            <w:vAlign w:val="center"/>
          </w:tcPr>
          <w:p w14:paraId="6F595D8D"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81" w:author="Reis-Filho, Jorge S./Pathology" w:date="2019-06-26T20:15:00Z">
                  <w:rPr>
                    <w:rFonts w:ascii="Arial" w:eastAsia="Arial" w:hAnsi="Arial" w:cs="Arial"/>
                    <w:color w:val="FFFFFF"/>
                  </w:rPr>
                </w:rPrChange>
              </w:rPr>
            </w:pPr>
            <w:proofErr w:type="spellStart"/>
            <w:r w:rsidRPr="003E55CD">
              <w:rPr>
                <w:rFonts w:ascii="Arial" w:eastAsia="Arial" w:hAnsi="Arial" w:cs="Arial"/>
                <w:color w:val="FFFFFF"/>
                <w:sz w:val="20"/>
                <w:szCs w:val="20"/>
                <w:rPrChange w:id="382" w:author="Reis-Filho, Jorge S./Pathology" w:date="2019-06-26T20:15:00Z">
                  <w:rPr>
                    <w:rFonts w:ascii="Arial" w:eastAsia="Arial" w:hAnsi="Arial" w:cs="Arial"/>
                    <w:color w:val="FFFFFF"/>
                  </w:rPr>
                </w:rPrChange>
              </w:rPr>
              <w:t>HGVSp</w:t>
            </w:r>
            <w:proofErr w:type="spellEnd"/>
          </w:p>
        </w:tc>
        <w:tc>
          <w:tcPr>
            <w:tcW w:w="862" w:type="dxa"/>
            <w:shd w:val="clear" w:color="auto" w:fill="4D4D62"/>
            <w:tcMar>
              <w:top w:w="100" w:type="dxa"/>
              <w:left w:w="100" w:type="dxa"/>
              <w:bottom w:w="100" w:type="dxa"/>
              <w:right w:w="100" w:type="dxa"/>
            </w:tcMar>
            <w:vAlign w:val="center"/>
          </w:tcPr>
          <w:p w14:paraId="5266E0E9"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83"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84" w:author="Reis-Filho, Jorge S./Pathology" w:date="2019-06-26T20:15:00Z">
                  <w:rPr>
                    <w:rFonts w:ascii="Arial" w:eastAsia="Arial" w:hAnsi="Arial" w:cs="Arial"/>
                    <w:color w:val="FFFFFF"/>
                  </w:rPr>
                </w:rPrChange>
              </w:rPr>
              <w:t>cfDNA depth</w:t>
            </w:r>
          </w:p>
        </w:tc>
        <w:tc>
          <w:tcPr>
            <w:tcW w:w="862" w:type="dxa"/>
            <w:shd w:val="clear" w:color="auto" w:fill="4D4D62"/>
            <w:tcMar>
              <w:top w:w="100" w:type="dxa"/>
              <w:left w:w="100" w:type="dxa"/>
              <w:bottom w:w="100" w:type="dxa"/>
              <w:right w:w="100" w:type="dxa"/>
            </w:tcMar>
            <w:vAlign w:val="center"/>
          </w:tcPr>
          <w:p w14:paraId="4FCF19B1"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85"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86" w:author="Reis-Filho, Jorge S./Pathology" w:date="2019-06-26T20:15:00Z">
                  <w:rPr>
                    <w:rFonts w:ascii="Arial" w:eastAsia="Arial" w:hAnsi="Arial" w:cs="Arial"/>
                    <w:color w:val="FFFFFF"/>
                  </w:rPr>
                </w:rPrChange>
              </w:rPr>
              <w:t>cfDNA alt count</w:t>
            </w:r>
          </w:p>
        </w:tc>
        <w:tc>
          <w:tcPr>
            <w:tcW w:w="862" w:type="dxa"/>
            <w:shd w:val="clear" w:color="auto" w:fill="4D4D62"/>
            <w:tcMar>
              <w:top w:w="100" w:type="dxa"/>
              <w:left w:w="100" w:type="dxa"/>
              <w:bottom w:w="100" w:type="dxa"/>
              <w:right w:w="100" w:type="dxa"/>
            </w:tcMar>
            <w:vAlign w:val="center"/>
          </w:tcPr>
          <w:p w14:paraId="57198D57"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87"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88" w:author="Reis-Filho, Jorge S./Pathology" w:date="2019-06-26T20:15:00Z">
                  <w:rPr>
                    <w:rFonts w:ascii="Arial" w:eastAsia="Arial" w:hAnsi="Arial" w:cs="Arial"/>
                    <w:color w:val="FFFFFF"/>
                  </w:rPr>
                </w:rPrChange>
              </w:rPr>
              <w:t>cfDNA VAF (%)</w:t>
            </w:r>
          </w:p>
        </w:tc>
        <w:tc>
          <w:tcPr>
            <w:tcW w:w="862" w:type="dxa"/>
            <w:shd w:val="clear" w:color="auto" w:fill="4D4D62"/>
            <w:tcMar>
              <w:top w:w="100" w:type="dxa"/>
              <w:left w:w="100" w:type="dxa"/>
              <w:bottom w:w="100" w:type="dxa"/>
              <w:right w:w="100" w:type="dxa"/>
            </w:tcMar>
            <w:vAlign w:val="center"/>
          </w:tcPr>
          <w:p w14:paraId="0A502DFB"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89"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90" w:author="Reis-Filho, Jorge S./Pathology" w:date="2019-06-26T20:15:00Z">
                  <w:rPr>
                    <w:rFonts w:ascii="Arial" w:eastAsia="Arial" w:hAnsi="Arial" w:cs="Arial"/>
                    <w:color w:val="FFFFFF"/>
                  </w:rPr>
                </w:rPrChange>
              </w:rPr>
              <w:t>WBC depth</w:t>
            </w:r>
          </w:p>
        </w:tc>
        <w:tc>
          <w:tcPr>
            <w:tcW w:w="862" w:type="dxa"/>
            <w:shd w:val="clear" w:color="auto" w:fill="4D4D62"/>
            <w:tcMar>
              <w:top w:w="100" w:type="dxa"/>
              <w:left w:w="100" w:type="dxa"/>
              <w:bottom w:w="100" w:type="dxa"/>
              <w:right w:w="100" w:type="dxa"/>
            </w:tcMar>
            <w:vAlign w:val="center"/>
          </w:tcPr>
          <w:p w14:paraId="4100B4D3"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91"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92" w:author="Reis-Filho, Jorge S./Pathology" w:date="2019-06-26T20:15:00Z">
                  <w:rPr>
                    <w:rFonts w:ascii="Arial" w:eastAsia="Arial" w:hAnsi="Arial" w:cs="Arial"/>
                    <w:color w:val="FFFFFF"/>
                  </w:rPr>
                </w:rPrChange>
              </w:rPr>
              <w:t>WBC alt count</w:t>
            </w:r>
          </w:p>
        </w:tc>
        <w:tc>
          <w:tcPr>
            <w:tcW w:w="862" w:type="dxa"/>
            <w:shd w:val="clear" w:color="auto" w:fill="4D4D62"/>
            <w:tcMar>
              <w:top w:w="100" w:type="dxa"/>
              <w:left w:w="100" w:type="dxa"/>
              <w:bottom w:w="100" w:type="dxa"/>
              <w:right w:w="100" w:type="dxa"/>
            </w:tcMar>
            <w:vAlign w:val="center"/>
          </w:tcPr>
          <w:p w14:paraId="5325D6CC"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93" w:author="Reis-Filho, Jorge S./Pathology" w:date="2019-06-26T20:15:00Z">
                  <w:rPr>
                    <w:rFonts w:ascii="Arial" w:eastAsia="Arial" w:hAnsi="Arial" w:cs="Arial"/>
                    <w:color w:val="FFFFFF"/>
                  </w:rPr>
                </w:rPrChange>
              </w:rPr>
            </w:pPr>
            <w:r w:rsidRPr="003E55CD">
              <w:rPr>
                <w:rFonts w:ascii="Arial" w:eastAsia="Arial" w:hAnsi="Arial" w:cs="Arial"/>
                <w:color w:val="FFFFFF"/>
                <w:sz w:val="20"/>
                <w:szCs w:val="20"/>
                <w:rPrChange w:id="394" w:author="Reis-Filho, Jorge S./Pathology" w:date="2019-06-26T20:15:00Z">
                  <w:rPr>
                    <w:rFonts w:ascii="Arial" w:eastAsia="Arial" w:hAnsi="Arial" w:cs="Arial"/>
                    <w:color w:val="FFFFFF"/>
                  </w:rPr>
                </w:rPrChange>
              </w:rPr>
              <w:t>WBC VAF (%)</w:t>
            </w:r>
          </w:p>
        </w:tc>
        <w:tc>
          <w:tcPr>
            <w:tcW w:w="915" w:type="dxa"/>
            <w:shd w:val="clear" w:color="auto" w:fill="4D4D62"/>
            <w:tcMar>
              <w:top w:w="100" w:type="dxa"/>
              <w:left w:w="100" w:type="dxa"/>
              <w:bottom w:w="100" w:type="dxa"/>
              <w:right w:w="100" w:type="dxa"/>
            </w:tcMar>
            <w:vAlign w:val="center"/>
          </w:tcPr>
          <w:p w14:paraId="6DAE2946" w14:textId="77777777" w:rsidR="00413E5F" w:rsidRPr="003E55CD" w:rsidRDefault="00B4071F" w:rsidP="00A7225E">
            <w:pPr>
              <w:widowControl w:val="0"/>
              <w:spacing w:after="0" w:line="240" w:lineRule="auto"/>
              <w:jc w:val="both"/>
              <w:rPr>
                <w:rFonts w:ascii="Arial" w:eastAsia="Arial" w:hAnsi="Arial" w:cs="Arial"/>
                <w:color w:val="FFFFFF"/>
                <w:sz w:val="20"/>
                <w:szCs w:val="20"/>
                <w:rPrChange w:id="395" w:author="Reis-Filho, Jorge S./Pathology" w:date="2019-06-26T20:15:00Z">
                  <w:rPr>
                    <w:rFonts w:ascii="Arial" w:eastAsia="Arial" w:hAnsi="Arial" w:cs="Arial"/>
                    <w:color w:val="FFFFFF"/>
                  </w:rPr>
                </w:rPrChange>
              </w:rPr>
            </w:pPr>
            <w:proofErr w:type="spellStart"/>
            <w:r w:rsidRPr="003E55CD">
              <w:rPr>
                <w:rFonts w:ascii="Arial" w:eastAsia="Arial" w:hAnsi="Arial" w:cs="Arial"/>
                <w:color w:val="FFFFFF"/>
                <w:sz w:val="20"/>
                <w:szCs w:val="20"/>
                <w:rPrChange w:id="396" w:author="Reis-Filho, Jorge S./Pathology" w:date="2019-06-26T20:15:00Z">
                  <w:rPr>
                    <w:rFonts w:ascii="Arial" w:eastAsia="Arial" w:hAnsi="Arial" w:cs="Arial"/>
                    <w:color w:val="FFFFFF"/>
                  </w:rPr>
                </w:rPrChange>
              </w:rPr>
              <w:t>OncoKB</w:t>
            </w:r>
            <w:proofErr w:type="spellEnd"/>
            <w:r w:rsidRPr="003E55CD">
              <w:rPr>
                <w:rFonts w:ascii="Arial" w:eastAsia="Arial" w:hAnsi="Arial" w:cs="Arial"/>
                <w:color w:val="FFFFFF"/>
                <w:sz w:val="20"/>
                <w:szCs w:val="20"/>
                <w:rPrChange w:id="397" w:author="Reis-Filho, Jorge S./Pathology" w:date="2019-06-26T20:15:00Z">
                  <w:rPr>
                    <w:rFonts w:ascii="Arial" w:eastAsia="Arial" w:hAnsi="Arial" w:cs="Arial"/>
                    <w:color w:val="FFFFFF"/>
                  </w:rPr>
                </w:rPrChange>
              </w:rPr>
              <w:t xml:space="preserve"> highest level</w:t>
            </w:r>
          </w:p>
        </w:tc>
      </w:tr>
      <w:tr w:rsidR="00413E5F" w:rsidRPr="00A7225E" w14:paraId="1EF1C6CC" w14:textId="77777777" w:rsidTr="00141484">
        <w:trPr>
          <w:trHeight w:val="144"/>
        </w:trPr>
        <w:tc>
          <w:tcPr>
            <w:tcW w:w="1305" w:type="dxa"/>
            <w:tcMar>
              <w:top w:w="20" w:type="dxa"/>
              <w:left w:w="20" w:type="dxa"/>
              <w:bottom w:w="100" w:type="dxa"/>
              <w:right w:w="20" w:type="dxa"/>
            </w:tcMar>
            <w:vAlign w:val="center"/>
          </w:tcPr>
          <w:p w14:paraId="335F2ABA"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398" w:author="Reis-Filho, Jorge S./Pathology" w:date="2019-06-26T20:15:00Z">
                  <w:rPr>
                    <w:rFonts w:ascii="Arial" w:eastAsia="Arial" w:hAnsi="Arial" w:cs="Arial"/>
                  </w:rPr>
                </w:rPrChange>
              </w:rPr>
            </w:pPr>
            <w:r w:rsidRPr="003E55CD">
              <w:rPr>
                <w:rFonts w:ascii="Arial" w:eastAsia="Arial" w:hAnsi="Arial" w:cs="Arial"/>
                <w:sz w:val="20"/>
                <w:szCs w:val="20"/>
                <w:rPrChange w:id="399" w:author="Reis-Filho, Jorge S./Pathology" w:date="2019-06-26T20:15:00Z">
                  <w:rPr>
                    <w:rFonts w:ascii="Arial" w:eastAsia="Arial" w:hAnsi="Arial" w:cs="Arial"/>
                  </w:rPr>
                </w:rPrChange>
              </w:rPr>
              <w:t>W044216563529</w:t>
            </w:r>
          </w:p>
        </w:tc>
        <w:tc>
          <w:tcPr>
            <w:tcW w:w="705" w:type="dxa"/>
            <w:tcMar>
              <w:top w:w="20" w:type="dxa"/>
              <w:left w:w="20" w:type="dxa"/>
              <w:bottom w:w="100" w:type="dxa"/>
              <w:right w:w="20" w:type="dxa"/>
            </w:tcMar>
            <w:vAlign w:val="center"/>
          </w:tcPr>
          <w:p w14:paraId="64F6F364"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400" w:author="Reis-Filho, Jorge S./Pathology" w:date="2019-06-26T20:15:00Z">
                  <w:rPr>
                    <w:rFonts w:ascii="Arial" w:eastAsia="Arial" w:hAnsi="Arial" w:cs="Arial"/>
                    <w:i/>
                  </w:rPr>
                </w:rPrChange>
              </w:rPr>
            </w:pPr>
            <w:r w:rsidRPr="003E55CD">
              <w:rPr>
                <w:rFonts w:ascii="Arial" w:eastAsia="Arial" w:hAnsi="Arial" w:cs="Arial"/>
                <w:i/>
                <w:sz w:val="20"/>
                <w:szCs w:val="20"/>
                <w:rPrChange w:id="401"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70E42AA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02" w:author="Reis-Filho, Jorge S./Pathology" w:date="2019-06-26T20:15:00Z">
                  <w:rPr>
                    <w:rFonts w:ascii="Arial" w:eastAsia="Arial" w:hAnsi="Arial" w:cs="Arial"/>
                  </w:rPr>
                </w:rPrChange>
              </w:rPr>
            </w:pPr>
            <w:r w:rsidRPr="003E55CD">
              <w:rPr>
                <w:rFonts w:ascii="Arial" w:eastAsia="Arial" w:hAnsi="Arial" w:cs="Arial"/>
                <w:sz w:val="20"/>
                <w:szCs w:val="20"/>
                <w:rPrChange w:id="403" w:author="Reis-Filho, Jorge S./Pathology" w:date="2019-06-26T20:15:00Z">
                  <w:rPr>
                    <w:rFonts w:ascii="Arial" w:eastAsia="Arial" w:hAnsi="Arial" w:cs="Arial"/>
                  </w:rPr>
                </w:rPrChange>
              </w:rPr>
              <w:t>E713Gfs*18</w:t>
            </w:r>
          </w:p>
        </w:tc>
        <w:tc>
          <w:tcPr>
            <w:tcW w:w="862" w:type="dxa"/>
            <w:tcMar>
              <w:top w:w="20" w:type="dxa"/>
              <w:left w:w="20" w:type="dxa"/>
              <w:bottom w:w="100" w:type="dxa"/>
              <w:right w:w="20" w:type="dxa"/>
            </w:tcMar>
            <w:vAlign w:val="center"/>
          </w:tcPr>
          <w:p w14:paraId="7C45350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04" w:author="Reis-Filho, Jorge S./Pathology" w:date="2019-06-26T20:15:00Z">
                  <w:rPr>
                    <w:rFonts w:ascii="Arial" w:eastAsia="Arial" w:hAnsi="Arial" w:cs="Arial"/>
                  </w:rPr>
                </w:rPrChange>
              </w:rPr>
            </w:pPr>
            <w:r w:rsidRPr="003E55CD">
              <w:rPr>
                <w:rFonts w:ascii="Arial" w:eastAsia="Arial" w:hAnsi="Arial" w:cs="Arial"/>
                <w:sz w:val="20"/>
                <w:szCs w:val="20"/>
                <w:rPrChange w:id="405" w:author="Reis-Filho, Jorge S./Pathology" w:date="2019-06-26T20:15:00Z">
                  <w:rPr>
                    <w:rFonts w:ascii="Arial" w:eastAsia="Arial" w:hAnsi="Arial" w:cs="Arial"/>
                  </w:rPr>
                </w:rPrChange>
              </w:rPr>
              <w:t>1582</w:t>
            </w:r>
          </w:p>
        </w:tc>
        <w:tc>
          <w:tcPr>
            <w:tcW w:w="862" w:type="dxa"/>
            <w:tcMar>
              <w:top w:w="20" w:type="dxa"/>
              <w:left w:w="20" w:type="dxa"/>
              <w:bottom w:w="100" w:type="dxa"/>
              <w:right w:w="20" w:type="dxa"/>
            </w:tcMar>
            <w:vAlign w:val="center"/>
          </w:tcPr>
          <w:p w14:paraId="060FA71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06" w:author="Reis-Filho, Jorge S./Pathology" w:date="2019-06-26T20:15:00Z">
                  <w:rPr>
                    <w:rFonts w:ascii="Arial" w:eastAsia="Arial" w:hAnsi="Arial" w:cs="Arial"/>
                  </w:rPr>
                </w:rPrChange>
              </w:rPr>
            </w:pPr>
            <w:r w:rsidRPr="003E55CD">
              <w:rPr>
                <w:rFonts w:ascii="Arial" w:eastAsia="Arial" w:hAnsi="Arial" w:cs="Arial"/>
                <w:sz w:val="20"/>
                <w:szCs w:val="20"/>
                <w:rPrChange w:id="407" w:author="Reis-Filho, Jorge S./Pathology" w:date="2019-06-26T20:15:00Z">
                  <w:rPr>
                    <w:rFonts w:ascii="Arial" w:eastAsia="Arial" w:hAnsi="Arial" w:cs="Arial"/>
                  </w:rPr>
                </w:rPrChange>
              </w:rPr>
              <w:t>8</w:t>
            </w:r>
          </w:p>
        </w:tc>
        <w:tc>
          <w:tcPr>
            <w:tcW w:w="862" w:type="dxa"/>
            <w:tcMar>
              <w:top w:w="100" w:type="dxa"/>
              <w:left w:w="100" w:type="dxa"/>
              <w:bottom w:w="100" w:type="dxa"/>
              <w:right w:w="100" w:type="dxa"/>
            </w:tcMar>
            <w:vAlign w:val="center"/>
          </w:tcPr>
          <w:p w14:paraId="218A89C2" w14:textId="77777777" w:rsidR="00413E5F" w:rsidRPr="003E55CD" w:rsidRDefault="00B4071F" w:rsidP="00A7225E">
            <w:pPr>
              <w:widowControl w:val="0"/>
              <w:spacing w:after="0" w:line="240" w:lineRule="auto"/>
              <w:jc w:val="both"/>
              <w:rPr>
                <w:rFonts w:ascii="Arial" w:eastAsia="Arial" w:hAnsi="Arial" w:cs="Arial"/>
                <w:sz w:val="20"/>
                <w:szCs w:val="20"/>
                <w:rPrChange w:id="408" w:author="Reis-Filho, Jorge S./Pathology" w:date="2019-06-26T20:15:00Z">
                  <w:rPr>
                    <w:rFonts w:ascii="Arial" w:eastAsia="Arial" w:hAnsi="Arial" w:cs="Arial"/>
                  </w:rPr>
                </w:rPrChange>
              </w:rPr>
            </w:pPr>
            <w:r w:rsidRPr="003E55CD">
              <w:rPr>
                <w:rFonts w:ascii="Arial" w:eastAsia="Arial" w:hAnsi="Arial" w:cs="Arial"/>
                <w:sz w:val="20"/>
                <w:szCs w:val="20"/>
                <w:rPrChange w:id="409" w:author="Reis-Filho, Jorge S./Pathology" w:date="2019-06-26T20:15:00Z">
                  <w:rPr>
                    <w:rFonts w:ascii="Arial" w:eastAsia="Arial" w:hAnsi="Arial" w:cs="Arial"/>
                  </w:rPr>
                </w:rPrChange>
              </w:rPr>
              <w:t>0.506</w:t>
            </w:r>
          </w:p>
        </w:tc>
        <w:tc>
          <w:tcPr>
            <w:tcW w:w="862" w:type="dxa"/>
            <w:tcMar>
              <w:top w:w="100" w:type="dxa"/>
              <w:left w:w="100" w:type="dxa"/>
              <w:bottom w:w="100" w:type="dxa"/>
              <w:right w:w="100" w:type="dxa"/>
            </w:tcMar>
            <w:vAlign w:val="center"/>
          </w:tcPr>
          <w:p w14:paraId="5AD38DE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10" w:author="Reis-Filho, Jorge S./Pathology" w:date="2019-06-26T20:15:00Z">
                  <w:rPr>
                    <w:rFonts w:ascii="Arial" w:eastAsia="Arial" w:hAnsi="Arial" w:cs="Arial"/>
                  </w:rPr>
                </w:rPrChange>
              </w:rPr>
            </w:pPr>
            <w:r w:rsidRPr="003E55CD">
              <w:rPr>
                <w:rFonts w:ascii="Arial" w:eastAsia="Arial" w:hAnsi="Arial" w:cs="Arial"/>
                <w:sz w:val="20"/>
                <w:szCs w:val="20"/>
                <w:rPrChange w:id="411" w:author="Reis-Filho, Jorge S./Pathology" w:date="2019-06-26T20:15:00Z">
                  <w:rPr>
                    <w:rFonts w:ascii="Arial" w:eastAsia="Arial" w:hAnsi="Arial" w:cs="Arial"/>
                  </w:rPr>
                </w:rPrChange>
              </w:rPr>
              <w:t>2619</w:t>
            </w:r>
          </w:p>
        </w:tc>
        <w:tc>
          <w:tcPr>
            <w:tcW w:w="862" w:type="dxa"/>
            <w:tcMar>
              <w:top w:w="100" w:type="dxa"/>
              <w:left w:w="100" w:type="dxa"/>
              <w:bottom w:w="100" w:type="dxa"/>
              <w:right w:w="100" w:type="dxa"/>
            </w:tcMar>
            <w:vAlign w:val="center"/>
          </w:tcPr>
          <w:p w14:paraId="00F69F4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12" w:author="Reis-Filho, Jorge S./Pathology" w:date="2019-06-26T20:15:00Z">
                  <w:rPr>
                    <w:rFonts w:ascii="Arial" w:eastAsia="Arial" w:hAnsi="Arial" w:cs="Arial"/>
                  </w:rPr>
                </w:rPrChange>
              </w:rPr>
            </w:pPr>
            <w:r w:rsidRPr="003E55CD">
              <w:rPr>
                <w:rFonts w:ascii="Arial" w:eastAsia="Arial" w:hAnsi="Arial" w:cs="Arial"/>
                <w:sz w:val="20"/>
                <w:szCs w:val="20"/>
                <w:rPrChange w:id="413" w:author="Reis-Filho, Jorge S./Pathology" w:date="2019-06-26T20:15:00Z">
                  <w:rPr>
                    <w:rFonts w:ascii="Arial" w:eastAsia="Arial" w:hAnsi="Arial" w:cs="Arial"/>
                  </w:rPr>
                </w:rPrChange>
              </w:rPr>
              <w:t>14</w:t>
            </w:r>
          </w:p>
        </w:tc>
        <w:tc>
          <w:tcPr>
            <w:tcW w:w="862" w:type="dxa"/>
            <w:tcMar>
              <w:top w:w="100" w:type="dxa"/>
              <w:left w:w="100" w:type="dxa"/>
              <w:bottom w:w="100" w:type="dxa"/>
              <w:right w:w="100" w:type="dxa"/>
            </w:tcMar>
            <w:vAlign w:val="center"/>
          </w:tcPr>
          <w:p w14:paraId="1048EC31"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14" w:author="Reis-Filho, Jorge S./Pathology" w:date="2019-06-26T20:15:00Z">
                  <w:rPr>
                    <w:rFonts w:ascii="Arial" w:eastAsia="Arial" w:hAnsi="Arial" w:cs="Arial"/>
                  </w:rPr>
                </w:rPrChange>
              </w:rPr>
            </w:pPr>
            <w:r w:rsidRPr="003E55CD">
              <w:rPr>
                <w:rFonts w:ascii="Arial" w:eastAsia="Arial" w:hAnsi="Arial" w:cs="Arial"/>
                <w:sz w:val="20"/>
                <w:szCs w:val="20"/>
                <w:rPrChange w:id="415" w:author="Reis-Filho, Jorge S./Pathology" w:date="2019-06-26T20:15:00Z">
                  <w:rPr>
                    <w:rFonts w:ascii="Arial" w:eastAsia="Arial" w:hAnsi="Arial" w:cs="Arial"/>
                  </w:rPr>
                </w:rPrChange>
              </w:rPr>
              <w:t>0.535</w:t>
            </w:r>
          </w:p>
        </w:tc>
        <w:tc>
          <w:tcPr>
            <w:tcW w:w="915" w:type="dxa"/>
            <w:tcMar>
              <w:top w:w="20" w:type="dxa"/>
              <w:left w:w="20" w:type="dxa"/>
              <w:bottom w:w="100" w:type="dxa"/>
              <w:right w:w="20" w:type="dxa"/>
            </w:tcMar>
            <w:vAlign w:val="center"/>
          </w:tcPr>
          <w:p w14:paraId="5899CA4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16" w:author="Reis-Filho, Jorge S./Pathology" w:date="2019-06-26T20:15:00Z">
                  <w:rPr>
                    <w:rFonts w:ascii="Arial" w:eastAsia="Arial" w:hAnsi="Arial" w:cs="Arial"/>
                  </w:rPr>
                </w:rPrChange>
              </w:rPr>
            </w:pPr>
            <w:r w:rsidRPr="003E55CD">
              <w:rPr>
                <w:rFonts w:ascii="Arial" w:eastAsia="Arial" w:hAnsi="Arial" w:cs="Arial"/>
                <w:sz w:val="20"/>
                <w:szCs w:val="20"/>
                <w:rPrChange w:id="417" w:author="Reis-Filho, Jorge S./Pathology" w:date="2019-06-26T20:15:00Z">
                  <w:rPr>
                    <w:rFonts w:ascii="Arial" w:eastAsia="Arial" w:hAnsi="Arial" w:cs="Arial"/>
                  </w:rPr>
                </w:rPrChange>
              </w:rPr>
              <w:t>4</w:t>
            </w:r>
          </w:p>
        </w:tc>
      </w:tr>
      <w:tr w:rsidR="00413E5F" w:rsidRPr="00A7225E" w14:paraId="4ED61A8E" w14:textId="77777777" w:rsidTr="00141484">
        <w:trPr>
          <w:trHeight w:val="144"/>
        </w:trPr>
        <w:tc>
          <w:tcPr>
            <w:tcW w:w="1305" w:type="dxa"/>
            <w:tcMar>
              <w:top w:w="20" w:type="dxa"/>
              <w:left w:w="20" w:type="dxa"/>
              <w:bottom w:w="100" w:type="dxa"/>
              <w:right w:w="20" w:type="dxa"/>
            </w:tcMar>
            <w:vAlign w:val="center"/>
          </w:tcPr>
          <w:p w14:paraId="3C64365C"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18" w:author="Reis-Filho, Jorge S./Pathology" w:date="2019-06-26T20:15:00Z">
                  <w:rPr>
                    <w:rFonts w:ascii="Arial" w:eastAsia="Arial" w:hAnsi="Arial" w:cs="Arial"/>
                  </w:rPr>
                </w:rPrChange>
              </w:rPr>
            </w:pPr>
            <w:r w:rsidRPr="003E55CD">
              <w:rPr>
                <w:rFonts w:ascii="Arial" w:eastAsia="Arial" w:hAnsi="Arial" w:cs="Arial"/>
                <w:sz w:val="20"/>
                <w:szCs w:val="20"/>
                <w:rPrChange w:id="419" w:author="Reis-Filho, Jorge S./Pathology" w:date="2019-06-26T20:15:00Z">
                  <w:rPr>
                    <w:rFonts w:ascii="Arial" w:eastAsia="Arial" w:hAnsi="Arial" w:cs="Arial"/>
                  </w:rPr>
                </w:rPrChange>
              </w:rPr>
              <w:t>W044216563537</w:t>
            </w:r>
          </w:p>
        </w:tc>
        <w:tc>
          <w:tcPr>
            <w:tcW w:w="705" w:type="dxa"/>
            <w:tcMar>
              <w:top w:w="20" w:type="dxa"/>
              <w:left w:w="20" w:type="dxa"/>
              <w:bottom w:w="100" w:type="dxa"/>
              <w:right w:w="20" w:type="dxa"/>
            </w:tcMar>
            <w:vAlign w:val="center"/>
          </w:tcPr>
          <w:p w14:paraId="6B862E60"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420" w:author="Reis-Filho, Jorge S./Pathology" w:date="2019-06-26T20:15:00Z">
                  <w:rPr>
                    <w:rFonts w:ascii="Arial" w:eastAsia="Arial" w:hAnsi="Arial" w:cs="Arial"/>
                    <w:i/>
                  </w:rPr>
                </w:rPrChange>
              </w:rPr>
            </w:pPr>
            <w:r w:rsidRPr="003E55CD">
              <w:rPr>
                <w:rFonts w:ascii="Arial" w:eastAsia="Arial" w:hAnsi="Arial" w:cs="Arial"/>
                <w:i/>
                <w:sz w:val="20"/>
                <w:szCs w:val="20"/>
                <w:rPrChange w:id="421"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15AE199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22" w:author="Reis-Filho, Jorge S./Pathology" w:date="2019-06-26T20:15:00Z">
                  <w:rPr>
                    <w:rFonts w:ascii="Arial" w:eastAsia="Arial" w:hAnsi="Arial" w:cs="Arial"/>
                  </w:rPr>
                </w:rPrChange>
              </w:rPr>
            </w:pPr>
            <w:r w:rsidRPr="003E55CD">
              <w:rPr>
                <w:rFonts w:ascii="Arial" w:eastAsia="Arial" w:hAnsi="Arial" w:cs="Arial"/>
                <w:sz w:val="20"/>
                <w:szCs w:val="20"/>
                <w:rPrChange w:id="423" w:author="Reis-Filho, Jorge S./Pathology" w:date="2019-06-26T20:15:00Z">
                  <w:rPr>
                    <w:rFonts w:ascii="Arial" w:eastAsia="Arial" w:hAnsi="Arial" w:cs="Arial"/>
                  </w:rPr>
                </w:rPrChange>
              </w:rPr>
              <w:t>R1968*</w:t>
            </w:r>
          </w:p>
        </w:tc>
        <w:tc>
          <w:tcPr>
            <w:tcW w:w="862" w:type="dxa"/>
            <w:tcMar>
              <w:top w:w="20" w:type="dxa"/>
              <w:left w:w="20" w:type="dxa"/>
              <w:bottom w:w="100" w:type="dxa"/>
              <w:right w:w="20" w:type="dxa"/>
            </w:tcMar>
            <w:vAlign w:val="center"/>
          </w:tcPr>
          <w:p w14:paraId="5319052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24" w:author="Reis-Filho, Jorge S./Pathology" w:date="2019-06-26T20:15:00Z">
                  <w:rPr>
                    <w:rFonts w:ascii="Arial" w:eastAsia="Arial" w:hAnsi="Arial" w:cs="Arial"/>
                  </w:rPr>
                </w:rPrChange>
              </w:rPr>
            </w:pPr>
            <w:r w:rsidRPr="003E55CD">
              <w:rPr>
                <w:rFonts w:ascii="Arial" w:eastAsia="Arial" w:hAnsi="Arial" w:cs="Arial"/>
                <w:sz w:val="20"/>
                <w:szCs w:val="20"/>
                <w:rPrChange w:id="425" w:author="Reis-Filho, Jorge S./Pathology" w:date="2019-06-26T20:15:00Z">
                  <w:rPr>
                    <w:rFonts w:ascii="Arial" w:eastAsia="Arial" w:hAnsi="Arial" w:cs="Arial"/>
                  </w:rPr>
                </w:rPrChange>
              </w:rPr>
              <w:t>4447</w:t>
            </w:r>
          </w:p>
        </w:tc>
        <w:tc>
          <w:tcPr>
            <w:tcW w:w="862" w:type="dxa"/>
            <w:tcMar>
              <w:top w:w="20" w:type="dxa"/>
              <w:left w:w="20" w:type="dxa"/>
              <w:bottom w:w="100" w:type="dxa"/>
              <w:right w:w="20" w:type="dxa"/>
            </w:tcMar>
            <w:vAlign w:val="center"/>
          </w:tcPr>
          <w:p w14:paraId="01E8A68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26" w:author="Reis-Filho, Jorge S./Pathology" w:date="2019-06-26T20:15:00Z">
                  <w:rPr>
                    <w:rFonts w:ascii="Arial" w:eastAsia="Arial" w:hAnsi="Arial" w:cs="Arial"/>
                  </w:rPr>
                </w:rPrChange>
              </w:rPr>
            </w:pPr>
            <w:r w:rsidRPr="003E55CD">
              <w:rPr>
                <w:rFonts w:ascii="Arial" w:eastAsia="Arial" w:hAnsi="Arial" w:cs="Arial"/>
                <w:sz w:val="20"/>
                <w:szCs w:val="20"/>
                <w:rPrChange w:id="427" w:author="Reis-Filho, Jorge S./Pathology" w:date="2019-06-26T20:15:00Z">
                  <w:rPr>
                    <w:rFonts w:ascii="Arial" w:eastAsia="Arial" w:hAnsi="Arial" w:cs="Arial"/>
                  </w:rPr>
                </w:rPrChange>
              </w:rPr>
              <w:t>6</w:t>
            </w:r>
          </w:p>
        </w:tc>
        <w:tc>
          <w:tcPr>
            <w:tcW w:w="862" w:type="dxa"/>
            <w:tcMar>
              <w:top w:w="100" w:type="dxa"/>
              <w:left w:w="100" w:type="dxa"/>
              <w:bottom w:w="100" w:type="dxa"/>
              <w:right w:w="100" w:type="dxa"/>
            </w:tcMar>
            <w:vAlign w:val="center"/>
          </w:tcPr>
          <w:p w14:paraId="554A5E31" w14:textId="77777777" w:rsidR="00413E5F" w:rsidRPr="003E55CD" w:rsidRDefault="00B4071F" w:rsidP="00A7225E">
            <w:pPr>
              <w:widowControl w:val="0"/>
              <w:spacing w:after="0" w:line="240" w:lineRule="auto"/>
              <w:jc w:val="both"/>
              <w:rPr>
                <w:rFonts w:ascii="Arial" w:eastAsia="Arial" w:hAnsi="Arial" w:cs="Arial"/>
                <w:sz w:val="20"/>
                <w:szCs w:val="20"/>
                <w:rPrChange w:id="428" w:author="Reis-Filho, Jorge S./Pathology" w:date="2019-06-26T20:15:00Z">
                  <w:rPr>
                    <w:rFonts w:ascii="Arial" w:eastAsia="Arial" w:hAnsi="Arial" w:cs="Arial"/>
                  </w:rPr>
                </w:rPrChange>
              </w:rPr>
            </w:pPr>
            <w:r w:rsidRPr="003E55CD">
              <w:rPr>
                <w:rFonts w:ascii="Arial" w:eastAsia="Arial" w:hAnsi="Arial" w:cs="Arial"/>
                <w:sz w:val="20"/>
                <w:szCs w:val="20"/>
                <w:rPrChange w:id="429" w:author="Reis-Filho, Jorge S./Pathology" w:date="2019-06-26T20:15:00Z">
                  <w:rPr>
                    <w:rFonts w:ascii="Arial" w:eastAsia="Arial" w:hAnsi="Arial" w:cs="Arial"/>
                  </w:rPr>
                </w:rPrChange>
              </w:rPr>
              <w:t>0.135</w:t>
            </w:r>
          </w:p>
        </w:tc>
        <w:tc>
          <w:tcPr>
            <w:tcW w:w="862" w:type="dxa"/>
            <w:tcMar>
              <w:top w:w="100" w:type="dxa"/>
              <w:left w:w="100" w:type="dxa"/>
              <w:bottom w:w="100" w:type="dxa"/>
              <w:right w:w="100" w:type="dxa"/>
            </w:tcMar>
            <w:vAlign w:val="center"/>
          </w:tcPr>
          <w:p w14:paraId="210C580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30" w:author="Reis-Filho, Jorge S./Pathology" w:date="2019-06-26T20:15:00Z">
                  <w:rPr>
                    <w:rFonts w:ascii="Arial" w:eastAsia="Arial" w:hAnsi="Arial" w:cs="Arial"/>
                  </w:rPr>
                </w:rPrChange>
              </w:rPr>
            </w:pPr>
            <w:r w:rsidRPr="003E55CD">
              <w:rPr>
                <w:rFonts w:ascii="Arial" w:eastAsia="Arial" w:hAnsi="Arial" w:cs="Arial"/>
                <w:sz w:val="20"/>
                <w:szCs w:val="20"/>
                <w:rPrChange w:id="431" w:author="Reis-Filho, Jorge S./Pathology" w:date="2019-06-26T20:15:00Z">
                  <w:rPr>
                    <w:rFonts w:ascii="Arial" w:eastAsia="Arial" w:hAnsi="Arial" w:cs="Arial"/>
                  </w:rPr>
                </w:rPrChange>
              </w:rPr>
              <w:t>3795</w:t>
            </w:r>
          </w:p>
        </w:tc>
        <w:tc>
          <w:tcPr>
            <w:tcW w:w="862" w:type="dxa"/>
            <w:tcMar>
              <w:top w:w="100" w:type="dxa"/>
              <w:left w:w="100" w:type="dxa"/>
              <w:bottom w:w="100" w:type="dxa"/>
              <w:right w:w="100" w:type="dxa"/>
            </w:tcMar>
            <w:vAlign w:val="center"/>
          </w:tcPr>
          <w:p w14:paraId="7199769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32" w:author="Reis-Filho, Jorge S./Pathology" w:date="2019-06-26T20:15:00Z">
                  <w:rPr>
                    <w:rFonts w:ascii="Arial" w:eastAsia="Arial" w:hAnsi="Arial" w:cs="Arial"/>
                  </w:rPr>
                </w:rPrChange>
              </w:rPr>
            </w:pPr>
            <w:r w:rsidRPr="003E55CD">
              <w:rPr>
                <w:rFonts w:ascii="Arial" w:eastAsia="Arial" w:hAnsi="Arial" w:cs="Arial"/>
                <w:sz w:val="20"/>
                <w:szCs w:val="20"/>
                <w:rPrChange w:id="433" w:author="Reis-Filho, Jorge S./Pathology" w:date="2019-06-26T20:15:00Z">
                  <w:rPr>
                    <w:rFonts w:ascii="Arial" w:eastAsia="Arial" w:hAnsi="Arial" w:cs="Arial"/>
                  </w:rPr>
                </w:rPrChange>
              </w:rPr>
              <w:t>2</w:t>
            </w:r>
          </w:p>
        </w:tc>
        <w:tc>
          <w:tcPr>
            <w:tcW w:w="862" w:type="dxa"/>
            <w:tcMar>
              <w:top w:w="100" w:type="dxa"/>
              <w:left w:w="100" w:type="dxa"/>
              <w:bottom w:w="100" w:type="dxa"/>
              <w:right w:w="100" w:type="dxa"/>
            </w:tcMar>
            <w:vAlign w:val="center"/>
          </w:tcPr>
          <w:p w14:paraId="2767FA6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34" w:author="Reis-Filho, Jorge S./Pathology" w:date="2019-06-26T20:15:00Z">
                  <w:rPr>
                    <w:rFonts w:ascii="Arial" w:eastAsia="Arial" w:hAnsi="Arial" w:cs="Arial"/>
                  </w:rPr>
                </w:rPrChange>
              </w:rPr>
            </w:pPr>
            <w:r w:rsidRPr="003E55CD">
              <w:rPr>
                <w:rFonts w:ascii="Arial" w:eastAsia="Arial" w:hAnsi="Arial" w:cs="Arial"/>
                <w:sz w:val="20"/>
                <w:szCs w:val="20"/>
                <w:rPrChange w:id="435" w:author="Reis-Filho, Jorge S./Pathology" w:date="2019-06-26T20:15:00Z">
                  <w:rPr>
                    <w:rFonts w:ascii="Arial" w:eastAsia="Arial" w:hAnsi="Arial" w:cs="Arial"/>
                  </w:rPr>
                </w:rPrChange>
              </w:rPr>
              <w:t>0.053</w:t>
            </w:r>
          </w:p>
        </w:tc>
        <w:tc>
          <w:tcPr>
            <w:tcW w:w="915" w:type="dxa"/>
            <w:tcMar>
              <w:top w:w="20" w:type="dxa"/>
              <w:left w:w="20" w:type="dxa"/>
              <w:bottom w:w="100" w:type="dxa"/>
              <w:right w:w="20" w:type="dxa"/>
            </w:tcMar>
            <w:vAlign w:val="center"/>
          </w:tcPr>
          <w:p w14:paraId="5AFD9F5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36" w:author="Reis-Filho, Jorge S./Pathology" w:date="2019-06-26T20:15:00Z">
                  <w:rPr>
                    <w:rFonts w:ascii="Arial" w:eastAsia="Arial" w:hAnsi="Arial" w:cs="Arial"/>
                  </w:rPr>
                </w:rPrChange>
              </w:rPr>
            </w:pPr>
            <w:r w:rsidRPr="003E55CD">
              <w:rPr>
                <w:rFonts w:ascii="Arial" w:eastAsia="Arial" w:hAnsi="Arial" w:cs="Arial"/>
                <w:sz w:val="20"/>
                <w:szCs w:val="20"/>
                <w:rPrChange w:id="437" w:author="Reis-Filho, Jorge S./Pathology" w:date="2019-06-26T20:15:00Z">
                  <w:rPr>
                    <w:rFonts w:ascii="Arial" w:eastAsia="Arial" w:hAnsi="Arial" w:cs="Arial"/>
                  </w:rPr>
                </w:rPrChange>
              </w:rPr>
              <w:t>4</w:t>
            </w:r>
          </w:p>
        </w:tc>
      </w:tr>
      <w:tr w:rsidR="00413E5F" w:rsidRPr="00A7225E" w14:paraId="4F21BCC4" w14:textId="77777777" w:rsidTr="00141484">
        <w:trPr>
          <w:trHeight w:val="144"/>
        </w:trPr>
        <w:tc>
          <w:tcPr>
            <w:tcW w:w="1305" w:type="dxa"/>
            <w:tcMar>
              <w:top w:w="20" w:type="dxa"/>
              <w:left w:w="20" w:type="dxa"/>
              <w:bottom w:w="100" w:type="dxa"/>
              <w:right w:w="20" w:type="dxa"/>
            </w:tcMar>
            <w:vAlign w:val="center"/>
          </w:tcPr>
          <w:p w14:paraId="06C5868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38" w:author="Reis-Filho, Jorge S./Pathology" w:date="2019-06-26T20:15:00Z">
                  <w:rPr>
                    <w:rFonts w:ascii="Arial" w:eastAsia="Arial" w:hAnsi="Arial" w:cs="Arial"/>
                  </w:rPr>
                </w:rPrChange>
              </w:rPr>
            </w:pPr>
            <w:r w:rsidRPr="003E55CD">
              <w:rPr>
                <w:rFonts w:ascii="Arial" w:eastAsia="Arial" w:hAnsi="Arial" w:cs="Arial"/>
                <w:sz w:val="20"/>
                <w:szCs w:val="20"/>
                <w:rPrChange w:id="439" w:author="Reis-Filho, Jorge S./Pathology" w:date="2019-06-26T20:15:00Z">
                  <w:rPr>
                    <w:rFonts w:ascii="Arial" w:eastAsia="Arial" w:hAnsi="Arial" w:cs="Arial"/>
                  </w:rPr>
                </w:rPrChange>
              </w:rPr>
              <w:t>W044216563576</w:t>
            </w:r>
          </w:p>
        </w:tc>
        <w:tc>
          <w:tcPr>
            <w:tcW w:w="705" w:type="dxa"/>
            <w:tcMar>
              <w:top w:w="20" w:type="dxa"/>
              <w:left w:w="20" w:type="dxa"/>
              <w:bottom w:w="100" w:type="dxa"/>
              <w:right w:w="20" w:type="dxa"/>
            </w:tcMar>
            <w:vAlign w:val="center"/>
          </w:tcPr>
          <w:p w14:paraId="62C72483"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440" w:author="Reis-Filho, Jorge S./Pathology" w:date="2019-06-26T20:15:00Z">
                  <w:rPr>
                    <w:rFonts w:ascii="Arial" w:eastAsia="Arial" w:hAnsi="Arial" w:cs="Arial"/>
                    <w:i/>
                  </w:rPr>
                </w:rPrChange>
              </w:rPr>
            </w:pPr>
            <w:r w:rsidRPr="003E55CD">
              <w:rPr>
                <w:rFonts w:ascii="Arial" w:eastAsia="Arial" w:hAnsi="Arial" w:cs="Arial"/>
                <w:i/>
                <w:sz w:val="20"/>
                <w:szCs w:val="20"/>
                <w:rPrChange w:id="441" w:author="Reis-Filho, Jorge S./Pathology" w:date="2019-06-26T20:15:00Z">
                  <w:rPr>
                    <w:rFonts w:ascii="Arial" w:eastAsia="Arial" w:hAnsi="Arial" w:cs="Arial"/>
                    <w:i/>
                  </w:rPr>
                </w:rPrChange>
              </w:rPr>
              <w:t>ATM</w:t>
            </w:r>
          </w:p>
        </w:tc>
        <w:tc>
          <w:tcPr>
            <w:tcW w:w="1230" w:type="dxa"/>
            <w:tcMar>
              <w:top w:w="20" w:type="dxa"/>
              <w:left w:w="20" w:type="dxa"/>
              <w:bottom w:w="100" w:type="dxa"/>
              <w:right w:w="20" w:type="dxa"/>
            </w:tcMar>
            <w:vAlign w:val="center"/>
          </w:tcPr>
          <w:p w14:paraId="0CD0A14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42" w:author="Reis-Filho, Jorge S./Pathology" w:date="2019-06-26T20:15:00Z">
                  <w:rPr>
                    <w:rFonts w:ascii="Arial" w:eastAsia="Arial" w:hAnsi="Arial" w:cs="Arial"/>
                  </w:rPr>
                </w:rPrChange>
              </w:rPr>
            </w:pPr>
            <w:r w:rsidRPr="003E55CD">
              <w:rPr>
                <w:rFonts w:ascii="Arial" w:eastAsia="Arial" w:hAnsi="Arial" w:cs="Arial"/>
                <w:sz w:val="20"/>
                <w:szCs w:val="20"/>
                <w:rPrChange w:id="443" w:author="Reis-Filho, Jorge S./Pathology" w:date="2019-06-26T20:15:00Z">
                  <w:rPr>
                    <w:rFonts w:ascii="Arial" w:eastAsia="Arial" w:hAnsi="Arial" w:cs="Arial"/>
                  </w:rPr>
                </w:rPrChange>
              </w:rPr>
              <w:t>R3008C</w:t>
            </w:r>
          </w:p>
        </w:tc>
        <w:tc>
          <w:tcPr>
            <w:tcW w:w="862" w:type="dxa"/>
            <w:tcMar>
              <w:top w:w="20" w:type="dxa"/>
              <w:left w:w="20" w:type="dxa"/>
              <w:bottom w:w="100" w:type="dxa"/>
              <w:right w:w="20" w:type="dxa"/>
            </w:tcMar>
            <w:vAlign w:val="center"/>
          </w:tcPr>
          <w:p w14:paraId="3AC761D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44" w:author="Reis-Filho, Jorge S./Pathology" w:date="2019-06-26T20:15:00Z">
                  <w:rPr>
                    <w:rFonts w:ascii="Arial" w:eastAsia="Arial" w:hAnsi="Arial" w:cs="Arial"/>
                  </w:rPr>
                </w:rPrChange>
              </w:rPr>
            </w:pPr>
            <w:r w:rsidRPr="003E55CD">
              <w:rPr>
                <w:rFonts w:ascii="Arial" w:eastAsia="Arial" w:hAnsi="Arial" w:cs="Arial"/>
                <w:sz w:val="20"/>
                <w:szCs w:val="20"/>
                <w:rPrChange w:id="445" w:author="Reis-Filho, Jorge S./Pathology" w:date="2019-06-26T20:15:00Z">
                  <w:rPr>
                    <w:rFonts w:ascii="Arial" w:eastAsia="Arial" w:hAnsi="Arial" w:cs="Arial"/>
                  </w:rPr>
                </w:rPrChange>
              </w:rPr>
              <w:t>5061</w:t>
            </w:r>
          </w:p>
        </w:tc>
        <w:tc>
          <w:tcPr>
            <w:tcW w:w="862" w:type="dxa"/>
            <w:tcMar>
              <w:top w:w="20" w:type="dxa"/>
              <w:left w:w="20" w:type="dxa"/>
              <w:bottom w:w="100" w:type="dxa"/>
              <w:right w:w="20" w:type="dxa"/>
            </w:tcMar>
            <w:vAlign w:val="center"/>
          </w:tcPr>
          <w:p w14:paraId="0E01D23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46" w:author="Reis-Filho, Jorge S./Pathology" w:date="2019-06-26T20:15:00Z">
                  <w:rPr>
                    <w:rFonts w:ascii="Arial" w:eastAsia="Arial" w:hAnsi="Arial" w:cs="Arial"/>
                  </w:rPr>
                </w:rPrChange>
              </w:rPr>
            </w:pPr>
            <w:r w:rsidRPr="003E55CD">
              <w:rPr>
                <w:rFonts w:ascii="Arial" w:eastAsia="Arial" w:hAnsi="Arial" w:cs="Arial"/>
                <w:sz w:val="20"/>
                <w:szCs w:val="20"/>
                <w:rPrChange w:id="447" w:author="Reis-Filho, Jorge S./Pathology" w:date="2019-06-26T20:15:00Z">
                  <w:rPr>
                    <w:rFonts w:ascii="Arial" w:eastAsia="Arial" w:hAnsi="Arial" w:cs="Arial"/>
                  </w:rPr>
                </w:rPrChange>
              </w:rPr>
              <w:t>7</w:t>
            </w:r>
          </w:p>
        </w:tc>
        <w:tc>
          <w:tcPr>
            <w:tcW w:w="862" w:type="dxa"/>
            <w:tcMar>
              <w:top w:w="100" w:type="dxa"/>
              <w:left w:w="100" w:type="dxa"/>
              <w:bottom w:w="100" w:type="dxa"/>
              <w:right w:w="100" w:type="dxa"/>
            </w:tcMar>
            <w:vAlign w:val="center"/>
          </w:tcPr>
          <w:p w14:paraId="76EA8901" w14:textId="77777777" w:rsidR="00413E5F" w:rsidRPr="003E55CD" w:rsidRDefault="00B4071F" w:rsidP="00A7225E">
            <w:pPr>
              <w:widowControl w:val="0"/>
              <w:spacing w:after="0" w:line="240" w:lineRule="auto"/>
              <w:jc w:val="both"/>
              <w:rPr>
                <w:rFonts w:ascii="Arial" w:eastAsia="Arial" w:hAnsi="Arial" w:cs="Arial"/>
                <w:sz w:val="20"/>
                <w:szCs w:val="20"/>
                <w:rPrChange w:id="448" w:author="Reis-Filho, Jorge S./Pathology" w:date="2019-06-26T20:15:00Z">
                  <w:rPr>
                    <w:rFonts w:ascii="Arial" w:eastAsia="Arial" w:hAnsi="Arial" w:cs="Arial"/>
                  </w:rPr>
                </w:rPrChange>
              </w:rPr>
            </w:pPr>
            <w:r w:rsidRPr="003E55CD">
              <w:rPr>
                <w:rFonts w:ascii="Arial" w:eastAsia="Arial" w:hAnsi="Arial" w:cs="Arial"/>
                <w:sz w:val="20"/>
                <w:szCs w:val="20"/>
                <w:rPrChange w:id="449" w:author="Reis-Filho, Jorge S./Pathology" w:date="2019-06-26T20:15:00Z">
                  <w:rPr>
                    <w:rFonts w:ascii="Arial" w:eastAsia="Arial" w:hAnsi="Arial" w:cs="Arial"/>
                  </w:rPr>
                </w:rPrChange>
              </w:rPr>
              <w:t>0.138</w:t>
            </w:r>
          </w:p>
        </w:tc>
        <w:tc>
          <w:tcPr>
            <w:tcW w:w="862" w:type="dxa"/>
            <w:tcMar>
              <w:top w:w="100" w:type="dxa"/>
              <w:left w:w="100" w:type="dxa"/>
              <w:bottom w:w="100" w:type="dxa"/>
              <w:right w:w="100" w:type="dxa"/>
            </w:tcMar>
            <w:vAlign w:val="center"/>
          </w:tcPr>
          <w:p w14:paraId="1E96E35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50" w:author="Reis-Filho, Jorge S./Pathology" w:date="2019-06-26T20:15:00Z">
                  <w:rPr>
                    <w:rFonts w:ascii="Arial" w:eastAsia="Arial" w:hAnsi="Arial" w:cs="Arial"/>
                  </w:rPr>
                </w:rPrChange>
              </w:rPr>
            </w:pPr>
            <w:r w:rsidRPr="003E55CD">
              <w:rPr>
                <w:rFonts w:ascii="Arial" w:eastAsia="Arial" w:hAnsi="Arial" w:cs="Arial"/>
                <w:sz w:val="20"/>
                <w:szCs w:val="20"/>
                <w:rPrChange w:id="451" w:author="Reis-Filho, Jorge S./Pathology" w:date="2019-06-26T20:15:00Z">
                  <w:rPr>
                    <w:rFonts w:ascii="Arial" w:eastAsia="Arial" w:hAnsi="Arial" w:cs="Arial"/>
                  </w:rPr>
                </w:rPrChange>
              </w:rPr>
              <w:t>4190</w:t>
            </w:r>
          </w:p>
        </w:tc>
        <w:tc>
          <w:tcPr>
            <w:tcW w:w="862" w:type="dxa"/>
            <w:tcMar>
              <w:top w:w="100" w:type="dxa"/>
              <w:left w:w="100" w:type="dxa"/>
              <w:bottom w:w="100" w:type="dxa"/>
              <w:right w:w="100" w:type="dxa"/>
            </w:tcMar>
            <w:vAlign w:val="center"/>
          </w:tcPr>
          <w:p w14:paraId="1D9BB9A7"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52" w:author="Reis-Filho, Jorge S./Pathology" w:date="2019-06-26T20:15:00Z">
                  <w:rPr>
                    <w:rFonts w:ascii="Arial" w:eastAsia="Arial" w:hAnsi="Arial" w:cs="Arial"/>
                  </w:rPr>
                </w:rPrChange>
              </w:rPr>
            </w:pPr>
            <w:r w:rsidRPr="003E55CD">
              <w:rPr>
                <w:rFonts w:ascii="Arial" w:eastAsia="Arial" w:hAnsi="Arial" w:cs="Arial"/>
                <w:sz w:val="20"/>
                <w:szCs w:val="20"/>
                <w:rPrChange w:id="453" w:author="Reis-Filho, Jorge S./Pathology" w:date="2019-06-26T20:15:00Z">
                  <w:rPr>
                    <w:rFonts w:ascii="Arial" w:eastAsia="Arial" w:hAnsi="Arial" w:cs="Arial"/>
                  </w:rPr>
                </w:rPrChange>
              </w:rPr>
              <w:t>3</w:t>
            </w:r>
          </w:p>
        </w:tc>
        <w:tc>
          <w:tcPr>
            <w:tcW w:w="862" w:type="dxa"/>
            <w:tcMar>
              <w:top w:w="100" w:type="dxa"/>
              <w:left w:w="100" w:type="dxa"/>
              <w:bottom w:w="100" w:type="dxa"/>
              <w:right w:w="100" w:type="dxa"/>
            </w:tcMar>
            <w:vAlign w:val="center"/>
          </w:tcPr>
          <w:p w14:paraId="7A2DEE9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54" w:author="Reis-Filho, Jorge S./Pathology" w:date="2019-06-26T20:15:00Z">
                  <w:rPr>
                    <w:rFonts w:ascii="Arial" w:eastAsia="Arial" w:hAnsi="Arial" w:cs="Arial"/>
                  </w:rPr>
                </w:rPrChange>
              </w:rPr>
            </w:pPr>
            <w:r w:rsidRPr="003E55CD">
              <w:rPr>
                <w:rFonts w:ascii="Arial" w:eastAsia="Arial" w:hAnsi="Arial" w:cs="Arial"/>
                <w:sz w:val="20"/>
                <w:szCs w:val="20"/>
                <w:rPrChange w:id="455" w:author="Reis-Filho, Jorge S./Pathology" w:date="2019-06-26T20:15:00Z">
                  <w:rPr>
                    <w:rFonts w:ascii="Arial" w:eastAsia="Arial" w:hAnsi="Arial" w:cs="Arial"/>
                  </w:rPr>
                </w:rPrChange>
              </w:rPr>
              <w:t>0.072</w:t>
            </w:r>
          </w:p>
        </w:tc>
        <w:tc>
          <w:tcPr>
            <w:tcW w:w="915" w:type="dxa"/>
            <w:tcMar>
              <w:top w:w="20" w:type="dxa"/>
              <w:left w:w="20" w:type="dxa"/>
              <w:bottom w:w="100" w:type="dxa"/>
              <w:right w:w="20" w:type="dxa"/>
            </w:tcMar>
            <w:vAlign w:val="center"/>
          </w:tcPr>
          <w:p w14:paraId="4F28110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56" w:author="Reis-Filho, Jorge S./Pathology" w:date="2019-06-26T20:15:00Z">
                  <w:rPr>
                    <w:rFonts w:ascii="Arial" w:eastAsia="Arial" w:hAnsi="Arial" w:cs="Arial"/>
                  </w:rPr>
                </w:rPrChange>
              </w:rPr>
            </w:pPr>
            <w:r w:rsidRPr="003E55CD">
              <w:rPr>
                <w:rFonts w:ascii="Arial" w:eastAsia="Arial" w:hAnsi="Arial" w:cs="Arial"/>
                <w:sz w:val="20"/>
                <w:szCs w:val="20"/>
                <w:rPrChange w:id="457" w:author="Reis-Filho, Jorge S./Pathology" w:date="2019-06-26T20:15:00Z">
                  <w:rPr>
                    <w:rFonts w:ascii="Arial" w:eastAsia="Arial" w:hAnsi="Arial" w:cs="Arial"/>
                  </w:rPr>
                </w:rPrChange>
              </w:rPr>
              <w:t>4</w:t>
            </w:r>
          </w:p>
        </w:tc>
      </w:tr>
      <w:tr w:rsidR="00413E5F" w:rsidRPr="00A7225E" w14:paraId="034193C2" w14:textId="77777777" w:rsidTr="00141484">
        <w:trPr>
          <w:trHeight w:val="144"/>
        </w:trPr>
        <w:tc>
          <w:tcPr>
            <w:tcW w:w="1305" w:type="dxa"/>
            <w:tcMar>
              <w:top w:w="20" w:type="dxa"/>
              <w:left w:w="20" w:type="dxa"/>
              <w:bottom w:w="100" w:type="dxa"/>
              <w:right w:w="20" w:type="dxa"/>
            </w:tcMar>
            <w:vAlign w:val="center"/>
          </w:tcPr>
          <w:p w14:paraId="5C537DC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58" w:author="Reis-Filho, Jorge S./Pathology" w:date="2019-06-26T20:15:00Z">
                  <w:rPr>
                    <w:rFonts w:ascii="Arial" w:eastAsia="Arial" w:hAnsi="Arial" w:cs="Arial"/>
                  </w:rPr>
                </w:rPrChange>
              </w:rPr>
            </w:pPr>
            <w:r w:rsidRPr="003E55CD">
              <w:rPr>
                <w:rFonts w:ascii="Arial" w:eastAsia="Arial" w:hAnsi="Arial" w:cs="Arial"/>
                <w:sz w:val="20"/>
                <w:szCs w:val="20"/>
                <w:rPrChange w:id="459" w:author="Reis-Filho, Jorge S./Pathology" w:date="2019-06-26T20:15:00Z">
                  <w:rPr>
                    <w:rFonts w:ascii="Arial" w:eastAsia="Arial" w:hAnsi="Arial" w:cs="Arial"/>
                  </w:rPr>
                </w:rPrChange>
              </w:rPr>
              <w:t>W044216563917</w:t>
            </w:r>
          </w:p>
        </w:tc>
        <w:tc>
          <w:tcPr>
            <w:tcW w:w="705" w:type="dxa"/>
            <w:tcMar>
              <w:top w:w="20" w:type="dxa"/>
              <w:left w:w="20" w:type="dxa"/>
              <w:bottom w:w="100" w:type="dxa"/>
              <w:right w:w="20" w:type="dxa"/>
            </w:tcMar>
            <w:vAlign w:val="center"/>
          </w:tcPr>
          <w:p w14:paraId="0A0CF537"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460" w:author="Reis-Filho, Jorge S./Pathology" w:date="2019-06-26T20:15:00Z">
                  <w:rPr>
                    <w:rFonts w:ascii="Arial" w:eastAsia="Arial" w:hAnsi="Arial" w:cs="Arial"/>
                    <w:i/>
                  </w:rPr>
                </w:rPrChange>
              </w:rPr>
            </w:pPr>
            <w:r w:rsidRPr="003E55CD">
              <w:rPr>
                <w:rFonts w:ascii="Arial" w:eastAsia="Arial" w:hAnsi="Arial" w:cs="Arial"/>
                <w:i/>
                <w:sz w:val="20"/>
                <w:szCs w:val="20"/>
                <w:rPrChange w:id="461" w:author="Reis-Filho, Jorge S./Pathology" w:date="2019-06-26T20:15:00Z">
                  <w:rPr>
                    <w:rFonts w:ascii="Arial" w:eastAsia="Arial" w:hAnsi="Arial" w:cs="Arial"/>
                    <w:i/>
                  </w:rPr>
                </w:rPrChange>
              </w:rPr>
              <w:t>NF1</w:t>
            </w:r>
          </w:p>
        </w:tc>
        <w:tc>
          <w:tcPr>
            <w:tcW w:w="1230" w:type="dxa"/>
            <w:tcMar>
              <w:top w:w="20" w:type="dxa"/>
              <w:left w:w="20" w:type="dxa"/>
              <w:bottom w:w="100" w:type="dxa"/>
              <w:right w:w="20" w:type="dxa"/>
            </w:tcMar>
            <w:vAlign w:val="center"/>
          </w:tcPr>
          <w:p w14:paraId="2E28021E"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62" w:author="Reis-Filho, Jorge S./Pathology" w:date="2019-06-26T20:15:00Z">
                  <w:rPr>
                    <w:rFonts w:ascii="Arial" w:eastAsia="Arial" w:hAnsi="Arial" w:cs="Arial"/>
                  </w:rPr>
                </w:rPrChange>
              </w:rPr>
            </w:pPr>
            <w:r w:rsidRPr="003E55CD">
              <w:rPr>
                <w:rFonts w:ascii="Arial" w:eastAsia="Arial" w:hAnsi="Arial" w:cs="Arial"/>
                <w:sz w:val="20"/>
                <w:szCs w:val="20"/>
                <w:rPrChange w:id="463" w:author="Reis-Filho, Jorge S./Pathology" w:date="2019-06-26T20:15:00Z">
                  <w:rPr>
                    <w:rFonts w:ascii="Arial" w:eastAsia="Arial" w:hAnsi="Arial" w:cs="Arial"/>
                  </w:rPr>
                </w:rPrChange>
              </w:rPr>
              <w:t>E1266Dfs*19</w:t>
            </w:r>
          </w:p>
        </w:tc>
        <w:tc>
          <w:tcPr>
            <w:tcW w:w="862" w:type="dxa"/>
            <w:tcMar>
              <w:top w:w="20" w:type="dxa"/>
              <w:left w:w="20" w:type="dxa"/>
              <w:bottom w:w="100" w:type="dxa"/>
              <w:right w:w="20" w:type="dxa"/>
            </w:tcMar>
            <w:vAlign w:val="center"/>
          </w:tcPr>
          <w:p w14:paraId="4FE6092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64" w:author="Reis-Filho, Jorge S./Pathology" w:date="2019-06-26T20:15:00Z">
                  <w:rPr>
                    <w:rFonts w:ascii="Arial" w:eastAsia="Arial" w:hAnsi="Arial" w:cs="Arial"/>
                  </w:rPr>
                </w:rPrChange>
              </w:rPr>
            </w:pPr>
            <w:r w:rsidRPr="003E55CD">
              <w:rPr>
                <w:rFonts w:ascii="Arial" w:eastAsia="Arial" w:hAnsi="Arial" w:cs="Arial"/>
                <w:sz w:val="20"/>
                <w:szCs w:val="20"/>
                <w:rPrChange w:id="465" w:author="Reis-Filho, Jorge S./Pathology" w:date="2019-06-26T20:15:00Z">
                  <w:rPr>
                    <w:rFonts w:ascii="Arial" w:eastAsia="Arial" w:hAnsi="Arial" w:cs="Arial"/>
                  </w:rPr>
                </w:rPrChange>
              </w:rPr>
              <w:t>3324</w:t>
            </w:r>
          </w:p>
        </w:tc>
        <w:tc>
          <w:tcPr>
            <w:tcW w:w="862" w:type="dxa"/>
            <w:tcMar>
              <w:top w:w="20" w:type="dxa"/>
              <w:left w:w="20" w:type="dxa"/>
              <w:bottom w:w="100" w:type="dxa"/>
              <w:right w:w="20" w:type="dxa"/>
            </w:tcMar>
            <w:vAlign w:val="center"/>
          </w:tcPr>
          <w:p w14:paraId="46F9BEE3"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66" w:author="Reis-Filho, Jorge S./Pathology" w:date="2019-06-26T20:15:00Z">
                  <w:rPr>
                    <w:rFonts w:ascii="Arial" w:eastAsia="Arial" w:hAnsi="Arial" w:cs="Arial"/>
                  </w:rPr>
                </w:rPrChange>
              </w:rPr>
            </w:pPr>
            <w:r w:rsidRPr="003E55CD">
              <w:rPr>
                <w:rFonts w:ascii="Arial" w:eastAsia="Arial" w:hAnsi="Arial" w:cs="Arial"/>
                <w:sz w:val="20"/>
                <w:szCs w:val="20"/>
                <w:rPrChange w:id="467" w:author="Reis-Filho, Jorge S./Pathology" w:date="2019-06-26T20:15:00Z">
                  <w:rPr>
                    <w:rFonts w:ascii="Arial" w:eastAsia="Arial" w:hAnsi="Arial" w:cs="Arial"/>
                  </w:rPr>
                </w:rPrChange>
              </w:rPr>
              <w:t>7</w:t>
            </w:r>
          </w:p>
        </w:tc>
        <w:tc>
          <w:tcPr>
            <w:tcW w:w="862" w:type="dxa"/>
            <w:tcMar>
              <w:top w:w="100" w:type="dxa"/>
              <w:left w:w="100" w:type="dxa"/>
              <w:bottom w:w="100" w:type="dxa"/>
              <w:right w:w="100" w:type="dxa"/>
            </w:tcMar>
            <w:vAlign w:val="center"/>
          </w:tcPr>
          <w:p w14:paraId="761CDA43" w14:textId="77777777" w:rsidR="00413E5F" w:rsidRPr="003E55CD" w:rsidRDefault="00B4071F" w:rsidP="00A7225E">
            <w:pPr>
              <w:widowControl w:val="0"/>
              <w:spacing w:after="0" w:line="240" w:lineRule="auto"/>
              <w:jc w:val="both"/>
              <w:rPr>
                <w:rFonts w:ascii="Arial" w:eastAsia="Arial" w:hAnsi="Arial" w:cs="Arial"/>
                <w:sz w:val="20"/>
                <w:szCs w:val="20"/>
                <w:rPrChange w:id="468" w:author="Reis-Filho, Jorge S./Pathology" w:date="2019-06-26T20:15:00Z">
                  <w:rPr>
                    <w:rFonts w:ascii="Arial" w:eastAsia="Arial" w:hAnsi="Arial" w:cs="Arial"/>
                  </w:rPr>
                </w:rPrChange>
              </w:rPr>
            </w:pPr>
            <w:r w:rsidRPr="003E55CD">
              <w:rPr>
                <w:rFonts w:ascii="Arial" w:eastAsia="Arial" w:hAnsi="Arial" w:cs="Arial"/>
                <w:sz w:val="20"/>
                <w:szCs w:val="20"/>
                <w:rPrChange w:id="469" w:author="Reis-Filho, Jorge S./Pathology" w:date="2019-06-26T20:15:00Z">
                  <w:rPr>
                    <w:rFonts w:ascii="Arial" w:eastAsia="Arial" w:hAnsi="Arial" w:cs="Arial"/>
                  </w:rPr>
                </w:rPrChange>
              </w:rPr>
              <w:t>0.211</w:t>
            </w:r>
          </w:p>
        </w:tc>
        <w:tc>
          <w:tcPr>
            <w:tcW w:w="862" w:type="dxa"/>
            <w:tcMar>
              <w:top w:w="100" w:type="dxa"/>
              <w:left w:w="100" w:type="dxa"/>
              <w:bottom w:w="100" w:type="dxa"/>
              <w:right w:w="100" w:type="dxa"/>
            </w:tcMar>
            <w:vAlign w:val="center"/>
          </w:tcPr>
          <w:p w14:paraId="4BEE2756"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70" w:author="Reis-Filho, Jorge S./Pathology" w:date="2019-06-26T20:15:00Z">
                  <w:rPr>
                    <w:rFonts w:ascii="Arial" w:eastAsia="Arial" w:hAnsi="Arial" w:cs="Arial"/>
                  </w:rPr>
                </w:rPrChange>
              </w:rPr>
            </w:pPr>
            <w:r w:rsidRPr="003E55CD">
              <w:rPr>
                <w:rFonts w:ascii="Arial" w:eastAsia="Arial" w:hAnsi="Arial" w:cs="Arial"/>
                <w:sz w:val="20"/>
                <w:szCs w:val="20"/>
                <w:rPrChange w:id="471" w:author="Reis-Filho, Jorge S./Pathology" w:date="2019-06-26T20:15:00Z">
                  <w:rPr>
                    <w:rFonts w:ascii="Arial" w:eastAsia="Arial" w:hAnsi="Arial" w:cs="Arial"/>
                  </w:rPr>
                </w:rPrChange>
              </w:rPr>
              <w:t>4779</w:t>
            </w:r>
          </w:p>
        </w:tc>
        <w:tc>
          <w:tcPr>
            <w:tcW w:w="862" w:type="dxa"/>
            <w:tcMar>
              <w:top w:w="100" w:type="dxa"/>
              <w:left w:w="100" w:type="dxa"/>
              <w:bottom w:w="100" w:type="dxa"/>
              <w:right w:w="100" w:type="dxa"/>
            </w:tcMar>
            <w:vAlign w:val="center"/>
          </w:tcPr>
          <w:p w14:paraId="0A67F6C5"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72" w:author="Reis-Filho, Jorge S./Pathology" w:date="2019-06-26T20:15:00Z">
                  <w:rPr>
                    <w:rFonts w:ascii="Arial" w:eastAsia="Arial" w:hAnsi="Arial" w:cs="Arial"/>
                  </w:rPr>
                </w:rPrChange>
              </w:rPr>
            </w:pPr>
            <w:r w:rsidRPr="003E55CD">
              <w:rPr>
                <w:rFonts w:ascii="Arial" w:eastAsia="Arial" w:hAnsi="Arial" w:cs="Arial"/>
                <w:sz w:val="20"/>
                <w:szCs w:val="20"/>
                <w:rPrChange w:id="473" w:author="Reis-Filho, Jorge S./Pathology" w:date="2019-06-26T20:15:00Z">
                  <w:rPr>
                    <w:rFonts w:ascii="Arial" w:eastAsia="Arial" w:hAnsi="Arial" w:cs="Arial"/>
                  </w:rPr>
                </w:rPrChange>
              </w:rPr>
              <w:t>8</w:t>
            </w:r>
          </w:p>
        </w:tc>
        <w:tc>
          <w:tcPr>
            <w:tcW w:w="862" w:type="dxa"/>
            <w:tcMar>
              <w:top w:w="100" w:type="dxa"/>
              <w:left w:w="100" w:type="dxa"/>
              <w:bottom w:w="100" w:type="dxa"/>
              <w:right w:w="100" w:type="dxa"/>
            </w:tcMar>
            <w:vAlign w:val="center"/>
          </w:tcPr>
          <w:p w14:paraId="5172A5F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74" w:author="Reis-Filho, Jorge S./Pathology" w:date="2019-06-26T20:15:00Z">
                  <w:rPr>
                    <w:rFonts w:ascii="Arial" w:eastAsia="Arial" w:hAnsi="Arial" w:cs="Arial"/>
                  </w:rPr>
                </w:rPrChange>
              </w:rPr>
            </w:pPr>
            <w:r w:rsidRPr="003E55CD">
              <w:rPr>
                <w:rFonts w:ascii="Arial" w:eastAsia="Arial" w:hAnsi="Arial" w:cs="Arial"/>
                <w:sz w:val="20"/>
                <w:szCs w:val="20"/>
                <w:rPrChange w:id="475" w:author="Reis-Filho, Jorge S./Pathology" w:date="2019-06-26T20:15:00Z">
                  <w:rPr>
                    <w:rFonts w:ascii="Arial" w:eastAsia="Arial" w:hAnsi="Arial" w:cs="Arial"/>
                  </w:rPr>
                </w:rPrChange>
              </w:rPr>
              <w:t>0.167</w:t>
            </w:r>
          </w:p>
        </w:tc>
        <w:tc>
          <w:tcPr>
            <w:tcW w:w="915" w:type="dxa"/>
            <w:tcMar>
              <w:top w:w="20" w:type="dxa"/>
              <w:left w:w="20" w:type="dxa"/>
              <w:bottom w:w="100" w:type="dxa"/>
              <w:right w:w="20" w:type="dxa"/>
            </w:tcMar>
            <w:vAlign w:val="center"/>
          </w:tcPr>
          <w:p w14:paraId="365558EF"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76" w:author="Reis-Filho, Jorge S./Pathology" w:date="2019-06-26T20:15:00Z">
                  <w:rPr>
                    <w:rFonts w:ascii="Arial" w:eastAsia="Arial" w:hAnsi="Arial" w:cs="Arial"/>
                  </w:rPr>
                </w:rPrChange>
              </w:rPr>
            </w:pPr>
            <w:r w:rsidRPr="003E55CD">
              <w:rPr>
                <w:rFonts w:ascii="Arial" w:eastAsia="Arial" w:hAnsi="Arial" w:cs="Arial"/>
                <w:sz w:val="20"/>
                <w:szCs w:val="20"/>
                <w:rPrChange w:id="477" w:author="Reis-Filho, Jorge S./Pathology" w:date="2019-06-26T20:15:00Z">
                  <w:rPr>
                    <w:rFonts w:ascii="Arial" w:eastAsia="Arial" w:hAnsi="Arial" w:cs="Arial"/>
                  </w:rPr>
                </w:rPrChange>
              </w:rPr>
              <w:t>4</w:t>
            </w:r>
          </w:p>
        </w:tc>
      </w:tr>
      <w:tr w:rsidR="00413E5F" w:rsidRPr="00A7225E" w14:paraId="0B0D7427" w14:textId="77777777" w:rsidTr="00141484">
        <w:trPr>
          <w:trHeight w:val="144"/>
        </w:trPr>
        <w:tc>
          <w:tcPr>
            <w:tcW w:w="1305" w:type="dxa"/>
            <w:tcMar>
              <w:top w:w="20" w:type="dxa"/>
              <w:left w:w="20" w:type="dxa"/>
              <w:bottom w:w="100" w:type="dxa"/>
              <w:right w:w="20" w:type="dxa"/>
            </w:tcMar>
            <w:vAlign w:val="center"/>
          </w:tcPr>
          <w:p w14:paraId="05CE1F2B"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78" w:author="Reis-Filho, Jorge S./Pathology" w:date="2019-06-26T20:15:00Z">
                  <w:rPr>
                    <w:rFonts w:ascii="Arial" w:eastAsia="Arial" w:hAnsi="Arial" w:cs="Arial"/>
                  </w:rPr>
                </w:rPrChange>
              </w:rPr>
            </w:pPr>
            <w:r w:rsidRPr="003E55CD">
              <w:rPr>
                <w:rFonts w:ascii="Arial" w:eastAsia="Arial" w:hAnsi="Arial" w:cs="Arial"/>
                <w:sz w:val="20"/>
                <w:szCs w:val="20"/>
                <w:rPrChange w:id="479" w:author="Reis-Filho, Jorge S./Pathology" w:date="2019-06-26T20:15:00Z">
                  <w:rPr>
                    <w:rFonts w:ascii="Arial" w:eastAsia="Arial" w:hAnsi="Arial" w:cs="Arial"/>
                  </w:rPr>
                </w:rPrChange>
              </w:rPr>
              <w:t>W044216564621</w:t>
            </w:r>
          </w:p>
        </w:tc>
        <w:tc>
          <w:tcPr>
            <w:tcW w:w="705" w:type="dxa"/>
            <w:tcMar>
              <w:top w:w="20" w:type="dxa"/>
              <w:left w:w="20" w:type="dxa"/>
              <w:bottom w:w="100" w:type="dxa"/>
              <w:right w:w="20" w:type="dxa"/>
            </w:tcMar>
            <w:vAlign w:val="center"/>
          </w:tcPr>
          <w:p w14:paraId="4F8E761C" w14:textId="77777777" w:rsidR="00413E5F" w:rsidRPr="003E55CD" w:rsidRDefault="00B4071F" w:rsidP="00A7225E">
            <w:pPr>
              <w:widowControl w:val="0"/>
              <w:shd w:val="clear" w:color="auto" w:fill="FFFFFF"/>
              <w:spacing w:after="0" w:line="240" w:lineRule="auto"/>
              <w:jc w:val="both"/>
              <w:rPr>
                <w:rFonts w:ascii="Arial" w:eastAsia="Arial" w:hAnsi="Arial" w:cs="Arial"/>
                <w:i/>
                <w:sz w:val="20"/>
                <w:szCs w:val="20"/>
                <w:rPrChange w:id="480" w:author="Reis-Filho, Jorge S./Pathology" w:date="2019-06-26T20:15:00Z">
                  <w:rPr>
                    <w:rFonts w:ascii="Arial" w:eastAsia="Arial" w:hAnsi="Arial" w:cs="Arial"/>
                    <w:i/>
                  </w:rPr>
                </w:rPrChange>
              </w:rPr>
            </w:pPr>
            <w:r w:rsidRPr="003E55CD">
              <w:rPr>
                <w:rFonts w:ascii="Arial" w:eastAsia="Arial" w:hAnsi="Arial" w:cs="Arial"/>
                <w:i/>
                <w:sz w:val="20"/>
                <w:szCs w:val="20"/>
                <w:rPrChange w:id="481" w:author="Reis-Filho, Jorge S./Pathology" w:date="2019-06-26T20:15:00Z">
                  <w:rPr>
                    <w:rFonts w:ascii="Arial" w:eastAsia="Arial" w:hAnsi="Arial" w:cs="Arial"/>
                    <w:i/>
                  </w:rPr>
                </w:rPrChange>
              </w:rPr>
              <w:t>KIT</w:t>
            </w:r>
          </w:p>
        </w:tc>
        <w:tc>
          <w:tcPr>
            <w:tcW w:w="1230" w:type="dxa"/>
            <w:tcMar>
              <w:top w:w="20" w:type="dxa"/>
              <w:left w:w="20" w:type="dxa"/>
              <w:bottom w:w="100" w:type="dxa"/>
              <w:right w:w="20" w:type="dxa"/>
            </w:tcMar>
            <w:vAlign w:val="center"/>
          </w:tcPr>
          <w:p w14:paraId="2755F791"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82" w:author="Reis-Filho, Jorge S./Pathology" w:date="2019-06-26T20:15:00Z">
                  <w:rPr>
                    <w:rFonts w:ascii="Arial" w:eastAsia="Arial" w:hAnsi="Arial" w:cs="Arial"/>
                  </w:rPr>
                </w:rPrChange>
              </w:rPr>
            </w:pPr>
            <w:r w:rsidRPr="003E55CD">
              <w:rPr>
                <w:rFonts w:ascii="Arial" w:eastAsia="Arial" w:hAnsi="Arial" w:cs="Arial"/>
                <w:sz w:val="20"/>
                <w:szCs w:val="20"/>
                <w:rPrChange w:id="483" w:author="Reis-Filho, Jorge S./Pathology" w:date="2019-06-26T20:15:00Z">
                  <w:rPr>
                    <w:rFonts w:ascii="Arial" w:eastAsia="Arial" w:hAnsi="Arial" w:cs="Arial"/>
                  </w:rPr>
                </w:rPrChange>
              </w:rPr>
              <w:t>R634W</w:t>
            </w:r>
          </w:p>
        </w:tc>
        <w:tc>
          <w:tcPr>
            <w:tcW w:w="862" w:type="dxa"/>
            <w:tcMar>
              <w:top w:w="20" w:type="dxa"/>
              <w:left w:w="20" w:type="dxa"/>
              <w:bottom w:w="100" w:type="dxa"/>
              <w:right w:w="20" w:type="dxa"/>
            </w:tcMar>
            <w:vAlign w:val="center"/>
          </w:tcPr>
          <w:p w14:paraId="28073358"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84" w:author="Reis-Filho, Jorge S./Pathology" w:date="2019-06-26T20:15:00Z">
                  <w:rPr>
                    <w:rFonts w:ascii="Arial" w:eastAsia="Arial" w:hAnsi="Arial" w:cs="Arial"/>
                  </w:rPr>
                </w:rPrChange>
              </w:rPr>
            </w:pPr>
            <w:r w:rsidRPr="003E55CD">
              <w:rPr>
                <w:rFonts w:ascii="Arial" w:eastAsia="Arial" w:hAnsi="Arial" w:cs="Arial"/>
                <w:sz w:val="20"/>
                <w:szCs w:val="20"/>
                <w:rPrChange w:id="485" w:author="Reis-Filho, Jorge S./Pathology" w:date="2019-06-26T20:15:00Z">
                  <w:rPr>
                    <w:rFonts w:ascii="Arial" w:eastAsia="Arial" w:hAnsi="Arial" w:cs="Arial"/>
                  </w:rPr>
                </w:rPrChange>
              </w:rPr>
              <w:t>3436</w:t>
            </w:r>
          </w:p>
        </w:tc>
        <w:tc>
          <w:tcPr>
            <w:tcW w:w="862" w:type="dxa"/>
            <w:tcMar>
              <w:top w:w="20" w:type="dxa"/>
              <w:left w:w="20" w:type="dxa"/>
              <w:bottom w:w="100" w:type="dxa"/>
              <w:right w:w="20" w:type="dxa"/>
            </w:tcMar>
            <w:vAlign w:val="center"/>
          </w:tcPr>
          <w:p w14:paraId="37497D41"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86" w:author="Reis-Filho, Jorge S./Pathology" w:date="2019-06-26T20:15:00Z">
                  <w:rPr>
                    <w:rFonts w:ascii="Arial" w:eastAsia="Arial" w:hAnsi="Arial" w:cs="Arial"/>
                  </w:rPr>
                </w:rPrChange>
              </w:rPr>
            </w:pPr>
            <w:r w:rsidRPr="003E55CD">
              <w:rPr>
                <w:rFonts w:ascii="Arial" w:eastAsia="Arial" w:hAnsi="Arial" w:cs="Arial"/>
                <w:sz w:val="20"/>
                <w:szCs w:val="20"/>
                <w:rPrChange w:id="487" w:author="Reis-Filho, Jorge S./Pathology" w:date="2019-06-26T20:15:00Z">
                  <w:rPr>
                    <w:rFonts w:ascii="Arial" w:eastAsia="Arial" w:hAnsi="Arial" w:cs="Arial"/>
                  </w:rPr>
                </w:rPrChange>
              </w:rPr>
              <w:t>97</w:t>
            </w:r>
          </w:p>
        </w:tc>
        <w:tc>
          <w:tcPr>
            <w:tcW w:w="862" w:type="dxa"/>
            <w:tcMar>
              <w:top w:w="100" w:type="dxa"/>
              <w:left w:w="100" w:type="dxa"/>
              <w:bottom w:w="100" w:type="dxa"/>
              <w:right w:w="100" w:type="dxa"/>
            </w:tcMar>
            <w:vAlign w:val="center"/>
          </w:tcPr>
          <w:p w14:paraId="1956E8A1" w14:textId="77777777" w:rsidR="00413E5F" w:rsidRPr="003E55CD" w:rsidRDefault="00B4071F" w:rsidP="00A7225E">
            <w:pPr>
              <w:widowControl w:val="0"/>
              <w:spacing w:after="0" w:line="240" w:lineRule="auto"/>
              <w:jc w:val="both"/>
              <w:rPr>
                <w:rFonts w:ascii="Arial" w:eastAsia="Arial" w:hAnsi="Arial" w:cs="Arial"/>
                <w:sz w:val="20"/>
                <w:szCs w:val="20"/>
                <w:rPrChange w:id="488" w:author="Reis-Filho, Jorge S./Pathology" w:date="2019-06-26T20:15:00Z">
                  <w:rPr>
                    <w:rFonts w:ascii="Arial" w:eastAsia="Arial" w:hAnsi="Arial" w:cs="Arial"/>
                  </w:rPr>
                </w:rPrChange>
              </w:rPr>
            </w:pPr>
            <w:r w:rsidRPr="003E55CD">
              <w:rPr>
                <w:rFonts w:ascii="Arial" w:eastAsia="Arial" w:hAnsi="Arial" w:cs="Arial"/>
                <w:sz w:val="20"/>
                <w:szCs w:val="20"/>
                <w:rPrChange w:id="489" w:author="Reis-Filho, Jorge S./Pathology" w:date="2019-06-26T20:15:00Z">
                  <w:rPr>
                    <w:rFonts w:ascii="Arial" w:eastAsia="Arial" w:hAnsi="Arial" w:cs="Arial"/>
                  </w:rPr>
                </w:rPrChange>
              </w:rPr>
              <w:t>2.82</w:t>
            </w:r>
          </w:p>
        </w:tc>
        <w:tc>
          <w:tcPr>
            <w:tcW w:w="862" w:type="dxa"/>
            <w:tcMar>
              <w:top w:w="100" w:type="dxa"/>
              <w:left w:w="100" w:type="dxa"/>
              <w:bottom w:w="100" w:type="dxa"/>
              <w:right w:w="100" w:type="dxa"/>
            </w:tcMar>
            <w:vAlign w:val="center"/>
          </w:tcPr>
          <w:p w14:paraId="36271CF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90" w:author="Reis-Filho, Jorge S./Pathology" w:date="2019-06-26T20:15:00Z">
                  <w:rPr>
                    <w:rFonts w:ascii="Arial" w:eastAsia="Arial" w:hAnsi="Arial" w:cs="Arial"/>
                  </w:rPr>
                </w:rPrChange>
              </w:rPr>
            </w:pPr>
            <w:r w:rsidRPr="003E55CD">
              <w:rPr>
                <w:rFonts w:ascii="Arial" w:eastAsia="Arial" w:hAnsi="Arial" w:cs="Arial"/>
                <w:sz w:val="20"/>
                <w:szCs w:val="20"/>
                <w:rPrChange w:id="491" w:author="Reis-Filho, Jorge S./Pathology" w:date="2019-06-26T20:15:00Z">
                  <w:rPr>
                    <w:rFonts w:ascii="Arial" w:eastAsia="Arial" w:hAnsi="Arial" w:cs="Arial"/>
                  </w:rPr>
                </w:rPrChange>
              </w:rPr>
              <w:t>2104</w:t>
            </w:r>
          </w:p>
        </w:tc>
        <w:tc>
          <w:tcPr>
            <w:tcW w:w="862" w:type="dxa"/>
            <w:tcMar>
              <w:top w:w="100" w:type="dxa"/>
              <w:left w:w="100" w:type="dxa"/>
              <w:bottom w:w="100" w:type="dxa"/>
              <w:right w:w="100" w:type="dxa"/>
            </w:tcMar>
            <w:vAlign w:val="center"/>
          </w:tcPr>
          <w:p w14:paraId="158E02B9"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92" w:author="Reis-Filho, Jorge S./Pathology" w:date="2019-06-26T20:15:00Z">
                  <w:rPr>
                    <w:rFonts w:ascii="Arial" w:eastAsia="Arial" w:hAnsi="Arial" w:cs="Arial"/>
                  </w:rPr>
                </w:rPrChange>
              </w:rPr>
            </w:pPr>
            <w:r w:rsidRPr="003E55CD">
              <w:rPr>
                <w:rFonts w:ascii="Arial" w:eastAsia="Arial" w:hAnsi="Arial" w:cs="Arial"/>
                <w:sz w:val="20"/>
                <w:szCs w:val="20"/>
                <w:rPrChange w:id="493" w:author="Reis-Filho, Jorge S./Pathology" w:date="2019-06-26T20:15:00Z">
                  <w:rPr>
                    <w:rFonts w:ascii="Arial" w:eastAsia="Arial" w:hAnsi="Arial" w:cs="Arial"/>
                  </w:rPr>
                </w:rPrChange>
              </w:rPr>
              <w:t>72</w:t>
            </w:r>
          </w:p>
        </w:tc>
        <w:tc>
          <w:tcPr>
            <w:tcW w:w="862" w:type="dxa"/>
            <w:tcMar>
              <w:top w:w="100" w:type="dxa"/>
              <w:left w:w="100" w:type="dxa"/>
              <w:bottom w:w="100" w:type="dxa"/>
              <w:right w:w="100" w:type="dxa"/>
            </w:tcMar>
            <w:vAlign w:val="center"/>
          </w:tcPr>
          <w:p w14:paraId="040B3D64"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94" w:author="Reis-Filho, Jorge S./Pathology" w:date="2019-06-26T20:15:00Z">
                  <w:rPr>
                    <w:rFonts w:ascii="Arial" w:eastAsia="Arial" w:hAnsi="Arial" w:cs="Arial"/>
                  </w:rPr>
                </w:rPrChange>
              </w:rPr>
            </w:pPr>
            <w:r w:rsidRPr="003E55CD">
              <w:rPr>
                <w:rFonts w:ascii="Arial" w:eastAsia="Arial" w:hAnsi="Arial" w:cs="Arial"/>
                <w:sz w:val="20"/>
                <w:szCs w:val="20"/>
                <w:rPrChange w:id="495" w:author="Reis-Filho, Jorge S./Pathology" w:date="2019-06-26T20:15:00Z">
                  <w:rPr>
                    <w:rFonts w:ascii="Arial" w:eastAsia="Arial" w:hAnsi="Arial" w:cs="Arial"/>
                  </w:rPr>
                </w:rPrChange>
              </w:rPr>
              <w:t>3.42</w:t>
            </w:r>
          </w:p>
        </w:tc>
        <w:tc>
          <w:tcPr>
            <w:tcW w:w="915" w:type="dxa"/>
            <w:tcMar>
              <w:top w:w="20" w:type="dxa"/>
              <w:left w:w="20" w:type="dxa"/>
              <w:bottom w:w="100" w:type="dxa"/>
              <w:right w:w="20" w:type="dxa"/>
            </w:tcMar>
            <w:vAlign w:val="center"/>
          </w:tcPr>
          <w:p w14:paraId="3E3ED210" w14:textId="77777777" w:rsidR="00413E5F" w:rsidRPr="003E55CD" w:rsidRDefault="00B4071F" w:rsidP="00A7225E">
            <w:pPr>
              <w:widowControl w:val="0"/>
              <w:shd w:val="clear" w:color="auto" w:fill="FFFFFF"/>
              <w:spacing w:after="0" w:line="240" w:lineRule="auto"/>
              <w:jc w:val="both"/>
              <w:rPr>
                <w:rFonts w:ascii="Arial" w:eastAsia="Arial" w:hAnsi="Arial" w:cs="Arial"/>
                <w:sz w:val="20"/>
                <w:szCs w:val="20"/>
                <w:rPrChange w:id="496" w:author="Reis-Filho, Jorge S./Pathology" w:date="2019-06-26T20:15:00Z">
                  <w:rPr>
                    <w:rFonts w:ascii="Arial" w:eastAsia="Arial" w:hAnsi="Arial" w:cs="Arial"/>
                  </w:rPr>
                </w:rPrChange>
              </w:rPr>
            </w:pPr>
            <w:r w:rsidRPr="003E55CD">
              <w:rPr>
                <w:rFonts w:ascii="Arial" w:eastAsia="Arial" w:hAnsi="Arial" w:cs="Arial"/>
                <w:sz w:val="20"/>
                <w:szCs w:val="20"/>
                <w:rPrChange w:id="497" w:author="Reis-Filho, Jorge S./Pathology" w:date="2019-06-26T20:15:00Z">
                  <w:rPr>
                    <w:rFonts w:ascii="Arial" w:eastAsia="Arial" w:hAnsi="Arial" w:cs="Arial"/>
                  </w:rPr>
                </w:rPrChange>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57BE3560" w14:textId="56DF0D8C"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3. Although the elegant bioinformatics pipelines employed for error suppression and variant calling referenced in Figure 1 and associated Supplemental Figures seem reasonably described, the technical performance of these methods are insufficiently assessed, </w:t>
      </w:r>
      <w:commentRangeStart w:id="498"/>
      <w:r w:rsidRPr="00A7225E">
        <w:rPr>
          <w:rFonts w:ascii="Arial" w:eastAsia="Arial" w:hAnsi="Arial" w:cs="Arial"/>
        </w:rPr>
        <w:t>and overall metrics such as the global error rate of their assay seems conspicuously absent</w:t>
      </w:r>
      <w:commentRangeEnd w:id="498"/>
      <w:r w:rsidR="00FE0EA1">
        <w:rPr>
          <w:rStyle w:val="CommentReference"/>
        </w:rPr>
        <w:commentReference w:id="498"/>
      </w:r>
      <w:r w:rsidRPr="00A7225E">
        <w:rPr>
          <w:rFonts w:ascii="Arial" w:eastAsia="Arial" w:hAnsi="Arial" w:cs="Arial"/>
        </w:rPr>
        <w: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F64C6F5" w:rsidR="00413E5F" w:rsidRPr="00A7225E" w:rsidDel="00F230D8" w:rsidRDefault="00413E5F" w:rsidP="00A7225E">
      <w:pPr>
        <w:spacing w:after="0" w:line="240" w:lineRule="auto"/>
        <w:jc w:val="both"/>
        <w:rPr>
          <w:del w:id="499" w:author="Reis-Filho, Jorge S./Pathology [2]" w:date="2019-06-26T12:59:00Z"/>
          <w:rFonts w:ascii="Arial" w:eastAsia="Arial" w:hAnsi="Arial" w:cs="Arial"/>
        </w:rPr>
      </w:pPr>
    </w:p>
    <w:p w14:paraId="5AD26E22" w14:textId="21FF9E85"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del w:id="500" w:author="Reis-Filho, Jorge S./Pathology" w:date="2019-06-26T21:02:00Z">
        <w:r w:rsidR="004B03EB" w:rsidRPr="00A7225E" w:rsidDel="00EE1F5D">
          <w:rPr>
            <w:rFonts w:ascii="Arial" w:eastAsia="Arial" w:hAnsi="Arial" w:cs="Arial"/>
            <w:color w:val="0033CC"/>
          </w:rPr>
          <w:delText>poin</w:delText>
        </w:r>
        <w:r w:rsidR="007E25F4" w:rsidRPr="00A7225E" w:rsidDel="00EE1F5D">
          <w:rPr>
            <w:rFonts w:ascii="Arial" w:eastAsia="Arial" w:hAnsi="Arial" w:cs="Arial"/>
            <w:color w:val="0033CC"/>
          </w:rPr>
          <w:delText>t</w:delText>
        </w:r>
      </w:del>
      <w:ins w:id="501" w:author="Reis-Filho, Jorge S./Pathology" w:date="2019-06-26T21:02:00Z">
        <w:r w:rsidR="00EE1F5D">
          <w:rPr>
            <w:rFonts w:ascii="Arial" w:eastAsia="Arial" w:hAnsi="Arial" w:cs="Arial"/>
            <w:color w:val="0033CC"/>
          </w:rPr>
          <w:t>omission in the original version of this manuscript, and for the opportunity of address</w:t>
        </w:r>
      </w:ins>
      <w:ins w:id="502" w:author="Reis-Filho, Jorge S./Pathology" w:date="2019-06-26T21:03:00Z">
        <w:r w:rsidR="00EE1F5D">
          <w:rPr>
            <w:rFonts w:ascii="Arial" w:eastAsia="Arial" w:hAnsi="Arial" w:cs="Arial"/>
            <w:color w:val="0033CC"/>
          </w:rPr>
          <w:t>ing these important points</w:t>
        </w:r>
      </w:ins>
      <w:r w:rsidR="004B03EB" w:rsidRPr="00A7225E">
        <w:rPr>
          <w:rFonts w:ascii="Arial" w:eastAsia="Arial" w:hAnsi="Arial" w:cs="Arial"/>
          <w:color w:val="0033CC"/>
        </w:rPr>
        <w:t xml:space="preserve">. </w:t>
      </w:r>
      <w:ins w:id="503" w:author="Reis-Filho, Jorge S./Pathology" w:date="2019-06-26T21:03:00Z">
        <w:r w:rsidR="00EE1F5D">
          <w:rPr>
            <w:rFonts w:ascii="Arial" w:eastAsia="Arial" w:hAnsi="Arial" w:cs="Arial"/>
            <w:color w:val="0033CC"/>
          </w:rPr>
          <w:t xml:space="preserve">Although </w:t>
        </w:r>
      </w:ins>
      <w:del w:id="504" w:author="Reis-Filho, Jorge S./Pathology" w:date="2019-06-26T21:03:00Z">
        <w:r w:rsidR="004B03EB" w:rsidRPr="00A7225E" w:rsidDel="00EE1F5D">
          <w:rPr>
            <w:rFonts w:ascii="Arial" w:eastAsia="Arial" w:hAnsi="Arial" w:cs="Arial"/>
            <w:color w:val="0033CC"/>
          </w:rPr>
          <w:delText xml:space="preserve">We </w:delText>
        </w:r>
      </w:del>
      <w:ins w:id="505" w:author="Reis-Filho, Jorge S./Pathology" w:date="2019-06-26T21:03:00Z">
        <w:r w:rsidR="00EE1F5D">
          <w:rPr>
            <w:rFonts w:ascii="Arial" w:eastAsia="Arial" w:hAnsi="Arial" w:cs="Arial"/>
            <w:color w:val="0033CC"/>
          </w:rPr>
          <w:t>w</w:t>
        </w:r>
        <w:r w:rsidR="00EE1F5D" w:rsidRPr="00A7225E">
          <w:rPr>
            <w:rFonts w:ascii="Arial" w:eastAsia="Arial" w:hAnsi="Arial" w:cs="Arial"/>
            <w:color w:val="0033CC"/>
          </w:rPr>
          <w:t xml:space="preserve">e </w:t>
        </w:r>
      </w:ins>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ins w:id="506" w:author="Reis-Filho, Jorge S./Pathology" w:date="2019-06-26T21:03:00Z">
        <w:r w:rsidR="00EE1F5D">
          <w:rPr>
            <w:rFonts w:ascii="Arial" w:eastAsia="Arial" w:hAnsi="Arial" w:cs="Arial"/>
            <w:color w:val="0033CC"/>
          </w:rPr>
          <w:t>O</w:t>
        </w:r>
      </w:ins>
      <w:del w:id="507" w:author="Reis-Filho, Jorge S./Pathology" w:date="2019-06-26T21:03:00Z">
        <w:r w:rsidR="0065202E" w:rsidRPr="00A7225E" w:rsidDel="00EE1F5D">
          <w:rPr>
            <w:rFonts w:ascii="Arial" w:eastAsia="Arial" w:hAnsi="Arial" w:cs="Arial"/>
            <w:color w:val="0033CC"/>
          </w:rPr>
          <w:delText>o</w:delText>
        </w:r>
      </w:del>
      <w:r w:rsidR="0065202E" w:rsidRPr="00A7225E">
        <w:rPr>
          <w:rFonts w:ascii="Arial" w:eastAsia="Arial" w:hAnsi="Arial" w:cs="Arial"/>
          <w:color w:val="0033CC"/>
        </w:rPr>
        <w:t>nline</w:t>
      </w:r>
      <w:r w:rsidRPr="00A7225E">
        <w:rPr>
          <w:rFonts w:ascii="Arial" w:eastAsia="Arial" w:hAnsi="Arial" w:cs="Arial"/>
          <w:color w:val="0033CC"/>
        </w:rPr>
        <w:t xml:space="preserve"> </w:t>
      </w:r>
      <w:ins w:id="508" w:author="Reis-Filho, Jorge S./Pathology" w:date="2019-06-26T21:03:00Z">
        <w:r w:rsidR="00EE1F5D">
          <w:rPr>
            <w:rFonts w:ascii="Arial" w:eastAsia="Arial" w:hAnsi="Arial" w:cs="Arial"/>
            <w:color w:val="0033CC"/>
          </w:rPr>
          <w:t>M</w:t>
        </w:r>
      </w:ins>
      <w:del w:id="509" w:author="Reis-Filho, Jorge S./Pathology" w:date="2019-06-26T21:03:00Z">
        <w:r w:rsidRPr="00A7225E" w:rsidDel="00EE1F5D">
          <w:rPr>
            <w:rFonts w:ascii="Arial" w:eastAsia="Arial" w:hAnsi="Arial" w:cs="Arial"/>
            <w:color w:val="0033CC"/>
          </w:rPr>
          <w:delText>m</w:delText>
        </w:r>
      </w:del>
      <w:r w:rsidRPr="00A7225E">
        <w:rPr>
          <w:rFonts w:ascii="Arial" w:eastAsia="Arial" w:hAnsi="Arial" w:cs="Arial"/>
          <w:color w:val="0033CC"/>
        </w:rPr>
        <w:t>ethods under sections “Machine learning error model”</w:t>
      </w:r>
      <w:ins w:id="510" w:author="Reis-Filho, Jorge S./Pathology" w:date="2019-06-26T21:04:00Z">
        <w:r w:rsidR="00EE1F5D">
          <w:rPr>
            <w:rFonts w:ascii="Arial" w:eastAsia="Arial" w:hAnsi="Arial" w:cs="Arial"/>
            <w:color w:val="0033CC"/>
          </w:rPr>
          <w:t xml:space="preserve"> (on page </w:t>
        </w:r>
        <w:r w:rsidR="00EE1F5D" w:rsidRPr="00EE1F5D">
          <w:rPr>
            <w:rFonts w:ascii="Arial" w:eastAsia="Arial" w:hAnsi="Arial" w:cs="Arial"/>
            <w:color w:val="0033CC"/>
            <w:highlight w:val="yellow"/>
            <w:rPrChange w:id="511" w:author="Reis-Filho, Jorge S./Pathology" w:date="2019-06-26T21:05:00Z">
              <w:rPr>
                <w:rFonts w:ascii="Arial" w:eastAsia="Arial" w:hAnsi="Arial" w:cs="Arial"/>
                <w:color w:val="0033CC"/>
              </w:rPr>
            </w:rPrChange>
          </w:rPr>
          <w:t>xx</w:t>
        </w:r>
        <w:r w:rsidR="00EE1F5D">
          <w:rPr>
            <w:rFonts w:ascii="Arial" w:eastAsia="Arial" w:hAnsi="Arial" w:cs="Arial"/>
            <w:color w:val="0033CC"/>
          </w:rPr>
          <w:t xml:space="preserve"> of the </w:t>
        </w:r>
      </w:ins>
      <w:ins w:id="512" w:author="Reis-Filho, Jorge S./Pathology" w:date="2019-06-26T21:05:00Z">
        <w:r w:rsidR="00EE1F5D">
          <w:rPr>
            <w:rFonts w:ascii="Arial" w:eastAsia="Arial" w:hAnsi="Arial" w:cs="Arial"/>
            <w:color w:val="0033CC"/>
          </w:rPr>
          <w:t>original</w:t>
        </w:r>
      </w:ins>
      <w:ins w:id="513" w:author="Reis-Filho, Jorge S./Pathology" w:date="2019-06-26T21:04:00Z">
        <w:r w:rsidR="00EE1F5D">
          <w:rPr>
            <w:rFonts w:ascii="Arial" w:eastAsia="Arial" w:hAnsi="Arial" w:cs="Arial"/>
            <w:color w:val="0033CC"/>
          </w:rPr>
          <w:t xml:space="preserve"> version of the manuscript)</w:t>
        </w:r>
      </w:ins>
      <w:r w:rsidRPr="00A7225E">
        <w:rPr>
          <w:rFonts w:ascii="Arial" w:eastAsia="Arial" w:hAnsi="Arial" w:cs="Arial"/>
          <w:color w:val="0033CC"/>
        </w:rPr>
        <w:t xml:space="preserve"> and “Joint variant analysis using the machine learning error model”</w:t>
      </w:r>
      <w:ins w:id="514" w:author="Reis-Filho, Jorge S./Pathology" w:date="2019-06-26T21:04:00Z">
        <w:r w:rsidR="00EE1F5D">
          <w:rPr>
            <w:rFonts w:ascii="Arial" w:eastAsia="Arial" w:hAnsi="Arial" w:cs="Arial"/>
            <w:color w:val="0033CC"/>
          </w:rPr>
          <w:t xml:space="preserve"> (on page </w:t>
        </w:r>
        <w:r w:rsidR="00EE1F5D" w:rsidRPr="00EE1F5D">
          <w:rPr>
            <w:rFonts w:ascii="Arial" w:eastAsia="Arial" w:hAnsi="Arial" w:cs="Arial"/>
            <w:color w:val="0033CC"/>
            <w:highlight w:val="yellow"/>
            <w:rPrChange w:id="515" w:author="Reis-Filho, Jorge S./Pathology" w:date="2019-06-26T21:05:00Z">
              <w:rPr>
                <w:rFonts w:ascii="Arial" w:eastAsia="Arial" w:hAnsi="Arial" w:cs="Arial"/>
                <w:color w:val="0033CC"/>
              </w:rPr>
            </w:rPrChange>
          </w:rPr>
          <w:t>xx</w:t>
        </w:r>
        <w:r w:rsidR="00EE1F5D">
          <w:rPr>
            <w:rFonts w:ascii="Arial" w:eastAsia="Arial" w:hAnsi="Arial" w:cs="Arial"/>
            <w:color w:val="0033CC"/>
          </w:rPr>
          <w:t xml:space="preserve"> of the </w:t>
        </w:r>
      </w:ins>
      <w:ins w:id="516" w:author="Reis-Filho, Jorge S./Pathology" w:date="2019-06-26T21:05:00Z">
        <w:r w:rsidR="00EE1F5D">
          <w:rPr>
            <w:rFonts w:ascii="Arial" w:eastAsia="Arial" w:hAnsi="Arial" w:cs="Arial"/>
            <w:color w:val="0033CC"/>
          </w:rPr>
          <w:t>original</w:t>
        </w:r>
      </w:ins>
      <w:ins w:id="517" w:author="Reis-Filho, Jorge S./Pathology" w:date="2019-06-26T21:04:00Z">
        <w:r w:rsidR="00EE1F5D">
          <w:rPr>
            <w:rFonts w:ascii="Arial" w:eastAsia="Arial" w:hAnsi="Arial" w:cs="Arial"/>
            <w:color w:val="0033CC"/>
          </w:rPr>
          <w:t xml:space="preserve"> version of the manuscript)</w:t>
        </w:r>
      </w:ins>
      <w:ins w:id="518" w:author="Reis-Filho, Jorge S./Pathology" w:date="2019-06-26T21:03:00Z">
        <w:r w:rsidR="00EE1F5D">
          <w:rPr>
            <w:rFonts w:ascii="Arial" w:eastAsia="Arial" w:hAnsi="Arial" w:cs="Arial"/>
            <w:color w:val="0033CC"/>
          </w:rPr>
          <w:t xml:space="preserve">, below we provide a more detailed description, </w:t>
        </w:r>
      </w:ins>
      <w:ins w:id="519" w:author="Reis-Filho, Jorge S./Pathology" w:date="2019-06-26T21:04:00Z">
        <w:r w:rsidR="00EE1F5D">
          <w:rPr>
            <w:rFonts w:ascii="Arial" w:eastAsia="Arial" w:hAnsi="Arial" w:cs="Arial"/>
            <w:color w:val="0033CC"/>
          </w:rPr>
          <w:t xml:space="preserve">including </w:t>
        </w:r>
      </w:ins>
      <w:del w:id="520" w:author="Reis-Filho, Jorge S./Pathology" w:date="2019-06-26T21:03:00Z">
        <w:r w:rsidRPr="00A7225E" w:rsidDel="00EE1F5D">
          <w:rPr>
            <w:rFonts w:ascii="Arial" w:eastAsia="Arial" w:hAnsi="Arial" w:cs="Arial"/>
            <w:color w:val="0033CC"/>
          </w:rPr>
          <w:delText xml:space="preserve">. </w:delText>
        </w:r>
        <w:r w:rsidR="00B322BF" w:rsidRPr="00A7225E" w:rsidDel="00EE1F5D">
          <w:rPr>
            <w:rFonts w:ascii="Arial" w:eastAsia="Arial" w:hAnsi="Arial" w:cs="Arial"/>
            <w:color w:val="0033CC"/>
          </w:rPr>
          <w:delText>W</w:delText>
        </w:r>
        <w:r w:rsidRPr="00A7225E" w:rsidDel="00EE1F5D">
          <w:rPr>
            <w:rFonts w:ascii="Arial" w:eastAsia="Arial" w:hAnsi="Arial" w:cs="Arial"/>
            <w:color w:val="0033CC"/>
          </w:rPr>
          <w:delText xml:space="preserve">e describe </w:delText>
        </w:r>
        <w:r w:rsidR="005D3701" w:rsidRPr="00A7225E" w:rsidDel="00EE1F5D">
          <w:rPr>
            <w:rFonts w:ascii="Arial" w:eastAsia="Arial" w:hAnsi="Arial" w:cs="Arial"/>
            <w:color w:val="0033CC"/>
          </w:rPr>
          <w:delText xml:space="preserve">below </w:delText>
        </w:r>
      </w:del>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ins w:id="521" w:author="Reis-Filho, Jorge S./Pathology" w:date="2019-06-26T21:04:00Z">
        <w:r w:rsidR="00EE1F5D">
          <w:rPr>
            <w:rFonts w:ascii="Arial" w:eastAsia="Arial" w:hAnsi="Arial" w:cs="Arial"/>
            <w:color w:val="0032CC"/>
          </w:rPr>
          <w:t>S</w:t>
        </w:r>
      </w:ins>
      <w:del w:id="522" w:author="Reis-Filho, Jorge S./Pathology" w:date="2019-06-26T21:04:00Z">
        <w:r w:rsidRPr="00A7225E" w:rsidDel="00EE1F5D">
          <w:rPr>
            <w:rFonts w:ascii="Arial" w:eastAsia="Arial" w:hAnsi="Arial" w:cs="Arial"/>
            <w:color w:val="0032CC"/>
          </w:rPr>
          <w:delText>s</w:delText>
        </w:r>
      </w:del>
      <w:r w:rsidRPr="00A7225E">
        <w:rPr>
          <w:rFonts w:ascii="Arial" w:eastAsia="Arial" w:hAnsi="Arial" w:cs="Arial"/>
          <w:color w:val="0032CC"/>
        </w:rPr>
        <w:t xml:space="preserve">upplementary </w:t>
      </w:r>
      <w:ins w:id="523" w:author="Reis-Filho, Jorge S./Pathology" w:date="2019-06-26T21:04:00Z">
        <w:r w:rsidR="00EE1F5D">
          <w:rPr>
            <w:rFonts w:ascii="Arial" w:eastAsia="Arial" w:hAnsi="Arial" w:cs="Arial"/>
            <w:color w:val="0032CC"/>
          </w:rPr>
          <w:t>M</w:t>
        </w:r>
      </w:ins>
      <w:del w:id="524" w:author="Reis-Filho, Jorge S./Pathology" w:date="2019-06-26T21:04:00Z">
        <w:r w:rsidRPr="00A7225E" w:rsidDel="00EE1F5D">
          <w:rPr>
            <w:rFonts w:ascii="Arial" w:eastAsia="Arial" w:hAnsi="Arial" w:cs="Arial"/>
            <w:color w:val="0032CC"/>
          </w:rPr>
          <w:delText>m</w:delText>
        </w:r>
      </w:del>
      <w:r w:rsidRPr="00A7225E">
        <w:rPr>
          <w:rFonts w:ascii="Arial" w:eastAsia="Arial" w:hAnsi="Arial" w:cs="Arial"/>
          <w:color w:val="0032CC"/>
        </w:rPr>
        <w:t>ethods of the manuscript under the sections cited above</w:t>
      </w:r>
      <w:ins w:id="525" w:author="Reis-Filho, Jorge S./Pathology" w:date="2019-06-26T21:04:00Z">
        <w:r w:rsidR="00EE1F5D">
          <w:rPr>
            <w:rFonts w:ascii="Arial" w:eastAsia="Arial" w:hAnsi="Arial" w:cs="Arial"/>
            <w:color w:val="0032CC"/>
          </w:rPr>
          <w:t xml:space="preserve"> (on pages </w:t>
        </w:r>
        <w:r w:rsidR="00EE1F5D" w:rsidRPr="00EE1F5D">
          <w:rPr>
            <w:rFonts w:ascii="Arial" w:eastAsia="Arial" w:hAnsi="Arial" w:cs="Arial"/>
            <w:color w:val="0032CC"/>
            <w:highlight w:val="yellow"/>
            <w:rPrChange w:id="526" w:author="Reis-Filho, Jorge S./Pathology" w:date="2019-06-26T21:05:00Z">
              <w:rPr>
                <w:rFonts w:ascii="Arial" w:eastAsia="Arial" w:hAnsi="Arial" w:cs="Arial"/>
                <w:color w:val="0032CC"/>
              </w:rPr>
            </w:rPrChange>
          </w:rPr>
          <w:t>xx</w:t>
        </w:r>
        <w:r w:rsidR="00EE1F5D">
          <w:rPr>
            <w:rFonts w:ascii="Arial" w:eastAsia="Arial" w:hAnsi="Arial" w:cs="Arial"/>
            <w:color w:val="0032CC"/>
          </w:rPr>
          <w:t xml:space="preserve"> </w:t>
        </w:r>
      </w:ins>
      <w:ins w:id="527" w:author="Reis-Filho, Jorge S./Pathology" w:date="2019-06-26T21:05:00Z">
        <w:r w:rsidR="00EE1F5D">
          <w:rPr>
            <w:rFonts w:ascii="Arial" w:eastAsia="Arial" w:hAnsi="Arial" w:cs="Arial"/>
            <w:color w:val="0032CC"/>
          </w:rPr>
          <w:t xml:space="preserve">and </w:t>
        </w:r>
        <w:r w:rsidR="00EE1F5D" w:rsidRPr="00EE1F5D">
          <w:rPr>
            <w:rFonts w:ascii="Arial" w:eastAsia="Arial" w:hAnsi="Arial" w:cs="Arial"/>
            <w:color w:val="0032CC"/>
            <w:highlight w:val="yellow"/>
            <w:rPrChange w:id="528" w:author="Reis-Filho, Jorge S./Pathology" w:date="2019-06-26T21:05:00Z">
              <w:rPr>
                <w:rFonts w:ascii="Arial" w:eastAsia="Arial" w:hAnsi="Arial" w:cs="Arial"/>
                <w:color w:val="0032CC"/>
              </w:rPr>
            </w:rPrChange>
          </w:rPr>
          <w:t>xx</w:t>
        </w:r>
        <w:r w:rsidR="00EE1F5D">
          <w:rPr>
            <w:rFonts w:ascii="Arial" w:eastAsia="Arial" w:hAnsi="Arial" w:cs="Arial"/>
            <w:color w:val="0032CC"/>
          </w:rPr>
          <w:t xml:space="preserve"> of the revised Supplementary Methods)</w:t>
        </w:r>
      </w:ins>
      <w:r w:rsidRPr="00A7225E">
        <w:rPr>
          <w:rFonts w:ascii="Arial" w:eastAsia="Arial" w:hAnsi="Arial" w:cs="Arial"/>
          <w:color w:val="0032CC"/>
        </w:rPr>
        <w:t>. All empirical measurements of depth were obtained from raw pileups without base alignment quality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3E55CD"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3E55CD"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ins w:id="529" w:author="Reis-Filho, Jorge S./Pathology" w:date="2019-06-26T23:10:00Z">
        <w:r w:rsidR="00816557">
          <w:rPr>
            <w:rFonts w:ascii="Arial" w:eastAsia="Arial" w:hAnsi="Arial" w:cs="Arial"/>
            <w:b/>
            <w:color w:val="0033CC"/>
          </w:rPr>
          <w:t xml:space="preserve">Response to Reviewers </w:t>
        </w:r>
      </w:ins>
      <w:commentRangeStart w:id="530"/>
      <w:r w:rsidRPr="00BF14D2">
        <w:rPr>
          <w:rFonts w:ascii="Arial" w:eastAsia="Arial" w:hAnsi="Arial" w:cs="Arial"/>
          <w:b/>
          <w:color w:val="0032CC"/>
          <w:rPrChange w:id="531" w:author="Reis-Filho, Jorge S./Pathology" w:date="2019-06-26T21:44:00Z">
            <w:rPr>
              <w:rFonts w:ascii="Arial" w:eastAsia="Arial" w:hAnsi="Arial" w:cs="Arial"/>
              <w:color w:val="0032CC"/>
            </w:rPr>
          </w:rPrChange>
        </w:rPr>
        <w:t>Figure</w:t>
      </w:r>
      <w:r w:rsidR="00856B49" w:rsidRPr="00BF14D2">
        <w:rPr>
          <w:rFonts w:ascii="Arial" w:eastAsia="Arial" w:hAnsi="Arial" w:cs="Arial"/>
          <w:b/>
          <w:color w:val="0032CC"/>
          <w:rPrChange w:id="532" w:author="Reis-Filho, Jorge S./Pathology" w:date="2019-06-26T21:44:00Z">
            <w:rPr>
              <w:rFonts w:ascii="Arial" w:eastAsia="Arial" w:hAnsi="Arial" w:cs="Arial"/>
              <w:color w:val="0032CC"/>
            </w:rPr>
          </w:rPrChange>
        </w:rPr>
        <w:t>s</w:t>
      </w:r>
      <w:r w:rsidRPr="00BF14D2">
        <w:rPr>
          <w:rFonts w:ascii="Arial" w:eastAsia="Arial" w:hAnsi="Arial" w:cs="Arial"/>
          <w:b/>
          <w:color w:val="0032CC"/>
          <w:rPrChange w:id="533" w:author="Reis-Filho, Jorge S./Pathology" w:date="2019-06-26T21:44:00Z">
            <w:rPr>
              <w:rFonts w:ascii="Arial" w:eastAsia="Arial" w:hAnsi="Arial" w:cs="Arial"/>
              <w:color w:val="0032CC"/>
            </w:rPr>
          </w:rPrChange>
        </w:rPr>
        <w:t xml:space="preserve"> </w:t>
      </w:r>
      <w:r w:rsidR="005D3701" w:rsidRPr="00BF14D2">
        <w:rPr>
          <w:rFonts w:ascii="Arial" w:eastAsia="Arial" w:hAnsi="Arial" w:cs="Arial"/>
          <w:b/>
          <w:color w:val="0032CC"/>
          <w:rPrChange w:id="534"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535" w:author="Reis-Filho, Jorge S./Pathology" w:date="2019-06-26T21:44:00Z">
            <w:rPr>
              <w:rFonts w:ascii="Arial" w:eastAsia="Arial" w:hAnsi="Arial" w:cs="Arial"/>
              <w:color w:val="0032CC"/>
            </w:rPr>
          </w:rPrChange>
        </w:rPr>
        <w:t>a</w:t>
      </w:r>
      <w:r w:rsidR="00856B49" w:rsidRPr="00A7225E">
        <w:rPr>
          <w:rFonts w:ascii="Arial" w:eastAsia="Arial" w:hAnsi="Arial" w:cs="Arial"/>
          <w:color w:val="0032CC"/>
        </w:rPr>
        <w:t xml:space="preserve"> and </w:t>
      </w:r>
      <w:r w:rsidR="005D3701" w:rsidRPr="00BF14D2">
        <w:rPr>
          <w:rFonts w:ascii="Arial" w:eastAsia="Arial" w:hAnsi="Arial" w:cs="Arial"/>
          <w:b/>
          <w:color w:val="0032CC"/>
          <w:rPrChange w:id="536" w:author="Reis-Filho, Jorge S./Pathology" w:date="2019-06-26T21:44:00Z">
            <w:rPr>
              <w:rFonts w:ascii="Arial" w:eastAsia="Arial" w:hAnsi="Arial" w:cs="Arial"/>
              <w:color w:val="0032CC"/>
            </w:rPr>
          </w:rPrChange>
        </w:rPr>
        <w:t>2</w:t>
      </w:r>
      <w:r w:rsidR="00856B49" w:rsidRPr="00BF14D2">
        <w:rPr>
          <w:rFonts w:ascii="Arial" w:eastAsia="Arial" w:hAnsi="Arial" w:cs="Arial"/>
          <w:b/>
          <w:color w:val="0032CC"/>
          <w:rPrChange w:id="537" w:author="Reis-Filho, Jorge S./Pathology" w:date="2019-06-26T21:44:00Z">
            <w:rPr>
              <w:rFonts w:ascii="Arial" w:eastAsia="Arial" w:hAnsi="Arial" w:cs="Arial"/>
              <w:color w:val="0032CC"/>
            </w:rPr>
          </w:rPrChange>
        </w:rPr>
        <w:t>b</w:t>
      </w:r>
      <w:r w:rsidR="00C80ED4" w:rsidRPr="00A7225E">
        <w:rPr>
          <w:rFonts w:ascii="Arial" w:eastAsia="Arial" w:hAnsi="Arial" w:cs="Arial"/>
          <w:color w:val="0032CC"/>
        </w:rPr>
        <w:t xml:space="preserve"> </w:t>
      </w:r>
      <w:commentRangeEnd w:id="530"/>
      <w:r w:rsidR="00BF14D2">
        <w:rPr>
          <w:rStyle w:val="CommentReference"/>
        </w:rPr>
        <w:commentReference w:id="530"/>
      </w:r>
      <w:r w:rsidR="00C80ED4" w:rsidRPr="00A7225E">
        <w:rPr>
          <w:rFonts w:ascii="Arial" w:eastAsia="Arial" w:hAnsi="Arial" w:cs="Arial"/>
          <w:color w:val="0032CC"/>
        </w:rPr>
        <w:t xml:space="preserve">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ins w:id="538" w:author="Reis-Filho, Jorge S./Pathology" w:date="2019-06-26T21:47:00Z">
        <w:r w:rsidR="00BF14D2">
          <w:rPr>
            <w:rFonts w:ascii="Arial" w:eastAsia="Arial" w:hAnsi="Arial" w:cs="Arial"/>
            <w:color w:val="0032CC"/>
          </w:rPr>
          <w:t xml:space="preserve">PMID: </w:t>
        </w:r>
      </w:ins>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ins w:id="539"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540" w:author="Reis-Filho, Jorge S./Pathology" w:date="2019-06-26T21:44:00Z">
            <w:rPr>
              <w:rFonts w:ascii="Arial" w:eastAsia="Arial" w:hAnsi="Arial" w:cs="Arial"/>
              <w:color w:val="0032CC"/>
            </w:rPr>
          </w:rPrChange>
        </w:rPr>
        <w:t xml:space="preserve">Figure </w:t>
      </w:r>
      <w:r w:rsidR="005D3701" w:rsidRPr="00BF14D2">
        <w:rPr>
          <w:rFonts w:ascii="Arial" w:eastAsia="Arial" w:hAnsi="Arial" w:cs="Arial"/>
          <w:b/>
          <w:color w:val="0032CC"/>
          <w:rPrChange w:id="541"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542" w:author="Reis-Filho, Jorge S./Pathology" w:date="2019-06-26T21:44:00Z">
            <w:rPr>
              <w:rFonts w:ascii="Arial" w:eastAsia="Arial" w:hAnsi="Arial" w:cs="Arial"/>
              <w:color w:val="0032CC"/>
            </w:rPr>
          </w:rPrChange>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3E55CD"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207FA6D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ins w:id="543" w:author="Reis-Filho, Jorge S./Pathology" w:date="2019-06-26T21:45:00Z">
        <w:r w:rsidR="00BF14D2" w:rsidRPr="00BF14D2">
          <w:rPr>
            <w:rFonts w:ascii="Arial" w:eastAsia="Arial" w:hAnsi="Arial" w:cs="Arial"/>
            <w:b/>
            <w:color w:val="0033CC"/>
          </w:rPr>
          <w:t xml:space="preserve"> </w:t>
        </w:r>
      </w:ins>
      <w:ins w:id="544" w:author="Reis-Filho, Jorge S./Pathology" w:date="2019-06-26T23:10:00Z">
        <w:r w:rsidR="00816557">
          <w:rPr>
            <w:rFonts w:ascii="Arial" w:eastAsia="Arial" w:hAnsi="Arial" w:cs="Arial"/>
            <w:b/>
            <w:color w:val="0033CC"/>
          </w:rPr>
          <w:t xml:space="preserve">Response to Reviewers </w:t>
        </w:r>
      </w:ins>
      <w:ins w:id="545" w:author="Reis-Filho, Jorge S./Pathology" w:date="2019-06-26T21:45:00Z">
        <w:r w:rsidR="00BF14D2" w:rsidRPr="003A528F">
          <w:rPr>
            <w:rFonts w:ascii="Arial" w:eastAsia="Arial" w:hAnsi="Arial" w:cs="Arial"/>
            <w:b/>
            <w:color w:val="0032CC"/>
          </w:rPr>
          <w:t xml:space="preserve">Figure </w:t>
        </w:r>
      </w:ins>
      <w:del w:id="546" w:author="Reis-Filho, Jorge S./Pathology" w:date="2019-06-26T21:45:00Z">
        <w:r w:rsidRPr="00BF14D2" w:rsidDel="00BF14D2">
          <w:rPr>
            <w:rFonts w:ascii="Arial" w:eastAsia="Arial" w:hAnsi="Arial" w:cs="Arial"/>
            <w:b/>
            <w:color w:val="0033CC"/>
            <w:rPrChange w:id="547" w:author="Reis-Filho, Jorge S./Pathology" w:date="2019-06-26T21:45:00Z">
              <w:rPr>
                <w:rFonts w:ascii="Arial" w:eastAsia="Arial" w:hAnsi="Arial" w:cs="Arial"/>
                <w:color w:val="0033CC"/>
              </w:rPr>
            </w:rPrChange>
          </w:rPr>
          <w:delText xml:space="preserve">. Figure </w:delText>
        </w:r>
      </w:del>
      <w:r w:rsidR="005D3701" w:rsidRPr="00BF14D2">
        <w:rPr>
          <w:rFonts w:ascii="Arial" w:eastAsia="Arial" w:hAnsi="Arial" w:cs="Arial"/>
          <w:b/>
          <w:color w:val="0033CC"/>
          <w:rPrChange w:id="548" w:author="Reis-Filho, Jorge S./Pathology" w:date="2019-06-26T21:45:00Z">
            <w:rPr>
              <w:rFonts w:ascii="Arial" w:eastAsia="Arial" w:hAnsi="Arial" w:cs="Arial"/>
              <w:color w:val="0033CC"/>
            </w:rPr>
          </w:rPrChange>
        </w:rPr>
        <w:t>2</w:t>
      </w:r>
      <w:r w:rsidR="00C80ED4" w:rsidRPr="00BF14D2">
        <w:rPr>
          <w:rFonts w:ascii="Arial" w:eastAsia="Arial" w:hAnsi="Arial" w:cs="Arial"/>
          <w:b/>
          <w:color w:val="0033CC"/>
          <w:rPrChange w:id="549" w:author="Reis-Filho, Jorge S./Pathology" w:date="2019-06-26T21:45:00Z">
            <w:rPr>
              <w:rFonts w:ascii="Arial" w:eastAsia="Arial" w:hAnsi="Arial" w:cs="Arial"/>
              <w:color w:val="0033CC"/>
            </w:rPr>
          </w:rPrChange>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commentRangeStart w:id="550"/>
      <w:r w:rsidRPr="00A7225E">
        <w:rPr>
          <w:rFonts w:ascii="Arial" w:eastAsia="Arial" w:hAnsi="Arial" w:cs="Arial"/>
          <w:color w:val="0033CC"/>
        </w:rPr>
        <w:t>XX</w:t>
      </w:r>
      <w:commentRangeEnd w:id="550"/>
      <w:r w:rsidR="00856B49" w:rsidRPr="00A7225E">
        <w:rPr>
          <w:rStyle w:val="CommentReference"/>
          <w:rFonts w:ascii="Arial" w:hAnsi="Arial" w:cs="Arial"/>
          <w:sz w:val="22"/>
          <w:szCs w:val="22"/>
        </w:rPr>
        <w:commentReference w:id="550"/>
      </w:r>
      <w:r w:rsidRPr="00A7225E">
        <w:rPr>
          <w:rFonts w:ascii="Arial" w:eastAsia="Arial" w:hAnsi="Arial" w:cs="Arial"/>
          <w:color w:val="0033CC"/>
        </w:rPr>
        <w:t xml:space="preserve"> healthy control individuals, we compute the site- and allele-specific quality scores comparing the variants thus detected against the matched tumor biopsy. </w:t>
      </w:r>
      <w:ins w:id="551" w:author="Reis-Filho, Jorge S./Pathology" w:date="2019-06-26T23:10:00Z">
        <w:r w:rsidR="00816557">
          <w:rPr>
            <w:rFonts w:ascii="Arial" w:eastAsia="Arial" w:hAnsi="Arial" w:cs="Arial"/>
            <w:b/>
            <w:color w:val="0033CC"/>
          </w:rPr>
          <w:t xml:space="preserve">Response to Reviewers </w:t>
        </w:r>
      </w:ins>
      <w:ins w:id="552" w:author="Reis-Filho, Jorge S./Pathology" w:date="2019-06-26T21:46:00Z">
        <w:r w:rsidR="00BF14D2" w:rsidRPr="003A528F">
          <w:rPr>
            <w:rFonts w:ascii="Arial" w:eastAsia="Arial" w:hAnsi="Arial" w:cs="Arial"/>
            <w:b/>
            <w:color w:val="0032CC"/>
          </w:rPr>
          <w:t xml:space="preserve">Figure </w:t>
        </w:r>
      </w:ins>
      <w:del w:id="553" w:author="Reis-Filho, Jorge S./Pathology" w:date="2019-06-26T21:46:00Z">
        <w:r w:rsidRPr="00BF14D2" w:rsidDel="00BF14D2">
          <w:rPr>
            <w:rFonts w:ascii="Arial" w:eastAsia="Arial" w:hAnsi="Arial" w:cs="Arial"/>
            <w:b/>
            <w:color w:val="0033CC"/>
            <w:rPrChange w:id="554" w:author="Reis-Filho, Jorge S./Pathology" w:date="2019-06-26T21:46:00Z">
              <w:rPr>
                <w:rFonts w:ascii="Arial" w:eastAsia="Arial" w:hAnsi="Arial" w:cs="Arial"/>
                <w:color w:val="0033CC"/>
              </w:rPr>
            </w:rPrChange>
          </w:rPr>
          <w:delText xml:space="preserve">Figure </w:delText>
        </w:r>
      </w:del>
      <w:r w:rsidR="005D3701" w:rsidRPr="00BF14D2">
        <w:rPr>
          <w:rFonts w:ascii="Arial" w:eastAsia="Arial" w:hAnsi="Arial" w:cs="Arial"/>
          <w:b/>
          <w:color w:val="0033CC"/>
          <w:rPrChange w:id="555" w:author="Reis-Filho, Jorge S./Pathology" w:date="2019-06-26T21:46:00Z">
            <w:rPr>
              <w:rFonts w:ascii="Arial" w:eastAsia="Arial" w:hAnsi="Arial" w:cs="Arial"/>
              <w:color w:val="0033CC"/>
            </w:rPr>
          </w:rPrChange>
        </w:rPr>
        <w:t>2</w:t>
      </w:r>
      <w:r w:rsidR="0021343E" w:rsidRPr="00BF14D2">
        <w:rPr>
          <w:rFonts w:ascii="Arial" w:eastAsia="Arial" w:hAnsi="Arial" w:cs="Arial"/>
          <w:b/>
          <w:color w:val="0033CC"/>
          <w:rPrChange w:id="556" w:author="Reis-Filho, Jorge S./Pathology" w:date="2019-06-26T21:46:00Z">
            <w:rPr>
              <w:rFonts w:ascii="Arial" w:eastAsia="Arial" w:hAnsi="Arial" w:cs="Arial"/>
              <w:color w:val="0033CC"/>
            </w:rPr>
          </w:rPrChange>
        </w:rPr>
        <w:t>e</w:t>
      </w:r>
      <w:r w:rsidRPr="00A7225E">
        <w:rPr>
          <w:rFonts w:ascii="Arial" w:eastAsia="Arial" w:hAnsi="Arial" w:cs="Arial"/>
          <w:color w:val="0033CC"/>
        </w:rPr>
        <w:t xml:space="preserve"> </w:t>
      </w:r>
      <w:r w:rsidR="005D3701" w:rsidRPr="00A7225E">
        <w:rPr>
          <w:rFonts w:ascii="Arial" w:eastAsia="Arial" w:hAnsi="Arial" w:cs="Arial"/>
          <w:color w:val="0033CC"/>
        </w:rPr>
        <w:t xml:space="preserve">of this response </w:t>
      </w:r>
      <w:r w:rsidRPr="00A7225E">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3E55CD"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21FD1318" w14:textId="4186A770" w:rsidR="00413E5F" w:rsidDel="00BF14D2" w:rsidRDefault="00B4071F" w:rsidP="00A7225E">
      <w:pPr>
        <w:spacing w:after="0" w:line="240" w:lineRule="auto"/>
        <w:jc w:val="both"/>
        <w:rPr>
          <w:del w:id="557" w:author="Reis-Filho, Jorge S./Pathology" w:date="2019-06-26T21:48:00Z"/>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ins w:id="558" w:author="Reis-Filho, Jorge S./Pathology" w:date="2019-06-26T23:10:00Z">
        <w:r w:rsidR="00816557">
          <w:rPr>
            <w:rFonts w:ascii="Arial" w:eastAsia="Arial" w:hAnsi="Arial" w:cs="Arial"/>
            <w:b/>
            <w:color w:val="0033CC"/>
          </w:rPr>
          <w:t xml:space="preserve">Response to Reviewers </w:t>
        </w:r>
      </w:ins>
      <w:r w:rsidR="00C80ED4" w:rsidRPr="00BF14D2">
        <w:rPr>
          <w:rFonts w:ascii="Arial" w:eastAsia="Arial" w:hAnsi="Arial" w:cs="Arial"/>
          <w:b/>
          <w:color w:val="0033CC"/>
          <w:rPrChange w:id="559" w:author="Reis-Filho, Jorge S./Pathology" w:date="2019-06-26T21:49:00Z">
            <w:rPr>
              <w:rFonts w:ascii="Arial" w:eastAsia="Arial" w:hAnsi="Arial" w:cs="Arial"/>
              <w:color w:val="0033CC"/>
            </w:rPr>
          </w:rPrChange>
        </w:rPr>
        <w:t xml:space="preserve">Figure </w:t>
      </w:r>
      <w:r w:rsidR="000145F4" w:rsidRPr="00BF14D2">
        <w:rPr>
          <w:rFonts w:ascii="Arial" w:eastAsia="Arial" w:hAnsi="Arial" w:cs="Arial"/>
          <w:b/>
          <w:color w:val="0033CC"/>
          <w:rPrChange w:id="560" w:author="Reis-Filho, Jorge S./Pathology" w:date="2019-06-26T21:49:00Z">
            <w:rPr>
              <w:rFonts w:ascii="Arial" w:eastAsia="Arial" w:hAnsi="Arial" w:cs="Arial"/>
              <w:color w:val="0033CC"/>
            </w:rPr>
          </w:rPrChange>
        </w:rPr>
        <w:t>3</w:t>
      </w:r>
      <w:r w:rsidR="00C80ED4" w:rsidRPr="00BF14D2">
        <w:rPr>
          <w:rFonts w:ascii="Arial" w:eastAsia="Arial" w:hAnsi="Arial" w:cs="Arial"/>
          <w:color w:val="0033CC"/>
        </w:rPr>
        <w:t xml:space="preserve"> </w:t>
      </w:r>
      <w:del w:id="561" w:author="Reis-Filho, Jorge S./Pathology" w:date="2019-06-26T21:49:00Z">
        <w:r w:rsidR="000145F4" w:rsidRPr="00BF14D2" w:rsidDel="00BF14D2">
          <w:rPr>
            <w:rFonts w:ascii="Arial" w:eastAsia="Arial" w:hAnsi="Arial" w:cs="Arial"/>
            <w:color w:val="0033CC"/>
          </w:rPr>
          <w:delText xml:space="preserve">of this response </w:delText>
        </w:r>
        <w:r w:rsidR="00C80ED4" w:rsidRPr="00BF14D2" w:rsidDel="00BF14D2">
          <w:rPr>
            <w:rFonts w:ascii="Arial" w:eastAsia="Arial" w:hAnsi="Arial" w:cs="Arial"/>
            <w:color w:val="0033CC"/>
          </w:rPr>
          <w:delText>shows</w:delText>
        </w:r>
      </w:del>
      <w:ins w:id="562" w:author="Reis-Filho, Jorge S./Pathology" w:date="2019-06-26T21:49:00Z">
        <w:r w:rsidR="00BF14D2">
          <w:rPr>
            <w:rFonts w:ascii="Arial" w:eastAsia="Arial" w:hAnsi="Arial" w:cs="Arial"/>
            <w:color w:val="0033CC"/>
          </w:rPr>
          <w:t>illustrates</w:t>
        </w:r>
      </w:ins>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14416DA9" w14:textId="77777777" w:rsidR="00BF14D2" w:rsidRDefault="00BF14D2" w:rsidP="00A7225E">
      <w:pPr>
        <w:spacing w:after="0" w:line="240" w:lineRule="auto"/>
        <w:jc w:val="both"/>
        <w:rPr>
          <w:ins w:id="563" w:author="Reis-Filho, Jorge S./Pathology" w:date="2019-06-26T21:49:00Z"/>
          <w:rFonts w:ascii="Arial" w:eastAsia="Arial" w:hAnsi="Arial" w:cs="Arial"/>
          <w:color w:val="0033CC"/>
        </w:rPr>
      </w:pPr>
    </w:p>
    <w:p w14:paraId="3EC03FDF" w14:textId="77777777" w:rsidR="00BF14D2" w:rsidRPr="00BF14D2" w:rsidRDefault="00BF14D2" w:rsidP="00A7225E">
      <w:pPr>
        <w:spacing w:after="0" w:line="240" w:lineRule="auto"/>
        <w:jc w:val="both"/>
        <w:rPr>
          <w:ins w:id="564" w:author="Reis-Filho, Jorge S./Pathology" w:date="2019-06-26T21:48:00Z"/>
          <w:rFonts w:ascii="Arial" w:eastAsia="Arial" w:hAnsi="Arial" w:cs="Arial"/>
          <w:color w:val="0033CC"/>
        </w:rPr>
      </w:pPr>
    </w:p>
    <w:p w14:paraId="04D23F43" w14:textId="28347994" w:rsidR="00413E5F" w:rsidRPr="00A7225E" w:rsidDel="00BF14D2" w:rsidRDefault="00413E5F" w:rsidP="00A7225E">
      <w:pPr>
        <w:spacing w:after="0" w:line="240" w:lineRule="auto"/>
        <w:jc w:val="both"/>
        <w:rPr>
          <w:del w:id="565" w:author="Reis-Filho, Jorge S./Pathology" w:date="2019-06-26T21:48:00Z"/>
          <w:rFonts w:ascii="Arial" w:eastAsia="Arial" w:hAnsi="Arial" w:cs="Arial"/>
          <w:color w:val="0033CC"/>
        </w:rPr>
      </w:pPr>
    </w:p>
    <w:p w14:paraId="5C08C364" w14:textId="2BE3CA5A" w:rsidR="001271E7"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ins w:id="566"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3CC"/>
          <w:rPrChange w:id="567" w:author="Reis-Filho, Jorge S./Pathology" w:date="2019-06-26T21:50:00Z">
            <w:rPr>
              <w:rFonts w:ascii="Arial" w:eastAsia="Arial" w:hAnsi="Arial" w:cs="Arial"/>
              <w:color w:val="0033CC"/>
            </w:rPr>
          </w:rPrChange>
        </w:rPr>
        <w:t>Tables 3-6</w:t>
      </w:r>
      <w:r w:rsidRPr="00A7225E">
        <w:rPr>
          <w:rFonts w:ascii="Arial" w:eastAsia="Arial" w:hAnsi="Arial" w:cs="Arial"/>
          <w:color w:val="0033CC"/>
        </w:rPr>
        <w:t xml:space="preserve"> </w:t>
      </w:r>
      <w:del w:id="568" w:author="Reis-Filho, Jorge S./Pathology" w:date="2019-06-26T21:50:00Z">
        <w:r w:rsidRPr="00A7225E" w:rsidDel="00BF14D2">
          <w:rPr>
            <w:rFonts w:ascii="Arial" w:eastAsia="Arial" w:hAnsi="Arial" w:cs="Arial"/>
            <w:color w:val="0033CC"/>
          </w:rPr>
          <w:delText xml:space="preserve">of this </w:delText>
        </w:r>
        <w:r w:rsidR="003A08F4" w:rsidRPr="00A7225E" w:rsidDel="00BF14D2">
          <w:rPr>
            <w:rFonts w:ascii="Arial" w:eastAsia="Arial" w:hAnsi="Arial" w:cs="Arial"/>
            <w:color w:val="0033CC"/>
          </w:rPr>
          <w:delText>response</w:delText>
        </w:r>
        <w:r w:rsidR="006B1BFF" w:rsidRPr="00A7225E" w:rsidDel="00BF14D2">
          <w:rPr>
            <w:rFonts w:ascii="Arial" w:eastAsia="Arial" w:hAnsi="Arial" w:cs="Arial"/>
            <w:color w:val="0033CC"/>
          </w:rPr>
          <w:delText xml:space="preserve"> </w:delText>
        </w:r>
      </w:del>
      <w:r w:rsidRPr="00A7225E">
        <w:rPr>
          <w:rFonts w:ascii="Arial" w:eastAsia="Arial" w:hAnsi="Arial" w:cs="Arial"/>
          <w:color w:val="0033CC"/>
        </w:rPr>
        <w:t>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ins w:id="569" w:author="Reis-Filho, Jorge S./Pathology" w:date="2019-06-26T21:59:00Z">
        <w:r w:rsidR="00C96980">
          <w:rPr>
            <w:rFonts w:ascii="Arial" w:eastAsia="Arial" w:hAnsi="Arial" w:cs="Arial"/>
            <w:color w:val="0033CC"/>
          </w:rPr>
          <w:t xml:space="preserve">PMID: </w:t>
        </w:r>
      </w:ins>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2963062E" w14:textId="75CBB5D8" w:rsidR="002C2CE5" w:rsidRPr="00A7225E" w:rsidRDefault="002C2CE5" w:rsidP="00A7225E">
      <w:pPr>
        <w:spacing w:after="0" w:line="240" w:lineRule="auto"/>
        <w:jc w:val="both"/>
        <w:rPr>
          <w:rFonts w:ascii="Arial" w:eastAsia="Arial" w:hAnsi="Arial" w:cs="Arial"/>
          <w:b/>
          <w:color w:val="0033CC"/>
        </w:rPr>
      </w:pPr>
    </w:p>
    <w:p w14:paraId="5680F02D" w14:textId="3A529C90" w:rsidR="00413E5F" w:rsidRPr="00A7225E" w:rsidRDefault="00816557" w:rsidP="00A7225E">
      <w:pPr>
        <w:spacing w:after="0" w:line="240" w:lineRule="auto"/>
        <w:jc w:val="both"/>
        <w:rPr>
          <w:rFonts w:ascii="Arial" w:hAnsi="Arial" w:cs="Arial"/>
          <w:color w:val="0033CC"/>
        </w:rPr>
      </w:pPr>
      <w:ins w:id="570" w:author="Reis-Filho, Jorge S./Pathology" w:date="2019-06-26T23:10:00Z">
        <w:r>
          <w:rPr>
            <w:rFonts w:ascii="Arial" w:eastAsia="Arial" w:hAnsi="Arial" w:cs="Arial"/>
            <w:b/>
          </w:rPr>
          <w:lastRenderedPageBreak/>
          <w:t xml:space="preserve">Response to Reviewers </w:t>
        </w:r>
      </w:ins>
      <w:r w:rsidR="00BF14D2" w:rsidRPr="00A7225E">
        <w:rPr>
          <w:rFonts w:ascii="Arial" w:hAnsi="Arial" w:cs="Arial"/>
          <w:noProof/>
        </w:rPr>
        <w:drawing>
          <wp:anchor distT="114300" distB="114300" distL="114300" distR="114300" simplePos="0" relativeHeight="251676672" behindDoc="0" locked="0" layoutInCell="1" hidden="0" allowOverlap="1" wp14:anchorId="087E3D93" wp14:editId="33F944ED">
            <wp:simplePos x="0" y="0"/>
            <wp:positionH relativeFrom="margin">
              <wp:posOffset>482600</wp:posOffset>
            </wp:positionH>
            <wp:positionV relativeFrom="paragraph">
              <wp:posOffset>170180</wp:posOffset>
            </wp:positionV>
            <wp:extent cx="5886450" cy="4343400"/>
            <wp:effectExtent l="0" t="0" r="6350" b="0"/>
            <wp:wrapTopAndBottom distT="114300" distB="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r="961" b="-1333"/>
                    <a:stretch>
                      <a:fillRect/>
                    </a:stretch>
                  </pic:blipFill>
                  <pic:spPr>
                    <a:xfrm>
                      <a:off x="0" y="0"/>
                      <a:ext cx="5886450" cy="4343400"/>
                    </a:xfrm>
                    <a:prstGeom prst="rect">
                      <a:avLst/>
                    </a:prstGeom>
                    <a:ln/>
                  </pic:spPr>
                </pic:pic>
              </a:graphicData>
            </a:graphic>
          </wp:anchor>
        </w:drawing>
      </w:r>
      <w:r w:rsidR="001271E7" w:rsidRPr="00A7225E">
        <w:rPr>
          <w:rFonts w:ascii="Arial" w:eastAsia="Arial" w:hAnsi="Arial" w:cs="Arial"/>
          <w:b/>
          <w:color w:val="0033CC"/>
        </w:rPr>
        <w:t xml:space="preserve">Figure </w:t>
      </w:r>
      <w:r w:rsidR="005D3701" w:rsidRPr="00A7225E">
        <w:rPr>
          <w:rFonts w:ascii="Arial" w:eastAsia="Arial" w:hAnsi="Arial" w:cs="Arial"/>
          <w:b/>
          <w:color w:val="0033CC"/>
        </w:rPr>
        <w:t>2</w:t>
      </w:r>
      <w:r w:rsidR="001271E7" w:rsidRPr="00A7225E">
        <w:rPr>
          <w:rFonts w:ascii="Arial" w:eastAsia="Arial" w:hAnsi="Arial" w:cs="Arial"/>
          <w:b/>
          <w:color w:val="0033CC"/>
        </w:rPr>
        <w:t>: Estimation of error rates and performance assessment of the hierarchical Bayesian model.</w:t>
      </w:r>
      <w:r w:rsidR="001271E7" w:rsidRPr="00A7225E">
        <w:rPr>
          <w:rFonts w:ascii="Arial" w:eastAsia="Arial" w:hAnsi="Arial" w:cs="Arial"/>
          <w:color w:val="0033CC"/>
        </w:rPr>
        <w:t xml:space="preserve"> The posterior distributions of site-specific </w:t>
      </w:r>
      <m:oMath>
        <m:sSub>
          <m:sSubPr>
            <m:ctrlPr>
              <w:rPr>
                <w:rFonts w:ascii="Cambria Math" w:eastAsia="Arial" w:hAnsi="Cambria Math" w:cs="Arial"/>
                <w:color w:val="0033CC"/>
              </w:rPr>
            </m:ctrlPr>
          </m:sSubPr>
          <m:e>
            <m:r>
              <w:rPr>
                <w:rFonts w:ascii="Cambria Math" w:eastAsia="Arial" w:hAnsi="Cambria Math" w:cs="Arial"/>
                <w:color w:val="0033CC"/>
              </w:rPr>
              <m:t>λ</m:t>
            </m:r>
          </m:e>
          <m:sub>
            <m:r>
              <w:rPr>
                <w:rFonts w:ascii="Cambria Math" w:eastAsia="Arial" w:hAnsi="Cambria Math" w:cs="Arial"/>
                <w:color w:val="0033CC"/>
              </w:rPr>
              <m:t>p</m:t>
            </m:r>
          </m:sub>
        </m:sSub>
      </m:oMath>
      <w:r w:rsidR="001271E7" w:rsidRPr="00A7225E">
        <w:rPr>
          <w:rFonts w:ascii="Arial" w:eastAsia="Arial" w:hAnsi="Arial" w:cs="Arial"/>
          <w:color w:val="0033CC"/>
        </w:rPr>
        <w:t xml:space="preserve">were summarized by its mean </w:t>
      </w:r>
      <m:oMath>
        <m:sSub>
          <m:sSubPr>
            <m:ctrlPr>
              <w:rPr>
                <w:rFonts w:ascii="Cambria Math" w:eastAsia="Arial" w:hAnsi="Cambria Math" w:cs="Arial"/>
                <w:color w:val="0033CC"/>
              </w:rPr>
            </m:ctrlPr>
          </m:sSubPr>
          <m:e>
            <m:r>
              <w:rPr>
                <w:rFonts w:ascii="Cambria Math" w:eastAsia="Arial" w:hAnsi="Cambria Math" w:cs="Arial"/>
                <w:color w:val="0033CC"/>
              </w:rPr>
              <m:t>μ</m:t>
            </m:r>
          </m:e>
          <m:sub>
            <m:r>
              <w:rPr>
                <w:rFonts w:ascii="Cambria Math" w:eastAsia="Arial" w:hAnsi="Cambria Math" w:cs="Arial"/>
                <w:color w:val="0033CC"/>
              </w:rPr>
              <m:t>p</m:t>
            </m:r>
          </m:sub>
        </m:sSub>
      </m:oMath>
      <w:r w:rsidR="001271E7" w:rsidRPr="00A7225E">
        <w:rPr>
          <w:rFonts w:ascii="Arial" w:eastAsia="Arial" w:hAnsi="Arial" w:cs="Arial"/>
          <w:color w:val="0033CC"/>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rPr>
            </m:ctrlPr>
          </m:sSubPr>
          <m:e>
            <m:r>
              <w:rPr>
                <w:rFonts w:ascii="Cambria Math" w:eastAsia="Arial" w:hAnsi="Cambria Math" w:cs="Arial"/>
                <w:color w:val="0033CC"/>
              </w:rPr>
              <m:t>μ</m:t>
            </m:r>
          </m:e>
          <m:sub>
            <m:r>
              <w:rPr>
                <w:rFonts w:ascii="Cambria Math" w:eastAsia="Arial" w:hAnsi="Cambria Math" w:cs="Arial"/>
                <w:color w:val="0033CC"/>
              </w:rPr>
              <m:t>p</m:t>
            </m:r>
          </m:sub>
        </m:sSub>
      </m:oMath>
      <w:r w:rsidR="001271E7" w:rsidRPr="00A7225E">
        <w:rPr>
          <w:rFonts w:ascii="Arial" w:eastAsia="Arial" w:hAnsi="Arial" w:cs="Arial"/>
          <w:color w:val="0033CC"/>
        </w:rPr>
        <w:t xml:space="preserve"> against the observed allele frequencies </w:t>
      </w:r>
      <m:oMath>
        <m:sSub>
          <m:sSubPr>
            <m:ctrlPr>
              <w:rPr>
                <w:rFonts w:ascii="Cambria Math" w:eastAsia="Arial" w:hAnsi="Cambria Math" w:cs="Arial"/>
                <w:color w:val="0033CC"/>
              </w:rPr>
            </m:ctrlPr>
          </m:sSubPr>
          <m:e>
            <m:r>
              <w:rPr>
                <w:rFonts w:ascii="Cambria Math" w:eastAsia="Arial" w:hAnsi="Cambria Math" w:cs="Arial"/>
                <w:color w:val="0033CC"/>
              </w:rPr>
              <m:t>λ</m:t>
            </m:r>
          </m:e>
          <m:sub>
            <m:r>
              <w:rPr>
                <w:rFonts w:ascii="Cambria Math" w:eastAsia="Arial" w:hAnsi="Cambria Math" w:cs="Arial"/>
                <w:color w:val="0033CC"/>
              </w:rPr>
              <m:t>p</m:t>
            </m:r>
          </m:sub>
        </m:sSub>
      </m:oMath>
      <w:r w:rsidR="001271E7" w:rsidRPr="00A7225E">
        <w:rPr>
          <w:rFonts w:ascii="Arial" w:eastAsia="Arial" w:hAnsi="Arial" w:cs="Arial"/>
          <w:color w:val="0033CC"/>
        </w:rPr>
        <w:t xml:space="preserve"> for samples in the training set. Note the data points at the bottom are all </w:t>
      </w:r>
      <m:oMath>
        <m:r>
          <w:rPr>
            <w:rFonts w:ascii="Cambria Math" w:eastAsia="Arial" w:hAnsi="Cambria Math" w:cs="Arial"/>
            <w:color w:val="0033CC"/>
          </w:rPr>
          <m:t>p</m:t>
        </m:r>
      </m:oMath>
      <w:r w:rsidR="001271E7" w:rsidRPr="00A7225E">
        <w:rPr>
          <w:rFonts w:ascii="Arial" w:eastAsia="Arial" w:hAnsi="Arial" w:cs="Arial"/>
          <w:color w:val="0033CC"/>
        </w:rPr>
        <w:t xml:space="preserve"> with non-zero mean posterior </w:t>
      </w:r>
      <m:oMath>
        <m:sSub>
          <m:sSubPr>
            <m:ctrlPr>
              <w:rPr>
                <w:rFonts w:ascii="Cambria Math" w:eastAsia="Arial" w:hAnsi="Cambria Math" w:cs="Arial"/>
                <w:color w:val="0033CC"/>
              </w:rPr>
            </m:ctrlPr>
          </m:sSubPr>
          <m:e>
            <m:r>
              <w:rPr>
                <w:rFonts w:ascii="Cambria Math" w:eastAsia="Arial" w:hAnsi="Cambria Math" w:cs="Arial"/>
                <w:color w:val="0033CC"/>
              </w:rPr>
              <m:t>μ</m:t>
            </m:r>
          </m:e>
          <m:sub>
            <m:r>
              <w:rPr>
                <w:rFonts w:ascii="Cambria Math" w:eastAsia="Arial" w:hAnsi="Cambria Math" w:cs="Arial"/>
                <w:color w:val="0033CC"/>
              </w:rPr>
              <m:t>p</m:t>
            </m:r>
          </m:sub>
        </m:sSub>
      </m:oMath>
      <w:r w:rsidR="001271E7" w:rsidRPr="00A7225E">
        <w:rPr>
          <w:rFonts w:ascii="Arial" w:eastAsia="Arial" w:hAnsi="Arial" w:cs="Arial"/>
          <w:color w:val="0033CC"/>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rPr>
            </m:ctrlPr>
          </m:sSubPr>
          <m:e>
            <m:r>
              <w:rPr>
                <w:rFonts w:ascii="Cambria Math" w:eastAsia="Arial" w:hAnsi="Cambria Math" w:cs="Arial"/>
                <w:color w:val="0033CC"/>
              </w:rPr>
              <m:t>μ</m:t>
            </m:r>
          </m:e>
          <m:sub>
            <m:r>
              <w:rPr>
                <w:rFonts w:ascii="Cambria Math" w:eastAsia="Arial" w:hAnsi="Cambria Math" w:cs="Arial"/>
                <w:color w:val="0033CC"/>
              </w:rPr>
              <m:t>p</m:t>
            </m:r>
          </m:sub>
        </m:sSub>
      </m:oMath>
      <w:r w:rsidR="006B1BFF" w:rsidRPr="00A7225E">
        <w:rPr>
          <w:rFonts w:ascii="Arial" w:eastAsia="Arial" w:hAnsi="Arial" w:cs="Arial"/>
          <w:color w:val="0033CC"/>
        </w:rPr>
        <w:t xml:space="preserve"> </w:t>
      </w:r>
      <w:r w:rsidR="001271E7" w:rsidRPr="00A7225E">
        <w:rPr>
          <w:rFonts w:ascii="Arial" w:eastAsia="Arial" w:hAnsi="Arial" w:cs="Arial"/>
          <w:color w:val="0033CC"/>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001271E7" w:rsidRPr="00A7225E">
        <w:rPr>
          <w:rFonts w:ascii="Arial" w:eastAsia="Arial" w:hAnsi="Arial" w:cs="Arial"/>
          <w:color w:val="0033CC"/>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rPr>
          <m:t>PGTKXGDNA</m:t>
        </m:r>
      </m:oMath>
      <w:r w:rsidR="001271E7" w:rsidRPr="00A7225E">
        <w:rPr>
          <w:rFonts w:ascii="Arial" w:eastAsia="Arial" w:hAnsi="Arial" w:cs="Arial"/>
          <w:color w:val="0033CC"/>
        </w:rPr>
        <w:t>).</w:t>
      </w:r>
    </w:p>
    <w:p w14:paraId="2B8ADB12" w14:textId="565C3825" w:rsidR="00413E5F" w:rsidRPr="00A7225E" w:rsidRDefault="00413E5F" w:rsidP="00A7225E">
      <w:pPr>
        <w:spacing w:after="0" w:line="240" w:lineRule="auto"/>
        <w:jc w:val="both"/>
        <w:rPr>
          <w:rFonts w:ascii="Arial" w:eastAsia="Arial" w:hAnsi="Arial" w:cs="Arial"/>
        </w:rPr>
      </w:pPr>
    </w:p>
    <w:p w14:paraId="2AE2CC58" w14:textId="77777777" w:rsidR="00B33B6C" w:rsidRPr="00A7225E" w:rsidRDefault="00B33B6C" w:rsidP="00A7225E">
      <w:pPr>
        <w:spacing w:after="0" w:line="240" w:lineRule="auto"/>
        <w:jc w:val="both"/>
        <w:rPr>
          <w:rFonts w:ascii="Arial" w:eastAsia="Arial" w:hAnsi="Arial" w:cs="Arial"/>
        </w:rPr>
      </w:pPr>
    </w:p>
    <w:p w14:paraId="09030A86" w14:textId="4701F56C" w:rsidR="00413E5F" w:rsidRPr="00A7225E" w:rsidRDefault="00BF14D2" w:rsidP="00A7225E">
      <w:pPr>
        <w:spacing w:after="0" w:line="240" w:lineRule="auto"/>
        <w:jc w:val="both"/>
        <w:rPr>
          <w:rFonts w:ascii="Arial" w:eastAsia="Arial" w:hAnsi="Arial" w:cs="Arial"/>
          <w:color w:val="0033CC"/>
        </w:rPr>
      </w:pPr>
      <w:r w:rsidRPr="00A7225E">
        <w:rPr>
          <w:rFonts w:ascii="Arial" w:hAnsi="Arial" w:cs="Arial"/>
          <w:noProof/>
        </w:rPr>
        <w:lastRenderedPageBreak/>
        <w:drawing>
          <wp:anchor distT="114300" distB="114300" distL="114300" distR="114300" simplePos="0" relativeHeight="251680768" behindDoc="0" locked="0" layoutInCell="1" hidden="0" allowOverlap="1" wp14:anchorId="1956DA48" wp14:editId="48E56AEF">
            <wp:simplePos x="0" y="0"/>
            <wp:positionH relativeFrom="column">
              <wp:posOffset>19051</wp:posOffset>
            </wp:positionH>
            <wp:positionV relativeFrom="paragraph">
              <wp:posOffset>114300</wp:posOffset>
            </wp:positionV>
            <wp:extent cx="5889763" cy="2605088"/>
            <wp:effectExtent l="0" t="0" r="0" b="0"/>
            <wp:wrapTopAndBottom distT="114300" distB="11430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89763" cy="2605088"/>
                    </a:xfrm>
                    <a:prstGeom prst="rect">
                      <a:avLst/>
                    </a:prstGeom>
                    <a:ln/>
                  </pic:spPr>
                </pic:pic>
              </a:graphicData>
            </a:graphic>
          </wp:anchor>
        </w:drawing>
      </w:r>
    </w:p>
    <w:p w14:paraId="79C793BC" w14:textId="04C35C12" w:rsidR="003E539F" w:rsidRPr="00A7225E" w:rsidRDefault="00816557" w:rsidP="00A7225E">
      <w:pPr>
        <w:spacing w:after="0" w:line="240" w:lineRule="auto"/>
        <w:jc w:val="both"/>
        <w:rPr>
          <w:rFonts w:ascii="Arial" w:eastAsia="Arial" w:hAnsi="Arial" w:cs="Arial"/>
          <w:color w:val="0033CC"/>
        </w:rPr>
      </w:pPr>
      <w:ins w:id="571" w:author="Reis-Filho, Jorge S./Pathology" w:date="2019-06-26T23:10:00Z">
        <w:r>
          <w:rPr>
            <w:rFonts w:ascii="Arial" w:eastAsia="Arial" w:hAnsi="Arial" w:cs="Arial"/>
            <w:b/>
          </w:rPr>
          <w:t xml:space="preserve">Response to Reviewers </w:t>
        </w:r>
      </w:ins>
      <w:r w:rsidR="0094690E" w:rsidRPr="00A7225E">
        <w:rPr>
          <w:rFonts w:ascii="Arial" w:eastAsia="Arial" w:hAnsi="Arial" w:cs="Arial"/>
          <w:b/>
          <w:color w:val="0033CC"/>
        </w:rPr>
        <w:t xml:space="preserve">Figure </w:t>
      </w:r>
      <w:r w:rsidR="00B33B6C" w:rsidRPr="00A7225E">
        <w:rPr>
          <w:rFonts w:ascii="Arial" w:eastAsia="Arial" w:hAnsi="Arial" w:cs="Arial"/>
          <w:b/>
          <w:color w:val="0033CC"/>
        </w:rPr>
        <w:t>3</w:t>
      </w:r>
      <w:r w:rsidR="0094690E" w:rsidRPr="00A7225E">
        <w:rPr>
          <w:rFonts w:ascii="Arial" w:eastAsia="Arial" w:hAnsi="Arial" w:cs="Arial"/>
          <w:b/>
          <w:color w:val="0033CC"/>
        </w:rPr>
        <w:t>: Performance characteristics of WBC filtering.</w:t>
      </w:r>
      <w:r w:rsidR="0094690E" w:rsidRPr="00A7225E">
        <w:rPr>
          <w:rFonts w:ascii="Arial" w:eastAsia="Arial" w:hAnsi="Arial" w:cs="Arial"/>
          <w:color w:val="0033CC"/>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0094690E" w:rsidRPr="00A7225E">
        <w:rPr>
          <w:rFonts w:ascii="Arial" w:eastAsia="Arial" w:hAnsi="Arial" w:cs="Arial"/>
          <w:color w:val="0033CC"/>
        </w:rPr>
        <w:t>.</w:t>
      </w:r>
    </w:p>
    <w:p w14:paraId="1D9A766E" w14:textId="77777777" w:rsidR="00B33B6C" w:rsidRPr="00A7225E" w:rsidRDefault="00B33B6C" w:rsidP="00A7225E">
      <w:pPr>
        <w:spacing w:after="0" w:line="240" w:lineRule="auto"/>
        <w:jc w:val="both"/>
        <w:rPr>
          <w:rFonts w:ascii="Arial" w:eastAsia="Arial" w:hAnsi="Arial" w:cs="Arial"/>
          <w:color w:val="0033CC"/>
        </w:rPr>
      </w:pPr>
    </w:p>
    <w:p w14:paraId="787B85B6" w14:textId="3D05C6B6" w:rsidR="003E539F" w:rsidRPr="00A7225E" w:rsidRDefault="00816557" w:rsidP="00A7225E">
      <w:pPr>
        <w:spacing w:after="0" w:line="240" w:lineRule="auto"/>
        <w:jc w:val="both"/>
        <w:rPr>
          <w:rFonts w:ascii="Arial" w:eastAsia="Arial" w:hAnsi="Arial" w:cs="Arial"/>
        </w:rPr>
      </w:pPr>
      <w:ins w:id="572" w:author="Reis-Filho, Jorge S./Pathology" w:date="2019-06-26T23:10:00Z">
        <w:r>
          <w:rPr>
            <w:rFonts w:ascii="Arial" w:eastAsia="Arial" w:hAnsi="Arial" w:cs="Arial"/>
            <w:b/>
          </w:rPr>
          <w:t xml:space="preserve">Response to Reviewers </w:t>
        </w:r>
      </w:ins>
      <w:ins w:id="573" w:author="Reis-Filho, Jorge S./Pathology" w:date="2019-06-26T21:51:00Z">
        <w:r w:rsidR="00BF14D2" w:rsidRPr="003A528F">
          <w:rPr>
            <w:rFonts w:ascii="Arial" w:eastAsia="Arial" w:hAnsi="Arial" w:cs="Arial"/>
            <w:b/>
          </w:rPr>
          <w:t xml:space="preserve">Table </w:t>
        </w:r>
      </w:ins>
      <w:del w:id="574" w:author="Reis-Filho, Jorge S./Pathology" w:date="2019-06-26T21:51:00Z">
        <w:r w:rsidR="003E539F" w:rsidRPr="00BF14D2" w:rsidDel="00BF14D2">
          <w:rPr>
            <w:rFonts w:ascii="Arial" w:eastAsia="Arial" w:hAnsi="Arial" w:cs="Arial"/>
            <w:b/>
            <w:rPrChange w:id="575" w:author="Reis-Filho, Jorge S./Pathology" w:date="2019-06-26T21:51:00Z">
              <w:rPr>
                <w:rFonts w:ascii="Arial" w:eastAsia="Arial" w:hAnsi="Arial" w:cs="Arial"/>
              </w:rPr>
            </w:rPrChange>
          </w:rPr>
          <w:delText xml:space="preserve">Table </w:delText>
        </w:r>
      </w:del>
      <w:r w:rsidR="003E539F" w:rsidRPr="00BF14D2">
        <w:rPr>
          <w:rFonts w:ascii="Arial" w:eastAsia="Arial" w:hAnsi="Arial" w:cs="Arial"/>
          <w:b/>
          <w:rPrChange w:id="576" w:author="Reis-Filho, Jorge S./Pathology" w:date="2019-06-26T21:51:00Z">
            <w:rPr>
              <w:rFonts w:ascii="Arial" w:eastAsia="Arial" w:hAnsi="Arial" w:cs="Arial"/>
            </w:rPr>
          </w:rPrChange>
        </w:rPr>
        <w:t>3</w:t>
      </w:r>
      <w:r w:rsidR="003E539F" w:rsidRPr="00A7225E">
        <w:rPr>
          <w:rFonts w:ascii="Arial" w:eastAsia="Arial" w:hAnsi="Arial" w:cs="Arial"/>
        </w:rPr>
        <w:t>: Mean number of variants per sample (hypermutators included)</w:t>
      </w:r>
    </w:p>
    <w:tbl>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055"/>
        <w:gridCol w:w="2055"/>
        <w:gridCol w:w="2055"/>
        <w:gridCol w:w="2055"/>
      </w:tblGrid>
      <w:tr w:rsidR="003E539F" w:rsidRPr="00A7225E" w14:paraId="5B9566F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Cohort</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Mean no. of candidate SNVs</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WBC-filtered</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non-synonymous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r>
      <w:tr w:rsidR="003E539F" w:rsidRPr="00A7225E" w14:paraId="1872C980"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Breast</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295.4</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77.08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54.48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28.44</w:t>
            </w:r>
          </w:p>
        </w:tc>
      </w:tr>
      <w:tr w:rsidR="003E539F" w:rsidRPr="00A7225E" w14:paraId="0D914DBC"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Lung</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233.2</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34.15</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18.17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9.81</w:t>
            </w:r>
          </w:p>
        </w:tc>
      </w:tr>
      <w:tr w:rsidR="003E539F" w:rsidRPr="00A7225E" w14:paraId="65E60F64"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Prostate</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204.3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29.16</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12.73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7.58</w:t>
            </w:r>
          </w:p>
        </w:tc>
      </w:tr>
      <w:tr w:rsidR="003E539F" w:rsidRPr="00A7225E" w14:paraId="7849945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Healthy</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222.9</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14.13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2.47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1.43</w:t>
            </w:r>
          </w:p>
        </w:tc>
      </w:tr>
    </w:tbl>
    <w:p w14:paraId="631A05D4" w14:textId="77777777" w:rsidR="006B1BFF" w:rsidRPr="00A7225E" w:rsidRDefault="006B1BFF" w:rsidP="00A7225E">
      <w:pPr>
        <w:spacing w:after="0"/>
        <w:jc w:val="both"/>
        <w:rPr>
          <w:rFonts w:ascii="Arial" w:eastAsia="Arial" w:hAnsi="Arial" w:cs="Arial"/>
          <w:color w:val="333333"/>
        </w:rPr>
      </w:pPr>
      <w:r w:rsidRPr="00A7225E">
        <w:rPr>
          <w:rFonts w:ascii="Arial" w:eastAsia="Arial" w:hAnsi="Arial" w:cs="Arial"/>
          <w:color w:val="333333"/>
        </w:rPr>
        <w:br w:type="page"/>
      </w:r>
    </w:p>
    <w:p w14:paraId="488AD738" w14:textId="6A506146" w:rsidR="003E539F" w:rsidRPr="00A7225E" w:rsidRDefault="00816557" w:rsidP="00A7225E">
      <w:pPr>
        <w:spacing w:after="0" w:line="240" w:lineRule="auto"/>
        <w:jc w:val="both"/>
        <w:rPr>
          <w:rFonts w:ascii="Arial" w:eastAsia="Arial" w:hAnsi="Arial" w:cs="Arial"/>
          <w:color w:val="333333"/>
        </w:rPr>
      </w:pPr>
      <w:ins w:id="577" w:author="Reis-Filho, Jorge S./Pathology" w:date="2019-06-26T23:10:00Z">
        <w:r>
          <w:rPr>
            <w:rFonts w:ascii="Arial" w:eastAsia="Arial" w:hAnsi="Arial" w:cs="Arial"/>
            <w:b/>
          </w:rPr>
          <w:lastRenderedPageBreak/>
          <w:t xml:space="preserve">Response to Reviewers </w:t>
        </w:r>
      </w:ins>
      <w:r w:rsidR="003E539F" w:rsidRPr="00C96980">
        <w:rPr>
          <w:rFonts w:ascii="Arial" w:eastAsia="Arial" w:hAnsi="Arial" w:cs="Arial"/>
          <w:b/>
          <w:color w:val="333333"/>
          <w:rPrChange w:id="578" w:author="Reis-Filho, Jorge S./Pathology" w:date="2019-06-26T21:56:00Z">
            <w:rPr>
              <w:rFonts w:ascii="Arial" w:eastAsia="Arial" w:hAnsi="Arial" w:cs="Arial"/>
              <w:color w:val="333333"/>
            </w:rPr>
          </w:rPrChange>
        </w:rPr>
        <w:t>Table 4</w:t>
      </w:r>
      <w:r w:rsidR="003E539F" w:rsidRPr="00A7225E">
        <w:rPr>
          <w:rFonts w:ascii="Arial" w:eastAsia="Arial" w:hAnsi="Arial" w:cs="Arial"/>
          <w:color w:val="333333"/>
        </w:rPr>
        <w:t>: Mean number of variants per sample (hypermutators omitted)</w:t>
      </w:r>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3E539F" w:rsidRPr="00A7225E" w14:paraId="5CA44DD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Cohort</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Mean no. of candidate SNVs</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A7225E" w:rsidRDefault="003E539F" w:rsidP="00A7225E">
            <w:pPr>
              <w:spacing w:after="0" w:line="240" w:lineRule="auto"/>
              <w:jc w:val="both"/>
              <w:rPr>
                <w:rFonts w:ascii="Arial" w:eastAsia="Arial" w:hAnsi="Arial" w:cs="Arial"/>
                <w:color w:val="FFFFFF"/>
                <w:vertAlign w:val="subscript"/>
              </w:rPr>
            </w:pPr>
            <w:r w:rsidRPr="00A7225E">
              <w:rPr>
                <w:rFonts w:ascii="Arial" w:eastAsia="Arial Unicode MS" w:hAnsi="Arial" w:cs="Arial"/>
                <w:color w:val="FFFFFF"/>
              </w:rPr>
              <w:t xml:space="preserve">Mean no. of cfDNA non-synonymous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r>
      <w:tr w:rsidR="003E539F" w:rsidRPr="00A7225E" w14:paraId="5A313EA5"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Breast</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191.3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23.28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9.91</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5.7</w:t>
            </w:r>
          </w:p>
        </w:tc>
      </w:tr>
      <w:tr w:rsidR="003E539F" w:rsidRPr="00A7225E" w14:paraId="1156AB28"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Lung</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233.2</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34.15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18.17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9.81</w:t>
            </w:r>
          </w:p>
        </w:tc>
      </w:tr>
      <w:tr w:rsidR="003E539F" w:rsidRPr="00A7225E" w14:paraId="511C85D7"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Prostate</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201.3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28.09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11.85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7.02</w:t>
            </w:r>
          </w:p>
        </w:tc>
      </w:tr>
      <w:tr w:rsidR="003E539F" w:rsidRPr="00A7225E" w14:paraId="1D09A17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Healthy</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222.9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14.13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2.47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1.43</w:t>
            </w:r>
          </w:p>
        </w:tc>
      </w:tr>
    </w:tbl>
    <w:p w14:paraId="158305AE" w14:textId="77777777" w:rsidR="003E539F" w:rsidRPr="00A7225E" w:rsidRDefault="003E539F" w:rsidP="00A7225E">
      <w:pPr>
        <w:spacing w:after="0" w:line="240" w:lineRule="auto"/>
        <w:jc w:val="both"/>
        <w:rPr>
          <w:rFonts w:ascii="Arial" w:eastAsia="Arial" w:hAnsi="Arial" w:cs="Arial"/>
          <w:color w:val="333333"/>
        </w:rPr>
      </w:pPr>
    </w:p>
    <w:p w14:paraId="5E7D9C55" w14:textId="08D5E895" w:rsidR="003E539F" w:rsidRPr="00A7225E" w:rsidRDefault="00816557" w:rsidP="00A7225E">
      <w:pPr>
        <w:spacing w:after="0" w:line="240" w:lineRule="auto"/>
        <w:jc w:val="both"/>
        <w:rPr>
          <w:rFonts w:ascii="Arial" w:eastAsia="Arial" w:hAnsi="Arial" w:cs="Arial"/>
          <w:color w:val="333333"/>
        </w:rPr>
      </w:pPr>
      <w:ins w:id="579"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580" w:author="Reis-Filho, Jorge S./Pathology" w:date="2019-06-26T21:57:00Z">
            <w:rPr>
              <w:rFonts w:ascii="Arial" w:eastAsia="Arial" w:hAnsi="Arial" w:cs="Arial"/>
              <w:color w:val="333333"/>
            </w:rPr>
          </w:rPrChange>
        </w:rPr>
        <w:t>Table 5</w:t>
      </w:r>
      <w:r w:rsidR="003E539F" w:rsidRPr="00A7225E">
        <w:rPr>
          <w:rFonts w:ascii="Arial" w:eastAsia="Arial" w:hAnsi="Arial" w:cs="Arial"/>
          <w:color w:val="333333"/>
        </w:rPr>
        <w:t>: Positive percent agreement of biopsy-matched variants in cfDNA (hypermutators omitted)</w:t>
      </w:r>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A7225E" w14:paraId="4ECC6202"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Non-synonymous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r>
      <w:tr w:rsidR="003E539F" w:rsidRPr="00A7225E" w14:paraId="4EAED0E0"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0.84</w:t>
            </w:r>
          </w:p>
        </w:tc>
      </w:tr>
      <w:tr w:rsidR="003E539F" w:rsidRPr="00A7225E" w14:paraId="600ADBF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0.79</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0.72</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0.72</w:t>
            </w:r>
          </w:p>
        </w:tc>
      </w:tr>
      <w:tr w:rsidR="003E539F" w:rsidRPr="00A7225E" w14:paraId="76723B71"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0.77</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0.76</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A7225E" w:rsidRDefault="00816557" w:rsidP="00A7225E">
      <w:pPr>
        <w:spacing w:after="0" w:line="240" w:lineRule="auto"/>
        <w:jc w:val="both"/>
        <w:rPr>
          <w:rFonts w:ascii="Arial" w:eastAsia="Arial" w:hAnsi="Arial" w:cs="Arial"/>
          <w:color w:val="333333"/>
        </w:rPr>
      </w:pPr>
      <w:ins w:id="581"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582" w:author="Reis-Filho, Jorge S./Pathology" w:date="2019-06-26T21:57:00Z">
            <w:rPr>
              <w:rFonts w:ascii="Arial" w:eastAsia="Arial" w:hAnsi="Arial" w:cs="Arial"/>
              <w:color w:val="333333"/>
            </w:rPr>
          </w:rPrChange>
        </w:rPr>
        <w:t>Table 6</w:t>
      </w:r>
      <w:r w:rsidR="003E539F" w:rsidRPr="00A7225E">
        <w:rPr>
          <w:rFonts w:ascii="Arial" w:eastAsia="Arial" w:hAnsi="Arial" w:cs="Arial"/>
          <w:color w:val="333333"/>
        </w:rPr>
        <w:t>: Positive percent agreement of biopsy-matched driver variants in cfDNA</w:t>
      </w:r>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A7225E" w14:paraId="5C55D19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w:hAnsi="Arial" w:cs="Arial"/>
                <w:color w:val="FFFFFF"/>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A7225E" w:rsidRDefault="003E539F" w:rsidP="00A7225E">
            <w:pPr>
              <w:spacing w:after="0" w:line="240" w:lineRule="auto"/>
              <w:jc w:val="both"/>
              <w:rPr>
                <w:rFonts w:ascii="Arial" w:eastAsia="Arial" w:hAnsi="Arial" w:cs="Arial"/>
                <w:color w:val="FFFFFF"/>
              </w:rPr>
            </w:pPr>
            <w:r w:rsidRPr="00A7225E">
              <w:rPr>
                <w:rFonts w:ascii="Arial" w:eastAsia="Arial Unicode MS" w:hAnsi="Arial" w:cs="Arial"/>
                <w:color w:val="FFFFFF"/>
              </w:rPr>
              <w:t xml:space="preserve">Non-synonymous cfDNA SNVs ≥ </w:t>
            </w:r>
            <m:oMath>
              <m:sSub>
                <m:sSubPr>
                  <m:ctrlPr>
                    <w:rPr>
                      <w:rFonts w:ascii="Cambria Math" w:eastAsia="Arial" w:hAnsi="Cambria Math" w:cs="Arial"/>
                      <w:color w:val="FFFFFF"/>
                    </w:rPr>
                  </m:ctrlPr>
                </m:sSubPr>
                <m:e>
                  <m:r>
                    <w:rPr>
                      <w:rFonts w:ascii="Cambria Math" w:eastAsia="Arial" w:hAnsi="Cambria Math" w:cs="Arial"/>
                      <w:color w:val="FFFFFF"/>
                    </w:rPr>
                    <m:t>Q</m:t>
                  </m:r>
                </m:e>
                <m:sub>
                  <m:r>
                    <w:rPr>
                      <w:rFonts w:ascii="Cambria Math" w:eastAsia="Arial" w:hAnsi="Cambria Math" w:cs="Arial"/>
                      <w:color w:val="FFFFFF"/>
                    </w:rPr>
                    <m:t>60</m:t>
                  </m:r>
                </m:sub>
              </m:sSub>
            </m:oMath>
            <w:r w:rsidRPr="00A7225E">
              <w:rPr>
                <w:rFonts w:ascii="Arial" w:eastAsia="Arial" w:hAnsi="Arial" w:cs="Arial"/>
                <w:color w:val="FFFFFF"/>
              </w:rPr>
              <w:t xml:space="preserve"> WBC-filtered</w:t>
            </w:r>
          </w:p>
        </w:tc>
      </w:tr>
      <w:tr w:rsidR="003E539F" w:rsidRPr="00A7225E" w14:paraId="00C995C7"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r>
      <w:tr w:rsidR="003E539F" w:rsidRPr="00A7225E" w14:paraId="2AC1BFE4"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0.64</w:t>
            </w:r>
          </w:p>
        </w:tc>
      </w:tr>
      <w:tr w:rsidR="003E539F" w:rsidRPr="00A7225E" w14:paraId="5FA1A809"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A7225E" w:rsidRDefault="003E539F" w:rsidP="00A7225E">
            <w:pPr>
              <w:spacing w:after="0" w:line="240" w:lineRule="auto"/>
              <w:jc w:val="both"/>
              <w:rPr>
                <w:rFonts w:ascii="Arial" w:eastAsia="Arial" w:hAnsi="Arial" w:cs="Arial"/>
                <w:color w:val="333333"/>
              </w:rPr>
            </w:pPr>
            <w:r w:rsidRPr="00A7225E">
              <w:rPr>
                <w:rFonts w:ascii="Arial" w:eastAsia="Arial" w:hAnsi="Arial" w:cs="Arial"/>
                <w:color w:val="333333"/>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06E5EC57" w14:textId="4B6473A6" w:rsidR="00B33B6C" w:rsidRDefault="00C96980" w:rsidP="00A7225E">
      <w:pPr>
        <w:spacing w:after="0" w:line="240" w:lineRule="auto"/>
        <w:jc w:val="both"/>
        <w:rPr>
          <w:ins w:id="583" w:author="Reis-Filho, Jorge S./Pathology" w:date="2019-06-26T21:57:00Z"/>
          <w:rFonts w:ascii="Arial" w:eastAsia="Arial" w:hAnsi="Arial" w:cs="Arial"/>
          <w:color w:val="0033CC"/>
        </w:rPr>
      </w:pPr>
      <w:commentRangeStart w:id="584"/>
      <w:ins w:id="585" w:author="Reis-Filho, Jorge S./Pathology" w:date="2019-06-26T21:57:00Z">
        <w:r>
          <w:rPr>
            <w:rFonts w:ascii="Arial" w:eastAsia="Arial" w:hAnsi="Arial" w:cs="Arial"/>
            <w:color w:val="0033CC"/>
          </w:rPr>
          <w:t xml:space="preserve">The global error rate of the high-intensity assay </w:t>
        </w:r>
      </w:ins>
      <w:ins w:id="586" w:author="Reis-Filho, Jorge S./Pathology" w:date="2019-06-26T21:58:00Z">
        <w:r>
          <w:rPr>
            <w:rFonts w:ascii="Arial" w:eastAsia="Arial" w:hAnsi="Arial" w:cs="Arial"/>
            <w:color w:val="0033CC"/>
          </w:rPr>
          <w:t>before and after</w:t>
        </w:r>
      </w:ins>
      <w:ins w:id="587" w:author="Reis-Filho, Jorge S./Pathology" w:date="2019-06-26T21:57:00Z">
        <w:r>
          <w:rPr>
            <w:rFonts w:ascii="Arial" w:eastAsia="Arial" w:hAnsi="Arial" w:cs="Arial"/>
            <w:color w:val="0033CC"/>
          </w:rPr>
          <w:t xml:space="preserve"> the </w:t>
        </w:r>
      </w:ins>
      <w:ins w:id="588" w:author="Reis-Filho, Jorge S./Pathology" w:date="2019-06-26T21:58:00Z">
        <w:r>
          <w:rPr>
            <w:rFonts w:ascii="Arial" w:eastAsia="Arial" w:hAnsi="Arial" w:cs="Arial"/>
            <w:color w:val="0033CC"/>
          </w:rPr>
          <w:t xml:space="preserve">hierarchical Bayesian correction model were </w:t>
        </w:r>
        <w:proofErr w:type="spellStart"/>
        <w:r>
          <w:rPr>
            <w:rFonts w:ascii="Arial" w:eastAsia="Arial" w:hAnsi="Arial" w:cs="Arial"/>
            <w:color w:val="0033CC"/>
          </w:rPr>
          <w:t>xxxxx</w:t>
        </w:r>
        <w:proofErr w:type="spellEnd"/>
        <w:r>
          <w:rPr>
            <w:rFonts w:ascii="Arial" w:eastAsia="Arial" w:hAnsi="Arial" w:cs="Arial"/>
            <w:color w:val="0033CC"/>
          </w:rPr>
          <w:t xml:space="preserve">/Mb and xx/Mb, which compare </w:t>
        </w:r>
        <w:proofErr w:type="spellStart"/>
        <w:r>
          <w:rPr>
            <w:rFonts w:ascii="Arial" w:eastAsia="Arial" w:hAnsi="Arial" w:cs="Arial"/>
            <w:color w:val="0033CC"/>
          </w:rPr>
          <w:t>favourably</w:t>
        </w:r>
        <w:proofErr w:type="spellEnd"/>
        <w:r>
          <w:rPr>
            <w:rFonts w:ascii="Arial" w:eastAsia="Arial" w:hAnsi="Arial" w:cs="Arial"/>
            <w:color w:val="0033CC"/>
          </w:rPr>
          <w:t xml:space="preserve"> with the results reported </w:t>
        </w:r>
      </w:ins>
      <w:ins w:id="589" w:author="Reis-Filho, Jorge S./Pathology" w:date="2019-06-26T21:59:00Z">
        <w:r>
          <w:rPr>
            <w:rFonts w:ascii="Arial" w:eastAsia="Arial" w:hAnsi="Arial" w:cs="Arial"/>
            <w:color w:val="0033CC"/>
          </w:rPr>
          <w:t xml:space="preserve">in the descriptions of </w:t>
        </w:r>
        <w:r w:rsidRPr="00C96980">
          <w:rPr>
            <w:rFonts w:ascii="Arial" w:eastAsia="Arial" w:hAnsi="Arial" w:cs="Arial"/>
            <w:color w:val="0033CC"/>
          </w:rPr>
          <w:t>TEC-</w:t>
        </w:r>
        <w:proofErr w:type="spellStart"/>
        <w:r w:rsidRPr="00C96980">
          <w:rPr>
            <w:rFonts w:ascii="Arial" w:eastAsia="Arial" w:hAnsi="Arial" w:cs="Arial"/>
            <w:color w:val="0033CC"/>
          </w:rPr>
          <w:t>Seq</w:t>
        </w:r>
      </w:ins>
      <w:proofErr w:type="spellEnd"/>
      <w:ins w:id="590" w:author="Reis-Filho, Jorge S./Pathology" w:date="2019-06-26T22:00:00Z">
        <w:r>
          <w:rPr>
            <w:rFonts w:ascii="Arial" w:eastAsia="Arial" w:hAnsi="Arial" w:cs="Arial"/>
            <w:color w:val="0033CC"/>
          </w:rPr>
          <w:t xml:space="preserve"> (PMID: ?????)</w:t>
        </w:r>
      </w:ins>
      <w:ins w:id="591" w:author="Reis-Filho, Jorge S./Pathology" w:date="2019-06-26T21:59:00Z">
        <w:r w:rsidRPr="00C96980">
          <w:rPr>
            <w:rFonts w:ascii="Arial" w:eastAsia="Arial" w:hAnsi="Arial" w:cs="Arial"/>
            <w:color w:val="0033CC"/>
          </w:rPr>
          <w:t>, Guardant</w:t>
        </w:r>
      </w:ins>
      <w:ins w:id="592" w:author="Reis-Filho, Jorge S./Pathology" w:date="2019-06-26T22:00:00Z">
        <w:r>
          <w:rPr>
            <w:rFonts w:ascii="Arial" w:eastAsia="Arial" w:hAnsi="Arial" w:cs="Arial"/>
            <w:color w:val="0033CC"/>
          </w:rPr>
          <w:t xml:space="preserve"> 360 (PMID: ?????)</w:t>
        </w:r>
      </w:ins>
      <w:ins w:id="593" w:author="Reis-Filho, Jorge S./Pathology" w:date="2019-06-26T21:59:00Z">
        <w:r w:rsidRPr="00C96980">
          <w:rPr>
            <w:rFonts w:ascii="Arial" w:eastAsia="Arial" w:hAnsi="Arial" w:cs="Arial"/>
            <w:color w:val="0033CC"/>
          </w:rPr>
          <w:t>, CAPP-</w:t>
        </w:r>
        <w:proofErr w:type="spellStart"/>
        <w:r w:rsidRPr="00C96980">
          <w:rPr>
            <w:rFonts w:ascii="Arial" w:eastAsia="Arial" w:hAnsi="Arial" w:cs="Arial"/>
            <w:color w:val="0033CC"/>
          </w:rPr>
          <w:t>Seq</w:t>
        </w:r>
      </w:ins>
      <w:proofErr w:type="spellEnd"/>
      <w:ins w:id="594" w:author="Reis-Filho, Jorge S./Pathology" w:date="2019-06-26T22:00:00Z">
        <w:r>
          <w:rPr>
            <w:rFonts w:ascii="Arial" w:eastAsia="Arial" w:hAnsi="Arial" w:cs="Arial"/>
            <w:color w:val="0033CC"/>
          </w:rPr>
          <w:t xml:space="preserve"> (PMID: ?????)</w:t>
        </w:r>
      </w:ins>
      <w:ins w:id="595" w:author="Reis-Filho, Jorge S./Pathology" w:date="2019-06-26T21:59:00Z">
        <w:r w:rsidRPr="00C96980">
          <w:rPr>
            <w:rFonts w:ascii="Arial" w:eastAsia="Arial" w:hAnsi="Arial" w:cs="Arial"/>
            <w:color w:val="0033CC"/>
          </w:rPr>
          <w:t xml:space="preserve">, </w:t>
        </w:r>
        <w:proofErr w:type="spellStart"/>
        <w:r w:rsidRPr="00C96980">
          <w:rPr>
            <w:rFonts w:ascii="Arial" w:eastAsia="Arial" w:hAnsi="Arial" w:cs="Arial"/>
            <w:color w:val="0033CC"/>
          </w:rPr>
          <w:t>SafeSeqS</w:t>
        </w:r>
      </w:ins>
      <w:proofErr w:type="spellEnd"/>
      <w:ins w:id="596" w:author="Reis-Filho, Jorge S./Pathology" w:date="2019-06-26T22:00:00Z">
        <w:r>
          <w:rPr>
            <w:rFonts w:ascii="Arial" w:eastAsia="Arial" w:hAnsi="Arial" w:cs="Arial"/>
            <w:color w:val="0033CC"/>
          </w:rPr>
          <w:t xml:space="preserve"> (PMID: ?????)</w:t>
        </w:r>
      </w:ins>
      <w:ins w:id="597" w:author="Reis-Filho, Jorge S./Pathology" w:date="2019-06-26T21:59:00Z">
        <w:r>
          <w:rPr>
            <w:rFonts w:ascii="Arial" w:eastAsia="Arial" w:hAnsi="Arial" w:cs="Arial"/>
            <w:color w:val="0033CC"/>
          </w:rPr>
          <w:t xml:space="preserve">, namely </w:t>
        </w:r>
        <w:proofErr w:type="spellStart"/>
        <w:r>
          <w:rPr>
            <w:rFonts w:ascii="Arial" w:eastAsia="Arial" w:hAnsi="Arial" w:cs="Arial"/>
            <w:color w:val="0033CC"/>
          </w:rPr>
          <w:t>xxxxx</w:t>
        </w:r>
        <w:proofErr w:type="spellEnd"/>
        <w:r>
          <w:rPr>
            <w:rFonts w:ascii="Arial" w:eastAsia="Arial" w:hAnsi="Arial" w:cs="Arial"/>
            <w:color w:val="0033CC"/>
          </w:rPr>
          <w:t xml:space="preserve">/Mb, </w:t>
        </w:r>
        <w:proofErr w:type="spellStart"/>
        <w:r>
          <w:rPr>
            <w:rFonts w:ascii="Arial" w:eastAsia="Arial" w:hAnsi="Arial" w:cs="Arial"/>
            <w:color w:val="0033CC"/>
          </w:rPr>
          <w:t>xxxxx</w:t>
        </w:r>
        <w:proofErr w:type="spellEnd"/>
        <w:r>
          <w:rPr>
            <w:rFonts w:ascii="Arial" w:eastAsia="Arial" w:hAnsi="Arial" w:cs="Arial"/>
            <w:color w:val="0033CC"/>
          </w:rPr>
          <w:t xml:space="preserve">/Mb and </w:t>
        </w:r>
        <w:proofErr w:type="spellStart"/>
        <w:r>
          <w:rPr>
            <w:rFonts w:ascii="Arial" w:eastAsia="Arial" w:hAnsi="Arial" w:cs="Arial"/>
            <w:color w:val="0033CC"/>
          </w:rPr>
          <w:t>xxxxx</w:t>
        </w:r>
        <w:proofErr w:type="spellEnd"/>
        <w:r>
          <w:rPr>
            <w:rFonts w:ascii="Arial" w:eastAsia="Arial" w:hAnsi="Arial" w:cs="Arial"/>
            <w:color w:val="0033CC"/>
          </w:rPr>
          <w:t>/Mb, respectively.</w:t>
        </w:r>
      </w:ins>
      <w:commentRangeEnd w:id="584"/>
      <w:ins w:id="598" w:author="Reis-Filho, Jorge S./Pathology" w:date="2019-06-26T22:05:00Z">
        <w:r w:rsidR="00E951DA">
          <w:rPr>
            <w:rStyle w:val="CommentReference"/>
          </w:rPr>
          <w:commentReference w:id="584"/>
        </w:r>
      </w:ins>
    </w:p>
    <w:p w14:paraId="74BFF69C" w14:textId="77777777" w:rsidR="00C96980" w:rsidRPr="00A7225E" w:rsidRDefault="00C96980" w:rsidP="00A7225E">
      <w:pPr>
        <w:spacing w:after="0" w:line="240" w:lineRule="auto"/>
        <w:jc w:val="both"/>
        <w:rPr>
          <w:rFonts w:ascii="Arial" w:eastAsia="Arial" w:hAnsi="Arial" w:cs="Arial"/>
          <w:color w:val="0033CC"/>
        </w:rPr>
      </w:pPr>
    </w:p>
    <w:p w14:paraId="1AF797A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27810EE0" w14:textId="77777777" w:rsidR="00413E5F" w:rsidRPr="00A7225E" w:rsidDel="00C53F9B" w:rsidRDefault="00413E5F" w:rsidP="00A7225E">
      <w:pPr>
        <w:spacing w:after="0" w:line="240" w:lineRule="auto"/>
        <w:jc w:val="both"/>
        <w:rPr>
          <w:del w:id="599" w:author="Reis-Filho, Jorge S./Pathology" w:date="2019-06-26T20:26:00Z"/>
          <w:rFonts w:ascii="Arial" w:eastAsia="Arial" w:hAnsi="Arial" w:cs="Arial"/>
        </w:rPr>
      </w:pPr>
    </w:p>
    <w:p w14:paraId="54FCFC21" w14:textId="5B4260EA"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ins w:id="600" w:author="Reis-Filho, Jorge S./Pathology" w:date="2019-06-26T22:01:00Z">
        <w:r w:rsidR="00C96980">
          <w:rPr>
            <w:rFonts w:ascii="Arial" w:eastAsia="Arial" w:hAnsi="Arial" w:cs="Arial"/>
            <w:color w:val="0033CC"/>
          </w:rPr>
          <w:t>, which have resulted in a substantial improvement of this aspect of our study</w:t>
        </w:r>
      </w:ins>
      <w:r w:rsidR="0039346E" w:rsidRPr="00A7225E">
        <w:rPr>
          <w:rFonts w:ascii="Arial" w:eastAsia="Arial" w:hAnsi="Arial" w:cs="Arial"/>
          <w:color w:val="0033CC"/>
        </w:rPr>
        <w:t>.</w:t>
      </w:r>
      <w:r w:rsidR="003E539F" w:rsidRPr="00A7225E">
        <w:rPr>
          <w:rFonts w:ascii="Arial" w:eastAsia="Arial" w:hAnsi="Arial" w:cs="Arial"/>
          <w:color w:val="0033CC"/>
        </w:rPr>
        <w:t xml:space="preserve"> </w:t>
      </w:r>
      <w:del w:id="601" w:author="Reis-Filho, Jorge S./Pathology" w:date="2019-06-26T22:01:00Z">
        <w:r w:rsidR="003E539F" w:rsidRPr="00A7225E" w:rsidDel="00C96980">
          <w:rPr>
            <w:rFonts w:ascii="Arial" w:eastAsia="Arial" w:hAnsi="Arial" w:cs="Arial"/>
            <w:color w:val="0033CC"/>
          </w:rPr>
          <w:delText xml:space="preserve">As per </w:delText>
        </w:r>
      </w:del>
      <w:ins w:id="602" w:author="Reis-Filho, Jorge S./Pathology" w:date="2019-06-26T22:01:00Z">
        <w:r w:rsidR="00C96980">
          <w:rPr>
            <w:rFonts w:ascii="Arial" w:eastAsia="Arial" w:hAnsi="Arial" w:cs="Arial"/>
            <w:color w:val="0033CC"/>
          </w:rPr>
          <w:t xml:space="preserve">Following </w:t>
        </w:r>
      </w:ins>
      <w:r w:rsidR="003E539F" w:rsidRPr="00A7225E">
        <w:rPr>
          <w:rFonts w:ascii="Arial" w:eastAsia="Arial" w:hAnsi="Arial" w:cs="Arial"/>
          <w:color w:val="0033CC"/>
        </w:rPr>
        <w:t xml:space="preserve">the Reviewer’s </w:t>
      </w:r>
      <w:del w:id="603" w:author="Reis-Filho, Jorge S./Pathology" w:date="2019-06-26T22:01:00Z">
        <w:r w:rsidR="003E539F" w:rsidRPr="00A7225E" w:rsidDel="00C96980">
          <w:rPr>
            <w:rFonts w:ascii="Arial" w:eastAsia="Arial" w:hAnsi="Arial" w:cs="Arial"/>
            <w:color w:val="0033CC"/>
          </w:rPr>
          <w:delText>recommendation</w:delText>
        </w:r>
      </w:del>
      <w:ins w:id="604" w:author="Reis-Filho, Jorge S./Pathology" w:date="2019-06-26T22:01:00Z">
        <w:r w:rsidR="00C96980">
          <w:rPr>
            <w:rFonts w:ascii="Arial" w:eastAsia="Arial" w:hAnsi="Arial" w:cs="Arial"/>
            <w:color w:val="0033CC"/>
          </w:rPr>
          <w:t>excellent suggestion</w:t>
        </w:r>
      </w:ins>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 xml:space="preserve">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w:t>
      </w:r>
      <w:r w:rsidR="003E539F" w:rsidRPr="00A7225E">
        <w:rPr>
          <w:rFonts w:ascii="Arial" w:eastAsia="Arial" w:hAnsi="Arial" w:cs="Arial"/>
          <w:color w:val="0033CC"/>
          <w:lang w:val="en"/>
        </w:rPr>
        <w:lastRenderedPageBreak/>
        <w:t>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w:t>
      </w:r>
      <w:proofErr w:type="gramStart"/>
      <w:r w:rsidRPr="00A7225E">
        <w:rPr>
          <w:rFonts w:ascii="Arial" w:eastAsia="Arial" w:hAnsi="Arial" w:cs="Arial"/>
          <w:color w:val="0033CC"/>
          <w:lang w:val="en"/>
        </w:rPr>
        <w:t>13.P</w:t>
      </w:r>
      <w:proofErr w:type="gramEnd"/>
      <w:r w:rsidRPr="00A7225E">
        <w:rPr>
          <w:rFonts w:ascii="Arial" w:eastAsia="Arial" w:hAnsi="Arial" w:cs="Arial"/>
          <w:color w:val="0033CC"/>
          <w:lang w:val="en"/>
        </w:rPr>
        <w:t>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75A26BB9"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ins w:id="605" w:author="Reis-Filho, Jorge S./Pathology" w:date="2019-06-26T22:07:00Z">
        <w:r w:rsidR="00DE6EA1" w:rsidRPr="00DE6EA1">
          <w:rPr>
            <w:rFonts w:ascii="Arial" w:eastAsia="Arial" w:hAnsi="Arial" w:cs="Arial"/>
            <w:b/>
            <w:color w:val="0033CC"/>
            <w:rPrChange w:id="606" w:author="Reis-Filho, Jorge S./Pathology" w:date="2019-06-26T22:07:00Z">
              <w:rPr>
                <w:rFonts w:ascii="Arial" w:eastAsia="Arial" w:hAnsi="Arial" w:cs="Arial"/>
                <w:color w:val="0033CC"/>
              </w:rPr>
            </w:rPrChange>
          </w:rPr>
          <w:t xml:space="preserve">Response to Reviewers; </w:t>
        </w:r>
      </w:ins>
      <w:r w:rsidR="001D7817" w:rsidRPr="00DE6EA1">
        <w:rPr>
          <w:rFonts w:ascii="Arial" w:eastAsia="Arial" w:hAnsi="Arial" w:cs="Arial"/>
          <w:b/>
          <w:color w:val="0033CC"/>
          <w:rPrChange w:id="607" w:author="Reis-Filho, Jorge S./Pathology" w:date="2019-06-26T22:07:00Z">
            <w:rPr>
              <w:rFonts w:ascii="Arial" w:eastAsia="Arial" w:hAnsi="Arial" w:cs="Arial"/>
              <w:color w:val="0033CC"/>
            </w:rPr>
          </w:rPrChange>
        </w:rPr>
        <w:t xml:space="preserve">Figure </w:t>
      </w:r>
      <w:r w:rsidR="00B33B6C" w:rsidRPr="00DE6EA1">
        <w:rPr>
          <w:rFonts w:ascii="Arial" w:eastAsia="Arial" w:hAnsi="Arial" w:cs="Arial"/>
          <w:b/>
          <w:color w:val="0033CC"/>
          <w:rPrChange w:id="608" w:author="Reis-Filho, Jorge S./Pathology" w:date="2019-06-26T22:07:00Z">
            <w:rPr>
              <w:rFonts w:ascii="Arial" w:eastAsia="Arial" w:hAnsi="Arial" w:cs="Arial"/>
              <w:color w:val="0033CC"/>
            </w:rPr>
          </w:rPrChange>
        </w:rPr>
        <w:t>4</w:t>
      </w:r>
      <w:r w:rsidR="001D7817" w:rsidRPr="00DE6EA1">
        <w:rPr>
          <w:rFonts w:ascii="Arial" w:eastAsia="Arial" w:hAnsi="Arial" w:cs="Arial"/>
          <w:b/>
          <w:color w:val="0033CC"/>
          <w:rPrChange w:id="609" w:author="Reis-Filho, Jorge S./Pathology" w:date="2019-06-26T22:07:00Z">
            <w:rPr>
              <w:rFonts w:ascii="Arial" w:eastAsia="Arial" w:hAnsi="Arial" w:cs="Arial"/>
              <w:color w:val="0033CC"/>
            </w:rPr>
          </w:rPrChange>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DE6EA1">
        <w:rPr>
          <w:rFonts w:ascii="Arial" w:eastAsia="Arial" w:hAnsi="Arial" w:cs="Arial"/>
          <w:b/>
          <w:color w:val="0033CC"/>
          <w:rPrChange w:id="610" w:author="Reis-Filho, Jorge S./Pathology" w:date="2019-06-26T22:07:00Z">
            <w:rPr>
              <w:rFonts w:ascii="Arial" w:eastAsia="Arial" w:hAnsi="Arial" w:cs="Arial"/>
              <w:color w:val="0033CC"/>
            </w:rPr>
          </w:rPrChange>
        </w:rPr>
        <w:t>Figure 2</w:t>
      </w:r>
      <w:r w:rsidR="001D7817" w:rsidRPr="00DE6EA1">
        <w:rPr>
          <w:rFonts w:ascii="Arial" w:eastAsia="Arial" w:hAnsi="Arial" w:cs="Arial"/>
          <w:b/>
          <w:color w:val="0033CC"/>
          <w:rPrChange w:id="611" w:author="Reis-Filho, Jorge S./Pathology" w:date="2019-06-26T22:07:00Z">
            <w:rPr>
              <w:rFonts w:ascii="Arial" w:eastAsia="Arial" w:hAnsi="Arial" w:cs="Arial"/>
              <w:color w:val="0033CC"/>
            </w:rPr>
          </w:rPrChange>
        </w:rPr>
        <w:t>g</w:t>
      </w:r>
      <w:r w:rsidR="002822C5" w:rsidRPr="00DE6EA1">
        <w:rPr>
          <w:rFonts w:ascii="Arial" w:eastAsia="Arial" w:hAnsi="Arial" w:cs="Arial"/>
          <w:b/>
          <w:color w:val="0033CC"/>
          <w:rPrChange w:id="612" w:author="Reis-Filho, Jorge S./Pathology" w:date="2019-06-26T22:07:00Z">
            <w:rPr>
              <w:rFonts w:ascii="Arial" w:eastAsia="Arial" w:hAnsi="Arial" w:cs="Arial"/>
              <w:color w:val="0033CC"/>
            </w:rPr>
          </w:rPrChange>
        </w:rPr>
        <w:t xml:space="preserve"> </w:t>
      </w:r>
      <w:r w:rsidR="00743C55" w:rsidRPr="00DE6EA1">
        <w:rPr>
          <w:rFonts w:ascii="Arial" w:eastAsia="Arial" w:hAnsi="Arial" w:cs="Arial"/>
          <w:b/>
          <w:color w:val="0033CC"/>
          <w:rPrChange w:id="613" w:author="Reis-Filho, Jorge S./Pathology" w:date="2019-06-26T22:07:00Z">
            <w:rPr>
              <w:rFonts w:ascii="Arial" w:eastAsia="Arial" w:hAnsi="Arial" w:cs="Arial"/>
              <w:color w:val="0033CC"/>
            </w:rPr>
          </w:rPrChange>
        </w:rPr>
        <w:t xml:space="preserve">in the revised </w:t>
      </w:r>
      <w:r w:rsidR="001D7817" w:rsidRPr="00DE6EA1">
        <w:rPr>
          <w:rFonts w:ascii="Arial" w:eastAsia="Arial" w:hAnsi="Arial" w:cs="Arial"/>
          <w:b/>
          <w:color w:val="0033CC"/>
          <w:rPrChange w:id="614" w:author="Reis-Filho, Jorge S./Pathology" w:date="2019-06-26T22:07:00Z">
            <w:rPr>
              <w:rFonts w:ascii="Arial" w:eastAsia="Arial" w:hAnsi="Arial" w:cs="Arial"/>
              <w:color w:val="0033CC"/>
            </w:rPr>
          </w:rPrChange>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ins w:id="615" w:author="Reis-Filho, Jorge S./Pathology" w:date="2019-06-26T22:07:00Z">
        <w:r w:rsidR="00DE6EA1">
          <w:rPr>
            <w:rFonts w:ascii="Arial" w:eastAsia="Arial" w:hAnsi="Arial" w:cs="Arial"/>
            <w:color w:val="0033CC"/>
          </w:rPr>
          <w:t xml:space="preserve">In brief and consistent with our previous observations and our working hypothesis, </w:t>
        </w:r>
      </w:ins>
      <w:del w:id="616" w:author="Reis-Filho, Jorge S./Pathology" w:date="2019-06-26T22:07:00Z">
        <w:r w:rsidR="002822C5" w:rsidRPr="00A7225E" w:rsidDel="00DE6EA1">
          <w:rPr>
            <w:rFonts w:ascii="Arial" w:eastAsia="Arial" w:hAnsi="Arial" w:cs="Arial"/>
            <w:color w:val="0033CC"/>
          </w:rPr>
          <w:delText xml:space="preserve">We </w:delText>
        </w:r>
      </w:del>
      <w:ins w:id="617" w:author="Reis-Filho, Jorge S./Pathology" w:date="2019-06-26T22:07:00Z">
        <w:r w:rsidR="00DE6EA1">
          <w:rPr>
            <w:rFonts w:ascii="Arial" w:eastAsia="Arial" w:hAnsi="Arial" w:cs="Arial"/>
            <w:color w:val="0033CC"/>
          </w:rPr>
          <w:t>w</w:t>
        </w:r>
        <w:r w:rsidR="00DE6EA1" w:rsidRPr="00A7225E">
          <w:rPr>
            <w:rFonts w:ascii="Arial" w:eastAsia="Arial" w:hAnsi="Arial" w:cs="Arial"/>
            <w:color w:val="0033CC"/>
          </w:rPr>
          <w:t xml:space="preserve">e </w:t>
        </w:r>
      </w:ins>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344AA63F" w:rsidR="002C2CE5" w:rsidRPr="00A7225E" w:rsidRDefault="00DE6EA1" w:rsidP="00A7225E">
      <w:pPr>
        <w:spacing w:after="0" w:line="240" w:lineRule="auto"/>
        <w:contextualSpacing/>
        <w:jc w:val="both"/>
        <w:rPr>
          <w:rFonts w:ascii="Arial" w:eastAsia="Arial" w:hAnsi="Arial" w:cs="Arial"/>
          <w:color w:val="0033CC"/>
        </w:rPr>
      </w:pPr>
      <w:ins w:id="618" w:author="Reis-Filho, Jorge S./Pathology" w:date="2019-06-26T22:08:00Z">
        <w:r>
          <w:rPr>
            <w:rFonts w:ascii="Arial" w:eastAsia="Arial" w:hAnsi="Arial" w:cs="Arial"/>
            <w:color w:val="0033CC"/>
          </w:rPr>
          <w:t xml:space="preserve">As for prostate cancer, given their distinct pattern of dissemination, the approach employed for the volumetric assessment of disease was distinct from that employed for breast and lung cancers. </w:t>
        </w:r>
      </w:ins>
      <w:ins w:id="619" w:author="Reis-Filho, Jorge S./Pathology" w:date="2019-06-26T22:09:00Z">
        <w:r>
          <w:rPr>
            <w:rFonts w:ascii="Arial" w:eastAsia="Arial" w:hAnsi="Arial" w:cs="Arial"/>
            <w:color w:val="0033CC"/>
          </w:rPr>
          <w:t xml:space="preserve">In fact, </w:t>
        </w:r>
      </w:ins>
      <w:del w:id="620" w:author="Reis-Filho, Jorge S./Pathology" w:date="2019-06-26T22:09:00Z">
        <w:r w:rsidR="002822C5" w:rsidRPr="00A7225E" w:rsidDel="00DE6EA1">
          <w:rPr>
            <w:rFonts w:ascii="Arial" w:eastAsia="Arial" w:hAnsi="Arial" w:cs="Arial"/>
            <w:color w:val="0033CC"/>
          </w:rPr>
          <w:delText xml:space="preserve">The </w:delText>
        </w:r>
      </w:del>
      <w:ins w:id="621" w:author="Reis-Filho, Jorge S./Pathology" w:date="2019-06-26T22:09:00Z">
        <w:r>
          <w:rPr>
            <w:rFonts w:ascii="Arial" w:eastAsia="Arial" w:hAnsi="Arial" w:cs="Arial"/>
            <w:color w:val="0033CC"/>
          </w:rPr>
          <w:t>t</w:t>
        </w:r>
        <w:r w:rsidRPr="00A7225E">
          <w:rPr>
            <w:rFonts w:ascii="Arial" w:eastAsia="Arial" w:hAnsi="Arial" w:cs="Arial"/>
            <w:color w:val="0033CC"/>
          </w:rPr>
          <w:t xml:space="preserve">he </w:t>
        </w:r>
      </w:ins>
      <w:r w:rsidR="002822C5" w:rsidRPr="00A7225E">
        <w:rPr>
          <w:rFonts w:ascii="Arial" w:eastAsia="Arial" w:hAnsi="Arial" w:cs="Arial"/>
          <w:color w:val="0033CC"/>
        </w:rPr>
        <w:t xml:space="preserve">majority of the castration resistance prostate cancer patients </w:t>
      </w:r>
      <w:ins w:id="622" w:author="Reis-Filho, Jorge S./Pathology" w:date="2019-06-26T22:09:00Z">
        <w:r>
          <w:rPr>
            <w:rFonts w:ascii="Arial" w:eastAsia="Arial" w:hAnsi="Arial" w:cs="Arial"/>
            <w:color w:val="0033CC"/>
          </w:rPr>
          <w:t xml:space="preserve">included in this study </w:t>
        </w:r>
      </w:ins>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ins w:id="623" w:author="Reis-Filho, Jorge S./Pathology" w:date="2019-06-26T22:09:00Z">
        <w:r>
          <w:rPr>
            <w:rFonts w:ascii="Arial" w:eastAsia="Arial" w:hAnsi="Arial" w:cs="Arial"/>
            <w:color w:val="0033CC"/>
          </w:rPr>
          <w:t xml:space="preserve">PMID: </w:t>
        </w:r>
      </w:ins>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ins w:id="624" w:author="Reis-Filho, Jorge S./Pathology" w:date="2019-06-26T22:10:00Z">
        <w:r>
          <w:rPr>
            <w:rFonts w:ascii="Arial" w:eastAsia="Arial" w:hAnsi="Arial" w:cs="Arial"/>
            <w:color w:val="0033CC"/>
          </w:rPr>
          <w:t>was</w:t>
        </w:r>
      </w:ins>
      <w:del w:id="625" w:author="Reis-Filho, Jorge S./Pathology" w:date="2019-06-26T22:10:00Z">
        <w:r w:rsidR="003442C7" w:rsidRPr="00A7225E" w:rsidDel="00DE6EA1">
          <w:rPr>
            <w:rFonts w:ascii="Arial" w:eastAsia="Arial" w:hAnsi="Arial" w:cs="Arial"/>
            <w:color w:val="0033CC"/>
          </w:rPr>
          <w:delText>is</w:delText>
        </w:r>
      </w:del>
      <w:r w:rsidR="003442C7" w:rsidRPr="00A7225E">
        <w:rPr>
          <w:rFonts w:ascii="Arial" w:eastAsia="Arial" w:hAnsi="Arial" w:cs="Arial"/>
          <w:color w:val="0033CC"/>
        </w:rPr>
        <w:t xml:space="preserve"> calculated and the BSI </w:t>
      </w:r>
      <w:ins w:id="626" w:author="Reis-Filho, Jorge S./Pathology" w:date="2019-06-26T22:10:00Z">
        <w:r>
          <w:rPr>
            <w:rFonts w:ascii="Arial" w:eastAsia="Arial" w:hAnsi="Arial" w:cs="Arial"/>
            <w:color w:val="0033CC"/>
          </w:rPr>
          <w:t>wa</w:t>
        </w:r>
      </w:ins>
      <w:del w:id="627" w:author="Reis-Filho, Jorge S./Pathology" w:date="2019-06-26T22:10:00Z">
        <w:r w:rsidR="003442C7" w:rsidRPr="00A7225E" w:rsidDel="00DE6EA1">
          <w:rPr>
            <w:rFonts w:ascii="Arial" w:eastAsia="Arial" w:hAnsi="Arial" w:cs="Arial"/>
            <w:color w:val="0033CC"/>
          </w:rPr>
          <w:delText>i</w:delText>
        </w:r>
      </w:del>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ins w:id="628" w:author="Reis-Filho, Jorge S./Pathology" w:date="2019-06-26T22:10:00Z">
        <w:r>
          <w:rPr>
            <w:rFonts w:ascii="Arial" w:eastAsia="Arial" w:hAnsi="Arial" w:cs="Arial"/>
            <w:color w:val="0033CC"/>
          </w:rPr>
          <w:t xml:space="preserve">method utilized in this study </w:t>
        </w:r>
      </w:ins>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 xml:space="preserve">and has been shown to be a prognostic biomarker in patients with metastatic prostate </w:t>
      </w:r>
      <w:commentRangeStart w:id="629"/>
      <w:r w:rsidR="00773D89" w:rsidRPr="00A7225E">
        <w:rPr>
          <w:rFonts w:ascii="Arial" w:eastAsia="Arial" w:hAnsi="Arial" w:cs="Arial"/>
          <w:color w:val="0033CC"/>
        </w:rPr>
        <w:t>cancer</w:t>
      </w:r>
      <w:commentRangeEnd w:id="629"/>
      <w:r>
        <w:rPr>
          <w:rStyle w:val="CommentReference"/>
        </w:rPr>
        <w:commentReference w:id="629"/>
      </w:r>
      <w:ins w:id="630" w:author="Reis-Filho, Jorge S./Pathology" w:date="2019-06-26T22:10:00Z">
        <w:r>
          <w:rPr>
            <w:rFonts w:ascii="Arial" w:eastAsia="Arial" w:hAnsi="Arial" w:cs="Arial"/>
            <w:color w:val="0033CC"/>
          </w:rPr>
          <w:t xml:space="preserve"> (PMID: </w:t>
        </w:r>
        <w:proofErr w:type="spellStart"/>
        <w:r>
          <w:rPr>
            <w:rFonts w:ascii="Arial" w:eastAsia="Arial" w:hAnsi="Arial" w:cs="Arial"/>
            <w:color w:val="0033CC"/>
          </w:rPr>
          <w:t>xxxxxx</w:t>
        </w:r>
        <w:proofErr w:type="spellEnd"/>
        <w:r>
          <w:rPr>
            <w:rFonts w:ascii="Arial" w:eastAsia="Arial" w:hAnsi="Arial" w:cs="Arial"/>
            <w:color w:val="0033CC"/>
          </w:rPr>
          <w:t>)</w:t>
        </w:r>
      </w:ins>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ctDNA fractions </w:t>
      </w:r>
      <w:r w:rsidR="006E0470" w:rsidRPr="00A7225E">
        <w:rPr>
          <w:rFonts w:ascii="Arial" w:eastAsia="Arial" w:hAnsi="Arial" w:cs="Arial"/>
          <w:color w:val="0033CC"/>
        </w:rPr>
        <w:t xml:space="preserve">(Figure </w:t>
      </w:r>
      <w:r w:rsidR="00B33B6C" w:rsidRPr="00A7225E">
        <w:rPr>
          <w:rFonts w:ascii="Arial" w:eastAsia="Arial" w:hAnsi="Arial" w:cs="Arial"/>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5DF713AA" w14:textId="1FE067FA" w:rsidR="002C2CE5" w:rsidRPr="00A7225E" w:rsidRDefault="00A304E7" w:rsidP="00A7225E">
      <w:pPr>
        <w:spacing w:after="0" w:line="240" w:lineRule="auto"/>
        <w:jc w:val="both"/>
        <w:rPr>
          <w:rFonts w:ascii="Arial" w:eastAsia="Arial" w:hAnsi="Arial" w:cs="Arial"/>
          <w:color w:val="0033CC"/>
        </w:rPr>
      </w:pPr>
      <w:r w:rsidRPr="00A7225E">
        <w:rPr>
          <w:rFonts w:ascii="Arial" w:hAnsi="Arial" w:cs="Arial"/>
          <w:noProof/>
        </w:rPr>
        <w:drawing>
          <wp:anchor distT="0" distB="0" distL="114300" distR="114300" simplePos="0" relativeHeight="251713536" behindDoc="0" locked="0" layoutInCell="1" allowOverlap="1" wp14:anchorId="3D410EF6" wp14:editId="28E476C9">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p>
    <w:p w14:paraId="048EB258" w14:textId="5D584F20" w:rsidR="002C2CE5" w:rsidRPr="00A7225E" w:rsidRDefault="002C2CE5" w:rsidP="00A7225E">
      <w:pPr>
        <w:spacing w:after="0" w:line="240" w:lineRule="auto"/>
        <w:jc w:val="both"/>
        <w:rPr>
          <w:rFonts w:ascii="Arial" w:eastAsia="Arial" w:hAnsi="Arial" w:cs="Arial"/>
          <w:b/>
          <w:color w:val="0033CC"/>
        </w:rPr>
      </w:pPr>
    </w:p>
    <w:p w14:paraId="4D5D5FAA" w14:textId="1FBB9DD2" w:rsidR="00413E5F" w:rsidRPr="00A7225E" w:rsidRDefault="00816557" w:rsidP="00A7225E">
      <w:pPr>
        <w:spacing w:after="0" w:line="240" w:lineRule="auto"/>
        <w:jc w:val="both"/>
        <w:rPr>
          <w:rFonts w:ascii="Arial" w:eastAsia="Arial" w:hAnsi="Arial" w:cs="Arial"/>
          <w:color w:val="0033CC"/>
        </w:rPr>
      </w:pPr>
      <w:ins w:id="631" w:author="Reis-Filho, Jorge S./Pathology" w:date="2019-06-26T23:10:00Z">
        <w:r>
          <w:rPr>
            <w:rFonts w:ascii="Arial" w:eastAsia="Arial" w:hAnsi="Arial" w:cs="Arial"/>
            <w:b/>
            <w:color w:val="0033CC"/>
          </w:rPr>
          <w:t xml:space="preserve">Response to Reviewers </w:t>
        </w:r>
      </w:ins>
      <w:r w:rsidR="00B4071F" w:rsidRPr="00A7225E">
        <w:rPr>
          <w:rFonts w:ascii="Arial" w:eastAsia="Arial" w:hAnsi="Arial" w:cs="Arial"/>
          <w:b/>
          <w:color w:val="0033CC"/>
        </w:rPr>
        <w:t xml:space="preserve">Figure </w:t>
      </w:r>
      <w:r w:rsidR="00B33B6C" w:rsidRPr="00A7225E">
        <w:rPr>
          <w:rFonts w:ascii="Arial" w:eastAsia="Arial" w:hAnsi="Arial" w:cs="Arial"/>
          <w:b/>
          <w:color w:val="0033CC"/>
        </w:rPr>
        <w:t>4</w:t>
      </w:r>
      <w:r w:rsidR="00B4071F" w:rsidRPr="00A7225E">
        <w:rPr>
          <w:rFonts w:ascii="Arial" w:eastAsia="Arial" w:hAnsi="Arial" w:cs="Arial"/>
          <w:b/>
          <w:color w:val="0033CC"/>
        </w:rPr>
        <w:t>: Association of disease burden and ctDNA fraction.</w:t>
      </w:r>
      <w:r w:rsidR="00B4071F" w:rsidRPr="00A7225E">
        <w:rPr>
          <w:rFonts w:ascii="Arial" w:eastAsia="Arial" w:hAnsi="Arial" w:cs="Arial"/>
          <w:color w:val="0033CC"/>
        </w:rPr>
        <w:t xml:space="preserve"> </w:t>
      </w:r>
      <w:r w:rsidR="00296359" w:rsidRPr="00A7225E">
        <w:rPr>
          <w:rFonts w:ascii="Arial" w:eastAsia="Arial" w:hAnsi="Arial" w:cs="Arial"/>
          <w:color w:val="0033CC"/>
        </w:rPr>
        <w:t xml:space="preserve">ctDNA fraction estimates (y-axis) as a function of disease burden (x-axis) for breast, lung and prostate cancers. In breast and </w:t>
      </w:r>
      <w:r w:rsidR="00296359" w:rsidRPr="00A7225E">
        <w:rPr>
          <w:rFonts w:ascii="Arial" w:eastAsia="Arial" w:hAnsi="Arial" w:cs="Arial"/>
          <w:color w:val="0033CC"/>
        </w:rPr>
        <w:lastRenderedPageBreak/>
        <w:t>lung cancer, estimated disease volume and in prostate the automated bone scan index (</w:t>
      </w:r>
      <w:proofErr w:type="spellStart"/>
      <w:r w:rsidR="00296359" w:rsidRPr="00A7225E">
        <w:rPr>
          <w:rFonts w:ascii="Arial" w:eastAsia="Arial" w:hAnsi="Arial" w:cs="Arial"/>
          <w:color w:val="0033CC"/>
        </w:rPr>
        <w:t>aBSI</w:t>
      </w:r>
      <w:proofErr w:type="spellEnd"/>
      <w:r w:rsidR="00296359" w:rsidRPr="00A7225E">
        <w:rPr>
          <w:rFonts w:ascii="Arial" w:eastAsia="Arial" w:hAnsi="Arial" w:cs="Arial"/>
          <w:color w:val="0033CC"/>
        </w:rPr>
        <w:t xml:space="preserve">) were </w:t>
      </w:r>
      <w:del w:id="632" w:author="Reis-Filho, Jorge S./Pathology" w:date="2019-06-26T22:11:00Z">
        <w:r w:rsidR="00296359" w:rsidRPr="00A7225E" w:rsidDel="00DE6EA1">
          <w:rPr>
            <w:rFonts w:ascii="Arial" w:eastAsia="Arial" w:hAnsi="Arial" w:cs="Arial"/>
            <w:color w:val="0033CC"/>
          </w:rPr>
          <w:delText xml:space="preserve">used </w:delText>
        </w:r>
      </w:del>
      <w:ins w:id="633" w:author="Reis-Filho, Jorge S./Pathology" w:date="2019-06-26T22:11:00Z">
        <w:r w:rsidR="00DE6EA1">
          <w:rPr>
            <w:rFonts w:ascii="Arial" w:eastAsia="Arial" w:hAnsi="Arial" w:cs="Arial"/>
            <w:color w:val="0033CC"/>
          </w:rPr>
          <w:t>utilized</w:t>
        </w:r>
        <w:r w:rsidR="00DE6EA1" w:rsidRPr="00A7225E">
          <w:rPr>
            <w:rFonts w:ascii="Arial" w:eastAsia="Arial" w:hAnsi="Arial" w:cs="Arial"/>
            <w:color w:val="0033CC"/>
          </w:rPr>
          <w:t xml:space="preserve"> </w:t>
        </w:r>
      </w:ins>
      <w:r w:rsidR="00296359" w:rsidRPr="00A7225E">
        <w:rPr>
          <w:rFonts w:ascii="Arial" w:eastAsia="Arial" w:hAnsi="Arial" w:cs="Arial"/>
          <w:color w:val="0033CC"/>
        </w:rPr>
        <w:t xml:space="preserve">to estimate disease burden. The association between </w:t>
      </w:r>
      <w:proofErr w:type="spellStart"/>
      <w:r w:rsidR="00296359" w:rsidRPr="00A7225E">
        <w:rPr>
          <w:rFonts w:ascii="Arial" w:eastAsia="Arial" w:hAnsi="Arial" w:cs="Arial"/>
          <w:color w:val="0033CC"/>
        </w:rPr>
        <w:t>tertitles</w:t>
      </w:r>
      <w:proofErr w:type="spellEnd"/>
      <w:r w:rsidR="00296359" w:rsidRPr="00A7225E">
        <w:rPr>
          <w:rFonts w:ascii="Arial" w:eastAsia="Arial" w:hAnsi="Arial" w:cs="Arial"/>
          <w:color w:val="0033CC"/>
        </w:rPr>
        <w:t xml:space="preserve"> of disease burden for each cohort and ctDNA fraction was estimated using a one-sided </w:t>
      </w:r>
      <w:proofErr w:type="spellStart"/>
      <w:r w:rsidR="00296359" w:rsidRPr="00A7225E">
        <w:rPr>
          <w:rFonts w:ascii="Arial" w:eastAsia="Arial" w:hAnsi="Arial" w:cs="Arial"/>
          <w:color w:val="0033CC"/>
        </w:rPr>
        <w:t>Jonckheere</w:t>
      </w:r>
      <w:proofErr w:type="spellEnd"/>
      <w:r w:rsidR="00296359" w:rsidRPr="00A7225E">
        <w:rPr>
          <w:rFonts w:ascii="Arial" w:eastAsia="Arial" w:hAnsi="Arial" w:cs="Arial"/>
          <w:color w:val="0033CC"/>
        </w:rPr>
        <w:t>-Terpstra test for increasing ctDNA fraction. Triangles indicate patients from whom some distant metastases could not be measured and were not included in the volumetric assessment.</w:t>
      </w:r>
    </w:p>
    <w:p w14:paraId="122BDBFF" w14:textId="63BB9B43" w:rsidR="00413E5F" w:rsidRPr="00A7225E" w:rsidRDefault="00413E5F" w:rsidP="00A7225E">
      <w:pPr>
        <w:spacing w:after="0" w:line="240" w:lineRule="auto"/>
        <w:jc w:val="both"/>
        <w:rPr>
          <w:rFonts w:ascii="Arial" w:eastAsia="Arial" w:hAnsi="Arial" w:cs="Arial"/>
        </w:rPr>
      </w:pPr>
    </w:p>
    <w:p w14:paraId="37A373F1" w14:textId="77777777" w:rsidR="00413E5F" w:rsidRPr="00A7225E" w:rsidRDefault="00B4071F" w:rsidP="00A7225E">
      <w:pPr>
        <w:spacing w:after="0" w:line="240" w:lineRule="auto"/>
        <w:jc w:val="both"/>
        <w:rPr>
          <w:rFonts w:ascii="Arial" w:eastAsia="Arial" w:hAnsi="Arial" w:cs="Arial"/>
        </w:rPr>
      </w:pPr>
      <w:commentRangeStart w:id="634"/>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w:t>
      </w:r>
      <w:proofErr w:type="gramStart"/>
      <w:r w:rsidRPr="00A7225E">
        <w:rPr>
          <w:rFonts w:ascii="Arial" w:eastAsia="Arial" w:hAnsi="Arial" w:cs="Arial"/>
        </w:rPr>
        <w:t>method</w:t>
      </w:r>
      <w:proofErr w:type="gramEnd"/>
      <w:r w:rsidRPr="00A7225E">
        <w:rPr>
          <w:rFonts w:ascii="Arial" w:eastAsia="Arial" w:hAnsi="Arial" w:cs="Arial"/>
        </w:rPr>
        <w:t xml:space="preserve"> but it is not clear that in the scope of this work as it does not ‘reveal the sources of plasma circulating cfDNA’ nor does it quantitate the accuracy of the method.</w:t>
      </w:r>
      <w:commentRangeEnd w:id="634"/>
      <w:r w:rsidR="00630E3A">
        <w:rPr>
          <w:rStyle w:val="CommentReference"/>
        </w:rPr>
        <w:commentReference w:id="634"/>
      </w:r>
    </w:p>
    <w:p w14:paraId="14A3C822" w14:textId="77777777" w:rsidR="00413E5F" w:rsidRPr="00A7225E" w:rsidDel="00C53F9B" w:rsidRDefault="00413E5F" w:rsidP="00A7225E">
      <w:pPr>
        <w:spacing w:after="0" w:line="240" w:lineRule="auto"/>
        <w:jc w:val="both"/>
        <w:rPr>
          <w:del w:id="635" w:author="Reis-Filho, Jorge S./Pathology" w:date="2019-06-26T20:26:00Z"/>
          <w:rFonts w:ascii="Arial" w:eastAsia="Arial" w:hAnsi="Arial" w:cs="Arial"/>
        </w:rPr>
      </w:pPr>
    </w:p>
    <w:p w14:paraId="3E903F0F" w14:textId="77777777" w:rsidR="00CB6151" w:rsidRDefault="00B4071F" w:rsidP="00A7225E">
      <w:pPr>
        <w:spacing w:after="0" w:line="240" w:lineRule="auto"/>
        <w:jc w:val="both"/>
        <w:rPr>
          <w:ins w:id="636" w:author="Reis-Filho, Jorge S./Pathology" w:date="2019-06-26T22:35:00Z"/>
          <w:rFonts w:ascii="Arial" w:eastAsia="Arial" w:hAnsi="Arial" w:cs="Arial"/>
          <w:color w:val="0033CC"/>
        </w:rPr>
      </w:pPr>
      <w:commentRangeStart w:id="637"/>
      <w:r w:rsidRPr="00A7225E">
        <w:rPr>
          <w:rFonts w:ascii="Arial" w:eastAsia="Arial" w:hAnsi="Arial" w:cs="Arial"/>
          <w:color w:val="0033CC"/>
        </w:rPr>
        <w:t>Authors:</w:t>
      </w:r>
      <w:commentRangeEnd w:id="637"/>
      <w:r w:rsidRPr="00A7225E">
        <w:rPr>
          <w:rFonts w:ascii="Arial" w:hAnsi="Arial" w:cs="Arial"/>
        </w:rPr>
        <w:commentReference w:id="637"/>
      </w:r>
      <w:ins w:id="638" w:author="Reis-Filho, Jorge S./Pathology" w:date="2019-06-26T22:12:00Z">
        <w:r w:rsidR="00630E3A">
          <w:rPr>
            <w:rFonts w:ascii="Arial" w:eastAsia="Arial" w:hAnsi="Arial" w:cs="Arial"/>
            <w:color w:val="0033CC"/>
          </w:rPr>
          <w:t xml:space="preserve"> We agre</w:t>
        </w:r>
      </w:ins>
      <w:ins w:id="639" w:author="Reis-Filho, Jorge S./Pathology" w:date="2019-06-26T22:13:00Z">
        <w:r w:rsidR="00630E3A">
          <w:rPr>
            <w:rFonts w:ascii="Arial" w:eastAsia="Arial" w:hAnsi="Arial" w:cs="Arial"/>
            <w:color w:val="0033CC"/>
          </w:rPr>
          <w:t xml:space="preserve">e with the Reviewer in that previous studies have reported on TMB estimations utilizing the results from </w:t>
        </w:r>
        <w:proofErr w:type="spellStart"/>
        <w:r w:rsidR="00630E3A">
          <w:rPr>
            <w:rFonts w:ascii="Arial" w:eastAsia="Arial" w:hAnsi="Arial" w:cs="Arial"/>
            <w:color w:val="0033CC"/>
          </w:rPr>
          <w:t>cfDNA</w:t>
        </w:r>
        <w:proofErr w:type="spellEnd"/>
        <w:r w:rsidR="00630E3A">
          <w:rPr>
            <w:rFonts w:ascii="Arial" w:eastAsia="Arial" w:hAnsi="Arial" w:cs="Arial"/>
            <w:color w:val="0033CC"/>
          </w:rPr>
          <w:t xml:space="preserve"> analysis. Our study, however, provides information above and beyond the mere estimation of t</w:t>
        </w:r>
      </w:ins>
      <w:ins w:id="640" w:author="Reis-Filho, Jorge S./Pathology" w:date="2019-06-26T22:14:00Z">
        <w:r w:rsidR="00630E3A">
          <w:rPr>
            <w:rFonts w:ascii="Arial" w:eastAsia="Arial" w:hAnsi="Arial" w:cs="Arial"/>
            <w:color w:val="0033CC"/>
          </w:rPr>
          <w:t>he TMB or the characterization of the signatures</w:t>
        </w:r>
      </w:ins>
      <w:ins w:id="641" w:author="Reis-Filho, Jorge S./Pathology" w:date="2019-06-26T22:16:00Z">
        <w:r w:rsidR="00630E3A">
          <w:rPr>
            <w:rFonts w:ascii="Arial" w:eastAsia="Arial" w:hAnsi="Arial" w:cs="Arial"/>
            <w:color w:val="0033CC"/>
          </w:rPr>
          <w:t>, given that we could ascertain whether the mutations were biopsy-matched</w:t>
        </w:r>
      </w:ins>
      <w:ins w:id="642" w:author="Reis-Filho, Jorge S./Pathology" w:date="2019-06-26T22:17:00Z">
        <w:r w:rsidR="00630E3A">
          <w:rPr>
            <w:rFonts w:ascii="Arial" w:eastAsia="Arial" w:hAnsi="Arial" w:cs="Arial"/>
            <w:color w:val="0033CC"/>
          </w:rPr>
          <w:t>,</w:t>
        </w:r>
      </w:ins>
      <w:ins w:id="643" w:author="Reis-Filho, Jorge S./Pathology" w:date="2019-06-26T22:16:00Z">
        <w:r w:rsidR="00630E3A">
          <w:rPr>
            <w:rFonts w:ascii="Arial" w:eastAsia="Arial" w:hAnsi="Arial" w:cs="Arial"/>
            <w:color w:val="0033CC"/>
          </w:rPr>
          <w:t xml:space="preserve"> detectable in the biopsy sampl</w:t>
        </w:r>
      </w:ins>
      <w:ins w:id="644" w:author="Reis-Filho, Jorge S./Pathology" w:date="2019-06-26T22:17:00Z">
        <w:r w:rsidR="00630E3A">
          <w:rPr>
            <w:rFonts w:ascii="Arial" w:eastAsia="Arial" w:hAnsi="Arial" w:cs="Arial"/>
            <w:color w:val="0033CC"/>
          </w:rPr>
          <w:t xml:space="preserve">e or CH-related. </w:t>
        </w:r>
      </w:ins>
      <w:ins w:id="645" w:author="Reis-Filho, Jorge S./Pathology" w:date="2019-06-26T22:18:00Z">
        <w:r w:rsidR="00630E3A">
          <w:rPr>
            <w:rFonts w:ascii="Arial" w:eastAsia="Arial" w:hAnsi="Arial" w:cs="Arial"/>
            <w:color w:val="0033CC"/>
          </w:rPr>
          <w:t>We beg to differ with the reviewer in that the signature analysis “</w:t>
        </w:r>
        <w:r w:rsidR="00630E3A" w:rsidRPr="00630E3A">
          <w:rPr>
            <w:rFonts w:ascii="Arial" w:eastAsia="Arial" w:hAnsi="Arial" w:cs="Arial"/>
            <w:color w:val="0033CC"/>
          </w:rPr>
          <w:t xml:space="preserve">does not ‘reveal the sources of plasma circulating </w:t>
        </w:r>
        <w:proofErr w:type="spellStart"/>
        <w:r w:rsidR="00630E3A" w:rsidRPr="00630E3A">
          <w:rPr>
            <w:rFonts w:ascii="Arial" w:eastAsia="Arial" w:hAnsi="Arial" w:cs="Arial"/>
            <w:color w:val="0033CC"/>
          </w:rPr>
          <w:t>cfDNA</w:t>
        </w:r>
        <w:proofErr w:type="spellEnd"/>
        <w:r w:rsidR="00630E3A" w:rsidRPr="00630E3A">
          <w:rPr>
            <w:rFonts w:ascii="Arial" w:eastAsia="Arial" w:hAnsi="Arial" w:cs="Arial"/>
            <w:color w:val="0033CC"/>
          </w:rPr>
          <w:t>’ nor does it quantitate the accuracy of the method</w:t>
        </w:r>
        <w:r w:rsidR="00630E3A">
          <w:rPr>
            <w:rFonts w:ascii="Arial" w:eastAsia="Arial" w:hAnsi="Arial" w:cs="Arial"/>
            <w:color w:val="0033CC"/>
          </w:rPr>
          <w:t>”. We would</w:t>
        </w:r>
      </w:ins>
      <w:ins w:id="646" w:author="Reis-Filho, Jorge S./Pathology" w:date="2019-06-26T22:19:00Z">
        <w:r w:rsidR="00630E3A">
          <w:rPr>
            <w:rFonts w:ascii="Arial" w:eastAsia="Arial" w:hAnsi="Arial" w:cs="Arial"/>
            <w:color w:val="0033CC"/>
          </w:rPr>
          <w:t xml:space="preserve"> content that the signature analyses have provided strong circumstantial evidence to support the notion that a large proportion of the mutations in the hypermutant cases are tumor-derived rather than sequencing errors and/or CH, given that types of signatures matched those </w:t>
        </w:r>
      </w:ins>
      <w:ins w:id="647" w:author="Reis-Filho, Jorge S./Pathology" w:date="2019-06-26T22:20:00Z">
        <w:r w:rsidR="00630E3A">
          <w:rPr>
            <w:rFonts w:ascii="Arial" w:eastAsia="Arial" w:hAnsi="Arial" w:cs="Arial"/>
            <w:color w:val="0033CC"/>
          </w:rPr>
          <w:t>expected in each cancer type (e.g. APOBEC</w:t>
        </w:r>
      </w:ins>
      <w:ins w:id="648" w:author="Reis-Filho, Jorge S./Pathology" w:date="2019-06-26T22:23:00Z">
        <w:r w:rsidR="00630E3A">
          <w:rPr>
            <w:rFonts w:ascii="Arial" w:eastAsia="Arial" w:hAnsi="Arial" w:cs="Arial"/>
            <w:color w:val="0033CC"/>
          </w:rPr>
          <w:t xml:space="preserve"> signatures</w:t>
        </w:r>
      </w:ins>
      <w:ins w:id="649" w:author="Reis-Filho, Jorge S./Pathology" w:date="2019-06-26T22:20:00Z">
        <w:r w:rsidR="00630E3A">
          <w:rPr>
            <w:rFonts w:ascii="Arial" w:eastAsia="Arial" w:hAnsi="Arial" w:cs="Arial"/>
            <w:color w:val="0033CC"/>
          </w:rPr>
          <w:t xml:space="preserve"> in metastatic breast and in lung cancers, as elegantly shown by Fabrice Andre’s group (</w:t>
        </w:r>
        <w:proofErr w:type="spellStart"/>
        <w:r w:rsidR="00630E3A">
          <w:rPr>
            <w:rFonts w:ascii="Arial" w:eastAsia="Arial" w:hAnsi="Arial" w:cs="Arial"/>
            <w:color w:val="0033CC"/>
          </w:rPr>
          <w:t>Bertucci</w:t>
        </w:r>
        <w:proofErr w:type="spellEnd"/>
        <w:r w:rsidR="00630E3A">
          <w:rPr>
            <w:rFonts w:ascii="Arial" w:eastAsia="Arial" w:hAnsi="Arial" w:cs="Arial"/>
            <w:color w:val="0033CC"/>
          </w:rPr>
          <w:t xml:space="preserve"> et al. Nature 2019</w:t>
        </w:r>
      </w:ins>
      <w:ins w:id="650" w:author="Reis-Filho, Jorge S./Pathology" w:date="2019-06-26T22:28:00Z">
        <w:r w:rsidR="00EC0DDE">
          <w:rPr>
            <w:rFonts w:ascii="Arial" w:eastAsia="Arial" w:hAnsi="Arial" w:cs="Arial"/>
            <w:color w:val="0033CC"/>
          </w:rPr>
          <w:t xml:space="preserve">; </w:t>
        </w:r>
      </w:ins>
      <w:ins w:id="651" w:author="Reis-Filho, Jorge S./Pathology" w:date="2019-06-26T22:29:00Z">
        <w:r w:rsidR="00EC0DDE" w:rsidRPr="00EC0DDE">
          <w:rPr>
            <w:rFonts w:ascii="Arial" w:eastAsia="Arial" w:hAnsi="Arial" w:cs="Arial"/>
            <w:color w:val="0033CC"/>
          </w:rPr>
          <w:t>PMID: 31118521</w:t>
        </w:r>
      </w:ins>
      <w:ins w:id="652" w:author="Reis-Filho, Jorge S./Pathology" w:date="2019-06-26T22:20:00Z">
        <w:r w:rsidR="00630E3A">
          <w:rPr>
            <w:rFonts w:ascii="Arial" w:eastAsia="Arial" w:hAnsi="Arial" w:cs="Arial"/>
            <w:color w:val="0033CC"/>
          </w:rPr>
          <w:t>)</w:t>
        </w:r>
      </w:ins>
      <w:ins w:id="653" w:author="Reis-Filho, Jorge S./Pathology" w:date="2019-06-26T22:23:00Z">
        <w:r w:rsidR="00630E3A">
          <w:rPr>
            <w:rFonts w:ascii="Arial" w:eastAsia="Arial" w:hAnsi="Arial" w:cs="Arial"/>
            <w:color w:val="0033CC"/>
          </w:rPr>
          <w:t>,</w:t>
        </w:r>
      </w:ins>
      <w:ins w:id="654" w:author="Reis-Filho, Jorge S./Pathology" w:date="2019-06-26T22:20:00Z">
        <w:r w:rsidR="00630E3A">
          <w:rPr>
            <w:rFonts w:ascii="Arial" w:eastAsia="Arial" w:hAnsi="Arial" w:cs="Arial"/>
            <w:color w:val="0033CC"/>
          </w:rPr>
          <w:t xml:space="preserve"> </w:t>
        </w:r>
      </w:ins>
      <w:ins w:id="655" w:author="Reis-Filho, Jorge S./Pathology" w:date="2019-06-26T22:21:00Z">
        <w:r w:rsidR="00630E3A">
          <w:rPr>
            <w:rFonts w:ascii="Arial" w:eastAsia="Arial" w:hAnsi="Arial" w:cs="Arial"/>
            <w:color w:val="0033CC"/>
          </w:rPr>
          <w:t>Charles Swanton’s group (de Bruin et al. Science 2014</w:t>
        </w:r>
      </w:ins>
      <w:ins w:id="656" w:author="Reis-Filho, Jorge S./Pathology" w:date="2019-06-26T22:29:00Z">
        <w:r w:rsidR="00EC0DDE">
          <w:rPr>
            <w:rFonts w:ascii="Arial" w:eastAsia="Arial" w:hAnsi="Arial" w:cs="Arial"/>
            <w:color w:val="0033CC"/>
          </w:rPr>
          <w:t xml:space="preserve">; </w:t>
        </w:r>
        <w:r w:rsidR="00EC0DDE" w:rsidRPr="00EC0DDE">
          <w:rPr>
            <w:rFonts w:ascii="Arial" w:eastAsia="Arial" w:hAnsi="Arial" w:cs="Arial"/>
            <w:color w:val="0033CC"/>
          </w:rPr>
          <w:t>PMID: 25301630</w:t>
        </w:r>
      </w:ins>
      <w:ins w:id="657" w:author="Reis-Filho, Jorge S./Pathology" w:date="2019-06-26T22:21:00Z">
        <w:r w:rsidR="00630E3A">
          <w:rPr>
            <w:rFonts w:ascii="Arial" w:eastAsia="Arial" w:hAnsi="Arial" w:cs="Arial"/>
            <w:color w:val="0033CC"/>
          </w:rPr>
          <w:t>)</w:t>
        </w:r>
      </w:ins>
      <w:ins w:id="658" w:author="Reis-Filho, Jorge S./Pathology" w:date="2019-06-26T22:23:00Z">
        <w:r w:rsidR="00630E3A">
          <w:rPr>
            <w:rFonts w:ascii="Arial" w:eastAsia="Arial" w:hAnsi="Arial" w:cs="Arial"/>
            <w:color w:val="0033CC"/>
          </w:rPr>
          <w:t xml:space="preserve"> and the Sanger Institute’s group (</w:t>
        </w:r>
        <w:proofErr w:type="spellStart"/>
        <w:r w:rsidR="00630E3A">
          <w:rPr>
            <w:rFonts w:ascii="Arial" w:eastAsia="Arial" w:hAnsi="Arial" w:cs="Arial"/>
            <w:color w:val="0033CC"/>
          </w:rPr>
          <w:t>Alexandrov</w:t>
        </w:r>
        <w:proofErr w:type="spellEnd"/>
        <w:r w:rsidR="00630E3A">
          <w:rPr>
            <w:rFonts w:ascii="Arial" w:eastAsia="Arial" w:hAnsi="Arial" w:cs="Arial"/>
            <w:color w:val="0033CC"/>
          </w:rPr>
          <w:t xml:space="preserve"> et al. Nature 2013</w:t>
        </w:r>
      </w:ins>
      <w:ins w:id="659" w:author="Reis-Filho, Jorge S./Pathology" w:date="2019-06-26T22:29:00Z">
        <w:r w:rsidR="00EC0DDE">
          <w:rPr>
            <w:rFonts w:ascii="Arial" w:eastAsia="Arial" w:hAnsi="Arial" w:cs="Arial"/>
            <w:color w:val="0033CC"/>
          </w:rPr>
          <w:t xml:space="preserve">; </w:t>
        </w:r>
      </w:ins>
      <w:ins w:id="660" w:author="Reis-Filho, Jorge S./Pathology" w:date="2019-06-26T22:30:00Z">
        <w:r w:rsidR="00EC0DDE" w:rsidRPr="00EC0DDE">
          <w:rPr>
            <w:rFonts w:ascii="Arial" w:eastAsia="Arial" w:hAnsi="Arial" w:cs="Arial"/>
            <w:color w:val="0033CC"/>
          </w:rPr>
          <w:t>PMID: 23945592</w:t>
        </w:r>
      </w:ins>
      <w:ins w:id="661" w:author="Reis-Filho, Jorge S./Pathology" w:date="2019-06-26T22:23:00Z">
        <w:r w:rsidR="00630E3A">
          <w:rPr>
            <w:rFonts w:ascii="Arial" w:eastAsia="Arial" w:hAnsi="Arial" w:cs="Arial"/>
            <w:color w:val="0033CC"/>
          </w:rPr>
          <w:t>)</w:t>
        </w:r>
      </w:ins>
      <w:ins w:id="662" w:author="Reis-Filho, Jorge S./Pathology" w:date="2019-06-26T22:22:00Z">
        <w:r w:rsidR="00630E3A">
          <w:rPr>
            <w:rFonts w:ascii="Arial" w:eastAsia="Arial" w:hAnsi="Arial" w:cs="Arial"/>
            <w:color w:val="0033CC"/>
          </w:rPr>
          <w:t>,</w:t>
        </w:r>
      </w:ins>
      <w:ins w:id="663" w:author="Reis-Filho, Jorge S./Pathology" w:date="2019-06-26T22:21:00Z">
        <w:r w:rsidR="00630E3A">
          <w:rPr>
            <w:rFonts w:ascii="Arial" w:eastAsia="Arial" w:hAnsi="Arial" w:cs="Arial"/>
            <w:color w:val="0033CC"/>
          </w:rPr>
          <w:t xml:space="preserve"> smoking </w:t>
        </w:r>
      </w:ins>
      <w:ins w:id="664" w:author="Reis-Filho, Jorge S./Pathology" w:date="2019-06-26T22:24:00Z">
        <w:r w:rsidR="00630E3A">
          <w:rPr>
            <w:rFonts w:ascii="Arial" w:eastAsia="Arial" w:hAnsi="Arial" w:cs="Arial"/>
            <w:color w:val="0033CC"/>
          </w:rPr>
          <w:t xml:space="preserve">signature </w:t>
        </w:r>
      </w:ins>
      <w:ins w:id="665" w:author="Reis-Filho, Jorge S./Pathology" w:date="2019-06-26T22:21:00Z">
        <w:r w:rsidR="00630E3A">
          <w:rPr>
            <w:rFonts w:ascii="Arial" w:eastAsia="Arial" w:hAnsi="Arial" w:cs="Arial"/>
            <w:color w:val="0033CC"/>
          </w:rPr>
          <w:t>in</w:t>
        </w:r>
      </w:ins>
      <w:ins w:id="666" w:author="Reis-Filho, Jorge S./Pathology" w:date="2019-06-26T22:22:00Z">
        <w:r w:rsidR="00630E3A">
          <w:rPr>
            <w:rFonts w:ascii="Arial" w:eastAsia="Arial" w:hAnsi="Arial" w:cs="Arial"/>
            <w:color w:val="0033CC"/>
          </w:rPr>
          <w:t xml:space="preserve"> </w:t>
        </w:r>
      </w:ins>
      <w:ins w:id="667" w:author="Reis-Filho, Jorge S./Pathology" w:date="2019-06-26T22:24:00Z">
        <w:r w:rsidR="00630E3A">
          <w:rPr>
            <w:rFonts w:ascii="Arial" w:eastAsia="Arial" w:hAnsi="Arial" w:cs="Arial"/>
            <w:color w:val="0033CC"/>
          </w:rPr>
          <w:t xml:space="preserve">a </w:t>
        </w:r>
      </w:ins>
      <w:ins w:id="668" w:author="Reis-Filho, Jorge S./Pathology" w:date="2019-06-26T22:22:00Z">
        <w:r w:rsidR="00630E3A">
          <w:rPr>
            <w:rFonts w:ascii="Arial" w:eastAsia="Arial" w:hAnsi="Arial" w:cs="Arial"/>
            <w:color w:val="0033CC"/>
          </w:rPr>
          <w:t>metastatic</w:t>
        </w:r>
      </w:ins>
      <w:ins w:id="669" w:author="Reis-Filho, Jorge S./Pathology" w:date="2019-06-26T22:21:00Z">
        <w:r w:rsidR="00630E3A">
          <w:rPr>
            <w:rFonts w:ascii="Arial" w:eastAsia="Arial" w:hAnsi="Arial" w:cs="Arial"/>
            <w:color w:val="0033CC"/>
          </w:rPr>
          <w:t xml:space="preserve"> lung cancer</w:t>
        </w:r>
      </w:ins>
      <w:ins w:id="670" w:author="Reis-Filho, Jorge S./Pathology" w:date="2019-06-26T22:22:00Z">
        <w:r w:rsidR="00630E3A">
          <w:rPr>
            <w:rFonts w:ascii="Arial" w:eastAsia="Arial" w:hAnsi="Arial" w:cs="Arial"/>
            <w:color w:val="0033CC"/>
          </w:rPr>
          <w:t xml:space="preserve">, and </w:t>
        </w:r>
      </w:ins>
      <w:ins w:id="671" w:author="Reis-Filho, Jorge S./Pathology" w:date="2019-06-26T22:24:00Z">
        <w:r w:rsidR="00630E3A">
          <w:rPr>
            <w:rFonts w:ascii="Arial" w:eastAsia="Arial" w:hAnsi="Arial" w:cs="Arial"/>
            <w:color w:val="0033CC"/>
          </w:rPr>
          <w:t>MMR deficiency signatures in a prostate cancer with MSI)</w:t>
        </w:r>
        <w:r w:rsidR="00454264">
          <w:rPr>
            <w:rFonts w:ascii="Arial" w:eastAsia="Arial" w:hAnsi="Arial" w:cs="Arial"/>
            <w:color w:val="0033CC"/>
          </w:rPr>
          <w:t xml:space="preserve">. Importantly, </w:t>
        </w:r>
      </w:ins>
      <w:ins w:id="672" w:author="Reis-Filho, Jorge S./Pathology" w:date="2019-06-26T22:25:00Z">
        <w:r w:rsidR="00454264">
          <w:rPr>
            <w:rFonts w:ascii="Arial" w:eastAsia="Arial" w:hAnsi="Arial" w:cs="Arial"/>
            <w:color w:val="0033CC"/>
          </w:rPr>
          <w:t xml:space="preserve">in the hypermutated cases, a large subset of the mutations detected in </w:t>
        </w:r>
        <w:proofErr w:type="spellStart"/>
        <w:r w:rsidR="00454264">
          <w:rPr>
            <w:rFonts w:ascii="Arial" w:eastAsia="Arial" w:hAnsi="Arial" w:cs="Arial"/>
            <w:color w:val="0033CC"/>
          </w:rPr>
          <w:t>cfDNA</w:t>
        </w:r>
        <w:proofErr w:type="spellEnd"/>
        <w:r w:rsidR="00454264">
          <w:rPr>
            <w:rFonts w:ascii="Arial" w:eastAsia="Arial" w:hAnsi="Arial" w:cs="Arial"/>
            <w:color w:val="0033CC"/>
          </w:rPr>
          <w:t xml:space="preserve">, albeit not </w:t>
        </w:r>
        <w:r w:rsidR="00A30BB9">
          <w:rPr>
            <w:rFonts w:ascii="Arial" w:eastAsia="Arial" w:hAnsi="Arial" w:cs="Arial"/>
            <w:color w:val="0033CC"/>
          </w:rPr>
          <w:t xml:space="preserve">biopsy matched, were present in the biopsy samples but under the limit of detection </w:t>
        </w:r>
      </w:ins>
      <w:ins w:id="673" w:author="Reis-Filho, Jorge S./Pathology" w:date="2019-06-26T22:26:00Z">
        <w:r w:rsidR="00A30BB9">
          <w:rPr>
            <w:rFonts w:ascii="Arial" w:eastAsia="Arial" w:hAnsi="Arial" w:cs="Arial"/>
            <w:color w:val="0033CC"/>
          </w:rPr>
          <w:t>of the clinical pipeline for mutation detection employed in this study</w:t>
        </w:r>
      </w:ins>
      <w:ins w:id="674" w:author="Reis-Filho, Jorge S./Pathology" w:date="2019-06-26T22:31:00Z">
        <w:r w:rsidR="00CB6151">
          <w:rPr>
            <w:rFonts w:ascii="Arial" w:eastAsia="Arial" w:hAnsi="Arial" w:cs="Arial"/>
            <w:color w:val="0033CC"/>
          </w:rPr>
          <w:t xml:space="preserve"> (</w:t>
        </w:r>
      </w:ins>
      <w:ins w:id="675" w:author="Reis-Filho, Jorge S./Pathology" w:date="2019-06-26T22:33:00Z">
        <w:r w:rsidR="00CB6151">
          <w:rPr>
            <w:rFonts w:ascii="Arial" w:eastAsia="Arial" w:hAnsi="Arial" w:cs="Arial"/>
            <w:color w:val="0033CC"/>
          </w:rPr>
          <w:t xml:space="preserve">‘biopsy sub-threshold, </w:t>
        </w:r>
      </w:ins>
      <w:ins w:id="676" w:author="Reis-Filho, Jorge S./Pathology" w:date="2019-06-26T22:31:00Z">
        <w:r w:rsidR="00CB6151" w:rsidRPr="00CB6151">
          <w:rPr>
            <w:rFonts w:ascii="Arial" w:eastAsia="Arial" w:hAnsi="Arial" w:cs="Arial"/>
            <w:b/>
            <w:color w:val="0033CC"/>
            <w:highlight w:val="yellow"/>
            <w:rPrChange w:id="677" w:author="Reis-Filho, Jorge S./Pathology" w:date="2019-06-26T22:31:00Z">
              <w:rPr>
                <w:rFonts w:ascii="Arial" w:eastAsia="Arial" w:hAnsi="Arial" w:cs="Arial"/>
                <w:color w:val="0033CC"/>
              </w:rPr>
            </w:rPrChange>
          </w:rPr>
          <w:t>xx</w:t>
        </w:r>
        <w:r w:rsidR="00CB6151" w:rsidRPr="00CB6151">
          <w:rPr>
            <w:rFonts w:ascii="Arial" w:eastAsia="Arial" w:hAnsi="Arial" w:cs="Arial"/>
            <w:b/>
            <w:color w:val="0033CC"/>
            <w:rPrChange w:id="678" w:author="Reis-Filho, Jorge S./Pathology" w:date="2019-06-26T22:31:00Z">
              <w:rPr>
                <w:rFonts w:ascii="Arial" w:eastAsia="Arial" w:hAnsi="Arial" w:cs="Arial"/>
                <w:color w:val="0033CC"/>
              </w:rPr>
            </w:rPrChange>
          </w:rPr>
          <w:t xml:space="preserve">%, Figure </w:t>
        </w:r>
        <w:r w:rsidR="00CB6151" w:rsidRPr="00CB6151">
          <w:rPr>
            <w:rFonts w:ascii="Arial" w:eastAsia="Arial" w:hAnsi="Arial" w:cs="Arial"/>
            <w:b/>
            <w:color w:val="0033CC"/>
            <w:highlight w:val="yellow"/>
            <w:rPrChange w:id="679" w:author="Reis-Filho, Jorge S./Pathology" w:date="2019-06-26T22:32:00Z">
              <w:rPr>
                <w:rFonts w:ascii="Arial" w:eastAsia="Arial" w:hAnsi="Arial" w:cs="Arial"/>
                <w:color w:val="0033CC"/>
              </w:rPr>
            </w:rPrChange>
          </w:rPr>
          <w:t>xx</w:t>
        </w:r>
        <w:r w:rsidR="00CB6151" w:rsidRPr="00CB6151">
          <w:rPr>
            <w:rFonts w:ascii="Arial" w:eastAsia="Arial" w:hAnsi="Arial" w:cs="Arial"/>
            <w:b/>
            <w:color w:val="0033CC"/>
            <w:rPrChange w:id="680" w:author="Reis-Filho, Jorge S./Pathology" w:date="2019-06-26T22:31:00Z">
              <w:rPr>
                <w:rFonts w:ascii="Arial" w:eastAsia="Arial" w:hAnsi="Arial" w:cs="Arial"/>
                <w:color w:val="0033CC"/>
              </w:rPr>
            </w:rPrChange>
          </w:rPr>
          <w:t xml:space="preserve"> of the revised version</w:t>
        </w:r>
        <w:r w:rsidR="00CB6151">
          <w:rPr>
            <w:rFonts w:ascii="Arial" w:eastAsia="Arial" w:hAnsi="Arial" w:cs="Arial"/>
            <w:color w:val="0033CC"/>
          </w:rPr>
          <w:t>)</w:t>
        </w:r>
      </w:ins>
      <w:ins w:id="681" w:author="Reis-Filho, Jorge S./Pathology" w:date="2019-06-26T22:33:00Z">
        <w:r w:rsidR="00CB6151">
          <w:rPr>
            <w:rFonts w:ascii="Arial" w:eastAsia="Arial" w:hAnsi="Arial" w:cs="Arial"/>
            <w:color w:val="0033CC"/>
          </w:rPr>
          <w:t>; the mutations present in the hypermutated cases</w:t>
        </w:r>
      </w:ins>
      <w:ins w:id="682" w:author="Reis-Filho, Jorge S./Pathology" w:date="2019-06-26T22:30:00Z">
        <w:r w:rsidR="00CB6151">
          <w:rPr>
            <w:rFonts w:ascii="Arial" w:eastAsia="Arial" w:hAnsi="Arial" w:cs="Arial"/>
            <w:color w:val="0033CC"/>
          </w:rPr>
          <w:t xml:space="preserve"> </w:t>
        </w:r>
      </w:ins>
      <w:ins w:id="683" w:author="Reis-Filho, Jorge S./Pathology" w:date="2019-06-26T22:31:00Z">
        <w:r w:rsidR="00CB6151">
          <w:rPr>
            <w:rFonts w:ascii="Arial" w:eastAsia="Arial" w:hAnsi="Arial" w:cs="Arial"/>
            <w:color w:val="0033CC"/>
          </w:rPr>
          <w:t>displayed a significant correlation with gene size</w:t>
        </w:r>
      </w:ins>
      <w:ins w:id="684" w:author="Reis-Filho, Jorge S./Pathology" w:date="2019-06-26T22:32:00Z">
        <w:r w:rsidR="00CB6151">
          <w:rPr>
            <w:rFonts w:ascii="Arial" w:eastAsia="Arial" w:hAnsi="Arial" w:cs="Arial"/>
            <w:color w:val="0033CC"/>
          </w:rPr>
          <w:t xml:space="preserve"> (</w:t>
        </w:r>
        <w:r w:rsidR="00CB6151">
          <w:rPr>
            <w:rFonts w:ascii="Arial" w:eastAsia="Arial" w:hAnsi="Arial" w:cs="Arial"/>
            <w:b/>
            <w:color w:val="0033CC"/>
            <w:highlight w:val="yellow"/>
          </w:rPr>
          <w:t>p?????</w:t>
        </w:r>
        <w:r w:rsidR="00CB6151" w:rsidRPr="003A528F">
          <w:rPr>
            <w:rFonts w:ascii="Arial" w:eastAsia="Arial" w:hAnsi="Arial" w:cs="Arial"/>
            <w:b/>
            <w:color w:val="0033CC"/>
          </w:rPr>
          <w:t xml:space="preserve">, Figure </w:t>
        </w:r>
        <w:r w:rsidR="00CB6151" w:rsidRPr="003A528F">
          <w:rPr>
            <w:rFonts w:ascii="Arial" w:eastAsia="Arial" w:hAnsi="Arial" w:cs="Arial"/>
            <w:b/>
            <w:color w:val="0033CC"/>
            <w:highlight w:val="yellow"/>
          </w:rPr>
          <w:t>xx</w:t>
        </w:r>
        <w:r w:rsidR="00CB6151" w:rsidRPr="003A528F">
          <w:rPr>
            <w:rFonts w:ascii="Arial" w:eastAsia="Arial" w:hAnsi="Arial" w:cs="Arial"/>
            <w:b/>
            <w:color w:val="0033CC"/>
          </w:rPr>
          <w:t xml:space="preserve"> of the revised version</w:t>
        </w:r>
        <w:r w:rsidR="00CB6151">
          <w:rPr>
            <w:rFonts w:ascii="Arial" w:eastAsia="Arial" w:hAnsi="Arial" w:cs="Arial"/>
            <w:color w:val="0033CC"/>
          </w:rPr>
          <w:t>)</w:t>
        </w:r>
      </w:ins>
      <w:ins w:id="685" w:author="Reis-Filho, Jorge S./Pathology" w:date="2019-06-26T22:31:00Z">
        <w:r w:rsidR="00CB6151">
          <w:rPr>
            <w:rFonts w:ascii="Arial" w:eastAsia="Arial" w:hAnsi="Arial" w:cs="Arial"/>
            <w:color w:val="0033CC"/>
          </w:rPr>
          <w:t xml:space="preserve">, </w:t>
        </w:r>
      </w:ins>
      <w:commentRangeStart w:id="686"/>
      <w:ins w:id="687" w:author="Reis-Filho, Jorge S./Pathology" w:date="2019-06-26T22:34:00Z">
        <w:r w:rsidR="00CB6151">
          <w:rPr>
            <w:rFonts w:ascii="Arial" w:eastAsia="Arial" w:hAnsi="Arial" w:cs="Arial"/>
            <w:color w:val="0033CC"/>
          </w:rPr>
          <w:t>did not show a significant association with age (</w:t>
        </w:r>
        <w:r w:rsidR="00CB6151">
          <w:rPr>
            <w:rFonts w:ascii="Arial" w:eastAsia="Arial" w:hAnsi="Arial" w:cs="Arial"/>
            <w:b/>
            <w:color w:val="0033CC"/>
            <w:highlight w:val="yellow"/>
          </w:rPr>
          <w:t>p?????</w:t>
        </w:r>
        <w:r w:rsidR="00CB6151" w:rsidRPr="003A528F">
          <w:rPr>
            <w:rFonts w:ascii="Arial" w:eastAsia="Arial" w:hAnsi="Arial" w:cs="Arial"/>
            <w:b/>
            <w:color w:val="0033CC"/>
          </w:rPr>
          <w:t xml:space="preserve">, Figure </w:t>
        </w:r>
        <w:r w:rsidR="00CB6151" w:rsidRPr="003A528F">
          <w:rPr>
            <w:rFonts w:ascii="Arial" w:eastAsia="Arial" w:hAnsi="Arial" w:cs="Arial"/>
            <w:b/>
            <w:color w:val="0033CC"/>
            <w:highlight w:val="yellow"/>
          </w:rPr>
          <w:t>xx</w:t>
        </w:r>
        <w:r w:rsidR="00CB6151" w:rsidRPr="003A528F">
          <w:rPr>
            <w:rFonts w:ascii="Arial" w:eastAsia="Arial" w:hAnsi="Arial" w:cs="Arial"/>
            <w:b/>
            <w:color w:val="0033CC"/>
          </w:rPr>
          <w:t xml:space="preserve"> of the revised version</w:t>
        </w:r>
        <w:commentRangeEnd w:id="686"/>
        <w:r w:rsidR="00CB6151">
          <w:rPr>
            <w:rStyle w:val="CommentReference"/>
          </w:rPr>
          <w:commentReference w:id="686"/>
        </w:r>
        <w:r w:rsidR="00CB6151">
          <w:rPr>
            <w:rFonts w:ascii="Arial" w:eastAsia="Arial" w:hAnsi="Arial" w:cs="Arial"/>
            <w:color w:val="0033CC"/>
          </w:rPr>
          <w:t xml:space="preserve">), </w:t>
        </w:r>
      </w:ins>
      <w:ins w:id="688" w:author="Reis-Filho, Jorge S./Pathology" w:date="2019-06-26T22:31:00Z">
        <w:r w:rsidR="00CB6151">
          <w:rPr>
            <w:rFonts w:ascii="Arial" w:eastAsia="Arial" w:hAnsi="Arial" w:cs="Arial"/>
            <w:color w:val="0033CC"/>
          </w:rPr>
          <w:t xml:space="preserve">and </w:t>
        </w:r>
      </w:ins>
      <w:ins w:id="689" w:author="Reis-Filho, Jorge S./Pathology" w:date="2019-06-26T22:30:00Z">
        <w:r w:rsidR="00CB6151">
          <w:rPr>
            <w:rFonts w:ascii="Arial" w:eastAsia="Arial" w:hAnsi="Arial" w:cs="Arial"/>
            <w:color w:val="0033CC"/>
          </w:rPr>
          <w:t>were not enriched for canonical CH-re</w:t>
        </w:r>
      </w:ins>
      <w:ins w:id="690" w:author="Reis-Filho, Jorge S./Pathology" w:date="2019-06-26T22:31:00Z">
        <w:r w:rsidR="00CB6151">
          <w:rPr>
            <w:rFonts w:ascii="Arial" w:eastAsia="Arial" w:hAnsi="Arial" w:cs="Arial"/>
            <w:color w:val="0033CC"/>
          </w:rPr>
          <w:t>lated genes</w:t>
        </w:r>
      </w:ins>
      <w:ins w:id="691" w:author="Reis-Filho, Jorge S./Pathology" w:date="2019-06-26T22:32:00Z">
        <w:r w:rsidR="00CB6151">
          <w:rPr>
            <w:rFonts w:ascii="Arial" w:eastAsia="Arial" w:hAnsi="Arial" w:cs="Arial"/>
            <w:color w:val="0033CC"/>
          </w:rPr>
          <w:t xml:space="preserve"> (</w:t>
        </w:r>
        <w:commentRangeStart w:id="692"/>
        <w:r w:rsidR="00CB6151">
          <w:rPr>
            <w:rFonts w:ascii="Arial" w:eastAsia="Arial" w:hAnsi="Arial" w:cs="Arial"/>
            <w:b/>
            <w:color w:val="0033CC"/>
            <w:highlight w:val="yellow"/>
          </w:rPr>
          <w:t>p?????</w:t>
        </w:r>
        <w:r w:rsidR="00CB6151" w:rsidRPr="003A528F">
          <w:rPr>
            <w:rFonts w:ascii="Arial" w:eastAsia="Arial" w:hAnsi="Arial" w:cs="Arial"/>
            <w:b/>
            <w:color w:val="0033CC"/>
          </w:rPr>
          <w:t xml:space="preserve">, </w:t>
        </w:r>
        <w:commentRangeEnd w:id="692"/>
        <w:r w:rsidR="00CB6151">
          <w:rPr>
            <w:rStyle w:val="CommentReference"/>
          </w:rPr>
          <w:commentReference w:id="692"/>
        </w:r>
        <w:r w:rsidR="00CB6151" w:rsidRPr="003A528F">
          <w:rPr>
            <w:rFonts w:ascii="Arial" w:eastAsia="Arial" w:hAnsi="Arial" w:cs="Arial"/>
            <w:b/>
            <w:color w:val="0033CC"/>
          </w:rPr>
          <w:t xml:space="preserve">Figure </w:t>
        </w:r>
        <w:r w:rsidR="00CB6151" w:rsidRPr="003A528F">
          <w:rPr>
            <w:rFonts w:ascii="Arial" w:eastAsia="Arial" w:hAnsi="Arial" w:cs="Arial"/>
            <w:b/>
            <w:color w:val="0033CC"/>
            <w:highlight w:val="yellow"/>
          </w:rPr>
          <w:t>xx</w:t>
        </w:r>
        <w:r w:rsidR="00CB6151" w:rsidRPr="003A528F">
          <w:rPr>
            <w:rFonts w:ascii="Arial" w:eastAsia="Arial" w:hAnsi="Arial" w:cs="Arial"/>
            <w:b/>
            <w:color w:val="0033CC"/>
          </w:rPr>
          <w:t xml:space="preserve"> of the revised version</w:t>
        </w:r>
        <w:r w:rsidR="00CB6151">
          <w:rPr>
            <w:rFonts w:ascii="Arial" w:eastAsia="Arial" w:hAnsi="Arial" w:cs="Arial"/>
            <w:color w:val="0033CC"/>
          </w:rPr>
          <w:t>)</w:t>
        </w:r>
      </w:ins>
      <w:ins w:id="693" w:author="Reis-Filho, Jorge S./Pathology" w:date="2019-06-26T22:24:00Z">
        <w:r w:rsidR="00630E3A">
          <w:rPr>
            <w:rFonts w:ascii="Arial" w:eastAsia="Arial" w:hAnsi="Arial" w:cs="Arial"/>
            <w:color w:val="0033CC"/>
          </w:rPr>
          <w:t>.</w:t>
        </w:r>
        <w:r w:rsidR="00454264">
          <w:rPr>
            <w:rFonts w:ascii="Arial" w:eastAsia="Arial" w:hAnsi="Arial" w:cs="Arial"/>
            <w:color w:val="0033CC"/>
          </w:rPr>
          <w:t xml:space="preserve"> </w:t>
        </w:r>
      </w:ins>
    </w:p>
    <w:p w14:paraId="4E13DD47" w14:textId="77777777" w:rsidR="00CB6151" w:rsidRDefault="00CB6151" w:rsidP="00A7225E">
      <w:pPr>
        <w:spacing w:after="0" w:line="240" w:lineRule="auto"/>
        <w:jc w:val="both"/>
        <w:rPr>
          <w:ins w:id="694" w:author="Reis-Filho, Jorge S./Pathology" w:date="2019-06-26T22:35:00Z"/>
          <w:rFonts w:ascii="Arial" w:eastAsia="Arial" w:hAnsi="Arial" w:cs="Arial"/>
          <w:color w:val="0033CC"/>
        </w:rPr>
      </w:pPr>
    </w:p>
    <w:p w14:paraId="301D0FC0" w14:textId="3017440E" w:rsidR="005E0233" w:rsidRDefault="00454264" w:rsidP="00A7225E">
      <w:pPr>
        <w:spacing w:after="0" w:line="240" w:lineRule="auto"/>
        <w:jc w:val="both"/>
        <w:rPr>
          <w:ins w:id="695" w:author="Reis-Filho, Jorge S./Pathology" w:date="2019-06-26T22:28:00Z"/>
          <w:rFonts w:ascii="Arial" w:eastAsia="Arial" w:hAnsi="Arial" w:cs="Arial"/>
          <w:color w:val="0033CC"/>
        </w:rPr>
      </w:pPr>
      <w:ins w:id="696" w:author="Reis-Filho, Jorge S./Pathology" w:date="2019-06-26T22:24:00Z">
        <w:r>
          <w:rPr>
            <w:rFonts w:ascii="Arial" w:eastAsia="Arial" w:hAnsi="Arial" w:cs="Arial"/>
            <w:color w:val="0033CC"/>
          </w:rPr>
          <w:t>Hence, the</w:t>
        </w:r>
      </w:ins>
      <w:ins w:id="697" w:author="Reis-Filho, Jorge S./Pathology" w:date="2019-06-26T22:26:00Z">
        <w:r w:rsidR="005E0233">
          <w:rPr>
            <w:rFonts w:ascii="Arial" w:eastAsia="Arial" w:hAnsi="Arial" w:cs="Arial"/>
            <w:color w:val="0033CC"/>
          </w:rPr>
          <w:t xml:space="preserve"> signature analyses have</w:t>
        </w:r>
      </w:ins>
      <w:ins w:id="698" w:author="Reis-Filho, Jorge S./Pathology" w:date="2019-06-26T22:24:00Z">
        <w:r>
          <w:rPr>
            <w:rFonts w:ascii="Arial" w:eastAsia="Arial" w:hAnsi="Arial" w:cs="Arial"/>
            <w:color w:val="0033CC"/>
          </w:rPr>
          <w:t xml:space="preserve"> </w:t>
        </w:r>
      </w:ins>
      <w:ins w:id="699" w:author="Reis-Filho, Jorge S./Pathology" w:date="2019-06-26T22:34:00Z">
        <w:r w:rsidR="00CB6151">
          <w:rPr>
            <w:rFonts w:ascii="Arial" w:eastAsia="Arial" w:hAnsi="Arial" w:cs="Arial"/>
            <w:color w:val="0033CC"/>
          </w:rPr>
          <w:t xml:space="preserve">added another line of evidence </w:t>
        </w:r>
      </w:ins>
      <w:ins w:id="700" w:author="Reis-Filho, Jorge S./Pathology" w:date="2019-06-26T22:35:00Z">
        <w:r w:rsidR="00CB6151">
          <w:rPr>
            <w:rFonts w:ascii="Arial" w:eastAsia="Arial" w:hAnsi="Arial" w:cs="Arial"/>
            <w:color w:val="0033CC"/>
          </w:rPr>
          <w:t xml:space="preserve">in understanding the sources of </w:t>
        </w:r>
        <w:r w:rsidR="00D56E78">
          <w:rPr>
            <w:rFonts w:ascii="Arial" w:eastAsia="Arial" w:hAnsi="Arial" w:cs="Arial"/>
            <w:color w:val="0033CC"/>
          </w:rPr>
          <w:t xml:space="preserve">somatic variants detected in </w:t>
        </w:r>
        <w:proofErr w:type="spellStart"/>
        <w:r w:rsidR="00D56E78">
          <w:rPr>
            <w:rFonts w:ascii="Arial" w:eastAsia="Arial" w:hAnsi="Arial" w:cs="Arial"/>
            <w:color w:val="0033CC"/>
          </w:rPr>
          <w:t>cfDNA</w:t>
        </w:r>
        <w:proofErr w:type="spellEnd"/>
        <w:r w:rsidR="00D56E78">
          <w:rPr>
            <w:rFonts w:ascii="Arial" w:eastAsia="Arial" w:hAnsi="Arial" w:cs="Arial"/>
            <w:color w:val="0033CC"/>
          </w:rPr>
          <w:t xml:space="preserve"> samples and</w:t>
        </w:r>
        <w:r w:rsidR="00CB6151">
          <w:rPr>
            <w:rFonts w:ascii="Arial" w:eastAsia="Arial" w:hAnsi="Arial" w:cs="Arial"/>
            <w:color w:val="0033CC"/>
          </w:rPr>
          <w:t xml:space="preserve"> </w:t>
        </w:r>
      </w:ins>
      <w:ins w:id="701" w:author="Reis-Filho, Jorge S./Pathology" w:date="2019-06-26T22:26:00Z">
        <w:r w:rsidR="005E0233">
          <w:rPr>
            <w:rFonts w:ascii="Arial" w:eastAsia="Arial" w:hAnsi="Arial" w:cs="Arial"/>
            <w:color w:val="0033CC"/>
          </w:rPr>
          <w:t>given further</w:t>
        </w:r>
      </w:ins>
      <w:ins w:id="702" w:author="Reis-Filho, Jorge S./Pathology" w:date="2019-06-26T22:24:00Z">
        <w:r>
          <w:rPr>
            <w:rFonts w:ascii="Arial" w:eastAsia="Arial" w:hAnsi="Arial" w:cs="Arial"/>
            <w:color w:val="0033CC"/>
          </w:rPr>
          <w:t xml:space="preserve"> </w:t>
        </w:r>
      </w:ins>
      <w:ins w:id="703" w:author="Reis-Filho, Jorge S./Pathology" w:date="2019-06-26T22:27:00Z">
        <w:r w:rsidR="005E0233">
          <w:rPr>
            <w:rFonts w:ascii="Arial" w:eastAsia="Arial" w:hAnsi="Arial" w:cs="Arial"/>
            <w:color w:val="0033CC"/>
          </w:rPr>
          <w:t xml:space="preserve">biological </w:t>
        </w:r>
      </w:ins>
      <w:ins w:id="704" w:author="Reis-Filho, Jorge S./Pathology" w:date="2019-06-26T22:24:00Z">
        <w:r>
          <w:rPr>
            <w:rFonts w:ascii="Arial" w:eastAsia="Arial" w:hAnsi="Arial" w:cs="Arial"/>
            <w:color w:val="0033CC"/>
          </w:rPr>
          <w:t xml:space="preserve">credence </w:t>
        </w:r>
      </w:ins>
      <w:ins w:id="705" w:author="Reis-Filho, Jorge S./Pathology" w:date="2019-06-26T22:26:00Z">
        <w:r w:rsidR="005E0233">
          <w:rPr>
            <w:rFonts w:ascii="Arial" w:eastAsia="Arial" w:hAnsi="Arial" w:cs="Arial"/>
            <w:color w:val="0033CC"/>
          </w:rPr>
          <w:t xml:space="preserve">to </w:t>
        </w:r>
      </w:ins>
      <w:ins w:id="706" w:author="Reis-Filho, Jorge S./Pathology" w:date="2019-06-26T22:27:00Z">
        <w:r w:rsidR="005E0233">
          <w:rPr>
            <w:rFonts w:ascii="Arial" w:eastAsia="Arial" w:hAnsi="Arial" w:cs="Arial"/>
            <w:color w:val="0033CC"/>
          </w:rPr>
          <w:t>the notion that a large proportion of the mutations in hypermutated cases indeed stemmed from cancer cells</w:t>
        </w:r>
      </w:ins>
      <w:ins w:id="707" w:author="Reis-Filho, Jorge S./Pathology" w:date="2019-06-26T22:36:00Z">
        <w:r w:rsidR="00D56E78">
          <w:rPr>
            <w:rFonts w:ascii="Arial" w:eastAsia="Arial" w:hAnsi="Arial" w:cs="Arial"/>
            <w:color w:val="0033CC"/>
          </w:rPr>
          <w:t xml:space="preserve">. These findings also </w:t>
        </w:r>
      </w:ins>
      <w:ins w:id="708" w:author="Reis-Filho, Jorge S./Pathology" w:date="2019-06-26T22:27:00Z">
        <w:r w:rsidR="005E0233">
          <w:rPr>
            <w:rFonts w:ascii="Arial" w:eastAsia="Arial" w:hAnsi="Arial" w:cs="Arial"/>
            <w:color w:val="0033CC"/>
          </w:rPr>
          <w:t>indirec</w:t>
        </w:r>
      </w:ins>
      <w:ins w:id="709" w:author="Reis-Filho, Jorge S./Pathology" w:date="2019-06-26T22:28:00Z">
        <w:r w:rsidR="005E0233">
          <w:rPr>
            <w:rFonts w:ascii="Arial" w:eastAsia="Arial" w:hAnsi="Arial" w:cs="Arial"/>
            <w:color w:val="0033CC"/>
          </w:rPr>
          <w:t>tly support the accuracy of the high-intensity sequence method coupled with the hierarchical Bayesian model for error correction employed in this study.</w:t>
        </w:r>
      </w:ins>
    </w:p>
    <w:p w14:paraId="6A41832F" w14:textId="5FC55364" w:rsidR="00413E5F" w:rsidRPr="00A7225E" w:rsidDel="00630E3A" w:rsidRDefault="00454264" w:rsidP="00A7225E">
      <w:pPr>
        <w:spacing w:after="0" w:line="240" w:lineRule="auto"/>
        <w:jc w:val="both"/>
        <w:rPr>
          <w:del w:id="710" w:author="Reis-Filho, Jorge S./Pathology" w:date="2019-06-26T22:18:00Z"/>
          <w:rFonts w:ascii="Arial" w:eastAsia="Arial" w:hAnsi="Arial" w:cs="Arial"/>
          <w:color w:val="0033CC"/>
        </w:rPr>
      </w:pPr>
      <w:ins w:id="711" w:author="Reis-Filho, Jorge S./Pathology" w:date="2019-06-26T22:24:00Z">
        <w:r>
          <w:rPr>
            <w:rFonts w:ascii="Arial" w:eastAsia="Arial" w:hAnsi="Arial" w:cs="Arial"/>
            <w:color w:val="0033CC"/>
          </w:rPr>
          <w:t xml:space="preserve"> </w:t>
        </w:r>
      </w:ins>
    </w:p>
    <w:p w14:paraId="6E52A32C" w14:textId="77777777" w:rsidR="00413E5F" w:rsidRPr="00A7225E" w:rsidRDefault="00413E5F" w:rsidP="00A7225E">
      <w:pPr>
        <w:spacing w:after="0" w:line="240" w:lineRule="auto"/>
        <w:jc w:val="both"/>
        <w:rPr>
          <w:rFonts w:ascii="Arial" w:eastAsia="Arial" w:hAnsi="Arial" w:cs="Arial"/>
        </w:rPr>
      </w:pPr>
    </w:p>
    <w:p w14:paraId="734ACDE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A7225E" w:rsidDel="00C53F9B" w:rsidRDefault="00413E5F" w:rsidP="00A7225E">
      <w:pPr>
        <w:spacing w:after="0" w:line="240" w:lineRule="auto"/>
        <w:jc w:val="both"/>
        <w:rPr>
          <w:del w:id="712" w:author="Reis-Filho, Jorge S./Pathology" w:date="2019-06-26T20:26:00Z"/>
          <w:rFonts w:ascii="Arial" w:eastAsia="Arial" w:hAnsi="Arial" w:cs="Arial"/>
          <w:color w:val="0033CC"/>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ins w:id="713" w:author="Reis-Filho, Jorge S./Pathology" w:date="2019-06-26T22:36:00Z">
        <w:r w:rsidR="00CF2006">
          <w:rPr>
            <w:rFonts w:ascii="Arial" w:eastAsia="Arial" w:hAnsi="Arial" w:cs="Arial"/>
            <w:color w:val="0033CC"/>
          </w:rPr>
          <w:t xml:space="preserve">PMID: </w:t>
        </w:r>
      </w:ins>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77777777"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lastRenderedPageBreak/>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proofErr w:type="spellStart"/>
      <w:r w:rsidR="00C80ED4" w:rsidRPr="00A7225E">
        <w:rPr>
          <w:rFonts w:ascii="Arial" w:eastAsia="Arial" w:hAnsi="Arial" w:cs="Arial"/>
          <w:color w:val="0033CC"/>
        </w:rPr>
        <w:t>cfDNA</w:t>
      </w:r>
      <w:proofErr w:type="spellEnd"/>
      <w:r w:rsidR="00C80ED4" w:rsidRPr="00A7225E">
        <w:rPr>
          <w:rFonts w:ascii="Arial" w:eastAsia="Arial" w:hAnsi="Arial" w:cs="Arial"/>
          <w:color w:val="0033CC"/>
        </w:rPr>
        <w:t xml:space="preserve"> and </w:t>
      </w:r>
      <w:r w:rsidR="001C0ED6" w:rsidRPr="00A7225E">
        <w:rPr>
          <w:rFonts w:ascii="Arial" w:eastAsia="Arial" w:hAnsi="Arial" w:cs="Arial"/>
          <w:color w:val="0033CC"/>
        </w:rPr>
        <w:t xml:space="preserve">WBC </w:t>
      </w:r>
      <w:ins w:id="714"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w:t>
      </w:r>
      <w:proofErr w:type="spellStart"/>
      <w:r w:rsidR="001C0ED6" w:rsidRPr="00A7225E">
        <w:rPr>
          <w:rFonts w:ascii="Arial" w:eastAsia="Arial" w:hAnsi="Arial" w:cs="Arial"/>
          <w:color w:val="0033CC"/>
        </w:rPr>
        <w:t>cfDNA</w:t>
      </w:r>
      <w:proofErr w:type="spellEnd"/>
      <w:r w:rsidR="001C0ED6" w:rsidRPr="00A7225E">
        <w:rPr>
          <w:rFonts w:ascii="Arial" w:eastAsia="Arial" w:hAnsi="Arial" w:cs="Arial"/>
          <w:color w:val="0033CC"/>
        </w:rPr>
        <w:t xml:space="preserve"> and WBCs</w:t>
      </w:r>
      <w:ins w:id="715"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ins w:id="716" w:author="Reis-Filho, Jorge S./Pathology" w:date="2019-06-26T22:37:00Z">
        <w:r w:rsidR="00CF2006">
          <w:rPr>
            <w:rFonts w:ascii="Arial" w:eastAsia="Arial" w:hAnsi="Arial" w:cs="Arial"/>
            <w:color w:val="0033CC"/>
          </w:rPr>
          <w:t xml:space="preserve">PMID: </w:t>
        </w:r>
      </w:ins>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4FF82D31" w:rsidR="00413E5F" w:rsidRPr="00A7225E"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ins w:id="717" w:author="Reis-Filho, Jorge S./Pathology" w:date="2019-06-26T23:10:00Z">
        <w:r w:rsidR="00816557">
          <w:rPr>
            <w:rFonts w:ascii="Arial" w:eastAsia="Arial" w:hAnsi="Arial" w:cs="Arial"/>
            <w:b/>
            <w:color w:val="0033CC"/>
          </w:rPr>
          <w:t xml:space="preserve">Response to Reviewers </w:t>
        </w:r>
      </w:ins>
      <w:r w:rsidR="00C80ED4" w:rsidRPr="0083558B">
        <w:rPr>
          <w:rFonts w:ascii="Arial" w:eastAsia="Arial" w:hAnsi="Arial" w:cs="Arial"/>
          <w:b/>
          <w:color w:val="0033CC"/>
          <w:rPrChange w:id="718" w:author="Reis-Filho, Jorge S./Pathology" w:date="2019-06-26T22:41:00Z">
            <w:rPr>
              <w:rFonts w:ascii="Arial" w:eastAsia="Arial" w:hAnsi="Arial" w:cs="Arial"/>
              <w:color w:val="0033CC"/>
            </w:rPr>
          </w:rPrChange>
        </w:rPr>
        <w:t xml:space="preserve">Figure </w:t>
      </w:r>
      <w:ins w:id="719" w:author="Reis-Filho, Jorge S./Pathology" w:date="2019-06-26T22:41:00Z">
        <w:r w:rsidR="0083558B" w:rsidRPr="0083558B">
          <w:rPr>
            <w:rFonts w:ascii="Arial" w:eastAsia="Arial" w:hAnsi="Arial" w:cs="Arial"/>
            <w:b/>
            <w:color w:val="0033CC"/>
            <w:rPrChange w:id="720" w:author="Reis-Filho, Jorge S./Pathology" w:date="2019-06-26T22:41:00Z">
              <w:rPr>
                <w:rFonts w:ascii="Arial" w:eastAsia="Arial" w:hAnsi="Arial" w:cs="Arial"/>
                <w:color w:val="0033CC"/>
              </w:rPr>
            </w:rPrChange>
          </w:rPr>
          <w:t>5</w:t>
        </w:r>
      </w:ins>
      <w:del w:id="721" w:author="Reis-Filho, Jorge S./Pathology" w:date="2019-06-26T22:41:00Z">
        <w:r w:rsidR="00C80ED4" w:rsidRPr="0083558B" w:rsidDel="0083558B">
          <w:rPr>
            <w:rFonts w:ascii="Arial" w:eastAsia="Arial" w:hAnsi="Arial" w:cs="Arial"/>
            <w:b/>
            <w:color w:val="0033CC"/>
            <w:rPrChange w:id="722" w:author="Reis-Filho, Jorge S./Pathology" w:date="2019-06-26T22:41:00Z">
              <w:rPr>
                <w:rFonts w:ascii="Arial" w:eastAsia="Arial" w:hAnsi="Arial" w:cs="Arial"/>
                <w:color w:val="0033CC"/>
              </w:rPr>
            </w:rPrChange>
          </w:rPr>
          <w:delText>4</w:delText>
        </w:r>
      </w:del>
      <w:r w:rsidR="00C80ED4" w:rsidRPr="0083558B">
        <w:rPr>
          <w:rFonts w:ascii="Arial" w:eastAsia="Arial" w:hAnsi="Arial" w:cs="Arial"/>
          <w:b/>
          <w:color w:val="0033CC"/>
          <w:rPrChange w:id="723" w:author="Reis-Filho, Jorge S./Pathology" w:date="2019-06-26T22:41:00Z">
            <w:rPr>
              <w:rFonts w:ascii="Arial" w:eastAsia="Arial" w:hAnsi="Arial" w:cs="Arial"/>
              <w:color w:val="0033CC"/>
            </w:rPr>
          </w:rPrChange>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Supplementa</w:t>
      </w:r>
      <w:r w:rsidR="00B33B6C" w:rsidRPr="00A7225E">
        <w:rPr>
          <w:rFonts w:ascii="Arial" w:eastAsia="Arial" w:hAnsi="Arial" w:cs="Arial"/>
          <w:color w:val="0033CC"/>
        </w:rPr>
        <w:t>ry</w:t>
      </w:r>
      <w:r w:rsidR="001E69A9" w:rsidRPr="00A7225E">
        <w:rPr>
          <w:rFonts w:ascii="Arial" w:eastAsia="Arial" w:hAnsi="Arial" w:cs="Arial"/>
          <w:color w:val="0033CC"/>
        </w:rPr>
        <w:t xml:space="preserve"> Figure </w:t>
      </w:r>
      <w:commentRangeStart w:id="724"/>
      <w:r w:rsidR="001E69A9" w:rsidRPr="00A7225E">
        <w:rPr>
          <w:rFonts w:ascii="Arial" w:eastAsia="Arial" w:hAnsi="Arial" w:cs="Arial"/>
          <w:color w:val="0033CC"/>
        </w:rPr>
        <w:t>X</w:t>
      </w:r>
      <w:commentRangeEnd w:id="724"/>
      <w:r w:rsidR="00296359" w:rsidRPr="00A7225E">
        <w:rPr>
          <w:rStyle w:val="CommentReference"/>
          <w:rFonts w:ascii="Arial" w:hAnsi="Arial" w:cs="Arial"/>
          <w:sz w:val="22"/>
          <w:szCs w:val="22"/>
        </w:rPr>
        <w:commentReference w:id="724"/>
      </w:r>
      <w:r w:rsidR="001E69A9" w:rsidRPr="00A7225E">
        <w:rPr>
          <w:rFonts w:ascii="Arial" w:eastAsia="Arial" w:hAnsi="Arial" w:cs="Arial"/>
          <w:color w:val="0033CC"/>
        </w:rPr>
        <w:t xml:space="preserve"> and </w:t>
      </w:r>
      <w:ins w:id="725" w:author="Reis-Filho, Jorge S./Pathology" w:date="2019-06-26T23:10:00Z">
        <w:r w:rsidR="00816557">
          <w:rPr>
            <w:rFonts w:ascii="Arial" w:eastAsia="Arial" w:hAnsi="Arial" w:cs="Arial"/>
            <w:b/>
            <w:color w:val="0033CC"/>
          </w:rPr>
          <w:t xml:space="preserve">Response to Reviewers </w:t>
        </w:r>
      </w:ins>
      <w:ins w:id="726" w:author="Reis-Filho, Jorge S./Pathology" w:date="2019-06-26T22:41:00Z">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ins>
      <w:del w:id="727" w:author="Reis-Filho, Jorge S./Pathology" w:date="2019-06-26T22:41:00Z">
        <w:r w:rsidR="00B4071F" w:rsidRPr="0083558B" w:rsidDel="0083558B">
          <w:rPr>
            <w:rFonts w:ascii="Arial" w:eastAsia="Arial" w:hAnsi="Arial" w:cs="Arial"/>
            <w:b/>
            <w:color w:val="0033CC"/>
            <w:rPrChange w:id="728" w:author="Reis-Filho, Jorge S./Pathology" w:date="2019-06-26T22:41:00Z">
              <w:rPr>
                <w:rFonts w:ascii="Arial" w:eastAsia="Arial" w:hAnsi="Arial" w:cs="Arial"/>
                <w:color w:val="0033CC"/>
              </w:rPr>
            </w:rPrChange>
          </w:rPr>
          <w:delText>Figure</w:delText>
        </w:r>
        <w:r w:rsidR="001E69A9" w:rsidRPr="0083558B" w:rsidDel="0083558B">
          <w:rPr>
            <w:rFonts w:ascii="Arial" w:eastAsia="Arial" w:hAnsi="Arial" w:cs="Arial"/>
            <w:b/>
            <w:color w:val="0033CC"/>
            <w:rPrChange w:id="729" w:author="Reis-Filho, Jorge S./Pathology" w:date="2019-06-26T22:41:00Z">
              <w:rPr>
                <w:rFonts w:ascii="Arial" w:eastAsia="Arial" w:hAnsi="Arial" w:cs="Arial"/>
                <w:color w:val="0033CC"/>
              </w:rPr>
            </w:rPrChange>
          </w:rPr>
          <w:delText xml:space="preserve">s </w:delText>
        </w:r>
      </w:del>
      <w:r w:rsidR="00B33B6C" w:rsidRPr="0083558B">
        <w:rPr>
          <w:rFonts w:ascii="Arial" w:eastAsia="Arial" w:hAnsi="Arial" w:cs="Arial"/>
          <w:b/>
          <w:color w:val="0033CC"/>
          <w:rPrChange w:id="730"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731" w:author="Reis-Filho, Jorge S./Pathology" w:date="2019-06-26T22:41:00Z">
            <w:rPr>
              <w:rFonts w:ascii="Arial" w:eastAsia="Arial" w:hAnsi="Arial" w:cs="Arial"/>
              <w:color w:val="0033CC"/>
            </w:rPr>
          </w:rPrChange>
        </w:rPr>
        <w:t>b</w:t>
      </w:r>
      <w:r w:rsidR="00C80ED4" w:rsidRPr="00A7225E">
        <w:rPr>
          <w:rFonts w:ascii="Arial" w:eastAsia="Arial" w:hAnsi="Arial" w:cs="Arial"/>
          <w:color w:val="0033CC"/>
        </w:rPr>
        <w:t xml:space="preserve"> and </w:t>
      </w:r>
      <w:r w:rsidR="00B33B6C" w:rsidRPr="0083558B">
        <w:rPr>
          <w:rFonts w:ascii="Arial" w:eastAsia="Arial" w:hAnsi="Arial" w:cs="Arial"/>
          <w:b/>
          <w:color w:val="0033CC"/>
          <w:rPrChange w:id="732"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733" w:author="Reis-Filho, Jorge S./Pathology" w:date="2019-06-26T22:41:00Z">
            <w:rPr>
              <w:rFonts w:ascii="Arial" w:eastAsia="Arial" w:hAnsi="Arial" w:cs="Arial"/>
              <w:color w:val="0033CC"/>
            </w:rPr>
          </w:rPrChange>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w:t>
      </w:r>
      <w:r w:rsidR="00B4071F" w:rsidRPr="00A7225E">
        <w:rPr>
          <w:rFonts w:ascii="Arial" w:eastAsia="Arial" w:hAnsi="Arial" w:cs="Arial"/>
          <w:color w:val="0033CC"/>
          <w:u w:val="single"/>
        </w:rPr>
        <w:t>b</w:t>
      </w:r>
      <w:r w:rsidR="00B4071F" w:rsidRPr="00A7225E">
        <w:rPr>
          <w:rFonts w:ascii="Arial" w:eastAsia="Arial" w:hAnsi="Arial" w:cs="Arial"/>
          <w:color w:val="0033CC"/>
        </w:rPr>
        <w:t xml:space="preserve">ase </w:t>
      </w:r>
      <w:r w:rsidR="00B4071F" w:rsidRPr="00A7225E">
        <w:rPr>
          <w:rFonts w:ascii="Arial" w:eastAsia="Arial" w:hAnsi="Arial" w:cs="Arial"/>
          <w:color w:val="0033CC"/>
          <w:u w:val="single"/>
        </w:rPr>
        <w:t>a</w:t>
      </w:r>
      <w:r w:rsidR="00B4071F" w:rsidRPr="00A7225E">
        <w:rPr>
          <w:rFonts w:ascii="Arial" w:eastAsia="Arial" w:hAnsi="Arial" w:cs="Arial"/>
          <w:color w:val="0033CC"/>
        </w:rPr>
        <w:t xml:space="preserve">lignment </w:t>
      </w:r>
      <w:r w:rsidR="00B4071F" w:rsidRPr="00A7225E">
        <w:rPr>
          <w:rFonts w:ascii="Arial" w:eastAsia="Arial" w:hAnsi="Arial" w:cs="Arial"/>
          <w:color w:val="0033CC"/>
          <w:u w:val="single"/>
        </w:rPr>
        <w:t>q</w:t>
      </w:r>
      <w:r w:rsidR="00B4071F" w:rsidRPr="00A7225E">
        <w:rPr>
          <w:rFonts w:ascii="Arial" w:eastAsia="Arial" w:hAnsi="Arial" w:cs="Arial"/>
          <w:color w:val="0033CC"/>
        </w:rPr>
        <w:t xml:space="preserve">uality (BAQ)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commentRangeStart w:id="734"/>
      <w:proofErr w:type="spellStart"/>
      <w:r w:rsidR="00B4071F" w:rsidRPr="00A7225E">
        <w:rPr>
          <w:rFonts w:ascii="Arial" w:eastAsia="Arial" w:hAnsi="Arial" w:cs="Arial"/>
          <w:color w:val="0033CC"/>
        </w:rPr>
        <w:t>pseudocounts</w:t>
      </w:r>
      <w:commentRangeEnd w:id="734"/>
      <w:proofErr w:type="spellEnd"/>
      <w:r w:rsidR="0083558B">
        <w:rPr>
          <w:rStyle w:val="CommentReference"/>
        </w:rPr>
        <w:commentReference w:id="734"/>
      </w:r>
      <w:r w:rsidR="00B4071F" w:rsidRPr="00A7225E">
        <w:rPr>
          <w:rFonts w:ascii="Arial" w:eastAsia="Arial" w:hAnsi="Arial" w:cs="Arial"/>
          <w:color w:val="0033CC"/>
        </w:rPr>
        <w:t xml:space="preserve">. Whilst being more factual, raw VAFs without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cannot be displayed accurately since variants detected in cfDNA with zero alternate allele 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209FB00B"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noProof/>
          <w:color w:val="0033CC"/>
        </w:rPr>
        <w:drawing>
          <wp:inline distT="114300" distB="114300" distL="114300" distR="114300" wp14:anchorId="29314C19" wp14:editId="6341141A">
            <wp:extent cx="5943600" cy="246062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238" b="238"/>
                    <a:stretch>
                      <a:fillRect/>
                    </a:stretch>
                  </pic:blipFill>
                  <pic:spPr>
                    <a:xfrm>
                      <a:off x="0" y="0"/>
                      <a:ext cx="5943600" cy="2460621"/>
                    </a:xfrm>
                    <a:prstGeom prst="rect">
                      <a:avLst/>
                    </a:prstGeom>
                    <a:ln/>
                  </pic:spPr>
                </pic:pic>
              </a:graphicData>
            </a:graphic>
          </wp:inline>
        </w:drawing>
      </w:r>
    </w:p>
    <w:p w14:paraId="00976016" w14:textId="77777777" w:rsidR="002C2CE5" w:rsidRPr="00A7225E" w:rsidRDefault="002C2CE5" w:rsidP="00A7225E">
      <w:pPr>
        <w:spacing w:after="0" w:line="240" w:lineRule="auto"/>
        <w:jc w:val="both"/>
        <w:rPr>
          <w:rFonts w:ascii="Arial" w:eastAsia="Arial" w:hAnsi="Arial" w:cs="Arial"/>
          <w:b/>
          <w:color w:val="0033CC"/>
        </w:rPr>
      </w:pPr>
    </w:p>
    <w:p w14:paraId="0574DE7E" w14:textId="0996FDE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b/>
          <w:color w:val="0033CC"/>
        </w:rPr>
        <w:t xml:space="preserve">Figure </w:t>
      </w:r>
      <w:r w:rsidR="00B33B6C" w:rsidRPr="00A7225E">
        <w:rPr>
          <w:rFonts w:ascii="Arial" w:eastAsia="Arial" w:hAnsi="Arial" w:cs="Arial"/>
          <w:b/>
          <w:color w:val="0033CC"/>
        </w:rPr>
        <w:t>5</w:t>
      </w:r>
      <w:r w:rsidRPr="00A7225E">
        <w:rPr>
          <w:rFonts w:ascii="Arial" w:eastAsia="Arial" w:hAnsi="Arial" w:cs="Arial"/>
          <w:b/>
          <w:color w:val="0033CC"/>
        </w:rPr>
        <w:t>: Comparison of VAF of somatic mutations in cfDNA and WBC.</w:t>
      </w:r>
      <w:r w:rsidRPr="00A7225E">
        <w:rPr>
          <w:rFonts w:ascii="Arial" w:eastAsia="Arial" w:hAnsi="Arial" w:cs="Arial"/>
          <w:color w:val="0033CC"/>
        </w:rPr>
        <w:t xml:space="preserve"> Comparison of VAF in cfDNA (</w:t>
      </w:r>
      <w:r w:rsidRPr="00A7225E">
        <w:rPr>
          <w:rFonts w:ascii="Arial" w:eastAsia="Arial" w:hAnsi="Arial" w:cs="Arial"/>
          <w:i/>
          <w:color w:val="0033CC"/>
        </w:rPr>
        <w:t>x</w:t>
      </w:r>
      <w:r w:rsidRPr="00A7225E">
        <w:rPr>
          <w:rFonts w:ascii="Arial" w:eastAsia="Arial" w:hAnsi="Arial" w:cs="Arial"/>
          <w:color w:val="0033CC"/>
        </w:rPr>
        <w:t>-axis) and genomic DNA isolated from WBC (</w:t>
      </w:r>
      <w:r w:rsidRPr="00A7225E">
        <w:rPr>
          <w:rFonts w:ascii="Arial" w:eastAsia="Arial" w:hAnsi="Arial" w:cs="Arial"/>
          <w:i/>
          <w:color w:val="0033CC"/>
        </w:rPr>
        <w:t>y</w:t>
      </w:r>
      <w:r w:rsidRPr="00A7225E">
        <w:rPr>
          <w:rFonts w:ascii="Arial" w:eastAsia="Arial" w:hAnsi="Arial" w:cs="Arial"/>
          <w:color w:val="0033CC"/>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A7225E">
        <w:rPr>
          <w:rFonts w:ascii="Arial" w:eastAsia="Arial" w:hAnsi="Arial" w:cs="Arial"/>
          <w:color w:val="0033CC"/>
        </w:rPr>
        <w:t>pseudocounts</w:t>
      </w:r>
      <w:proofErr w:type="spellEnd"/>
      <w:r w:rsidRPr="00A7225E">
        <w:rPr>
          <w:rFonts w:ascii="Arial" w:eastAsia="Arial" w:hAnsi="Arial" w:cs="Arial"/>
          <w:color w:val="0033CC"/>
        </w:rPr>
        <w:t xml:space="preserve"> and (c) same as in (b) without </w:t>
      </w:r>
      <w:proofErr w:type="spellStart"/>
      <w:r w:rsidRPr="00A7225E">
        <w:rPr>
          <w:rFonts w:ascii="Arial" w:eastAsia="Arial" w:hAnsi="Arial" w:cs="Arial"/>
          <w:color w:val="0033CC"/>
        </w:rPr>
        <w:t>pseudocounts</w:t>
      </w:r>
      <w:proofErr w:type="spellEnd"/>
      <w:r w:rsidRPr="00A7225E">
        <w:rPr>
          <w:rFonts w:ascii="Arial" w:eastAsia="Arial" w:hAnsi="Arial" w:cs="Arial"/>
          <w:color w:val="0033CC"/>
        </w:rPr>
        <w:t xml:space="preserve">. In all panels, the variant category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are color coded and described in the corresponding legends. The diagonal line represents the line </w:t>
      </w:r>
      <w:r w:rsidRPr="00A7225E">
        <w:rPr>
          <w:rFonts w:ascii="Arial" w:eastAsia="Arial" w:hAnsi="Arial" w:cs="Arial"/>
          <w:i/>
          <w:color w:val="0033CC"/>
        </w:rPr>
        <w:t>y = x</w:t>
      </w:r>
      <w:r w:rsidRPr="00A7225E">
        <w:rPr>
          <w:rFonts w:ascii="Arial" w:eastAsia="Arial" w:hAnsi="Arial" w:cs="Arial"/>
          <w:color w:val="0033CC"/>
        </w:rPr>
        <w:t xml:space="preserve">. Panel (a) represents modeled VAF as displayed in Figure 4(e) of the manuscript. VAF based on </w:t>
      </w:r>
      <w:proofErr w:type="spellStart"/>
      <w:r w:rsidRPr="00A7225E">
        <w:rPr>
          <w:rFonts w:ascii="Arial" w:eastAsia="Arial" w:hAnsi="Arial" w:cs="Arial"/>
          <w:color w:val="0033CC"/>
        </w:rPr>
        <w:t>pseudocounts</w:t>
      </w:r>
      <w:proofErr w:type="spellEnd"/>
      <w:r w:rsidRPr="00A7225E">
        <w:rPr>
          <w:rFonts w:ascii="Arial" w:eastAsia="Arial" w:hAnsi="Arial" w:cs="Arial"/>
          <w:color w:val="0033CC"/>
        </w:rPr>
        <w:t xml:space="preserve"> displayed in panel (b) are obtained as </w:t>
      </w:r>
      <m:oMath>
        <m:r>
          <w:rPr>
            <w:rFonts w:ascii="Cambria Math" w:eastAsia="Arial" w:hAnsi="Cambria Math" w:cs="Arial"/>
            <w:color w:val="0033CC"/>
          </w:rPr>
          <m:t>VAF = 100 × (AD + 2 ) / (DP + 4)</m:t>
        </m:r>
      </m:oMath>
      <w:r w:rsidRPr="00A7225E">
        <w:rPr>
          <w:rFonts w:ascii="Arial" w:eastAsia="Arial" w:hAnsi="Arial" w:cs="Arial"/>
          <w:color w:val="0033CC"/>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A7225E" w:rsidRDefault="00413E5F" w:rsidP="00A7225E">
      <w:pPr>
        <w:spacing w:after="0" w:line="240" w:lineRule="auto"/>
        <w:jc w:val="both"/>
        <w:rPr>
          <w:rFonts w:ascii="Arial" w:eastAsia="Arial" w:hAnsi="Arial" w:cs="Arial"/>
        </w:rPr>
      </w:pPr>
    </w:p>
    <w:p w14:paraId="59A0690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79EAE39F" w14:textId="77777777" w:rsidR="00413E5F" w:rsidRPr="00A7225E" w:rsidDel="00C53F9B" w:rsidRDefault="00413E5F" w:rsidP="00A7225E">
      <w:pPr>
        <w:spacing w:after="0" w:line="240" w:lineRule="auto"/>
        <w:jc w:val="both"/>
        <w:rPr>
          <w:del w:id="735" w:author="Reis-Filho, Jorge S./Pathology" w:date="2019-06-26T20:26:00Z"/>
          <w:rFonts w:ascii="Arial" w:eastAsia="Arial" w:hAnsi="Arial" w:cs="Arial"/>
          <w:color w:val="0033CC"/>
        </w:rPr>
      </w:pPr>
    </w:p>
    <w:p w14:paraId="66FC3AE5" w14:textId="7E26500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del w:id="736" w:author="Reis-Filho, Jorge S./Pathology" w:date="2019-06-26T22:57:00Z">
        <w:r w:rsidR="001E69A9" w:rsidRPr="00A7225E" w:rsidDel="00730998">
          <w:rPr>
            <w:rFonts w:ascii="Arial" w:eastAsia="Arial" w:hAnsi="Arial" w:cs="Arial"/>
            <w:color w:val="0033CC"/>
          </w:rPr>
          <w:delText xml:space="preserve">pointing </w:delText>
        </w:r>
      </w:del>
      <w:ins w:id="737" w:author="Reis-Filho, Jorge S./Pathology" w:date="2019-06-26T22:57:00Z">
        <w:r w:rsidR="00730998">
          <w:rPr>
            <w:rFonts w:ascii="Arial" w:eastAsia="Arial" w:hAnsi="Arial" w:cs="Arial"/>
            <w:color w:val="0033CC"/>
          </w:rPr>
          <w:t xml:space="preserve">bringing </w:t>
        </w:r>
      </w:ins>
      <w:del w:id="738" w:author="Reis-Filho, Jorge S./Pathology" w:date="2019-06-26T22:57:00Z">
        <w:r w:rsidR="001E69A9" w:rsidRPr="00A7225E" w:rsidDel="00730998">
          <w:rPr>
            <w:rFonts w:ascii="Arial" w:eastAsia="Arial" w:hAnsi="Arial" w:cs="Arial"/>
            <w:color w:val="0033CC"/>
          </w:rPr>
          <w:delText xml:space="preserve">out </w:delText>
        </w:r>
      </w:del>
      <w:r w:rsidR="001E69A9" w:rsidRPr="00A7225E">
        <w:rPr>
          <w:rFonts w:ascii="Arial" w:eastAsia="Arial" w:hAnsi="Arial" w:cs="Arial"/>
          <w:color w:val="0033CC"/>
        </w:rPr>
        <w:t>this issue</w:t>
      </w:r>
      <w:ins w:id="739" w:author="Reis-Filho, Jorge S./Pathology" w:date="2019-06-26T22:57:00Z">
        <w:r w:rsidR="00730998">
          <w:rPr>
            <w:rFonts w:ascii="Arial" w:eastAsia="Arial" w:hAnsi="Arial" w:cs="Arial"/>
            <w:color w:val="0033CC"/>
          </w:rPr>
          <w:t xml:space="preserve"> to our attention</w:t>
        </w:r>
      </w:ins>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A7225E">
        <w:rPr>
          <w:rFonts w:ascii="Arial" w:eastAsia="Arial" w:hAnsi="Arial" w:cs="Arial"/>
          <w:color w:val="0033CC"/>
        </w:rPr>
        <w:t>S</w:t>
      </w:r>
      <w:r w:rsidR="00296359" w:rsidRPr="00A7225E">
        <w:rPr>
          <w:rFonts w:ascii="Arial" w:eastAsia="Arial" w:hAnsi="Arial" w:cs="Arial"/>
          <w:color w:val="0033CC"/>
        </w:rPr>
        <w:t>upplementa</w:t>
      </w:r>
      <w:r w:rsidR="009E3EAC" w:rsidRPr="00A7225E">
        <w:rPr>
          <w:rFonts w:ascii="Arial" w:eastAsia="Arial" w:hAnsi="Arial" w:cs="Arial"/>
          <w:color w:val="0033CC"/>
        </w:rPr>
        <w:t>ry</w:t>
      </w:r>
      <w:r w:rsidR="00296359" w:rsidRPr="00A7225E">
        <w:rPr>
          <w:rFonts w:ascii="Arial" w:eastAsia="Arial" w:hAnsi="Arial" w:cs="Arial"/>
          <w:color w:val="0033CC"/>
        </w:rPr>
        <w:t xml:space="preserve"> Figure </w:t>
      </w:r>
      <w:r w:rsidR="00333B36" w:rsidRPr="00A7225E">
        <w:rPr>
          <w:rFonts w:ascii="Arial" w:eastAsia="Arial" w:hAnsi="Arial" w:cs="Arial"/>
          <w:color w:val="0033CC"/>
        </w:rPr>
        <w:t>S1</w:t>
      </w:r>
      <w:r w:rsidR="00296359" w:rsidRPr="00A7225E">
        <w:rPr>
          <w:rFonts w:ascii="Arial" w:eastAsia="Arial" w:hAnsi="Arial" w:cs="Arial"/>
          <w:color w:val="0033CC"/>
        </w:rPr>
        <w:t xml:space="preserve"> and </w:t>
      </w:r>
      <w:ins w:id="740" w:author="Reis-Filho, Jorge S./Pathology" w:date="2019-06-26T23:10:00Z">
        <w:r w:rsidR="00816557">
          <w:rPr>
            <w:rFonts w:ascii="Arial" w:eastAsia="Arial" w:hAnsi="Arial" w:cs="Arial"/>
            <w:b/>
            <w:color w:val="0033CC"/>
          </w:rPr>
          <w:t xml:space="preserve">Response to Reviewers </w:t>
        </w:r>
      </w:ins>
      <w:r w:rsidR="009E3EAC" w:rsidRPr="00730998">
        <w:rPr>
          <w:rFonts w:ascii="Arial" w:eastAsia="Arial" w:hAnsi="Arial" w:cs="Arial"/>
          <w:b/>
          <w:color w:val="0033CC"/>
          <w:rPrChange w:id="741" w:author="Reis-Filho, Jorge S./Pathology" w:date="2019-06-26T22:58:00Z">
            <w:rPr>
              <w:rFonts w:ascii="Arial" w:eastAsia="Arial" w:hAnsi="Arial" w:cs="Arial"/>
              <w:color w:val="0033CC"/>
            </w:rPr>
          </w:rPrChange>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w:t>
      </w:r>
      <w:r w:rsidR="00296359" w:rsidRPr="00A7225E">
        <w:rPr>
          <w:rFonts w:ascii="Arial" w:eastAsia="Arial" w:hAnsi="Arial" w:cs="Arial"/>
          <w:color w:val="0033CC"/>
        </w:rPr>
        <w:lastRenderedPageBreak/>
        <w:t xml:space="preserve">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 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w:t>
      </w:r>
      <w:proofErr w:type="spellStart"/>
      <w:r w:rsidR="00296359" w:rsidRPr="00A7225E">
        <w:rPr>
          <w:rFonts w:ascii="Arial" w:eastAsia="Arial" w:hAnsi="Arial" w:cs="Arial"/>
          <w:color w:val="0033CC"/>
        </w:rPr>
        <w:t>cfDNA</w:t>
      </w:r>
      <w:proofErr w:type="spellEnd"/>
      <w:r w:rsidR="00296359" w:rsidRPr="00A7225E">
        <w:rPr>
          <w:rFonts w:ascii="Arial" w:eastAsia="Arial" w:hAnsi="Arial" w:cs="Arial"/>
          <w:color w:val="0033CC"/>
        </w:rPr>
        <w:t xml:space="preserve"> </w:t>
      </w:r>
      <w:r w:rsidR="00D8655A" w:rsidRPr="00A7225E">
        <w:rPr>
          <w:rFonts w:ascii="Arial" w:eastAsia="Arial" w:hAnsi="Arial" w:cs="Arial"/>
          <w:color w:val="0033CC"/>
        </w:rPr>
        <w:t>assay QC failure</w:t>
      </w:r>
      <w:ins w:id="742" w:author="Reis-Filho, Jorge S./Pathology" w:date="2019-06-26T22:58:00Z">
        <w:r w:rsidR="00730998">
          <w:rPr>
            <w:rFonts w:ascii="Arial" w:eastAsia="Arial" w:hAnsi="Arial" w:cs="Arial"/>
            <w:color w:val="0033CC"/>
          </w:rPr>
          <w:t>,</w:t>
        </w:r>
      </w:ins>
      <w:r w:rsidR="00D8655A" w:rsidRPr="00A7225E">
        <w:rPr>
          <w:rFonts w:ascii="Arial" w:eastAsia="Arial" w:hAnsi="Arial" w:cs="Arial"/>
          <w:color w:val="0033CC"/>
        </w:rPr>
        <w:t xml:space="preserve"> including one case of mislabeled blood tube identified after performing the assay.</w:t>
      </w:r>
    </w:p>
    <w:p w14:paraId="29C870AA" w14:textId="77777777" w:rsidR="002C2CE5" w:rsidRPr="00A7225E" w:rsidRDefault="00C80ED4" w:rsidP="00A7225E">
      <w:pPr>
        <w:spacing w:after="0" w:line="240" w:lineRule="auto"/>
        <w:jc w:val="both"/>
        <w:rPr>
          <w:rFonts w:ascii="Arial" w:hAnsi="Arial" w:cs="Arial"/>
          <w:b/>
          <w:color w:val="0033CC"/>
        </w:rPr>
      </w:pPr>
      <w:r w:rsidRPr="00A7225E">
        <w:rPr>
          <w:rFonts w:ascii="Arial" w:hAnsi="Arial" w:cs="Arial"/>
          <w:noProof/>
        </w:rPr>
        <w:drawing>
          <wp:anchor distT="114300" distB="114300" distL="114300" distR="114300" simplePos="0" relativeHeight="251684864" behindDoc="0" locked="0" layoutInCell="1" hidden="0" allowOverlap="1" wp14:anchorId="543706C3" wp14:editId="5E0B38BC">
            <wp:simplePos x="0" y="0"/>
            <wp:positionH relativeFrom="column">
              <wp:posOffset>266700</wp:posOffset>
            </wp:positionH>
            <wp:positionV relativeFrom="paragraph">
              <wp:posOffset>114300</wp:posOffset>
            </wp:positionV>
            <wp:extent cx="5414201" cy="3233738"/>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776" r="776"/>
                    <a:stretch>
                      <a:fillRect/>
                    </a:stretch>
                  </pic:blipFill>
                  <pic:spPr>
                    <a:xfrm>
                      <a:off x="0" y="0"/>
                      <a:ext cx="5414201" cy="3233738"/>
                    </a:xfrm>
                    <a:prstGeom prst="rect">
                      <a:avLst/>
                    </a:prstGeom>
                    <a:ln/>
                  </pic:spPr>
                </pic:pic>
              </a:graphicData>
            </a:graphic>
          </wp:anchor>
        </w:drawing>
      </w:r>
    </w:p>
    <w:p w14:paraId="56EF30BD" w14:textId="4FAA98E8" w:rsidR="00413E5F" w:rsidRPr="00A7225E" w:rsidRDefault="00816557" w:rsidP="00A7225E">
      <w:pPr>
        <w:spacing w:after="0" w:line="240" w:lineRule="auto"/>
        <w:jc w:val="both"/>
        <w:rPr>
          <w:rFonts w:ascii="Arial" w:hAnsi="Arial" w:cs="Arial"/>
          <w:color w:val="0033CC"/>
        </w:rPr>
      </w:pPr>
      <w:ins w:id="743" w:author="Reis-Filho, Jorge S./Pathology" w:date="2019-06-26T23:10:00Z">
        <w:r>
          <w:rPr>
            <w:rFonts w:ascii="Arial" w:hAnsi="Arial" w:cs="Arial"/>
            <w:b/>
            <w:color w:val="0033CC"/>
          </w:rPr>
          <w:t xml:space="preserve">Response to Reviewers </w:t>
        </w:r>
      </w:ins>
      <w:commentRangeStart w:id="744"/>
      <w:r w:rsidR="00B4071F" w:rsidRPr="00A7225E">
        <w:rPr>
          <w:rFonts w:ascii="Arial" w:hAnsi="Arial" w:cs="Arial"/>
          <w:b/>
          <w:color w:val="0033CC"/>
        </w:rPr>
        <w:t xml:space="preserve">Figure </w:t>
      </w:r>
      <w:r w:rsidR="009E3EAC" w:rsidRPr="00A7225E">
        <w:rPr>
          <w:rFonts w:ascii="Arial" w:hAnsi="Arial" w:cs="Arial"/>
          <w:b/>
          <w:color w:val="0033CC"/>
        </w:rPr>
        <w:t>6</w:t>
      </w:r>
      <w:commentRangeEnd w:id="744"/>
      <w:r w:rsidR="00730998">
        <w:rPr>
          <w:rStyle w:val="CommentReference"/>
        </w:rPr>
        <w:commentReference w:id="744"/>
      </w:r>
      <w:r w:rsidR="00B4071F" w:rsidRPr="00A7225E">
        <w:rPr>
          <w:rFonts w:ascii="Arial" w:hAnsi="Arial" w:cs="Arial"/>
          <w:b/>
          <w:color w:val="0033CC"/>
        </w:rPr>
        <w:t xml:space="preserve">: Study overview. </w:t>
      </w:r>
      <w:r w:rsidR="00B4071F" w:rsidRPr="00A7225E">
        <w:rPr>
          <w:rFonts w:ascii="Arial" w:hAnsi="Arial" w:cs="Arial"/>
          <w:color w:val="0033CC"/>
        </w:rPr>
        <w:t xml:space="preserve">Patient enrollment, inclusion, and evaluable group are defined in the blue boxes. Clinical, tissue and cfDNA exclusions are shown in the gray boxes. </w:t>
      </w:r>
    </w:p>
    <w:p w14:paraId="312D9DD9" w14:textId="0685C1C5" w:rsidR="00413E5F" w:rsidRPr="00A7225E" w:rsidRDefault="00413E5F" w:rsidP="00A7225E">
      <w:pPr>
        <w:spacing w:after="0" w:line="240" w:lineRule="auto"/>
        <w:jc w:val="both"/>
        <w:rPr>
          <w:rFonts w:ascii="Arial" w:eastAsia="Arial" w:hAnsi="Arial" w:cs="Arial"/>
        </w:rPr>
      </w:pPr>
    </w:p>
    <w:p w14:paraId="3E0D69D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23A25F68" w14:textId="77777777" w:rsidR="00413E5F" w:rsidRPr="00A7225E" w:rsidDel="00A453ED" w:rsidRDefault="00413E5F" w:rsidP="00A7225E">
      <w:pPr>
        <w:spacing w:after="0" w:line="240" w:lineRule="auto"/>
        <w:jc w:val="both"/>
        <w:rPr>
          <w:del w:id="745" w:author="Reis-Filho, Jorge S./Pathology" w:date="2019-06-26T22:53:00Z"/>
          <w:rFonts w:ascii="Arial" w:eastAsia="Arial" w:hAnsi="Arial" w:cs="Arial"/>
          <w:color w:val="0033CC"/>
        </w:rPr>
      </w:pPr>
    </w:p>
    <w:p w14:paraId="2732EDC0" w14:textId="57870475"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A7225E">
        <w:rPr>
          <w:rFonts w:ascii="Arial" w:eastAsia="Arial" w:hAnsi="Arial" w:cs="Arial"/>
          <w:color w:val="0033CC"/>
        </w:rPr>
        <w:t xml:space="preserve">Supplementary Table S6 of the manuscript provides details on the patients selected to evaluate the reproducibility of the cfDNA assay. Supplementary Tables S7-S9 were provided </w:t>
      </w:r>
      <w:ins w:id="746" w:author="Reis-Filho, Jorge S./Pathology" w:date="2019-06-26T23:02:00Z">
        <w:r w:rsidR="00D85CD1">
          <w:rPr>
            <w:rFonts w:ascii="Arial" w:eastAsia="Arial" w:hAnsi="Arial" w:cs="Arial"/>
            <w:color w:val="0033CC"/>
          </w:rPr>
          <w:t xml:space="preserve">following the </w:t>
        </w:r>
      </w:ins>
      <w:del w:id="747" w:author="Reis-Filho, Jorge S./Pathology" w:date="2019-06-26T23:02:00Z">
        <w:r w:rsidRPr="00A7225E" w:rsidDel="00D85CD1">
          <w:rPr>
            <w:rFonts w:ascii="Arial" w:eastAsia="Arial" w:hAnsi="Arial" w:cs="Arial"/>
            <w:color w:val="0033CC"/>
          </w:rPr>
          <w:delText xml:space="preserve">as </w:delText>
        </w:r>
      </w:del>
      <w:r w:rsidRPr="00A7225E">
        <w:rPr>
          <w:rFonts w:ascii="Arial" w:eastAsia="Arial" w:hAnsi="Arial" w:cs="Arial"/>
          <w:color w:val="0033CC"/>
        </w:rPr>
        <w:t>standard Mutation Annotation Format (MAF) files with aggregated information for each variant. A description of the file format together with the headers can be found on the NIH’s website (</w:t>
      </w:r>
      <w:hyperlink r:id="rId16"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and WBC-matched for variants detected in cfDNA and compiled in Supplementary Table S7, CH-derived for variants found in genomic DNA extracted from buffy coat and shown in Supplementary Table S8 and finally, Biopsy-matched, Biopsy-subthreshold, and Biopsy-only for variants detected in the matched tumor and provided in Supplementary Table S9. The captions of Supplementary Tables S7-S9 have been updated accordingly in the revised version of the manuscript</w:t>
      </w:r>
      <w:ins w:id="748" w:author="Reis-Filho, Jorge S./Pathology" w:date="2019-06-26T23:04:00Z">
        <w:r w:rsidR="00D85CD1">
          <w:rPr>
            <w:rFonts w:ascii="Arial" w:eastAsia="Arial" w:hAnsi="Arial" w:cs="Arial"/>
            <w:color w:val="0033CC"/>
          </w:rPr>
          <w:t xml:space="preserve">. Supplementary Tables of this format are often submitted in a very similar manner in sequencing publications to allow other investigators to easily input the data on to their own pipelines for additional analyses. To ensure that the </w:t>
        </w:r>
        <w:r w:rsidR="00E5179F">
          <w:rPr>
            <w:rFonts w:ascii="Arial" w:eastAsia="Arial" w:hAnsi="Arial" w:cs="Arial"/>
            <w:color w:val="0033CC"/>
          </w:rPr>
          <w:t>readers can scrutinize these Supplementary Tables and utilize them in subsequent analys</w:t>
        </w:r>
      </w:ins>
      <w:ins w:id="749" w:author="Reis-Filho, Jorge S./Pathology" w:date="2019-06-26T23:05:00Z">
        <w:r w:rsidR="00E5179F">
          <w:rPr>
            <w:rFonts w:ascii="Arial" w:eastAsia="Arial" w:hAnsi="Arial" w:cs="Arial"/>
            <w:color w:val="0033CC"/>
          </w:rPr>
          <w:t>es of their own, we have now provided captions for each of these Supplementary Tables to render their interpretation easier</w:t>
        </w:r>
      </w:ins>
      <w:commentRangeStart w:id="750"/>
      <w:r w:rsidRPr="00A7225E">
        <w:rPr>
          <w:rFonts w:ascii="Arial" w:eastAsia="Arial" w:hAnsi="Arial" w:cs="Arial"/>
          <w:color w:val="0033CC"/>
        </w:rPr>
        <w:t>.</w:t>
      </w:r>
      <w:commentRangeEnd w:id="750"/>
      <w:r w:rsidR="00E5179F">
        <w:rPr>
          <w:rStyle w:val="CommentReference"/>
        </w:rPr>
        <w:commentReference w:id="750"/>
      </w:r>
    </w:p>
    <w:p w14:paraId="67D7B7D6" w14:textId="77777777" w:rsidR="00413E5F" w:rsidRPr="00A7225E" w:rsidRDefault="00413E5F" w:rsidP="00A7225E">
      <w:pPr>
        <w:spacing w:after="0" w:line="240" w:lineRule="auto"/>
        <w:jc w:val="both"/>
        <w:rPr>
          <w:rFonts w:ascii="Arial" w:eastAsia="Arial" w:hAnsi="Arial" w:cs="Arial"/>
        </w:rPr>
      </w:pPr>
    </w:p>
    <w:p w14:paraId="59B48B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392CA5B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Authors: </w:t>
      </w:r>
      <w:del w:id="751" w:author="Reis-Filho, Jorge S./Pathology" w:date="2019-06-26T23:07:00Z">
        <w:r w:rsidR="00476FE2" w:rsidRPr="00A7225E" w:rsidDel="00EE1375">
          <w:rPr>
            <w:rFonts w:ascii="Arial" w:eastAsia="Arial" w:hAnsi="Arial" w:cs="Arial"/>
            <w:color w:val="0033CC"/>
          </w:rPr>
          <w:delText xml:space="preserve">We thank the </w:delText>
        </w:r>
        <w:r w:rsidR="00C80ED4" w:rsidRPr="00A7225E" w:rsidDel="00EE1375">
          <w:rPr>
            <w:rFonts w:ascii="Arial" w:eastAsia="Arial" w:hAnsi="Arial" w:cs="Arial"/>
            <w:color w:val="0033CC"/>
          </w:rPr>
          <w:delText>Reviewer</w:delText>
        </w:r>
        <w:r w:rsidR="00476FE2" w:rsidRPr="00A7225E" w:rsidDel="00EE1375">
          <w:rPr>
            <w:rFonts w:ascii="Arial" w:eastAsia="Arial" w:hAnsi="Arial" w:cs="Arial"/>
            <w:color w:val="0033CC"/>
          </w:rPr>
          <w:delText xml:space="preserve"> for </w:delText>
        </w:r>
        <w:r w:rsidR="00F419CA" w:rsidRPr="00A7225E" w:rsidDel="00EE1375">
          <w:rPr>
            <w:rFonts w:ascii="Arial" w:eastAsia="Arial" w:hAnsi="Arial" w:cs="Arial"/>
            <w:color w:val="0033CC"/>
          </w:rPr>
          <w:delText>pointing out this issue</w:delText>
        </w:r>
      </w:del>
      <w:ins w:id="752" w:author="Reis-Filho, Jorge S./Pathology" w:date="2019-06-26T23:07:00Z">
        <w:r w:rsidR="00EE1375">
          <w:rPr>
            <w:rFonts w:ascii="Arial" w:eastAsia="Arial" w:hAnsi="Arial" w:cs="Arial"/>
            <w:color w:val="0033CC"/>
          </w:rPr>
          <w:t>We apologize for the omission of these important pieces of data</w:t>
        </w:r>
      </w:ins>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A7225E">
        <w:rPr>
          <w:rFonts w:ascii="Arial" w:eastAsia="Arial" w:hAnsi="Arial" w:cs="Arial"/>
          <w:color w:val="0033CC"/>
        </w:rPr>
        <w:t>Supplementary Table S10.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ins w:id="753" w:author="Reis-Filho, Jorge S./Pathology" w:date="2019-06-26T23:07:00Z"/>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ins w:id="754" w:author="Reis-Filho, Jorge S./Pathology" w:date="2019-06-26T23:07:00Z"/>
          <w:rFonts w:ascii="Arial" w:eastAsia="Arial" w:hAnsi="Arial" w:cs="Arial"/>
          <w:color w:val="0033CC"/>
        </w:rPr>
      </w:pPr>
    </w:p>
    <w:p w14:paraId="358162DA" w14:textId="7244A2C4" w:rsidR="00EE1375" w:rsidRPr="00A7225E" w:rsidRDefault="00EE1375" w:rsidP="00A7225E">
      <w:pPr>
        <w:spacing w:after="0" w:line="240" w:lineRule="auto"/>
        <w:jc w:val="both"/>
        <w:rPr>
          <w:rFonts w:ascii="Arial" w:eastAsia="Arial" w:hAnsi="Arial" w:cs="Arial"/>
          <w:color w:val="0033CC"/>
        </w:rPr>
      </w:pPr>
      <w:commentRangeStart w:id="755"/>
      <w:ins w:id="756" w:author="Reis-Filho, Jorge S./Pathology" w:date="2019-06-26T23:07:00Z">
        <w:r>
          <w:rPr>
            <w:rFonts w:ascii="Arial" w:eastAsia="Arial" w:hAnsi="Arial" w:cs="Arial"/>
            <w:color w:val="0033CC"/>
          </w:rPr>
          <w:t>In addition, we have now provided a detailed caption for Supplementary Table S10, explaining each of the fields in</w:t>
        </w:r>
      </w:ins>
      <w:ins w:id="757" w:author="Reis-Filho, Jorge S./Pathology" w:date="2019-06-26T23:08:00Z">
        <w:r>
          <w:rPr>
            <w:rFonts w:ascii="Arial" w:eastAsia="Arial" w:hAnsi="Arial" w:cs="Arial"/>
            <w:color w:val="0033CC"/>
          </w:rPr>
          <w:t>cluded.</w:t>
        </w:r>
        <w:commentRangeEnd w:id="755"/>
        <w:r>
          <w:rPr>
            <w:rStyle w:val="CommentReference"/>
          </w:rPr>
          <w:commentReference w:id="755"/>
        </w:r>
      </w:ins>
    </w:p>
    <w:p w14:paraId="5110E4C4" w14:textId="77777777" w:rsidR="00413E5F" w:rsidRPr="00A7225E" w:rsidRDefault="00413E5F" w:rsidP="00A7225E">
      <w:pPr>
        <w:spacing w:after="0" w:line="240" w:lineRule="auto"/>
        <w:jc w:val="both"/>
        <w:rPr>
          <w:rFonts w:ascii="Arial" w:eastAsia="Arial" w:hAnsi="Arial" w:cs="Arial"/>
        </w:rPr>
      </w:pPr>
    </w:p>
    <w:p w14:paraId="10251DE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xml:space="preserve">, plasma </w:t>
      </w:r>
      <w:proofErr w:type="spellStart"/>
      <w:r w:rsidRPr="00A7225E">
        <w:rPr>
          <w:rFonts w:ascii="Arial" w:eastAsia="Arial" w:hAnsi="Arial" w:cs="Arial"/>
        </w:rPr>
        <w:t>cfDNA</w:t>
      </w:r>
      <w:proofErr w:type="spellEnd"/>
      <w:r w:rsidRPr="00A7225E">
        <w:rPr>
          <w:rFonts w:ascii="Arial" w:eastAsia="Arial" w:hAnsi="Arial" w:cs="Arial"/>
        </w:rPr>
        <w:t xml:space="preserve"> concentration).</w:t>
      </w:r>
    </w:p>
    <w:p w14:paraId="7AF8FF08" w14:textId="77777777" w:rsidR="00413E5F" w:rsidRPr="00A7225E" w:rsidDel="00EE1F5D" w:rsidRDefault="00413E5F" w:rsidP="00A7225E">
      <w:pPr>
        <w:spacing w:after="0" w:line="240" w:lineRule="auto"/>
        <w:jc w:val="both"/>
        <w:rPr>
          <w:del w:id="758" w:author="Reis-Filho, Jorge S./Pathology" w:date="2019-06-26T21:13:00Z"/>
          <w:rFonts w:ascii="Arial" w:eastAsia="Arial" w:hAnsi="Arial" w:cs="Arial"/>
          <w:color w:val="0033CC"/>
        </w:rPr>
      </w:pPr>
    </w:p>
    <w:p w14:paraId="11845267" w14:textId="4D5E7C0C"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Supplementary Table S10. </w:t>
      </w:r>
      <w:ins w:id="759" w:author="Reis-Filho, Jorge S./Pathology" w:date="2019-06-26T23:10:00Z">
        <w:r w:rsidR="00816557" w:rsidRPr="00816557">
          <w:rPr>
            <w:rFonts w:ascii="Arial" w:eastAsia="Arial" w:hAnsi="Arial" w:cs="Arial"/>
            <w:b/>
            <w:color w:val="0033CC"/>
            <w:rPrChange w:id="760" w:author="Reis-Filho, Jorge S./Pathology" w:date="2019-06-26T23:10:00Z">
              <w:rPr>
                <w:rFonts w:ascii="Arial" w:eastAsia="Arial" w:hAnsi="Arial" w:cs="Arial"/>
                <w:color w:val="0033CC"/>
              </w:rPr>
            </w:rPrChange>
          </w:rPr>
          <w:t xml:space="preserve">Response to Reviewers </w:t>
        </w:r>
      </w:ins>
      <w:r w:rsidRPr="00816557">
        <w:rPr>
          <w:rFonts w:ascii="Arial" w:eastAsia="Arial" w:hAnsi="Arial" w:cs="Arial"/>
          <w:b/>
          <w:color w:val="0033CC"/>
          <w:rPrChange w:id="761" w:author="Reis-Filho, Jorge S./Pathology" w:date="2019-06-26T23:10:00Z">
            <w:rPr>
              <w:rFonts w:ascii="Arial" w:eastAsia="Arial" w:hAnsi="Arial" w:cs="Arial"/>
              <w:color w:val="0033CC"/>
            </w:rPr>
          </w:rPrChange>
        </w:rPr>
        <w:t xml:space="preserve">Figure </w:t>
      </w:r>
      <w:r w:rsidR="00333B36" w:rsidRPr="00816557">
        <w:rPr>
          <w:rFonts w:ascii="Arial" w:eastAsia="Arial" w:hAnsi="Arial" w:cs="Arial"/>
          <w:b/>
          <w:color w:val="0033CC"/>
          <w:rPrChange w:id="762" w:author="Reis-Filho, Jorge S./Pathology" w:date="2019-06-26T23:10:00Z">
            <w:rPr>
              <w:rFonts w:ascii="Arial" w:eastAsia="Arial" w:hAnsi="Arial" w:cs="Arial"/>
              <w:color w:val="0033CC"/>
            </w:rPr>
          </w:rPrChange>
        </w:rPr>
        <w:t>7</w:t>
      </w:r>
      <w:r w:rsidR="00F419CA" w:rsidRPr="00816557">
        <w:rPr>
          <w:rFonts w:ascii="Arial" w:eastAsia="Arial" w:hAnsi="Arial" w:cs="Arial"/>
          <w:b/>
          <w:color w:val="0033CC"/>
          <w:rPrChange w:id="763" w:author="Reis-Filho, Jorge S./Pathology" w:date="2019-06-26T23:10:00Z">
            <w:rPr>
              <w:rFonts w:ascii="Arial" w:eastAsia="Arial" w:hAnsi="Arial" w:cs="Arial"/>
              <w:color w:val="0033CC"/>
            </w:rPr>
          </w:rPrChange>
        </w:rPr>
        <w:t>a</w:t>
      </w:r>
      <w:r w:rsidR="00F419CA" w:rsidRPr="00A7225E">
        <w:rPr>
          <w:rFonts w:ascii="Arial" w:eastAsia="Arial" w:hAnsi="Arial" w:cs="Arial"/>
          <w:color w:val="0033CC"/>
        </w:rPr>
        <w:t xml:space="preserve"> </w:t>
      </w:r>
      <w:del w:id="764" w:author="Reis-Filho, Jorge S./Pathology" w:date="2019-06-26T23:10:00Z">
        <w:r w:rsidRPr="00A7225E" w:rsidDel="00816557">
          <w:rPr>
            <w:rFonts w:ascii="Arial" w:eastAsia="Arial" w:hAnsi="Arial" w:cs="Arial"/>
            <w:color w:val="0033CC"/>
          </w:rPr>
          <w:delText xml:space="preserve">of this </w:delText>
        </w:r>
        <w:r w:rsidR="00C80ED4" w:rsidRPr="00A7225E" w:rsidDel="00816557">
          <w:rPr>
            <w:rFonts w:ascii="Arial" w:eastAsia="Arial" w:hAnsi="Arial" w:cs="Arial"/>
            <w:color w:val="0033CC"/>
          </w:rPr>
          <w:delText>response</w:delText>
        </w:r>
        <w:r w:rsidR="00383A49" w:rsidRPr="00A7225E" w:rsidDel="00816557">
          <w:rPr>
            <w:rFonts w:ascii="Arial" w:eastAsia="Arial" w:hAnsi="Arial" w:cs="Arial"/>
            <w:color w:val="0033CC"/>
          </w:rPr>
          <w:delText xml:space="preserve"> </w:delText>
        </w:r>
      </w:del>
      <w:del w:id="765" w:author="Reis-Filho, Jorge S./Pathology" w:date="2019-06-26T23:08:00Z">
        <w:r w:rsidR="009E3EAC" w:rsidRPr="00A7225E" w:rsidDel="00920F01">
          <w:rPr>
            <w:rFonts w:ascii="Arial" w:eastAsia="Arial" w:hAnsi="Arial" w:cs="Arial"/>
            <w:color w:val="0033CC"/>
          </w:rPr>
          <w:delText>s</w:delText>
        </w:r>
        <w:r w:rsidRPr="00A7225E" w:rsidDel="00920F01">
          <w:rPr>
            <w:rFonts w:ascii="Arial" w:eastAsia="Arial" w:hAnsi="Arial" w:cs="Arial"/>
            <w:color w:val="0033CC"/>
          </w:rPr>
          <w:delText xml:space="preserve">hows </w:delText>
        </w:r>
      </w:del>
      <w:ins w:id="766" w:author="Reis-Filho, Jorge S./Pathology" w:date="2019-06-26T23:08:00Z">
        <w:r w:rsidR="00920F01">
          <w:rPr>
            <w:rFonts w:ascii="Arial" w:eastAsia="Arial" w:hAnsi="Arial" w:cs="Arial"/>
            <w:color w:val="0033CC"/>
          </w:rPr>
          <w:t>demonstrates</w:t>
        </w:r>
        <w:r w:rsidR="00920F01" w:rsidRPr="00A7225E">
          <w:rPr>
            <w:rFonts w:ascii="Arial" w:eastAsia="Arial" w:hAnsi="Arial" w:cs="Arial"/>
            <w:color w:val="0033CC"/>
          </w:rPr>
          <w:t xml:space="preserve"> </w:t>
        </w:r>
      </w:ins>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34D5F06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ins w:id="767"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768" w:author="Reis-Filho, Jorge S./Pathology" w:date="2019-06-26T23:11:00Z">
        <w:r w:rsidR="00383A49"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383A49" w:rsidRPr="00A7225E" w:rsidDel="00816557">
          <w:rPr>
            <w:rFonts w:ascii="Arial" w:eastAsia="Arial" w:hAnsi="Arial" w:cs="Arial"/>
            <w:color w:val="0033CC"/>
          </w:rPr>
          <w:delText xml:space="preserve">b </w:delText>
        </w:r>
      </w:del>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ins w:id="769"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770" w:author="Reis-Filho, Jorge S./Pathology" w:date="2019-06-26T23:11:00Z">
        <w:r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DF2422" w:rsidRPr="00A7225E" w:rsidDel="00816557">
          <w:rPr>
            <w:rFonts w:ascii="Arial" w:eastAsia="Arial" w:hAnsi="Arial" w:cs="Arial"/>
            <w:color w:val="0033CC"/>
          </w:rPr>
          <w:delText>b</w:delText>
        </w:r>
        <w:r w:rsidRPr="00A7225E" w:rsidDel="00816557">
          <w:rPr>
            <w:rFonts w:ascii="Arial" w:eastAsia="Arial" w:hAnsi="Arial" w:cs="Arial"/>
            <w:color w:val="0033CC"/>
          </w:rPr>
          <w:delText xml:space="preserve"> of this </w:delText>
        </w:r>
        <w:r w:rsidR="00C80ED4" w:rsidRPr="00A7225E" w:rsidDel="00816557">
          <w:rPr>
            <w:rFonts w:ascii="Arial" w:eastAsia="Arial" w:hAnsi="Arial" w:cs="Arial"/>
            <w:color w:val="0033CC"/>
          </w:rPr>
          <w:delText>response</w:delText>
        </w:r>
        <w:r w:rsidRPr="00A7225E" w:rsidDel="00816557">
          <w:rPr>
            <w:rFonts w:ascii="Arial" w:eastAsia="Arial" w:hAnsi="Arial" w:cs="Arial"/>
            <w:color w:val="0033CC"/>
          </w:rPr>
          <w:delText xml:space="preserve"> shows</w:delText>
        </w:r>
      </w:del>
      <w:ins w:id="771" w:author="Reis-Filho, Jorge S./Pathology" w:date="2019-06-26T23:11:00Z">
        <w:r w:rsidR="00816557">
          <w:rPr>
            <w:rFonts w:ascii="Arial" w:eastAsia="Arial" w:hAnsi="Arial" w:cs="Arial"/>
            <w:color w:val="0033CC"/>
          </w:rPr>
          <w:t>illustrates</w:t>
        </w:r>
      </w:ins>
      <w:r w:rsidRPr="00A7225E">
        <w:rPr>
          <w:rFonts w:ascii="Arial" w:eastAsia="Arial" w:hAnsi="Arial" w:cs="Arial"/>
          <w:color w:val="0033CC"/>
        </w:rPr>
        <w:t xml:space="preserve"> that this effect is present across all cancer types and healthy control individuals. As shown in </w:t>
      </w:r>
      <w:ins w:id="772" w:author="Reis-Filho, Jorge S./Pathology" w:date="2019-06-26T23:11:00Z">
        <w:r w:rsidR="00816557" w:rsidRPr="003A528F">
          <w:rPr>
            <w:rFonts w:ascii="Arial" w:eastAsia="Arial" w:hAnsi="Arial" w:cs="Arial"/>
            <w:b/>
            <w:color w:val="0033CC"/>
          </w:rPr>
          <w:t xml:space="preserve">Response to Reviewers Figure </w:t>
        </w:r>
      </w:ins>
      <w:del w:id="773" w:author="Reis-Filho, Jorge S./Pathology" w:date="2019-06-26T23:11:00Z">
        <w:r w:rsidRPr="00A7225E" w:rsidDel="00816557">
          <w:rPr>
            <w:rFonts w:ascii="Arial" w:eastAsia="Arial" w:hAnsi="Arial" w:cs="Arial"/>
            <w:color w:val="0033CC"/>
          </w:rPr>
          <w:delText>Figure</w:delText>
        </w:r>
        <w:r w:rsidR="00DF2422" w:rsidRPr="00A7225E" w:rsidDel="00816557">
          <w:rPr>
            <w:rFonts w:ascii="Arial" w:eastAsia="Arial" w:hAnsi="Arial" w:cs="Arial"/>
            <w:color w:val="0033CC"/>
          </w:rPr>
          <w:delText>s</w:delText>
        </w:r>
      </w:del>
      <w:r w:rsidRPr="00A7225E">
        <w:rPr>
          <w:rFonts w:ascii="Arial" w:eastAsia="Arial" w:hAnsi="Arial" w:cs="Arial"/>
          <w:color w:val="0033CC"/>
        </w:rPr>
        <w:t xml:space="preserve"> </w:t>
      </w:r>
      <w:r w:rsidR="00C80ED4" w:rsidRPr="00816557">
        <w:rPr>
          <w:rFonts w:ascii="Arial" w:eastAsia="Arial" w:hAnsi="Arial" w:cs="Arial"/>
          <w:b/>
          <w:color w:val="0033CC"/>
          <w:rPrChange w:id="774"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775" w:author="Reis-Filho, Jorge S./Pathology" w:date="2019-06-26T23:11:00Z">
            <w:rPr>
              <w:rFonts w:ascii="Arial" w:eastAsia="Arial" w:hAnsi="Arial" w:cs="Arial"/>
              <w:color w:val="0033CC"/>
            </w:rPr>
          </w:rPrChange>
        </w:rPr>
        <w:t>c</w:t>
      </w:r>
      <w:r w:rsidR="00DF2422" w:rsidRPr="00816557">
        <w:rPr>
          <w:rFonts w:ascii="Arial" w:eastAsia="Arial" w:hAnsi="Arial" w:cs="Arial"/>
          <w:b/>
          <w:color w:val="0033CC"/>
          <w:rPrChange w:id="776" w:author="Reis-Filho, Jorge S./Pathology" w:date="2019-06-26T23:11:00Z">
            <w:rPr>
              <w:rFonts w:ascii="Arial" w:eastAsia="Arial" w:hAnsi="Arial" w:cs="Arial"/>
              <w:color w:val="0033CC"/>
            </w:rPr>
          </w:rPrChange>
        </w:rPr>
        <w:t xml:space="preserve"> </w:t>
      </w:r>
      <w:r w:rsidR="00DF2422" w:rsidRPr="00A7225E">
        <w:rPr>
          <w:rFonts w:ascii="Arial" w:eastAsia="Arial" w:hAnsi="Arial" w:cs="Arial"/>
          <w:color w:val="0033CC"/>
        </w:rPr>
        <w:t xml:space="preserve">and </w:t>
      </w:r>
      <w:r w:rsidR="00DF2422" w:rsidRPr="00816557">
        <w:rPr>
          <w:rFonts w:ascii="Arial" w:eastAsia="Arial" w:hAnsi="Arial" w:cs="Arial"/>
          <w:b/>
          <w:color w:val="0033CC"/>
          <w:rPrChange w:id="777"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778" w:author="Reis-Filho, Jorge S./Pathology" w:date="2019-06-26T23:11:00Z">
            <w:rPr>
              <w:rFonts w:ascii="Arial" w:eastAsia="Arial" w:hAnsi="Arial" w:cs="Arial"/>
              <w:color w:val="0033CC"/>
            </w:rPr>
          </w:rPrChange>
        </w:rPr>
        <w:t>d</w:t>
      </w:r>
      <w:del w:id="779" w:author="Reis-Filho, Jorge S./Pathology" w:date="2019-06-26T23:11:00Z">
        <w:r w:rsidRPr="00A7225E" w:rsidDel="00816557">
          <w:rPr>
            <w:rFonts w:ascii="Arial" w:eastAsia="Arial" w:hAnsi="Arial" w:cs="Arial"/>
            <w:color w:val="0033CC"/>
          </w:rPr>
          <w:delText xml:space="preserve"> of this </w:delText>
        </w:r>
        <w:r w:rsidR="00DF2422" w:rsidRPr="00A7225E" w:rsidDel="00816557">
          <w:rPr>
            <w:rFonts w:ascii="Arial" w:eastAsia="Arial" w:hAnsi="Arial" w:cs="Arial"/>
            <w:color w:val="0033CC"/>
          </w:rPr>
          <w:delText>response</w:delText>
        </w:r>
      </w:del>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30514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426DBC6"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ins w:id="780" w:author="Reis-Filho, Jorge S./Pathology" w:date="2019-06-26T23:13:00Z">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ins>
      <w:del w:id="781" w:author="Reis-Filho, Jorge S./Pathology" w:date="2019-06-26T23:13:00Z">
        <w:r w:rsidRPr="00A7225E" w:rsidDel="00B32D77">
          <w:rPr>
            <w:rFonts w:ascii="Arial" w:eastAsia="Arial" w:hAnsi="Arial" w:cs="Arial"/>
            <w:color w:val="0033CC"/>
          </w:rPr>
          <w:delText xml:space="preserve">Figures </w:delText>
        </w:r>
        <w:r w:rsidR="00042C01" w:rsidRPr="00A7225E" w:rsidDel="00B32D77">
          <w:rPr>
            <w:rFonts w:ascii="Arial" w:eastAsia="Arial" w:hAnsi="Arial" w:cs="Arial"/>
            <w:color w:val="0033CC"/>
          </w:rPr>
          <w:delText>7e</w:delText>
        </w:r>
        <w:r w:rsidRPr="00A7225E" w:rsidDel="00B32D77">
          <w:rPr>
            <w:rFonts w:ascii="Arial" w:eastAsia="Arial" w:hAnsi="Arial" w:cs="Arial"/>
            <w:color w:val="0033CC"/>
          </w:rPr>
          <w:delText xml:space="preserve"> and </w:delText>
        </w:r>
        <w:r w:rsidR="00042C01" w:rsidRPr="00A7225E" w:rsidDel="00B32D77">
          <w:rPr>
            <w:rFonts w:ascii="Arial" w:eastAsia="Arial" w:hAnsi="Arial" w:cs="Arial"/>
            <w:color w:val="0033CC"/>
          </w:rPr>
          <w:delText>7f</w:delText>
        </w:r>
        <w:r w:rsidRPr="00A7225E" w:rsidDel="00B32D77">
          <w:rPr>
            <w:rFonts w:ascii="Arial" w:eastAsia="Arial" w:hAnsi="Arial" w:cs="Arial"/>
            <w:color w:val="0033CC"/>
          </w:rPr>
          <w:delText xml:space="preserve"> of this response </w:delText>
        </w:r>
      </w:del>
      <w:r w:rsidRPr="00A7225E">
        <w:rPr>
          <w:rFonts w:ascii="Arial" w:eastAsia="Arial" w:hAnsi="Arial" w:cs="Arial"/>
          <w:color w:val="0033CC"/>
        </w:rPr>
        <w:t xml:space="preserve">and provided in Supplementary Table S10.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 xml:space="preserve">-test; all p&gt;0.01) and higher than in healthy control individuals. The error profiles of white blood cells show no statistically significant differences within the three cancer cohorts or between cancer and healthy control </w:t>
      </w:r>
      <w:commentRangeStart w:id="782"/>
      <w:r w:rsidRPr="00A7225E">
        <w:rPr>
          <w:rFonts w:ascii="Arial" w:eastAsia="Arial" w:hAnsi="Arial" w:cs="Arial"/>
          <w:color w:val="0033CC"/>
        </w:rPr>
        <w:t>individuals</w:t>
      </w:r>
      <w:commentRangeEnd w:id="782"/>
      <w:r w:rsidR="00B32D77">
        <w:rPr>
          <w:rStyle w:val="CommentReference"/>
        </w:rPr>
        <w:commentReference w:id="782"/>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7D9FFEFC" w14:textId="449BE90A" w:rsidR="002C2CE5" w:rsidRPr="00A7225E"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Supplementary Table S6 of the manuscript, were selected for reprocessing with both assay protocols. The results were shown in Figure 1 and Supplementary Figure S3 of the </w:t>
      </w:r>
      <w:ins w:id="783" w:author="Reis-Filho, Jorge S./Pathology" w:date="2019-06-26T23:14:00Z">
        <w:r w:rsidR="001925A7">
          <w:rPr>
            <w:rFonts w:ascii="Arial" w:eastAsia="Arial" w:hAnsi="Arial" w:cs="Arial"/>
            <w:color w:val="0033CC"/>
          </w:rPr>
          <w:t xml:space="preserve">original version of the </w:t>
        </w:r>
      </w:ins>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1925A7">
        <w:rPr>
          <w:rFonts w:ascii="Arial" w:eastAsia="Arial" w:hAnsi="Arial" w:cs="Arial"/>
          <w:color w:val="0033CC"/>
          <w:u w:val="single"/>
          <w:rPrChange w:id="784" w:author="Reis-Filho, Jorge S./Pathology" w:date="2019-06-26T23:19:00Z">
            <w:rPr>
              <w:rFonts w:ascii="Arial" w:eastAsia="Arial" w:hAnsi="Arial" w:cs="Arial"/>
              <w:color w:val="0033CC"/>
            </w:rPr>
          </w:rPrChange>
        </w:rPr>
        <w:t xml:space="preserve">In response to the </w:t>
      </w:r>
      <w:r w:rsidR="00C80ED4" w:rsidRPr="001925A7">
        <w:rPr>
          <w:rFonts w:ascii="Arial" w:eastAsia="Arial" w:hAnsi="Arial" w:cs="Arial"/>
          <w:color w:val="0033CC"/>
          <w:u w:val="single"/>
          <w:rPrChange w:id="785" w:author="Reis-Filho, Jorge S./Pathology" w:date="2019-06-26T23:19:00Z">
            <w:rPr>
              <w:rFonts w:ascii="Arial" w:eastAsia="Arial" w:hAnsi="Arial" w:cs="Arial"/>
              <w:color w:val="0033CC"/>
            </w:rPr>
          </w:rPrChange>
        </w:rPr>
        <w:t>Reviewer’s</w:t>
      </w:r>
      <w:r w:rsidR="00CB07F2" w:rsidRPr="001925A7">
        <w:rPr>
          <w:rFonts w:ascii="Arial" w:eastAsia="Arial" w:hAnsi="Arial" w:cs="Arial"/>
          <w:color w:val="0033CC"/>
          <w:u w:val="single"/>
          <w:rPrChange w:id="786" w:author="Reis-Filho, Jorge S./Pathology" w:date="2019-06-26T23:19:00Z">
            <w:rPr>
              <w:rFonts w:ascii="Arial" w:eastAsia="Arial" w:hAnsi="Arial" w:cs="Arial"/>
              <w:color w:val="0033CC"/>
            </w:rPr>
          </w:rPrChange>
        </w:rPr>
        <w:t xml:space="preserve"> comment, we </w:t>
      </w:r>
      <w:del w:id="787" w:author="Reis-Filho, Jorge S./Pathology" w:date="2019-06-26T23:15:00Z">
        <w:r w:rsidR="00C80ED4" w:rsidRPr="001925A7" w:rsidDel="001925A7">
          <w:rPr>
            <w:rFonts w:ascii="Arial" w:eastAsia="Arial" w:hAnsi="Arial" w:cs="Arial"/>
            <w:color w:val="0033CC"/>
            <w:u w:val="single"/>
            <w:rPrChange w:id="788" w:author="Reis-Filho, Jorge S./Pathology" w:date="2019-06-26T23:19:00Z">
              <w:rPr>
                <w:rFonts w:ascii="Arial" w:eastAsia="Arial" w:hAnsi="Arial" w:cs="Arial"/>
                <w:color w:val="0033CC"/>
              </w:rPr>
            </w:rPrChange>
          </w:rPr>
          <w:delText>additionally</w:delText>
        </w:r>
        <w:r w:rsidR="003A08F4" w:rsidRPr="001925A7" w:rsidDel="001925A7">
          <w:rPr>
            <w:rFonts w:ascii="Arial" w:eastAsia="Arial" w:hAnsi="Arial" w:cs="Arial"/>
            <w:color w:val="0033CC"/>
            <w:u w:val="single"/>
            <w:rPrChange w:id="789" w:author="Reis-Filho, Jorge S./Pathology" w:date="2019-06-26T23:19:00Z">
              <w:rPr>
                <w:rFonts w:ascii="Arial" w:eastAsia="Arial" w:hAnsi="Arial" w:cs="Arial"/>
                <w:color w:val="0033CC"/>
              </w:rPr>
            </w:rPrChange>
          </w:rPr>
          <w:delText xml:space="preserve"> </w:delText>
        </w:r>
      </w:del>
      <w:ins w:id="790" w:author="Reis-Filho, Jorge S./Pathology" w:date="2019-06-26T23:15:00Z">
        <w:r w:rsidR="001925A7" w:rsidRPr="001925A7">
          <w:rPr>
            <w:rFonts w:ascii="Arial" w:eastAsia="Arial" w:hAnsi="Arial" w:cs="Arial"/>
            <w:color w:val="0033CC"/>
            <w:u w:val="single"/>
            <w:rPrChange w:id="791" w:author="Reis-Filho, Jorge S./Pathology" w:date="2019-06-26T23:19:00Z">
              <w:rPr>
                <w:rFonts w:ascii="Arial" w:eastAsia="Arial" w:hAnsi="Arial" w:cs="Arial"/>
                <w:color w:val="0033CC"/>
              </w:rPr>
            </w:rPrChange>
          </w:rPr>
          <w:t xml:space="preserve">have now </w:t>
        </w:r>
      </w:ins>
      <w:del w:id="792" w:author="Reis-Filho, Jorge S./Pathology" w:date="2019-06-26T23:15:00Z">
        <w:r w:rsidR="00CB07F2" w:rsidRPr="001925A7" w:rsidDel="001925A7">
          <w:rPr>
            <w:rFonts w:ascii="Arial" w:eastAsia="Arial" w:hAnsi="Arial" w:cs="Arial"/>
            <w:color w:val="0033CC"/>
            <w:u w:val="single"/>
            <w:rPrChange w:id="793" w:author="Reis-Filho, Jorge S./Pathology" w:date="2019-06-26T23:19:00Z">
              <w:rPr>
                <w:rFonts w:ascii="Arial" w:eastAsia="Arial" w:hAnsi="Arial" w:cs="Arial"/>
                <w:color w:val="0033CC"/>
              </w:rPr>
            </w:rPrChange>
          </w:rPr>
          <w:delText>performed</w:delText>
        </w:r>
      </w:del>
      <w:ins w:id="794" w:author="Reis-Filho, Jorge S./Pathology" w:date="2019-06-26T23:15:00Z">
        <w:r w:rsidR="001925A7" w:rsidRPr="001925A7">
          <w:rPr>
            <w:rFonts w:ascii="Arial" w:eastAsia="Arial" w:hAnsi="Arial" w:cs="Arial"/>
            <w:color w:val="0033CC"/>
            <w:u w:val="single"/>
            <w:rPrChange w:id="795" w:author="Reis-Filho, Jorge S./Pathology" w:date="2019-06-26T23:19:00Z">
              <w:rPr>
                <w:rFonts w:ascii="Arial" w:eastAsia="Arial" w:hAnsi="Arial" w:cs="Arial"/>
                <w:color w:val="0033CC"/>
              </w:rPr>
            </w:rPrChange>
          </w:rPr>
          <w:t xml:space="preserve">performed </w:t>
        </w:r>
      </w:ins>
      <w:ins w:id="796" w:author="Reis-Filho, Jorge S./Pathology" w:date="2019-06-26T23:16:00Z">
        <w:r w:rsidR="001925A7" w:rsidRPr="001925A7">
          <w:rPr>
            <w:rFonts w:ascii="Arial" w:eastAsia="Arial" w:hAnsi="Arial" w:cs="Arial"/>
            <w:color w:val="0033CC"/>
            <w:u w:val="single"/>
            <w:rPrChange w:id="797" w:author="Reis-Filho, Jorge S./Pathology" w:date="2019-06-26T23:19:00Z">
              <w:rPr>
                <w:rFonts w:ascii="Arial" w:eastAsia="Arial" w:hAnsi="Arial" w:cs="Arial"/>
                <w:color w:val="0033CC"/>
              </w:rPr>
            </w:rPrChange>
          </w:rPr>
          <w:t xml:space="preserve">new </w:t>
        </w:r>
      </w:ins>
      <w:ins w:id="798" w:author="Reis-Filho, Jorge S./Pathology" w:date="2019-06-26T23:15:00Z">
        <w:r w:rsidR="001925A7" w:rsidRPr="001925A7">
          <w:rPr>
            <w:rFonts w:ascii="Arial" w:eastAsia="Arial" w:hAnsi="Arial" w:cs="Arial"/>
            <w:color w:val="0033CC"/>
            <w:u w:val="single"/>
            <w:rPrChange w:id="799" w:author="Reis-Filho, Jorge S./Pathology" w:date="2019-06-26T23:19:00Z">
              <w:rPr>
                <w:rFonts w:ascii="Arial" w:eastAsia="Arial" w:hAnsi="Arial" w:cs="Arial"/>
                <w:color w:val="0033CC"/>
              </w:rPr>
            </w:rPrChange>
          </w:rPr>
          <w:t>additional</w:t>
        </w:r>
      </w:ins>
      <w:r w:rsidR="00CB07F2" w:rsidRPr="001925A7">
        <w:rPr>
          <w:rFonts w:ascii="Arial" w:eastAsia="Arial" w:hAnsi="Arial" w:cs="Arial"/>
          <w:color w:val="0033CC"/>
          <w:u w:val="single"/>
          <w:rPrChange w:id="800" w:author="Reis-Filho, Jorge S./Pathology" w:date="2019-06-26T23:19:00Z">
            <w:rPr>
              <w:rFonts w:ascii="Arial" w:eastAsia="Arial" w:hAnsi="Arial" w:cs="Arial"/>
              <w:color w:val="0033CC"/>
            </w:rPr>
          </w:rPrChange>
        </w:rPr>
        <w:t xml:space="preserve"> replicate </w:t>
      </w:r>
      <w:proofErr w:type="spellStart"/>
      <w:r w:rsidR="00CB07F2" w:rsidRPr="001925A7">
        <w:rPr>
          <w:rFonts w:ascii="Arial" w:eastAsia="Arial" w:hAnsi="Arial" w:cs="Arial"/>
          <w:color w:val="0033CC"/>
          <w:u w:val="single"/>
          <w:rPrChange w:id="801" w:author="Reis-Filho, Jorge S./Pathology" w:date="2019-06-26T23:19:00Z">
            <w:rPr>
              <w:rFonts w:ascii="Arial" w:eastAsia="Arial" w:hAnsi="Arial" w:cs="Arial"/>
              <w:color w:val="0033CC"/>
            </w:rPr>
          </w:rPrChange>
        </w:rPr>
        <w:t>cfDNA</w:t>
      </w:r>
      <w:proofErr w:type="spellEnd"/>
      <w:r w:rsidR="00CB07F2" w:rsidRPr="001925A7">
        <w:rPr>
          <w:rFonts w:ascii="Arial" w:eastAsia="Arial" w:hAnsi="Arial" w:cs="Arial"/>
          <w:color w:val="0033CC"/>
          <w:u w:val="single"/>
          <w:rPrChange w:id="802" w:author="Reis-Filho, Jorge S./Pathology" w:date="2019-06-26T23:19:00Z">
            <w:rPr>
              <w:rFonts w:ascii="Arial" w:eastAsia="Arial" w:hAnsi="Arial" w:cs="Arial"/>
              <w:color w:val="0033CC"/>
            </w:rPr>
          </w:rPrChange>
        </w:rPr>
        <w:t xml:space="preserve"> sequencing </w:t>
      </w:r>
      <w:r w:rsidR="00A576AF" w:rsidRPr="001925A7">
        <w:rPr>
          <w:rFonts w:ascii="Arial" w:eastAsia="Arial" w:hAnsi="Arial" w:cs="Arial"/>
          <w:color w:val="0033CC"/>
          <w:u w:val="single"/>
          <w:rPrChange w:id="803" w:author="Reis-Filho, Jorge S./Pathology" w:date="2019-06-26T23:19:00Z">
            <w:rPr>
              <w:rFonts w:ascii="Arial" w:eastAsia="Arial" w:hAnsi="Arial" w:cs="Arial"/>
              <w:color w:val="0033CC"/>
            </w:rPr>
          </w:rPrChange>
        </w:rPr>
        <w:t>o</w:t>
      </w:r>
      <w:ins w:id="804" w:author="Reis-Filho, Jorge S./Pathology" w:date="2019-06-26T23:15:00Z">
        <w:r w:rsidR="001925A7" w:rsidRPr="001925A7">
          <w:rPr>
            <w:rFonts w:ascii="Arial" w:eastAsia="Arial" w:hAnsi="Arial" w:cs="Arial"/>
            <w:color w:val="0033CC"/>
            <w:u w:val="single"/>
            <w:rPrChange w:id="805" w:author="Reis-Filho, Jorge S./Pathology" w:date="2019-06-26T23:19:00Z">
              <w:rPr>
                <w:rFonts w:ascii="Arial" w:eastAsia="Arial" w:hAnsi="Arial" w:cs="Arial"/>
                <w:color w:val="0033CC"/>
              </w:rPr>
            </w:rPrChange>
          </w:rPr>
          <w:t>f</w:t>
        </w:r>
      </w:ins>
      <w:del w:id="806" w:author="Reis-Filho, Jorge S./Pathology" w:date="2019-06-26T23:15:00Z">
        <w:r w:rsidR="00A576AF" w:rsidRPr="001925A7" w:rsidDel="001925A7">
          <w:rPr>
            <w:rFonts w:ascii="Arial" w:eastAsia="Arial" w:hAnsi="Arial" w:cs="Arial"/>
            <w:color w:val="0033CC"/>
            <w:u w:val="single"/>
            <w:rPrChange w:id="807" w:author="Reis-Filho, Jorge S./Pathology" w:date="2019-06-26T23:19:00Z">
              <w:rPr>
                <w:rFonts w:ascii="Arial" w:eastAsia="Arial" w:hAnsi="Arial" w:cs="Arial"/>
                <w:color w:val="0033CC"/>
              </w:rPr>
            </w:rPrChange>
          </w:rPr>
          <w:delText>n</w:delText>
        </w:r>
      </w:del>
      <w:r w:rsidRPr="001925A7">
        <w:rPr>
          <w:rFonts w:ascii="Arial" w:eastAsia="Arial" w:hAnsi="Arial" w:cs="Arial"/>
          <w:color w:val="0033CC"/>
          <w:u w:val="single"/>
          <w:rPrChange w:id="808" w:author="Reis-Filho, Jorge S./Pathology" w:date="2019-06-26T23:19:00Z">
            <w:rPr>
              <w:rFonts w:ascii="Arial" w:eastAsia="Arial" w:hAnsi="Arial" w:cs="Arial"/>
              <w:color w:val="0033CC"/>
            </w:rPr>
          </w:rPrChange>
        </w:rPr>
        <w:t xml:space="preserve"> three of the above patients using version V2 of the </w:t>
      </w:r>
      <w:r w:rsidR="00A576AF" w:rsidRPr="001925A7">
        <w:rPr>
          <w:rFonts w:ascii="Arial" w:eastAsia="Arial" w:hAnsi="Arial" w:cs="Arial"/>
          <w:color w:val="0033CC"/>
          <w:u w:val="single"/>
          <w:rPrChange w:id="809" w:author="Reis-Filho, Jorge S./Pathology" w:date="2019-06-26T23:19:00Z">
            <w:rPr>
              <w:rFonts w:ascii="Arial" w:eastAsia="Arial" w:hAnsi="Arial" w:cs="Arial"/>
              <w:color w:val="0033CC"/>
            </w:rPr>
          </w:rPrChang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ins w:id="810" w:author="Reis-Filho, Jorge S./Pathology" w:date="2019-06-26T23:16:00Z">
        <w:r w:rsidR="001925A7">
          <w:rPr>
            <w:rFonts w:ascii="Arial" w:eastAsia="Arial" w:hAnsi="Arial" w:cs="Arial"/>
            <w:color w:val="0033CC"/>
          </w:rPr>
          <w:t xml:space="preserve">in the </w:t>
        </w:r>
        <w:r w:rsidR="001925A7" w:rsidRPr="001925A7">
          <w:rPr>
            <w:rFonts w:ascii="Arial" w:eastAsia="Arial" w:hAnsi="Arial" w:cs="Arial"/>
            <w:b/>
            <w:color w:val="0033CC"/>
            <w:rPrChange w:id="811" w:author="Reis-Filho, Jorge S./Pathology" w:date="2019-06-26T23:16:00Z">
              <w:rPr>
                <w:rFonts w:ascii="Arial" w:eastAsia="Arial" w:hAnsi="Arial" w:cs="Arial"/>
                <w:color w:val="0033CC"/>
              </w:rPr>
            </w:rPrChange>
          </w:rPr>
          <w:t>Re</w:t>
        </w:r>
        <w:r w:rsidR="001925A7">
          <w:rPr>
            <w:rFonts w:ascii="Arial" w:eastAsia="Arial" w:hAnsi="Arial" w:cs="Arial"/>
            <w:b/>
            <w:color w:val="0033CC"/>
          </w:rPr>
          <w:t>s</w:t>
        </w:r>
        <w:r w:rsidR="001925A7" w:rsidRPr="001925A7">
          <w:rPr>
            <w:rFonts w:ascii="Arial" w:eastAsia="Arial" w:hAnsi="Arial" w:cs="Arial"/>
            <w:b/>
            <w:color w:val="0033CC"/>
            <w:rPrChange w:id="812" w:author="Reis-Filho, Jorge S./Pathology" w:date="2019-06-26T23:16:00Z">
              <w:rPr>
                <w:rFonts w:ascii="Arial" w:eastAsia="Arial" w:hAnsi="Arial" w:cs="Arial"/>
                <w:color w:val="0033CC"/>
              </w:rPr>
            </w:rPrChange>
          </w:rPr>
          <w:t xml:space="preserve">ponse to the Reviewers </w:t>
        </w:r>
      </w:ins>
      <w:r w:rsidRPr="001925A7">
        <w:rPr>
          <w:rFonts w:ascii="Arial" w:eastAsia="Arial" w:hAnsi="Arial" w:cs="Arial"/>
          <w:b/>
          <w:color w:val="0033CC"/>
          <w:rPrChange w:id="813" w:author="Reis-Filho, Jorge S./Pathology" w:date="2019-06-26T23:16:00Z">
            <w:rPr>
              <w:rFonts w:ascii="Arial" w:eastAsia="Arial" w:hAnsi="Arial" w:cs="Arial"/>
              <w:color w:val="0033CC"/>
            </w:rPr>
          </w:rPrChange>
        </w:rPr>
        <w:t>Figure</w:t>
      </w:r>
      <w:r w:rsidRPr="00A7225E">
        <w:rPr>
          <w:rFonts w:ascii="Arial" w:eastAsia="Arial" w:hAnsi="Arial" w:cs="Arial"/>
          <w:color w:val="0033CC"/>
        </w:rPr>
        <w:t xml:space="preserve"> 8 </w:t>
      </w:r>
      <w:del w:id="814" w:author="Reis-Filho, Jorge S./Pathology" w:date="2019-06-26T23:16:00Z">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r w:rsidR="00A576AF" w:rsidRPr="00A7225E" w:rsidDel="001925A7">
          <w:rPr>
            <w:rFonts w:ascii="Arial" w:eastAsia="Arial" w:hAnsi="Arial" w:cs="Arial"/>
            <w:color w:val="0033CC"/>
          </w:rPr>
          <w:delText xml:space="preserve"> </w:delText>
        </w:r>
      </w:del>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A7225E">
        <w:rPr>
          <w:rFonts w:ascii="Arial" w:eastAsia="Arial" w:hAnsi="Arial" w:cs="Arial"/>
          <w:color w:val="0033CC"/>
        </w:rPr>
        <w:t>Supplementary</w:t>
      </w:r>
      <w:r w:rsidR="00A576AF" w:rsidRPr="00A7225E">
        <w:rPr>
          <w:rFonts w:ascii="Arial" w:eastAsia="Arial" w:hAnsi="Arial" w:cs="Arial"/>
          <w:color w:val="0033CC"/>
        </w:rPr>
        <w:t xml:space="preserve"> Figure </w:t>
      </w:r>
      <w:r w:rsidR="002C2CE5" w:rsidRPr="00A7225E">
        <w:rPr>
          <w:rFonts w:ascii="Arial" w:eastAsia="Arial" w:hAnsi="Arial" w:cs="Arial"/>
          <w:color w:val="0033CC"/>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815" w:author="Reis-Filho, Jorge S./Pathology" w:date="2019-06-26T23:16:00Z">
        <w:r w:rsidR="001925A7" w:rsidRPr="001925A7">
          <w:rPr>
            <w:rFonts w:ascii="Arial" w:eastAsia="Arial" w:hAnsi="Arial" w:cs="Arial"/>
            <w:b/>
            <w:color w:val="0033CC"/>
            <w:rPrChange w:id="816" w:author="Reis-Filho, Jorge S./Pathology" w:date="2019-06-26T23:16:00Z">
              <w:rPr>
                <w:rFonts w:ascii="Arial" w:eastAsia="Arial" w:hAnsi="Arial" w:cs="Arial"/>
                <w:color w:val="0033CC"/>
              </w:rPr>
            </w:rPrChange>
          </w:rPr>
          <w:t xml:space="preserve">Response to Reviewers </w:t>
        </w:r>
      </w:ins>
      <w:r w:rsidRPr="001925A7">
        <w:rPr>
          <w:rFonts w:ascii="Arial" w:eastAsia="Arial" w:hAnsi="Arial" w:cs="Arial"/>
          <w:b/>
          <w:color w:val="0033CC"/>
          <w:rPrChange w:id="817" w:author="Reis-Filho, Jorge S./Pathology" w:date="2019-06-26T23:16:00Z">
            <w:rPr>
              <w:rFonts w:ascii="Arial" w:eastAsia="Arial" w:hAnsi="Arial" w:cs="Arial"/>
              <w:color w:val="0033CC"/>
            </w:rPr>
          </w:rPrChange>
        </w:rPr>
        <w:t xml:space="preserve">Tables </w:t>
      </w:r>
      <w:r w:rsidR="002C2CE5" w:rsidRPr="001925A7">
        <w:rPr>
          <w:rFonts w:ascii="Arial" w:eastAsia="Arial" w:hAnsi="Arial" w:cs="Arial"/>
          <w:b/>
          <w:color w:val="0033CC"/>
          <w:rPrChange w:id="818" w:author="Reis-Filho, Jorge S./Pathology" w:date="2019-06-26T23:16:00Z">
            <w:rPr>
              <w:rFonts w:ascii="Arial" w:eastAsia="Arial" w:hAnsi="Arial" w:cs="Arial"/>
              <w:color w:val="0033CC"/>
            </w:rPr>
          </w:rPrChange>
        </w:rPr>
        <w:t>7</w:t>
      </w:r>
      <w:r w:rsidRPr="001925A7">
        <w:rPr>
          <w:rFonts w:ascii="Arial" w:eastAsia="Arial" w:hAnsi="Arial" w:cs="Arial"/>
          <w:b/>
          <w:color w:val="0033CC"/>
          <w:rPrChange w:id="819" w:author="Reis-Filho, Jorge S./Pathology" w:date="2019-06-26T23:16:00Z">
            <w:rPr>
              <w:rFonts w:ascii="Arial" w:eastAsia="Arial" w:hAnsi="Arial" w:cs="Arial"/>
              <w:color w:val="0033CC"/>
            </w:rPr>
          </w:rPrChange>
        </w:rPr>
        <w:t xml:space="preserve"> and </w:t>
      </w:r>
      <w:r w:rsidR="002C2CE5" w:rsidRPr="001925A7">
        <w:rPr>
          <w:rFonts w:ascii="Arial" w:eastAsia="Arial" w:hAnsi="Arial" w:cs="Arial"/>
          <w:b/>
          <w:color w:val="0033CC"/>
          <w:rPrChange w:id="820" w:author="Reis-Filho, Jorge S./Pathology" w:date="2019-06-26T23:16:00Z">
            <w:rPr>
              <w:rFonts w:ascii="Arial" w:eastAsia="Arial" w:hAnsi="Arial" w:cs="Arial"/>
              <w:color w:val="0033CC"/>
            </w:rPr>
          </w:rPrChange>
        </w:rPr>
        <w:t>8</w:t>
      </w:r>
      <w:ins w:id="821" w:author="Reis-Filho, Jorge S./Pathology" w:date="2019-06-26T23:54:00Z">
        <w:r w:rsidR="00407C92" w:rsidRPr="00407C92">
          <w:rPr>
            <w:rFonts w:ascii="Arial" w:eastAsia="Arial" w:hAnsi="Arial" w:cs="Arial"/>
            <w:color w:val="0033CC"/>
            <w:rPrChange w:id="822" w:author="Reis-Filho, Jorge S./Pathology" w:date="2019-06-26T23:54:00Z">
              <w:rPr>
                <w:rFonts w:ascii="Arial" w:eastAsia="Arial" w:hAnsi="Arial" w:cs="Arial"/>
                <w:b/>
                <w:color w:val="0033CC"/>
              </w:rPr>
            </w:rPrChange>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ins>
      <w:del w:id="823" w:author="Reis-Filho, Jorge S./Pathology" w:date="2019-06-26T23:16:00Z">
        <w:r w:rsidRPr="00A7225E" w:rsidDel="001925A7">
          <w:rPr>
            <w:rFonts w:ascii="Arial" w:eastAsia="Arial" w:hAnsi="Arial" w:cs="Arial"/>
            <w:color w:val="0033CC"/>
          </w:rPr>
          <w:delText xml:space="preserve"> </w:delText>
        </w:r>
        <w:commentRangeStart w:id="824"/>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del>
      <w:r w:rsidRPr="00A7225E">
        <w:rPr>
          <w:rFonts w:ascii="Arial" w:eastAsia="Arial" w:hAnsi="Arial" w:cs="Arial"/>
          <w:color w:val="0033CC"/>
        </w:rPr>
        <w:t>.</w:t>
      </w:r>
      <w:commentRangeEnd w:id="824"/>
      <w:r w:rsidR="001925A7">
        <w:rPr>
          <w:rStyle w:val="CommentReference"/>
        </w:rPr>
        <w:commentReference w:id="824"/>
      </w:r>
      <w:ins w:id="825" w:author="Reis-Filho, Jorge S./Pathology" w:date="2019-06-26T23:18:00Z">
        <w:r w:rsidR="001925A7">
          <w:rPr>
            <w:rFonts w:ascii="Arial" w:eastAsia="Arial" w:hAnsi="Arial" w:cs="Arial"/>
            <w:color w:val="0033CC"/>
          </w:rPr>
          <w:t xml:space="preserve"> </w:t>
        </w:r>
      </w:ins>
      <w:ins w:id="826" w:author="Reis-Filho, Jorge S./Pathology" w:date="2019-06-26T23:55:00Z">
        <w:r w:rsidR="00407C92">
          <w:rPr>
            <w:rFonts w:ascii="Arial" w:eastAsia="Arial" w:hAnsi="Arial" w:cs="Arial"/>
            <w:color w:val="0033CC"/>
          </w:rPr>
          <w:t>When</w:t>
        </w:r>
        <w:r w:rsidR="00407C92" w:rsidRPr="00407C92">
          <w:rPr>
            <w:rFonts w:ascii="Arial" w:eastAsia="Arial" w:hAnsi="Arial" w:cs="Arial"/>
            <w:color w:val="0033CC"/>
          </w:rPr>
          <w:t xml:space="preserve"> </w:t>
        </w:r>
        <w:r w:rsidR="00407C92">
          <w:rPr>
            <w:rFonts w:ascii="Arial" w:eastAsia="Arial" w:hAnsi="Arial" w:cs="Arial"/>
            <w:color w:val="0033CC"/>
          </w:rPr>
          <w:t>variants with &gt;0.1% VAF were considered, t</w:t>
        </w:r>
      </w:ins>
      <w:ins w:id="827" w:author="Reis-Filho, Jorge S./Pathology" w:date="2019-06-26T23:18:00Z">
        <w:r w:rsidR="001925A7">
          <w:rPr>
            <w:rFonts w:ascii="Arial" w:eastAsia="Arial" w:hAnsi="Arial" w:cs="Arial"/>
            <w:color w:val="0033CC"/>
          </w:rPr>
          <w:t xml:space="preserve">he agreement between </w:t>
        </w:r>
      </w:ins>
      <w:ins w:id="828" w:author="Reis-Filho, Jorge S./Pathology" w:date="2019-06-27T00:30:00Z">
        <w:r w:rsidR="006515BA">
          <w:rPr>
            <w:rFonts w:ascii="Arial" w:eastAsia="Arial" w:hAnsi="Arial" w:cs="Arial"/>
            <w:color w:val="0033CC"/>
          </w:rPr>
          <w:t>V1</w:t>
        </w:r>
      </w:ins>
      <w:ins w:id="829" w:author="Reis-Filho, Jorge S./Pathology" w:date="2019-06-26T23:18:00Z">
        <w:r w:rsidR="001925A7">
          <w:rPr>
            <w:rFonts w:ascii="Arial" w:eastAsia="Arial" w:hAnsi="Arial" w:cs="Arial"/>
            <w:color w:val="0033CC"/>
          </w:rPr>
          <w:t xml:space="preserve"> and </w:t>
        </w:r>
      </w:ins>
      <w:ins w:id="830" w:author="Reis-Filho, Jorge S./Pathology" w:date="2019-06-27T00:30:00Z">
        <w:r w:rsidR="006515BA">
          <w:rPr>
            <w:rFonts w:ascii="Arial" w:eastAsia="Arial" w:hAnsi="Arial" w:cs="Arial"/>
            <w:color w:val="0033CC"/>
          </w:rPr>
          <w:t>V2</w:t>
        </w:r>
      </w:ins>
      <w:ins w:id="831" w:author="Reis-Filho, Jorge S./Pathology" w:date="2019-06-26T23:18:00Z">
        <w:r w:rsidR="001925A7">
          <w:rPr>
            <w:rFonts w:ascii="Arial" w:eastAsia="Arial" w:hAnsi="Arial" w:cs="Arial"/>
            <w:color w:val="0033CC"/>
          </w:rPr>
          <w:t xml:space="preserve"> of the assay in the samples tested ranged from xx to xx</w:t>
        </w:r>
      </w:ins>
      <w:ins w:id="832" w:author="Reis-Filho, Jorge S./Pathology" w:date="2019-06-26T23:55:00Z">
        <w:r w:rsidR="00407C92">
          <w:rPr>
            <w:rFonts w:ascii="Arial" w:eastAsia="Arial" w:hAnsi="Arial" w:cs="Arial"/>
            <w:color w:val="0033CC"/>
          </w:rPr>
          <w:t xml:space="preserve"> in the non-hypermutated and hypermutated samples</w:t>
        </w:r>
      </w:ins>
      <w:ins w:id="833" w:author="Reis-Filho, Jorge S./Pathology" w:date="2019-06-26T23:19:00Z">
        <w:r w:rsidR="001925A7">
          <w:rPr>
            <w:rFonts w:ascii="Arial" w:eastAsia="Arial" w:hAnsi="Arial" w:cs="Arial"/>
            <w:color w:val="0033CC"/>
          </w:rPr>
          <w:t xml:space="preserve">, providing direct evidence of the robustness of </w:t>
        </w:r>
      </w:ins>
      <w:ins w:id="834" w:author="Reis-Filho, Jorge S./Pathology" w:date="2019-06-26T23:55:00Z">
        <w:r w:rsidR="00407C92">
          <w:rPr>
            <w:rFonts w:ascii="Arial" w:eastAsia="Arial" w:hAnsi="Arial" w:cs="Arial"/>
            <w:color w:val="0033CC"/>
          </w:rPr>
          <w:t>our</w:t>
        </w:r>
      </w:ins>
      <w:ins w:id="835" w:author="Reis-Filho, Jorge S./Pathology" w:date="2019-06-26T23:19:00Z">
        <w:r w:rsidR="001925A7">
          <w:rPr>
            <w:rFonts w:ascii="Arial" w:eastAsia="Arial" w:hAnsi="Arial" w:cs="Arial"/>
            <w:color w:val="0033CC"/>
          </w:rPr>
          <w:t xml:space="preserve"> high-in</w:t>
        </w:r>
      </w:ins>
      <w:ins w:id="836" w:author="Reis-Filho, Jorge S./Pathology" w:date="2019-06-26T23:20:00Z">
        <w:r w:rsidR="001925A7">
          <w:rPr>
            <w:rFonts w:ascii="Arial" w:eastAsia="Arial" w:hAnsi="Arial" w:cs="Arial"/>
            <w:color w:val="0033CC"/>
          </w:rPr>
          <w:t xml:space="preserve">tensity </w:t>
        </w:r>
      </w:ins>
      <w:ins w:id="837" w:author="Reis-Filho, Jorge S./Pathology" w:date="2019-06-26T23:55:00Z">
        <w:r w:rsidR="00407C92">
          <w:rPr>
            <w:rFonts w:ascii="Arial" w:eastAsia="Arial" w:hAnsi="Arial" w:cs="Arial"/>
            <w:color w:val="0033CC"/>
          </w:rPr>
          <w:t xml:space="preserve">sequencing </w:t>
        </w:r>
        <w:proofErr w:type="spellStart"/>
        <w:r w:rsidR="00407C92">
          <w:rPr>
            <w:rFonts w:ascii="Arial" w:eastAsia="Arial" w:hAnsi="Arial" w:cs="Arial"/>
            <w:color w:val="0033CC"/>
          </w:rPr>
          <w:t xml:space="preserve">cfDNA </w:t>
        </w:r>
      </w:ins>
      <w:proofErr w:type="spellEnd"/>
      <w:ins w:id="838" w:author="Reis-Filho, Jorge S./Pathology" w:date="2019-06-26T23:19:00Z">
        <w:r w:rsidR="001925A7">
          <w:rPr>
            <w:rFonts w:ascii="Arial" w:eastAsia="Arial" w:hAnsi="Arial" w:cs="Arial"/>
            <w:color w:val="0033CC"/>
          </w:rPr>
          <w:t>assay.</w:t>
        </w:r>
      </w:ins>
    </w:p>
    <w:p w14:paraId="2AF18496" w14:textId="77777777" w:rsidR="002C2CE5" w:rsidRPr="00A7225E" w:rsidRDefault="002C2CE5" w:rsidP="00A7225E">
      <w:pPr>
        <w:pStyle w:val="ListParagraph"/>
        <w:spacing w:after="0" w:line="240" w:lineRule="auto"/>
        <w:jc w:val="both"/>
        <w:rPr>
          <w:rFonts w:ascii="Arial" w:eastAsia="Arial" w:hAnsi="Arial" w:cs="Arial"/>
          <w:color w:val="0033CC"/>
        </w:rPr>
      </w:pPr>
    </w:p>
    <w:p w14:paraId="480BD1BA" w14:textId="6278886D" w:rsidR="002C2CE5" w:rsidRPr="00482953" w:rsidDel="00482953" w:rsidRDefault="001925A7" w:rsidP="00482953">
      <w:pPr>
        <w:pStyle w:val="ListParagraph"/>
        <w:numPr>
          <w:ilvl w:val="3"/>
          <w:numId w:val="4"/>
        </w:numPr>
        <w:spacing w:after="0" w:line="240" w:lineRule="auto"/>
        <w:ind w:left="720"/>
        <w:jc w:val="both"/>
        <w:rPr>
          <w:del w:id="839" w:author="Reis-Filho, Jorge S./Pathology" w:date="2019-06-26T23:25:00Z"/>
          <w:rFonts w:ascii="Arial" w:eastAsia="Arial" w:hAnsi="Arial" w:cs="Arial"/>
          <w:color w:val="0033CC"/>
          <w:u w:val="single"/>
          <w:rPrChange w:id="840" w:author="Reis-Filho, Jorge S./Pathology" w:date="2019-06-26T23:27:00Z">
            <w:rPr>
              <w:del w:id="841" w:author="Reis-Filho, Jorge S./Pathology" w:date="2019-06-26T23:25:00Z"/>
              <w:rFonts w:ascii="Arial" w:eastAsia="Arial" w:hAnsi="Arial" w:cs="Arial"/>
              <w:color w:val="0033CC"/>
            </w:rPr>
          </w:rPrChange>
        </w:rPr>
        <w:pPrChange w:id="842" w:author="Reis-Filho, Jorge S./Pathology" w:date="2019-06-26T23:26:00Z">
          <w:pPr>
            <w:pStyle w:val="ListParagraph"/>
            <w:numPr>
              <w:ilvl w:val="3"/>
              <w:numId w:val="4"/>
            </w:numPr>
            <w:spacing w:after="0" w:line="240" w:lineRule="auto"/>
            <w:ind w:hanging="360"/>
            <w:jc w:val="both"/>
          </w:pPr>
        </w:pPrChange>
      </w:pPr>
      <w:ins w:id="843" w:author="Reis-Filho, Jorge S./Pathology" w:date="2019-06-26T23:19:00Z">
        <w:r>
          <w:rPr>
            <w:rFonts w:ascii="Arial" w:eastAsia="Arial" w:hAnsi="Arial" w:cs="Arial"/>
            <w:color w:val="0033CC"/>
          </w:rPr>
          <w:t xml:space="preserve">Although the technical repeats of the samples using </w:t>
        </w:r>
      </w:ins>
      <w:ins w:id="844" w:author="Reis-Filho, Jorge S./Pathology" w:date="2019-06-27T00:30:00Z">
        <w:r w:rsidR="006515BA">
          <w:rPr>
            <w:rFonts w:ascii="Arial" w:eastAsia="Arial" w:hAnsi="Arial" w:cs="Arial"/>
            <w:color w:val="0033CC"/>
          </w:rPr>
          <w:t>V1</w:t>
        </w:r>
      </w:ins>
      <w:ins w:id="845" w:author="Reis-Filho, Jorge S./Pathology" w:date="2019-06-26T23:19:00Z">
        <w:r>
          <w:rPr>
            <w:rFonts w:ascii="Arial" w:eastAsia="Arial" w:hAnsi="Arial" w:cs="Arial"/>
            <w:color w:val="0033CC"/>
          </w:rPr>
          <w:t xml:space="preserve"> and </w:t>
        </w:r>
      </w:ins>
      <w:ins w:id="846" w:author="Reis-Filho, Jorge S./Pathology" w:date="2019-06-27T00:30:00Z">
        <w:r w:rsidR="006515BA">
          <w:rPr>
            <w:rFonts w:ascii="Arial" w:eastAsia="Arial" w:hAnsi="Arial" w:cs="Arial"/>
            <w:color w:val="0033CC"/>
          </w:rPr>
          <w:t>V2</w:t>
        </w:r>
      </w:ins>
      <w:ins w:id="847" w:author="Reis-Filho, Jorge S./Pathology" w:date="2019-06-26T23:19:00Z">
        <w:r>
          <w:rPr>
            <w:rFonts w:ascii="Arial" w:eastAsia="Arial" w:hAnsi="Arial" w:cs="Arial"/>
            <w:color w:val="0033CC"/>
          </w:rPr>
          <w:t xml:space="preserve"> of the high-intensity assay</w:t>
        </w:r>
      </w:ins>
      <w:ins w:id="848" w:author="Reis-Filho, Jorge S./Pathology" w:date="2019-06-26T23:20:00Z">
        <w:r>
          <w:rPr>
            <w:rFonts w:ascii="Arial" w:eastAsia="Arial" w:hAnsi="Arial" w:cs="Arial"/>
            <w:color w:val="0033CC"/>
          </w:rPr>
          <w:t xml:space="preserve"> demonstrate the robustness of the method, one could claim that the measurements were robustly incorrect. Hence, to test the accuracy of the high-intensity approach to determine the presence and the VAF of the mutat</w:t>
        </w:r>
      </w:ins>
      <w:ins w:id="849" w:author="Reis-Filho, Jorge S./Pathology" w:date="2019-06-26T23:21:00Z">
        <w:r>
          <w:rPr>
            <w:rFonts w:ascii="Arial" w:eastAsia="Arial" w:hAnsi="Arial" w:cs="Arial"/>
            <w:color w:val="0033CC"/>
          </w:rPr>
          <w:t>ions detected, we have performed an orthogonal validation of our results utilizing digital droplet PCR</w:t>
        </w:r>
      </w:ins>
      <w:ins w:id="850" w:author="Reis-Filho, Jorge S./Pathology" w:date="2019-06-26T23:22:00Z">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w:t>
        </w:r>
      </w:ins>
      <w:ins w:id="851" w:author="Reis-Filho, Jorge S./Pathology" w:date="2019-06-26T23:21:00Z">
        <w:r>
          <w:rPr>
            <w:rFonts w:ascii="Arial" w:eastAsia="Arial" w:hAnsi="Arial" w:cs="Arial"/>
            <w:color w:val="0033CC"/>
          </w:rPr>
          <w:t>, which is considered in many contexts to constitute a ‘gold standard’ for the assessment of variants at low VAFs.</w:t>
        </w:r>
      </w:ins>
      <w:ins w:id="852" w:author="Reis-Filho, Jorge S./Pathology" w:date="2019-06-26T23:19:00Z">
        <w:r>
          <w:rPr>
            <w:rFonts w:ascii="Arial" w:eastAsia="Arial" w:hAnsi="Arial" w:cs="Arial"/>
            <w:color w:val="0033CC"/>
          </w:rPr>
          <w:t xml:space="preserve"> </w:t>
        </w:r>
      </w:ins>
      <w:ins w:id="853" w:author="Reis-Filho, Jorge S./Pathology" w:date="2019-06-26T23:25:00Z">
        <w:r w:rsidR="00482953">
          <w:rPr>
            <w:rFonts w:ascii="Arial" w:eastAsia="Arial" w:hAnsi="Arial" w:cs="Arial"/>
            <w:color w:val="0033CC"/>
          </w:rPr>
          <w:t>In the original version of the manuscript, w</w:t>
        </w:r>
      </w:ins>
      <w:ins w:id="854" w:author="Reis-Filho, Jorge S./Pathology" w:date="2019-06-26T23:22:00Z">
        <w:r>
          <w:rPr>
            <w:rFonts w:ascii="Arial" w:eastAsia="Arial" w:hAnsi="Arial" w:cs="Arial"/>
            <w:color w:val="0033CC"/>
          </w:rPr>
          <w:t xml:space="preserve">e </w:t>
        </w:r>
      </w:ins>
      <w:ins w:id="855" w:author="Reis-Filho, Jorge S./Pathology" w:date="2019-06-26T23:25:00Z">
        <w:r w:rsidR="00482953">
          <w:rPr>
            <w:rFonts w:ascii="Arial" w:eastAsia="Arial" w:hAnsi="Arial" w:cs="Arial"/>
            <w:color w:val="0033CC"/>
          </w:rPr>
          <w:t>had performed</w:t>
        </w:r>
      </w:ins>
      <w:ins w:id="856" w:author="Reis-Filho, Jorge S./Pathology" w:date="2019-06-26T23:22:00Z">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experiments testing the detection </w:t>
        </w:r>
      </w:ins>
      <w:del w:id="857" w:author="Reis-Filho, Jorge S./Pathology" w:date="2019-06-26T23:22:00Z">
        <w:r w:rsidR="00B4071F" w:rsidRPr="00A7225E" w:rsidDel="001925A7">
          <w:rPr>
            <w:rFonts w:ascii="Arial" w:eastAsia="Arial" w:hAnsi="Arial" w:cs="Arial"/>
            <w:color w:val="0033CC"/>
          </w:rPr>
          <w:delText xml:space="preserve">The manuscript also included orthogonal validation </w:delText>
        </w:r>
      </w:del>
      <w:r w:rsidR="00B4071F" w:rsidRPr="00A7225E">
        <w:rPr>
          <w:rFonts w:ascii="Arial" w:eastAsia="Arial" w:hAnsi="Arial" w:cs="Arial"/>
          <w:color w:val="0033CC"/>
        </w:rPr>
        <w:t>of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ins w:id="858" w:author="Reis-Filho, Jorge S./Pathology" w:date="2019-06-26T23:23:00Z">
        <w:r>
          <w:rPr>
            <w:rFonts w:ascii="Arial" w:eastAsia="Arial" w:hAnsi="Arial" w:cs="Arial"/>
            <w:color w:val="0033CC"/>
          </w:rPr>
          <w:t>)</w:t>
        </w:r>
      </w:ins>
      <w:del w:id="859" w:author="Reis-Filho, Jorge S./Pathology" w:date="2019-06-26T23:22:00Z">
        <w:r w:rsidR="00B4071F" w:rsidRPr="00A7225E" w:rsidDel="001925A7">
          <w:rPr>
            <w:rFonts w:ascii="Arial" w:eastAsia="Arial" w:hAnsi="Arial" w:cs="Arial"/>
            <w:color w:val="0033CC"/>
          </w:rPr>
          <w:delText>) using droplet digital PCR (ddPCR)</w:delText>
        </w:r>
      </w:del>
      <w:r w:rsidR="00B4071F" w:rsidRPr="00A7225E">
        <w:rPr>
          <w:rFonts w:ascii="Arial" w:eastAsia="Arial" w:hAnsi="Arial" w:cs="Arial"/>
          <w:color w:val="0033CC"/>
        </w:rPr>
        <w:t xml:space="preserve"> in five patients. Figure 1</w:t>
      </w:r>
      <w:r w:rsidR="00650F4F" w:rsidRPr="00A7225E">
        <w:rPr>
          <w:rFonts w:ascii="Arial" w:eastAsia="Arial" w:hAnsi="Arial" w:cs="Arial"/>
          <w:color w:val="0033CC"/>
        </w:rPr>
        <w:t xml:space="preserve">b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ins w:id="860" w:author="Reis-Filho, Jorge S./Pathology" w:date="2019-06-26T23:23:00Z">
        <w:r w:rsidRPr="001925A7">
          <w:rPr>
            <w:rFonts w:ascii="Arial" w:eastAsia="Arial" w:hAnsi="Arial" w:cs="Arial"/>
            <w:b/>
            <w:color w:val="0033CC"/>
            <w:rPrChange w:id="861" w:author="Reis-Filho, Jorge S./Pathology" w:date="2019-06-26T23:23:00Z">
              <w:rPr>
                <w:rFonts w:ascii="Arial" w:eastAsia="Arial" w:hAnsi="Arial" w:cs="Arial"/>
                <w:color w:val="0033CC"/>
              </w:rPr>
            </w:rPrChange>
          </w:rPr>
          <w:t xml:space="preserve">Response to Reviewers </w:t>
        </w:r>
      </w:ins>
      <w:r w:rsidR="00CB07F2" w:rsidRPr="001925A7">
        <w:rPr>
          <w:rFonts w:ascii="Arial" w:eastAsia="Arial" w:hAnsi="Arial" w:cs="Arial"/>
          <w:b/>
          <w:color w:val="0033CC"/>
          <w:rPrChange w:id="862" w:author="Reis-Filho, Jorge S./Pathology" w:date="2019-06-26T23:23:00Z">
            <w:rPr>
              <w:rFonts w:ascii="Arial" w:eastAsia="Arial" w:hAnsi="Arial" w:cs="Arial"/>
              <w:color w:val="0033CC"/>
            </w:rPr>
          </w:rPrChange>
        </w:rPr>
        <w:t xml:space="preserve">Figure </w:t>
      </w:r>
      <w:r w:rsidR="005D3BAF" w:rsidRPr="001925A7">
        <w:rPr>
          <w:rFonts w:ascii="Arial" w:eastAsia="Arial" w:hAnsi="Arial" w:cs="Arial"/>
          <w:b/>
          <w:color w:val="0033CC"/>
          <w:rPrChange w:id="863" w:author="Reis-Filho, Jorge S./Pathology" w:date="2019-06-26T23:23:00Z">
            <w:rPr>
              <w:rFonts w:ascii="Arial" w:eastAsia="Arial" w:hAnsi="Arial" w:cs="Arial"/>
              <w:color w:val="0033CC"/>
            </w:rPr>
          </w:rPrChange>
        </w:rPr>
        <w:t>9</w:t>
      </w:r>
      <w:r w:rsidR="00CB07F2" w:rsidRPr="001925A7">
        <w:rPr>
          <w:rFonts w:ascii="Arial" w:eastAsia="Arial" w:hAnsi="Arial" w:cs="Arial"/>
          <w:b/>
          <w:color w:val="0033CC"/>
          <w:rPrChange w:id="864" w:author="Reis-Filho, Jorge S./Pathology" w:date="2019-06-26T23:23:00Z">
            <w:rPr>
              <w:rFonts w:ascii="Arial" w:eastAsia="Arial" w:hAnsi="Arial" w:cs="Arial"/>
              <w:color w:val="0033CC"/>
            </w:rPr>
          </w:rPrChange>
        </w:rPr>
        <w:t>a</w:t>
      </w:r>
      <w:r w:rsidR="00CB07F2" w:rsidRPr="00A7225E">
        <w:rPr>
          <w:rFonts w:ascii="Arial" w:eastAsia="Arial" w:hAnsi="Arial" w:cs="Arial"/>
          <w:color w:val="0033CC"/>
        </w:rPr>
        <w:t xml:space="preserve"> </w:t>
      </w:r>
      <w:del w:id="865" w:author="Reis-Filho, Jorge S./Pathology" w:date="2019-06-26T23:23:00Z">
        <w:r w:rsidR="00CB07F2" w:rsidRPr="00A7225E" w:rsidDel="001925A7">
          <w:rPr>
            <w:rFonts w:ascii="Arial" w:eastAsia="Arial" w:hAnsi="Arial" w:cs="Arial"/>
            <w:color w:val="0033CC"/>
          </w:rPr>
          <w:delText xml:space="preserve">of this response </w:delText>
        </w:r>
        <w:r w:rsidR="00C80ED4" w:rsidRPr="00A7225E" w:rsidDel="001925A7">
          <w:rPr>
            <w:rFonts w:ascii="Arial" w:eastAsia="Arial" w:hAnsi="Arial" w:cs="Arial"/>
            <w:color w:val="0033CC"/>
          </w:rPr>
          <w:delText>show</w:delText>
        </w:r>
      </w:del>
      <w:ins w:id="866" w:author="Reis-Filho, Jorge S./Pathology" w:date="2019-06-26T23:23:00Z">
        <w:r>
          <w:rPr>
            <w:rFonts w:ascii="Arial" w:eastAsia="Arial" w:hAnsi="Arial" w:cs="Arial"/>
            <w:color w:val="0033CC"/>
          </w:rPr>
          <w:t>demonstrate</w:t>
        </w:r>
      </w:ins>
      <w:r w:rsidR="00B4071F" w:rsidRPr="00A7225E">
        <w:rPr>
          <w:rFonts w:ascii="Arial" w:eastAsia="Arial" w:hAnsi="Arial" w:cs="Arial"/>
          <w:color w:val="0033CC"/>
        </w:rPr>
        <w:t xml:space="preserve"> that the </w:t>
      </w:r>
      <w:ins w:id="867" w:author="Reis-Filho, Jorge S./Pathology" w:date="2019-06-26T23:23:00Z">
        <w:r>
          <w:rPr>
            <w:rFonts w:ascii="Arial" w:eastAsia="Arial" w:hAnsi="Arial" w:cs="Arial"/>
            <w:color w:val="0033CC"/>
          </w:rPr>
          <w:t xml:space="preserve">accuracy of the detection of each variant ranged from </w:t>
        </w:r>
        <w:r w:rsidRPr="001925A7">
          <w:rPr>
            <w:rFonts w:ascii="Arial" w:eastAsia="Arial" w:hAnsi="Arial" w:cs="Arial"/>
            <w:color w:val="0033CC"/>
            <w:highlight w:val="yellow"/>
            <w:rPrChange w:id="868" w:author="Reis-Filho, Jorge S./Pathology" w:date="2019-06-26T23:24:00Z">
              <w:rPr>
                <w:rFonts w:ascii="Arial" w:eastAsia="Arial" w:hAnsi="Arial" w:cs="Arial"/>
                <w:color w:val="0033CC"/>
              </w:rPr>
            </w:rPrChange>
          </w:rPr>
          <w:t>xx</w:t>
        </w:r>
      </w:ins>
      <w:ins w:id="869" w:author="Reis-Filho, Jorge S./Pathology" w:date="2019-06-26T23:24:00Z">
        <w:r w:rsidRPr="001925A7">
          <w:rPr>
            <w:rFonts w:ascii="Arial" w:eastAsia="Arial" w:hAnsi="Arial" w:cs="Arial"/>
            <w:color w:val="0033CC"/>
            <w:highlight w:val="yellow"/>
            <w:rPrChange w:id="870" w:author="Reis-Filho, Jorge S./Pathology" w:date="2019-06-26T23:24:00Z">
              <w:rPr>
                <w:rFonts w:ascii="Arial" w:eastAsia="Arial" w:hAnsi="Arial" w:cs="Arial"/>
                <w:color w:val="0033CC"/>
              </w:rPr>
            </w:rPrChange>
          </w:rPr>
          <w:t>%</w:t>
        </w:r>
      </w:ins>
      <w:ins w:id="871" w:author="Reis-Filho, Jorge S./Pathology" w:date="2019-06-26T23:23:00Z">
        <w:r w:rsidRPr="001925A7">
          <w:rPr>
            <w:rFonts w:ascii="Arial" w:eastAsia="Arial" w:hAnsi="Arial" w:cs="Arial"/>
            <w:color w:val="0033CC"/>
            <w:highlight w:val="yellow"/>
            <w:rPrChange w:id="872" w:author="Reis-Filho, Jorge S./Pathology" w:date="2019-06-26T23:24:00Z">
              <w:rPr>
                <w:rFonts w:ascii="Arial" w:eastAsia="Arial" w:hAnsi="Arial" w:cs="Arial"/>
                <w:color w:val="0033CC"/>
              </w:rPr>
            </w:rPrChange>
          </w:rPr>
          <w:t xml:space="preserve"> to xx%</w:t>
        </w:r>
        <w:r>
          <w:rPr>
            <w:rFonts w:ascii="Arial" w:eastAsia="Arial" w:hAnsi="Arial" w:cs="Arial"/>
            <w:color w:val="0033CC"/>
          </w:rPr>
          <w:t xml:space="preserve"> (utilizing </w:t>
        </w:r>
        <w:proofErr w:type="spellStart"/>
        <w:r>
          <w:rPr>
            <w:rFonts w:ascii="Arial" w:eastAsia="Arial" w:hAnsi="Arial" w:cs="Arial"/>
            <w:color w:val="0033CC"/>
          </w:rPr>
          <w:t>ddPCR</w:t>
        </w:r>
        <w:proofErr w:type="spellEnd"/>
        <w:r>
          <w:rPr>
            <w:rFonts w:ascii="Arial" w:eastAsia="Arial" w:hAnsi="Arial" w:cs="Arial"/>
            <w:color w:val="0033CC"/>
          </w:rPr>
          <w:t xml:space="preserve"> as the</w:t>
        </w:r>
      </w:ins>
      <w:ins w:id="873" w:author="Reis-Filho, Jorge S./Pathology" w:date="2019-06-26T23:24:00Z">
        <w:r>
          <w:rPr>
            <w:rFonts w:ascii="Arial" w:eastAsia="Arial" w:hAnsi="Arial" w:cs="Arial"/>
            <w:color w:val="0033CC"/>
          </w:rPr>
          <w:t xml:space="preserve"> ‘gold standard) and the </w:t>
        </w:r>
      </w:ins>
      <w:r w:rsidR="00B4071F" w:rsidRPr="00A7225E">
        <w:rPr>
          <w:rFonts w:ascii="Arial" w:eastAsia="Arial" w:hAnsi="Arial" w:cs="Arial"/>
          <w:color w:val="0033CC"/>
        </w:rPr>
        <w:t xml:space="preserve">VAF measured in cfDNA using either version of the assay protocol closely mirrors that </w:t>
      </w:r>
      <w:r w:rsidR="00B4071F" w:rsidRPr="00482953">
        <w:rPr>
          <w:rFonts w:ascii="Arial" w:eastAsia="Arial" w:hAnsi="Arial" w:cs="Arial"/>
          <w:color w:val="0033CC"/>
        </w:rPr>
        <w:t xml:space="preserve">obtained with </w:t>
      </w:r>
      <w:proofErr w:type="spellStart"/>
      <w:r w:rsidR="00B4071F" w:rsidRPr="00482953">
        <w:rPr>
          <w:rFonts w:ascii="Arial" w:eastAsia="Arial" w:hAnsi="Arial" w:cs="Arial"/>
          <w:color w:val="0033CC"/>
        </w:rPr>
        <w:t>ddPCR</w:t>
      </w:r>
      <w:proofErr w:type="spellEnd"/>
      <w:r w:rsidR="00B4071F" w:rsidRPr="00482953">
        <w:rPr>
          <w:rFonts w:ascii="Arial" w:eastAsia="Arial" w:hAnsi="Arial" w:cs="Arial"/>
          <w:color w:val="0033CC"/>
        </w:rPr>
        <w:t>.</w:t>
      </w:r>
      <w:ins w:id="874" w:author="Reis-Filho, Jorge S./Pathology" w:date="2019-06-26T23:27:00Z">
        <w:r w:rsidR="00482953">
          <w:rPr>
            <w:rFonts w:ascii="Arial" w:eastAsia="Arial" w:hAnsi="Arial" w:cs="Arial"/>
            <w:color w:val="0033CC"/>
          </w:rPr>
          <w:t xml:space="preserve"> </w:t>
        </w:r>
      </w:ins>
    </w:p>
    <w:p w14:paraId="0879A969" w14:textId="77777777" w:rsidR="002C2CE5" w:rsidRPr="00482953" w:rsidDel="00482953" w:rsidRDefault="002C2CE5" w:rsidP="00482953">
      <w:pPr>
        <w:pStyle w:val="ListParagraph"/>
        <w:numPr>
          <w:ilvl w:val="3"/>
          <w:numId w:val="4"/>
        </w:numPr>
        <w:spacing w:after="0" w:line="240" w:lineRule="auto"/>
        <w:ind w:left="720"/>
        <w:jc w:val="both"/>
        <w:rPr>
          <w:del w:id="875" w:author="Reis-Filho, Jorge S./Pathology" w:date="2019-06-26T23:25:00Z"/>
          <w:rFonts w:ascii="Arial" w:eastAsia="Arial" w:hAnsi="Arial" w:cs="Arial"/>
          <w:color w:val="0033CC"/>
          <w:u w:val="single"/>
          <w:rPrChange w:id="876" w:author="Reis-Filho, Jorge S./Pathology" w:date="2019-06-26T23:27:00Z">
            <w:rPr>
              <w:del w:id="877" w:author="Reis-Filho, Jorge S./Pathology" w:date="2019-06-26T23:25:00Z"/>
            </w:rPr>
          </w:rPrChange>
        </w:rPr>
        <w:pPrChange w:id="878" w:author="Reis-Filho, Jorge S./Pathology" w:date="2019-06-26T23:26:00Z">
          <w:pPr>
            <w:pStyle w:val="ListParagraph"/>
            <w:spacing w:after="0"/>
            <w:jc w:val="both"/>
          </w:pPr>
        </w:pPrChange>
      </w:pPr>
    </w:p>
    <w:p w14:paraId="57B80089" w14:textId="327B8B66" w:rsidR="00ED7EC3" w:rsidRPr="00482953" w:rsidRDefault="00650F4F" w:rsidP="00482953">
      <w:pPr>
        <w:pStyle w:val="ListParagraph"/>
        <w:numPr>
          <w:ilvl w:val="3"/>
          <w:numId w:val="4"/>
        </w:numPr>
        <w:spacing w:after="0" w:line="240" w:lineRule="auto"/>
        <w:ind w:left="720"/>
        <w:jc w:val="both"/>
        <w:rPr>
          <w:rFonts w:ascii="Arial" w:eastAsia="Arial" w:hAnsi="Arial" w:cs="Arial"/>
          <w:color w:val="0033CC"/>
          <w:rPrChange w:id="879" w:author="Reis-Filho, Jorge S./Pathology" w:date="2019-06-26T23:27:00Z">
            <w:rPr/>
          </w:rPrChange>
        </w:rPr>
      </w:pPr>
      <w:r w:rsidRPr="00482953">
        <w:rPr>
          <w:rFonts w:ascii="Arial" w:eastAsia="Arial" w:hAnsi="Arial" w:cs="Arial"/>
          <w:color w:val="0033CC"/>
          <w:u w:val="single"/>
          <w:rPrChange w:id="880" w:author="Reis-Filho, Jorge S./Pathology" w:date="2019-06-26T23:27:00Z">
            <w:rPr>
              <w:rFonts w:ascii="Arial" w:eastAsia="Arial" w:hAnsi="Arial" w:cs="Arial"/>
              <w:color w:val="0033CC"/>
            </w:rPr>
          </w:rPrChange>
        </w:rPr>
        <w:t xml:space="preserve">In response to the </w:t>
      </w:r>
      <w:r w:rsidR="00B4071F" w:rsidRPr="00482953">
        <w:rPr>
          <w:rFonts w:ascii="Arial" w:eastAsia="Arial" w:hAnsi="Arial" w:cs="Arial"/>
          <w:color w:val="0033CC"/>
          <w:u w:val="single"/>
          <w:rPrChange w:id="881" w:author="Reis-Filho, Jorge S./Pathology" w:date="2019-06-26T23:27:00Z">
            <w:rPr>
              <w:rFonts w:ascii="Arial" w:eastAsia="Arial" w:hAnsi="Arial" w:cs="Arial"/>
              <w:color w:val="0033CC"/>
            </w:rPr>
          </w:rPrChange>
        </w:rPr>
        <w:t xml:space="preserve">Reviewer’s comment, </w:t>
      </w:r>
      <w:r w:rsidR="00C855A9" w:rsidRPr="00482953">
        <w:rPr>
          <w:rFonts w:ascii="Arial" w:eastAsia="Arial" w:hAnsi="Arial" w:cs="Arial"/>
          <w:color w:val="0033CC"/>
          <w:u w:val="single"/>
          <w:rPrChange w:id="882" w:author="Reis-Filho, Jorge S./Pathology" w:date="2019-06-26T23:27:00Z">
            <w:rPr>
              <w:rFonts w:ascii="Arial" w:eastAsia="Arial" w:hAnsi="Arial" w:cs="Arial"/>
              <w:color w:val="0033CC"/>
            </w:rPr>
          </w:rPrChange>
        </w:rPr>
        <w:t xml:space="preserve">we </w:t>
      </w:r>
      <w:ins w:id="883" w:author="Reis-Filho, Jorge S./Pathology" w:date="2019-06-26T23:25:00Z">
        <w:r w:rsidR="00482953" w:rsidRPr="00482953">
          <w:rPr>
            <w:rFonts w:ascii="Arial" w:eastAsia="Arial" w:hAnsi="Arial" w:cs="Arial"/>
            <w:color w:val="0033CC"/>
            <w:u w:val="single"/>
            <w:rPrChange w:id="884" w:author="Reis-Filho, Jorge S./Pathology" w:date="2019-06-26T23:27:00Z">
              <w:rPr>
                <w:rFonts w:ascii="Arial" w:eastAsia="Arial" w:hAnsi="Arial" w:cs="Arial"/>
                <w:color w:val="0033CC"/>
              </w:rPr>
            </w:rPrChange>
          </w:rPr>
          <w:t xml:space="preserve">have now </w:t>
        </w:r>
      </w:ins>
      <w:r w:rsidR="00C855A9" w:rsidRPr="00482953">
        <w:rPr>
          <w:rFonts w:ascii="Arial" w:eastAsia="Arial" w:hAnsi="Arial" w:cs="Arial"/>
          <w:color w:val="0033CC"/>
          <w:u w:val="single"/>
          <w:rPrChange w:id="885" w:author="Reis-Filho, Jorge S./Pathology" w:date="2019-06-26T23:27:00Z">
            <w:rPr>
              <w:rFonts w:ascii="Arial" w:eastAsia="Arial" w:hAnsi="Arial" w:cs="Arial"/>
              <w:color w:val="0033CC"/>
            </w:rPr>
          </w:rPrChange>
        </w:rPr>
        <w:t>performed</w:t>
      </w:r>
      <w:r w:rsidR="00C80ED4" w:rsidRPr="00482953">
        <w:rPr>
          <w:rFonts w:ascii="Arial" w:eastAsia="Arial" w:hAnsi="Arial" w:cs="Arial"/>
          <w:color w:val="0033CC"/>
          <w:u w:val="single"/>
          <w:rPrChange w:id="886" w:author="Reis-Filho, Jorge S./Pathology" w:date="2019-06-26T23:27:00Z">
            <w:rPr>
              <w:rFonts w:ascii="Arial" w:eastAsia="Arial" w:hAnsi="Arial" w:cs="Arial"/>
              <w:color w:val="0033CC"/>
            </w:rPr>
          </w:rPrChange>
        </w:rPr>
        <w:t xml:space="preserve"> additional</w:t>
      </w:r>
      <w:r w:rsidR="00C855A9" w:rsidRPr="00482953">
        <w:rPr>
          <w:rFonts w:ascii="Arial" w:eastAsia="Arial" w:hAnsi="Arial" w:cs="Arial"/>
          <w:color w:val="0033CC"/>
          <w:u w:val="single"/>
          <w:rPrChange w:id="887" w:author="Reis-Filho, Jorge S./Pathology" w:date="2019-06-26T23:27:00Z">
            <w:rPr>
              <w:rFonts w:ascii="Arial" w:eastAsia="Arial" w:hAnsi="Arial" w:cs="Arial"/>
              <w:color w:val="0033CC"/>
            </w:rPr>
          </w:rPrChange>
        </w:rPr>
        <w:t xml:space="preserve"> </w:t>
      </w:r>
      <w:proofErr w:type="spellStart"/>
      <w:r w:rsidR="00C855A9" w:rsidRPr="00482953">
        <w:rPr>
          <w:rFonts w:ascii="Arial" w:eastAsia="Arial" w:hAnsi="Arial" w:cs="Arial"/>
          <w:color w:val="0033CC"/>
          <w:u w:val="single"/>
          <w:rPrChange w:id="888" w:author="Reis-Filho, Jorge S./Pathology" w:date="2019-06-26T23:27:00Z">
            <w:rPr>
              <w:rFonts w:ascii="Arial" w:eastAsia="Arial" w:hAnsi="Arial" w:cs="Arial"/>
              <w:color w:val="0033CC"/>
            </w:rPr>
          </w:rPrChange>
        </w:rPr>
        <w:t>ddPCR</w:t>
      </w:r>
      <w:proofErr w:type="spellEnd"/>
      <w:r w:rsidR="00C855A9" w:rsidRPr="00482953">
        <w:rPr>
          <w:rFonts w:ascii="Arial" w:eastAsia="Arial" w:hAnsi="Arial" w:cs="Arial"/>
          <w:color w:val="0033CC"/>
          <w:u w:val="single"/>
          <w:rPrChange w:id="889" w:author="Reis-Filho, Jorge S./Pathology" w:date="2019-06-26T23:27:00Z">
            <w:rPr>
              <w:rFonts w:ascii="Arial" w:eastAsia="Arial" w:hAnsi="Arial" w:cs="Arial"/>
              <w:color w:val="0033CC"/>
            </w:rPr>
          </w:rPrChange>
        </w:rPr>
        <w:t xml:space="preserve"> assays targeting the </w:t>
      </w:r>
      <w:proofErr w:type="spellStart"/>
      <w:r w:rsidR="00C855A9" w:rsidRPr="00482953">
        <w:rPr>
          <w:rFonts w:ascii="Arial" w:eastAsia="Arial" w:hAnsi="Arial" w:cs="Arial"/>
          <w:color w:val="0033CC"/>
          <w:u w:val="single"/>
          <w:rPrChange w:id="890" w:author="Reis-Filho, Jorge S./Pathology" w:date="2019-06-26T23:27:00Z">
            <w:rPr>
              <w:rFonts w:ascii="Arial" w:eastAsia="Arial" w:hAnsi="Arial" w:cs="Arial"/>
              <w:color w:val="0033CC"/>
            </w:rPr>
          </w:rPrChange>
        </w:rPr>
        <w:t>VUSo</w:t>
      </w:r>
      <w:proofErr w:type="spellEnd"/>
      <w:r w:rsidR="00C855A9" w:rsidRPr="00482953">
        <w:rPr>
          <w:rFonts w:ascii="Arial" w:eastAsia="Arial" w:hAnsi="Arial" w:cs="Arial"/>
          <w:color w:val="0033CC"/>
          <w:u w:val="single"/>
          <w:rPrChange w:id="891" w:author="Reis-Filho, Jorge S./Pathology" w:date="2019-06-26T23:27:00Z">
            <w:rPr>
              <w:rFonts w:ascii="Arial" w:eastAsia="Arial" w:hAnsi="Arial" w:cs="Arial"/>
              <w:color w:val="0033CC"/>
            </w:rPr>
          </w:rPrChange>
        </w:rPr>
        <w:t xml:space="preserve"> </w:t>
      </w:r>
      <w:r w:rsidR="00A576AF" w:rsidRPr="00482953">
        <w:rPr>
          <w:rFonts w:ascii="Arial" w:eastAsia="Arial" w:hAnsi="Arial" w:cs="Arial"/>
          <w:color w:val="0033CC"/>
          <w:u w:val="single"/>
          <w:rPrChange w:id="892" w:author="Reis-Filho, Jorge S./Pathology" w:date="2019-06-26T23:27:00Z">
            <w:rPr>
              <w:rFonts w:ascii="Arial" w:eastAsia="Arial" w:hAnsi="Arial" w:cs="Arial"/>
              <w:color w:val="0033CC"/>
            </w:rPr>
          </w:rPrChange>
        </w:rPr>
        <w:t>(</w:t>
      </w:r>
      <w:r w:rsidR="00C855A9" w:rsidRPr="00482953">
        <w:rPr>
          <w:rFonts w:ascii="Arial" w:eastAsia="Arial" w:hAnsi="Arial" w:cs="Arial"/>
          <w:color w:val="0033CC"/>
          <w:u w:val="single"/>
          <w:rPrChange w:id="893" w:author="Reis-Filho, Jorge S./Pathology" w:date="2019-06-26T23:27:00Z">
            <w:rPr>
              <w:rFonts w:ascii="Arial" w:eastAsia="Arial" w:hAnsi="Arial" w:cs="Arial"/>
              <w:color w:val="0033CC"/>
            </w:rPr>
          </w:rPrChange>
        </w:rPr>
        <w:t xml:space="preserve">the </w:t>
      </w:r>
      <w:proofErr w:type="spellStart"/>
      <w:r w:rsidR="00A576AF" w:rsidRPr="00482953">
        <w:rPr>
          <w:rFonts w:ascii="Arial" w:eastAsia="Arial" w:hAnsi="Arial" w:cs="Arial"/>
          <w:color w:val="0033CC"/>
          <w:u w:val="single"/>
          <w:rPrChange w:id="894" w:author="Reis-Filho, Jorge S./Pathology" w:date="2019-06-26T23:27:00Z">
            <w:rPr>
              <w:rFonts w:ascii="Arial" w:eastAsia="Arial" w:hAnsi="Arial" w:cs="Arial"/>
              <w:color w:val="0033CC"/>
            </w:rPr>
          </w:rPrChange>
        </w:rPr>
        <w:t>cfDNA</w:t>
      </w:r>
      <w:proofErr w:type="spellEnd"/>
      <w:r w:rsidR="00A576AF" w:rsidRPr="00482953">
        <w:rPr>
          <w:rFonts w:ascii="Arial" w:eastAsia="Arial" w:hAnsi="Arial" w:cs="Arial"/>
          <w:color w:val="0033CC"/>
          <w:u w:val="single"/>
          <w:rPrChange w:id="895" w:author="Reis-Filho, Jorge S./Pathology" w:date="2019-06-26T23:27:00Z">
            <w:rPr>
              <w:rFonts w:ascii="Arial" w:eastAsia="Arial" w:hAnsi="Arial" w:cs="Arial"/>
              <w:color w:val="0033CC"/>
            </w:rPr>
          </w:rPrChange>
        </w:rPr>
        <w:t xml:space="preserve"> somatic </w:t>
      </w:r>
      <w:r w:rsidR="00C855A9" w:rsidRPr="00482953">
        <w:rPr>
          <w:rFonts w:ascii="Arial" w:eastAsia="Arial" w:hAnsi="Arial" w:cs="Arial"/>
          <w:color w:val="0033CC"/>
          <w:u w:val="single"/>
          <w:rPrChange w:id="896" w:author="Reis-Filho, Jorge S./Pathology" w:date="2019-06-26T23:27:00Z">
            <w:rPr>
              <w:rFonts w:ascii="Arial" w:eastAsia="Arial" w:hAnsi="Arial" w:cs="Arial"/>
              <w:color w:val="0033CC"/>
            </w:rPr>
          </w:rPrChange>
        </w:rPr>
        <w:t xml:space="preserve">mutations that were not matched to the paired tumors or WBCs) to evaluate the specificity of the cfDNA sequencing assay </w:t>
      </w:r>
      <w:r w:rsidR="00C80ED4" w:rsidRPr="00482953">
        <w:rPr>
          <w:rFonts w:ascii="Arial" w:eastAsia="Arial" w:hAnsi="Arial" w:cs="Arial"/>
          <w:color w:val="0033CC"/>
          <w:u w:val="single"/>
          <w:rPrChange w:id="897" w:author="Reis-Filho, Jorge S./Pathology" w:date="2019-06-26T23:27:00Z">
            <w:rPr>
              <w:rFonts w:ascii="Arial" w:eastAsia="Arial" w:hAnsi="Arial" w:cs="Arial"/>
              <w:color w:val="0033CC"/>
            </w:rPr>
          </w:rPrChange>
        </w:rPr>
        <w:t>for</w:t>
      </w:r>
      <w:r w:rsidR="00C855A9" w:rsidRPr="00482953">
        <w:rPr>
          <w:rFonts w:ascii="Arial" w:eastAsia="Arial" w:hAnsi="Arial" w:cs="Arial"/>
          <w:color w:val="0033CC"/>
          <w:u w:val="single"/>
          <w:rPrChange w:id="898" w:author="Reis-Filho, Jorge S./Pathology" w:date="2019-06-26T23:27:00Z">
            <w:rPr>
              <w:rFonts w:ascii="Arial" w:eastAsia="Arial" w:hAnsi="Arial" w:cs="Arial"/>
              <w:color w:val="0033CC"/>
            </w:rPr>
          </w:rPrChange>
        </w:rPr>
        <w:t xml:space="preserve"> low VAF </w:t>
      </w:r>
      <w:proofErr w:type="gramStart"/>
      <w:r w:rsidR="00C855A9" w:rsidRPr="00482953">
        <w:rPr>
          <w:rFonts w:ascii="Arial" w:eastAsia="Arial" w:hAnsi="Arial" w:cs="Arial"/>
          <w:color w:val="0033CC"/>
          <w:u w:val="single"/>
          <w:rPrChange w:id="899" w:author="Reis-Filho, Jorge S./Pathology" w:date="2019-06-26T23:27:00Z">
            <w:rPr>
              <w:rFonts w:ascii="Arial" w:eastAsia="Arial" w:hAnsi="Arial" w:cs="Arial"/>
              <w:color w:val="0033CC"/>
            </w:rPr>
          </w:rPrChange>
        </w:rPr>
        <w:t>non tumor</w:t>
      </w:r>
      <w:proofErr w:type="gramEnd"/>
      <w:r w:rsidR="00C855A9" w:rsidRPr="00482953">
        <w:rPr>
          <w:rFonts w:ascii="Arial" w:eastAsia="Arial" w:hAnsi="Arial" w:cs="Arial"/>
          <w:color w:val="0033CC"/>
          <w:u w:val="single"/>
          <w:rPrChange w:id="900" w:author="Reis-Filho, Jorge S./Pathology" w:date="2019-06-26T23:27:00Z">
            <w:rPr>
              <w:rFonts w:ascii="Arial" w:eastAsia="Arial" w:hAnsi="Arial" w:cs="Arial"/>
              <w:color w:val="0033CC"/>
            </w:rPr>
          </w:rPrChange>
        </w:rPr>
        <w:t>-matched somatic variants</w:t>
      </w:r>
      <w:r w:rsidR="00C855A9" w:rsidRPr="00482953">
        <w:rPr>
          <w:rFonts w:ascii="Arial" w:eastAsia="Arial" w:hAnsi="Arial" w:cs="Arial"/>
          <w:color w:val="0033CC"/>
          <w:rPrChange w:id="901" w:author="Reis-Filho, Jorge S./Pathology" w:date="2019-06-26T23:27:00Z">
            <w:rPr/>
          </w:rPrChange>
        </w:rPr>
        <w:t xml:space="preserve">. For this analysis, </w:t>
      </w:r>
      <w:r w:rsidRPr="00482953">
        <w:rPr>
          <w:rFonts w:ascii="Arial" w:eastAsia="Arial" w:hAnsi="Arial" w:cs="Arial"/>
          <w:color w:val="0033CC"/>
          <w:rPrChange w:id="902" w:author="Reis-Filho, Jorge S./Pathology" w:date="2019-06-26T23:27:00Z">
            <w:rPr/>
          </w:rPrChange>
        </w:rPr>
        <w:t xml:space="preserve">we </w:t>
      </w:r>
      <w:r w:rsidR="00C855A9" w:rsidRPr="00482953">
        <w:rPr>
          <w:rFonts w:ascii="Arial" w:eastAsia="Arial" w:hAnsi="Arial" w:cs="Arial"/>
          <w:color w:val="0033CC"/>
          <w:rPrChange w:id="903" w:author="Reis-Filho, Jorge S./Pathology" w:date="2019-06-26T23:27:00Z">
            <w:rPr/>
          </w:rPrChange>
        </w:rPr>
        <w:t xml:space="preserve">first </w:t>
      </w:r>
      <w:r w:rsidRPr="00482953">
        <w:rPr>
          <w:rFonts w:ascii="Arial" w:eastAsia="Arial" w:hAnsi="Arial" w:cs="Arial"/>
          <w:color w:val="0033CC"/>
          <w:rPrChange w:id="904" w:author="Reis-Filho, Jorge S./Pathology" w:date="2019-06-26T23:27:00Z">
            <w:rPr/>
          </w:rPrChange>
        </w:rPr>
        <w:t xml:space="preserve">identified the subset of </w:t>
      </w:r>
      <w:proofErr w:type="spellStart"/>
      <w:r w:rsidRPr="00482953">
        <w:rPr>
          <w:rFonts w:ascii="Arial" w:eastAsia="Arial" w:hAnsi="Arial" w:cs="Arial"/>
          <w:color w:val="0033CC"/>
          <w:rPrChange w:id="905" w:author="Reis-Filho, Jorge S./Pathology" w:date="2019-06-26T23:27:00Z">
            <w:rPr/>
          </w:rPrChange>
        </w:rPr>
        <w:t>cfDNA</w:t>
      </w:r>
      <w:proofErr w:type="spellEnd"/>
      <w:r w:rsidRPr="00482953">
        <w:rPr>
          <w:rFonts w:ascii="Arial" w:eastAsia="Arial" w:hAnsi="Arial" w:cs="Arial"/>
          <w:color w:val="0033CC"/>
          <w:rPrChange w:id="906" w:author="Reis-Filho, Jorge S./Pathology" w:date="2019-06-26T23:27:00Z">
            <w:rPr/>
          </w:rPrChange>
        </w:rPr>
        <w:t xml:space="preserve"> </w:t>
      </w:r>
      <w:proofErr w:type="spellStart"/>
      <w:r w:rsidRPr="00482953">
        <w:rPr>
          <w:rFonts w:ascii="Arial" w:eastAsia="Arial" w:hAnsi="Arial" w:cs="Arial"/>
          <w:color w:val="0033CC"/>
          <w:rPrChange w:id="907" w:author="Reis-Filho, Jorge S./Pathology" w:date="2019-06-26T23:27:00Z">
            <w:rPr/>
          </w:rPrChange>
        </w:rPr>
        <w:t>VUSo</w:t>
      </w:r>
      <w:proofErr w:type="spellEnd"/>
      <w:r w:rsidRPr="00482953">
        <w:rPr>
          <w:rFonts w:ascii="Arial" w:eastAsia="Arial" w:hAnsi="Arial" w:cs="Arial"/>
          <w:color w:val="0033CC"/>
          <w:rPrChange w:id="908" w:author="Reis-Filho, Jorge S./Pathology" w:date="2019-06-26T23:27:00Z">
            <w:rPr/>
          </w:rPrChange>
        </w:rPr>
        <w:t xml:space="preserve"> for which a validated ddPCR assay </w:t>
      </w:r>
      <w:r w:rsidR="00C855A9" w:rsidRPr="00482953">
        <w:rPr>
          <w:rFonts w:ascii="Arial" w:eastAsia="Arial" w:hAnsi="Arial" w:cs="Arial"/>
          <w:color w:val="0033CC"/>
          <w:rPrChange w:id="909" w:author="Reis-Filho, Jorge S./Pathology" w:date="2019-06-26T23:27:00Z">
            <w:rPr/>
          </w:rPrChange>
        </w:rPr>
        <w:t>wa</w:t>
      </w:r>
      <w:r w:rsidRPr="00482953">
        <w:rPr>
          <w:rFonts w:ascii="Arial" w:eastAsia="Arial" w:hAnsi="Arial" w:cs="Arial"/>
          <w:color w:val="0033CC"/>
          <w:rPrChange w:id="910" w:author="Reis-Filho, Jorge S./Pathology" w:date="2019-06-26T23:27:00Z">
            <w:rPr/>
          </w:rPrChange>
        </w:rPr>
        <w:t xml:space="preserve">s available. We then identified all the patients with </w:t>
      </w:r>
      <w:r w:rsidRPr="00482953">
        <w:rPr>
          <w:rFonts w:ascii="Arial" w:eastAsia="Arial" w:hAnsi="Arial" w:cs="Arial"/>
          <w:color w:val="0033CC"/>
          <w:rPrChange w:id="911" w:author="Reis-Filho, Jorge S./Pathology" w:date="2019-06-26T23:27:00Z">
            <w:rPr/>
          </w:rPrChange>
        </w:rPr>
        <w:lastRenderedPageBreak/>
        <w:t>residual extracted cfDNA and</w:t>
      </w:r>
      <w:r w:rsidR="002C2CE5" w:rsidRPr="00482953">
        <w:rPr>
          <w:rFonts w:ascii="Arial" w:eastAsia="Arial" w:hAnsi="Arial" w:cs="Arial"/>
          <w:color w:val="0033CC"/>
          <w:rPrChange w:id="912" w:author="Reis-Filho, Jorge S./Pathology" w:date="2019-06-26T23:27:00Z">
            <w:rPr/>
          </w:rPrChange>
        </w:rPr>
        <w:t xml:space="preserve">/or </w:t>
      </w:r>
      <w:r w:rsidRPr="00482953">
        <w:rPr>
          <w:rFonts w:ascii="Arial" w:eastAsia="Arial" w:hAnsi="Arial" w:cs="Arial"/>
          <w:color w:val="0033CC"/>
          <w:rPrChange w:id="913" w:author="Reis-Filho, Jorge S./Pathology" w:date="2019-06-26T23:27:00Z">
            <w:rPr/>
          </w:rPrChange>
        </w:rPr>
        <w:t>leftover pre-enrichment sequencing libraries harbor</w:t>
      </w:r>
      <w:r w:rsidR="00C855A9" w:rsidRPr="00482953">
        <w:rPr>
          <w:rFonts w:ascii="Arial" w:eastAsia="Arial" w:hAnsi="Arial" w:cs="Arial"/>
          <w:color w:val="0033CC"/>
          <w:rPrChange w:id="914" w:author="Reis-Filho, Jorge S./Pathology" w:date="2019-06-26T23:27:00Z">
            <w:rPr/>
          </w:rPrChange>
        </w:rPr>
        <w:t xml:space="preserve">ing </w:t>
      </w:r>
      <w:r w:rsidRPr="00482953">
        <w:rPr>
          <w:rFonts w:ascii="Arial" w:eastAsia="Arial" w:hAnsi="Arial" w:cs="Arial"/>
          <w:color w:val="0033CC"/>
          <w:rPrChange w:id="915" w:author="Reis-Filho, Jorge S./Pathology" w:date="2019-06-26T23:27:00Z">
            <w:rPr/>
          </w:rPrChange>
        </w:rPr>
        <w:t xml:space="preserve">any of these mutations. Our final analysis included four </w:t>
      </w:r>
      <w:r w:rsidR="00B4071F" w:rsidRPr="00482953">
        <w:rPr>
          <w:rFonts w:ascii="Arial" w:eastAsia="Arial" w:hAnsi="Arial" w:cs="Arial"/>
          <w:color w:val="0033CC"/>
          <w:rPrChange w:id="916" w:author="Reis-Filho, Jorge S./Pathology" w:date="2019-06-26T23:27:00Z">
            <w:rPr/>
          </w:rPrChange>
        </w:rPr>
        <w:t>ddPCR assays (</w:t>
      </w:r>
      <w:r w:rsidR="00B4071F" w:rsidRPr="00482953">
        <w:rPr>
          <w:rFonts w:ascii="Arial" w:eastAsia="Arial" w:hAnsi="Arial" w:cs="Arial"/>
          <w:i/>
          <w:color w:val="0033CC"/>
          <w:rPrChange w:id="917" w:author="Reis-Filho, Jorge S./Pathology" w:date="2019-06-26T23:28:00Z">
            <w:rPr>
              <w:i/>
            </w:rPr>
          </w:rPrChange>
        </w:rPr>
        <w:t>PIK3CA</w:t>
      </w:r>
      <w:r w:rsidR="00B4071F" w:rsidRPr="00482953">
        <w:rPr>
          <w:rFonts w:ascii="Arial" w:eastAsia="Arial" w:hAnsi="Arial" w:cs="Arial"/>
          <w:color w:val="0033CC"/>
          <w:rPrChange w:id="918" w:author="Reis-Filho, Jorge S./Pathology" w:date="2019-06-26T23:27:00Z">
            <w:rPr/>
          </w:rPrChange>
        </w:rPr>
        <w:t xml:space="preserve"> E545K, </w:t>
      </w:r>
      <w:r w:rsidR="00B4071F" w:rsidRPr="00482953">
        <w:rPr>
          <w:rFonts w:ascii="Arial" w:eastAsia="Arial" w:hAnsi="Arial" w:cs="Arial"/>
          <w:i/>
          <w:color w:val="0033CC"/>
          <w:rPrChange w:id="919" w:author="Reis-Filho, Jorge S./Pathology" w:date="2019-06-26T23:28:00Z">
            <w:rPr>
              <w:i/>
            </w:rPr>
          </w:rPrChange>
        </w:rPr>
        <w:t>NRAS</w:t>
      </w:r>
      <w:r w:rsidR="00B4071F" w:rsidRPr="00482953">
        <w:rPr>
          <w:rFonts w:ascii="Arial" w:eastAsia="Arial" w:hAnsi="Arial" w:cs="Arial"/>
          <w:color w:val="0033CC"/>
          <w:rPrChange w:id="920" w:author="Reis-Filho, Jorge S./Pathology" w:date="2019-06-26T23:27:00Z">
            <w:rPr/>
          </w:rPrChange>
        </w:rPr>
        <w:t xml:space="preserve"> Q61K, </w:t>
      </w:r>
      <w:r w:rsidR="00B4071F" w:rsidRPr="00482953">
        <w:rPr>
          <w:rFonts w:ascii="Arial" w:eastAsia="Arial" w:hAnsi="Arial" w:cs="Arial"/>
          <w:i/>
          <w:color w:val="0033CC"/>
          <w:rPrChange w:id="921" w:author="Reis-Filho, Jorge S./Pathology" w:date="2019-06-26T23:28:00Z">
            <w:rPr>
              <w:i/>
            </w:rPr>
          </w:rPrChange>
        </w:rPr>
        <w:t>CTNNB1</w:t>
      </w:r>
      <w:r w:rsidR="00B4071F" w:rsidRPr="00482953">
        <w:rPr>
          <w:rFonts w:ascii="Arial" w:eastAsia="Arial" w:hAnsi="Arial" w:cs="Arial"/>
          <w:color w:val="0033CC"/>
          <w:rPrChange w:id="922" w:author="Reis-Filho, Jorge S./Pathology" w:date="2019-06-26T23:27:00Z">
            <w:rPr/>
          </w:rPrChange>
        </w:rPr>
        <w:t xml:space="preserve"> T41I, </w:t>
      </w:r>
      <w:r w:rsidR="00B4071F" w:rsidRPr="00482953">
        <w:rPr>
          <w:rFonts w:ascii="Arial" w:eastAsia="Arial" w:hAnsi="Arial" w:cs="Arial"/>
          <w:i/>
          <w:color w:val="0033CC"/>
          <w:rPrChange w:id="923" w:author="Reis-Filho, Jorge S./Pathology" w:date="2019-06-26T23:28:00Z">
            <w:rPr>
              <w:i/>
            </w:rPr>
          </w:rPrChange>
        </w:rPr>
        <w:t>CTNNB1</w:t>
      </w:r>
      <w:r w:rsidR="00B4071F" w:rsidRPr="00482953">
        <w:rPr>
          <w:rFonts w:ascii="Arial" w:eastAsia="Arial" w:hAnsi="Arial" w:cs="Arial"/>
          <w:color w:val="0033CC"/>
          <w:rPrChange w:id="924" w:author="Reis-Filho, Jorge S./Pathology" w:date="2019-06-26T23:27:00Z">
            <w:rPr/>
          </w:rPrChange>
        </w:rPr>
        <w:t xml:space="preserve"> S33C) targeting </w:t>
      </w:r>
      <w:proofErr w:type="spellStart"/>
      <w:r w:rsidR="00B4071F" w:rsidRPr="00482953">
        <w:rPr>
          <w:rFonts w:ascii="Arial" w:eastAsia="Arial" w:hAnsi="Arial" w:cs="Arial"/>
          <w:color w:val="0033CC"/>
          <w:rPrChange w:id="925" w:author="Reis-Filho, Jorge S./Pathology" w:date="2019-06-26T23:27:00Z">
            <w:rPr/>
          </w:rPrChange>
        </w:rPr>
        <w:t>VUSo</w:t>
      </w:r>
      <w:proofErr w:type="spellEnd"/>
      <w:r w:rsidR="00B4071F" w:rsidRPr="00482953">
        <w:rPr>
          <w:rFonts w:ascii="Arial" w:eastAsia="Arial" w:hAnsi="Arial" w:cs="Arial"/>
          <w:color w:val="0033CC"/>
          <w:rPrChange w:id="926" w:author="Reis-Filho, Jorge S./Pathology" w:date="2019-06-26T23:27:00Z">
            <w:rPr/>
          </w:rPrChange>
        </w:rPr>
        <w:t xml:space="preserve"> in seven patients</w:t>
      </w:r>
      <w:r w:rsidR="00C80ED4" w:rsidRPr="00482953">
        <w:rPr>
          <w:rFonts w:ascii="Arial" w:eastAsia="Arial" w:hAnsi="Arial" w:cs="Arial"/>
          <w:color w:val="0033CC"/>
          <w:rPrChange w:id="927" w:author="Reis-Filho, Jorge S./Pathology" w:date="2019-06-26T23:27:00Z">
            <w:rPr/>
          </w:rPrChange>
        </w:rPr>
        <w:t>.</w:t>
      </w:r>
      <w:r w:rsidR="00B4071F" w:rsidRPr="00482953">
        <w:rPr>
          <w:rFonts w:ascii="Arial" w:eastAsia="Arial" w:hAnsi="Arial" w:cs="Arial"/>
          <w:color w:val="0033CC"/>
          <w:rPrChange w:id="928" w:author="Reis-Filho, Jorge S./Pathology" w:date="2019-06-26T23:27:00Z">
            <w:rPr/>
          </w:rPrChange>
        </w:rPr>
        <w:t xml:space="preserve"> For one patient, only cfDNA extracted from plasma was available. For two patients, both cfDNA and pre-enrichment sequencing libraries were available and tested</w:t>
      </w:r>
      <w:ins w:id="929" w:author="Reis-Filho, Jorge S./Pathology" w:date="2019-06-26T23:28:00Z">
        <w:r w:rsidR="00482953">
          <w:rPr>
            <w:rFonts w:ascii="Arial" w:eastAsia="Arial" w:hAnsi="Arial" w:cs="Arial"/>
            <w:color w:val="0033CC"/>
          </w:rPr>
          <w:t>,</w:t>
        </w:r>
      </w:ins>
      <w:r w:rsidR="00B4071F" w:rsidRPr="00482953">
        <w:rPr>
          <w:rFonts w:ascii="Arial" w:eastAsia="Arial" w:hAnsi="Arial" w:cs="Arial"/>
          <w:color w:val="0033CC"/>
          <w:rPrChange w:id="930" w:author="Reis-Filho, Jorge S./Pathology" w:date="2019-06-26T23:27:00Z">
            <w:rPr/>
          </w:rPrChange>
        </w:rPr>
        <w:t xml:space="preserve"> </w:t>
      </w:r>
      <w:del w:id="931" w:author="Reis-Filho, Jorge S./Pathology" w:date="2019-06-26T23:28:00Z">
        <w:r w:rsidR="00B4071F" w:rsidRPr="00482953" w:rsidDel="00482953">
          <w:rPr>
            <w:rFonts w:ascii="Arial" w:eastAsia="Arial" w:hAnsi="Arial" w:cs="Arial"/>
            <w:color w:val="0033CC"/>
            <w:rPrChange w:id="932" w:author="Reis-Filho, Jorge S./Pathology" w:date="2019-06-26T23:27:00Z">
              <w:rPr/>
            </w:rPrChange>
          </w:rPr>
          <w:delText xml:space="preserve">whilst </w:delText>
        </w:r>
      </w:del>
      <w:ins w:id="933" w:author="Reis-Filho, Jorge S./Pathology" w:date="2019-06-26T23:28:00Z">
        <w:r w:rsidR="00482953">
          <w:rPr>
            <w:rFonts w:ascii="Arial" w:eastAsia="Arial" w:hAnsi="Arial" w:cs="Arial"/>
            <w:color w:val="0033CC"/>
          </w:rPr>
          <w:t>whereas</w:t>
        </w:r>
        <w:r w:rsidR="00482953" w:rsidRPr="00482953">
          <w:rPr>
            <w:rFonts w:ascii="Arial" w:eastAsia="Arial" w:hAnsi="Arial" w:cs="Arial"/>
            <w:color w:val="0033CC"/>
            <w:rPrChange w:id="934" w:author="Reis-Filho, Jorge S./Pathology" w:date="2019-06-26T23:27:00Z">
              <w:rPr/>
            </w:rPrChange>
          </w:rPr>
          <w:t xml:space="preserve"> </w:t>
        </w:r>
      </w:ins>
      <w:r w:rsidR="00B4071F" w:rsidRPr="00482953">
        <w:rPr>
          <w:rFonts w:ascii="Arial" w:eastAsia="Arial" w:hAnsi="Arial" w:cs="Arial"/>
          <w:color w:val="0033CC"/>
          <w:rPrChange w:id="935" w:author="Reis-Filho, Jorge S./Pathology" w:date="2019-06-26T23:27:00Z">
            <w:rPr/>
          </w:rPrChange>
        </w:rPr>
        <w:t>for the remaining four patients, only pre-enrichment libraries were available. As</w:t>
      </w:r>
      <w:ins w:id="936" w:author="Reis-Filho, Jorge S./Pathology" w:date="2019-06-26T23:28:00Z">
        <w:r w:rsidR="008243C1">
          <w:rPr>
            <w:rFonts w:ascii="Arial" w:eastAsia="Arial" w:hAnsi="Arial" w:cs="Arial"/>
            <w:color w:val="0033CC"/>
          </w:rPr>
          <w:t xml:space="preserve"> a</w:t>
        </w:r>
      </w:ins>
      <w:r w:rsidR="00B4071F" w:rsidRPr="00482953">
        <w:rPr>
          <w:rFonts w:ascii="Arial" w:eastAsia="Arial" w:hAnsi="Arial" w:cs="Arial"/>
          <w:color w:val="0033CC"/>
          <w:rPrChange w:id="937" w:author="Reis-Filho, Jorge S./Pathology" w:date="2019-06-26T23:27:00Z">
            <w:rPr/>
          </w:rPrChange>
        </w:rPr>
        <w:t xml:space="preserve"> negative control, the pre-enrichment sequencing libraries from 12 patients where the target </w:t>
      </w:r>
      <w:proofErr w:type="spellStart"/>
      <w:r w:rsidR="00B4071F" w:rsidRPr="00482953">
        <w:rPr>
          <w:rFonts w:ascii="Arial" w:eastAsia="Arial" w:hAnsi="Arial" w:cs="Arial"/>
          <w:color w:val="0033CC"/>
          <w:rPrChange w:id="938" w:author="Reis-Filho, Jorge S./Pathology" w:date="2019-06-26T23:27:00Z">
            <w:rPr/>
          </w:rPrChange>
        </w:rPr>
        <w:t>VUSo</w:t>
      </w:r>
      <w:proofErr w:type="spellEnd"/>
      <w:r w:rsidR="00B4071F" w:rsidRPr="00482953">
        <w:rPr>
          <w:rFonts w:ascii="Arial" w:eastAsia="Arial" w:hAnsi="Arial" w:cs="Arial"/>
          <w:color w:val="0033CC"/>
          <w:rPrChange w:id="939" w:author="Reis-Filho, Jorge S./Pathology" w:date="2019-06-26T23:27:00Z">
            <w:rPr/>
          </w:rPrChange>
        </w:rPr>
        <w:t xml:space="preserve"> were not detected in cfDNA were used. Four negative libraries were used for each ddPCR assay and all experiments were performed in triplicate. The results </w:t>
      </w:r>
      <w:r w:rsidR="002C2CE5" w:rsidRPr="00482953">
        <w:rPr>
          <w:rFonts w:ascii="Arial" w:eastAsia="Arial" w:hAnsi="Arial" w:cs="Arial"/>
          <w:color w:val="0033CC"/>
          <w:rPrChange w:id="940" w:author="Reis-Filho, Jorge S./Pathology" w:date="2019-06-26T23:27:00Z">
            <w:rPr/>
          </w:rPrChange>
        </w:rPr>
        <w:t xml:space="preserve">are </w:t>
      </w:r>
      <w:r w:rsidR="00B4071F" w:rsidRPr="00482953">
        <w:rPr>
          <w:rFonts w:ascii="Arial" w:eastAsia="Arial" w:hAnsi="Arial" w:cs="Arial"/>
          <w:color w:val="0033CC"/>
          <w:rPrChange w:id="941" w:author="Reis-Filho, Jorge S./Pathology" w:date="2019-06-26T23:27:00Z">
            <w:rPr/>
          </w:rPrChange>
        </w:rPr>
        <w:t xml:space="preserve">shown in </w:t>
      </w:r>
      <w:ins w:id="942" w:author="Reis-Filho, Jorge S./Pathology" w:date="2019-06-26T23:28:00Z">
        <w:r w:rsidR="008243C1" w:rsidRPr="008243C1">
          <w:rPr>
            <w:rFonts w:ascii="Arial" w:eastAsia="Arial" w:hAnsi="Arial" w:cs="Arial"/>
            <w:b/>
            <w:color w:val="0033CC"/>
            <w:rPrChange w:id="943" w:author="Reis-Filho, Jorge S./Pathology" w:date="2019-06-26T23:28:00Z">
              <w:rPr>
                <w:rFonts w:ascii="Arial" w:eastAsia="Arial" w:hAnsi="Arial" w:cs="Arial"/>
                <w:color w:val="0033CC"/>
              </w:rPr>
            </w:rPrChange>
          </w:rPr>
          <w:t xml:space="preserve">Response to Reviewers </w:t>
        </w:r>
      </w:ins>
      <w:r w:rsidR="00C855A9" w:rsidRPr="008243C1">
        <w:rPr>
          <w:rFonts w:ascii="Arial" w:eastAsia="Arial" w:hAnsi="Arial" w:cs="Arial"/>
          <w:b/>
          <w:color w:val="0033CC"/>
          <w:rPrChange w:id="944" w:author="Reis-Filho, Jorge S./Pathology" w:date="2019-06-26T23:28:00Z">
            <w:rPr/>
          </w:rPrChange>
        </w:rPr>
        <w:t xml:space="preserve">Figure </w:t>
      </w:r>
      <w:r w:rsidR="005D3BAF" w:rsidRPr="008243C1">
        <w:rPr>
          <w:rFonts w:ascii="Arial" w:eastAsia="Arial" w:hAnsi="Arial" w:cs="Arial"/>
          <w:b/>
          <w:color w:val="0033CC"/>
          <w:rPrChange w:id="945" w:author="Reis-Filho, Jorge S./Pathology" w:date="2019-06-26T23:28:00Z">
            <w:rPr/>
          </w:rPrChange>
        </w:rPr>
        <w:t>9b</w:t>
      </w:r>
      <w:r w:rsidR="005D3BAF" w:rsidRPr="00482953">
        <w:rPr>
          <w:rFonts w:ascii="Arial" w:eastAsia="Arial" w:hAnsi="Arial" w:cs="Arial"/>
          <w:color w:val="0033CC"/>
          <w:rPrChange w:id="946" w:author="Reis-Filho, Jorge S./Pathology" w:date="2019-06-26T23:27:00Z">
            <w:rPr/>
          </w:rPrChange>
        </w:rPr>
        <w:t xml:space="preserve"> below and </w:t>
      </w:r>
      <w:r w:rsidR="005D3BAF" w:rsidRPr="008243C1">
        <w:rPr>
          <w:rFonts w:ascii="Arial" w:eastAsia="Arial" w:hAnsi="Arial" w:cs="Arial"/>
          <w:color w:val="0033CC"/>
          <w:highlight w:val="yellow"/>
          <w:rPrChange w:id="947" w:author="Reis-Filho, Jorge S./Pathology" w:date="2019-06-26T23:28:00Z">
            <w:rPr/>
          </w:rPrChange>
        </w:rPr>
        <w:t xml:space="preserve">Figure </w:t>
      </w:r>
      <w:r w:rsidR="00D8213D" w:rsidRPr="008243C1">
        <w:rPr>
          <w:rFonts w:ascii="Arial" w:eastAsia="Arial" w:hAnsi="Arial" w:cs="Arial"/>
          <w:color w:val="0033CC"/>
          <w:highlight w:val="yellow"/>
          <w:rPrChange w:id="948" w:author="Reis-Filho, Jorge S./Pathology" w:date="2019-06-26T23:28:00Z">
            <w:rPr/>
          </w:rPrChange>
        </w:rPr>
        <w:t>4</w:t>
      </w:r>
      <w:r w:rsidR="005D3BAF" w:rsidRPr="008243C1">
        <w:rPr>
          <w:rFonts w:ascii="Arial" w:eastAsia="Arial" w:hAnsi="Arial" w:cs="Arial"/>
          <w:color w:val="0033CC"/>
          <w:highlight w:val="yellow"/>
          <w:rPrChange w:id="949" w:author="Reis-Filho, Jorge S./Pathology" w:date="2019-06-26T23:28:00Z">
            <w:rPr/>
          </w:rPrChange>
        </w:rPr>
        <w:t>X</w:t>
      </w:r>
      <w:r w:rsidR="00D8213D" w:rsidRPr="00482953">
        <w:rPr>
          <w:rFonts w:ascii="Arial" w:eastAsia="Arial" w:hAnsi="Arial" w:cs="Arial"/>
          <w:color w:val="0033CC"/>
          <w:rPrChange w:id="950" w:author="Reis-Filho, Jorge S./Pathology" w:date="2019-06-26T23:27:00Z">
            <w:rPr/>
          </w:rPrChange>
        </w:rPr>
        <w:t xml:space="preserve"> of the revised manuscript</w:t>
      </w:r>
      <w:r w:rsidR="005D3BAF" w:rsidRPr="00482953">
        <w:rPr>
          <w:rFonts w:ascii="Arial" w:eastAsia="Arial" w:hAnsi="Arial" w:cs="Arial"/>
          <w:color w:val="0033CC"/>
          <w:rPrChange w:id="951" w:author="Reis-Filho, Jorge S./Pathology" w:date="2019-06-26T23:27:00Z">
            <w:rPr/>
          </w:rPrChange>
        </w:rPr>
        <w:t xml:space="preserve"> whereby t</w:t>
      </w:r>
      <w:r w:rsidR="00B4071F" w:rsidRPr="00482953">
        <w:rPr>
          <w:rFonts w:ascii="Arial" w:eastAsia="Arial" w:hAnsi="Arial" w:cs="Arial"/>
          <w:color w:val="0033CC"/>
          <w:rPrChange w:id="952" w:author="Reis-Filho, Jorge S./Pathology" w:date="2019-06-26T23:27:00Z">
            <w:rPr/>
          </w:rPrChange>
        </w:rPr>
        <w:t>he cfDNA</w:t>
      </w:r>
      <w:r w:rsidR="005D3BAF" w:rsidRPr="00482953">
        <w:rPr>
          <w:rFonts w:ascii="Arial" w:eastAsia="Arial" w:hAnsi="Arial" w:cs="Arial"/>
          <w:color w:val="0033CC"/>
          <w:rPrChange w:id="953" w:author="Reis-Filho, Jorge S./Pathology" w:date="2019-06-26T23:27:00Z">
            <w:rPr/>
          </w:rPrChange>
        </w:rPr>
        <w:t xml:space="preserve"> </w:t>
      </w:r>
      <w:r w:rsidR="00B4071F" w:rsidRPr="00482953">
        <w:rPr>
          <w:rFonts w:ascii="Arial" w:eastAsia="Arial" w:hAnsi="Arial" w:cs="Arial"/>
          <w:color w:val="0033CC"/>
          <w:rPrChange w:id="954" w:author="Reis-Filho, Jorge S./Pathology" w:date="2019-06-26T23:27:00Z">
            <w:rPr/>
          </w:rPrChange>
        </w:rPr>
        <w:t xml:space="preserve">sequencing assay </w:t>
      </w:r>
      <w:r w:rsidR="00D8213D" w:rsidRPr="00482953">
        <w:rPr>
          <w:rFonts w:ascii="Arial" w:eastAsia="Arial" w:hAnsi="Arial" w:cs="Arial"/>
          <w:color w:val="0033CC"/>
          <w:rPrChange w:id="955" w:author="Reis-Filho, Jorge S./Pathology" w:date="2019-06-26T23:27:00Z">
            <w:rPr/>
          </w:rPrChange>
        </w:rPr>
        <w:t xml:space="preserve">had a </w:t>
      </w:r>
      <w:r w:rsidR="00B4071F" w:rsidRPr="00482953">
        <w:rPr>
          <w:rFonts w:ascii="Arial" w:eastAsia="Arial" w:hAnsi="Arial" w:cs="Arial"/>
          <w:color w:val="0033CC"/>
          <w:rPrChange w:id="956" w:author="Reis-Filho, Jorge S./Pathology" w:date="2019-06-26T23:27:00Z">
            <w:rPr/>
          </w:rPrChange>
        </w:rPr>
        <w:t xml:space="preserve">100% positive percent agreement (PPA) and </w:t>
      </w:r>
      <w:r w:rsidR="00C855A9" w:rsidRPr="00482953">
        <w:rPr>
          <w:rFonts w:ascii="Arial" w:eastAsia="Arial" w:hAnsi="Arial" w:cs="Arial"/>
          <w:color w:val="0033CC"/>
          <w:rPrChange w:id="957" w:author="Reis-Filho, Jorge S./Pathology" w:date="2019-06-26T23:27:00Z">
            <w:rPr/>
          </w:rPrChange>
        </w:rPr>
        <w:t xml:space="preserve">100% </w:t>
      </w:r>
      <w:r w:rsidR="00B4071F" w:rsidRPr="00482953">
        <w:rPr>
          <w:rFonts w:ascii="Arial" w:eastAsia="Arial" w:hAnsi="Arial" w:cs="Arial"/>
          <w:color w:val="0033CC"/>
          <w:rPrChange w:id="958" w:author="Reis-Filho, Jorge S./Pathology" w:date="2019-06-26T23:27:00Z">
            <w:rPr/>
          </w:rPrChange>
        </w:rPr>
        <w:t>negative percent agreement (NPA) considering ddPCR as the benchmark.</w:t>
      </w:r>
    </w:p>
    <w:p w14:paraId="095D9E1D" w14:textId="77777777" w:rsidR="005D3BAF" w:rsidRPr="00A7225E" w:rsidRDefault="005D3BAF" w:rsidP="00A7225E">
      <w:pPr>
        <w:pStyle w:val="ListParagraph"/>
        <w:spacing w:after="0" w:line="240" w:lineRule="auto"/>
        <w:jc w:val="both"/>
        <w:rPr>
          <w:rFonts w:ascii="Arial" w:eastAsia="Arial" w:hAnsi="Arial" w:cs="Arial"/>
          <w:color w:val="0033CC"/>
        </w:rPr>
      </w:pPr>
    </w:p>
    <w:p w14:paraId="3C4CDA58" w14:textId="2F9F7987" w:rsidR="005D3BAF" w:rsidRPr="00A7225E" w:rsidDel="008243C1" w:rsidRDefault="005D3BAF" w:rsidP="00A7225E">
      <w:pPr>
        <w:pStyle w:val="ListParagraph"/>
        <w:numPr>
          <w:ilvl w:val="3"/>
          <w:numId w:val="4"/>
        </w:numPr>
        <w:spacing w:after="0" w:line="240" w:lineRule="auto"/>
        <w:ind w:left="720"/>
        <w:jc w:val="both"/>
        <w:rPr>
          <w:del w:id="959" w:author="Reis-Filho, Jorge S./Pathology" w:date="2019-06-26T23:29:00Z"/>
          <w:rFonts w:ascii="Arial" w:eastAsia="Arial" w:hAnsi="Arial" w:cs="Arial"/>
          <w:color w:val="0033CC"/>
        </w:rPr>
      </w:pPr>
      <w:del w:id="960" w:author="Reis-Filho, Jorge S./Pathology" w:date="2019-06-26T23:29:00Z">
        <w:r w:rsidRPr="00A7225E" w:rsidDel="008243C1">
          <w:rPr>
            <w:rFonts w:ascii="Arial" w:eastAsia="Arial" w:hAnsi="Arial" w:cs="Arial"/>
            <w:color w:val="0033CC"/>
          </w:rPr>
          <w:delText>…</w:delText>
        </w:r>
      </w:del>
    </w:p>
    <w:p w14:paraId="13A5B05D" w14:textId="1FF6C548" w:rsidR="005D3BAF" w:rsidRPr="00A7225E" w:rsidRDefault="005D3BAF" w:rsidP="00A7225E">
      <w:pPr>
        <w:spacing w:after="0" w:line="240" w:lineRule="auto"/>
        <w:jc w:val="both"/>
        <w:rPr>
          <w:rFonts w:ascii="Arial" w:eastAsia="Arial" w:hAnsi="Arial" w:cs="Arial"/>
          <w:color w:val="0033CC"/>
        </w:rPr>
      </w:pPr>
    </w:p>
    <w:p w14:paraId="033829BC" w14:textId="5FB96DEC" w:rsidR="002C2CE5" w:rsidRPr="00A7225E" w:rsidRDefault="008243C1" w:rsidP="00A7225E">
      <w:pPr>
        <w:spacing w:after="0" w:line="240" w:lineRule="auto"/>
        <w:jc w:val="both"/>
        <w:rPr>
          <w:rFonts w:ascii="Arial" w:eastAsia="Arial" w:hAnsi="Arial" w:cs="Arial"/>
          <w:color w:val="0033CC"/>
        </w:rPr>
      </w:pPr>
      <w:ins w:id="961" w:author="Reis-Filho, Jorge S./Pathology" w:date="2019-06-26T23:29:00Z">
        <w:r w:rsidRPr="008243C1">
          <w:rPr>
            <w:rFonts w:ascii="Arial" w:eastAsia="Arial" w:hAnsi="Arial" w:cs="Arial"/>
            <w:b/>
            <w:rPrChange w:id="962" w:author="Reis-Filho, Jorge S./Pathology" w:date="2019-06-26T23:29:00Z">
              <w:rPr>
                <w:rFonts w:ascii="Arial" w:eastAsia="Arial" w:hAnsi="Arial" w:cs="Arial"/>
              </w:rPr>
            </w:rPrChange>
          </w:rPr>
          <w:t xml:space="preserve">Response to Reviewers </w:t>
        </w:r>
      </w:ins>
      <w:r w:rsidR="002C2CE5" w:rsidRPr="008243C1">
        <w:rPr>
          <w:rFonts w:ascii="Arial" w:eastAsia="Arial" w:hAnsi="Arial" w:cs="Arial"/>
          <w:b/>
          <w:rPrChange w:id="963" w:author="Reis-Filho, Jorge S./Pathology" w:date="2019-06-26T23:29:00Z">
            <w:rPr>
              <w:rFonts w:ascii="Arial" w:eastAsia="Arial" w:hAnsi="Arial" w:cs="Arial"/>
            </w:rPr>
          </w:rPrChange>
        </w:rPr>
        <w:t>Table 7</w:t>
      </w:r>
      <w:r w:rsidR="002C2CE5" w:rsidRPr="00A7225E">
        <w:rPr>
          <w:rFonts w:ascii="Arial" w:eastAsia="Arial" w:hAnsi="Arial" w:cs="Arial"/>
        </w:rPr>
        <w:t>: Number of somatic mutations per patient detected in version V1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A7225E" w14:paraId="43706340" w14:textId="77777777" w:rsidTr="00407861">
        <w:tc>
          <w:tcPr>
            <w:tcW w:w="1560" w:type="dxa"/>
            <w:shd w:val="clear" w:color="auto" w:fill="4D4D62"/>
            <w:tcMar>
              <w:top w:w="100" w:type="dxa"/>
              <w:left w:w="100" w:type="dxa"/>
              <w:bottom w:w="100" w:type="dxa"/>
              <w:right w:w="100" w:type="dxa"/>
            </w:tcMar>
          </w:tcPr>
          <w:p w14:paraId="1CA5B9E9"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Patient ID</w:t>
            </w:r>
          </w:p>
        </w:tc>
        <w:tc>
          <w:tcPr>
            <w:tcW w:w="1560" w:type="dxa"/>
            <w:shd w:val="clear" w:color="auto" w:fill="4D4D62"/>
            <w:tcMar>
              <w:top w:w="100" w:type="dxa"/>
              <w:left w:w="100" w:type="dxa"/>
              <w:bottom w:w="100" w:type="dxa"/>
              <w:right w:w="100" w:type="dxa"/>
            </w:tcMar>
          </w:tcPr>
          <w:p w14:paraId="1CD9E45C"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 xml:space="preserve">No. of </w:t>
            </w:r>
            <w:proofErr w:type="spellStart"/>
            <w:r w:rsidRPr="00A7225E">
              <w:rPr>
                <w:rFonts w:ascii="Arial" w:eastAsia="Arial" w:hAnsi="Arial" w:cs="Arial"/>
                <w:color w:val="FFFFFF"/>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Total no. of variants</w:t>
            </w:r>
          </w:p>
        </w:tc>
      </w:tr>
      <w:tr w:rsidR="002C2CE5" w:rsidRPr="00A7225E" w14:paraId="4AD8E816" w14:textId="77777777" w:rsidTr="00407861">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MSK-VB-0050</w:t>
            </w:r>
          </w:p>
        </w:tc>
        <w:tc>
          <w:tcPr>
            <w:tcW w:w="1560" w:type="dxa"/>
            <w:shd w:val="clear" w:color="auto" w:fill="auto"/>
            <w:tcMar>
              <w:top w:w="100" w:type="dxa"/>
              <w:left w:w="100" w:type="dxa"/>
              <w:bottom w:w="100" w:type="dxa"/>
              <w:right w:w="100" w:type="dxa"/>
            </w:tcMar>
          </w:tcPr>
          <w:p w14:paraId="0DAE8A6C"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13 / 16 (81.3%)</w:t>
            </w:r>
          </w:p>
        </w:tc>
        <w:tc>
          <w:tcPr>
            <w:tcW w:w="1560" w:type="dxa"/>
            <w:shd w:val="clear" w:color="auto" w:fill="auto"/>
            <w:tcMar>
              <w:top w:w="100" w:type="dxa"/>
              <w:left w:w="100" w:type="dxa"/>
              <w:bottom w:w="100" w:type="dxa"/>
              <w:right w:w="100" w:type="dxa"/>
            </w:tcMar>
          </w:tcPr>
          <w:p w14:paraId="7C010DA0"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 / 5 (100%)</w:t>
            </w:r>
          </w:p>
        </w:tc>
        <w:tc>
          <w:tcPr>
            <w:tcW w:w="1560" w:type="dxa"/>
            <w:shd w:val="clear" w:color="auto" w:fill="auto"/>
            <w:tcMar>
              <w:top w:w="100" w:type="dxa"/>
              <w:left w:w="100" w:type="dxa"/>
              <w:bottom w:w="100" w:type="dxa"/>
              <w:right w:w="100" w:type="dxa"/>
            </w:tcMar>
          </w:tcPr>
          <w:p w14:paraId="4F749C66"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53 / 59 (89.8%)</w:t>
            </w:r>
          </w:p>
        </w:tc>
        <w:tc>
          <w:tcPr>
            <w:tcW w:w="1560" w:type="dxa"/>
            <w:shd w:val="clear" w:color="auto" w:fill="auto"/>
            <w:tcMar>
              <w:top w:w="100" w:type="dxa"/>
              <w:left w:w="100" w:type="dxa"/>
              <w:bottom w:w="100" w:type="dxa"/>
              <w:right w:w="100" w:type="dxa"/>
            </w:tcMar>
          </w:tcPr>
          <w:p w14:paraId="47A0D6D6"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 / 6 (83.3%)</w:t>
            </w:r>
          </w:p>
        </w:tc>
        <w:tc>
          <w:tcPr>
            <w:tcW w:w="1560" w:type="dxa"/>
            <w:shd w:val="clear" w:color="auto" w:fill="auto"/>
            <w:tcMar>
              <w:top w:w="100" w:type="dxa"/>
              <w:left w:w="100" w:type="dxa"/>
              <w:bottom w:w="100" w:type="dxa"/>
              <w:right w:w="100" w:type="dxa"/>
            </w:tcMar>
          </w:tcPr>
          <w:p w14:paraId="005EAB29"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76 / 86 (88.4%)</w:t>
            </w:r>
          </w:p>
        </w:tc>
      </w:tr>
      <w:tr w:rsidR="002C2CE5" w:rsidRPr="00A7225E" w14:paraId="5B6AE23C"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MSK-VB-0041</w:t>
            </w:r>
          </w:p>
        </w:tc>
        <w:tc>
          <w:tcPr>
            <w:tcW w:w="1560" w:type="dxa"/>
            <w:shd w:val="clear" w:color="auto" w:fill="auto"/>
            <w:tcMar>
              <w:top w:w="100" w:type="dxa"/>
              <w:left w:w="100" w:type="dxa"/>
              <w:bottom w:w="100" w:type="dxa"/>
              <w:right w:w="100" w:type="dxa"/>
            </w:tcMar>
          </w:tcPr>
          <w:p w14:paraId="5394962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8 / 8 (100%)</w:t>
            </w:r>
          </w:p>
        </w:tc>
        <w:tc>
          <w:tcPr>
            <w:tcW w:w="1560" w:type="dxa"/>
            <w:shd w:val="clear" w:color="auto" w:fill="auto"/>
            <w:tcMar>
              <w:top w:w="100" w:type="dxa"/>
              <w:left w:w="100" w:type="dxa"/>
              <w:bottom w:w="100" w:type="dxa"/>
              <w:right w:w="100" w:type="dxa"/>
            </w:tcMar>
          </w:tcPr>
          <w:p w14:paraId="0651465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770427DB"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 / 2 (100%)</w:t>
            </w:r>
          </w:p>
        </w:tc>
        <w:tc>
          <w:tcPr>
            <w:tcW w:w="1560" w:type="dxa"/>
            <w:shd w:val="clear" w:color="auto" w:fill="auto"/>
            <w:tcMar>
              <w:top w:w="100" w:type="dxa"/>
              <w:left w:w="100" w:type="dxa"/>
              <w:bottom w:w="100" w:type="dxa"/>
              <w:right w:w="100" w:type="dxa"/>
            </w:tcMar>
          </w:tcPr>
          <w:p w14:paraId="7579FBDC"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63C01823"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11 / 11 (100%)</w:t>
            </w:r>
          </w:p>
        </w:tc>
      </w:tr>
      <w:tr w:rsidR="002C2CE5" w:rsidRPr="00A7225E" w14:paraId="26BB0EA0"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MSK-VL-0028</w:t>
            </w:r>
          </w:p>
        </w:tc>
        <w:tc>
          <w:tcPr>
            <w:tcW w:w="1560" w:type="dxa"/>
            <w:shd w:val="clear" w:color="auto" w:fill="auto"/>
            <w:tcMar>
              <w:top w:w="100" w:type="dxa"/>
              <w:left w:w="100" w:type="dxa"/>
              <w:bottom w:w="100" w:type="dxa"/>
              <w:right w:w="100" w:type="dxa"/>
            </w:tcMar>
          </w:tcPr>
          <w:p w14:paraId="0186C091"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29962E3A"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01783FB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 / 3 (33.3%)</w:t>
            </w:r>
          </w:p>
        </w:tc>
        <w:tc>
          <w:tcPr>
            <w:tcW w:w="1560" w:type="dxa"/>
            <w:shd w:val="clear" w:color="auto" w:fill="auto"/>
            <w:tcMar>
              <w:top w:w="100" w:type="dxa"/>
              <w:left w:w="100" w:type="dxa"/>
              <w:bottom w:w="100" w:type="dxa"/>
              <w:right w:w="100" w:type="dxa"/>
            </w:tcMar>
          </w:tcPr>
          <w:p w14:paraId="7D3109E2"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22 / 26 (84.6%)</w:t>
            </w:r>
          </w:p>
        </w:tc>
        <w:tc>
          <w:tcPr>
            <w:tcW w:w="1560" w:type="dxa"/>
            <w:shd w:val="clear" w:color="auto" w:fill="auto"/>
            <w:tcMar>
              <w:top w:w="100" w:type="dxa"/>
              <w:left w:w="100" w:type="dxa"/>
              <w:bottom w:w="100" w:type="dxa"/>
              <w:right w:w="100" w:type="dxa"/>
            </w:tcMar>
          </w:tcPr>
          <w:p w14:paraId="5D5526B6"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27 / 33 (81.8%)</w:t>
            </w:r>
          </w:p>
        </w:tc>
      </w:tr>
      <w:tr w:rsidR="002C2CE5" w:rsidRPr="00A7225E" w14:paraId="4B8A8737"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MSK-VL-0042</w:t>
            </w:r>
          </w:p>
        </w:tc>
        <w:tc>
          <w:tcPr>
            <w:tcW w:w="1560" w:type="dxa"/>
            <w:shd w:val="clear" w:color="auto" w:fill="auto"/>
            <w:tcMar>
              <w:top w:w="100" w:type="dxa"/>
              <w:left w:w="100" w:type="dxa"/>
              <w:bottom w:w="100" w:type="dxa"/>
              <w:right w:w="100" w:type="dxa"/>
            </w:tcMar>
          </w:tcPr>
          <w:p w14:paraId="62FE9B90"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7 / 7 (100%)</w:t>
            </w:r>
          </w:p>
        </w:tc>
        <w:tc>
          <w:tcPr>
            <w:tcW w:w="1560" w:type="dxa"/>
            <w:shd w:val="clear" w:color="auto" w:fill="auto"/>
            <w:tcMar>
              <w:top w:w="100" w:type="dxa"/>
              <w:left w:w="100" w:type="dxa"/>
              <w:bottom w:w="100" w:type="dxa"/>
              <w:right w:w="100" w:type="dxa"/>
            </w:tcMar>
          </w:tcPr>
          <w:p w14:paraId="5CA2E1DD"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6FBFD37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2D2089EC"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6 / 6 (100%)</w:t>
            </w:r>
          </w:p>
        </w:tc>
        <w:tc>
          <w:tcPr>
            <w:tcW w:w="1560" w:type="dxa"/>
            <w:shd w:val="clear" w:color="auto" w:fill="auto"/>
            <w:tcMar>
              <w:top w:w="100" w:type="dxa"/>
              <w:left w:w="100" w:type="dxa"/>
              <w:bottom w:w="100" w:type="dxa"/>
              <w:right w:w="100" w:type="dxa"/>
            </w:tcMar>
          </w:tcPr>
          <w:p w14:paraId="5457E8CB"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18 / 18 (100%)</w:t>
            </w:r>
          </w:p>
        </w:tc>
      </w:tr>
      <w:tr w:rsidR="002C2CE5" w:rsidRPr="00A7225E" w14:paraId="32CAAA3F"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MSK-VB-0023</w:t>
            </w:r>
          </w:p>
        </w:tc>
        <w:tc>
          <w:tcPr>
            <w:tcW w:w="1560" w:type="dxa"/>
            <w:shd w:val="clear" w:color="auto" w:fill="auto"/>
            <w:tcMar>
              <w:top w:w="100" w:type="dxa"/>
              <w:left w:w="100" w:type="dxa"/>
              <w:bottom w:w="100" w:type="dxa"/>
              <w:right w:w="100" w:type="dxa"/>
            </w:tcMar>
          </w:tcPr>
          <w:p w14:paraId="63AE4CF0"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16 / 16 (100%)</w:t>
            </w:r>
          </w:p>
        </w:tc>
        <w:tc>
          <w:tcPr>
            <w:tcW w:w="1560" w:type="dxa"/>
            <w:shd w:val="clear" w:color="auto" w:fill="auto"/>
            <w:tcMar>
              <w:top w:w="100" w:type="dxa"/>
              <w:left w:w="100" w:type="dxa"/>
              <w:bottom w:w="100" w:type="dxa"/>
              <w:right w:w="100" w:type="dxa"/>
            </w:tcMar>
          </w:tcPr>
          <w:p w14:paraId="30CA8E4C"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51 / 53 (96.2%)</w:t>
            </w:r>
          </w:p>
        </w:tc>
        <w:tc>
          <w:tcPr>
            <w:tcW w:w="1560" w:type="dxa"/>
            <w:shd w:val="clear" w:color="auto" w:fill="auto"/>
            <w:tcMar>
              <w:top w:w="100" w:type="dxa"/>
              <w:left w:w="100" w:type="dxa"/>
              <w:bottom w:w="100" w:type="dxa"/>
              <w:right w:w="100" w:type="dxa"/>
            </w:tcMar>
          </w:tcPr>
          <w:p w14:paraId="65C1BDCB"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553 / 576 (96.0%)</w:t>
            </w:r>
          </w:p>
        </w:tc>
        <w:tc>
          <w:tcPr>
            <w:tcW w:w="1560" w:type="dxa"/>
            <w:shd w:val="clear" w:color="auto" w:fill="auto"/>
            <w:tcMar>
              <w:top w:w="100" w:type="dxa"/>
              <w:left w:w="100" w:type="dxa"/>
              <w:bottom w:w="100" w:type="dxa"/>
              <w:right w:w="100" w:type="dxa"/>
            </w:tcMar>
          </w:tcPr>
          <w:p w14:paraId="549AF9D3"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10 / 14 (71.4%)</w:t>
            </w:r>
          </w:p>
        </w:tc>
        <w:tc>
          <w:tcPr>
            <w:tcW w:w="1560" w:type="dxa"/>
            <w:shd w:val="clear" w:color="auto" w:fill="auto"/>
            <w:tcMar>
              <w:top w:w="100" w:type="dxa"/>
              <w:left w:w="100" w:type="dxa"/>
              <w:bottom w:w="100" w:type="dxa"/>
              <w:right w:w="100" w:type="dxa"/>
            </w:tcMar>
          </w:tcPr>
          <w:p w14:paraId="586EEEC4"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630 / 659 (95.6%)</w:t>
            </w:r>
          </w:p>
        </w:tc>
      </w:tr>
      <w:tr w:rsidR="002C2CE5" w:rsidRPr="00A7225E" w14:paraId="152F72F9"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MSK-VL-0038</w:t>
            </w:r>
          </w:p>
        </w:tc>
        <w:tc>
          <w:tcPr>
            <w:tcW w:w="1560" w:type="dxa"/>
            <w:shd w:val="clear" w:color="auto" w:fill="auto"/>
            <w:tcMar>
              <w:top w:w="100" w:type="dxa"/>
              <w:left w:w="100" w:type="dxa"/>
              <w:bottom w:w="100" w:type="dxa"/>
              <w:right w:w="100" w:type="dxa"/>
            </w:tcMar>
          </w:tcPr>
          <w:p w14:paraId="18CDA283"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23E031D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6AE4CC0F"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 / 3 (66.7%)</w:t>
            </w:r>
          </w:p>
        </w:tc>
        <w:tc>
          <w:tcPr>
            <w:tcW w:w="1560" w:type="dxa"/>
            <w:shd w:val="clear" w:color="auto" w:fill="auto"/>
            <w:tcMar>
              <w:top w:w="100" w:type="dxa"/>
              <w:left w:w="100" w:type="dxa"/>
              <w:bottom w:w="100" w:type="dxa"/>
              <w:right w:w="100" w:type="dxa"/>
            </w:tcMar>
          </w:tcPr>
          <w:p w14:paraId="66755C2D"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14 / 15 (93.3%)</w:t>
            </w:r>
          </w:p>
        </w:tc>
        <w:tc>
          <w:tcPr>
            <w:tcW w:w="1560" w:type="dxa"/>
            <w:shd w:val="clear" w:color="auto" w:fill="auto"/>
            <w:tcMar>
              <w:top w:w="100" w:type="dxa"/>
              <w:left w:w="100" w:type="dxa"/>
              <w:bottom w:w="100" w:type="dxa"/>
              <w:right w:w="100" w:type="dxa"/>
            </w:tcMar>
          </w:tcPr>
          <w:p w14:paraId="3F5E0696"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20 / 22 (90.9%)</w:t>
            </w:r>
          </w:p>
        </w:tc>
      </w:tr>
      <w:tr w:rsidR="002C2CE5" w:rsidRPr="00A7225E" w14:paraId="6C00A024" w14:textId="77777777" w:rsidTr="00407861">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Total</w:t>
            </w:r>
          </w:p>
        </w:tc>
        <w:tc>
          <w:tcPr>
            <w:tcW w:w="1560" w:type="dxa"/>
            <w:shd w:val="clear" w:color="auto" w:fill="EFEFEF"/>
            <w:tcMar>
              <w:top w:w="100" w:type="dxa"/>
              <w:left w:w="100" w:type="dxa"/>
              <w:bottom w:w="100" w:type="dxa"/>
              <w:right w:w="100" w:type="dxa"/>
            </w:tcMar>
          </w:tcPr>
          <w:p w14:paraId="2362D70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52 / 55 (94.5%)</w:t>
            </w:r>
          </w:p>
        </w:tc>
        <w:tc>
          <w:tcPr>
            <w:tcW w:w="1560" w:type="dxa"/>
            <w:shd w:val="clear" w:color="auto" w:fill="EFEFEF"/>
            <w:tcMar>
              <w:top w:w="100" w:type="dxa"/>
              <w:left w:w="100" w:type="dxa"/>
              <w:bottom w:w="100" w:type="dxa"/>
              <w:right w:w="100" w:type="dxa"/>
            </w:tcMar>
          </w:tcPr>
          <w:p w14:paraId="21DFF5B2"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57 / 59 (96.6%)</w:t>
            </w:r>
          </w:p>
        </w:tc>
        <w:tc>
          <w:tcPr>
            <w:tcW w:w="1560" w:type="dxa"/>
            <w:shd w:val="clear" w:color="auto" w:fill="EFEFEF"/>
            <w:tcMar>
              <w:top w:w="100" w:type="dxa"/>
              <w:left w:w="100" w:type="dxa"/>
              <w:bottom w:w="100" w:type="dxa"/>
              <w:right w:w="100" w:type="dxa"/>
            </w:tcMar>
          </w:tcPr>
          <w:p w14:paraId="27E17273"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615 / 647 (95.1%)</w:t>
            </w:r>
          </w:p>
        </w:tc>
        <w:tc>
          <w:tcPr>
            <w:tcW w:w="1560" w:type="dxa"/>
            <w:shd w:val="clear" w:color="auto" w:fill="EFEFEF"/>
            <w:tcMar>
              <w:top w:w="100" w:type="dxa"/>
              <w:left w:w="100" w:type="dxa"/>
              <w:bottom w:w="100" w:type="dxa"/>
              <w:right w:w="100" w:type="dxa"/>
            </w:tcMar>
          </w:tcPr>
          <w:p w14:paraId="0EF075E1"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58 / 68 (85.3%)</w:t>
            </w:r>
          </w:p>
        </w:tc>
        <w:tc>
          <w:tcPr>
            <w:tcW w:w="1560" w:type="dxa"/>
            <w:shd w:val="clear" w:color="auto" w:fill="EFEFEF"/>
            <w:tcMar>
              <w:top w:w="100" w:type="dxa"/>
              <w:left w:w="100" w:type="dxa"/>
              <w:bottom w:w="100" w:type="dxa"/>
              <w:right w:w="100" w:type="dxa"/>
            </w:tcMar>
          </w:tcPr>
          <w:p w14:paraId="39E6F2E2"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A7225E" w:rsidRDefault="008243C1" w:rsidP="00A7225E">
      <w:pPr>
        <w:spacing w:after="0" w:line="240" w:lineRule="auto"/>
        <w:jc w:val="both"/>
        <w:rPr>
          <w:rFonts w:ascii="Arial" w:eastAsia="Arial" w:hAnsi="Arial" w:cs="Arial"/>
          <w:color w:val="0033CC"/>
        </w:rPr>
      </w:pPr>
      <w:ins w:id="964" w:author="Reis-Filho, Jorge S./Pathology" w:date="2019-06-26T23:29:00Z">
        <w:r w:rsidRPr="003A528F">
          <w:rPr>
            <w:rFonts w:ascii="Arial" w:eastAsia="Arial" w:hAnsi="Arial" w:cs="Arial"/>
            <w:b/>
          </w:rPr>
          <w:t xml:space="preserve">Response to Reviewers </w:t>
        </w:r>
      </w:ins>
      <w:r w:rsidR="002C2CE5" w:rsidRPr="008243C1">
        <w:rPr>
          <w:rFonts w:ascii="Arial" w:eastAsia="Arial" w:hAnsi="Arial" w:cs="Arial"/>
          <w:b/>
          <w:rPrChange w:id="965" w:author="Reis-Filho, Jorge S./Pathology" w:date="2019-06-26T23:29:00Z">
            <w:rPr>
              <w:rFonts w:ascii="Arial" w:eastAsia="Arial" w:hAnsi="Arial" w:cs="Arial"/>
            </w:rPr>
          </w:rPrChange>
        </w:rPr>
        <w:t>Table 8</w:t>
      </w:r>
      <w:r w:rsidR="002C2CE5" w:rsidRPr="00A7225E">
        <w:rPr>
          <w:rFonts w:ascii="Arial" w:eastAsia="Arial" w:hAnsi="Arial" w:cs="Arial"/>
        </w:rPr>
        <w:t>: Number of somatic mutations per patient detected in version V1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A7225E" w14:paraId="124B4DD1" w14:textId="77777777" w:rsidTr="00407861">
        <w:tc>
          <w:tcPr>
            <w:tcW w:w="1560" w:type="dxa"/>
            <w:shd w:val="clear" w:color="auto" w:fill="4D4D62"/>
            <w:tcMar>
              <w:top w:w="100" w:type="dxa"/>
              <w:left w:w="100" w:type="dxa"/>
              <w:bottom w:w="100" w:type="dxa"/>
              <w:right w:w="100" w:type="dxa"/>
            </w:tcMar>
          </w:tcPr>
          <w:p w14:paraId="6735E841"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Patient ID</w:t>
            </w:r>
          </w:p>
        </w:tc>
        <w:tc>
          <w:tcPr>
            <w:tcW w:w="1560" w:type="dxa"/>
            <w:shd w:val="clear" w:color="auto" w:fill="4D4D62"/>
            <w:tcMar>
              <w:top w:w="100" w:type="dxa"/>
              <w:left w:w="100" w:type="dxa"/>
              <w:bottom w:w="100" w:type="dxa"/>
              <w:right w:w="100" w:type="dxa"/>
            </w:tcMar>
          </w:tcPr>
          <w:p w14:paraId="1A1BFE40"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 xml:space="preserve">No. of </w:t>
            </w:r>
            <w:proofErr w:type="spellStart"/>
            <w:r w:rsidRPr="00A7225E">
              <w:rPr>
                <w:rFonts w:ascii="Arial" w:eastAsia="Arial" w:hAnsi="Arial" w:cs="Arial"/>
                <w:color w:val="FFFFFF"/>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A7225E" w:rsidRDefault="002C2CE5"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Total no. of variants</w:t>
            </w:r>
          </w:p>
        </w:tc>
      </w:tr>
      <w:tr w:rsidR="002C2CE5" w:rsidRPr="00A7225E" w14:paraId="4E426BF0"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MSK-VL-0028</w:t>
            </w:r>
          </w:p>
        </w:tc>
        <w:tc>
          <w:tcPr>
            <w:tcW w:w="1560" w:type="dxa"/>
            <w:shd w:val="clear" w:color="auto" w:fill="auto"/>
            <w:tcMar>
              <w:top w:w="100" w:type="dxa"/>
              <w:left w:w="100" w:type="dxa"/>
              <w:bottom w:w="100" w:type="dxa"/>
              <w:right w:w="100" w:type="dxa"/>
            </w:tcMar>
          </w:tcPr>
          <w:p w14:paraId="6BA53D84"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3D35F2A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59AADAB1"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 / 3 (33.3%)</w:t>
            </w:r>
          </w:p>
        </w:tc>
        <w:tc>
          <w:tcPr>
            <w:tcW w:w="1560" w:type="dxa"/>
            <w:shd w:val="clear" w:color="auto" w:fill="auto"/>
            <w:tcMar>
              <w:top w:w="100" w:type="dxa"/>
              <w:left w:w="100" w:type="dxa"/>
              <w:bottom w:w="100" w:type="dxa"/>
              <w:right w:w="100" w:type="dxa"/>
            </w:tcMar>
          </w:tcPr>
          <w:p w14:paraId="0A9492F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24 / 26 (92.3%)</w:t>
            </w:r>
          </w:p>
        </w:tc>
        <w:tc>
          <w:tcPr>
            <w:tcW w:w="1560" w:type="dxa"/>
            <w:shd w:val="clear" w:color="auto" w:fill="auto"/>
            <w:tcMar>
              <w:top w:w="100" w:type="dxa"/>
              <w:left w:w="100" w:type="dxa"/>
              <w:bottom w:w="100" w:type="dxa"/>
              <w:right w:w="100" w:type="dxa"/>
            </w:tcMar>
          </w:tcPr>
          <w:p w14:paraId="00D6DF55"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29 / 33 (87.9%)</w:t>
            </w:r>
          </w:p>
        </w:tc>
      </w:tr>
      <w:tr w:rsidR="002C2CE5" w:rsidRPr="00A7225E" w14:paraId="458AD62B"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MSK-VL-0042</w:t>
            </w:r>
          </w:p>
        </w:tc>
        <w:tc>
          <w:tcPr>
            <w:tcW w:w="1560" w:type="dxa"/>
            <w:shd w:val="clear" w:color="auto" w:fill="auto"/>
            <w:tcMar>
              <w:top w:w="100" w:type="dxa"/>
              <w:left w:w="100" w:type="dxa"/>
              <w:bottom w:w="100" w:type="dxa"/>
              <w:right w:w="100" w:type="dxa"/>
            </w:tcMar>
          </w:tcPr>
          <w:p w14:paraId="09D5669D"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7 / 7 (100%)</w:t>
            </w:r>
          </w:p>
        </w:tc>
        <w:tc>
          <w:tcPr>
            <w:tcW w:w="1560" w:type="dxa"/>
            <w:shd w:val="clear" w:color="auto" w:fill="auto"/>
            <w:tcMar>
              <w:top w:w="100" w:type="dxa"/>
              <w:left w:w="100" w:type="dxa"/>
              <w:bottom w:w="100" w:type="dxa"/>
              <w:right w:w="100" w:type="dxa"/>
            </w:tcMar>
          </w:tcPr>
          <w:p w14:paraId="5ACE5C84"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39C018BB"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 / 4 (50.0%)</w:t>
            </w:r>
          </w:p>
        </w:tc>
        <w:tc>
          <w:tcPr>
            <w:tcW w:w="1560" w:type="dxa"/>
            <w:shd w:val="clear" w:color="auto" w:fill="auto"/>
            <w:tcMar>
              <w:top w:w="100" w:type="dxa"/>
              <w:left w:w="100" w:type="dxa"/>
              <w:bottom w:w="100" w:type="dxa"/>
              <w:right w:w="100" w:type="dxa"/>
            </w:tcMar>
          </w:tcPr>
          <w:p w14:paraId="1981A38A"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6 / 6 (100%)</w:t>
            </w:r>
          </w:p>
        </w:tc>
        <w:tc>
          <w:tcPr>
            <w:tcW w:w="1560" w:type="dxa"/>
            <w:shd w:val="clear" w:color="auto" w:fill="auto"/>
            <w:tcMar>
              <w:top w:w="100" w:type="dxa"/>
              <w:left w:w="100" w:type="dxa"/>
              <w:bottom w:w="100" w:type="dxa"/>
              <w:right w:w="100" w:type="dxa"/>
            </w:tcMar>
          </w:tcPr>
          <w:p w14:paraId="1D6BA44D"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16 / 18 (88.9%)</w:t>
            </w:r>
          </w:p>
        </w:tc>
      </w:tr>
      <w:tr w:rsidR="002C2CE5" w:rsidRPr="00A7225E" w14:paraId="5EDE3AC6" w14:textId="77777777" w:rsidTr="00407861">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t>MSK-VB-</w:t>
            </w:r>
            <w:r w:rsidRPr="00A7225E">
              <w:rPr>
                <w:rFonts w:ascii="Arial" w:eastAsia="Arial" w:hAnsi="Arial" w:cs="Arial"/>
              </w:rPr>
              <w:lastRenderedPageBreak/>
              <w:t>0023</w:t>
            </w:r>
          </w:p>
        </w:tc>
        <w:tc>
          <w:tcPr>
            <w:tcW w:w="1560" w:type="dxa"/>
            <w:shd w:val="clear" w:color="auto" w:fill="auto"/>
            <w:tcMar>
              <w:top w:w="100" w:type="dxa"/>
              <w:left w:w="100" w:type="dxa"/>
              <w:bottom w:w="100" w:type="dxa"/>
              <w:right w:w="100" w:type="dxa"/>
            </w:tcMar>
          </w:tcPr>
          <w:p w14:paraId="1395F64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lastRenderedPageBreak/>
              <w:t xml:space="preserve">16 / 16 </w:t>
            </w:r>
            <w:r w:rsidRPr="00A7225E">
              <w:rPr>
                <w:rFonts w:ascii="Arial" w:eastAsia="Arial" w:hAnsi="Arial" w:cs="Arial"/>
              </w:rPr>
              <w:lastRenderedPageBreak/>
              <w:t>(100%)</w:t>
            </w:r>
          </w:p>
        </w:tc>
        <w:tc>
          <w:tcPr>
            <w:tcW w:w="1560" w:type="dxa"/>
            <w:shd w:val="clear" w:color="auto" w:fill="auto"/>
            <w:tcMar>
              <w:top w:w="100" w:type="dxa"/>
              <w:left w:w="100" w:type="dxa"/>
              <w:bottom w:w="100" w:type="dxa"/>
              <w:right w:w="100" w:type="dxa"/>
            </w:tcMar>
          </w:tcPr>
          <w:p w14:paraId="7B15E79E"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lastRenderedPageBreak/>
              <w:t xml:space="preserve">52 / 53 </w:t>
            </w:r>
            <w:r w:rsidRPr="00A7225E">
              <w:rPr>
                <w:rFonts w:ascii="Arial" w:eastAsia="Arial" w:hAnsi="Arial" w:cs="Arial"/>
              </w:rPr>
              <w:lastRenderedPageBreak/>
              <w:t>(98.1%)</w:t>
            </w:r>
          </w:p>
        </w:tc>
        <w:tc>
          <w:tcPr>
            <w:tcW w:w="1560" w:type="dxa"/>
            <w:shd w:val="clear" w:color="auto" w:fill="auto"/>
            <w:tcMar>
              <w:top w:w="100" w:type="dxa"/>
              <w:left w:w="100" w:type="dxa"/>
              <w:bottom w:w="100" w:type="dxa"/>
              <w:right w:w="100" w:type="dxa"/>
            </w:tcMar>
          </w:tcPr>
          <w:p w14:paraId="126392D6"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lastRenderedPageBreak/>
              <w:t xml:space="preserve">561 / 576 </w:t>
            </w:r>
            <w:r w:rsidRPr="00A7225E">
              <w:rPr>
                <w:rFonts w:ascii="Arial" w:eastAsia="Arial" w:hAnsi="Arial" w:cs="Arial"/>
              </w:rPr>
              <w:lastRenderedPageBreak/>
              <w:t>(97.4%)</w:t>
            </w:r>
          </w:p>
        </w:tc>
        <w:tc>
          <w:tcPr>
            <w:tcW w:w="1560" w:type="dxa"/>
            <w:shd w:val="clear" w:color="auto" w:fill="auto"/>
            <w:tcMar>
              <w:top w:w="100" w:type="dxa"/>
              <w:left w:w="100" w:type="dxa"/>
              <w:bottom w:w="100" w:type="dxa"/>
              <w:right w:w="100" w:type="dxa"/>
            </w:tcMar>
          </w:tcPr>
          <w:p w14:paraId="1104C7BA"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lastRenderedPageBreak/>
              <w:t xml:space="preserve">11 / 14 </w:t>
            </w:r>
            <w:r w:rsidRPr="00A7225E">
              <w:rPr>
                <w:rFonts w:ascii="Arial" w:eastAsia="Arial" w:hAnsi="Arial" w:cs="Arial"/>
              </w:rPr>
              <w:lastRenderedPageBreak/>
              <w:t>(78.6%)</w:t>
            </w:r>
          </w:p>
        </w:tc>
        <w:tc>
          <w:tcPr>
            <w:tcW w:w="1560" w:type="dxa"/>
            <w:shd w:val="clear" w:color="auto" w:fill="auto"/>
            <w:tcMar>
              <w:top w:w="100" w:type="dxa"/>
              <w:left w:w="100" w:type="dxa"/>
              <w:bottom w:w="100" w:type="dxa"/>
              <w:right w:w="100" w:type="dxa"/>
            </w:tcMar>
          </w:tcPr>
          <w:p w14:paraId="7F6EF5F2"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lastRenderedPageBreak/>
              <w:t xml:space="preserve">640 / 659 </w:t>
            </w:r>
            <w:r w:rsidRPr="00A7225E">
              <w:rPr>
                <w:rFonts w:ascii="Arial" w:eastAsia="Arial" w:hAnsi="Arial" w:cs="Arial"/>
              </w:rPr>
              <w:lastRenderedPageBreak/>
              <w:t>(97.1%)</w:t>
            </w:r>
          </w:p>
        </w:tc>
      </w:tr>
      <w:tr w:rsidR="002C2CE5" w:rsidRPr="00A7225E" w14:paraId="1B248382" w14:textId="77777777" w:rsidTr="00407861">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A7225E" w:rsidRDefault="002C2CE5" w:rsidP="00A7225E">
            <w:pPr>
              <w:widowControl w:val="0"/>
              <w:spacing w:after="0" w:line="240" w:lineRule="auto"/>
              <w:ind w:left="100"/>
              <w:jc w:val="both"/>
              <w:rPr>
                <w:rFonts w:ascii="Arial" w:eastAsia="Arial" w:hAnsi="Arial" w:cs="Arial"/>
              </w:rPr>
            </w:pPr>
            <w:r w:rsidRPr="00A7225E">
              <w:rPr>
                <w:rFonts w:ascii="Arial" w:eastAsia="Arial" w:hAnsi="Arial" w:cs="Arial"/>
              </w:rPr>
              <w:lastRenderedPageBreak/>
              <w:t>Total</w:t>
            </w:r>
          </w:p>
        </w:tc>
        <w:tc>
          <w:tcPr>
            <w:tcW w:w="1560" w:type="dxa"/>
            <w:shd w:val="clear" w:color="auto" w:fill="F3F3F3"/>
            <w:tcMar>
              <w:top w:w="100" w:type="dxa"/>
              <w:left w:w="100" w:type="dxa"/>
              <w:bottom w:w="100" w:type="dxa"/>
              <w:right w:w="100" w:type="dxa"/>
            </w:tcMar>
          </w:tcPr>
          <w:p w14:paraId="20CFC264"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27 / 27 (100%)</w:t>
            </w:r>
          </w:p>
        </w:tc>
        <w:tc>
          <w:tcPr>
            <w:tcW w:w="1560" w:type="dxa"/>
            <w:shd w:val="clear" w:color="auto" w:fill="F3F3F3"/>
            <w:tcMar>
              <w:top w:w="100" w:type="dxa"/>
              <w:left w:w="100" w:type="dxa"/>
              <w:bottom w:w="100" w:type="dxa"/>
              <w:right w:w="100" w:type="dxa"/>
            </w:tcMar>
          </w:tcPr>
          <w:p w14:paraId="5D61331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53 / 54 (98.1%)</w:t>
            </w:r>
          </w:p>
        </w:tc>
        <w:tc>
          <w:tcPr>
            <w:tcW w:w="1560" w:type="dxa"/>
            <w:shd w:val="clear" w:color="auto" w:fill="F3F3F3"/>
            <w:tcMar>
              <w:top w:w="100" w:type="dxa"/>
              <w:left w:w="100" w:type="dxa"/>
              <w:bottom w:w="100" w:type="dxa"/>
              <w:right w:w="100" w:type="dxa"/>
            </w:tcMar>
          </w:tcPr>
          <w:p w14:paraId="74F20578"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564 / 583 (96.7%)</w:t>
            </w:r>
          </w:p>
        </w:tc>
        <w:tc>
          <w:tcPr>
            <w:tcW w:w="1560" w:type="dxa"/>
            <w:shd w:val="clear" w:color="auto" w:fill="F3F3F3"/>
            <w:tcMar>
              <w:top w:w="100" w:type="dxa"/>
              <w:left w:w="100" w:type="dxa"/>
              <w:bottom w:w="100" w:type="dxa"/>
              <w:right w:w="100" w:type="dxa"/>
            </w:tcMar>
          </w:tcPr>
          <w:p w14:paraId="03C8C010"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41 / 46 (89.1%)</w:t>
            </w:r>
          </w:p>
        </w:tc>
        <w:tc>
          <w:tcPr>
            <w:tcW w:w="1560" w:type="dxa"/>
            <w:shd w:val="clear" w:color="auto" w:fill="F3F3F3"/>
            <w:tcMar>
              <w:top w:w="100" w:type="dxa"/>
              <w:left w:w="100" w:type="dxa"/>
              <w:bottom w:w="100" w:type="dxa"/>
              <w:right w:w="100" w:type="dxa"/>
            </w:tcMar>
          </w:tcPr>
          <w:p w14:paraId="477CD5D7" w14:textId="77777777" w:rsidR="002C2CE5" w:rsidRPr="00A7225E" w:rsidRDefault="002C2CE5" w:rsidP="00A7225E">
            <w:pPr>
              <w:widowControl w:val="0"/>
              <w:spacing w:after="0" w:line="240" w:lineRule="auto"/>
              <w:jc w:val="both"/>
              <w:rPr>
                <w:rFonts w:ascii="Arial" w:eastAsia="Arial" w:hAnsi="Arial" w:cs="Arial"/>
              </w:rPr>
            </w:pPr>
            <w:r w:rsidRPr="00A7225E">
              <w:rPr>
                <w:rFonts w:ascii="Arial" w:eastAsia="Arial" w:hAnsi="Arial" w:cs="Arial"/>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067D2C9C" w:rsidR="002C2CE5" w:rsidRPr="00A7225E" w:rsidRDefault="008243C1" w:rsidP="00A7225E">
      <w:pPr>
        <w:spacing w:after="0" w:line="240" w:lineRule="auto"/>
        <w:jc w:val="both"/>
        <w:rPr>
          <w:rFonts w:ascii="Arial" w:hAnsi="Arial" w:cs="Arial"/>
          <w:color w:val="0033CC"/>
        </w:rPr>
      </w:pPr>
      <w:ins w:id="966" w:author="Reis-Filho, Jorge S./Pathology" w:date="2019-06-26T23:29:00Z">
        <w:r w:rsidRPr="003A528F">
          <w:rPr>
            <w:rFonts w:ascii="Arial" w:eastAsia="Arial" w:hAnsi="Arial" w:cs="Arial"/>
            <w:b/>
          </w:rPr>
          <w:lastRenderedPageBreak/>
          <w:t xml:space="preserve">Response to Reviewers </w:t>
        </w:r>
      </w:ins>
      <w:r w:rsidR="00C80ED4" w:rsidRPr="00A7225E">
        <w:rPr>
          <w:rFonts w:ascii="Arial" w:hAnsi="Arial" w:cs="Arial"/>
          <w:noProof/>
        </w:rPr>
        <w:drawing>
          <wp:anchor distT="114300" distB="114300" distL="114300" distR="114300" simplePos="0" relativeHeight="251686912" behindDoc="0" locked="0" layoutInCell="1" hidden="0" allowOverlap="1" wp14:anchorId="787E11DC" wp14:editId="28E24113">
            <wp:simplePos x="0" y="0"/>
            <wp:positionH relativeFrom="margin">
              <wp:align>center</wp:align>
            </wp:positionH>
            <wp:positionV relativeFrom="margin">
              <wp:align>top</wp:align>
            </wp:positionV>
            <wp:extent cx="5943600" cy="3427095"/>
            <wp:effectExtent l="0" t="0" r="0" b="1905"/>
            <wp:wrapTopAndBottom/>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a:ln/>
                  </pic:spPr>
                </pic:pic>
              </a:graphicData>
            </a:graphic>
            <wp14:sizeRelV relativeFrom="margin">
              <wp14:pctHeight>0</wp14:pctHeight>
            </wp14:sizeRelV>
          </wp:anchor>
        </w:drawing>
      </w:r>
      <w:r w:rsidR="00B4071F" w:rsidRPr="00A7225E">
        <w:rPr>
          <w:rFonts w:ascii="Arial" w:hAnsi="Arial" w:cs="Arial"/>
          <w:b/>
          <w:color w:val="0033CC"/>
        </w:rPr>
        <w:t xml:space="preserve">Figure </w:t>
      </w:r>
      <w:r w:rsidR="00333B36" w:rsidRPr="00A7225E">
        <w:rPr>
          <w:rFonts w:ascii="Arial" w:hAnsi="Arial" w:cs="Arial"/>
          <w:b/>
          <w:color w:val="0033CC"/>
        </w:rPr>
        <w:t>7</w:t>
      </w:r>
      <w:r w:rsidR="00B4071F" w:rsidRPr="00A7225E">
        <w:rPr>
          <w:rFonts w:ascii="Arial" w:hAnsi="Arial" w:cs="Arial"/>
          <w:b/>
          <w:color w:val="0033CC"/>
        </w:rPr>
        <w:t>: Comparison of mean target sequencing depth and error rate distribution across the cancer cohorts and healthy controls.</w:t>
      </w:r>
      <w:r w:rsidR="00B4071F" w:rsidRPr="00A7225E">
        <w:rPr>
          <w:rFonts w:ascii="Arial" w:hAnsi="Arial" w:cs="Arial"/>
          <w:color w:val="0033CC"/>
        </w:rPr>
        <w:t xml:space="preserve"> Shown are the distributions of (a) deduplicated and uncollapsed mean target sequence depth</w:t>
      </w:r>
      <w:r w:rsidR="005D3BAF" w:rsidRPr="00A7225E">
        <w:rPr>
          <w:rFonts w:ascii="Arial" w:hAnsi="Arial" w:cs="Arial"/>
          <w:color w:val="0033CC"/>
        </w:rPr>
        <w:t xml:space="preserve"> and</w:t>
      </w:r>
      <w:r w:rsidR="00B4071F" w:rsidRPr="00A7225E">
        <w:rPr>
          <w:rFonts w:ascii="Arial" w:hAnsi="Arial" w:cs="Arial"/>
          <w:color w:val="0033CC"/>
        </w:rPr>
        <w:t xml:space="preserve"> (b) deduplicated and collapsed mean target sequence depth</w:t>
      </w:r>
      <w:r w:rsidR="005D3BAF" w:rsidRPr="00A7225E">
        <w:rPr>
          <w:rFonts w:ascii="Arial" w:hAnsi="Arial" w:cs="Arial"/>
          <w:color w:val="0033CC"/>
        </w:rPr>
        <w:t xml:space="preserve">. Panel </w:t>
      </w:r>
      <w:r w:rsidR="00B4071F" w:rsidRPr="00A7225E">
        <w:rPr>
          <w:rFonts w:ascii="Arial" w:hAnsi="Arial" w:cs="Arial"/>
          <w:color w:val="0033CC"/>
        </w:rPr>
        <w:t>(c)</w:t>
      </w:r>
      <w:r w:rsidR="005D3BAF" w:rsidRPr="00A7225E">
        <w:rPr>
          <w:rFonts w:ascii="Arial" w:hAnsi="Arial" w:cs="Arial"/>
          <w:color w:val="0033CC"/>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A7225E">
        <w:rPr>
          <w:rFonts w:ascii="Arial" w:hAnsi="Arial" w:cs="Arial"/>
          <w:color w:val="0033CC"/>
        </w:rPr>
        <w:t>substitution error rate and substitution and indel error rate</w:t>
      </w:r>
      <w:r w:rsidR="005D3BAF" w:rsidRPr="00A7225E">
        <w:rPr>
          <w:rFonts w:ascii="Arial" w:hAnsi="Arial" w:cs="Arial"/>
          <w:color w:val="0033CC"/>
        </w:rPr>
        <w:t>, respectively across the different cohorts</w:t>
      </w:r>
      <w:r w:rsidR="00B4071F" w:rsidRPr="00A7225E">
        <w:rPr>
          <w:rFonts w:ascii="Arial" w:hAnsi="Arial" w:cs="Arial"/>
          <w:color w:val="0033CC"/>
        </w:rPr>
        <w:t>.</w:t>
      </w:r>
      <w:r w:rsidR="005D3BAF" w:rsidRPr="00A7225E">
        <w:rPr>
          <w:rFonts w:ascii="Arial" w:hAnsi="Arial" w:cs="Arial"/>
          <w:color w:val="0033CC"/>
        </w:rPr>
        <w:t xml:space="preserve"> In (a), the p-values were obtained using paired two-sided Mann-Whitney </w:t>
      </w:r>
      <w:r w:rsidR="005D3BAF" w:rsidRPr="00A7225E">
        <w:rPr>
          <w:rFonts w:ascii="Arial" w:hAnsi="Arial" w:cs="Arial"/>
          <w:i/>
          <w:color w:val="0033CC"/>
        </w:rPr>
        <w:t>U</w:t>
      </w:r>
      <w:r w:rsidR="005D3BAF" w:rsidRPr="00A7225E">
        <w:rPr>
          <w:rFonts w:ascii="Arial" w:hAnsi="Arial" w:cs="Arial"/>
          <w:color w:val="0033CC"/>
        </w:rPr>
        <w:t>-tests</w:t>
      </w:r>
      <w:r w:rsidR="00A304E7" w:rsidRPr="00A7225E">
        <w:rPr>
          <w:rFonts w:ascii="Arial" w:hAnsi="Arial" w:cs="Arial"/>
          <w:color w:val="0033CC"/>
        </w:rPr>
        <w:t xml:space="preserve">. In (b) and (d)-(f), the p-values were obtained from pairwise comparisons using a two-sided Mann-Whitney </w:t>
      </w:r>
      <w:r w:rsidR="00A304E7" w:rsidRPr="00A7225E">
        <w:rPr>
          <w:rFonts w:ascii="Arial" w:hAnsi="Arial" w:cs="Arial"/>
          <w:i/>
          <w:color w:val="0033CC"/>
        </w:rPr>
        <w:t>U</w:t>
      </w:r>
      <w:r w:rsidR="00A304E7" w:rsidRPr="00A7225E">
        <w:rPr>
          <w:rFonts w:ascii="Arial" w:hAnsi="Arial" w:cs="Arial"/>
          <w:color w:val="0033CC"/>
        </w:rPr>
        <w:t xml:space="preserve">-test and adjusted for multiple testing using the Bonferroni method. </w:t>
      </w:r>
      <w:r w:rsidR="005D3BAF" w:rsidRPr="00A7225E">
        <w:rPr>
          <w:rFonts w:ascii="Arial" w:hAnsi="Arial" w:cs="Arial"/>
          <w:color w:val="0033CC"/>
        </w:rPr>
        <w:t xml:space="preserve">In (c), the diagonal line represents a linear regression with 99% confidence intervals. The p-value was obtained using an </w:t>
      </w:r>
      <w:r w:rsidR="005D3BAF" w:rsidRPr="00A7225E">
        <w:rPr>
          <w:rFonts w:ascii="Arial" w:hAnsi="Arial" w:cs="Arial"/>
          <w:i/>
          <w:color w:val="0033CC"/>
        </w:rPr>
        <w:t>F</w:t>
      </w:r>
      <w:r w:rsidR="005D3BAF" w:rsidRPr="00A7225E">
        <w:rPr>
          <w:rFonts w:ascii="Arial" w:hAnsi="Arial" w:cs="Arial"/>
          <w:color w:val="0033CC"/>
        </w:rPr>
        <w:t xml:space="preserve">-test. </w:t>
      </w:r>
      <w:r w:rsidR="00B4071F" w:rsidRPr="00A7225E">
        <w:rPr>
          <w:rFonts w:ascii="Arial" w:hAnsi="Arial" w:cs="Arial"/>
          <w:color w:val="0033CC"/>
        </w:rPr>
        <w:t>In (</w:t>
      </w:r>
      <w:r w:rsidR="005D3BAF" w:rsidRPr="00A7225E">
        <w:rPr>
          <w:rFonts w:ascii="Arial" w:hAnsi="Arial" w:cs="Arial"/>
          <w:color w:val="0033CC"/>
        </w:rPr>
        <w:t>e</w:t>
      </w:r>
      <w:r w:rsidR="00B4071F" w:rsidRPr="00A7225E">
        <w:rPr>
          <w:rFonts w:ascii="Arial" w:hAnsi="Arial" w:cs="Arial"/>
          <w:color w:val="0033CC"/>
        </w:rPr>
        <w:t>), the substitution error rate represents the percentage of collapsed bases with non-reference base. Similarly, in (</w:t>
      </w:r>
      <w:r w:rsidR="005D3BAF" w:rsidRPr="00A7225E">
        <w:rPr>
          <w:rFonts w:ascii="Arial" w:hAnsi="Arial" w:cs="Arial"/>
          <w:color w:val="0033CC"/>
        </w:rPr>
        <w:t>f</w:t>
      </w:r>
      <w:r w:rsidR="00B4071F" w:rsidRPr="00A7225E">
        <w:rPr>
          <w:rFonts w:ascii="Arial" w:hAnsi="Arial" w:cs="Arial"/>
          <w:color w:val="0033CC"/>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ins w:id="967" w:author="Reis-Filho, Jorge S./Pathology" w:date="2019-06-26T23:29:00Z">
        <w:r w:rsidRPr="003A528F">
          <w:rPr>
            <w:rFonts w:ascii="Arial" w:eastAsia="Arial" w:hAnsi="Arial" w:cs="Arial"/>
            <w:b/>
          </w:rPr>
          <w:lastRenderedPageBreak/>
          <w:t xml:space="preserve">Response to Reviewers </w:t>
        </w:r>
      </w:ins>
      <w:r w:rsidR="00B4071F" w:rsidRPr="00A7225E">
        <w:rPr>
          <w:rFonts w:ascii="Arial" w:hAnsi="Arial" w:cs="Arial"/>
          <w:noProof/>
        </w:rPr>
        <w:drawing>
          <wp:anchor distT="114300" distB="114300" distL="114300" distR="114300" simplePos="0" relativeHeight="251664384" behindDoc="0" locked="0" layoutInCell="1" hidden="0" allowOverlap="1" wp14:anchorId="0621E35B" wp14:editId="23F79678">
            <wp:simplePos x="0" y="0"/>
            <wp:positionH relativeFrom="margin">
              <wp:align>center</wp:align>
            </wp:positionH>
            <wp:positionV relativeFrom="margin">
              <wp:align>top</wp:align>
            </wp:positionV>
            <wp:extent cx="6019800" cy="5098687"/>
            <wp:effectExtent l="0" t="0" r="0" b="0"/>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153" r="153"/>
                    <a:stretch>
                      <a:fillRect/>
                    </a:stretch>
                  </pic:blipFill>
                  <pic:spPr>
                    <a:xfrm>
                      <a:off x="0" y="0"/>
                      <a:ext cx="6019800" cy="5098687"/>
                    </a:xfrm>
                    <a:prstGeom prst="rect">
                      <a:avLst/>
                    </a:prstGeom>
                    <a:ln/>
                  </pic:spPr>
                </pic:pic>
              </a:graphicData>
            </a:graphic>
          </wp:anchor>
        </w:drawing>
      </w:r>
      <w:r w:rsidR="00B4071F" w:rsidRPr="00A7225E">
        <w:rPr>
          <w:rFonts w:ascii="Arial" w:hAnsi="Arial" w:cs="Arial"/>
          <w:b/>
          <w:color w:val="0033CC"/>
        </w:rPr>
        <w:t>Figure 8: Reproducibility of cfDNA targeted sequencing assay</w:t>
      </w:r>
      <w:r w:rsidR="00B4071F" w:rsidRPr="00A7225E">
        <w:rPr>
          <w:rFonts w:ascii="Arial" w:hAnsi="Arial" w:cs="Arial"/>
          <w:color w:val="0033CC"/>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A7225E">
        <w:rPr>
          <w:rFonts w:ascii="Arial" w:hAnsi="Arial" w:cs="Arial"/>
          <w:color w:val="0033CC"/>
        </w:rPr>
        <w:t>VUSo</w:t>
      </w:r>
      <w:proofErr w:type="spellEnd"/>
      <w:r w:rsidR="00B4071F" w:rsidRPr="00A7225E">
        <w:rPr>
          <w:rFonts w:ascii="Arial" w:hAnsi="Arial" w:cs="Arial"/>
          <w:color w:val="0033CC"/>
        </w:rPr>
        <w:t>, WBC-matched or noise. In all panels, the samples are labelled on top.</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1368D49A" w:rsidR="00413E5F" w:rsidRPr="00A7225E" w:rsidRDefault="008243C1" w:rsidP="00A7225E">
      <w:pPr>
        <w:spacing w:after="0" w:line="240" w:lineRule="auto"/>
        <w:jc w:val="both"/>
        <w:rPr>
          <w:rFonts w:ascii="Arial" w:hAnsi="Arial" w:cs="Arial"/>
          <w:color w:val="0033CC"/>
        </w:rPr>
      </w:pPr>
      <w:ins w:id="968" w:author="Reis-Filho, Jorge S./Pathology" w:date="2019-06-26T23:29:00Z">
        <w:r w:rsidRPr="003A528F">
          <w:rPr>
            <w:rFonts w:ascii="Arial" w:eastAsia="Arial" w:hAnsi="Arial" w:cs="Arial"/>
            <w:b/>
          </w:rPr>
          <w:lastRenderedPageBreak/>
          <w:t xml:space="preserve">Response to Reviewers </w:t>
        </w:r>
      </w:ins>
      <w:r w:rsidR="00B4071F" w:rsidRPr="00A7225E">
        <w:rPr>
          <w:rFonts w:ascii="Arial" w:hAnsi="Arial" w:cs="Arial"/>
          <w:b/>
          <w:color w:val="0033CC"/>
        </w:rPr>
        <w:t xml:space="preserve">Figure 9: Orthogonal validation of tumor-matched and </w:t>
      </w:r>
      <w:proofErr w:type="spellStart"/>
      <w:r w:rsidR="00B4071F" w:rsidRPr="00A7225E">
        <w:rPr>
          <w:rFonts w:ascii="Arial" w:hAnsi="Arial" w:cs="Arial"/>
          <w:b/>
          <w:color w:val="0033CC"/>
        </w:rPr>
        <w:t>VUSo</w:t>
      </w:r>
      <w:proofErr w:type="spellEnd"/>
      <w:r w:rsidR="00B4071F" w:rsidRPr="00A7225E">
        <w:rPr>
          <w:rFonts w:ascii="Arial" w:hAnsi="Arial" w:cs="Arial"/>
          <w:b/>
          <w:color w:val="0033CC"/>
        </w:rPr>
        <w:t xml:space="preserve"> detected in </w:t>
      </w:r>
      <w:proofErr w:type="spellStart"/>
      <w:r w:rsidR="00B4071F" w:rsidRPr="00A7225E">
        <w:rPr>
          <w:rFonts w:ascii="Arial" w:hAnsi="Arial" w:cs="Arial"/>
          <w:b/>
          <w:color w:val="0033CC"/>
        </w:rPr>
        <w:t>cfDNA</w:t>
      </w:r>
      <w:proofErr w:type="spellEnd"/>
      <w:r w:rsidR="00B4071F" w:rsidRPr="00A7225E">
        <w:rPr>
          <w:rFonts w:ascii="Arial" w:hAnsi="Arial" w:cs="Arial"/>
          <w:b/>
          <w:color w:val="0033CC"/>
        </w:rPr>
        <w:t xml:space="preserve"> using ddPCR.</w:t>
      </w:r>
      <w:r w:rsidR="00B4071F" w:rsidRPr="00A7225E">
        <w:rPr>
          <w:rFonts w:ascii="Arial" w:hAnsi="Arial" w:cs="Arial"/>
          <w:color w:val="0033CC"/>
        </w:rPr>
        <w:t xml:space="preserve"> Comparison of VAF measured using ddPCR (</w:t>
      </w:r>
      <w:r w:rsidR="00B4071F" w:rsidRPr="00A7225E">
        <w:rPr>
          <w:rFonts w:ascii="Arial" w:hAnsi="Arial" w:cs="Arial"/>
          <w:i/>
          <w:color w:val="0033CC"/>
        </w:rPr>
        <w:t>x</w:t>
      </w:r>
      <w:r w:rsidR="00B4071F" w:rsidRPr="00A7225E">
        <w:rPr>
          <w:rFonts w:ascii="Arial" w:hAnsi="Arial" w:cs="Arial"/>
          <w:color w:val="0033CC"/>
        </w:rPr>
        <w:t>-axis) and the cfDNA targeted assay (</w:t>
      </w:r>
      <w:r w:rsidR="00B4071F" w:rsidRPr="00A7225E">
        <w:rPr>
          <w:rFonts w:ascii="Arial" w:hAnsi="Arial" w:cs="Arial"/>
          <w:i/>
          <w:color w:val="0033CC"/>
        </w:rPr>
        <w:t>y</w:t>
      </w:r>
      <w:r w:rsidR="00B4071F" w:rsidRPr="00A7225E">
        <w:rPr>
          <w:rFonts w:ascii="Arial" w:hAnsi="Arial" w:cs="Arial"/>
          <w:color w:val="0033CC"/>
        </w:rPr>
        <w:t xml:space="preserve">-axis) for (a) tumor-matched canonical hotspot mutations and (b) low VAF (&lt;10%) </w:t>
      </w:r>
      <w:proofErr w:type="gramStart"/>
      <w:r w:rsidR="00B4071F" w:rsidRPr="00A7225E">
        <w:rPr>
          <w:rFonts w:ascii="Arial" w:hAnsi="Arial" w:cs="Arial"/>
          <w:color w:val="0033CC"/>
        </w:rPr>
        <w:t>non tumor</w:t>
      </w:r>
      <w:proofErr w:type="gramEnd"/>
      <w:r w:rsidR="00B4071F" w:rsidRPr="00A7225E">
        <w:rPr>
          <w:rFonts w:ascii="Arial" w:hAnsi="Arial" w:cs="Arial"/>
          <w:color w:val="0033CC"/>
        </w:rPr>
        <w:t xml:space="preserve">-matched somatic mutations detected in cfDNA i.e. </w:t>
      </w:r>
      <w:proofErr w:type="spellStart"/>
      <w:r w:rsidR="00B4071F" w:rsidRPr="00A7225E">
        <w:rPr>
          <w:rFonts w:ascii="Arial" w:hAnsi="Arial" w:cs="Arial"/>
          <w:color w:val="0033CC"/>
        </w:rPr>
        <w:t>VUSo</w:t>
      </w:r>
      <w:proofErr w:type="spellEnd"/>
      <w:r w:rsidR="00B4071F" w:rsidRPr="00A7225E">
        <w:rPr>
          <w:rFonts w:ascii="Arial" w:hAnsi="Arial" w:cs="Arial"/>
          <w:color w:val="0033CC"/>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r w:rsidR="00C80ED4" w:rsidRPr="00A7225E">
        <w:rPr>
          <w:rFonts w:ascii="Arial" w:hAnsi="Arial" w:cs="Arial"/>
          <w:noProof/>
        </w:rPr>
        <w:drawing>
          <wp:anchor distT="114300" distB="114300" distL="114300" distR="114300" simplePos="0" relativeHeight="251691008" behindDoc="0" locked="0" layoutInCell="1" hidden="0" allowOverlap="1" wp14:anchorId="334EF420" wp14:editId="5FADC819">
            <wp:simplePos x="0" y="0"/>
            <wp:positionH relativeFrom="margin">
              <wp:align>center</wp:align>
            </wp:positionH>
            <wp:positionV relativeFrom="paragraph">
              <wp:posOffset>209550</wp:posOffset>
            </wp:positionV>
            <wp:extent cx="5832229" cy="2962275"/>
            <wp:effectExtent l="0" t="0" r="0" b="0"/>
            <wp:wrapTopAndBottom distT="114300" distB="11430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21" r="21"/>
                    <a:stretch>
                      <a:fillRect/>
                    </a:stretch>
                  </pic:blipFill>
                  <pic:spPr>
                    <a:xfrm>
                      <a:off x="0" y="0"/>
                      <a:ext cx="5832229" cy="2962275"/>
                    </a:xfrm>
                    <a:prstGeom prst="rect">
                      <a:avLst/>
                    </a:prstGeom>
                    <a:ln/>
                  </pic:spPr>
                </pic:pic>
              </a:graphicData>
            </a:graphic>
          </wp:anchor>
        </w:drawing>
      </w:r>
    </w:p>
    <w:p w14:paraId="7FBDCD69"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F7E414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A7225E" w:rsidDel="00EE1F5D" w:rsidRDefault="00413E5F" w:rsidP="00A7225E">
      <w:pPr>
        <w:spacing w:after="0" w:line="240" w:lineRule="auto"/>
        <w:jc w:val="both"/>
        <w:rPr>
          <w:del w:id="969" w:author="Reis-Filho, Jorge S./Pathology" w:date="2019-06-26T21:13:00Z"/>
          <w:rFonts w:ascii="Arial" w:eastAsia="Arial" w:hAnsi="Arial" w:cs="Arial"/>
          <w:color w:val="0033CC"/>
        </w:rPr>
      </w:pPr>
    </w:p>
    <w:p w14:paraId="517204EB" w14:textId="77777777" w:rsidR="008243C1" w:rsidRDefault="00B4071F" w:rsidP="00A7225E">
      <w:pPr>
        <w:spacing w:after="0" w:line="240" w:lineRule="auto"/>
        <w:jc w:val="both"/>
        <w:rPr>
          <w:ins w:id="970" w:author="Reis-Filho, Jorge S./Pathology" w:date="2019-06-26T23:31:00Z"/>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w:t>
      </w:r>
      <w:proofErr w:type="gramStart"/>
      <w:r w:rsidR="00E40CA2" w:rsidRPr="00A7225E">
        <w:rPr>
          <w:rFonts w:ascii="Arial" w:eastAsia="Arial" w:hAnsi="Arial" w:cs="Arial"/>
          <w:color w:val="0033CC"/>
        </w:rPr>
        <w:t>comment</w:t>
      </w:r>
      <w:ins w:id="971" w:author="Reis-Filho, Jorge S./Pathology" w:date="2019-06-26T23:30:00Z">
        <w:r w:rsidR="008243C1">
          <w:rPr>
            <w:rFonts w:ascii="Arial" w:eastAsia="Arial" w:hAnsi="Arial" w:cs="Arial"/>
            <w:color w:val="0033CC"/>
          </w:rPr>
          <w:t>, and</w:t>
        </w:r>
        <w:proofErr w:type="gramEnd"/>
        <w:r w:rsidR="008243C1">
          <w:rPr>
            <w:rFonts w:ascii="Arial" w:eastAsia="Arial" w:hAnsi="Arial" w:cs="Arial"/>
            <w:color w:val="0033CC"/>
          </w:rPr>
          <w:t xml:space="preserve"> apologize once again for the lack of clarity. </w:t>
        </w:r>
      </w:ins>
      <w:del w:id="972" w:author="Reis-Filho, Jorge S./Pathology" w:date="2019-06-26T23:30:00Z">
        <w:r w:rsidR="00E40CA2" w:rsidRPr="00A7225E" w:rsidDel="008243C1">
          <w:rPr>
            <w:rFonts w:ascii="Arial" w:eastAsia="Arial" w:hAnsi="Arial" w:cs="Arial"/>
            <w:color w:val="0033CC"/>
          </w:rPr>
          <w:delText xml:space="preserve"> and </w:delText>
        </w:r>
        <w:r w:rsidR="00FE0653" w:rsidRPr="00A7225E" w:rsidDel="008243C1">
          <w:rPr>
            <w:rFonts w:ascii="Arial" w:eastAsia="Arial" w:hAnsi="Arial" w:cs="Arial"/>
            <w:color w:val="0033CC"/>
          </w:rPr>
          <w:delText>f</w:delText>
        </w:r>
      </w:del>
      <w:ins w:id="973" w:author="Reis-Filho, Jorge S./Pathology" w:date="2019-06-26T23:30:00Z">
        <w:r w:rsidR="008243C1">
          <w:rPr>
            <w:rFonts w:ascii="Arial" w:eastAsia="Arial" w:hAnsi="Arial" w:cs="Arial"/>
            <w:color w:val="0033CC"/>
          </w:rPr>
          <w:t>F</w:t>
        </w:r>
      </w:ins>
      <w:r w:rsidR="00FE0653" w:rsidRPr="00A7225E">
        <w:rPr>
          <w:rFonts w:ascii="Arial" w:eastAsia="Arial" w:hAnsi="Arial" w:cs="Arial"/>
          <w:color w:val="0033CC"/>
        </w:rPr>
        <w:t>irst</w:t>
      </w:r>
      <w:ins w:id="974" w:author="Reis-Filho, Jorge S./Pathology" w:date="2019-06-26T23:30:00Z">
        <w:r w:rsidR="008243C1">
          <w:rPr>
            <w:rFonts w:ascii="Arial" w:eastAsia="Arial" w:hAnsi="Arial" w:cs="Arial"/>
            <w:color w:val="0033CC"/>
          </w:rPr>
          <w:t>, we</w:t>
        </w:r>
      </w:ins>
      <w:r w:rsidR="00FE0653" w:rsidRPr="00A7225E">
        <w:rPr>
          <w:rFonts w:ascii="Arial" w:eastAsia="Arial" w:hAnsi="Arial" w:cs="Arial"/>
          <w:color w:val="0033CC"/>
        </w:rPr>
        <w:t xml:space="preserve"> would like to highlight that </w:t>
      </w:r>
      <w:r w:rsidRPr="00A7225E">
        <w:rPr>
          <w:rFonts w:ascii="Arial" w:eastAsia="Arial" w:hAnsi="Arial" w:cs="Arial"/>
          <w:color w:val="0033CC"/>
        </w:rPr>
        <w:t xml:space="preserve">Figure </w:t>
      </w:r>
      <w:r w:rsidR="00C80ED4" w:rsidRPr="00A7225E">
        <w:rPr>
          <w:rFonts w:ascii="Arial" w:eastAsia="Arial" w:hAnsi="Arial" w:cs="Arial"/>
          <w:color w:val="0033CC"/>
        </w:rPr>
        <w:t>5</w:t>
      </w:r>
      <w:r w:rsidR="00FE0653" w:rsidRPr="00A7225E">
        <w:rPr>
          <w:rFonts w:ascii="Arial" w:eastAsia="Arial" w:hAnsi="Arial" w:cs="Arial"/>
          <w:color w:val="0033CC"/>
        </w:rPr>
        <w:t>a</w:t>
      </w:r>
      <w:r w:rsidRPr="00A7225E">
        <w:rPr>
          <w:rFonts w:ascii="Arial" w:eastAsia="Arial" w:hAnsi="Arial" w:cs="Arial"/>
          <w:color w:val="0033CC"/>
        </w:rPr>
        <w:t xml:space="preserve"> of the </w:t>
      </w:r>
      <w:ins w:id="975" w:author="Reis-Filho, Jorge S./Pathology" w:date="2019-06-26T23:30:00Z">
        <w:r w:rsidR="008243C1">
          <w:rPr>
            <w:rFonts w:ascii="Arial" w:eastAsia="Arial" w:hAnsi="Arial" w:cs="Arial"/>
            <w:color w:val="0033CC"/>
          </w:rPr>
          <w:t xml:space="preserve">original </w:t>
        </w:r>
      </w:ins>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ins w:id="976" w:author="Reis-Filho, Jorge S./Pathology" w:date="2019-06-26T23:30:00Z">
        <w:r w:rsidR="008243C1">
          <w:rPr>
            <w:rFonts w:ascii="Arial" w:eastAsia="Arial" w:hAnsi="Arial" w:cs="Arial"/>
            <w:color w:val="0033CC"/>
          </w:rPr>
          <w:t xml:space="preserve"> original</w:t>
        </w:r>
      </w:ins>
      <w:r w:rsidRPr="00A7225E">
        <w:rPr>
          <w:rFonts w:ascii="Arial" w:eastAsia="Arial" w:hAnsi="Arial" w:cs="Arial"/>
          <w:color w:val="0033CC"/>
        </w:rPr>
        <w:t xml:space="preserve"> manuscript were </w:t>
      </w:r>
      <w:del w:id="977" w:author="Reis-Filho, Jorge S./Pathology" w:date="2019-06-26T23:30:00Z">
        <w:r w:rsidRPr="00A7225E" w:rsidDel="008243C1">
          <w:rPr>
            <w:rFonts w:ascii="Arial" w:eastAsia="Arial" w:hAnsi="Arial" w:cs="Arial"/>
            <w:color w:val="0033CC"/>
          </w:rPr>
          <w:delText xml:space="preserve">done </w:delText>
        </w:r>
      </w:del>
      <w:ins w:id="978" w:author="Reis-Filho, Jorge S./Pathology" w:date="2019-06-26T23:30:00Z">
        <w:r w:rsidR="008243C1">
          <w:rPr>
            <w:rFonts w:ascii="Arial" w:eastAsia="Arial" w:hAnsi="Arial" w:cs="Arial"/>
            <w:color w:val="0033CC"/>
          </w:rPr>
          <w:t>drawn</w:t>
        </w:r>
        <w:r w:rsidR="008243C1" w:rsidRPr="00A7225E">
          <w:rPr>
            <w:rFonts w:ascii="Arial" w:eastAsia="Arial" w:hAnsi="Arial" w:cs="Arial"/>
            <w:color w:val="0033CC"/>
          </w:rPr>
          <w:t xml:space="preserve"> </w:t>
        </w:r>
      </w:ins>
      <w:del w:id="979" w:author="Reis-Filho, Jorge S./Pathology" w:date="2019-06-26T23:30:00Z">
        <w:r w:rsidRPr="00A7225E" w:rsidDel="008243C1">
          <w:rPr>
            <w:rFonts w:ascii="Arial" w:eastAsia="Arial" w:hAnsi="Arial" w:cs="Arial"/>
            <w:color w:val="0033CC"/>
          </w:rPr>
          <w:delText xml:space="preserve">only </w:delText>
        </w:r>
      </w:del>
      <w:ins w:id="980" w:author="Reis-Filho, Jorge S./Pathology" w:date="2019-06-26T23:30:00Z">
        <w:r w:rsidR="008243C1">
          <w:rPr>
            <w:rFonts w:ascii="Arial" w:eastAsia="Arial" w:hAnsi="Arial" w:cs="Arial"/>
            <w:color w:val="0033CC"/>
          </w:rPr>
          <w:t>utilizin</w:t>
        </w:r>
      </w:ins>
      <w:ins w:id="981" w:author="Reis-Filho, Jorge S./Pathology" w:date="2019-06-26T23:31:00Z">
        <w:r w:rsidR="008243C1">
          <w:rPr>
            <w:rFonts w:ascii="Arial" w:eastAsia="Arial" w:hAnsi="Arial" w:cs="Arial"/>
            <w:color w:val="0033CC"/>
          </w:rPr>
          <w:t>g solely the</w:t>
        </w:r>
      </w:ins>
      <w:del w:id="982" w:author="Reis-Filho, Jorge S./Pathology" w:date="2019-06-26T23:31:00Z">
        <w:r w:rsidR="00A304E7" w:rsidRPr="00A7225E" w:rsidDel="008243C1">
          <w:rPr>
            <w:rFonts w:ascii="Arial" w:eastAsia="Arial" w:hAnsi="Arial" w:cs="Arial"/>
            <w:color w:val="0033CC"/>
          </w:rPr>
          <w:delText>using</w:delText>
        </w:r>
      </w:del>
      <w:r w:rsidR="00A304E7" w:rsidRPr="00A7225E">
        <w:rPr>
          <w:rFonts w:ascii="Arial" w:eastAsia="Arial" w:hAnsi="Arial" w:cs="Arial"/>
          <w:color w:val="0033CC"/>
        </w:rPr>
        <w:t xml:space="preserve"> </w:t>
      </w:r>
      <w:r w:rsidRPr="00A7225E">
        <w:rPr>
          <w:rFonts w:ascii="Arial" w:eastAsia="Arial" w:hAnsi="Arial" w:cs="Arial"/>
          <w:color w:val="0033CC"/>
        </w:rPr>
        <w:t xml:space="preserve">CH-derived mutations detected in WBC. </w:t>
      </w:r>
    </w:p>
    <w:p w14:paraId="38E381CA" w14:textId="77777777" w:rsidR="008243C1" w:rsidRDefault="008243C1" w:rsidP="00A7225E">
      <w:pPr>
        <w:spacing w:after="0" w:line="240" w:lineRule="auto"/>
        <w:jc w:val="both"/>
        <w:rPr>
          <w:ins w:id="983" w:author="Reis-Filho, Jorge S./Pathology" w:date="2019-06-26T23:31:00Z"/>
          <w:rFonts w:ascii="Arial" w:eastAsia="Arial" w:hAnsi="Arial" w:cs="Arial"/>
          <w:color w:val="0033CC"/>
        </w:rPr>
      </w:pPr>
    </w:p>
    <w:p w14:paraId="0C996E1F" w14:textId="751D163D"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mean collapsed sequencing depth of cfDNA between cancer patients and healthy controls. As shown </w:t>
      </w:r>
      <w:ins w:id="984" w:author="Reis-Filho, Jorge S./Pathology" w:date="2019-06-26T23:31:00Z">
        <w:r w:rsidR="008243C1" w:rsidRPr="00A7225E">
          <w:rPr>
            <w:rFonts w:ascii="Arial" w:eastAsia="Arial" w:hAnsi="Arial" w:cs="Arial"/>
            <w:color w:val="0033CC"/>
          </w:rPr>
          <w:t xml:space="preserve">in response to the previous comment </w:t>
        </w:r>
      </w:ins>
      <w:del w:id="985" w:author="Reis-Filho, Jorge S./Pathology" w:date="2019-06-26T23:31:00Z">
        <w:r w:rsidR="00B4071F" w:rsidRPr="00A7225E" w:rsidDel="008243C1">
          <w:rPr>
            <w:rFonts w:ascii="Arial" w:eastAsia="Arial" w:hAnsi="Arial" w:cs="Arial"/>
            <w:color w:val="0033CC"/>
          </w:rPr>
          <w:delText xml:space="preserve">in </w:delText>
        </w:r>
      </w:del>
      <w:ins w:id="986" w:author="Reis-Filho, Jorge S./Pathology" w:date="2019-06-26T23:31:00Z">
        <w:r w:rsidR="008243C1">
          <w:rPr>
            <w:rFonts w:ascii="Arial" w:eastAsia="Arial" w:hAnsi="Arial" w:cs="Arial"/>
            <w:color w:val="0033CC"/>
          </w:rPr>
          <w:t>(</w:t>
        </w:r>
        <w:r w:rsidR="008243C1" w:rsidRPr="008243C1">
          <w:rPr>
            <w:rFonts w:ascii="Arial" w:eastAsia="Arial" w:hAnsi="Arial" w:cs="Arial"/>
            <w:b/>
            <w:color w:val="0033CC"/>
            <w:rPrChange w:id="987" w:author="Reis-Filho, Jorge S./Pathology" w:date="2019-06-26T23:31:00Z">
              <w:rPr>
                <w:rFonts w:ascii="Arial" w:eastAsia="Arial" w:hAnsi="Arial" w:cs="Arial"/>
                <w:color w:val="0033CC"/>
              </w:rPr>
            </w:rPrChange>
          </w:rPr>
          <w:t xml:space="preserve">Response to Reviewers </w:t>
        </w:r>
      </w:ins>
      <w:r w:rsidR="00C80ED4" w:rsidRPr="008243C1">
        <w:rPr>
          <w:rFonts w:ascii="Arial" w:eastAsia="Arial" w:hAnsi="Arial" w:cs="Arial"/>
          <w:b/>
          <w:color w:val="0033CC"/>
          <w:rPrChange w:id="988" w:author="Reis-Filho, Jorge S./Pathology" w:date="2019-06-26T23:31:00Z">
            <w:rPr>
              <w:rFonts w:ascii="Arial" w:eastAsia="Arial" w:hAnsi="Arial" w:cs="Arial"/>
              <w:color w:val="0033CC"/>
            </w:rPr>
          </w:rPrChange>
        </w:rPr>
        <w:t xml:space="preserve">Figure </w:t>
      </w:r>
      <w:r w:rsidR="00D558BA" w:rsidRPr="008243C1">
        <w:rPr>
          <w:rFonts w:ascii="Arial" w:eastAsia="Arial" w:hAnsi="Arial" w:cs="Arial"/>
          <w:b/>
          <w:color w:val="0033CC"/>
          <w:rPrChange w:id="989" w:author="Reis-Filho, Jorge S./Pathology" w:date="2019-06-26T23:31:00Z">
            <w:rPr>
              <w:rFonts w:ascii="Arial" w:eastAsia="Arial" w:hAnsi="Arial" w:cs="Arial"/>
              <w:color w:val="0033CC"/>
            </w:rPr>
          </w:rPrChange>
        </w:rPr>
        <w:t>6</w:t>
      </w:r>
      <w:ins w:id="990" w:author="Reis-Filho, Jorge S./Pathology" w:date="2019-06-26T23:31:00Z">
        <w:r w:rsidR="008243C1">
          <w:rPr>
            <w:rFonts w:ascii="Arial" w:eastAsia="Arial" w:hAnsi="Arial" w:cs="Arial"/>
            <w:color w:val="0033CC"/>
          </w:rPr>
          <w:t>)</w:t>
        </w:r>
      </w:ins>
      <w:del w:id="991" w:author="Reis-Filho, Jorge S./Pathology" w:date="2019-06-26T23:31:00Z">
        <w:r w:rsidR="00B4071F" w:rsidRPr="00A7225E" w:rsidDel="008243C1">
          <w:rPr>
            <w:rFonts w:ascii="Arial" w:eastAsia="Arial" w:hAnsi="Arial" w:cs="Arial"/>
            <w:color w:val="0033CC"/>
          </w:rPr>
          <w:delText xml:space="preserve"> </w:delText>
        </w:r>
        <w:r w:rsidR="00D558BA" w:rsidRPr="00A7225E" w:rsidDel="008243C1">
          <w:rPr>
            <w:rFonts w:ascii="Arial" w:eastAsia="Arial" w:hAnsi="Arial" w:cs="Arial"/>
            <w:color w:val="0033CC"/>
          </w:rPr>
          <w:delText>in response to the previous comment</w:delText>
        </w:r>
      </w:del>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439D5304" w14:textId="2F327040"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ins w:id="992" w:author="Reis-Filho, Jorge S./Pathology" w:date="2019-06-26T23:31:00Z">
        <w:r w:rsidR="008243C1">
          <w:rPr>
            <w:rFonts w:ascii="Arial" w:eastAsia="Arial" w:hAnsi="Arial" w:cs="Arial"/>
            <w:color w:val="0033CC"/>
          </w:rPr>
          <w:t xml:space="preserve"> in</w:t>
        </w:r>
      </w:ins>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del w:id="993" w:author="Reis-Filho, Jorge S./Pathology" w:date="2019-06-26T23:32:00Z">
        <w:r w:rsidR="00C80ED4" w:rsidRPr="00A7225E" w:rsidDel="008243C1">
          <w:rPr>
            <w:rFonts w:ascii="Arial" w:eastAsia="Arial" w:hAnsi="Arial" w:cs="Arial"/>
            <w:color w:val="0033CC"/>
          </w:rPr>
          <w:delText xml:space="preserve">per </w:delText>
        </w:r>
      </w:del>
      <w:ins w:id="994" w:author="Reis-Filho, Jorge S./Pathology" w:date="2019-06-26T23:32:00Z">
        <w:r w:rsidR="008243C1">
          <w:rPr>
            <w:rFonts w:ascii="Arial" w:eastAsia="Arial" w:hAnsi="Arial" w:cs="Arial"/>
            <w:color w:val="0033CC"/>
          </w:rPr>
          <w:t>following</w:t>
        </w:r>
        <w:r w:rsidR="008243C1" w:rsidRPr="00A7225E">
          <w:rPr>
            <w:rFonts w:ascii="Arial" w:eastAsia="Arial" w:hAnsi="Arial" w:cs="Arial"/>
            <w:color w:val="0033CC"/>
          </w:rPr>
          <w:t xml:space="preserve"> </w:t>
        </w:r>
      </w:ins>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 individuals</w:t>
      </w:r>
      <w:r w:rsidR="00BF2B27" w:rsidRPr="00A7225E">
        <w:rPr>
          <w:rFonts w:ascii="Arial" w:eastAsia="Arial" w:hAnsi="Arial" w:cs="Arial"/>
          <w:color w:val="0033CC"/>
        </w:rPr>
        <w:t xml:space="preserve"> 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ins w:id="995" w:author="Reis-Filho, Jorge S./Pathology" w:date="2019-06-26T23:32:00Z">
        <w:r w:rsidR="008243C1">
          <w:rPr>
            <w:rFonts w:ascii="Arial" w:eastAsia="Arial" w:hAnsi="Arial" w:cs="Arial"/>
            <w:color w:val="0033CC"/>
          </w:rPr>
          <w:t>id</w:t>
        </w:r>
      </w:ins>
      <w:del w:id="996" w:author="Reis-Filho, Jorge S./Pathology" w:date="2019-06-26T23:32:00Z">
        <w:r w:rsidR="00B4071F" w:rsidRPr="00A7225E" w:rsidDel="008243C1">
          <w:rPr>
            <w:rFonts w:ascii="Arial" w:eastAsia="Arial" w:hAnsi="Arial" w:cs="Arial"/>
            <w:color w:val="0033CC"/>
          </w:rPr>
          <w:delText>o</w:delText>
        </w:r>
      </w:del>
      <w:r w:rsidR="00B4071F" w:rsidRPr="00A7225E">
        <w:rPr>
          <w:rFonts w:ascii="Arial" w:eastAsia="Arial" w:hAnsi="Arial" w:cs="Arial"/>
          <w:color w:val="0033CC"/>
        </w:rPr>
        <w:t xml:space="preserve"> not have a recorded smoking history and this information</w:t>
      </w:r>
      <w:ins w:id="997" w:author="Reis-Filho, Jorge S./Pathology" w:date="2019-06-26T23:32:00Z">
        <w:r w:rsidR="008243C1">
          <w:rPr>
            <w:rFonts w:ascii="Arial" w:eastAsia="Arial" w:hAnsi="Arial" w:cs="Arial"/>
            <w:color w:val="0033CC"/>
          </w:rPr>
          <w:t>, unfortunately, could not</w:t>
        </w:r>
      </w:ins>
      <w:del w:id="998" w:author="Reis-Filho, Jorge S./Pathology" w:date="2019-06-26T23:32:00Z">
        <w:r w:rsidR="00B4071F" w:rsidRPr="00A7225E" w:rsidDel="008243C1">
          <w:rPr>
            <w:rFonts w:ascii="Arial" w:eastAsia="Arial" w:hAnsi="Arial" w:cs="Arial"/>
            <w:color w:val="0033CC"/>
          </w:rPr>
          <w:delText xml:space="preserve"> cannot </w:delText>
        </w:r>
      </w:del>
      <w:ins w:id="999" w:author="Reis-Filho, Jorge S./Pathology" w:date="2019-06-26T23:32:00Z">
        <w:r w:rsidR="008243C1" w:rsidRPr="00A7225E">
          <w:rPr>
            <w:rFonts w:ascii="Arial" w:eastAsia="Arial" w:hAnsi="Arial" w:cs="Arial"/>
            <w:color w:val="0033CC"/>
          </w:rPr>
          <w:t xml:space="preserve"> </w:t>
        </w:r>
      </w:ins>
      <w:r w:rsidR="00B4071F" w:rsidRPr="00A7225E">
        <w:rPr>
          <w:rFonts w:ascii="Arial" w:eastAsia="Arial" w:hAnsi="Arial" w:cs="Arial"/>
          <w:color w:val="0033CC"/>
        </w:rPr>
        <w:t>be obtained retrospectively.</w:t>
      </w:r>
    </w:p>
    <w:p w14:paraId="0586A72F" w14:textId="77777777" w:rsidR="00413E5F" w:rsidRPr="00A7225E" w:rsidRDefault="00413E5F" w:rsidP="00A7225E">
      <w:pPr>
        <w:spacing w:after="0" w:line="240" w:lineRule="auto"/>
        <w:jc w:val="both"/>
        <w:rPr>
          <w:rFonts w:ascii="Arial" w:eastAsia="Arial" w:hAnsi="Arial" w:cs="Arial"/>
          <w:color w:val="0033CC"/>
        </w:rPr>
      </w:pPr>
    </w:p>
    <w:p w14:paraId="500B138E" w14:textId="36A076BF" w:rsidR="0006154C" w:rsidRPr="00A7225E" w:rsidRDefault="000C2865" w:rsidP="00A7225E">
      <w:pPr>
        <w:spacing w:after="0" w:line="240" w:lineRule="auto"/>
        <w:jc w:val="both"/>
        <w:rPr>
          <w:rFonts w:ascii="Arial" w:eastAsia="Arial" w:hAnsi="Arial" w:cs="Arial"/>
          <w:color w:val="0033CC"/>
        </w:rPr>
      </w:pPr>
      <w:ins w:id="1000" w:author="Reis-Filho, Jorge S./Pathology" w:date="2019-06-26T23:32:00Z">
        <w:r w:rsidRPr="000C2865">
          <w:rPr>
            <w:rFonts w:ascii="Arial" w:eastAsia="Arial" w:hAnsi="Arial" w:cs="Arial"/>
            <w:b/>
            <w:color w:val="0033CC"/>
            <w:rPrChange w:id="1001" w:author="Reis-Filho, Jorge S./Pathology" w:date="2019-06-26T23:32:00Z">
              <w:rPr>
                <w:rFonts w:ascii="Arial" w:eastAsia="Arial" w:hAnsi="Arial" w:cs="Arial"/>
                <w:color w:val="0033CC"/>
              </w:rPr>
            </w:rPrChange>
          </w:rPr>
          <w:t xml:space="preserve">Response to Reviewers </w:t>
        </w:r>
      </w:ins>
      <w:r w:rsidR="00B4071F" w:rsidRPr="000C2865">
        <w:rPr>
          <w:rFonts w:ascii="Arial" w:eastAsia="Arial" w:hAnsi="Arial" w:cs="Arial"/>
          <w:b/>
          <w:color w:val="0033CC"/>
          <w:rPrChange w:id="1002" w:author="Reis-Filho, Jorge S./Pathology" w:date="2019-06-26T23:32:00Z">
            <w:rPr>
              <w:rFonts w:ascii="Arial" w:eastAsia="Arial" w:hAnsi="Arial" w:cs="Arial"/>
              <w:color w:val="0033CC"/>
            </w:rPr>
          </w:rPrChange>
        </w:rPr>
        <w:t>Figure</w:t>
      </w:r>
      <w:r w:rsidR="00BF2B27" w:rsidRPr="000C2865">
        <w:rPr>
          <w:rFonts w:ascii="Arial" w:eastAsia="Arial" w:hAnsi="Arial" w:cs="Arial"/>
          <w:b/>
          <w:color w:val="0033CC"/>
          <w:rPrChange w:id="1003" w:author="Reis-Filho, Jorge S./Pathology" w:date="2019-06-26T23:32:00Z">
            <w:rPr>
              <w:rFonts w:ascii="Arial" w:eastAsia="Arial" w:hAnsi="Arial" w:cs="Arial"/>
              <w:color w:val="0033CC"/>
            </w:rPr>
          </w:rPrChange>
        </w:rPr>
        <w:t>s</w:t>
      </w:r>
      <w:r w:rsidR="00B4071F" w:rsidRPr="000C2865">
        <w:rPr>
          <w:rFonts w:ascii="Arial" w:eastAsia="Arial" w:hAnsi="Arial" w:cs="Arial"/>
          <w:b/>
          <w:color w:val="0033CC"/>
          <w:rPrChange w:id="1004" w:author="Reis-Filho, Jorge S./Pathology" w:date="2019-06-26T23:32:00Z">
            <w:rPr>
              <w:rFonts w:ascii="Arial" w:eastAsia="Arial" w:hAnsi="Arial" w:cs="Arial"/>
              <w:color w:val="0033CC"/>
            </w:rPr>
          </w:rPrChange>
        </w:rPr>
        <w:t xml:space="preserve"> 10</w:t>
      </w:r>
      <w:r w:rsidR="0006154C" w:rsidRPr="000C2865">
        <w:rPr>
          <w:rFonts w:ascii="Arial" w:eastAsia="Arial" w:hAnsi="Arial" w:cs="Arial"/>
          <w:b/>
          <w:color w:val="0033CC"/>
          <w:rPrChange w:id="1005" w:author="Reis-Filho, Jorge S./Pathology" w:date="2019-06-26T23:32:00Z">
            <w:rPr>
              <w:rFonts w:ascii="Arial" w:eastAsia="Arial" w:hAnsi="Arial" w:cs="Arial"/>
              <w:color w:val="0033CC"/>
            </w:rPr>
          </w:rPrChange>
        </w:rPr>
        <w:t>a</w:t>
      </w:r>
      <w:r w:rsidR="0006154C" w:rsidRPr="00A7225E">
        <w:rPr>
          <w:rFonts w:ascii="Arial" w:eastAsia="Arial" w:hAnsi="Arial" w:cs="Arial"/>
          <w:color w:val="0033CC"/>
        </w:rPr>
        <w:t xml:space="preserve"> and </w:t>
      </w:r>
      <w:r w:rsidR="00BF2B27" w:rsidRPr="000C2865">
        <w:rPr>
          <w:rFonts w:ascii="Arial" w:eastAsia="Arial" w:hAnsi="Arial" w:cs="Arial"/>
          <w:b/>
          <w:color w:val="0033CC"/>
          <w:rPrChange w:id="1006" w:author="Reis-Filho, Jorge S./Pathology" w:date="2019-06-26T23:32:00Z">
            <w:rPr>
              <w:rFonts w:ascii="Arial" w:eastAsia="Arial" w:hAnsi="Arial" w:cs="Arial"/>
              <w:color w:val="0033CC"/>
            </w:rPr>
          </w:rPrChange>
        </w:rPr>
        <w:t>10b</w:t>
      </w:r>
      <w:r w:rsidR="00B4071F" w:rsidRPr="00A7225E">
        <w:rPr>
          <w:rFonts w:ascii="Arial" w:eastAsia="Arial" w:hAnsi="Arial" w:cs="Arial"/>
          <w:color w:val="0033CC"/>
        </w:rPr>
        <w:t xml:space="preserve"> </w:t>
      </w:r>
      <w:del w:id="1007" w:author="Reis-Filho, Jorge S./Pathology" w:date="2019-06-26T23:32:00Z">
        <w:r w:rsidR="00B4071F" w:rsidRPr="00A7225E" w:rsidDel="000C2865">
          <w:rPr>
            <w:rFonts w:ascii="Arial" w:eastAsia="Arial" w:hAnsi="Arial" w:cs="Arial"/>
            <w:color w:val="0033CC"/>
          </w:rPr>
          <w:delText xml:space="preserve">of this </w:delText>
        </w:r>
        <w:r w:rsidR="00C80ED4" w:rsidRPr="00A7225E" w:rsidDel="000C2865">
          <w:rPr>
            <w:rFonts w:ascii="Arial" w:eastAsia="Arial" w:hAnsi="Arial" w:cs="Arial"/>
            <w:color w:val="0033CC"/>
          </w:rPr>
          <w:delText xml:space="preserve">response </w:delText>
        </w:r>
      </w:del>
      <w:r w:rsidR="00C80ED4" w:rsidRPr="00A7225E">
        <w:rPr>
          <w:rFonts w:ascii="Arial" w:eastAsia="Arial" w:hAnsi="Arial" w:cs="Arial"/>
          <w:color w:val="0033CC"/>
        </w:rPr>
        <w:t>compare</w:t>
      </w:r>
      <w:r w:rsidR="00BE5978" w:rsidRPr="00A7225E">
        <w:rPr>
          <w:rFonts w:ascii="Arial" w:eastAsia="Arial" w:hAnsi="Arial" w:cs="Arial"/>
          <w:color w:val="0033CC"/>
        </w:rPr>
        <w:t xml:space="preserve">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i.e. RT/CT versus no RT/CT. There </w:t>
      </w:r>
      <w:proofErr w:type="gramStart"/>
      <w:r w:rsidR="0006154C" w:rsidRPr="00A7225E">
        <w:rPr>
          <w:rFonts w:ascii="Arial" w:eastAsia="Arial" w:hAnsi="Arial" w:cs="Arial"/>
          <w:color w:val="0033CC"/>
        </w:rPr>
        <w:t>was</w:t>
      </w:r>
      <w:proofErr w:type="gramEnd"/>
      <w:r w:rsidR="00B4071F" w:rsidRPr="00A7225E">
        <w:rPr>
          <w:rFonts w:ascii="Arial" w:eastAsia="Arial" w:hAnsi="Arial" w:cs="Arial"/>
          <w:color w:val="0033CC"/>
        </w:rPr>
        <w:t xml:space="preserve"> no statistically significant differences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ins w:id="1008" w:author="Reis-Filho, Jorge S./Pathology" w:date="2019-06-26T23:33:00Z">
        <w:r>
          <w:rPr>
            <w:rFonts w:ascii="Arial" w:eastAsia="Arial" w:hAnsi="Arial" w:cs="Arial"/>
            <w:color w:val="0033CC"/>
          </w:rPr>
          <w:t xml:space="preserve">PMID: </w:t>
        </w:r>
      </w:ins>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A7225E">
        <w:rPr>
          <w:rFonts w:ascii="Arial" w:eastAsia="Arial" w:hAnsi="Arial" w:cs="Arial"/>
          <w:color w:val="0033CC"/>
        </w:rPr>
        <w:t>we further adjusted the analys</w:t>
      </w:r>
      <w:r w:rsidR="00BE5978" w:rsidRPr="00A7225E">
        <w:rPr>
          <w:rFonts w:ascii="Arial" w:eastAsia="Arial" w:hAnsi="Arial" w:cs="Arial"/>
          <w:color w:val="0033CC"/>
        </w:rPr>
        <w:t>e</w:t>
      </w:r>
      <w:r w:rsidR="0006154C" w:rsidRPr="00A7225E">
        <w:rPr>
          <w:rFonts w:ascii="Arial" w:eastAsia="Arial" w:hAnsi="Arial" w:cs="Arial"/>
          <w:color w:val="0033CC"/>
        </w:rPr>
        <w:t>s presented in Figure 5</w:t>
      </w:r>
      <w:r w:rsidR="00BE5978" w:rsidRPr="00A7225E">
        <w:rPr>
          <w:rFonts w:ascii="Arial" w:eastAsia="Arial" w:hAnsi="Arial" w:cs="Arial"/>
          <w:color w:val="0033CC"/>
        </w:rPr>
        <w:t>b</w:t>
      </w:r>
      <w:r w:rsidR="0006154C" w:rsidRPr="00A7225E">
        <w:rPr>
          <w:rFonts w:ascii="Arial" w:eastAsia="Arial" w:hAnsi="Arial" w:cs="Arial"/>
          <w:color w:val="0033CC"/>
        </w:rPr>
        <w:t xml:space="preserve"> of the</w:t>
      </w:r>
      <w:ins w:id="1009" w:author="Reis-Filho, Jorge S./Pathology" w:date="2019-06-26T23:33:00Z">
        <w:r>
          <w:rPr>
            <w:rFonts w:ascii="Arial" w:eastAsia="Arial" w:hAnsi="Arial" w:cs="Arial"/>
            <w:color w:val="0033CC"/>
          </w:rPr>
          <w:t xml:space="preserve"> original</w:t>
        </w:r>
      </w:ins>
      <w:r w:rsidR="0006154C" w:rsidRPr="00A7225E">
        <w:rPr>
          <w:rFonts w:ascii="Arial" w:eastAsia="Arial" w:hAnsi="Arial" w:cs="Arial"/>
          <w:color w:val="0033CC"/>
        </w:rPr>
        <w:t xml:space="preserve"> manuscript for age and history of smoking. The results remained unchanged with cancer patients overall having a higher rate of CH than controls</w:t>
      </w:r>
      <w:r w:rsidR="00191549" w:rsidRPr="00A7225E">
        <w:rPr>
          <w:rFonts w:ascii="Arial" w:eastAsia="Arial" w:hAnsi="Arial" w:cs="Arial"/>
          <w:color w:val="0033CC"/>
        </w:rPr>
        <w:t xml:space="preserve"> </w:t>
      </w:r>
      <w:r w:rsidR="0006154C" w:rsidRPr="00A7225E">
        <w:rPr>
          <w:rFonts w:ascii="Arial" w:eastAsia="Arial" w:hAnsi="Arial" w:cs="Arial"/>
          <w:color w:val="0033CC"/>
        </w:rPr>
        <w:t>(</w:t>
      </w:r>
      <w:r w:rsidR="00BE5978" w:rsidRPr="000C2865">
        <w:rPr>
          <w:rFonts w:ascii="Arial" w:eastAsia="Arial" w:hAnsi="Arial" w:cs="Arial"/>
          <w:color w:val="0033CC"/>
          <w:highlight w:val="yellow"/>
          <w:rPrChange w:id="1010" w:author="Reis-Filho, Jorge S./Pathology" w:date="2019-06-26T23:33:00Z">
            <w:rPr>
              <w:rFonts w:ascii="Arial" w:eastAsia="Arial" w:hAnsi="Arial" w:cs="Arial"/>
              <w:color w:val="0033CC"/>
            </w:rPr>
          </w:rPrChange>
        </w:rPr>
        <w:t xml:space="preserve">age </w:t>
      </w:r>
      <w:r w:rsidR="0006154C" w:rsidRPr="000C2865">
        <w:rPr>
          <w:rFonts w:ascii="Arial" w:eastAsia="Arial" w:hAnsi="Arial" w:cs="Arial"/>
          <w:color w:val="0033CC"/>
          <w:highlight w:val="yellow"/>
          <w:rPrChange w:id="1011"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1012"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and prior RT/CT being associated with increased rate of CH (</w:t>
      </w:r>
      <w:r w:rsidR="00BE5978" w:rsidRPr="000C2865">
        <w:rPr>
          <w:rFonts w:ascii="Arial" w:eastAsia="Arial" w:hAnsi="Arial" w:cs="Arial"/>
          <w:color w:val="0033CC"/>
          <w:highlight w:val="yellow"/>
          <w:rPrChange w:id="1013" w:author="Reis-Filho, Jorge S./Pathology" w:date="2019-06-26T23:33:00Z">
            <w:rPr>
              <w:rFonts w:ascii="Arial" w:eastAsia="Arial" w:hAnsi="Arial" w:cs="Arial"/>
              <w:color w:val="0033CC"/>
            </w:rPr>
          </w:rPrChange>
        </w:rPr>
        <w:t xml:space="preserve">age and smoking </w:t>
      </w:r>
      <w:r w:rsidR="0006154C" w:rsidRPr="000C2865">
        <w:rPr>
          <w:rFonts w:ascii="Arial" w:eastAsia="Arial" w:hAnsi="Arial" w:cs="Arial"/>
          <w:color w:val="0033CC"/>
          <w:highlight w:val="yellow"/>
          <w:rPrChange w:id="1014"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1015"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C80ED4" w:rsidRPr="00A7225E">
        <w:rPr>
          <w:rFonts w:ascii="Arial" w:eastAsia="Arial" w:hAnsi="Arial" w:cs="Arial"/>
          <w:color w:val="0033CC"/>
        </w:rPr>
        <w:t>.</w:t>
      </w:r>
      <w:r w:rsidR="00191549" w:rsidRPr="00A7225E">
        <w:rPr>
          <w:rFonts w:ascii="Arial" w:eastAsia="Arial" w:hAnsi="Arial" w:cs="Arial"/>
          <w:color w:val="0033CC"/>
        </w:rPr>
        <w:t xml:space="preserve"> (</w:t>
      </w:r>
      <w:commentRangeStart w:id="1016"/>
      <w:r w:rsidR="00191549" w:rsidRPr="00A7225E">
        <w:rPr>
          <w:rFonts w:ascii="Arial" w:eastAsia="Arial" w:hAnsi="Arial" w:cs="Arial"/>
          <w:color w:val="0033CC"/>
        </w:rPr>
        <w:t>page XX paragraph XX</w:t>
      </w:r>
      <w:commentRangeEnd w:id="1016"/>
      <w:r w:rsidR="00BE5978" w:rsidRPr="00A7225E">
        <w:rPr>
          <w:rStyle w:val="CommentReference"/>
          <w:rFonts w:ascii="Arial" w:hAnsi="Arial" w:cs="Arial"/>
          <w:sz w:val="22"/>
          <w:szCs w:val="22"/>
        </w:rPr>
        <w:commentReference w:id="1016"/>
      </w:r>
      <w:r w:rsidR="00191549" w:rsidRPr="00A7225E">
        <w:rPr>
          <w:rFonts w:ascii="Arial" w:eastAsia="Arial" w:hAnsi="Arial" w:cs="Arial"/>
          <w:color w:val="0033CC"/>
        </w:rPr>
        <w:t>)</w:t>
      </w:r>
      <w:ins w:id="1017" w:author="Reis-Filho, Jorge S./Pathology" w:date="2019-06-26T23:34:00Z">
        <w:r>
          <w:rPr>
            <w:rFonts w:ascii="Arial" w:eastAsia="Arial" w:hAnsi="Arial" w:cs="Arial"/>
            <w:color w:val="0033CC"/>
          </w:rPr>
          <w:t>.</w:t>
        </w:r>
      </w:ins>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74DE850E" w:rsidR="004F0618" w:rsidRPr="00A7225E"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Figure 4c of the </w:t>
      </w:r>
      <w:ins w:id="1018" w:author="Reis-Filho, Jorge S./Pathology" w:date="2019-06-26T23:33:00Z">
        <w:r w:rsidR="000C2865">
          <w:rPr>
            <w:rFonts w:ascii="Arial" w:eastAsia="Arial" w:hAnsi="Arial" w:cs="Arial"/>
            <w:color w:val="0033CC"/>
          </w:rPr>
          <w:t xml:space="preserve">original </w:t>
        </w:r>
      </w:ins>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Figure 4c of the manuscript presented below as </w:t>
      </w:r>
      <w:ins w:id="1019" w:author="Reis-Filho, Jorge S./Pathology" w:date="2019-06-26T23:33:00Z">
        <w:r w:rsidR="000C2865" w:rsidRPr="000C2865">
          <w:rPr>
            <w:rFonts w:ascii="Arial" w:eastAsia="Arial" w:hAnsi="Arial" w:cs="Arial"/>
            <w:b/>
            <w:color w:val="0033CC"/>
            <w:rPrChange w:id="1020" w:author="Reis-Filho, Jorge S./Pathology" w:date="2019-06-26T23:33:00Z">
              <w:rPr>
                <w:rFonts w:ascii="Arial" w:eastAsia="Arial" w:hAnsi="Arial" w:cs="Arial"/>
                <w:color w:val="0033CC"/>
              </w:rPr>
            </w:rPrChange>
          </w:rPr>
          <w:t xml:space="preserve">Response to Reviewer </w:t>
        </w:r>
      </w:ins>
      <w:r w:rsidR="00C80ED4" w:rsidRPr="000C2865">
        <w:rPr>
          <w:rFonts w:ascii="Arial" w:eastAsia="Arial" w:hAnsi="Arial" w:cs="Arial"/>
          <w:b/>
          <w:color w:val="0033CC"/>
          <w:rPrChange w:id="1021" w:author="Reis-Filho, Jorge S./Pathology" w:date="2019-06-26T23:33:00Z">
            <w:rPr>
              <w:rFonts w:ascii="Arial" w:eastAsia="Arial" w:hAnsi="Arial" w:cs="Arial"/>
              <w:color w:val="0033CC"/>
            </w:rPr>
          </w:rPrChange>
        </w:rPr>
        <w:t>Figure</w:t>
      </w:r>
      <w:del w:id="1022" w:author="Reis-Filho, Jorge S./Pathology" w:date="2019-06-26T23:33:00Z">
        <w:r w:rsidR="00C80ED4" w:rsidRPr="000C2865" w:rsidDel="000C2865">
          <w:rPr>
            <w:rFonts w:ascii="Arial" w:eastAsia="Arial" w:hAnsi="Arial" w:cs="Arial"/>
            <w:b/>
            <w:color w:val="0033CC"/>
            <w:rPrChange w:id="1023" w:author="Reis-Filho, Jorge S./Pathology" w:date="2019-06-26T23:33:00Z">
              <w:rPr>
                <w:rFonts w:ascii="Arial" w:eastAsia="Arial" w:hAnsi="Arial" w:cs="Arial"/>
                <w:color w:val="0033CC"/>
              </w:rPr>
            </w:rPrChange>
          </w:rPr>
          <w:delText>s</w:delText>
        </w:r>
      </w:del>
      <w:r w:rsidR="00B4071F" w:rsidRPr="000C2865">
        <w:rPr>
          <w:rFonts w:ascii="Arial" w:eastAsia="Arial" w:hAnsi="Arial" w:cs="Arial"/>
          <w:b/>
          <w:color w:val="0033CC"/>
          <w:rPrChange w:id="1024" w:author="Reis-Filho, Jorge S./Pathology" w:date="2019-06-26T23:33:00Z">
            <w:rPr>
              <w:rFonts w:ascii="Arial" w:eastAsia="Arial" w:hAnsi="Arial" w:cs="Arial"/>
              <w:color w:val="0033CC"/>
            </w:rPr>
          </w:rPrChange>
        </w:rPr>
        <w:t xml:space="preserve"> 11</w:t>
      </w:r>
      <w:r w:rsidR="00530E17"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BE5978" w:rsidRPr="00A7225E">
        <w:rPr>
          <w:rFonts w:ascii="Arial" w:eastAsia="Arial" w:hAnsi="Arial" w:cs="Arial"/>
          <w:color w:val="0033CC"/>
        </w:rPr>
        <w:t>th</w:t>
      </w:r>
      <w:r w:rsidR="00530E17" w:rsidRPr="00A7225E">
        <w:rPr>
          <w:rFonts w:ascii="Arial" w:eastAsia="Arial" w:hAnsi="Arial" w:cs="Arial"/>
          <w:color w:val="0033CC"/>
        </w:rPr>
        <w:t>is</w:t>
      </w:r>
      <w:r w:rsidR="00BE5978" w:rsidRPr="00A7225E">
        <w:rPr>
          <w:rFonts w:ascii="Arial" w:eastAsia="Arial" w:hAnsi="Arial" w:cs="Arial"/>
          <w:color w:val="0033CC"/>
        </w:rPr>
        <w:t xml:space="preserve"> </w:t>
      </w:r>
      <w:r w:rsidR="003A08F4" w:rsidRPr="00A7225E">
        <w:rPr>
          <w:rFonts w:ascii="Arial" w:eastAsia="Arial" w:hAnsi="Arial" w:cs="Arial"/>
          <w:color w:val="0033CC"/>
        </w:rPr>
        <w:t>response</w:t>
      </w:r>
      <w:r w:rsidR="00B4071F" w:rsidRPr="00A7225E">
        <w:rPr>
          <w:rFonts w:ascii="Arial" w:eastAsia="Arial" w:hAnsi="Arial" w:cs="Arial"/>
          <w:color w:val="0033CC"/>
        </w:rPr>
        <w:t>.</w:t>
      </w:r>
      <w:ins w:id="1025" w:author="Reis-Filho, Jorge S./Pathology" w:date="2019-06-26T23:34:00Z">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commentRangeStart w:id="1026"/>
        <w:r w:rsidR="000C2865" w:rsidRPr="00A7225E">
          <w:rPr>
            <w:rFonts w:ascii="Arial" w:eastAsia="Arial" w:hAnsi="Arial" w:cs="Arial"/>
            <w:color w:val="0033CC"/>
          </w:rPr>
          <w:t>page XX paragraph XX</w:t>
        </w:r>
        <w:commentRangeEnd w:id="1026"/>
        <w:r w:rsidR="000C2865" w:rsidRPr="00A7225E">
          <w:rPr>
            <w:rStyle w:val="CommentReference"/>
            <w:rFonts w:ascii="Arial" w:hAnsi="Arial" w:cs="Arial"/>
            <w:sz w:val="22"/>
            <w:szCs w:val="22"/>
          </w:rPr>
          <w:commentReference w:id="1026"/>
        </w:r>
        <w:r w:rsidR="000C2865" w:rsidRPr="00A7225E">
          <w:rPr>
            <w:rFonts w:ascii="Arial" w:eastAsia="Arial" w:hAnsi="Arial" w:cs="Arial"/>
            <w:color w:val="0033CC"/>
          </w:rPr>
          <w:t>)</w:t>
        </w:r>
        <w:r w:rsidR="000C2865">
          <w:rPr>
            <w:rFonts w:ascii="Arial" w:eastAsia="Arial" w:hAnsi="Arial" w:cs="Arial"/>
            <w:color w:val="0033CC"/>
          </w:rPr>
          <w:t>.</w:t>
        </w:r>
      </w:ins>
    </w:p>
    <w:p w14:paraId="47A27C5B" w14:textId="103D810A" w:rsidR="0006154C" w:rsidRPr="00A7225E" w:rsidRDefault="004F0618" w:rsidP="00A7225E">
      <w:pPr>
        <w:spacing w:after="0" w:line="240" w:lineRule="auto"/>
        <w:jc w:val="both"/>
        <w:rPr>
          <w:rFonts w:ascii="Arial" w:hAnsi="Arial" w:cs="Arial"/>
          <w:color w:val="0033CC"/>
        </w:rPr>
      </w:pPr>
      <w:r w:rsidRPr="00A7225E">
        <w:rPr>
          <w:rFonts w:ascii="Arial" w:hAnsi="Arial" w:cs="Arial"/>
          <w:noProof/>
        </w:rPr>
        <w:lastRenderedPageBreak/>
        <w:drawing>
          <wp:anchor distT="114300" distB="114300" distL="114300" distR="114300" simplePos="0" relativeHeight="251711488" behindDoc="0" locked="0" layoutInCell="1" hidden="0" allowOverlap="1" wp14:anchorId="423CFDF2" wp14:editId="1B62C33B">
            <wp:simplePos x="0" y="0"/>
            <wp:positionH relativeFrom="margin">
              <wp:align>center</wp:align>
            </wp:positionH>
            <wp:positionV relativeFrom="paragraph">
              <wp:posOffset>0</wp:posOffset>
            </wp:positionV>
            <wp:extent cx="6035040" cy="2169320"/>
            <wp:effectExtent l="0" t="0" r="0" b="2540"/>
            <wp:wrapTopAndBottom distT="114300" distB="11430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23" b="23"/>
                    <a:stretch>
                      <a:fillRect/>
                    </a:stretch>
                  </pic:blipFill>
                  <pic:spPr>
                    <a:xfrm>
                      <a:off x="0" y="0"/>
                      <a:ext cx="6038850" cy="2169320"/>
                    </a:xfrm>
                    <a:prstGeom prst="rect">
                      <a:avLst/>
                    </a:prstGeom>
                    <a:ln/>
                  </pic:spPr>
                </pic:pic>
              </a:graphicData>
            </a:graphic>
          </wp:anchor>
        </w:drawing>
      </w:r>
      <w:ins w:id="1027" w:author="Reis-Filho, Jorge S./Pathology" w:date="2019-06-26T23:34:00Z">
        <w:r w:rsidR="000C2865">
          <w:rPr>
            <w:rFonts w:ascii="Arial" w:hAnsi="Arial" w:cs="Arial"/>
            <w:b/>
            <w:color w:val="0033CC"/>
          </w:rPr>
          <w:t xml:space="preserve">Response to Reviewers </w:t>
        </w:r>
      </w:ins>
      <w:r w:rsidR="00B4071F" w:rsidRPr="00A7225E">
        <w:rPr>
          <w:rFonts w:ascii="Arial" w:hAnsi="Arial" w:cs="Arial"/>
          <w:b/>
          <w:color w:val="0033CC"/>
        </w:rPr>
        <w:t>Figure 10: Age and smoking as confounding factors.</w:t>
      </w:r>
      <w:r w:rsidR="00B4071F" w:rsidRPr="00A7225E">
        <w:rPr>
          <w:rFonts w:ascii="Arial" w:hAnsi="Arial" w:cs="Arial"/>
          <w:color w:val="0033CC"/>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A7225E">
        <w:rPr>
          <w:rFonts w:ascii="Arial" w:hAnsi="Arial" w:cs="Arial"/>
          <w:i/>
          <w:color w:val="0033CC"/>
        </w:rPr>
        <w:t>U</w:t>
      </w:r>
      <w:r w:rsidR="00B4071F" w:rsidRPr="00A7225E">
        <w:rPr>
          <w:rFonts w:ascii="Arial" w:hAnsi="Arial" w:cs="Arial"/>
          <w:color w:val="0033CC"/>
        </w:rPr>
        <w:t>-test. In (c), the p-value was computed using Fisher exact test.</w:t>
      </w:r>
    </w:p>
    <w:p w14:paraId="7C2309F0" w14:textId="77777777" w:rsidR="00530E17" w:rsidRPr="00A7225E" w:rsidRDefault="00530E17" w:rsidP="00A7225E">
      <w:pPr>
        <w:spacing w:after="0" w:line="240" w:lineRule="auto"/>
        <w:jc w:val="both"/>
        <w:rPr>
          <w:rFonts w:ascii="Arial" w:hAnsi="Arial" w:cs="Arial"/>
          <w:color w:val="0033CC"/>
        </w:rPr>
      </w:pPr>
    </w:p>
    <w:p w14:paraId="3C74277E" w14:textId="77777777" w:rsidR="00530E17" w:rsidRPr="00A7225E" w:rsidRDefault="00530E17" w:rsidP="00A7225E">
      <w:pPr>
        <w:spacing w:after="0" w:line="240" w:lineRule="auto"/>
        <w:jc w:val="both"/>
        <w:rPr>
          <w:rFonts w:ascii="Arial" w:hAnsi="Arial" w:cs="Arial"/>
          <w:color w:val="0033CC"/>
        </w:rPr>
      </w:pPr>
    </w:p>
    <w:p w14:paraId="62F6D458" w14:textId="1D746AF4" w:rsidR="00413E5F" w:rsidRPr="00A7225E" w:rsidRDefault="000C2865" w:rsidP="00A7225E">
      <w:pPr>
        <w:spacing w:after="0" w:line="240" w:lineRule="auto"/>
        <w:jc w:val="both"/>
        <w:rPr>
          <w:rFonts w:ascii="Arial" w:hAnsi="Arial" w:cs="Arial"/>
        </w:rPr>
      </w:pPr>
      <w:ins w:id="1028" w:author="Reis-Filho, Jorge S./Pathology" w:date="2019-06-26T23:34:00Z">
        <w:r>
          <w:rPr>
            <w:rFonts w:ascii="Arial" w:hAnsi="Arial" w:cs="Arial"/>
            <w:b/>
            <w:color w:val="0033CC"/>
          </w:rPr>
          <w:t xml:space="preserve">Response to Reviewers </w:t>
        </w:r>
      </w:ins>
      <w:r w:rsidR="00530E17" w:rsidRPr="00A7225E">
        <w:rPr>
          <w:rFonts w:ascii="Arial" w:hAnsi="Arial" w:cs="Arial"/>
          <w:noProof/>
        </w:rPr>
        <w:drawing>
          <wp:anchor distT="114300" distB="114300" distL="114300" distR="114300" simplePos="0" relativeHeight="251715584" behindDoc="0" locked="0" layoutInCell="1" hidden="0" allowOverlap="1" wp14:anchorId="12DF686E" wp14:editId="0C9392B9">
            <wp:simplePos x="0" y="0"/>
            <wp:positionH relativeFrom="margin">
              <wp:posOffset>-45720</wp:posOffset>
            </wp:positionH>
            <wp:positionV relativeFrom="paragraph">
              <wp:posOffset>253365</wp:posOffset>
            </wp:positionV>
            <wp:extent cx="6035040" cy="1795780"/>
            <wp:effectExtent l="0" t="0" r="0" b="0"/>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035040" cy="1795780"/>
                    </a:xfrm>
                    <a:prstGeom prst="rect">
                      <a:avLst/>
                    </a:prstGeom>
                    <a:ln/>
                  </pic:spPr>
                </pic:pic>
              </a:graphicData>
            </a:graphic>
            <wp14:sizeRelH relativeFrom="margin">
              <wp14:pctWidth>0</wp14:pctWidth>
            </wp14:sizeRelH>
            <wp14:sizeRelV relativeFrom="margin">
              <wp14:pctHeight>0</wp14:pctHeight>
            </wp14:sizeRelV>
          </wp:anchor>
        </w:drawing>
      </w:r>
      <w:r w:rsidR="00B4071F" w:rsidRPr="00A7225E">
        <w:rPr>
          <w:rFonts w:ascii="Arial" w:hAnsi="Arial" w:cs="Arial"/>
          <w:b/>
          <w:color w:val="0033CC"/>
        </w:rPr>
        <w:t>Figure 11: Association of age and mutational burden in cfDNA.</w:t>
      </w:r>
      <w:r w:rsidR="00B4071F" w:rsidRPr="00A7225E">
        <w:rPr>
          <w:rFonts w:ascii="Arial" w:hAnsi="Arial" w:cs="Arial"/>
          <w:color w:val="0033CC"/>
        </w:rPr>
        <w:t xml:space="preserve"> Shown are the association of age and number of somatic cfDNA variants categorized as </w:t>
      </w:r>
      <w:r w:rsidR="00530E17" w:rsidRPr="00A7225E">
        <w:rPr>
          <w:rFonts w:ascii="Arial" w:hAnsi="Arial" w:cs="Arial"/>
          <w:color w:val="0033CC"/>
        </w:rPr>
        <w:t xml:space="preserve">(a) </w:t>
      </w:r>
      <w:r w:rsidR="00B4071F" w:rsidRPr="00A7225E">
        <w:rPr>
          <w:rFonts w:ascii="Arial" w:hAnsi="Arial" w:cs="Arial"/>
          <w:color w:val="0033CC"/>
        </w:rPr>
        <w:t xml:space="preserve">WBC-matched, </w:t>
      </w:r>
      <w:r w:rsidR="00530E17" w:rsidRPr="00A7225E">
        <w:rPr>
          <w:rFonts w:ascii="Arial" w:hAnsi="Arial" w:cs="Arial"/>
          <w:color w:val="0033CC"/>
        </w:rPr>
        <w:t xml:space="preserve">(b) </w:t>
      </w:r>
      <w:proofErr w:type="spellStart"/>
      <w:r w:rsidR="00B4071F" w:rsidRPr="00A7225E">
        <w:rPr>
          <w:rFonts w:ascii="Arial" w:hAnsi="Arial" w:cs="Arial"/>
          <w:color w:val="0033CC"/>
        </w:rPr>
        <w:t>VUSo</w:t>
      </w:r>
      <w:proofErr w:type="spellEnd"/>
      <w:r w:rsidR="00B4071F" w:rsidRPr="00A7225E">
        <w:rPr>
          <w:rFonts w:ascii="Arial" w:hAnsi="Arial" w:cs="Arial"/>
          <w:color w:val="0033CC"/>
        </w:rPr>
        <w:t xml:space="preserve">, </w:t>
      </w:r>
      <w:r w:rsidR="00530E17" w:rsidRPr="00A7225E">
        <w:rPr>
          <w:rFonts w:ascii="Arial" w:hAnsi="Arial" w:cs="Arial"/>
          <w:color w:val="0033CC"/>
        </w:rPr>
        <w:t xml:space="preserve">(c) </w:t>
      </w:r>
      <w:r w:rsidR="00B4071F" w:rsidRPr="00A7225E">
        <w:rPr>
          <w:rFonts w:ascii="Arial" w:hAnsi="Arial" w:cs="Arial"/>
          <w:color w:val="0033CC"/>
        </w:rPr>
        <w:t xml:space="preserve">tumor biopsy-matched and </w:t>
      </w:r>
      <w:r w:rsidR="00530E17" w:rsidRPr="00A7225E">
        <w:rPr>
          <w:rFonts w:ascii="Arial" w:hAnsi="Arial" w:cs="Arial"/>
          <w:color w:val="0033CC"/>
        </w:rPr>
        <w:t xml:space="preserve">(d) </w:t>
      </w:r>
      <w:r w:rsidR="00B4071F" w:rsidRPr="00A7225E">
        <w:rPr>
          <w:rFonts w:ascii="Arial" w:hAnsi="Arial" w:cs="Arial"/>
          <w:color w:val="0033CC"/>
        </w:rPr>
        <w:t>biopsy-subthreshold</w:t>
      </w:r>
      <w:r w:rsidR="00530E17" w:rsidRPr="00A7225E">
        <w:rPr>
          <w:rFonts w:ascii="Arial" w:hAnsi="Arial" w:cs="Arial"/>
          <w:color w:val="0033CC"/>
        </w:rPr>
        <w:t xml:space="preserve">. </w:t>
      </w:r>
      <w:r w:rsidR="00B4071F" w:rsidRPr="00A7225E">
        <w:rPr>
          <w:rFonts w:ascii="Arial" w:hAnsi="Arial" w:cs="Arial"/>
          <w:color w:val="0033CC"/>
        </w:rPr>
        <w:t>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additional regressor. In (</w:t>
      </w:r>
      <w:r w:rsidR="00530E17" w:rsidRPr="00A7225E">
        <w:rPr>
          <w:rFonts w:ascii="Arial" w:hAnsi="Arial" w:cs="Arial"/>
          <w:color w:val="0033CC"/>
        </w:rPr>
        <w:t>a</w:t>
      </w:r>
      <w:r w:rsidR="00B4071F" w:rsidRPr="00A7225E">
        <w:rPr>
          <w:rFonts w:ascii="Arial" w:hAnsi="Arial" w:cs="Arial"/>
          <w:color w:val="0033CC"/>
        </w:rPr>
        <w:t>) and (</w:t>
      </w:r>
      <w:r w:rsidR="00530E17" w:rsidRPr="00A7225E">
        <w:rPr>
          <w:rFonts w:ascii="Arial" w:hAnsi="Arial" w:cs="Arial"/>
          <w:color w:val="0033CC"/>
        </w:rPr>
        <w:t>b</w:t>
      </w:r>
      <w:r w:rsidR="00B4071F" w:rsidRPr="00A7225E">
        <w:rPr>
          <w:rFonts w:ascii="Arial" w:hAnsi="Arial" w:cs="Arial"/>
          <w:color w:val="0033CC"/>
        </w:rPr>
        <w:t>), the smoking history of the healthy control individuals were treated as not available in the regression.</w:t>
      </w:r>
    </w:p>
    <w:p w14:paraId="323D2F9A" w14:textId="793121EE"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7057F58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12. Fig 5b depicts the comparison of RT/Chemo vs treatment-naïve patients seems too small to make any firm conclusions about. </w:t>
      </w:r>
      <w:commentRangeStart w:id="1029"/>
      <w:r w:rsidRPr="00A7225E">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1029"/>
      <w:r w:rsidR="00753642" w:rsidRPr="00A7225E">
        <w:rPr>
          <w:rStyle w:val="CommentReference"/>
          <w:rFonts w:ascii="Arial" w:hAnsi="Arial" w:cs="Arial"/>
          <w:sz w:val="22"/>
          <w:szCs w:val="22"/>
        </w:rPr>
        <w:commentReference w:id="1029"/>
      </w:r>
      <w:r w:rsidRPr="00A7225E">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A7225E" w:rsidDel="00EE1F5D" w:rsidRDefault="00413E5F" w:rsidP="00A7225E">
      <w:pPr>
        <w:spacing w:after="0" w:line="240" w:lineRule="auto"/>
        <w:jc w:val="both"/>
        <w:rPr>
          <w:del w:id="1030" w:author="Reis-Filho, Jorge S./Pathology" w:date="2019-06-26T21:13:00Z"/>
          <w:rFonts w:ascii="Arial" w:eastAsia="Arial" w:hAnsi="Arial" w:cs="Arial"/>
          <w:color w:val="0033CC"/>
        </w:rPr>
      </w:pPr>
    </w:p>
    <w:p w14:paraId="69368417" w14:textId="70FE73A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ins w:id="1031" w:author="Reis-Filho, Jorge S./Pathology" w:date="2019-06-26T23:37:00Z">
        <w:r w:rsidR="009402FC">
          <w:rPr>
            <w:rFonts w:ascii="Arial" w:eastAsia="Arial" w:hAnsi="Arial" w:cs="Arial"/>
            <w:color w:val="0033CC"/>
          </w:rPr>
          <w:t xml:space="preserve"> We thank the Reviewer for the opportunity of discussing the appropriateness of Fisher’s exact test and Chi-square test for the analyses reporte</w:t>
        </w:r>
      </w:ins>
      <w:ins w:id="1032" w:author="Reis-Filho, Jorge S./Pathology" w:date="2019-06-26T23:38:00Z">
        <w:r w:rsidR="009402FC">
          <w:rPr>
            <w:rFonts w:ascii="Arial" w:eastAsia="Arial" w:hAnsi="Arial" w:cs="Arial"/>
            <w:color w:val="0033CC"/>
          </w:rPr>
          <w:t>d in our manuscript.</w:t>
        </w:r>
      </w:ins>
      <w:ins w:id="1033" w:author="Reis-Filho, Jorge S./Pathology" w:date="2019-06-26T23:37:00Z">
        <w:r w:rsidR="009402FC">
          <w:rPr>
            <w:rFonts w:ascii="Arial" w:eastAsia="Arial" w:hAnsi="Arial" w:cs="Arial"/>
            <w:color w:val="0033CC"/>
          </w:rPr>
          <w:t xml:space="preserve"> </w:t>
        </w:r>
      </w:ins>
      <w:r w:rsidRPr="00A7225E">
        <w:rPr>
          <w:rFonts w:ascii="Arial" w:eastAsia="Arial" w:hAnsi="Arial" w:cs="Arial"/>
          <w:color w:val="0033CC"/>
        </w:rPr>
        <w:t xml:space="preserve"> In Figure 5b of the </w:t>
      </w:r>
      <w:ins w:id="1034"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each patient or healthy control individual 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A7225E">
        <w:rPr>
          <w:rFonts w:ascii="Arial" w:eastAsia="Arial" w:hAnsi="Arial" w:cs="Arial"/>
          <w:color w:val="0033CC"/>
        </w:rPr>
        <w:t xml:space="preserve">fraction </w:t>
      </w:r>
      <w:r w:rsidRPr="00A7225E">
        <w:rPr>
          <w:rFonts w:ascii="Arial" w:eastAsia="Arial" w:hAnsi="Arial" w:cs="Arial"/>
          <w:color w:val="0033CC"/>
        </w:rPr>
        <w:t xml:space="preserve">of patients or control individuals in the “No CH” category is indicated in gray in the corresponding bar plots. </w:t>
      </w:r>
      <w:commentRangeStart w:id="1035"/>
      <w:r w:rsidR="00191549" w:rsidRPr="00A7225E">
        <w:rPr>
          <w:rFonts w:ascii="Arial" w:eastAsia="Arial" w:hAnsi="Arial" w:cs="Arial"/>
          <w:color w:val="0033CC"/>
        </w:rPr>
        <w:t xml:space="preserve">We believe that </w:t>
      </w:r>
      <w:r w:rsidR="00C80ED4" w:rsidRPr="00A7225E">
        <w:rPr>
          <w:rFonts w:ascii="Arial" w:eastAsia="Arial" w:hAnsi="Arial" w:cs="Arial"/>
          <w:color w:val="0033CC"/>
        </w:rPr>
        <w:t>the</w:t>
      </w:r>
      <w:r w:rsidRPr="00A7225E">
        <w:rPr>
          <w:rFonts w:ascii="Arial" w:eastAsia="Arial" w:hAnsi="Arial" w:cs="Arial"/>
          <w:color w:val="0033CC"/>
        </w:rPr>
        <w:t xml:space="preserve"> use of Fisher’s exact test is appropriate in this context</w:t>
      </w:r>
      <w:r w:rsidR="00E218AA" w:rsidRPr="00A7225E">
        <w:rPr>
          <w:rFonts w:ascii="Arial" w:eastAsia="Arial" w:hAnsi="Arial" w:cs="Arial"/>
          <w:color w:val="0033CC"/>
        </w:rPr>
        <w:t xml:space="preserve"> to compare the fractions</w:t>
      </w:r>
      <w:ins w:id="1036" w:author="Reis-Filho, Jorge S./Pathology" w:date="2019-06-26T23:38:00Z">
        <w:r w:rsidR="009402FC">
          <w:rPr>
            <w:rFonts w:ascii="Arial" w:eastAsia="Arial" w:hAnsi="Arial" w:cs="Arial"/>
            <w:color w:val="0033CC"/>
          </w:rPr>
          <w:t xml:space="preserve">, given that </w:t>
        </w:r>
        <w:proofErr w:type="spellStart"/>
        <w:r w:rsidR="009402FC" w:rsidRPr="009402FC">
          <w:rPr>
            <w:rFonts w:ascii="Arial" w:eastAsia="Arial" w:hAnsi="Arial" w:cs="Arial"/>
            <w:color w:val="0033CC"/>
            <w:highlight w:val="yellow"/>
            <w:rPrChange w:id="1037" w:author="Reis-Filho, Jorge S./Pathology" w:date="2019-06-26T23:38:00Z">
              <w:rPr>
                <w:rFonts w:ascii="Arial" w:eastAsia="Arial" w:hAnsi="Arial" w:cs="Arial"/>
                <w:color w:val="0033CC"/>
              </w:rPr>
            </w:rPrChange>
          </w:rPr>
          <w:t>xxxx</w:t>
        </w:r>
        <w:proofErr w:type="spellEnd"/>
        <w:r w:rsidR="009402FC" w:rsidRPr="009402FC">
          <w:rPr>
            <w:rFonts w:ascii="Arial" w:eastAsia="Arial" w:hAnsi="Arial" w:cs="Arial"/>
            <w:color w:val="0033CC"/>
            <w:highlight w:val="yellow"/>
            <w:rPrChange w:id="1038" w:author="Reis-Filho, Jorge S./Pathology" w:date="2019-06-26T23:38:00Z">
              <w:rPr>
                <w:rFonts w:ascii="Arial" w:eastAsia="Arial" w:hAnsi="Arial" w:cs="Arial"/>
                <w:color w:val="0033CC"/>
              </w:rPr>
            </w:rPrChange>
          </w:rPr>
          <w:t xml:space="preserve"> please provide a clear reason as to why this is adequate </w:t>
        </w:r>
        <w:proofErr w:type="spellStart"/>
        <w:r w:rsidR="009402FC" w:rsidRPr="009402FC">
          <w:rPr>
            <w:rFonts w:ascii="Arial" w:eastAsia="Arial" w:hAnsi="Arial" w:cs="Arial"/>
            <w:color w:val="0033CC"/>
            <w:highlight w:val="yellow"/>
            <w:rPrChange w:id="1039" w:author="Reis-Filho, Jorge S./Pathology" w:date="2019-06-26T23:38:00Z">
              <w:rPr>
                <w:rFonts w:ascii="Arial" w:eastAsia="Arial" w:hAnsi="Arial" w:cs="Arial"/>
                <w:color w:val="0033CC"/>
              </w:rPr>
            </w:rPrChange>
          </w:rPr>
          <w:t>xxxx</w:t>
        </w:r>
      </w:ins>
      <w:proofErr w:type="spellEnd"/>
      <w:r w:rsidR="00E218AA" w:rsidRPr="00A7225E">
        <w:rPr>
          <w:rFonts w:ascii="Arial" w:eastAsia="Arial" w:hAnsi="Arial" w:cs="Arial"/>
          <w:color w:val="0033CC"/>
        </w:rPr>
        <w:t>.</w:t>
      </w:r>
      <w:commentRangeEnd w:id="1035"/>
      <w:r w:rsidR="009402FC">
        <w:rPr>
          <w:rStyle w:val="CommentReference"/>
        </w:rPr>
        <w:commentReference w:id="1035"/>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2F1035D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In Figure 5</w:t>
      </w:r>
      <w:r w:rsidR="007F153E" w:rsidRPr="00A7225E">
        <w:rPr>
          <w:rFonts w:ascii="Arial" w:eastAsia="Arial" w:hAnsi="Arial" w:cs="Arial"/>
          <w:color w:val="0033CC"/>
        </w:rPr>
        <w:t>c</w:t>
      </w:r>
      <w:r w:rsidRPr="00A7225E">
        <w:rPr>
          <w:rFonts w:ascii="Arial" w:eastAsia="Arial" w:hAnsi="Arial" w:cs="Arial"/>
          <w:color w:val="0033CC"/>
        </w:rPr>
        <w:t xml:space="preserve"> of the </w:t>
      </w:r>
      <w:ins w:id="1040"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ins w:id="1041" w:author="Reis-Filho, Jorge S./Pathology" w:date="2019-06-26T23:38:00Z">
        <w:r w:rsidR="009402FC" w:rsidRPr="009402FC">
          <w:rPr>
            <w:rFonts w:ascii="Arial" w:eastAsia="Arial" w:hAnsi="Arial" w:cs="Arial"/>
            <w:b/>
            <w:color w:val="0033CC"/>
            <w:rPrChange w:id="1042" w:author="Reis-Filho, Jorge S./Pathology" w:date="2019-06-26T23:38:00Z">
              <w:rPr>
                <w:rFonts w:ascii="Arial" w:eastAsia="Arial" w:hAnsi="Arial" w:cs="Arial"/>
                <w:color w:val="0033CC"/>
              </w:rPr>
            </w:rPrChange>
          </w:rPr>
          <w:t xml:space="preserve">Response to Reviewers </w:t>
        </w:r>
      </w:ins>
      <w:r w:rsidR="00E218AA" w:rsidRPr="009402FC">
        <w:rPr>
          <w:rFonts w:ascii="Arial" w:eastAsia="Arial" w:hAnsi="Arial" w:cs="Arial"/>
          <w:b/>
          <w:color w:val="0033CC"/>
          <w:rPrChange w:id="1043" w:author="Reis-Filho, Jorge S./Pathology" w:date="2019-06-26T23:38:00Z">
            <w:rPr>
              <w:rFonts w:ascii="Arial" w:eastAsia="Arial" w:hAnsi="Arial" w:cs="Arial"/>
              <w:color w:val="0033CC"/>
            </w:rPr>
          </w:rPrChange>
        </w:rPr>
        <w:t xml:space="preserve">Figure 12 </w:t>
      </w:r>
      <w:del w:id="1044" w:author="Reis-Filho, Jorge S./Pathology" w:date="2019-06-26T23:38:00Z">
        <w:r w:rsidRPr="00A7225E" w:rsidDel="009402FC">
          <w:rPr>
            <w:rFonts w:ascii="Arial" w:eastAsia="Arial" w:hAnsi="Arial" w:cs="Arial"/>
            <w:color w:val="0033CC"/>
          </w:rPr>
          <w:delText xml:space="preserve">of this </w:delText>
        </w:r>
        <w:r w:rsidR="0007694D" w:rsidRPr="00A7225E" w:rsidDel="009402FC">
          <w:rPr>
            <w:rFonts w:ascii="Arial" w:eastAsia="Arial" w:hAnsi="Arial" w:cs="Arial"/>
            <w:color w:val="0033CC"/>
          </w:rPr>
          <w:delText>response</w:delText>
        </w:r>
        <w:r w:rsidR="00B06F9A" w:rsidRPr="00A7225E" w:rsidDel="009402FC">
          <w:rPr>
            <w:rFonts w:ascii="Arial" w:eastAsia="Arial" w:hAnsi="Arial" w:cs="Arial"/>
            <w:color w:val="0033CC"/>
          </w:rPr>
          <w:delText xml:space="preserve"> </w:delText>
        </w:r>
      </w:del>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del w:id="1045" w:author="Reis-Filho, Jorge S./Pathology" w:date="2019-06-26T23:39:00Z">
        <w:r w:rsidRPr="00A7225E" w:rsidDel="009402FC">
          <w:rPr>
            <w:rFonts w:ascii="Arial" w:eastAsia="Arial" w:hAnsi="Arial" w:cs="Arial"/>
            <w:color w:val="0033CC"/>
          </w:rPr>
          <w:delText xml:space="preserve">hits </w:delText>
        </w:r>
      </w:del>
      <w:ins w:id="1046" w:author="Reis-Filho, Jorge S./Pathology" w:date="2019-06-26T23:39:00Z">
        <w:r w:rsidR="009402FC">
          <w:rPr>
            <w:rFonts w:ascii="Arial" w:eastAsia="Arial" w:hAnsi="Arial" w:cs="Arial"/>
            <w:color w:val="0033CC"/>
          </w:rPr>
          <w:t>variants</w:t>
        </w:r>
        <w:r w:rsidR="009402FC" w:rsidRPr="00A7225E">
          <w:rPr>
            <w:rFonts w:ascii="Arial" w:eastAsia="Arial" w:hAnsi="Arial" w:cs="Arial"/>
            <w:color w:val="0033CC"/>
          </w:rPr>
          <w:t xml:space="preserve"> </w:t>
        </w:r>
      </w:ins>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Figure 5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A7225E">
        <w:rPr>
          <w:rFonts w:ascii="Arial" w:eastAsia="Arial" w:hAnsi="Arial" w:cs="Arial"/>
          <w:color w:val="0033CC"/>
        </w:rPr>
        <w:t>Figure 5 of the manuscript to reflect the above discussion</w:t>
      </w:r>
      <w:ins w:id="1047" w:author="Reis-Filho, Jorge S./Pathology" w:date="2019-06-26T23:39:00Z">
        <w:r w:rsidR="009402FC">
          <w:rPr>
            <w:rFonts w:ascii="Arial" w:eastAsia="Arial" w:hAnsi="Arial" w:cs="Arial"/>
            <w:color w:val="0033CC"/>
          </w:rPr>
          <w:t>. In the revised version of t</w:t>
        </w:r>
      </w:ins>
      <w:ins w:id="1048" w:author="Reis-Filho, Jorge S./Pathology" w:date="2019-06-26T23:40:00Z">
        <w:r w:rsidR="009402FC">
          <w:rPr>
            <w:rFonts w:ascii="Arial" w:eastAsia="Arial" w:hAnsi="Arial" w:cs="Arial"/>
            <w:color w:val="0033CC"/>
          </w:rPr>
          <w:t xml:space="preserve">he manuscript, the caption for the figure now </w:t>
        </w:r>
        <w:proofErr w:type="gramStart"/>
        <w:r w:rsidR="009402FC">
          <w:rPr>
            <w:rFonts w:ascii="Arial" w:eastAsia="Arial" w:hAnsi="Arial" w:cs="Arial"/>
            <w:color w:val="0033CC"/>
          </w:rPr>
          <w:t>reads :</w:t>
        </w:r>
        <w:proofErr w:type="gramEnd"/>
        <w:r w:rsidR="009402FC">
          <w:rPr>
            <w:rFonts w:ascii="Arial" w:eastAsia="Arial" w:hAnsi="Arial" w:cs="Arial"/>
            <w:color w:val="0033CC"/>
          </w:rPr>
          <w:t xml:space="preserve"> </w:t>
        </w:r>
        <w:commentRangeStart w:id="1049"/>
        <w:r w:rsidR="009402FC">
          <w:rPr>
            <w:rFonts w:ascii="Arial" w:eastAsia="Arial" w:hAnsi="Arial" w:cs="Arial"/>
            <w:color w:val="0033CC"/>
          </w:rPr>
          <w:t>“</w:t>
        </w:r>
        <w:proofErr w:type="spellStart"/>
        <w:r w:rsidR="009402FC">
          <w:rPr>
            <w:rFonts w:ascii="Arial" w:eastAsia="Arial" w:hAnsi="Arial" w:cs="Arial"/>
            <w:color w:val="0033CC"/>
          </w:rPr>
          <w:t>xxxxxx</w:t>
        </w:r>
        <w:proofErr w:type="spellEnd"/>
        <w:r w:rsidR="009402FC">
          <w:rPr>
            <w:rFonts w:ascii="Arial" w:eastAsia="Arial" w:hAnsi="Arial" w:cs="Arial"/>
            <w:color w:val="0033CC"/>
          </w:rPr>
          <w:t>”</w:t>
        </w:r>
        <w:commentRangeEnd w:id="1049"/>
        <w:r w:rsidR="009402FC">
          <w:rPr>
            <w:rStyle w:val="CommentReference"/>
          </w:rPr>
          <w:commentReference w:id="1049"/>
        </w:r>
      </w:ins>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ins w:id="1050" w:author="Reis-Filho, Jorge S./Pathology" w:date="2019-06-26T23:39:00Z">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ins>
      <w:del w:id="1051" w:author="Reis-Filho, Jorge S./Pathology" w:date="2019-06-26T23:39:00Z">
        <w:r w:rsidR="00C80ED4" w:rsidRPr="00A7225E" w:rsidDel="009402FC">
          <w:rPr>
            <w:rFonts w:ascii="Arial" w:eastAsia="Arial" w:hAnsi="Arial" w:cs="Arial"/>
            <w:color w:val="0033CC"/>
          </w:rPr>
          <w:delText xml:space="preserve">Figure 12 of this response </w:delText>
        </w:r>
      </w:del>
      <w:r w:rsidR="00C80ED4" w:rsidRPr="00A7225E">
        <w:rPr>
          <w:rFonts w:ascii="Arial" w:eastAsia="Arial" w:hAnsi="Arial" w:cs="Arial"/>
          <w:color w:val="0033CC"/>
        </w:rPr>
        <w:t xml:space="preserve">has been added to the manuscript as </w:t>
      </w:r>
      <w:r w:rsidR="00C80ED4" w:rsidRPr="009402FC">
        <w:rPr>
          <w:rFonts w:ascii="Arial" w:eastAsia="Arial" w:hAnsi="Arial" w:cs="Arial"/>
          <w:b/>
          <w:color w:val="0033CC"/>
          <w:rPrChange w:id="1052" w:author="Reis-Filho, Jorge S./Pathology" w:date="2019-06-26T23:39:00Z">
            <w:rPr>
              <w:rFonts w:ascii="Arial" w:eastAsia="Arial" w:hAnsi="Arial" w:cs="Arial"/>
              <w:color w:val="0033CC"/>
            </w:rPr>
          </w:rPrChange>
        </w:rPr>
        <w:t xml:space="preserve">Supplementary Figure </w:t>
      </w:r>
      <w:r w:rsidR="00B06F9A" w:rsidRPr="009402FC">
        <w:rPr>
          <w:rFonts w:ascii="Arial" w:eastAsia="Arial" w:hAnsi="Arial" w:cs="Arial"/>
          <w:b/>
          <w:color w:val="0033CC"/>
          <w:highlight w:val="yellow"/>
          <w:rPrChange w:id="1053" w:author="Reis-Filho, Jorge S./Pathology" w:date="2019-06-26T23:39:00Z">
            <w:rPr>
              <w:rFonts w:ascii="Arial" w:eastAsia="Arial" w:hAnsi="Arial" w:cs="Arial"/>
              <w:color w:val="0033CC"/>
            </w:rPr>
          </w:rPrChange>
        </w:rPr>
        <w:t>S</w:t>
      </w:r>
      <w:r w:rsidR="00C80ED4" w:rsidRPr="009402FC">
        <w:rPr>
          <w:rFonts w:ascii="Arial" w:eastAsia="Arial" w:hAnsi="Arial" w:cs="Arial"/>
          <w:b/>
          <w:color w:val="0033CC"/>
          <w:highlight w:val="yellow"/>
          <w:rPrChange w:id="1054" w:author="Reis-Filho, Jorge S./Pathology" w:date="2019-06-26T23:39:00Z">
            <w:rPr>
              <w:rFonts w:ascii="Arial" w:eastAsia="Arial" w:hAnsi="Arial" w:cs="Arial"/>
              <w:color w:val="0033CC"/>
            </w:rPr>
          </w:rPrChange>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785D938A" w:rsidR="00413E5F" w:rsidRPr="00A7225E" w:rsidRDefault="005C395E" w:rsidP="00A7225E">
      <w:pPr>
        <w:spacing w:after="0" w:line="240" w:lineRule="auto"/>
        <w:jc w:val="both"/>
        <w:rPr>
          <w:rFonts w:ascii="Arial" w:eastAsia="Arial" w:hAnsi="Arial" w:cs="Arial"/>
          <w:color w:val="0033CC"/>
        </w:rPr>
      </w:pPr>
      <w:ins w:id="1055" w:author="Reis-Filho, Jorge S./Pathology" w:date="2019-06-26T23:40:00Z">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ins>
      <w:del w:id="1056" w:author="Reis-Filho, Jorge S./Pathology" w:date="2019-06-26T23:40:00Z">
        <w:r w:rsidR="00B4071F" w:rsidRPr="00A7225E" w:rsidDel="005C395E">
          <w:rPr>
            <w:rFonts w:ascii="Arial" w:eastAsia="Arial" w:hAnsi="Arial" w:cs="Arial"/>
            <w:color w:val="0033CC"/>
          </w:rPr>
          <w:delText>Figure</w:delText>
        </w:r>
        <w:r w:rsidR="00730A45" w:rsidRPr="00A7225E" w:rsidDel="005C395E">
          <w:rPr>
            <w:rFonts w:ascii="Arial" w:eastAsia="Arial" w:hAnsi="Arial" w:cs="Arial"/>
            <w:color w:val="0033CC"/>
          </w:rPr>
          <w:delText>s</w:delText>
        </w:r>
        <w:r w:rsidR="00B4071F" w:rsidRPr="00A7225E" w:rsidDel="005C395E">
          <w:rPr>
            <w:rFonts w:ascii="Arial" w:eastAsia="Arial" w:hAnsi="Arial" w:cs="Arial"/>
            <w:color w:val="0033CC"/>
          </w:rPr>
          <w:delText xml:space="preserve"> </w:delText>
        </w:r>
        <w:r w:rsidR="00C80ED4" w:rsidRPr="00A7225E" w:rsidDel="005C395E">
          <w:rPr>
            <w:rFonts w:ascii="Arial" w:eastAsia="Arial" w:hAnsi="Arial" w:cs="Arial"/>
            <w:color w:val="0033CC"/>
          </w:rPr>
          <w:delText xml:space="preserve">12b </w:delText>
        </w:r>
        <w:r w:rsidR="00E218AA" w:rsidRPr="00A7225E" w:rsidDel="005C395E">
          <w:rPr>
            <w:rFonts w:ascii="Arial" w:eastAsia="Arial" w:hAnsi="Arial" w:cs="Arial"/>
            <w:color w:val="0033CC"/>
          </w:rPr>
          <w:delText>a</w:delText>
        </w:r>
        <w:r w:rsidR="00730A45" w:rsidRPr="00A7225E" w:rsidDel="005C395E">
          <w:rPr>
            <w:rFonts w:ascii="Arial" w:eastAsia="Arial" w:hAnsi="Arial" w:cs="Arial"/>
            <w:color w:val="0033CC"/>
          </w:rPr>
          <w:delText>nd 12c</w:delText>
        </w:r>
      </w:del>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del w:id="1057" w:author="Reis-Filho, Jorge S./Pathology" w:date="2019-06-26T23:40:00Z">
        <w:r w:rsidR="00B4071F" w:rsidRPr="00A7225E" w:rsidDel="005C395E">
          <w:rPr>
            <w:rFonts w:ascii="Arial" w:eastAsia="Arial" w:hAnsi="Arial" w:cs="Arial"/>
            <w:color w:val="0033CC"/>
          </w:rPr>
          <w:delText xml:space="preserve">show </w:delText>
        </w:r>
      </w:del>
      <w:ins w:id="1058" w:author="Reis-Filho, Jorge S./Pathology" w:date="2019-06-26T23:40:00Z">
        <w:r>
          <w:rPr>
            <w:rFonts w:ascii="Arial" w:eastAsia="Arial" w:hAnsi="Arial" w:cs="Arial"/>
            <w:color w:val="0033CC"/>
          </w:rPr>
          <w:t>illustrate</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ins w:id="1059" w:author="Reis-Filho, Jorge S./Pathology" w:date="2019-06-26T23:41:00Z">
        <w:r w:rsidRPr="003A528F">
          <w:rPr>
            <w:rFonts w:ascii="Arial" w:eastAsia="Arial" w:hAnsi="Arial" w:cs="Arial"/>
            <w:b/>
            <w:color w:val="0033CC"/>
          </w:rPr>
          <w:t>Response to Reviewers Figure 12</w:t>
        </w:r>
        <w:r>
          <w:rPr>
            <w:rFonts w:ascii="Arial" w:eastAsia="Arial" w:hAnsi="Arial" w:cs="Arial"/>
            <w:b/>
            <w:color w:val="0033CC"/>
          </w:rPr>
          <w:t xml:space="preserve">d </w:t>
        </w:r>
      </w:ins>
      <w:del w:id="1060" w:author="Reis-Filho, Jorge S./Pathology" w:date="2019-06-26T23:41:00Z">
        <w:r w:rsidR="00B4071F" w:rsidRPr="00A7225E" w:rsidDel="005C395E">
          <w:rPr>
            <w:rFonts w:ascii="Arial" w:eastAsia="Arial" w:hAnsi="Arial" w:cs="Arial"/>
            <w:color w:val="0033CC"/>
          </w:rPr>
          <w:delText>Figure 12</w:delText>
        </w:r>
        <w:r w:rsidR="00730A45" w:rsidRPr="00A7225E" w:rsidDel="005C395E">
          <w:rPr>
            <w:rFonts w:ascii="Arial" w:eastAsia="Arial" w:hAnsi="Arial" w:cs="Arial"/>
            <w:color w:val="0033CC"/>
          </w:rPr>
          <w:delText>d</w:delText>
        </w:r>
        <w:r w:rsidR="00B4071F" w:rsidRPr="00A7225E" w:rsidDel="005C395E">
          <w:rPr>
            <w:rFonts w:ascii="Arial" w:eastAsia="Arial" w:hAnsi="Arial" w:cs="Arial"/>
            <w:color w:val="0033CC"/>
          </w:rPr>
          <w:delText xml:space="preserve"> of </w:delText>
        </w:r>
        <w:r w:rsidR="00B06F9A" w:rsidRPr="00A7225E" w:rsidDel="005C395E">
          <w:rPr>
            <w:rFonts w:ascii="Arial" w:eastAsia="Arial" w:hAnsi="Arial" w:cs="Arial"/>
            <w:color w:val="0033CC"/>
          </w:rPr>
          <w:delText xml:space="preserve">this </w:delText>
        </w:r>
        <w:r w:rsidR="00C80ED4" w:rsidRPr="00A7225E" w:rsidDel="005C395E">
          <w:rPr>
            <w:rFonts w:ascii="Arial" w:eastAsia="Arial" w:hAnsi="Arial" w:cs="Arial"/>
            <w:color w:val="0033CC"/>
          </w:rPr>
          <w:delText>response</w:delText>
        </w:r>
        <w:r w:rsidR="00B4071F" w:rsidRPr="00A7225E" w:rsidDel="005C395E">
          <w:rPr>
            <w:rFonts w:ascii="Arial" w:eastAsia="Arial" w:hAnsi="Arial" w:cs="Arial"/>
            <w:color w:val="0033CC"/>
          </w:rPr>
          <w:delText xml:space="preserve"> </w:delText>
        </w:r>
      </w:del>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ins w:id="1061" w:author="Reis-Filho, Jorge S./Pathology" w:date="2019-06-26T23:41:00Z">
        <w:r>
          <w:rPr>
            <w:rFonts w:ascii="Arial" w:eastAsia="Arial" w:hAnsi="Arial" w:cs="Arial"/>
            <w:color w:val="0033CC"/>
          </w:rPr>
          <w:t xml:space="preserve">PMID: </w:t>
        </w:r>
      </w:ins>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ins w:id="1062"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 xml:space="preserve">30388424, </w:t>
      </w:r>
      <w:ins w:id="1063" w:author="Reis-Filho, Jorge S./Pathology" w:date="2019-06-26T23:41:00Z">
        <w:r>
          <w:rPr>
            <w:rFonts w:ascii="Arial" w:hAnsi="Arial" w:cs="Arial"/>
            <w:color w:val="0033CC"/>
          </w:rPr>
          <w:t xml:space="preserve">PMID: </w:t>
        </w:r>
      </w:ins>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del w:id="1064" w:author="Reis-Filho, Jorge S./Pathology" w:date="2019-06-26T23:41:00Z">
        <w:r w:rsidR="00B4071F" w:rsidRPr="00A7225E" w:rsidDel="005C395E">
          <w:rPr>
            <w:rFonts w:ascii="Arial" w:eastAsia="Arial" w:hAnsi="Arial" w:cs="Arial"/>
            <w:color w:val="0033CC"/>
          </w:rPr>
          <w:delText>is composed of</w:delText>
        </w:r>
      </w:del>
      <w:ins w:id="1065" w:author="Reis-Filho, Jorge S./Pathology" w:date="2019-06-26T23:41:00Z">
        <w:r>
          <w:rPr>
            <w:rFonts w:ascii="Arial" w:eastAsia="Arial" w:hAnsi="Arial" w:cs="Arial"/>
            <w:color w:val="0033CC"/>
          </w:rPr>
          <w:t>comprises</w:t>
        </w:r>
      </w:ins>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ins w:id="1066"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B7E1878" w14:textId="089C1B4E" w:rsidR="00413E5F" w:rsidRPr="00A7225E" w:rsidRDefault="005C395E" w:rsidP="00A7225E">
      <w:pPr>
        <w:spacing w:after="0" w:line="240" w:lineRule="auto"/>
        <w:jc w:val="both"/>
        <w:rPr>
          <w:rFonts w:ascii="Arial" w:hAnsi="Arial" w:cs="Arial"/>
          <w:color w:val="0033CC"/>
        </w:rPr>
      </w:pPr>
      <w:ins w:id="1067" w:author="Reis-Filho, Jorge S./Pathology" w:date="2019-06-26T23:42:00Z">
        <w:r w:rsidRPr="003A528F">
          <w:rPr>
            <w:rFonts w:ascii="Arial" w:eastAsia="Arial" w:hAnsi="Arial" w:cs="Arial"/>
            <w:b/>
            <w:color w:val="0033CC"/>
          </w:rPr>
          <w:lastRenderedPageBreak/>
          <w:t>Response to Reviewers Figure 12</w:t>
        </w:r>
      </w:ins>
      <w:del w:id="1068" w:author="Reis-Filho, Jorge S./Pathology" w:date="2019-06-26T23:42:00Z">
        <w:r w:rsidR="00B4071F" w:rsidRPr="00A7225E" w:rsidDel="005C395E">
          <w:rPr>
            <w:rFonts w:ascii="Arial" w:hAnsi="Arial" w:cs="Arial"/>
            <w:b/>
            <w:color w:val="0033CC"/>
          </w:rPr>
          <w:delText>Figure 12</w:delText>
        </w:r>
      </w:del>
      <w:r w:rsidR="00B4071F" w:rsidRPr="00A7225E">
        <w:rPr>
          <w:rFonts w:ascii="Arial" w:hAnsi="Arial" w:cs="Arial"/>
          <w:b/>
          <w:color w:val="0033CC"/>
        </w:rPr>
        <w:t>: CH-derived somatic mutations detected through direct analysis of WBC.</w:t>
      </w:r>
      <w:r w:rsidR="00B4071F" w:rsidRPr="00A7225E">
        <w:rPr>
          <w:rFonts w:ascii="Arial" w:hAnsi="Arial" w:cs="Arial"/>
          <w:color w:val="0033CC"/>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A7225E">
        <w:rPr>
          <w:rFonts w:ascii="Arial" w:hAnsi="Arial" w:cs="Arial"/>
          <w:i/>
          <w:color w:val="0033CC"/>
        </w:rPr>
        <w:t>PPM1D</w:t>
      </w:r>
      <w:r w:rsidR="00B4071F" w:rsidRPr="00A7225E">
        <w:rPr>
          <w:rFonts w:ascii="Arial" w:hAnsi="Arial" w:cs="Arial"/>
          <w:color w:val="0033CC"/>
        </w:rPr>
        <w:t xml:space="preserve"> according to genomic coordinates and (d) same as in (c) for </w:t>
      </w:r>
      <w:r w:rsidR="00B4071F" w:rsidRPr="00A7225E">
        <w:rPr>
          <w:rFonts w:ascii="Arial" w:hAnsi="Arial" w:cs="Arial"/>
          <w:i/>
          <w:color w:val="0033CC"/>
        </w:rPr>
        <w:t>DNMT3A</w:t>
      </w:r>
      <w:r w:rsidR="00B4071F" w:rsidRPr="00A7225E">
        <w:rPr>
          <w:rFonts w:ascii="Arial" w:hAnsi="Arial" w:cs="Arial"/>
          <w:color w:val="0033CC"/>
        </w:rPr>
        <w:t xml:space="preserve">. In (a), (c) and (d), the variants are color coded according to their variant classification and described in the corresponding legend. In (a), </w:t>
      </w:r>
      <w:r w:rsidR="00B4071F" w:rsidRPr="00A7225E">
        <w:rPr>
          <w:rFonts w:ascii="Arial" w:hAnsi="Arial" w:cs="Arial"/>
          <w:i/>
          <w:color w:val="0033CC"/>
        </w:rPr>
        <w:t>DNMT3A</w:t>
      </w:r>
      <w:r w:rsidR="00B4071F" w:rsidRPr="00A7225E">
        <w:rPr>
          <w:rFonts w:ascii="Arial" w:hAnsi="Arial" w:cs="Arial"/>
          <w:color w:val="0033CC"/>
        </w:rPr>
        <w:t xml:space="preserve">, </w:t>
      </w:r>
      <w:r w:rsidR="00B4071F" w:rsidRPr="00A7225E">
        <w:rPr>
          <w:rFonts w:ascii="Arial" w:hAnsi="Arial" w:cs="Arial"/>
          <w:i/>
          <w:color w:val="0033CC"/>
        </w:rPr>
        <w:t>TET2</w:t>
      </w:r>
      <w:r w:rsidR="00B4071F" w:rsidRPr="00A7225E">
        <w:rPr>
          <w:rFonts w:ascii="Arial" w:hAnsi="Arial" w:cs="Arial"/>
          <w:color w:val="0033CC"/>
        </w:rPr>
        <w:t xml:space="preserve"> and </w:t>
      </w:r>
      <w:r w:rsidR="00B4071F" w:rsidRPr="00A7225E">
        <w:rPr>
          <w:rFonts w:ascii="Arial" w:hAnsi="Arial" w:cs="Arial"/>
          <w:i/>
          <w:color w:val="0033CC"/>
        </w:rPr>
        <w:t>PPM1D</w:t>
      </w:r>
      <w:r w:rsidR="00B4071F" w:rsidRPr="00A7225E">
        <w:rPr>
          <w:rFonts w:ascii="Arial" w:hAnsi="Arial" w:cs="Arial"/>
          <w:color w:val="0033CC"/>
        </w:rPr>
        <w:t xml:space="preserve"> are the top mutated genes in WBC and harbor multiple hits i.e. two or more mutations per patient. In (b), the fraction of mutations per gene occurring in clusters is shown on the </w:t>
      </w:r>
      <w:r w:rsidR="00B4071F" w:rsidRPr="00A7225E">
        <w:rPr>
          <w:rFonts w:ascii="Arial" w:hAnsi="Arial" w:cs="Arial"/>
          <w:i/>
          <w:color w:val="0033CC"/>
        </w:rPr>
        <w:t>x-</w:t>
      </w:r>
      <w:r w:rsidR="00B4071F" w:rsidRPr="00A7225E">
        <w:rPr>
          <w:rFonts w:ascii="Arial" w:hAnsi="Arial" w:cs="Arial"/>
          <w:color w:val="0033CC"/>
        </w:rPr>
        <w:t>axis against the log-transformed FDR-corrected p-value on the</w:t>
      </w:r>
      <w:del w:id="1069" w:author="Reis-Filho, Jorge S./Pathology" w:date="2019-06-26T23:42:00Z">
        <w:r w:rsidR="00B4071F" w:rsidRPr="00A7225E" w:rsidDel="005C395E">
          <w:rPr>
            <w:rFonts w:ascii="Arial" w:hAnsi="Arial" w:cs="Arial"/>
            <w:color w:val="0033CC"/>
          </w:rPr>
          <w:delText xml:space="preserve"> </w:delText>
        </w:r>
      </w:del>
      <w:r w:rsidR="00B4071F" w:rsidRPr="00A7225E">
        <w:rPr>
          <w:rFonts w:ascii="Arial" w:hAnsi="Arial" w:cs="Arial"/>
          <w:color w:val="0033CC"/>
        </w:rPr>
        <w:t xml:space="preserve"> </w:t>
      </w:r>
      <w:r w:rsidR="00B4071F" w:rsidRPr="00A7225E">
        <w:rPr>
          <w:rFonts w:ascii="Arial" w:hAnsi="Arial" w:cs="Arial"/>
          <w:i/>
          <w:color w:val="0033CC"/>
        </w:rPr>
        <w:t>y-</w:t>
      </w:r>
      <w:r w:rsidR="00B4071F" w:rsidRPr="00A7225E">
        <w:rPr>
          <w:rFonts w:ascii="Arial" w:hAnsi="Arial" w:cs="Arial"/>
          <w:color w:val="0033CC"/>
        </w:rPr>
        <w:t xml:space="preserve">axis. The clusters and associated p-values were computed using </w:t>
      </w:r>
      <w:proofErr w:type="spellStart"/>
      <w:r w:rsidR="00B4071F" w:rsidRPr="00A7225E">
        <w:rPr>
          <w:rFonts w:ascii="Arial" w:hAnsi="Arial" w:cs="Arial"/>
          <w:color w:val="0033CC"/>
        </w:rPr>
        <w:t>OncodriveCLUST</w:t>
      </w:r>
      <w:proofErr w:type="spellEnd"/>
      <w:r w:rsidR="00B4071F" w:rsidRPr="00A7225E">
        <w:rPr>
          <w:rFonts w:ascii="Arial" w:hAnsi="Arial" w:cs="Arial"/>
          <w:color w:val="0033CC"/>
        </w:rPr>
        <w:t xml:space="preserve"> (</w:t>
      </w:r>
      <w:ins w:id="1070" w:author="Reis-Filho, Jorge S./Pathology" w:date="2019-06-26T23:42:00Z">
        <w:r>
          <w:rPr>
            <w:rFonts w:ascii="Arial" w:hAnsi="Arial" w:cs="Arial"/>
            <w:color w:val="0033CC"/>
          </w:rPr>
          <w:t xml:space="preserve">PMID: </w:t>
        </w:r>
      </w:ins>
      <w:r w:rsidR="00730A45" w:rsidRPr="00A7225E">
        <w:rPr>
          <w:rFonts w:ascii="Arial" w:hAnsi="Arial" w:cs="Arial"/>
          <w:color w:val="0033CC"/>
        </w:rPr>
        <w:t>23884480</w:t>
      </w:r>
      <w:r w:rsidR="00730A45" w:rsidRPr="00A7225E">
        <w:rPr>
          <w:rFonts w:ascii="Arial" w:eastAsia="Arial" w:hAnsi="Arial" w:cs="Arial"/>
          <w:color w:val="000000"/>
        </w:rPr>
        <w:t>)</w:t>
      </w:r>
      <w:r w:rsidR="00B4071F" w:rsidRPr="00A7225E">
        <w:rPr>
          <w:rFonts w:ascii="Arial" w:hAnsi="Arial" w:cs="Arial"/>
          <w:color w:val="0033CC"/>
        </w:rPr>
        <w:t xml:space="preserve">. In (c), mutations detected in </w:t>
      </w:r>
      <w:r w:rsidR="00B4071F" w:rsidRPr="00A7225E">
        <w:rPr>
          <w:rFonts w:ascii="Arial" w:hAnsi="Arial" w:cs="Arial"/>
          <w:i/>
          <w:color w:val="0033CC"/>
        </w:rPr>
        <w:t>PPM1D</w:t>
      </w:r>
      <w:r w:rsidR="00B4071F" w:rsidRPr="00A7225E">
        <w:rPr>
          <w:rFonts w:ascii="Arial" w:hAnsi="Arial" w:cs="Arial"/>
          <w:color w:val="0033CC"/>
        </w:rPr>
        <w:t xml:space="preserve"> are clustered in the C-terminus of the protein. For comparison, there are more mutations detected in </w:t>
      </w:r>
      <w:r w:rsidR="00B4071F" w:rsidRPr="00A7225E">
        <w:rPr>
          <w:rFonts w:ascii="Arial" w:hAnsi="Arial" w:cs="Arial"/>
          <w:i/>
          <w:color w:val="0033CC"/>
        </w:rPr>
        <w:t>DNMT3A</w:t>
      </w:r>
      <w:r w:rsidR="00B4071F" w:rsidRPr="00A7225E">
        <w:rPr>
          <w:rFonts w:ascii="Arial" w:hAnsi="Arial" w:cs="Arial"/>
          <w:color w:val="0033CC"/>
        </w:rPr>
        <w:t>. As shown in panels (b) and (d), these are distributed throughout the length of the protein.</w:t>
      </w:r>
      <w:r w:rsidR="00C80ED4" w:rsidRPr="00A7225E">
        <w:rPr>
          <w:rFonts w:ascii="Arial" w:hAnsi="Arial" w:cs="Arial"/>
          <w:noProof/>
        </w:rPr>
        <w:drawing>
          <wp:anchor distT="114300" distB="114300" distL="114300" distR="114300" simplePos="0" relativeHeight="251697152" behindDoc="0" locked="0" layoutInCell="1" hidden="0" allowOverlap="1" wp14:anchorId="7396817F" wp14:editId="6FF2E736">
            <wp:simplePos x="0" y="0"/>
            <wp:positionH relativeFrom="column">
              <wp:posOffset>-47624</wp:posOffset>
            </wp:positionH>
            <wp:positionV relativeFrom="paragraph">
              <wp:posOffset>114300</wp:posOffset>
            </wp:positionV>
            <wp:extent cx="6048375" cy="3505200"/>
            <wp:effectExtent l="0" t="0" r="0" b="0"/>
            <wp:wrapTopAndBottom distT="114300" distB="11430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771" r="22" b="-1939"/>
                    <a:stretch>
                      <a:fillRect/>
                    </a:stretch>
                  </pic:blipFill>
                  <pic:spPr>
                    <a:xfrm>
                      <a:off x="0" y="0"/>
                      <a:ext cx="6048375" cy="3505200"/>
                    </a:xfrm>
                    <a:prstGeom prst="rect">
                      <a:avLst/>
                    </a:prstGeom>
                    <a:ln/>
                  </pic:spPr>
                </pic:pic>
              </a:graphicData>
            </a:graphic>
          </wp:anchor>
        </w:drawing>
      </w:r>
    </w:p>
    <w:p w14:paraId="2F7DAE67"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0398742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A7225E" w:rsidDel="00EE1F5D" w:rsidRDefault="00413E5F" w:rsidP="00A7225E">
      <w:pPr>
        <w:spacing w:after="0" w:line="240" w:lineRule="auto"/>
        <w:jc w:val="both"/>
        <w:rPr>
          <w:del w:id="1071" w:author="Reis-Filho, Jorge S./Pathology" w:date="2019-06-26T21:13:00Z"/>
          <w:rFonts w:ascii="Arial" w:eastAsia="Arial" w:hAnsi="Arial" w:cs="Arial"/>
          <w:color w:val="0033CC"/>
        </w:rPr>
      </w:pPr>
    </w:p>
    <w:p w14:paraId="3A0CF9E0" w14:textId="3B54A81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ins w:id="1072" w:author="Reis-Filho, Jorge S./Pathology" w:date="2019-06-26T23:42:00Z">
        <w:r w:rsidR="005C395E">
          <w:rPr>
            <w:rFonts w:ascii="Arial" w:eastAsia="Arial" w:hAnsi="Arial" w:cs="Arial"/>
            <w:color w:val="0033CC"/>
          </w:rPr>
          <w:t xml:space="preserve">entirely </w:t>
        </w:r>
      </w:ins>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5C395E">
        <w:rPr>
          <w:rFonts w:ascii="Arial" w:eastAsia="Arial" w:hAnsi="Arial" w:cs="Arial"/>
          <w:color w:val="0033CC"/>
          <w:highlight w:val="yellow"/>
          <w:rPrChange w:id="1073" w:author="Reis-Filho, Jorge S./Pathology" w:date="2019-06-26T23:42:00Z">
            <w:rPr>
              <w:rFonts w:ascii="Arial" w:eastAsia="Arial" w:hAnsi="Arial" w:cs="Arial"/>
              <w:color w:val="0033CC"/>
            </w:rPr>
          </w:rPrChange>
        </w:rPr>
        <w:t>EGASXXX.</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14BB8EF5" w14:textId="77777777" w:rsidR="00413E5F" w:rsidRPr="00A7225E" w:rsidDel="00EE1F5D" w:rsidRDefault="00413E5F" w:rsidP="00A7225E">
      <w:pPr>
        <w:spacing w:after="0" w:line="240" w:lineRule="auto"/>
        <w:jc w:val="both"/>
        <w:rPr>
          <w:del w:id="1074" w:author="Reis-Filho, Jorge S./Pathology" w:date="2019-06-26T21:13:00Z"/>
          <w:rFonts w:ascii="Arial" w:eastAsia="Arial" w:hAnsi="Arial" w:cs="Arial"/>
          <w:color w:val="0033CC"/>
        </w:rPr>
      </w:pPr>
    </w:p>
    <w:p w14:paraId="7A67FED4" w14:textId="21260789"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ins w:id="1075" w:author="Reis-Filho, Jorge S./Pathology" w:date="2019-06-26T23:48:00Z">
        <w:r w:rsidR="005C395E">
          <w:rPr>
            <w:rFonts w:ascii="Arial" w:eastAsia="Arial" w:hAnsi="Arial" w:cs="Arial"/>
            <w:color w:val="0032CC"/>
          </w:rPr>
          <w:t xml:space="preserve"> this point</w:t>
        </w:r>
      </w:ins>
      <w:r w:rsidRPr="00A7225E">
        <w:rPr>
          <w:rFonts w:ascii="Arial" w:eastAsia="Arial" w:hAnsi="Arial" w:cs="Arial"/>
          <w:color w:val="0032CC"/>
        </w:rPr>
        <w:t xml:space="preserve">. The cfDNA samples of the </w:t>
      </w:r>
      <w:commentRangeStart w:id="1076"/>
      <w:r w:rsidRPr="00A7225E">
        <w:rPr>
          <w:rFonts w:ascii="Arial" w:eastAsia="Arial" w:hAnsi="Arial" w:cs="Arial"/>
          <w:color w:val="0032CC"/>
        </w:rPr>
        <w:t>XX</w:t>
      </w:r>
      <w:commentRangeEnd w:id="1076"/>
      <w:r w:rsidR="00C80ED4" w:rsidRPr="00A7225E">
        <w:rPr>
          <w:rFonts w:ascii="Arial" w:hAnsi="Arial" w:cs="Arial"/>
          <w:color w:val="0032CC"/>
        </w:rPr>
        <w:commentReference w:id="1076"/>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del w:id="1077" w:author="Reis-Filho, Jorge S./Pathology" w:date="2019-06-26T23:49:00Z">
        <w:r w:rsidRPr="00A7225E" w:rsidDel="00973DB2">
          <w:rPr>
            <w:rFonts w:ascii="Arial" w:eastAsia="Arial" w:hAnsi="Arial" w:cs="Arial"/>
            <w:color w:val="0032CC"/>
          </w:rPr>
          <w:delText xml:space="preserve">at </w:delText>
        </w:r>
      </w:del>
      <w:ins w:id="1078" w:author="Reis-Filho, Jorge S./Pathology" w:date="2019-06-26T23:49:00Z">
        <w:r w:rsidR="00973DB2">
          <w:rPr>
            <w:rFonts w:ascii="Arial" w:eastAsia="Arial" w:hAnsi="Arial" w:cs="Arial"/>
            <w:color w:val="0032CC"/>
          </w:rPr>
          <w:t>in the response to</w:t>
        </w:r>
        <w:r w:rsidR="00973DB2" w:rsidRPr="00A7225E">
          <w:rPr>
            <w:rFonts w:ascii="Arial" w:eastAsia="Arial" w:hAnsi="Arial" w:cs="Arial"/>
            <w:color w:val="0032CC"/>
          </w:rPr>
          <w:t xml:space="preserve"> </w:t>
        </w:r>
      </w:ins>
      <w:r w:rsidRPr="00A7225E">
        <w:rPr>
          <w:rFonts w:ascii="Arial" w:eastAsia="Arial" w:hAnsi="Arial" w:cs="Arial"/>
          <w:color w:val="0032CC"/>
        </w:rPr>
        <w:t xml:space="preserve">point #3 of </w:t>
      </w:r>
      <w:ins w:id="1079" w:author="Reis-Filho, Jorge S./Pathology" w:date="2019-06-26T23:49:00Z">
        <w:r w:rsidR="00973DB2">
          <w:rPr>
            <w:rFonts w:ascii="Arial" w:eastAsia="Arial" w:hAnsi="Arial" w:cs="Arial"/>
            <w:color w:val="0032CC"/>
          </w:rPr>
          <w:t xml:space="preserve">this </w:t>
        </w:r>
      </w:ins>
      <w:del w:id="1080" w:author="Reis-Filho, Jorge S./Pathology" w:date="2019-06-26T23:49:00Z">
        <w:r w:rsidRPr="00A7225E" w:rsidDel="00973DB2">
          <w:rPr>
            <w:rFonts w:ascii="Arial" w:eastAsia="Arial" w:hAnsi="Arial" w:cs="Arial"/>
            <w:color w:val="0032CC"/>
          </w:rPr>
          <w:delText xml:space="preserve">this </w:delText>
        </w:r>
      </w:del>
      <w:r w:rsidRPr="00A7225E">
        <w:rPr>
          <w:rFonts w:ascii="Arial" w:eastAsia="Arial" w:hAnsi="Arial" w:cs="Arial"/>
          <w:color w:val="0032CC"/>
        </w:rPr>
        <w:t>Reviewer</w:t>
      </w:r>
      <w:ins w:id="1081" w:author="Reis-Filho, Jorge S./Pathology" w:date="2019-06-26T23:49:00Z">
        <w:r w:rsidR="00973DB2">
          <w:rPr>
            <w:rFonts w:ascii="Arial" w:eastAsia="Arial" w:hAnsi="Arial" w:cs="Arial"/>
            <w:color w:val="0032CC"/>
          </w:rPr>
          <w:t>’s comments,</w:t>
        </w:r>
      </w:ins>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supplementary methods of the manuscript under sections “Machine learning error model” and “Joint variant analysis using the machine learning error model”</w:t>
      </w:r>
      <w:ins w:id="1082" w:author="Reis-Filho, Jorge S./Pathology" w:date="2019-06-26T23:49:00Z">
        <w:r w:rsidR="00973DB2">
          <w:rPr>
            <w:rFonts w:ascii="Arial" w:eastAsia="Arial" w:hAnsi="Arial" w:cs="Arial"/>
            <w:color w:val="0032CC"/>
          </w:rPr>
          <w:t xml:space="preserve"> </w:t>
        </w:r>
      </w:ins>
      <w:ins w:id="1083" w:author="Reis-Filho, Jorge S./Pathology" w:date="2019-06-26T23:50:00Z">
        <w:r w:rsidR="00973DB2">
          <w:rPr>
            <w:rFonts w:ascii="Arial" w:eastAsia="Arial" w:hAnsi="Arial" w:cs="Arial"/>
            <w:color w:val="0032CC"/>
          </w:rPr>
          <w:t xml:space="preserve">(on pages xxx and xxx of the </w:t>
        </w:r>
        <w:r w:rsidR="00973DB2" w:rsidRPr="00973DB2">
          <w:rPr>
            <w:rFonts w:ascii="Arial" w:eastAsia="Arial" w:hAnsi="Arial" w:cs="Arial"/>
            <w:color w:val="0032CC"/>
            <w:highlight w:val="yellow"/>
            <w:rPrChange w:id="1084" w:author="Reis-Filho, Jorge S./Pathology" w:date="2019-06-26T23:50:00Z">
              <w:rPr>
                <w:rFonts w:ascii="Arial" w:eastAsia="Arial" w:hAnsi="Arial" w:cs="Arial"/>
                <w:color w:val="0032CC"/>
              </w:rPr>
            </w:rPrChange>
          </w:rPr>
          <w:t>manuscript/ supplementary methods – whatever is appropriate)</w:t>
        </w:r>
      </w:ins>
      <w:r w:rsidRPr="00973DB2">
        <w:rPr>
          <w:rFonts w:ascii="Arial" w:eastAsia="Arial" w:hAnsi="Arial" w:cs="Arial"/>
          <w:color w:val="0032CC"/>
          <w:highlight w:val="yellow"/>
          <w:rPrChange w:id="1085" w:author="Reis-Filho, Jorge S./Pathology" w:date="2019-06-26T23:50:00Z">
            <w:rPr>
              <w:rFonts w:ascii="Arial" w:eastAsia="Arial" w:hAnsi="Arial" w:cs="Arial"/>
              <w:color w:val="0032CC"/>
            </w:rPr>
          </w:rPrChange>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7D514FB0" w:rsidR="00413E5F" w:rsidRPr="00A7225E" w:rsidRDefault="00B4071F" w:rsidP="00A7225E">
      <w:pPr>
        <w:spacing w:after="0" w:line="240" w:lineRule="auto"/>
        <w:jc w:val="both"/>
        <w:rPr>
          <w:rFonts w:ascii="Arial" w:eastAsia="Arial" w:hAnsi="Arial" w:cs="Arial"/>
          <w:color w:val="0033CC"/>
        </w:rPr>
      </w:pPr>
      <w:del w:id="1086" w:author="Reis-Filho, Jorge S./Pathology" w:date="2019-06-26T23:50:00Z">
        <w:r w:rsidRPr="00A7225E" w:rsidDel="00973DB2">
          <w:rPr>
            <w:rFonts w:ascii="Arial" w:eastAsia="Arial" w:hAnsi="Arial" w:cs="Arial"/>
            <w:color w:val="0033CC"/>
          </w:rPr>
          <w:delText xml:space="preserve">Pertaining </w:delText>
        </w:r>
      </w:del>
      <w:ins w:id="1087" w:author="Reis-Filho, Jorge S./Pathology" w:date="2019-06-26T23:50:00Z">
        <w:r w:rsidR="00973DB2">
          <w:rPr>
            <w:rFonts w:ascii="Arial" w:eastAsia="Arial" w:hAnsi="Arial" w:cs="Arial"/>
            <w:color w:val="0033CC"/>
          </w:rPr>
          <w:t>As for</w:t>
        </w:r>
        <w:r w:rsidR="00973DB2" w:rsidRPr="00A7225E">
          <w:rPr>
            <w:rFonts w:ascii="Arial" w:eastAsia="Arial" w:hAnsi="Arial" w:cs="Arial"/>
            <w:color w:val="0033CC"/>
          </w:rPr>
          <w:t xml:space="preserve"> </w:t>
        </w:r>
      </w:ins>
      <w:del w:id="1088" w:author="Reis-Filho, Jorge S./Pathology" w:date="2019-06-26T23:50:00Z">
        <w:r w:rsidRPr="00A7225E" w:rsidDel="00973DB2">
          <w:rPr>
            <w:rFonts w:ascii="Arial" w:eastAsia="Arial" w:hAnsi="Arial" w:cs="Arial"/>
            <w:color w:val="0033CC"/>
          </w:rPr>
          <w:delText xml:space="preserve">to </w:delText>
        </w:r>
      </w:del>
      <w:r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del w:id="1089" w:author="Reis-Filho, Jorge S./Pathology" w:date="2019-06-26T23:50:00Z">
        <w:r w:rsidRPr="00A7225E" w:rsidDel="00973DB2">
          <w:rPr>
            <w:rFonts w:ascii="Arial" w:eastAsia="Arial" w:hAnsi="Arial" w:cs="Arial"/>
            <w:color w:val="0033CC"/>
          </w:rPr>
          <w:delText>ultra-deep</w:delText>
        </w:r>
      </w:del>
      <w:ins w:id="1090" w:author="Reis-Filho, Jorge S./Pathology" w:date="2019-06-26T23:50:00Z">
        <w:r w:rsidR="00973DB2">
          <w:rPr>
            <w:rFonts w:ascii="Arial" w:eastAsia="Arial" w:hAnsi="Arial" w:cs="Arial"/>
            <w:color w:val="0033CC"/>
          </w:rPr>
          <w:t>high-intensity</w:t>
        </w:r>
      </w:ins>
      <w:r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del w:id="1091" w:author="Reis-Filho, Jorge S./Pathology" w:date="2019-06-26T23:51:00Z">
        <w:r w:rsidRPr="00A7225E" w:rsidDel="00973DB2">
          <w:rPr>
            <w:rFonts w:ascii="Arial" w:eastAsia="Arial" w:hAnsi="Arial" w:cs="Arial"/>
            <w:color w:val="0033CC"/>
          </w:rPr>
          <w:delText>of the same</w:delText>
        </w:r>
      </w:del>
      <w:ins w:id="1092" w:author="Reis-Filho, Jorge S./Pathology" w:date="2019-06-26T23:51:00Z">
        <w:r w:rsidR="00973DB2">
          <w:rPr>
            <w:rFonts w:ascii="Arial" w:eastAsia="Arial" w:hAnsi="Arial" w:cs="Arial"/>
            <w:color w:val="0033CC"/>
          </w:rPr>
          <w:t>the</w:t>
        </w:r>
      </w:ins>
      <w:r w:rsidRPr="00A7225E">
        <w:rPr>
          <w:rFonts w:ascii="Arial" w:eastAsia="Arial" w:hAnsi="Arial" w:cs="Arial"/>
          <w:color w:val="0033CC"/>
        </w:rPr>
        <w:t xml:space="preserve"> Reviewer</w:t>
      </w:r>
      <w:ins w:id="1093" w:author="Reis-Filho, Jorge S./Pathology" w:date="2019-06-26T23:51:00Z">
        <w:r w:rsidR="00973DB2">
          <w:rPr>
            <w:rFonts w:ascii="Arial" w:eastAsia="Arial" w:hAnsi="Arial" w:cs="Arial"/>
            <w:color w:val="0033CC"/>
          </w:rPr>
          <w:t>’s comments</w:t>
        </w:r>
      </w:ins>
      <w:r w:rsidRPr="00A7225E">
        <w:rPr>
          <w:rFonts w:ascii="Arial" w:eastAsia="Arial" w:hAnsi="Arial" w:cs="Arial"/>
          <w:color w:val="0033CC"/>
        </w:rPr>
        <w:t xml:space="preserve"> and </w:t>
      </w:r>
      <w:ins w:id="1094" w:author="Reis-Filho, Jorge S./Pathology" w:date="2019-06-26T23:51:00Z">
        <w:r w:rsidR="00973DB2">
          <w:rPr>
            <w:rFonts w:ascii="Arial" w:eastAsia="Arial" w:hAnsi="Arial" w:cs="Arial"/>
            <w:color w:val="0033CC"/>
          </w:rPr>
          <w:t xml:space="preserve">the </w:t>
        </w:r>
      </w:ins>
      <w:r w:rsidRPr="00A7225E">
        <w:rPr>
          <w:rFonts w:ascii="Arial" w:eastAsia="Arial" w:hAnsi="Arial" w:cs="Arial"/>
          <w:color w:val="0033CC"/>
        </w:rPr>
        <w:t>section “Sensitivity and specificity of the targeted DNA assay” of the manuscript involving titrations of gDNA from cell lines where ground truth is known</w:t>
      </w:r>
      <w:ins w:id="1095" w:author="Reis-Filho, Jorge S./Pathology" w:date="2019-06-26T23:51:00Z">
        <w:r w:rsidR="00973DB2">
          <w:rPr>
            <w:rFonts w:ascii="Arial" w:eastAsia="Arial" w:hAnsi="Arial" w:cs="Arial"/>
            <w:color w:val="0033CC"/>
          </w:rPr>
          <w:t xml:space="preserve"> (on pages xx and xx of the revised manuscript)</w:t>
        </w:r>
      </w:ins>
      <w:r w:rsidRPr="00A7225E">
        <w:rPr>
          <w:rFonts w:ascii="Arial" w:eastAsia="Arial" w:hAnsi="Arial" w:cs="Arial"/>
          <w:color w:val="0033CC"/>
        </w:rPr>
        <w:t>.</w:t>
      </w:r>
    </w:p>
    <w:p w14:paraId="5B67718B" w14:textId="77777777" w:rsidR="00413E5F" w:rsidRPr="00A7225E" w:rsidRDefault="00413E5F"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Pr="00A7225E">
        <w:rPr>
          <w:rFonts w:ascii="Arial" w:eastAsia="Arial" w:hAnsi="Arial" w:cs="Arial"/>
        </w:rPr>
        <w:t>VUSo</w:t>
      </w:r>
      <w:proofErr w:type="spellEnd"/>
      <w:r w:rsidRPr="00A7225E">
        <w:rPr>
          <w:rFonts w:ascii="Arial" w:eastAsia="Arial" w:hAnsi="Arial" w:cs="Arial"/>
        </w:rPr>
        <w:t xml:space="preserve"> mutations in particular) using ddPCR or some other method to empirically determine what fraction (if any) of these mutations are potential noise in their data.</w:t>
      </w:r>
    </w:p>
    <w:p w14:paraId="71678591" w14:textId="77777777" w:rsidR="00413E5F" w:rsidRPr="00A7225E" w:rsidDel="00EE1F5D" w:rsidRDefault="00413E5F" w:rsidP="00A7225E">
      <w:pPr>
        <w:spacing w:after="0" w:line="240" w:lineRule="auto"/>
        <w:jc w:val="both"/>
        <w:rPr>
          <w:del w:id="1096" w:author="Reis-Filho, Jorge S./Pathology" w:date="2019-06-26T21:14:00Z"/>
          <w:rFonts w:ascii="Arial" w:eastAsia="Arial" w:hAnsi="Arial" w:cs="Arial"/>
        </w:rPr>
      </w:pPr>
    </w:p>
    <w:p w14:paraId="2B7C0403" w14:textId="68A6695D"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ins w:id="1097" w:author="Reis-Filho, Jorge S./Pathology" w:date="2019-06-26T23:52:00Z">
        <w:r w:rsidR="00407C92">
          <w:rPr>
            <w:rFonts w:ascii="Arial" w:eastAsia="Arial" w:hAnsi="Arial" w:cs="Arial"/>
            <w:color w:val="0033CC"/>
          </w:rPr>
          <w:t xml:space="preserve">We thank the Reviewer for the opportunity of addressing this comment through the provision of additional experiments. </w:t>
        </w:r>
      </w:ins>
      <w:r w:rsidRPr="00A7225E">
        <w:rPr>
          <w:rFonts w:ascii="Arial" w:eastAsia="Arial" w:hAnsi="Arial" w:cs="Arial"/>
          <w:color w:val="0033CC"/>
        </w:rPr>
        <w:t xml:space="preserve">As detailed at point #10 of </w:t>
      </w:r>
      <w:del w:id="1098" w:author="Reis-Filho, Jorge S./Pathology" w:date="2019-06-26T23:52:00Z">
        <w:r w:rsidRPr="00A7225E" w:rsidDel="00407C92">
          <w:rPr>
            <w:rFonts w:ascii="Arial" w:eastAsia="Arial" w:hAnsi="Arial" w:cs="Arial"/>
            <w:color w:val="0033CC"/>
          </w:rPr>
          <w:delText>this same</w:delText>
        </w:r>
      </w:del>
      <w:ins w:id="1099" w:author="Reis-Filho, Jorge S./Pathology" w:date="2019-06-26T23:52:00Z">
        <w:r w:rsidR="00407C92">
          <w:rPr>
            <w:rFonts w:ascii="Arial" w:eastAsia="Arial" w:hAnsi="Arial" w:cs="Arial"/>
            <w:color w:val="0033CC"/>
          </w:rPr>
          <w:t>the</w:t>
        </w:r>
      </w:ins>
      <w:r w:rsidRPr="00A7225E">
        <w:rPr>
          <w:rFonts w:ascii="Arial" w:eastAsia="Arial" w:hAnsi="Arial" w:cs="Arial"/>
          <w:color w:val="0033CC"/>
        </w:rPr>
        <w:t xml:space="preserve"> Reviewer</w:t>
      </w:r>
      <w:ins w:id="1100" w:author="Reis-Filho, Jorge S./Pathology" w:date="2019-06-26T23:52:00Z">
        <w:r w:rsidR="00407C92">
          <w:rPr>
            <w:rFonts w:ascii="Arial" w:eastAsia="Arial" w:hAnsi="Arial" w:cs="Arial"/>
            <w:color w:val="0033CC"/>
          </w:rPr>
          <w:t>’s comments</w:t>
        </w:r>
      </w:ins>
      <w:r w:rsidRPr="00A7225E">
        <w:rPr>
          <w:rFonts w:ascii="Arial" w:eastAsia="Arial" w:hAnsi="Arial" w:cs="Arial"/>
          <w:color w:val="0033CC"/>
        </w:rPr>
        <w:t xml:space="preserve">, in addition to the technical replicates provided in the manuscript, </w:t>
      </w:r>
      <w:r w:rsidRPr="00407C92">
        <w:rPr>
          <w:rFonts w:ascii="Arial" w:eastAsia="Arial" w:hAnsi="Arial" w:cs="Arial"/>
          <w:color w:val="0033CC"/>
          <w:u w:val="single"/>
          <w:rPrChange w:id="1101" w:author="Reis-Filho, Jorge S./Pathology" w:date="2019-06-26T23:52:00Z">
            <w:rPr>
              <w:rFonts w:ascii="Arial" w:eastAsia="Arial" w:hAnsi="Arial" w:cs="Arial"/>
              <w:color w:val="0033CC"/>
            </w:rPr>
          </w:rPrChange>
        </w:rPr>
        <w:t>three patients have</w:t>
      </w:r>
      <w:ins w:id="1102" w:author="Reis-Filho, Jorge S./Pathology" w:date="2019-06-26T23:52:00Z">
        <w:r w:rsidR="00407C92">
          <w:rPr>
            <w:rFonts w:ascii="Arial" w:eastAsia="Arial" w:hAnsi="Arial" w:cs="Arial"/>
            <w:color w:val="0033CC"/>
            <w:u w:val="single"/>
          </w:rPr>
          <w:t xml:space="preserve"> now</w:t>
        </w:r>
      </w:ins>
      <w:r w:rsidRPr="00407C92">
        <w:rPr>
          <w:rFonts w:ascii="Arial" w:eastAsia="Arial" w:hAnsi="Arial" w:cs="Arial"/>
          <w:color w:val="0033CC"/>
          <w:u w:val="single"/>
          <w:rPrChange w:id="1103" w:author="Reis-Filho, Jorge S./Pathology" w:date="2019-06-26T23:52: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ins w:id="1104" w:author="Reis-Filho, Jorge S./Pathology" w:date="2019-06-26T23:53:00Z">
        <w:r w:rsidR="00407C92" w:rsidRPr="00407C92">
          <w:rPr>
            <w:rFonts w:ascii="Arial" w:eastAsia="Arial" w:hAnsi="Arial" w:cs="Arial"/>
            <w:b/>
            <w:color w:val="0033CC"/>
            <w:rPrChange w:id="1105" w:author="Reis-Filho, Jorge S./Pathology" w:date="2019-06-26T23:53:00Z">
              <w:rPr>
                <w:rFonts w:ascii="Arial" w:eastAsia="Arial" w:hAnsi="Arial" w:cs="Arial"/>
                <w:color w:val="0033CC"/>
              </w:rPr>
            </w:rPrChange>
          </w:rPr>
          <w:t xml:space="preserve">Response to Reviewers </w:t>
        </w:r>
      </w:ins>
      <w:r w:rsidRPr="00407C92">
        <w:rPr>
          <w:rFonts w:ascii="Arial" w:eastAsia="Arial" w:hAnsi="Arial" w:cs="Arial"/>
          <w:b/>
          <w:color w:val="0033CC"/>
          <w:rPrChange w:id="1106" w:author="Reis-Filho, Jorge S./Pathology" w:date="2019-06-26T23:53:00Z">
            <w:rPr>
              <w:rFonts w:ascii="Arial" w:eastAsia="Arial" w:hAnsi="Arial" w:cs="Arial"/>
              <w:color w:val="0033CC"/>
            </w:rPr>
          </w:rPrChange>
        </w:rPr>
        <w:t>Figure 8</w:t>
      </w:r>
      <w:ins w:id="1107" w:author="Reis-Filho, Jorge S./Pathology" w:date="2019-06-26T23:53:00Z">
        <w:r w:rsidR="00407C92">
          <w:rPr>
            <w:rFonts w:ascii="Arial" w:eastAsia="Arial" w:hAnsi="Arial" w:cs="Arial"/>
            <w:color w:val="0033CC"/>
          </w:rPr>
          <w:t>,</w:t>
        </w:r>
      </w:ins>
      <w:r w:rsidRPr="00A7225E">
        <w:rPr>
          <w:rFonts w:ascii="Arial" w:eastAsia="Arial" w:hAnsi="Arial" w:cs="Arial"/>
          <w:color w:val="0033CC"/>
        </w:rPr>
        <w:t xml:space="preserve"> </w:t>
      </w:r>
      <w:del w:id="1108" w:author="Reis-Filho, Jorge S./Pathology" w:date="2019-06-26T23:53:00Z">
        <w:r w:rsidRPr="00A7225E" w:rsidDel="00407C92">
          <w:rPr>
            <w:rFonts w:ascii="Arial" w:eastAsia="Arial" w:hAnsi="Arial" w:cs="Arial"/>
            <w:color w:val="0033CC"/>
          </w:rPr>
          <w:delText xml:space="preserve">of this </w:delText>
        </w:r>
        <w:r w:rsidR="003A08F4" w:rsidRPr="00A7225E" w:rsidDel="00407C92">
          <w:rPr>
            <w:rFonts w:ascii="Arial" w:eastAsia="Arial" w:hAnsi="Arial" w:cs="Arial"/>
            <w:color w:val="0033CC"/>
          </w:rPr>
          <w:delText>response</w:delText>
        </w:r>
        <w:r w:rsidRPr="00A7225E" w:rsidDel="00407C92">
          <w:rPr>
            <w:rFonts w:ascii="Arial" w:eastAsia="Arial" w:hAnsi="Arial" w:cs="Arial"/>
            <w:color w:val="0033CC"/>
          </w:rPr>
          <w:delText xml:space="preserve"> </w:delText>
        </w:r>
      </w:del>
      <w:r w:rsidRPr="00A7225E">
        <w:rPr>
          <w:rFonts w:ascii="Arial" w:eastAsia="Arial" w:hAnsi="Arial" w:cs="Arial"/>
          <w:color w:val="0033CC"/>
        </w:rPr>
        <w:t>wh</w:t>
      </w:r>
      <w:ins w:id="1109" w:author="Reis-Filho, Jorge S./Pathology" w:date="2019-06-26T23:53:00Z">
        <w:r w:rsidR="00407C92">
          <w:rPr>
            <w:rFonts w:ascii="Arial" w:eastAsia="Arial" w:hAnsi="Arial" w:cs="Arial"/>
            <w:color w:val="0033CC"/>
          </w:rPr>
          <w:t>ereas</w:t>
        </w:r>
      </w:ins>
      <w:del w:id="1110" w:author="Reis-Filho, Jorge S./Pathology" w:date="2019-06-26T23:53:00Z">
        <w:r w:rsidRPr="00A7225E" w:rsidDel="00407C92">
          <w:rPr>
            <w:rFonts w:ascii="Arial" w:eastAsia="Arial" w:hAnsi="Arial" w:cs="Arial"/>
            <w:color w:val="0033CC"/>
          </w:rPr>
          <w:delText>ilst</w:delText>
        </w:r>
      </w:del>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1111" w:author="Reis-Filho, Jorge S./Pathology" w:date="2019-06-26T23:53:00Z">
        <w:r w:rsidR="00407C92" w:rsidRPr="003A528F">
          <w:rPr>
            <w:rFonts w:ascii="Arial" w:eastAsia="Arial" w:hAnsi="Arial" w:cs="Arial"/>
            <w:b/>
            <w:color w:val="0033CC"/>
          </w:rPr>
          <w:t xml:space="preserve">Response to Reviewers </w:t>
        </w:r>
      </w:ins>
      <w:r w:rsidRPr="00407C92">
        <w:rPr>
          <w:rFonts w:ascii="Arial" w:eastAsia="Arial" w:hAnsi="Arial" w:cs="Arial"/>
          <w:b/>
          <w:color w:val="0033CC"/>
          <w:rPrChange w:id="1112" w:author="Reis-Filho, Jorge S./Pathology" w:date="2019-06-26T23:53:00Z">
            <w:rPr>
              <w:rFonts w:ascii="Arial" w:eastAsia="Arial" w:hAnsi="Arial" w:cs="Arial"/>
              <w:color w:val="0033CC"/>
            </w:rPr>
          </w:rPrChange>
        </w:rPr>
        <w:t>Tables</w:t>
      </w:r>
      <w:r w:rsidRPr="00A7225E">
        <w:rPr>
          <w:rFonts w:ascii="Arial" w:eastAsia="Arial" w:hAnsi="Arial" w:cs="Arial"/>
          <w:color w:val="0033CC"/>
        </w:rPr>
        <w:t xml:space="preserve"> </w:t>
      </w:r>
      <w:r w:rsidR="003D66CF" w:rsidRPr="00407C92">
        <w:rPr>
          <w:rFonts w:ascii="Arial" w:eastAsia="Arial" w:hAnsi="Arial" w:cs="Arial"/>
          <w:b/>
          <w:color w:val="0033CC"/>
          <w:rPrChange w:id="1113" w:author="Reis-Filho, Jorge S./Pathology" w:date="2019-06-26T23:53:00Z">
            <w:rPr>
              <w:rFonts w:ascii="Arial" w:eastAsia="Arial" w:hAnsi="Arial" w:cs="Arial"/>
              <w:color w:val="0033CC"/>
            </w:rPr>
          </w:rPrChange>
        </w:rPr>
        <w:t>7</w:t>
      </w:r>
      <w:r w:rsidRPr="00A7225E">
        <w:rPr>
          <w:rFonts w:ascii="Arial" w:eastAsia="Arial" w:hAnsi="Arial" w:cs="Arial"/>
          <w:color w:val="0033CC"/>
        </w:rPr>
        <w:t xml:space="preserve"> and </w:t>
      </w:r>
      <w:r w:rsidR="003D66CF" w:rsidRPr="00407C92">
        <w:rPr>
          <w:rFonts w:ascii="Arial" w:eastAsia="Arial" w:hAnsi="Arial" w:cs="Arial"/>
          <w:b/>
          <w:color w:val="0033CC"/>
          <w:rPrChange w:id="1114" w:author="Reis-Filho, Jorge S./Pathology" w:date="2019-06-26T23:53:00Z">
            <w:rPr>
              <w:rFonts w:ascii="Arial" w:eastAsia="Arial" w:hAnsi="Arial" w:cs="Arial"/>
              <w:color w:val="0033CC"/>
            </w:rPr>
          </w:rPrChange>
        </w:rPr>
        <w:t>8</w:t>
      </w:r>
      <w:del w:id="1115" w:author="Reis-Filho, Jorge S./Pathology" w:date="2019-06-26T23:53:00Z">
        <w:r w:rsidRPr="00A7225E" w:rsidDel="00407C92">
          <w:rPr>
            <w:rFonts w:ascii="Arial" w:eastAsia="Arial" w:hAnsi="Arial" w:cs="Arial"/>
            <w:color w:val="0033CC"/>
          </w:rPr>
          <w:delText xml:space="preserve"> of this </w:delText>
        </w:r>
        <w:r w:rsidR="00C80ED4" w:rsidRPr="00A7225E" w:rsidDel="00407C92">
          <w:rPr>
            <w:rFonts w:ascii="Arial" w:eastAsia="Arial" w:hAnsi="Arial" w:cs="Arial"/>
            <w:color w:val="0033CC"/>
          </w:rPr>
          <w:delText>response</w:delText>
        </w:r>
      </w:del>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commentRangeStart w:id="1116"/>
      <w:r w:rsidRPr="00A7225E">
        <w:rPr>
          <w:rFonts w:ascii="Arial" w:eastAsia="Arial" w:hAnsi="Arial" w:cs="Arial"/>
          <w:color w:val="0033CC"/>
        </w:rPr>
        <w:t>.</w:t>
      </w:r>
      <w:commentRangeEnd w:id="1116"/>
      <w:r w:rsidR="00407C92">
        <w:rPr>
          <w:rStyle w:val="CommentReference"/>
        </w:rPr>
        <w:commentReference w:id="1116"/>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204C32F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ins w:id="1117" w:author="Reis-Filho, Jorge S./Pathology" w:date="2019-06-26T23:56:00Z">
        <w:r w:rsidR="00611C71" w:rsidRPr="00611C71">
          <w:rPr>
            <w:rFonts w:ascii="Arial" w:eastAsia="Arial" w:hAnsi="Arial" w:cs="Arial"/>
            <w:b/>
            <w:color w:val="0033CC"/>
            <w:rPrChange w:id="1118" w:author="Reis-Filho, Jorge S./Pathology" w:date="2019-06-26T23:56:00Z">
              <w:rPr>
                <w:rFonts w:ascii="Arial" w:eastAsia="Arial" w:hAnsi="Arial" w:cs="Arial"/>
                <w:color w:val="0033CC"/>
              </w:rPr>
            </w:rPrChange>
          </w:rPr>
          <w:t xml:space="preserve">Response to Reviewers </w:t>
        </w:r>
      </w:ins>
      <w:r w:rsidRPr="00611C71">
        <w:rPr>
          <w:rFonts w:ascii="Arial" w:eastAsia="Arial" w:hAnsi="Arial" w:cs="Arial"/>
          <w:b/>
          <w:color w:val="0033CC"/>
          <w:rPrChange w:id="1119" w:author="Reis-Filho, Jorge S./Pathology" w:date="2019-06-26T23:56:00Z">
            <w:rPr>
              <w:rFonts w:ascii="Arial" w:eastAsia="Arial" w:hAnsi="Arial" w:cs="Arial"/>
              <w:color w:val="0033CC"/>
            </w:rPr>
          </w:rPrChange>
        </w:rPr>
        <w:t xml:space="preserve">Tables </w:t>
      </w:r>
      <w:r w:rsidR="00555733" w:rsidRPr="00611C71">
        <w:rPr>
          <w:rFonts w:ascii="Arial" w:eastAsia="Arial" w:hAnsi="Arial" w:cs="Arial"/>
          <w:b/>
          <w:color w:val="0033CC"/>
          <w:rPrChange w:id="1120" w:author="Reis-Filho, Jorge S./Pathology" w:date="2019-06-26T23:56:00Z">
            <w:rPr>
              <w:rFonts w:ascii="Arial" w:eastAsia="Arial" w:hAnsi="Arial" w:cs="Arial"/>
              <w:color w:val="0033CC"/>
            </w:rPr>
          </w:rPrChange>
        </w:rPr>
        <w:t>9</w:t>
      </w:r>
      <w:r w:rsidRPr="00611C71">
        <w:rPr>
          <w:rFonts w:ascii="Arial" w:eastAsia="Arial" w:hAnsi="Arial" w:cs="Arial"/>
          <w:b/>
          <w:color w:val="0033CC"/>
          <w:rPrChange w:id="1121" w:author="Reis-Filho, Jorge S./Pathology" w:date="2019-06-26T23:56:00Z">
            <w:rPr>
              <w:rFonts w:ascii="Arial" w:eastAsia="Arial" w:hAnsi="Arial" w:cs="Arial"/>
              <w:color w:val="0033CC"/>
            </w:rPr>
          </w:rPrChange>
        </w:rPr>
        <w:t xml:space="preserve"> </w:t>
      </w:r>
      <w:r w:rsidRPr="00611C71">
        <w:rPr>
          <w:rFonts w:ascii="Arial" w:eastAsia="Arial" w:hAnsi="Arial" w:cs="Arial"/>
          <w:color w:val="0033CC"/>
        </w:rPr>
        <w:t>and</w:t>
      </w:r>
      <w:r w:rsidRPr="00611C71">
        <w:rPr>
          <w:rFonts w:ascii="Arial" w:eastAsia="Arial" w:hAnsi="Arial" w:cs="Arial"/>
          <w:b/>
          <w:color w:val="0033CC"/>
          <w:rPrChange w:id="1122" w:author="Reis-Filho, Jorge S./Pathology" w:date="2019-06-26T23:56:00Z">
            <w:rPr>
              <w:rFonts w:ascii="Arial" w:eastAsia="Arial" w:hAnsi="Arial" w:cs="Arial"/>
              <w:color w:val="0033CC"/>
            </w:rPr>
          </w:rPrChange>
        </w:rPr>
        <w:t xml:space="preserve"> </w:t>
      </w:r>
      <w:r w:rsidR="00C80ED4" w:rsidRPr="00611C71">
        <w:rPr>
          <w:rFonts w:ascii="Arial" w:eastAsia="Arial" w:hAnsi="Arial" w:cs="Arial"/>
          <w:b/>
          <w:color w:val="0033CC"/>
          <w:rPrChange w:id="1123" w:author="Reis-Filho, Jorge S./Pathology" w:date="2019-06-26T23:56:00Z">
            <w:rPr>
              <w:rFonts w:ascii="Arial" w:eastAsia="Arial" w:hAnsi="Arial" w:cs="Arial"/>
              <w:color w:val="0033CC"/>
            </w:rPr>
          </w:rPrChange>
        </w:rPr>
        <w:t>1</w:t>
      </w:r>
      <w:r w:rsidR="00555733" w:rsidRPr="00611C71">
        <w:rPr>
          <w:rFonts w:ascii="Arial" w:eastAsia="Arial" w:hAnsi="Arial" w:cs="Arial"/>
          <w:b/>
          <w:color w:val="0033CC"/>
          <w:rPrChange w:id="1124" w:author="Reis-Filho, Jorge S./Pathology" w:date="2019-06-26T23:56:00Z">
            <w:rPr>
              <w:rFonts w:ascii="Arial" w:eastAsia="Arial" w:hAnsi="Arial" w:cs="Arial"/>
              <w:color w:val="0033CC"/>
            </w:rPr>
          </w:rPrChange>
        </w:rPr>
        <w:t>0</w:t>
      </w:r>
      <w:del w:id="1125" w:author="Reis-Filho, Jorge S./Pathology" w:date="2019-06-26T23:56:00Z">
        <w:r w:rsidRPr="00A7225E" w:rsidDel="00611C71">
          <w:rPr>
            <w:rFonts w:ascii="Arial" w:eastAsia="Arial" w:hAnsi="Arial" w:cs="Arial"/>
            <w:color w:val="0033CC"/>
          </w:rPr>
          <w:delText xml:space="preserve"> of this </w:delText>
        </w:r>
        <w:r w:rsidR="003A08F4" w:rsidRPr="00A7225E" w:rsidDel="00611C71">
          <w:rPr>
            <w:rFonts w:ascii="Arial" w:eastAsia="Arial" w:hAnsi="Arial" w:cs="Arial"/>
            <w:color w:val="0033CC"/>
          </w:rPr>
          <w:delText>response</w:delText>
        </w:r>
      </w:del>
      <w:r w:rsidRPr="00A7225E">
        <w:rPr>
          <w:rFonts w:ascii="Arial" w:eastAsia="Arial" w:hAnsi="Arial" w:cs="Arial"/>
          <w:color w:val="0033CC"/>
        </w:rPr>
        <w:t xml:space="preserve">. Finally, </w:t>
      </w:r>
      <w:del w:id="1126" w:author="Reis-Filho, Jorge S./Pathology" w:date="2019-06-26T23:56:00Z">
        <w:r w:rsidRPr="00A7225E" w:rsidDel="00611C71">
          <w:rPr>
            <w:rFonts w:ascii="Arial" w:eastAsia="Arial" w:hAnsi="Arial" w:cs="Arial"/>
            <w:color w:val="0033CC"/>
          </w:rPr>
          <w:delText>as per the</w:delText>
        </w:r>
      </w:del>
      <w:ins w:id="1127" w:author="Reis-Filho, Jorge S./Pathology" w:date="2019-06-26T23:56:00Z">
        <w:r w:rsidR="00611C71">
          <w:rPr>
            <w:rFonts w:ascii="Arial" w:eastAsia="Arial" w:hAnsi="Arial" w:cs="Arial"/>
            <w:color w:val="0033CC"/>
          </w:rPr>
          <w:t>following the</w:t>
        </w:r>
      </w:ins>
      <w:r w:rsidRPr="00A7225E">
        <w:rPr>
          <w:rFonts w:ascii="Arial" w:eastAsia="Arial" w:hAnsi="Arial" w:cs="Arial"/>
          <w:color w:val="0033CC"/>
        </w:rPr>
        <w:t xml:space="preserve"> Reviewer’s suggestion, </w:t>
      </w:r>
      <w:r w:rsidRPr="00611C71">
        <w:rPr>
          <w:rFonts w:ascii="Arial" w:eastAsia="Arial" w:hAnsi="Arial" w:cs="Arial"/>
          <w:color w:val="0033CC"/>
          <w:u w:val="single"/>
          <w:rPrChange w:id="1128" w:author="Reis-Filho, Jorge S./Pathology" w:date="2019-06-26T23:56:00Z">
            <w:rPr>
              <w:rFonts w:ascii="Arial" w:eastAsia="Arial" w:hAnsi="Arial" w:cs="Arial"/>
              <w:color w:val="0033CC"/>
            </w:rPr>
          </w:rPrChange>
        </w:rPr>
        <w:t xml:space="preserve">additional </w:t>
      </w:r>
      <w:proofErr w:type="spellStart"/>
      <w:r w:rsidRPr="00611C71">
        <w:rPr>
          <w:rFonts w:ascii="Arial" w:eastAsia="Arial" w:hAnsi="Arial" w:cs="Arial"/>
          <w:color w:val="0033CC"/>
          <w:u w:val="single"/>
          <w:rPrChange w:id="1129" w:author="Reis-Filho, Jorge S./Pathology" w:date="2019-06-26T23:56:00Z">
            <w:rPr>
              <w:rFonts w:ascii="Arial" w:eastAsia="Arial" w:hAnsi="Arial" w:cs="Arial"/>
              <w:color w:val="0033CC"/>
            </w:rPr>
          </w:rPrChange>
        </w:rPr>
        <w:t>ddPCR</w:t>
      </w:r>
      <w:proofErr w:type="spellEnd"/>
      <w:r w:rsidRPr="00611C71">
        <w:rPr>
          <w:rFonts w:ascii="Arial" w:eastAsia="Arial" w:hAnsi="Arial" w:cs="Arial"/>
          <w:color w:val="0033CC"/>
          <w:u w:val="single"/>
          <w:rPrChange w:id="1130" w:author="Reis-Filho, Jorge S./Pathology" w:date="2019-06-26T23:56:00Z">
            <w:rPr>
              <w:rFonts w:ascii="Arial" w:eastAsia="Arial" w:hAnsi="Arial" w:cs="Arial"/>
              <w:color w:val="0033CC"/>
            </w:rPr>
          </w:rPrChange>
        </w:rPr>
        <w:t xml:space="preserve"> experiments for </w:t>
      </w:r>
      <w:proofErr w:type="spellStart"/>
      <w:r w:rsidRPr="00611C71">
        <w:rPr>
          <w:rFonts w:ascii="Arial" w:eastAsia="Arial" w:hAnsi="Arial" w:cs="Arial"/>
          <w:color w:val="0033CC"/>
          <w:u w:val="single"/>
          <w:rPrChange w:id="1131" w:author="Reis-Filho, Jorge S./Pathology" w:date="2019-06-26T23:56:00Z">
            <w:rPr>
              <w:rFonts w:ascii="Arial" w:eastAsia="Arial" w:hAnsi="Arial" w:cs="Arial"/>
              <w:color w:val="0033CC"/>
            </w:rPr>
          </w:rPrChange>
        </w:rPr>
        <w:t>VUSo</w:t>
      </w:r>
      <w:proofErr w:type="spellEnd"/>
      <w:r w:rsidRPr="00611C71">
        <w:rPr>
          <w:rFonts w:ascii="Arial" w:eastAsia="Arial" w:hAnsi="Arial" w:cs="Arial"/>
          <w:color w:val="0033CC"/>
          <w:u w:val="single"/>
          <w:rPrChange w:id="1132" w:author="Reis-Filho, Jorge S./Pathology" w:date="2019-06-26T23:56:00Z">
            <w:rPr>
              <w:rFonts w:ascii="Arial" w:eastAsia="Arial" w:hAnsi="Arial" w:cs="Arial"/>
              <w:color w:val="0033CC"/>
            </w:rPr>
          </w:rPrChange>
        </w:rPr>
        <w:t xml:space="preserve"> </w:t>
      </w:r>
      <w:proofErr w:type="spellStart"/>
      <w:r w:rsidRPr="00611C71">
        <w:rPr>
          <w:rFonts w:ascii="Arial" w:eastAsia="Arial" w:hAnsi="Arial" w:cs="Arial"/>
          <w:color w:val="0033CC"/>
          <w:u w:val="single"/>
          <w:rPrChange w:id="1133" w:author="Reis-Filho, Jorge S./Pathology" w:date="2019-06-26T23:56:00Z">
            <w:rPr>
              <w:rFonts w:ascii="Arial" w:eastAsia="Arial" w:hAnsi="Arial" w:cs="Arial"/>
              <w:color w:val="0033CC"/>
            </w:rPr>
          </w:rPrChange>
        </w:rPr>
        <w:t>occuring</w:t>
      </w:r>
      <w:proofErr w:type="spellEnd"/>
      <w:r w:rsidRPr="00611C71">
        <w:rPr>
          <w:rFonts w:ascii="Arial" w:eastAsia="Arial" w:hAnsi="Arial" w:cs="Arial"/>
          <w:color w:val="0033CC"/>
          <w:u w:val="single"/>
          <w:rPrChange w:id="1134" w:author="Reis-Filho, Jorge S./Pathology" w:date="2019-06-26T23:56:00Z">
            <w:rPr>
              <w:rFonts w:ascii="Arial" w:eastAsia="Arial" w:hAnsi="Arial" w:cs="Arial"/>
              <w:color w:val="0033CC"/>
            </w:rPr>
          </w:rPrChange>
        </w:rPr>
        <w:t xml:space="preserve"> at VAF&lt;1% were </w:t>
      </w:r>
      <w:del w:id="1135" w:author="Reis-Filho, Jorge S./Pathology" w:date="2019-06-26T23:56:00Z">
        <w:r w:rsidRPr="00611C71" w:rsidDel="00611C71">
          <w:rPr>
            <w:rFonts w:ascii="Arial" w:eastAsia="Arial" w:hAnsi="Arial" w:cs="Arial"/>
            <w:color w:val="0033CC"/>
            <w:u w:val="single"/>
            <w:rPrChange w:id="1136" w:author="Reis-Filho, Jorge S./Pathology" w:date="2019-06-26T23:56:00Z">
              <w:rPr>
                <w:rFonts w:ascii="Arial" w:eastAsia="Arial" w:hAnsi="Arial" w:cs="Arial"/>
                <w:color w:val="0033CC"/>
              </w:rPr>
            </w:rPrChange>
          </w:rPr>
          <w:delText>carried out</w:delText>
        </w:r>
      </w:del>
      <w:ins w:id="1137" w:author="Reis-Filho, Jorge S./Pathology" w:date="2019-06-26T23:56:00Z">
        <w:r w:rsidR="00611C71" w:rsidRPr="00611C71">
          <w:rPr>
            <w:rFonts w:ascii="Arial" w:eastAsia="Arial" w:hAnsi="Arial" w:cs="Arial"/>
            <w:color w:val="0033CC"/>
            <w:u w:val="single"/>
            <w:rPrChange w:id="1138" w:author="Reis-Filho, Jorge S./Pathology" w:date="2019-06-26T23:56:00Z">
              <w:rPr>
                <w:rFonts w:ascii="Arial" w:eastAsia="Arial" w:hAnsi="Arial" w:cs="Arial"/>
                <w:color w:val="0033CC"/>
              </w:rPr>
            </w:rPrChange>
          </w:rPr>
          <w:t>performe</w:t>
        </w:r>
        <w:r w:rsidR="00611C71">
          <w:rPr>
            <w:rFonts w:ascii="Arial" w:eastAsia="Arial" w:hAnsi="Arial" w:cs="Arial"/>
            <w:color w:val="0033CC"/>
            <w:u w:val="single"/>
          </w:rPr>
          <w:t>d for the revised version of this manus</w:t>
        </w:r>
      </w:ins>
      <w:ins w:id="1139" w:author="Reis-Filho, Jorge S./Pathology" w:date="2019-06-26T23:57:00Z">
        <w:r w:rsidR="00611C71">
          <w:rPr>
            <w:rFonts w:ascii="Arial" w:eastAsia="Arial" w:hAnsi="Arial" w:cs="Arial"/>
            <w:color w:val="0033CC"/>
            <w:u w:val="single"/>
          </w:rPr>
          <w:t>cript</w:t>
        </w:r>
      </w:ins>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at point</w:t>
      </w:r>
      <w:r w:rsidR="00555733"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del w:id="1140" w:author="Reis-Filho, Jorge S./Pathology" w:date="2019-06-26T23:57:00Z">
        <w:r w:rsidRPr="00A7225E" w:rsidDel="00611C71">
          <w:rPr>
            <w:rFonts w:ascii="Arial" w:eastAsia="Arial" w:hAnsi="Arial" w:cs="Arial"/>
            <w:color w:val="0033CC"/>
          </w:rPr>
          <w:delText xml:space="preserve">showed </w:delText>
        </w:r>
      </w:del>
      <w:ins w:id="1141" w:author="Reis-Filho, Jorge S./Pathology" w:date="2019-06-26T23:57:00Z">
        <w:r w:rsidR="00611C71">
          <w:rPr>
            <w:rFonts w:ascii="Arial" w:eastAsia="Arial" w:hAnsi="Arial" w:cs="Arial"/>
            <w:color w:val="0033CC"/>
          </w:rPr>
          <w:t>were found to have</w:t>
        </w:r>
        <w:r w:rsidR="00611C71" w:rsidRPr="00A7225E">
          <w:rPr>
            <w:rFonts w:ascii="Arial" w:eastAsia="Arial" w:hAnsi="Arial" w:cs="Arial"/>
            <w:color w:val="0033CC"/>
          </w:rPr>
          <w:t xml:space="preserve"> </w:t>
        </w:r>
      </w:ins>
      <w:r w:rsidRPr="00A7225E">
        <w:rPr>
          <w:rFonts w:ascii="Arial" w:eastAsia="Arial" w:hAnsi="Arial" w:cs="Arial"/>
          <w:color w:val="0033CC"/>
        </w:rPr>
        <w:t>100% PPA.</w:t>
      </w:r>
    </w:p>
    <w:p w14:paraId="597042E9" w14:textId="04E06514" w:rsidR="00555733" w:rsidRPr="00A7225E" w:rsidRDefault="00555733" w:rsidP="00A7225E">
      <w:pPr>
        <w:spacing w:after="0" w:line="240" w:lineRule="auto"/>
        <w:jc w:val="both"/>
        <w:rPr>
          <w:rFonts w:ascii="Arial" w:eastAsia="Arial" w:hAnsi="Arial" w:cs="Arial"/>
          <w:color w:val="0033CC"/>
        </w:rPr>
      </w:pPr>
    </w:p>
    <w:p w14:paraId="5CA1D30C" w14:textId="28856A41" w:rsidR="00413E5F" w:rsidRPr="00A7225E" w:rsidRDefault="00611C71" w:rsidP="00A7225E">
      <w:pPr>
        <w:spacing w:after="0" w:line="240" w:lineRule="auto"/>
        <w:jc w:val="both"/>
        <w:rPr>
          <w:rFonts w:ascii="Arial" w:eastAsia="Arial" w:hAnsi="Arial" w:cs="Arial"/>
          <w:color w:val="0033CC"/>
        </w:rPr>
      </w:pPr>
      <w:ins w:id="1142" w:author="Reis-Filho, Jorge S./Pathology" w:date="2019-06-26T23:57:00Z">
        <w:r w:rsidRPr="00611C71">
          <w:rPr>
            <w:rFonts w:ascii="Arial" w:eastAsia="Arial" w:hAnsi="Arial" w:cs="Arial"/>
            <w:b/>
            <w:rPrChange w:id="1143" w:author="Reis-Filho, Jorge S./Pathology" w:date="2019-06-26T23:57:00Z">
              <w:rPr>
                <w:rFonts w:ascii="Arial" w:eastAsia="Arial" w:hAnsi="Arial" w:cs="Arial"/>
              </w:rPr>
            </w:rPrChange>
          </w:rPr>
          <w:t xml:space="preserve">Response to Reviewers </w:t>
        </w:r>
      </w:ins>
      <w:r w:rsidR="00B4071F" w:rsidRPr="00611C71">
        <w:rPr>
          <w:rFonts w:ascii="Arial" w:eastAsia="Arial" w:hAnsi="Arial" w:cs="Arial"/>
          <w:b/>
          <w:rPrChange w:id="1144" w:author="Reis-Filho, Jorge S./Pathology" w:date="2019-06-26T23:57:00Z">
            <w:rPr>
              <w:rFonts w:ascii="Arial" w:eastAsia="Arial" w:hAnsi="Arial" w:cs="Arial"/>
            </w:rPr>
          </w:rPrChange>
        </w:rPr>
        <w:t xml:space="preserve">Table </w:t>
      </w:r>
      <w:r w:rsidR="00555733" w:rsidRPr="00611C71">
        <w:rPr>
          <w:rFonts w:ascii="Arial" w:eastAsia="Arial" w:hAnsi="Arial" w:cs="Arial"/>
          <w:b/>
          <w:rPrChange w:id="1145" w:author="Reis-Filho, Jorge S./Pathology" w:date="2019-06-26T23:57:00Z">
            <w:rPr>
              <w:rFonts w:ascii="Arial" w:eastAsia="Arial" w:hAnsi="Arial" w:cs="Arial"/>
            </w:rPr>
          </w:rPrChange>
        </w:rPr>
        <w:t>9</w:t>
      </w:r>
      <w:r w:rsidR="00B4071F" w:rsidRPr="00A7225E">
        <w:rPr>
          <w:rFonts w:ascii="Arial" w:eastAsia="Arial" w:hAnsi="Arial" w:cs="Arial"/>
        </w:rPr>
        <w:t>: Number of somatic mutations per patient detected in version V1 with VAF&lt;1%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A7225E" w14:paraId="5C844591" w14:textId="77777777" w:rsidTr="00141484">
        <w:tc>
          <w:tcPr>
            <w:tcW w:w="1560" w:type="dxa"/>
            <w:shd w:val="clear" w:color="auto" w:fill="4D4D62"/>
            <w:tcMar>
              <w:top w:w="100" w:type="dxa"/>
              <w:left w:w="100" w:type="dxa"/>
              <w:bottom w:w="100" w:type="dxa"/>
              <w:right w:w="100" w:type="dxa"/>
            </w:tcMar>
          </w:tcPr>
          <w:p w14:paraId="472A6DDE"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Patient ID</w:t>
            </w:r>
          </w:p>
        </w:tc>
        <w:tc>
          <w:tcPr>
            <w:tcW w:w="1560" w:type="dxa"/>
            <w:shd w:val="clear" w:color="auto" w:fill="4D4D62"/>
            <w:tcMar>
              <w:top w:w="100" w:type="dxa"/>
              <w:left w:w="100" w:type="dxa"/>
              <w:bottom w:w="100" w:type="dxa"/>
              <w:right w:w="100" w:type="dxa"/>
            </w:tcMar>
          </w:tcPr>
          <w:p w14:paraId="41C5B6D0"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 xml:space="preserve">No. of </w:t>
            </w:r>
            <w:proofErr w:type="spellStart"/>
            <w:r w:rsidRPr="00A7225E">
              <w:rPr>
                <w:rFonts w:ascii="Arial" w:eastAsia="Arial" w:hAnsi="Arial" w:cs="Arial"/>
                <w:color w:val="FFFFFF"/>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Total no. of variants</w:t>
            </w:r>
          </w:p>
        </w:tc>
      </w:tr>
      <w:tr w:rsidR="00413E5F" w:rsidRPr="00A7225E" w14:paraId="59796D0F" w14:textId="77777777" w:rsidTr="00141484">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MSK-VB-0050</w:t>
            </w:r>
          </w:p>
        </w:tc>
        <w:tc>
          <w:tcPr>
            <w:tcW w:w="1560" w:type="dxa"/>
            <w:shd w:val="clear" w:color="auto" w:fill="auto"/>
            <w:tcMar>
              <w:top w:w="100" w:type="dxa"/>
              <w:left w:w="100" w:type="dxa"/>
              <w:bottom w:w="100" w:type="dxa"/>
              <w:right w:w="100" w:type="dxa"/>
            </w:tcMar>
          </w:tcPr>
          <w:p w14:paraId="62BAB95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10 / 13 (76.9%)</w:t>
            </w:r>
          </w:p>
        </w:tc>
        <w:tc>
          <w:tcPr>
            <w:tcW w:w="1560" w:type="dxa"/>
            <w:shd w:val="clear" w:color="auto" w:fill="auto"/>
            <w:tcMar>
              <w:top w:w="100" w:type="dxa"/>
              <w:left w:w="100" w:type="dxa"/>
              <w:bottom w:w="100" w:type="dxa"/>
              <w:right w:w="100" w:type="dxa"/>
            </w:tcMar>
          </w:tcPr>
          <w:p w14:paraId="30658DD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42FFF46F"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35 / 41 (85.4%)</w:t>
            </w:r>
          </w:p>
        </w:tc>
        <w:tc>
          <w:tcPr>
            <w:tcW w:w="1560" w:type="dxa"/>
            <w:shd w:val="clear" w:color="auto" w:fill="auto"/>
            <w:tcMar>
              <w:top w:w="100" w:type="dxa"/>
              <w:left w:w="100" w:type="dxa"/>
              <w:bottom w:w="100" w:type="dxa"/>
              <w:right w:w="100" w:type="dxa"/>
            </w:tcMar>
          </w:tcPr>
          <w:p w14:paraId="7051130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 / 6 (83.3%)</w:t>
            </w:r>
          </w:p>
        </w:tc>
        <w:tc>
          <w:tcPr>
            <w:tcW w:w="1560" w:type="dxa"/>
            <w:shd w:val="clear" w:color="auto" w:fill="auto"/>
            <w:tcMar>
              <w:top w:w="100" w:type="dxa"/>
              <w:left w:w="100" w:type="dxa"/>
              <w:bottom w:w="100" w:type="dxa"/>
              <w:right w:w="100" w:type="dxa"/>
            </w:tcMar>
          </w:tcPr>
          <w:p w14:paraId="7154B38F"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54 / 64 (84.4%)</w:t>
            </w:r>
          </w:p>
        </w:tc>
      </w:tr>
      <w:tr w:rsidR="00413E5F" w:rsidRPr="00A7225E" w14:paraId="4F059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MSK-VB-0041</w:t>
            </w:r>
          </w:p>
        </w:tc>
        <w:tc>
          <w:tcPr>
            <w:tcW w:w="1560" w:type="dxa"/>
            <w:shd w:val="clear" w:color="auto" w:fill="auto"/>
            <w:tcMar>
              <w:top w:w="100" w:type="dxa"/>
              <w:left w:w="100" w:type="dxa"/>
              <w:bottom w:w="100" w:type="dxa"/>
              <w:right w:w="100" w:type="dxa"/>
            </w:tcMar>
          </w:tcPr>
          <w:p w14:paraId="6716872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664C915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227118E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67D4AB9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64C75B4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r>
      <w:tr w:rsidR="00413E5F" w:rsidRPr="00A7225E" w14:paraId="6FDADFC7"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MSK-VL-0028</w:t>
            </w:r>
          </w:p>
        </w:tc>
        <w:tc>
          <w:tcPr>
            <w:tcW w:w="1560" w:type="dxa"/>
            <w:shd w:val="clear" w:color="auto" w:fill="auto"/>
            <w:tcMar>
              <w:top w:w="100" w:type="dxa"/>
              <w:left w:w="100" w:type="dxa"/>
              <w:bottom w:w="100" w:type="dxa"/>
              <w:right w:w="100" w:type="dxa"/>
            </w:tcMar>
          </w:tcPr>
          <w:p w14:paraId="088B532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64029CA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534041B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3 (33.3%)</w:t>
            </w:r>
          </w:p>
        </w:tc>
        <w:tc>
          <w:tcPr>
            <w:tcW w:w="1560" w:type="dxa"/>
            <w:shd w:val="clear" w:color="auto" w:fill="auto"/>
            <w:tcMar>
              <w:top w:w="100" w:type="dxa"/>
              <w:left w:w="100" w:type="dxa"/>
              <w:bottom w:w="100" w:type="dxa"/>
              <w:right w:w="100" w:type="dxa"/>
            </w:tcMar>
          </w:tcPr>
          <w:p w14:paraId="632669F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17 / 21 (81.0%)</w:t>
            </w:r>
          </w:p>
        </w:tc>
        <w:tc>
          <w:tcPr>
            <w:tcW w:w="1560" w:type="dxa"/>
            <w:shd w:val="clear" w:color="auto" w:fill="auto"/>
            <w:tcMar>
              <w:top w:w="100" w:type="dxa"/>
              <w:left w:w="100" w:type="dxa"/>
              <w:bottom w:w="100" w:type="dxa"/>
              <w:right w:w="100" w:type="dxa"/>
            </w:tcMar>
          </w:tcPr>
          <w:p w14:paraId="53BC0A10"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22 / 28 (78.6%)</w:t>
            </w:r>
          </w:p>
        </w:tc>
      </w:tr>
      <w:tr w:rsidR="00413E5F" w:rsidRPr="00A7225E" w14:paraId="18EB58AE"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MSK-VL-0042</w:t>
            </w:r>
          </w:p>
        </w:tc>
        <w:tc>
          <w:tcPr>
            <w:tcW w:w="1560" w:type="dxa"/>
            <w:shd w:val="clear" w:color="auto" w:fill="auto"/>
            <w:tcMar>
              <w:top w:w="100" w:type="dxa"/>
              <w:left w:w="100" w:type="dxa"/>
              <w:bottom w:w="100" w:type="dxa"/>
              <w:right w:w="100" w:type="dxa"/>
            </w:tcMar>
          </w:tcPr>
          <w:p w14:paraId="1B00ACC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03F226A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7BC21AB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 / 4 (50%)</w:t>
            </w:r>
          </w:p>
        </w:tc>
        <w:tc>
          <w:tcPr>
            <w:tcW w:w="1560" w:type="dxa"/>
            <w:shd w:val="clear" w:color="auto" w:fill="auto"/>
            <w:tcMar>
              <w:top w:w="100" w:type="dxa"/>
              <w:left w:w="100" w:type="dxa"/>
              <w:bottom w:w="100" w:type="dxa"/>
              <w:right w:w="100" w:type="dxa"/>
            </w:tcMar>
          </w:tcPr>
          <w:p w14:paraId="6087482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6 / 6 (100%)</w:t>
            </w:r>
          </w:p>
        </w:tc>
        <w:tc>
          <w:tcPr>
            <w:tcW w:w="1560" w:type="dxa"/>
            <w:shd w:val="clear" w:color="auto" w:fill="auto"/>
            <w:tcMar>
              <w:top w:w="100" w:type="dxa"/>
              <w:left w:w="100" w:type="dxa"/>
              <w:bottom w:w="100" w:type="dxa"/>
              <w:right w:w="100" w:type="dxa"/>
            </w:tcMar>
          </w:tcPr>
          <w:p w14:paraId="40E7D53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9 / 11 (81.8%)</w:t>
            </w:r>
          </w:p>
        </w:tc>
      </w:tr>
      <w:tr w:rsidR="00413E5F" w:rsidRPr="00A7225E" w14:paraId="51451C9F"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MSK-VB-0023</w:t>
            </w:r>
          </w:p>
        </w:tc>
        <w:tc>
          <w:tcPr>
            <w:tcW w:w="1560" w:type="dxa"/>
            <w:shd w:val="clear" w:color="auto" w:fill="auto"/>
            <w:tcMar>
              <w:top w:w="100" w:type="dxa"/>
              <w:left w:w="100" w:type="dxa"/>
              <w:bottom w:w="100" w:type="dxa"/>
              <w:right w:w="100" w:type="dxa"/>
            </w:tcMar>
          </w:tcPr>
          <w:p w14:paraId="319800A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2F5E40B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44 / 46 (95.7%)</w:t>
            </w:r>
          </w:p>
        </w:tc>
        <w:tc>
          <w:tcPr>
            <w:tcW w:w="1560" w:type="dxa"/>
            <w:shd w:val="clear" w:color="auto" w:fill="auto"/>
            <w:tcMar>
              <w:top w:w="100" w:type="dxa"/>
              <w:left w:w="100" w:type="dxa"/>
              <w:bottom w:w="100" w:type="dxa"/>
              <w:right w:w="100" w:type="dxa"/>
            </w:tcMar>
          </w:tcPr>
          <w:p w14:paraId="4DE586D8"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479 / 502 (95.4%)</w:t>
            </w:r>
          </w:p>
        </w:tc>
        <w:tc>
          <w:tcPr>
            <w:tcW w:w="1560" w:type="dxa"/>
            <w:shd w:val="clear" w:color="auto" w:fill="auto"/>
            <w:tcMar>
              <w:top w:w="100" w:type="dxa"/>
              <w:left w:w="100" w:type="dxa"/>
              <w:bottom w:w="100" w:type="dxa"/>
              <w:right w:w="100" w:type="dxa"/>
            </w:tcMar>
          </w:tcPr>
          <w:p w14:paraId="7972E88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10 / 12 (83.3%)</w:t>
            </w:r>
          </w:p>
        </w:tc>
        <w:tc>
          <w:tcPr>
            <w:tcW w:w="1560" w:type="dxa"/>
            <w:shd w:val="clear" w:color="auto" w:fill="auto"/>
            <w:tcMar>
              <w:top w:w="100" w:type="dxa"/>
              <w:left w:w="100" w:type="dxa"/>
              <w:bottom w:w="100" w:type="dxa"/>
              <w:right w:w="100" w:type="dxa"/>
            </w:tcMar>
          </w:tcPr>
          <w:p w14:paraId="4850727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534 / 561 (95.2%)</w:t>
            </w:r>
          </w:p>
        </w:tc>
      </w:tr>
      <w:tr w:rsidR="00413E5F" w:rsidRPr="00A7225E" w14:paraId="1F5EA784"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MSK-VL-0038</w:t>
            </w:r>
          </w:p>
        </w:tc>
        <w:tc>
          <w:tcPr>
            <w:tcW w:w="1560" w:type="dxa"/>
            <w:shd w:val="clear" w:color="auto" w:fill="auto"/>
            <w:tcMar>
              <w:top w:w="100" w:type="dxa"/>
              <w:left w:w="100" w:type="dxa"/>
              <w:bottom w:w="100" w:type="dxa"/>
              <w:right w:w="100" w:type="dxa"/>
            </w:tcMar>
          </w:tcPr>
          <w:p w14:paraId="22055B4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428B075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6AA53A98"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 / 3 (66.7%)</w:t>
            </w:r>
          </w:p>
        </w:tc>
        <w:tc>
          <w:tcPr>
            <w:tcW w:w="1560" w:type="dxa"/>
            <w:shd w:val="clear" w:color="auto" w:fill="auto"/>
            <w:tcMar>
              <w:top w:w="100" w:type="dxa"/>
              <w:left w:w="100" w:type="dxa"/>
              <w:bottom w:w="100" w:type="dxa"/>
              <w:right w:w="100" w:type="dxa"/>
            </w:tcMar>
          </w:tcPr>
          <w:p w14:paraId="5FC5B69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11 / 12 (91.7%)</w:t>
            </w:r>
          </w:p>
        </w:tc>
        <w:tc>
          <w:tcPr>
            <w:tcW w:w="1560" w:type="dxa"/>
            <w:shd w:val="clear" w:color="auto" w:fill="auto"/>
            <w:tcMar>
              <w:top w:w="100" w:type="dxa"/>
              <w:left w:w="100" w:type="dxa"/>
              <w:bottom w:w="100" w:type="dxa"/>
              <w:right w:w="100" w:type="dxa"/>
            </w:tcMar>
          </w:tcPr>
          <w:p w14:paraId="3EFA320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17 / 19 (89.5%)</w:t>
            </w:r>
          </w:p>
        </w:tc>
      </w:tr>
      <w:tr w:rsidR="00413E5F" w:rsidRPr="00A7225E" w14:paraId="3D37357F" w14:textId="77777777" w:rsidTr="00141484">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Total</w:t>
            </w:r>
          </w:p>
        </w:tc>
        <w:tc>
          <w:tcPr>
            <w:tcW w:w="1560" w:type="dxa"/>
            <w:shd w:val="clear" w:color="auto" w:fill="EFEFEF"/>
            <w:tcMar>
              <w:top w:w="100" w:type="dxa"/>
              <w:left w:w="100" w:type="dxa"/>
              <w:bottom w:w="100" w:type="dxa"/>
              <w:right w:w="100" w:type="dxa"/>
            </w:tcMar>
          </w:tcPr>
          <w:p w14:paraId="64AE1149"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19 / 22 (86.4%)</w:t>
            </w:r>
          </w:p>
        </w:tc>
        <w:tc>
          <w:tcPr>
            <w:tcW w:w="1560" w:type="dxa"/>
            <w:shd w:val="clear" w:color="auto" w:fill="EFEFEF"/>
            <w:tcMar>
              <w:top w:w="100" w:type="dxa"/>
              <w:left w:w="100" w:type="dxa"/>
              <w:bottom w:w="100" w:type="dxa"/>
              <w:right w:w="100" w:type="dxa"/>
            </w:tcMar>
          </w:tcPr>
          <w:p w14:paraId="04DA067F"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49 / 51 (96.1%)</w:t>
            </w:r>
          </w:p>
        </w:tc>
        <w:tc>
          <w:tcPr>
            <w:tcW w:w="1560" w:type="dxa"/>
            <w:shd w:val="clear" w:color="auto" w:fill="EFEFEF"/>
            <w:tcMar>
              <w:top w:w="100" w:type="dxa"/>
              <w:left w:w="100" w:type="dxa"/>
              <w:bottom w:w="100" w:type="dxa"/>
              <w:right w:w="100" w:type="dxa"/>
            </w:tcMar>
          </w:tcPr>
          <w:p w14:paraId="3B37FBF8"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519 / 553 (93.9%)</w:t>
            </w:r>
          </w:p>
        </w:tc>
        <w:tc>
          <w:tcPr>
            <w:tcW w:w="1560" w:type="dxa"/>
            <w:shd w:val="clear" w:color="auto" w:fill="EFEFEF"/>
            <w:tcMar>
              <w:top w:w="100" w:type="dxa"/>
              <w:left w:w="100" w:type="dxa"/>
              <w:bottom w:w="100" w:type="dxa"/>
              <w:right w:w="100" w:type="dxa"/>
            </w:tcMar>
          </w:tcPr>
          <w:p w14:paraId="6DCA3E0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50 / 58 (86.2%)</w:t>
            </w:r>
          </w:p>
        </w:tc>
        <w:tc>
          <w:tcPr>
            <w:tcW w:w="1560" w:type="dxa"/>
            <w:shd w:val="clear" w:color="auto" w:fill="EFEFEF"/>
            <w:tcMar>
              <w:top w:w="100" w:type="dxa"/>
              <w:left w:w="100" w:type="dxa"/>
              <w:bottom w:w="100" w:type="dxa"/>
              <w:right w:w="100" w:type="dxa"/>
            </w:tcMar>
          </w:tcPr>
          <w:p w14:paraId="02BA395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42D04B66" w:rsidR="00413E5F" w:rsidRPr="00A7225E" w:rsidRDefault="00611C71" w:rsidP="00A7225E">
      <w:pPr>
        <w:spacing w:after="0" w:line="240" w:lineRule="auto"/>
        <w:jc w:val="both"/>
        <w:rPr>
          <w:rFonts w:ascii="Arial" w:eastAsia="Arial" w:hAnsi="Arial" w:cs="Arial"/>
          <w:color w:val="0033CC"/>
        </w:rPr>
      </w:pPr>
      <w:ins w:id="1146" w:author="Reis-Filho, Jorge S./Pathology" w:date="2019-06-26T23:57:00Z">
        <w:r w:rsidRPr="003A528F">
          <w:rPr>
            <w:rFonts w:ascii="Arial" w:eastAsia="Arial" w:hAnsi="Arial" w:cs="Arial"/>
            <w:b/>
          </w:rPr>
          <w:lastRenderedPageBreak/>
          <w:t xml:space="preserve">Response to Reviewers Table </w:t>
        </w:r>
      </w:ins>
      <w:del w:id="1147" w:author="Reis-Filho, Jorge S./Pathology" w:date="2019-06-26T23:57:00Z">
        <w:r w:rsidR="00B4071F" w:rsidRPr="00611C71" w:rsidDel="00611C71">
          <w:rPr>
            <w:rFonts w:ascii="Arial" w:eastAsia="Arial" w:hAnsi="Arial" w:cs="Arial"/>
            <w:b/>
            <w:rPrChange w:id="1148" w:author="Reis-Filho, Jorge S./Pathology" w:date="2019-06-26T23:57:00Z">
              <w:rPr>
                <w:rFonts w:ascii="Arial" w:eastAsia="Arial" w:hAnsi="Arial" w:cs="Arial"/>
              </w:rPr>
            </w:rPrChange>
          </w:rPr>
          <w:delText xml:space="preserve">Table </w:delText>
        </w:r>
      </w:del>
      <w:r w:rsidR="00555733" w:rsidRPr="00611C71">
        <w:rPr>
          <w:rFonts w:ascii="Arial" w:eastAsia="Arial" w:hAnsi="Arial" w:cs="Arial"/>
          <w:b/>
          <w:rPrChange w:id="1149" w:author="Reis-Filho, Jorge S./Pathology" w:date="2019-06-26T23:57:00Z">
            <w:rPr>
              <w:rFonts w:ascii="Arial" w:eastAsia="Arial" w:hAnsi="Arial" w:cs="Arial"/>
            </w:rPr>
          </w:rPrChange>
        </w:rPr>
        <w:t>10</w:t>
      </w:r>
      <w:r w:rsidR="00B4071F" w:rsidRPr="00A7225E">
        <w:rPr>
          <w:rFonts w:ascii="Arial" w:eastAsia="Arial" w:hAnsi="Arial" w:cs="Arial"/>
        </w:rPr>
        <w:t>: Number of somatic mutations per patient detected in version V1 with VAF&lt;1%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A7225E" w14:paraId="5C16F831" w14:textId="77777777" w:rsidTr="00141484">
        <w:tc>
          <w:tcPr>
            <w:tcW w:w="1560" w:type="dxa"/>
            <w:shd w:val="clear" w:color="auto" w:fill="4D4D62"/>
            <w:tcMar>
              <w:top w:w="100" w:type="dxa"/>
              <w:left w:w="100" w:type="dxa"/>
              <w:bottom w:w="100" w:type="dxa"/>
              <w:right w:w="100" w:type="dxa"/>
            </w:tcMar>
          </w:tcPr>
          <w:p w14:paraId="31906720"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Patient ID</w:t>
            </w:r>
          </w:p>
        </w:tc>
        <w:tc>
          <w:tcPr>
            <w:tcW w:w="1560" w:type="dxa"/>
            <w:shd w:val="clear" w:color="auto" w:fill="4D4D62"/>
            <w:tcMar>
              <w:top w:w="100" w:type="dxa"/>
              <w:left w:w="100" w:type="dxa"/>
              <w:bottom w:w="100" w:type="dxa"/>
              <w:right w:w="100" w:type="dxa"/>
            </w:tcMar>
          </w:tcPr>
          <w:p w14:paraId="0BD0F39F"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 xml:space="preserve">No. of </w:t>
            </w:r>
            <w:proofErr w:type="spellStart"/>
            <w:r w:rsidRPr="00A7225E">
              <w:rPr>
                <w:rFonts w:ascii="Arial" w:eastAsia="Arial" w:hAnsi="Arial" w:cs="Arial"/>
                <w:color w:val="FFFFFF"/>
              </w:rPr>
              <w:t>VUSo</w:t>
            </w:r>
            <w:proofErr w:type="spellEnd"/>
          </w:p>
        </w:tc>
        <w:tc>
          <w:tcPr>
            <w:tcW w:w="1560" w:type="dxa"/>
            <w:shd w:val="clear" w:color="auto" w:fill="4D4D62"/>
            <w:tcMar>
              <w:top w:w="100" w:type="dxa"/>
              <w:left w:w="100" w:type="dxa"/>
              <w:bottom w:w="100" w:type="dxa"/>
              <w:right w:w="100" w:type="dxa"/>
            </w:tcMar>
          </w:tcPr>
          <w:p w14:paraId="166FE7DD"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Total no. of variants</w:t>
            </w:r>
          </w:p>
        </w:tc>
      </w:tr>
      <w:tr w:rsidR="00413E5F" w:rsidRPr="00A7225E" w14:paraId="15582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MSK-VL-0028</w:t>
            </w:r>
          </w:p>
        </w:tc>
        <w:tc>
          <w:tcPr>
            <w:tcW w:w="1560" w:type="dxa"/>
            <w:shd w:val="clear" w:color="auto" w:fill="auto"/>
            <w:tcMar>
              <w:top w:w="100" w:type="dxa"/>
              <w:left w:w="100" w:type="dxa"/>
              <w:bottom w:w="100" w:type="dxa"/>
              <w:right w:w="100" w:type="dxa"/>
            </w:tcMar>
          </w:tcPr>
          <w:p w14:paraId="3E1830C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 / 4 (100%)</w:t>
            </w:r>
          </w:p>
        </w:tc>
        <w:tc>
          <w:tcPr>
            <w:tcW w:w="1560" w:type="dxa"/>
            <w:shd w:val="clear" w:color="auto" w:fill="auto"/>
            <w:tcMar>
              <w:top w:w="100" w:type="dxa"/>
              <w:left w:w="100" w:type="dxa"/>
              <w:bottom w:w="100" w:type="dxa"/>
              <w:right w:w="100" w:type="dxa"/>
            </w:tcMar>
          </w:tcPr>
          <w:p w14:paraId="4113EF2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34CB639F"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3 (33.3%)</w:t>
            </w:r>
          </w:p>
        </w:tc>
        <w:tc>
          <w:tcPr>
            <w:tcW w:w="1560" w:type="dxa"/>
            <w:shd w:val="clear" w:color="auto" w:fill="auto"/>
            <w:tcMar>
              <w:top w:w="100" w:type="dxa"/>
              <w:left w:w="100" w:type="dxa"/>
              <w:bottom w:w="100" w:type="dxa"/>
              <w:right w:w="100" w:type="dxa"/>
            </w:tcMar>
          </w:tcPr>
          <w:p w14:paraId="79B98F2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19 / 21 (90.5%)</w:t>
            </w:r>
          </w:p>
        </w:tc>
        <w:tc>
          <w:tcPr>
            <w:tcW w:w="1560" w:type="dxa"/>
            <w:shd w:val="clear" w:color="auto" w:fill="auto"/>
            <w:tcMar>
              <w:top w:w="100" w:type="dxa"/>
              <w:left w:w="100" w:type="dxa"/>
              <w:bottom w:w="100" w:type="dxa"/>
              <w:right w:w="100" w:type="dxa"/>
            </w:tcMar>
          </w:tcPr>
          <w:p w14:paraId="5EB65E9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24 / 28 (85.7%)</w:t>
            </w:r>
          </w:p>
        </w:tc>
      </w:tr>
      <w:tr w:rsidR="00413E5F" w:rsidRPr="00A7225E" w14:paraId="1EAF8B46"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MSK-VL-0042</w:t>
            </w:r>
          </w:p>
        </w:tc>
        <w:tc>
          <w:tcPr>
            <w:tcW w:w="1560" w:type="dxa"/>
            <w:shd w:val="clear" w:color="auto" w:fill="auto"/>
            <w:tcMar>
              <w:top w:w="100" w:type="dxa"/>
              <w:left w:w="100" w:type="dxa"/>
              <w:bottom w:w="100" w:type="dxa"/>
              <w:right w:w="100" w:type="dxa"/>
            </w:tcMar>
          </w:tcPr>
          <w:p w14:paraId="1AAD0AE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 (N/A)</w:t>
            </w:r>
          </w:p>
        </w:tc>
        <w:tc>
          <w:tcPr>
            <w:tcW w:w="1560" w:type="dxa"/>
            <w:shd w:val="clear" w:color="auto" w:fill="auto"/>
            <w:tcMar>
              <w:top w:w="100" w:type="dxa"/>
              <w:left w:w="100" w:type="dxa"/>
              <w:bottom w:w="100" w:type="dxa"/>
              <w:right w:w="100" w:type="dxa"/>
            </w:tcMar>
          </w:tcPr>
          <w:p w14:paraId="7B87B068"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1F876EF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 / 4 (50%)</w:t>
            </w:r>
          </w:p>
        </w:tc>
        <w:tc>
          <w:tcPr>
            <w:tcW w:w="1560" w:type="dxa"/>
            <w:shd w:val="clear" w:color="auto" w:fill="auto"/>
            <w:tcMar>
              <w:top w:w="100" w:type="dxa"/>
              <w:left w:w="100" w:type="dxa"/>
              <w:bottom w:w="100" w:type="dxa"/>
              <w:right w:w="100" w:type="dxa"/>
            </w:tcMar>
          </w:tcPr>
          <w:p w14:paraId="29B96DE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6 / 6 (100%)</w:t>
            </w:r>
          </w:p>
        </w:tc>
        <w:tc>
          <w:tcPr>
            <w:tcW w:w="1560" w:type="dxa"/>
            <w:shd w:val="clear" w:color="auto" w:fill="auto"/>
            <w:tcMar>
              <w:top w:w="100" w:type="dxa"/>
              <w:left w:w="100" w:type="dxa"/>
              <w:bottom w:w="100" w:type="dxa"/>
              <w:right w:w="100" w:type="dxa"/>
            </w:tcMar>
          </w:tcPr>
          <w:p w14:paraId="49BACF4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9 / 11 (81.8%)</w:t>
            </w:r>
          </w:p>
        </w:tc>
      </w:tr>
      <w:tr w:rsidR="00413E5F" w:rsidRPr="00A7225E" w14:paraId="1E73B663"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MSK-VB-0023</w:t>
            </w:r>
          </w:p>
        </w:tc>
        <w:tc>
          <w:tcPr>
            <w:tcW w:w="1560" w:type="dxa"/>
            <w:shd w:val="clear" w:color="auto" w:fill="auto"/>
            <w:tcMar>
              <w:top w:w="100" w:type="dxa"/>
              <w:left w:w="100" w:type="dxa"/>
              <w:bottom w:w="100" w:type="dxa"/>
              <w:right w:w="100" w:type="dxa"/>
            </w:tcMar>
          </w:tcPr>
          <w:p w14:paraId="4EDDD30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 / 1 (100%)</w:t>
            </w:r>
          </w:p>
        </w:tc>
        <w:tc>
          <w:tcPr>
            <w:tcW w:w="1560" w:type="dxa"/>
            <w:shd w:val="clear" w:color="auto" w:fill="auto"/>
            <w:tcMar>
              <w:top w:w="100" w:type="dxa"/>
              <w:left w:w="100" w:type="dxa"/>
              <w:bottom w:w="100" w:type="dxa"/>
              <w:right w:w="100" w:type="dxa"/>
            </w:tcMar>
          </w:tcPr>
          <w:p w14:paraId="2EF56E70"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45 / 46 (97.8%)</w:t>
            </w:r>
          </w:p>
        </w:tc>
        <w:tc>
          <w:tcPr>
            <w:tcW w:w="1560" w:type="dxa"/>
            <w:shd w:val="clear" w:color="auto" w:fill="auto"/>
            <w:tcMar>
              <w:top w:w="100" w:type="dxa"/>
              <w:left w:w="100" w:type="dxa"/>
              <w:bottom w:w="100" w:type="dxa"/>
              <w:right w:w="100" w:type="dxa"/>
            </w:tcMar>
          </w:tcPr>
          <w:p w14:paraId="189A8FB0"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487 / 502 (97.0%)</w:t>
            </w:r>
          </w:p>
        </w:tc>
        <w:tc>
          <w:tcPr>
            <w:tcW w:w="1560" w:type="dxa"/>
            <w:shd w:val="clear" w:color="auto" w:fill="auto"/>
            <w:tcMar>
              <w:top w:w="100" w:type="dxa"/>
              <w:left w:w="100" w:type="dxa"/>
              <w:bottom w:w="100" w:type="dxa"/>
              <w:right w:w="100" w:type="dxa"/>
            </w:tcMar>
          </w:tcPr>
          <w:p w14:paraId="7C8713F9"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11 / 12 (91.7%)</w:t>
            </w:r>
          </w:p>
        </w:tc>
        <w:tc>
          <w:tcPr>
            <w:tcW w:w="1560" w:type="dxa"/>
            <w:shd w:val="clear" w:color="auto" w:fill="auto"/>
            <w:tcMar>
              <w:top w:w="100" w:type="dxa"/>
              <w:left w:w="100" w:type="dxa"/>
              <w:bottom w:w="100" w:type="dxa"/>
              <w:right w:w="100" w:type="dxa"/>
            </w:tcMar>
          </w:tcPr>
          <w:p w14:paraId="65162AC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544 / 561 (97.0%)</w:t>
            </w:r>
          </w:p>
        </w:tc>
      </w:tr>
      <w:tr w:rsidR="00413E5F" w:rsidRPr="00A7225E" w14:paraId="7D60A567" w14:textId="77777777" w:rsidTr="00141484">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Total</w:t>
            </w:r>
          </w:p>
        </w:tc>
        <w:tc>
          <w:tcPr>
            <w:tcW w:w="1560" w:type="dxa"/>
            <w:shd w:val="clear" w:color="auto" w:fill="EFEFEF"/>
            <w:tcMar>
              <w:top w:w="100" w:type="dxa"/>
              <w:left w:w="100" w:type="dxa"/>
              <w:bottom w:w="100" w:type="dxa"/>
              <w:right w:w="100" w:type="dxa"/>
            </w:tcMar>
          </w:tcPr>
          <w:p w14:paraId="2E63E0E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 / 5 (100%)</w:t>
            </w:r>
          </w:p>
        </w:tc>
        <w:tc>
          <w:tcPr>
            <w:tcW w:w="1560" w:type="dxa"/>
            <w:shd w:val="clear" w:color="auto" w:fill="EFEFEF"/>
            <w:tcMar>
              <w:top w:w="100" w:type="dxa"/>
              <w:left w:w="100" w:type="dxa"/>
              <w:bottom w:w="100" w:type="dxa"/>
              <w:right w:w="100" w:type="dxa"/>
            </w:tcMar>
          </w:tcPr>
          <w:p w14:paraId="48B85B68"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46 / 47 (97.9%)</w:t>
            </w:r>
          </w:p>
        </w:tc>
        <w:tc>
          <w:tcPr>
            <w:tcW w:w="1560" w:type="dxa"/>
            <w:shd w:val="clear" w:color="auto" w:fill="EFEFEF"/>
            <w:tcMar>
              <w:top w:w="100" w:type="dxa"/>
              <w:left w:w="100" w:type="dxa"/>
              <w:bottom w:w="100" w:type="dxa"/>
              <w:right w:w="100" w:type="dxa"/>
            </w:tcMar>
          </w:tcPr>
          <w:p w14:paraId="63977BE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490 / 509 (96.3%)</w:t>
            </w:r>
          </w:p>
        </w:tc>
        <w:tc>
          <w:tcPr>
            <w:tcW w:w="1560" w:type="dxa"/>
            <w:shd w:val="clear" w:color="auto" w:fill="EFEFEF"/>
            <w:tcMar>
              <w:top w:w="100" w:type="dxa"/>
              <w:left w:w="100" w:type="dxa"/>
              <w:bottom w:w="100" w:type="dxa"/>
              <w:right w:w="100" w:type="dxa"/>
            </w:tcMar>
          </w:tcPr>
          <w:p w14:paraId="4579F01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36 / 39 (92.3%)</w:t>
            </w:r>
          </w:p>
        </w:tc>
        <w:tc>
          <w:tcPr>
            <w:tcW w:w="1560" w:type="dxa"/>
            <w:shd w:val="clear" w:color="auto" w:fill="EFEFEF"/>
            <w:tcMar>
              <w:top w:w="100" w:type="dxa"/>
              <w:left w:w="100" w:type="dxa"/>
              <w:bottom w:w="100" w:type="dxa"/>
              <w:right w:w="100" w:type="dxa"/>
            </w:tcMar>
          </w:tcPr>
          <w:p w14:paraId="71FC76A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577 / 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b. 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A7225E">
        <w:rPr>
          <w:rFonts w:ascii="Arial" w:eastAsia="Arial" w:hAnsi="Arial" w:cs="Arial"/>
        </w:rPr>
        <w:t>fastq</w:t>
      </w:r>
      <w:proofErr w:type="spellEnd"/>
      <w:r w:rsidRPr="00A7225E">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Pr="00A7225E" w:rsidDel="00EE1F5D" w:rsidRDefault="00413E5F" w:rsidP="00A7225E">
      <w:pPr>
        <w:spacing w:after="0" w:line="240" w:lineRule="auto"/>
        <w:jc w:val="both"/>
        <w:rPr>
          <w:del w:id="1150" w:author="Reis-Filho, Jorge S./Pathology" w:date="2019-06-26T21:14:00Z"/>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ins w:id="1151"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ins w:id="1152" w:author="Reis-Filho, Jorge S./Pathology" w:date="2019-06-26T23:58:00Z">
        <w:r w:rsidR="00192AA7">
          <w:rPr>
            <w:rFonts w:ascii="Arial" w:eastAsia="Arial" w:hAnsi="Arial" w:cs="Arial"/>
            <w:color w:val="0033CC"/>
          </w:rPr>
          <w:t>,</w:t>
        </w:r>
      </w:ins>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3C04185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Supplementary Table S7 of the </w:t>
      </w:r>
      <w:ins w:id="1153"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ins w:id="1154" w:author="Reis-Filho, Jorge S./Pathology" w:date="2019-06-26T23:58:00Z">
        <w:r w:rsidR="00192AA7" w:rsidRPr="00192AA7">
          <w:rPr>
            <w:rFonts w:ascii="Arial" w:eastAsia="Arial" w:hAnsi="Arial" w:cs="Arial"/>
            <w:b/>
            <w:color w:val="0033CC"/>
            <w:rPrChange w:id="1155" w:author="Reis-Filho, Jorge S./Pathology" w:date="2019-06-26T23:58:00Z">
              <w:rPr>
                <w:rFonts w:ascii="Arial" w:eastAsia="Arial" w:hAnsi="Arial" w:cs="Arial"/>
                <w:color w:val="0033CC"/>
              </w:rPr>
            </w:rPrChange>
          </w:rPr>
          <w:t xml:space="preserve">Response to Reviewers </w:t>
        </w:r>
      </w:ins>
      <w:r w:rsidRPr="00192AA7">
        <w:rPr>
          <w:rFonts w:ascii="Arial" w:eastAsia="Arial" w:hAnsi="Arial" w:cs="Arial"/>
          <w:b/>
          <w:color w:val="0033CC"/>
          <w:rPrChange w:id="1156" w:author="Reis-Filho, Jorge S./Pathology" w:date="2019-06-26T23:58:00Z">
            <w:rPr>
              <w:rFonts w:ascii="Arial" w:eastAsia="Arial" w:hAnsi="Arial" w:cs="Arial"/>
              <w:color w:val="0033CC"/>
            </w:rPr>
          </w:rPrChange>
        </w:rPr>
        <w:t xml:space="preserve">Table </w:t>
      </w:r>
      <w:r w:rsidR="00C80ED4" w:rsidRPr="00192AA7">
        <w:rPr>
          <w:rFonts w:ascii="Arial" w:eastAsia="Arial" w:hAnsi="Arial" w:cs="Arial"/>
          <w:b/>
          <w:color w:val="0033CC"/>
          <w:rPrChange w:id="1157" w:author="Reis-Filho, Jorge S./Pathology" w:date="2019-06-26T23:58:00Z">
            <w:rPr>
              <w:rFonts w:ascii="Arial" w:eastAsia="Arial" w:hAnsi="Arial" w:cs="Arial"/>
              <w:color w:val="0033CC"/>
            </w:rPr>
          </w:rPrChange>
        </w:rPr>
        <w:t>1</w:t>
      </w:r>
      <w:r w:rsidR="005C1B81" w:rsidRPr="00192AA7">
        <w:rPr>
          <w:rFonts w:ascii="Arial" w:eastAsia="Arial" w:hAnsi="Arial" w:cs="Arial"/>
          <w:b/>
          <w:color w:val="0033CC"/>
          <w:rPrChange w:id="1158" w:author="Reis-Filho, Jorge S./Pathology" w:date="2019-06-26T23:58:00Z">
            <w:rPr>
              <w:rFonts w:ascii="Arial" w:eastAsia="Arial" w:hAnsi="Arial" w:cs="Arial"/>
              <w:color w:val="0033CC"/>
            </w:rPr>
          </w:rPrChange>
        </w:rPr>
        <w:t>1</w:t>
      </w:r>
      <w:r w:rsidRPr="00A7225E">
        <w:rPr>
          <w:rFonts w:ascii="Arial" w:eastAsia="Arial" w:hAnsi="Arial" w:cs="Arial"/>
          <w:color w:val="0033CC"/>
        </w:rPr>
        <w:t xml:space="preserve"> and </w:t>
      </w:r>
      <w:ins w:id="1159" w:author="Reis-Filho, Jorge S./Pathology" w:date="2019-06-26T23:59:00Z">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ins>
      <w:del w:id="1160" w:author="Reis-Filho, Jorge S./Pathology" w:date="2019-06-26T23:59:00Z">
        <w:r w:rsidRPr="00835270" w:rsidDel="00192AA7">
          <w:rPr>
            <w:rFonts w:ascii="Arial" w:eastAsia="Arial" w:hAnsi="Arial" w:cs="Arial"/>
            <w:b/>
            <w:color w:val="0033CC"/>
            <w:rPrChange w:id="1161" w:author="Reis-Filho, Jorge S./Pathology" w:date="2019-06-26T23:59:00Z">
              <w:rPr>
                <w:rFonts w:ascii="Arial" w:eastAsia="Arial" w:hAnsi="Arial" w:cs="Arial"/>
                <w:color w:val="0033CC"/>
              </w:rPr>
            </w:rPrChange>
          </w:rPr>
          <w:delText xml:space="preserve">Figure </w:delText>
        </w:r>
      </w:del>
      <w:r w:rsidRPr="00835270">
        <w:rPr>
          <w:rFonts w:ascii="Arial" w:eastAsia="Arial" w:hAnsi="Arial" w:cs="Arial"/>
          <w:b/>
          <w:color w:val="0033CC"/>
          <w:rPrChange w:id="1162" w:author="Reis-Filho, Jorge S./Pathology" w:date="2019-06-26T23:59:00Z">
            <w:rPr>
              <w:rFonts w:ascii="Arial" w:eastAsia="Arial" w:hAnsi="Arial" w:cs="Arial"/>
              <w:color w:val="0033CC"/>
            </w:rPr>
          </w:rPrChange>
        </w:rPr>
        <w:t>13</w:t>
      </w:r>
      <w:r w:rsidR="005C1B81" w:rsidRPr="00835270">
        <w:rPr>
          <w:rFonts w:ascii="Arial" w:eastAsia="Arial" w:hAnsi="Arial" w:cs="Arial"/>
          <w:b/>
          <w:color w:val="0033CC"/>
          <w:rPrChange w:id="1163" w:author="Reis-Filho, Jorge S./Pathology" w:date="2019-06-26T23:59:00Z">
            <w:rPr>
              <w:rFonts w:ascii="Arial" w:eastAsia="Arial" w:hAnsi="Arial" w:cs="Arial"/>
              <w:color w:val="0033CC"/>
            </w:rPr>
          </w:rPrChange>
        </w:rPr>
        <w:t>a</w:t>
      </w:r>
      <w:r w:rsidRPr="00A7225E">
        <w:rPr>
          <w:rFonts w:ascii="Arial" w:eastAsia="Arial" w:hAnsi="Arial" w:cs="Arial"/>
          <w:color w:val="0033CC"/>
        </w:rPr>
        <w:t xml:space="preserve"> </w:t>
      </w:r>
      <w:del w:id="1164" w:author="Reis-Filho, Jorge S./Pathology" w:date="2019-06-26T23:59:00Z">
        <w:r w:rsidRPr="00A7225E" w:rsidDel="00835270">
          <w:rPr>
            <w:rFonts w:ascii="Arial" w:eastAsia="Arial" w:hAnsi="Arial" w:cs="Arial"/>
            <w:color w:val="0033CC"/>
          </w:rPr>
          <w:delText xml:space="preserve">of this </w:delText>
        </w:r>
        <w:r w:rsidR="003A08F4" w:rsidRPr="00A7225E" w:rsidDel="00835270">
          <w:rPr>
            <w:rFonts w:ascii="Arial" w:eastAsia="Arial" w:hAnsi="Arial" w:cs="Arial"/>
            <w:color w:val="0033CC"/>
          </w:rPr>
          <w:delText>response</w:delText>
        </w:r>
        <w:r w:rsidRPr="00A7225E" w:rsidDel="00835270">
          <w:rPr>
            <w:rFonts w:ascii="Arial" w:eastAsia="Arial" w:hAnsi="Arial" w:cs="Arial"/>
            <w:color w:val="0033CC"/>
          </w:rPr>
          <w:delText xml:space="preserve"> </w:delText>
        </w:r>
      </w:del>
      <w:r w:rsidRPr="00A7225E">
        <w:rPr>
          <w:rFonts w:ascii="Arial" w:eastAsia="Arial" w:hAnsi="Arial" w:cs="Arial"/>
          <w:color w:val="0033CC"/>
        </w:rPr>
        <w:t xml:space="preserve">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ins w:id="1165" w:author="Reis-Filho, Jorge S./Pathology" w:date="2019-06-26T23:59: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ins>
      <w:del w:id="1166" w:author="Reis-Filho, Jorge S./Pathology" w:date="2019-06-26T23:59:00Z">
        <w:r w:rsidRPr="00835270" w:rsidDel="00835270">
          <w:rPr>
            <w:rFonts w:ascii="Arial" w:eastAsia="Arial" w:hAnsi="Arial" w:cs="Arial"/>
            <w:b/>
            <w:color w:val="0033CC"/>
            <w:rPrChange w:id="1167" w:author="Reis-Filho, Jorge S./Pathology" w:date="2019-06-26T23:59:00Z">
              <w:rPr>
                <w:rFonts w:ascii="Arial" w:eastAsia="Arial" w:hAnsi="Arial" w:cs="Arial"/>
                <w:color w:val="0033CC"/>
              </w:rPr>
            </w:rPrChange>
          </w:rPr>
          <w:delText>Figure</w:delText>
        </w:r>
        <w:r w:rsidR="00555733" w:rsidRPr="00835270" w:rsidDel="00835270">
          <w:rPr>
            <w:rFonts w:ascii="Arial" w:eastAsia="Arial" w:hAnsi="Arial" w:cs="Arial"/>
            <w:b/>
            <w:color w:val="0033CC"/>
            <w:rPrChange w:id="1168" w:author="Reis-Filho, Jorge S./Pathology" w:date="2019-06-26T23:59:00Z">
              <w:rPr>
                <w:rFonts w:ascii="Arial" w:eastAsia="Arial" w:hAnsi="Arial" w:cs="Arial"/>
                <w:color w:val="0033CC"/>
              </w:rPr>
            </w:rPrChange>
          </w:rPr>
          <w:delText>s</w:delText>
        </w:r>
        <w:r w:rsidRPr="00835270" w:rsidDel="00835270">
          <w:rPr>
            <w:rFonts w:ascii="Arial" w:eastAsia="Arial" w:hAnsi="Arial" w:cs="Arial"/>
            <w:b/>
            <w:color w:val="0033CC"/>
            <w:rPrChange w:id="1169" w:author="Reis-Filho, Jorge S./Pathology" w:date="2019-06-26T23:59:00Z">
              <w:rPr>
                <w:rFonts w:ascii="Arial" w:eastAsia="Arial" w:hAnsi="Arial" w:cs="Arial"/>
                <w:color w:val="0033CC"/>
              </w:rPr>
            </w:rPrChange>
          </w:rPr>
          <w:delText xml:space="preserve"> </w:delText>
        </w:r>
      </w:del>
      <w:r w:rsidRPr="00835270">
        <w:rPr>
          <w:rFonts w:ascii="Arial" w:eastAsia="Arial" w:hAnsi="Arial" w:cs="Arial"/>
          <w:b/>
          <w:color w:val="0033CC"/>
          <w:rPrChange w:id="1170" w:author="Reis-Filho, Jorge S./Pathology" w:date="2019-06-26T23:59:00Z">
            <w:rPr>
              <w:rFonts w:ascii="Arial" w:eastAsia="Arial" w:hAnsi="Arial" w:cs="Arial"/>
              <w:color w:val="0033CC"/>
            </w:rPr>
          </w:rPrChange>
        </w:rPr>
        <w:t>13</w:t>
      </w:r>
      <w:r w:rsidR="00555733" w:rsidRPr="00835270">
        <w:rPr>
          <w:rFonts w:ascii="Arial" w:eastAsia="Arial" w:hAnsi="Arial" w:cs="Arial"/>
          <w:b/>
          <w:color w:val="0033CC"/>
          <w:rPrChange w:id="1171" w:author="Reis-Filho, Jorge S./Pathology" w:date="2019-06-26T23:59:00Z">
            <w:rPr>
              <w:rFonts w:ascii="Arial" w:eastAsia="Arial" w:hAnsi="Arial" w:cs="Arial"/>
              <w:color w:val="0033CC"/>
            </w:rPr>
          </w:rPrChange>
        </w:rPr>
        <w:t>b</w:t>
      </w:r>
      <w:r w:rsidR="00555733" w:rsidRPr="00A7225E">
        <w:rPr>
          <w:rFonts w:ascii="Arial" w:eastAsia="Arial" w:hAnsi="Arial" w:cs="Arial"/>
          <w:color w:val="0033CC"/>
        </w:rPr>
        <w:t xml:space="preserve"> and </w:t>
      </w:r>
      <w:r w:rsidR="00555733" w:rsidRPr="00835270">
        <w:rPr>
          <w:rFonts w:ascii="Arial" w:eastAsia="Arial" w:hAnsi="Arial" w:cs="Arial"/>
          <w:b/>
          <w:color w:val="0033CC"/>
          <w:rPrChange w:id="1172" w:author="Reis-Filho, Jorge S./Pathology" w:date="2019-06-26T23:59:00Z">
            <w:rPr>
              <w:rFonts w:ascii="Arial" w:eastAsia="Arial" w:hAnsi="Arial" w:cs="Arial"/>
              <w:color w:val="0033CC"/>
            </w:rPr>
          </w:rPrChange>
        </w:rPr>
        <w:t>13c</w:t>
      </w:r>
      <w:r w:rsidRPr="00A7225E">
        <w:rPr>
          <w:rFonts w:ascii="Arial" w:eastAsia="Arial" w:hAnsi="Arial" w:cs="Arial"/>
          <w:color w:val="0033CC"/>
        </w:rPr>
        <w:t xml:space="preserve"> </w:t>
      </w:r>
      <w:del w:id="1173" w:author="Reis-Filho, Jorge S./Pathology" w:date="2019-06-26T23:59:00Z">
        <w:r w:rsidRPr="00A7225E" w:rsidDel="00835270">
          <w:rPr>
            <w:rFonts w:ascii="Arial" w:eastAsia="Arial" w:hAnsi="Arial" w:cs="Arial"/>
            <w:color w:val="0033CC"/>
          </w:rPr>
          <w:delText xml:space="preserve">of this </w:delText>
        </w:r>
        <w:r w:rsidR="00C80ED4" w:rsidRPr="00A7225E" w:rsidDel="00835270">
          <w:rPr>
            <w:rFonts w:ascii="Arial" w:eastAsia="Arial" w:hAnsi="Arial" w:cs="Arial"/>
            <w:color w:val="0033CC"/>
          </w:rPr>
          <w:delText>response show</w:delText>
        </w:r>
      </w:del>
      <w:ins w:id="1174" w:author="Reis-Filho, Jorge S./Pathology" w:date="2019-06-27T00:00:00Z">
        <w:r w:rsidR="00835270">
          <w:rPr>
            <w:rFonts w:ascii="Arial" w:eastAsia="Arial" w:hAnsi="Arial" w:cs="Arial"/>
            <w:color w:val="0033CC"/>
          </w:rPr>
          <w:t>demonstrate</w:t>
        </w:r>
      </w:ins>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05BD1CA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ins w:id="1175" w:author="Reis-Filho, Jorge S./Pathology" w:date="2019-06-27T00:00: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ins>
      <w:del w:id="1176" w:author="Reis-Filho, Jorge S./Pathology" w:date="2019-06-27T00:00:00Z">
        <w:r w:rsidRPr="00835270" w:rsidDel="00835270">
          <w:rPr>
            <w:rFonts w:ascii="Arial" w:eastAsia="Arial" w:hAnsi="Arial" w:cs="Arial"/>
            <w:b/>
            <w:color w:val="0033CC"/>
            <w:rPrChange w:id="1177" w:author="Reis-Filho, Jorge S./Pathology" w:date="2019-06-27T00:00:00Z">
              <w:rPr>
                <w:rFonts w:ascii="Arial" w:eastAsia="Arial" w:hAnsi="Arial" w:cs="Arial"/>
                <w:color w:val="0033CC"/>
              </w:rPr>
            </w:rPrChange>
          </w:rPr>
          <w:delText>Figure</w:delText>
        </w:r>
        <w:r w:rsidR="00555733" w:rsidRPr="00835270" w:rsidDel="00835270">
          <w:rPr>
            <w:rFonts w:ascii="Arial" w:eastAsia="Arial" w:hAnsi="Arial" w:cs="Arial"/>
            <w:b/>
            <w:color w:val="0033CC"/>
            <w:rPrChange w:id="1178" w:author="Reis-Filho, Jorge S./Pathology" w:date="2019-06-27T00:00:00Z">
              <w:rPr>
                <w:rFonts w:ascii="Arial" w:eastAsia="Arial" w:hAnsi="Arial" w:cs="Arial"/>
                <w:color w:val="0033CC"/>
              </w:rPr>
            </w:rPrChange>
          </w:rPr>
          <w:delText>s</w:delText>
        </w:r>
        <w:r w:rsidRPr="00835270" w:rsidDel="00835270">
          <w:rPr>
            <w:rFonts w:ascii="Arial" w:eastAsia="Arial" w:hAnsi="Arial" w:cs="Arial"/>
            <w:b/>
            <w:color w:val="0033CC"/>
            <w:rPrChange w:id="1179" w:author="Reis-Filho, Jorge S./Pathology" w:date="2019-06-27T00:00:00Z">
              <w:rPr>
                <w:rFonts w:ascii="Arial" w:eastAsia="Arial" w:hAnsi="Arial" w:cs="Arial"/>
                <w:color w:val="0033CC"/>
              </w:rPr>
            </w:rPrChange>
          </w:rPr>
          <w:delText xml:space="preserve"> </w:delText>
        </w:r>
      </w:del>
      <w:r w:rsidRPr="00835270">
        <w:rPr>
          <w:rFonts w:ascii="Arial" w:eastAsia="Arial" w:hAnsi="Arial" w:cs="Arial"/>
          <w:b/>
          <w:color w:val="0033CC"/>
          <w:rPrChange w:id="1180" w:author="Reis-Filho, Jorge S./Pathology" w:date="2019-06-27T00:00:00Z">
            <w:rPr>
              <w:rFonts w:ascii="Arial" w:eastAsia="Arial" w:hAnsi="Arial" w:cs="Arial"/>
              <w:color w:val="0033CC"/>
            </w:rPr>
          </w:rPrChange>
        </w:rPr>
        <w:t>14</w:t>
      </w:r>
      <w:r w:rsidR="00555733" w:rsidRPr="00835270">
        <w:rPr>
          <w:rFonts w:ascii="Arial" w:eastAsia="Arial" w:hAnsi="Arial" w:cs="Arial"/>
          <w:b/>
          <w:color w:val="0033CC"/>
          <w:rPrChange w:id="1181" w:author="Reis-Filho, Jorge S./Pathology" w:date="2019-06-27T00:00:00Z">
            <w:rPr>
              <w:rFonts w:ascii="Arial" w:eastAsia="Arial" w:hAnsi="Arial" w:cs="Arial"/>
              <w:color w:val="0033CC"/>
            </w:rPr>
          </w:rPrChange>
        </w:rPr>
        <w:t xml:space="preserve">a </w:t>
      </w:r>
      <w:r w:rsidR="00555733" w:rsidRPr="00835270">
        <w:rPr>
          <w:rFonts w:ascii="Arial" w:eastAsia="Arial" w:hAnsi="Arial" w:cs="Arial"/>
          <w:color w:val="0033CC"/>
        </w:rPr>
        <w:t>and</w:t>
      </w:r>
      <w:r w:rsidR="00555733" w:rsidRPr="00835270">
        <w:rPr>
          <w:rFonts w:ascii="Arial" w:eastAsia="Arial" w:hAnsi="Arial" w:cs="Arial"/>
          <w:b/>
          <w:color w:val="0033CC"/>
          <w:rPrChange w:id="1182" w:author="Reis-Filho, Jorge S./Pathology" w:date="2019-06-27T00:00:00Z">
            <w:rPr>
              <w:rFonts w:ascii="Arial" w:eastAsia="Arial" w:hAnsi="Arial" w:cs="Arial"/>
              <w:color w:val="0033CC"/>
            </w:rPr>
          </w:rPrChange>
        </w:rPr>
        <w:t xml:space="preserve"> 14b</w:t>
      </w:r>
      <w:r w:rsidRPr="00A7225E">
        <w:rPr>
          <w:rFonts w:ascii="Arial" w:eastAsia="Arial" w:hAnsi="Arial" w:cs="Arial"/>
          <w:color w:val="0033CC"/>
        </w:rPr>
        <w:t xml:space="preserve"> of this </w:t>
      </w:r>
      <w:r w:rsidR="00C80ED4" w:rsidRPr="00A7225E">
        <w:rPr>
          <w:rFonts w:ascii="Arial" w:eastAsia="Arial" w:hAnsi="Arial" w:cs="Arial"/>
          <w:color w:val="0033CC"/>
        </w:rPr>
        <w:t>response 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w:t>
      </w:r>
      <w:r w:rsidRPr="00A7225E">
        <w:rPr>
          <w:rFonts w:ascii="Arial" w:eastAsia="Arial" w:hAnsi="Arial" w:cs="Arial"/>
          <w:color w:val="0033CC"/>
        </w:rPr>
        <w:lastRenderedPageBreak/>
        <w:t>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Figure</w:t>
      </w:r>
      <w:r w:rsidR="00626527" w:rsidRPr="00A7225E">
        <w:rPr>
          <w:rFonts w:ascii="Arial" w:eastAsia="Arial" w:hAnsi="Arial" w:cs="Arial"/>
          <w:color w:val="0033CC"/>
        </w:rPr>
        <w:t>s</w:t>
      </w:r>
      <w:r w:rsidRPr="00A7225E">
        <w:rPr>
          <w:rFonts w:ascii="Arial" w:eastAsia="Arial" w:hAnsi="Arial" w:cs="Arial"/>
          <w:color w:val="0033CC"/>
        </w:rPr>
        <w:t xml:space="preserve"> 14</w:t>
      </w:r>
      <w:r w:rsidR="00626527" w:rsidRPr="00A7225E">
        <w:rPr>
          <w:rFonts w:ascii="Arial" w:eastAsia="Arial" w:hAnsi="Arial" w:cs="Arial"/>
          <w:color w:val="0033CC"/>
        </w:rPr>
        <w:t>e and 14f</w:t>
      </w:r>
      <w:r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Pr="00A7225E">
        <w:rPr>
          <w:rFonts w:ascii="Arial" w:eastAsia="Arial" w:hAnsi="Arial" w:cs="Arial"/>
          <w:color w:val="0033CC"/>
        </w:rPr>
        <w:t>.</w:t>
      </w:r>
    </w:p>
    <w:p w14:paraId="375EB42C" w14:textId="77777777" w:rsidR="00413E5F" w:rsidRPr="00A7225E" w:rsidRDefault="00413E5F" w:rsidP="00A7225E">
      <w:pPr>
        <w:spacing w:after="0" w:line="240" w:lineRule="auto"/>
        <w:jc w:val="both"/>
        <w:rPr>
          <w:rFonts w:ascii="Arial" w:eastAsia="Arial" w:hAnsi="Arial" w:cs="Arial"/>
        </w:rPr>
      </w:pPr>
    </w:p>
    <w:p w14:paraId="4732C530" w14:textId="033F32F1" w:rsidR="00413E5F" w:rsidRPr="00A7225E" w:rsidRDefault="00835270" w:rsidP="00A7225E">
      <w:pPr>
        <w:spacing w:after="0" w:line="240" w:lineRule="auto"/>
        <w:jc w:val="both"/>
        <w:rPr>
          <w:rFonts w:ascii="Arial" w:eastAsia="Arial" w:hAnsi="Arial" w:cs="Arial"/>
          <w:color w:val="0033CC"/>
        </w:rPr>
      </w:pPr>
      <w:ins w:id="1183" w:author="Reis-Filho, Jorge S./Pathology" w:date="2019-06-27T00:00:00Z">
        <w:r w:rsidRPr="003A528F">
          <w:rPr>
            <w:rFonts w:ascii="Arial" w:eastAsia="Arial" w:hAnsi="Arial" w:cs="Arial"/>
            <w:b/>
            <w:color w:val="0033CC"/>
          </w:rPr>
          <w:t xml:space="preserve">Response to Reviewers </w:t>
        </w:r>
      </w:ins>
      <w:r w:rsidR="00B4071F" w:rsidRPr="00835270">
        <w:rPr>
          <w:rFonts w:ascii="Arial" w:eastAsia="Arial" w:hAnsi="Arial" w:cs="Arial"/>
          <w:b/>
          <w:rPrChange w:id="1184" w:author="Reis-Filho, Jorge S./Pathology" w:date="2019-06-27T00:00:00Z">
            <w:rPr>
              <w:rFonts w:ascii="Arial" w:eastAsia="Arial" w:hAnsi="Arial" w:cs="Arial"/>
            </w:rPr>
          </w:rPrChange>
        </w:rPr>
        <w:t xml:space="preserve">Table </w:t>
      </w:r>
      <w:r w:rsidR="00C80ED4" w:rsidRPr="00835270">
        <w:rPr>
          <w:rFonts w:ascii="Arial" w:eastAsia="Arial" w:hAnsi="Arial" w:cs="Arial"/>
          <w:b/>
          <w:rPrChange w:id="1185" w:author="Reis-Filho, Jorge S./Pathology" w:date="2019-06-27T00:00:00Z">
            <w:rPr>
              <w:rFonts w:ascii="Arial" w:eastAsia="Arial" w:hAnsi="Arial" w:cs="Arial"/>
            </w:rPr>
          </w:rPrChange>
        </w:rPr>
        <w:t>1</w:t>
      </w:r>
      <w:r w:rsidR="005C1B81" w:rsidRPr="00835270">
        <w:rPr>
          <w:rFonts w:ascii="Arial" w:eastAsia="Arial" w:hAnsi="Arial" w:cs="Arial"/>
          <w:b/>
          <w:rPrChange w:id="1186" w:author="Reis-Filho, Jorge S./Pathology" w:date="2019-06-27T00:00:00Z">
            <w:rPr>
              <w:rFonts w:ascii="Arial" w:eastAsia="Arial" w:hAnsi="Arial" w:cs="Arial"/>
            </w:rPr>
          </w:rPrChange>
        </w:rPr>
        <w:t>1</w:t>
      </w:r>
      <w:r w:rsidR="00B4071F" w:rsidRPr="00A7225E">
        <w:rPr>
          <w:rFonts w:ascii="Arial" w:eastAsia="Arial" w:hAnsi="Arial" w:cs="Arial"/>
        </w:rPr>
        <w:t>: Somatic mutations detected at high sequencing depth in cfDNA</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110"/>
        <w:gridCol w:w="1335"/>
        <w:gridCol w:w="1335"/>
        <w:gridCol w:w="1335"/>
        <w:gridCol w:w="1335"/>
        <w:gridCol w:w="1335"/>
      </w:tblGrid>
      <w:tr w:rsidR="00413E5F" w:rsidRPr="00A7225E" w14:paraId="4F1B4549" w14:textId="77777777" w:rsidTr="00141484">
        <w:trPr>
          <w:trHeight w:val="72"/>
        </w:trPr>
        <w:tc>
          <w:tcPr>
            <w:tcW w:w="1560" w:type="dxa"/>
            <w:shd w:val="clear" w:color="auto" w:fill="4D4D62"/>
            <w:tcMar>
              <w:top w:w="100" w:type="dxa"/>
              <w:left w:w="100" w:type="dxa"/>
              <w:bottom w:w="100" w:type="dxa"/>
              <w:right w:w="100" w:type="dxa"/>
            </w:tcMar>
          </w:tcPr>
          <w:p w14:paraId="01C3AE0A" w14:textId="77777777" w:rsidR="00413E5F" w:rsidRPr="001F0B9F" w:rsidRDefault="00B4071F" w:rsidP="00A7225E">
            <w:pPr>
              <w:widowControl w:val="0"/>
              <w:spacing w:after="0" w:line="240" w:lineRule="auto"/>
              <w:jc w:val="both"/>
              <w:rPr>
                <w:rFonts w:ascii="Arial" w:hAnsi="Arial" w:cs="Arial"/>
                <w:color w:val="0033CC"/>
                <w:sz w:val="16"/>
                <w:szCs w:val="16"/>
                <w:rPrChange w:id="1187" w:author="Reis-Filho, Jorge S./Pathology" w:date="2019-06-26T23:35:00Z">
                  <w:rPr>
                    <w:rFonts w:ascii="Arial" w:hAnsi="Arial" w:cs="Arial"/>
                    <w:color w:val="0033CC"/>
                  </w:rPr>
                </w:rPrChange>
              </w:rPr>
            </w:pPr>
            <w:r w:rsidRPr="001F0B9F">
              <w:rPr>
                <w:rFonts w:ascii="Arial" w:hAnsi="Arial" w:cs="Arial"/>
                <w:color w:val="FFFFFF"/>
                <w:sz w:val="16"/>
                <w:szCs w:val="16"/>
                <w:rPrChange w:id="1188" w:author="Reis-Filho, Jorge S./Pathology" w:date="2019-06-26T23:35:00Z">
                  <w:rPr>
                    <w:rFonts w:ascii="Arial" w:hAnsi="Arial" w:cs="Arial"/>
                    <w:color w:val="FFFFFF"/>
                  </w:rPr>
                </w:rPrChange>
              </w:rPr>
              <w:t>Patient ID</w:t>
            </w:r>
          </w:p>
        </w:tc>
        <w:tc>
          <w:tcPr>
            <w:tcW w:w="1110" w:type="dxa"/>
            <w:shd w:val="clear" w:color="auto" w:fill="4D4D62"/>
            <w:tcMar>
              <w:top w:w="100" w:type="dxa"/>
              <w:left w:w="100" w:type="dxa"/>
              <w:bottom w:w="100" w:type="dxa"/>
              <w:right w:w="100" w:type="dxa"/>
            </w:tcMar>
          </w:tcPr>
          <w:p w14:paraId="4AF862D0" w14:textId="77777777" w:rsidR="00413E5F" w:rsidRPr="001F0B9F" w:rsidRDefault="00B4071F" w:rsidP="00A7225E">
            <w:pPr>
              <w:widowControl w:val="0"/>
              <w:spacing w:after="0" w:line="240" w:lineRule="auto"/>
              <w:jc w:val="both"/>
              <w:rPr>
                <w:rFonts w:ascii="Arial" w:hAnsi="Arial" w:cs="Arial"/>
                <w:color w:val="0033CC"/>
                <w:sz w:val="16"/>
                <w:szCs w:val="16"/>
                <w:rPrChange w:id="1189" w:author="Reis-Filho, Jorge S./Pathology" w:date="2019-06-26T23:35:00Z">
                  <w:rPr>
                    <w:rFonts w:ascii="Arial" w:hAnsi="Arial" w:cs="Arial"/>
                    <w:color w:val="0033CC"/>
                  </w:rPr>
                </w:rPrChange>
              </w:rPr>
            </w:pPr>
            <w:r w:rsidRPr="001F0B9F">
              <w:rPr>
                <w:rFonts w:ascii="Arial" w:hAnsi="Arial" w:cs="Arial"/>
                <w:color w:val="FFFFFF"/>
                <w:sz w:val="16"/>
                <w:szCs w:val="16"/>
                <w:rPrChange w:id="1190" w:author="Reis-Filho, Jorge S./Pathology" w:date="2019-06-26T23:35:00Z">
                  <w:rPr>
                    <w:rFonts w:ascii="Arial" w:hAnsi="Arial" w:cs="Arial"/>
                    <w:color w:val="FFFFFF"/>
                  </w:rPr>
                </w:rPrChange>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1F0B9F" w:rsidRDefault="00B4071F" w:rsidP="00A7225E">
            <w:pPr>
              <w:widowControl w:val="0"/>
              <w:spacing w:after="0" w:line="240" w:lineRule="auto"/>
              <w:jc w:val="both"/>
              <w:rPr>
                <w:rFonts w:ascii="Arial" w:hAnsi="Arial" w:cs="Arial"/>
                <w:color w:val="0033CC"/>
                <w:sz w:val="16"/>
                <w:szCs w:val="16"/>
                <w:rPrChange w:id="1191" w:author="Reis-Filho, Jorge S./Pathology" w:date="2019-06-26T23:35:00Z">
                  <w:rPr>
                    <w:rFonts w:ascii="Arial" w:hAnsi="Arial" w:cs="Arial"/>
                    <w:color w:val="0033CC"/>
                  </w:rPr>
                </w:rPrChange>
              </w:rPr>
            </w:pPr>
            <w:r w:rsidRPr="001F0B9F">
              <w:rPr>
                <w:rFonts w:ascii="Arial" w:hAnsi="Arial" w:cs="Arial"/>
                <w:color w:val="FFFFFF"/>
                <w:sz w:val="16"/>
                <w:szCs w:val="16"/>
                <w:rPrChange w:id="1192" w:author="Reis-Filho, Jorge S./Pathology" w:date="2019-06-26T23:35:00Z">
                  <w:rPr>
                    <w:rFonts w:ascii="Arial" w:hAnsi="Arial" w:cs="Arial"/>
                    <w:color w:val="FFFFFF"/>
                  </w:rPr>
                </w:rPrChange>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1F0B9F" w:rsidRDefault="00B4071F" w:rsidP="00A7225E">
            <w:pPr>
              <w:widowControl w:val="0"/>
              <w:spacing w:after="0" w:line="240" w:lineRule="auto"/>
              <w:jc w:val="both"/>
              <w:rPr>
                <w:rFonts w:ascii="Arial" w:hAnsi="Arial" w:cs="Arial"/>
                <w:color w:val="FFFFFF"/>
                <w:sz w:val="16"/>
                <w:szCs w:val="16"/>
                <w:rPrChange w:id="1193" w:author="Reis-Filho, Jorge S./Pathology" w:date="2019-06-26T23:35:00Z">
                  <w:rPr>
                    <w:rFonts w:ascii="Arial" w:hAnsi="Arial" w:cs="Arial"/>
                    <w:color w:val="FFFFFF"/>
                  </w:rPr>
                </w:rPrChange>
              </w:rPr>
            </w:pPr>
            <w:r w:rsidRPr="001F0B9F">
              <w:rPr>
                <w:rFonts w:ascii="Arial" w:hAnsi="Arial" w:cs="Arial"/>
                <w:color w:val="FFFFFF"/>
                <w:sz w:val="16"/>
                <w:szCs w:val="16"/>
                <w:rPrChange w:id="1194" w:author="Reis-Filho, Jorge S./Pathology" w:date="2019-06-26T23:35:00Z">
                  <w:rPr>
                    <w:rFonts w:ascii="Arial" w:hAnsi="Arial" w:cs="Arial"/>
                    <w:color w:val="FFFFFF"/>
                  </w:rPr>
                </w:rPrChange>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1F0B9F" w:rsidRDefault="00B4071F" w:rsidP="00A7225E">
            <w:pPr>
              <w:widowControl w:val="0"/>
              <w:spacing w:after="0" w:line="240" w:lineRule="auto"/>
              <w:jc w:val="both"/>
              <w:rPr>
                <w:rFonts w:ascii="Arial" w:hAnsi="Arial" w:cs="Arial"/>
                <w:color w:val="FFFFFF"/>
                <w:sz w:val="16"/>
                <w:szCs w:val="16"/>
                <w:rPrChange w:id="1195" w:author="Reis-Filho, Jorge S./Pathology" w:date="2019-06-26T23:35:00Z">
                  <w:rPr>
                    <w:rFonts w:ascii="Arial" w:hAnsi="Arial" w:cs="Arial"/>
                    <w:color w:val="FFFFFF"/>
                  </w:rPr>
                </w:rPrChange>
              </w:rPr>
            </w:pPr>
            <w:r w:rsidRPr="001F0B9F">
              <w:rPr>
                <w:rFonts w:ascii="Arial" w:hAnsi="Arial" w:cs="Arial"/>
                <w:color w:val="FFFFFF"/>
                <w:sz w:val="16"/>
                <w:szCs w:val="16"/>
                <w:rPrChange w:id="1196" w:author="Reis-Filho, Jorge S./Pathology" w:date="2019-06-26T23:35:00Z">
                  <w:rPr>
                    <w:rFonts w:ascii="Arial" w:hAnsi="Arial" w:cs="Arial"/>
                    <w:color w:val="FFFFFF"/>
                  </w:rPr>
                </w:rPrChange>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1F0B9F" w:rsidRDefault="00B4071F" w:rsidP="00A7225E">
            <w:pPr>
              <w:widowControl w:val="0"/>
              <w:spacing w:after="0" w:line="240" w:lineRule="auto"/>
              <w:jc w:val="both"/>
              <w:rPr>
                <w:rFonts w:ascii="Arial" w:hAnsi="Arial" w:cs="Arial"/>
                <w:color w:val="FFFFFF"/>
                <w:sz w:val="16"/>
                <w:szCs w:val="16"/>
                <w:rPrChange w:id="1197" w:author="Reis-Filho, Jorge S./Pathology" w:date="2019-06-26T23:35:00Z">
                  <w:rPr>
                    <w:rFonts w:ascii="Arial" w:hAnsi="Arial" w:cs="Arial"/>
                    <w:color w:val="FFFFFF"/>
                  </w:rPr>
                </w:rPrChange>
              </w:rPr>
            </w:pPr>
            <w:r w:rsidRPr="001F0B9F">
              <w:rPr>
                <w:rFonts w:ascii="Arial" w:hAnsi="Arial" w:cs="Arial"/>
                <w:color w:val="FFFFFF"/>
                <w:sz w:val="16"/>
                <w:szCs w:val="16"/>
                <w:rPrChange w:id="1198" w:author="Reis-Filho, Jorge S./Pathology" w:date="2019-06-26T23:35:00Z">
                  <w:rPr>
                    <w:rFonts w:ascii="Arial" w:hAnsi="Arial" w:cs="Arial"/>
                    <w:color w:val="FFFFFF"/>
                  </w:rPr>
                </w:rPrChange>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1F0B9F" w:rsidRDefault="00B4071F" w:rsidP="00A7225E">
            <w:pPr>
              <w:widowControl w:val="0"/>
              <w:spacing w:after="0" w:line="240" w:lineRule="auto"/>
              <w:jc w:val="both"/>
              <w:rPr>
                <w:rFonts w:ascii="Arial" w:hAnsi="Arial" w:cs="Arial"/>
                <w:color w:val="FFFFFF"/>
                <w:sz w:val="16"/>
                <w:szCs w:val="16"/>
                <w:rPrChange w:id="1199" w:author="Reis-Filho, Jorge S./Pathology" w:date="2019-06-26T23:35:00Z">
                  <w:rPr>
                    <w:rFonts w:ascii="Arial" w:hAnsi="Arial" w:cs="Arial"/>
                    <w:color w:val="FFFFFF"/>
                  </w:rPr>
                </w:rPrChange>
              </w:rPr>
            </w:pPr>
            <w:r w:rsidRPr="001F0B9F">
              <w:rPr>
                <w:rFonts w:ascii="Arial" w:hAnsi="Arial" w:cs="Arial"/>
                <w:color w:val="FFFFFF"/>
                <w:sz w:val="16"/>
                <w:szCs w:val="16"/>
                <w:rPrChange w:id="1200" w:author="Reis-Filho, Jorge S./Pathology" w:date="2019-06-26T23:35:00Z">
                  <w:rPr>
                    <w:rFonts w:ascii="Arial" w:hAnsi="Arial" w:cs="Arial"/>
                    <w:color w:val="FFFFFF"/>
                  </w:rPr>
                </w:rPrChange>
              </w:rPr>
              <w:t xml:space="preserve">No. of </w:t>
            </w:r>
            <w:proofErr w:type="spellStart"/>
            <w:r w:rsidRPr="001F0B9F">
              <w:rPr>
                <w:rFonts w:ascii="Arial" w:hAnsi="Arial" w:cs="Arial"/>
                <w:color w:val="FFFFFF"/>
                <w:sz w:val="16"/>
                <w:szCs w:val="16"/>
                <w:rPrChange w:id="1201" w:author="Reis-Filho, Jorge S./Pathology" w:date="2019-06-26T23:35:00Z">
                  <w:rPr>
                    <w:rFonts w:ascii="Arial" w:hAnsi="Arial" w:cs="Arial"/>
                    <w:color w:val="FFFFFF"/>
                  </w:rPr>
                </w:rPrChange>
              </w:rPr>
              <w:t>VUSo</w:t>
            </w:r>
            <w:proofErr w:type="spellEnd"/>
            <w:r w:rsidRPr="001F0B9F">
              <w:rPr>
                <w:rFonts w:ascii="Arial" w:hAnsi="Arial" w:cs="Arial"/>
                <w:color w:val="FFFFFF"/>
                <w:sz w:val="16"/>
                <w:szCs w:val="16"/>
                <w:rPrChange w:id="1202" w:author="Reis-Filho, Jorge S./Pathology" w:date="2019-06-26T23:35:00Z">
                  <w:rPr>
                    <w:rFonts w:ascii="Arial" w:hAnsi="Arial" w:cs="Arial"/>
                    <w:color w:val="FFFFFF"/>
                  </w:rPr>
                </w:rPrChange>
              </w:rPr>
              <w:t xml:space="preserve"> mutations &gt; 10,000X</w:t>
            </w:r>
          </w:p>
        </w:tc>
      </w:tr>
      <w:tr w:rsidR="00413E5F" w:rsidRPr="00A7225E" w14:paraId="281D9759" w14:textId="77777777" w:rsidTr="00F90BF2">
        <w:trPr>
          <w:trHeight w:hRule="exact" w:val="274"/>
        </w:trPr>
        <w:tc>
          <w:tcPr>
            <w:tcW w:w="1560" w:type="dxa"/>
            <w:tcMar>
              <w:top w:w="100" w:type="dxa"/>
              <w:left w:w="100" w:type="dxa"/>
              <w:bottom w:w="100" w:type="dxa"/>
              <w:right w:w="100" w:type="dxa"/>
            </w:tcMar>
          </w:tcPr>
          <w:p w14:paraId="643DEF70"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03" w:author="Reis-Filho, Jorge S./Pathology" w:date="2019-06-26T23:35:00Z">
                  <w:rPr>
                    <w:rFonts w:ascii="Arial" w:eastAsia="Arial" w:hAnsi="Arial" w:cs="Arial"/>
                  </w:rPr>
                </w:rPrChange>
              </w:rPr>
            </w:pPr>
            <w:r w:rsidRPr="001F0B9F">
              <w:rPr>
                <w:rFonts w:ascii="Arial" w:eastAsia="Arial" w:hAnsi="Arial" w:cs="Arial"/>
                <w:sz w:val="16"/>
                <w:szCs w:val="16"/>
                <w:rPrChange w:id="1204" w:author="Reis-Filho, Jorge S./Pathology" w:date="2019-06-26T23:35:00Z">
                  <w:rPr>
                    <w:rFonts w:ascii="Arial" w:eastAsia="Arial" w:hAnsi="Arial" w:cs="Arial"/>
                  </w:rPr>
                </w:rPrChange>
              </w:rPr>
              <w:t>MSK-VB-0023†</w:t>
            </w:r>
          </w:p>
        </w:tc>
        <w:tc>
          <w:tcPr>
            <w:tcW w:w="1110" w:type="dxa"/>
            <w:tcMar>
              <w:top w:w="100" w:type="dxa"/>
              <w:left w:w="100" w:type="dxa"/>
              <w:bottom w:w="100" w:type="dxa"/>
              <w:right w:w="100" w:type="dxa"/>
            </w:tcMar>
          </w:tcPr>
          <w:p w14:paraId="3717876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05" w:author="Reis-Filho, Jorge S./Pathology" w:date="2019-06-26T23:35:00Z">
                  <w:rPr>
                    <w:rFonts w:ascii="Arial" w:eastAsia="Arial" w:hAnsi="Arial" w:cs="Arial"/>
                  </w:rPr>
                </w:rPrChange>
              </w:rPr>
            </w:pPr>
            <w:r w:rsidRPr="001F0B9F">
              <w:rPr>
                <w:rFonts w:ascii="Arial" w:eastAsia="Arial" w:hAnsi="Arial" w:cs="Arial"/>
                <w:sz w:val="16"/>
                <w:szCs w:val="16"/>
                <w:rPrChange w:id="1206" w:author="Reis-Filho, Jorge S./Pathology" w:date="2019-06-26T23:35:00Z">
                  <w:rPr>
                    <w:rFonts w:ascii="Arial" w:eastAsia="Arial" w:hAnsi="Arial" w:cs="Arial"/>
                  </w:rPr>
                </w:rPrChange>
              </w:rPr>
              <w:t>659</w:t>
            </w:r>
          </w:p>
        </w:tc>
        <w:tc>
          <w:tcPr>
            <w:tcW w:w="1335" w:type="dxa"/>
            <w:tcMar>
              <w:top w:w="100" w:type="dxa"/>
              <w:left w:w="100" w:type="dxa"/>
              <w:bottom w:w="100" w:type="dxa"/>
              <w:right w:w="100" w:type="dxa"/>
            </w:tcMar>
          </w:tcPr>
          <w:p w14:paraId="1CB38EC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07" w:author="Reis-Filho, Jorge S./Pathology" w:date="2019-06-26T23:35:00Z">
                  <w:rPr>
                    <w:rFonts w:ascii="Arial" w:eastAsia="Arial" w:hAnsi="Arial" w:cs="Arial"/>
                  </w:rPr>
                </w:rPrChange>
              </w:rPr>
            </w:pPr>
            <w:r w:rsidRPr="001F0B9F">
              <w:rPr>
                <w:rFonts w:ascii="Arial" w:eastAsia="Arial" w:hAnsi="Arial" w:cs="Arial"/>
                <w:sz w:val="16"/>
                <w:szCs w:val="16"/>
                <w:rPrChange w:id="1208" w:author="Reis-Filho, Jorge S./Pathology" w:date="2019-06-26T23:35:00Z">
                  <w:rPr>
                    <w:rFonts w:ascii="Arial" w:eastAsia="Arial" w:hAnsi="Arial" w:cs="Arial"/>
                  </w:rPr>
                </w:rPrChange>
              </w:rPr>
              <w:t>121(18.4%)</w:t>
            </w:r>
          </w:p>
        </w:tc>
        <w:tc>
          <w:tcPr>
            <w:tcW w:w="1335" w:type="dxa"/>
            <w:tcMar>
              <w:top w:w="100" w:type="dxa"/>
              <w:left w:w="100" w:type="dxa"/>
              <w:bottom w:w="100" w:type="dxa"/>
              <w:right w:w="100" w:type="dxa"/>
            </w:tcMar>
          </w:tcPr>
          <w:p w14:paraId="2F7A5ABD" w14:textId="77777777" w:rsidR="00413E5F" w:rsidRPr="001F0B9F" w:rsidRDefault="00B4071F" w:rsidP="00A7225E">
            <w:pPr>
              <w:widowControl w:val="0"/>
              <w:spacing w:after="0" w:line="240" w:lineRule="auto"/>
              <w:jc w:val="both"/>
              <w:rPr>
                <w:rFonts w:ascii="Arial" w:eastAsia="Arial" w:hAnsi="Arial" w:cs="Arial"/>
                <w:sz w:val="16"/>
                <w:szCs w:val="16"/>
                <w:rPrChange w:id="1209" w:author="Reis-Filho, Jorge S./Pathology" w:date="2019-06-26T23:35:00Z">
                  <w:rPr>
                    <w:rFonts w:ascii="Arial" w:eastAsia="Arial" w:hAnsi="Arial" w:cs="Arial"/>
                  </w:rPr>
                </w:rPrChange>
              </w:rPr>
            </w:pPr>
            <w:r w:rsidRPr="001F0B9F">
              <w:rPr>
                <w:rFonts w:ascii="Arial" w:eastAsia="Arial" w:hAnsi="Arial" w:cs="Arial"/>
                <w:sz w:val="16"/>
                <w:szCs w:val="16"/>
                <w:rPrChange w:id="1210" w:author="Reis-Filho, Jorge S./Pathology" w:date="2019-06-26T23:35:00Z">
                  <w:rPr>
                    <w:rFonts w:ascii="Arial" w:eastAsia="Arial" w:hAnsi="Arial" w:cs="Arial"/>
                  </w:rPr>
                </w:rPrChange>
              </w:rPr>
              <w:t>2</w:t>
            </w:r>
          </w:p>
        </w:tc>
        <w:tc>
          <w:tcPr>
            <w:tcW w:w="1335" w:type="dxa"/>
            <w:tcMar>
              <w:top w:w="100" w:type="dxa"/>
              <w:left w:w="100" w:type="dxa"/>
              <w:bottom w:w="100" w:type="dxa"/>
              <w:right w:w="100" w:type="dxa"/>
            </w:tcMar>
          </w:tcPr>
          <w:p w14:paraId="03F7DFB4"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11" w:author="Reis-Filho, Jorge S./Pathology" w:date="2019-06-26T23:35:00Z">
                  <w:rPr>
                    <w:rFonts w:ascii="Arial" w:eastAsia="Arial" w:hAnsi="Arial" w:cs="Arial"/>
                  </w:rPr>
                </w:rPrChange>
              </w:rPr>
            </w:pPr>
            <w:r w:rsidRPr="001F0B9F">
              <w:rPr>
                <w:rFonts w:ascii="Arial" w:eastAsia="Arial" w:hAnsi="Arial" w:cs="Arial"/>
                <w:sz w:val="16"/>
                <w:szCs w:val="16"/>
                <w:rPrChange w:id="1212" w:author="Reis-Filho, Jorge S./Pathology" w:date="2019-06-26T23:35:00Z">
                  <w:rPr>
                    <w:rFonts w:ascii="Arial" w:eastAsia="Arial" w:hAnsi="Arial" w:cs="Arial"/>
                  </w:rPr>
                </w:rPrChange>
              </w:rPr>
              <w:t>4</w:t>
            </w:r>
          </w:p>
        </w:tc>
        <w:tc>
          <w:tcPr>
            <w:tcW w:w="1335" w:type="dxa"/>
            <w:tcMar>
              <w:top w:w="100" w:type="dxa"/>
              <w:left w:w="100" w:type="dxa"/>
              <w:bottom w:w="100" w:type="dxa"/>
              <w:right w:w="100" w:type="dxa"/>
            </w:tcMar>
          </w:tcPr>
          <w:p w14:paraId="574DA41A" w14:textId="77777777" w:rsidR="00413E5F" w:rsidRPr="001F0B9F" w:rsidRDefault="00B4071F" w:rsidP="00A7225E">
            <w:pPr>
              <w:widowControl w:val="0"/>
              <w:spacing w:after="0" w:line="240" w:lineRule="auto"/>
              <w:jc w:val="both"/>
              <w:rPr>
                <w:rFonts w:ascii="Arial" w:eastAsia="Arial" w:hAnsi="Arial" w:cs="Arial"/>
                <w:sz w:val="16"/>
                <w:szCs w:val="16"/>
                <w:rPrChange w:id="1213" w:author="Reis-Filho, Jorge S./Pathology" w:date="2019-06-26T23:35:00Z">
                  <w:rPr>
                    <w:rFonts w:ascii="Arial" w:eastAsia="Arial" w:hAnsi="Arial" w:cs="Arial"/>
                  </w:rPr>
                </w:rPrChange>
              </w:rPr>
            </w:pPr>
            <w:r w:rsidRPr="001F0B9F">
              <w:rPr>
                <w:rFonts w:ascii="Arial" w:eastAsia="Arial" w:hAnsi="Arial" w:cs="Arial"/>
                <w:sz w:val="16"/>
                <w:szCs w:val="16"/>
                <w:rPrChange w:id="1214" w:author="Reis-Filho, Jorge S./Pathology" w:date="2019-06-26T23:35:00Z">
                  <w:rPr>
                    <w:rFonts w:ascii="Arial" w:eastAsia="Arial" w:hAnsi="Arial" w:cs="Arial"/>
                  </w:rPr>
                </w:rPrChange>
              </w:rPr>
              <w:t>5</w:t>
            </w:r>
          </w:p>
        </w:tc>
        <w:tc>
          <w:tcPr>
            <w:tcW w:w="1335" w:type="dxa"/>
            <w:tcMar>
              <w:top w:w="100" w:type="dxa"/>
              <w:left w:w="100" w:type="dxa"/>
              <w:bottom w:w="100" w:type="dxa"/>
              <w:right w:w="100" w:type="dxa"/>
            </w:tcMar>
          </w:tcPr>
          <w:p w14:paraId="589D5DA0" w14:textId="77777777" w:rsidR="00413E5F" w:rsidRPr="001F0B9F" w:rsidRDefault="00B4071F" w:rsidP="00A7225E">
            <w:pPr>
              <w:widowControl w:val="0"/>
              <w:spacing w:after="0" w:line="240" w:lineRule="auto"/>
              <w:jc w:val="both"/>
              <w:rPr>
                <w:rFonts w:ascii="Arial" w:eastAsia="Arial" w:hAnsi="Arial" w:cs="Arial"/>
                <w:sz w:val="16"/>
                <w:szCs w:val="16"/>
                <w:rPrChange w:id="1215" w:author="Reis-Filho, Jorge S./Pathology" w:date="2019-06-26T23:35:00Z">
                  <w:rPr>
                    <w:rFonts w:ascii="Arial" w:eastAsia="Arial" w:hAnsi="Arial" w:cs="Arial"/>
                  </w:rPr>
                </w:rPrChange>
              </w:rPr>
            </w:pPr>
            <w:r w:rsidRPr="001F0B9F">
              <w:rPr>
                <w:rFonts w:ascii="Arial" w:eastAsia="Arial" w:hAnsi="Arial" w:cs="Arial"/>
                <w:sz w:val="16"/>
                <w:szCs w:val="16"/>
                <w:rPrChange w:id="1216" w:author="Reis-Filho, Jorge S./Pathology" w:date="2019-06-26T23:35:00Z">
                  <w:rPr>
                    <w:rFonts w:ascii="Arial" w:eastAsia="Arial" w:hAnsi="Arial" w:cs="Arial"/>
                  </w:rPr>
                </w:rPrChange>
              </w:rPr>
              <w:t>110</w:t>
            </w:r>
          </w:p>
        </w:tc>
      </w:tr>
      <w:tr w:rsidR="00413E5F" w:rsidRPr="00A7225E" w14:paraId="7CC850BD" w14:textId="77777777" w:rsidTr="00F90BF2">
        <w:trPr>
          <w:trHeight w:hRule="exact" w:val="274"/>
        </w:trPr>
        <w:tc>
          <w:tcPr>
            <w:tcW w:w="1560" w:type="dxa"/>
            <w:tcMar>
              <w:top w:w="100" w:type="dxa"/>
              <w:left w:w="100" w:type="dxa"/>
              <w:bottom w:w="100" w:type="dxa"/>
              <w:right w:w="100" w:type="dxa"/>
            </w:tcMar>
          </w:tcPr>
          <w:p w14:paraId="1243EB1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17" w:author="Reis-Filho, Jorge S./Pathology" w:date="2019-06-26T23:35:00Z">
                  <w:rPr>
                    <w:rFonts w:ascii="Arial" w:eastAsia="Arial" w:hAnsi="Arial" w:cs="Arial"/>
                  </w:rPr>
                </w:rPrChange>
              </w:rPr>
            </w:pPr>
            <w:r w:rsidRPr="001F0B9F">
              <w:rPr>
                <w:rFonts w:ascii="Arial" w:eastAsia="Arial" w:hAnsi="Arial" w:cs="Arial"/>
                <w:sz w:val="16"/>
                <w:szCs w:val="16"/>
                <w:rPrChange w:id="1218" w:author="Reis-Filho, Jorge S./Pathology" w:date="2019-06-26T23:35:00Z">
                  <w:rPr>
                    <w:rFonts w:ascii="Arial" w:eastAsia="Arial" w:hAnsi="Arial" w:cs="Arial"/>
                  </w:rPr>
                </w:rPrChange>
              </w:rPr>
              <w:t>MSK-VB-0050†</w:t>
            </w:r>
          </w:p>
        </w:tc>
        <w:tc>
          <w:tcPr>
            <w:tcW w:w="1110" w:type="dxa"/>
            <w:tcMar>
              <w:top w:w="100" w:type="dxa"/>
              <w:left w:w="100" w:type="dxa"/>
              <w:bottom w:w="100" w:type="dxa"/>
              <w:right w:w="100" w:type="dxa"/>
            </w:tcMar>
          </w:tcPr>
          <w:p w14:paraId="529F200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19" w:author="Reis-Filho, Jorge S./Pathology" w:date="2019-06-26T23:35:00Z">
                  <w:rPr>
                    <w:rFonts w:ascii="Arial" w:eastAsia="Arial" w:hAnsi="Arial" w:cs="Arial"/>
                  </w:rPr>
                </w:rPrChange>
              </w:rPr>
            </w:pPr>
            <w:r w:rsidRPr="001F0B9F">
              <w:rPr>
                <w:rFonts w:ascii="Arial" w:eastAsia="Arial" w:hAnsi="Arial" w:cs="Arial"/>
                <w:sz w:val="16"/>
                <w:szCs w:val="16"/>
                <w:rPrChange w:id="1220" w:author="Reis-Filho, Jorge S./Pathology" w:date="2019-06-26T23:35:00Z">
                  <w:rPr>
                    <w:rFonts w:ascii="Arial" w:eastAsia="Arial" w:hAnsi="Arial" w:cs="Arial"/>
                  </w:rPr>
                </w:rPrChange>
              </w:rPr>
              <w:t>86</w:t>
            </w:r>
          </w:p>
        </w:tc>
        <w:tc>
          <w:tcPr>
            <w:tcW w:w="1335" w:type="dxa"/>
            <w:tcMar>
              <w:top w:w="100" w:type="dxa"/>
              <w:left w:w="100" w:type="dxa"/>
              <w:bottom w:w="100" w:type="dxa"/>
              <w:right w:w="100" w:type="dxa"/>
            </w:tcMar>
          </w:tcPr>
          <w:p w14:paraId="3D9BC538"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21" w:author="Reis-Filho, Jorge S./Pathology" w:date="2019-06-26T23:35:00Z">
                  <w:rPr>
                    <w:rFonts w:ascii="Arial" w:eastAsia="Arial" w:hAnsi="Arial" w:cs="Arial"/>
                  </w:rPr>
                </w:rPrChange>
              </w:rPr>
            </w:pPr>
            <w:r w:rsidRPr="001F0B9F">
              <w:rPr>
                <w:rFonts w:ascii="Arial" w:eastAsia="Arial" w:hAnsi="Arial" w:cs="Arial"/>
                <w:sz w:val="16"/>
                <w:szCs w:val="16"/>
                <w:rPrChange w:id="1222" w:author="Reis-Filho, Jorge S./Pathology" w:date="2019-06-26T23:35:00Z">
                  <w:rPr>
                    <w:rFonts w:ascii="Arial" w:eastAsia="Arial" w:hAnsi="Arial" w:cs="Arial"/>
                  </w:rPr>
                </w:rPrChange>
              </w:rPr>
              <w:t>20 (23.3%)</w:t>
            </w:r>
          </w:p>
        </w:tc>
        <w:tc>
          <w:tcPr>
            <w:tcW w:w="1335" w:type="dxa"/>
            <w:tcMar>
              <w:top w:w="100" w:type="dxa"/>
              <w:left w:w="100" w:type="dxa"/>
              <w:bottom w:w="100" w:type="dxa"/>
              <w:right w:w="100" w:type="dxa"/>
            </w:tcMar>
          </w:tcPr>
          <w:p w14:paraId="1BE9BCAE" w14:textId="77777777" w:rsidR="00413E5F" w:rsidRPr="001F0B9F" w:rsidRDefault="00B4071F" w:rsidP="00A7225E">
            <w:pPr>
              <w:widowControl w:val="0"/>
              <w:spacing w:after="0" w:line="240" w:lineRule="auto"/>
              <w:jc w:val="both"/>
              <w:rPr>
                <w:rFonts w:ascii="Arial" w:eastAsia="Arial" w:hAnsi="Arial" w:cs="Arial"/>
                <w:sz w:val="16"/>
                <w:szCs w:val="16"/>
                <w:rPrChange w:id="1223" w:author="Reis-Filho, Jorge S./Pathology" w:date="2019-06-26T23:35:00Z">
                  <w:rPr>
                    <w:rFonts w:ascii="Arial" w:eastAsia="Arial" w:hAnsi="Arial" w:cs="Arial"/>
                  </w:rPr>
                </w:rPrChange>
              </w:rPr>
            </w:pPr>
            <w:r w:rsidRPr="001F0B9F">
              <w:rPr>
                <w:rFonts w:ascii="Arial" w:eastAsia="Arial" w:hAnsi="Arial" w:cs="Arial"/>
                <w:sz w:val="16"/>
                <w:szCs w:val="16"/>
                <w:rPrChange w:id="1224" w:author="Reis-Filho, Jorge S./Pathology" w:date="2019-06-26T23:35:00Z">
                  <w:rPr>
                    <w:rFonts w:ascii="Arial" w:eastAsia="Arial" w:hAnsi="Arial" w:cs="Arial"/>
                  </w:rPr>
                </w:rPrChange>
              </w:rPr>
              <w:t>4</w:t>
            </w:r>
          </w:p>
        </w:tc>
        <w:tc>
          <w:tcPr>
            <w:tcW w:w="1335" w:type="dxa"/>
            <w:tcMar>
              <w:top w:w="100" w:type="dxa"/>
              <w:left w:w="100" w:type="dxa"/>
              <w:bottom w:w="100" w:type="dxa"/>
              <w:right w:w="100" w:type="dxa"/>
            </w:tcMar>
          </w:tcPr>
          <w:p w14:paraId="70F80FB0"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25" w:author="Reis-Filho, Jorge S./Pathology" w:date="2019-06-26T23:35:00Z">
                  <w:rPr>
                    <w:rFonts w:ascii="Arial" w:eastAsia="Arial" w:hAnsi="Arial" w:cs="Arial"/>
                  </w:rPr>
                </w:rPrChange>
              </w:rPr>
            </w:pPr>
            <w:r w:rsidRPr="001F0B9F">
              <w:rPr>
                <w:rFonts w:ascii="Arial" w:eastAsia="Arial" w:hAnsi="Arial" w:cs="Arial"/>
                <w:sz w:val="16"/>
                <w:szCs w:val="16"/>
                <w:rPrChange w:id="1226" w:author="Reis-Filho, Jorge S./Pathology" w:date="2019-06-26T23:35:00Z">
                  <w:rPr>
                    <w:rFonts w:ascii="Arial" w:eastAsia="Arial" w:hAnsi="Arial" w:cs="Arial"/>
                  </w:rPr>
                </w:rPrChange>
              </w:rPr>
              <w:t>3</w:t>
            </w:r>
          </w:p>
        </w:tc>
        <w:tc>
          <w:tcPr>
            <w:tcW w:w="1335" w:type="dxa"/>
            <w:tcMar>
              <w:top w:w="100" w:type="dxa"/>
              <w:left w:w="100" w:type="dxa"/>
              <w:bottom w:w="100" w:type="dxa"/>
              <w:right w:w="100" w:type="dxa"/>
            </w:tcMar>
          </w:tcPr>
          <w:p w14:paraId="777EC0C8" w14:textId="77777777" w:rsidR="00413E5F" w:rsidRPr="001F0B9F" w:rsidRDefault="00B4071F" w:rsidP="00A7225E">
            <w:pPr>
              <w:widowControl w:val="0"/>
              <w:spacing w:after="0" w:line="240" w:lineRule="auto"/>
              <w:jc w:val="both"/>
              <w:rPr>
                <w:rFonts w:ascii="Arial" w:eastAsia="Arial" w:hAnsi="Arial" w:cs="Arial"/>
                <w:sz w:val="16"/>
                <w:szCs w:val="16"/>
                <w:rPrChange w:id="1227" w:author="Reis-Filho, Jorge S./Pathology" w:date="2019-06-26T23:35:00Z">
                  <w:rPr>
                    <w:rFonts w:ascii="Arial" w:eastAsia="Arial" w:hAnsi="Arial" w:cs="Arial"/>
                  </w:rPr>
                </w:rPrChange>
              </w:rPr>
            </w:pPr>
            <w:r w:rsidRPr="001F0B9F">
              <w:rPr>
                <w:rFonts w:ascii="Arial" w:eastAsia="Arial" w:hAnsi="Arial" w:cs="Arial"/>
                <w:sz w:val="16"/>
                <w:szCs w:val="16"/>
                <w:rPrChange w:id="1228"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54B69D95" w14:textId="77777777" w:rsidR="00413E5F" w:rsidRPr="001F0B9F" w:rsidRDefault="00B4071F" w:rsidP="00A7225E">
            <w:pPr>
              <w:widowControl w:val="0"/>
              <w:spacing w:after="0" w:line="240" w:lineRule="auto"/>
              <w:jc w:val="both"/>
              <w:rPr>
                <w:rFonts w:ascii="Arial" w:eastAsia="Arial" w:hAnsi="Arial" w:cs="Arial"/>
                <w:sz w:val="16"/>
                <w:szCs w:val="16"/>
                <w:rPrChange w:id="1229" w:author="Reis-Filho, Jorge S./Pathology" w:date="2019-06-26T23:35:00Z">
                  <w:rPr>
                    <w:rFonts w:ascii="Arial" w:eastAsia="Arial" w:hAnsi="Arial" w:cs="Arial"/>
                  </w:rPr>
                </w:rPrChange>
              </w:rPr>
            </w:pPr>
            <w:r w:rsidRPr="001F0B9F">
              <w:rPr>
                <w:rFonts w:ascii="Arial" w:eastAsia="Arial" w:hAnsi="Arial" w:cs="Arial"/>
                <w:sz w:val="16"/>
                <w:szCs w:val="16"/>
                <w:rPrChange w:id="1230" w:author="Reis-Filho, Jorge S./Pathology" w:date="2019-06-26T23:35:00Z">
                  <w:rPr>
                    <w:rFonts w:ascii="Arial" w:eastAsia="Arial" w:hAnsi="Arial" w:cs="Arial"/>
                  </w:rPr>
                </w:rPrChange>
              </w:rPr>
              <w:t>12</w:t>
            </w:r>
          </w:p>
        </w:tc>
      </w:tr>
      <w:tr w:rsidR="00413E5F" w:rsidRPr="00A7225E" w14:paraId="2D8CE128" w14:textId="77777777" w:rsidTr="00F90BF2">
        <w:trPr>
          <w:trHeight w:hRule="exact" w:val="274"/>
        </w:trPr>
        <w:tc>
          <w:tcPr>
            <w:tcW w:w="1560" w:type="dxa"/>
            <w:tcMar>
              <w:top w:w="100" w:type="dxa"/>
              <w:left w:w="100" w:type="dxa"/>
              <w:bottom w:w="100" w:type="dxa"/>
              <w:right w:w="100" w:type="dxa"/>
            </w:tcMar>
          </w:tcPr>
          <w:p w14:paraId="2BCE6D47"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31" w:author="Reis-Filho, Jorge S./Pathology" w:date="2019-06-26T23:35:00Z">
                  <w:rPr>
                    <w:rFonts w:ascii="Arial" w:eastAsia="Arial" w:hAnsi="Arial" w:cs="Arial"/>
                  </w:rPr>
                </w:rPrChange>
              </w:rPr>
            </w:pPr>
            <w:r w:rsidRPr="001F0B9F">
              <w:rPr>
                <w:rFonts w:ascii="Arial" w:eastAsia="Arial" w:hAnsi="Arial" w:cs="Arial"/>
                <w:sz w:val="16"/>
                <w:szCs w:val="16"/>
                <w:rPrChange w:id="1232" w:author="Reis-Filho, Jorge S./Pathology" w:date="2019-06-26T23:35:00Z">
                  <w:rPr>
                    <w:rFonts w:ascii="Arial" w:eastAsia="Arial" w:hAnsi="Arial" w:cs="Arial"/>
                  </w:rPr>
                </w:rPrChange>
              </w:rPr>
              <w:t>MSK-VB-0029</w:t>
            </w:r>
          </w:p>
        </w:tc>
        <w:tc>
          <w:tcPr>
            <w:tcW w:w="1110" w:type="dxa"/>
            <w:tcMar>
              <w:top w:w="100" w:type="dxa"/>
              <w:left w:w="100" w:type="dxa"/>
              <w:bottom w:w="100" w:type="dxa"/>
              <w:right w:w="100" w:type="dxa"/>
            </w:tcMar>
          </w:tcPr>
          <w:p w14:paraId="2943182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33" w:author="Reis-Filho, Jorge S./Pathology" w:date="2019-06-26T23:35:00Z">
                  <w:rPr>
                    <w:rFonts w:ascii="Arial" w:eastAsia="Arial" w:hAnsi="Arial" w:cs="Arial"/>
                  </w:rPr>
                </w:rPrChange>
              </w:rPr>
            </w:pPr>
            <w:r w:rsidRPr="001F0B9F">
              <w:rPr>
                <w:rFonts w:ascii="Arial" w:eastAsia="Arial" w:hAnsi="Arial" w:cs="Arial"/>
                <w:sz w:val="16"/>
                <w:szCs w:val="16"/>
                <w:rPrChange w:id="1234" w:author="Reis-Filho, Jorge S./Pathology" w:date="2019-06-26T23:35:00Z">
                  <w:rPr>
                    <w:rFonts w:ascii="Arial" w:eastAsia="Arial" w:hAnsi="Arial" w:cs="Arial"/>
                  </w:rPr>
                </w:rPrChange>
              </w:rPr>
              <w:t>30</w:t>
            </w:r>
          </w:p>
        </w:tc>
        <w:tc>
          <w:tcPr>
            <w:tcW w:w="1335" w:type="dxa"/>
            <w:tcMar>
              <w:top w:w="100" w:type="dxa"/>
              <w:left w:w="100" w:type="dxa"/>
              <w:bottom w:w="100" w:type="dxa"/>
              <w:right w:w="100" w:type="dxa"/>
            </w:tcMar>
          </w:tcPr>
          <w:p w14:paraId="0E0193F1"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35" w:author="Reis-Filho, Jorge S./Pathology" w:date="2019-06-26T23:35:00Z">
                  <w:rPr>
                    <w:rFonts w:ascii="Arial" w:eastAsia="Arial" w:hAnsi="Arial" w:cs="Arial"/>
                  </w:rPr>
                </w:rPrChange>
              </w:rPr>
            </w:pPr>
            <w:r w:rsidRPr="001F0B9F">
              <w:rPr>
                <w:rFonts w:ascii="Arial" w:eastAsia="Arial" w:hAnsi="Arial" w:cs="Arial"/>
                <w:sz w:val="16"/>
                <w:szCs w:val="16"/>
                <w:rPrChange w:id="1236" w:author="Reis-Filho, Jorge S./Pathology" w:date="2019-06-26T23:35:00Z">
                  <w:rPr>
                    <w:rFonts w:ascii="Arial" w:eastAsia="Arial" w:hAnsi="Arial" w:cs="Arial"/>
                  </w:rPr>
                </w:rPrChange>
              </w:rPr>
              <w:t>13 (23.3%)</w:t>
            </w:r>
          </w:p>
        </w:tc>
        <w:tc>
          <w:tcPr>
            <w:tcW w:w="1335" w:type="dxa"/>
            <w:tcMar>
              <w:top w:w="100" w:type="dxa"/>
              <w:left w:w="100" w:type="dxa"/>
              <w:bottom w:w="100" w:type="dxa"/>
              <w:right w:w="100" w:type="dxa"/>
            </w:tcMar>
          </w:tcPr>
          <w:p w14:paraId="6D9531E1" w14:textId="77777777" w:rsidR="00413E5F" w:rsidRPr="001F0B9F" w:rsidRDefault="00B4071F" w:rsidP="00A7225E">
            <w:pPr>
              <w:widowControl w:val="0"/>
              <w:spacing w:after="0" w:line="240" w:lineRule="auto"/>
              <w:jc w:val="both"/>
              <w:rPr>
                <w:rFonts w:ascii="Arial" w:eastAsia="Arial" w:hAnsi="Arial" w:cs="Arial"/>
                <w:sz w:val="16"/>
                <w:szCs w:val="16"/>
                <w:rPrChange w:id="1237" w:author="Reis-Filho, Jorge S./Pathology" w:date="2019-06-26T23:35:00Z">
                  <w:rPr>
                    <w:rFonts w:ascii="Arial" w:eastAsia="Arial" w:hAnsi="Arial" w:cs="Arial"/>
                  </w:rPr>
                </w:rPrChange>
              </w:rPr>
            </w:pPr>
            <w:r w:rsidRPr="001F0B9F">
              <w:rPr>
                <w:rFonts w:ascii="Arial" w:eastAsia="Arial" w:hAnsi="Arial" w:cs="Arial"/>
                <w:sz w:val="16"/>
                <w:szCs w:val="16"/>
                <w:rPrChange w:id="1238" w:author="Reis-Filho, Jorge S./Pathology" w:date="2019-06-26T23:35:00Z">
                  <w:rPr>
                    <w:rFonts w:ascii="Arial" w:eastAsia="Arial" w:hAnsi="Arial" w:cs="Arial"/>
                  </w:rPr>
                </w:rPrChange>
              </w:rPr>
              <w:t>4</w:t>
            </w:r>
          </w:p>
        </w:tc>
        <w:tc>
          <w:tcPr>
            <w:tcW w:w="1335" w:type="dxa"/>
            <w:tcMar>
              <w:top w:w="100" w:type="dxa"/>
              <w:left w:w="100" w:type="dxa"/>
              <w:bottom w:w="100" w:type="dxa"/>
              <w:right w:w="100" w:type="dxa"/>
            </w:tcMar>
          </w:tcPr>
          <w:p w14:paraId="0FA780D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39" w:author="Reis-Filho, Jorge S./Pathology" w:date="2019-06-26T23:35:00Z">
                  <w:rPr>
                    <w:rFonts w:ascii="Arial" w:eastAsia="Arial" w:hAnsi="Arial" w:cs="Arial"/>
                  </w:rPr>
                </w:rPrChange>
              </w:rPr>
            </w:pPr>
            <w:r w:rsidRPr="001F0B9F">
              <w:rPr>
                <w:rFonts w:ascii="Arial" w:eastAsia="Arial" w:hAnsi="Arial" w:cs="Arial"/>
                <w:sz w:val="16"/>
                <w:szCs w:val="16"/>
                <w:rPrChange w:id="124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805CA56" w14:textId="77777777" w:rsidR="00413E5F" w:rsidRPr="001F0B9F" w:rsidRDefault="00B4071F" w:rsidP="00A7225E">
            <w:pPr>
              <w:widowControl w:val="0"/>
              <w:spacing w:after="0" w:line="240" w:lineRule="auto"/>
              <w:jc w:val="both"/>
              <w:rPr>
                <w:rFonts w:ascii="Arial" w:eastAsia="Arial" w:hAnsi="Arial" w:cs="Arial"/>
                <w:sz w:val="16"/>
                <w:szCs w:val="16"/>
                <w:rPrChange w:id="1241" w:author="Reis-Filho, Jorge S./Pathology" w:date="2019-06-26T23:35:00Z">
                  <w:rPr>
                    <w:rFonts w:ascii="Arial" w:eastAsia="Arial" w:hAnsi="Arial" w:cs="Arial"/>
                  </w:rPr>
                </w:rPrChange>
              </w:rPr>
            </w:pPr>
            <w:r w:rsidRPr="001F0B9F">
              <w:rPr>
                <w:rFonts w:ascii="Arial" w:eastAsia="Arial" w:hAnsi="Arial" w:cs="Arial"/>
                <w:sz w:val="16"/>
                <w:szCs w:val="16"/>
                <w:rPrChange w:id="1242" w:author="Reis-Filho, Jorge S./Pathology" w:date="2019-06-26T23:35:00Z">
                  <w:rPr>
                    <w:rFonts w:ascii="Arial" w:eastAsia="Arial" w:hAnsi="Arial" w:cs="Arial"/>
                  </w:rPr>
                </w:rPrChange>
              </w:rPr>
              <w:t>5</w:t>
            </w:r>
          </w:p>
        </w:tc>
        <w:tc>
          <w:tcPr>
            <w:tcW w:w="1335" w:type="dxa"/>
            <w:tcMar>
              <w:top w:w="100" w:type="dxa"/>
              <w:left w:w="100" w:type="dxa"/>
              <w:bottom w:w="100" w:type="dxa"/>
              <w:right w:w="100" w:type="dxa"/>
            </w:tcMar>
          </w:tcPr>
          <w:p w14:paraId="01301B1D" w14:textId="77777777" w:rsidR="00413E5F" w:rsidRPr="001F0B9F" w:rsidRDefault="00B4071F" w:rsidP="00A7225E">
            <w:pPr>
              <w:widowControl w:val="0"/>
              <w:spacing w:after="0" w:line="240" w:lineRule="auto"/>
              <w:jc w:val="both"/>
              <w:rPr>
                <w:rFonts w:ascii="Arial" w:eastAsia="Arial" w:hAnsi="Arial" w:cs="Arial"/>
                <w:sz w:val="16"/>
                <w:szCs w:val="16"/>
                <w:rPrChange w:id="1243" w:author="Reis-Filho, Jorge S./Pathology" w:date="2019-06-26T23:35:00Z">
                  <w:rPr>
                    <w:rFonts w:ascii="Arial" w:eastAsia="Arial" w:hAnsi="Arial" w:cs="Arial"/>
                  </w:rPr>
                </w:rPrChange>
              </w:rPr>
            </w:pPr>
            <w:r w:rsidRPr="001F0B9F">
              <w:rPr>
                <w:rFonts w:ascii="Arial" w:eastAsia="Arial" w:hAnsi="Arial" w:cs="Arial"/>
                <w:sz w:val="16"/>
                <w:szCs w:val="16"/>
                <w:rPrChange w:id="1244" w:author="Reis-Filho, Jorge S./Pathology" w:date="2019-06-26T23:35:00Z">
                  <w:rPr>
                    <w:rFonts w:ascii="Arial" w:eastAsia="Arial" w:hAnsi="Arial" w:cs="Arial"/>
                  </w:rPr>
                </w:rPrChange>
              </w:rPr>
              <w:t>4</w:t>
            </w:r>
          </w:p>
        </w:tc>
      </w:tr>
      <w:tr w:rsidR="00413E5F" w:rsidRPr="00A7225E" w14:paraId="0B71113E" w14:textId="77777777" w:rsidTr="00F90BF2">
        <w:trPr>
          <w:trHeight w:hRule="exact" w:val="274"/>
        </w:trPr>
        <w:tc>
          <w:tcPr>
            <w:tcW w:w="1560" w:type="dxa"/>
            <w:tcMar>
              <w:top w:w="100" w:type="dxa"/>
              <w:left w:w="100" w:type="dxa"/>
              <w:bottom w:w="100" w:type="dxa"/>
              <w:right w:w="100" w:type="dxa"/>
            </w:tcMar>
          </w:tcPr>
          <w:p w14:paraId="10A68929"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245" w:author="Reis-Filho, Jorge S./Pathology" w:date="2019-06-26T23:35:00Z">
                  <w:rPr>
                    <w:rFonts w:ascii="Arial" w:eastAsia="Arial" w:hAnsi="Arial" w:cs="Arial"/>
                  </w:rPr>
                </w:rPrChange>
              </w:rPr>
            </w:pPr>
            <w:r w:rsidRPr="001F0B9F">
              <w:rPr>
                <w:rFonts w:ascii="Arial" w:hAnsi="Arial" w:cs="Arial"/>
                <w:sz w:val="16"/>
                <w:szCs w:val="16"/>
                <w:rPrChange w:id="1246" w:author="Reis-Filho, Jorge S./Pathology" w:date="2019-06-26T23:35:00Z">
                  <w:rPr>
                    <w:rFonts w:ascii="Arial" w:hAnsi="Arial" w:cs="Arial"/>
                  </w:rPr>
                </w:rPrChange>
              </w:rPr>
              <w:t>W044216563370</w:t>
            </w:r>
          </w:p>
        </w:tc>
        <w:tc>
          <w:tcPr>
            <w:tcW w:w="1110" w:type="dxa"/>
            <w:tcMar>
              <w:top w:w="100" w:type="dxa"/>
              <w:left w:w="100" w:type="dxa"/>
              <w:bottom w:w="100" w:type="dxa"/>
              <w:right w:w="100" w:type="dxa"/>
            </w:tcMar>
          </w:tcPr>
          <w:p w14:paraId="5FE8AFC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47" w:author="Reis-Filho, Jorge S./Pathology" w:date="2019-06-26T23:35:00Z">
                  <w:rPr>
                    <w:rFonts w:ascii="Arial" w:eastAsia="Arial" w:hAnsi="Arial" w:cs="Arial"/>
                  </w:rPr>
                </w:rPrChange>
              </w:rPr>
            </w:pPr>
            <w:r w:rsidRPr="001F0B9F">
              <w:rPr>
                <w:rFonts w:ascii="Arial" w:eastAsia="Arial" w:hAnsi="Arial" w:cs="Arial"/>
                <w:sz w:val="16"/>
                <w:szCs w:val="16"/>
                <w:rPrChange w:id="1248" w:author="Reis-Filho, Jorge S./Pathology" w:date="2019-06-26T23:35:00Z">
                  <w:rPr>
                    <w:rFonts w:ascii="Arial" w:eastAsia="Arial" w:hAnsi="Arial" w:cs="Arial"/>
                  </w:rPr>
                </w:rPrChange>
              </w:rPr>
              <w:t>15</w:t>
            </w:r>
          </w:p>
        </w:tc>
        <w:tc>
          <w:tcPr>
            <w:tcW w:w="1335" w:type="dxa"/>
            <w:tcMar>
              <w:top w:w="100" w:type="dxa"/>
              <w:left w:w="100" w:type="dxa"/>
              <w:bottom w:w="100" w:type="dxa"/>
              <w:right w:w="100" w:type="dxa"/>
            </w:tcMar>
          </w:tcPr>
          <w:p w14:paraId="7CABC76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49" w:author="Reis-Filho, Jorge S./Pathology" w:date="2019-06-26T23:35:00Z">
                  <w:rPr>
                    <w:rFonts w:ascii="Arial" w:eastAsia="Arial" w:hAnsi="Arial" w:cs="Arial"/>
                  </w:rPr>
                </w:rPrChange>
              </w:rPr>
            </w:pPr>
            <w:r w:rsidRPr="001F0B9F">
              <w:rPr>
                <w:rFonts w:ascii="Arial" w:eastAsia="Arial" w:hAnsi="Arial" w:cs="Arial"/>
                <w:sz w:val="16"/>
                <w:szCs w:val="16"/>
                <w:rPrChange w:id="1250" w:author="Reis-Filho, Jorge S./Pathology" w:date="2019-06-26T23:35:00Z">
                  <w:rPr>
                    <w:rFonts w:ascii="Arial" w:eastAsia="Arial" w:hAnsi="Arial" w:cs="Arial"/>
                  </w:rPr>
                </w:rPrChange>
              </w:rPr>
              <w:t>8 (43.3%)</w:t>
            </w:r>
          </w:p>
        </w:tc>
        <w:tc>
          <w:tcPr>
            <w:tcW w:w="1335" w:type="dxa"/>
            <w:tcMar>
              <w:top w:w="100" w:type="dxa"/>
              <w:left w:w="100" w:type="dxa"/>
              <w:bottom w:w="100" w:type="dxa"/>
              <w:right w:w="100" w:type="dxa"/>
            </w:tcMar>
          </w:tcPr>
          <w:p w14:paraId="650ECB95" w14:textId="77777777" w:rsidR="00413E5F" w:rsidRPr="001F0B9F" w:rsidRDefault="00B4071F" w:rsidP="00A7225E">
            <w:pPr>
              <w:widowControl w:val="0"/>
              <w:spacing w:after="0" w:line="240" w:lineRule="auto"/>
              <w:jc w:val="both"/>
              <w:rPr>
                <w:rFonts w:ascii="Arial" w:eastAsia="Arial" w:hAnsi="Arial" w:cs="Arial"/>
                <w:sz w:val="16"/>
                <w:szCs w:val="16"/>
                <w:rPrChange w:id="1251" w:author="Reis-Filho, Jorge S./Pathology" w:date="2019-06-26T23:35:00Z">
                  <w:rPr>
                    <w:rFonts w:ascii="Arial" w:eastAsia="Arial" w:hAnsi="Arial" w:cs="Arial"/>
                  </w:rPr>
                </w:rPrChange>
              </w:rPr>
            </w:pPr>
            <w:r w:rsidRPr="001F0B9F">
              <w:rPr>
                <w:rFonts w:ascii="Arial" w:eastAsia="Arial" w:hAnsi="Arial" w:cs="Arial"/>
                <w:sz w:val="16"/>
                <w:szCs w:val="16"/>
                <w:rPrChange w:id="1252" w:author="Reis-Filho, Jorge S./Pathology" w:date="2019-06-26T23:35:00Z">
                  <w:rPr>
                    <w:rFonts w:ascii="Arial" w:eastAsia="Arial" w:hAnsi="Arial" w:cs="Arial"/>
                  </w:rPr>
                </w:rPrChange>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3A50074" w14:textId="77777777" w:rsidR="00413E5F" w:rsidRPr="001F0B9F" w:rsidRDefault="00B4071F" w:rsidP="00A7225E">
            <w:pPr>
              <w:widowControl w:val="0"/>
              <w:spacing w:after="0" w:line="240" w:lineRule="auto"/>
              <w:jc w:val="both"/>
              <w:rPr>
                <w:rFonts w:ascii="Arial" w:eastAsia="Arial" w:hAnsi="Arial" w:cs="Arial"/>
                <w:sz w:val="16"/>
                <w:szCs w:val="16"/>
                <w:rPrChange w:id="1253" w:author="Reis-Filho, Jorge S./Pathology" w:date="2019-06-26T23:35:00Z">
                  <w:rPr>
                    <w:rFonts w:ascii="Arial" w:eastAsia="Arial" w:hAnsi="Arial" w:cs="Arial"/>
                  </w:rPr>
                </w:rPrChange>
              </w:rPr>
            </w:pPr>
            <w:r w:rsidRPr="001F0B9F">
              <w:rPr>
                <w:rFonts w:ascii="Arial" w:eastAsia="Arial" w:hAnsi="Arial" w:cs="Arial"/>
                <w:sz w:val="16"/>
                <w:szCs w:val="16"/>
                <w:rPrChange w:id="1254" w:author="Reis-Filho, Jorge S./Pathology" w:date="2019-06-26T23:35:00Z">
                  <w:rPr>
                    <w:rFonts w:ascii="Arial" w:eastAsia="Arial" w:hAnsi="Arial" w:cs="Arial"/>
                  </w:rPr>
                </w:rPrChange>
              </w:rPr>
              <w:t>N/A</w:t>
            </w:r>
          </w:p>
        </w:tc>
        <w:tc>
          <w:tcPr>
            <w:tcW w:w="1335" w:type="dxa"/>
            <w:tcMar>
              <w:top w:w="100" w:type="dxa"/>
              <w:left w:w="100" w:type="dxa"/>
              <w:bottom w:w="100" w:type="dxa"/>
              <w:right w:w="100" w:type="dxa"/>
            </w:tcMar>
          </w:tcPr>
          <w:p w14:paraId="6C0F1623" w14:textId="77777777" w:rsidR="00413E5F" w:rsidRPr="001F0B9F" w:rsidRDefault="00B4071F" w:rsidP="00A7225E">
            <w:pPr>
              <w:widowControl w:val="0"/>
              <w:spacing w:after="0" w:line="240" w:lineRule="auto"/>
              <w:jc w:val="both"/>
              <w:rPr>
                <w:rFonts w:ascii="Arial" w:eastAsia="Arial" w:hAnsi="Arial" w:cs="Arial"/>
                <w:sz w:val="16"/>
                <w:szCs w:val="16"/>
                <w:rPrChange w:id="1255" w:author="Reis-Filho, Jorge S./Pathology" w:date="2019-06-26T23:35:00Z">
                  <w:rPr>
                    <w:rFonts w:ascii="Arial" w:eastAsia="Arial" w:hAnsi="Arial" w:cs="Arial"/>
                  </w:rPr>
                </w:rPrChange>
              </w:rPr>
            </w:pPr>
            <w:r w:rsidRPr="001F0B9F">
              <w:rPr>
                <w:rFonts w:ascii="Arial" w:eastAsia="Arial" w:hAnsi="Arial" w:cs="Arial"/>
                <w:sz w:val="16"/>
                <w:szCs w:val="16"/>
                <w:rPrChange w:id="1256" w:author="Reis-Filho, Jorge S./Pathology" w:date="2019-06-26T23:35:00Z">
                  <w:rPr>
                    <w:rFonts w:ascii="Arial" w:eastAsia="Arial" w:hAnsi="Arial" w:cs="Arial"/>
                  </w:rPr>
                </w:rPrChange>
              </w:rPr>
              <w:t>7</w:t>
            </w:r>
          </w:p>
        </w:tc>
        <w:tc>
          <w:tcPr>
            <w:tcW w:w="1335" w:type="dxa"/>
            <w:tcMar>
              <w:top w:w="100" w:type="dxa"/>
              <w:left w:w="100" w:type="dxa"/>
              <w:bottom w:w="100" w:type="dxa"/>
              <w:right w:w="100" w:type="dxa"/>
            </w:tcMar>
          </w:tcPr>
          <w:p w14:paraId="19D13F2B" w14:textId="77777777" w:rsidR="00413E5F" w:rsidRPr="001F0B9F" w:rsidRDefault="00B4071F" w:rsidP="00A7225E">
            <w:pPr>
              <w:widowControl w:val="0"/>
              <w:spacing w:after="0" w:line="240" w:lineRule="auto"/>
              <w:jc w:val="both"/>
              <w:rPr>
                <w:rFonts w:ascii="Arial" w:eastAsia="Arial" w:hAnsi="Arial" w:cs="Arial"/>
                <w:sz w:val="16"/>
                <w:szCs w:val="16"/>
                <w:rPrChange w:id="1257" w:author="Reis-Filho, Jorge S./Pathology" w:date="2019-06-26T23:35:00Z">
                  <w:rPr>
                    <w:rFonts w:ascii="Arial" w:eastAsia="Arial" w:hAnsi="Arial" w:cs="Arial"/>
                  </w:rPr>
                </w:rPrChange>
              </w:rPr>
            </w:pPr>
            <w:r w:rsidRPr="001F0B9F">
              <w:rPr>
                <w:rFonts w:ascii="Arial" w:eastAsia="Arial" w:hAnsi="Arial" w:cs="Arial"/>
                <w:sz w:val="16"/>
                <w:szCs w:val="16"/>
                <w:rPrChange w:id="1258" w:author="Reis-Filho, Jorge S./Pathology" w:date="2019-06-26T23:35:00Z">
                  <w:rPr>
                    <w:rFonts w:ascii="Arial" w:eastAsia="Arial" w:hAnsi="Arial" w:cs="Arial"/>
                  </w:rPr>
                </w:rPrChange>
              </w:rPr>
              <w:t>1</w:t>
            </w:r>
          </w:p>
        </w:tc>
      </w:tr>
      <w:tr w:rsidR="00413E5F" w:rsidRPr="00A7225E" w14:paraId="765EEFC7" w14:textId="77777777" w:rsidTr="00F90BF2">
        <w:trPr>
          <w:trHeight w:hRule="exact" w:val="274"/>
        </w:trPr>
        <w:tc>
          <w:tcPr>
            <w:tcW w:w="1560" w:type="dxa"/>
            <w:tcMar>
              <w:top w:w="100" w:type="dxa"/>
              <w:left w:w="100" w:type="dxa"/>
              <w:bottom w:w="100" w:type="dxa"/>
              <w:right w:w="100" w:type="dxa"/>
            </w:tcMar>
          </w:tcPr>
          <w:p w14:paraId="0BAF28FB"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259" w:author="Reis-Filho, Jorge S./Pathology" w:date="2019-06-26T23:35:00Z">
                  <w:rPr>
                    <w:rFonts w:ascii="Arial" w:eastAsia="Arial" w:hAnsi="Arial" w:cs="Arial"/>
                  </w:rPr>
                </w:rPrChange>
              </w:rPr>
            </w:pPr>
            <w:r w:rsidRPr="001F0B9F">
              <w:rPr>
                <w:rFonts w:ascii="Arial" w:hAnsi="Arial" w:cs="Arial"/>
                <w:sz w:val="16"/>
                <w:szCs w:val="16"/>
                <w:rPrChange w:id="1260" w:author="Reis-Filho, Jorge S./Pathology" w:date="2019-06-26T23:35:00Z">
                  <w:rPr>
                    <w:rFonts w:ascii="Arial" w:hAnsi="Arial" w:cs="Arial"/>
                  </w:rPr>
                </w:rPrChange>
              </w:rPr>
              <w:t>MSK-VP-0047</w:t>
            </w:r>
          </w:p>
        </w:tc>
        <w:tc>
          <w:tcPr>
            <w:tcW w:w="1110" w:type="dxa"/>
            <w:tcMar>
              <w:top w:w="100" w:type="dxa"/>
              <w:left w:w="100" w:type="dxa"/>
              <w:bottom w:w="100" w:type="dxa"/>
              <w:right w:w="100" w:type="dxa"/>
            </w:tcMar>
          </w:tcPr>
          <w:p w14:paraId="59C3D42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61" w:author="Reis-Filho, Jorge S./Pathology" w:date="2019-06-26T23:35:00Z">
                  <w:rPr>
                    <w:rFonts w:ascii="Arial" w:eastAsia="Arial" w:hAnsi="Arial" w:cs="Arial"/>
                  </w:rPr>
                </w:rPrChange>
              </w:rPr>
            </w:pPr>
            <w:r w:rsidRPr="001F0B9F">
              <w:rPr>
                <w:rFonts w:ascii="Arial" w:eastAsia="Arial" w:hAnsi="Arial" w:cs="Arial"/>
                <w:sz w:val="16"/>
                <w:szCs w:val="16"/>
                <w:rPrChange w:id="1262" w:author="Reis-Filho, Jorge S./Pathology" w:date="2019-06-26T23:35:00Z">
                  <w:rPr>
                    <w:rFonts w:ascii="Arial" w:eastAsia="Arial" w:hAnsi="Arial" w:cs="Arial"/>
                  </w:rPr>
                </w:rPrChange>
              </w:rPr>
              <w:t>33</w:t>
            </w:r>
          </w:p>
        </w:tc>
        <w:tc>
          <w:tcPr>
            <w:tcW w:w="1335" w:type="dxa"/>
            <w:tcMar>
              <w:top w:w="100" w:type="dxa"/>
              <w:left w:w="100" w:type="dxa"/>
              <w:bottom w:w="100" w:type="dxa"/>
              <w:right w:w="100" w:type="dxa"/>
            </w:tcMar>
          </w:tcPr>
          <w:p w14:paraId="48AF24D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63" w:author="Reis-Filho, Jorge S./Pathology" w:date="2019-06-26T23:35:00Z">
                  <w:rPr>
                    <w:rFonts w:ascii="Arial" w:eastAsia="Arial" w:hAnsi="Arial" w:cs="Arial"/>
                  </w:rPr>
                </w:rPrChange>
              </w:rPr>
            </w:pPr>
            <w:r w:rsidRPr="001F0B9F">
              <w:rPr>
                <w:rFonts w:ascii="Arial" w:eastAsia="Arial" w:hAnsi="Arial" w:cs="Arial"/>
                <w:sz w:val="16"/>
                <w:szCs w:val="16"/>
                <w:rPrChange w:id="1264" w:author="Reis-Filho, Jorge S./Pathology" w:date="2019-06-26T23:35:00Z">
                  <w:rPr>
                    <w:rFonts w:ascii="Arial" w:eastAsia="Arial" w:hAnsi="Arial" w:cs="Arial"/>
                  </w:rPr>
                </w:rPrChange>
              </w:rPr>
              <w:t>7 (21.2%)</w:t>
            </w:r>
          </w:p>
        </w:tc>
        <w:tc>
          <w:tcPr>
            <w:tcW w:w="1335" w:type="dxa"/>
            <w:tcMar>
              <w:top w:w="100" w:type="dxa"/>
              <w:left w:w="100" w:type="dxa"/>
              <w:bottom w:w="100" w:type="dxa"/>
              <w:right w:w="100" w:type="dxa"/>
            </w:tcMar>
          </w:tcPr>
          <w:p w14:paraId="02249D21" w14:textId="77777777" w:rsidR="00413E5F" w:rsidRPr="001F0B9F" w:rsidRDefault="00B4071F" w:rsidP="00A7225E">
            <w:pPr>
              <w:widowControl w:val="0"/>
              <w:spacing w:after="0" w:line="240" w:lineRule="auto"/>
              <w:jc w:val="both"/>
              <w:rPr>
                <w:rFonts w:ascii="Arial" w:eastAsia="Arial" w:hAnsi="Arial" w:cs="Arial"/>
                <w:sz w:val="16"/>
                <w:szCs w:val="16"/>
                <w:rPrChange w:id="1265" w:author="Reis-Filho, Jorge S./Pathology" w:date="2019-06-26T23:35:00Z">
                  <w:rPr>
                    <w:rFonts w:ascii="Arial" w:eastAsia="Arial" w:hAnsi="Arial" w:cs="Arial"/>
                  </w:rPr>
                </w:rPrChange>
              </w:rPr>
            </w:pPr>
            <w:r w:rsidRPr="001F0B9F">
              <w:rPr>
                <w:rFonts w:ascii="Arial" w:eastAsia="Arial" w:hAnsi="Arial" w:cs="Arial"/>
                <w:sz w:val="16"/>
                <w:szCs w:val="16"/>
                <w:rPrChange w:id="1266"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51ACB2B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67" w:author="Reis-Filho, Jorge S./Pathology" w:date="2019-06-26T23:35:00Z">
                  <w:rPr>
                    <w:rFonts w:ascii="Arial" w:eastAsia="Arial" w:hAnsi="Arial" w:cs="Arial"/>
                  </w:rPr>
                </w:rPrChange>
              </w:rPr>
            </w:pPr>
            <w:r w:rsidRPr="001F0B9F">
              <w:rPr>
                <w:rFonts w:ascii="Arial" w:eastAsia="Arial" w:hAnsi="Arial" w:cs="Arial"/>
                <w:sz w:val="16"/>
                <w:szCs w:val="16"/>
                <w:rPrChange w:id="1268"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951B588" w14:textId="77777777" w:rsidR="00413E5F" w:rsidRPr="001F0B9F" w:rsidRDefault="00B4071F" w:rsidP="00A7225E">
            <w:pPr>
              <w:widowControl w:val="0"/>
              <w:spacing w:after="0" w:line="240" w:lineRule="auto"/>
              <w:jc w:val="both"/>
              <w:rPr>
                <w:rFonts w:ascii="Arial" w:eastAsia="Arial" w:hAnsi="Arial" w:cs="Arial"/>
                <w:sz w:val="16"/>
                <w:szCs w:val="16"/>
                <w:rPrChange w:id="1269" w:author="Reis-Filho, Jorge S./Pathology" w:date="2019-06-26T23:35:00Z">
                  <w:rPr>
                    <w:rFonts w:ascii="Arial" w:eastAsia="Arial" w:hAnsi="Arial" w:cs="Arial"/>
                  </w:rPr>
                </w:rPrChange>
              </w:rPr>
            </w:pPr>
            <w:r w:rsidRPr="001F0B9F">
              <w:rPr>
                <w:rFonts w:ascii="Arial" w:eastAsia="Arial" w:hAnsi="Arial" w:cs="Arial"/>
                <w:sz w:val="16"/>
                <w:szCs w:val="16"/>
                <w:rPrChange w:id="1270" w:author="Reis-Filho, Jorge S./Pathology" w:date="2019-06-26T23:35:00Z">
                  <w:rPr>
                    <w:rFonts w:ascii="Arial" w:eastAsia="Arial" w:hAnsi="Arial" w:cs="Arial"/>
                  </w:rPr>
                </w:rPrChange>
              </w:rPr>
              <w:t>6</w:t>
            </w:r>
          </w:p>
        </w:tc>
        <w:tc>
          <w:tcPr>
            <w:tcW w:w="1335" w:type="dxa"/>
            <w:tcMar>
              <w:top w:w="100" w:type="dxa"/>
              <w:left w:w="100" w:type="dxa"/>
              <w:bottom w:w="100" w:type="dxa"/>
              <w:right w:w="100" w:type="dxa"/>
            </w:tcMar>
          </w:tcPr>
          <w:p w14:paraId="7EAE0E13" w14:textId="77777777" w:rsidR="00413E5F" w:rsidRPr="001F0B9F" w:rsidRDefault="00B4071F" w:rsidP="00A7225E">
            <w:pPr>
              <w:widowControl w:val="0"/>
              <w:spacing w:after="0" w:line="240" w:lineRule="auto"/>
              <w:jc w:val="both"/>
              <w:rPr>
                <w:rFonts w:ascii="Arial" w:eastAsia="Arial" w:hAnsi="Arial" w:cs="Arial"/>
                <w:sz w:val="16"/>
                <w:szCs w:val="16"/>
                <w:rPrChange w:id="1271" w:author="Reis-Filho, Jorge S./Pathology" w:date="2019-06-26T23:35:00Z">
                  <w:rPr>
                    <w:rFonts w:ascii="Arial" w:eastAsia="Arial" w:hAnsi="Arial" w:cs="Arial"/>
                  </w:rPr>
                </w:rPrChange>
              </w:rPr>
            </w:pPr>
            <w:r w:rsidRPr="001F0B9F">
              <w:rPr>
                <w:rFonts w:ascii="Arial" w:eastAsia="Arial" w:hAnsi="Arial" w:cs="Arial"/>
                <w:sz w:val="16"/>
                <w:szCs w:val="16"/>
                <w:rPrChange w:id="1272" w:author="Reis-Filho, Jorge S./Pathology" w:date="2019-06-26T23:35:00Z">
                  <w:rPr>
                    <w:rFonts w:ascii="Arial" w:eastAsia="Arial" w:hAnsi="Arial" w:cs="Arial"/>
                  </w:rPr>
                </w:rPrChange>
              </w:rPr>
              <w:t>0</w:t>
            </w:r>
          </w:p>
        </w:tc>
      </w:tr>
      <w:tr w:rsidR="00413E5F" w:rsidRPr="00A7225E" w14:paraId="3539C0E4" w14:textId="77777777" w:rsidTr="00F90BF2">
        <w:trPr>
          <w:trHeight w:hRule="exact" w:val="274"/>
        </w:trPr>
        <w:tc>
          <w:tcPr>
            <w:tcW w:w="1560" w:type="dxa"/>
            <w:tcMar>
              <w:top w:w="100" w:type="dxa"/>
              <w:left w:w="100" w:type="dxa"/>
              <w:bottom w:w="100" w:type="dxa"/>
              <w:right w:w="100" w:type="dxa"/>
            </w:tcMar>
          </w:tcPr>
          <w:p w14:paraId="33218F51"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273" w:author="Reis-Filho, Jorge S./Pathology" w:date="2019-06-26T23:35:00Z">
                  <w:rPr>
                    <w:rFonts w:ascii="Arial" w:eastAsia="Arial" w:hAnsi="Arial" w:cs="Arial"/>
                  </w:rPr>
                </w:rPrChange>
              </w:rPr>
            </w:pPr>
            <w:r w:rsidRPr="001F0B9F">
              <w:rPr>
                <w:rFonts w:ascii="Arial" w:hAnsi="Arial" w:cs="Arial"/>
                <w:sz w:val="16"/>
                <w:szCs w:val="16"/>
                <w:rPrChange w:id="1274" w:author="Reis-Filho, Jorge S./Pathology" w:date="2019-06-26T23:35:00Z">
                  <w:rPr>
                    <w:rFonts w:ascii="Arial" w:hAnsi="Arial" w:cs="Arial"/>
                  </w:rPr>
                </w:rPrChange>
              </w:rPr>
              <w:t xml:space="preserve"> MSK-VB-0040</w:t>
            </w:r>
          </w:p>
        </w:tc>
        <w:tc>
          <w:tcPr>
            <w:tcW w:w="1110" w:type="dxa"/>
            <w:tcMar>
              <w:top w:w="100" w:type="dxa"/>
              <w:left w:w="100" w:type="dxa"/>
              <w:bottom w:w="100" w:type="dxa"/>
              <w:right w:w="100" w:type="dxa"/>
            </w:tcMar>
          </w:tcPr>
          <w:p w14:paraId="2983F12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75" w:author="Reis-Filho, Jorge S./Pathology" w:date="2019-06-26T23:35:00Z">
                  <w:rPr>
                    <w:rFonts w:ascii="Arial" w:eastAsia="Arial" w:hAnsi="Arial" w:cs="Arial"/>
                  </w:rPr>
                </w:rPrChange>
              </w:rPr>
            </w:pPr>
            <w:r w:rsidRPr="001F0B9F">
              <w:rPr>
                <w:rFonts w:ascii="Arial" w:eastAsia="Arial" w:hAnsi="Arial" w:cs="Arial"/>
                <w:sz w:val="16"/>
                <w:szCs w:val="16"/>
                <w:rPrChange w:id="1276" w:author="Reis-Filho, Jorge S./Pathology" w:date="2019-06-26T23:35:00Z">
                  <w:rPr>
                    <w:rFonts w:ascii="Arial" w:eastAsia="Arial" w:hAnsi="Arial" w:cs="Arial"/>
                  </w:rPr>
                </w:rPrChange>
              </w:rPr>
              <w:t>24</w:t>
            </w:r>
          </w:p>
        </w:tc>
        <w:tc>
          <w:tcPr>
            <w:tcW w:w="1335" w:type="dxa"/>
            <w:tcMar>
              <w:top w:w="100" w:type="dxa"/>
              <w:left w:w="100" w:type="dxa"/>
              <w:bottom w:w="100" w:type="dxa"/>
              <w:right w:w="100" w:type="dxa"/>
            </w:tcMar>
          </w:tcPr>
          <w:p w14:paraId="45C7B0D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77" w:author="Reis-Filho, Jorge S./Pathology" w:date="2019-06-26T23:35:00Z">
                  <w:rPr>
                    <w:rFonts w:ascii="Arial" w:eastAsia="Arial" w:hAnsi="Arial" w:cs="Arial"/>
                  </w:rPr>
                </w:rPrChange>
              </w:rPr>
            </w:pPr>
            <w:r w:rsidRPr="001F0B9F">
              <w:rPr>
                <w:rFonts w:ascii="Arial" w:eastAsia="Arial" w:hAnsi="Arial" w:cs="Arial"/>
                <w:sz w:val="16"/>
                <w:szCs w:val="16"/>
                <w:rPrChange w:id="1278" w:author="Reis-Filho, Jorge S./Pathology" w:date="2019-06-26T23:35:00Z">
                  <w:rPr>
                    <w:rFonts w:ascii="Arial" w:eastAsia="Arial" w:hAnsi="Arial" w:cs="Arial"/>
                  </w:rPr>
                </w:rPrChange>
              </w:rPr>
              <w:t>6 (25%)</w:t>
            </w:r>
          </w:p>
        </w:tc>
        <w:tc>
          <w:tcPr>
            <w:tcW w:w="1335" w:type="dxa"/>
            <w:tcMar>
              <w:top w:w="100" w:type="dxa"/>
              <w:left w:w="100" w:type="dxa"/>
              <w:bottom w:w="100" w:type="dxa"/>
              <w:right w:w="100" w:type="dxa"/>
            </w:tcMar>
          </w:tcPr>
          <w:p w14:paraId="18D75CF5" w14:textId="77777777" w:rsidR="00413E5F" w:rsidRPr="001F0B9F" w:rsidRDefault="00B4071F" w:rsidP="00A7225E">
            <w:pPr>
              <w:widowControl w:val="0"/>
              <w:spacing w:after="0" w:line="240" w:lineRule="auto"/>
              <w:jc w:val="both"/>
              <w:rPr>
                <w:rFonts w:ascii="Arial" w:eastAsia="Arial" w:hAnsi="Arial" w:cs="Arial"/>
                <w:sz w:val="16"/>
                <w:szCs w:val="16"/>
                <w:rPrChange w:id="1279" w:author="Reis-Filho, Jorge S./Pathology" w:date="2019-06-26T23:35:00Z">
                  <w:rPr>
                    <w:rFonts w:ascii="Arial" w:eastAsia="Arial" w:hAnsi="Arial" w:cs="Arial"/>
                  </w:rPr>
                </w:rPrChange>
              </w:rPr>
            </w:pPr>
            <w:r w:rsidRPr="001F0B9F">
              <w:rPr>
                <w:rFonts w:ascii="Arial" w:eastAsia="Arial" w:hAnsi="Arial" w:cs="Arial"/>
                <w:sz w:val="16"/>
                <w:szCs w:val="16"/>
                <w:rPrChange w:id="128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915CF5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81" w:author="Reis-Filho, Jorge S./Pathology" w:date="2019-06-26T23:35:00Z">
                  <w:rPr>
                    <w:rFonts w:ascii="Arial" w:eastAsia="Arial" w:hAnsi="Arial" w:cs="Arial"/>
                  </w:rPr>
                </w:rPrChange>
              </w:rPr>
            </w:pPr>
            <w:r w:rsidRPr="001F0B9F">
              <w:rPr>
                <w:rFonts w:ascii="Arial" w:eastAsia="Arial" w:hAnsi="Arial" w:cs="Arial"/>
                <w:sz w:val="16"/>
                <w:szCs w:val="16"/>
                <w:rPrChange w:id="1282"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74C0EAA3" w14:textId="77777777" w:rsidR="00413E5F" w:rsidRPr="001F0B9F" w:rsidRDefault="00B4071F" w:rsidP="00A7225E">
            <w:pPr>
              <w:widowControl w:val="0"/>
              <w:spacing w:after="0" w:line="240" w:lineRule="auto"/>
              <w:jc w:val="both"/>
              <w:rPr>
                <w:rFonts w:ascii="Arial" w:eastAsia="Arial" w:hAnsi="Arial" w:cs="Arial"/>
                <w:sz w:val="16"/>
                <w:szCs w:val="16"/>
                <w:rPrChange w:id="1283" w:author="Reis-Filho, Jorge S./Pathology" w:date="2019-06-26T23:35:00Z">
                  <w:rPr>
                    <w:rFonts w:ascii="Arial" w:eastAsia="Arial" w:hAnsi="Arial" w:cs="Arial"/>
                  </w:rPr>
                </w:rPrChange>
              </w:rPr>
            </w:pPr>
            <w:r w:rsidRPr="001F0B9F">
              <w:rPr>
                <w:rFonts w:ascii="Arial" w:eastAsia="Arial" w:hAnsi="Arial" w:cs="Arial"/>
                <w:sz w:val="16"/>
                <w:szCs w:val="16"/>
                <w:rPrChange w:id="1284" w:author="Reis-Filho, Jorge S./Pathology" w:date="2019-06-26T23:35:00Z">
                  <w:rPr>
                    <w:rFonts w:ascii="Arial" w:eastAsia="Arial" w:hAnsi="Arial" w:cs="Arial"/>
                  </w:rPr>
                </w:rPrChange>
              </w:rPr>
              <w:t>2</w:t>
            </w:r>
          </w:p>
        </w:tc>
        <w:tc>
          <w:tcPr>
            <w:tcW w:w="1335" w:type="dxa"/>
            <w:tcMar>
              <w:top w:w="100" w:type="dxa"/>
              <w:left w:w="100" w:type="dxa"/>
              <w:bottom w:w="100" w:type="dxa"/>
              <w:right w:w="100" w:type="dxa"/>
            </w:tcMar>
          </w:tcPr>
          <w:p w14:paraId="27F676D6" w14:textId="77777777" w:rsidR="00413E5F" w:rsidRPr="001F0B9F" w:rsidRDefault="00B4071F" w:rsidP="00A7225E">
            <w:pPr>
              <w:widowControl w:val="0"/>
              <w:spacing w:after="0" w:line="240" w:lineRule="auto"/>
              <w:jc w:val="both"/>
              <w:rPr>
                <w:rFonts w:ascii="Arial" w:eastAsia="Arial" w:hAnsi="Arial" w:cs="Arial"/>
                <w:sz w:val="16"/>
                <w:szCs w:val="16"/>
                <w:rPrChange w:id="1285" w:author="Reis-Filho, Jorge S./Pathology" w:date="2019-06-26T23:35:00Z">
                  <w:rPr>
                    <w:rFonts w:ascii="Arial" w:eastAsia="Arial" w:hAnsi="Arial" w:cs="Arial"/>
                  </w:rPr>
                </w:rPrChange>
              </w:rPr>
            </w:pPr>
            <w:r w:rsidRPr="001F0B9F">
              <w:rPr>
                <w:rFonts w:ascii="Arial" w:eastAsia="Arial" w:hAnsi="Arial" w:cs="Arial"/>
                <w:sz w:val="16"/>
                <w:szCs w:val="16"/>
                <w:rPrChange w:id="1286" w:author="Reis-Filho, Jorge S./Pathology" w:date="2019-06-26T23:35:00Z">
                  <w:rPr>
                    <w:rFonts w:ascii="Arial" w:eastAsia="Arial" w:hAnsi="Arial" w:cs="Arial"/>
                  </w:rPr>
                </w:rPrChange>
              </w:rPr>
              <w:t>3</w:t>
            </w:r>
          </w:p>
        </w:tc>
      </w:tr>
      <w:tr w:rsidR="00413E5F" w:rsidRPr="00A7225E" w14:paraId="3F2D2296" w14:textId="77777777" w:rsidTr="00F90BF2">
        <w:trPr>
          <w:trHeight w:hRule="exact" w:val="274"/>
        </w:trPr>
        <w:tc>
          <w:tcPr>
            <w:tcW w:w="1560" w:type="dxa"/>
            <w:tcMar>
              <w:top w:w="100" w:type="dxa"/>
              <w:left w:w="100" w:type="dxa"/>
              <w:bottom w:w="100" w:type="dxa"/>
              <w:right w:w="100" w:type="dxa"/>
            </w:tcMar>
          </w:tcPr>
          <w:p w14:paraId="03A9B9CE"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287" w:author="Reis-Filho, Jorge S./Pathology" w:date="2019-06-26T23:35:00Z">
                  <w:rPr>
                    <w:rFonts w:ascii="Arial" w:eastAsia="Arial" w:hAnsi="Arial" w:cs="Arial"/>
                  </w:rPr>
                </w:rPrChange>
              </w:rPr>
            </w:pPr>
            <w:r w:rsidRPr="001F0B9F">
              <w:rPr>
                <w:rFonts w:ascii="Arial" w:hAnsi="Arial" w:cs="Arial"/>
                <w:sz w:val="16"/>
                <w:szCs w:val="16"/>
                <w:rPrChange w:id="1288" w:author="Reis-Filho, Jorge S./Pathology" w:date="2019-06-26T23:35:00Z">
                  <w:rPr>
                    <w:rFonts w:ascii="Arial" w:hAnsi="Arial" w:cs="Arial"/>
                  </w:rPr>
                </w:rPrChange>
              </w:rPr>
              <w:t>MSK-VL-0017</w:t>
            </w:r>
          </w:p>
        </w:tc>
        <w:tc>
          <w:tcPr>
            <w:tcW w:w="1110" w:type="dxa"/>
            <w:tcMar>
              <w:top w:w="100" w:type="dxa"/>
              <w:left w:w="100" w:type="dxa"/>
              <w:bottom w:w="100" w:type="dxa"/>
              <w:right w:w="100" w:type="dxa"/>
            </w:tcMar>
          </w:tcPr>
          <w:p w14:paraId="2149D88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89" w:author="Reis-Filho, Jorge S./Pathology" w:date="2019-06-26T23:35:00Z">
                  <w:rPr>
                    <w:rFonts w:ascii="Arial" w:eastAsia="Arial" w:hAnsi="Arial" w:cs="Arial"/>
                  </w:rPr>
                </w:rPrChange>
              </w:rPr>
            </w:pPr>
            <w:r w:rsidRPr="001F0B9F">
              <w:rPr>
                <w:rFonts w:ascii="Arial" w:eastAsia="Arial" w:hAnsi="Arial" w:cs="Arial"/>
                <w:sz w:val="16"/>
                <w:szCs w:val="16"/>
                <w:rPrChange w:id="1290" w:author="Reis-Filho, Jorge S./Pathology" w:date="2019-06-26T23:35:00Z">
                  <w:rPr>
                    <w:rFonts w:ascii="Arial" w:eastAsia="Arial" w:hAnsi="Arial" w:cs="Arial"/>
                  </w:rPr>
                </w:rPrChange>
              </w:rPr>
              <w:t>35</w:t>
            </w:r>
          </w:p>
        </w:tc>
        <w:tc>
          <w:tcPr>
            <w:tcW w:w="1335" w:type="dxa"/>
            <w:tcMar>
              <w:top w:w="100" w:type="dxa"/>
              <w:left w:w="100" w:type="dxa"/>
              <w:bottom w:w="100" w:type="dxa"/>
              <w:right w:w="100" w:type="dxa"/>
            </w:tcMar>
          </w:tcPr>
          <w:p w14:paraId="29053BF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91" w:author="Reis-Filho, Jorge S./Pathology" w:date="2019-06-26T23:35:00Z">
                  <w:rPr>
                    <w:rFonts w:ascii="Arial" w:eastAsia="Arial" w:hAnsi="Arial" w:cs="Arial"/>
                  </w:rPr>
                </w:rPrChange>
              </w:rPr>
            </w:pPr>
            <w:r w:rsidRPr="001F0B9F">
              <w:rPr>
                <w:rFonts w:ascii="Arial" w:eastAsia="Arial" w:hAnsi="Arial" w:cs="Arial"/>
                <w:sz w:val="16"/>
                <w:szCs w:val="16"/>
                <w:rPrChange w:id="1292" w:author="Reis-Filho, Jorge S./Pathology" w:date="2019-06-26T23:35:00Z">
                  <w:rPr>
                    <w:rFonts w:ascii="Arial" w:eastAsia="Arial" w:hAnsi="Arial" w:cs="Arial"/>
                  </w:rPr>
                </w:rPrChange>
              </w:rPr>
              <w:t>6 (17.1%)</w:t>
            </w:r>
          </w:p>
        </w:tc>
        <w:tc>
          <w:tcPr>
            <w:tcW w:w="1335" w:type="dxa"/>
            <w:tcMar>
              <w:top w:w="100" w:type="dxa"/>
              <w:left w:w="100" w:type="dxa"/>
              <w:bottom w:w="100" w:type="dxa"/>
              <w:right w:w="100" w:type="dxa"/>
            </w:tcMar>
          </w:tcPr>
          <w:p w14:paraId="48DB3D8A" w14:textId="77777777" w:rsidR="00413E5F" w:rsidRPr="001F0B9F" w:rsidRDefault="00B4071F" w:rsidP="00A7225E">
            <w:pPr>
              <w:widowControl w:val="0"/>
              <w:spacing w:after="0" w:line="240" w:lineRule="auto"/>
              <w:jc w:val="both"/>
              <w:rPr>
                <w:rFonts w:ascii="Arial" w:eastAsia="Arial" w:hAnsi="Arial" w:cs="Arial"/>
                <w:sz w:val="16"/>
                <w:szCs w:val="16"/>
                <w:rPrChange w:id="1293" w:author="Reis-Filho, Jorge S./Pathology" w:date="2019-06-26T23:35:00Z">
                  <w:rPr>
                    <w:rFonts w:ascii="Arial" w:eastAsia="Arial" w:hAnsi="Arial" w:cs="Arial"/>
                  </w:rPr>
                </w:rPrChange>
              </w:rPr>
            </w:pPr>
            <w:r w:rsidRPr="001F0B9F">
              <w:rPr>
                <w:rFonts w:ascii="Arial" w:eastAsia="Arial" w:hAnsi="Arial" w:cs="Arial"/>
                <w:sz w:val="16"/>
                <w:szCs w:val="16"/>
                <w:rPrChange w:id="1294"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DD4AEC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295" w:author="Reis-Filho, Jorge S./Pathology" w:date="2019-06-26T23:35:00Z">
                  <w:rPr>
                    <w:rFonts w:ascii="Arial" w:eastAsia="Arial" w:hAnsi="Arial" w:cs="Arial"/>
                  </w:rPr>
                </w:rPrChange>
              </w:rPr>
            </w:pPr>
            <w:r w:rsidRPr="001F0B9F">
              <w:rPr>
                <w:rFonts w:ascii="Arial" w:eastAsia="Arial" w:hAnsi="Arial" w:cs="Arial"/>
                <w:sz w:val="16"/>
                <w:szCs w:val="16"/>
                <w:rPrChange w:id="1296"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0342B5E2" w14:textId="77777777" w:rsidR="00413E5F" w:rsidRPr="001F0B9F" w:rsidRDefault="00B4071F" w:rsidP="00A7225E">
            <w:pPr>
              <w:widowControl w:val="0"/>
              <w:spacing w:after="0" w:line="240" w:lineRule="auto"/>
              <w:jc w:val="both"/>
              <w:rPr>
                <w:rFonts w:ascii="Arial" w:eastAsia="Arial" w:hAnsi="Arial" w:cs="Arial"/>
                <w:sz w:val="16"/>
                <w:szCs w:val="16"/>
                <w:rPrChange w:id="1297" w:author="Reis-Filho, Jorge S./Pathology" w:date="2019-06-26T23:35:00Z">
                  <w:rPr>
                    <w:rFonts w:ascii="Arial" w:eastAsia="Arial" w:hAnsi="Arial" w:cs="Arial"/>
                  </w:rPr>
                </w:rPrChange>
              </w:rPr>
            </w:pPr>
            <w:r w:rsidRPr="001F0B9F">
              <w:rPr>
                <w:rFonts w:ascii="Arial" w:eastAsia="Arial" w:hAnsi="Arial" w:cs="Arial"/>
                <w:sz w:val="16"/>
                <w:szCs w:val="16"/>
                <w:rPrChange w:id="1298" w:author="Reis-Filho, Jorge S./Pathology" w:date="2019-06-26T23:35:00Z">
                  <w:rPr>
                    <w:rFonts w:ascii="Arial" w:eastAsia="Arial" w:hAnsi="Arial" w:cs="Arial"/>
                  </w:rPr>
                </w:rPrChange>
              </w:rPr>
              <w:t>5</w:t>
            </w:r>
          </w:p>
        </w:tc>
        <w:tc>
          <w:tcPr>
            <w:tcW w:w="1335" w:type="dxa"/>
            <w:tcMar>
              <w:top w:w="100" w:type="dxa"/>
              <w:left w:w="100" w:type="dxa"/>
              <w:bottom w:w="100" w:type="dxa"/>
              <w:right w:w="100" w:type="dxa"/>
            </w:tcMar>
          </w:tcPr>
          <w:p w14:paraId="3148568D" w14:textId="77777777" w:rsidR="00413E5F" w:rsidRPr="001F0B9F" w:rsidRDefault="00B4071F" w:rsidP="00A7225E">
            <w:pPr>
              <w:widowControl w:val="0"/>
              <w:spacing w:after="0" w:line="240" w:lineRule="auto"/>
              <w:jc w:val="both"/>
              <w:rPr>
                <w:rFonts w:ascii="Arial" w:eastAsia="Arial" w:hAnsi="Arial" w:cs="Arial"/>
                <w:sz w:val="16"/>
                <w:szCs w:val="16"/>
                <w:rPrChange w:id="1299" w:author="Reis-Filho, Jorge S./Pathology" w:date="2019-06-26T23:35:00Z">
                  <w:rPr>
                    <w:rFonts w:ascii="Arial" w:eastAsia="Arial" w:hAnsi="Arial" w:cs="Arial"/>
                  </w:rPr>
                </w:rPrChange>
              </w:rPr>
            </w:pPr>
            <w:r w:rsidRPr="001F0B9F">
              <w:rPr>
                <w:rFonts w:ascii="Arial" w:eastAsia="Arial" w:hAnsi="Arial" w:cs="Arial"/>
                <w:sz w:val="16"/>
                <w:szCs w:val="16"/>
                <w:rPrChange w:id="1300" w:author="Reis-Filho, Jorge S./Pathology" w:date="2019-06-26T23:35:00Z">
                  <w:rPr>
                    <w:rFonts w:ascii="Arial" w:eastAsia="Arial" w:hAnsi="Arial" w:cs="Arial"/>
                  </w:rPr>
                </w:rPrChange>
              </w:rPr>
              <w:t>0</w:t>
            </w:r>
          </w:p>
        </w:tc>
      </w:tr>
      <w:tr w:rsidR="00413E5F" w:rsidRPr="00A7225E" w14:paraId="15C112E7" w14:textId="77777777" w:rsidTr="00F90BF2">
        <w:trPr>
          <w:trHeight w:hRule="exact" w:val="274"/>
        </w:trPr>
        <w:tc>
          <w:tcPr>
            <w:tcW w:w="1560" w:type="dxa"/>
            <w:tcMar>
              <w:top w:w="100" w:type="dxa"/>
              <w:left w:w="100" w:type="dxa"/>
              <w:bottom w:w="100" w:type="dxa"/>
              <w:right w:w="100" w:type="dxa"/>
            </w:tcMar>
          </w:tcPr>
          <w:p w14:paraId="4194AA49"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01" w:author="Reis-Filho, Jorge S./Pathology" w:date="2019-06-26T23:35:00Z">
                  <w:rPr>
                    <w:rFonts w:ascii="Arial" w:eastAsia="Arial" w:hAnsi="Arial" w:cs="Arial"/>
                  </w:rPr>
                </w:rPrChange>
              </w:rPr>
            </w:pPr>
            <w:r w:rsidRPr="001F0B9F">
              <w:rPr>
                <w:rFonts w:ascii="Arial" w:hAnsi="Arial" w:cs="Arial"/>
                <w:sz w:val="16"/>
                <w:szCs w:val="16"/>
                <w:rPrChange w:id="1302" w:author="Reis-Filho, Jorge S./Pathology" w:date="2019-06-26T23:35:00Z">
                  <w:rPr>
                    <w:rFonts w:ascii="Arial" w:hAnsi="Arial" w:cs="Arial"/>
                  </w:rPr>
                </w:rPrChange>
              </w:rPr>
              <w:t>W044216564054</w:t>
            </w:r>
          </w:p>
        </w:tc>
        <w:tc>
          <w:tcPr>
            <w:tcW w:w="1110" w:type="dxa"/>
            <w:tcMar>
              <w:top w:w="100" w:type="dxa"/>
              <w:left w:w="100" w:type="dxa"/>
              <w:bottom w:w="100" w:type="dxa"/>
              <w:right w:w="100" w:type="dxa"/>
            </w:tcMar>
          </w:tcPr>
          <w:p w14:paraId="7F558B88"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03" w:author="Reis-Filho, Jorge S./Pathology" w:date="2019-06-26T23:35:00Z">
                  <w:rPr>
                    <w:rFonts w:ascii="Arial" w:eastAsia="Arial" w:hAnsi="Arial" w:cs="Arial"/>
                  </w:rPr>
                </w:rPrChange>
              </w:rPr>
            </w:pPr>
            <w:r w:rsidRPr="001F0B9F">
              <w:rPr>
                <w:rFonts w:ascii="Arial" w:eastAsia="Arial" w:hAnsi="Arial" w:cs="Arial"/>
                <w:sz w:val="16"/>
                <w:szCs w:val="16"/>
                <w:rPrChange w:id="1304" w:author="Reis-Filho, Jorge S./Pathology" w:date="2019-06-26T23:35:00Z">
                  <w:rPr>
                    <w:rFonts w:ascii="Arial" w:eastAsia="Arial" w:hAnsi="Arial" w:cs="Arial"/>
                  </w:rPr>
                </w:rPrChange>
              </w:rPr>
              <w:t>23</w:t>
            </w:r>
          </w:p>
        </w:tc>
        <w:tc>
          <w:tcPr>
            <w:tcW w:w="1335" w:type="dxa"/>
            <w:tcMar>
              <w:top w:w="100" w:type="dxa"/>
              <w:left w:w="100" w:type="dxa"/>
              <w:bottom w:w="100" w:type="dxa"/>
              <w:right w:w="100" w:type="dxa"/>
            </w:tcMar>
          </w:tcPr>
          <w:p w14:paraId="0FD6D88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05" w:author="Reis-Filho, Jorge S./Pathology" w:date="2019-06-26T23:35:00Z">
                  <w:rPr>
                    <w:rFonts w:ascii="Arial" w:eastAsia="Arial" w:hAnsi="Arial" w:cs="Arial"/>
                  </w:rPr>
                </w:rPrChange>
              </w:rPr>
            </w:pPr>
            <w:r w:rsidRPr="001F0B9F">
              <w:rPr>
                <w:rFonts w:ascii="Arial" w:eastAsia="Arial" w:hAnsi="Arial" w:cs="Arial"/>
                <w:sz w:val="16"/>
                <w:szCs w:val="16"/>
                <w:rPrChange w:id="1306" w:author="Reis-Filho, Jorge S./Pathology" w:date="2019-06-26T23:35:00Z">
                  <w:rPr>
                    <w:rFonts w:ascii="Arial" w:eastAsia="Arial" w:hAnsi="Arial" w:cs="Arial"/>
                  </w:rPr>
                </w:rPrChange>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03D2063" w14:textId="77777777" w:rsidR="00413E5F" w:rsidRPr="001F0B9F" w:rsidRDefault="00B4071F" w:rsidP="00A7225E">
            <w:pPr>
              <w:widowControl w:val="0"/>
              <w:spacing w:after="0" w:line="240" w:lineRule="auto"/>
              <w:jc w:val="both"/>
              <w:rPr>
                <w:rFonts w:ascii="Arial" w:eastAsia="Arial" w:hAnsi="Arial" w:cs="Arial"/>
                <w:sz w:val="16"/>
                <w:szCs w:val="16"/>
                <w:rPrChange w:id="1307" w:author="Reis-Filho, Jorge S./Pathology" w:date="2019-06-26T23:35:00Z">
                  <w:rPr>
                    <w:rFonts w:ascii="Arial" w:eastAsia="Arial" w:hAnsi="Arial" w:cs="Arial"/>
                  </w:rPr>
                </w:rPrChange>
              </w:rPr>
            </w:pPr>
            <w:r w:rsidRPr="001F0B9F">
              <w:rPr>
                <w:rFonts w:ascii="Arial" w:eastAsia="Arial" w:hAnsi="Arial" w:cs="Arial"/>
                <w:sz w:val="16"/>
                <w:szCs w:val="16"/>
                <w:rPrChange w:id="1308" w:author="Reis-Filho, Jorge S./Pathology" w:date="2019-06-26T23:35: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410470B" w14:textId="77777777" w:rsidR="00413E5F" w:rsidRPr="001F0B9F" w:rsidRDefault="00B4071F" w:rsidP="00A7225E">
            <w:pPr>
              <w:widowControl w:val="0"/>
              <w:spacing w:after="0" w:line="240" w:lineRule="auto"/>
              <w:jc w:val="both"/>
              <w:rPr>
                <w:rFonts w:ascii="Arial" w:eastAsia="Arial" w:hAnsi="Arial" w:cs="Arial"/>
                <w:sz w:val="16"/>
                <w:szCs w:val="16"/>
                <w:rPrChange w:id="1309" w:author="Reis-Filho, Jorge S./Pathology" w:date="2019-06-26T23:35:00Z">
                  <w:rPr>
                    <w:rFonts w:ascii="Arial" w:eastAsia="Arial" w:hAnsi="Arial" w:cs="Arial"/>
                  </w:rPr>
                </w:rPrChange>
              </w:rPr>
            </w:pPr>
            <w:r w:rsidRPr="001F0B9F">
              <w:rPr>
                <w:rFonts w:ascii="Arial" w:eastAsia="Arial" w:hAnsi="Arial" w:cs="Arial"/>
                <w:sz w:val="16"/>
                <w:szCs w:val="16"/>
                <w:rPrChange w:id="1310" w:author="Reis-Filho, Jorge S./Pathology" w:date="2019-06-26T23:35:00Z">
                  <w:rPr>
                    <w:rFonts w:ascii="Arial" w:eastAsia="Arial" w:hAnsi="Arial" w:cs="Arial"/>
                  </w:rPr>
                </w:rPrChange>
              </w:rPr>
              <w:t>N/A</w:t>
            </w:r>
          </w:p>
        </w:tc>
        <w:tc>
          <w:tcPr>
            <w:tcW w:w="1335" w:type="dxa"/>
            <w:tcMar>
              <w:top w:w="100" w:type="dxa"/>
              <w:left w:w="100" w:type="dxa"/>
              <w:bottom w:w="100" w:type="dxa"/>
              <w:right w:w="100" w:type="dxa"/>
            </w:tcMar>
          </w:tcPr>
          <w:p w14:paraId="7F8212A3" w14:textId="77777777" w:rsidR="00413E5F" w:rsidRPr="001F0B9F" w:rsidRDefault="00B4071F" w:rsidP="00A7225E">
            <w:pPr>
              <w:widowControl w:val="0"/>
              <w:spacing w:after="0" w:line="240" w:lineRule="auto"/>
              <w:jc w:val="both"/>
              <w:rPr>
                <w:rFonts w:ascii="Arial" w:eastAsia="Arial" w:hAnsi="Arial" w:cs="Arial"/>
                <w:sz w:val="16"/>
                <w:szCs w:val="16"/>
                <w:rPrChange w:id="1311" w:author="Reis-Filho, Jorge S./Pathology" w:date="2019-06-26T23:35:00Z">
                  <w:rPr>
                    <w:rFonts w:ascii="Arial" w:eastAsia="Arial" w:hAnsi="Arial" w:cs="Arial"/>
                  </w:rPr>
                </w:rPrChange>
              </w:rPr>
            </w:pPr>
            <w:r w:rsidRPr="001F0B9F">
              <w:rPr>
                <w:rFonts w:ascii="Arial" w:eastAsia="Arial" w:hAnsi="Arial" w:cs="Arial"/>
                <w:sz w:val="16"/>
                <w:szCs w:val="16"/>
                <w:rPrChange w:id="1312" w:author="Reis-Filho, Jorge S./Pathology" w:date="2019-06-26T23:35:00Z">
                  <w:rPr>
                    <w:rFonts w:ascii="Arial" w:eastAsia="Arial" w:hAnsi="Arial" w:cs="Arial"/>
                  </w:rPr>
                </w:rPrChange>
              </w:rPr>
              <w:t>6</w:t>
            </w:r>
          </w:p>
        </w:tc>
        <w:tc>
          <w:tcPr>
            <w:tcW w:w="1335" w:type="dxa"/>
            <w:tcMar>
              <w:top w:w="100" w:type="dxa"/>
              <w:left w:w="100" w:type="dxa"/>
              <w:bottom w:w="100" w:type="dxa"/>
              <w:right w:w="100" w:type="dxa"/>
            </w:tcMar>
          </w:tcPr>
          <w:p w14:paraId="3C11E669" w14:textId="77777777" w:rsidR="00413E5F" w:rsidRPr="001F0B9F" w:rsidRDefault="00B4071F" w:rsidP="00A7225E">
            <w:pPr>
              <w:widowControl w:val="0"/>
              <w:spacing w:after="0" w:line="240" w:lineRule="auto"/>
              <w:jc w:val="both"/>
              <w:rPr>
                <w:rFonts w:ascii="Arial" w:eastAsia="Arial" w:hAnsi="Arial" w:cs="Arial"/>
                <w:sz w:val="16"/>
                <w:szCs w:val="16"/>
                <w:rPrChange w:id="1313" w:author="Reis-Filho, Jorge S./Pathology" w:date="2019-06-26T23:35:00Z">
                  <w:rPr>
                    <w:rFonts w:ascii="Arial" w:eastAsia="Arial" w:hAnsi="Arial" w:cs="Arial"/>
                  </w:rPr>
                </w:rPrChange>
              </w:rPr>
            </w:pPr>
            <w:r w:rsidRPr="001F0B9F">
              <w:rPr>
                <w:rFonts w:ascii="Arial" w:eastAsia="Arial" w:hAnsi="Arial" w:cs="Arial"/>
                <w:sz w:val="16"/>
                <w:szCs w:val="16"/>
                <w:rPrChange w:id="1314" w:author="Reis-Filho, Jorge S./Pathology" w:date="2019-06-26T23:35:00Z">
                  <w:rPr>
                    <w:rFonts w:ascii="Arial" w:eastAsia="Arial" w:hAnsi="Arial" w:cs="Arial"/>
                  </w:rPr>
                </w:rPrChange>
              </w:rPr>
              <w:t>0</w:t>
            </w:r>
          </w:p>
        </w:tc>
      </w:tr>
      <w:tr w:rsidR="00413E5F" w:rsidRPr="00A7225E" w14:paraId="66BE5C00" w14:textId="77777777" w:rsidTr="00F90BF2">
        <w:trPr>
          <w:trHeight w:hRule="exact" w:val="274"/>
        </w:trPr>
        <w:tc>
          <w:tcPr>
            <w:tcW w:w="1560" w:type="dxa"/>
            <w:tcMar>
              <w:top w:w="100" w:type="dxa"/>
              <w:left w:w="100" w:type="dxa"/>
              <w:bottom w:w="100" w:type="dxa"/>
              <w:right w:w="100" w:type="dxa"/>
            </w:tcMar>
          </w:tcPr>
          <w:p w14:paraId="2AFEE9B5"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15" w:author="Reis-Filho, Jorge S./Pathology" w:date="2019-06-26T23:35:00Z">
                  <w:rPr>
                    <w:rFonts w:ascii="Arial" w:eastAsia="Arial" w:hAnsi="Arial" w:cs="Arial"/>
                  </w:rPr>
                </w:rPrChange>
              </w:rPr>
            </w:pPr>
            <w:r w:rsidRPr="001F0B9F">
              <w:rPr>
                <w:rFonts w:ascii="Arial" w:hAnsi="Arial" w:cs="Arial"/>
                <w:sz w:val="16"/>
                <w:szCs w:val="16"/>
                <w:rPrChange w:id="1316" w:author="Reis-Filho, Jorge S./Pathology" w:date="2019-06-26T23:35:00Z">
                  <w:rPr>
                    <w:rFonts w:ascii="Arial" w:hAnsi="Arial" w:cs="Arial"/>
                  </w:rPr>
                </w:rPrChange>
              </w:rPr>
              <w:t>MSK-VB-0063</w:t>
            </w:r>
          </w:p>
        </w:tc>
        <w:tc>
          <w:tcPr>
            <w:tcW w:w="1110" w:type="dxa"/>
            <w:tcMar>
              <w:top w:w="100" w:type="dxa"/>
              <w:left w:w="100" w:type="dxa"/>
              <w:bottom w:w="100" w:type="dxa"/>
              <w:right w:w="100" w:type="dxa"/>
            </w:tcMar>
          </w:tcPr>
          <w:p w14:paraId="10588AA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17" w:author="Reis-Filho, Jorge S./Pathology" w:date="2019-06-26T23:35:00Z">
                  <w:rPr>
                    <w:rFonts w:ascii="Arial" w:eastAsia="Arial" w:hAnsi="Arial" w:cs="Arial"/>
                  </w:rPr>
                </w:rPrChange>
              </w:rPr>
            </w:pPr>
            <w:r w:rsidRPr="001F0B9F">
              <w:rPr>
                <w:rFonts w:ascii="Arial" w:eastAsia="Arial" w:hAnsi="Arial" w:cs="Arial"/>
                <w:sz w:val="16"/>
                <w:szCs w:val="16"/>
                <w:rPrChange w:id="1318" w:author="Reis-Filho, Jorge S./Pathology" w:date="2019-06-26T23:35:00Z">
                  <w:rPr>
                    <w:rFonts w:ascii="Arial" w:eastAsia="Arial" w:hAnsi="Arial" w:cs="Arial"/>
                  </w:rPr>
                </w:rPrChange>
              </w:rPr>
              <w:t>22</w:t>
            </w:r>
          </w:p>
        </w:tc>
        <w:tc>
          <w:tcPr>
            <w:tcW w:w="1335" w:type="dxa"/>
            <w:tcMar>
              <w:top w:w="100" w:type="dxa"/>
              <w:left w:w="100" w:type="dxa"/>
              <w:bottom w:w="100" w:type="dxa"/>
              <w:right w:w="100" w:type="dxa"/>
            </w:tcMar>
          </w:tcPr>
          <w:p w14:paraId="2FCC614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19" w:author="Reis-Filho, Jorge S./Pathology" w:date="2019-06-26T23:35:00Z">
                  <w:rPr>
                    <w:rFonts w:ascii="Arial" w:eastAsia="Arial" w:hAnsi="Arial" w:cs="Arial"/>
                  </w:rPr>
                </w:rPrChange>
              </w:rPr>
            </w:pPr>
            <w:r w:rsidRPr="001F0B9F">
              <w:rPr>
                <w:rFonts w:ascii="Arial" w:eastAsia="Arial" w:hAnsi="Arial" w:cs="Arial"/>
                <w:sz w:val="16"/>
                <w:szCs w:val="16"/>
                <w:rPrChange w:id="1320" w:author="Reis-Filho, Jorge S./Pathology" w:date="2019-06-26T23:35:00Z">
                  <w:rPr>
                    <w:rFonts w:ascii="Arial" w:eastAsia="Arial" w:hAnsi="Arial" w:cs="Arial"/>
                  </w:rPr>
                </w:rPrChange>
              </w:rPr>
              <w:t>3 (13.6%)</w:t>
            </w:r>
          </w:p>
        </w:tc>
        <w:tc>
          <w:tcPr>
            <w:tcW w:w="1335" w:type="dxa"/>
            <w:tcMar>
              <w:top w:w="100" w:type="dxa"/>
              <w:left w:w="100" w:type="dxa"/>
              <w:bottom w:w="100" w:type="dxa"/>
              <w:right w:w="100" w:type="dxa"/>
            </w:tcMar>
          </w:tcPr>
          <w:p w14:paraId="4EBD434D" w14:textId="77777777" w:rsidR="00413E5F" w:rsidRPr="001F0B9F" w:rsidRDefault="00B4071F" w:rsidP="00A7225E">
            <w:pPr>
              <w:widowControl w:val="0"/>
              <w:spacing w:after="0" w:line="240" w:lineRule="auto"/>
              <w:jc w:val="both"/>
              <w:rPr>
                <w:rFonts w:ascii="Arial" w:eastAsia="Arial" w:hAnsi="Arial" w:cs="Arial"/>
                <w:sz w:val="16"/>
                <w:szCs w:val="16"/>
                <w:rPrChange w:id="1321" w:author="Reis-Filho, Jorge S./Pathology" w:date="2019-06-26T23:35:00Z">
                  <w:rPr>
                    <w:rFonts w:ascii="Arial" w:eastAsia="Arial" w:hAnsi="Arial" w:cs="Arial"/>
                  </w:rPr>
                </w:rPrChange>
              </w:rPr>
            </w:pPr>
            <w:r w:rsidRPr="001F0B9F">
              <w:rPr>
                <w:rFonts w:ascii="Arial" w:eastAsia="Arial" w:hAnsi="Arial" w:cs="Arial"/>
                <w:sz w:val="16"/>
                <w:szCs w:val="16"/>
                <w:rPrChange w:id="1322"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4DCBBEA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23" w:author="Reis-Filho, Jorge S./Pathology" w:date="2019-06-26T23:35:00Z">
                  <w:rPr>
                    <w:rFonts w:ascii="Arial" w:eastAsia="Arial" w:hAnsi="Arial" w:cs="Arial"/>
                  </w:rPr>
                </w:rPrChange>
              </w:rPr>
            </w:pPr>
            <w:r w:rsidRPr="001F0B9F">
              <w:rPr>
                <w:rFonts w:ascii="Arial" w:eastAsia="Arial" w:hAnsi="Arial" w:cs="Arial"/>
                <w:sz w:val="16"/>
                <w:szCs w:val="16"/>
                <w:rPrChange w:id="1324"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C5D28A4" w14:textId="77777777" w:rsidR="00413E5F" w:rsidRPr="001F0B9F" w:rsidRDefault="00B4071F" w:rsidP="00A7225E">
            <w:pPr>
              <w:widowControl w:val="0"/>
              <w:spacing w:after="0" w:line="240" w:lineRule="auto"/>
              <w:jc w:val="both"/>
              <w:rPr>
                <w:rFonts w:ascii="Arial" w:eastAsia="Arial" w:hAnsi="Arial" w:cs="Arial"/>
                <w:sz w:val="16"/>
                <w:szCs w:val="16"/>
                <w:rPrChange w:id="1325" w:author="Reis-Filho, Jorge S./Pathology" w:date="2019-06-26T23:35:00Z">
                  <w:rPr>
                    <w:rFonts w:ascii="Arial" w:eastAsia="Arial" w:hAnsi="Arial" w:cs="Arial"/>
                  </w:rPr>
                </w:rPrChange>
              </w:rPr>
            </w:pPr>
            <w:r w:rsidRPr="001F0B9F">
              <w:rPr>
                <w:rFonts w:ascii="Arial" w:eastAsia="Arial" w:hAnsi="Arial" w:cs="Arial"/>
                <w:sz w:val="16"/>
                <w:szCs w:val="16"/>
                <w:rPrChange w:id="1326"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3CECE29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27" w:author="Reis-Filho, Jorge S./Pathology" w:date="2019-06-26T23:35:00Z">
                  <w:rPr>
                    <w:rFonts w:ascii="Arial" w:eastAsia="Arial" w:hAnsi="Arial" w:cs="Arial"/>
                  </w:rPr>
                </w:rPrChange>
              </w:rPr>
            </w:pPr>
            <w:r w:rsidRPr="001F0B9F">
              <w:rPr>
                <w:rFonts w:ascii="Arial" w:eastAsia="Arial" w:hAnsi="Arial" w:cs="Arial"/>
                <w:sz w:val="16"/>
                <w:szCs w:val="16"/>
                <w:rPrChange w:id="1328" w:author="Reis-Filho, Jorge S./Pathology" w:date="2019-06-26T23:35:00Z">
                  <w:rPr>
                    <w:rFonts w:ascii="Arial" w:eastAsia="Arial" w:hAnsi="Arial" w:cs="Arial"/>
                  </w:rPr>
                </w:rPrChange>
              </w:rPr>
              <w:t>2</w:t>
            </w:r>
          </w:p>
        </w:tc>
      </w:tr>
      <w:tr w:rsidR="00413E5F" w:rsidRPr="00A7225E" w14:paraId="65E13698" w14:textId="77777777" w:rsidTr="00F90BF2">
        <w:trPr>
          <w:trHeight w:hRule="exact" w:val="274"/>
        </w:trPr>
        <w:tc>
          <w:tcPr>
            <w:tcW w:w="1560" w:type="dxa"/>
            <w:tcMar>
              <w:top w:w="100" w:type="dxa"/>
              <w:left w:w="100" w:type="dxa"/>
              <w:bottom w:w="100" w:type="dxa"/>
              <w:right w:w="100" w:type="dxa"/>
            </w:tcMar>
          </w:tcPr>
          <w:p w14:paraId="2FDC6A55"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29" w:author="Reis-Filho, Jorge S./Pathology" w:date="2019-06-26T23:35:00Z">
                  <w:rPr>
                    <w:rFonts w:ascii="Arial" w:eastAsia="Arial" w:hAnsi="Arial" w:cs="Arial"/>
                  </w:rPr>
                </w:rPrChange>
              </w:rPr>
            </w:pPr>
            <w:r w:rsidRPr="001F0B9F">
              <w:rPr>
                <w:rFonts w:ascii="Arial" w:hAnsi="Arial" w:cs="Arial"/>
                <w:sz w:val="16"/>
                <w:szCs w:val="16"/>
                <w:rPrChange w:id="1330" w:author="Reis-Filho, Jorge S./Pathology" w:date="2019-06-26T23:35:00Z">
                  <w:rPr>
                    <w:rFonts w:ascii="Arial" w:hAnsi="Arial" w:cs="Arial"/>
                  </w:rPr>
                </w:rPrChange>
              </w:rPr>
              <w:t>MSK-VB-0008</w:t>
            </w:r>
          </w:p>
        </w:tc>
        <w:tc>
          <w:tcPr>
            <w:tcW w:w="1110" w:type="dxa"/>
            <w:tcMar>
              <w:top w:w="100" w:type="dxa"/>
              <w:left w:w="100" w:type="dxa"/>
              <w:bottom w:w="100" w:type="dxa"/>
              <w:right w:w="100" w:type="dxa"/>
            </w:tcMar>
          </w:tcPr>
          <w:p w14:paraId="35E7FBC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31" w:author="Reis-Filho, Jorge S./Pathology" w:date="2019-06-26T23:35:00Z">
                  <w:rPr>
                    <w:rFonts w:ascii="Arial" w:eastAsia="Arial" w:hAnsi="Arial" w:cs="Arial"/>
                  </w:rPr>
                </w:rPrChange>
              </w:rPr>
            </w:pPr>
            <w:r w:rsidRPr="001F0B9F">
              <w:rPr>
                <w:rFonts w:ascii="Arial" w:eastAsia="Arial" w:hAnsi="Arial" w:cs="Arial"/>
                <w:sz w:val="16"/>
                <w:szCs w:val="16"/>
                <w:rPrChange w:id="1332" w:author="Reis-Filho, Jorge S./Pathology" w:date="2019-06-26T23:35:00Z">
                  <w:rPr>
                    <w:rFonts w:ascii="Arial" w:eastAsia="Arial" w:hAnsi="Arial" w:cs="Arial"/>
                  </w:rPr>
                </w:rPrChange>
              </w:rPr>
              <w:t>17</w:t>
            </w:r>
          </w:p>
        </w:tc>
        <w:tc>
          <w:tcPr>
            <w:tcW w:w="1335" w:type="dxa"/>
            <w:tcMar>
              <w:top w:w="100" w:type="dxa"/>
              <w:left w:w="100" w:type="dxa"/>
              <w:bottom w:w="100" w:type="dxa"/>
              <w:right w:w="100" w:type="dxa"/>
            </w:tcMar>
          </w:tcPr>
          <w:p w14:paraId="1FB38E70"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33" w:author="Reis-Filho, Jorge S./Pathology" w:date="2019-06-26T23:35:00Z">
                  <w:rPr>
                    <w:rFonts w:ascii="Arial" w:eastAsia="Arial" w:hAnsi="Arial" w:cs="Arial"/>
                  </w:rPr>
                </w:rPrChange>
              </w:rPr>
            </w:pPr>
            <w:r w:rsidRPr="001F0B9F">
              <w:rPr>
                <w:rFonts w:ascii="Arial" w:eastAsia="Arial" w:hAnsi="Arial" w:cs="Arial"/>
                <w:sz w:val="16"/>
                <w:szCs w:val="16"/>
                <w:rPrChange w:id="1334" w:author="Reis-Filho, Jorge S./Pathology" w:date="2019-06-26T23:35:00Z">
                  <w:rPr>
                    <w:rFonts w:ascii="Arial" w:eastAsia="Arial" w:hAnsi="Arial" w:cs="Arial"/>
                  </w:rPr>
                </w:rPrChange>
              </w:rPr>
              <w:t>2 (11.8%)</w:t>
            </w:r>
          </w:p>
        </w:tc>
        <w:tc>
          <w:tcPr>
            <w:tcW w:w="1335" w:type="dxa"/>
            <w:tcMar>
              <w:top w:w="100" w:type="dxa"/>
              <w:left w:w="100" w:type="dxa"/>
              <w:bottom w:w="100" w:type="dxa"/>
              <w:right w:w="100" w:type="dxa"/>
            </w:tcMar>
          </w:tcPr>
          <w:p w14:paraId="466C238C" w14:textId="77777777" w:rsidR="00413E5F" w:rsidRPr="001F0B9F" w:rsidRDefault="00B4071F" w:rsidP="00A7225E">
            <w:pPr>
              <w:widowControl w:val="0"/>
              <w:spacing w:after="0" w:line="240" w:lineRule="auto"/>
              <w:jc w:val="both"/>
              <w:rPr>
                <w:rFonts w:ascii="Arial" w:eastAsia="Arial" w:hAnsi="Arial" w:cs="Arial"/>
                <w:sz w:val="16"/>
                <w:szCs w:val="16"/>
                <w:rPrChange w:id="1335" w:author="Reis-Filho, Jorge S./Pathology" w:date="2019-06-26T23:35:00Z">
                  <w:rPr>
                    <w:rFonts w:ascii="Arial" w:eastAsia="Arial" w:hAnsi="Arial" w:cs="Arial"/>
                  </w:rPr>
                </w:rPrChange>
              </w:rPr>
            </w:pPr>
            <w:r w:rsidRPr="001F0B9F">
              <w:rPr>
                <w:rFonts w:ascii="Arial" w:eastAsia="Arial" w:hAnsi="Arial" w:cs="Arial"/>
                <w:sz w:val="16"/>
                <w:szCs w:val="16"/>
                <w:rPrChange w:id="1336"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D9C88E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37" w:author="Reis-Filho, Jorge S./Pathology" w:date="2019-06-26T23:35:00Z">
                  <w:rPr>
                    <w:rFonts w:ascii="Arial" w:eastAsia="Arial" w:hAnsi="Arial" w:cs="Arial"/>
                  </w:rPr>
                </w:rPrChange>
              </w:rPr>
            </w:pPr>
            <w:r w:rsidRPr="001F0B9F">
              <w:rPr>
                <w:rFonts w:ascii="Arial" w:eastAsia="Arial" w:hAnsi="Arial" w:cs="Arial"/>
                <w:sz w:val="16"/>
                <w:szCs w:val="16"/>
                <w:rPrChange w:id="1338"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93DC87C" w14:textId="77777777" w:rsidR="00413E5F" w:rsidRPr="001F0B9F" w:rsidRDefault="00B4071F" w:rsidP="00A7225E">
            <w:pPr>
              <w:widowControl w:val="0"/>
              <w:spacing w:after="0" w:line="240" w:lineRule="auto"/>
              <w:jc w:val="both"/>
              <w:rPr>
                <w:rFonts w:ascii="Arial" w:eastAsia="Arial" w:hAnsi="Arial" w:cs="Arial"/>
                <w:sz w:val="16"/>
                <w:szCs w:val="16"/>
                <w:rPrChange w:id="1339" w:author="Reis-Filho, Jorge S./Pathology" w:date="2019-06-26T23:35:00Z">
                  <w:rPr>
                    <w:rFonts w:ascii="Arial" w:eastAsia="Arial" w:hAnsi="Arial" w:cs="Arial"/>
                  </w:rPr>
                </w:rPrChange>
              </w:rPr>
            </w:pPr>
            <w:r w:rsidRPr="001F0B9F">
              <w:rPr>
                <w:rFonts w:ascii="Arial" w:eastAsia="Arial" w:hAnsi="Arial" w:cs="Arial"/>
                <w:sz w:val="16"/>
                <w:szCs w:val="16"/>
                <w:rPrChange w:id="134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2411577"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41" w:author="Reis-Filho, Jorge S./Pathology" w:date="2019-06-26T23:35:00Z">
                  <w:rPr>
                    <w:rFonts w:ascii="Arial" w:eastAsia="Arial" w:hAnsi="Arial" w:cs="Arial"/>
                  </w:rPr>
                </w:rPrChange>
              </w:rPr>
            </w:pPr>
            <w:r w:rsidRPr="001F0B9F">
              <w:rPr>
                <w:rFonts w:ascii="Arial" w:eastAsia="Arial" w:hAnsi="Arial" w:cs="Arial"/>
                <w:sz w:val="16"/>
                <w:szCs w:val="16"/>
                <w:rPrChange w:id="1342" w:author="Reis-Filho, Jorge S./Pathology" w:date="2019-06-26T23:35:00Z">
                  <w:rPr>
                    <w:rFonts w:ascii="Arial" w:eastAsia="Arial" w:hAnsi="Arial" w:cs="Arial"/>
                  </w:rPr>
                </w:rPrChange>
              </w:rPr>
              <w:t>2</w:t>
            </w:r>
          </w:p>
        </w:tc>
      </w:tr>
      <w:tr w:rsidR="00413E5F" w:rsidRPr="00A7225E" w14:paraId="4530FC5B" w14:textId="77777777" w:rsidTr="00F90BF2">
        <w:trPr>
          <w:trHeight w:hRule="exact" w:val="274"/>
        </w:trPr>
        <w:tc>
          <w:tcPr>
            <w:tcW w:w="1560" w:type="dxa"/>
            <w:tcMar>
              <w:top w:w="100" w:type="dxa"/>
              <w:left w:w="100" w:type="dxa"/>
              <w:bottom w:w="100" w:type="dxa"/>
              <w:right w:w="100" w:type="dxa"/>
            </w:tcMar>
          </w:tcPr>
          <w:p w14:paraId="0BF8402F"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43" w:author="Reis-Filho, Jorge S./Pathology" w:date="2019-06-26T23:35:00Z">
                  <w:rPr>
                    <w:rFonts w:ascii="Arial" w:eastAsia="Arial" w:hAnsi="Arial" w:cs="Arial"/>
                  </w:rPr>
                </w:rPrChange>
              </w:rPr>
            </w:pPr>
            <w:r w:rsidRPr="001F0B9F">
              <w:rPr>
                <w:rFonts w:ascii="Arial" w:hAnsi="Arial" w:cs="Arial"/>
                <w:sz w:val="16"/>
                <w:szCs w:val="16"/>
                <w:rPrChange w:id="1344" w:author="Reis-Filho, Jorge S./Pathology" w:date="2019-06-26T23:35:00Z">
                  <w:rPr>
                    <w:rFonts w:ascii="Arial" w:hAnsi="Arial" w:cs="Arial"/>
                  </w:rPr>
                </w:rPrChange>
              </w:rPr>
              <w:t>MSK-VB-0041</w:t>
            </w:r>
          </w:p>
        </w:tc>
        <w:tc>
          <w:tcPr>
            <w:tcW w:w="1110" w:type="dxa"/>
            <w:tcMar>
              <w:top w:w="100" w:type="dxa"/>
              <w:left w:w="100" w:type="dxa"/>
              <w:bottom w:w="100" w:type="dxa"/>
              <w:right w:w="100" w:type="dxa"/>
            </w:tcMar>
          </w:tcPr>
          <w:p w14:paraId="4DC3122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45" w:author="Reis-Filho, Jorge S./Pathology" w:date="2019-06-26T23:35:00Z">
                  <w:rPr>
                    <w:rFonts w:ascii="Arial" w:eastAsia="Arial" w:hAnsi="Arial" w:cs="Arial"/>
                  </w:rPr>
                </w:rPrChange>
              </w:rPr>
            </w:pPr>
            <w:r w:rsidRPr="001F0B9F">
              <w:rPr>
                <w:rFonts w:ascii="Arial" w:eastAsia="Arial" w:hAnsi="Arial" w:cs="Arial"/>
                <w:sz w:val="16"/>
                <w:szCs w:val="16"/>
                <w:rPrChange w:id="1346" w:author="Reis-Filho, Jorge S./Pathology" w:date="2019-06-26T23:35:00Z">
                  <w:rPr>
                    <w:rFonts w:ascii="Arial" w:eastAsia="Arial" w:hAnsi="Arial" w:cs="Arial"/>
                  </w:rPr>
                </w:rPrChange>
              </w:rPr>
              <w:t>11</w:t>
            </w:r>
          </w:p>
        </w:tc>
        <w:tc>
          <w:tcPr>
            <w:tcW w:w="1335" w:type="dxa"/>
            <w:tcMar>
              <w:top w:w="100" w:type="dxa"/>
              <w:left w:w="100" w:type="dxa"/>
              <w:bottom w:w="100" w:type="dxa"/>
              <w:right w:w="100" w:type="dxa"/>
            </w:tcMar>
          </w:tcPr>
          <w:p w14:paraId="4F9D570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47" w:author="Reis-Filho, Jorge S./Pathology" w:date="2019-06-26T23:35:00Z">
                  <w:rPr>
                    <w:rFonts w:ascii="Arial" w:eastAsia="Arial" w:hAnsi="Arial" w:cs="Arial"/>
                  </w:rPr>
                </w:rPrChange>
              </w:rPr>
            </w:pPr>
            <w:r w:rsidRPr="001F0B9F">
              <w:rPr>
                <w:rFonts w:ascii="Arial" w:eastAsia="Arial" w:hAnsi="Arial" w:cs="Arial"/>
                <w:sz w:val="16"/>
                <w:szCs w:val="16"/>
                <w:rPrChange w:id="1348" w:author="Reis-Filho, Jorge S./Pathology" w:date="2019-06-26T23:35:00Z">
                  <w:rPr>
                    <w:rFonts w:ascii="Arial" w:eastAsia="Arial" w:hAnsi="Arial" w:cs="Arial"/>
                  </w:rPr>
                </w:rPrChange>
              </w:rPr>
              <w:t>2 (18.2%)</w:t>
            </w:r>
          </w:p>
        </w:tc>
        <w:tc>
          <w:tcPr>
            <w:tcW w:w="1335" w:type="dxa"/>
            <w:tcMar>
              <w:top w:w="100" w:type="dxa"/>
              <w:left w:w="100" w:type="dxa"/>
              <w:bottom w:w="100" w:type="dxa"/>
              <w:right w:w="100" w:type="dxa"/>
            </w:tcMar>
          </w:tcPr>
          <w:p w14:paraId="621FE1EF" w14:textId="77777777" w:rsidR="00413E5F" w:rsidRPr="001F0B9F" w:rsidRDefault="00B4071F" w:rsidP="00A7225E">
            <w:pPr>
              <w:widowControl w:val="0"/>
              <w:spacing w:after="0" w:line="240" w:lineRule="auto"/>
              <w:jc w:val="both"/>
              <w:rPr>
                <w:rFonts w:ascii="Arial" w:eastAsia="Arial" w:hAnsi="Arial" w:cs="Arial"/>
                <w:sz w:val="16"/>
                <w:szCs w:val="16"/>
                <w:rPrChange w:id="1349" w:author="Reis-Filho, Jorge S./Pathology" w:date="2019-06-26T23:35:00Z">
                  <w:rPr>
                    <w:rFonts w:ascii="Arial" w:eastAsia="Arial" w:hAnsi="Arial" w:cs="Arial"/>
                  </w:rPr>
                </w:rPrChange>
              </w:rPr>
            </w:pPr>
            <w:r w:rsidRPr="001F0B9F">
              <w:rPr>
                <w:rFonts w:ascii="Arial" w:eastAsia="Arial" w:hAnsi="Arial" w:cs="Arial"/>
                <w:sz w:val="16"/>
                <w:szCs w:val="16"/>
                <w:rPrChange w:id="1350" w:author="Reis-Filho, Jorge S./Pathology" w:date="2019-06-26T23:35:00Z">
                  <w:rPr>
                    <w:rFonts w:ascii="Arial" w:eastAsia="Arial" w:hAnsi="Arial" w:cs="Arial"/>
                  </w:rPr>
                </w:rPrChange>
              </w:rPr>
              <w:t>2</w:t>
            </w:r>
          </w:p>
        </w:tc>
        <w:tc>
          <w:tcPr>
            <w:tcW w:w="1335" w:type="dxa"/>
            <w:tcMar>
              <w:top w:w="100" w:type="dxa"/>
              <w:left w:w="100" w:type="dxa"/>
              <w:bottom w:w="100" w:type="dxa"/>
              <w:right w:w="100" w:type="dxa"/>
            </w:tcMar>
          </w:tcPr>
          <w:p w14:paraId="7C2B717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51" w:author="Reis-Filho, Jorge S./Pathology" w:date="2019-06-26T23:35:00Z">
                  <w:rPr>
                    <w:rFonts w:ascii="Arial" w:eastAsia="Arial" w:hAnsi="Arial" w:cs="Arial"/>
                  </w:rPr>
                </w:rPrChange>
              </w:rPr>
            </w:pPr>
            <w:r w:rsidRPr="001F0B9F">
              <w:rPr>
                <w:rFonts w:ascii="Arial" w:eastAsia="Arial" w:hAnsi="Arial" w:cs="Arial"/>
                <w:sz w:val="16"/>
                <w:szCs w:val="16"/>
                <w:rPrChange w:id="1352"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9AD457D" w14:textId="77777777" w:rsidR="00413E5F" w:rsidRPr="001F0B9F" w:rsidRDefault="00B4071F" w:rsidP="00A7225E">
            <w:pPr>
              <w:widowControl w:val="0"/>
              <w:spacing w:after="0" w:line="240" w:lineRule="auto"/>
              <w:jc w:val="both"/>
              <w:rPr>
                <w:rFonts w:ascii="Arial" w:eastAsia="Arial" w:hAnsi="Arial" w:cs="Arial"/>
                <w:sz w:val="16"/>
                <w:szCs w:val="16"/>
                <w:rPrChange w:id="1353" w:author="Reis-Filho, Jorge S./Pathology" w:date="2019-06-26T23:35:00Z">
                  <w:rPr>
                    <w:rFonts w:ascii="Arial" w:eastAsia="Arial" w:hAnsi="Arial" w:cs="Arial"/>
                  </w:rPr>
                </w:rPrChange>
              </w:rPr>
            </w:pPr>
            <w:r w:rsidRPr="001F0B9F">
              <w:rPr>
                <w:rFonts w:ascii="Arial" w:eastAsia="Arial" w:hAnsi="Arial" w:cs="Arial"/>
                <w:sz w:val="16"/>
                <w:szCs w:val="16"/>
                <w:rPrChange w:id="1354"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774FA319"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55" w:author="Reis-Filho, Jorge S./Pathology" w:date="2019-06-26T23:35:00Z">
                  <w:rPr>
                    <w:rFonts w:ascii="Arial" w:eastAsia="Arial" w:hAnsi="Arial" w:cs="Arial"/>
                  </w:rPr>
                </w:rPrChange>
              </w:rPr>
            </w:pPr>
            <w:r w:rsidRPr="001F0B9F">
              <w:rPr>
                <w:rFonts w:ascii="Arial" w:eastAsia="Arial" w:hAnsi="Arial" w:cs="Arial"/>
                <w:sz w:val="16"/>
                <w:szCs w:val="16"/>
                <w:rPrChange w:id="1356" w:author="Reis-Filho, Jorge S./Pathology" w:date="2019-06-26T23:35:00Z">
                  <w:rPr>
                    <w:rFonts w:ascii="Arial" w:eastAsia="Arial" w:hAnsi="Arial" w:cs="Arial"/>
                  </w:rPr>
                </w:rPrChange>
              </w:rPr>
              <w:t>0</w:t>
            </w:r>
          </w:p>
        </w:tc>
      </w:tr>
      <w:tr w:rsidR="00413E5F" w:rsidRPr="00A7225E" w14:paraId="604B3C3D" w14:textId="77777777" w:rsidTr="00F90BF2">
        <w:trPr>
          <w:trHeight w:hRule="exact" w:val="274"/>
        </w:trPr>
        <w:tc>
          <w:tcPr>
            <w:tcW w:w="1560" w:type="dxa"/>
            <w:tcMar>
              <w:top w:w="100" w:type="dxa"/>
              <w:left w:w="100" w:type="dxa"/>
              <w:bottom w:w="100" w:type="dxa"/>
              <w:right w:w="100" w:type="dxa"/>
            </w:tcMar>
          </w:tcPr>
          <w:p w14:paraId="034DF5B8"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57" w:author="Reis-Filho, Jorge S./Pathology" w:date="2019-06-26T23:35:00Z">
                  <w:rPr>
                    <w:rFonts w:ascii="Arial" w:eastAsia="Arial" w:hAnsi="Arial" w:cs="Arial"/>
                  </w:rPr>
                </w:rPrChange>
              </w:rPr>
            </w:pPr>
            <w:r w:rsidRPr="001F0B9F">
              <w:rPr>
                <w:rFonts w:ascii="Arial" w:hAnsi="Arial" w:cs="Arial"/>
                <w:sz w:val="16"/>
                <w:szCs w:val="16"/>
                <w:rPrChange w:id="1358" w:author="Reis-Filho, Jorge S./Pathology" w:date="2019-06-26T23:35:00Z">
                  <w:rPr>
                    <w:rFonts w:ascii="Arial" w:hAnsi="Arial" w:cs="Arial"/>
                  </w:rPr>
                </w:rPrChange>
              </w:rPr>
              <w:t>MSK-VL-0002</w:t>
            </w:r>
          </w:p>
        </w:tc>
        <w:tc>
          <w:tcPr>
            <w:tcW w:w="1110" w:type="dxa"/>
            <w:tcMar>
              <w:top w:w="100" w:type="dxa"/>
              <w:left w:w="100" w:type="dxa"/>
              <w:bottom w:w="100" w:type="dxa"/>
              <w:right w:w="100" w:type="dxa"/>
            </w:tcMar>
          </w:tcPr>
          <w:p w14:paraId="60D8525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59" w:author="Reis-Filho, Jorge S./Pathology" w:date="2019-06-26T23:35:00Z">
                  <w:rPr>
                    <w:rFonts w:ascii="Arial" w:eastAsia="Arial" w:hAnsi="Arial" w:cs="Arial"/>
                  </w:rPr>
                </w:rPrChange>
              </w:rPr>
            </w:pPr>
            <w:r w:rsidRPr="001F0B9F">
              <w:rPr>
                <w:rFonts w:ascii="Arial" w:eastAsia="Arial" w:hAnsi="Arial" w:cs="Arial"/>
                <w:sz w:val="16"/>
                <w:szCs w:val="16"/>
                <w:rPrChange w:id="1360" w:author="Reis-Filho, Jorge S./Pathology" w:date="2019-06-26T23:35:00Z">
                  <w:rPr>
                    <w:rFonts w:ascii="Arial" w:eastAsia="Arial" w:hAnsi="Arial" w:cs="Arial"/>
                  </w:rPr>
                </w:rPrChange>
              </w:rPr>
              <w:t>15</w:t>
            </w:r>
          </w:p>
        </w:tc>
        <w:tc>
          <w:tcPr>
            <w:tcW w:w="1335" w:type="dxa"/>
            <w:tcMar>
              <w:top w:w="100" w:type="dxa"/>
              <w:left w:w="100" w:type="dxa"/>
              <w:bottom w:w="100" w:type="dxa"/>
              <w:right w:w="100" w:type="dxa"/>
            </w:tcMar>
          </w:tcPr>
          <w:p w14:paraId="65DB737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61" w:author="Reis-Filho, Jorge S./Pathology" w:date="2019-06-26T23:35:00Z">
                  <w:rPr>
                    <w:rFonts w:ascii="Arial" w:eastAsia="Arial" w:hAnsi="Arial" w:cs="Arial"/>
                  </w:rPr>
                </w:rPrChange>
              </w:rPr>
            </w:pPr>
            <w:r w:rsidRPr="001F0B9F">
              <w:rPr>
                <w:rFonts w:ascii="Arial" w:eastAsia="Arial" w:hAnsi="Arial" w:cs="Arial"/>
                <w:sz w:val="16"/>
                <w:szCs w:val="16"/>
                <w:rPrChange w:id="1362" w:author="Reis-Filho, Jorge S./Pathology" w:date="2019-06-26T23:35:00Z">
                  <w:rPr>
                    <w:rFonts w:ascii="Arial" w:eastAsia="Arial" w:hAnsi="Arial" w:cs="Arial"/>
                  </w:rPr>
                </w:rPrChange>
              </w:rPr>
              <w:t>2 (13.3%)</w:t>
            </w:r>
          </w:p>
        </w:tc>
        <w:tc>
          <w:tcPr>
            <w:tcW w:w="1335" w:type="dxa"/>
            <w:tcMar>
              <w:top w:w="100" w:type="dxa"/>
              <w:left w:w="100" w:type="dxa"/>
              <w:bottom w:w="100" w:type="dxa"/>
              <w:right w:w="100" w:type="dxa"/>
            </w:tcMar>
          </w:tcPr>
          <w:p w14:paraId="2EE8FB30" w14:textId="77777777" w:rsidR="00413E5F" w:rsidRPr="001F0B9F" w:rsidRDefault="00B4071F" w:rsidP="00A7225E">
            <w:pPr>
              <w:widowControl w:val="0"/>
              <w:spacing w:after="0" w:line="240" w:lineRule="auto"/>
              <w:jc w:val="both"/>
              <w:rPr>
                <w:rFonts w:ascii="Arial" w:eastAsia="Arial" w:hAnsi="Arial" w:cs="Arial"/>
                <w:sz w:val="16"/>
                <w:szCs w:val="16"/>
                <w:rPrChange w:id="1363" w:author="Reis-Filho, Jorge S./Pathology" w:date="2019-06-26T23:35:00Z">
                  <w:rPr>
                    <w:rFonts w:ascii="Arial" w:eastAsia="Arial" w:hAnsi="Arial" w:cs="Arial"/>
                  </w:rPr>
                </w:rPrChange>
              </w:rPr>
            </w:pPr>
            <w:r w:rsidRPr="001F0B9F">
              <w:rPr>
                <w:rFonts w:ascii="Arial" w:eastAsia="Arial" w:hAnsi="Arial" w:cs="Arial"/>
                <w:sz w:val="16"/>
                <w:szCs w:val="16"/>
                <w:rPrChange w:id="1364"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AF9364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65" w:author="Reis-Filho, Jorge S./Pathology" w:date="2019-06-26T23:35:00Z">
                  <w:rPr>
                    <w:rFonts w:ascii="Arial" w:eastAsia="Arial" w:hAnsi="Arial" w:cs="Arial"/>
                  </w:rPr>
                </w:rPrChange>
              </w:rPr>
            </w:pPr>
            <w:r w:rsidRPr="001F0B9F">
              <w:rPr>
                <w:rFonts w:ascii="Arial" w:eastAsia="Arial" w:hAnsi="Arial" w:cs="Arial"/>
                <w:sz w:val="16"/>
                <w:szCs w:val="16"/>
                <w:rPrChange w:id="1366"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5A52E53" w14:textId="77777777" w:rsidR="00413E5F" w:rsidRPr="001F0B9F" w:rsidRDefault="00B4071F" w:rsidP="00A7225E">
            <w:pPr>
              <w:widowControl w:val="0"/>
              <w:spacing w:after="0" w:line="240" w:lineRule="auto"/>
              <w:jc w:val="both"/>
              <w:rPr>
                <w:rFonts w:ascii="Arial" w:eastAsia="Arial" w:hAnsi="Arial" w:cs="Arial"/>
                <w:sz w:val="16"/>
                <w:szCs w:val="16"/>
                <w:rPrChange w:id="1367" w:author="Reis-Filho, Jorge S./Pathology" w:date="2019-06-26T23:35:00Z">
                  <w:rPr>
                    <w:rFonts w:ascii="Arial" w:eastAsia="Arial" w:hAnsi="Arial" w:cs="Arial"/>
                  </w:rPr>
                </w:rPrChange>
              </w:rPr>
            </w:pPr>
            <w:r w:rsidRPr="001F0B9F">
              <w:rPr>
                <w:rFonts w:ascii="Arial" w:eastAsia="Arial" w:hAnsi="Arial" w:cs="Arial"/>
                <w:sz w:val="16"/>
                <w:szCs w:val="16"/>
                <w:rPrChange w:id="1368" w:author="Reis-Filho, Jorge S./Pathology" w:date="2019-06-26T23:35:00Z">
                  <w:rPr>
                    <w:rFonts w:ascii="Arial" w:eastAsia="Arial" w:hAnsi="Arial" w:cs="Arial"/>
                  </w:rPr>
                </w:rPrChange>
              </w:rPr>
              <w:t>2</w:t>
            </w:r>
          </w:p>
        </w:tc>
        <w:tc>
          <w:tcPr>
            <w:tcW w:w="1335" w:type="dxa"/>
            <w:tcMar>
              <w:top w:w="100" w:type="dxa"/>
              <w:left w:w="100" w:type="dxa"/>
              <w:bottom w:w="100" w:type="dxa"/>
              <w:right w:w="100" w:type="dxa"/>
            </w:tcMar>
          </w:tcPr>
          <w:p w14:paraId="2CEECD6B" w14:textId="77777777" w:rsidR="00413E5F" w:rsidRPr="001F0B9F" w:rsidRDefault="00B4071F" w:rsidP="00A7225E">
            <w:pPr>
              <w:widowControl w:val="0"/>
              <w:spacing w:after="0" w:line="240" w:lineRule="auto"/>
              <w:jc w:val="both"/>
              <w:rPr>
                <w:rFonts w:ascii="Arial" w:eastAsia="Arial" w:hAnsi="Arial" w:cs="Arial"/>
                <w:sz w:val="16"/>
                <w:szCs w:val="16"/>
                <w:rPrChange w:id="1369" w:author="Reis-Filho, Jorge S./Pathology" w:date="2019-06-26T23:35:00Z">
                  <w:rPr>
                    <w:rFonts w:ascii="Arial" w:eastAsia="Arial" w:hAnsi="Arial" w:cs="Arial"/>
                  </w:rPr>
                </w:rPrChange>
              </w:rPr>
            </w:pPr>
            <w:r w:rsidRPr="001F0B9F">
              <w:rPr>
                <w:rFonts w:ascii="Arial" w:eastAsia="Arial" w:hAnsi="Arial" w:cs="Arial"/>
                <w:sz w:val="16"/>
                <w:szCs w:val="16"/>
                <w:rPrChange w:id="1370" w:author="Reis-Filho, Jorge S./Pathology" w:date="2019-06-26T23:35:00Z">
                  <w:rPr>
                    <w:rFonts w:ascii="Arial" w:eastAsia="Arial" w:hAnsi="Arial" w:cs="Arial"/>
                  </w:rPr>
                </w:rPrChange>
              </w:rPr>
              <w:t>0</w:t>
            </w:r>
          </w:p>
        </w:tc>
      </w:tr>
      <w:tr w:rsidR="00413E5F" w:rsidRPr="00A7225E" w14:paraId="06ADFECD" w14:textId="77777777" w:rsidTr="00F90BF2">
        <w:trPr>
          <w:trHeight w:hRule="exact" w:val="274"/>
        </w:trPr>
        <w:tc>
          <w:tcPr>
            <w:tcW w:w="1560" w:type="dxa"/>
            <w:tcMar>
              <w:top w:w="100" w:type="dxa"/>
              <w:left w:w="100" w:type="dxa"/>
              <w:bottom w:w="100" w:type="dxa"/>
              <w:right w:w="100" w:type="dxa"/>
            </w:tcMar>
          </w:tcPr>
          <w:p w14:paraId="4152DD1B" w14:textId="77777777" w:rsidR="00413E5F" w:rsidRPr="001F0B9F" w:rsidRDefault="00B4071F" w:rsidP="00A7225E">
            <w:pPr>
              <w:shd w:val="clear" w:color="auto" w:fill="FFFFFF"/>
              <w:spacing w:after="0" w:line="240" w:lineRule="auto"/>
              <w:jc w:val="both"/>
              <w:rPr>
                <w:rFonts w:ascii="Arial" w:eastAsia="Arial" w:hAnsi="Arial" w:cs="Arial"/>
                <w:sz w:val="16"/>
                <w:szCs w:val="16"/>
                <w:rPrChange w:id="1371" w:author="Reis-Filho, Jorge S./Pathology" w:date="2019-06-26T23:35:00Z">
                  <w:rPr>
                    <w:rFonts w:ascii="Arial" w:eastAsia="Arial" w:hAnsi="Arial" w:cs="Arial"/>
                  </w:rPr>
                </w:rPrChange>
              </w:rPr>
            </w:pPr>
            <w:r w:rsidRPr="001F0B9F">
              <w:rPr>
                <w:rFonts w:ascii="Arial" w:hAnsi="Arial" w:cs="Arial"/>
                <w:sz w:val="16"/>
                <w:szCs w:val="16"/>
                <w:rPrChange w:id="1372" w:author="Reis-Filho, Jorge S./Pathology" w:date="2019-06-26T23:35:00Z">
                  <w:rPr>
                    <w:rFonts w:ascii="Arial" w:hAnsi="Arial" w:cs="Arial"/>
                  </w:rPr>
                </w:rPrChange>
              </w:rPr>
              <w:t>MSK-VL-0054</w:t>
            </w:r>
          </w:p>
        </w:tc>
        <w:tc>
          <w:tcPr>
            <w:tcW w:w="1110" w:type="dxa"/>
            <w:tcMar>
              <w:top w:w="100" w:type="dxa"/>
              <w:left w:w="100" w:type="dxa"/>
              <w:bottom w:w="100" w:type="dxa"/>
              <w:right w:w="100" w:type="dxa"/>
            </w:tcMar>
          </w:tcPr>
          <w:p w14:paraId="22F932B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73" w:author="Reis-Filho, Jorge S./Pathology" w:date="2019-06-26T23:35:00Z">
                  <w:rPr>
                    <w:rFonts w:ascii="Arial" w:eastAsia="Arial" w:hAnsi="Arial" w:cs="Arial"/>
                  </w:rPr>
                </w:rPrChange>
              </w:rPr>
            </w:pPr>
            <w:r w:rsidRPr="001F0B9F">
              <w:rPr>
                <w:rFonts w:ascii="Arial" w:eastAsia="Arial" w:hAnsi="Arial" w:cs="Arial"/>
                <w:sz w:val="16"/>
                <w:szCs w:val="16"/>
                <w:rPrChange w:id="1374" w:author="Reis-Filho, Jorge S./Pathology" w:date="2019-06-26T23:35:00Z">
                  <w:rPr>
                    <w:rFonts w:ascii="Arial" w:eastAsia="Arial" w:hAnsi="Arial" w:cs="Arial"/>
                  </w:rPr>
                </w:rPrChange>
              </w:rPr>
              <w:t>40</w:t>
            </w:r>
          </w:p>
        </w:tc>
        <w:tc>
          <w:tcPr>
            <w:tcW w:w="1335" w:type="dxa"/>
            <w:tcMar>
              <w:top w:w="100" w:type="dxa"/>
              <w:left w:w="100" w:type="dxa"/>
              <w:bottom w:w="100" w:type="dxa"/>
              <w:right w:w="100" w:type="dxa"/>
            </w:tcMar>
          </w:tcPr>
          <w:p w14:paraId="4D1AA0F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75" w:author="Reis-Filho, Jorge S./Pathology" w:date="2019-06-26T23:35:00Z">
                  <w:rPr>
                    <w:rFonts w:ascii="Arial" w:eastAsia="Arial" w:hAnsi="Arial" w:cs="Arial"/>
                  </w:rPr>
                </w:rPrChange>
              </w:rPr>
            </w:pPr>
            <w:r w:rsidRPr="001F0B9F">
              <w:rPr>
                <w:rFonts w:ascii="Arial" w:eastAsia="Arial" w:hAnsi="Arial" w:cs="Arial"/>
                <w:sz w:val="16"/>
                <w:szCs w:val="16"/>
                <w:rPrChange w:id="1376" w:author="Reis-Filho, Jorge S./Pathology" w:date="2019-06-26T23:35:00Z">
                  <w:rPr>
                    <w:rFonts w:ascii="Arial" w:eastAsia="Arial" w:hAnsi="Arial" w:cs="Arial"/>
                  </w:rPr>
                </w:rPrChange>
              </w:rPr>
              <w:t>2 (5.0%)</w:t>
            </w:r>
          </w:p>
        </w:tc>
        <w:tc>
          <w:tcPr>
            <w:tcW w:w="1335" w:type="dxa"/>
            <w:tcMar>
              <w:top w:w="100" w:type="dxa"/>
              <w:left w:w="100" w:type="dxa"/>
              <w:bottom w:w="100" w:type="dxa"/>
              <w:right w:w="100" w:type="dxa"/>
            </w:tcMar>
          </w:tcPr>
          <w:p w14:paraId="119F114F" w14:textId="77777777" w:rsidR="00413E5F" w:rsidRPr="001F0B9F" w:rsidRDefault="00B4071F" w:rsidP="00A7225E">
            <w:pPr>
              <w:widowControl w:val="0"/>
              <w:spacing w:after="0" w:line="240" w:lineRule="auto"/>
              <w:jc w:val="both"/>
              <w:rPr>
                <w:rFonts w:ascii="Arial" w:eastAsia="Arial" w:hAnsi="Arial" w:cs="Arial"/>
                <w:sz w:val="16"/>
                <w:szCs w:val="16"/>
                <w:rPrChange w:id="1377" w:author="Reis-Filho, Jorge S./Pathology" w:date="2019-06-26T23:35:00Z">
                  <w:rPr>
                    <w:rFonts w:ascii="Arial" w:eastAsia="Arial" w:hAnsi="Arial" w:cs="Arial"/>
                  </w:rPr>
                </w:rPrChange>
              </w:rPr>
            </w:pPr>
            <w:r w:rsidRPr="001F0B9F">
              <w:rPr>
                <w:rFonts w:ascii="Arial" w:eastAsia="Arial" w:hAnsi="Arial" w:cs="Arial"/>
                <w:sz w:val="16"/>
                <w:szCs w:val="16"/>
                <w:rPrChange w:id="1378"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E67BFC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79" w:author="Reis-Filho, Jorge S./Pathology" w:date="2019-06-26T23:35:00Z">
                  <w:rPr>
                    <w:rFonts w:ascii="Arial" w:eastAsia="Arial" w:hAnsi="Arial" w:cs="Arial"/>
                  </w:rPr>
                </w:rPrChange>
              </w:rPr>
            </w:pPr>
            <w:r w:rsidRPr="001F0B9F">
              <w:rPr>
                <w:rFonts w:ascii="Arial" w:eastAsia="Arial" w:hAnsi="Arial" w:cs="Arial"/>
                <w:sz w:val="16"/>
                <w:szCs w:val="16"/>
                <w:rPrChange w:id="138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D359C27" w14:textId="77777777" w:rsidR="00413E5F" w:rsidRPr="001F0B9F" w:rsidRDefault="00B4071F" w:rsidP="00A7225E">
            <w:pPr>
              <w:widowControl w:val="0"/>
              <w:spacing w:after="0" w:line="240" w:lineRule="auto"/>
              <w:jc w:val="both"/>
              <w:rPr>
                <w:rFonts w:ascii="Arial" w:eastAsia="Arial" w:hAnsi="Arial" w:cs="Arial"/>
                <w:sz w:val="16"/>
                <w:szCs w:val="16"/>
                <w:rPrChange w:id="1381" w:author="Reis-Filho, Jorge S./Pathology" w:date="2019-06-26T23:35:00Z">
                  <w:rPr>
                    <w:rFonts w:ascii="Arial" w:eastAsia="Arial" w:hAnsi="Arial" w:cs="Arial"/>
                  </w:rPr>
                </w:rPrChange>
              </w:rPr>
            </w:pPr>
            <w:r w:rsidRPr="001F0B9F">
              <w:rPr>
                <w:rFonts w:ascii="Arial" w:eastAsia="Arial" w:hAnsi="Arial" w:cs="Arial"/>
                <w:sz w:val="16"/>
                <w:szCs w:val="16"/>
                <w:rPrChange w:id="1382"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5CB429A1" w14:textId="77777777" w:rsidR="00413E5F" w:rsidRPr="001F0B9F" w:rsidRDefault="00B4071F" w:rsidP="00A7225E">
            <w:pPr>
              <w:widowControl w:val="0"/>
              <w:spacing w:after="0" w:line="240" w:lineRule="auto"/>
              <w:jc w:val="both"/>
              <w:rPr>
                <w:rFonts w:ascii="Arial" w:eastAsia="Arial" w:hAnsi="Arial" w:cs="Arial"/>
                <w:sz w:val="16"/>
                <w:szCs w:val="16"/>
                <w:rPrChange w:id="1383" w:author="Reis-Filho, Jorge S./Pathology" w:date="2019-06-26T23:35:00Z">
                  <w:rPr>
                    <w:rFonts w:ascii="Arial" w:eastAsia="Arial" w:hAnsi="Arial" w:cs="Arial"/>
                  </w:rPr>
                </w:rPrChange>
              </w:rPr>
            </w:pPr>
            <w:r w:rsidRPr="001F0B9F">
              <w:rPr>
                <w:rFonts w:ascii="Arial" w:eastAsia="Arial" w:hAnsi="Arial" w:cs="Arial"/>
                <w:sz w:val="16"/>
                <w:szCs w:val="16"/>
                <w:rPrChange w:id="1384" w:author="Reis-Filho, Jorge S./Pathology" w:date="2019-06-26T23:35:00Z">
                  <w:rPr>
                    <w:rFonts w:ascii="Arial" w:eastAsia="Arial" w:hAnsi="Arial" w:cs="Arial"/>
                  </w:rPr>
                </w:rPrChange>
              </w:rPr>
              <w:t>2</w:t>
            </w:r>
          </w:p>
        </w:tc>
      </w:tr>
      <w:tr w:rsidR="00413E5F" w:rsidRPr="00A7225E" w14:paraId="1E701B58" w14:textId="77777777" w:rsidTr="00F90BF2">
        <w:trPr>
          <w:trHeight w:hRule="exact" w:val="274"/>
        </w:trPr>
        <w:tc>
          <w:tcPr>
            <w:tcW w:w="1560" w:type="dxa"/>
            <w:tcMar>
              <w:top w:w="100" w:type="dxa"/>
              <w:left w:w="100" w:type="dxa"/>
              <w:bottom w:w="100" w:type="dxa"/>
              <w:right w:w="100" w:type="dxa"/>
            </w:tcMar>
          </w:tcPr>
          <w:p w14:paraId="5C14B4DF" w14:textId="77777777" w:rsidR="00413E5F" w:rsidRPr="001F0B9F" w:rsidRDefault="00B4071F" w:rsidP="00A7225E">
            <w:pPr>
              <w:shd w:val="clear" w:color="auto" w:fill="FFFFFF"/>
              <w:spacing w:after="0" w:line="240" w:lineRule="auto"/>
              <w:jc w:val="both"/>
              <w:rPr>
                <w:rFonts w:ascii="Arial" w:hAnsi="Arial" w:cs="Arial"/>
                <w:sz w:val="16"/>
                <w:szCs w:val="16"/>
                <w:rPrChange w:id="1385" w:author="Reis-Filho, Jorge S./Pathology" w:date="2019-06-26T23:35:00Z">
                  <w:rPr>
                    <w:rFonts w:ascii="Arial" w:hAnsi="Arial" w:cs="Arial"/>
                  </w:rPr>
                </w:rPrChange>
              </w:rPr>
            </w:pPr>
            <w:r w:rsidRPr="001F0B9F">
              <w:rPr>
                <w:rFonts w:ascii="Arial" w:hAnsi="Arial" w:cs="Arial"/>
                <w:sz w:val="16"/>
                <w:szCs w:val="16"/>
                <w:rPrChange w:id="1386" w:author="Reis-Filho, Jorge S./Pathology" w:date="2019-06-26T23:35:00Z">
                  <w:rPr>
                    <w:rFonts w:ascii="Arial" w:hAnsi="Arial" w:cs="Arial"/>
                  </w:rPr>
                </w:rPrChange>
              </w:rPr>
              <w:t>W044216563959</w:t>
            </w:r>
          </w:p>
        </w:tc>
        <w:tc>
          <w:tcPr>
            <w:tcW w:w="1110" w:type="dxa"/>
            <w:tcMar>
              <w:top w:w="100" w:type="dxa"/>
              <w:left w:w="100" w:type="dxa"/>
              <w:bottom w:w="100" w:type="dxa"/>
              <w:right w:w="100" w:type="dxa"/>
            </w:tcMar>
          </w:tcPr>
          <w:p w14:paraId="216BA3E8"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87" w:author="Reis-Filho, Jorge S./Pathology" w:date="2019-06-26T23:35:00Z">
                  <w:rPr>
                    <w:rFonts w:ascii="Arial" w:eastAsia="Arial" w:hAnsi="Arial" w:cs="Arial"/>
                  </w:rPr>
                </w:rPrChange>
              </w:rPr>
            </w:pPr>
            <w:r w:rsidRPr="001F0B9F">
              <w:rPr>
                <w:rFonts w:ascii="Arial" w:eastAsia="Arial" w:hAnsi="Arial" w:cs="Arial"/>
                <w:sz w:val="16"/>
                <w:szCs w:val="16"/>
                <w:rPrChange w:id="1388" w:author="Reis-Filho, Jorge S./Pathology" w:date="2019-06-26T23:35:00Z">
                  <w:rPr>
                    <w:rFonts w:ascii="Arial" w:eastAsia="Arial" w:hAnsi="Arial" w:cs="Arial"/>
                  </w:rPr>
                </w:rPrChange>
              </w:rPr>
              <w:t>3</w:t>
            </w:r>
          </w:p>
        </w:tc>
        <w:tc>
          <w:tcPr>
            <w:tcW w:w="1335" w:type="dxa"/>
            <w:tcMar>
              <w:top w:w="100" w:type="dxa"/>
              <w:left w:w="100" w:type="dxa"/>
              <w:bottom w:w="100" w:type="dxa"/>
              <w:right w:w="100" w:type="dxa"/>
            </w:tcMar>
          </w:tcPr>
          <w:p w14:paraId="397BCD67"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389" w:author="Reis-Filho, Jorge S./Pathology" w:date="2019-06-26T23:35:00Z">
                  <w:rPr>
                    <w:rFonts w:ascii="Arial" w:eastAsia="Arial" w:hAnsi="Arial" w:cs="Arial"/>
                  </w:rPr>
                </w:rPrChange>
              </w:rPr>
            </w:pPr>
            <w:r w:rsidRPr="001F0B9F">
              <w:rPr>
                <w:rFonts w:ascii="Arial" w:eastAsia="Arial" w:hAnsi="Arial" w:cs="Arial"/>
                <w:sz w:val="16"/>
                <w:szCs w:val="16"/>
                <w:rPrChange w:id="1390" w:author="Reis-Filho, Jorge S./Pathology" w:date="2019-06-26T23:35:00Z">
                  <w:rPr>
                    <w:rFonts w:ascii="Arial" w:eastAsia="Arial" w:hAnsi="Arial" w:cs="Arial"/>
                  </w:rPr>
                </w:rPrChange>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5D83C541" w14:textId="77777777" w:rsidR="00413E5F" w:rsidRPr="001F0B9F" w:rsidRDefault="00B4071F" w:rsidP="00A7225E">
            <w:pPr>
              <w:widowControl w:val="0"/>
              <w:spacing w:after="0" w:line="240" w:lineRule="auto"/>
              <w:jc w:val="both"/>
              <w:rPr>
                <w:rFonts w:ascii="Arial" w:eastAsia="Arial" w:hAnsi="Arial" w:cs="Arial"/>
                <w:sz w:val="16"/>
                <w:szCs w:val="16"/>
                <w:rPrChange w:id="1391" w:author="Reis-Filho, Jorge S./Pathology" w:date="2019-06-26T23:35:00Z">
                  <w:rPr>
                    <w:rFonts w:ascii="Arial" w:eastAsia="Arial" w:hAnsi="Arial" w:cs="Arial"/>
                  </w:rPr>
                </w:rPrChange>
              </w:rPr>
            </w:pPr>
            <w:r w:rsidRPr="001F0B9F">
              <w:rPr>
                <w:rFonts w:ascii="Arial" w:eastAsia="Arial" w:hAnsi="Arial" w:cs="Arial"/>
                <w:sz w:val="16"/>
                <w:szCs w:val="16"/>
                <w:rPrChange w:id="1392" w:author="Reis-Filho, Jorge S./Pathology" w:date="2019-06-26T23:35: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3332A7A" w14:textId="77777777" w:rsidR="00413E5F" w:rsidRPr="001F0B9F" w:rsidRDefault="00B4071F" w:rsidP="00A7225E">
            <w:pPr>
              <w:widowControl w:val="0"/>
              <w:spacing w:after="0" w:line="240" w:lineRule="auto"/>
              <w:jc w:val="both"/>
              <w:rPr>
                <w:rFonts w:ascii="Arial" w:eastAsia="Arial" w:hAnsi="Arial" w:cs="Arial"/>
                <w:sz w:val="16"/>
                <w:szCs w:val="16"/>
                <w:rPrChange w:id="1393" w:author="Reis-Filho, Jorge S./Pathology" w:date="2019-06-26T23:35:00Z">
                  <w:rPr>
                    <w:rFonts w:ascii="Arial" w:eastAsia="Arial" w:hAnsi="Arial" w:cs="Arial"/>
                  </w:rPr>
                </w:rPrChange>
              </w:rPr>
            </w:pPr>
            <w:r w:rsidRPr="001F0B9F">
              <w:rPr>
                <w:rFonts w:ascii="Arial" w:eastAsia="Arial" w:hAnsi="Arial" w:cs="Arial"/>
                <w:sz w:val="16"/>
                <w:szCs w:val="16"/>
                <w:rPrChange w:id="1394" w:author="Reis-Filho, Jorge S./Pathology" w:date="2019-06-26T23:35:00Z">
                  <w:rPr>
                    <w:rFonts w:ascii="Arial" w:eastAsia="Arial" w:hAnsi="Arial" w:cs="Arial"/>
                  </w:rPr>
                </w:rPrChange>
              </w:rPr>
              <w:t>N/A</w:t>
            </w:r>
          </w:p>
        </w:tc>
        <w:tc>
          <w:tcPr>
            <w:tcW w:w="1335" w:type="dxa"/>
            <w:tcMar>
              <w:top w:w="100" w:type="dxa"/>
              <w:left w:w="100" w:type="dxa"/>
              <w:bottom w:w="100" w:type="dxa"/>
              <w:right w:w="100" w:type="dxa"/>
            </w:tcMar>
          </w:tcPr>
          <w:p w14:paraId="7CF15851" w14:textId="77777777" w:rsidR="00413E5F" w:rsidRPr="001F0B9F" w:rsidRDefault="00B4071F" w:rsidP="00A7225E">
            <w:pPr>
              <w:widowControl w:val="0"/>
              <w:spacing w:after="0" w:line="240" w:lineRule="auto"/>
              <w:jc w:val="both"/>
              <w:rPr>
                <w:rFonts w:ascii="Arial" w:eastAsia="Arial" w:hAnsi="Arial" w:cs="Arial"/>
                <w:sz w:val="16"/>
                <w:szCs w:val="16"/>
                <w:rPrChange w:id="1395" w:author="Reis-Filho, Jorge S./Pathology" w:date="2019-06-26T23:35:00Z">
                  <w:rPr>
                    <w:rFonts w:ascii="Arial" w:eastAsia="Arial" w:hAnsi="Arial" w:cs="Arial"/>
                  </w:rPr>
                </w:rPrChange>
              </w:rPr>
            </w:pPr>
            <w:r w:rsidRPr="001F0B9F">
              <w:rPr>
                <w:rFonts w:ascii="Arial" w:eastAsia="Arial" w:hAnsi="Arial" w:cs="Arial"/>
                <w:sz w:val="16"/>
                <w:szCs w:val="16"/>
                <w:rPrChange w:id="1396" w:author="Reis-Filho, Jorge S./Pathology" w:date="2019-06-26T23:35:00Z">
                  <w:rPr>
                    <w:rFonts w:ascii="Arial" w:eastAsia="Arial" w:hAnsi="Arial" w:cs="Arial"/>
                  </w:rPr>
                </w:rPrChange>
              </w:rPr>
              <w:t>2</w:t>
            </w:r>
          </w:p>
        </w:tc>
        <w:tc>
          <w:tcPr>
            <w:tcW w:w="1335" w:type="dxa"/>
            <w:tcMar>
              <w:top w:w="100" w:type="dxa"/>
              <w:left w:w="100" w:type="dxa"/>
              <w:bottom w:w="100" w:type="dxa"/>
              <w:right w:w="100" w:type="dxa"/>
            </w:tcMar>
          </w:tcPr>
          <w:p w14:paraId="51D61F00" w14:textId="77777777" w:rsidR="00413E5F" w:rsidRPr="001F0B9F" w:rsidRDefault="00B4071F" w:rsidP="00A7225E">
            <w:pPr>
              <w:widowControl w:val="0"/>
              <w:spacing w:after="0" w:line="240" w:lineRule="auto"/>
              <w:jc w:val="both"/>
              <w:rPr>
                <w:rFonts w:ascii="Arial" w:eastAsia="Arial" w:hAnsi="Arial" w:cs="Arial"/>
                <w:sz w:val="16"/>
                <w:szCs w:val="16"/>
                <w:rPrChange w:id="1397" w:author="Reis-Filho, Jorge S./Pathology" w:date="2019-06-26T23:35:00Z">
                  <w:rPr>
                    <w:rFonts w:ascii="Arial" w:eastAsia="Arial" w:hAnsi="Arial" w:cs="Arial"/>
                  </w:rPr>
                </w:rPrChange>
              </w:rPr>
            </w:pPr>
            <w:r w:rsidRPr="001F0B9F">
              <w:rPr>
                <w:rFonts w:ascii="Arial" w:eastAsia="Arial" w:hAnsi="Arial" w:cs="Arial"/>
                <w:sz w:val="16"/>
                <w:szCs w:val="16"/>
                <w:rPrChange w:id="1398" w:author="Reis-Filho, Jorge S./Pathology" w:date="2019-06-26T23:35:00Z">
                  <w:rPr>
                    <w:rFonts w:ascii="Arial" w:eastAsia="Arial" w:hAnsi="Arial" w:cs="Arial"/>
                  </w:rPr>
                </w:rPrChange>
              </w:rPr>
              <w:t>0</w:t>
            </w:r>
          </w:p>
        </w:tc>
      </w:tr>
      <w:tr w:rsidR="00413E5F" w:rsidRPr="00A7225E" w14:paraId="535F5BAF" w14:textId="77777777" w:rsidTr="00F90BF2">
        <w:trPr>
          <w:trHeight w:hRule="exact" w:val="274"/>
        </w:trPr>
        <w:tc>
          <w:tcPr>
            <w:tcW w:w="1560" w:type="dxa"/>
            <w:tcMar>
              <w:top w:w="100" w:type="dxa"/>
              <w:left w:w="100" w:type="dxa"/>
              <w:bottom w:w="100" w:type="dxa"/>
              <w:right w:w="100" w:type="dxa"/>
            </w:tcMar>
          </w:tcPr>
          <w:p w14:paraId="4DD5B85D" w14:textId="77777777" w:rsidR="00413E5F" w:rsidRPr="001F0B9F" w:rsidRDefault="00B4071F" w:rsidP="00A7225E">
            <w:pPr>
              <w:shd w:val="clear" w:color="auto" w:fill="FFFFFF"/>
              <w:spacing w:after="0" w:line="240" w:lineRule="auto"/>
              <w:jc w:val="both"/>
              <w:rPr>
                <w:rFonts w:ascii="Arial" w:hAnsi="Arial" w:cs="Arial"/>
                <w:sz w:val="16"/>
                <w:szCs w:val="16"/>
                <w:rPrChange w:id="1399" w:author="Reis-Filho, Jorge S./Pathology" w:date="2019-06-26T23:35:00Z">
                  <w:rPr>
                    <w:rFonts w:ascii="Arial" w:hAnsi="Arial" w:cs="Arial"/>
                  </w:rPr>
                </w:rPrChange>
              </w:rPr>
            </w:pPr>
            <w:r w:rsidRPr="001F0B9F">
              <w:rPr>
                <w:rFonts w:ascii="Arial" w:hAnsi="Arial" w:cs="Arial"/>
                <w:sz w:val="16"/>
                <w:szCs w:val="16"/>
                <w:rPrChange w:id="1400" w:author="Reis-Filho, Jorge S./Pathology" w:date="2019-06-26T23:35:00Z">
                  <w:rPr>
                    <w:rFonts w:ascii="Arial" w:hAnsi="Arial" w:cs="Arial"/>
                  </w:rPr>
                </w:rPrChange>
              </w:rPr>
              <w:t>MSK-VB-0001</w:t>
            </w:r>
          </w:p>
        </w:tc>
        <w:tc>
          <w:tcPr>
            <w:tcW w:w="1110" w:type="dxa"/>
            <w:tcMar>
              <w:top w:w="100" w:type="dxa"/>
              <w:left w:w="100" w:type="dxa"/>
              <w:bottom w:w="100" w:type="dxa"/>
              <w:right w:w="100" w:type="dxa"/>
            </w:tcMar>
          </w:tcPr>
          <w:p w14:paraId="1B0EA6D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01" w:author="Reis-Filho, Jorge S./Pathology" w:date="2019-06-26T23:35:00Z">
                  <w:rPr>
                    <w:rFonts w:ascii="Arial" w:eastAsia="Arial" w:hAnsi="Arial" w:cs="Arial"/>
                  </w:rPr>
                </w:rPrChange>
              </w:rPr>
            </w:pPr>
            <w:r w:rsidRPr="001F0B9F">
              <w:rPr>
                <w:rFonts w:ascii="Arial" w:eastAsia="Arial" w:hAnsi="Arial" w:cs="Arial"/>
                <w:sz w:val="16"/>
                <w:szCs w:val="16"/>
                <w:rPrChange w:id="1402" w:author="Reis-Filho, Jorge S./Pathology" w:date="2019-06-26T23:35:00Z">
                  <w:rPr>
                    <w:rFonts w:ascii="Arial" w:eastAsia="Arial" w:hAnsi="Arial" w:cs="Arial"/>
                  </w:rPr>
                </w:rPrChange>
              </w:rPr>
              <w:t>9</w:t>
            </w:r>
          </w:p>
        </w:tc>
        <w:tc>
          <w:tcPr>
            <w:tcW w:w="1335" w:type="dxa"/>
            <w:tcMar>
              <w:top w:w="100" w:type="dxa"/>
              <w:left w:w="100" w:type="dxa"/>
              <w:bottom w:w="100" w:type="dxa"/>
              <w:right w:w="100" w:type="dxa"/>
            </w:tcMar>
          </w:tcPr>
          <w:p w14:paraId="1C247FB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03" w:author="Reis-Filho, Jorge S./Pathology" w:date="2019-06-26T23:35:00Z">
                  <w:rPr>
                    <w:rFonts w:ascii="Arial" w:eastAsia="Arial" w:hAnsi="Arial" w:cs="Arial"/>
                  </w:rPr>
                </w:rPrChange>
              </w:rPr>
            </w:pPr>
            <w:r w:rsidRPr="001F0B9F">
              <w:rPr>
                <w:rFonts w:ascii="Arial" w:eastAsia="Arial" w:hAnsi="Arial" w:cs="Arial"/>
                <w:sz w:val="16"/>
                <w:szCs w:val="16"/>
                <w:rPrChange w:id="1404" w:author="Reis-Filho, Jorge S./Pathology" w:date="2019-06-26T23:35:00Z">
                  <w:rPr>
                    <w:rFonts w:ascii="Arial" w:eastAsia="Arial" w:hAnsi="Arial" w:cs="Arial"/>
                  </w:rPr>
                </w:rPrChange>
              </w:rPr>
              <w:t>1 (11.1%)</w:t>
            </w:r>
          </w:p>
        </w:tc>
        <w:tc>
          <w:tcPr>
            <w:tcW w:w="1335" w:type="dxa"/>
            <w:tcMar>
              <w:top w:w="100" w:type="dxa"/>
              <w:left w:w="100" w:type="dxa"/>
              <w:bottom w:w="100" w:type="dxa"/>
              <w:right w:w="100" w:type="dxa"/>
            </w:tcMar>
          </w:tcPr>
          <w:p w14:paraId="3F4587D8" w14:textId="77777777" w:rsidR="00413E5F" w:rsidRPr="001F0B9F" w:rsidRDefault="00B4071F" w:rsidP="00A7225E">
            <w:pPr>
              <w:widowControl w:val="0"/>
              <w:spacing w:after="0" w:line="240" w:lineRule="auto"/>
              <w:jc w:val="both"/>
              <w:rPr>
                <w:rFonts w:ascii="Arial" w:eastAsia="Arial" w:hAnsi="Arial" w:cs="Arial"/>
                <w:sz w:val="16"/>
                <w:szCs w:val="16"/>
                <w:rPrChange w:id="1405" w:author="Reis-Filho, Jorge S./Pathology" w:date="2019-06-26T23:35:00Z">
                  <w:rPr>
                    <w:rFonts w:ascii="Arial" w:eastAsia="Arial" w:hAnsi="Arial" w:cs="Arial"/>
                  </w:rPr>
                </w:rPrChange>
              </w:rPr>
            </w:pPr>
            <w:r w:rsidRPr="001F0B9F">
              <w:rPr>
                <w:rFonts w:ascii="Arial" w:eastAsia="Arial" w:hAnsi="Arial" w:cs="Arial"/>
                <w:sz w:val="16"/>
                <w:szCs w:val="16"/>
                <w:rPrChange w:id="1406"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97951E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07" w:author="Reis-Filho, Jorge S./Pathology" w:date="2019-06-26T23:35:00Z">
                  <w:rPr>
                    <w:rFonts w:ascii="Arial" w:eastAsia="Arial" w:hAnsi="Arial" w:cs="Arial"/>
                  </w:rPr>
                </w:rPrChange>
              </w:rPr>
            </w:pPr>
            <w:r w:rsidRPr="001F0B9F">
              <w:rPr>
                <w:rFonts w:ascii="Arial" w:eastAsia="Arial" w:hAnsi="Arial" w:cs="Arial"/>
                <w:sz w:val="16"/>
                <w:szCs w:val="16"/>
                <w:rPrChange w:id="1408"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E488626" w14:textId="77777777" w:rsidR="00413E5F" w:rsidRPr="001F0B9F" w:rsidRDefault="00B4071F" w:rsidP="00A7225E">
            <w:pPr>
              <w:widowControl w:val="0"/>
              <w:spacing w:after="0" w:line="240" w:lineRule="auto"/>
              <w:jc w:val="both"/>
              <w:rPr>
                <w:rFonts w:ascii="Arial" w:eastAsia="Arial" w:hAnsi="Arial" w:cs="Arial"/>
                <w:sz w:val="16"/>
                <w:szCs w:val="16"/>
                <w:rPrChange w:id="1409" w:author="Reis-Filho, Jorge S./Pathology" w:date="2019-06-26T23:35:00Z">
                  <w:rPr>
                    <w:rFonts w:ascii="Arial" w:eastAsia="Arial" w:hAnsi="Arial" w:cs="Arial"/>
                  </w:rPr>
                </w:rPrChange>
              </w:rPr>
            </w:pPr>
            <w:r w:rsidRPr="001F0B9F">
              <w:rPr>
                <w:rFonts w:ascii="Arial" w:eastAsia="Arial" w:hAnsi="Arial" w:cs="Arial"/>
                <w:sz w:val="16"/>
                <w:szCs w:val="16"/>
                <w:rPrChange w:id="141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F4F6194" w14:textId="77777777" w:rsidR="00413E5F" w:rsidRPr="001F0B9F" w:rsidRDefault="00B4071F" w:rsidP="00A7225E">
            <w:pPr>
              <w:widowControl w:val="0"/>
              <w:spacing w:after="0" w:line="240" w:lineRule="auto"/>
              <w:jc w:val="both"/>
              <w:rPr>
                <w:rFonts w:ascii="Arial" w:eastAsia="Arial" w:hAnsi="Arial" w:cs="Arial"/>
                <w:sz w:val="16"/>
                <w:szCs w:val="16"/>
                <w:rPrChange w:id="1411" w:author="Reis-Filho, Jorge S./Pathology" w:date="2019-06-26T23:35:00Z">
                  <w:rPr>
                    <w:rFonts w:ascii="Arial" w:eastAsia="Arial" w:hAnsi="Arial" w:cs="Arial"/>
                  </w:rPr>
                </w:rPrChange>
              </w:rPr>
            </w:pPr>
            <w:r w:rsidRPr="001F0B9F">
              <w:rPr>
                <w:rFonts w:ascii="Arial" w:eastAsia="Arial" w:hAnsi="Arial" w:cs="Arial"/>
                <w:sz w:val="16"/>
                <w:szCs w:val="16"/>
                <w:rPrChange w:id="1412" w:author="Reis-Filho, Jorge S./Pathology" w:date="2019-06-26T23:35:00Z">
                  <w:rPr>
                    <w:rFonts w:ascii="Arial" w:eastAsia="Arial" w:hAnsi="Arial" w:cs="Arial"/>
                  </w:rPr>
                </w:rPrChange>
              </w:rPr>
              <w:t>1</w:t>
            </w:r>
          </w:p>
        </w:tc>
      </w:tr>
      <w:tr w:rsidR="00413E5F" w:rsidRPr="00A7225E" w14:paraId="66D54273" w14:textId="77777777" w:rsidTr="00F90BF2">
        <w:trPr>
          <w:trHeight w:hRule="exact" w:val="274"/>
        </w:trPr>
        <w:tc>
          <w:tcPr>
            <w:tcW w:w="1560" w:type="dxa"/>
            <w:tcMar>
              <w:top w:w="100" w:type="dxa"/>
              <w:left w:w="100" w:type="dxa"/>
              <w:bottom w:w="100" w:type="dxa"/>
              <w:right w:w="100" w:type="dxa"/>
            </w:tcMar>
          </w:tcPr>
          <w:p w14:paraId="0C4D183A" w14:textId="77777777" w:rsidR="00413E5F" w:rsidRPr="001F0B9F" w:rsidRDefault="00B4071F" w:rsidP="00A7225E">
            <w:pPr>
              <w:shd w:val="clear" w:color="auto" w:fill="FFFFFF"/>
              <w:spacing w:after="0" w:line="240" w:lineRule="auto"/>
              <w:jc w:val="both"/>
              <w:rPr>
                <w:rFonts w:ascii="Arial" w:hAnsi="Arial" w:cs="Arial"/>
                <w:sz w:val="16"/>
                <w:szCs w:val="16"/>
                <w:rPrChange w:id="1413" w:author="Reis-Filho, Jorge S./Pathology" w:date="2019-06-26T23:35:00Z">
                  <w:rPr>
                    <w:rFonts w:ascii="Arial" w:hAnsi="Arial" w:cs="Arial"/>
                  </w:rPr>
                </w:rPrChange>
              </w:rPr>
            </w:pPr>
            <w:r w:rsidRPr="001F0B9F">
              <w:rPr>
                <w:rFonts w:ascii="Arial" w:hAnsi="Arial" w:cs="Arial"/>
                <w:sz w:val="16"/>
                <w:szCs w:val="16"/>
                <w:rPrChange w:id="1414" w:author="Reis-Filho, Jorge S./Pathology" w:date="2019-06-26T23:35:00Z">
                  <w:rPr>
                    <w:rFonts w:ascii="Arial" w:hAnsi="Arial" w:cs="Arial"/>
                  </w:rPr>
                </w:rPrChange>
              </w:rPr>
              <w:t>MSK-VB-0044</w:t>
            </w:r>
            <w:r w:rsidRPr="001F0B9F">
              <w:rPr>
                <w:rFonts w:ascii="Arial" w:eastAsia="Arial" w:hAnsi="Arial" w:cs="Arial"/>
                <w:sz w:val="16"/>
                <w:szCs w:val="16"/>
                <w:rPrChange w:id="1415" w:author="Reis-Filho, Jorge S./Pathology" w:date="2019-06-26T23:35:00Z">
                  <w:rPr>
                    <w:rFonts w:ascii="Arial" w:eastAsia="Arial" w:hAnsi="Arial" w:cs="Arial"/>
                  </w:rPr>
                </w:rPrChange>
              </w:rPr>
              <w:t>†</w:t>
            </w:r>
          </w:p>
        </w:tc>
        <w:tc>
          <w:tcPr>
            <w:tcW w:w="1110" w:type="dxa"/>
            <w:tcMar>
              <w:top w:w="100" w:type="dxa"/>
              <w:left w:w="100" w:type="dxa"/>
              <w:bottom w:w="100" w:type="dxa"/>
              <w:right w:w="100" w:type="dxa"/>
            </w:tcMar>
          </w:tcPr>
          <w:p w14:paraId="04A71FC6"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16" w:author="Reis-Filho, Jorge S./Pathology" w:date="2019-06-26T23:35:00Z">
                  <w:rPr>
                    <w:rFonts w:ascii="Arial" w:eastAsia="Arial" w:hAnsi="Arial" w:cs="Arial"/>
                  </w:rPr>
                </w:rPrChange>
              </w:rPr>
            </w:pPr>
            <w:r w:rsidRPr="001F0B9F">
              <w:rPr>
                <w:rFonts w:ascii="Arial" w:eastAsia="Arial" w:hAnsi="Arial" w:cs="Arial"/>
                <w:sz w:val="16"/>
                <w:szCs w:val="16"/>
                <w:rPrChange w:id="1417" w:author="Reis-Filho, Jorge S./Pathology" w:date="2019-06-26T23:35:00Z">
                  <w:rPr>
                    <w:rFonts w:ascii="Arial" w:eastAsia="Arial" w:hAnsi="Arial" w:cs="Arial"/>
                  </w:rPr>
                </w:rPrChange>
              </w:rPr>
              <w:t>110</w:t>
            </w:r>
          </w:p>
        </w:tc>
        <w:tc>
          <w:tcPr>
            <w:tcW w:w="1335" w:type="dxa"/>
            <w:tcMar>
              <w:top w:w="100" w:type="dxa"/>
              <w:left w:w="100" w:type="dxa"/>
              <w:bottom w:w="100" w:type="dxa"/>
              <w:right w:w="100" w:type="dxa"/>
            </w:tcMar>
          </w:tcPr>
          <w:p w14:paraId="1A7A92F9"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18" w:author="Reis-Filho, Jorge S./Pathology" w:date="2019-06-26T23:35:00Z">
                  <w:rPr>
                    <w:rFonts w:ascii="Arial" w:eastAsia="Arial" w:hAnsi="Arial" w:cs="Arial"/>
                  </w:rPr>
                </w:rPrChange>
              </w:rPr>
            </w:pPr>
            <w:r w:rsidRPr="001F0B9F">
              <w:rPr>
                <w:rFonts w:ascii="Arial" w:eastAsia="Arial" w:hAnsi="Arial" w:cs="Arial"/>
                <w:sz w:val="16"/>
                <w:szCs w:val="16"/>
                <w:rPrChange w:id="1419" w:author="Reis-Filho, Jorge S./Pathology" w:date="2019-06-26T23:35:00Z">
                  <w:rPr>
                    <w:rFonts w:ascii="Arial" w:eastAsia="Arial" w:hAnsi="Arial" w:cs="Arial"/>
                  </w:rPr>
                </w:rPrChange>
              </w:rPr>
              <w:t>1 (0.9%)</w:t>
            </w:r>
          </w:p>
        </w:tc>
        <w:tc>
          <w:tcPr>
            <w:tcW w:w="1335" w:type="dxa"/>
            <w:tcMar>
              <w:top w:w="100" w:type="dxa"/>
              <w:left w:w="100" w:type="dxa"/>
              <w:bottom w:w="100" w:type="dxa"/>
              <w:right w:w="100" w:type="dxa"/>
            </w:tcMar>
          </w:tcPr>
          <w:p w14:paraId="6B651C18" w14:textId="77777777" w:rsidR="00413E5F" w:rsidRPr="001F0B9F" w:rsidRDefault="00B4071F" w:rsidP="00A7225E">
            <w:pPr>
              <w:widowControl w:val="0"/>
              <w:spacing w:after="0" w:line="240" w:lineRule="auto"/>
              <w:jc w:val="both"/>
              <w:rPr>
                <w:rFonts w:ascii="Arial" w:eastAsia="Arial" w:hAnsi="Arial" w:cs="Arial"/>
                <w:sz w:val="16"/>
                <w:szCs w:val="16"/>
                <w:rPrChange w:id="1420" w:author="Reis-Filho, Jorge S./Pathology" w:date="2019-06-26T23:35:00Z">
                  <w:rPr>
                    <w:rFonts w:ascii="Arial" w:eastAsia="Arial" w:hAnsi="Arial" w:cs="Arial"/>
                  </w:rPr>
                </w:rPrChange>
              </w:rPr>
            </w:pPr>
            <w:r w:rsidRPr="001F0B9F">
              <w:rPr>
                <w:rFonts w:ascii="Arial" w:eastAsia="Arial" w:hAnsi="Arial" w:cs="Arial"/>
                <w:sz w:val="16"/>
                <w:szCs w:val="16"/>
                <w:rPrChange w:id="1421"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0F3A30E"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22" w:author="Reis-Filho, Jorge S./Pathology" w:date="2019-06-26T23:35:00Z">
                  <w:rPr>
                    <w:rFonts w:ascii="Arial" w:eastAsia="Arial" w:hAnsi="Arial" w:cs="Arial"/>
                  </w:rPr>
                </w:rPrChange>
              </w:rPr>
            </w:pPr>
            <w:r w:rsidRPr="001F0B9F">
              <w:rPr>
                <w:rFonts w:ascii="Arial" w:eastAsia="Arial" w:hAnsi="Arial" w:cs="Arial"/>
                <w:sz w:val="16"/>
                <w:szCs w:val="16"/>
                <w:rPrChange w:id="142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DC31DF0" w14:textId="77777777" w:rsidR="00413E5F" w:rsidRPr="001F0B9F" w:rsidRDefault="00B4071F" w:rsidP="00A7225E">
            <w:pPr>
              <w:widowControl w:val="0"/>
              <w:spacing w:after="0" w:line="240" w:lineRule="auto"/>
              <w:jc w:val="both"/>
              <w:rPr>
                <w:rFonts w:ascii="Arial" w:eastAsia="Arial" w:hAnsi="Arial" w:cs="Arial"/>
                <w:sz w:val="16"/>
                <w:szCs w:val="16"/>
                <w:rPrChange w:id="1424" w:author="Reis-Filho, Jorge S./Pathology" w:date="2019-06-26T23:35:00Z">
                  <w:rPr>
                    <w:rFonts w:ascii="Arial" w:eastAsia="Arial" w:hAnsi="Arial" w:cs="Arial"/>
                  </w:rPr>
                </w:rPrChange>
              </w:rPr>
            </w:pPr>
            <w:r w:rsidRPr="001F0B9F">
              <w:rPr>
                <w:rFonts w:ascii="Arial" w:eastAsia="Arial" w:hAnsi="Arial" w:cs="Arial"/>
                <w:sz w:val="16"/>
                <w:szCs w:val="16"/>
                <w:rPrChange w:id="142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1604F77" w14:textId="77777777" w:rsidR="00413E5F" w:rsidRPr="001F0B9F" w:rsidRDefault="00B4071F" w:rsidP="00A7225E">
            <w:pPr>
              <w:widowControl w:val="0"/>
              <w:spacing w:after="0" w:line="240" w:lineRule="auto"/>
              <w:jc w:val="both"/>
              <w:rPr>
                <w:rFonts w:ascii="Arial" w:eastAsia="Arial" w:hAnsi="Arial" w:cs="Arial"/>
                <w:sz w:val="16"/>
                <w:szCs w:val="16"/>
                <w:rPrChange w:id="1426" w:author="Reis-Filho, Jorge S./Pathology" w:date="2019-06-26T23:35:00Z">
                  <w:rPr>
                    <w:rFonts w:ascii="Arial" w:eastAsia="Arial" w:hAnsi="Arial" w:cs="Arial"/>
                  </w:rPr>
                </w:rPrChange>
              </w:rPr>
            </w:pPr>
            <w:r w:rsidRPr="001F0B9F">
              <w:rPr>
                <w:rFonts w:ascii="Arial" w:eastAsia="Arial" w:hAnsi="Arial" w:cs="Arial"/>
                <w:sz w:val="16"/>
                <w:szCs w:val="16"/>
                <w:rPrChange w:id="1427" w:author="Reis-Filho, Jorge S./Pathology" w:date="2019-06-26T23:35:00Z">
                  <w:rPr>
                    <w:rFonts w:ascii="Arial" w:eastAsia="Arial" w:hAnsi="Arial" w:cs="Arial"/>
                  </w:rPr>
                </w:rPrChange>
              </w:rPr>
              <w:t>1</w:t>
            </w:r>
          </w:p>
        </w:tc>
      </w:tr>
      <w:tr w:rsidR="00413E5F" w:rsidRPr="00A7225E" w14:paraId="5182AAC4" w14:textId="77777777" w:rsidTr="00F90BF2">
        <w:trPr>
          <w:trHeight w:hRule="exact" w:val="274"/>
        </w:trPr>
        <w:tc>
          <w:tcPr>
            <w:tcW w:w="1560" w:type="dxa"/>
            <w:tcMar>
              <w:top w:w="100" w:type="dxa"/>
              <w:left w:w="100" w:type="dxa"/>
              <w:bottom w:w="100" w:type="dxa"/>
              <w:right w:w="100" w:type="dxa"/>
            </w:tcMar>
          </w:tcPr>
          <w:p w14:paraId="1E6314CA" w14:textId="77777777" w:rsidR="00413E5F" w:rsidRPr="001F0B9F" w:rsidRDefault="00B4071F" w:rsidP="00A7225E">
            <w:pPr>
              <w:shd w:val="clear" w:color="auto" w:fill="FFFFFF"/>
              <w:spacing w:after="0" w:line="240" w:lineRule="auto"/>
              <w:jc w:val="both"/>
              <w:rPr>
                <w:rFonts w:ascii="Arial" w:hAnsi="Arial" w:cs="Arial"/>
                <w:sz w:val="16"/>
                <w:szCs w:val="16"/>
                <w:rPrChange w:id="1428" w:author="Reis-Filho, Jorge S./Pathology" w:date="2019-06-26T23:35:00Z">
                  <w:rPr>
                    <w:rFonts w:ascii="Arial" w:hAnsi="Arial" w:cs="Arial"/>
                  </w:rPr>
                </w:rPrChange>
              </w:rPr>
            </w:pPr>
            <w:r w:rsidRPr="001F0B9F">
              <w:rPr>
                <w:rFonts w:ascii="Arial" w:hAnsi="Arial" w:cs="Arial"/>
                <w:sz w:val="16"/>
                <w:szCs w:val="16"/>
                <w:rPrChange w:id="1429" w:author="Reis-Filho, Jorge S./Pathology" w:date="2019-06-26T23:35:00Z">
                  <w:rPr>
                    <w:rFonts w:ascii="Arial" w:hAnsi="Arial" w:cs="Arial"/>
                  </w:rPr>
                </w:rPrChange>
              </w:rPr>
              <w:t>MSK-VB-0046</w:t>
            </w:r>
            <w:r w:rsidRPr="001F0B9F">
              <w:rPr>
                <w:rFonts w:ascii="Arial" w:eastAsia="Arial" w:hAnsi="Arial" w:cs="Arial"/>
                <w:sz w:val="16"/>
                <w:szCs w:val="16"/>
                <w:rPrChange w:id="1430" w:author="Reis-Filho, Jorge S./Pathology" w:date="2019-06-26T23:35:00Z">
                  <w:rPr>
                    <w:rFonts w:ascii="Arial" w:eastAsia="Arial" w:hAnsi="Arial" w:cs="Arial"/>
                  </w:rPr>
                </w:rPrChange>
              </w:rPr>
              <w:t>†</w:t>
            </w:r>
          </w:p>
        </w:tc>
        <w:tc>
          <w:tcPr>
            <w:tcW w:w="1110" w:type="dxa"/>
            <w:tcMar>
              <w:top w:w="100" w:type="dxa"/>
              <w:left w:w="100" w:type="dxa"/>
              <w:bottom w:w="100" w:type="dxa"/>
              <w:right w:w="100" w:type="dxa"/>
            </w:tcMar>
          </w:tcPr>
          <w:p w14:paraId="5A21549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31" w:author="Reis-Filho, Jorge S./Pathology" w:date="2019-06-26T23:35:00Z">
                  <w:rPr>
                    <w:rFonts w:ascii="Arial" w:eastAsia="Arial" w:hAnsi="Arial" w:cs="Arial"/>
                  </w:rPr>
                </w:rPrChange>
              </w:rPr>
            </w:pPr>
            <w:r w:rsidRPr="001F0B9F">
              <w:rPr>
                <w:rFonts w:ascii="Arial" w:eastAsia="Arial" w:hAnsi="Arial" w:cs="Arial"/>
                <w:sz w:val="16"/>
                <w:szCs w:val="16"/>
                <w:rPrChange w:id="1432" w:author="Reis-Filho, Jorge S./Pathology" w:date="2019-06-26T23:35:00Z">
                  <w:rPr>
                    <w:rFonts w:ascii="Arial" w:eastAsia="Arial" w:hAnsi="Arial" w:cs="Arial"/>
                  </w:rPr>
                </w:rPrChange>
              </w:rPr>
              <w:t>118</w:t>
            </w:r>
          </w:p>
        </w:tc>
        <w:tc>
          <w:tcPr>
            <w:tcW w:w="1335" w:type="dxa"/>
            <w:tcMar>
              <w:top w:w="100" w:type="dxa"/>
              <w:left w:w="100" w:type="dxa"/>
              <w:bottom w:w="100" w:type="dxa"/>
              <w:right w:w="100" w:type="dxa"/>
            </w:tcMar>
          </w:tcPr>
          <w:p w14:paraId="4BB7CC99"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33" w:author="Reis-Filho, Jorge S./Pathology" w:date="2019-06-26T23:35:00Z">
                  <w:rPr>
                    <w:rFonts w:ascii="Arial" w:eastAsia="Arial" w:hAnsi="Arial" w:cs="Arial"/>
                  </w:rPr>
                </w:rPrChange>
              </w:rPr>
            </w:pPr>
            <w:r w:rsidRPr="001F0B9F">
              <w:rPr>
                <w:rFonts w:ascii="Arial" w:eastAsia="Arial" w:hAnsi="Arial" w:cs="Arial"/>
                <w:sz w:val="16"/>
                <w:szCs w:val="16"/>
                <w:rPrChange w:id="1434" w:author="Reis-Filho, Jorge S./Pathology" w:date="2019-06-26T23:35:00Z">
                  <w:rPr>
                    <w:rFonts w:ascii="Arial" w:eastAsia="Arial" w:hAnsi="Arial" w:cs="Arial"/>
                  </w:rPr>
                </w:rPrChange>
              </w:rPr>
              <w:t>1 (0.8%)</w:t>
            </w:r>
          </w:p>
        </w:tc>
        <w:tc>
          <w:tcPr>
            <w:tcW w:w="1335" w:type="dxa"/>
            <w:tcMar>
              <w:top w:w="100" w:type="dxa"/>
              <w:left w:w="100" w:type="dxa"/>
              <w:bottom w:w="100" w:type="dxa"/>
              <w:right w:w="100" w:type="dxa"/>
            </w:tcMar>
          </w:tcPr>
          <w:p w14:paraId="6530E0F2" w14:textId="77777777" w:rsidR="00413E5F" w:rsidRPr="001F0B9F" w:rsidRDefault="00B4071F" w:rsidP="00A7225E">
            <w:pPr>
              <w:widowControl w:val="0"/>
              <w:spacing w:after="0" w:line="240" w:lineRule="auto"/>
              <w:jc w:val="both"/>
              <w:rPr>
                <w:rFonts w:ascii="Arial" w:eastAsia="Arial" w:hAnsi="Arial" w:cs="Arial"/>
                <w:sz w:val="16"/>
                <w:szCs w:val="16"/>
                <w:rPrChange w:id="1435" w:author="Reis-Filho, Jorge S./Pathology" w:date="2019-06-26T23:35:00Z">
                  <w:rPr>
                    <w:rFonts w:ascii="Arial" w:eastAsia="Arial" w:hAnsi="Arial" w:cs="Arial"/>
                  </w:rPr>
                </w:rPrChange>
              </w:rPr>
            </w:pPr>
            <w:r w:rsidRPr="001F0B9F">
              <w:rPr>
                <w:rFonts w:ascii="Arial" w:eastAsia="Arial" w:hAnsi="Arial" w:cs="Arial"/>
                <w:sz w:val="16"/>
                <w:szCs w:val="16"/>
                <w:rPrChange w:id="1436"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F329C2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37" w:author="Reis-Filho, Jorge S./Pathology" w:date="2019-06-26T23:35:00Z">
                  <w:rPr>
                    <w:rFonts w:ascii="Arial" w:eastAsia="Arial" w:hAnsi="Arial" w:cs="Arial"/>
                  </w:rPr>
                </w:rPrChange>
              </w:rPr>
            </w:pPr>
            <w:r w:rsidRPr="001F0B9F">
              <w:rPr>
                <w:rFonts w:ascii="Arial" w:eastAsia="Arial" w:hAnsi="Arial" w:cs="Arial"/>
                <w:sz w:val="16"/>
                <w:szCs w:val="16"/>
                <w:rPrChange w:id="1438"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739E3247" w14:textId="77777777" w:rsidR="00413E5F" w:rsidRPr="001F0B9F" w:rsidRDefault="00B4071F" w:rsidP="00A7225E">
            <w:pPr>
              <w:widowControl w:val="0"/>
              <w:spacing w:after="0" w:line="240" w:lineRule="auto"/>
              <w:jc w:val="both"/>
              <w:rPr>
                <w:rFonts w:ascii="Arial" w:eastAsia="Arial" w:hAnsi="Arial" w:cs="Arial"/>
                <w:sz w:val="16"/>
                <w:szCs w:val="16"/>
                <w:rPrChange w:id="1439" w:author="Reis-Filho, Jorge S./Pathology" w:date="2019-06-26T23:35:00Z">
                  <w:rPr>
                    <w:rFonts w:ascii="Arial" w:eastAsia="Arial" w:hAnsi="Arial" w:cs="Arial"/>
                  </w:rPr>
                </w:rPrChange>
              </w:rPr>
            </w:pPr>
            <w:r w:rsidRPr="001F0B9F">
              <w:rPr>
                <w:rFonts w:ascii="Arial" w:eastAsia="Arial" w:hAnsi="Arial" w:cs="Arial"/>
                <w:sz w:val="16"/>
                <w:szCs w:val="16"/>
                <w:rPrChange w:id="1440"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6FBB605" w14:textId="77777777" w:rsidR="00413E5F" w:rsidRPr="001F0B9F" w:rsidRDefault="00B4071F" w:rsidP="00A7225E">
            <w:pPr>
              <w:widowControl w:val="0"/>
              <w:spacing w:after="0" w:line="240" w:lineRule="auto"/>
              <w:jc w:val="both"/>
              <w:rPr>
                <w:rFonts w:ascii="Arial" w:eastAsia="Arial" w:hAnsi="Arial" w:cs="Arial"/>
                <w:sz w:val="16"/>
                <w:szCs w:val="16"/>
                <w:rPrChange w:id="1441" w:author="Reis-Filho, Jorge S./Pathology" w:date="2019-06-26T23:35:00Z">
                  <w:rPr>
                    <w:rFonts w:ascii="Arial" w:eastAsia="Arial" w:hAnsi="Arial" w:cs="Arial"/>
                  </w:rPr>
                </w:rPrChange>
              </w:rPr>
            </w:pPr>
            <w:r w:rsidRPr="001F0B9F">
              <w:rPr>
                <w:rFonts w:ascii="Arial" w:eastAsia="Arial" w:hAnsi="Arial" w:cs="Arial"/>
                <w:sz w:val="16"/>
                <w:szCs w:val="16"/>
                <w:rPrChange w:id="1442" w:author="Reis-Filho, Jorge S./Pathology" w:date="2019-06-26T23:35:00Z">
                  <w:rPr>
                    <w:rFonts w:ascii="Arial" w:eastAsia="Arial" w:hAnsi="Arial" w:cs="Arial"/>
                  </w:rPr>
                </w:rPrChange>
              </w:rPr>
              <w:t>0</w:t>
            </w:r>
          </w:p>
        </w:tc>
      </w:tr>
      <w:tr w:rsidR="00413E5F" w:rsidRPr="00A7225E" w14:paraId="4F339FDA" w14:textId="77777777" w:rsidTr="00F90BF2">
        <w:trPr>
          <w:trHeight w:hRule="exact" w:val="274"/>
        </w:trPr>
        <w:tc>
          <w:tcPr>
            <w:tcW w:w="1560" w:type="dxa"/>
            <w:tcMar>
              <w:top w:w="100" w:type="dxa"/>
              <w:left w:w="100" w:type="dxa"/>
              <w:bottom w:w="100" w:type="dxa"/>
              <w:right w:w="100" w:type="dxa"/>
            </w:tcMar>
          </w:tcPr>
          <w:p w14:paraId="1CDE0FF3" w14:textId="77777777" w:rsidR="00413E5F" w:rsidRPr="001F0B9F" w:rsidRDefault="00B4071F" w:rsidP="00A7225E">
            <w:pPr>
              <w:shd w:val="clear" w:color="auto" w:fill="FFFFFF"/>
              <w:spacing w:after="0" w:line="240" w:lineRule="auto"/>
              <w:jc w:val="both"/>
              <w:rPr>
                <w:rFonts w:ascii="Arial" w:hAnsi="Arial" w:cs="Arial"/>
                <w:sz w:val="16"/>
                <w:szCs w:val="16"/>
                <w:rPrChange w:id="1443" w:author="Reis-Filho, Jorge S./Pathology" w:date="2019-06-26T23:35:00Z">
                  <w:rPr>
                    <w:rFonts w:ascii="Arial" w:hAnsi="Arial" w:cs="Arial"/>
                  </w:rPr>
                </w:rPrChange>
              </w:rPr>
            </w:pPr>
            <w:r w:rsidRPr="001F0B9F">
              <w:rPr>
                <w:rFonts w:ascii="Arial" w:hAnsi="Arial" w:cs="Arial"/>
                <w:sz w:val="16"/>
                <w:szCs w:val="16"/>
                <w:rPrChange w:id="1444" w:author="Reis-Filho, Jorge S./Pathology" w:date="2019-06-26T23:35:00Z">
                  <w:rPr>
                    <w:rFonts w:ascii="Arial" w:hAnsi="Arial" w:cs="Arial"/>
                  </w:rPr>
                </w:rPrChange>
              </w:rPr>
              <w:t>MSK-VB-0057</w:t>
            </w:r>
            <w:r w:rsidRPr="001F0B9F">
              <w:rPr>
                <w:rFonts w:ascii="Arial" w:eastAsia="Arial" w:hAnsi="Arial" w:cs="Arial"/>
                <w:sz w:val="16"/>
                <w:szCs w:val="16"/>
                <w:rPrChange w:id="1445" w:author="Reis-Filho, Jorge S./Pathology" w:date="2019-06-26T23:35:00Z">
                  <w:rPr>
                    <w:rFonts w:ascii="Arial" w:eastAsia="Arial" w:hAnsi="Arial" w:cs="Arial"/>
                  </w:rPr>
                </w:rPrChange>
              </w:rPr>
              <w:t>†</w:t>
            </w:r>
          </w:p>
        </w:tc>
        <w:tc>
          <w:tcPr>
            <w:tcW w:w="1110" w:type="dxa"/>
            <w:tcMar>
              <w:top w:w="100" w:type="dxa"/>
              <w:left w:w="100" w:type="dxa"/>
              <w:bottom w:w="100" w:type="dxa"/>
              <w:right w:w="100" w:type="dxa"/>
            </w:tcMar>
          </w:tcPr>
          <w:p w14:paraId="0E16A297"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46" w:author="Reis-Filho, Jorge S./Pathology" w:date="2019-06-26T23:35:00Z">
                  <w:rPr>
                    <w:rFonts w:ascii="Arial" w:eastAsia="Arial" w:hAnsi="Arial" w:cs="Arial"/>
                  </w:rPr>
                </w:rPrChange>
              </w:rPr>
            </w:pPr>
            <w:r w:rsidRPr="001F0B9F">
              <w:rPr>
                <w:rFonts w:ascii="Arial" w:eastAsia="Arial" w:hAnsi="Arial" w:cs="Arial"/>
                <w:sz w:val="16"/>
                <w:szCs w:val="16"/>
                <w:rPrChange w:id="1447" w:author="Reis-Filho, Jorge S./Pathology" w:date="2019-06-26T23:35:00Z">
                  <w:rPr>
                    <w:rFonts w:ascii="Arial" w:eastAsia="Arial" w:hAnsi="Arial" w:cs="Arial"/>
                  </w:rPr>
                </w:rPrChange>
              </w:rPr>
              <w:t>55</w:t>
            </w:r>
          </w:p>
        </w:tc>
        <w:tc>
          <w:tcPr>
            <w:tcW w:w="1335" w:type="dxa"/>
            <w:tcMar>
              <w:top w:w="100" w:type="dxa"/>
              <w:left w:w="100" w:type="dxa"/>
              <w:bottom w:w="100" w:type="dxa"/>
              <w:right w:w="100" w:type="dxa"/>
            </w:tcMar>
          </w:tcPr>
          <w:p w14:paraId="15682F0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48" w:author="Reis-Filho, Jorge S./Pathology" w:date="2019-06-26T23:35:00Z">
                  <w:rPr>
                    <w:rFonts w:ascii="Arial" w:eastAsia="Arial" w:hAnsi="Arial" w:cs="Arial"/>
                  </w:rPr>
                </w:rPrChange>
              </w:rPr>
            </w:pPr>
            <w:r w:rsidRPr="001F0B9F">
              <w:rPr>
                <w:rFonts w:ascii="Arial" w:eastAsia="Arial" w:hAnsi="Arial" w:cs="Arial"/>
                <w:sz w:val="16"/>
                <w:szCs w:val="16"/>
                <w:rPrChange w:id="1449" w:author="Reis-Filho, Jorge S./Pathology" w:date="2019-06-26T23:35:00Z">
                  <w:rPr>
                    <w:rFonts w:ascii="Arial" w:eastAsia="Arial" w:hAnsi="Arial" w:cs="Arial"/>
                  </w:rPr>
                </w:rPrChange>
              </w:rPr>
              <w:t>1 (1.8%)</w:t>
            </w:r>
          </w:p>
        </w:tc>
        <w:tc>
          <w:tcPr>
            <w:tcW w:w="1335" w:type="dxa"/>
            <w:tcMar>
              <w:top w:w="100" w:type="dxa"/>
              <w:left w:w="100" w:type="dxa"/>
              <w:bottom w:w="100" w:type="dxa"/>
              <w:right w:w="100" w:type="dxa"/>
            </w:tcMar>
          </w:tcPr>
          <w:p w14:paraId="58E02363" w14:textId="77777777" w:rsidR="00413E5F" w:rsidRPr="001F0B9F" w:rsidRDefault="00B4071F" w:rsidP="00A7225E">
            <w:pPr>
              <w:widowControl w:val="0"/>
              <w:spacing w:after="0" w:line="240" w:lineRule="auto"/>
              <w:jc w:val="both"/>
              <w:rPr>
                <w:rFonts w:ascii="Arial" w:eastAsia="Arial" w:hAnsi="Arial" w:cs="Arial"/>
                <w:sz w:val="16"/>
                <w:szCs w:val="16"/>
                <w:rPrChange w:id="1450" w:author="Reis-Filho, Jorge S./Pathology" w:date="2019-06-26T23:35:00Z">
                  <w:rPr>
                    <w:rFonts w:ascii="Arial" w:eastAsia="Arial" w:hAnsi="Arial" w:cs="Arial"/>
                  </w:rPr>
                </w:rPrChange>
              </w:rPr>
            </w:pPr>
            <w:r w:rsidRPr="001F0B9F">
              <w:rPr>
                <w:rFonts w:ascii="Arial" w:eastAsia="Arial" w:hAnsi="Arial" w:cs="Arial"/>
                <w:sz w:val="16"/>
                <w:szCs w:val="16"/>
                <w:rPrChange w:id="1451"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9BA67A1"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52" w:author="Reis-Filho, Jorge S./Pathology" w:date="2019-06-26T23:35:00Z">
                  <w:rPr>
                    <w:rFonts w:ascii="Arial" w:eastAsia="Arial" w:hAnsi="Arial" w:cs="Arial"/>
                  </w:rPr>
                </w:rPrChange>
              </w:rPr>
            </w:pPr>
            <w:r w:rsidRPr="001F0B9F">
              <w:rPr>
                <w:rFonts w:ascii="Arial" w:eastAsia="Arial" w:hAnsi="Arial" w:cs="Arial"/>
                <w:sz w:val="16"/>
                <w:szCs w:val="16"/>
                <w:rPrChange w:id="145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F265D15" w14:textId="77777777" w:rsidR="00413E5F" w:rsidRPr="001F0B9F" w:rsidRDefault="00B4071F" w:rsidP="00A7225E">
            <w:pPr>
              <w:widowControl w:val="0"/>
              <w:spacing w:after="0" w:line="240" w:lineRule="auto"/>
              <w:jc w:val="both"/>
              <w:rPr>
                <w:rFonts w:ascii="Arial" w:eastAsia="Arial" w:hAnsi="Arial" w:cs="Arial"/>
                <w:sz w:val="16"/>
                <w:szCs w:val="16"/>
                <w:rPrChange w:id="1454" w:author="Reis-Filho, Jorge S./Pathology" w:date="2019-06-26T23:35:00Z">
                  <w:rPr>
                    <w:rFonts w:ascii="Arial" w:eastAsia="Arial" w:hAnsi="Arial" w:cs="Arial"/>
                  </w:rPr>
                </w:rPrChange>
              </w:rPr>
            </w:pPr>
            <w:r w:rsidRPr="001F0B9F">
              <w:rPr>
                <w:rFonts w:ascii="Arial" w:eastAsia="Arial" w:hAnsi="Arial" w:cs="Arial"/>
                <w:sz w:val="16"/>
                <w:szCs w:val="16"/>
                <w:rPrChange w:id="145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DCDE76A" w14:textId="77777777" w:rsidR="00413E5F" w:rsidRPr="001F0B9F" w:rsidRDefault="00B4071F" w:rsidP="00A7225E">
            <w:pPr>
              <w:widowControl w:val="0"/>
              <w:spacing w:after="0" w:line="240" w:lineRule="auto"/>
              <w:jc w:val="both"/>
              <w:rPr>
                <w:rFonts w:ascii="Arial" w:eastAsia="Arial" w:hAnsi="Arial" w:cs="Arial"/>
                <w:sz w:val="16"/>
                <w:szCs w:val="16"/>
                <w:rPrChange w:id="1456" w:author="Reis-Filho, Jorge S./Pathology" w:date="2019-06-26T23:35:00Z">
                  <w:rPr>
                    <w:rFonts w:ascii="Arial" w:eastAsia="Arial" w:hAnsi="Arial" w:cs="Arial"/>
                  </w:rPr>
                </w:rPrChange>
              </w:rPr>
            </w:pPr>
            <w:r w:rsidRPr="001F0B9F">
              <w:rPr>
                <w:rFonts w:ascii="Arial" w:eastAsia="Arial" w:hAnsi="Arial" w:cs="Arial"/>
                <w:sz w:val="16"/>
                <w:szCs w:val="16"/>
                <w:rPrChange w:id="1457" w:author="Reis-Filho, Jorge S./Pathology" w:date="2019-06-26T23:35:00Z">
                  <w:rPr>
                    <w:rFonts w:ascii="Arial" w:eastAsia="Arial" w:hAnsi="Arial" w:cs="Arial"/>
                  </w:rPr>
                </w:rPrChange>
              </w:rPr>
              <w:t>1</w:t>
            </w:r>
          </w:p>
        </w:tc>
      </w:tr>
      <w:tr w:rsidR="00413E5F" w:rsidRPr="00A7225E" w14:paraId="4361579D" w14:textId="77777777" w:rsidTr="00F90BF2">
        <w:trPr>
          <w:trHeight w:hRule="exact" w:val="274"/>
        </w:trPr>
        <w:tc>
          <w:tcPr>
            <w:tcW w:w="1560" w:type="dxa"/>
            <w:tcMar>
              <w:top w:w="100" w:type="dxa"/>
              <w:left w:w="100" w:type="dxa"/>
              <w:bottom w:w="100" w:type="dxa"/>
              <w:right w:w="100" w:type="dxa"/>
            </w:tcMar>
          </w:tcPr>
          <w:p w14:paraId="0A885FF1" w14:textId="77777777" w:rsidR="00413E5F" w:rsidRPr="001F0B9F" w:rsidRDefault="00B4071F" w:rsidP="00A7225E">
            <w:pPr>
              <w:shd w:val="clear" w:color="auto" w:fill="FFFFFF"/>
              <w:spacing w:after="0" w:line="240" w:lineRule="auto"/>
              <w:jc w:val="both"/>
              <w:rPr>
                <w:rFonts w:ascii="Arial" w:hAnsi="Arial" w:cs="Arial"/>
                <w:sz w:val="16"/>
                <w:szCs w:val="16"/>
                <w:rPrChange w:id="1458" w:author="Reis-Filho, Jorge S./Pathology" w:date="2019-06-26T23:35:00Z">
                  <w:rPr>
                    <w:rFonts w:ascii="Arial" w:hAnsi="Arial" w:cs="Arial"/>
                  </w:rPr>
                </w:rPrChange>
              </w:rPr>
            </w:pPr>
            <w:r w:rsidRPr="001F0B9F">
              <w:rPr>
                <w:rFonts w:ascii="Arial" w:hAnsi="Arial" w:cs="Arial"/>
                <w:sz w:val="16"/>
                <w:szCs w:val="16"/>
                <w:rPrChange w:id="1459" w:author="Reis-Filho, Jorge S./Pathology" w:date="2019-06-26T23:35:00Z">
                  <w:rPr>
                    <w:rFonts w:ascii="Arial" w:hAnsi="Arial" w:cs="Arial"/>
                  </w:rPr>
                </w:rPrChange>
              </w:rPr>
              <w:t>MSK-VL-0003</w:t>
            </w:r>
          </w:p>
        </w:tc>
        <w:tc>
          <w:tcPr>
            <w:tcW w:w="1110" w:type="dxa"/>
            <w:tcMar>
              <w:top w:w="100" w:type="dxa"/>
              <w:left w:w="100" w:type="dxa"/>
              <w:bottom w:w="100" w:type="dxa"/>
              <w:right w:w="100" w:type="dxa"/>
            </w:tcMar>
          </w:tcPr>
          <w:p w14:paraId="2CD549B0"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60" w:author="Reis-Filho, Jorge S./Pathology" w:date="2019-06-26T23:35:00Z">
                  <w:rPr>
                    <w:rFonts w:ascii="Arial" w:eastAsia="Arial" w:hAnsi="Arial" w:cs="Arial"/>
                  </w:rPr>
                </w:rPrChange>
              </w:rPr>
            </w:pPr>
            <w:r w:rsidRPr="001F0B9F">
              <w:rPr>
                <w:rFonts w:ascii="Arial" w:eastAsia="Arial" w:hAnsi="Arial" w:cs="Arial"/>
                <w:sz w:val="16"/>
                <w:szCs w:val="16"/>
                <w:rPrChange w:id="1461" w:author="Reis-Filho, Jorge S./Pathology" w:date="2019-06-26T23:35:00Z">
                  <w:rPr>
                    <w:rFonts w:ascii="Arial" w:eastAsia="Arial" w:hAnsi="Arial" w:cs="Arial"/>
                  </w:rPr>
                </w:rPrChange>
              </w:rPr>
              <w:t>25</w:t>
            </w:r>
          </w:p>
        </w:tc>
        <w:tc>
          <w:tcPr>
            <w:tcW w:w="1335" w:type="dxa"/>
            <w:tcMar>
              <w:top w:w="100" w:type="dxa"/>
              <w:left w:w="100" w:type="dxa"/>
              <w:bottom w:w="100" w:type="dxa"/>
              <w:right w:w="100" w:type="dxa"/>
            </w:tcMar>
          </w:tcPr>
          <w:p w14:paraId="0D78B411"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62" w:author="Reis-Filho, Jorge S./Pathology" w:date="2019-06-26T23:35:00Z">
                  <w:rPr>
                    <w:rFonts w:ascii="Arial" w:eastAsia="Arial" w:hAnsi="Arial" w:cs="Arial"/>
                  </w:rPr>
                </w:rPrChange>
              </w:rPr>
            </w:pPr>
            <w:r w:rsidRPr="001F0B9F">
              <w:rPr>
                <w:rFonts w:ascii="Arial" w:eastAsia="Arial" w:hAnsi="Arial" w:cs="Arial"/>
                <w:sz w:val="16"/>
                <w:szCs w:val="16"/>
                <w:rPrChange w:id="1463" w:author="Reis-Filho, Jorge S./Pathology" w:date="2019-06-26T23:35:00Z">
                  <w:rPr>
                    <w:rFonts w:ascii="Arial" w:eastAsia="Arial" w:hAnsi="Arial" w:cs="Arial"/>
                  </w:rPr>
                </w:rPrChange>
              </w:rPr>
              <w:t>1 (4%)</w:t>
            </w:r>
          </w:p>
        </w:tc>
        <w:tc>
          <w:tcPr>
            <w:tcW w:w="1335" w:type="dxa"/>
            <w:tcMar>
              <w:top w:w="100" w:type="dxa"/>
              <w:left w:w="100" w:type="dxa"/>
              <w:bottom w:w="100" w:type="dxa"/>
              <w:right w:w="100" w:type="dxa"/>
            </w:tcMar>
          </w:tcPr>
          <w:p w14:paraId="6AA09C75" w14:textId="77777777" w:rsidR="00413E5F" w:rsidRPr="001F0B9F" w:rsidRDefault="00B4071F" w:rsidP="00A7225E">
            <w:pPr>
              <w:widowControl w:val="0"/>
              <w:spacing w:after="0" w:line="240" w:lineRule="auto"/>
              <w:jc w:val="both"/>
              <w:rPr>
                <w:rFonts w:ascii="Arial" w:eastAsia="Arial" w:hAnsi="Arial" w:cs="Arial"/>
                <w:sz w:val="16"/>
                <w:szCs w:val="16"/>
                <w:rPrChange w:id="1464" w:author="Reis-Filho, Jorge S./Pathology" w:date="2019-06-26T23:35:00Z">
                  <w:rPr>
                    <w:rFonts w:ascii="Arial" w:eastAsia="Arial" w:hAnsi="Arial" w:cs="Arial"/>
                  </w:rPr>
                </w:rPrChange>
              </w:rPr>
            </w:pPr>
            <w:r w:rsidRPr="001F0B9F">
              <w:rPr>
                <w:rFonts w:ascii="Arial" w:eastAsia="Arial" w:hAnsi="Arial" w:cs="Arial"/>
                <w:sz w:val="16"/>
                <w:szCs w:val="16"/>
                <w:rPrChange w:id="146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E9F1BC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66" w:author="Reis-Filho, Jorge S./Pathology" w:date="2019-06-26T23:35:00Z">
                  <w:rPr>
                    <w:rFonts w:ascii="Arial" w:eastAsia="Arial" w:hAnsi="Arial" w:cs="Arial"/>
                  </w:rPr>
                </w:rPrChange>
              </w:rPr>
            </w:pPr>
            <w:r w:rsidRPr="001F0B9F">
              <w:rPr>
                <w:rFonts w:ascii="Arial" w:eastAsia="Arial" w:hAnsi="Arial" w:cs="Arial"/>
                <w:sz w:val="16"/>
                <w:szCs w:val="16"/>
                <w:rPrChange w:id="1467"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8F8A07E" w14:textId="77777777" w:rsidR="00413E5F" w:rsidRPr="001F0B9F" w:rsidRDefault="00B4071F" w:rsidP="00A7225E">
            <w:pPr>
              <w:widowControl w:val="0"/>
              <w:spacing w:after="0" w:line="240" w:lineRule="auto"/>
              <w:jc w:val="both"/>
              <w:rPr>
                <w:rFonts w:ascii="Arial" w:eastAsia="Arial" w:hAnsi="Arial" w:cs="Arial"/>
                <w:sz w:val="16"/>
                <w:szCs w:val="16"/>
                <w:rPrChange w:id="1468" w:author="Reis-Filho, Jorge S./Pathology" w:date="2019-06-26T23:35:00Z">
                  <w:rPr>
                    <w:rFonts w:ascii="Arial" w:eastAsia="Arial" w:hAnsi="Arial" w:cs="Arial"/>
                  </w:rPr>
                </w:rPrChange>
              </w:rPr>
            </w:pPr>
            <w:r w:rsidRPr="001F0B9F">
              <w:rPr>
                <w:rFonts w:ascii="Arial" w:eastAsia="Arial" w:hAnsi="Arial" w:cs="Arial"/>
                <w:sz w:val="16"/>
                <w:szCs w:val="16"/>
                <w:rPrChange w:id="1469"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6531D265" w14:textId="77777777" w:rsidR="00413E5F" w:rsidRPr="001F0B9F" w:rsidRDefault="00B4071F" w:rsidP="00A7225E">
            <w:pPr>
              <w:widowControl w:val="0"/>
              <w:spacing w:after="0" w:line="240" w:lineRule="auto"/>
              <w:jc w:val="both"/>
              <w:rPr>
                <w:rFonts w:ascii="Arial" w:eastAsia="Arial" w:hAnsi="Arial" w:cs="Arial"/>
                <w:sz w:val="16"/>
                <w:szCs w:val="16"/>
                <w:rPrChange w:id="1470" w:author="Reis-Filho, Jorge S./Pathology" w:date="2019-06-26T23:35:00Z">
                  <w:rPr>
                    <w:rFonts w:ascii="Arial" w:eastAsia="Arial" w:hAnsi="Arial" w:cs="Arial"/>
                  </w:rPr>
                </w:rPrChange>
              </w:rPr>
            </w:pPr>
            <w:r w:rsidRPr="001F0B9F">
              <w:rPr>
                <w:rFonts w:ascii="Arial" w:eastAsia="Arial" w:hAnsi="Arial" w:cs="Arial"/>
                <w:sz w:val="16"/>
                <w:szCs w:val="16"/>
                <w:rPrChange w:id="1471" w:author="Reis-Filho, Jorge S./Pathology" w:date="2019-06-26T23:35:00Z">
                  <w:rPr>
                    <w:rFonts w:ascii="Arial" w:eastAsia="Arial" w:hAnsi="Arial" w:cs="Arial"/>
                  </w:rPr>
                </w:rPrChange>
              </w:rPr>
              <w:t>0</w:t>
            </w:r>
          </w:p>
        </w:tc>
      </w:tr>
      <w:tr w:rsidR="00413E5F" w:rsidRPr="00A7225E" w14:paraId="1532023C" w14:textId="77777777" w:rsidTr="00F90BF2">
        <w:trPr>
          <w:trHeight w:hRule="exact" w:val="274"/>
        </w:trPr>
        <w:tc>
          <w:tcPr>
            <w:tcW w:w="1560" w:type="dxa"/>
            <w:tcMar>
              <w:top w:w="100" w:type="dxa"/>
              <w:left w:w="100" w:type="dxa"/>
              <w:bottom w:w="100" w:type="dxa"/>
              <w:right w:w="100" w:type="dxa"/>
            </w:tcMar>
          </w:tcPr>
          <w:p w14:paraId="086B0398" w14:textId="77777777" w:rsidR="00413E5F" w:rsidRPr="001F0B9F" w:rsidRDefault="00B4071F" w:rsidP="00A7225E">
            <w:pPr>
              <w:shd w:val="clear" w:color="auto" w:fill="FFFFFF"/>
              <w:spacing w:after="0" w:line="240" w:lineRule="auto"/>
              <w:jc w:val="both"/>
              <w:rPr>
                <w:rFonts w:ascii="Arial" w:hAnsi="Arial" w:cs="Arial"/>
                <w:sz w:val="16"/>
                <w:szCs w:val="16"/>
                <w:rPrChange w:id="1472" w:author="Reis-Filho, Jorge S./Pathology" w:date="2019-06-26T23:35:00Z">
                  <w:rPr>
                    <w:rFonts w:ascii="Arial" w:hAnsi="Arial" w:cs="Arial"/>
                  </w:rPr>
                </w:rPrChange>
              </w:rPr>
            </w:pPr>
            <w:r w:rsidRPr="001F0B9F">
              <w:rPr>
                <w:rFonts w:ascii="Arial" w:hAnsi="Arial" w:cs="Arial"/>
                <w:sz w:val="16"/>
                <w:szCs w:val="16"/>
                <w:rPrChange w:id="1473" w:author="Reis-Filho, Jorge S./Pathology" w:date="2019-06-26T23:35:00Z">
                  <w:rPr>
                    <w:rFonts w:ascii="Arial" w:hAnsi="Arial" w:cs="Arial"/>
                  </w:rPr>
                </w:rPrChange>
              </w:rPr>
              <w:t>MSK-VL-0042</w:t>
            </w:r>
          </w:p>
        </w:tc>
        <w:tc>
          <w:tcPr>
            <w:tcW w:w="1110" w:type="dxa"/>
            <w:tcMar>
              <w:top w:w="100" w:type="dxa"/>
              <w:left w:w="100" w:type="dxa"/>
              <w:bottom w:w="100" w:type="dxa"/>
              <w:right w:w="100" w:type="dxa"/>
            </w:tcMar>
          </w:tcPr>
          <w:p w14:paraId="0C75A4B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74" w:author="Reis-Filho, Jorge S./Pathology" w:date="2019-06-26T23:35:00Z">
                  <w:rPr>
                    <w:rFonts w:ascii="Arial" w:eastAsia="Arial" w:hAnsi="Arial" w:cs="Arial"/>
                  </w:rPr>
                </w:rPrChange>
              </w:rPr>
            </w:pPr>
            <w:r w:rsidRPr="001F0B9F">
              <w:rPr>
                <w:rFonts w:ascii="Arial" w:eastAsia="Arial" w:hAnsi="Arial" w:cs="Arial"/>
                <w:sz w:val="16"/>
                <w:szCs w:val="16"/>
                <w:rPrChange w:id="1475" w:author="Reis-Filho, Jorge S./Pathology" w:date="2019-06-26T23:35:00Z">
                  <w:rPr>
                    <w:rFonts w:ascii="Arial" w:eastAsia="Arial" w:hAnsi="Arial" w:cs="Arial"/>
                  </w:rPr>
                </w:rPrChange>
              </w:rPr>
              <w:t>18</w:t>
            </w:r>
          </w:p>
        </w:tc>
        <w:tc>
          <w:tcPr>
            <w:tcW w:w="1335" w:type="dxa"/>
            <w:tcMar>
              <w:top w:w="100" w:type="dxa"/>
              <w:left w:w="100" w:type="dxa"/>
              <w:bottom w:w="100" w:type="dxa"/>
              <w:right w:w="100" w:type="dxa"/>
            </w:tcMar>
          </w:tcPr>
          <w:p w14:paraId="183D4A7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76" w:author="Reis-Filho, Jorge S./Pathology" w:date="2019-06-26T23:35:00Z">
                  <w:rPr>
                    <w:rFonts w:ascii="Arial" w:eastAsia="Arial" w:hAnsi="Arial" w:cs="Arial"/>
                  </w:rPr>
                </w:rPrChange>
              </w:rPr>
            </w:pPr>
            <w:r w:rsidRPr="001F0B9F">
              <w:rPr>
                <w:rFonts w:ascii="Arial" w:eastAsia="Arial" w:hAnsi="Arial" w:cs="Arial"/>
                <w:sz w:val="16"/>
                <w:szCs w:val="16"/>
                <w:rPrChange w:id="1477" w:author="Reis-Filho, Jorge S./Pathology" w:date="2019-06-26T23:35:00Z">
                  <w:rPr>
                    <w:rFonts w:ascii="Arial" w:eastAsia="Arial" w:hAnsi="Arial" w:cs="Arial"/>
                  </w:rPr>
                </w:rPrChange>
              </w:rPr>
              <w:t>1 (5.6%)</w:t>
            </w:r>
          </w:p>
        </w:tc>
        <w:tc>
          <w:tcPr>
            <w:tcW w:w="1335" w:type="dxa"/>
            <w:tcMar>
              <w:top w:w="100" w:type="dxa"/>
              <w:left w:w="100" w:type="dxa"/>
              <w:bottom w:w="100" w:type="dxa"/>
              <w:right w:w="100" w:type="dxa"/>
            </w:tcMar>
          </w:tcPr>
          <w:p w14:paraId="025F6BDD" w14:textId="77777777" w:rsidR="00413E5F" w:rsidRPr="001F0B9F" w:rsidRDefault="00B4071F" w:rsidP="00A7225E">
            <w:pPr>
              <w:widowControl w:val="0"/>
              <w:spacing w:after="0" w:line="240" w:lineRule="auto"/>
              <w:jc w:val="both"/>
              <w:rPr>
                <w:rFonts w:ascii="Arial" w:eastAsia="Arial" w:hAnsi="Arial" w:cs="Arial"/>
                <w:sz w:val="16"/>
                <w:szCs w:val="16"/>
                <w:rPrChange w:id="1478" w:author="Reis-Filho, Jorge S./Pathology" w:date="2019-06-26T23:35:00Z">
                  <w:rPr>
                    <w:rFonts w:ascii="Arial" w:eastAsia="Arial" w:hAnsi="Arial" w:cs="Arial"/>
                  </w:rPr>
                </w:rPrChange>
              </w:rPr>
            </w:pPr>
            <w:r w:rsidRPr="001F0B9F">
              <w:rPr>
                <w:rFonts w:ascii="Arial" w:eastAsia="Arial" w:hAnsi="Arial" w:cs="Arial"/>
                <w:sz w:val="16"/>
                <w:szCs w:val="16"/>
                <w:rPrChange w:id="1479"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21B9B79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80" w:author="Reis-Filho, Jorge S./Pathology" w:date="2019-06-26T23:35:00Z">
                  <w:rPr>
                    <w:rFonts w:ascii="Arial" w:eastAsia="Arial" w:hAnsi="Arial" w:cs="Arial"/>
                  </w:rPr>
                </w:rPrChange>
              </w:rPr>
            </w:pPr>
            <w:r w:rsidRPr="001F0B9F">
              <w:rPr>
                <w:rFonts w:ascii="Arial" w:eastAsia="Arial" w:hAnsi="Arial" w:cs="Arial"/>
                <w:sz w:val="16"/>
                <w:szCs w:val="16"/>
                <w:rPrChange w:id="1481"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CC48EBE" w14:textId="77777777" w:rsidR="00413E5F" w:rsidRPr="001F0B9F" w:rsidRDefault="00B4071F" w:rsidP="00A7225E">
            <w:pPr>
              <w:widowControl w:val="0"/>
              <w:spacing w:after="0" w:line="240" w:lineRule="auto"/>
              <w:jc w:val="both"/>
              <w:rPr>
                <w:rFonts w:ascii="Arial" w:eastAsia="Arial" w:hAnsi="Arial" w:cs="Arial"/>
                <w:sz w:val="16"/>
                <w:szCs w:val="16"/>
                <w:rPrChange w:id="1482" w:author="Reis-Filho, Jorge S./Pathology" w:date="2019-06-26T23:35:00Z">
                  <w:rPr>
                    <w:rFonts w:ascii="Arial" w:eastAsia="Arial" w:hAnsi="Arial" w:cs="Arial"/>
                  </w:rPr>
                </w:rPrChange>
              </w:rPr>
            </w:pPr>
            <w:r w:rsidRPr="001F0B9F">
              <w:rPr>
                <w:rFonts w:ascii="Arial" w:eastAsia="Arial" w:hAnsi="Arial" w:cs="Arial"/>
                <w:sz w:val="16"/>
                <w:szCs w:val="16"/>
                <w:rPrChange w:id="148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4BA50808" w14:textId="77777777" w:rsidR="00413E5F" w:rsidRPr="001F0B9F" w:rsidRDefault="00B4071F" w:rsidP="00A7225E">
            <w:pPr>
              <w:widowControl w:val="0"/>
              <w:spacing w:after="0" w:line="240" w:lineRule="auto"/>
              <w:jc w:val="both"/>
              <w:rPr>
                <w:rFonts w:ascii="Arial" w:eastAsia="Arial" w:hAnsi="Arial" w:cs="Arial"/>
                <w:sz w:val="16"/>
                <w:szCs w:val="16"/>
                <w:rPrChange w:id="1484" w:author="Reis-Filho, Jorge S./Pathology" w:date="2019-06-26T23:35:00Z">
                  <w:rPr>
                    <w:rFonts w:ascii="Arial" w:eastAsia="Arial" w:hAnsi="Arial" w:cs="Arial"/>
                  </w:rPr>
                </w:rPrChange>
              </w:rPr>
            </w:pPr>
            <w:r w:rsidRPr="001F0B9F">
              <w:rPr>
                <w:rFonts w:ascii="Arial" w:eastAsia="Arial" w:hAnsi="Arial" w:cs="Arial"/>
                <w:sz w:val="16"/>
                <w:szCs w:val="16"/>
                <w:rPrChange w:id="1485" w:author="Reis-Filho, Jorge S./Pathology" w:date="2019-06-26T23:35:00Z">
                  <w:rPr>
                    <w:rFonts w:ascii="Arial" w:eastAsia="Arial" w:hAnsi="Arial" w:cs="Arial"/>
                  </w:rPr>
                </w:rPrChange>
              </w:rPr>
              <w:t>0</w:t>
            </w:r>
          </w:p>
        </w:tc>
      </w:tr>
      <w:tr w:rsidR="00413E5F" w:rsidRPr="00A7225E" w14:paraId="41B24C07" w14:textId="77777777" w:rsidTr="00F90BF2">
        <w:trPr>
          <w:trHeight w:hRule="exact" w:val="274"/>
        </w:trPr>
        <w:tc>
          <w:tcPr>
            <w:tcW w:w="1560" w:type="dxa"/>
            <w:tcMar>
              <w:top w:w="100" w:type="dxa"/>
              <w:left w:w="100" w:type="dxa"/>
              <w:bottom w:w="100" w:type="dxa"/>
              <w:right w:w="100" w:type="dxa"/>
            </w:tcMar>
          </w:tcPr>
          <w:p w14:paraId="3A8C7DC8" w14:textId="77777777" w:rsidR="00413E5F" w:rsidRPr="001F0B9F" w:rsidRDefault="00B4071F" w:rsidP="00A7225E">
            <w:pPr>
              <w:shd w:val="clear" w:color="auto" w:fill="FFFFFF"/>
              <w:spacing w:after="0" w:line="240" w:lineRule="auto"/>
              <w:jc w:val="both"/>
              <w:rPr>
                <w:rFonts w:ascii="Arial" w:hAnsi="Arial" w:cs="Arial"/>
                <w:sz w:val="16"/>
                <w:szCs w:val="16"/>
                <w:rPrChange w:id="1486" w:author="Reis-Filho, Jorge S./Pathology" w:date="2019-06-26T23:35:00Z">
                  <w:rPr>
                    <w:rFonts w:ascii="Arial" w:hAnsi="Arial" w:cs="Arial"/>
                  </w:rPr>
                </w:rPrChange>
              </w:rPr>
            </w:pPr>
            <w:r w:rsidRPr="001F0B9F">
              <w:rPr>
                <w:rFonts w:ascii="Arial" w:hAnsi="Arial" w:cs="Arial"/>
                <w:sz w:val="16"/>
                <w:szCs w:val="16"/>
                <w:rPrChange w:id="1487" w:author="Reis-Filho, Jorge S./Pathology" w:date="2019-06-26T23:35:00Z">
                  <w:rPr>
                    <w:rFonts w:ascii="Arial" w:hAnsi="Arial" w:cs="Arial"/>
                  </w:rPr>
                </w:rPrChange>
              </w:rPr>
              <w:t>MSK-VL-0048</w:t>
            </w:r>
          </w:p>
        </w:tc>
        <w:tc>
          <w:tcPr>
            <w:tcW w:w="1110" w:type="dxa"/>
            <w:tcMar>
              <w:top w:w="100" w:type="dxa"/>
              <w:left w:w="100" w:type="dxa"/>
              <w:bottom w:w="100" w:type="dxa"/>
              <w:right w:w="100" w:type="dxa"/>
            </w:tcMar>
          </w:tcPr>
          <w:p w14:paraId="3AC22E29"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88" w:author="Reis-Filho, Jorge S./Pathology" w:date="2019-06-26T23:35:00Z">
                  <w:rPr>
                    <w:rFonts w:ascii="Arial" w:eastAsia="Arial" w:hAnsi="Arial" w:cs="Arial"/>
                  </w:rPr>
                </w:rPrChange>
              </w:rPr>
            </w:pPr>
            <w:r w:rsidRPr="001F0B9F">
              <w:rPr>
                <w:rFonts w:ascii="Arial" w:eastAsia="Arial" w:hAnsi="Arial" w:cs="Arial"/>
                <w:sz w:val="16"/>
                <w:szCs w:val="16"/>
                <w:rPrChange w:id="1489" w:author="Reis-Filho, Jorge S./Pathology" w:date="2019-06-26T23:35:00Z">
                  <w:rPr>
                    <w:rFonts w:ascii="Arial" w:eastAsia="Arial" w:hAnsi="Arial" w:cs="Arial"/>
                  </w:rPr>
                </w:rPrChange>
              </w:rPr>
              <w:t>25</w:t>
            </w:r>
          </w:p>
        </w:tc>
        <w:tc>
          <w:tcPr>
            <w:tcW w:w="1335" w:type="dxa"/>
            <w:tcMar>
              <w:top w:w="100" w:type="dxa"/>
              <w:left w:w="100" w:type="dxa"/>
              <w:bottom w:w="100" w:type="dxa"/>
              <w:right w:w="100" w:type="dxa"/>
            </w:tcMar>
          </w:tcPr>
          <w:p w14:paraId="46719FD4"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90" w:author="Reis-Filho, Jorge S./Pathology" w:date="2019-06-26T23:35:00Z">
                  <w:rPr>
                    <w:rFonts w:ascii="Arial" w:eastAsia="Arial" w:hAnsi="Arial" w:cs="Arial"/>
                  </w:rPr>
                </w:rPrChange>
              </w:rPr>
            </w:pPr>
            <w:r w:rsidRPr="001F0B9F">
              <w:rPr>
                <w:rFonts w:ascii="Arial" w:eastAsia="Arial" w:hAnsi="Arial" w:cs="Arial"/>
                <w:sz w:val="16"/>
                <w:szCs w:val="16"/>
                <w:rPrChange w:id="1491" w:author="Reis-Filho, Jorge S./Pathology" w:date="2019-06-26T23:35:00Z">
                  <w:rPr>
                    <w:rFonts w:ascii="Arial" w:eastAsia="Arial" w:hAnsi="Arial" w:cs="Arial"/>
                  </w:rPr>
                </w:rPrChange>
              </w:rPr>
              <w:t>1 (4%)</w:t>
            </w:r>
          </w:p>
        </w:tc>
        <w:tc>
          <w:tcPr>
            <w:tcW w:w="1335" w:type="dxa"/>
            <w:tcMar>
              <w:top w:w="100" w:type="dxa"/>
              <w:left w:w="100" w:type="dxa"/>
              <w:bottom w:w="100" w:type="dxa"/>
              <w:right w:w="100" w:type="dxa"/>
            </w:tcMar>
          </w:tcPr>
          <w:p w14:paraId="100D660E" w14:textId="77777777" w:rsidR="00413E5F" w:rsidRPr="001F0B9F" w:rsidRDefault="00B4071F" w:rsidP="00A7225E">
            <w:pPr>
              <w:widowControl w:val="0"/>
              <w:spacing w:after="0" w:line="240" w:lineRule="auto"/>
              <w:jc w:val="both"/>
              <w:rPr>
                <w:rFonts w:ascii="Arial" w:eastAsia="Arial" w:hAnsi="Arial" w:cs="Arial"/>
                <w:sz w:val="16"/>
                <w:szCs w:val="16"/>
                <w:rPrChange w:id="1492" w:author="Reis-Filho, Jorge S./Pathology" w:date="2019-06-26T23:35:00Z">
                  <w:rPr>
                    <w:rFonts w:ascii="Arial" w:eastAsia="Arial" w:hAnsi="Arial" w:cs="Arial"/>
                  </w:rPr>
                </w:rPrChange>
              </w:rPr>
            </w:pPr>
            <w:r w:rsidRPr="001F0B9F">
              <w:rPr>
                <w:rFonts w:ascii="Arial" w:eastAsia="Arial" w:hAnsi="Arial" w:cs="Arial"/>
                <w:sz w:val="16"/>
                <w:szCs w:val="16"/>
                <w:rPrChange w:id="1493"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6D10D8F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494" w:author="Reis-Filho, Jorge S./Pathology" w:date="2019-06-26T23:35:00Z">
                  <w:rPr>
                    <w:rFonts w:ascii="Arial" w:eastAsia="Arial" w:hAnsi="Arial" w:cs="Arial"/>
                  </w:rPr>
                </w:rPrChange>
              </w:rPr>
            </w:pPr>
            <w:r w:rsidRPr="001F0B9F">
              <w:rPr>
                <w:rFonts w:ascii="Arial" w:eastAsia="Arial" w:hAnsi="Arial" w:cs="Arial"/>
                <w:sz w:val="16"/>
                <w:szCs w:val="16"/>
                <w:rPrChange w:id="149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A613AB3" w14:textId="77777777" w:rsidR="00413E5F" w:rsidRPr="001F0B9F" w:rsidRDefault="00B4071F" w:rsidP="00A7225E">
            <w:pPr>
              <w:widowControl w:val="0"/>
              <w:spacing w:after="0" w:line="240" w:lineRule="auto"/>
              <w:jc w:val="both"/>
              <w:rPr>
                <w:rFonts w:ascii="Arial" w:eastAsia="Arial" w:hAnsi="Arial" w:cs="Arial"/>
                <w:sz w:val="16"/>
                <w:szCs w:val="16"/>
                <w:rPrChange w:id="1496" w:author="Reis-Filho, Jorge S./Pathology" w:date="2019-06-26T23:35:00Z">
                  <w:rPr>
                    <w:rFonts w:ascii="Arial" w:eastAsia="Arial" w:hAnsi="Arial" w:cs="Arial"/>
                  </w:rPr>
                </w:rPrChange>
              </w:rPr>
            </w:pPr>
            <w:r w:rsidRPr="001F0B9F">
              <w:rPr>
                <w:rFonts w:ascii="Arial" w:eastAsia="Arial" w:hAnsi="Arial" w:cs="Arial"/>
                <w:sz w:val="16"/>
                <w:szCs w:val="16"/>
                <w:rPrChange w:id="1497"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F15C84F" w14:textId="77777777" w:rsidR="00413E5F" w:rsidRPr="001F0B9F" w:rsidRDefault="00B4071F" w:rsidP="00A7225E">
            <w:pPr>
              <w:widowControl w:val="0"/>
              <w:spacing w:after="0" w:line="240" w:lineRule="auto"/>
              <w:jc w:val="both"/>
              <w:rPr>
                <w:rFonts w:ascii="Arial" w:eastAsia="Arial" w:hAnsi="Arial" w:cs="Arial"/>
                <w:sz w:val="16"/>
                <w:szCs w:val="16"/>
                <w:rPrChange w:id="1498" w:author="Reis-Filho, Jorge S./Pathology" w:date="2019-06-26T23:35:00Z">
                  <w:rPr>
                    <w:rFonts w:ascii="Arial" w:eastAsia="Arial" w:hAnsi="Arial" w:cs="Arial"/>
                  </w:rPr>
                </w:rPrChange>
              </w:rPr>
            </w:pPr>
            <w:r w:rsidRPr="001F0B9F">
              <w:rPr>
                <w:rFonts w:ascii="Arial" w:eastAsia="Arial" w:hAnsi="Arial" w:cs="Arial"/>
                <w:sz w:val="16"/>
                <w:szCs w:val="16"/>
                <w:rPrChange w:id="1499" w:author="Reis-Filho, Jorge S./Pathology" w:date="2019-06-26T23:35:00Z">
                  <w:rPr>
                    <w:rFonts w:ascii="Arial" w:eastAsia="Arial" w:hAnsi="Arial" w:cs="Arial"/>
                  </w:rPr>
                </w:rPrChange>
              </w:rPr>
              <w:t>0</w:t>
            </w:r>
          </w:p>
        </w:tc>
      </w:tr>
      <w:tr w:rsidR="00413E5F" w:rsidRPr="00A7225E" w14:paraId="525C01AF" w14:textId="77777777" w:rsidTr="00F90BF2">
        <w:trPr>
          <w:trHeight w:hRule="exact" w:val="274"/>
        </w:trPr>
        <w:tc>
          <w:tcPr>
            <w:tcW w:w="1560" w:type="dxa"/>
            <w:tcMar>
              <w:top w:w="100" w:type="dxa"/>
              <w:left w:w="100" w:type="dxa"/>
              <w:bottom w:w="100" w:type="dxa"/>
              <w:right w:w="100" w:type="dxa"/>
            </w:tcMar>
          </w:tcPr>
          <w:p w14:paraId="701B6D66" w14:textId="77777777" w:rsidR="00413E5F" w:rsidRPr="001F0B9F" w:rsidRDefault="00B4071F" w:rsidP="00A7225E">
            <w:pPr>
              <w:shd w:val="clear" w:color="auto" w:fill="FFFFFF"/>
              <w:spacing w:after="0" w:line="240" w:lineRule="auto"/>
              <w:jc w:val="both"/>
              <w:rPr>
                <w:rFonts w:ascii="Arial" w:hAnsi="Arial" w:cs="Arial"/>
                <w:sz w:val="16"/>
                <w:szCs w:val="16"/>
                <w:rPrChange w:id="1500" w:author="Reis-Filho, Jorge S./Pathology" w:date="2019-06-26T23:35:00Z">
                  <w:rPr>
                    <w:rFonts w:ascii="Arial" w:hAnsi="Arial" w:cs="Arial"/>
                  </w:rPr>
                </w:rPrChange>
              </w:rPr>
            </w:pPr>
            <w:r w:rsidRPr="001F0B9F">
              <w:rPr>
                <w:rFonts w:ascii="Arial" w:hAnsi="Arial" w:cs="Arial"/>
                <w:sz w:val="16"/>
                <w:szCs w:val="16"/>
                <w:rPrChange w:id="1501" w:author="Reis-Filho, Jorge S./Pathology" w:date="2019-06-26T23:35:00Z">
                  <w:rPr>
                    <w:rFonts w:ascii="Arial" w:hAnsi="Arial" w:cs="Arial"/>
                  </w:rPr>
                </w:rPrChange>
              </w:rPr>
              <w:t>MSK-VL-0055</w:t>
            </w:r>
          </w:p>
        </w:tc>
        <w:tc>
          <w:tcPr>
            <w:tcW w:w="1110" w:type="dxa"/>
            <w:tcMar>
              <w:top w:w="100" w:type="dxa"/>
              <w:left w:w="100" w:type="dxa"/>
              <w:bottom w:w="100" w:type="dxa"/>
              <w:right w:w="100" w:type="dxa"/>
            </w:tcMar>
          </w:tcPr>
          <w:p w14:paraId="6740DF7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02" w:author="Reis-Filho, Jorge S./Pathology" w:date="2019-06-26T23:35:00Z">
                  <w:rPr>
                    <w:rFonts w:ascii="Arial" w:eastAsia="Arial" w:hAnsi="Arial" w:cs="Arial"/>
                  </w:rPr>
                </w:rPrChange>
              </w:rPr>
            </w:pPr>
            <w:r w:rsidRPr="001F0B9F">
              <w:rPr>
                <w:rFonts w:ascii="Arial" w:eastAsia="Arial" w:hAnsi="Arial" w:cs="Arial"/>
                <w:sz w:val="16"/>
                <w:szCs w:val="16"/>
                <w:rPrChange w:id="1503" w:author="Reis-Filho, Jorge S./Pathology" w:date="2019-06-26T23:35:00Z">
                  <w:rPr>
                    <w:rFonts w:ascii="Arial" w:eastAsia="Arial" w:hAnsi="Arial" w:cs="Arial"/>
                  </w:rPr>
                </w:rPrChange>
              </w:rPr>
              <w:t>46</w:t>
            </w:r>
          </w:p>
        </w:tc>
        <w:tc>
          <w:tcPr>
            <w:tcW w:w="1335" w:type="dxa"/>
            <w:tcMar>
              <w:top w:w="100" w:type="dxa"/>
              <w:left w:w="100" w:type="dxa"/>
              <w:bottom w:w="100" w:type="dxa"/>
              <w:right w:w="100" w:type="dxa"/>
            </w:tcMar>
          </w:tcPr>
          <w:p w14:paraId="3ECA749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04" w:author="Reis-Filho, Jorge S./Pathology" w:date="2019-06-26T23:35:00Z">
                  <w:rPr>
                    <w:rFonts w:ascii="Arial" w:eastAsia="Arial" w:hAnsi="Arial" w:cs="Arial"/>
                  </w:rPr>
                </w:rPrChange>
              </w:rPr>
            </w:pPr>
            <w:r w:rsidRPr="001F0B9F">
              <w:rPr>
                <w:rFonts w:ascii="Arial" w:eastAsia="Arial" w:hAnsi="Arial" w:cs="Arial"/>
                <w:sz w:val="16"/>
                <w:szCs w:val="16"/>
                <w:rPrChange w:id="1505" w:author="Reis-Filho, Jorge S./Pathology" w:date="2019-06-26T23:35:00Z">
                  <w:rPr>
                    <w:rFonts w:ascii="Arial" w:eastAsia="Arial" w:hAnsi="Arial" w:cs="Arial"/>
                  </w:rPr>
                </w:rPrChange>
              </w:rPr>
              <w:t>1 (2.2%)</w:t>
            </w:r>
          </w:p>
        </w:tc>
        <w:tc>
          <w:tcPr>
            <w:tcW w:w="1335" w:type="dxa"/>
            <w:tcMar>
              <w:top w:w="100" w:type="dxa"/>
              <w:left w:w="100" w:type="dxa"/>
              <w:bottom w:w="100" w:type="dxa"/>
              <w:right w:w="100" w:type="dxa"/>
            </w:tcMar>
          </w:tcPr>
          <w:p w14:paraId="77E75E7A" w14:textId="77777777" w:rsidR="00413E5F" w:rsidRPr="001F0B9F" w:rsidRDefault="00B4071F" w:rsidP="00A7225E">
            <w:pPr>
              <w:widowControl w:val="0"/>
              <w:spacing w:after="0" w:line="240" w:lineRule="auto"/>
              <w:jc w:val="both"/>
              <w:rPr>
                <w:rFonts w:ascii="Arial" w:eastAsia="Arial" w:hAnsi="Arial" w:cs="Arial"/>
                <w:sz w:val="16"/>
                <w:szCs w:val="16"/>
                <w:rPrChange w:id="1506" w:author="Reis-Filho, Jorge S./Pathology" w:date="2019-06-26T23:35:00Z">
                  <w:rPr>
                    <w:rFonts w:ascii="Arial" w:eastAsia="Arial" w:hAnsi="Arial" w:cs="Arial"/>
                  </w:rPr>
                </w:rPrChange>
              </w:rPr>
            </w:pPr>
            <w:r w:rsidRPr="001F0B9F">
              <w:rPr>
                <w:rFonts w:ascii="Arial" w:eastAsia="Arial" w:hAnsi="Arial" w:cs="Arial"/>
                <w:sz w:val="16"/>
                <w:szCs w:val="16"/>
                <w:rPrChange w:id="1507"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220732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08" w:author="Reis-Filho, Jorge S./Pathology" w:date="2019-06-26T23:35:00Z">
                  <w:rPr>
                    <w:rFonts w:ascii="Arial" w:eastAsia="Arial" w:hAnsi="Arial" w:cs="Arial"/>
                  </w:rPr>
                </w:rPrChange>
              </w:rPr>
            </w:pPr>
            <w:r w:rsidRPr="001F0B9F">
              <w:rPr>
                <w:rFonts w:ascii="Arial" w:eastAsia="Arial" w:hAnsi="Arial" w:cs="Arial"/>
                <w:sz w:val="16"/>
                <w:szCs w:val="16"/>
                <w:rPrChange w:id="1509"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31EF1469" w14:textId="77777777" w:rsidR="00413E5F" w:rsidRPr="001F0B9F" w:rsidRDefault="00B4071F" w:rsidP="00A7225E">
            <w:pPr>
              <w:widowControl w:val="0"/>
              <w:spacing w:after="0" w:line="240" w:lineRule="auto"/>
              <w:jc w:val="both"/>
              <w:rPr>
                <w:rFonts w:ascii="Arial" w:eastAsia="Arial" w:hAnsi="Arial" w:cs="Arial"/>
                <w:sz w:val="16"/>
                <w:szCs w:val="16"/>
                <w:rPrChange w:id="1510" w:author="Reis-Filho, Jorge S./Pathology" w:date="2019-06-26T23:35:00Z">
                  <w:rPr>
                    <w:rFonts w:ascii="Arial" w:eastAsia="Arial" w:hAnsi="Arial" w:cs="Arial"/>
                  </w:rPr>
                </w:rPrChange>
              </w:rPr>
            </w:pPr>
            <w:r w:rsidRPr="001F0B9F">
              <w:rPr>
                <w:rFonts w:ascii="Arial" w:eastAsia="Arial" w:hAnsi="Arial" w:cs="Arial"/>
                <w:sz w:val="16"/>
                <w:szCs w:val="16"/>
                <w:rPrChange w:id="1511"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3BEEC72E" w14:textId="77777777" w:rsidR="00413E5F" w:rsidRPr="001F0B9F" w:rsidRDefault="00B4071F" w:rsidP="00A7225E">
            <w:pPr>
              <w:widowControl w:val="0"/>
              <w:spacing w:after="0" w:line="240" w:lineRule="auto"/>
              <w:jc w:val="both"/>
              <w:rPr>
                <w:rFonts w:ascii="Arial" w:eastAsia="Arial" w:hAnsi="Arial" w:cs="Arial"/>
                <w:sz w:val="16"/>
                <w:szCs w:val="16"/>
                <w:rPrChange w:id="1512" w:author="Reis-Filho, Jorge S./Pathology" w:date="2019-06-26T23:35:00Z">
                  <w:rPr>
                    <w:rFonts w:ascii="Arial" w:eastAsia="Arial" w:hAnsi="Arial" w:cs="Arial"/>
                  </w:rPr>
                </w:rPrChange>
              </w:rPr>
            </w:pPr>
            <w:r w:rsidRPr="001F0B9F">
              <w:rPr>
                <w:rFonts w:ascii="Arial" w:eastAsia="Arial" w:hAnsi="Arial" w:cs="Arial"/>
                <w:sz w:val="16"/>
                <w:szCs w:val="16"/>
                <w:rPrChange w:id="1513" w:author="Reis-Filho, Jorge S./Pathology" w:date="2019-06-26T23:35:00Z">
                  <w:rPr>
                    <w:rFonts w:ascii="Arial" w:eastAsia="Arial" w:hAnsi="Arial" w:cs="Arial"/>
                  </w:rPr>
                </w:rPrChange>
              </w:rPr>
              <w:t>0</w:t>
            </w:r>
          </w:p>
        </w:tc>
      </w:tr>
      <w:tr w:rsidR="00413E5F" w:rsidRPr="00A7225E" w14:paraId="4F7F1DBC" w14:textId="77777777" w:rsidTr="00F90BF2">
        <w:trPr>
          <w:trHeight w:hRule="exact" w:val="274"/>
        </w:trPr>
        <w:tc>
          <w:tcPr>
            <w:tcW w:w="1560" w:type="dxa"/>
            <w:tcMar>
              <w:top w:w="100" w:type="dxa"/>
              <w:left w:w="100" w:type="dxa"/>
              <w:bottom w:w="100" w:type="dxa"/>
              <w:right w:w="100" w:type="dxa"/>
            </w:tcMar>
          </w:tcPr>
          <w:p w14:paraId="2EB9657A" w14:textId="77777777" w:rsidR="00413E5F" w:rsidRPr="001F0B9F" w:rsidRDefault="00B4071F" w:rsidP="00A7225E">
            <w:pPr>
              <w:shd w:val="clear" w:color="auto" w:fill="FFFFFF"/>
              <w:spacing w:after="0" w:line="240" w:lineRule="auto"/>
              <w:jc w:val="both"/>
              <w:rPr>
                <w:rFonts w:ascii="Arial" w:hAnsi="Arial" w:cs="Arial"/>
                <w:sz w:val="16"/>
                <w:szCs w:val="16"/>
                <w:rPrChange w:id="1514" w:author="Reis-Filho, Jorge S./Pathology" w:date="2019-06-26T23:35:00Z">
                  <w:rPr>
                    <w:rFonts w:ascii="Arial" w:hAnsi="Arial" w:cs="Arial"/>
                  </w:rPr>
                </w:rPrChange>
              </w:rPr>
            </w:pPr>
            <w:r w:rsidRPr="001F0B9F">
              <w:rPr>
                <w:rFonts w:ascii="Arial" w:hAnsi="Arial" w:cs="Arial"/>
                <w:sz w:val="16"/>
                <w:szCs w:val="16"/>
                <w:rPrChange w:id="1515" w:author="Reis-Filho, Jorge S./Pathology" w:date="2019-06-26T23:35:00Z">
                  <w:rPr>
                    <w:rFonts w:ascii="Arial" w:hAnsi="Arial" w:cs="Arial"/>
                  </w:rPr>
                </w:rPrChange>
              </w:rPr>
              <w:t>MSK-VL-0056</w:t>
            </w:r>
          </w:p>
        </w:tc>
        <w:tc>
          <w:tcPr>
            <w:tcW w:w="1110" w:type="dxa"/>
            <w:tcMar>
              <w:top w:w="100" w:type="dxa"/>
              <w:left w:w="100" w:type="dxa"/>
              <w:bottom w:w="100" w:type="dxa"/>
              <w:right w:w="100" w:type="dxa"/>
            </w:tcMar>
          </w:tcPr>
          <w:p w14:paraId="1976B710"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16" w:author="Reis-Filho, Jorge S./Pathology" w:date="2019-06-26T23:35:00Z">
                  <w:rPr>
                    <w:rFonts w:ascii="Arial" w:eastAsia="Arial" w:hAnsi="Arial" w:cs="Arial"/>
                  </w:rPr>
                </w:rPrChange>
              </w:rPr>
            </w:pPr>
            <w:r w:rsidRPr="001F0B9F">
              <w:rPr>
                <w:rFonts w:ascii="Arial" w:eastAsia="Arial" w:hAnsi="Arial" w:cs="Arial"/>
                <w:sz w:val="16"/>
                <w:szCs w:val="16"/>
                <w:rPrChange w:id="1517" w:author="Reis-Filho, Jorge S./Pathology" w:date="2019-06-26T23:35:00Z">
                  <w:rPr>
                    <w:rFonts w:ascii="Arial" w:eastAsia="Arial" w:hAnsi="Arial" w:cs="Arial"/>
                  </w:rPr>
                </w:rPrChange>
              </w:rPr>
              <w:t>17</w:t>
            </w:r>
          </w:p>
        </w:tc>
        <w:tc>
          <w:tcPr>
            <w:tcW w:w="1335" w:type="dxa"/>
            <w:tcMar>
              <w:top w:w="100" w:type="dxa"/>
              <w:left w:w="100" w:type="dxa"/>
              <w:bottom w:w="100" w:type="dxa"/>
              <w:right w:w="100" w:type="dxa"/>
            </w:tcMar>
          </w:tcPr>
          <w:p w14:paraId="7A59AE0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18" w:author="Reis-Filho, Jorge S./Pathology" w:date="2019-06-26T23:35:00Z">
                  <w:rPr>
                    <w:rFonts w:ascii="Arial" w:eastAsia="Arial" w:hAnsi="Arial" w:cs="Arial"/>
                  </w:rPr>
                </w:rPrChange>
              </w:rPr>
            </w:pPr>
            <w:r w:rsidRPr="001F0B9F">
              <w:rPr>
                <w:rFonts w:ascii="Arial" w:eastAsia="Arial" w:hAnsi="Arial" w:cs="Arial"/>
                <w:sz w:val="16"/>
                <w:szCs w:val="16"/>
                <w:rPrChange w:id="1519" w:author="Reis-Filho, Jorge S./Pathology" w:date="2019-06-26T23:35:00Z">
                  <w:rPr>
                    <w:rFonts w:ascii="Arial" w:eastAsia="Arial" w:hAnsi="Arial" w:cs="Arial"/>
                  </w:rPr>
                </w:rPrChange>
              </w:rPr>
              <w:t>1 (5.9%)</w:t>
            </w:r>
          </w:p>
        </w:tc>
        <w:tc>
          <w:tcPr>
            <w:tcW w:w="1335" w:type="dxa"/>
            <w:tcMar>
              <w:top w:w="100" w:type="dxa"/>
              <w:left w:w="100" w:type="dxa"/>
              <w:bottom w:w="100" w:type="dxa"/>
              <w:right w:w="100" w:type="dxa"/>
            </w:tcMar>
          </w:tcPr>
          <w:p w14:paraId="5D778011" w14:textId="77777777" w:rsidR="00413E5F" w:rsidRPr="001F0B9F" w:rsidRDefault="00B4071F" w:rsidP="00A7225E">
            <w:pPr>
              <w:widowControl w:val="0"/>
              <w:spacing w:after="0" w:line="240" w:lineRule="auto"/>
              <w:jc w:val="both"/>
              <w:rPr>
                <w:rFonts w:ascii="Arial" w:eastAsia="Arial" w:hAnsi="Arial" w:cs="Arial"/>
                <w:sz w:val="16"/>
                <w:szCs w:val="16"/>
                <w:rPrChange w:id="1520" w:author="Reis-Filho, Jorge S./Pathology" w:date="2019-06-26T23:35:00Z">
                  <w:rPr>
                    <w:rFonts w:ascii="Arial" w:eastAsia="Arial" w:hAnsi="Arial" w:cs="Arial"/>
                  </w:rPr>
                </w:rPrChange>
              </w:rPr>
            </w:pPr>
            <w:r w:rsidRPr="001F0B9F">
              <w:rPr>
                <w:rFonts w:ascii="Arial" w:eastAsia="Arial" w:hAnsi="Arial" w:cs="Arial"/>
                <w:sz w:val="16"/>
                <w:szCs w:val="16"/>
                <w:rPrChange w:id="1521"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4C78E78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22" w:author="Reis-Filho, Jorge S./Pathology" w:date="2019-06-26T23:35:00Z">
                  <w:rPr>
                    <w:rFonts w:ascii="Arial" w:eastAsia="Arial" w:hAnsi="Arial" w:cs="Arial"/>
                  </w:rPr>
                </w:rPrChange>
              </w:rPr>
            </w:pPr>
            <w:r w:rsidRPr="001F0B9F">
              <w:rPr>
                <w:rFonts w:ascii="Arial" w:eastAsia="Arial" w:hAnsi="Arial" w:cs="Arial"/>
                <w:sz w:val="16"/>
                <w:szCs w:val="16"/>
                <w:rPrChange w:id="152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5556768A" w14:textId="77777777" w:rsidR="00413E5F" w:rsidRPr="001F0B9F" w:rsidRDefault="00B4071F" w:rsidP="00A7225E">
            <w:pPr>
              <w:widowControl w:val="0"/>
              <w:spacing w:after="0" w:line="240" w:lineRule="auto"/>
              <w:jc w:val="both"/>
              <w:rPr>
                <w:rFonts w:ascii="Arial" w:eastAsia="Arial" w:hAnsi="Arial" w:cs="Arial"/>
                <w:sz w:val="16"/>
                <w:szCs w:val="16"/>
                <w:rPrChange w:id="1524" w:author="Reis-Filho, Jorge S./Pathology" w:date="2019-06-26T23:35:00Z">
                  <w:rPr>
                    <w:rFonts w:ascii="Arial" w:eastAsia="Arial" w:hAnsi="Arial" w:cs="Arial"/>
                  </w:rPr>
                </w:rPrChange>
              </w:rPr>
            </w:pPr>
            <w:r w:rsidRPr="001F0B9F">
              <w:rPr>
                <w:rFonts w:ascii="Arial" w:eastAsia="Arial" w:hAnsi="Arial" w:cs="Arial"/>
                <w:sz w:val="16"/>
                <w:szCs w:val="16"/>
                <w:rPrChange w:id="152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710E5FD3" w14:textId="77777777" w:rsidR="00413E5F" w:rsidRPr="001F0B9F" w:rsidRDefault="00B4071F" w:rsidP="00A7225E">
            <w:pPr>
              <w:widowControl w:val="0"/>
              <w:spacing w:after="0" w:line="240" w:lineRule="auto"/>
              <w:jc w:val="both"/>
              <w:rPr>
                <w:rFonts w:ascii="Arial" w:eastAsia="Arial" w:hAnsi="Arial" w:cs="Arial"/>
                <w:sz w:val="16"/>
                <w:szCs w:val="16"/>
                <w:rPrChange w:id="1526" w:author="Reis-Filho, Jorge S./Pathology" w:date="2019-06-26T23:35:00Z">
                  <w:rPr>
                    <w:rFonts w:ascii="Arial" w:eastAsia="Arial" w:hAnsi="Arial" w:cs="Arial"/>
                  </w:rPr>
                </w:rPrChange>
              </w:rPr>
            </w:pPr>
            <w:r w:rsidRPr="001F0B9F">
              <w:rPr>
                <w:rFonts w:ascii="Arial" w:eastAsia="Arial" w:hAnsi="Arial" w:cs="Arial"/>
                <w:sz w:val="16"/>
                <w:szCs w:val="16"/>
                <w:rPrChange w:id="1527" w:author="Reis-Filho, Jorge S./Pathology" w:date="2019-06-26T23:35:00Z">
                  <w:rPr>
                    <w:rFonts w:ascii="Arial" w:eastAsia="Arial" w:hAnsi="Arial" w:cs="Arial"/>
                  </w:rPr>
                </w:rPrChange>
              </w:rPr>
              <w:t>0</w:t>
            </w:r>
          </w:p>
        </w:tc>
      </w:tr>
      <w:tr w:rsidR="00413E5F" w:rsidRPr="00A7225E" w14:paraId="465E4FA5" w14:textId="77777777" w:rsidTr="00F90BF2">
        <w:trPr>
          <w:trHeight w:hRule="exact" w:val="274"/>
        </w:trPr>
        <w:tc>
          <w:tcPr>
            <w:tcW w:w="1560" w:type="dxa"/>
            <w:tcMar>
              <w:top w:w="100" w:type="dxa"/>
              <w:left w:w="100" w:type="dxa"/>
              <w:bottom w:w="100" w:type="dxa"/>
              <w:right w:w="100" w:type="dxa"/>
            </w:tcMar>
          </w:tcPr>
          <w:p w14:paraId="5AA48758" w14:textId="77777777" w:rsidR="00413E5F" w:rsidRPr="001F0B9F" w:rsidRDefault="00B4071F" w:rsidP="00A7225E">
            <w:pPr>
              <w:shd w:val="clear" w:color="auto" w:fill="FFFFFF"/>
              <w:spacing w:after="0" w:line="240" w:lineRule="auto"/>
              <w:jc w:val="both"/>
              <w:rPr>
                <w:rFonts w:ascii="Arial" w:hAnsi="Arial" w:cs="Arial"/>
                <w:sz w:val="16"/>
                <w:szCs w:val="16"/>
                <w:rPrChange w:id="1528" w:author="Reis-Filho, Jorge S./Pathology" w:date="2019-06-26T23:35:00Z">
                  <w:rPr>
                    <w:rFonts w:ascii="Arial" w:hAnsi="Arial" w:cs="Arial"/>
                  </w:rPr>
                </w:rPrChange>
              </w:rPr>
            </w:pPr>
            <w:r w:rsidRPr="001F0B9F">
              <w:rPr>
                <w:rFonts w:ascii="Arial" w:hAnsi="Arial" w:cs="Arial"/>
                <w:sz w:val="16"/>
                <w:szCs w:val="16"/>
                <w:rPrChange w:id="1529" w:author="Reis-Filho, Jorge S./Pathology" w:date="2019-06-26T23:35:00Z">
                  <w:rPr>
                    <w:rFonts w:ascii="Arial" w:hAnsi="Arial" w:cs="Arial"/>
                  </w:rPr>
                </w:rPrChange>
              </w:rPr>
              <w:t>MSK-VP-0014</w:t>
            </w:r>
          </w:p>
        </w:tc>
        <w:tc>
          <w:tcPr>
            <w:tcW w:w="1110" w:type="dxa"/>
            <w:tcMar>
              <w:top w:w="100" w:type="dxa"/>
              <w:left w:w="100" w:type="dxa"/>
              <w:bottom w:w="100" w:type="dxa"/>
              <w:right w:w="100" w:type="dxa"/>
            </w:tcMar>
          </w:tcPr>
          <w:p w14:paraId="74E910D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30" w:author="Reis-Filho, Jorge S./Pathology" w:date="2019-06-26T23:35:00Z">
                  <w:rPr>
                    <w:rFonts w:ascii="Arial" w:eastAsia="Arial" w:hAnsi="Arial" w:cs="Arial"/>
                  </w:rPr>
                </w:rPrChange>
              </w:rPr>
            </w:pPr>
            <w:r w:rsidRPr="001F0B9F">
              <w:rPr>
                <w:rFonts w:ascii="Arial" w:eastAsia="Arial" w:hAnsi="Arial" w:cs="Arial"/>
                <w:sz w:val="16"/>
                <w:szCs w:val="16"/>
                <w:rPrChange w:id="1531" w:author="Reis-Filho, Jorge S./Pathology" w:date="2019-06-26T23:35:00Z">
                  <w:rPr>
                    <w:rFonts w:ascii="Arial" w:eastAsia="Arial" w:hAnsi="Arial" w:cs="Arial"/>
                  </w:rPr>
                </w:rPrChange>
              </w:rPr>
              <w:t>22</w:t>
            </w:r>
          </w:p>
        </w:tc>
        <w:tc>
          <w:tcPr>
            <w:tcW w:w="1335" w:type="dxa"/>
            <w:tcMar>
              <w:top w:w="100" w:type="dxa"/>
              <w:left w:w="100" w:type="dxa"/>
              <w:bottom w:w="100" w:type="dxa"/>
              <w:right w:w="100" w:type="dxa"/>
            </w:tcMar>
          </w:tcPr>
          <w:p w14:paraId="2C37C1B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32" w:author="Reis-Filho, Jorge S./Pathology" w:date="2019-06-26T23:35:00Z">
                  <w:rPr>
                    <w:rFonts w:ascii="Arial" w:eastAsia="Arial" w:hAnsi="Arial" w:cs="Arial"/>
                  </w:rPr>
                </w:rPrChange>
              </w:rPr>
            </w:pPr>
            <w:r w:rsidRPr="001F0B9F">
              <w:rPr>
                <w:rFonts w:ascii="Arial" w:eastAsia="Arial" w:hAnsi="Arial" w:cs="Arial"/>
                <w:sz w:val="16"/>
                <w:szCs w:val="16"/>
                <w:rPrChange w:id="1533" w:author="Reis-Filho, Jorge S./Pathology" w:date="2019-06-26T23:35:00Z">
                  <w:rPr>
                    <w:rFonts w:ascii="Arial" w:eastAsia="Arial" w:hAnsi="Arial" w:cs="Arial"/>
                  </w:rPr>
                </w:rPrChange>
              </w:rPr>
              <w:t>1 (4.5%)</w:t>
            </w:r>
          </w:p>
        </w:tc>
        <w:tc>
          <w:tcPr>
            <w:tcW w:w="1335" w:type="dxa"/>
            <w:tcMar>
              <w:top w:w="100" w:type="dxa"/>
              <w:left w:w="100" w:type="dxa"/>
              <w:bottom w:w="100" w:type="dxa"/>
              <w:right w:w="100" w:type="dxa"/>
            </w:tcMar>
          </w:tcPr>
          <w:p w14:paraId="720FCA45" w14:textId="77777777" w:rsidR="00413E5F" w:rsidRPr="001F0B9F" w:rsidRDefault="00B4071F" w:rsidP="00A7225E">
            <w:pPr>
              <w:widowControl w:val="0"/>
              <w:spacing w:after="0" w:line="240" w:lineRule="auto"/>
              <w:jc w:val="both"/>
              <w:rPr>
                <w:rFonts w:ascii="Arial" w:eastAsia="Arial" w:hAnsi="Arial" w:cs="Arial"/>
                <w:sz w:val="16"/>
                <w:szCs w:val="16"/>
                <w:rPrChange w:id="1534" w:author="Reis-Filho, Jorge S./Pathology" w:date="2019-06-26T23:35:00Z">
                  <w:rPr>
                    <w:rFonts w:ascii="Arial" w:eastAsia="Arial" w:hAnsi="Arial" w:cs="Arial"/>
                  </w:rPr>
                </w:rPrChange>
              </w:rPr>
            </w:pPr>
            <w:r w:rsidRPr="001F0B9F">
              <w:rPr>
                <w:rFonts w:ascii="Arial" w:eastAsia="Arial" w:hAnsi="Arial" w:cs="Arial"/>
                <w:sz w:val="16"/>
                <w:szCs w:val="16"/>
                <w:rPrChange w:id="153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62CFA0C4"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36" w:author="Reis-Filho, Jorge S./Pathology" w:date="2019-06-26T23:35:00Z">
                  <w:rPr>
                    <w:rFonts w:ascii="Arial" w:eastAsia="Arial" w:hAnsi="Arial" w:cs="Arial"/>
                  </w:rPr>
                </w:rPrChange>
              </w:rPr>
            </w:pPr>
            <w:r w:rsidRPr="001F0B9F">
              <w:rPr>
                <w:rFonts w:ascii="Arial" w:eastAsia="Arial" w:hAnsi="Arial" w:cs="Arial"/>
                <w:sz w:val="16"/>
                <w:szCs w:val="16"/>
                <w:rPrChange w:id="1537"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52576807" w14:textId="77777777" w:rsidR="00413E5F" w:rsidRPr="001F0B9F" w:rsidRDefault="00B4071F" w:rsidP="00A7225E">
            <w:pPr>
              <w:widowControl w:val="0"/>
              <w:spacing w:after="0" w:line="240" w:lineRule="auto"/>
              <w:jc w:val="both"/>
              <w:rPr>
                <w:rFonts w:ascii="Arial" w:eastAsia="Arial" w:hAnsi="Arial" w:cs="Arial"/>
                <w:sz w:val="16"/>
                <w:szCs w:val="16"/>
                <w:rPrChange w:id="1538" w:author="Reis-Filho, Jorge S./Pathology" w:date="2019-06-26T23:35:00Z">
                  <w:rPr>
                    <w:rFonts w:ascii="Arial" w:eastAsia="Arial" w:hAnsi="Arial" w:cs="Arial"/>
                  </w:rPr>
                </w:rPrChange>
              </w:rPr>
            </w:pPr>
            <w:r w:rsidRPr="001F0B9F">
              <w:rPr>
                <w:rFonts w:ascii="Arial" w:eastAsia="Arial" w:hAnsi="Arial" w:cs="Arial"/>
                <w:sz w:val="16"/>
                <w:szCs w:val="16"/>
                <w:rPrChange w:id="1539"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7E3EB2CD" w14:textId="77777777" w:rsidR="00413E5F" w:rsidRPr="001F0B9F" w:rsidRDefault="00B4071F" w:rsidP="00A7225E">
            <w:pPr>
              <w:widowControl w:val="0"/>
              <w:spacing w:after="0" w:line="240" w:lineRule="auto"/>
              <w:jc w:val="both"/>
              <w:rPr>
                <w:rFonts w:ascii="Arial" w:eastAsia="Arial" w:hAnsi="Arial" w:cs="Arial"/>
                <w:sz w:val="16"/>
                <w:szCs w:val="16"/>
                <w:rPrChange w:id="1540" w:author="Reis-Filho, Jorge S./Pathology" w:date="2019-06-26T23:35:00Z">
                  <w:rPr>
                    <w:rFonts w:ascii="Arial" w:eastAsia="Arial" w:hAnsi="Arial" w:cs="Arial"/>
                  </w:rPr>
                </w:rPrChange>
              </w:rPr>
            </w:pPr>
            <w:r w:rsidRPr="001F0B9F">
              <w:rPr>
                <w:rFonts w:ascii="Arial" w:eastAsia="Arial" w:hAnsi="Arial" w:cs="Arial"/>
                <w:sz w:val="16"/>
                <w:szCs w:val="16"/>
                <w:rPrChange w:id="1541" w:author="Reis-Filho, Jorge S./Pathology" w:date="2019-06-26T23:35:00Z">
                  <w:rPr>
                    <w:rFonts w:ascii="Arial" w:eastAsia="Arial" w:hAnsi="Arial" w:cs="Arial"/>
                  </w:rPr>
                </w:rPrChange>
              </w:rPr>
              <w:t>0</w:t>
            </w:r>
          </w:p>
        </w:tc>
      </w:tr>
      <w:tr w:rsidR="00413E5F" w:rsidRPr="00A7225E" w14:paraId="32B18E7F" w14:textId="77777777" w:rsidTr="00F90BF2">
        <w:trPr>
          <w:trHeight w:hRule="exact" w:val="274"/>
        </w:trPr>
        <w:tc>
          <w:tcPr>
            <w:tcW w:w="1560" w:type="dxa"/>
            <w:tcMar>
              <w:top w:w="100" w:type="dxa"/>
              <w:left w:w="100" w:type="dxa"/>
              <w:bottom w:w="100" w:type="dxa"/>
              <w:right w:w="100" w:type="dxa"/>
            </w:tcMar>
          </w:tcPr>
          <w:p w14:paraId="2B223972" w14:textId="77777777" w:rsidR="00413E5F" w:rsidRPr="001F0B9F" w:rsidRDefault="00B4071F" w:rsidP="00A7225E">
            <w:pPr>
              <w:shd w:val="clear" w:color="auto" w:fill="FFFFFF"/>
              <w:spacing w:after="0" w:line="240" w:lineRule="auto"/>
              <w:jc w:val="both"/>
              <w:rPr>
                <w:rFonts w:ascii="Arial" w:hAnsi="Arial" w:cs="Arial"/>
                <w:sz w:val="16"/>
                <w:szCs w:val="16"/>
                <w:rPrChange w:id="1542" w:author="Reis-Filho, Jorge S./Pathology" w:date="2019-06-26T23:35:00Z">
                  <w:rPr>
                    <w:rFonts w:ascii="Arial" w:hAnsi="Arial" w:cs="Arial"/>
                  </w:rPr>
                </w:rPrChange>
              </w:rPr>
            </w:pPr>
            <w:r w:rsidRPr="001F0B9F">
              <w:rPr>
                <w:rFonts w:ascii="Arial" w:hAnsi="Arial" w:cs="Arial"/>
                <w:sz w:val="16"/>
                <w:szCs w:val="16"/>
                <w:rPrChange w:id="1543" w:author="Reis-Filho, Jorge S./Pathology" w:date="2019-06-26T23:35:00Z">
                  <w:rPr>
                    <w:rFonts w:ascii="Arial" w:hAnsi="Arial" w:cs="Arial"/>
                  </w:rPr>
                </w:rPrChange>
              </w:rPr>
              <w:t>MSK-VP-0021</w:t>
            </w:r>
          </w:p>
        </w:tc>
        <w:tc>
          <w:tcPr>
            <w:tcW w:w="1110" w:type="dxa"/>
            <w:tcMar>
              <w:top w:w="100" w:type="dxa"/>
              <w:left w:w="100" w:type="dxa"/>
              <w:bottom w:w="100" w:type="dxa"/>
              <w:right w:w="100" w:type="dxa"/>
            </w:tcMar>
          </w:tcPr>
          <w:p w14:paraId="5B028F59"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44" w:author="Reis-Filho, Jorge S./Pathology" w:date="2019-06-26T23:35:00Z">
                  <w:rPr>
                    <w:rFonts w:ascii="Arial" w:eastAsia="Arial" w:hAnsi="Arial" w:cs="Arial"/>
                  </w:rPr>
                </w:rPrChange>
              </w:rPr>
            </w:pPr>
            <w:r w:rsidRPr="001F0B9F">
              <w:rPr>
                <w:rFonts w:ascii="Arial" w:eastAsia="Arial" w:hAnsi="Arial" w:cs="Arial"/>
                <w:sz w:val="16"/>
                <w:szCs w:val="16"/>
                <w:rPrChange w:id="1545" w:author="Reis-Filho, Jorge S./Pathology" w:date="2019-06-26T23:35:00Z">
                  <w:rPr>
                    <w:rFonts w:ascii="Arial" w:eastAsia="Arial" w:hAnsi="Arial" w:cs="Arial"/>
                  </w:rPr>
                </w:rPrChange>
              </w:rPr>
              <w:t>13</w:t>
            </w:r>
          </w:p>
        </w:tc>
        <w:tc>
          <w:tcPr>
            <w:tcW w:w="1335" w:type="dxa"/>
            <w:tcMar>
              <w:top w:w="100" w:type="dxa"/>
              <w:left w:w="100" w:type="dxa"/>
              <w:bottom w:w="100" w:type="dxa"/>
              <w:right w:w="100" w:type="dxa"/>
            </w:tcMar>
          </w:tcPr>
          <w:p w14:paraId="0C42275F"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46" w:author="Reis-Filho, Jorge S./Pathology" w:date="2019-06-26T23:35:00Z">
                  <w:rPr>
                    <w:rFonts w:ascii="Arial" w:eastAsia="Arial" w:hAnsi="Arial" w:cs="Arial"/>
                  </w:rPr>
                </w:rPrChange>
              </w:rPr>
            </w:pPr>
            <w:r w:rsidRPr="001F0B9F">
              <w:rPr>
                <w:rFonts w:ascii="Arial" w:eastAsia="Arial" w:hAnsi="Arial" w:cs="Arial"/>
                <w:sz w:val="16"/>
                <w:szCs w:val="16"/>
                <w:rPrChange w:id="1547" w:author="Reis-Filho, Jorge S./Pathology" w:date="2019-06-26T23:35:00Z">
                  <w:rPr>
                    <w:rFonts w:ascii="Arial" w:eastAsia="Arial" w:hAnsi="Arial" w:cs="Arial"/>
                  </w:rPr>
                </w:rPrChange>
              </w:rPr>
              <w:t>1 (7.7%)</w:t>
            </w:r>
          </w:p>
        </w:tc>
        <w:tc>
          <w:tcPr>
            <w:tcW w:w="1335" w:type="dxa"/>
            <w:tcMar>
              <w:top w:w="100" w:type="dxa"/>
              <w:left w:w="100" w:type="dxa"/>
              <w:bottom w:w="100" w:type="dxa"/>
              <w:right w:w="100" w:type="dxa"/>
            </w:tcMar>
          </w:tcPr>
          <w:p w14:paraId="60ED196A" w14:textId="77777777" w:rsidR="00413E5F" w:rsidRPr="001F0B9F" w:rsidRDefault="00B4071F" w:rsidP="00A7225E">
            <w:pPr>
              <w:widowControl w:val="0"/>
              <w:spacing w:after="0" w:line="240" w:lineRule="auto"/>
              <w:jc w:val="both"/>
              <w:rPr>
                <w:rFonts w:ascii="Arial" w:eastAsia="Arial" w:hAnsi="Arial" w:cs="Arial"/>
                <w:sz w:val="16"/>
                <w:szCs w:val="16"/>
                <w:rPrChange w:id="1548" w:author="Reis-Filho, Jorge S./Pathology" w:date="2019-06-26T23:35:00Z">
                  <w:rPr>
                    <w:rFonts w:ascii="Arial" w:eastAsia="Arial" w:hAnsi="Arial" w:cs="Arial"/>
                  </w:rPr>
                </w:rPrChange>
              </w:rPr>
            </w:pPr>
            <w:r w:rsidRPr="001F0B9F">
              <w:rPr>
                <w:rFonts w:ascii="Arial" w:eastAsia="Arial" w:hAnsi="Arial" w:cs="Arial"/>
                <w:sz w:val="16"/>
                <w:szCs w:val="16"/>
                <w:rPrChange w:id="1549"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2F4D04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50" w:author="Reis-Filho, Jorge S./Pathology" w:date="2019-06-26T23:35:00Z">
                  <w:rPr>
                    <w:rFonts w:ascii="Arial" w:eastAsia="Arial" w:hAnsi="Arial" w:cs="Arial"/>
                  </w:rPr>
                </w:rPrChange>
              </w:rPr>
            </w:pPr>
            <w:r w:rsidRPr="001F0B9F">
              <w:rPr>
                <w:rFonts w:ascii="Arial" w:eastAsia="Arial" w:hAnsi="Arial" w:cs="Arial"/>
                <w:sz w:val="16"/>
                <w:szCs w:val="16"/>
                <w:rPrChange w:id="1551"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04E7D6D2" w14:textId="77777777" w:rsidR="00413E5F" w:rsidRPr="001F0B9F" w:rsidRDefault="00B4071F" w:rsidP="00A7225E">
            <w:pPr>
              <w:widowControl w:val="0"/>
              <w:spacing w:after="0" w:line="240" w:lineRule="auto"/>
              <w:jc w:val="both"/>
              <w:rPr>
                <w:rFonts w:ascii="Arial" w:eastAsia="Arial" w:hAnsi="Arial" w:cs="Arial"/>
                <w:sz w:val="16"/>
                <w:szCs w:val="16"/>
                <w:rPrChange w:id="1552" w:author="Reis-Filho, Jorge S./Pathology" w:date="2019-06-26T23:35:00Z">
                  <w:rPr>
                    <w:rFonts w:ascii="Arial" w:eastAsia="Arial" w:hAnsi="Arial" w:cs="Arial"/>
                  </w:rPr>
                </w:rPrChange>
              </w:rPr>
            </w:pPr>
            <w:r w:rsidRPr="001F0B9F">
              <w:rPr>
                <w:rFonts w:ascii="Arial" w:eastAsia="Arial" w:hAnsi="Arial" w:cs="Arial"/>
                <w:sz w:val="16"/>
                <w:szCs w:val="16"/>
                <w:rPrChange w:id="155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4D28D649" w14:textId="77777777" w:rsidR="00413E5F" w:rsidRPr="001F0B9F" w:rsidRDefault="00B4071F" w:rsidP="00A7225E">
            <w:pPr>
              <w:widowControl w:val="0"/>
              <w:spacing w:after="0" w:line="240" w:lineRule="auto"/>
              <w:jc w:val="both"/>
              <w:rPr>
                <w:rFonts w:ascii="Arial" w:eastAsia="Arial" w:hAnsi="Arial" w:cs="Arial"/>
                <w:sz w:val="16"/>
                <w:szCs w:val="16"/>
                <w:rPrChange w:id="1554" w:author="Reis-Filho, Jorge S./Pathology" w:date="2019-06-26T23:35:00Z">
                  <w:rPr>
                    <w:rFonts w:ascii="Arial" w:eastAsia="Arial" w:hAnsi="Arial" w:cs="Arial"/>
                  </w:rPr>
                </w:rPrChange>
              </w:rPr>
            </w:pPr>
            <w:r w:rsidRPr="001F0B9F">
              <w:rPr>
                <w:rFonts w:ascii="Arial" w:eastAsia="Arial" w:hAnsi="Arial" w:cs="Arial"/>
                <w:sz w:val="16"/>
                <w:szCs w:val="16"/>
                <w:rPrChange w:id="1555" w:author="Reis-Filho, Jorge S./Pathology" w:date="2019-06-26T23:35:00Z">
                  <w:rPr>
                    <w:rFonts w:ascii="Arial" w:eastAsia="Arial" w:hAnsi="Arial" w:cs="Arial"/>
                  </w:rPr>
                </w:rPrChange>
              </w:rPr>
              <w:t>0</w:t>
            </w:r>
          </w:p>
        </w:tc>
      </w:tr>
      <w:tr w:rsidR="00413E5F" w:rsidRPr="00A7225E" w14:paraId="59CF7262" w14:textId="77777777" w:rsidTr="00F90BF2">
        <w:trPr>
          <w:trHeight w:hRule="exact" w:val="274"/>
        </w:trPr>
        <w:tc>
          <w:tcPr>
            <w:tcW w:w="1560" w:type="dxa"/>
            <w:tcMar>
              <w:top w:w="100" w:type="dxa"/>
              <w:left w:w="100" w:type="dxa"/>
              <w:bottom w:w="100" w:type="dxa"/>
              <w:right w:w="100" w:type="dxa"/>
            </w:tcMar>
          </w:tcPr>
          <w:p w14:paraId="60B45C7A" w14:textId="77777777" w:rsidR="00413E5F" w:rsidRPr="001F0B9F" w:rsidRDefault="00B4071F" w:rsidP="00A7225E">
            <w:pPr>
              <w:shd w:val="clear" w:color="auto" w:fill="FFFFFF"/>
              <w:spacing w:after="0" w:line="240" w:lineRule="auto"/>
              <w:jc w:val="both"/>
              <w:rPr>
                <w:rFonts w:ascii="Arial" w:hAnsi="Arial" w:cs="Arial"/>
                <w:sz w:val="16"/>
                <w:szCs w:val="16"/>
                <w:rPrChange w:id="1556" w:author="Reis-Filho, Jorge S./Pathology" w:date="2019-06-26T23:35:00Z">
                  <w:rPr>
                    <w:rFonts w:ascii="Arial" w:hAnsi="Arial" w:cs="Arial"/>
                  </w:rPr>
                </w:rPrChange>
              </w:rPr>
            </w:pPr>
            <w:r w:rsidRPr="001F0B9F">
              <w:rPr>
                <w:rFonts w:ascii="Arial" w:hAnsi="Arial" w:cs="Arial"/>
                <w:sz w:val="16"/>
                <w:szCs w:val="16"/>
                <w:rPrChange w:id="1557" w:author="Reis-Filho, Jorge S./Pathology" w:date="2019-06-26T23:35:00Z">
                  <w:rPr>
                    <w:rFonts w:ascii="Arial" w:hAnsi="Arial" w:cs="Arial"/>
                  </w:rPr>
                </w:rPrChange>
              </w:rPr>
              <w:t>MSK-VP-0026</w:t>
            </w:r>
          </w:p>
        </w:tc>
        <w:tc>
          <w:tcPr>
            <w:tcW w:w="1110" w:type="dxa"/>
            <w:tcMar>
              <w:top w:w="100" w:type="dxa"/>
              <w:left w:w="100" w:type="dxa"/>
              <w:bottom w:w="100" w:type="dxa"/>
              <w:right w:w="100" w:type="dxa"/>
            </w:tcMar>
          </w:tcPr>
          <w:p w14:paraId="024C92F5"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58" w:author="Reis-Filho, Jorge S./Pathology" w:date="2019-06-26T23:35:00Z">
                  <w:rPr>
                    <w:rFonts w:ascii="Arial" w:eastAsia="Arial" w:hAnsi="Arial" w:cs="Arial"/>
                  </w:rPr>
                </w:rPrChange>
              </w:rPr>
            </w:pPr>
            <w:r w:rsidRPr="001F0B9F">
              <w:rPr>
                <w:rFonts w:ascii="Arial" w:eastAsia="Arial" w:hAnsi="Arial" w:cs="Arial"/>
                <w:sz w:val="16"/>
                <w:szCs w:val="16"/>
                <w:rPrChange w:id="1559" w:author="Reis-Filho, Jorge S./Pathology" w:date="2019-06-26T23:35:00Z">
                  <w:rPr>
                    <w:rFonts w:ascii="Arial" w:eastAsia="Arial" w:hAnsi="Arial" w:cs="Arial"/>
                  </w:rPr>
                </w:rPrChange>
              </w:rPr>
              <w:t>21</w:t>
            </w:r>
          </w:p>
        </w:tc>
        <w:tc>
          <w:tcPr>
            <w:tcW w:w="1335" w:type="dxa"/>
            <w:tcMar>
              <w:top w:w="100" w:type="dxa"/>
              <w:left w:w="100" w:type="dxa"/>
              <w:bottom w:w="100" w:type="dxa"/>
              <w:right w:w="100" w:type="dxa"/>
            </w:tcMar>
          </w:tcPr>
          <w:p w14:paraId="4EAE844A"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60" w:author="Reis-Filho, Jorge S./Pathology" w:date="2019-06-26T23:35:00Z">
                  <w:rPr>
                    <w:rFonts w:ascii="Arial" w:eastAsia="Arial" w:hAnsi="Arial" w:cs="Arial"/>
                  </w:rPr>
                </w:rPrChange>
              </w:rPr>
            </w:pPr>
            <w:r w:rsidRPr="001F0B9F">
              <w:rPr>
                <w:rFonts w:ascii="Arial" w:eastAsia="Arial" w:hAnsi="Arial" w:cs="Arial"/>
                <w:sz w:val="16"/>
                <w:szCs w:val="16"/>
                <w:rPrChange w:id="1561" w:author="Reis-Filho, Jorge S./Pathology" w:date="2019-06-26T23:35:00Z">
                  <w:rPr>
                    <w:rFonts w:ascii="Arial" w:eastAsia="Arial" w:hAnsi="Arial" w:cs="Arial"/>
                  </w:rPr>
                </w:rPrChange>
              </w:rPr>
              <w:t>1 (4.8%)</w:t>
            </w:r>
          </w:p>
        </w:tc>
        <w:tc>
          <w:tcPr>
            <w:tcW w:w="1335" w:type="dxa"/>
            <w:tcMar>
              <w:top w:w="100" w:type="dxa"/>
              <w:left w:w="100" w:type="dxa"/>
              <w:bottom w:w="100" w:type="dxa"/>
              <w:right w:w="100" w:type="dxa"/>
            </w:tcMar>
          </w:tcPr>
          <w:p w14:paraId="1815E913" w14:textId="77777777" w:rsidR="00413E5F" w:rsidRPr="001F0B9F" w:rsidRDefault="00B4071F" w:rsidP="00A7225E">
            <w:pPr>
              <w:widowControl w:val="0"/>
              <w:spacing w:after="0" w:line="240" w:lineRule="auto"/>
              <w:jc w:val="both"/>
              <w:rPr>
                <w:rFonts w:ascii="Arial" w:eastAsia="Arial" w:hAnsi="Arial" w:cs="Arial"/>
                <w:sz w:val="16"/>
                <w:szCs w:val="16"/>
                <w:rPrChange w:id="1562" w:author="Reis-Filho, Jorge S./Pathology" w:date="2019-06-26T23:35:00Z">
                  <w:rPr>
                    <w:rFonts w:ascii="Arial" w:eastAsia="Arial" w:hAnsi="Arial" w:cs="Arial"/>
                  </w:rPr>
                </w:rPrChange>
              </w:rPr>
            </w:pPr>
            <w:r w:rsidRPr="001F0B9F">
              <w:rPr>
                <w:rFonts w:ascii="Arial" w:eastAsia="Arial" w:hAnsi="Arial" w:cs="Arial"/>
                <w:sz w:val="16"/>
                <w:szCs w:val="16"/>
                <w:rPrChange w:id="156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1B9B2E6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64" w:author="Reis-Filho, Jorge S./Pathology" w:date="2019-06-26T23:35:00Z">
                  <w:rPr>
                    <w:rFonts w:ascii="Arial" w:eastAsia="Arial" w:hAnsi="Arial" w:cs="Arial"/>
                  </w:rPr>
                </w:rPrChange>
              </w:rPr>
            </w:pPr>
            <w:r w:rsidRPr="001F0B9F">
              <w:rPr>
                <w:rFonts w:ascii="Arial" w:eastAsia="Arial" w:hAnsi="Arial" w:cs="Arial"/>
                <w:sz w:val="16"/>
                <w:szCs w:val="16"/>
                <w:rPrChange w:id="156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B4F2D16" w14:textId="77777777" w:rsidR="00413E5F" w:rsidRPr="001F0B9F" w:rsidRDefault="00B4071F" w:rsidP="00A7225E">
            <w:pPr>
              <w:widowControl w:val="0"/>
              <w:spacing w:after="0" w:line="240" w:lineRule="auto"/>
              <w:jc w:val="both"/>
              <w:rPr>
                <w:rFonts w:ascii="Arial" w:eastAsia="Arial" w:hAnsi="Arial" w:cs="Arial"/>
                <w:sz w:val="16"/>
                <w:szCs w:val="16"/>
                <w:rPrChange w:id="1566" w:author="Reis-Filho, Jorge S./Pathology" w:date="2019-06-26T23:35:00Z">
                  <w:rPr>
                    <w:rFonts w:ascii="Arial" w:eastAsia="Arial" w:hAnsi="Arial" w:cs="Arial"/>
                  </w:rPr>
                </w:rPrChange>
              </w:rPr>
            </w:pPr>
            <w:r w:rsidRPr="001F0B9F">
              <w:rPr>
                <w:rFonts w:ascii="Arial" w:eastAsia="Arial" w:hAnsi="Arial" w:cs="Arial"/>
                <w:sz w:val="16"/>
                <w:szCs w:val="16"/>
                <w:rPrChange w:id="1567"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17816369" w14:textId="77777777" w:rsidR="00413E5F" w:rsidRPr="001F0B9F" w:rsidRDefault="00B4071F" w:rsidP="00A7225E">
            <w:pPr>
              <w:widowControl w:val="0"/>
              <w:spacing w:after="0" w:line="240" w:lineRule="auto"/>
              <w:jc w:val="both"/>
              <w:rPr>
                <w:rFonts w:ascii="Arial" w:eastAsia="Arial" w:hAnsi="Arial" w:cs="Arial"/>
                <w:sz w:val="16"/>
                <w:szCs w:val="16"/>
                <w:rPrChange w:id="1568" w:author="Reis-Filho, Jorge S./Pathology" w:date="2019-06-26T23:35:00Z">
                  <w:rPr>
                    <w:rFonts w:ascii="Arial" w:eastAsia="Arial" w:hAnsi="Arial" w:cs="Arial"/>
                  </w:rPr>
                </w:rPrChange>
              </w:rPr>
            </w:pPr>
            <w:r w:rsidRPr="001F0B9F">
              <w:rPr>
                <w:rFonts w:ascii="Arial" w:eastAsia="Arial" w:hAnsi="Arial" w:cs="Arial"/>
                <w:sz w:val="16"/>
                <w:szCs w:val="16"/>
                <w:rPrChange w:id="1569" w:author="Reis-Filho, Jorge S./Pathology" w:date="2019-06-26T23:35:00Z">
                  <w:rPr>
                    <w:rFonts w:ascii="Arial" w:eastAsia="Arial" w:hAnsi="Arial" w:cs="Arial"/>
                  </w:rPr>
                </w:rPrChange>
              </w:rPr>
              <w:t>0</w:t>
            </w:r>
          </w:p>
        </w:tc>
      </w:tr>
      <w:tr w:rsidR="00413E5F" w:rsidRPr="00A7225E" w14:paraId="4908310B" w14:textId="77777777" w:rsidTr="00F90BF2">
        <w:trPr>
          <w:trHeight w:hRule="exact" w:val="274"/>
        </w:trPr>
        <w:tc>
          <w:tcPr>
            <w:tcW w:w="1560" w:type="dxa"/>
            <w:tcMar>
              <w:top w:w="100" w:type="dxa"/>
              <w:left w:w="100" w:type="dxa"/>
              <w:bottom w:w="100" w:type="dxa"/>
              <w:right w:w="100" w:type="dxa"/>
            </w:tcMar>
          </w:tcPr>
          <w:p w14:paraId="0663FF22" w14:textId="77777777" w:rsidR="00413E5F" w:rsidRPr="001F0B9F" w:rsidRDefault="00B4071F" w:rsidP="00A7225E">
            <w:pPr>
              <w:shd w:val="clear" w:color="auto" w:fill="FFFFFF"/>
              <w:spacing w:after="0" w:line="240" w:lineRule="auto"/>
              <w:jc w:val="both"/>
              <w:rPr>
                <w:rFonts w:ascii="Arial" w:hAnsi="Arial" w:cs="Arial"/>
                <w:sz w:val="16"/>
                <w:szCs w:val="16"/>
                <w:rPrChange w:id="1570" w:author="Reis-Filho, Jorge S./Pathology" w:date="2019-06-26T23:35:00Z">
                  <w:rPr>
                    <w:rFonts w:ascii="Arial" w:hAnsi="Arial" w:cs="Arial"/>
                  </w:rPr>
                </w:rPrChange>
              </w:rPr>
            </w:pPr>
            <w:r w:rsidRPr="001F0B9F">
              <w:rPr>
                <w:rFonts w:ascii="Arial" w:hAnsi="Arial" w:cs="Arial"/>
                <w:sz w:val="16"/>
                <w:szCs w:val="16"/>
                <w:rPrChange w:id="1571" w:author="Reis-Filho, Jorge S./Pathology" w:date="2019-06-26T23:35:00Z">
                  <w:rPr>
                    <w:rFonts w:ascii="Arial" w:hAnsi="Arial" w:cs="Arial"/>
                  </w:rPr>
                </w:rPrChange>
              </w:rPr>
              <w:t>MSK-VP-0046</w:t>
            </w:r>
          </w:p>
        </w:tc>
        <w:tc>
          <w:tcPr>
            <w:tcW w:w="1110" w:type="dxa"/>
            <w:tcMar>
              <w:top w:w="100" w:type="dxa"/>
              <w:left w:w="100" w:type="dxa"/>
              <w:bottom w:w="100" w:type="dxa"/>
              <w:right w:w="100" w:type="dxa"/>
            </w:tcMar>
          </w:tcPr>
          <w:p w14:paraId="453F738C"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72" w:author="Reis-Filho, Jorge S./Pathology" w:date="2019-06-26T23:35:00Z">
                  <w:rPr>
                    <w:rFonts w:ascii="Arial" w:eastAsia="Arial" w:hAnsi="Arial" w:cs="Arial"/>
                  </w:rPr>
                </w:rPrChange>
              </w:rPr>
            </w:pPr>
            <w:r w:rsidRPr="001F0B9F">
              <w:rPr>
                <w:rFonts w:ascii="Arial" w:eastAsia="Arial" w:hAnsi="Arial" w:cs="Arial"/>
                <w:sz w:val="16"/>
                <w:szCs w:val="16"/>
                <w:rPrChange w:id="1573" w:author="Reis-Filho, Jorge S./Pathology" w:date="2019-06-26T23:35:00Z">
                  <w:rPr>
                    <w:rFonts w:ascii="Arial" w:eastAsia="Arial" w:hAnsi="Arial" w:cs="Arial"/>
                  </w:rPr>
                </w:rPrChange>
              </w:rPr>
              <w:t>7</w:t>
            </w:r>
          </w:p>
        </w:tc>
        <w:tc>
          <w:tcPr>
            <w:tcW w:w="1335" w:type="dxa"/>
            <w:tcMar>
              <w:top w:w="100" w:type="dxa"/>
              <w:left w:w="100" w:type="dxa"/>
              <w:bottom w:w="100" w:type="dxa"/>
              <w:right w:w="100" w:type="dxa"/>
            </w:tcMar>
          </w:tcPr>
          <w:p w14:paraId="2E40A48B"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74" w:author="Reis-Filho, Jorge S./Pathology" w:date="2019-06-26T23:35:00Z">
                  <w:rPr>
                    <w:rFonts w:ascii="Arial" w:eastAsia="Arial" w:hAnsi="Arial" w:cs="Arial"/>
                  </w:rPr>
                </w:rPrChange>
              </w:rPr>
            </w:pPr>
            <w:r w:rsidRPr="001F0B9F">
              <w:rPr>
                <w:rFonts w:ascii="Arial" w:eastAsia="Arial" w:hAnsi="Arial" w:cs="Arial"/>
                <w:sz w:val="16"/>
                <w:szCs w:val="16"/>
                <w:rPrChange w:id="1575" w:author="Reis-Filho, Jorge S./Pathology" w:date="2019-06-26T23:35:00Z">
                  <w:rPr>
                    <w:rFonts w:ascii="Arial" w:eastAsia="Arial" w:hAnsi="Arial" w:cs="Arial"/>
                  </w:rPr>
                </w:rPrChange>
              </w:rPr>
              <w:t>1 (14.3%)</w:t>
            </w:r>
          </w:p>
        </w:tc>
        <w:tc>
          <w:tcPr>
            <w:tcW w:w="1335" w:type="dxa"/>
            <w:tcMar>
              <w:top w:w="100" w:type="dxa"/>
              <w:left w:w="100" w:type="dxa"/>
              <w:bottom w:w="100" w:type="dxa"/>
              <w:right w:w="100" w:type="dxa"/>
            </w:tcMar>
          </w:tcPr>
          <w:p w14:paraId="00F52471" w14:textId="77777777" w:rsidR="00413E5F" w:rsidRPr="001F0B9F" w:rsidRDefault="00B4071F" w:rsidP="00A7225E">
            <w:pPr>
              <w:widowControl w:val="0"/>
              <w:spacing w:after="0" w:line="240" w:lineRule="auto"/>
              <w:jc w:val="both"/>
              <w:rPr>
                <w:rFonts w:ascii="Arial" w:eastAsia="Arial" w:hAnsi="Arial" w:cs="Arial"/>
                <w:sz w:val="16"/>
                <w:szCs w:val="16"/>
                <w:rPrChange w:id="1576" w:author="Reis-Filho, Jorge S./Pathology" w:date="2019-06-26T23:35:00Z">
                  <w:rPr>
                    <w:rFonts w:ascii="Arial" w:eastAsia="Arial" w:hAnsi="Arial" w:cs="Arial"/>
                  </w:rPr>
                </w:rPrChange>
              </w:rPr>
            </w:pPr>
            <w:r w:rsidRPr="001F0B9F">
              <w:rPr>
                <w:rFonts w:ascii="Arial" w:eastAsia="Arial" w:hAnsi="Arial" w:cs="Arial"/>
                <w:sz w:val="16"/>
                <w:szCs w:val="16"/>
                <w:rPrChange w:id="1577"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5783C284"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78" w:author="Reis-Filho, Jorge S./Pathology" w:date="2019-06-26T23:35:00Z">
                  <w:rPr>
                    <w:rFonts w:ascii="Arial" w:eastAsia="Arial" w:hAnsi="Arial" w:cs="Arial"/>
                  </w:rPr>
                </w:rPrChange>
              </w:rPr>
            </w:pPr>
            <w:r w:rsidRPr="001F0B9F">
              <w:rPr>
                <w:rFonts w:ascii="Arial" w:eastAsia="Arial" w:hAnsi="Arial" w:cs="Arial"/>
                <w:sz w:val="16"/>
                <w:szCs w:val="16"/>
                <w:rPrChange w:id="1579"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74CA1605" w14:textId="77777777" w:rsidR="00413E5F" w:rsidRPr="001F0B9F" w:rsidRDefault="00B4071F" w:rsidP="00A7225E">
            <w:pPr>
              <w:widowControl w:val="0"/>
              <w:spacing w:after="0" w:line="240" w:lineRule="auto"/>
              <w:jc w:val="both"/>
              <w:rPr>
                <w:rFonts w:ascii="Arial" w:eastAsia="Arial" w:hAnsi="Arial" w:cs="Arial"/>
                <w:sz w:val="16"/>
                <w:szCs w:val="16"/>
                <w:rPrChange w:id="1580" w:author="Reis-Filho, Jorge S./Pathology" w:date="2019-06-26T23:35:00Z">
                  <w:rPr>
                    <w:rFonts w:ascii="Arial" w:eastAsia="Arial" w:hAnsi="Arial" w:cs="Arial"/>
                  </w:rPr>
                </w:rPrChange>
              </w:rPr>
            </w:pPr>
            <w:r w:rsidRPr="001F0B9F">
              <w:rPr>
                <w:rFonts w:ascii="Arial" w:eastAsia="Arial" w:hAnsi="Arial" w:cs="Arial"/>
                <w:sz w:val="16"/>
                <w:szCs w:val="16"/>
                <w:rPrChange w:id="1581"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07BBC1D8" w14:textId="77777777" w:rsidR="00413E5F" w:rsidRPr="001F0B9F" w:rsidRDefault="00B4071F" w:rsidP="00A7225E">
            <w:pPr>
              <w:widowControl w:val="0"/>
              <w:spacing w:after="0" w:line="240" w:lineRule="auto"/>
              <w:jc w:val="both"/>
              <w:rPr>
                <w:rFonts w:ascii="Arial" w:eastAsia="Arial" w:hAnsi="Arial" w:cs="Arial"/>
                <w:sz w:val="16"/>
                <w:szCs w:val="16"/>
                <w:rPrChange w:id="1582" w:author="Reis-Filho, Jorge S./Pathology" w:date="2019-06-26T23:35:00Z">
                  <w:rPr>
                    <w:rFonts w:ascii="Arial" w:eastAsia="Arial" w:hAnsi="Arial" w:cs="Arial"/>
                  </w:rPr>
                </w:rPrChange>
              </w:rPr>
            </w:pPr>
            <w:r w:rsidRPr="001F0B9F">
              <w:rPr>
                <w:rFonts w:ascii="Arial" w:eastAsia="Arial" w:hAnsi="Arial" w:cs="Arial"/>
                <w:sz w:val="16"/>
                <w:szCs w:val="16"/>
                <w:rPrChange w:id="1583" w:author="Reis-Filho, Jorge S./Pathology" w:date="2019-06-26T23:35:00Z">
                  <w:rPr>
                    <w:rFonts w:ascii="Arial" w:eastAsia="Arial" w:hAnsi="Arial" w:cs="Arial"/>
                  </w:rPr>
                </w:rPrChange>
              </w:rPr>
              <w:t>0</w:t>
            </w:r>
          </w:p>
        </w:tc>
      </w:tr>
      <w:tr w:rsidR="00413E5F" w:rsidRPr="00A7225E" w14:paraId="0E179CF6" w14:textId="77777777" w:rsidTr="00F90BF2">
        <w:trPr>
          <w:trHeight w:hRule="exact" w:val="274"/>
        </w:trPr>
        <w:tc>
          <w:tcPr>
            <w:tcW w:w="1560" w:type="dxa"/>
            <w:tcMar>
              <w:top w:w="100" w:type="dxa"/>
              <w:left w:w="100" w:type="dxa"/>
              <w:bottom w:w="100" w:type="dxa"/>
              <w:right w:w="100" w:type="dxa"/>
            </w:tcMar>
          </w:tcPr>
          <w:p w14:paraId="5A4E47F7" w14:textId="77777777" w:rsidR="00413E5F" w:rsidRPr="001F0B9F" w:rsidRDefault="00B4071F" w:rsidP="00A7225E">
            <w:pPr>
              <w:shd w:val="clear" w:color="auto" w:fill="FFFFFF"/>
              <w:spacing w:after="0" w:line="240" w:lineRule="auto"/>
              <w:jc w:val="both"/>
              <w:rPr>
                <w:rFonts w:ascii="Arial" w:hAnsi="Arial" w:cs="Arial"/>
                <w:sz w:val="16"/>
                <w:szCs w:val="16"/>
                <w:rPrChange w:id="1584" w:author="Reis-Filho, Jorge S./Pathology" w:date="2019-06-26T23:35:00Z">
                  <w:rPr>
                    <w:rFonts w:ascii="Arial" w:hAnsi="Arial" w:cs="Arial"/>
                  </w:rPr>
                </w:rPrChange>
              </w:rPr>
            </w:pPr>
            <w:r w:rsidRPr="001F0B9F">
              <w:rPr>
                <w:rFonts w:ascii="Arial" w:hAnsi="Arial" w:cs="Arial"/>
                <w:sz w:val="16"/>
                <w:szCs w:val="16"/>
                <w:rPrChange w:id="1585" w:author="Reis-Filho, Jorge S./Pathology" w:date="2019-06-26T23:35:00Z">
                  <w:rPr>
                    <w:rFonts w:ascii="Arial" w:hAnsi="Arial" w:cs="Arial"/>
                  </w:rPr>
                </w:rPrChange>
              </w:rPr>
              <w:t>MSK-VP-0057</w:t>
            </w:r>
          </w:p>
        </w:tc>
        <w:tc>
          <w:tcPr>
            <w:tcW w:w="1110" w:type="dxa"/>
            <w:tcMar>
              <w:top w:w="100" w:type="dxa"/>
              <w:left w:w="100" w:type="dxa"/>
              <w:bottom w:w="100" w:type="dxa"/>
              <w:right w:w="100" w:type="dxa"/>
            </w:tcMar>
          </w:tcPr>
          <w:p w14:paraId="082BA7D3"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86" w:author="Reis-Filho, Jorge S./Pathology" w:date="2019-06-26T23:35:00Z">
                  <w:rPr>
                    <w:rFonts w:ascii="Arial" w:eastAsia="Arial" w:hAnsi="Arial" w:cs="Arial"/>
                  </w:rPr>
                </w:rPrChange>
              </w:rPr>
            </w:pPr>
            <w:r w:rsidRPr="001F0B9F">
              <w:rPr>
                <w:rFonts w:ascii="Arial" w:eastAsia="Arial" w:hAnsi="Arial" w:cs="Arial"/>
                <w:sz w:val="16"/>
                <w:szCs w:val="16"/>
                <w:rPrChange w:id="1587" w:author="Reis-Filho, Jorge S./Pathology" w:date="2019-06-26T23:35:00Z">
                  <w:rPr>
                    <w:rFonts w:ascii="Arial" w:eastAsia="Arial" w:hAnsi="Arial" w:cs="Arial"/>
                  </w:rPr>
                </w:rPrChange>
              </w:rPr>
              <w:t>14</w:t>
            </w:r>
          </w:p>
        </w:tc>
        <w:tc>
          <w:tcPr>
            <w:tcW w:w="1335" w:type="dxa"/>
            <w:tcMar>
              <w:top w:w="100" w:type="dxa"/>
              <w:left w:w="100" w:type="dxa"/>
              <w:bottom w:w="100" w:type="dxa"/>
              <w:right w:w="100" w:type="dxa"/>
            </w:tcMar>
          </w:tcPr>
          <w:p w14:paraId="0DD1FC02"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88" w:author="Reis-Filho, Jorge S./Pathology" w:date="2019-06-26T23:35:00Z">
                  <w:rPr>
                    <w:rFonts w:ascii="Arial" w:eastAsia="Arial" w:hAnsi="Arial" w:cs="Arial"/>
                  </w:rPr>
                </w:rPrChange>
              </w:rPr>
            </w:pPr>
            <w:r w:rsidRPr="001F0B9F">
              <w:rPr>
                <w:rFonts w:ascii="Arial" w:eastAsia="Arial" w:hAnsi="Arial" w:cs="Arial"/>
                <w:sz w:val="16"/>
                <w:szCs w:val="16"/>
                <w:rPrChange w:id="1589" w:author="Reis-Filho, Jorge S./Pathology" w:date="2019-06-26T23:35:00Z">
                  <w:rPr>
                    <w:rFonts w:ascii="Arial" w:eastAsia="Arial" w:hAnsi="Arial" w:cs="Arial"/>
                  </w:rPr>
                </w:rPrChange>
              </w:rPr>
              <w:t>1 (7.1%)</w:t>
            </w:r>
          </w:p>
        </w:tc>
        <w:tc>
          <w:tcPr>
            <w:tcW w:w="1335" w:type="dxa"/>
            <w:tcMar>
              <w:top w:w="100" w:type="dxa"/>
              <w:left w:w="100" w:type="dxa"/>
              <w:bottom w:w="100" w:type="dxa"/>
              <w:right w:w="100" w:type="dxa"/>
            </w:tcMar>
          </w:tcPr>
          <w:p w14:paraId="4BBD8E9A" w14:textId="77777777" w:rsidR="00413E5F" w:rsidRPr="001F0B9F" w:rsidRDefault="00B4071F" w:rsidP="00A7225E">
            <w:pPr>
              <w:widowControl w:val="0"/>
              <w:spacing w:after="0" w:line="240" w:lineRule="auto"/>
              <w:jc w:val="both"/>
              <w:rPr>
                <w:rFonts w:ascii="Arial" w:eastAsia="Arial" w:hAnsi="Arial" w:cs="Arial"/>
                <w:sz w:val="16"/>
                <w:szCs w:val="16"/>
                <w:rPrChange w:id="1590" w:author="Reis-Filho, Jorge S./Pathology" w:date="2019-06-26T23:35:00Z">
                  <w:rPr>
                    <w:rFonts w:ascii="Arial" w:eastAsia="Arial" w:hAnsi="Arial" w:cs="Arial"/>
                  </w:rPr>
                </w:rPrChange>
              </w:rPr>
            </w:pPr>
            <w:r w:rsidRPr="001F0B9F">
              <w:rPr>
                <w:rFonts w:ascii="Arial" w:eastAsia="Arial" w:hAnsi="Arial" w:cs="Arial"/>
                <w:sz w:val="16"/>
                <w:szCs w:val="16"/>
                <w:rPrChange w:id="1591"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4214746D"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592" w:author="Reis-Filho, Jorge S./Pathology" w:date="2019-06-26T23:35:00Z">
                  <w:rPr>
                    <w:rFonts w:ascii="Arial" w:eastAsia="Arial" w:hAnsi="Arial" w:cs="Arial"/>
                  </w:rPr>
                </w:rPrChange>
              </w:rPr>
            </w:pPr>
            <w:r w:rsidRPr="001F0B9F">
              <w:rPr>
                <w:rFonts w:ascii="Arial" w:eastAsia="Arial" w:hAnsi="Arial" w:cs="Arial"/>
                <w:sz w:val="16"/>
                <w:szCs w:val="16"/>
                <w:rPrChange w:id="1593"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25C34235" w14:textId="77777777" w:rsidR="00413E5F" w:rsidRPr="001F0B9F" w:rsidRDefault="00B4071F" w:rsidP="00A7225E">
            <w:pPr>
              <w:widowControl w:val="0"/>
              <w:spacing w:after="0" w:line="240" w:lineRule="auto"/>
              <w:jc w:val="both"/>
              <w:rPr>
                <w:rFonts w:ascii="Arial" w:eastAsia="Arial" w:hAnsi="Arial" w:cs="Arial"/>
                <w:sz w:val="16"/>
                <w:szCs w:val="16"/>
                <w:rPrChange w:id="1594" w:author="Reis-Filho, Jorge S./Pathology" w:date="2019-06-26T23:35:00Z">
                  <w:rPr>
                    <w:rFonts w:ascii="Arial" w:eastAsia="Arial" w:hAnsi="Arial" w:cs="Arial"/>
                  </w:rPr>
                </w:rPrChange>
              </w:rPr>
            </w:pPr>
            <w:r w:rsidRPr="001F0B9F">
              <w:rPr>
                <w:rFonts w:ascii="Arial" w:eastAsia="Arial" w:hAnsi="Arial" w:cs="Arial"/>
                <w:sz w:val="16"/>
                <w:szCs w:val="16"/>
                <w:rPrChange w:id="1595" w:author="Reis-Filho, Jorge S./Pathology" w:date="2019-06-26T23:35:00Z">
                  <w:rPr>
                    <w:rFonts w:ascii="Arial" w:eastAsia="Arial" w:hAnsi="Arial" w:cs="Arial"/>
                  </w:rPr>
                </w:rPrChange>
              </w:rPr>
              <w:t>0</w:t>
            </w:r>
          </w:p>
        </w:tc>
        <w:tc>
          <w:tcPr>
            <w:tcW w:w="1335" w:type="dxa"/>
            <w:tcMar>
              <w:top w:w="100" w:type="dxa"/>
              <w:left w:w="100" w:type="dxa"/>
              <w:bottom w:w="100" w:type="dxa"/>
              <w:right w:w="100" w:type="dxa"/>
            </w:tcMar>
          </w:tcPr>
          <w:p w14:paraId="4ECF9F1B" w14:textId="77777777" w:rsidR="00413E5F" w:rsidRPr="001F0B9F" w:rsidRDefault="00B4071F" w:rsidP="00A7225E">
            <w:pPr>
              <w:widowControl w:val="0"/>
              <w:spacing w:after="0" w:line="240" w:lineRule="auto"/>
              <w:jc w:val="both"/>
              <w:rPr>
                <w:rFonts w:ascii="Arial" w:eastAsia="Arial" w:hAnsi="Arial" w:cs="Arial"/>
                <w:sz w:val="16"/>
                <w:szCs w:val="16"/>
                <w:rPrChange w:id="1596" w:author="Reis-Filho, Jorge S./Pathology" w:date="2019-06-26T23:35:00Z">
                  <w:rPr>
                    <w:rFonts w:ascii="Arial" w:eastAsia="Arial" w:hAnsi="Arial" w:cs="Arial"/>
                  </w:rPr>
                </w:rPrChange>
              </w:rPr>
            </w:pPr>
            <w:r w:rsidRPr="001F0B9F">
              <w:rPr>
                <w:rFonts w:ascii="Arial" w:eastAsia="Arial" w:hAnsi="Arial" w:cs="Arial"/>
                <w:sz w:val="16"/>
                <w:szCs w:val="16"/>
                <w:rPrChange w:id="1597" w:author="Reis-Filho, Jorge S./Pathology" w:date="2019-06-26T23:35:00Z">
                  <w:rPr>
                    <w:rFonts w:ascii="Arial" w:eastAsia="Arial" w:hAnsi="Arial" w:cs="Arial"/>
                  </w:rPr>
                </w:rPrChange>
              </w:rPr>
              <w:t>0</w:t>
            </w:r>
          </w:p>
        </w:tc>
      </w:tr>
      <w:tr w:rsidR="00413E5F" w:rsidRPr="00A7225E" w14:paraId="2454BC3C" w14:textId="77777777" w:rsidTr="00F90BF2">
        <w:trPr>
          <w:trHeight w:hRule="exact" w:val="274"/>
        </w:trPr>
        <w:tc>
          <w:tcPr>
            <w:tcW w:w="1560" w:type="dxa"/>
            <w:tcMar>
              <w:top w:w="100" w:type="dxa"/>
              <w:left w:w="100" w:type="dxa"/>
              <w:bottom w:w="100" w:type="dxa"/>
              <w:right w:w="100" w:type="dxa"/>
            </w:tcMar>
          </w:tcPr>
          <w:p w14:paraId="3AED4E27" w14:textId="77777777" w:rsidR="00413E5F" w:rsidRPr="001F0B9F" w:rsidRDefault="00B4071F" w:rsidP="00A7225E">
            <w:pPr>
              <w:shd w:val="clear" w:color="auto" w:fill="FFFFFF"/>
              <w:spacing w:after="0" w:line="240" w:lineRule="auto"/>
              <w:jc w:val="both"/>
              <w:rPr>
                <w:rFonts w:ascii="Arial" w:hAnsi="Arial" w:cs="Arial"/>
                <w:sz w:val="16"/>
                <w:szCs w:val="16"/>
                <w:rPrChange w:id="1598" w:author="Reis-Filho, Jorge S./Pathology" w:date="2019-06-26T23:35:00Z">
                  <w:rPr>
                    <w:rFonts w:ascii="Arial" w:hAnsi="Arial" w:cs="Arial"/>
                  </w:rPr>
                </w:rPrChange>
              </w:rPr>
            </w:pPr>
            <w:r w:rsidRPr="001F0B9F">
              <w:rPr>
                <w:rFonts w:ascii="Arial" w:hAnsi="Arial" w:cs="Arial"/>
                <w:sz w:val="16"/>
                <w:szCs w:val="16"/>
                <w:rPrChange w:id="1599" w:author="Reis-Filho, Jorge S./Pathology" w:date="2019-06-26T23:35:00Z">
                  <w:rPr>
                    <w:rFonts w:ascii="Arial" w:hAnsi="Arial" w:cs="Arial"/>
                  </w:rPr>
                </w:rPrChange>
              </w:rPr>
              <w:t>W044216564621</w:t>
            </w:r>
          </w:p>
        </w:tc>
        <w:tc>
          <w:tcPr>
            <w:tcW w:w="1110" w:type="dxa"/>
            <w:tcMar>
              <w:top w:w="100" w:type="dxa"/>
              <w:left w:w="100" w:type="dxa"/>
              <w:bottom w:w="100" w:type="dxa"/>
              <w:right w:w="100" w:type="dxa"/>
            </w:tcMar>
          </w:tcPr>
          <w:p w14:paraId="3CDBFE44"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600" w:author="Reis-Filho, Jorge S./Pathology" w:date="2019-06-26T23:35:00Z">
                  <w:rPr>
                    <w:rFonts w:ascii="Arial" w:eastAsia="Arial" w:hAnsi="Arial" w:cs="Arial"/>
                  </w:rPr>
                </w:rPrChange>
              </w:rPr>
            </w:pPr>
            <w:r w:rsidRPr="001F0B9F">
              <w:rPr>
                <w:rFonts w:ascii="Arial" w:eastAsia="Arial" w:hAnsi="Arial" w:cs="Arial"/>
                <w:sz w:val="16"/>
                <w:szCs w:val="16"/>
                <w:rPrChange w:id="1601" w:author="Reis-Filho, Jorge S./Pathology" w:date="2019-06-26T23:35:00Z">
                  <w:rPr>
                    <w:rFonts w:ascii="Arial" w:eastAsia="Arial" w:hAnsi="Arial" w:cs="Arial"/>
                  </w:rPr>
                </w:rPrChange>
              </w:rPr>
              <w:t>16</w:t>
            </w:r>
          </w:p>
        </w:tc>
        <w:tc>
          <w:tcPr>
            <w:tcW w:w="1335" w:type="dxa"/>
            <w:tcMar>
              <w:top w:w="100" w:type="dxa"/>
              <w:left w:w="100" w:type="dxa"/>
              <w:bottom w:w="100" w:type="dxa"/>
              <w:right w:w="100" w:type="dxa"/>
            </w:tcMar>
          </w:tcPr>
          <w:p w14:paraId="5EB65736" w14:textId="77777777" w:rsidR="00413E5F" w:rsidRPr="001F0B9F" w:rsidRDefault="00B4071F" w:rsidP="00A7225E">
            <w:pPr>
              <w:widowControl w:val="0"/>
              <w:shd w:val="clear" w:color="auto" w:fill="FFFFFF"/>
              <w:spacing w:after="0" w:line="240" w:lineRule="auto"/>
              <w:jc w:val="both"/>
              <w:rPr>
                <w:rFonts w:ascii="Arial" w:eastAsia="Arial" w:hAnsi="Arial" w:cs="Arial"/>
                <w:sz w:val="16"/>
                <w:szCs w:val="16"/>
                <w:rPrChange w:id="1602" w:author="Reis-Filho, Jorge S./Pathology" w:date="2019-06-26T23:35:00Z">
                  <w:rPr>
                    <w:rFonts w:ascii="Arial" w:eastAsia="Arial" w:hAnsi="Arial" w:cs="Arial"/>
                  </w:rPr>
                </w:rPrChange>
              </w:rPr>
            </w:pPr>
            <w:r w:rsidRPr="001F0B9F">
              <w:rPr>
                <w:rFonts w:ascii="Arial" w:eastAsia="Arial" w:hAnsi="Arial" w:cs="Arial"/>
                <w:sz w:val="16"/>
                <w:szCs w:val="16"/>
                <w:rPrChange w:id="1603" w:author="Reis-Filho, Jorge S./Pathology" w:date="2019-06-26T23:35:00Z">
                  <w:rPr>
                    <w:rFonts w:ascii="Arial" w:eastAsia="Arial" w:hAnsi="Arial" w:cs="Arial"/>
                  </w:rPr>
                </w:rPrChange>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143C8AA9" w14:textId="77777777" w:rsidR="00413E5F" w:rsidRPr="001F0B9F" w:rsidRDefault="00B4071F" w:rsidP="00A7225E">
            <w:pPr>
              <w:widowControl w:val="0"/>
              <w:spacing w:after="0" w:line="240" w:lineRule="auto"/>
              <w:jc w:val="both"/>
              <w:rPr>
                <w:rFonts w:ascii="Arial" w:eastAsia="Arial" w:hAnsi="Arial" w:cs="Arial"/>
                <w:sz w:val="16"/>
                <w:szCs w:val="16"/>
                <w:rPrChange w:id="1604" w:author="Reis-Filho, Jorge S./Pathology" w:date="2019-06-26T23:35:00Z">
                  <w:rPr>
                    <w:rFonts w:ascii="Arial" w:eastAsia="Arial" w:hAnsi="Arial" w:cs="Arial"/>
                  </w:rPr>
                </w:rPrChange>
              </w:rPr>
            </w:pPr>
            <w:r w:rsidRPr="001F0B9F">
              <w:rPr>
                <w:rFonts w:ascii="Arial" w:eastAsia="Arial" w:hAnsi="Arial" w:cs="Arial"/>
                <w:sz w:val="16"/>
                <w:szCs w:val="16"/>
                <w:rPrChange w:id="1605" w:author="Reis-Filho, Jorge S./Pathology" w:date="2019-06-26T23:35: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71A03947" w14:textId="77777777" w:rsidR="00413E5F" w:rsidRPr="001F0B9F" w:rsidRDefault="00B4071F" w:rsidP="00A7225E">
            <w:pPr>
              <w:widowControl w:val="0"/>
              <w:spacing w:after="0" w:line="240" w:lineRule="auto"/>
              <w:jc w:val="both"/>
              <w:rPr>
                <w:rFonts w:ascii="Arial" w:eastAsia="Arial" w:hAnsi="Arial" w:cs="Arial"/>
                <w:sz w:val="16"/>
                <w:szCs w:val="16"/>
                <w:rPrChange w:id="1606" w:author="Reis-Filho, Jorge S./Pathology" w:date="2019-06-26T23:35:00Z">
                  <w:rPr>
                    <w:rFonts w:ascii="Arial" w:eastAsia="Arial" w:hAnsi="Arial" w:cs="Arial"/>
                  </w:rPr>
                </w:rPrChange>
              </w:rPr>
            </w:pPr>
            <w:r w:rsidRPr="001F0B9F">
              <w:rPr>
                <w:rFonts w:ascii="Arial" w:eastAsia="Arial" w:hAnsi="Arial" w:cs="Arial"/>
                <w:sz w:val="16"/>
                <w:szCs w:val="16"/>
                <w:rPrChange w:id="1607" w:author="Reis-Filho, Jorge S./Pathology" w:date="2019-06-26T23:35:00Z">
                  <w:rPr>
                    <w:rFonts w:ascii="Arial" w:eastAsia="Arial" w:hAnsi="Arial" w:cs="Arial"/>
                  </w:rPr>
                </w:rPrChange>
              </w:rPr>
              <w:t>N/A</w:t>
            </w:r>
          </w:p>
        </w:tc>
        <w:tc>
          <w:tcPr>
            <w:tcW w:w="1335" w:type="dxa"/>
            <w:tcMar>
              <w:top w:w="100" w:type="dxa"/>
              <w:left w:w="100" w:type="dxa"/>
              <w:bottom w:w="100" w:type="dxa"/>
              <w:right w:w="100" w:type="dxa"/>
            </w:tcMar>
          </w:tcPr>
          <w:p w14:paraId="2AC2485D" w14:textId="77777777" w:rsidR="00413E5F" w:rsidRPr="001F0B9F" w:rsidRDefault="00B4071F" w:rsidP="00A7225E">
            <w:pPr>
              <w:widowControl w:val="0"/>
              <w:spacing w:after="0" w:line="240" w:lineRule="auto"/>
              <w:jc w:val="both"/>
              <w:rPr>
                <w:rFonts w:ascii="Arial" w:eastAsia="Arial" w:hAnsi="Arial" w:cs="Arial"/>
                <w:sz w:val="16"/>
                <w:szCs w:val="16"/>
                <w:rPrChange w:id="1608" w:author="Reis-Filho, Jorge S./Pathology" w:date="2019-06-26T23:35:00Z">
                  <w:rPr>
                    <w:rFonts w:ascii="Arial" w:eastAsia="Arial" w:hAnsi="Arial" w:cs="Arial"/>
                  </w:rPr>
                </w:rPrChange>
              </w:rPr>
            </w:pPr>
            <w:r w:rsidRPr="001F0B9F">
              <w:rPr>
                <w:rFonts w:ascii="Arial" w:eastAsia="Arial" w:hAnsi="Arial" w:cs="Arial"/>
                <w:sz w:val="16"/>
                <w:szCs w:val="16"/>
                <w:rPrChange w:id="1609" w:author="Reis-Filho, Jorge S./Pathology" w:date="2019-06-26T23:35:00Z">
                  <w:rPr>
                    <w:rFonts w:ascii="Arial" w:eastAsia="Arial" w:hAnsi="Arial" w:cs="Arial"/>
                  </w:rPr>
                </w:rPrChange>
              </w:rPr>
              <w:t>1</w:t>
            </w:r>
          </w:p>
        </w:tc>
        <w:tc>
          <w:tcPr>
            <w:tcW w:w="1335" w:type="dxa"/>
            <w:tcMar>
              <w:top w:w="100" w:type="dxa"/>
              <w:left w:w="100" w:type="dxa"/>
              <w:bottom w:w="100" w:type="dxa"/>
              <w:right w:w="100" w:type="dxa"/>
            </w:tcMar>
          </w:tcPr>
          <w:p w14:paraId="7A5EDD17" w14:textId="77777777" w:rsidR="00413E5F" w:rsidRPr="001F0B9F" w:rsidRDefault="00B4071F" w:rsidP="00A7225E">
            <w:pPr>
              <w:widowControl w:val="0"/>
              <w:spacing w:after="0" w:line="240" w:lineRule="auto"/>
              <w:jc w:val="both"/>
              <w:rPr>
                <w:rFonts w:ascii="Arial" w:eastAsia="Arial" w:hAnsi="Arial" w:cs="Arial"/>
                <w:sz w:val="16"/>
                <w:szCs w:val="16"/>
                <w:rPrChange w:id="1610" w:author="Reis-Filho, Jorge S./Pathology" w:date="2019-06-26T23:35:00Z">
                  <w:rPr>
                    <w:rFonts w:ascii="Arial" w:eastAsia="Arial" w:hAnsi="Arial" w:cs="Arial"/>
                  </w:rPr>
                </w:rPrChange>
              </w:rPr>
            </w:pPr>
            <w:r w:rsidRPr="001F0B9F">
              <w:rPr>
                <w:rFonts w:ascii="Arial" w:eastAsia="Arial" w:hAnsi="Arial" w:cs="Arial"/>
                <w:sz w:val="16"/>
                <w:szCs w:val="16"/>
                <w:rPrChange w:id="1611" w:author="Reis-Filho, Jorge S./Pathology" w:date="2019-06-26T23:35:00Z">
                  <w:rPr>
                    <w:rFonts w:ascii="Arial" w:eastAsia="Arial" w:hAnsi="Arial" w:cs="Arial"/>
                  </w:rPr>
                </w:rPrChange>
              </w:rPr>
              <w:t>0</w:t>
            </w:r>
          </w:p>
        </w:tc>
      </w:tr>
      <w:tr w:rsidR="00413E5F" w:rsidRPr="00A7225E" w14:paraId="2690758A" w14:textId="77777777" w:rsidTr="00F90BF2">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61C60D75" w14:textId="77777777" w:rsidR="00413E5F" w:rsidRPr="001F0B9F" w:rsidRDefault="00B4071F" w:rsidP="00A7225E">
            <w:pPr>
              <w:widowControl w:val="0"/>
              <w:spacing w:after="0" w:line="240" w:lineRule="auto"/>
              <w:jc w:val="both"/>
              <w:rPr>
                <w:rFonts w:ascii="Arial" w:eastAsia="Arial" w:hAnsi="Arial" w:cs="Arial"/>
                <w:sz w:val="16"/>
                <w:szCs w:val="16"/>
                <w:rPrChange w:id="1612" w:author="Reis-Filho, Jorge S./Pathology" w:date="2019-06-26T23:35:00Z">
                  <w:rPr>
                    <w:rFonts w:ascii="Arial" w:eastAsia="Arial" w:hAnsi="Arial" w:cs="Arial"/>
                  </w:rPr>
                </w:rPrChange>
              </w:rPr>
            </w:pPr>
            <w:r w:rsidRPr="001F0B9F">
              <w:rPr>
                <w:rFonts w:ascii="Arial" w:eastAsia="Arial" w:hAnsi="Arial" w:cs="Arial"/>
                <w:sz w:val="16"/>
                <w:szCs w:val="16"/>
                <w:rPrChange w:id="1613" w:author="Reis-Filho, Jorge S./Pathology" w:date="2019-06-26T23:35:00Z">
                  <w:rPr>
                    <w:rFonts w:ascii="Arial" w:eastAsia="Arial" w:hAnsi="Arial" w:cs="Arial"/>
                  </w:rPr>
                </w:rPrChange>
              </w:rPr>
              <w:lastRenderedPageBreak/>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5FF1C2C" w14:textId="77777777" w:rsidR="00413E5F" w:rsidRPr="001F0B9F" w:rsidRDefault="00B4071F" w:rsidP="00A7225E">
            <w:pPr>
              <w:widowControl w:val="0"/>
              <w:spacing w:after="0" w:line="240" w:lineRule="auto"/>
              <w:jc w:val="both"/>
              <w:rPr>
                <w:rFonts w:ascii="Arial" w:eastAsia="Arial" w:hAnsi="Arial" w:cs="Arial"/>
                <w:sz w:val="16"/>
                <w:szCs w:val="16"/>
                <w:rPrChange w:id="1614" w:author="Reis-Filho, Jorge S./Pathology" w:date="2019-06-26T23:35:00Z">
                  <w:rPr>
                    <w:rFonts w:ascii="Arial" w:eastAsia="Arial" w:hAnsi="Arial" w:cs="Arial"/>
                  </w:rPr>
                </w:rPrChange>
              </w:rPr>
            </w:pPr>
            <w:r w:rsidRPr="001F0B9F">
              <w:rPr>
                <w:rFonts w:ascii="Arial" w:eastAsia="Arial" w:hAnsi="Arial" w:cs="Arial"/>
                <w:sz w:val="16"/>
                <w:szCs w:val="16"/>
                <w:rPrChange w:id="1615" w:author="Reis-Filho, Jorge S./Pathology" w:date="2019-06-26T23:35:00Z">
                  <w:rPr>
                    <w:rFonts w:ascii="Arial" w:eastAsia="Arial" w:hAnsi="Arial" w:cs="Arial"/>
                  </w:rPr>
                </w:rPrChange>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6E86F38" w14:textId="77777777" w:rsidR="00413E5F" w:rsidRPr="001F0B9F" w:rsidRDefault="00B4071F" w:rsidP="00A7225E">
            <w:pPr>
              <w:widowControl w:val="0"/>
              <w:spacing w:after="0" w:line="240" w:lineRule="auto"/>
              <w:jc w:val="both"/>
              <w:rPr>
                <w:rFonts w:ascii="Arial" w:eastAsia="Arial" w:hAnsi="Arial" w:cs="Arial"/>
                <w:sz w:val="16"/>
                <w:szCs w:val="16"/>
                <w:rPrChange w:id="1616" w:author="Reis-Filho, Jorge S./Pathology" w:date="2019-06-26T23:35:00Z">
                  <w:rPr>
                    <w:rFonts w:ascii="Arial" w:eastAsia="Arial" w:hAnsi="Arial" w:cs="Arial"/>
                  </w:rPr>
                </w:rPrChange>
              </w:rPr>
            </w:pPr>
            <w:r w:rsidRPr="001F0B9F">
              <w:rPr>
                <w:rFonts w:ascii="Arial" w:eastAsia="Arial" w:hAnsi="Arial" w:cs="Arial"/>
                <w:sz w:val="16"/>
                <w:szCs w:val="16"/>
                <w:rPrChange w:id="1617" w:author="Reis-Filho, Jorge S./Pathology" w:date="2019-06-26T23:35:00Z">
                  <w:rPr>
                    <w:rFonts w:ascii="Arial" w:eastAsia="Arial" w:hAnsi="Arial" w:cs="Arial"/>
                  </w:rPr>
                </w:rPrChange>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3DFF89C4" w14:textId="77777777" w:rsidR="00413E5F" w:rsidRPr="001F0B9F" w:rsidRDefault="00B4071F" w:rsidP="00A7225E">
            <w:pPr>
              <w:widowControl w:val="0"/>
              <w:spacing w:after="0" w:line="240" w:lineRule="auto"/>
              <w:jc w:val="both"/>
              <w:rPr>
                <w:rFonts w:ascii="Arial" w:eastAsia="Arial" w:hAnsi="Arial" w:cs="Arial"/>
                <w:sz w:val="16"/>
                <w:szCs w:val="16"/>
                <w:rPrChange w:id="1618" w:author="Reis-Filho, Jorge S./Pathology" w:date="2019-06-26T23:35:00Z">
                  <w:rPr>
                    <w:rFonts w:ascii="Arial" w:eastAsia="Arial" w:hAnsi="Arial" w:cs="Arial"/>
                  </w:rPr>
                </w:rPrChange>
              </w:rPr>
            </w:pPr>
            <w:r w:rsidRPr="001F0B9F">
              <w:rPr>
                <w:rFonts w:ascii="Arial" w:eastAsia="Arial" w:hAnsi="Arial" w:cs="Arial"/>
                <w:sz w:val="16"/>
                <w:szCs w:val="16"/>
                <w:rPrChange w:id="1619" w:author="Reis-Filho, Jorge S./Pathology" w:date="2019-06-26T23:35:00Z">
                  <w:rPr>
                    <w:rFonts w:ascii="Arial" w:eastAsia="Arial" w:hAnsi="Arial" w:cs="Arial"/>
                  </w:rPr>
                </w:rPrChange>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F54F68D" w14:textId="77777777" w:rsidR="00413E5F" w:rsidRPr="001F0B9F" w:rsidRDefault="00B4071F" w:rsidP="00A7225E">
            <w:pPr>
              <w:widowControl w:val="0"/>
              <w:spacing w:after="0" w:line="240" w:lineRule="auto"/>
              <w:jc w:val="both"/>
              <w:rPr>
                <w:rFonts w:ascii="Arial" w:eastAsia="Arial" w:hAnsi="Arial" w:cs="Arial"/>
                <w:sz w:val="16"/>
                <w:szCs w:val="16"/>
                <w:rPrChange w:id="1620" w:author="Reis-Filho, Jorge S./Pathology" w:date="2019-06-26T23:35:00Z">
                  <w:rPr>
                    <w:rFonts w:ascii="Arial" w:eastAsia="Arial" w:hAnsi="Arial" w:cs="Arial"/>
                  </w:rPr>
                </w:rPrChange>
              </w:rPr>
            </w:pPr>
            <w:r w:rsidRPr="001F0B9F">
              <w:rPr>
                <w:rFonts w:ascii="Arial" w:eastAsia="Arial" w:hAnsi="Arial" w:cs="Arial"/>
                <w:sz w:val="16"/>
                <w:szCs w:val="16"/>
                <w:rPrChange w:id="1621" w:author="Reis-Filho, Jorge S./Pathology" w:date="2019-06-26T23:35:00Z">
                  <w:rPr>
                    <w:rFonts w:ascii="Arial" w:eastAsia="Arial" w:hAnsi="Arial" w:cs="Arial"/>
                  </w:rPr>
                </w:rPrChange>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9834A9A" w14:textId="77777777" w:rsidR="00413E5F" w:rsidRPr="001F0B9F" w:rsidRDefault="00B4071F" w:rsidP="00A7225E">
            <w:pPr>
              <w:widowControl w:val="0"/>
              <w:spacing w:after="0" w:line="240" w:lineRule="auto"/>
              <w:jc w:val="both"/>
              <w:rPr>
                <w:rFonts w:ascii="Arial" w:eastAsia="Arial" w:hAnsi="Arial" w:cs="Arial"/>
                <w:sz w:val="16"/>
                <w:szCs w:val="16"/>
                <w:rPrChange w:id="1622" w:author="Reis-Filho, Jorge S./Pathology" w:date="2019-06-26T23:35:00Z">
                  <w:rPr>
                    <w:rFonts w:ascii="Arial" w:eastAsia="Arial" w:hAnsi="Arial" w:cs="Arial"/>
                  </w:rPr>
                </w:rPrChange>
              </w:rPr>
            </w:pPr>
            <w:r w:rsidRPr="001F0B9F">
              <w:rPr>
                <w:rFonts w:ascii="Arial" w:eastAsia="Arial" w:hAnsi="Arial" w:cs="Arial"/>
                <w:sz w:val="16"/>
                <w:szCs w:val="16"/>
                <w:rPrChange w:id="1623" w:author="Reis-Filho, Jorge S./Pathology" w:date="2019-06-26T23:35:00Z">
                  <w:rPr>
                    <w:rFonts w:ascii="Arial" w:eastAsia="Arial" w:hAnsi="Arial" w:cs="Arial"/>
                  </w:rPr>
                </w:rPrChange>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CD1C572" w14:textId="77777777" w:rsidR="00413E5F" w:rsidRPr="001F0B9F" w:rsidRDefault="00B4071F" w:rsidP="00A7225E">
            <w:pPr>
              <w:widowControl w:val="0"/>
              <w:spacing w:after="0" w:line="240" w:lineRule="auto"/>
              <w:jc w:val="both"/>
              <w:rPr>
                <w:rFonts w:ascii="Arial" w:eastAsia="Arial" w:hAnsi="Arial" w:cs="Arial"/>
                <w:sz w:val="16"/>
                <w:szCs w:val="16"/>
                <w:rPrChange w:id="1624" w:author="Reis-Filho, Jorge S./Pathology" w:date="2019-06-26T23:35:00Z">
                  <w:rPr>
                    <w:rFonts w:ascii="Arial" w:eastAsia="Arial" w:hAnsi="Arial" w:cs="Arial"/>
                  </w:rPr>
                </w:rPrChange>
              </w:rPr>
            </w:pPr>
            <w:r w:rsidRPr="001F0B9F">
              <w:rPr>
                <w:rFonts w:ascii="Arial" w:eastAsia="Arial" w:hAnsi="Arial" w:cs="Arial"/>
                <w:sz w:val="16"/>
                <w:szCs w:val="16"/>
                <w:rPrChange w:id="1625" w:author="Reis-Filho, Jorge S./Pathology" w:date="2019-06-26T23:35:00Z">
                  <w:rPr>
                    <w:rFonts w:ascii="Arial" w:eastAsia="Arial" w:hAnsi="Arial" w:cs="Arial"/>
                  </w:rPr>
                </w:rPrChange>
              </w:rPr>
              <w:t>139 (64.7%)</w:t>
            </w:r>
          </w:p>
        </w:tc>
      </w:tr>
    </w:tbl>
    <w:p w14:paraId="0EFA01C8" w14:textId="77777777" w:rsidR="00413E5F" w:rsidRPr="00A7225E" w:rsidRDefault="00B4071F" w:rsidP="00A7225E">
      <w:pPr>
        <w:shd w:val="clear" w:color="auto" w:fill="FFFFFF"/>
        <w:spacing w:after="0" w:line="240" w:lineRule="auto"/>
        <w:jc w:val="both"/>
        <w:rPr>
          <w:rFonts w:ascii="Arial" w:eastAsia="Arial" w:hAnsi="Arial" w:cs="Arial"/>
        </w:rPr>
      </w:pPr>
      <w:r w:rsidRPr="00A7225E">
        <w:rPr>
          <w:rFonts w:ascii="Arial" w:eastAsia="Arial" w:hAnsi="Arial" w:cs="Arial"/>
        </w:rPr>
        <w:t>† denotes hypermutated samples</w:t>
      </w:r>
    </w:p>
    <w:p w14:paraId="2823168C" w14:textId="6A278C40" w:rsidR="00413E5F" w:rsidRPr="00A7225E" w:rsidRDefault="00413E5F" w:rsidP="00A7225E">
      <w:pPr>
        <w:shd w:val="clear" w:color="auto" w:fill="FFFFFF"/>
        <w:spacing w:after="0" w:line="240" w:lineRule="auto"/>
        <w:jc w:val="both"/>
        <w:rPr>
          <w:rFonts w:ascii="Arial" w:hAnsi="Arial" w:cs="Arial"/>
        </w:rPr>
      </w:pPr>
    </w:p>
    <w:p w14:paraId="0A3C51E3" w14:textId="77777777" w:rsidR="00F90BF2" w:rsidRPr="00A7225E" w:rsidRDefault="00F90BF2" w:rsidP="00A7225E">
      <w:pPr>
        <w:shd w:val="clear" w:color="auto" w:fill="FFFFFF"/>
        <w:spacing w:after="0" w:line="240" w:lineRule="auto"/>
        <w:jc w:val="both"/>
        <w:rPr>
          <w:rFonts w:ascii="Arial" w:eastAsia="Arial" w:hAnsi="Arial" w:cs="Arial"/>
        </w:rPr>
      </w:pPr>
    </w:p>
    <w:p w14:paraId="6524B7DF" w14:textId="2B178910" w:rsidR="00413E5F" w:rsidRPr="00A7225E" w:rsidRDefault="00835270" w:rsidP="00A7225E">
      <w:pPr>
        <w:spacing w:after="0" w:line="240" w:lineRule="auto"/>
        <w:jc w:val="both"/>
        <w:rPr>
          <w:rFonts w:ascii="Arial" w:hAnsi="Arial" w:cs="Arial"/>
          <w:color w:val="0033CC"/>
        </w:rPr>
      </w:pPr>
      <w:ins w:id="1626" w:author="Reis-Filho, Jorge S./Pathology" w:date="2019-06-27T00:01:00Z">
        <w:r w:rsidRPr="003A528F">
          <w:rPr>
            <w:rFonts w:ascii="Arial" w:eastAsia="Arial" w:hAnsi="Arial" w:cs="Arial"/>
            <w:b/>
            <w:color w:val="0033CC"/>
          </w:rPr>
          <w:t xml:space="preserve">Response to Reviewers </w:t>
        </w:r>
        <w:r>
          <w:rPr>
            <w:rFonts w:ascii="Arial" w:eastAsia="Arial" w:hAnsi="Arial" w:cs="Arial"/>
            <w:b/>
            <w:color w:val="0033CC"/>
          </w:rPr>
          <w:t xml:space="preserve">Figure </w:t>
        </w:r>
      </w:ins>
      <w:del w:id="1627" w:author="Reis-Filho, Jorge S./Pathology" w:date="2019-06-27T00:01:00Z">
        <w:r w:rsidR="00B4071F" w:rsidRPr="00A7225E" w:rsidDel="00835270">
          <w:rPr>
            <w:rFonts w:ascii="Arial" w:hAnsi="Arial" w:cs="Arial"/>
            <w:b/>
            <w:color w:val="0033CC"/>
          </w:rPr>
          <w:delText xml:space="preserve">Figure </w:delText>
        </w:r>
      </w:del>
      <w:r w:rsidR="00B4071F" w:rsidRPr="00A7225E">
        <w:rPr>
          <w:rFonts w:ascii="Arial" w:hAnsi="Arial" w:cs="Arial"/>
          <w:b/>
          <w:color w:val="0033CC"/>
        </w:rPr>
        <w:t xml:space="preserve">13: Somatic mutations </w:t>
      </w:r>
      <w:proofErr w:type="spellStart"/>
      <w:r w:rsidR="00B4071F" w:rsidRPr="00A7225E">
        <w:rPr>
          <w:rFonts w:ascii="Arial" w:hAnsi="Arial" w:cs="Arial"/>
          <w:b/>
          <w:color w:val="0033CC"/>
        </w:rPr>
        <w:t>occuring</w:t>
      </w:r>
      <w:proofErr w:type="spellEnd"/>
      <w:r w:rsidR="00B4071F" w:rsidRPr="00A7225E">
        <w:rPr>
          <w:rFonts w:ascii="Arial" w:hAnsi="Arial" w:cs="Arial"/>
          <w:b/>
          <w:color w:val="0033CC"/>
        </w:rPr>
        <w:t xml:space="preserve"> at high sequencing depth in cfDNA.</w:t>
      </w:r>
      <w:r w:rsidR="00B4071F" w:rsidRPr="00A7225E">
        <w:rPr>
          <w:rFonts w:ascii="Arial" w:hAnsi="Arial" w:cs="Arial"/>
          <w:color w:val="0033CC"/>
        </w:rPr>
        <w:t xml:space="preserve"> Somatic mutations detected at sequencing depth &gt;10</w:t>
      </w:r>
      <w:ins w:id="1628" w:author="Reis-Filho, Jorge S./Pathology" w:date="2019-06-27T00:01:00Z">
        <w:r w:rsidR="00090688">
          <w:rPr>
            <w:rFonts w:ascii="Arial" w:hAnsi="Arial" w:cs="Arial"/>
            <w:color w:val="0033CC"/>
          </w:rPr>
          <w:t>,</w:t>
        </w:r>
      </w:ins>
      <w:r w:rsidR="00B4071F" w:rsidRPr="00A7225E">
        <w:rPr>
          <w:rFonts w:ascii="Arial" w:hAnsi="Arial" w:cs="Arial"/>
          <w:color w:val="0033CC"/>
        </w:rPr>
        <w:t xml:space="preserve">000X in </w:t>
      </w:r>
      <w:proofErr w:type="spellStart"/>
      <w:r w:rsidR="00B4071F" w:rsidRPr="00A7225E">
        <w:rPr>
          <w:rFonts w:ascii="Arial" w:hAnsi="Arial" w:cs="Arial"/>
          <w:color w:val="0033CC"/>
        </w:rPr>
        <w:t>cfDNA</w:t>
      </w:r>
      <w:proofErr w:type="spellEnd"/>
      <w:r w:rsidR="00B4071F" w:rsidRPr="00A7225E">
        <w:rPr>
          <w:rFonts w:ascii="Arial" w:hAnsi="Arial" w:cs="Arial"/>
          <w:color w:val="0033CC"/>
        </w:rPr>
        <w:t xml:space="preserve"> occur mostly in hypermutated samples and are related to sample level mean target collapsed depth which is itself a function of the amount of input DNA used for library preparation. Shown in (a), the number of somatic mutations occurring at &gt;10</w:t>
      </w:r>
      <w:ins w:id="1629" w:author="Reis-Filho, Jorge S./Pathology" w:date="2019-06-27T00:01:00Z">
        <w:r w:rsidR="00090688">
          <w:rPr>
            <w:rFonts w:ascii="Arial" w:hAnsi="Arial" w:cs="Arial"/>
            <w:color w:val="0033CC"/>
          </w:rPr>
          <w:t>,</w:t>
        </w:r>
      </w:ins>
      <w:r w:rsidR="00B4071F" w:rsidRPr="00A7225E">
        <w:rPr>
          <w:rFonts w:ascii="Arial" w:hAnsi="Arial" w:cs="Arial"/>
          <w:color w:val="0033CC"/>
        </w:rPr>
        <w:t xml:space="preserve">000X per patient and categorized into WBC-matched, </w:t>
      </w:r>
      <w:proofErr w:type="spellStart"/>
      <w:r w:rsidR="00B4071F" w:rsidRPr="00A7225E">
        <w:rPr>
          <w:rFonts w:ascii="Arial" w:hAnsi="Arial" w:cs="Arial"/>
          <w:color w:val="0033CC"/>
        </w:rPr>
        <w:t>VUSo</w:t>
      </w:r>
      <w:proofErr w:type="spellEnd"/>
      <w:r w:rsidR="00B4071F" w:rsidRPr="00A7225E">
        <w:rPr>
          <w:rFonts w:ascii="Arial" w:hAnsi="Arial" w:cs="Arial"/>
          <w:color w:val="0033CC"/>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A7225E">
        <w:rPr>
          <w:rFonts w:ascii="Arial" w:hAnsi="Arial" w:cs="Arial"/>
          <w:color w:val="0033CC"/>
        </w:rPr>
        <w:t>VUSo</w:t>
      </w:r>
      <w:proofErr w:type="spellEnd"/>
      <w:r w:rsidR="00B4071F" w:rsidRPr="00A7225E">
        <w:rPr>
          <w:rFonts w:ascii="Arial" w:hAnsi="Arial" w:cs="Arial"/>
          <w:color w:val="0033CC"/>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r w:rsidR="00C80ED4" w:rsidRPr="00A7225E">
        <w:rPr>
          <w:rFonts w:ascii="Arial" w:hAnsi="Arial" w:cs="Arial"/>
          <w:noProof/>
        </w:rPr>
        <w:drawing>
          <wp:anchor distT="114300" distB="114300" distL="114300" distR="114300" simplePos="0" relativeHeight="251699200" behindDoc="0" locked="0" layoutInCell="1" hidden="0" allowOverlap="1" wp14:anchorId="042E61F4" wp14:editId="6C3DFAD2">
            <wp:simplePos x="0" y="0"/>
            <wp:positionH relativeFrom="margin">
              <wp:align>center</wp:align>
            </wp:positionH>
            <wp:positionV relativeFrom="paragraph">
              <wp:posOffset>114300</wp:posOffset>
            </wp:positionV>
            <wp:extent cx="5848350" cy="4157063"/>
            <wp:effectExtent l="0" t="0" r="0" b="0"/>
            <wp:wrapTopAndBottom distT="114300" distB="1143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508" b="508"/>
                    <a:stretch>
                      <a:fillRect/>
                    </a:stretch>
                  </pic:blipFill>
                  <pic:spPr>
                    <a:xfrm>
                      <a:off x="0" y="0"/>
                      <a:ext cx="5848350" cy="4157063"/>
                    </a:xfrm>
                    <a:prstGeom prst="rect">
                      <a:avLst/>
                    </a:prstGeom>
                    <a:ln/>
                  </pic:spPr>
                </pic:pic>
              </a:graphicData>
            </a:graphic>
          </wp:anchor>
        </w:drawing>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4CEC1B41" w:rsidR="00F90BF2" w:rsidRPr="00A7225E" w:rsidRDefault="00C80ED4" w:rsidP="00A7225E">
      <w:pPr>
        <w:spacing w:after="0" w:line="240" w:lineRule="auto"/>
        <w:jc w:val="both"/>
        <w:rPr>
          <w:rFonts w:ascii="Arial" w:hAnsi="Arial" w:cs="Arial"/>
          <w:color w:val="0032CC"/>
        </w:rPr>
      </w:pPr>
      <w:r w:rsidRPr="00A7225E">
        <w:rPr>
          <w:rFonts w:ascii="Arial" w:hAnsi="Arial" w:cs="Arial"/>
          <w:noProof/>
        </w:rPr>
        <w:lastRenderedPageBreak/>
        <w:drawing>
          <wp:anchor distT="114300" distB="114300" distL="114300" distR="114300" simplePos="0" relativeHeight="251701248" behindDoc="0" locked="0" layoutInCell="1" hidden="0" allowOverlap="1" wp14:anchorId="1AFB7521" wp14:editId="75FEF14F">
            <wp:simplePos x="0" y="0"/>
            <wp:positionH relativeFrom="margin">
              <wp:align>center</wp:align>
            </wp:positionH>
            <wp:positionV relativeFrom="margin">
              <wp:align>top</wp:align>
            </wp:positionV>
            <wp:extent cx="5895975" cy="3733800"/>
            <wp:effectExtent l="0" t="0" r="0" b="0"/>
            <wp:wrapTopAndBottom distT="114300" distB="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4936" b="4936"/>
                    <a:stretch>
                      <a:fillRect/>
                    </a:stretch>
                  </pic:blipFill>
                  <pic:spPr>
                    <a:xfrm>
                      <a:off x="0" y="0"/>
                      <a:ext cx="5895975" cy="3733800"/>
                    </a:xfrm>
                    <a:prstGeom prst="rect">
                      <a:avLst/>
                    </a:prstGeom>
                    <a:ln/>
                  </pic:spPr>
                </pic:pic>
              </a:graphicData>
            </a:graphic>
          </wp:anchor>
        </w:drawing>
      </w:r>
      <w:ins w:id="1630" w:author="Reis-Filho, Jorge S./Pathology" w:date="2019-06-27T00:01:00Z">
        <w:r w:rsidR="00835270" w:rsidRPr="00835270">
          <w:rPr>
            <w:rFonts w:ascii="Arial" w:eastAsia="Arial" w:hAnsi="Arial" w:cs="Arial"/>
            <w:b/>
            <w:color w:val="0033CC"/>
          </w:rPr>
          <w:t xml:space="preserve">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 </w:t>
        </w:r>
      </w:ins>
      <w:del w:id="1631" w:author="Reis-Filho, Jorge S./Pathology" w:date="2019-06-27T00:01:00Z">
        <w:r w:rsidR="00626527" w:rsidRPr="00A7225E" w:rsidDel="00835270">
          <w:rPr>
            <w:rFonts w:ascii="Arial" w:hAnsi="Arial" w:cs="Arial"/>
            <w:b/>
            <w:color w:val="0032CC"/>
          </w:rPr>
          <w:delText xml:space="preserve">Figure </w:delText>
        </w:r>
      </w:del>
      <w:r w:rsidR="00626527" w:rsidRPr="00A7225E">
        <w:rPr>
          <w:rFonts w:ascii="Arial" w:hAnsi="Arial" w:cs="Arial"/>
          <w:b/>
          <w:color w:val="0032CC"/>
        </w:rPr>
        <w:t xml:space="preserve">14: Somatic mutations occurring in the cfDNA of hypermutated patient MSK-VB-0023. </w:t>
      </w:r>
      <w:r w:rsidR="00626527" w:rsidRPr="00A7225E">
        <w:rPr>
          <w:rFonts w:ascii="Arial" w:hAnsi="Arial" w:cs="Arial"/>
          <w:color w:val="0032CC"/>
        </w:rPr>
        <w:t xml:space="preserve">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w:t>
      </w:r>
      <w:proofErr w:type="spellStart"/>
      <w:r w:rsidR="00626527" w:rsidRPr="00A7225E">
        <w:rPr>
          <w:rFonts w:ascii="Arial" w:hAnsi="Arial" w:cs="Arial"/>
          <w:color w:val="0032CC"/>
        </w:rPr>
        <w:t>cfDNA</w:t>
      </w:r>
      <w:proofErr w:type="spellEnd"/>
      <w:r w:rsidR="00626527" w:rsidRPr="00A7225E">
        <w:rPr>
          <w:rFonts w:ascii="Arial" w:hAnsi="Arial" w:cs="Arial"/>
          <w:color w:val="0032CC"/>
        </w:rPr>
        <w:t xml:space="preserve"> at &gt;10</w:t>
      </w:r>
      <w:ins w:id="1632" w:author="Reis-Filho, Jorge S./Pathology" w:date="2019-06-27T00:02:00Z">
        <w:r w:rsidR="00090688">
          <w:rPr>
            <w:rFonts w:ascii="Arial" w:hAnsi="Arial" w:cs="Arial"/>
            <w:color w:val="0032CC"/>
          </w:rPr>
          <w:t>,</w:t>
        </w:r>
      </w:ins>
      <w:r w:rsidR="00626527" w:rsidRPr="00A7225E">
        <w:rPr>
          <w:rFonts w:ascii="Arial" w:hAnsi="Arial" w:cs="Arial"/>
          <w:color w:val="0032CC"/>
        </w:rPr>
        <w:t>000X and ≤10</w:t>
      </w:r>
      <w:ins w:id="1633" w:author="Reis-Filho, Jorge S./Pathology" w:date="2019-06-27T00:02:00Z">
        <w:r w:rsidR="00090688">
          <w:rPr>
            <w:rFonts w:ascii="Arial" w:hAnsi="Arial" w:cs="Arial"/>
            <w:color w:val="0032CC"/>
          </w:rPr>
          <w:t>,</w:t>
        </w:r>
      </w:ins>
      <w:r w:rsidR="00626527" w:rsidRPr="00A7225E">
        <w:rPr>
          <w:rFonts w:ascii="Arial" w:hAnsi="Arial" w:cs="Arial"/>
          <w:color w:val="0032CC"/>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ins w:id="1634" w:author="Reis-Filho, Jorge S./Pathology" w:date="2019-06-27T00:02:00Z">
        <w:r w:rsidR="00090688">
          <w:rPr>
            <w:rFonts w:ascii="Arial" w:hAnsi="Arial" w:cs="Arial"/>
            <w:color w:val="0032CC"/>
          </w:rPr>
          <w:t>,</w:t>
        </w:r>
      </w:ins>
      <w:r w:rsidR="00626527" w:rsidRPr="00A7225E">
        <w:rPr>
          <w:rFonts w:ascii="Arial" w:hAnsi="Arial" w:cs="Arial"/>
          <w:color w:val="0032CC"/>
        </w:rPr>
        <w:t xml:space="preserve">000X in the index cfDNA sequencing reported in the manuscript. In (c) and (d), the variants are color coded according to their origin i.e. Tumor biopsy-matched, </w:t>
      </w:r>
      <w:proofErr w:type="spellStart"/>
      <w:r w:rsidR="00626527" w:rsidRPr="00A7225E">
        <w:rPr>
          <w:rFonts w:ascii="Arial" w:hAnsi="Arial" w:cs="Arial"/>
          <w:color w:val="0032CC"/>
        </w:rPr>
        <w:t>VUSo</w:t>
      </w:r>
      <w:proofErr w:type="spellEnd"/>
      <w:r w:rsidR="00626527" w:rsidRPr="00A7225E">
        <w:rPr>
          <w:rFonts w:ascii="Arial" w:hAnsi="Arial" w:cs="Arial"/>
          <w:color w:val="0032CC"/>
        </w:rPr>
        <w:t xml:space="preserve"> and WBC-matched. In (e) and (f), the variants are shape coded based on their origin </w:t>
      </w:r>
      <w:ins w:id="1635" w:author="Reis-Filho, Jorge S./Pathology" w:date="2019-06-27T00:02:00Z">
        <w:r w:rsidR="00090688">
          <w:rPr>
            <w:rFonts w:ascii="Arial" w:hAnsi="Arial" w:cs="Arial"/>
            <w:color w:val="0032CC"/>
          </w:rPr>
          <w:t>(</w:t>
        </w:r>
      </w:ins>
      <w:r w:rsidR="00626527" w:rsidRPr="00A7225E">
        <w:rPr>
          <w:rFonts w:ascii="Arial" w:hAnsi="Arial" w:cs="Arial"/>
          <w:color w:val="0032CC"/>
        </w:rPr>
        <w:t>i.e. whether they were also detected in the matched tumor biopsy and color coded according to their category</w:t>
      </w:r>
      <w:ins w:id="1636" w:author="Reis-Filho, Jorge S./Pathology" w:date="2019-06-27T00:02:00Z">
        <w:r w:rsidR="00090688">
          <w:rPr>
            <w:rFonts w:ascii="Arial" w:hAnsi="Arial" w:cs="Arial"/>
            <w:color w:val="0032CC"/>
          </w:rPr>
          <w:t>;</w:t>
        </w:r>
      </w:ins>
      <w:r w:rsidR="00626527" w:rsidRPr="00A7225E">
        <w:rPr>
          <w:rFonts w:ascii="Arial" w:hAnsi="Arial" w:cs="Arial"/>
          <w:color w:val="0032CC"/>
        </w:rPr>
        <w:t xml:space="preserve"> </w:t>
      </w:r>
      <w:del w:id="1637" w:author="Reis-Filho, Jorge S./Pathology" w:date="2019-06-27T00:02:00Z">
        <w:r w:rsidR="00626527" w:rsidRPr="00A7225E" w:rsidDel="00090688">
          <w:rPr>
            <w:rFonts w:ascii="Arial" w:hAnsi="Arial" w:cs="Arial"/>
            <w:color w:val="0032CC"/>
          </w:rPr>
          <w:delText xml:space="preserve">i.e. </w:delText>
        </w:r>
      </w:del>
      <w:r w:rsidR="00626527" w:rsidRPr="00A7225E">
        <w:rPr>
          <w:rFonts w:ascii="Arial" w:hAnsi="Arial" w:cs="Arial"/>
          <w:color w:val="0032CC"/>
        </w:rPr>
        <w:t xml:space="preserve">whether they were called in both replicates and assigned to similar source categories i.e. </w:t>
      </w:r>
      <w:proofErr w:type="spellStart"/>
      <w:r w:rsidR="00626527" w:rsidRPr="00A7225E">
        <w:rPr>
          <w:rFonts w:ascii="Arial" w:hAnsi="Arial" w:cs="Arial"/>
          <w:color w:val="0032CC"/>
        </w:rPr>
        <w:t>VUSo</w:t>
      </w:r>
      <w:proofErr w:type="spellEnd"/>
      <w:r w:rsidR="00626527" w:rsidRPr="00A7225E">
        <w:rPr>
          <w:rFonts w:ascii="Arial" w:hAnsi="Arial" w:cs="Arial"/>
          <w:color w:val="0032CC"/>
        </w:rPr>
        <w:t>, WBC-matched or noise</w:t>
      </w:r>
      <w:ins w:id="1638" w:author="Reis-Filho, Jorge S./Pathology" w:date="2019-06-27T00:02:00Z">
        <w:r w:rsidR="00090688">
          <w:rPr>
            <w:rFonts w:ascii="Arial" w:hAnsi="Arial" w:cs="Arial"/>
            <w:color w:val="0032CC"/>
          </w:rPr>
          <w:t>)</w:t>
        </w:r>
      </w:ins>
      <w:r w:rsidR="00626527" w:rsidRPr="00A7225E">
        <w:rPr>
          <w:rFonts w:ascii="Arial" w:hAnsi="Arial" w:cs="Arial"/>
          <w:color w:val="0032CC"/>
        </w:rPr>
        <w:t xml:space="preserve">. The methods used to infer the copy number alterations are described </w:t>
      </w:r>
      <w:ins w:id="1639" w:author="Reis-Filho, Jorge S./Pathology" w:date="2019-06-27T00:01:00Z">
        <w:r w:rsidR="00090688">
          <w:rPr>
            <w:rFonts w:ascii="Arial" w:hAnsi="Arial" w:cs="Arial"/>
            <w:color w:val="0032CC"/>
          </w:rPr>
          <w:t xml:space="preserve">in detail in the response to Reviewer 2’s </w:t>
        </w:r>
      </w:ins>
      <w:del w:id="1640" w:author="Reis-Filho, Jorge S./Pathology" w:date="2019-06-27T00:01:00Z">
        <w:r w:rsidR="00626527" w:rsidRPr="00A7225E" w:rsidDel="00090688">
          <w:rPr>
            <w:rFonts w:ascii="Arial" w:hAnsi="Arial" w:cs="Arial"/>
            <w:color w:val="0032CC"/>
          </w:rPr>
          <w:delText xml:space="preserve">at </w:delText>
        </w:r>
      </w:del>
      <w:r w:rsidR="00626527" w:rsidRPr="00A7225E">
        <w:rPr>
          <w:rFonts w:ascii="Arial" w:hAnsi="Arial" w:cs="Arial"/>
          <w:color w:val="0032CC"/>
        </w:rPr>
        <w:t>point #9</w:t>
      </w:r>
      <w:del w:id="1641" w:author="Reis-Filho, Jorge S./Pathology" w:date="2019-06-27T00:01:00Z">
        <w:r w:rsidR="00626527" w:rsidRPr="00A7225E" w:rsidDel="00090688">
          <w:rPr>
            <w:rFonts w:ascii="Arial" w:hAnsi="Arial" w:cs="Arial"/>
            <w:color w:val="0032CC"/>
          </w:rPr>
          <w:delText xml:space="preserve"> of Reviewer #2</w:delText>
        </w:r>
      </w:del>
      <w:r w:rsidR="00626527" w:rsidRPr="00A7225E">
        <w:rPr>
          <w:rFonts w:ascii="Arial" w:hAnsi="Arial" w:cs="Arial"/>
          <w:color w:val="0032CC"/>
        </w:rPr>
        <w:t>.</w:t>
      </w:r>
    </w:p>
    <w:p w14:paraId="371D29E3" w14:textId="46514CF9" w:rsidR="00413E5F" w:rsidDel="00090688" w:rsidRDefault="00B4071F" w:rsidP="00A7225E">
      <w:pPr>
        <w:spacing w:after="0" w:line="240" w:lineRule="auto"/>
        <w:jc w:val="both"/>
        <w:rPr>
          <w:del w:id="1642" w:author="Reis-Filho, Jorge S./Pathology" w:date="2019-06-27T00:02:00Z"/>
          <w:rFonts w:ascii="Arial" w:hAnsi="Arial" w:cs="Arial"/>
        </w:rPr>
      </w:pPr>
      <w:del w:id="1643" w:author="Reis-Filho, Jorge S./Pathology" w:date="2019-06-27T00:02:00Z">
        <w:r w:rsidRPr="00A7225E" w:rsidDel="00090688">
          <w:rPr>
            <w:rFonts w:ascii="Arial" w:hAnsi="Arial" w:cs="Arial"/>
          </w:rPr>
          <w:br w:type="page"/>
        </w:r>
      </w:del>
    </w:p>
    <w:p w14:paraId="3802C7A5" w14:textId="77777777" w:rsidR="00090688" w:rsidRPr="00A7225E" w:rsidRDefault="00090688" w:rsidP="00A7225E">
      <w:pPr>
        <w:spacing w:after="0" w:line="240" w:lineRule="auto"/>
        <w:jc w:val="both"/>
        <w:rPr>
          <w:ins w:id="1644" w:author="Reis-Filho, Jorge S./Pathology" w:date="2019-06-27T00:02:00Z"/>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627811A" w14:textId="77777777" w:rsidR="00413E5F" w:rsidRPr="00A7225E" w:rsidDel="00EE1F5D" w:rsidRDefault="00413E5F" w:rsidP="00A7225E">
      <w:pPr>
        <w:spacing w:after="0" w:line="240" w:lineRule="auto"/>
        <w:jc w:val="both"/>
        <w:rPr>
          <w:del w:id="1645" w:author="Reis-Filho, Jorge S./Pathology" w:date="2019-06-26T21:14:00Z"/>
          <w:rFonts w:ascii="Arial" w:eastAsia="Arial" w:hAnsi="Arial" w:cs="Arial"/>
          <w:color w:val="0033CC"/>
        </w:rPr>
      </w:pPr>
      <w:commentRangeStart w:id="1646"/>
    </w:p>
    <w:p w14:paraId="36D77B96" w14:textId="311F483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commentRangeEnd w:id="1646"/>
      <w:r w:rsidR="00090688">
        <w:rPr>
          <w:rStyle w:val="CommentReference"/>
        </w:rPr>
        <w:commentReference w:id="1646"/>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commentRangeStart w:id="1647"/>
      <w:r w:rsidR="00626527" w:rsidRPr="00A7225E">
        <w:rPr>
          <w:rFonts w:ascii="Arial" w:eastAsia="Arial" w:hAnsi="Arial" w:cs="Arial"/>
          <w:color w:val="0033CC"/>
        </w:rPr>
        <w:t>(Page X Paragraph X)</w:t>
      </w:r>
      <w:commentRangeEnd w:id="1647"/>
      <w:r w:rsidR="003A3CD9" w:rsidRPr="00A7225E">
        <w:rPr>
          <w:rStyle w:val="CommentReference"/>
          <w:rFonts w:ascii="Arial" w:hAnsi="Arial" w:cs="Arial"/>
          <w:sz w:val="22"/>
          <w:szCs w:val="22"/>
        </w:rPr>
        <w:commentReference w:id="1647"/>
      </w:r>
    </w:p>
    <w:p w14:paraId="3C2CA5A4" w14:textId="66710ACA" w:rsidR="003A3CD9" w:rsidDel="00EE1F5D" w:rsidRDefault="003A3CD9" w:rsidP="00EE1F5D">
      <w:pPr>
        <w:spacing w:after="0"/>
        <w:jc w:val="both"/>
        <w:rPr>
          <w:del w:id="1648" w:author="Reis-Filho, Jorge S./Pathology" w:date="2019-06-26T21:14:00Z"/>
          <w:rFonts w:ascii="Arial" w:eastAsia="Arial" w:hAnsi="Arial" w:cs="Arial"/>
          <w:b/>
        </w:rPr>
      </w:pPr>
      <w:del w:id="1649" w:author="Reis-Filho, Jorge S./Pathology" w:date="2019-06-26T21:14:00Z">
        <w:r w:rsidRPr="00A7225E" w:rsidDel="00EE1F5D">
          <w:rPr>
            <w:rFonts w:ascii="Arial" w:eastAsia="Arial" w:hAnsi="Arial" w:cs="Arial"/>
            <w:b/>
          </w:rPr>
          <w:lastRenderedPageBreak/>
          <w:br w:type="page"/>
        </w:r>
      </w:del>
    </w:p>
    <w:p w14:paraId="19B7C33F" w14:textId="39CA15E3" w:rsidR="00EE1F5D" w:rsidRDefault="00EE1F5D" w:rsidP="00A7225E">
      <w:pPr>
        <w:spacing w:after="0"/>
        <w:jc w:val="both"/>
        <w:rPr>
          <w:ins w:id="1650" w:author="Reis-Filho, Jorge S./Pathology" w:date="2019-06-26T21:14:00Z"/>
          <w:rFonts w:ascii="Arial" w:eastAsia="Arial" w:hAnsi="Arial" w:cs="Arial"/>
          <w:b/>
        </w:rPr>
      </w:pPr>
    </w:p>
    <w:p w14:paraId="18B682AE" w14:textId="77777777" w:rsidR="00EE1F5D" w:rsidRPr="00A7225E" w:rsidRDefault="00EE1F5D" w:rsidP="00A7225E">
      <w:pPr>
        <w:spacing w:after="0"/>
        <w:jc w:val="both"/>
        <w:rPr>
          <w:ins w:id="1651" w:author="Reis-Filho, Jorge S./Pathology" w:date="2019-06-26T21:14:00Z"/>
          <w:rFonts w:ascii="Arial" w:eastAsia="Arial" w:hAnsi="Arial" w:cs="Arial"/>
          <w:b/>
        </w:rPr>
      </w:pPr>
    </w:p>
    <w:p w14:paraId="03ACF792" w14:textId="66934E38" w:rsidR="00413E5F" w:rsidRPr="00A7225E" w:rsidRDefault="00B4071F" w:rsidP="00EE1F5D">
      <w:pPr>
        <w:spacing w:after="0"/>
        <w:jc w:val="both"/>
        <w:rPr>
          <w:rFonts w:ascii="Arial" w:eastAsia="Arial" w:hAnsi="Arial" w:cs="Arial"/>
          <w:b/>
        </w:rPr>
        <w:pPrChange w:id="1652" w:author="Reis-Filho, Jorge S./Pathology" w:date="2019-06-26T21:14:00Z">
          <w:pPr>
            <w:spacing w:after="0" w:line="240" w:lineRule="auto"/>
            <w:jc w:val="both"/>
          </w:pPr>
        </w:pPrChange>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7777777" w:rsidR="00413E5F" w:rsidRPr="00A7225E" w:rsidRDefault="00B4071F" w:rsidP="00A7225E">
      <w:pPr>
        <w:spacing w:after="0" w:line="240" w:lineRule="auto"/>
        <w:jc w:val="both"/>
        <w:rPr>
          <w:rFonts w:ascii="Arial" w:eastAsia="Arial" w:hAnsi="Arial" w:cs="Arial"/>
        </w:rPr>
      </w:pPr>
      <w:commentRangeStart w:id="1653"/>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commentRangeEnd w:id="1653"/>
      <w:r w:rsidR="00EC4060">
        <w:rPr>
          <w:rStyle w:val="CommentReference"/>
        </w:rPr>
        <w:commentReference w:id="1653"/>
      </w:r>
    </w:p>
    <w:p w14:paraId="0F944973" w14:textId="77777777" w:rsidR="00413E5F" w:rsidRPr="00A7225E" w:rsidDel="00EE1F5D" w:rsidRDefault="00413E5F" w:rsidP="00A7225E">
      <w:pPr>
        <w:spacing w:after="0" w:line="240" w:lineRule="auto"/>
        <w:jc w:val="both"/>
        <w:rPr>
          <w:del w:id="1654" w:author="Reis-Filho, Jorge S./Pathology" w:date="2019-06-26T21:14:00Z"/>
          <w:rFonts w:ascii="Arial" w:eastAsia="Arial" w:hAnsi="Arial" w:cs="Arial"/>
          <w:color w:val="0033CC"/>
        </w:rPr>
      </w:pPr>
    </w:p>
    <w:p w14:paraId="46D281E4" w14:textId="13ADA2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ins w:id="1655" w:author="Reis-Filho, Jorge S./Pathology" w:date="2019-06-27T00:21:00Z">
        <w:r w:rsidR="008476B0">
          <w:rPr>
            <w:rFonts w:ascii="Arial" w:eastAsia="Arial" w:hAnsi="Arial" w:cs="Arial"/>
            <w:color w:val="0033CC"/>
          </w:rPr>
          <w:t>ese</w:t>
        </w:r>
      </w:ins>
      <w:del w:id="1656" w:author="Reis-Filho, Jorge S./Pathology" w:date="2019-06-27T00:21:00Z">
        <w:r w:rsidRPr="00A7225E" w:rsidDel="008476B0">
          <w:rPr>
            <w:rFonts w:ascii="Arial" w:eastAsia="Arial" w:hAnsi="Arial" w:cs="Arial"/>
            <w:color w:val="0033CC"/>
          </w:rPr>
          <w:delText>is</w:delText>
        </w:r>
      </w:del>
      <w:r w:rsidRPr="00A7225E">
        <w:rPr>
          <w:rFonts w:ascii="Arial" w:eastAsia="Arial" w:hAnsi="Arial" w:cs="Arial"/>
          <w:color w:val="0033CC"/>
        </w:rPr>
        <w:t xml:space="preserve"> </w:t>
      </w:r>
      <w:del w:id="1657" w:author="Reis-Filho, Jorge S./Pathology" w:date="2019-06-27T00:20:00Z">
        <w:r w:rsidRPr="00A7225E" w:rsidDel="008476B0">
          <w:rPr>
            <w:rFonts w:ascii="Arial" w:eastAsia="Arial" w:hAnsi="Arial" w:cs="Arial"/>
            <w:color w:val="0033CC"/>
          </w:rPr>
          <w:delText>suggestion</w:delText>
        </w:r>
      </w:del>
      <w:ins w:id="1658" w:author="Reis-Filho, Jorge S./Pathology" w:date="2019-06-27T00:20:00Z">
        <w:r w:rsidR="008476B0">
          <w:rPr>
            <w:rFonts w:ascii="Arial" w:eastAsia="Arial" w:hAnsi="Arial" w:cs="Arial"/>
            <w:color w:val="0033CC"/>
          </w:rPr>
          <w:t>most pertinent questions</w:t>
        </w:r>
      </w:ins>
      <w:r w:rsidRPr="00A7225E">
        <w:rPr>
          <w:rFonts w:ascii="Arial" w:eastAsia="Arial" w:hAnsi="Arial" w:cs="Arial"/>
          <w:color w:val="0033CC"/>
        </w:rPr>
        <w:t xml:space="preserve">. </w:t>
      </w:r>
      <w:r w:rsidR="00C80ED4" w:rsidRPr="00A7225E">
        <w:rPr>
          <w:rFonts w:ascii="Arial" w:eastAsia="Arial" w:hAnsi="Arial" w:cs="Arial"/>
          <w:color w:val="0033CC"/>
        </w:rPr>
        <w:t>The patients were prospectively recruited for the purpose of this study</w:t>
      </w:r>
      <w:ins w:id="1659" w:author="Reis-Filho, Jorge S./Pathology" w:date="2019-06-27T00:21:00Z">
        <w:r w:rsidR="00EC4060">
          <w:rPr>
            <w:rFonts w:ascii="Arial" w:eastAsia="Arial" w:hAnsi="Arial" w:cs="Arial"/>
            <w:color w:val="0033CC"/>
          </w:rPr>
          <w:t xml:space="preserve"> as part of a prospective research protocol approved by the MSKCC </w:t>
        </w:r>
      </w:ins>
      <w:ins w:id="1660" w:author="Reis-Filho, Jorge S./Pathology" w:date="2019-06-27T00:22:00Z">
        <w:r w:rsidR="00EC4060">
          <w:rPr>
            <w:rFonts w:ascii="Arial" w:eastAsia="Arial" w:hAnsi="Arial" w:cs="Arial"/>
            <w:color w:val="0033CC"/>
          </w:rPr>
          <w:t>I</w:t>
        </w:r>
      </w:ins>
      <w:ins w:id="1661" w:author="Reis-Filho, Jorge S./Pathology" w:date="2019-06-27T00:21:00Z">
        <w:r w:rsidR="00EC4060">
          <w:rPr>
            <w:rFonts w:ascii="Arial" w:eastAsia="Arial" w:hAnsi="Arial" w:cs="Arial"/>
            <w:color w:val="0033CC"/>
          </w:rPr>
          <w:t>ns</w:t>
        </w:r>
      </w:ins>
      <w:ins w:id="1662" w:author="Reis-Filho, Jorge S./Pathology" w:date="2019-06-27T00:22:00Z">
        <w:r w:rsidR="00EC4060">
          <w:rPr>
            <w:rFonts w:ascii="Arial" w:eastAsia="Arial" w:hAnsi="Arial" w:cs="Arial"/>
            <w:color w:val="0033CC"/>
          </w:rPr>
          <w:t xml:space="preserve">titutional Review Board on </w:t>
        </w:r>
        <w:r w:rsidR="00EC4060" w:rsidRPr="00EC4060">
          <w:rPr>
            <w:rFonts w:ascii="Arial" w:eastAsia="Arial" w:hAnsi="Arial" w:cs="Arial"/>
            <w:color w:val="0033CC"/>
            <w:highlight w:val="yellow"/>
            <w:rPrChange w:id="1663" w:author="Reis-Filho, Jorge S./Pathology" w:date="2019-06-27T00:22:00Z">
              <w:rPr>
                <w:rFonts w:ascii="Arial" w:eastAsia="Arial" w:hAnsi="Arial" w:cs="Arial"/>
                <w:color w:val="0033CC"/>
              </w:rPr>
            </w:rPrChange>
          </w:rPr>
          <w:t>xx/xx/</w:t>
        </w:r>
        <w:proofErr w:type="spellStart"/>
        <w:r w:rsidR="00EC4060" w:rsidRPr="00EC4060">
          <w:rPr>
            <w:rFonts w:ascii="Arial" w:eastAsia="Arial" w:hAnsi="Arial" w:cs="Arial"/>
            <w:color w:val="0033CC"/>
            <w:highlight w:val="yellow"/>
            <w:rPrChange w:id="1664" w:author="Reis-Filho, Jorge S./Pathology" w:date="2019-06-27T00:22:00Z">
              <w:rPr>
                <w:rFonts w:ascii="Arial" w:eastAsia="Arial" w:hAnsi="Arial" w:cs="Arial"/>
                <w:color w:val="0033CC"/>
              </w:rPr>
            </w:rPrChange>
          </w:rPr>
          <w:t>xxxx</w:t>
        </w:r>
      </w:ins>
      <w:proofErr w:type="spellEnd"/>
      <w:r w:rsidR="00C80ED4" w:rsidRPr="00A7225E">
        <w:rPr>
          <w:rFonts w:ascii="Arial" w:eastAsia="Arial" w:hAnsi="Arial" w:cs="Arial"/>
          <w:color w:val="0033CC"/>
        </w:rPr>
        <w:t xml:space="preserve">. </w:t>
      </w:r>
      <w:ins w:id="1665" w:author="Reis-Filho, Jorge S./Pathology" w:date="2019-06-27T00:22:00Z">
        <w:r w:rsidR="00EC4060">
          <w:rPr>
            <w:rFonts w:ascii="Arial" w:eastAsia="Arial" w:hAnsi="Arial" w:cs="Arial"/>
            <w:color w:val="0033CC"/>
          </w:rPr>
          <w:t>The selection of breast, lung and prostate was base</w:t>
        </w:r>
      </w:ins>
      <w:ins w:id="1666" w:author="Reis-Filho, Jorge S./Pathology" w:date="2019-06-27T00:23:00Z">
        <w:r w:rsidR="00EC4060">
          <w:rPr>
            <w:rFonts w:ascii="Arial" w:eastAsia="Arial" w:hAnsi="Arial" w:cs="Arial"/>
            <w:color w:val="0033CC"/>
          </w:rPr>
          <w:t xml:space="preserve">d on the </w:t>
        </w:r>
        <w:proofErr w:type="spellStart"/>
        <w:r w:rsidR="00EC4060" w:rsidRPr="00EC4060">
          <w:rPr>
            <w:rFonts w:ascii="Arial" w:eastAsia="Arial" w:hAnsi="Arial" w:cs="Arial"/>
            <w:color w:val="0033CC"/>
            <w:highlight w:val="yellow"/>
            <w:rPrChange w:id="1667" w:author="Reis-Filho, Jorge S./Pathology" w:date="2019-06-27T00:23:00Z">
              <w:rPr>
                <w:rFonts w:ascii="Arial" w:eastAsia="Arial" w:hAnsi="Arial" w:cs="Arial"/>
                <w:color w:val="0033CC"/>
              </w:rPr>
            </w:rPrChange>
          </w:rPr>
          <w:t>xxxxx</w:t>
        </w:r>
        <w:proofErr w:type="spellEnd"/>
        <w:r w:rsidR="00EC4060" w:rsidRPr="00EC4060">
          <w:rPr>
            <w:rFonts w:ascii="Arial" w:eastAsia="Arial" w:hAnsi="Arial" w:cs="Arial"/>
            <w:color w:val="0033CC"/>
            <w:highlight w:val="yellow"/>
            <w:rPrChange w:id="1668" w:author="Reis-Filho, Jorge S./Pathology" w:date="2019-06-27T00:23:00Z">
              <w:rPr>
                <w:rFonts w:ascii="Arial" w:eastAsia="Arial" w:hAnsi="Arial" w:cs="Arial"/>
                <w:color w:val="0033CC"/>
              </w:rPr>
            </w:rPrChange>
          </w:rPr>
          <w:t xml:space="preserve"> why did we select these tumor types and not others? I hope that this was not just because these were Jose’s </w:t>
        </w:r>
        <w:proofErr w:type="spellStart"/>
        <w:r w:rsidR="00EC4060" w:rsidRPr="00EC4060">
          <w:rPr>
            <w:rFonts w:ascii="Arial" w:eastAsia="Arial" w:hAnsi="Arial" w:cs="Arial"/>
            <w:color w:val="0033CC"/>
            <w:highlight w:val="yellow"/>
            <w:rPrChange w:id="1669" w:author="Reis-Filho, Jorge S./Pathology" w:date="2019-06-27T00:23:00Z">
              <w:rPr>
                <w:rFonts w:ascii="Arial" w:eastAsia="Arial" w:hAnsi="Arial" w:cs="Arial"/>
                <w:color w:val="0033CC"/>
              </w:rPr>
            </w:rPrChange>
          </w:rPr>
          <w:t>favourites</w:t>
        </w:r>
      </w:ins>
      <w:proofErr w:type="spellEnd"/>
      <w:ins w:id="1670" w:author="Reis-Filho, Jorge S./Pathology" w:date="2019-06-27T00:24:00Z">
        <w:r w:rsidR="00EC4060">
          <w:rPr>
            <w:rFonts w:ascii="Arial" w:eastAsia="Arial" w:hAnsi="Arial" w:cs="Arial"/>
            <w:color w:val="0033CC"/>
            <w:highlight w:val="yellow"/>
          </w:rPr>
          <w:t xml:space="preserve">. </w:t>
        </w:r>
        <w:proofErr w:type="spellStart"/>
        <w:r w:rsidR="00EC4060">
          <w:rPr>
            <w:rFonts w:ascii="Arial" w:eastAsia="Arial" w:hAnsi="Arial" w:cs="Arial"/>
            <w:color w:val="0033CC"/>
            <w:highlight w:val="yellow"/>
          </w:rPr>
          <w:t>Pedram</w:t>
        </w:r>
        <w:proofErr w:type="spellEnd"/>
        <w:r w:rsidR="00EC4060">
          <w:rPr>
            <w:rFonts w:ascii="Arial" w:eastAsia="Arial" w:hAnsi="Arial" w:cs="Arial"/>
            <w:color w:val="0033CC"/>
            <w:highlight w:val="yellow"/>
          </w:rPr>
          <w:t>, I am afraid you need to come up with a good answer here!</w:t>
        </w:r>
      </w:ins>
      <w:ins w:id="1671" w:author="Reis-Filho, Jorge S./Pathology" w:date="2019-06-27T00:23:00Z">
        <w:r w:rsidR="00EC4060" w:rsidRPr="00EC4060">
          <w:rPr>
            <w:rFonts w:ascii="Arial" w:eastAsia="Arial" w:hAnsi="Arial" w:cs="Arial"/>
            <w:color w:val="0033CC"/>
            <w:highlight w:val="yellow"/>
            <w:rPrChange w:id="1672" w:author="Reis-Filho, Jorge S./Pathology" w:date="2019-06-27T00:23:00Z">
              <w:rPr>
                <w:rFonts w:ascii="Arial" w:eastAsia="Arial" w:hAnsi="Arial" w:cs="Arial"/>
                <w:color w:val="0033CC"/>
              </w:rPr>
            </w:rPrChange>
          </w:rPr>
          <w:t xml:space="preserve"> </w:t>
        </w:r>
        <w:proofErr w:type="spellStart"/>
        <w:r w:rsidR="00EC4060" w:rsidRPr="00EC4060">
          <w:rPr>
            <w:rFonts w:ascii="Arial" w:eastAsia="Arial" w:hAnsi="Arial" w:cs="Arial"/>
            <w:color w:val="0033CC"/>
            <w:highlight w:val="yellow"/>
            <w:rPrChange w:id="1673" w:author="Reis-Filho, Jorge S./Pathology" w:date="2019-06-27T00:23:00Z">
              <w:rPr>
                <w:rFonts w:ascii="Arial" w:eastAsia="Arial" w:hAnsi="Arial" w:cs="Arial"/>
                <w:color w:val="0033CC"/>
              </w:rPr>
            </w:rPrChange>
          </w:rPr>
          <w:t>xxxx</w:t>
        </w:r>
        <w:proofErr w:type="spellEnd"/>
        <w:r w:rsidR="00EC4060" w:rsidRPr="00EC4060">
          <w:rPr>
            <w:rFonts w:ascii="Arial" w:eastAsia="Arial" w:hAnsi="Arial" w:cs="Arial"/>
            <w:color w:val="0033CC"/>
            <w:highlight w:val="yellow"/>
            <w:rPrChange w:id="1674" w:author="Reis-Filho, Jorge S./Pathology" w:date="2019-06-27T00:23:00Z">
              <w:rPr>
                <w:rFonts w:ascii="Arial" w:eastAsia="Arial" w:hAnsi="Arial" w:cs="Arial"/>
                <w:color w:val="0033CC"/>
              </w:rPr>
            </w:rPrChange>
          </w:rPr>
          <w:t>.</w:t>
        </w:r>
        <w:r w:rsidR="00EC4060">
          <w:rPr>
            <w:rFonts w:ascii="Arial" w:eastAsia="Arial" w:hAnsi="Arial" w:cs="Arial"/>
            <w:color w:val="0033CC"/>
          </w:rPr>
          <w:t xml:space="preserve"> Given the changes in leaders</w:t>
        </w:r>
      </w:ins>
      <w:ins w:id="1675" w:author="Reis-Filho, Jorge S./Pathology" w:date="2019-06-27T00:24:00Z">
        <w:r w:rsidR="00EC4060">
          <w:rPr>
            <w:rFonts w:ascii="Arial" w:eastAsia="Arial" w:hAnsi="Arial" w:cs="Arial"/>
            <w:color w:val="0033CC"/>
          </w:rPr>
          <w:t xml:space="preserve">hip at MSKCC and the changes in the high-intensity assay for subsequent studies GRAIL has </w:t>
        </w:r>
      </w:ins>
      <w:ins w:id="1676" w:author="Reis-Filho, Jorge S./Pathology" w:date="2019-06-27T00:25:00Z">
        <w:r w:rsidR="00EC4060">
          <w:rPr>
            <w:rFonts w:ascii="Arial" w:eastAsia="Arial" w:hAnsi="Arial" w:cs="Arial"/>
            <w:color w:val="0033CC"/>
          </w:rPr>
          <w:t>carried out</w:t>
        </w:r>
      </w:ins>
      <w:ins w:id="1677" w:author="Reis-Filho, Jorge S./Pathology" w:date="2019-06-27T00:28:00Z">
        <w:r w:rsidR="00225C56">
          <w:rPr>
            <w:rFonts w:ascii="Arial" w:eastAsia="Arial" w:hAnsi="Arial" w:cs="Arial"/>
            <w:color w:val="0033CC"/>
          </w:rPr>
          <w:t xml:space="preserve"> (</w:t>
        </w:r>
      </w:ins>
      <w:ins w:id="1678" w:author="Reis-Filho, Jorge S./Pathology" w:date="2019-06-27T00:30:00Z">
        <w:r w:rsidR="006515BA">
          <w:rPr>
            <w:rFonts w:ascii="Arial" w:eastAsia="Arial" w:hAnsi="Arial" w:cs="Arial"/>
            <w:color w:val="0033CC"/>
          </w:rPr>
          <w:t>V2</w:t>
        </w:r>
      </w:ins>
      <w:ins w:id="1679" w:author="Reis-Filho, Jorge S./Pathology" w:date="2019-06-27T00:28:00Z">
        <w:r w:rsidR="00225C56">
          <w:rPr>
            <w:rFonts w:ascii="Arial" w:eastAsia="Arial" w:hAnsi="Arial" w:cs="Arial"/>
            <w:color w:val="0033CC"/>
          </w:rPr>
          <w:t xml:space="preserve"> vs </w:t>
        </w:r>
      </w:ins>
      <w:ins w:id="1680" w:author="Reis-Filho, Jorge S./Pathology" w:date="2019-06-27T00:30:00Z">
        <w:r w:rsidR="006515BA">
          <w:rPr>
            <w:rFonts w:ascii="Arial" w:eastAsia="Arial" w:hAnsi="Arial" w:cs="Arial"/>
            <w:color w:val="0033CC"/>
          </w:rPr>
          <w:t>V1</w:t>
        </w:r>
      </w:ins>
      <w:ins w:id="1681" w:author="Reis-Filho, Jorge S./Pathology" w:date="2019-06-27T00:28:00Z">
        <w:r w:rsidR="00225C56">
          <w:rPr>
            <w:rFonts w:ascii="Arial" w:eastAsia="Arial" w:hAnsi="Arial" w:cs="Arial"/>
            <w:color w:val="0033CC"/>
          </w:rPr>
          <w:t>)</w:t>
        </w:r>
      </w:ins>
      <w:ins w:id="1682" w:author="Reis-Filho, Jorge S./Pathology" w:date="2019-06-27T00:25:00Z">
        <w:r w:rsidR="00EC4060">
          <w:rPr>
            <w:rFonts w:ascii="Arial" w:eastAsia="Arial" w:hAnsi="Arial" w:cs="Arial"/>
            <w:color w:val="0033CC"/>
          </w:rPr>
          <w:t xml:space="preserve">, it is, regrettably, not feasible to perform </w:t>
        </w:r>
      </w:ins>
      <w:del w:id="1683" w:author="Reis-Filho, Jorge S./Pathology" w:date="2019-06-27T00:25:00Z">
        <w:r w:rsidR="00C80ED4" w:rsidRPr="00A7225E" w:rsidDel="00EC4060">
          <w:rPr>
            <w:rFonts w:ascii="Arial" w:eastAsia="Arial" w:hAnsi="Arial" w:cs="Arial"/>
            <w:color w:val="0033CC"/>
          </w:rPr>
          <w:delText xml:space="preserve">Additional </w:delText>
        </w:r>
      </w:del>
      <w:ins w:id="1684" w:author="Reis-Filho, Jorge S./Pathology" w:date="2019-06-27T00:25:00Z">
        <w:r w:rsidR="00EC4060">
          <w:rPr>
            <w:rFonts w:ascii="Arial" w:eastAsia="Arial" w:hAnsi="Arial" w:cs="Arial"/>
            <w:color w:val="0033CC"/>
          </w:rPr>
          <w:t>a</w:t>
        </w:r>
        <w:r w:rsidR="00EC4060" w:rsidRPr="00A7225E">
          <w:rPr>
            <w:rFonts w:ascii="Arial" w:eastAsia="Arial" w:hAnsi="Arial" w:cs="Arial"/>
            <w:color w:val="0033CC"/>
          </w:rPr>
          <w:t xml:space="preserve">dditional </w:t>
        </w:r>
      </w:ins>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del w:id="1685" w:author="Reis-Filho, Jorge S./Pathology" w:date="2019-06-27T00:25:00Z">
        <w:r w:rsidRPr="00A7225E" w:rsidDel="00EC4060">
          <w:rPr>
            <w:rFonts w:ascii="Arial" w:eastAsia="Arial" w:hAnsi="Arial" w:cs="Arial"/>
            <w:color w:val="0033CC"/>
          </w:rPr>
          <w:delText xml:space="preserve"> is</w:delText>
        </w:r>
        <w:r w:rsidR="00C80ED4" w:rsidRPr="00A7225E" w:rsidDel="00EC4060">
          <w:rPr>
            <w:rFonts w:ascii="Arial" w:eastAsia="Arial" w:hAnsi="Arial" w:cs="Arial"/>
            <w:color w:val="0033CC"/>
          </w:rPr>
          <w:delText>, therefore,</w:delText>
        </w:r>
        <w:r w:rsidRPr="00A7225E" w:rsidDel="00EC4060">
          <w:rPr>
            <w:rFonts w:ascii="Arial" w:eastAsia="Arial" w:hAnsi="Arial" w:cs="Arial"/>
            <w:color w:val="0033CC"/>
          </w:rPr>
          <w:delText xml:space="preserve"> outside the scope of this manuscript</w:delText>
        </w:r>
      </w:del>
      <w:r w:rsidR="00602213" w:rsidRPr="00A7225E">
        <w:rPr>
          <w:rFonts w:ascii="Arial" w:eastAsia="Arial" w:hAnsi="Arial" w:cs="Arial"/>
          <w:color w:val="0033CC"/>
        </w:rPr>
        <w:t>.</w:t>
      </w:r>
      <w:ins w:id="1686" w:author="Reis-Filho, Jorge S./Pathology" w:date="2019-06-27T00:25:00Z">
        <w:r w:rsidR="00EC4060">
          <w:rPr>
            <w:rFonts w:ascii="Arial" w:eastAsia="Arial" w:hAnsi="Arial" w:cs="Arial"/>
            <w:color w:val="0033CC"/>
          </w:rPr>
          <w:t xml:space="preserve"> We appreciate the Reviewer’s concerns and have added to the paragraph outlining the limitations of the study in the discussion of the manuscript (on page xx of the revised manuscript</w:t>
        </w:r>
      </w:ins>
      <w:ins w:id="1687" w:author="Reis-Filho, Jorge S./Pathology" w:date="2019-06-27T00:26:00Z">
        <w:r w:rsidR="00EC4060">
          <w:rPr>
            <w:rFonts w:ascii="Arial" w:eastAsia="Arial" w:hAnsi="Arial" w:cs="Arial"/>
            <w:color w:val="0033CC"/>
          </w:rPr>
          <w:t xml:space="preserve">), the following passage: “Colorectal carcinomas, another common form of cancer, were not included in this study; hence, further studies are </w:t>
        </w:r>
      </w:ins>
      <w:ins w:id="1688" w:author="Reis-Filho, Jorge S./Pathology" w:date="2019-06-27T00:27:00Z">
        <w:r w:rsidR="00EC4060">
          <w:rPr>
            <w:rFonts w:ascii="Arial" w:eastAsia="Arial" w:hAnsi="Arial" w:cs="Arial"/>
            <w:color w:val="0033CC"/>
          </w:rPr>
          <w:t xml:space="preserve">warranted to define </w:t>
        </w:r>
      </w:ins>
      <w:ins w:id="1689" w:author="Reis-Filho, Jorge S./Pathology" w:date="2019-06-27T00:26:00Z">
        <w:r w:rsidR="00EC4060">
          <w:rPr>
            <w:rFonts w:ascii="Arial" w:eastAsia="Arial" w:hAnsi="Arial" w:cs="Arial"/>
            <w:color w:val="0033CC"/>
          </w:rPr>
          <w:t xml:space="preserve">the sources of </w:t>
        </w:r>
        <w:proofErr w:type="spellStart"/>
        <w:r w:rsidR="00EC4060">
          <w:rPr>
            <w:rFonts w:ascii="Arial" w:eastAsia="Arial" w:hAnsi="Arial" w:cs="Arial"/>
            <w:color w:val="0033CC"/>
          </w:rPr>
          <w:t>cfDNA</w:t>
        </w:r>
        <w:proofErr w:type="spellEnd"/>
        <w:r w:rsidR="00EC4060">
          <w:rPr>
            <w:rFonts w:ascii="Arial" w:eastAsia="Arial" w:hAnsi="Arial" w:cs="Arial"/>
            <w:color w:val="0033CC"/>
          </w:rPr>
          <w:t xml:space="preserve"> mutations in patients with this disease”</w:t>
        </w:r>
      </w:ins>
      <w:ins w:id="1690" w:author="Reis-Filho, Jorge S./Pathology" w:date="2019-06-27T00:27:00Z">
        <w:r w:rsidR="00EC4060">
          <w:rPr>
            <w:rFonts w:ascii="Arial" w:eastAsia="Arial" w:hAnsi="Arial" w:cs="Arial"/>
            <w:color w:val="0033CC"/>
          </w:rPr>
          <w:t>.</w:t>
        </w:r>
      </w:ins>
    </w:p>
    <w:p w14:paraId="14CDDBC0" w14:textId="77777777" w:rsidR="00413E5F" w:rsidRPr="00A7225E" w:rsidRDefault="00413E5F" w:rsidP="00A7225E">
      <w:pPr>
        <w:spacing w:after="0" w:line="240" w:lineRule="auto"/>
        <w:jc w:val="both"/>
        <w:rPr>
          <w:rFonts w:ascii="Arial" w:eastAsia="Arial" w:hAnsi="Arial" w:cs="Arial"/>
        </w:rPr>
      </w:pPr>
    </w:p>
    <w:p w14:paraId="3874190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A7225E" w:rsidDel="00EE1F5D" w:rsidRDefault="00413E5F" w:rsidP="00A7225E">
      <w:pPr>
        <w:spacing w:after="0" w:line="240" w:lineRule="auto"/>
        <w:jc w:val="both"/>
        <w:rPr>
          <w:del w:id="1691" w:author="Reis-Filho, Jorge S./Pathology" w:date="2019-06-26T21:14:00Z"/>
          <w:rFonts w:ascii="Arial" w:eastAsia="Arial" w:hAnsi="Arial" w:cs="Arial"/>
          <w:color w:val="0033CC"/>
        </w:rPr>
      </w:pPr>
    </w:p>
    <w:p w14:paraId="15E47BED" w14:textId="53F1D5C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in Supplementary Table S10 of the revised manuscript.</w:t>
      </w:r>
      <w:r w:rsidR="00F80FA6" w:rsidRPr="00A7225E">
        <w:rPr>
          <w:rFonts w:ascii="Arial" w:eastAsia="Arial" w:hAnsi="Arial" w:cs="Arial"/>
          <w:color w:val="0033CC"/>
        </w:rPr>
        <w:t xml:space="preserve"> In summary, all </w:t>
      </w:r>
      <w:commentRangeStart w:id="1692"/>
      <w:r w:rsidR="00F80FA6" w:rsidRPr="00A7225E">
        <w:rPr>
          <w:rFonts w:ascii="Arial" w:eastAsia="Arial" w:hAnsi="Arial" w:cs="Arial"/>
          <w:color w:val="0033CC"/>
        </w:rPr>
        <w:t xml:space="preserve">the cancer </w:t>
      </w:r>
      <w:commentRangeEnd w:id="1692"/>
      <w:r w:rsidR="00225C56">
        <w:rPr>
          <w:rStyle w:val="CommentReference"/>
        </w:rPr>
        <w:commentReference w:id="1692"/>
      </w:r>
      <w:r w:rsidR="00F80FA6" w:rsidRPr="00A7225E">
        <w:rPr>
          <w:rFonts w:ascii="Arial" w:eastAsia="Arial" w:hAnsi="Arial" w:cs="Arial"/>
          <w:color w:val="0033CC"/>
        </w:rPr>
        <w:t xml:space="preserve">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ins w:id="1693" w:author="Reis-Filho, Jorge S./Pathology" w:date="2019-06-27T00:30:00Z">
        <w:r w:rsidR="006515BA">
          <w:rPr>
            <w:rFonts w:ascii="Arial" w:eastAsia="Arial" w:hAnsi="Arial" w:cs="Arial"/>
            <w:color w:val="0033CC"/>
          </w:rPr>
          <w:t>V</w:t>
        </w:r>
      </w:ins>
      <w:del w:id="1694"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1</w:t>
      </w:r>
      <w:ins w:id="1695" w:author="Reis-Filho, Jorge S./Pathology" w:date="2019-06-27T00:28:00Z">
        <w:r w:rsidR="00225C56">
          <w:rPr>
            <w:rFonts w:ascii="Arial" w:eastAsia="Arial" w:hAnsi="Arial" w:cs="Arial"/>
            <w:color w:val="0033CC"/>
          </w:rPr>
          <w:t>,</w:t>
        </w:r>
      </w:ins>
      <w:r w:rsidR="00F80FA6" w:rsidRPr="00A7225E">
        <w:rPr>
          <w:rFonts w:ascii="Arial" w:eastAsia="Arial" w:hAnsi="Arial" w:cs="Arial"/>
          <w:color w:val="0033CC"/>
        </w:rPr>
        <w:t xml:space="preserve"> </w:t>
      </w:r>
      <w:del w:id="1696" w:author="Reis-Filho, Jorge S./Pathology" w:date="2019-06-27T00:28:00Z">
        <w:r w:rsidR="00C80ED4" w:rsidRPr="00A7225E" w:rsidDel="00225C56">
          <w:rPr>
            <w:rFonts w:ascii="Arial" w:eastAsia="Arial" w:hAnsi="Arial" w:cs="Arial"/>
            <w:color w:val="0033CC"/>
          </w:rPr>
          <w:delText xml:space="preserve">whilst </w:delText>
        </w:r>
      </w:del>
      <w:ins w:id="1697" w:author="Reis-Filho, Jorge S./Pathology" w:date="2019-06-27T00:28:00Z">
        <w:r w:rsidR="00225C56">
          <w:rPr>
            <w:rFonts w:ascii="Arial" w:eastAsia="Arial" w:hAnsi="Arial" w:cs="Arial"/>
            <w:color w:val="0033CC"/>
          </w:rPr>
          <w:t>whereas</w:t>
        </w:r>
        <w:r w:rsidR="00225C56" w:rsidRPr="00A7225E">
          <w:rPr>
            <w:rFonts w:ascii="Arial" w:eastAsia="Arial" w:hAnsi="Arial" w:cs="Arial"/>
            <w:color w:val="0033CC"/>
          </w:rPr>
          <w:t xml:space="preserve"> </w:t>
        </w:r>
      </w:ins>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ins w:id="1698" w:author="Reis-Filho, Jorge S./Pathology" w:date="2019-06-27T00:30:00Z">
        <w:r w:rsidR="006515BA">
          <w:rPr>
            <w:rFonts w:ascii="Arial" w:eastAsia="Arial" w:hAnsi="Arial" w:cs="Arial"/>
            <w:color w:val="0033CC"/>
          </w:rPr>
          <w:t>V</w:t>
        </w:r>
      </w:ins>
      <w:del w:id="1699"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2 was only used to determine the reproducibility of the results for replicates. All </w:t>
      </w:r>
      <w:ins w:id="1700" w:author="Reis-Filho, Jorge S./Pathology" w:date="2019-06-27T00:28:00Z">
        <w:r w:rsidR="00225C56">
          <w:rPr>
            <w:rFonts w:ascii="Arial" w:eastAsia="Arial" w:hAnsi="Arial" w:cs="Arial"/>
            <w:color w:val="0033CC"/>
          </w:rPr>
          <w:t xml:space="preserve">of </w:t>
        </w:r>
      </w:ins>
      <w:r w:rsidR="00F80FA6" w:rsidRPr="00A7225E">
        <w:rPr>
          <w:rFonts w:ascii="Arial" w:eastAsia="Arial" w:hAnsi="Arial" w:cs="Arial"/>
          <w:color w:val="0033CC"/>
        </w:rPr>
        <w:t xml:space="preserve">the </w:t>
      </w:r>
      <w:commentRangeStart w:id="1701"/>
      <w:ins w:id="1702" w:author="Reis-Filho, Jorge S./Pathology" w:date="2019-06-27T00:28:00Z">
        <w:r w:rsidR="00225C56">
          <w:rPr>
            <w:rFonts w:ascii="Arial" w:eastAsia="Arial" w:hAnsi="Arial" w:cs="Arial"/>
            <w:color w:val="0033CC"/>
          </w:rPr>
          <w:t xml:space="preserve">healthy </w:t>
        </w:r>
        <w:commentRangeEnd w:id="1701"/>
        <w:r w:rsidR="00225C56">
          <w:rPr>
            <w:rStyle w:val="CommentReference"/>
          </w:rPr>
          <w:commentReference w:id="1701"/>
        </w:r>
      </w:ins>
      <w:r w:rsidR="00F80FA6" w:rsidRPr="00A7225E">
        <w:rPr>
          <w:rFonts w:ascii="Arial" w:eastAsia="Arial" w:hAnsi="Arial" w:cs="Arial"/>
          <w:color w:val="0033CC"/>
        </w:rPr>
        <w:t xml:space="preserve">controls </w:t>
      </w:r>
      <w:r w:rsidR="00F90BF2" w:rsidRPr="00A7225E">
        <w:rPr>
          <w:rFonts w:ascii="Arial" w:eastAsia="Arial" w:hAnsi="Arial" w:cs="Arial"/>
          <w:color w:val="0033CC"/>
        </w:rPr>
        <w:t xml:space="preserve">were </w:t>
      </w:r>
      <w:r w:rsidR="00F80FA6" w:rsidRPr="00A7225E">
        <w:rPr>
          <w:rFonts w:ascii="Arial" w:eastAsia="Arial" w:hAnsi="Arial" w:cs="Arial"/>
          <w:color w:val="0033CC"/>
        </w:rPr>
        <w:t xml:space="preserve">sequenced </w:t>
      </w:r>
      <w:r w:rsidR="00F90BF2" w:rsidRPr="00A7225E">
        <w:rPr>
          <w:rFonts w:ascii="Arial" w:eastAsia="Arial" w:hAnsi="Arial" w:cs="Arial"/>
          <w:color w:val="0033CC"/>
        </w:rPr>
        <w:t>using</w:t>
      </w:r>
      <w:r w:rsidR="00F80FA6" w:rsidRPr="00A7225E">
        <w:rPr>
          <w:rFonts w:ascii="Arial" w:eastAsia="Arial" w:hAnsi="Arial" w:cs="Arial"/>
          <w:color w:val="0033CC"/>
        </w:rPr>
        <w:t xml:space="preserve"> version </w:t>
      </w:r>
      <w:ins w:id="1703" w:author="Reis-Filho, Jorge S./Pathology" w:date="2019-06-27T00:30:00Z">
        <w:r w:rsidR="006515BA">
          <w:rPr>
            <w:rFonts w:ascii="Arial" w:eastAsia="Arial" w:hAnsi="Arial" w:cs="Arial"/>
            <w:color w:val="0033CC"/>
          </w:rPr>
          <w:t>V</w:t>
        </w:r>
      </w:ins>
      <w:del w:id="1704"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As shown in the replicate analyses</w:t>
      </w:r>
      <w:r w:rsidR="00A348A4" w:rsidRPr="00A7225E">
        <w:rPr>
          <w:rFonts w:ascii="Arial" w:eastAsia="Arial" w:hAnsi="Arial" w:cs="Arial"/>
          <w:color w:val="0033CC"/>
        </w:rPr>
        <w:t xml:space="preserve"> (</w:t>
      </w:r>
      <w:ins w:id="1705" w:author="Reis-Filho, Jorge S./Pathology" w:date="2019-06-27T00:29:00Z">
        <w:r w:rsidR="00225C56" w:rsidRPr="00225C56">
          <w:rPr>
            <w:rFonts w:ascii="Arial" w:eastAsia="Arial" w:hAnsi="Arial" w:cs="Arial"/>
            <w:b/>
            <w:color w:val="0033CC"/>
            <w:rPrChange w:id="1706" w:author="Reis-Filho, Jorge S./Pathology" w:date="2019-06-27T00:29:00Z">
              <w:rPr>
                <w:rFonts w:ascii="Arial" w:eastAsia="Arial" w:hAnsi="Arial" w:cs="Arial"/>
                <w:color w:val="0033CC"/>
              </w:rPr>
            </w:rPrChange>
          </w:rPr>
          <w:t xml:space="preserve">Response to Reviewers </w:t>
        </w:r>
      </w:ins>
      <w:r w:rsidR="00A348A4" w:rsidRPr="00225C56">
        <w:rPr>
          <w:rFonts w:ascii="Arial" w:eastAsia="Arial" w:hAnsi="Arial" w:cs="Arial"/>
          <w:b/>
          <w:color w:val="0033CC"/>
          <w:rPrChange w:id="1707" w:author="Reis-Filho, Jorge S./Pathology" w:date="2019-06-27T00:29:00Z">
            <w:rPr>
              <w:rFonts w:ascii="Arial" w:eastAsia="Arial" w:hAnsi="Arial" w:cs="Arial"/>
              <w:color w:val="0033CC"/>
            </w:rPr>
          </w:rPrChange>
        </w:rPr>
        <w:t>Figure 8</w:t>
      </w:r>
      <w:del w:id="1708" w:author="Reis-Filho, Jorge S./Pathology" w:date="2019-06-27T00:29:00Z">
        <w:r w:rsidR="00A348A4" w:rsidRPr="00A7225E" w:rsidDel="00225C56">
          <w:rPr>
            <w:rFonts w:ascii="Arial" w:eastAsia="Arial" w:hAnsi="Arial" w:cs="Arial"/>
            <w:color w:val="0033CC"/>
          </w:rPr>
          <w:delText xml:space="preserve"> of this response</w:delText>
        </w:r>
      </w:del>
      <w:r w:rsidR="00A348A4" w:rsidRPr="00A7225E">
        <w:rPr>
          <w:rFonts w:ascii="Arial" w:eastAsia="Arial" w:hAnsi="Arial" w:cs="Arial"/>
          <w:color w:val="0033CC"/>
        </w:rPr>
        <w:t>)</w:t>
      </w:r>
      <w:del w:id="1709" w:author="Reis-Filho, Jorge S./Pathology" w:date="2019-06-27T00:29:00Z">
        <w:r w:rsidR="00A348A4" w:rsidRPr="00A7225E" w:rsidDel="00225C56">
          <w:rPr>
            <w:rFonts w:ascii="Arial" w:eastAsia="Arial" w:hAnsi="Arial" w:cs="Arial"/>
            <w:color w:val="0033CC"/>
          </w:rPr>
          <w:delText xml:space="preserve"> </w:delText>
        </w:r>
      </w:del>
      <w:r w:rsidR="00C80ED4" w:rsidRPr="00A7225E">
        <w:rPr>
          <w:rFonts w:ascii="Arial" w:eastAsia="Arial" w:hAnsi="Arial" w:cs="Arial"/>
          <w:color w:val="0033CC"/>
        </w:rPr>
        <w:t>,</w:t>
      </w:r>
      <w:r w:rsidR="00F80FA6" w:rsidRPr="00A7225E">
        <w:rPr>
          <w:rFonts w:ascii="Arial" w:eastAsia="Arial" w:hAnsi="Arial" w:cs="Arial"/>
          <w:color w:val="0033CC"/>
        </w:rPr>
        <w:t xml:space="preserve"> the results from </w:t>
      </w:r>
      <w:r w:rsidR="00C80ED4" w:rsidRPr="00A7225E">
        <w:rPr>
          <w:rFonts w:ascii="Arial" w:eastAsia="Arial" w:hAnsi="Arial" w:cs="Arial"/>
          <w:color w:val="0033CC"/>
        </w:rPr>
        <w:t xml:space="preserve">versions </w:t>
      </w:r>
      <w:ins w:id="1710" w:author="Reis-Filho, Jorge S./Pathology" w:date="2019-06-27T00:31:00Z">
        <w:r w:rsidR="006515BA">
          <w:rPr>
            <w:rFonts w:ascii="Arial" w:eastAsia="Arial" w:hAnsi="Arial" w:cs="Arial"/>
            <w:color w:val="0033CC"/>
          </w:rPr>
          <w:t>V</w:t>
        </w:r>
      </w:ins>
      <w:del w:id="1711"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1 and </w:t>
      </w:r>
      <w:ins w:id="1712" w:author="Reis-Filho, Jorge S./Pathology" w:date="2019-06-27T00:31:00Z">
        <w:r w:rsidR="006515BA">
          <w:rPr>
            <w:rFonts w:ascii="Arial" w:eastAsia="Arial" w:hAnsi="Arial" w:cs="Arial"/>
            <w:color w:val="0033CC"/>
          </w:rPr>
          <w:t>V</w:t>
        </w:r>
      </w:ins>
      <w:del w:id="1713"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2 of the assay were highly concordant. </w:t>
      </w:r>
    </w:p>
    <w:p w14:paraId="7972E226" w14:textId="77777777" w:rsidR="00413E5F" w:rsidRPr="00A7225E" w:rsidRDefault="00413E5F" w:rsidP="00A7225E">
      <w:pPr>
        <w:spacing w:after="0" w:line="240" w:lineRule="auto"/>
        <w:jc w:val="both"/>
        <w:rPr>
          <w:rFonts w:ascii="Arial" w:eastAsia="Arial" w:hAnsi="Arial" w:cs="Arial"/>
        </w:rPr>
      </w:pPr>
    </w:p>
    <w:p w14:paraId="475ACE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Pr="00A7225E" w:rsidDel="00EE1F5D" w:rsidRDefault="00413E5F" w:rsidP="00A7225E">
      <w:pPr>
        <w:spacing w:after="0" w:line="240" w:lineRule="auto"/>
        <w:jc w:val="both"/>
        <w:rPr>
          <w:del w:id="1714" w:author="Reis-Filho, Jorge S./Pathology" w:date="2019-06-26T21:14:00Z"/>
          <w:rFonts w:ascii="Arial" w:eastAsia="Arial" w:hAnsi="Arial" w:cs="Arial"/>
          <w:color w:val="0033CC"/>
        </w:rPr>
      </w:pPr>
    </w:p>
    <w:p w14:paraId="2623F861" w14:textId="6546B9F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del w:id="1715" w:author="Reis-Filho, Jorge S./Pathology" w:date="2019-06-27T00:31:00Z">
        <w:r w:rsidR="00C80ED4" w:rsidRPr="00A7225E" w:rsidDel="000678DD">
          <w:rPr>
            <w:rFonts w:ascii="Arial" w:eastAsia="Arial" w:hAnsi="Arial" w:cs="Arial"/>
            <w:color w:val="0033CC"/>
          </w:rPr>
          <w:delText xml:space="preserve">up </w:delText>
        </w:r>
      </w:del>
      <w:r w:rsidR="00F80FA6" w:rsidRPr="00A7225E">
        <w:rPr>
          <w:rFonts w:ascii="Arial" w:eastAsia="Arial" w:hAnsi="Arial" w:cs="Arial"/>
          <w:color w:val="0033CC"/>
        </w:rPr>
        <w:t>this important point</w:t>
      </w:r>
      <w:ins w:id="1716" w:author="Reis-Filho, Jorge S./Pathology" w:date="2019-06-27T00:31:00Z">
        <w:r w:rsidR="000678DD">
          <w:rPr>
            <w:rFonts w:ascii="Arial" w:eastAsia="Arial" w:hAnsi="Arial" w:cs="Arial"/>
            <w:color w:val="0033CC"/>
          </w:rPr>
          <w:t xml:space="preserve"> to our attention</w:t>
        </w:r>
      </w:ins>
      <w:r w:rsidR="00F80FA6" w:rsidRPr="00A7225E">
        <w:rPr>
          <w:rFonts w:ascii="Arial" w:eastAsia="Arial" w:hAnsi="Arial" w:cs="Arial"/>
          <w:color w:val="0033CC"/>
        </w:rPr>
        <w:t xml:space="preserve">. We have now performed additional </w:t>
      </w:r>
      <w:ins w:id="1717" w:author="Reis-Filho, Jorge S./Pathology" w:date="2019-06-27T00:33:00Z">
        <w:r w:rsidR="000678DD">
          <w:rPr>
            <w:rFonts w:ascii="Arial" w:eastAsia="Arial" w:hAnsi="Arial" w:cs="Arial"/>
            <w:color w:val="0033CC"/>
          </w:rPr>
          <w:t xml:space="preserve">technical repeats using V1 and V2 of the high-intensity assay and additional </w:t>
        </w:r>
      </w:ins>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del w:id="1718" w:author="Reis-Filho, Jorge S./Pathology" w:date="2019-06-27T00:33:00Z">
        <w:r w:rsidR="00F80FA6" w:rsidRPr="00A7225E" w:rsidDel="000678DD">
          <w:rPr>
            <w:rFonts w:ascii="Arial" w:eastAsia="Arial" w:hAnsi="Arial" w:cs="Arial"/>
            <w:color w:val="0033CC"/>
          </w:rPr>
          <w:delText xml:space="preserve">on </w:delText>
        </w:r>
      </w:del>
      <w:ins w:id="1719" w:author="Reis-Filho, Jorge S./Pathology" w:date="2019-06-27T00:33:00Z">
        <w:r w:rsidR="000678DD">
          <w:rPr>
            <w:rFonts w:ascii="Arial" w:eastAsia="Arial" w:hAnsi="Arial" w:cs="Arial"/>
            <w:color w:val="0033CC"/>
          </w:rPr>
          <w:t>testing</w:t>
        </w:r>
        <w:r w:rsidR="000678DD" w:rsidRPr="00A7225E">
          <w:rPr>
            <w:rFonts w:ascii="Arial" w:eastAsia="Arial" w:hAnsi="Arial" w:cs="Arial"/>
            <w:color w:val="0033CC"/>
          </w:rPr>
          <w:t xml:space="preserve"> </w:t>
        </w:r>
      </w:ins>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ins w:id="1720" w:author="Reis-Filho, Jorge S./Pathology" w:date="2019-06-27T00:32:00Z">
        <w:r w:rsidR="000678DD">
          <w:rPr>
            <w:rFonts w:ascii="Arial" w:eastAsia="Arial" w:hAnsi="Arial" w:cs="Arial"/>
            <w:color w:val="0033CC"/>
          </w:rPr>
          <w:t xml:space="preserve">Reviewer 1’s </w:t>
        </w:r>
      </w:ins>
      <w:r w:rsidR="001C1C49" w:rsidRPr="00A7225E">
        <w:rPr>
          <w:rFonts w:ascii="Arial" w:eastAsia="Arial" w:hAnsi="Arial" w:cs="Arial"/>
          <w:color w:val="0033CC"/>
        </w:rPr>
        <w:t>point</w:t>
      </w:r>
      <w:ins w:id="1721" w:author="Reis-Filho, Jorge S./Pathology" w:date="2019-06-27T00:32:00Z">
        <w:r w:rsidR="000678DD">
          <w:rPr>
            <w:rFonts w:ascii="Arial" w:eastAsia="Arial" w:hAnsi="Arial" w:cs="Arial"/>
            <w:color w:val="0033CC"/>
          </w:rPr>
          <w:t>s</w:t>
        </w:r>
      </w:ins>
      <w:r w:rsidR="00F80FA6" w:rsidRPr="00A7225E">
        <w:rPr>
          <w:rFonts w:ascii="Arial" w:eastAsia="Arial" w:hAnsi="Arial" w:cs="Arial"/>
          <w:color w:val="0033CC"/>
        </w:rPr>
        <w:t xml:space="preserve"> </w:t>
      </w:r>
      <w:r w:rsidRPr="00A7225E">
        <w:rPr>
          <w:rFonts w:ascii="Arial" w:eastAsia="Arial" w:hAnsi="Arial" w:cs="Arial"/>
          <w:color w:val="0033CC"/>
        </w:rPr>
        <w:t>#10</w:t>
      </w:r>
      <w:ins w:id="1722" w:author="Reis-Filho, Jorge S./Pathology" w:date="2019-06-27T00:32:00Z">
        <w:r w:rsidR="000678DD">
          <w:rPr>
            <w:rFonts w:ascii="Arial" w:eastAsia="Arial" w:hAnsi="Arial" w:cs="Arial"/>
            <w:color w:val="0033CC"/>
          </w:rPr>
          <w:t xml:space="preserve">, and this Reviewer’s </w:t>
        </w:r>
      </w:ins>
      <w:del w:id="1723" w:author="Reis-Filho, Jorge S./Pathology" w:date="2019-06-27T00:32:00Z">
        <w:r w:rsidRPr="00A7225E" w:rsidDel="000678DD">
          <w:rPr>
            <w:rFonts w:ascii="Arial" w:eastAsia="Arial" w:hAnsi="Arial" w:cs="Arial"/>
            <w:color w:val="0033CC"/>
          </w:rPr>
          <w:delText xml:space="preserve"> of Reviewer #1 and additionally </w:delText>
        </w:r>
        <w:r w:rsidR="00F80FA6" w:rsidRPr="00A7225E" w:rsidDel="000678DD">
          <w:rPr>
            <w:rFonts w:ascii="Arial" w:eastAsia="Arial" w:hAnsi="Arial" w:cs="Arial"/>
            <w:color w:val="0033CC"/>
          </w:rPr>
          <w:delText>to</w:delText>
        </w:r>
        <w:r w:rsidRPr="00A7225E" w:rsidDel="000678DD">
          <w:rPr>
            <w:rFonts w:ascii="Arial" w:eastAsia="Arial" w:hAnsi="Arial" w:cs="Arial"/>
            <w:color w:val="0033CC"/>
          </w:rPr>
          <w:delText xml:space="preserve"> </w:delText>
        </w:r>
      </w:del>
      <w:r w:rsidR="001C1C49" w:rsidRPr="00A7225E">
        <w:rPr>
          <w:rFonts w:ascii="Arial" w:eastAsia="Arial" w:hAnsi="Arial" w:cs="Arial"/>
          <w:color w:val="0033CC"/>
        </w:rPr>
        <w:t xml:space="preserve">point </w:t>
      </w:r>
      <w:r w:rsidR="002F1FB2" w:rsidRPr="00A7225E">
        <w:rPr>
          <w:rFonts w:ascii="Arial" w:eastAsia="Arial" w:hAnsi="Arial" w:cs="Arial"/>
          <w:color w:val="0033CC"/>
        </w:rPr>
        <w:t>#</w:t>
      </w:r>
      <w:r w:rsidRPr="00A7225E">
        <w:rPr>
          <w:rFonts w:ascii="Arial" w:eastAsia="Arial" w:hAnsi="Arial" w:cs="Arial"/>
          <w:color w:val="0033CC"/>
        </w:rPr>
        <w:t>5</w:t>
      </w:r>
      <w:del w:id="1724" w:author="Reis-Filho, Jorge S./Pathology" w:date="2019-06-27T00:32:00Z">
        <w:r w:rsidRPr="00A7225E" w:rsidDel="000678DD">
          <w:rPr>
            <w:rFonts w:ascii="Arial" w:eastAsia="Arial" w:hAnsi="Arial" w:cs="Arial"/>
            <w:color w:val="0033CC"/>
          </w:rPr>
          <w:delText xml:space="preserve"> of this Reviewer</w:delText>
        </w:r>
      </w:del>
      <w:r w:rsidRPr="00A7225E">
        <w:rPr>
          <w:rFonts w:ascii="Arial" w:eastAsia="Arial" w:hAnsi="Arial" w:cs="Arial"/>
          <w:color w:val="0033CC"/>
        </w:rPr>
        <w:t>. The authors kindly refer the Reviewer to the corresponding sections for a more elaborate discussion of the results.</w:t>
      </w:r>
      <w:ins w:id="1725" w:author="Reis-Filho, Jorge S./Pathology" w:date="2019-06-27T00:33:00Z">
        <w:r w:rsidR="000678DD">
          <w:rPr>
            <w:rFonts w:ascii="Arial" w:eastAsia="Arial" w:hAnsi="Arial" w:cs="Arial"/>
            <w:color w:val="0033CC"/>
          </w:rPr>
          <w:t xml:space="preserve"> In brief, </w:t>
        </w:r>
      </w:ins>
      <w:ins w:id="1726" w:author="Reis-Filho, Jorge S./Pathology" w:date="2019-06-27T00:34:00Z">
        <w:r w:rsidR="000678DD">
          <w:rPr>
            <w:rFonts w:ascii="Arial" w:eastAsia="Arial" w:hAnsi="Arial" w:cs="Arial"/>
            <w:color w:val="0033CC"/>
          </w:rPr>
          <w:t>in the technical replicates utilizing V1 and V2 of t</w:t>
        </w:r>
      </w:ins>
      <w:ins w:id="1727" w:author="Reis-Filho, Jorge S./Pathology" w:date="2019-06-27T00:35:00Z">
        <w:r w:rsidR="000678DD">
          <w:rPr>
            <w:rFonts w:ascii="Arial" w:eastAsia="Arial" w:hAnsi="Arial" w:cs="Arial"/>
            <w:color w:val="0033CC"/>
          </w:rPr>
          <w:t>he high-intensity assay, t</w:t>
        </w:r>
      </w:ins>
      <w:ins w:id="1728" w:author="Reis-Filho, Jorge S./Pathology" w:date="2019-06-27T00:34:00Z">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A7225E">
          <w:rPr>
            <w:rFonts w:ascii="Arial" w:eastAsia="Arial" w:hAnsi="Arial" w:cs="Arial"/>
            <w:color w:val="0033CC"/>
          </w:rPr>
          <w:t xml:space="preserve"> 8 and the revised Supplementary Figure S3 of the manuscript. The number of variants from version V1 broken down per variant source category which have been validated across the replicates are </w:t>
        </w:r>
        <w:r w:rsidR="000678DD" w:rsidRPr="00A7225E">
          <w:rPr>
            <w:rFonts w:ascii="Arial" w:eastAsia="Arial" w:hAnsi="Arial" w:cs="Arial"/>
            <w:color w:val="0033CC"/>
          </w:rPr>
          <w:lastRenderedPageBreak/>
          <w:t xml:space="preserve">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Change w:id="1729" w:author="Reis-Filho, Jorge S./Pathology" w:date="2019-06-27T00:37:00Z">
              <w:rPr>
                <w:rFonts w:ascii="Arial" w:eastAsia="Arial" w:hAnsi="Arial" w:cs="Arial"/>
                <w:color w:val="0033CC"/>
              </w:rPr>
            </w:rPrChange>
          </w:rPr>
          <w:t>, 45 of 51 (88.2%) variants were found present in two non-hypermutated patients whilst the corresponding number in the hypermutated breast cancer patient was 640 of 659 (97.1%)</w:t>
        </w:r>
      </w:ins>
      <w:ins w:id="1730" w:author="Reis-Filho, Jorge S./Pathology" w:date="2019-06-27T00:35:00Z">
        <w:r w:rsidR="000678DD" w:rsidRPr="000678DD">
          <w:rPr>
            <w:rFonts w:ascii="Arial" w:eastAsia="Arial" w:hAnsi="Arial" w:cs="Arial"/>
            <w:color w:val="0033CC"/>
            <w:rPrChange w:id="1731" w:author="Reis-Filho, Jorge S./Pathology" w:date="2019-06-27T00:37:00Z">
              <w:rPr>
                <w:rFonts w:ascii="Arial" w:eastAsia="Arial" w:hAnsi="Arial" w:cs="Arial"/>
                <w:color w:val="0033CC"/>
              </w:rPr>
            </w:rPrChange>
          </w:rPr>
          <w:t>.</w:t>
        </w:r>
      </w:ins>
      <w:ins w:id="1732" w:author="Reis-Filho, Jorge S./Pathology" w:date="2019-06-27T00:36:00Z">
        <w:r w:rsidR="000678DD" w:rsidRPr="000678DD">
          <w:rPr>
            <w:rFonts w:ascii="Arial" w:eastAsia="Arial" w:hAnsi="Arial" w:cs="Arial"/>
            <w:color w:val="0033CC"/>
            <w:rPrChange w:id="1733" w:author="Reis-Filho, Jorge S./Pathology" w:date="2019-06-27T00:37:00Z">
              <w:rPr>
                <w:rFonts w:ascii="Arial" w:eastAsia="Arial" w:hAnsi="Arial" w:cs="Arial"/>
                <w:color w:val="0033CC"/>
              </w:rPr>
            </w:rPrChange>
          </w:rPr>
          <w:t xml:space="preserve"> As for the </w:t>
        </w:r>
        <w:proofErr w:type="spellStart"/>
        <w:r w:rsidR="000678DD" w:rsidRPr="000678DD">
          <w:rPr>
            <w:rFonts w:ascii="Arial" w:eastAsia="Arial" w:hAnsi="Arial" w:cs="Arial"/>
            <w:color w:val="0033CC"/>
            <w:rPrChange w:id="1734" w:author="Reis-Filho, Jorge S./Pathology" w:date="2019-06-27T00:37:00Z">
              <w:rPr>
                <w:rFonts w:ascii="Arial" w:eastAsia="Arial" w:hAnsi="Arial" w:cs="Arial"/>
                <w:color w:val="0033CC"/>
              </w:rPr>
            </w:rPrChange>
          </w:rPr>
          <w:t>ddPCR</w:t>
        </w:r>
        <w:proofErr w:type="spellEnd"/>
        <w:r w:rsidR="000678DD" w:rsidRPr="000678DD">
          <w:rPr>
            <w:rFonts w:ascii="Arial" w:eastAsia="Arial" w:hAnsi="Arial" w:cs="Arial"/>
            <w:color w:val="0033CC"/>
            <w:rPrChange w:id="1735" w:author="Reis-Filho, Jorge S./Pathology" w:date="2019-06-27T00:37:00Z">
              <w:rPr>
                <w:rFonts w:ascii="Arial" w:eastAsia="Arial" w:hAnsi="Arial" w:cs="Arial"/>
                <w:color w:val="0033CC"/>
              </w:rPr>
            </w:rPrChange>
          </w:rPr>
          <w:t xml:space="preserve"> assays, in the revised version of the manuscript </w:t>
        </w:r>
        <w:r w:rsidR="000678DD" w:rsidRPr="000678DD">
          <w:rPr>
            <w:rFonts w:ascii="Arial" w:eastAsia="Arial" w:hAnsi="Arial" w:cs="Arial"/>
            <w:color w:val="0033CC"/>
            <w:rPrChange w:id="1736" w:author="Reis-Filho, Jorge S./Pathology" w:date="2019-06-27T00:37:00Z">
              <w:rPr>
                <w:rFonts w:ascii="Arial" w:eastAsia="Arial" w:hAnsi="Arial" w:cs="Arial"/>
                <w:color w:val="0033CC"/>
                <w:u w:val="single"/>
              </w:rPr>
            </w:rPrChange>
          </w:rPr>
          <w:t>we have now interrogated the performance of the high-intensity assay for the detection and VAF</w:t>
        </w:r>
      </w:ins>
      <w:ins w:id="1737" w:author="Reis-Filho, Jorge S./Pathology" w:date="2019-06-27T00:37:00Z">
        <w:r w:rsidR="000678DD" w:rsidRPr="000678DD">
          <w:rPr>
            <w:rFonts w:ascii="Arial" w:eastAsia="Arial" w:hAnsi="Arial" w:cs="Arial"/>
            <w:color w:val="0033CC"/>
            <w:rPrChange w:id="1738" w:author="Reis-Filho, Jorge S./Pathology" w:date="2019-06-27T00:37:00Z">
              <w:rPr>
                <w:rFonts w:ascii="Arial" w:eastAsia="Arial" w:hAnsi="Arial" w:cs="Arial"/>
                <w:color w:val="0033CC"/>
                <w:u w:val="single"/>
              </w:rPr>
            </w:rPrChange>
          </w:rPr>
          <w:t xml:space="preserve"> assessment of</w:t>
        </w:r>
      </w:ins>
      <w:ins w:id="1739" w:author="Reis-Filho, Jorge S./Pathology" w:date="2019-06-27T00:36:00Z">
        <w:r w:rsidR="000678DD" w:rsidRPr="000678DD">
          <w:rPr>
            <w:rFonts w:ascii="Arial" w:eastAsia="Arial" w:hAnsi="Arial" w:cs="Arial"/>
            <w:color w:val="0033CC"/>
            <w:rPrChange w:id="1740" w:author="Reis-Filho, Jorge S./Pathology" w:date="2019-06-27T00:37:00Z">
              <w:rPr>
                <w:rFonts w:ascii="Arial" w:eastAsia="Arial" w:hAnsi="Arial" w:cs="Arial"/>
                <w:color w:val="0033CC"/>
                <w:u w:val="single"/>
              </w:rPr>
            </w:rPrChange>
          </w:rPr>
          <w:t xml:space="preserve"> </w:t>
        </w:r>
        <w:proofErr w:type="spellStart"/>
        <w:r w:rsidR="000678DD" w:rsidRPr="000678DD">
          <w:rPr>
            <w:rFonts w:ascii="Arial" w:eastAsia="Arial" w:hAnsi="Arial" w:cs="Arial"/>
            <w:color w:val="0033CC"/>
            <w:rPrChange w:id="1741" w:author="Reis-Filho, Jorge S./Pathology" w:date="2019-06-27T00:37:00Z">
              <w:rPr>
                <w:rFonts w:ascii="Arial" w:eastAsia="Arial" w:hAnsi="Arial" w:cs="Arial"/>
                <w:color w:val="0033CC"/>
                <w:u w:val="single"/>
              </w:rPr>
            </w:rPrChange>
          </w:rPr>
          <w:t>VUSo</w:t>
        </w:r>
        <w:proofErr w:type="spellEnd"/>
        <w:r w:rsidR="000678DD" w:rsidRPr="000678DD">
          <w:rPr>
            <w:rFonts w:ascii="Arial" w:eastAsia="Arial" w:hAnsi="Arial" w:cs="Arial"/>
            <w:color w:val="0033CC"/>
            <w:rPrChange w:id="1742" w:author="Reis-Filho, Jorge S./Pathology" w:date="2019-06-27T00:37:00Z">
              <w:rPr>
                <w:rFonts w:ascii="Arial" w:eastAsia="Arial" w:hAnsi="Arial" w:cs="Arial"/>
                <w:color w:val="0033CC"/>
                <w:u w:val="single"/>
              </w:rPr>
            </w:rPrChange>
          </w:rPr>
          <w:t xml:space="preserve"> (the </w:t>
        </w:r>
        <w:proofErr w:type="spellStart"/>
        <w:r w:rsidR="000678DD" w:rsidRPr="000678DD">
          <w:rPr>
            <w:rFonts w:ascii="Arial" w:eastAsia="Arial" w:hAnsi="Arial" w:cs="Arial"/>
            <w:color w:val="0033CC"/>
            <w:rPrChange w:id="1743" w:author="Reis-Filho, Jorge S./Pathology" w:date="2019-06-27T00:37:00Z">
              <w:rPr>
                <w:rFonts w:ascii="Arial" w:eastAsia="Arial" w:hAnsi="Arial" w:cs="Arial"/>
                <w:color w:val="0033CC"/>
                <w:u w:val="single"/>
              </w:rPr>
            </w:rPrChange>
          </w:rPr>
          <w:t>cfDNA</w:t>
        </w:r>
        <w:proofErr w:type="spellEnd"/>
        <w:r w:rsidR="000678DD" w:rsidRPr="000678DD">
          <w:rPr>
            <w:rFonts w:ascii="Arial" w:eastAsia="Arial" w:hAnsi="Arial" w:cs="Arial"/>
            <w:color w:val="0033CC"/>
            <w:rPrChange w:id="1744" w:author="Reis-Filho, Jorge S./Pathology" w:date="2019-06-27T00:37:00Z">
              <w:rPr>
                <w:rFonts w:ascii="Arial" w:eastAsia="Arial" w:hAnsi="Arial" w:cs="Arial"/>
                <w:color w:val="0033CC"/>
                <w:u w:val="single"/>
              </w:rPr>
            </w:rPrChange>
          </w:rPr>
          <w:t xml:space="preserve"> somatic mutations that were not matched to the paired tumors or WBCs)</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w:t>
        </w:r>
        <w:proofErr w:type="spellStart"/>
        <w:r w:rsidR="000678DD" w:rsidRPr="00846D06">
          <w:rPr>
            <w:rFonts w:ascii="Arial" w:eastAsia="Arial" w:hAnsi="Arial" w:cs="Arial"/>
            <w:color w:val="0033CC"/>
          </w:rPr>
          <w:t>cfDNA</w:t>
        </w:r>
        <w:proofErr w:type="spellEnd"/>
        <w:r w:rsidR="000678DD" w:rsidRPr="00846D06">
          <w:rPr>
            <w:rFonts w:ascii="Arial" w:eastAsia="Arial" w:hAnsi="Arial" w:cs="Arial"/>
            <w:color w:val="0033CC"/>
          </w:rPr>
          <w:t xml:space="preserve">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w:t>
        </w:r>
        <w:proofErr w:type="spellStart"/>
        <w:r w:rsidR="000678DD" w:rsidRPr="00846D06">
          <w:rPr>
            <w:rFonts w:ascii="Arial" w:eastAsia="Arial" w:hAnsi="Arial" w:cs="Arial"/>
            <w:color w:val="0033CC"/>
          </w:rPr>
          <w:t>ddPCR</w:t>
        </w:r>
        <w:proofErr w:type="spellEnd"/>
        <w:r w:rsidR="000678DD" w:rsidRPr="00846D06">
          <w:rPr>
            <w:rFonts w:ascii="Arial" w:eastAsia="Arial" w:hAnsi="Arial" w:cs="Arial"/>
            <w:color w:val="0033CC"/>
          </w:rPr>
          <w:t xml:space="preserve"> assay was available. We then identified all the patients with residual extracted </w:t>
        </w:r>
        <w:proofErr w:type="spellStart"/>
        <w:r w:rsidR="000678DD" w:rsidRPr="00846D06">
          <w:rPr>
            <w:rFonts w:ascii="Arial" w:eastAsia="Arial" w:hAnsi="Arial" w:cs="Arial"/>
            <w:color w:val="0033CC"/>
          </w:rPr>
          <w:t>cfDNA</w:t>
        </w:r>
        <w:proofErr w:type="spellEnd"/>
        <w:r w:rsidR="000678DD" w:rsidRPr="00846D06">
          <w:rPr>
            <w:rFonts w:ascii="Arial" w:eastAsia="Arial" w:hAnsi="Arial" w:cs="Arial"/>
            <w:color w:val="0033CC"/>
          </w:rPr>
          <w:t xml:space="preserve">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proofErr w:type="spellStart"/>
        <w:r w:rsidR="000678DD" w:rsidRPr="000678DD">
          <w:rPr>
            <w:rFonts w:ascii="Arial" w:eastAsia="Arial" w:hAnsi="Arial" w:cs="Arial"/>
            <w:color w:val="0033CC"/>
            <w:rPrChange w:id="1745" w:author="Reis-Filho, Jorge S./Pathology" w:date="2019-06-27T00:37:00Z">
              <w:rPr>
                <w:rFonts w:ascii="Arial" w:eastAsia="Arial" w:hAnsi="Arial" w:cs="Arial"/>
                <w:color w:val="0033CC"/>
              </w:rPr>
            </w:rPrChange>
          </w:rPr>
          <w:t>ddPCR</w:t>
        </w:r>
        <w:proofErr w:type="spellEnd"/>
        <w:r w:rsidR="000678DD" w:rsidRPr="000678DD">
          <w:rPr>
            <w:rFonts w:ascii="Arial" w:eastAsia="Arial" w:hAnsi="Arial" w:cs="Arial"/>
            <w:color w:val="0033CC"/>
            <w:rPrChange w:id="1746" w:author="Reis-Filho, Jorge S./Pathology" w:date="2019-06-27T00:37:00Z">
              <w:rPr>
                <w:rFonts w:ascii="Arial" w:eastAsia="Arial" w:hAnsi="Arial" w:cs="Arial"/>
                <w:color w:val="0033CC"/>
              </w:rPr>
            </w:rPrChange>
          </w:rPr>
          <w:t xml:space="preserve"> assays (</w:t>
        </w:r>
        <w:r w:rsidR="000678DD" w:rsidRPr="000678DD">
          <w:rPr>
            <w:rFonts w:ascii="Arial" w:eastAsia="Arial" w:hAnsi="Arial" w:cs="Arial"/>
            <w:i/>
            <w:color w:val="0033CC"/>
            <w:rPrChange w:id="1747" w:author="Reis-Filho, Jorge S./Pathology" w:date="2019-06-27T00:37:00Z">
              <w:rPr>
                <w:rFonts w:ascii="Arial" w:eastAsia="Arial" w:hAnsi="Arial" w:cs="Arial"/>
                <w:i/>
                <w:color w:val="0033CC"/>
              </w:rPr>
            </w:rPrChange>
          </w:rPr>
          <w:t>PIK3CA</w:t>
        </w:r>
        <w:r w:rsidR="000678DD" w:rsidRPr="000678DD">
          <w:rPr>
            <w:rFonts w:ascii="Arial" w:eastAsia="Arial" w:hAnsi="Arial" w:cs="Arial"/>
            <w:color w:val="0033CC"/>
            <w:rPrChange w:id="1748" w:author="Reis-Filho, Jorge S./Pathology" w:date="2019-06-27T00:37:00Z">
              <w:rPr>
                <w:rFonts w:ascii="Arial" w:eastAsia="Arial" w:hAnsi="Arial" w:cs="Arial"/>
                <w:color w:val="0033CC"/>
              </w:rPr>
            </w:rPrChange>
          </w:rPr>
          <w:t xml:space="preserve"> E545K, </w:t>
        </w:r>
        <w:r w:rsidR="000678DD" w:rsidRPr="000678DD">
          <w:rPr>
            <w:rFonts w:ascii="Arial" w:eastAsia="Arial" w:hAnsi="Arial" w:cs="Arial"/>
            <w:i/>
            <w:color w:val="0033CC"/>
            <w:rPrChange w:id="1749" w:author="Reis-Filho, Jorge S./Pathology" w:date="2019-06-27T00:37:00Z">
              <w:rPr>
                <w:rFonts w:ascii="Arial" w:eastAsia="Arial" w:hAnsi="Arial" w:cs="Arial"/>
                <w:i/>
                <w:color w:val="0033CC"/>
              </w:rPr>
            </w:rPrChange>
          </w:rPr>
          <w:t>NRAS</w:t>
        </w:r>
        <w:r w:rsidR="000678DD" w:rsidRPr="000678DD">
          <w:rPr>
            <w:rFonts w:ascii="Arial" w:eastAsia="Arial" w:hAnsi="Arial" w:cs="Arial"/>
            <w:color w:val="0033CC"/>
            <w:rPrChange w:id="1750" w:author="Reis-Filho, Jorge S./Pathology" w:date="2019-06-27T00:37:00Z">
              <w:rPr>
                <w:rFonts w:ascii="Arial" w:eastAsia="Arial" w:hAnsi="Arial" w:cs="Arial"/>
                <w:color w:val="0033CC"/>
              </w:rPr>
            </w:rPrChange>
          </w:rPr>
          <w:t xml:space="preserve"> Q61K, </w:t>
        </w:r>
        <w:r w:rsidR="000678DD" w:rsidRPr="000678DD">
          <w:rPr>
            <w:rFonts w:ascii="Arial" w:eastAsia="Arial" w:hAnsi="Arial" w:cs="Arial"/>
            <w:i/>
            <w:color w:val="0033CC"/>
            <w:rPrChange w:id="1751" w:author="Reis-Filho, Jorge S./Pathology" w:date="2019-06-27T00:37:00Z">
              <w:rPr>
                <w:rFonts w:ascii="Arial" w:eastAsia="Arial" w:hAnsi="Arial" w:cs="Arial"/>
                <w:i/>
                <w:color w:val="0033CC"/>
              </w:rPr>
            </w:rPrChange>
          </w:rPr>
          <w:t>CTNNB1</w:t>
        </w:r>
        <w:r w:rsidR="000678DD" w:rsidRPr="000678DD">
          <w:rPr>
            <w:rFonts w:ascii="Arial" w:eastAsia="Arial" w:hAnsi="Arial" w:cs="Arial"/>
            <w:color w:val="0033CC"/>
            <w:rPrChange w:id="1752" w:author="Reis-Filho, Jorge S./Pathology" w:date="2019-06-27T00:37:00Z">
              <w:rPr>
                <w:rFonts w:ascii="Arial" w:eastAsia="Arial" w:hAnsi="Arial" w:cs="Arial"/>
                <w:color w:val="0033CC"/>
              </w:rPr>
            </w:rPrChange>
          </w:rPr>
          <w:t xml:space="preserve"> T41I, </w:t>
        </w:r>
        <w:r w:rsidR="000678DD" w:rsidRPr="000678DD">
          <w:rPr>
            <w:rFonts w:ascii="Arial" w:eastAsia="Arial" w:hAnsi="Arial" w:cs="Arial"/>
            <w:i/>
            <w:color w:val="0033CC"/>
            <w:rPrChange w:id="1753" w:author="Reis-Filho, Jorge S./Pathology" w:date="2019-06-27T00:37:00Z">
              <w:rPr>
                <w:rFonts w:ascii="Arial" w:eastAsia="Arial" w:hAnsi="Arial" w:cs="Arial"/>
                <w:i/>
                <w:color w:val="0033CC"/>
              </w:rPr>
            </w:rPrChange>
          </w:rPr>
          <w:t>CTNNB1</w:t>
        </w:r>
        <w:r w:rsidR="000678DD" w:rsidRPr="000678DD">
          <w:rPr>
            <w:rFonts w:ascii="Arial" w:eastAsia="Arial" w:hAnsi="Arial" w:cs="Arial"/>
            <w:color w:val="0033CC"/>
            <w:rPrChange w:id="1754" w:author="Reis-Filho, Jorge S./Pathology" w:date="2019-06-27T00:37:00Z">
              <w:rPr>
                <w:rFonts w:ascii="Arial" w:eastAsia="Arial" w:hAnsi="Arial" w:cs="Arial"/>
                <w:color w:val="0033CC"/>
              </w:rPr>
            </w:rPrChange>
          </w:rPr>
          <w:t xml:space="preserve"> S33C) targeting </w:t>
        </w:r>
        <w:proofErr w:type="spellStart"/>
        <w:r w:rsidR="000678DD" w:rsidRPr="000678DD">
          <w:rPr>
            <w:rFonts w:ascii="Arial" w:eastAsia="Arial" w:hAnsi="Arial" w:cs="Arial"/>
            <w:color w:val="0033CC"/>
            <w:rPrChange w:id="1755" w:author="Reis-Filho, Jorge S./Pathology" w:date="2019-06-27T00:37:00Z">
              <w:rPr>
                <w:rFonts w:ascii="Arial" w:eastAsia="Arial" w:hAnsi="Arial" w:cs="Arial"/>
                <w:color w:val="0033CC"/>
              </w:rPr>
            </w:rPrChange>
          </w:rPr>
          <w:t>VUSo</w:t>
        </w:r>
        <w:proofErr w:type="spellEnd"/>
        <w:r w:rsidR="000678DD" w:rsidRPr="000678DD">
          <w:rPr>
            <w:rFonts w:ascii="Arial" w:eastAsia="Arial" w:hAnsi="Arial" w:cs="Arial"/>
            <w:color w:val="0033CC"/>
            <w:rPrChange w:id="1756" w:author="Reis-Filho, Jorge S./Pathology" w:date="2019-06-27T00:37:00Z">
              <w:rPr>
                <w:rFonts w:ascii="Arial" w:eastAsia="Arial" w:hAnsi="Arial" w:cs="Arial"/>
                <w:color w:val="0033CC"/>
              </w:rPr>
            </w:rPrChange>
          </w:rPr>
          <w:t xml:space="preserve"> in seven patients. For one patient, only </w:t>
        </w:r>
        <w:proofErr w:type="spellStart"/>
        <w:r w:rsidR="000678DD" w:rsidRPr="000678DD">
          <w:rPr>
            <w:rFonts w:ascii="Arial" w:eastAsia="Arial" w:hAnsi="Arial" w:cs="Arial"/>
            <w:color w:val="0033CC"/>
            <w:rPrChange w:id="1757" w:author="Reis-Filho, Jorge S./Pathology" w:date="2019-06-27T00:37:00Z">
              <w:rPr>
                <w:rFonts w:ascii="Arial" w:eastAsia="Arial" w:hAnsi="Arial" w:cs="Arial"/>
                <w:color w:val="0033CC"/>
              </w:rPr>
            </w:rPrChange>
          </w:rPr>
          <w:t>cfDNA</w:t>
        </w:r>
        <w:proofErr w:type="spellEnd"/>
        <w:r w:rsidR="000678DD" w:rsidRPr="000678DD">
          <w:rPr>
            <w:rFonts w:ascii="Arial" w:eastAsia="Arial" w:hAnsi="Arial" w:cs="Arial"/>
            <w:color w:val="0033CC"/>
            <w:rPrChange w:id="1758" w:author="Reis-Filho, Jorge S./Pathology" w:date="2019-06-27T00:37:00Z">
              <w:rPr>
                <w:rFonts w:ascii="Arial" w:eastAsia="Arial" w:hAnsi="Arial" w:cs="Arial"/>
                <w:color w:val="0033CC"/>
              </w:rPr>
            </w:rPrChange>
          </w:rPr>
          <w:t xml:space="preserve"> extracted from plasma was available. For two patients, both </w:t>
        </w:r>
        <w:proofErr w:type="spellStart"/>
        <w:r w:rsidR="000678DD" w:rsidRPr="000678DD">
          <w:rPr>
            <w:rFonts w:ascii="Arial" w:eastAsia="Arial" w:hAnsi="Arial" w:cs="Arial"/>
            <w:color w:val="0033CC"/>
            <w:rPrChange w:id="1759" w:author="Reis-Filho, Jorge S./Pathology" w:date="2019-06-27T00:37:00Z">
              <w:rPr>
                <w:rFonts w:ascii="Arial" w:eastAsia="Arial" w:hAnsi="Arial" w:cs="Arial"/>
                <w:color w:val="0033CC"/>
              </w:rPr>
            </w:rPrChange>
          </w:rPr>
          <w:t>cfDNA</w:t>
        </w:r>
        <w:proofErr w:type="spellEnd"/>
        <w:r w:rsidR="000678DD" w:rsidRPr="000678DD">
          <w:rPr>
            <w:rFonts w:ascii="Arial" w:eastAsia="Arial" w:hAnsi="Arial" w:cs="Arial"/>
            <w:color w:val="0033CC"/>
            <w:rPrChange w:id="1760" w:author="Reis-Filho, Jorge S./Pathology" w:date="2019-06-27T00:37:00Z">
              <w:rPr>
                <w:rFonts w:ascii="Arial" w:eastAsia="Arial" w:hAnsi="Arial" w:cs="Arial"/>
                <w:color w:val="0033CC"/>
              </w:rPr>
            </w:rPrChange>
          </w:rPr>
          <w:t xml:space="preserve">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Change w:id="1761" w:author="Reis-Filho, Jorge S./Pathology" w:date="2019-06-27T00:37:00Z">
              <w:rPr>
                <w:rFonts w:ascii="Arial" w:eastAsia="Arial" w:hAnsi="Arial" w:cs="Arial"/>
                <w:color w:val="0033CC"/>
              </w:rPr>
            </w:rPrChange>
          </w:rPr>
          <w:t>VUSo</w:t>
        </w:r>
        <w:proofErr w:type="spellEnd"/>
        <w:r w:rsidR="000678DD" w:rsidRPr="000678DD">
          <w:rPr>
            <w:rFonts w:ascii="Arial" w:eastAsia="Arial" w:hAnsi="Arial" w:cs="Arial"/>
            <w:color w:val="0033CC"/>
            <w:rPrChange w:id="1762" w:author="Reis-Filho, Jorge S./Pathology" w:date="2019-06-27T00:37:00Z">
              <w:rPr>
                <w:rFonts w:ascii="Arial" w:eastAsia="Arial" w:hAnsi="Arial" w:cs="Arial"/>
                <w:color w:val="0033CC"/>
              </w:rPr>
            </w:rPrChange>
          </w:rPr>
          <w:t xml:space="preserve"> were not detected in </w:t>
        </w:r>
        <w:proofErr w:type="spellStart"/>
        <w:r w:rsidR="000678DD" w:rsidRPr="000678DD">
          <w:rPr>
            <w:rFonts w:ascii="Arial" w:eastAsia="Arial" w:hAnsi="Arial" w:cs="Arial"/>
            <w:color w:val="0033CC"/>
            <w:rPrChange w:id="1763" w:author="Reis-Filho, Jorge S./Pathology" w:date="2019-06-27T00:37:00Z">
              <w:rPr>
                <w:rFonts w:ascii="Arial" w:eastAsia="Arial" w:hAnsi="Arial" w:cs="Arial"/>
                <w:color w:val="0033CC"/>
              </w:rPr>
            </w:rPrChange>
          </w:rPr>
          <w:t>cfDNA</w:t>
        </w:r>
        <w:proofErr w:type="spellEnd"/>
        <w:r w:rsidR="000678DD" w:rsidRPr="000678DD">
          <w:rPr>
            <w:rFonts w:ascii="Arial" w:eastAsia="Arial" w:hAnsi="Arial" w:cs="Arial"/>
            <w:color w:val="0033CC"/>
            <w:rPrChange w:id="1764" w:author="Reis-Filho, Jorge S./Pathology" w:date="2019-06-27T00:37:00Z">
              <w:rPr>
                <w:rFonts w:ascii="Arial" w:eastAsia="Arial" w:hAnsi="Arial" w:cs="Arial"/>
                <w:color w:val="0033CC"/>
              </w:rPr>
            </w:rPrChange>
          </w:rPr>
          <w:t xml:space="preserve"> were used. Four negative libraries were used for each </w:t>
        </w:r>
        <w:proofErr w:type="spellStart"/>
        <w:r w:rsidR="000678DD" w:rsidRPr="000678DD">
          <w:rPr>
            <w:rFonts w:ascii="Arial" w:eastAsia="Arial" w:hAnsi="Arial" w:cs="Arial"/>
            <w:color w:val="0033CC"/>
            <w:rPrChange w:id="1765" w:author="Reis-Filho, Jorge S./Pathology" w:date="2019-06-27T00:37:00Z">
              <w:rPr>
                <w:rFonts w:ascii="Arial" w:eastAsia="Arial" w:hAnsi="Arial" w:cs="Arial"/>
                <w:color w:val="0033CC"/>
              </w:rPr>
            </w:rPrChange>
          </w:rPr>
          <w:t>ddPCR</w:t>
        </w:r>
        <w:proofErr w:type="spellEnd"/>
        <w:r w:rsidR="000678DD" w:rsidRPr="000678DD">
          <w:rPr>
            <w:rFonts w:ascii="Arial" w:eastAsia="Arial" w:hAnsi="Arial" w:cs="Arial"/>
            <w:color w:val="0033CC"/>
            <w:rPrChange w:id="1766" w:author="Reis-Filho, Jorge S./Pathology" w:date="2019-06-27T00:37:00Z">
              <w:rPr>
                <w:rFonts w:ascii="Arial" w:eastAsia="Arial" w:hAnsi="Arial" w:cs="Arial"/>
                <w:color w:val="0033CC"/>
              </w:rPr>
            </w:rPrChange>
          </w:rPr>
          <w:t xml:space="preserve"> assay and all experiments were performed in triplicate. The results are shown in </w:t>
        </w:r>
        <w:r w:rsidR="000678DD" w:rsidRPr="000678DD">
          <w:rPr>
            <w:rFonts w:ascii="Arial" w:eastAsia="Arial" w:hAnsi="Arial" w:cs="Arial"/>
            <w:b/>
            <w:color w:val="0033CC"/>
            <w:rPrChange w:id="1767" w:author="Reis-Filho, Jorge S./Pathology" w:date="2019-06-27T00:37:00Z">
              <w:rPr>
                <w:rFonts w:ascii="Arial" w:eastAsia="Arial" w:hAnsi="Arial" w:cs="Arial"/>
                <w:b/>
                <w:color w:val="0033CC"/>
              </w:rPr>
            </w:rPrChange>
          </w:rPr>
          <w:t>Response to Reviewers Figure 9b</w:t>
        </w:r>
        <w:r w:rsidR="000678DD" w:rsidRPr="000678DD">
          <w:rPr>
            <w:rFonts w:ascii="Arial" w:eastAsia="Arial" w:hAnsi="Arial" w:cs="Arial"/>
            <w:color w:val="0033CC"/>
            <w:rPrChange w:id="1768" w:author="Reis-Filho, Jorge S./Pathology" w:date="2019-06-27T00:37:00Z">
              <w:rPr>
                <w:rFonts w:ascii="Arial" w:eastAsia="Arial" w:hAnsi="Arial" w:cs="Arial"/>
                <w:color w:val="0033CC"/>
              </w:rPr>
            </w:rPrChange>
          </w:rPr>
          <w:t xml:space="preserve"> and </w:t>
        </w:r>
        <w:r w:rsidR="000678DD" w:rsidRPr="000678DD">
          <w:rPr>
            <w:rFonts w:ascii="Arial" w:eastAsia="Arial" w:hAnsi="Arial" w:cs="Arial"/>
            <w:color w:val="0033CC"/>
            <w:highlight w:val="yellow"/>
            <w:rPrChange w:id="1769" w:author="Reis-Filho, Jorge S./Pathology" w:date="2019-06-27T00:37:00Z">
              <w:rPr>
                <w:rFonts w:ascii="Arial" w:eastAsia="Arial" w:hAnsi="Arial" w:cs="Arial"/>
                <w:color w:val="0033CC"/>
                <w:highlight w:val="yellow"/>
              </w:rPr>
            </w:rPrChange>
          </w:rPr>
          <w:t>Figure 4X</w:t>
        </w:r>
        <w:r w:rsidR="000678DD" w:rsidRPr="000678DD">
          <w:rPr>
            <w:rFonts w:ascii="Arial" w:eastAsia="Arial" w:hAnsi="Arial" w:cs="Arial"/>
            <w:color w:val="0033CC"/>
            <w:rPrChange w:id="1770" w:author="Reis-Filho, Jorge S./Pathology" w:date="2019-06-27T00:37:00Z">
              <w:rPr>
                <w:rFonts w:ascii="Arial" w:eastAsia="Arial" w:hAnsi="Arial" w:cs="Arial"/>
                <w:color w:val="0033CC"/>
              </w:rPr>
            </w:rPrChange>
          </w:rPr>
          <w:t xml:space="preserve"> of the revised manuscript whereby the </w:t>
        </w:r>
        <w:proofErr w:type="spellStart"/>
        <w:r w:rsidR="000678DD" w:rsidRPr="000678DD">
          <w:rPr>
            <w:rFonts w:ascii="Arial" w:eastAsia="Arial" w:hAnsi="Arial" w:cs="Arial"/>
            <w:color w:val="0033CC"/>
            <w:rPrChange w:id="1771" w:author="Reis-Filho, Jorge S./Pathology" w:date="2019-06-27T00:37:00Z">
              <w:rPr>
                <w:rFonts w:ascii="Arial" w:eastAsia="Arial" w:hAnsi="Arial" w:cs="Arial"/>
                <w:color w:val="0033CC"/>
              </w:rPr>
            </w:rPrChange>
          </w:rPr>
          <w:t>cfDNA</w:t>
        </w:r>
        <w:proofErr w:type="spellEnd"/>
        <w:r w:rsidR="000678DD" w:rsidRPr="000678DD">
          <w:rPr>
            <w:rFonts w:ascii="Arial" w:eastAsia="Arial" w:hAnsi="Arial" w:cs="Arial"/>
            <w:color w:val="0033CC"/>
            <w:rPrChange w:id="1772" w:author="Reis-Filho, Jorge S./Pathology" w:date="2019-06-27T00:37:00Z">
              <w:rPr>
                <w:rFonts w:ascii="Arial" w:eastAsia="Arial" w:hAnsi="Arial" w:cs="Arial"/>
                <w:color w:val="0033CC"/>
              </w:rPr>
            </w:rPrChange>
          </w:rPr>
          <w:t xml:space="preserve"> sequencing</w:t>
        </w:r>
        <w:r w:rsidR="000678DD" w:rsidRPr="003A528F">
          <w:rPr>
            <w:rFonts w:ascii="Arial" w:eastAsia="Arial" w:hAnsi="Arial" w:cs="Arial"/>
            <w:color w:val="0033CC"/>
          </w:rPr>
          <w:t xml:space="preserve"> assay had a 100% positive percent agreement (PPA) and 100% negative percent agreement (NPA) considering </w:t>
        </w:r>
        <w:proofErr w:type="spellStart"/>
        <w:r w:rsidR="000678DD" w:rsidRPr="003A528F">
          <w:rPr>
            <w:rFonts w:ascii="Arial" w:eastAsia="Arial" w:hAnsi="Arial" w:cs="Arial"/>
            <w:color w:val="0033CC"/>
          </w:rPr>
          <w:t>ddPCR</w:t>
        </w:r>
        <w:proofErr w:type="spellEnd"/>
        <w:r w:rsidR="000678DD" w:rsidRPr="003A528F">
          <w:rPr>
            <w:rFonts w:ascii="Arial" w:eastAsia="Arial" w:hAnsi="Arial" w:cs="Arial"/>
            <w:color w:val="0033CC"/>
          </w:rPr>
          <w:t xml:space="preserve"> as the benchmark.</w:t>
        </w:r>
      </w:ins>
    </w:p>
    <w:p w14:paraId="4CFC78D5" w14:textId="77777777" w:rsidR="00413E5F" w:rsidRPr="00A7225E" w:rsidRDefault="00413E5F" w:rsidP="00A7225E">
      <w:pPr>
        <w:spacing w:after="0" w:line="240" w:lineRule="auto"/>
        <w:jc w:val="both"/>
        <w:rPr>
          <w:rFonts w:ascii="Arial" w:eastAsia="Arial" w:hAnsi="Arial" w:cs="Arial"/>
        </w:rPr>
      </w:pPr>
    </w:p>
    <w:p w14:paraId="0CB45AD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7E0D0327" w14:textId="77777777" w:rsidR="00413E5F" w:rsidRPr="00A7225E" w:rsidDel="00EE1F5D" w:rsidRDefault="00413E5F" w:rsidP="00A7225E">
      <w:pPr>
        <w:spacing w:after="0" w:line="240" w:lineRule="auto"/>
        <w:jc w:val="both"/>
        <w:rPr>
          <w:del w:id="1773" w:author="Reis-Filho, Jorge S./Pathology" w:date="2019-06-26T21:14:00Z"/>
          <w:rFonts w:ascii="Arial" w:eastAsia="Arial" w:hAnsi="Arial" w:cs="Arial"/>
          <w:color w:val="0033CC"/>
        </w:rPr>
      </w:pPr>
    </w:p>
    <w:p w14:paraId="543ED957" w14:textId="7763E13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w:t>
      </w:r>
      <w:ins w:id="1774" w:author="Reis-Filho, Jorge S./Pathology" w:date="2019-06-27T00:38:00Z">
        <w:r w:rsidR="00846D06">
          <w:rPr>
            <w:rFonts w:ascii="Arial" w:eastAsia="Arial" w:hAnsi="Arial" w:cs="Arial"/>
            <w:color w:val="0033CC"/>
          </w:rPr>
          <w:t>(</w:t>
        </w:r>
      </w:ins>
      <w:commentRangeStart w:id="1775"/>
      <w:r w:rsidRPr="00A7225E">
        <w:rPr>
          <w:rFonts w:ascii="Arial" w:eastAsia="Arial" w:hAnsi="Arial" w:cs="Arial"/>
          <w:color w:val="0033CC"/>
        </w:rPr>
        <w:t xml:space="preserve">i.e.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following the terminology of the manuscript and WBC-matched i.e. CH-derived in the other, rather than being filtered out as germline variants</w:t>
      </w:r>
      <w:commentRangeEnd w:id="1775"/>
      <w:r w:rsidR="00846D06">
        <w:rPr>
          <w:rStyle w:val="CommentReference"/>
        </w:rPr>
        <w:commentReference w:id="1775"/>
      </w:r>
      <w:ins w:id="1776" w:author="Reis-Filho, Jorge S./Pathology" w:date="2019-06-27T00:38:00Z">
        <w:r w:rsidR="00846D06">
          <w:rPr>
            <w:rFonts w:ascii="Arial" w:eastAsia="Arial" w:hAnsi="Arial" w:cs="Arial"/>
            <w:color w:val="0033CC"/>
          </w:rPr>
          <w:t>)</w:t>
        </w:r>
      </w:ins>
      <w:r w:rsidRPr="00A7225E">
        <w:rPr>
          <w:rFonts w:ascii="Arial" w:eastAsia="Arial" w:hAnsi="Arial" w:cs="Arial"/>
          <w:color w:val="0033CC"/>
        </w:rPr>
        <w:t xml:space="preserve">.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even a low number of alternate read</w:t>
      </w:r>
      <w:ins w:id="1777" w:author="Reis-Filho, Jorge S./Pathology" w:date="2019-06-27T00:39:00Z">
        <w:r w:rsidR="00846D06">
          <w:rPr>
            <w:rFonts w:ascii="Arial" w:eastAsia="Arial" w:hAnsi="Arial" w:cs="Arial"/>
            <w:color w:val="0033CC"/>
          </w:rPr>
          <w:t>s</w:t>
        </w:r>
      </w:ins>
      <w:r w:rsidRPr="00A7225E">
        <w:rPr>
          <w:rFonts w:ascii="Arial" w:eastAsia="Arial" w:hAnsi="Arial" w:cs="Arial"/>
          <w:color w:val="0033CC"/>
        </w:rPr>
        <w:t xml:space="preserve"> support</w:t>
      </w:r>
      <w:ins w:id="1778" w:author="Reis-Filho, Jorge S./Pathology" w:date="2019-06-27T00:39:00Z">
        <w:r w:rsidR="00846D06">
          <w:rPr>
            <w:rFonts w:ascii="Arial" w:eastAsia="Arial" w:hAnsi="Arial" w:cs="Arial"/>
            <w:color w:val="0033CC"/>
          </w:rPr>
          <w:t>ing</w:t>
        </w:r>
      </w:ins>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ins w:id="1779" w:author="Reis-Filho, Jorge S./Pathology" w:date="2019-06-27T00:39:00Z">
        <w:r w:rsidR="00846D06">
          <w:rPr>
            <w:rFonts w:ascii="Arial" w:eastAsia="Arial" w:hAnsi="Arial" w:cs="Arial"/>
            <w:color w:val="0033CC"/>
          </w:rPr>
          <w:t>,</w:t>
        </w:r>
      </w:ins>
      <w:r w:rsidRPr="00A7225E">
        <w:rPr>
          <w:rFonts w:ascii="Arial" w:eastAsia="Arial" w:hAnsi="Arial" w:cs="Arial"/>
          <w:color w:val="0033CC"/>
        </w:rPr>
        <w:t xml:space="preserve">726 (4.3%) variants were found to be misclassified in one or the other replicate. </w:t>
      </w:r>
      <w:ins w:id="1780" w:author="Reis-Filho, Jorge S./Pathology" w:date="2019-06-27T00:39:00Z">
        <w:r w:rsidR="00846D06" w:rsidRPr="00846D06">
          <w:rPr>
            <w:rFonts w:ascii="Arial" w:eastAsia="Arial" w:hAnsi="Arial" w:cs="Arial"/>
            <w:b/>
            <w:color w:val="0033CC"/>
            <w:rPrChange w:id="1781" w:author="Reis-Filho, Jorge S./Pathology" w:date="2019-06-27T00:39:00Z">
              <w:rPr>
                <w:rFonts w:ascii="Arial" w:eastAsia="Arial" w:hAnsi="Arial" w:cs="Arial"/>
                <w:color w:val="0033CC"/>
              </w:rPr>
            </w:rPrChange>
          </w:rPr>
          <w:t xml:space="preserve">Response to Reviewers </w:t>
        </w:r>
      </w:ins>
      <w:r w:rsidRPr="00846D06">
        <w:rPr>
          <w:rFonts w:ascii="Arial" w:eastAsia="Arial" w:hAnsi="Arial" w:cs="Arial"/>
          <w:b/>
          <w:color w:val="0033CC"/>
          <w:rPrChange w:id="1782" w:author="Reis-Filho, Jorge S./Pathology" w:date="2019-06-27T00:39:00Z">
            <w:rPr>
              <w:rFonts w:ascii="Arial" w:eastAsia="Arial" w:hAnsi="Arial" w:cs="Arial"/>
              <w:color w:val="0033CC"/>
            </w:rPr>
          </w:rPrChange>
        </w:rPr>
        <w:t xml:space="preserve">Table </w:t>
      </w:r>
      <w:r w:rsidR="00C80ED4" w:rsidRPr="00846D06">
        <w:rPr>
          <w:rFonts w:ascii="Arial" w:eastAsia="Arial" w:hAnsi="Arial" w:cs="Arial"/>
          <w:b/>
          <w:color w:val="0033CC"/>
          <w:rPrChange w:id="1783" w:author="Reis-Filho, Jorge S./Pathology" w:date="2019-06-27T00:39:00Z">
            <w:rPr>
              <w:rFonts w:ascii="Arial" w:eastAsia="Arial" w:hAnsi="Arial" w:cs="Arial"/>
              <w:color w:val="0033CC"/>
            </w:rPr>
          </w:rPrChange>
        </w:rPr>
        <w:t>1</w:t>
      </w:r>
      <w:r w:rsidR="0031314A" w:rsidRPr="00846D06">
        <w:rPr>
          <w:rFonts w:ascii="Arial" w:eastAsia="Arial" w:hAnsi="Arial" w:cs="Arial"/>
          <w:b/>
          <w:color w:val="0033CC"/>
          <w:rPrChange w:id="1784" w:author="Reis-Filho, Jorge S./Pathology" w:date="2019-06-27T00:39:00Z">
            <w:rPr>
              <w:rFonts w:ascii="Arial" w:eastAsia="Arial" w:hAnsi="Arial" w:cs="Arial"/>
              <w:color w:val="0033CC"/>
            </w:rPr>
          </w:rPrChange>
        </w:rPr>
        <w:t>2</w:t>
      </w:r>
      <w:r w:rsidRPr="00A7225E">
        <w:rPr>
          <w:rFonts w:ascii="Arial" w:eastAsia="Arial" w:hAnsi="Arial" w:cs="Arial"/>
          <w:color w:val="0033CC"/>
        </w:rPr>
        <w:t xml:space="preserve"> </w:t>
      </w:r>
      <w:del w:id="1785" w:author="Reis-Filho, Jorge S./Pathology" w:date="2019-06-27T00:39:00Z">
        <w:r w:rsidRPr="00A7225E" w:rsidDel="00846D06">
          <w:rPr>
            <w:rFonts w:ascii="Arial" w:eastAsia="Arial" w:hAnsi="Arial" w:cs="Arial"/>
            <w:color w:val="0033CC"/>
          </w:rPr>
          <w:delText xml:space="preserve">of this </w:delText>
        </w:r>
        <w:r w:rsidR="003A08F4" w:rsidRPr="00A7225E" w:rsidDel="00846D06">
          <w:rPr>
            <w:rFonts w:ascii="Arial" w:eastAsia="Arial" w:hAnsi="Arial" w:cs="Arial"/>
            <w:color w:val="0033CC"/>
          </w:rPr>
          <w:delText>response</w:delText>
        </w:r>
        <w:r w:rsidRPr="00A7225E" w:rsidDel="00846D06">
          <w:rPr>
            <w:rFonts w:ascii="Arial" w:eastAsia="Arial" w:hAnsi="Arial" w:cs="Arial"/>
            <w:color w:val="0033CC"/>
          </w:rPr>
          <w:delText xml:space="preserve"> shows</w:delText>
        </w:r>
      </w:del>
      <w:ins w:id="1786" w:author="Reis-Filho, Jorge S./Pathology" w:date="2019-06-27T00:39:00Z">
        <w:r w:rsidR="00846D06">
          <w:rPr>
            <w:rFonts w:ascii="Arial" w:eastAsia="Arial" w:hAnsi="Arial" w:cs="Arial"/>
            <w:color w:val="0033CC"/>
          </w:rPr>
          <w:t>summarizes</w:t>
        </w:r>
      </w:ins>
      <w:r w:rsidRPr="00A7225E">
        <w:rPr>
          <w:rFonts w:ascii="Arial" w:eastAsia="Arial" w:hAnsi="Arial" w:cs="Arial"/>
          <w:color w:val="0033CC"/>
        </w:rPr>
        <w:t xml:space="preserve"> those variants </w:t>
      </w:r>
      <w:del w:id="1787" w:author="Reis-Filho, Jorge S./Pathology" w:date="2019-06-27T00:39:00Z">
        <w:r w:rsidRPr="00A7225E" w:rsidDel="00846D06">
          <w:rPr>
            <w:rFonts w:ascii="Arial" w:eastAsia="Arial" w:hAnsi="Arial" w:cs="Arial"/>
            <w:color w:val="0033CC"/>
          </w:rPr>
          <w:delText xml:space="preserve">which </w:delText>
        </w:r>
      </w:del>
      <w:ins w:id="1788" w:author="Reis-Filho, Jorge S./Pathology" w:date="2019-06-27T00:39:00Z">
        <w:r w:rsidR="00846D06">
          <w:rPr>
            <w:rFonts w:ascii="Arial" w:eastAsia="Arial" w:hAnsi="Arial" w:cs="Arial"/>
            <w:color w:val="0033CC"/>
          </w:rPr>
          <w:t>that</w:t>
        </w:r>
        <w:r w:rsidR="00846D06" w:rsidRPr="00A7225E">
          <w:rPr>
            <w:rFonts w:ascii="Arial" w:eastAsia="Arial" w:hAnsi="Arial" w:cs="Arial"/>
            <w:color w:val="0033CC"/>
          </w:rPr>
          <w:t xml:space="preserve"> </w:t>
        </w:r>
      </w:ins>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193E37A8"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that the labelling of Figure 1 and Supplementary Figure S3 of the manuscript may be misleading</w:t>
      </w:r>
      <w:r w:rsidR="002F1FB2" w:rsidRPr="00A7225E">
        <w:rPr>
          <w:rFonts w:ascii="Arial" w:eastAsia="Arial" w:hAnsi="Arial" w:cs="Arial"/>
          <w:color w:val="0033CC"/>
        </w:rPr>
        <w:t xml:space="preserve"> </w:t>
      </w:r>
      <w:r w:rsidRPr="00A7225E">
        <w:rPr>
          <w:rFonts w:ascii="Arial" w:eastAsia="Arial" w:hAnsi="Arial" w:cs="Arial"/>
          <w:color w:val="0033CC"/>
        </w:rPr>
        <w:t xml:space="preserve">and have </w:t>
      </w:r>
      <w:ins w:id="1789" w:author="Reis-Filho, Jorge S./Pathology" w:date="2019-06-27T00:40:00Z">
        <w:r w:rsidR="00846D06">
          <w:rPr>
            <w:rFonts w:ascii="Arial" w:eastAsia="Arial" w:hAnsi="Arial" w:cs="Arial"/>
            <w:color w:val="0033CC"/>
          </w:rPr>
          <w:t xml:space="preserve">now </w:t>
        </w:r>
      </w:ins>
      <w:r w:rsidRPr="00A7225E">
        <w:rPr>
          <w:rFonts w:ascii="Arial" w:eastAsia="Arial" w:hAnsi="Arial" w:cs="Arial"/>
          <w:color w:val="0033CC"/>
        </w:rPr>
        <w:t xml:space="preserve">revised the legends to clarify this point. </w:t>
      </w:r>
      <w:del w:id="1790" w:author="Reis-Filho, Jorge S./Pathology" w:date="2019-06-27T00:40:00Z">
        <w:r w:rsidRPr="00A7225E" w:rsidDel="00846D06">
          <w:rPr>
            <w:rFonts w:ascii="Arial" w:eastAsia="Arial" w:hAnsi="Arial" w:cs="Arial"/>
            <w:color w:val="0033CC"/>
          </w:rPr>
          <w:delText xml:space="preserve">However, </w:delText>
        </w:r>
        <w:r w:rsidR="00B4071F" w:rsidRPr="00A7225E" w:rsidDel="00846D06">
          <w:rPr>
            <w:rFonts w:ascii="Arial" w:eastAsia="Arial" w:hAnsi="Arial" w:cs="Arial"/>
            <w:color w:val="0033CC"/>
          </w:rPr>
          <w:delText>t</w:delText>
        </w:r>
      </w:del>
      <w:ins w:id="1791" w:author="Reis-Filho, Jorge S./Pathology" w:date="2019-06-27T00:40:00Z">
        <w:r w:rsidR="00846D06">
          <w:rPr>
            <w:rFonts w:ascii="Arial" w:eastAsia="Arial" w:hAnsi="Arial" w:cs="Arial"/>
            <w:color w:val="0033CC"/>
          </w:rPr>
          <w:t>T</w:t>
        </w:r>
      </w:ins>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ins w:id="1792" w:author="Reis-Filho, Jorge S./Pathology" w:date="2019-06-27T00:40:00Z">
        <w:r w:rsidR="00846D06">
          <w:rPr>
            <w:rFonts w:ascii="Arial" w:eastAsia="Arial" w:hAnsi="Arial" w:cs="Arial"/>
            <w:color w:val="0033CC"/>
          </w:rPr>
          <w:t>, however,</w:t>
        </w:r>
      </w:ins>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ins w:id="1793" w:author="Reis-Filho, Jorge S./Pathology" w:date="2019-06-27T00:40:00Z">
        <w:r w:rsidR="00846D06">
          <w:rPr>
            <w:rFonts w:ascii="Arial" w:eastAsia="Arial" w:hAnsi="Arial" w:cs="Arial"/>
            <w:color w:val="0033CC"/>
          </w:rPr>
          <w:t xml:space="preserve">further emphasizes </w:t>
        </w:r>
      </w:ins>
      <w:r w:rsidR="00B4071F" w:rsidRPr="00A7225E">
        <w:rPr>
          <w:rFonts w:ascii="Arial" w:eastAsia="Arial" w:hAnsi="Arial" w:cs="Arial"/>
          <w:color w:val="0033CC"/>
        </w:rPr>
        <w:t xml:space="preserve">the </w:t>
      </w:r>
      <w:del w:id="1794" w:author="Reis-Filho, Jorge S./Pathology" w:date="2019-06-27T00:40:00Z">
        <w:r w:rsidR="00B4071F" w:rsidRPr="00A7225E" w:rsidDel="00846D06">
          <w:rPr>
            <w:rFonts w:ascii="Arial" w:eastAsia="Arial" w:hAnsi="Arial" w:cs="Arial"/>
            <w:color w:val="0033CC"/>
          </w:rPr>
          <w:delText xml:space="preserve">importance </w:delText>
        </w:r>
      </w:del>
      <w:ins w:id="1795" w:author="Reis-Filho, Jorge S./Pathology" w:date="2019-06-27T00:40:00Z">
        <w:r w:rsidR="00846D06">
          <w:rPr>
            <w:rFonts w:ascii="Arial" w:eastAsia="Arial" w:hAnsi="Arial" w:cs="Arial"/>
            <w:color w:val="0033CC"/>
          </w:rPr>
          <w:t>timeliness</w:t>
        </w:r>
      </w:ins>
      <w:ins w:id="1796" w:author="Reis-Filho, Jorge S./Pathology" w:date="2019-06-27T00:41:00Z">
        <w:r w:rsidR="00846D06">
          <w:rPr>
            <w:rFonts w:ascii="Arial" w:eastAsia="Arial" w:hAnsi="Arial" w:cs="Arial"/>
            <w:color w:val="0033CC"/>
          </w:rPr>
          <w:t xml:space="preserve"> and importance</w:t>
        </w:r>
      </w:ins>
      <w:ins w:id="1797" w:author="Reis-Filho, Jorge S./Pathology" w:date="2019-06-27T00:40:00Z">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of </w:t>
      </w:r>
      <w:del w:id="1798" w:author="Reis-Filho, Jorge S./Pathology" w:date="2019-06-27T00:41:00Z">
        <w:r w:rsidR="00B4071F" w:rsidRPr="00A7225E" w:rsidDel="00846D06">
          <w:rPr>
            <w:rFonts w:ascii="Arial" w:eastAsia="Arial" w:hAnsi="Arial" w:cs="Arial"/>
            <w:color w:val="0033CC"/>
          </w:rPr>
          <w:delText xml:space="preserve">our </w:delText>
        </w:r>
      </w:del>
      <w:ins w:id="1799" w:author="Reis-Filho, Jorge S./Pathology" w:date="2019-06-27T00:41:00Z">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ins>
      <w:r w:rsidR="00B4071F" w:rsidRPr="00A7225E">
        <w:rPr>
          <w:rFonts w:ascii="Arial" w:eastAsia="Arial" w:hAnsi="Arial" w:cs="Arial"/>
          <w:color w:val="0033CC"/>
        </w:rPr>
        <w:t>study. The legend of Figure 1 and Supplementary Figure S3 of the manuscript have been changed to “Incorrect assignment between replicates” to reflect the above discussion and the captions have been revised accordingly.</w:t>
      </w:r>
    </w:p>
    <w:p w14:paraId="0A596EBD"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23F9EDFA" w14:textId="6A66ABEF" w:rsidR="00413E5F" w:rsidRPr="00A7225E" w:rsidRDefault="00846D06" w:rsidP="00A7225E">
      <w:pPr>
        <w:spacing w:after="0" w:line="240" w:lineRule="auto"/>
        <w:jc w:val="both"/>
        <w:rPr>
          <w:rFonts w:ascii="Arial" w:eastAsia="Arial" w:hAnsi="Arial" w:cs="Arial"/>
          <w:color w:val="0033CC"/>
        </w:rPr>
      </w:pPr>
      <w:ins w:id="1800" w:author="Reis-Filho, Jorge S./Pathology" w:date="2019-06-27T00:41:00Z">
        <w:r w:rsidRPr="00846D06">
          <w:rPr>
            <w:rFonts w:ascii="Arial" w:eastAsia="Arial" w:hAnsi="Arial" w:cs="Arial"/>
            <w:b/>
            <w:rPrChange w:id="1801" w:author="Reis-Filho, Jorge S./Pathology" w:date="2019-06-27T00:41:00Z">
              <w:rPr>
                <w:rFonts w:ascii="Arial" w:eastAsia="Arial" w:hAnsi="Arial" w:cs="Arial"/>
              </w:rPr>
            </w:rPrChange>
          </w:rPr>
          <w:t xml:space="preserve">Response to Reviewers </w:t>
        </w:r>
      </w:ins>
      <w:r w:rsidR="00B4071F" w:rsidRPr="00846D06">
        <w:rPr>
          <w:rFonts w:ascii="Arial" w:eastAsia="Arial" w:hAnsi="Arial" w:cs="Arial"/>
          <w:b/>
          <w:rPrChange w:id="1802" w:author="Reis-Filho, Jorge S./Pathology" w:date="2019-06-27T00:41:00Z">
            <w:rPr>
              <w:rFonts w:ascii="Arial" w:eastAsia="Arial" w:hAnsi="Arial" w:cs="Arial"/>
            </w:rPr>
          </w:rPrChange>
        </w:rPr>
        <w:t xml:space="preserve">Table </w:t>
      </w:r>
      <w:r w:rsidR="00C80ED4" w:rsidRPr="00846D06">
        <w:rPr>
          <w:rFonts w:ascii="Arial" w:eastAsia="Arial" w:hAnsi="Arial" w:cs="Arial"/>
          <w:b/>
          <w:rPrChange w:id="1803" w:author="Reis-Filho, Jorge S./Pathology" w:date="2019-06-27T00:41:00Z">
            <w:rPr>
              <w:rFonts w:ascii="Arial" w:eastAsia="Arial" w:hAnsi="Arial" w:cs="Arial"/>
            </w:rPr>
          </w:rPrChange>
        </w:rPr>
        <w:t>1</w:t>
      </w:r>
      <w:r w:rsidR="0031314A" w:rsidRPr="00846D06">
        <w:rPr>
          <w:rFonts w:ascii="Arial" w:eastAsia="Arial" w:hAnsi="Arial" w:cs="Arial"/>
          <w:b/>
          <w:rPrChange w:id="1804" w:author="Reis-Filho, Jorge S./Pathology" w:date="2019-06-27T00:41:00Z">
            <w:rPr>
              <w:rFonts w:ascii="Arial" w:eastAsia="Arial" w:hAnsi="Arial" w:cs="Arial"/>
            </w:rPr>
          </w:rPrChange>
        </w:rPr>
        <w:t>2</w:t>
      </w:r>
      <w:r w:rsidR="00B4071F" w:rsidRPr="00A7225E">
        <w:rPr>
          <w:rFonts w:ascii="Arial" w:eastAsia="Arial" w:hAnsi="Arial" w:cs="Arial"/>
        </w:rPr>
        <w:t>: Somatic mutations with incorrect assignment of variant category between replicates</w:t>
      </w:r>
    </w:p>
    <w:tbl>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5"/>
        <w:gridCol w:w="1005"/>
        <w:gridCol w:w="1320"/>
        <w:gridCol w:w="990"/>
        <w:gridCol w:w="1400"/>
        <w:gridCol w:w="1185"/>
        <w:gridCol w:w="1335"/>
        <w:gridCol w:w="1185"/>
      </w:tblGrid>
      <w:tr w:rsidR="0031314A" w:rsidRPr="00A7225E" w14:paraId="6E5E43E9" w14:textId="77777777" w:rsidTr="00141484">
        <w:trPr>
          <w:trHeight w:val="144"/>
        </w:trPr>
        <w:tc>
          <w:tcPr>
            <w:tcW w:w="1305" w:type="dxa"/>
            <w:shd w:val="clear" w:color="auto" w:fill="4D4D62"/>
            <w:tcMar>
              <w:top w:w="100" w:type="dxa"/>
              <w:left w:w="100" w:type="dxa"/>
              <w:bottom w:w="100" w:type="dxa"/>
              <w:right w:w="100" w:type="dxa"/>
            </w:tcMar>
          </w:tcPr>
          <w:p w14:paraId="462B54D4" w14:textId="77777777" w:rsidR="00413E5F" w:rsidRPr="00A7225E" w:rsidRDefault="00B4071F" w:rsidP="00A7225E">
            <w:pPr>
              <w:widowControl w:val="0"/>
              <w:spacing w:after="0" w:line="240" w:lineRule="auto"/>
              <w:jc w:val="both"/>
              <w:rPr>
                <w:rFonts w:ascii="Arial" w:hAnsi="Arial" w:cs="Arial"/>
                <w:color w:val="0033CC"/>
              </w:rPr>
            </w:pPr>
            <w:r w:rsidRPr="00A7225E">
              <w:rPr>
                <w:rFonts w:ascii="Arial" w:hAnsi="Arial" w:cs="Arial"/>
                <w:color w:val="FFFFFF"/>
              </w:rPr>
              <w:t>Patient ID</w:t>
            </w:r>
          </w:p>
        </w:tc>
        <w:tc>
          <w:tcPr>
            <w:tcW w:w="1005" w:type="dxa"/>
            <w:shd w:val="clear" w:color="auto" w:fill="4D4D62"/>
            <w:tcMar>
              <w:top w:w="100" w:type="dxa"/>
              <w:left w:w="100" w:type="dxa"/>
              <w:bottom w:w="100" w:type="dxa"/>
              <w:right w:w="100" w:type="dxa"/>
            </w:tcMar>
          </w:tcPr>
          <w:p w14:paraId="07622E06" w14:textId="77777777" w:rsidR="00413E5F" w:rsidRPr="00A7225E" w:rsidRDefault="00B4071F" w:rsidP="00A7225E">
            <w:pPr>
              <w:widowControl w:val="0"/>
              <w:spacing w:after="0" w:line="240" w:lineRule="auto"/>
              <w:jc w:val="both"/>
              <w:rPr>
                <w:rFonts w:ascii="Arial" w:hAnsi="Arial" w:cs="Arial"/>
                <w:color w:val="0033CC"/>
              </w:rPr>
            </w:pPr>
            <w:r w:rsidRPr="00A7225E">
              <w:rPr>
                <w:rFonts w:ascii="Arial" w:hAnsi="Arial" w:cs="Arial"/>
                <w:color w:val="FFFFFF"/>
              </w:rPr>
              <w:t>Gene Symbol</w:t>
            </w:r>
          </w:p>
        </w:tc>
        <w:tc>
          <w:tcPr>
            <w:tcW w:w="1320" w:type="dxa"/>
            <w:shd w:val="clear" w:color="auto" w:fill="4D4D62"/>
            <w:tcMar>
              <w:top w:w="100" w:type="dxa"/>
              <w:left w:w="100" w:type="dxa"/>
              <w:bottom w:w="100" w:type="dxa"/>
              <w:right w:w="100" w:type="dxa"/>
            </w:tcMar>
          </w:tcPr>
          <w:p w14:paraId="5C8C49F6" w14:textId="77777777" w:rsidR="00413E5F" w:rsidRPr="00A7225E" w:rsidRDefault="00B4071F" w:rsidP="00A7225E">
            <w:pPr>
              <w:widowControl w:val="0"/>
              <w:spacing w:after="0" w:line="240" w:lineRule="auto"/>
              <w:jc w:val="both"/>
              <w:rPr>
                <w:rFonts w:ascii="Arial" w:hAnsi="Arial" w:cs="Arial"/>
                <w:color w:val="0033CC"/>
              </w:rPr>
            </w:pPr>
            <w:proofErr w:type="spellStart"/>
            <w:r w:rsidRPr="00A7225E">
              <w:rPr>
                <w:rFonts w:ascii="Arial" w:hAnsi="Arial" w:cs="Arial"/>
                <w:color w:val="FFFFFF"/>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A7225E" w:rsidRDefault="00B4071F" w:rsidP="00A7225E">
            <w:pPr>
              <w:widowControl w:val="0"/>
              <w:spacing w:after="0" w:line="240" w:lineRule="auto"/>
              <w:jc w:val="both"/>
              <w:rPr>
                <w:rFonts w:ascii="Arial" w:hAnsi="Arial" w:cs="Arial"/>
                <w:color w:val="0033CC"/>
              </w:rPr>
            </w:pPr>
            <w:r w:rsidRPr="00A7225E">
              <w:rPr>
                <w:rFonts w:ascii="Arial" w:hAnsi="Arial" w:cs="Arial"/>
                <w:color w:val="FFFFFF"/>
              </w:rPr>
              <w:t>Variant Type</w:t>
            </w:r>
          </w:p>
        </w:tc>
        <w:tc>
          <w:tcPr>
            <w:tcW w:w="1400" w:type="dxa"/>
            <w:shd w:val="clear" w:color="auto" w:fill="4D4D62"/>
            <w:tcMar>
              <w:top w:w="100" w:type="dxa"/>
              <w:left w:w="100" w:type="dxa"/>
              <w:bottom w:w="100" w:type="dxa"/>
              <w:right w:w="100" w:type="dxa"/>
            </w:tcMar>
          </w:tcPr>
          <w:p w14:paraId="103EB018" w14:textId="77777777" w:rsidR="00413E5F" w:rsidRPr="00A7225E" w:rsidRDefault="00B4071F" w:rsidP="00A7225E">
            <w:pPr>
              <w:widowControl w:val="0"/>
              <w:spacing w:after="0" w:line="240" w:lineRule="auto"/>
              <w:jc w:val="both"/>
              <w:rPr>
                <w:rFonts w:ascii="Arial" w:hAnsi="Arial" w:cs="Arial"/>
                <w:color w:val="FFFFFF"/>
              </w:rPr>
            </w:pPr>
            <w:r w:rsidRPr="00A7225E">
              <w:rPr>
                <w:rFonts w:ascii="Arial" w:hAnsi="Arial" w:cs="Arial"/>
                <w:color w:val="FFFFFF"/>
              </w:rPr>
              <w:t>cfDNA VAF (%)</w:t>
            </w:r>
          </w:p>
        </w:tc>
        <w:tc>
          <w:tcPr>
            <w:tcW w:w="1185" w:type="dxa"/>
            <w:shd w:val="clear" w:color="auto" w:fill="4D4D62"/>
            <w:tcMar>
              <w:top w:w="100" w:type="dxa"/>
              <w:left w:w="100" w:type="dxa"/>
              <w:bottom w:w="100" w:type="dxa"/>
              <w:right w:w="100" w:type="dxa"/>
            </w:tcMar>
          </w:tcPr>
          <w:p w14:paraId="4FF63A78" w14:textId="77777777" w:rsidR="00413E5F" w:rsidRPr="00A7225E" w:rsidRDefault="00B4071F" w:rsidP="00A7225E">
            <w:pPr>
              <w:widowControl w:val="0"/>
              <w:spacing w:after="0" w:line="240" w:lineRule="auto"/>
              <w:jc w:val="both"/>
              <w:rPr>
                <w:rFonts w:ascii="Arial" w:hAnsi="Arial" w:cs="Arial"/>
                <w:color w:val="FFFFFF"/>
              </w:rPr>
            </w:pPr>
            <w:r w:rsidRPr="00A7225E">
              <w:rPr>
                <w:rFonts w:ascii="Arial" w:hAnsi="Arial" w:cs="Arial"/>
                <w:color w:val="FFFFFF"/>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A7225E" w:rsidRDefault="00B4071F" w:rsidP="00A7225E">
            <w:pPr>
              <w:widowControl w:val="0"/>
              <w:spacing w:after="0" w:line="240" w:lineRule="auto"/>
              <w:jc w:val="both"/>
              <w:rPr>
                <w:rFonts w:ascii="Arial" w:hAnsi="Arial" w:cs="Arial"/>
                <w:color w:val="FFFFFF"/>
              </w:rPr>
            </w:pPr>
            <w:r w:rsidRPr="00A7225E">
              <w:rPr>
                <w:rFonts w:ascii="Arial" w:hAnsi="Arial" w:cs="Arial"/>
                <w:color w:val="FFFFFF"/>
              </w:rPr>
              <w:t>WBC VAF (%)</w:t>
            </w:r>
          </w:p>
        </w:tc>
        <w:tc>
          <w:tcPr>
            <w:tcW w:w="1185" w:type="dxa"/>
            <w:shd w:val="clear" w:color="auto" w:fill="4D4D62"/>
            <w:tcMar>
              <w:top w:w="100" w:type="dxa"/>
              <w:left w:w="100" w:type="dxa"/>
              <w:bottom w:w="100" w:type="dxa"/>
              <w:right w:w="100" w:type="dxa"/>
            </w:tcMar>
          </w:tcPr>
          <w:p w14:paraId="639536A5" w14:textId="77777777" w:rsidR="00413E5F" w:rsidRPr="00A7225E" w:rsidRDefault="00B4071F" w:rsidP="00A7225E">
            <w:pPr>
              <w:widowControl w:val="0"/>
              <w:spacing w:after="0" w:line="240" w:lineRule="auto"/>
              <w:jc w:val="both"/>
              <w:rPr>
                <w:rFonts w:ascii="Arial" w:hAnsi="Arial" w:cs="Arial"/>
                <w:color w:val="FFFFFF"/>
              </w:rPr>
            </w:pPr>
            <w:r w:rsidRPr="00A7225E">
              <w:rPr>
                <w:rFonts w:ascii="Arial" w:hAnsi="Arial" w:cs="Arial"/>
                <w:color w:val="FFFFFF"/>
              </w:rPr>
              <w:t xml:space="preserve">Alternate allele count in WBC </w:t>
            </w:r>
          </w:p>
        </w:tc>
      </w:tr>
      <w:tr w:rsidR="0031314A" w:rsidRPr="00A7225E" w14:paraId="670AAE61" w14:textId="77777777" w:rsidTr="00141484">
        <w:trPr>
          <w:trHeight w:val="144"/>
        </w:trPr>
        <w:tc>
          <w:tcPr>
            <w:tcW w:w="1305" w:type="dxa"/>
            <w:tcMar>
              <w:top w:w="100" w:type="dxa"/>
              <w:left w:w="100" w:type="dxa"/>
              <w:bottom w:w="100" w:type="dxa"/>
              <w:right w:w="100" w:type="dxa"/>
            </w:tcMar>
          </w:tcPr>
          <w:p w14:paraId="31603808"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53526472"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NOTCH2</w:t>
            </w:r>
          </w:p>
        </w:tc>
        <w:tc>
          <w:tcPr>
            <w:tcW w:w="1320" w:type="dxa"/>
            <w:tcMar>
              <w:top w:w="100" w:type="dxa"/>
              <w:left w:w="100" w:type="dxa"/>
              <w:bottom w:w="100" w:type="dxa"/>
              <w:right w:w="100" w:type="dxa"/>
            </w:tcMar>
          </w:tcPr>
          <w:p w14:paraId="1AE4459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Q2367E</w:t>
            </w:r>
          </w:p>
        </w:tc>
        <w:tc>
          <w:tcPr>
            <w:tcW w:w="990" w:type="dxa"/>
            <w:tcMar>
              <w:top w:w="100" w:type="dxa"/>
              <w:left w:w="100" w:type="dxa"/>
              <w:bottom w:w="100" w:type="dxa"/>
              <w:right w:w="100" w:type="dxa"/>
            </w:tcMar>
          </w:tcPr>
          <w:p w14:paraId="424E024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45BA2A85"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0.077 | 0.154</w:t>
            </w:r>
          </w:p>
        </w:tc>
        <w:tc>
          <w:tcPr>
            <w:tcW w:w="1185" w:type="dxa"/>
            <w:tcMar>
              <w:top w:w="100" w:type="dxa"/>
              <w:left w:w="100" w:type="dxa"/>
              <w:bottom w:w="100" w:type="dxa"/>
              <w:right w:w="100" w:type="dxa"/>
            </w:tcMar>
          </w:tcPr>
          <w:p w14:paraId="11FE0A29"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5 | 11</w:t>
            </w:r>
          </w:p>
        </w:tc>
        <w:tc>
          <w:tcPr>
            <w:tcW w:w="1335" w:type="dxa"/>
            <w:tcMar>
              <w:top w:w="100" w:type="dxa"/>
              <w:left w:w="100" w:type="dxa"/>
              <w:bottom w:w="100" w:type="dxa"/>
              <w:right w:w="100" w:type="dxa"/>
            </w:tcMar>
          </w:tcPr>
          <w:p w14:paraId="59D87234"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5FA20E4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47779448" w14:textId="77777777" w:rsidTr="00141484">
        <w:trPr>
          <w:trHeight w:val="144"/>
        </w:trPr>
        <w:tc>
          <w:tcPr>
            <w:tcW w:w="1305" w:type="dxa"/>
            <w:tcMar>
              <w:top w:w="100" w:type="dxa"/>
              <w:left w:w="100" w:type="dxa"/>
              <w:bottom w:w="100" w:type="dxa"/>
              <w:right w:w="100" w:type="dxa"/>
            </w:tcMar>
          </w:tcPr>
          <w:p w14:paraId="1FD0B15B" w14:textId="77777777" w:rsidR="00413E5F" w:rsidRPr="00A7225E" w:rsidRDefault="00B4071F" w:rsidP="00A7225E">
            <w:pPr>
              <w:widowControl w:val="0"/>
              <w:shd w:val="clear" w:color="auto" w:fill="FFFFFF"/>
              <w:spacing w:after="0" w:line="240" w:lineRule="auto"/>
              <w:jc w:val="both"/>
              <w:rPr>
                <w:rFonts w:ascii="Arial" w:hAnsi="Arial" w:cs="Arial"/>
                <w:color w:val="FFFFFF"/>
              </w:rPr>
            </w:pPr>
            <w:r w:rsidRPr="00A7225E">
              <w:rPr>
                <w:rFonts w:ascii="Arial" w:hAnsi="Arial" w:cs="Arial"/>
              </w:rPr>
              <w:lastRenderedPageBreak/>
              <w:t>MSK-VB-0050</w:t>
            </w:r>
          </w:p>
        </w:tc>
        <w:tc>
          <w:tcPr>
            <w:tcW w:w="1005" w:type="dxa"/>
            <w:tcMar>
              <w:top w:w="100" w:type="dxa"/>
              <w:left w:w="100" w:type="dxa"/>
              <w:bottom w:w="100" w:type="dxa"/>
              <w:right w:w="100" w:type="dxa"/>
            </w:tcMar>
          </w:tcPr>
          <w:p w14:paraId="2430BC0A"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TET1</w:t>
            </w:r>
          </w:p>
        </w:tc>
        <w:tc>
          <w:tcPr>
            <w:tcW w:w="1320" w:type="dxa"/>
            <w:tcMar>
              <w:top w:w="100" w:type="dxa"/>
              <w:left w:w="100" w:type="dxa"/>
              <w:bottom w:w="100" w:type="dxa"/>
              <w:right w:w="100" w:type="dxa"/>
            </w:tcMar>
          </w:tcPr>
          <w:p w14:paraId="7CAA8626"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S919*</w:t>
            </w:r>
          </w:p>
        </w:tc>
        <w:tc>
          <w:tcPr>
            <w:tcW w:w="990" w:type="dxa"/>
            <w:tcMar>
              <w:top w:w="100" w:type="dxa"/>
              <w:left w:w="100" w:type="dxa"/>
              <w:bottom w:w="100" w:type="dxa"/>
              <w:right w:w="100" w:type="dxa"/>
            </w:tcMar>
          </w:tcPr>
          <w:p w14:paraId="34E95AB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7748E79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0.055 | 0.098</w:t>
            </w:r>
          </w:p>
        </w:tc>
        <w:tc>
          <w:tcPr>
            <w:tcW w:w="1185" w:type="dxa"/>
            <w:tcMar>
              <w:top w:w="100" w:type="dxa"/>
              <w:left w:w="100" w:type="dxa"/>
              <w:bottom w:w="100" w:type="dxa"/>
              <w:right w:w="100" w:type="dxa"/>
            </w:tcMar>
          </w:tcPr>
          <w:p w14:paraId="42E90A35"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 | 13</w:t>
            </w:r>
          </w:p>
        </w:tc>
        <w:tc>
          <w:tcPr>
            <w:tcW w:w="1335" w:type="dxa"/>
            <w:tcMar>
              <w:top w:w="100" w:type="dxa"/>
              <w:left w:w="100" w:type="dxa"/>
              <w:bottom w:w="100" w:type="dxa"/>
              <w:right w:w="100" w:type="dxa"/>
            </w:tcMar>
          </w:tcPr>
          <w:p w14:paraId="01396D6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132682E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49EDEC86" w14:textId="77777777" w:rsidTr="00141484">
        <w:trPr>
          <w:trHeight w:val="144"/>
        </w:trPr>
        <w:tc>
          <w:tcPr>
            <w:tcW w:w="1305" w:type="dxa"/>
            <w:tcMar>
              <w:top w:w="100" w:type="dxa"/>
              <w:left w:w="100" w:type="dxa"/>
              <w:bottom w:w="100" w:type="dxa"/>
              <w:right w:w="100" w:type="dxa"/>
            </w:tcMar>
          </w:tcPr>
          <w:p w14:paraId="51806961"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4657A0E1" w14:textId="77777777" w:rsidR="00413E5F" w:rsidRPr="00A7225E" w:rsidRDefault="00B4071F" w:rsidP="00A7225E">
            <w:pPr>
              <w:widowControl w:val="0"/>
              <w:shd w:val="clear" w:color="auto" w:fill="FFFFFF"/>
              <w:spacing w:after="0" w:line="240" w:lineRule="auto"/>
              <w:jc w:val="both"/>
              <w:rPr>
                <w:rFonts w:ascii="Arial" w:hAnsi="Arial" w:cs="Arial"/>
                <w:i/>
              </w:rPr>
            </w:pPr>
            <w:r w:rsidRPr="00A7225E">
              <w:rPr>
                <w:rFonts w:ascii="Arial" w:hAnsi="Arial" w:cs="Arial"/>
                <w:i/>
              </w:rPr>
              <w:t>ARID2</w:t>
            </w:r>
          </w:p>
        </w:tc>
        <w:tc>
          <w:tcPr>
            <w:tcW w:w="1320" w:type="dxa"/>
            <w:tcMar>
              <w:top w:w="100" w:type="dxa"/>
              <w:left w:w="100" w:type="dxa"/>
              <w:bottom w:w="100" w:type="dxa"/>
              <w:right w:w="100" w:type="dxa"/>
            </w:tcMar>
          </w:tcPr>
          <w:p w14:paraId="2AC3AE22"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L1452V</w:t>
            </w:r>
          </w:p>
        </w:tc>
        <w:tc>
          <w:tcPr>
            <w:tcW w:w="990" w:type="dxa"/>
            <w:tcMar>
              <w:top w:w="100" w:type="dxa"/>
              <w:left w:w="100" w:type="dxa"/>
              <w:bottom w:w="100" w:type="dxa"/>
              <w:right w:w="100" w:type="dxa"/>
            </w:tcMar>
          </w:tcPr>
          <w:p w14:paraId="2FFC1263"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745A371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0.073 | 0.044</w:t>
            </w:r>
          </w:p>
        </w:tc>
        <w:tc>
          <w:tcPr>
            <w:tcW w:w="1185" w:type="dxa"/>
            <w:tcMar>
              <w:top w:w="100" w:type="dxa"/>
              <w:left w:w="100" w:type="dxa"/>
              <w:bottom w:w="100" w:type="dxa"/>
              <w:right w:w="100" w:type="dxa"/>
            </w:tcMar>
          </w:tcPr>
          <w:p w14:paraId="4400EA2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10 | 6</w:t>
            </w:r>
          </w:p>
        </w:tc>
        <w:tc>
          <w:tcPr>
            <w:tcW w:w="1335" w:type="dxa"/>
            <w:tcMar>
              <w:top w:w="100" w:type="dxa"/>
              <w:left w:w="100" w:type="dxa"/>
              <w:bottom w:w="100" w:type="dxa"/>
              <w:right w:w="100" w:type="dxa"/>
            </w:tcMar>
          </w:tcPr>
          <w:p w14:paraId="722421B3"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0.018</w:t>
            </w:r>
          </w:p>
        </w:tc>
        <w:tc>
          <w:tcPr>
            <w:tcW w:w="1185" w:type="dxa"/>
            <w:tcMar>
              <w:top w:w="100" w:type="dxa"/>
              <w:left w:w="100" w:type="dxa"/>
              <w:bottom w:w="100" w:type="dxa"/>
              <w:right w:w="100" w:type="dxa"/>
            </w:tcMar>
          </w:tcPr>
          <w:p w14:paraId="6F2DC51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1</w:t>
            </w:r>
          </w:p>
        </w:tc>
      </w:tr>
      <w:tr w:rsidR="0031314A" w:rsidRPr="00A7225E" w14:paraId="524F64DE" w14:textId="77777777" w:rsidTr="00141484">
        <w:trPr>
          <w:trHeight w:val="144"/>
        </w:trPr>
        <w:tc>
          <w:tcPr>
            <w:tcW w:w="1305" w:type="dxa"/>
            <w:tcMar>
              <w:top w:w="100" w:type="dxa"/>
              <w:left w:w="100" w:type="dxa"/>
              <w:bottom w:w="100" w:type="dxa"/>
              <w:right w:w="100" w:type="dxa"/>
            </w:tcMar>
          </w:tcPr>
          <w:p w14:paraId="4797B84E"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22866A32"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KMT2D</w:t>
            </w:r>
          </w:p>
        </w:tc>
        <w:tc>
          <w:tcPr>
            <w:tcW w:w="1320" w:type="dxa"/>
            <w:tcMar>
              <w:top w:w="100" w:type="dxa"/>
              <w:left w:w="100" w:type="dxa"/>
              <w:bottom w:w="100" w:type="dxa"/>
              <w:right w:w="100" w:type="dxa"/>
            </w:tcMar>
          </w:tcPr>
          <w:p w14:paraId="19A4BC2F"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E1136*</w:t>
            </w:r>
          </w:p>
        </w:tc>
        <w:tc>
          <w:tcPr>
            <w:tcW w:w="990" w:type="dxa"/>
            <w:tcMar>
              <w:top w:w="100" w:type="dxa"/>
              <w:left w:w="100" w:type="dxa"/>
              <w:bottom w:w="100" w:type="dxa"/>
              <w:right w:w="100" w:type="dxa"/>
            </w:tcMar>
          </w:tcPr>
          <w:p w14:paraId="5FD41D81"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677CD42C"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0.103 | 0.059</w:t>
            </w:r>
          </w:p>
        </w:tc>
        <w:tc>
          <w:tcPr>
            <w:tcW w:w="1185" w:type="dxa"/>
            <w:tcMar>
              <w:top w:w="100" w:type="dxa"/>
              <w:left w:w="100" w:type="dxa"/>
              <w:bottom w:w="100" w:type="dxa"/>
              <w:right w:w="100" w:type="dxa"/>
            </w:tcMar>
          </w:tcPr>
          <w:p w14:paraId="3AE494EB"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14 | 8</w:t>
            </w:r>
          </w:p>
        </w:tc>
        <w:tc>
          <w:tcPr>
            <w:tcW w:w="1335" w:type="dxa"/>
            <w:tcMar>
              <w:top w:w="100" w:type="dxa"/>
              <w:left w:w="100" w:type="dxa"/>
              <w:bottom w:w="100" w:type="dxa"/>
              <w:right w:w="100" w:type="dxa"/>
            </w:tcMar>
          </w:tcPr>
          <w:p w14:paraId="6E31DBA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09C47F2C"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7EC9EECE" w14:textId="77777777" w:rsidTr="00141484">
        <w:trPr>
          <w:trHeight w:val="144"/>
        </w:trPr>
        <w:tc>
          <w:tcPr>
            <w:tcW w:w="1305" w:type="dxa"/>
            <w:tcMar>
              <w:top w:w="100" w:type="dxa"/>
              <w:left w:w="100" w:type="dxa"/>
              <w:bottom w:w="100" w:type="dxa"/>
              <w:right w:w="100" w:type="dxa"/>
            </w:tcMar>
          </w:tcPr>
          <w:p w14:paraId="4ADD8718"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2F947385"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MAPK3</w:t>
            </w:r>
          </w:p>
        </w:tc>
        <w:tc>
          <w:tcPr>
            <w:tcW w:w="1320" w:type="dxa"/>
            <w:tcMar>
              <w:top w:w="100" w:type="dxa"/>
              <w:left w:w="100" w:type="dxa"/>
              <w:bottom w:w="100" w:type="dxa"/>
              <w:right w:w="100" w:type="dxa"/>
            </w:tcMar>
          </w:tcPr>
          <w:p w14:paraId="6D2079F3"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F346L</w:t>
            </w:r>
          </w:p>
        </w:tc>
        <w:tc>
          <w:tcPr>
            <w:tcW w:w="990" w:type="dxa"/>
            <w:tcMar>
              <w:top w:w="100" w:type="dxa"/>
              <w:left w:w="100" w:type="dxa"/>
              <w:bottom w:w="100" w:type="dxa"/>
              <w:right w:w="100" w:type="dxa"/>
            </w:tcMar>
          </w:tcPr>
          <w:p w14:paraId="11F347CE"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3D166C4C"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0.095 | 0.080</w:t>
            </w:r>
          </w:p>
        </w:tc>
        <w:tc>
          <w:tcPr>
            <w:tcW w:w="1185" w:type="dxa"/>
            <w:tcMar>
              <w:top w:w="100" w:type="dxa"/>
              <w:left w:w="100" w:type="dxa"/>
              <w:bottom w:w="100" w:type="dxa"/>
              <w:right w:w="100" w:type="dxa"/>
            </w:tcMar>
          </w:tcPr>
          <w:p w14:paraId="20457DDF"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13 | 11</w:t>
            </w:r>
          </w:p>
        </w:tc>
        <w:tc>
          <w:tcPr>
            <w:tcW w:w="1335" w:type="dxa"/>
            <w:tcMar>
              <w:top w:w="100" w:type="dxa"/>
              <w:left w:w="100" w:type="dxa"/>
              <w:bottom w:w="100" w:type="dxa"/>
              <w:right w:w="100" w:type="dxa"/>
            </w:tcMar>
          </w:tcPr>
          <w:p w14:paraId="24FA9AD2"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0.026</w:t>
            </w:r>
          </w:p>
        </w:tc>
        <w:tc>
          <w:tcPr>
            <w:tcW w:w="1185" w:type="dxa"/>
            <w:tcMar>
              <w:top w:w="100" w:type="dxa"/>
              <w:left w:w="100" w:type="dxa"/>
              <w:bottom w:w="100" w:type="dxa"/>
              <w:right w:w="100" w:type="dxa"/>
            </w:tcMar>
          </w:tcPr>
          <w:p w14:paraId="3D1236B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1</w:t>
            </w:r>
          </w:p>
        </w:tc>
      </w:tr>
      <w:tr w:rsidR="0031314A" w:rsidRPr="00A7225E" w14:paraId="779CAD31" w14:textId="77777777" w:rsidTr="00141484">
        <w:trPr>
          <w:trHeight w:val="144"/>
        </w:trPr>
        <w:tc>
          <w:tcPr>
            <w:tcW w:w="1305" w:type="dxa"/>
            <w:tcMar>
              <w:top w:w="100" w:type="dxa"/>
              <w:left w:w="100" w:type="dxa"/>
              <w:bottom w:w="100" w:type="dxa"/>
              <w:right w:w="100" w:type="dxa"/>
            </w:tcMar>
          </w:tcPr>
          <w:p w14:paraId="23DB5D5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3199441A"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MAPK3</w:t>
            </w:r>
          </w:p>
        </w:tc>
        <w:tc>
          <w:tcPr>
            <w:tcW w:w="1320" w:type="dxa"/>
            <w:tcMar>
              <w:top w:w="100" w:type="dxa"/>
              <w:left w:w="100" w:type="dxa"/>
              <w:bottom w:w="100" w:type="dxa"/>
              <w:right w:w="100" w:type="dxa"/>
            </w:tcMar>
          </w:tcPr>
          <w:p w14:paraId="5FD65D5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S159Y</w:t>
            </w:r>
          </w:p>
        </w:tc>
        <w:tc>
          <w:tcPr>
            <w:tcW w:w="990" w:type="dxa"/>
            <w:tcMar>
              <w:top w:w="100" w:type="dxa"/>
              <w:left w:w="100" w:type="dxa"/>
              <w:bottom w:w="100" w:type="dxa"/>
              <w:right w:w="100" w:type="dxa"/>
            </w:tcMar>
          </w:tcPr>
          <w:p w14:paraId="3DC74F1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2231C43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0.134 | 0.061</w:t>
            </w:r>
          </w:p>
        </w:tc>
        <w:tc>
          <w:tcPr>
            <w:tcW w:w="1185" w:type="dxa"/>
            <w:tcMar>
              <w:top w:w="100" w:type="dxa"/>
              <w:left w:w="100" w:type="dxa"/>
              <w:bottom w:w="100" w:type="dxa"/>
              <w:right w:w="100" w:type="dxa"/>
            </w:tcMar>
          </w:tcPr>
          <w:p w14:paraId="6A41B89D"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12 | 6</w:t>
            </w:r>
          </w:p>
        </w:tc>
        <w:tc>
          <w:tcPr>
            <w:tcW w:w="1335" w:type="dxa"/>
            <w:tcMar>
              <w:top w:w="100" w:type="dxa"/>
              <w:left w:w="100" w:type="dxa"/>
              <w:bottom w:w="100" w:type="dxa"/>
              <w:right w:w="100" w:type="dxa"/>
            </w:tcMar>
          </w:tcPr>
          <w:p w14:paraId="76544D2D"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1B21B801"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5B1B248C" w14:textId="77777777" w:rsidTr="00141484">
        <w:trPr>
          <w:trHeight w:val="144"/>
        </w:trPr>
        <w:tc>
          <w:tcPr>
            <w:tcW w:w="1305" w:type="dxa"/>
            <w:tcMar>
              <w:top w:w="100" w:type="dxa"/>
              <w:left w:w="100" w:type="dxa"/>
              <w:bottom w:w="100" w:type="dxa"/>
              <w:right w:w="100" w:type="dxa"/>
            </w:tcMar>
          </w:tcPr>
          <w:p w14:paraId="50AD1EC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1C834477"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FANCA</w:t>
            </w:r>
          </w:p>
        </w:tc>
        <w:tc>
          <w:tcPr>
            <w:tcW w:w="1320" w:type="dxa"/>
            <w:tcMar>
              <w:top w:w="100" w:type="dxa"/>
              <w:left w:w="100" w:type="dxa"/>
              <w:bottom w:w="100" w:type="dxa"/>
              <w:right w:w="100" w:type="dxa"/>
            </w:tcMar>
          </w:tcPr>
          <w:p w14:paraId="72E6403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L910V</w:t>
            </w:r>
          </w:p>
        </w:tc>
        <w:tc>
          <w:tcPr>
            <w:tcW w:w="990" w:type="dxa"/>
            <w:tcMar>
              <w:top w:w="100" w:type="dxa"/>
              <w:left w:w="100" w:type="dxa"/>
              <w:bottom w:w="100" w:type="dxa"/>
              <w:right w:w="100" w:type="dxa"/>
            </w:tcMar>
          </w:tcPr>
          <w:p w14:paraId="063AD75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1A6448ED"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0.109 | 0.105</w:t>
            </w:r>
          </w:p>
        </w:tc>
        <w:tc>
          <w:tcPr>
            <w:tcW w:w="1185" w:type="dxa"/>
            <w:tcMar>
              <w:top w:w="100" w:type="dxa"/>
              <w:left w:w="100" w:type="dxa"/>
              <w:bottom w:w="100" w:type="dxa"/>
              <w:right w:w="100" w:type="dxa"/>
            </w:tcMar>
          </w:tcPr>
          <w:p w14:paraId="144E6C8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9 | 10</w:t>
            </w:r>
          </w:p>
        </w:tc>
        <w:tc>
          <w:tcPr>
            <w:tcW w:w="1335" w:type="dxa"/>
            <w:tcMar>
              <w:top w:w="100" w:type="dxa"/>
              <w:left w:w="100" w:type="dxa"/>
              <w:bottom w:w="100" w:type="dxa"/>
              <w:right w:w="100" w:type="dxa"/>
            </w:tcMar>
          </w:tcPr>
          <w:p w14:paraId="1FA6A5B4"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572FAD6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0326430E" w14:textId="77777777" w:rsidTr="00141484">
        <w:trPr>
          <w:trHeight w:val="144"/>
        </w:trPr>
        <w:tc>
          <w:tcPr>
            <w:tcW w:w="1305" w:type="dxa"/>
            <w:tcMar>
              <w:top w:w="100" w:type="dxa"/>
              <w:left w:w="100" w:type="dxa"/>
              <w:bottom w:w="100" w:type="dxa"/>
              <w:right w:w="100" w:type="dxa"/>
            </w:tcMar>
          </w:tcPr>
          <w:p w14:paraId="3B56058C"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6E1F9AE8"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INSR</w:t>
            </w:r>
          </w:p>
        </w:tc>
        <w:tc>
          <w:tcPr>
            <w:tcW w:w="1320" w:type="dxa"/>
            <w:tcMar>
              <w:top w:w="100" w:type="dxa"/>
              <w:left w:w="100" w:type="dxa"/>
              <w:bottom w:w="100" w:type="dxa"/>
              <w:right w:w="100" w:type="dxa"/>
            </w:tcMar>
          </w:tcPr>
          <w:p w14:paraId="4D86A852"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S54C</w:t>
            </w:r>
          </w:p>
        </w:tc>
        <w:tc>
          <w:tcPr>
            <w:tcW w:w="990" w:type="dxa"/>
            <w:tcMar>
              <w:top w:w="100" w:type="dxa"/>
              <w:left w:w="100" w:type="dxa"/>
              <w:bottom w:w="100" w:type="dxa"/>
              <w:right w:w="100" w:type="dxa"/>
            </w:tcMar>
          </w:tcPr>
          <w:p w14:paraId="41F43D5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51E0F2A3"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0.094 | 0.178</w:t>
            </w:r>
          </w:p>
        </w:tc>
        <w:tc>
          <w:tcPr>
            <w:tcW w:w="1185" w:type="dxa"/>
            <w:tcMar>
              <w:top w:w="100" w:type="dxa"/>
              <w:left w:w="100" w:type="dxa"/>
              <w:bottom w:w="100" w:type="dxa"/>
              <w:right w:w="100" w:type="dxa"/>
            </w:tcMar>
          </w:tcPr>
          <w:p w14:paraId="3DC9497B"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10 | 20</w:t>
            </w:r>
          </w:p>
        </w:tc>
        <w:tc>
          <w:tcPr>
            <w:tcW w:w="1335" w:type="dxa"/>
            <w:tcMar>
              <w:top w:w="100" w:type="dxa"/>
              <w:left w:w="100" w:type="dxa"/>
              <w:bottom w:w="100" w:type="dxa"/>
              <w:right w:w="100" w:type="dxa"/>
            </w:tcMar>
          </w:tcPr>
          <w:p w14:paraId="6E14CD98"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2F203F39"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r w:rsidR="0031314A" w:rsidRPr="00A7225E" w14:paraId="0CAFC6E1" w14:textId="77777777" w:rsidTr="00141484">
        <w:trPr>
          <w:trHeight w:val="144"/>
        </w:trPr>
        <w:tc>
          <w:tcPr>
            <w:tcW w:w="1305" w:type="dxa"/>
            <w:tcMar>
              <w:top w:w="100" w:type="dxa"/>
              <w:left w:w="100" w:type="dxa"/>
              <w:bottom w:w="100" w:type="dxa"/>
              <w:right w:w="100" w:type="dxa"/>
            </w:tcMar>
          </w:tcPr>
          <w:p w14:paraId="6DE71F4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MSK-VB-0050</w:t>
            </w:r>
          </w:p>
        </w:tc>
        <w:tc>
          <w:tcPr>
            <w:tcW w:w="1005" w:type="dxa"/>
            <w:tcMar>
              <w:top w:w="100" w:type="dxa"/>
              <w:left w:w="100" w:type="dxa"/>
              <w:bottom w:w="100" w:type="dxa"/>
              <w:right w:w="100" w:type="dxa"/>
            </w:tcMar>
          </w:tcPr>
          <w:p w14:paraId="56A8445B"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PIK3CG</w:t>
            </w:r>
          </w:p>
        </w:tc>
        <w:tc>
          <w:tcPr>
            <w:tcW w:w="1320" w:type="dxa"/>
            <w:tcMar>
              <w:top w:w="100" w:type="dxa"/>
              <w:left w:w="100" w:type="dxa"/>
              <w:bottom w:w="100" w:type="dxa"/>
              <w:right w:w="100" w:type="dxa"/>
            </w:tcMar>
          </w:tcPr>
          <w:p w14:paraId="10534C2D"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Q432H</w:t>
            </w:r>
          </w:p>
        </w:tc>
        <w:tc>
          <w:tcPr>
            <w:tcW w:w="990" w:type="dxa"/>
            <w:tcMar>
              <w:top w:w="100" w:type="dxa"/>
              <w:left w:w="100" w:type="dxa"/>
              <w:bottom w:w="100" w:type="dxa"/>
              <w:right w:w="100" w:type="dxa"/>
            </w:tcMar>
          </w:tcPr>
          <w:p w14:paraId="669E0A2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57F84FA9"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0.052 | 0.090</w:t>
            </w:r>
          </w:p>
        </w:tc>
        <w:tc>
          <w:tcPr>
            <w:tcW w:w="1185" w:type="dxa"/>
            <w:tcMar>
              <w:top w:w="100" w:type="dxa"/>
              <w:left w:w="100" w:type="dxa"/>
              <w:bottom w:w="100" w:type="dxa"/>
              <w:right w:w="100" w:type="dxa"/>
            </w:tcMar>
          </w:tcPr>
          <w:p w14:paraId="6C14E9E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5 | 9</w:t>
            </w:r>
          </w:p>
        </w:tc>
        <w:tc>
          <w:tcPr>
            <w:tcW w:w="1335" w:type="dxa"/>
            <w:tcMar>
              <w:top w:w="100" w:type="dxa"/>
              <w:left w:w="100" w:type="dxa"/>
              <w:bottom w:w="100" w:type="dxa"/>
              <w:right w:w="100" w:type="dxa"/>
            </w:tcMar>
          </w:tcPr>
          <w:p w14:paraId="795DFEC8"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0.023 | 0</w:t>
            </w:r>
          </w:p>
        </w:tc>
        <w:tc>
          <w:tcPr>
            <w:tcW w:w="1185" w:type="dxa"/>
            <w:tcMar>
              <w:top w:w="100" w:type="dxa"/>
              <w:left w:w="100" w:type="dxa"/>
              <w:bottom w:w="100" w:type="dxa"/>
              <w:right w:w="100" w:type="dxa"/>
            </w:tcMar>
          </w:tcPr>
          <w:p w14:paraId="260443F5"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 | 0</w:t>
            </w:r>
          </w:p>
        </w:tc>
      </w:tr>
      <w:tr w:rsidR="0031314A" w:rsidRPr="00A7225E" w14:paraId="202B57F7" w14:textId="77777777" w:rsidTr="00141484">
        <w:trPr>
          <w:trHeight w:val="144"/>
        </w:trPr>
        <w:tc>
          <w:tcPr>
            <w:tcW w:w="1305" w:type="dxa"/>
            <w:tcMar>
              <w:top w:w="100" w:type="dxa"/>
              <w:left w:w="100" w:type="dxa"/>
              <w:bottom w:w="100" w:type="dxa"/>
              <w:right w:w="100" w:type="dxa"/>
            </w:tcMar>
          </w:tcPr>
          <w:p w14:paraId="4E6D540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MSK-VL-0038</w:t>
            </w:r>
          </w:p>
        </w:tc>
        <w:tc>
          <w:tcPr>
            <w:tcW w:w="1005" w:type="dxa"/>
            <w:tcMar>
              <w:top w:w="100" w:type="dxa"/>
              <w:left w:w="100" w:type="dxa"/>
              <w:bottom w:w="100" w:type="dxa"/>
              <w:right w:w="100" w:type="dxa"/>
            </w:tcMar>
          </w:tcPr>
          <w:p w14:paraId="533E0D93"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TET1</w:t>
            </w:r>
          </w:p>
        </w:tc>
        <w:tc>
          <w:tcPr>
            <w:tcW w:w="1320" w:type="dxa"/>
            <w:tcMar>
              <w:top w:w="100" w:type="dxa"/>
              <w:left w:w="100" w:type="dxa"/>
              <w:bottom w:w="100" w:type="dxa"/>
              <w:right w:w="100" w:type="dxa"/>
            </w:tcMar>
          </w:tcPr>
          <w:p w14:paraId="0E9BA99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K1162M</w:t>
            </w:r>
          </w:p>
        </w:tc>
        <w:tc>
          <w:tcPr>
            <w:tcW w:w="990" w:type="dxa"/>
            <w:tcMar>
              <w:top w:w="100" w:type="dxa"/>
              <w:left w:w="100" w:type="dxa"/>
              <w:bottom w:w="100" w:type="dxa"/>
              <w:right w:w="100" w:type="dxa"/>
            </w:tcMar>
          </w:tcPr>
          <w:p w14:paraId="04C653B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4785392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0.109 | 0.087</w:t>
            </w:r>
          </w:p>
        </w:tc>
        <w:tc>
          <w:tcPr>
            <w:tcW w:w="1185" w:type="dxa"/>
            <w:tcMar>
              <w:top w:w="100" w:type="dxa"/>
              <w:left w:w="100" w:type="dxa"/>
              <w:bottom w:w="100" w:type="dxa"/>
              <w:right w:w="100" w:type="dxa"/>
            </w:tcMar>
          </w:tcPr>
          <w:p w14:paraId="5CEDE86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6 | 7</w:t>
            </w:r>
          </w:p>
        </w:tc>
        <w:tc>
          <w:tcPr>
            <w:tcW w:w="1335" w:type="dxa"/>
            <w:tcMar>
              <w:top w:w="100" w:type="dxa"/>
              <w:left w:w="100" w:type="dxa"/>
              <w:bottom w:w="100" w:type="dxa"/>
              <w:right w:w="100" w:type="dxa"/>
            </w:tcMar>
          </w:tcPr>
          <w:p w14:paraId="2DF8A3F6"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0.030 | 0</w:t>
            </w:r>
          </w:p>
        </w:tc>
        <w:tc>
          <w:tcPr>
            <w:tcW w:w="1185" w:type="dxa"/>
            <w:tcMar>
              <w:top w:w="100" w:type="dxa"/>
              <w:left w:w="100" w:type="dxa"/>
              <w:bottom w:w="100" w:type="dxa"/>
              <w:right w:w="100" w:type="dxa"/>
            </w:tcMar>
          </w:tcPr>
          <w:p w14:paraId="36B6DC39"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 | 0</w:t>
            </w:r>
          </w:p>
        </w:tc>
      </w:tr>
      <w:tr w:rsidR="0031314A" w:rsidRPr="00A7225E" w14:paraId="041BF31C" w14:textId="77777777" w:rsidTr="00141484">
        <w:trPr>
          <w:trHeight w:val="144"/>
        </w:trPr>
        <w:tc>
          <w:tcPr>
            <w:tcW w:w="1305" w:type="dxa"/>
            <w:tcMar>
              <w:top w:w="100" w:type="dxa"/>
              <w:left w:w="100" w:type="dxa"/>
              <w:bottom w:w="100" w:type="dxa"/>
              <w:right w:w="100" w:type="dxa"/>
            </w:tcMar>
          </w:tcPr>
          <w:p w14:paraId="39DA6FB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MSK-VL-0038</w:t>
            </w:r>
          </w:p>
        </w:tc>
        <w:tc>
          <w:tcPr>
            <w:tcW w:w="1005" w:type="dxa"/>
            <w:tcMar>
              <w:top w:w="100" w:type="dxa"/>
              <w:left w:w="100" w:type="dxa"/>
              <w:bottom w:w="100" w:type="dxa"/>
              <w:right w:w="100" w:type="dxa"/>
            </w:tcMar>
          </w:tcPr>
          <w:p w14:paraId="0BFD19FA"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STAG2</w:t>
            </w:r>
          </w:p>
        </w:tc>
        <w:tc>
          <w:tcPr>
            <w:tcW w:w="1320" w:type="dxa"/>
            <w:tcMar>
              <w:top w:w="100" w:type="dxa"/>
              <w:left w:w="100" w:type="dxa"/>
              <w:bottom w:w="100" w:type="dxa"/>
              <w:right w:w="100" w:type="dxa"/>
            </w:tcMar>
          </w:tcPr>
          <w:p w14:paraId="07DA326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Y1155*</w:t>
            </w:r>
          </w:p>
        </w:tc>
        <w:tc>
          <w:tcPr>
            <w:tcW w:w="990" w:type="dxa"/>
            <w:tcMar>
              <w:top w:w="100" w:type="dxa"/>
              <w:left w:w="100" w:type="dxa"/>
              <w:bottom w:w="100" w:type="dxa"/>
              <w:right w:w="100" w:type="dxa"/>
            </w:tcMar>
          </w:tcPr>
          <w:p w14:paraId="58CCAE8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3F50365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0.232 | 0.100</w:t>
            </w:r>
          </w:p>
        </w:tc>
        <w:tc>
          <w:tcPr>
            <w:tcW w:w="1185" w:type="dxa"/>
            <w:tcMar>
              <w:top w:w="100" w:type="dxa"/>
              <w:left w:w="100" w:type="dxa"/>
              <w:bottom w:w="100" w:type="dxa"/>
              <w:right w:w="100" w:type="dxa"/>
            </w:tcMar>
          </w:tcPr>
          <w:p w14:paraId="0341F53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11 | 7</w:t>
            </w:r>
          </w:p>
        </w:tc>
        <w:tc>
          <w:tcPr>
            <w:tcW w:w="1335" w:type="dxa"/>
            <w:tcMar>
              <w:top w:w="100" w:type="dxa"/>
              <w:left w:w="100" w:type="dxa"/>
              <w:bottom w:w="100" w:type="dxa"/>
              <w:right w:w="100" w:type="dxa"/>
            </w:tcMar>
          </w:tcPr>
          <w:p w14:paraId="1468DC48"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0.035 | 0.053</w:t>
            </w:r>
          </w:p>
        </w:tc>
        <w:tc>
          <w:tcPr>
            <w:tcW w:w="1185" w:type="dxa"/>
            <w:tcMar>
              <w:top w:w="100" w:type="dxa"/>
              <w:left w:w="100" w:type="dxa"/>
              <w:bottom w:w="100" w:type="dxa"/>
              <w:right w:w="100" w:type="dxa"/>
            </w:tcMar>
          </w:tcPr>
          <w:p w14:paraId="15D76A7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 | 2</w:t>
            </w:r>
          </w:p>
        </w:tc>
      </w:tr>
      <w:tr w:rsidR="0031314A" w:rsidRPr="00A7225E" w14:paraId="013D6D4E" w14:textId="77777777" w:rsidTr="00141484">
        <w:trPr>
          <w:trHeight w:val="144"/>
        </w:trPr>
        <w:tc>
          <w:tcPr>
            <w:tcW w:w="1305" w:type="dxa"/>
            <w:tcMar>
              <w:top w:w="100" w:type="dxa"/>
              <w:left w:w="100" w:type="dxa"/>
              <w:bottom w:w="100" w:type="dxa"/>
              <w:right w:w="100" w:type="dxa"/>
            </w:tcMar>
          </w:tcPr>
          <w:p w14:paraId="3F4A1C2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MSK-VL-0042</w:t>
            </w:r>
          </w:p>
        </w:tc>
        <w:tc>
          <w:tcPr>
            <w:tcW w:w="1005" w:type="dxa"/>
            <w:tcMar>
              <w:top w:w="100" w:type="dxa"/>
              <w:left w:w="100" w:type="dxa"/>
              <w:bottom w:w="100" w:type="dxa"/>
              <w:right w:w="100" w:type="dxa"/>
            </w:tcMar>
          </w:tcPr>
          <w:p w14:paraId="19274A6E"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TET2</w:t>
            </w:r>
          </w:p>
        </w:tc>
        <w:tc>
          <w:tcPr>
            <w:tcW w:w="1320" w:type="dxa"/>
            <w:tcMar>
              <w:top w:w="100" w:type="dxa"/>
              <w:left w:w="100" w:type="dxa"/>
              <w:bottom w:w="100" w:type="dxa"/>
              <w:right w:w="100" w:type="dxa"/>
            </w:tcMar>
          </w:tcPr>
          <w:p w14:paraId="135F294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Q1534*</w:t>
            </w:r>
          </w:p>
        </w:tc>
        <w:tc>
          <w:tcPr>
            <w:tcW w:w="990" w:type="dxa"/>
            <w:tcMar>
              <w:top w:w="100" w:type="dxa"/>
              <w:left w:w="100" w:type="dxa"/>
              <w:bottom w:w="100" w:type="dxa"/>
              <w:right w:w="100" w:type="dxa"/>
            </w:tcMar>
          </w:tcPr>
          <w:p w14:paraId="44BEDE3C"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6960770A"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0.078 | 0.075</w:t>
            </w:r>
          </w:p>
        </w:tc>
        <w:tc>
          <w:tcPr>
            <w:tcW w:w="1185" w:type="dxa"/>
            <w:tcMar>
              <w:top w:w="100" w:type="dxa"/>
              <w:left w:w="100" w:type="dxa"/>
              <w:bottom w:w="100" w:type="dxa"/>
              <w:right w:w="100" w:type="dxa"/>
            </w:tcMar>
          </w:tcPr>
          <w:p w14:paraId="34C3B345"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 | 10</w:t>
            </w:r>
          </w:p>
        </w:tc>
        <w:tc>
          <w:tcPr>
            <w:tcW w:w="1335" w:type="dxa"/>
            <w:tcMar>
              <w:top w:w="100" w:type="dxa"/>
              <w:left w:w="100" w:type="dxa"/>
              <w:bottom w:w="100" w:type="dxa"/>
              <w:right w:w="100" w:type="dxa"/>
            </w:tcMar>
          </w:tcPr>
          <w:p w14:paraId="52C1227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0.080</w:t>
            </w:r>
          </w:p>
        </w:tc>
        <w:tc>
          <w:tcPr>
            <w:tcW w:w="1185" w:type="dxa"/>
            <w:tcMar>
              <w:top w:w="100" w:type="dxa"/>
              <w:left w:w="100" w:type="dxa"/>
              <w:bottom w:w="100" w:type="dxa"/>
              <w:right w:w="100" w:type="dxa"/>
            </w:tcMar>
          </w:tcPr>
          <w:p w14:paraId="565475F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4</w:t>
            </w:r>
          </w:p>
        </w:tc>
      </w:tr>
      <w:tr w:rsidR="0031314A" w:rsidRPr="00A7225E" w14:paraId="71955D8C" w14:textId="77777777" w:rsidTr="00141484">
        <w:trPr>
          <w:trHeight w:val="144"/>
        </w:trPr>
        <w:tc>
          <w:tcPr>
            <w:tcW w:w="1305" w:type="dxa"/>
            <w:tcMar>
              <w:top w:w="100" w:type="dxa"/>
              <w:left w:w="100" w:type="dxa"/>
              <w:bottom w:w="100" w:type="dxa"/>
              <w:right w:w="100" w:type="dxa"/>
            </w:tcMar>
          </w:tcPr>
          <w:p w14:paraId="2C96F924"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MSK-VL-0042</w:t>
            </w:r>
          </w:p>
        </w:tc>
        <w:tc>
          <w:tcPr>
            <w:tcW w:w="1005" w:type="dxa"/>
            <w:tcMar>
              <w:top w:w="100" w:type="dxa"/>
              <w:left w:w="100" w:type="dxa"/>
              <w:bottom w:w="100" w:type="dxa"/>
              <w:right w:w="100" w:type="dxa"/>
            </w:tcMar>
          </w:tcPr>
          <w:p w14:paraId="36E0AF93" w14:textId="77777777" w:rsidR="00413E5F" w:rsidRPr="00A7225E" w:rsidRDefault="00B4071F" w:rsidP="00A7225E">
            <w:pPr>
              <w:widowControl w:val="0"/>
              <w:shd w:val="clear" w:color="auto" w:fill="FFFFFF"/>
              <w:spacing w:after="0" w:line="240" w:lineRule="auto"/>
              <w:jc w:val="both"/>
              <w:rPr>
                <w:rFonts w:ascii="Arial" w:hAnsi="Arial" w:cs="Arial"/>
                <w:i/>
                <w:color w:val="0033CC"/>
              </w:rPr>
            </w:pPr>
            <w:r w:rsidRPr="00A7225E">
              <w:rPr>
                <w:rFonts w:ascii="Arial" w:hAnsi="Arial" w:cs="Arial"/>
                <w:i/>
              </w:rPr>
              <w:t>AMER1</w:t>
            </w:r>
          </w:p>
        </w:tc>
        <w:tc>
          <w:tcPr>
            <w:tcW w:w="1320" w:type="dxa"/>
            <w:tcMar>
              <w:top w:w="100" w:type="dxa"/>
              <w:left w:w="100" w:type="dxa"/>
              <w:bottom w:w="100" w:type="dxa"/>
              <w:right w:w="100" w:type="dxa"/>
            </w:tcMar>
          </w:tcPr>
          <w:p w14:paraId="64BC630B"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G432A</w:t>
            </w:r>
          </w:p>
        </w:tc>
        <w:tc>
          <w:tcPr>
            <w:tcW w:w="990" w:type="dxa"/>
            <w:tcMar>
              <w:top w:w="100" w:type="dxa"/>
              <w:left w:w="100" w:type="dxa"/>
              <w:bottom w:w="100" w:type="dxa"/>
              <w:right w:w="100" w:type="dxa"/>
            </w:tcMar>
          </w:tcPr>
          <w:p w14:paraId="2A308DD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SNV</w:t>
            </w:r>
          </w:p>
        </w:tc>
        <w:tc>
          <w:tcPr>
            <w:tcW w:w="1400" w:type="dxa"/>
            <w:tcMar>
              <w:top w:w="100" w:type="dxa"/>
              <w:left w:w="100" w:type="dxa"/>
              <w:bottom w:w="100" w:type="dxa"/>
              <w:right w:w="100" w:type="dxa"/>
            </w:tcMar>
          </w:tcPr>
          <w:p w14:paraId="23BE39B7" w14:textId="77777777" w:rsidR="00413E5F" w:rsidRPr="00A7225E" w:rsidRDefault="00B4071F" w:rsidP="00A7225E">
            <w:pPr>
              <w:widowControl w:val="0"/>
              <w:shd w:val="clear" w:color="auto" w:fill="FFFFFF"/>
              <w:spacing w:after="0" w:line="240" w:lineRule="auto"/>
              <w:jc w:val="both"/>
              <w:rPr>
                <w:rFonts w:ascii="Arial" w:hAnsi="Arial" w:cs="Arial"/>
              </w:rPr>
            </w:pPr>
            <w:r w:rsidRPr="00A7225E">
              <w:rPr>
                <w:rFonts w:ascii="Arial" w:hAnsi="Arial" w:cs="Arial"/>
              </w:rPr>
              <w:t>0.083 | 0.079</w:t>
            </w:r>
          </w:p>
        </w:tc>
        <w:tc>
          <w:tcPr>
            <w:tcW w:w="1185" w:type="dxa"/>
            <w:tcMar>
              <w:top w:w="100" w:type="dxa"/>
              <w:left w:w="100" w:type="dxa"/>
              <w:bottom w:w="100" w:type="dxa"/>
              <w:right w:w="100" w:type="dxa"/>
            </w:tcMar>
          </w:tcPr>
          <w:p w14:paraId="53B8D554"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6 | 10</w:t>
            </w:r>
          </w:p>
        </w:tc>
        <w:tc>
          <w:tcPr>
            <w:tcW w:w="1335" w:type="dxa"/>
            <w:tcMar>
              <w:top w:w="100" w:type="dxa"/>
              <w:left w:w="100" w:type="dxa"/>
              <w:bottom w:w="100" w:type="dxa"/>
              <w:right w:w="100" w:type="dxa"/>
            </w:tcMar>
          </w:tcPr>
          <w:p w14:paraId="74DCEC0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c>
          <w:tcPr>
            <w:tcW w:w="1185" w:type="dxa"/>
            <w:tcMar>
              <w:top w:w="100" w:type="dxa"/>
              <w:left w:w="100" w:type="dxa"/>
              <w:bottom w:w="100" w:type="dxa"/>
              <w:right w:w="100" w:type="dxa"/>
            </w:tcMar>
          </w:tcPr>
          <w:p w14:paraId="5A57B3B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53360517" w14:textId="77777777" w:rsidR="00413E5F" w:rsidRPr="00A7225E" w:rsidDel="00EE1F5D" w:rsidRDefault="00413E5F" w:rsidP="00A7225E">
      <w:pPr>
        <w:spacing w:after="0" w:line="240" w:lineRule="auto"/>
        <w:jc w:val="both"/>
        <w:rPr>
          <w:del w:id="1805" w:author="Reis-Filho, Jorge S./Pathology" w:date="2019-06-26T21:14:00Z"/>
          <w:rFonts w:ascii="Arial" w:eastAsia="Arial" w:hAnsi="Arial" w:cs="Arial"/>
          <w:color w:val="0033CC"/>
        </w:rPr>
      </w:pPr>
    </w:p>
    <w:p w14:paraId="5A6E23A3" w14:textId="05FC965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The manuscript included technical replicates carried out to test reproducibility using two different versions (V1 and V2) of the assay for cfDNA and WBC. Samples from six patients, detailed in Supplementary Table S6 of the manuscript, were selected for reprocessing with both assay protocols. The results are shown in Figure 1 and Supplementary Figure S3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Supplementary Figure S3).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ins w:id="1806" w:author="Reis-Filho, Jorge S./Pathology" w:date="2019-06-27T00:41:00Z">
        <w:r w:rsidR="00E23C53" w:rsidRPr="00E23C53">
          <w:rPr>
            <w:rFonts w:ascii="Arial" w:eastAsia="Arial" w:hAnsi="Arial" w:cs="Arial"/>
            <w:b/>
            <w:color w:val="0033CC"/>
            <w:rPrChange w:id="1807" w:author="Reis-Filho, Jorge S./Pathology" w:date="2019-06-27T00:42:00Z">
              <w:rPr>
                <w:rFonts w:ascii="Arial" w:eastAsia="Arial" w:hAnsi="Arial" w:cs="Arial"/>
                <w:color w:val="0033CC"/>
              </w:rPr>
            </w:rPrChange>
          </w:rPr>
          <w:t xml:space="preserve">Response </w:t>
        </w:r>
      </w:ins>
      <w:ins w:id="1808" w:author="Reis-Filho, Jorge S./Pathology" w:date="2019-06-27T00:42:00Z">
        <w:r w:rsidR="00E23C53" w:rsidRPr="00E23C53">
          <w:rPr>
            <w:rFonts w:ascii="Arial" w:eastAsia="Arial" w:hAnsi="Arial" w:cs="Arial"/>
            <w:b/>
            <w:color w:val="0033CC"/>
            <w:rPrChange w:id="1809" w:author="Reis-Filho, Jorge S./Pathology" w:date="2019-06-27T00:42:00Z">
              <w:rPr>
                <w:rFonts w:ascii="Arial" w:eastAsia="Arial" w:hAnsi="Arial" w:cs="Arial"/>
                <w:color w:val="0033CC"/>
              </w:rPr>
            </w:rPrChange>
          </w:rPr>
          <w:t xml:space="preserve">to Reviewers </w:t>
        </w:r>
      </w:ins>
      <w:r w:rsidRPr="00E23C53">
        <w:rPr>
          <w:rFonts w:ascii="Arial" w:eastAsia="Arial" w:hAnsi="Arial" w:cs="Arial"/>
          <w:b/>
          <w:color w:val="0033CC"/>
          <w:rPrChange w:id="1810" w:author="Reis-Filho, Jorge S./Pathology" w:date="2019-06-27T00:42:00Z">
            <w:rPr>
              <w:rFonts w:ascii="Arial" w:eastAsia="Arial" w:hAnsi="Arial" w:cs="Arial"/>
              <w:color w:val="0033CC"/>
            </w:rPr>
          </w:rPrChange>
        </w:rPr>
        <w:t>Figure 8</w:t>
      </w:r>
      <w:del w:id="1811" w:author="Reis-Filho, Jorge S./Pathology" w:date="2019-06-27T00:42:00Z">
        <w:r w:rsidRPr="00A7225E" w:rsidDel="00E23C53">
          <w:rPr>
            <w:rFonts w:ascii="Arial" w:eastAsia="Arial" w:hAnsi="Arial" w:cs="Arial"/>
            <w:color w:val="0033CC"/>
          </w:rPr>
          <w:delText xml:space="preserve"> of this </w:delText>
        </w:r>
        <w:r w:rsidR="003A08F4" w:rsidRPr="00A7225E" w:rsidDel="00E23C53">
          <w:rPr>
            <w:rFonts w:ascii="Arial" w:eastAsia="Arial" w:hAnsi="Arial" w:cs="Arial"/>
            <w:color w:val="0033CC"/>
          </w:rPr>
          <w:delText>response</w:delText>
        </w:r>
      </w:del>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6581F19A" w:rsidR="00413E5F" w:rsidRPr="00A7225E" w:rsidRDefault="00E23C53" w:rsidP="00A7225E">
      <w:pPr>
        <w:spacing w:after="0" w:line="240" w:lineRule="auto"/>
        <w:jc w:val="both"/>
        <w:rPr>
          <w:rFonts w:ascii="Arial" w:eastAsia="Arial" w:hAnsi="Arial" w:cs="Arial"/>
          <w:color w:val="0033CC"/>
        </w:rPr>
      </w:pPr>
      <w:ins w:id="1812" w:author="Reis-Filho, Jorge S./Pathology" w:date="2019-06-27T00:42:00Z">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ins>
      <w:r w:rsidR="00B4071F" w:rsidRPr="00E23C53">
        <w:rPr>
          <w:rFonts w:ascii="Arial" w:eastAsia="Arial" w:hAnsi="Arial" w:cs="Arial"/>
          <w:b/>
          <w:color w:val="0033CC"/>
          <w:rPrChange w:id="1813" w:author="Reis-Filho, Jorge S./Pathology" w:date="2019-06-27T00:42:00Z">
            <w:rPr>
              <w:rFonts w:ascii="Arial" w:eastAsia="Arial" w:hAnsi="Arial" w:cs="Arial"/>
              <w:color w:val="0033CC"/>
            </w:rPr>
          </w:rPrChange>
        </w:rPr>
        <w:t>Table</w:t>
      </w:r>
      <w:r w:rsidR="00EC2E42" w:rsidRPr="00E23C53">
        <w:rPr>
          <w:rFonts w:ascii="Arial" w:eastAsia="Arial" w:hAnsi="Arial" w:cs="Arial"/>
          <w:b/>
          <w:color w:val="0033CC"/>
          <w:rPrChange w:id="1814" w:author="Reis-Filho, Jorge S./Pathology" w:date="2019-06-27T00:42:00Z">
            <w:rPr>
              <w:rFonts w:ascii="Arial" w:eastAsia="Arial" w:hAnsi="Arial" w:cs="Arial"/>
              <w:color w:val="0033CC"/>
            </w:rPr>
          </w:rPrChange>
        </w:rPr>
        <w:t xml:space="preserve"> 7</w:t>
      </w:r>
      <w:r w:rsidR="001C1C49" w:rsidRPr="00A7225E">
        <w:rPr>
          <w:rFonts w:ascii="Arial" w:eastAsia="Arial" w:hAnsi="Arial" w:cs="Arial"/>
          <w:color w:val="0033CC"/>
        </w:rPr>
        <w:t xml:space="preserve"> </w:t>
      </w:r>
      <w:del w:id="1815" w:author="Reis-Filho, Jorge S./Pathology" w:date="2019-06-27T00:42:00Z">
        <w:r w:rsidR="00B4071F" w:rsidRPr="00A7225E" w:rsidDel="00E23C53">
          <w:rPr>
            <w:rFonts w:ascii="Arial" w:eastAsia="Arial" w:hAnsi="Arial" w:cs="Arial"/>
            <w:color w:val="0033CC"/>
          </w:rPr>
          <w:delText xml:space="preserve">of this </w:delText>
        </w:r>
        <w:r w:rsidR="003A08F4" w:rsidRPr="00A7225E" w:rsidDel="00E23C53">
          <w:rPr>
            <w:rFonts w:ascii="Arial" w:eastAsia="Arial" w:hAnsi="Arial" w:cs="Arial"/>
            <w:color w:val="0033CC"/>
          </w:rPr>
          <w:delText>response</w:delText>
        </w:r>
        <w:r w:rsidR="00EC2E42" w:rsidRPr="00A7225E" w:rsidDel="00E23C53">
          <w:rPr>
            <w:rFonts w:ascii="Arial" w:eastAsia="Arial" w:hAnsi="Arial" w:cs="Arial"/>
            <w:color w:val="0033CC"/>
          </w:rPr>
          <w:delText xml:space="preserve"> </w:delText>
        </w:r>
      </w:del>
      <w:r w:rsidR="00EC2E42" w:rsidRPr="00A7225E">
        <w:rPr>
          <w:rFonts w:ascii="Arial" w:eastAsia="Arial" w:hAnsi="Arial" w:cs="Arial"/>
          <w:color w:val="0033CC"/>
        </w:rPr>
        <w:t xml:space="preserve">(in response to </w:t>
      </w:r>
      <w:ins w:id="1816" w:author="Reis-Filho, Jorge S./Pathology" w:date="2019-06-27T00:42:00Z">
        <w:r>
          <w:rPr>
            <w:rFonts w:ascii="Arial" w:eastAsia="Arial" w:hAnsi="Arial" w:cs="Arial"/>
            <w:color w:val="0033CC"/>
          </w:rPr>
          <w:t xml:space="preserve">Reviewer 1’s </w:t>
        </w:r>
      </w:ins>
      <w:r w:rsidR="001C1C49" w:rsidRPr="00A7225E">
        <w:rPr>
          <w:rFonts w:ascii="Arial" w:eastAsia="Arial" w:hAnsi="Arial" w:cs="Arial"/>
          <w:color w:val="0033CC"/>
        </w:rPr>
        <w:t xml:space="preserve">point </w:t>
      </w:r>
      <w:r w:rsidR="00EC2E42" w:rsidRPr="00A7225E">
        <w:rPr>
          <w:rFonts w:ascii="Arial" w:eastAsia="Arial" w:hAnsi="Arial" w:cs="Arial"/>
          <w:color w:val="0033CC"/>
        </w:rPr>
        <w:t># 15</w:t>
      </w:r>
      <w:del w:id="1817" w:author="Reis-Filho, Jorge S./Pathology" w:date="2019-06-27T00:42: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 xml:space="preserve">further </w:t>
      </w:r>
      <w:del w:id="1818" w:author="Reis-Filho, Jorge S./Pathology" w:date="2019-06-27T00:42:00Z">
        <w:r w:rsidR="00B4071F" w:rsidRPr="00A7225E" w:rsidDel="00E23C53">
          <w:rPr>
            <w:rFonts w:ascii="Arial" w:eastAsia="Arial" w:hAnsi="Arial" w:cs="Arial"/>
            <w:color w:val="0033CC"/>
          </w:rPr>
          <w:delText xml:space="preserve">shows </w:delText>
        </w:r>
      </w:del>
      <w:ins w:id="1819" w:author="Reis-Filho, Jorge S./Pathology" w:date="2019-06-27T00:42:00Z">
        <w:r>
          <w:rPr>
            <w:rFonts w:ascii="Arial" w:eastAsia="Arial" w:hAnsi="Arial" w:cs="Arial"/>
            <w:color w:val="0033CC"/>
          </w:rPr>
          <w:t>summarizes</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w:t>
      </w:r>
      <w:r w:rsidR="00B4071F" w:rsidRPr="00A7225E">
        <w:rPr>
          <w:rFonts w:ascii="Arial" w:eastAsia="Arial" w:hAnsi="Arial" w:cs="Arial"/>
          <w:color w:val="0033CC"/>
        </w:rPr>
        <w:lastRenderedPageBreak/>
        <w:t xml:space="preserve">together with the percentages of those variants which were confirmed present </w:t>
      </w:r>
      <w:ins w:id="1820" w:author="Reis-Filho, Jorge S./Pathology" w:date="2019-06-27T00:42:00Z">
        <w:r>
          <w:rPr>
            <w:rFonts w:ascii="Arial" w:eastAsia="Arial" w:hAnsi="Arial" w:cs="Arial"/>
            <w:color w:val="0033CC"/>
          </w:rPr>
          <w:t>(</w:t>
        </w:r>
      </w:ins>
      <w:r w:rsidR="00B4071F" w:rsidRPr="00A7225E">
        <w:rPr>
          <w:rFonts w:ascii="Arial" w:eastAsia="Arial" w:hAnsi="Arial" w:cs="Arial"/>
          <w:color w:val="0033CC"/>
        </w:rPr>
        <w:t>i.e. have non-zero alternate read support irrespective of variant source category using version V2</w:t>
      </w:r>
      <w:ins w:id="1821" w:author="Reis-Filho, Jorge S./Pathology" w:date="2019-06-27T00:42:00Z">
        <w:r>
          <w:rPr>
            <w:rFonts w:ascii="Arial" w:eastAsia="Arial" w:hAnsi="Arial" w:cs="Arial"/>
            <w:color w:val="0033CC"/>
          </w:rPr>
          <w:t>)</w:t>
        </w:r>
      </w:ins>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ins w:id="1822" w:author="Reis-Filho, Jorge S./Pathology" w:date="2019-06-27T00:42:00Z">
        <w:r w:rsidRPr="003A528F">
          <w:rPr>
            <w:rFonts w:ascii="Arial" w:eastAsia="Arial" w:hAnsi="Arial" w:cs="Arial"/>
            <w:b/>
            <w:color w:val="0033CC"/>
          </w:rPr>
          <w:t xml:space="preserve">Response to Reviewers </w:t>
        </w:r>
      </w:ins>
      <w:r w:rsidR="00B4071F" w:rsidRPr="00E23C53">
        <w:rPr>
          <w:rFonts w:ascii="Arial" w:eastAsia="Arial" w:hAnsi="Arial" w:cs="Arial"/>
          <w:b/>
          <w:color w:val="0033CC"/>
          <w:rPrChange w:id="1823" w:author="Reis-Filho, Jorge S./Pathology" w:date="2019-06-27T00:42:00Z">
            <w:rPr>
              <w:rFonts w:ascii="Arial" w:eastAsia="Arial" w:hAnsi="Arial" w:cs="Arial"/>
              <w:color w:val="0033CC"/>
            </w:rPr>
          </w:rPrChange>
        </w:rPr>
        <w:t xml:space="preserve">Table </w:t>
      </w:r>
      <w:r w:rsidR="00EC2E42" w:rsidRPr="00E23C53">
        <w:rPr>
          <w:rFonts w:ascii="Arial" w:eastAsia="Arial" w:hAnsi="Arial" w:cs="Arial"/>
          <w:b/>
          <w:color w:val="0033CC"/>
          <w:rPrChange w:id="1824" w:author="Reis-Filho, Jorge S./Pathology" w:date="2019-06-27T00:42:00Z">
            <w:rPr>
              <w:rFonts w:ascii="Arial" w:eastAsia="Arial" w:hAnsi="Arial" w:cs="Arial"/>
              <w:color w:val="0033CC"/>
            </w:rPr>
          </w:rPrChange>
        </w:rPr>
        <w:t>8</w:t>
      </w:r>
      <w:r w:rsidR="00EC2E42" w:rsidRPr="00A7225E">
        <w:rPr>
          <w:rFonts w:ascii="Arial" w:eastAsia="Arial" w:hAnsi="Arial" w:cs="Arial"/>
          <w:color w:val="0033CC"/>
        </w:rPr>
        <w:t xml:space="preserve"> </w:t>
      </w:r>
      <w:del w:id="1825" w:author="Reis-Filho, Jorge S./Pathology" w:date="2019-06-27T00:43:00Z">
        <w:r w:rsidR="00EC2E42" w:rsidRPr="00A7225E" w:rsidDel="00E23C53">
          <w:rPr>
            <w:rFonts w:ascii="Arial" w:eastAsia="Arial" w:hAnsi="Arial" w:cs="Arial"/>
            <w:color w:val="0033CC"/>
          </w:rPr>
          <w:delText xml:space="preserve">of this response </w:delText>
        </w:r>
      </w:del>
      <w:r w:rsidR="00EC2E42" w:rsidRPr="00A7225E">
        <w:rPr>
          <w:rFonts w:ascii="Arial" w:eastAsia="Arial" w:hAnsi="Arial" w:cs="Arial"/>
          <w:color w:val="0033CC"/>
        </w:rPr>
        <w:t xml:space="preserve">(in response to </w:t>
      </w:r>
      <w:ins w:id="1826" w:author="Reis-Filho, Jorge S./Pathology" w:date="2019-06-27T00:43:00Z">
        <w:r w:rsidRPr="00A7225E">
          <w:rPr>
            <w:rFonts w:ascii="Arial" w:eastAsia="Arial" w:hAnsi="Arial" w:cs="Arial"/>
            <w:color w:val="0033CC"/>
          </w:rPr>
          <w:t>Reviewer 1</w:t>
        </w:r>
        <w:r>
          <w:rPr>
            <w:rFonts w:ascii="Arial" w:eastAsia="Arial" w:hAnsi="Arial" w:cs="Arial"/>
            <w:color w:val="0033CC"/>
          </w:rPr>
          <w:t xml:space="preserve">’s </w:t>
        </w:r>
      </w:ins>
      <w:r w:rsidR="001C1C49" w:rsidRPr="00A7225E">
        <w:rPr>
          <w:rFonts w:ascii="Arial" w:eastAsia="Arial" w:hAnsi="Arial" w:cs="Arial"/>
          <w:color w:val="0033CC"/>
        </w:rPr>
        <w:t>point</w:t>
      </w:r>
      <w:r w:rsidR="00EC2E42" w:rsidRPr="00A7225E">
        <w:rPr>
          <w:rFonts w:ascii="Arial" w:eastAsia="Arial" w:hAnsi="Arial" w:cs="Arial"/>
          <w:color w:val="0033CC"/>
        </w:rPr>
        <w:t xml:space="preserve"> # 15</w:t>
      </w:r>
      <w:del w:id="1827" w:author="Reis-Filho, Jorge S./Pathology" w:date="2019-06-27T00:43: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Figure 1 and Supplementary Figure S3 of the 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48E6BE8" w14:textId="5E7C455D"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ins w:id="1828" w:author="Reis-Filho, Jorge S./Pathology" w:date="2019-06-27T00:44:00Z">
        <w:r w:rsidR="00E23C53" w:rsidRPr="00A7225E">
          <w:rPr>
            <w:rFonts w:ascii="Arial" w:eastAsia="Arial" w:hAnsi="Arial" w:cs="Arial"/>
            <w:color w:val="0033CC"/>
          </w:rPr>
          <w:t>Reviewer 1</w:t>
        </w:r>
        <w:r w:rsidR="00E23C53">
          <w:rPr>
            <w:rFonts w:ascii="Arial" w:eastAsia="Arial" w:hAnsi="Arial" w:cs="Arial"/>
            <w:color w:val="0033CC"/>
          </w:rPr>
          <w:t>’s</w:t>
        </w:r>
        <w:r w:rsidR="00E23C53" w:rsidRPr="00A7225E">
          <w:rPr>
            <w:rFonts w:ascii="Arial" w:eastAsia="Arial" w:hAnsi="Arial" w:cs="Arial"/>
            <w:color w:val="0033CC"/>
          </w:rPr>
          <w:t xml:space="preserve"> </w:t>
        </w:r>
      </w:ins>
      <w:r w:rsidR="001C1C49" w:rsidRPr="00A7225E">
        <w:rPr>
          <w:rFonts w:ascii="Arial" w:eastAsia="Arial" w:hAnsi="Arial" w:cs="Arial"/>
          <w:color w:val="0033CC"/>
        </w:rPr>
        <w:t xml:space="preserve">point </w:t>
      </w:r>
      <w:r w:rsidR="00EC2E42" w:rsidRPr="00A7225E">
        <w:rPr>
          <w:rFonts w:ascii="Arial" w:eastAsia="Arial" w:hAnsi="Arial" w:cs="Arial"/>
          <w:color w:val="0033CC"/>
        </w:rPr>
        <w:t xml:space="preserve">#10 </w:t>
      </w:r>
      <w:del w:id="1829" w:author="Reis-Filho, Jorge S./Pathology" w:date="2019-06-27T00:44:00Z">
        <w:r w:rsidR="00EC2E42" w:rsidRPr="00A7225E" w:rsidDel="00E23C53">
          <w:rPr>
            <w:rFonts w:ascii="Arial" w:eastAsia="Arial" w:hAnsi="Arial" w:cs="Arial"/>
            <w:color w:val="0033CC"/>
          </w:rPr>
          <w:delText xml:space="preserve">of Reviewer #1 </w:delText>
        </w:r>
      </w:del>
      <w:r w:rsidR="00EC2E42" w:rsidRPr="00A7225E">
        <w:rPr>
          <w:rFonts w:ascii="Arial" w:eastAsia="Arial" w:hAnsi="Arial" w:cs="Arial"/>
          <w:color w:val="0033CC"/>
        </w:rPr>
        <w:t xml:space="preserve">and </w:t>
      </w:r>
      <w:ins w:id="1830" w:author="Reis-Filho, Jorge S./Pathology" w:date="2019-06-27T00:44: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ins>
      <w:r w:rsidR="00EC2E42" w:rsidRPr="00E23C53">
        <w:rPr>
          <w:rFonts w:ascii="Arial" w:eastAsia="Arial" w:hAnsi="Arial" w:cs="Arial"/>
          <w:b/>
          <w:color w:val="0033CC"/>
          <w:rPrChange w:id="1831" w:author="Reis-Filho, Jorge S./Pathology" w:date="2019-06-27T00:44:00Z">
            <w:rPr>
              <w:rFonts w:ascii="Arial" w:eastAsia="Arial" w:hAnsi="Arial" w:cs="Arial"/>
              <w:color w:val="0033CC"/>
            </w:rPr>
          </w:rPrChange>
        </w:rPr>
        <w:t>Figure 9b</w:t>
      </w:r>
      <w:del w:id="1832" w:author="Reis-Filho, Jorge S./Pathology" w:date="2019-06-27T00:44:00Z">
        <w:r w:rsidR="00EC2E42" w:rsidRPr="00A7225E" w:rsidDel="00E23C53">
          <w:rPr>
            <w:rFonts w:ascii="Arial" w:eastAsia="Arial" w:hAnsi="Arial" w:cs="Arial"/>
            <w:color w:val="0033CC"/>
          </w:rPr>
          <w:delText xml:space="preserve"> of this response</w:delText>
        </w:r>
      </w:del>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 xml:space="preserve">100% </w:t>
      </w:r>
      <w:del w:id="1833" w:author="Reis-Filho, Jorge S./Pathology" w:date="2019-06-27T00:44:00Z">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ositive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PPA</w:t>
      </w:r>
      <w:del w:id="1834"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w:t>
      </w:r>
      <w:del w:id="1835" w:author="Reis-Filho, Jorge S./Pathology" w:date="2019-06-27T00:44:00Z">
        <w:r w:rsidRPr="00A7225E" w:rsidDel="00E23C53">
          <w:rPr>
            <w:rFonts w:ascii="Arial" w:hAnsi="Arial" w:cs="Arial"/>
            <w:color w:val="0033CC"/>
            <w:u w:val="single"/>
          </w:rPr>
          <w:delText>n</w:delText>
        </w:r>
        <w:r w:rsidRPr="00A7225E" w:rsidDel="00E23C53">
          <w:rPr>
            <w:rFonts w:ascii="Arial" w:eastAsia="Arial" w:hAnsi="Arial" w:cs="Arial"/>
            <w:color w:val="0033CC"/>
          </w:rPr>
          <w:delText xml:space="preserve">egative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NPA</w:t>
      </w:r>
      <w:ins w:id="1836" w:author="Reis-Filho, Jorge S./Pathology" w:date="2019-06-27T00:44:00Z">
        <w:r w:rsidR="00E23C53">
          <w:rPr>
            <w:rFonts w:ascii="Arial" w:eastAsia="Arial" w:hAnsi="Arial" w:cs="Arial"/>
            <w:color w:val="0033CC"/>
          </w:rPr>
          <w:t>,</w:t>
        </w:r>
      </w:ins>
      <w:del w:id="1837"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considering </w:t>
      </w:r>
      <w:proofErr w:type="spellStart"/>
      <w:r w:rsidRPr="00A7225E">
        <w:rPr>
          <w:rFonts w:ascii="Arial" w:eastAsia="Arial" w:hAnsi="Arial" w:cs="Arial"/>
          <w:color w:val="0033CC"/>
        </w:rPr>
        <w:t>ddPCR</w:t>
      </w:r>
      <w:proofErr w:type="spellEnd"/>
      <w:r w:rsidRPr="00A7225E">
        <w:rPr>
          <w:rFonts w:ascii="Arial" w:eastAsia="Arial" w:hAnsi="Arial" w:cs="Arial"/>
          <w:color w:val="0033CC"/>
        </w:rPr>
        <w:t xml:space="preserve"> as the </w:t>
      </w:r>
      <w:ins w:id="1838" w:author="Reis-Filho, Jorge S./Pathology" w:date="2019-06-27T00:44:00Z">
        <w:r w:rsidR="00E23C53">
          <w:rPr>
            <w:rFonts w:ascii="Arial" w:eastAsia="Arial" w:hAnsi="Arial" w:cs="Arial"/>
            <w:color w:val="0033CC"/>
          </w:rPr>
          <w:t>‘gold standard</w:t>
        </w:r>
      </w:ins>
      <w:ins w:id="1839" w:author="Reis-Filho, Jorge S./Pathology" w:date="2019-06-27T00:45:00Z">
        <w:r w:rsidR="00E23C53">
          <w:rPr>
            <w:rFonts w:ascii="Arial" w:eastAsia="Arial" w:hAnsi="Arial" w:cs="Arial"/>
            <w:color w:val="0033CC"/>
          </w:rPr>
          <w:t>’</w:t>
        </w:r>
      </w:ins>
      <w:del w:id="1840" w:author="Reis-Filho, Jorge S./Pathology" w:date="2019-06-27T00:45:00Z">
        <w:r w:rsidRPr="00A7225E" w:rsidDel="00E23C53">
          <w:rPr>
            <w:rFonts w:ascii="Arial" w:eastAsia="Arial" w:hAnsi="Arial" w:cs="Arial"/>
            <w:color w:val="0033CC"/>
          </w:rPr>
          <w:delText>benchmark</w:delText>
        </w:r>
      </w:del>
      <w:r w:rsidRPr="00A7225E">
        <w:rPr>
          <w:rFonts w:ascii="Arial" w:eastAsia="Arial" w:hAnsi="Arial" w:cs="Arial"/>
          <w:color w:val="0033CC"/>
        </w:rPr>
        <w:t>.</w:t>
      </w:r>
    </w:p>
    <w:p w14:paraId="66CE53D5" w14:textId="77777777" w:rsidR="00413E5F" w:rsidRPr="00A7225E" w:rsidRDefault="00413E5F" w:rsidP="00A7225E">
      <w:pPr>
        <w:spacing w:after="0" w:line="240" w:lineRule="auto"/>
        <w:jc w:val="both"/>
        <w:rPr>
          <w:rFonts w:ascii="Arial" w:eastAsia="Arial" w:hAnsi="Arial" w:cs="Arial"/>
        </w:rPr>
      </w:pPr>
    </w:p>
    <w:p w14:paraId="147312B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1DA0D1A4" w14:textId="77777777" w:rsidR="00413E5F" w:rsidRPr="00A7225E" w:rsidDel="00EE1F5D" w:rsidRDefault="00413E5F" w:rsidP="00A7225E">
      <w:pPr>
        <w:spacing w:after="0" w:line="240" w:lineRule="auto"/>
        <w:jc w:val="both"/>
        <w:rPr>
          <w:del w:id="1841" w:author="Reis-Filho, Jorge S./Pathology" w:date="2019-06-26T21:14:00Z"/>
          <w:rFonts w:ascii="Arial" w:eastAsia="Arial" w:hAnsi="Arial" w:cs="Arial"/>
          <w:color w:val="0033CC"/>
        </w:rPr>
      </w:pPr>
    </w:p>
    <w:p w14:paraId="3D97430A" w14:textId="2778F32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BF45F4" w:rsidRPr="00A7225E">
        <w:rPr>
          <w:rFonts w:ascii="Arial" w:eastAsia="Arial" w:hAnsi="Arial" w:cs="Arial"/>
          <w:color w:val="0033CC"/>
        </w:rPr>
        <w:t>Supplementary Figure S8</w:t>
      </w:r>
      <w:r w:rsidRPr="00A7225E">
        <w:rPr>
          <w:rFonts w:ascii="Arial" w:eastAsia="Arial" w:hAnsi="Arial" w:cs="Arial"/>
          <w:color w:val="0033CC"/>
        </w:rPr>
        <w:t xml:space="preserve"> </w:t>
      </w:r>
      <w:r w:rsidR="00F768C4" w:rsidRPr="00A7225E">
        <w:rPr>
          <w:rFonts w:ascii="Arial" w:eastAsia="Arial" w:hAnsi="Arial" w:cs="Arial"/>
          <w:color w:val="0033CC"/>
        </w:rPr>
        <w:t>(</w:t>
      </w:r>
      <w:commentRangeStart w:id="1842"/>
      <w:del w:id="1843" w:author="Reis-Filho, Jorge S./Pathology" w:date="2019-06-27T00:45:00Z">
        <w:r w:rsidR="00F768C4" w:rsidRPr="00A7225E" w:rsidDel="00E23C53">
          <w:rPr>
            <w:rFonts w:ascii="Arial" w:eastAsia="Arial" w:hAnsi="Arial" w:cs="Arial"/>
            <w:color w:val="0033CC"/>
          </w:rPr>
          <w:delText>F</w:delText>
        </w:r>
      </w:del>
      <w:ins w:id="1844" w:author="Reis-Filho, Jorge S./Pathology" w:date="2019-06-27T00:45: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23C53">
          <w:rPr>
            <w:rFonts w:ascii="Arial" w:eastAsia="Arial" w:hAnsi="Arial" w:cs="Arial"/>
            <w:color w:val="0033CC"/>
          </w:rPr>
          <w:t>F</w:t>
        </w:r>
      </w:ins>
      <w:r w:rsidR="00F768C4" w:rsidRPr="00E23C53">
        <w:rPr>
          <w:rFonts w:ascii="Arial" w:eastAsia="Arial" w:hAnsi="Arial" w:cs="Arial"/>
          <w:b/>
          <w:color w:val="0033CC"/>
          <w:rPrChange w:id="1845" w:author="Reis-Filho, Jorge S./Pathology" w:date="2019-06-27T00:45:00Z">
            <w:rPr>
              <w:rFonts w:ascii="Arial" w:eastAsia="Arial" w:hAnsi="Arial" w:cs="Arial"/>
              <w:color w:val="0033CC"/>
            </w:rPr>
          </w:rPrChange>
        </w:rPr>
        <w:t>igure X</w:t>
      </w:r>
      <w:r w:rsidR="00F768C4" w:rsidRPr="00A7225E">
        <w:rPr>
          <w:rFonts w:ascii="Arial" w:eastAsia="Arial" w:hAnsi="Arial" w:cs="Arial"/>
          <w:color w:val="0033CC"/>
        </w:rPr>
        <w:t xml:space="preserve"> of this response</w:t>
      </w:r>
      <w:commentRangeEnd w:id="1842"/>
      <w:r w:rsidR="00E23C53">
        <w:rPr>
          <w:rStyle w:val="CommentReference"/>
        </w:rPr>
        <w:commentReference w:id="1842"/>
      </w:r>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Supplementary Table S7 of the </w:t>
      </w:r>
      <w:ins w:id="1846" w:author="Reis-Filho, Jorge S./Pathology" w:date="2019-06-27T00:45:00Z">
        <w:r w:rsidR="00E23C53">
          <w:rPr>
            <w:rFonts w:ascii="Arial" w:eastAsia="Arial" w:hAnsi="Arial" w:cs="Arial"/>
            <w:color w:val="0033CC"/>
          </w:rPr>
          <w:t xml:space="preserve">revised </w:t>
        </w:r>
      </w:ins>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66F7C00" w14:textId="0B9CC00B" w:rsidR="00413E5F" w:rsidDel="000678DD" w:rsidRDefault="00B4071F" w:rsidP="00A7225E">
      <w:pPr>
        <w:spacing w:after="0" w:line="240" w:lineRule="auto"/>
        <w:jc w:val="both"/>
        <w:rPr>
          <w:del w:id="1847" w:author="Reis-Filho, Jorge S./Pathology" w:date="2019-06-27T00:34:00Z"/>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ins w:id="1848" w:author="Reis-Filho, Jorge S./Pathology" w:date="2019-06-27T00:34:00Z"/>
          <w:rFonts w:ascii="Arial" w:eastAsia="Arial" w:hAnsi="Arial" w:cs="Arial"/>
        </w:rPr>
      </w:pPr>
    </w:p>
    <w:p w14:paraId="4DF4D880" w14:textId="77777777" w:rsidR="00413E5F" w:rsidRPr="00A7225E" w:rsidDel="000678DD" w:rsidRDefault="00413E5F" w:rsidP="00A7225E">
      <w:pPr>
        <w:spacing w:after="0" w:line="240" w:lineRule="auto"/>
        <w:jc w:val="both"/>
        <w:rPr>
          <w:del w:id="1849" w:author="Reis-Filho, Jorge S./Pathology" w:date="2019-06-27T00:34:00Z"/>
          <w:rFonts w:ascii="Arial" w:eastAsia="Arial" w:hAnsi="Arial" w:cs="Arial"/>
          <w:color w:val="0033CC"/>
        </w:rPr>
      </w:pPr>
    </w:p>
    <w:p w14:paraId="452291CC" w14:textId="5F504007" w:rsidR="00413E5F" w:rsidRPr="00A7225E" w:rsidRDefault="00B4071F" w:rsidP="00A7225E">
      <w:pPr>
        <w:spacing w:after="0" w:line="240" w:lineRule="auto"/>
        <w:jc w:val="both"/>
        <w:rPr>
          <w:rFonts w:ascii="Arial" w:eastAsia="Arial" w:hAnsi="Arial" w:cs="Arial"/>
          <w:color w:val="0033CC"/>
        </w:rPr>
      </w:pPr>
      <w:proofErr w:type="spellStart"/>
      <w:r w:rsidRPr="00A7225E">
        <w:rPr>
          <w:rFonts w:ascii="Arial" w:eastAsia="Arial" w:hAnsi="Arial" w:cs="Arial"/>
          <w:color w:val="0033CC"/>
        </w:rPr>
        <w:t>Authors</w:t>
      </w:r>
      <w:proofErr w:type="spellEnd"/>
      <w:r w:rsidRPr="00A7225E">
        <w:rPr>
          <w:rFonts w:ascii="Arial" w:eastAsia="Arial" w:hAnsi="Arial" w:cs="Arial"/>
          <w:color w:val="0033CC"/>
        </w:rPr>
        <w:t xml:space="preserve">: Figure 2 of the 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commentRangeStart w:id="1850"/>
      <w:r w:rsidR="002E317A" w:rsidRPr="00A7225E">
        <w:rPr>
          <w:rFonts w:ascii="Arial" w:eastAsia="Arial" w:hAnsi="Arial" w:cs="Arial"/>
          <w:color w:val="0033CC"/>
        </w:rPr>
        <w:t>Page XX Line XX)</w:t>
      </w:r>
      <w:commentRangeEnd w:id="1850"/>
      <w:r w:rsidR="00F768C4" w:rsidRPr="00A7225E">
        <w:rPr>
          <w:rStyle w:val="CommentReference"/>
          <w:rFonts w:ascii="Arial" w:hAnsi="Arial" w:cs="Arial"/>
          <w:sz w:val="22"/>
          <w:szCs w:val="22"/>
        </w:rPr>
        <w:commentReference w:id="1850"/>
      </w:r>
    </w:p>
    <w:p w14:paraId="5A401D25" w14:textId="77777777" w:rsidR="00413E5F" w:rsidRPr="00A7225E" w:rsidRDefault="00413E5F" w:rsidP="00A7225E">
      <w:pPr>
        <w:spacing w:after="0" w:line="240" w:lineRule="auto"/>
        <w:jc w:val="both"/>
        <w:rPr>
          <w:rFonts w:ascii="Arial" w:eastAsia="Arial" w:hAnsi="Arial" w:cs="Arial"/>
          <w:color w:val="0033CC"/>
        </w:rPr>
      </w:pPr>
    </w:p>
    <w:p w14:paraId="68AAE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w:t>
      </w:r>
      <w:commentRangeStart w:id="1851"/>
      <w:r w:rsidRPr="00A7225E">
        <w:rPr>
          <w:rFonts w:ascii="Arial" w:eastAsia="Arial" w:hAnsi="Arial" w:cs="Arial"/>
        </w:rPr>
        <w:t>How could the differences between CfDNA and tumor biopsy be explained? Lapse in sample collection? Additional therapy?</w:t>
      </w:r>
      <w:commentRangeEnd w:id="1851"/>
      <w:r w:rsidR="00E23C53">
        <w:rPr>
          <w:rStyle w:val="CommentReference"/>
        </w:rPr>
        <w:commentReference w:id="1851"/>
      </w:r>
    </w:p>
    <w:p w14:paraId="0047B48C" w14:textId="77777777" w:rsidR="00413E5F" w:rsidRPr="00A7225E" w:rsidDel="00EE1F5D" w:rsidRDefault="00413E5F" w:rsidP="00A7225E">
      <w:pPr>
        <w:spacing w:after="0" w:line="240" w:lineRule="auto"/>
        <w:jc w:val="both"/>
        <w:rPr>
          <w:del w:id="1852" w:author="Reis-Filho, Jorge S./Pathology" w:date="2019-06-26T21:14:00Z"/>
          <w:rFonts w:ascii="Arial" w:eastAsia="Arial" w:hAnsi="Arial" w:cs="Arial"/>
          <w:color w:val="0033CC"/>
        </w:rPr>
      </w:pPr>
    </w:p>
    <w:p w14:paraId="59E61BB3" w14:textId="77777777" w:rsidR="00413E5F" w:rsidRPr="00A7225E" w:rsidRDefault="00B4071F" w:rsidP="00A7225E">
      <w:pPr>
        <w:spacing w:after="0" w:line="240" w:lineRule="auto"/>
        <w:jc w:val="both"/>
        <w:rPr>
          <w:rFonts w:ascii="Arial" w:eastAsia="Arial" w:hAnsi="Arial" w:cs="Arial"/>
          <w:color w:val="0033CC"/>
        </w:rPr>
      </w:pPr>
      <w:commentRangeStart w:id="1853"/>
      <w:commentRangeStart w:id="1854"/>
      <w:r w:rsidRPr="00A7225E">
        <w:rPr>
          <w:rFonts w:ascii="Arial" w:eastAsia="Arial" w:hAnsi="Arial" w:cs="Arial"/>
          <w:color w:val="0033CC"/>
        </w:rPr>
        <w:t xml:space="preserve">Authors: </w:t>
      </w:r>
      <w:commentRangeEnd w:id="1853"/>
      <w:r w:rsidR="00A31752" w:rsidRPr="00A7225E">
        <w:rPr>
          <w:rStyle w:val="CommentReference"/>
          <w:rFonts w:ascii="Arial" w:hAnsi="Arial" w:cs="Arial"/>
          <w:sz w:val="22"/>
          <w:szCs w:val="22"/>
        </w:rPr>
        <w:commentReference w:id="1853"/>
      </w:r>
      <w:commentRangeEnd w:id="1854"/>
      <w:r w:rsidR="00A31752" w:rsidRPr="00A7225E">
        <w:rPr>
          <w:rStyle w:val="CommentReference"/>
          <w:rFonts w:ascii="Arial" w:hAnsi="Arial" w:cs="Arial"/>
          <w:sz w:val="22"/>
          <w:szCs w:val="22"/>
        </w:rPr>
        <w:commentReference w:id="1854"/>
      </w:r>
      <w:r w:rsidRPr="00A7225E">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7006DF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ins w:id="1855"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 xml:space="preserve">2580182, </w:t>
      </w:r>
      <w:ins w:id="1856"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w:t>
      </w:r>
      <w:ins w:id="1857" w:author="Reis-Filho, Jorge S./Pathology" w:date="2019-06-27T00:55:00Z">
        <w:r w:rsidR="000832D0">
          <w:rPr>
            <w:rFonts w:ascii="Arial" w:eastAsia="Arial" w:hAnsi="Arial" w:cs="Arial"/>
            <w:color w:val="0033CC"/>
          </w:rPr>
          <w:t>, n</w:t>
        </w:r>
      </w:ins>
      <w:ins w:id="1858" w:author="Reis-Filho, Jorge S./Pathology" w:date="2019-06-27T00:56:00Z">
        <w:r w:rsidR="000832D0">
          <w:rPr>
            <w:rFonts w:ascii="Arial" w:eastAsia="Arial" w:hAnsi="Arial" w:cs="Arial"/>
            <w:color w:val="0033CC"/>
          </w:rPr>
          <w:t>amely</w:t>
        </w:r>
      </w:ins>
      <w:del w:id="1859" w:author="Reis-Filho, Jorge S./Pathology" w:date="2019-06-27T00:56:00Z">
        <w:r w:rsidRPr="00A7225E" w:rsidDel="000832D0">
          <w:rPr>
            <w:rFonts w:ascii="Arial" w:eastAsia="Arial" w:hAnsi="Arial" w:cs="Arial"/>
            <w:color w:val="0033CC"/>
          </w:rPr>
          <w:delText xml:space="preserve"> i.e.</w:delText>
        </w:r>
      </w:del>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ins w:id="1860" w:author="Reis-Filho, Jorge S./Pathology" w:date="2019-06-27T00:56:00Z">
        <w:r w:rsidR="000832D0">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 xml:space="preserve">) </w:t>
      </w:r>
      <w:del w:id="1861" w:author="Reis-Filho, Jorge S./Pathology" w:date="2019-06-27T00:56:00Z">
        <w:r w:rsidRPr="00A7225E" w:rsidDel="000832D0">
          <w:rPr>
            <w:rFonts w:ascii="Arial" w:eastAsia="Arial" w:hAnsi="Arial" w:cs="Arial"/>
            <w:color w:val="0033CC"/>
          </w:rPr>
          <w:delText xml:space="preserve">whilst </w:delText>
        </w:r>
      </w:del>
      <w:ins w:id="1862" w:author="Reis-Filho, Jorge S./Pathology" w:date="2019-06-27T00:56:00Z">
        <w:r w:rsidR="000832D0">
          <w:rPr>
            <w:rFonts w:ascii="Arial" w:eastAsia="Arial" w:hAnsi="Arial" w:cs="Arial"/>
            <w:color w:val="0033CC"/>
          </w:rPr>
          <w:t>whereas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is the </w:t>
      </w:r>
      <w:r w:rsidRPr="00A7225E">
        <w:rPr>
          <w:rFonts w:ascii="Arial" w:eastAsia="Arial" w:hAnsi="Arial" w:cs="Arial"/>
          <w:color w:val="0033CC"/>
          <w:u w:val="single"/>
        </w:rPr>
        <w:t>i</w:t>
      </w:r>
      <w:r w:rsidRPr="00A7225E">
        <w:rPr>
          <w:rFonts w:ascii="Arial" w:eastAsia="Arial" w:hAnsi="Arial" w:cs="Arial"/>
          <w:color w:val="0033CC"/>
        </w:rPr>
        <w:t>nter</w:t>
      </w:r>
      <w:r w:rsidRPr="00A7225E">
        <w:rPr>
          <w:rFonts w:ascii="Arial" w:eastAsia="Arial" w:hAnsi="Arial" w:cs="Arial"/>
          <w:color w:val="0033CC"/>
          <w:u w:val="single"/>
        </w:rPr>
        <w:t>q</w:t>
      </w:r>
      <w:r w:rsidRPr="00A7225E">
        <w:rPr>
          <w:rFonts w:ascii="Arial" w:eastAsia="Arial" w:hAnsi="Arial" w:cs="Arial"/>
          <w:color w:val="0033CC"/>
        </w:rPr>
        <w:t xml:space="preserve">uartile </w:t>
      </w:r>
      <w:r w:rsidRPr="00A7225E">
        <w:rPr>
          <w:rFonts w:ascii="Arial" w:eastAsia="Arial" w:hAnsi="Arial" w:cs="Arial"/>
          <w:color w:val="0033CC"/>
          <w:u w:val="single"/>
        </w:rPr>
        <w:t>r</w:t>
      </w:r>
      <w:r w:rsidRPr="00A7225E">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3B2981C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del w:id="1863" w:author="Reis-Filho, Jorge S./Pathology" w:date="2019-06-27T00:56:00Z">
        <w:r w:rsidRPr="00A7225E" w:rsidDel="000832D0">
          <w:rPr>
            <w:rFonts w:ascii="Arial" w:eastAsia="Arial" w:hAnsi="Arial" w:cs="Arial"/>
            <w:color w:val="0033CC"/>
          </w:rPr>
          <w:delText xml:space="preserve">at </w:delText>
        </w:r>
      </w:del>
      <w:ins w:id="1864" w:author="Reis-Filho, Jorge S./Pathology" w:date="2019-06-27T00:56:00Z">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point #9 </w:t>
      </w:r>
      <w:del w:id="1865" w:author="Reis-Filho, Jorge S./Pathology" w:date="2019-06-27T00:56:00Z">
        <w:r w:rsidRPr="00A7225E" w:rsidDel="000832D0">
          <w:rPr>
            <w:rFonts w:ascii="Arial" w:eastAsia="Arial" w:hAnsi="Arial" w:cs="Arial"/>
            <w:color w:val="0033CC"/>
          </w:rPr>
          <w:delText xml:space="preserve">of this same Reviewer </w:delText>
        </w:r>
      </w:del>
      <w:r w:rsidRPr="00A7225E">
        <w:rPr>
          <w:rFonts w:ascii="Arial" w:eastAsia="Arial" w:hAnsi="Arial" w:cs="Arial"/>
          <w:color w:val="0033CC"/>
        </w:rPr>
        <w:t xml:space="preserve">and </w:t>
      </w:r>
      <w:ins w:id="1866" w:author="Reis-Filho, Jorge S./Pathology" w:date="2019-06-27T00:56: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1867" w:author="Reis-Filho, Jorge S./Pathology" w:date="2019-06-27T00:56:00Z">
            <w:rPr>
              <w:rFonts w:ascii="Arial" w:eastAsia="Arial" w:hAnsi="Arial" w:cs="Arial"/>
              <w:color w:val="0033CC"/>
            </w:rPr>
          </w:rPrChange>
        </w:rPr>
        <w:t>Figure 14</w:t>
      </w:r>
      <w:del w:id="1868" w:author="Reis-Filho, Jorge S./Pathology" w:date="2019-06-27T00:56:00Z">
        <w:r w:rsidRPr="00A7225E" w:rsidDel="000832D0">
          <w:rPr>
            <w:rFonts w:ascii="Arial" w:eastAsia="Arial" w:hAnsi="Arial" w:cs="Arial"/>
            <w:color w:val="0033CC"/>
          </w:rPr>
          <w:delText xml:space="preserve"> of this </w:delText>
        </w:r>
        <w:r w:rsidR="005A4295" w:rsidRPr="00A7225E" w:rsidDel="000832D0">
          <w:rPr>
            <w:rFonts w:ascii="Arial" w:eastAsia="Arial" w:hAnsi="Arial" w:cs="Arial"/>
            <w:color w:val="0033CC"/>
          </w:rPr>
          <w:delText>response</w:delText>
        </w:r>
      </w:del>
      <w:r w:rsidRPr="00A7225E">
        <w:rPr>
          <w:rFonts w:ascii="Arial" w:eastAsia="Arial" w:hAnsi="Arial" w:cs="Arial"/>
          <w:color w:val="0033CC"/>
        </w:rPr>
        <w:t>, there is a larger number of breast and prostate cancer patients displaying a high ctDNA fraction compared to lung cancers. The tumor purities estimated using FACETS (</w:t>
      </w:r>
      <w:ins w:id="1869" w:author="Reis-Filho, Jorge S./Pathology" w:date="2019-06-27T00:57:00Z">
        <w:r w:rsidR="000832D0">
          <w:rPr>
            <w:rFonts w:ascii="Arial" w:eastAsia="Arial" w:hAnsi="Arial" w:cs="Arial"/>
            <w:color w:val="0033CC"/>
          </w:rPr>
          <w:t xml:space="preserve">PMID: </w:t>
        </w:r>
      </w:ins>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through the tumor or cfDNA assays are displayed in </w:t>
      </w:r>
      <w:ins w:id="1870" w:author="Reis-Filho, Jorge S./Pathology" w:date="2019-06-27T00:57: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1871" w:author="Reis-Filho, Jorge S./Pathology" w:date="2019-06-27T00:57:00Z">
            <w:rPr>
              <w:rFonts w:ascii="Arial" w:eastAsia="Arial" w:hAnsi="Arial" w:cs="Arial"/>
              <w:color w:val="0033CC"/>
            </w:rPr>
          </w:rPrChange>
        </w:rPr>
        <w:t xml:space="preserve">Table </w:t>
      </w:r>
      <w:r w:rsidR="00C80ED4" w:rsidRPr="000832D0">
        <w:rPr>
          <w:rFonts w:ascii="Arial" w:eastAsia="Arial" w:hAnsi="Arial" w:cs="Arial"/>
          <w:b/>
          <w:color w:val="0033CC"/>
          <w:rPrChange w:id="1872" w:author="Reis-Filho, Jorge S./Pathology" w:date="2019-06-27T00:57:00Z">
            <w:rPr>
              <w:rFonts w:ascii="Arial" w:eastAsia="Arial" w:hAnsi="Arial" w:cs="Arial"/>
              <w:color w:val="0033CC"/>
            </w:rPr>
          </w:rPrChange>
        </w:rPr>
        <w:t>1</w:t>
      </w:r>
      <w:r w:rsidR="00A31752" w:rsidRPr="000832D0">
        <w:rPr>
          <w:rFonts w:ascii="Arial" w:eastAsia="Arial" w:hAnsi="Arial" w:cs="Arial"/>
          <w:b/>
          <w:color w:val="0033CC"/>
          <w:rPrChange w:id="1873" w:author="Reis-Filho, Jorge S./Pathology" w:date="2019-06-27T00:57:00Z">
            <w:rPr>
              <w:rFonts w:ascii="Arial" w:eastAsia="Arial" w:hAnsi="Arial" w:cs="Arial"/>
              <w:color w:val="0033CC"/>
            </w:rPr>
          </w:rPrChange>
        </w:rPr>
        <w:t>3</w:t>
      </w:r>
      <w:del w:id="1874" w:author="Reis-Filho, Jorge S./Pathology" w:date="2019-06-27T00:57:00Z">
        <w:r w:rsidRPr="00A7225E" w:rsidDel="000832D0">
          <w:rPr>
            <w:rFonts w:ascii="Arial" w:eastAsia="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 For the two lung cancer patients found to be hypermutated based on the tumor biopsy sequencing only, the ctDNA fraction estimates were below 10%</w:t>
      </w:r>
      <w:ins w:id="1875" w:author="Reis-Filho, Jorge S./Pathology" w:date="2019-06-27T00:57:00Z">
        <w:r w:rsidR="000832D0">
          <w:rPr>
            <w:rFonts w:ascii="Arial" w:eastAsia="Arial" w:hAnsi="Arial" w:cs="Arial"/>
            <w:color w:val="0033CC"/>
          </w:rPr>
          <w:t xml:space="preserve">, providing the basis for the discrepancy between the biopsy and </w:t>
        </w:r>
        <w:proofErr w:type="spellStart"/>
        <w:r w:rsidR="000832D0">
          <w:rPr>
            <w:rFonts w:ascii="Arial" w:eastAsia="Arial" w:hAnsi="Arial" w:cs="Arial"/>
            <w:color w:val="0033CC"/>
          </w:rPr>
          <w:t>cfDNA</w:t>
        </w:r>
        <w:proofErr w:type="spellEnd"/>
        <w:r w:rsidR="000832D0">
          <w:rPr>
            <w:rFonts w:ascii="Arial" w:eastAsia="Arial" w:hAnsi="Arial" w:cs="Arial"/>
            <w:color w:val="0033CC"/>
          </w:rPr>
          <w:t xml:space="preserve"> results</w:t>
        </w:r>
      </w:ins>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ins w:id="1876" w:author="Reis-Filho, Jorge S./Pathology" w:date="2019-06-27T00:59:00Z">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proofErr w:type="spellEnd"/>
        <w:r w:rsidR="000832D0">
          <w:rPr>
            <w:rFonts w:ascii="Arial" w:eastAsia="Arial" w:hAnsi="Arial" w:cs="Arial"/>
            <w:color w:val="0033CC"/>
          </w:rPr>
          <w:t xml:space="preserve">, </w:t>
        </w:r>
      </w:ins>
      <w:del w:id="1877" w:author="Reis-Filho, Jorge S./Pathology" w:date="2019-06-27T00:59: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w:t>
      </w:r>
      <w:del w:id="1878" w:author="Reis-Filho, Jorge S./Pathology" w:date="2019-06-27T00:58:00Z">
        <w:r w:rsidRPr="00A7225E" w:rsidDel="000832D0">
          <w:rPr>
            <w:rFonts w:ascii="Arial" w:eastAsia="Arial" w:hAnsi="Arial" w:cs="Arial"/>
            <w:color w:val="0033CC"/>
          </w:rPr>
          <w:delText xml:space="preserve">deposits </w:delText>
        </w:r>
      </w:del>
      <w:ins w:id="1879" w:author="Reis-Filho, Jorge S./Pathology" w:date="2019-06-27T00:58:00Z">
        <w:r w:rsidR="000832D0">
          <w:rPr>
            <w:rFonts w:ascii="Arial" w:eastAsia="Arial" w:hAnsi="Arial" w:cs="Arial"/>
            <w:color w:val="0033CC"/>
          </w:rPr>
          <w:t>metas</w:t>
        </w:r>
      </w:ins>
      <w:ins w:id="1880" w:author="Reis-Filho, Jorge S./Pathology" w:date="2019-06-27T00:59:00Z">
        <w:r w:rsidR="000832D0">
          <w:rPr>
            <w:rFonts w:ascii="Arial" w:eastAsia="Arial" w:hAnsi="Arial" w:cs="Arial"/>
            <w:color w:val="0033CC"/>
          </w:rPr>
          <w:t>tases</w:t>
        </w:r>
      </w:ins>
      <w:ins w:id="1881" w:author="Reis-Filho, Jorge S./Pathology" w:date="2019-06-27T00:58:00Z">
        <w:r w:rsidR="000832D0" w:rsidRPr="00A7225E">
          <w:rPr>
            <w:rFonts w:ascii="Arial" w:eastAsia="Arial" w:hAnsi="Arial" w:cs="Arial"/>
            <w:color w:val="0033CC"/>
          </w:rPr>
          <w:t xml:space="preserve"> </w:t>
        </w:r>
      </w:ins>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ins w:id="1882" w:author="Reis-Filho, Jorge S./Pathology" w:date="2019-06-27T00:59:00Z">
        <w:r w:rsidR="000832D0">
          <w:rPr>
            <w:rFonts w:ascii="Arial" w:eastAsia="Arial" w:hAnsi="Arial" w:cs="Arial"/>
            <w:color w:val="0033CC"/>
          </w:rPr>
          <w:t xml:space="preserve">most </w:t>
        </w:r>
      </w:ins>
      <w:r w:rsidRPr="00A7225E">
        <w:rPr>
          <w:rFonts w:ascii="Arial" w:eastAsia="Arial" w:hAnsi="Arial" w:cs="Arial"/>
          <w:color w:val="0033CC"/>
        </w:rPr>
        <w:t xml:space="preserve">pertinent </w:t>
      </w:r>
      <w:ins w:id="1883" w:author="Reis-Filho, Jorge S./Pathology" w:date="2019-06-27T00:59:00Z">
        <w:r w:rsidR="000832D0">
          <w:rPr>
            <w:rFonts w:ascii="Arial" w:eastAsia="Arial" w:hAnsi="Arial" w:cs="Arial"/>
            <w:color w:val="0033CC"/>
          </w:rPr>
          <w:t xml:space="preserve">of </w:t>
        </w:r>
      </w:ins>
      <w:r w:rsidRPr="00A7225E">
        <w:rPr>
          <w:rFonts w:ascii="Arial" w:eastAsia="Arial" w:hAnsi="Arial" w:cs="Arial"/>
          <w:color w:val="0033CC"/>
        </w:rPr>
        <w:t>observation</w:t>
      </w:r>
      <w:ins w:id="1884" w:author="Reis-Filho, Jorge S./Pathology" w:date="2019-06-27T01:00:00Z">
        <w:r w:rsidR="000832D0">
          <w:rPr>
            <w:rFonts w:ascii="Arial" w:eastAsia="Arial" w:hAnsi="Arial" w:cs="Arial"/>
            <w:color w:val="0033CC"/>
          </w:rPr>
          <w:t>s</w:t>
        </w:r>
      </w:ins>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A7225E" w:rsidRDefault="000832D0" w:rsidP="00A7225E">
      <w:pPr>
        <w:spacing w:after="0" w:line="240" w:lineRule="auto"/>
        <w:jc w:val="both"/>
        <w:rPr>
          <w:rFonts w:ascii="Arial" w:eastAsia="Arial" w:hAnsi="Arial" w:cs="Arial"/>
          <w:color w:val="0033CC"/>
        </w:rPr>
      </w:pPr>
      <w:ins w:id="1885" w:author="Reis-Filho, Jorge S./Pathology" w:date="2019-06-27T01:00:00Z">
        <w:r>
          <w:rPr>
            <w:rFonts w:ascii="Arial" w:eastAsia="Arial" w:hAnsi="Arial" w:cs="Arial"/>
            <w:b/>
          </w:rPr>
          <w:t xml:space="preserve">Response to Reviewers </w:t>
        </w:r>
      </w:ins>
      <w:r w:rsidR="00B4071F" w:rsidRPr="000832D0">
        <w:rPr>
          <w:rFonts w:ascii="Arial" w:eastAsia="Arial" w:hAnsi="Arial" w:cs="Arial"/>
          <w:b/>
          <w:rPrChange w:id="1886" w:author="Reis-Filho, Jorge S./Pathology" w:date="2019-06-27T01:00:00Z">
            <w:rPr>
              <w:rFonts w:ascii="Arial" w:eastAsia="Arial" w:hAnsi="Arial" w:cs="Arial"/>
            </w:rPr>
          </w:rPrChange>
        </w:rPr>
        <w:t xml:space="preserve">Table </w:t>
      </w:r>
      <w:r w:rsidR="00C80ED4" w:rsidRPr="000832D0">
        <w:rPr>
          <w:rFonts w:ascii="Arial" w:eastAsia="Arial" w:hAnsi="Arial" w:cs="Arial"/>
          <w:b/>
          <w:rPrChange w:id="1887" w:author="Reis-Filho, Jorge S./Pathology" w:date="2019-06-27T01:00:00Z">
            <w:rPr>
              <w:rFonts w:ascii="Arial" w:eastAsia="Arial" w:hAnsi="Arial" w:cs="Arial"/>
            </w:rPr>
          </w:rPrChange>
        </w:rPr>
        <w:t>1</w:t>
      </w:r>
      <w:r w:rsidR="00A31752" w:rsidRPr="000832D0">
        <w:rPr>
          <w:rFonts w:ascii="Arial" w:eastAsia="Arial" w:hAnsi="Arial" w:cs="Arial"/>
          <w:b/>
          <w:rPrChange w:id="1888" w:author="Reis-Filho, Jorge S./Pathology" w:date="2019-06-27T01:00:00Z">
            <w:rPr>
              <w:rFonts w:ascii="Arial" w:eastAsia="Arial" w:hAnsi="Arial" w:cs="Arial"/>
            </w:rPr>
          </w:rPrChange>
        </w:rPr>
        <w:t>3</w:t>
      </w:r>
      <w:r w:rsidR="00B4071F" w:rsidRPr="00A7225E">
        <w:rPr>
          <w:rFonts w:ascii="Arial" w:eastAsia="Arial" w:hAnsi="Arial" w:cs="Arial"/>
        </w:rPr>
        <w:t>: Mutation burden and purity estimates for hypermutated cases defined through tumor biopsy or cfDNA sequencing. Discordant cases are highlighted.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A7225E" w14:paraId="1BF68044" w14:textId="77777777" w:rsidTr="00141484">
        <w:trPr>
          <w:trHeight w:val="144"/>
        </w:trPr>
        <w:tc>
          <w:tcPr>
            <w:tcW w:w="1872" w:type="dxa"/>
            <w:shd w:val="clear" w:color="auto" w:fill="4D4D62"/>
            <w:tcMar>
              <w:top w:w="100" w:type="dxa"/>
              <w:left w:w="100" w:type="dxa"/>
              <w:bottom w:w="100" w:type="dxa"/>
              <w:right w:w="100" w:type="dxa"/>
            </w:tcMar>
          </w:tcPr>
          <w:p w14:paraId="2E5FD4D4"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Patient ID</w:t>
            </w:r>
          </w:p>
        </w:tc>
        <w:tc>
          <w:tcPr>
            <w:tcW w:w="1872" w:type="dxa"/>
            <w:shd w:val="clear" w:color="auto" w:fill="4D4D62"/>
            <w:tcMar>
              <w:top w:w="100" w:type="dxa"/>
              <w:left w:w="100" w:type="dxa"/>
              <w:bottom w:w="100" w:type="dxa"/>
              <w:right w:w="100" w:type="dxa"/>
            </w:tcMar>
          </w:tcPr>
          <w:p w14:paraId="2D748C14"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TMB</w:t>
            </w:r>
          </w:p>
        </w:tc>
        <w:tc>
          <w:tcPr>
            <w:tcW w:w="1872" w:type="dxa"/>
            <w:shd w:val="clear" w:color="auto" w:fill="4D4D62"/>
            <w:tcMar>
              <w:top w:w="100" w:type="dxa"/>
              <w:left w:w="100" w:type="dxa"/>
              <w:bottom w:w="100" w:type="dxa"/>
              <w:right w:w="100" w:type="dxa"/>
            </w:tcMar>
          </w:tcPr>
          <w:p w14:paraId="6B2EA48B"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Tumor purity (%)</w:t>
            </w:r>
          </w:p>
        </w:tc>
        <w:tc>
          <w:tcPr>
            <w:tcW w:w="1872" w:type="dxa"/>
            <w:shd w:val="clear" w:color="auto" w:fill="4D4D62"/>
            <w:tcMar>
              <w:top w:w="100" w:type="dxa"/>
              <w:left w:w="100" w:type="dxa"/>
              <w:bottom w:w="100" w:type="dxa"/>
              <w:right w:w="100" w:type="dxa"/>
            </w:tcMar>
          </w:tcPr>
          <w:p w14:paraId="6C91444F" w14:textId="77777777" w:rsidR="00413E5F" w:rsidRPr="00A7225E" w:rsidRDefault="00B4071F" w:rsidP="00A7225E">
            <w:pPr>
              <w:widowControl w:val="0"/>
              <w:spacing w:after="0" w:line="240" w:lineRule="auto"/>
              <w:jc w:val="both"/>
              <w:rPr>
                <w:rFonts w:ascii="Arial" w:eastAsia="Arial" w:hAnsi="Arial" w:cs="Arial"/>
                <w:color w:val="FFFFFF"/>
              </w:rPr>
            </w:pPr>
            <w:r w:rsidRPr="00A7225E">
              <w:rPr>
                <w:rFonts w:ascii="Arial" w:eastAsia="Arial" w:hAnsi="Arial" w:cs="Arial"/>
                <w:color w:val="FFFFFF"/>
              </w:rPr>
              <w:t>ctDNA fraction (%)</w:t>
            </w:r>
          </w:p>
        </w:tc>
      </w:tr>
      <w:tr w:rsidR="00413E5F" w:rsidRPr="00A7225E" w14:paraId="78A8F5D9"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MSK-VB-0023</w:t>
            </w:r>
          </w:p>
        </w:tc>
        <w:tc>
          <w:tcPr>
            <w:tcW w:w="1872" w:type="dxa"/>
            <w:shd w:val="clear" w:color="auto" w:fill="auto"/>
            <w:tcMar>
              <w:top w:w="100" w:type="dxa"/>
              <w:left w:w="100" w:type="dxa"/>
              <w:bottom w:w="100" w:type="dxa"/>
              <w:right w:w="100" w:type="dxa"/>
            </w:tcMar>
          </w:tcPr>
          <w:p w14:paraId="49414AA4"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14.5</w:t>
            </w:r>
          </w:p>
        </w:tc>
        <w:tc>
          <w:tcPr>
            <w:tcW w:w="1872" w:type="dxa"/>
            <w:shd w:val="clear" w:color="auto" w:fill="auto"/>
            <w:tcMar>
              <w:top w:w="100" w:type="dxa"/>
              <w:left w:w="100" w:type="dxa"/>
              <w:bottom w:w="100" w:type="dxa"/>
              <w:right w:w="100" w:type="dxa"/>
            </w:tcMar>
          </w:tcPr>
          <w:p w14:paraId="68D95735"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585.6</w:t>
            </w:r>
          </w:p>
        </w:tc>
        <w:tc>
          <w:tcPr>
            <w:tcW w:w="1872" w:type="dxa"/>
            <w:tcMar>
              <w:top w:w="20" w:type="dxa"/>
              <w:left w:w="20" w:type="dxa"/>
              <w:bottom w:w="100" w:type="dxa"/>
              <w:right w:w="20" w:type="dxa"/>
            </w:tcMar>
            <w:vAlign w:val="bottom"/>
          </w:tcPr>
          <w:p w14:paraId="74F3801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50.0</w:t>
            </w:r>
          </w:p>
        </w:tc>
        <w:tc>
          <w:tcPr>
            <w:tcW w:w="1872" w:type="dxa"/>
            <w:tcMar>
              <w:top w:w="20" w:type="dxa"/>
              <w:left w:w="20" w:type="dxa"/>
              <w:bottom w:w="100" w:type="dxa"/>
              <w:right w:w="20" w:type="dxa"/>
            </w:tcMar>
            <w:vAlign w:val="bottom"/>
          </w:tcPr>
          <w:p w14:paraId="3C85EB8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59.7</w:t>
            </w:r>
          </w:p>
        </w:tc>
      </w:tr>
      <w:tr w:rsidR="00413E5F" w:rsidRPr="00A7225E" w14:paraId="440C91C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MSK-VB-0044</w:t>
            </w:r>
          </w:p>
        </w:tc>
        <w:tc>
          <w:tcPr>
            <w:tcW w:w="1872" w:type="dxa"/>
            <w:shd w:val="clear" w:color="auto" w:fill="EFEFEF"/>
            <w:tcMar>
              <w:top w:w="100" w:type="dxa"/>
              <w:left w:w="100" w:type="dxa"/>
              <w:bottom w:w="100" w:type="dxa"/>
              <w:right w:w="100" w:type="dxa"/>
            </w:tcMar>
          </w:tcPr>
          <w:p w14:paraId="0268A73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5.45</w:t>
            </w:r>
          </w:p>
        </w:tc>
        <w:tc>
          <w:tcPr>
            <w:tcW w:w="1872" w:type="dxa"/>
            <w:shd w:val="clear" w:color="auto" w:fill="EFEFEF"/>
            <w:tcMar>
              <w:top w:w="100" w:type="dxa"/>
              <w:left w:w="100" w:type="dxa"/>
              <w:bottom w:w="100" w:type="dxa"/>
              <w:right w:w="100" w:type="dxa"/>
            </w:tcMar>
          </w:tcPr>
          <w:p w14:paraId="03E419F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94.4</w:t>
            </w:r>
          </w:p>
        </w:tc>
        <w:tc>
          <w:tcPr>
            <w:tcW w:w="1872" w:type="dxa"/>
            <w:shd w:val="clear" w:color="auto" w:fill="EFEFEF"/>
            <w:tcMar>
              <w:top w:w="100" w:type="dxa"/>
              <w:left w:w="100" w:type="dxa"/>
              <w:bottom w:w="100" w:type="dxa"/>
              <w:right w:w="100" w:type="dxa"/>
            </w:tcMar>
          </w:tcPr>
          <w:p w14:paraId="60C4CD8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80.3</w:t>
            </w:r>
          </w:p>
        </w:tc>
        <w:tc>
          <w:tcPr>
            <w:tcW w:w="1872" w:type="dxa"/>
            <w:shd w:val="clear" w:color="auto" w:fill="EFEFEF"/>
            <w:tcMar>
              <w:top w:w="20" w:type="dxa"/>
              <w:left w:w="20" w:type="dxa"/>
              <w:bottom w:w="100" w:type="dxa"/>
              <w:right w:w="20" w:type="dxa"/>
            </w:tcMar>
            <w:vAlign w:val="bottom"/>
          </w:tcPr>
          <w:p w14:paraId="790EB397"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30.6</w:t>
            </w:r>
          </w:p>
        </w:tc>
      </w:tr>
      <w:tr w:rsidR="00413E5F" w:rsidRPr="00A7225E" w14:paraId="232039A7"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MSK-VB-0046</w:t>
            </w:r>
          </w:p>
        </w:tc>
        <w:tc>
          <w:tcPr>
            <w:tcW w:w="1872" w:type="dxa"/>
            <w:shd w:val="clear" w:color="auto" w:fill="EFEFEF"/>
            <w:tcMar>
              <w:top w:w="100" w:type="dxa"/>
              <w:left w:w="100" w:type="dxa"/>
              <w:bottom w:w="100" w:type="dxa"/>
              <w:right w:w="100" w:type="dxa"/>
            </w:tcMar>
          </w:tcPr>
          <w:p w14:paraId="5A5D79D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1.82</w:t>
            </w:r>
          </w:p>
        </w:tc>
        <w:tc>
          <w:tcPr>
            <w:tcW w:w="1872" w:type="dxa"/>
            <w:shd w:val="clear" w:color="auto" w:fill="EFEFEF"/>
            <w:tcMar>
              <w:top w:w="100" w:type="dxa"/>
              <w:left w:w="100" w:type="dxa"/>
              <w:bottom w:w="100" w:type="dxa"/>
              <w:right w:w="100" w:type="dxa"/>
            </w:tcMar>
          </w:tcPr>
          <w:p w14:paraId="4F19037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106.2</w:t>
            </w:r>
          </w:p>
        </w:tc>
        <w:tc>
          <w:tcPr>
            <w:tcW w:w="1872" w:type="dxa"/>
            <w:shd w:val="clear" w:color="auto" w:fill="EFEFEF"/>
            <w:tcMar>
              <w:top w:w="100" w:type="dxa"/>
              <w:left w:w="100" w:type="dxa"/>
              <w:bottom w:w="100" w:type="dxa"/>
              <w:right w:w="100" w:type="dxa"/>
            </w:tcMar>
          </w:tcPr>
          <w:p w14:paraId="0DA64FC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58.9</w:t>
            </w:r>
          </w:p>
        </w:tc>
        <w:tc>
          <w:tcPr>
            <w:tcW w:w="1872" w:type="dxa"/>
            <w:shd w:val="clear" w:color="auto" w:fill="EFEFEF"/>
            <w:tcMar>
              <w:top w:w="20" w:type="dxa"/>
              <w:left w:w="20" w:type="dxa"/>
              <w:bottom w:w="100" w:type="dxa"/>
              <w:right w:w="20" w:type="dxa"/>
            </w:tcMar>
            <w:vAlign w:val="bottom"/>
          </w:tcPr>
          <w:p w14:paraId="404E9E6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11.4</w:t>
            </w:r>
          </w:p>
        </w:tc>
      </w:tr>
      <w:tr w:rsidR="00413E5F" w:rsidRPr="00A7225E" w14:paraId="6E978CDC"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MSK-VB-0050</w:t>
            </w:r>
          </w:p>
        </w:tc>
        <w:tc>
          <w:tcPr>
            <w:tcW w:w="1872" w:type="dxa"/>
            <w:shd w:val="clear" w:color="auto" w:fill="auto"/>
            <w:tcMar>
              <w:top w:w="100" w:type="dxa"/>
              <w:left w:w="100" w:type="dxa"/>
              <w:bottom w:w="100" w:type="dxa"/>
              <w:right w:w="100" w:type="dxa"/>
            </w:tcMar>
          </w:tcPr>
          <w:p w14:paraId="785CDDBF"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14.5</w:t>
            </w:r>
          </w:p>
        </w:tc>
        <w:tc>
          <w:tcPr>
            <w:tcW w:w="1872" w:type="dxa"/>
            <w:shd w:val="clear" w:color="auto" w:fill="auto"/>
            <w:tcMar>
              <w:top w:w="100" w:type="dxa"/>
              <w:left w:w="100" w:type="dxa"/>
              <w:bottom w:w="100" w:type="dxa"/>
              <w:right w:w="100" w:type="dxa"/>
            </w:tcMar>
          </w:tcPr>
          <w:p w14:paraId="1DB3DE67"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72.6</w:t>
            </w:r>
          </w:p>
        </w:tc>
        <w:tc>
          <w:tcPr>
            <w:tcW w:w="1872" w:type="dxa"/>
            <w:shd w:val="clear" w:color="auto" w:fill="auto"/>
            <w:tcMar>
              <w:top w:w="100" w:type="dxa"/>
              <w:left w:w="100" w:type="dxa"/>
              <w:bottom w:w="100" w:type="dxa"/>
              <w:right w:w="100" w:type="dxa"/>
            </w:tcMar>
          </w:tcPr>
          <w:p w14:paraId="1867CC31"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90.2</w:t>
            </w:r>
          </w:p>
        </w:tc>
        <w:tc>
          <w:tcPr>
            <w:tcW w:w="1872" w:type="dxa"/>
            <w:tcMar>
              <w:top w:w="20" w:type="dxa"/>
              <w:left w:w="20" w:type="dxa"/>
              <w:bottom w:w="100" w:type="dxa"/>
              <w:right w:w="20" w:type="dxa"/>
            </w:tcMar>
            <w:vAlign w:val="bottom"/>
          </w:tcPr>
          <w:p w14:paraId="6111452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25.3</w:t>
            </w:r>
          </w:p>
        </w:tc>
      </w:tr>
      <w:tr w:rsidR="00413E5F" w:rsidRPr="00A7225E" w14:paraId="77F2A754"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MSK-VB-0057</w:t>
            </w:r>
          </w:p>
        </w:tc>
        <w:tc>
          <w:tcPr>
            <w:tcW w:w="1872" w:type="dxa"/>
            <w:shd w:val="clear" w:color="auto" w:fill="auto"/>
            <w:tcMar>
              <w:top w:w="100" w:type="dxa"/>
              <w:left w:w="100" w:type="dxa"/>
              <w:bottom w:w="100" w:type="dxa"/>
              <w:right w:w="100" w:type="dxa"/>
            </w:tcMar>
          </w:tcPr>
          <w:p w14:paraId="79A878E3"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20.0</w:t>
            </w:r>
          </w:p>
        </w:tc>
        <w:tc>
          <w:tcPr>
            <w:tcW w:w="1872" w:type="dxa"/>
            <w:shd w:val="clear" w:color="auto" w:fill="auto"/>
            <w:tcMar>
              <w:top w:w="100" w:type="dxa"/>
              <w:left w:w="100" w:type="dxa"/>
              <w:bottom w:w="100" w:type="dxa"/>
              <w:right w:w="100" w:type="dxa"/>
            </w:tcMar>
          </w:tcPr>
          <w:p w14:paraId="4F329CE4"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48.1</w:t>
            </w:r>
          </w:p>
        </w:tc>
        <w:tc>
          <w:tcPr>
            <w:tcW w:w="1872" w:type="dxa"/>
            <w:shd w:val="clear" w:color="auto" w:fill="auto"/>
            <w:tcMar>
              <w:top w:w="100" w:type="dxa"/>
              <w:left w:w="100" w:type="dxa"/>
              <w:bottom w:w="100" w:type="dxa"/>
              <w:right w:w="100" w:type="dxa"/>
            </w:tcMar>
          </w:tcPr>
          <w:p w14:paraId="63B9BD8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77.3</w:t>
            </w:r>
          </w:p>
        </w:tc>
        <w:tc>
          <w:tcPr>
            <w:tcW w:w="1872" w:type="dxa"/>
            <w:tcMar>
              <w:top w:w="20" w:type="dxa"/>
              <w:left w:w="20" w:type="dxa"/>
              <w:bottom w:w="100" w:type="dxa"/>
              <w:right w:w="20" w:type="dxa"/>
            </w:tcMar>
            <w:vAlign w:val="bottom"/>
          </w:tcPr>
          <w:p w14:paraId="67A9CB8C"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19.0</w:t>
            </w:r>
          </w:p>
        </w:tc>
      </w:tr>
      <w:tr w:rsidR="00413E5F" w:rsidRPr="00A7225E" w14:paraId="51C08D31"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MSK-VL-0035</w:t>
            </w:r>
          </w:p>
        </w:tc>
        <w:tc>
          <w:tcPr>
            <w:tcW w:w="1872" w:type="dxa"/>
            <w:shd w:val="clear" w:color="auto" w:fill="auto"/>
            <w:tcMar>
              <w:top w:w="100" w:type="dxa"/>
              <w:left w:w="100" w:type="dxa"/>
              <w:bottom w:w="100" w:type="dxa"/>
              <w:right w:w="100" w:type="dxa"/>
            </w:tcMar>
          </w:tcPr>
          <w:p w14:paraId="27F30AC6"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30.0</w:t>
            </w:r>
          </w:p>
        </w:tc>
        <w:tc>
          <w:tcPr>
            <w:tcW w:w="1872" w:type="dxa"/>
            <w:shd w:val="clear" w:color="auto" w:fill="auto"/>
            <w:tcMar>
              <w:top w:w="100" w:type="dxa"/>
              <w:left w:w="100" w:type="dxa"/>
              <w:bottom w:w="100" w:type="dxa"/>
              <w:right w:w="100" w:type="dxa"/>
            </w:tcMar>
          </w:tcPr>
          <w:p w14:paraId="31F10B39"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55.4</w:t>
            </w:r>
          </w:p>
        </w:tc>
        <w:tc>
          <w:tcPr>
            <w:tcW w:w="1872" w:type="dxa"/>
            <w:shd w:val="clear" w:color="auto" w:fill="auto"/>
            <w:tcMar>
              <w:top w:w="100" w:type="dxa"/>
              <w:left w:w="100" w:type="dxa"/>
              <w:bottom w:w="100" w:type="dxa"/>
              <w:right w:w="100" w:type="dxa"/>
            </w:tcMar>
          </w:tcPr>
          <w:p w14:paraId="0748538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37.1</w:t>
            </w:r>
          </w:p>
        </w:tc>
        <w:tc>
          <w:tcPr>
            <w:tcW w:w="1872" w:type="dxa"/>
            <w:tcMar>
              <w:top w:w="20" w:type="dxa"/>
              <w:left w:w="20" w:type="dxa"/>
              <w:bottom w:w="100" w:type="dxa"/>
              <w:right w:w="20" w:type="dxa"/>
            </w:tcMar>
            <w:vAlign w:val="bottom"/>
          </w:tcPr>
          <w:p w14:paraId="7CB89F3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19.7</w:t>
            </w:r>
          </w:p>
        </w:tc>
      </w:tr>
      <w:tr w:rsidR="00413E5F" w:rsidRPr="00A7225E" w14:paraId="7F40138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MSK-VL-0054</w:t>
            </w:r>
          </w:p>
        </w:tc>
        <w:tc>
          <w:tcPr>
            <w:tcW w:w="1872" w:type="dxa"/>
            <w:shd w:val="clear" w:color="auto" w:fill="EFEFEF"/>
            <w:tcMar>
              <w:top w:w="100" w:type="dxa"/>
              <w:left w:w="100" w:type="dxa"/>
              <w:bottom w:w="100" w:type="dxa"/>
              <w:right w:w="100" w:type="dxa"/>
            </w:tcMar>
          </w:tcPr>
          <w:p w14:paraId="7F89BEE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5.45</w:t>
            </w:r>
          </w:p>
        </w:tc>
        <w:tc>
          <w:tcPr>
            <w:tcW w:w="1872" w:type="dxa"/>
            <w:shd w:val="clear" w:color="auto" w:fill="EFEFEF"/>
            <w:tcMar>
              <w:top w:w="100" w:type="dxa"/>
              <w:left w:w="100" w:type="dxa"/>
              <w:bottom w:w="100" w:type="dxa"/>
              <w:right w:w="100" w:type="dxa"/>
            </w:tcMar>
          </w:tcPr>
          <w:p w14:paraId="626D698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32.7</w:t>
            </w:r>
          </w:p>
        </w:tc>
        <w:tc>
          <w:tcPr>
            <w:tcW w:w="1872" w:type="dxa"/>
            <w:shd w:val="clear" w:color="auto" w:fill="EFEFEF"/>
            <w:tcMar>
              <w:top w:w="100" w:type="dxa"/>
              <w:left w:w="100" w:type="dxa"/>
              <w:bottom w:w="100" w:type="dxa"/>
              <w:right w:w="100" w:type="dxa"/>
            </w:tcMar>
          </w:tcPr>
          <w:p w14:paraId="1A76302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40.4</w:t>
            </w:r>
          </w:p>
        </w:tc>
        <w:tc>
          <w:tcPr>
            <w:tcW w:w="1872" w:type="dxa"/>
            <w:shd w:val="clear" w:color="auto" w:fill="EFEFEF"/>
            <w:tcMar>
              <w:top w:w="20" w:type="dxa"/>
              <w:left w:w="20" w:type="dxa"/>
              <w:bottom w:w="100" w:type="dxa"/>
              <w:right w:w="20" w:type="dxa"/>
            </w:tcMar>
            <w:vAlign w:val="bottom"/>
          </w:tcPr>
          <w:p w14:paraId="4321B59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22.2</w:t>
            </w:r>
          </w:p>
        </w:tc>
      </w:tr>
      <w:tr w:rsidR="00413E5F" w:rsidRPr="00A7225E" w14:paraId="7EE2D893"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MSK-VP-0031</w:t>
            </w:r>
          </w:p>
        </w:tc>
        <w:tc>
          <w:tcPr>
            <w:tcW w:w="1872" w:type="dxa"/>
            <w:shd w:val="clear" w:color="auto" w:fill="EFEFEF"/>
            <w:tcMar>
              <w:top w:w="100" w:type="dxa"/>
              <w:left w:w="100" w:type="dxa"/>
              <w:bottom w:w="100" w:type="dxa"/>
              <w:right w:w="100" w:type="dxa"/>
            </w:tcMar>
          </w:tcPr>
          <w:p w14:paraId="4BB6206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2.72</w:t>
            </w:r>
          </w:p>
        </w:tc>
        <w:tc>
          <w:tcPr>
            <w:tcW w:w="1872" w:type="dxa"/>
            <w:shd w:val="clear" w:color="auto" w:fill="EFEFEF"/>
            <w:tcMar>
              <w:top w:w="100" w:type="dxa"/>
              <w:left w:w="100" w:type="dxa"/>
              <w:bottom w:w="100" w:type="dxa"/>
              <w:right w:w="100" w:type="dxa"/>
            </w:tcMar>
          </w:tcPr>
          <w:p w14:paraId="2505492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33.6</w:t>
            </w:r>
          </w:p>
        </w:tc>
        <w:tc>
          <w:tcPr>
            <w:tcW w:w="1872" w:type="dxa"/>
            <w:shd w:val="clear" w:color="auto" w:fill="EFEFEF"/>
            <w:tcMar>
              <w:top w:w="100" w:type="dxa"/>
              <w:left w:w="100" w:type="dxa"/>
              <w:bottom w:w="100" w:type="dxa"/>
              <w:right w:w="100" w:type="dxa"/>
            </w:tcMar>
          </w:tcPr>
          <w:p w14:paraId="56D38F04"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30.0</w:t>
            </w:r>
          </w:p>
        </w:tc>
        <w:tc>
          <w:tcPr>
            <w:tcW w:w="1872" w:type="dxa"/>
            <w:shd w:val="clear" w:color="auto" w:fill="EFEFEF"/>
            <w:tcMar>
              <w:top w:w="20" w:type="dxa"/>
              <w:left w:w="20" w:type="dxa"/>
              <w:bottom w:w="100" w:type="dxa"/>
              <w:right w:w="20" w:type="dxa"/>
            </w:tcMar>
            <w:vAlign w:val="bottom"/>
          </w:tcPr>
          <w:p w14:paraId="0D227B5A"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14.9</w:t>
            </w:r>
          </w:p>
        </w:tc>
      </w:tr>
      <w:tr w:rsidR="00413E5F" w:rsidRPr="00A7225E" w14:paraId="254D1490"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MSK-VP-0054</w:t>
            </w:r>
          </w:p>
        </w:tc>
        <w:tc>
          <w:tcPr>
            <w:tcW w:w="1872" w:type="dxa"/>
            <w:shd w:val="clear" w:color="auto" w:fill="EFEFEF"/>
            <w:tcMar>
              <w:top w:w="100" w:type="dxa"/>
              <w:left w:w="100" w:type="dxa"/>
              <w:bottom w:w="100" w:type="dxa"/>
              <w:right w:w="100" w:type="dxa"/>
            </w:tcMar>
          </w:tcPr>
          <w:p w14:paraId="6A58DC31"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4.54</w:t>
            </w:r>
          </w:p>
        </w:tc>
        <w:tc>
          <w:tcPr>
            <w:tcW w:w="1872" w:type="dxa"/>
            <w:shd w:val="clear" w:color="auto" w:fill="EFEFEF"/>
            <w:tcMar>
              <w:top w:w="100" w:type="dxa"/>
              <w:left w:w="100" w:type="dxa"/>
              <w:bottom w:w="100" w:type="dxa"/>
              <w:right w:w="100" w:type="dxa"/>
            </w:tcMar>
          </w:tcPr>
          <w:p w14:paraId="6E04255B"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30.9</w:t>
            </w:r>
          </w:p>
        </w:tc>
        <w:tc>
          <w:tcPr>
            <w:tcW w:w="1872" w:type="dxa"/>
            <w:shd w:val="clear" w:color="auto" w:fill="EFEFEF"/>
            <w:tcMar>
              <w:top w:w="100" w:type="dxa"/>
              <w:left w:w="100" w:type="dxa"/>
              <w:bottom w:w="100" w:type="dxa"/>
              <w:right w:w="100" w:type="dxa"/>
            </w:tcMar>
          </w:tcPr>
          <w:p w14:paraId="301A00E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74.3</w:t>
            </w:r>
          </w:p>
        </w:tc>
        <w:tc>
          <w:tcPr>
            <w:tcW w:w="1872" w:type="dxa"/>
            <w:shd w:val="clear" w:color="auto" w:fill="EFEFEF"/>
            <w:tcMar>
              <w:top w:w="20" w:type="dxa"/>
              <w:left w:w="20" w:type="dxa"/>
              <w:bottom w:w="100" w:type="dxa"/>
              <w:right w:w="20" w:type="dxa"/>
            </w:tcMar>
            <w:vAlign w:val="bottom"/>
          </w:tcPr>
          <w:p w14:paraId="70A2817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31.0</w:t>
            </w:r>
          </w:p>
        </w:tc>
      </w:tr>
      <w:tr w:rsidR="00413E5F" w:rsidRPr="00A7225E" w14:paraId="15451FA6"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MSK-VP-0041†</w:t>
            </w:r>
          </w:p>
        </w:tc>
        <w:tc>
          <w:tcPr>
            <w:tcW w:w="1872" w:type="dxa"/>
            <w:shd w:val="clear" w:color="auto" w:fill="auto"/>
            <w:tcMar>
              <w:top w:w="100" w:type="dxa"/>
              <w:left w:w="100" w:type="dxa"/>
              <w:bottom w:w="100" w:type="dxa"/>
              <w:right w:w="100" w:type="dxa"/>
            </w:tcMar>
          </w:tcPr>
          <w:p w14:paraId="2AD91167"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15.4</w:t>
            </w:r>
          </w:p>
        </w:tc>
        <w:tc>
          <w:tcPr>
            <w:tcW w:w="1872" w:type="dxa"/>
            <w:shd w:val="clear" w:color="auto" w:fill="auto"/>
            <w:tcMar>
              <w:top w:w="100" w:type="dxa"/>
              <w:left w:w="100" w:type="dxa"/>
              <w:bottom w:w="100" w:type="dxa"/>
              <w:right w:w="100" w:type="dxa"/>
            </w:tcMar>
          </w:tcPr>
          <w:p w14:paraId="647D548A" w14:textId="77777777" w:rsidR="00413E5F" w:rsidRPr="00A7225E" w:rsidRDefault="00B4071F" w:rsidP="00A7225E">
            <w:pPr>
              <w:widowControl w:val="0"/>
              <w:shd w:val="clear" w:color="auto" w:fill="FFFFFF"/>
              <w:spacing w:after="0" w:line="240" w:lineRule="auto"/>
              <w:jc w:val="both"/>
              <w:rPr>
                <w:rFonts w:ascii="Arial" w:eastAsia="Arial" w:hAnsi="Arial" w:cs="Arial"/>
              </w:rPr>
            </w:pPr>
            <w:r w:rsidRPr="00A7225E">
              <w:rPr>
                <w:rFonts w:ascii="Arial" w:eastAsia="Arial" w:hAnsi="Arial" w:cs="Arial"/>
              </w:rPr>
              <w:t>39.0</w:t>
            </w:r>
          </w:p>
        </w:tc>
        <w:tc>
          <w:tcPr>
            <w:tcW w:w="1872" w:type="dxa"/>
            <w:shd w:val="clear" w:color="auto" w:fill="auto"/>
            <w:tcMar>
              <w:top w:w="100" w:type="dxa"/>
              <w:left w:w="100" w:type="dxa"/>
              <w:bottom w:w="100" w:type="dxa"/>
              <w:right w:w="100" w:type="dxa"/>
            </w:tcMar>
          </w:tcPr>
          <w:p w14:paraId="37210DD9"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80.0</w:t>
            </w:r>
          </w:p>
        </w:tc>
        <w:tc>
          <w:tcPr>
            <w:tcW w:w="1872" w:type="dxa"/>
            <w:tcMar>
              <w:top w:w="20" w:type="dxa"/>
              <w:left w:w="20" w:type="dxa"/>
              <w:bottom w:w="100" w:type="dxa"/>
              <w:right w:w="20" w:type="dxa"/>
            </w:tcMar>
            <w:vAlign w:val="bottom"/>
          </w:tcPr>
          <w:p w14:paraId="0A1CFDE6"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39.1</w:t>
            </w:r>
          </w:p>
        </w:tc>
      </w:tr>
      <w:tr w:rsidR="00413E5F" w:rsidRPr="00A7225E" w14:paraId="2D90D4F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MSK-VL-0060</w:t>
            </w:r>
          </w:p>
        </w:tc>
        <w:tc>
          <w:tcPr>
            <w:tcW w:w="1872" w:type="dxa"/>
            <w:shd w:val="clear" w:color="auto" w:fill="EFEFEF"/>
            <w:tcMar>
              <w:top w:w="100" w:type="dxa"/>
              <w:left w:w="100" w:type="dxa"/>
              <w:bottom w:w="100" w:type="dxa"/>
              <w:right w:w="100" w:type="dxa"/>
            </w:tcMar>
          </w:tcPr>
          <w:p w14:paraId="67754C3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16.3</w:t>
            </w:r>
          </w:p>
        </w:tc>
        <w:tc>
          <w:tcPr>
            <w:tcW w:w="1872" w:type="dxa"/>
            <w:shd w:val="clear" w:color="auto" w:fill="EFEFEF"/>
            <w:tcMar>
              <w:top w:w="100" w:type="dxa"/>
              <w:left w:w="100" w:type="dxa"/>
              <w:bottom w:w="100" w:type="dxa"/>
              <w:right w:w="100" w:type="dxa"/>
            </w:tcMar>
          </w:tcPr>
          <w:p w14:paraId="19F96F30"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20.0</w:t>
            </w:r>
          </w:p>
        </w:tc>
        <w:tc>
          <w:tcPr>
            <w:tcW w:w="1872" w:type="dxa"/>
            <w:shd w:val="clear" w:color="auto" w:fill="EFEFEF"/>
            <w:tcMar>
              <w:top w:w="100" w:type="dxa"/>
              <w:left w:w="100" w:type="dxa"/>
              <w:bottom w:w="100" w:type="dxa"/>
              <w:right w:w="100" w:type="dxa"/>
            </w:tcMar>
          </w:tcPr>
          <w:p w14:paraId="112B476D"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40.1</w:t>
            </w:r>
          </w:p>
        </w:tc>
        <w:tc>
          <w:tcPr>
            <w:tcW w:w="1872" w:type="dxa"/>
            <w:shd w:val="clear" w:color="auto" w:fill="EFEFEF"/>
            <w:tcMar>
              <w:top w:w="20" w:type="dxa"/>
              <w:left w:w="20" w:type="dxa"/>
              <w:bottom w:w="100" w:type="dxa"/>
              <w:right w:w="20" w:type="dxa"/>
            </w:tcMar>
            <w:vAlign w:val="bottom"/>
          </w:tcPr>
          <w:p w14:paraId="445FE2E9"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8.56</w:t>
            </w:r>
          </w:p>
        </w:tc>
      </w:tr>
      <w:tr w:rsidR="00413E5F" w:rsidRPr="00A7225E" w14:paraId="2ADE2EB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A7225E" w:rsidRDefault="00B4071F" w:rsidP="00A7225E">
            <w:pPr>
              <w:widowControl w:val="0"/>
              <w:spacing w:after="0" w:line="240" w:lineRule="auto"/>
              <w:ind w:left="100"/>
              <w:jc w:val="both"/>
              <w:rPr>
                <w:rFonts w:ascii="Arial" w:eastAsia="Arial" w:hAnsi="Arial" w:cs="Arial"/>
              </w:rPr>
            </w:pPr>
            <w:r w:rsidRPr="00A7225E">
              <w:rPr>
                <w:rFonts w:ascii="Arial" w:eastAsia="Arial" w:hAnsi="Arial" w:cs="Arial"/>
              </w:rPr>
              <w:t>MSK-VL-0065</w:t>
            </w:r>
          </w:p>
        </w:tc>
        <w:tc>
          <w:tcPr>
            <w:tcW w:w="1872" w:type="dxa"/>
            <w:shd w:val="clear" w:color="auto" w:fill="EFEFEF"/>
            <w:tcMar>
              <w:top w:w="100" w:type="dxa"/>
              <w:left w:w="100" w:type="dxa"/>
              <w:bottom w:w="100" w:type="dxa"/>
              <w:right w:w="100" w:type="dxa"/>
            </w:tcMar>
          </w:tcPr>
          <w:p w14:paraId="466A401E"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18.2</w:t>
            </w:r>
          </w:p>
        </w:tc>
        <w:tc>
          <w:tcPr>
            <w:tcW w:w="1872" w:type="dxa"/>
            <w:shd w:val="clear" w:color="auto" w:fill="EFEFEF"/>
            <w:tcMar>
              <w:top w:w="100" w:type="dxa"/>
              <w:left w:w="100" w:type="dxa"/>
              <w:bottom w:w="100" w:type="dxa"/>
              <w:right w:w="100" w:type="dxa"/>
            </w:tcMar>
          </w:tcPr>
          <w:p w14:paraId="752AAA45"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18.2</w:t>
            </w:r>
          </w:p>
        </w:tc>
        <w:tc>
          <w:tcPr>
            <w:tcW w:w="1872" w:type="dxa"/>
            <w:shd w:val="clear" w:color="auto" w:fill="EFEFEF"/>
            <w:tcMar>
              <w:top w:w="100" w:type="dxa"/>
              <w:left w:w="100" w:type="dxa"/>
              <w:bottom w:w="100" w:type="dxa"/>
              <w:right w:w="100" w:type="dxa"/>
            </w:tcMar>
          </w:tcPr>
          <w:p w14:paraId="00D2FE13"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30.0</w:t>
            </w:r>
          </w:p>
        </w:tc>
        <w:tc>
          <w:tcPr>
            <w:tcW w:w="1872" w:type="dxa"/>
            <w:shd w:val="clear" w:color="auto" w:fill="EFEFEF"/>
            <w:tcMar>
              <w:top w:w="20" w:type="dxa"/>
              <w:left w:w="20" w:type="dxa"/>
              <w:bottom w:w="100" w:type="dxa"/>
              <w:right w:w="20" w:type="dxa"/>
            </w:tcMar>
            <w:vAlign w:val="bottom"/>
          </w:tcPr>
          <w:p w14:paraId="3969CCAF" w14:textId="77777777" w:rsidR="00413E5F" w:rsidRPr="00A7225E" w:rsidRDefault="00B4071F" w:rsidP="00A7225E">
            <w:pPr>
              <w:widowControl w:val="0"/>
              <w:spacing w:after="0" w:line="240" w:lineRule="auto"/>
              <w:jc w:val="both"/>
              <w:rPr>
                <w:rFonts w:ascii="Arial" w:eastAsia="Arial" w:hAnsi="Arial" w:cs="Arial"/>
              </w:rPr>
            </w:pPr>
            <w:r w:rsidRPr="00A7225E">
              <w:rPr>
                <w:rFonts w:ascii="Arial" w:eastAsia="Arial" w:hAnsi="Arial" w:cs="Arial"/>
              </w:rPr>
              <w:t>0.19</w:t>
            </w:r>
          </w:p>
        </w:tc>
      </w:tr>
    </w:tbl>
    <w:p w14:paraId="28B3F3CF" w14:textId="77777777" w:rsidR="00413E5F" w:rsidRPr="00A7225E" w:rsidRDefault="00B4071F" w:rsidP="00A7225E">
      <w:pPr>
        <w:shd w:val="clear" w:color="auto" w:fill="FFFFFF"/>
        <w:spacing w:after="0" w:line="240" w:lineRule="auto"/>
        <w:jc w:val="both"/>
        <w:rPr>
          <w:rFonts w:ascii="Arial" w:eastAsia="Arial" w:hAnsi="Arial" w:cs="Arial"/>
          <w:color w:val="0033CC"/>
        </w:rPr>
      </w:pPr>
      <w:r w:rsidRPr="00A7225E">
        <w:rPr>
          <w:rFonts w:ascii="Arial" w:eastAsia="Arial" w:hAnsi="Arial" w:cs="Arial"/>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w:t>
      </w:r>
      <w:r w:rsidRPr="00A7225E">
        <w:rPr>
          <w:rFonts w:ascii="Arial" w:eastAsia="Arial" w:hAnsi="Arial" w:cs="Arial"/>
        </w:rPr>
        <w:lastRenderedPageBreak/>
        <w:t>in controls? Were any CNVs and/or gene fusions detected that may condition the interpretation of these findings in patient samples?</w:t>
      </w:r>
    </w:p>
    <w:p w14:paraId="540106F0" w14:textId="77777777" w:rsidR="00413E5F" w:rsidRPr="00A7225E" w:rsidDel="00EE1F5D" w:rsidRDefault="00413E5F" w:rsidP="00A7225E">
      <w:pPr>
        <w:spacing w:after="0" w:line="240" w:lineRule="auto"/>
        <w:jc w:val="both"/>
        <w:rPr>
          <w:del w:id="1889" w:author="Reis-Filho, Jorge S./Pathology" w:date="2019-06-26T21:14:00Z"/>
          <w:rFonts w:ascii="Arial" w:eastAsia="Arial" w:hAnsi="Arial" w:cs="Arial"/>
          <w:color w:val="0033CC"/>
        </w:rPr>
      </w:pPr>
    </w:p>
    <w:p w14:paraId="46740F70" w14:textId="6FE8275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designed to detect CNVs</w:t>
      </w:r>
      <w:ins w:id="1890" w:author="Reis-Filho, Jorge S./Pathology" w:date="2019-06-27T01:00:00Z">
        <w:r w:rsidR="000832D0">
          <w:rPr>
            <w:rFonts w:ascii="Arial" w:eastAsia="Arial" w:hAnsi="Arial" w:cs="Arial"/>
            <w:color w:val="0033CC"/>
          </w:rPr>
          <w:t>,</w:t>
        </w:r>
      </w:ins>
      <w:r w:rsidR="00812C09" w:rsidRPr="00A7225E">
        <w:rPr>
          <w:rFonts w:ascii="Arial" w:eastAsia="Arial" w:hAnsi="Arial" w:cs="Arial"/>
          <w:color w:val="0033CC"/>
        </w:rPr>
        <w:t xml:space="preserve"> as this was not one of the aims </w:t>
      </w:r>
      <w:ins w:id="1891" w:author="Reis-Filho, Jorge S./Pathology" w:date="2019-06-27T01:00:00Z">
        <w:r w:rsidR="000832D0">
          <w:rPr>
            <w:rFonts w:ascii="Arial" w:eastAsia="Arial" w:hAnsi="Arial" w:cs="Arial"/>
            <w:color w:val="0033CC"/>
          </w:rPr>
          <w:t xml:space="preserve">of the development of the high-intensity assay or </w:t>
        </w:r>
      </w:ins>
      <w:del w:id="1892" w:author="Reis-Filho, Jorge S./Pathology" w:date="2019-06-27T01:00:00Z">
        <w:r w:rsidR="00812C09" w:rsidRPr="00A7225E" w:rsidDel="000832D0">
          <w:rPr>
            <w:rFonts w:ascii="Arial" w:eastAsia="Arial" w:hAnsi="Arial" w:cs="Arial"/>
            <w:color w:val="0033CC"/>
          </w:rPr>
          <w:delText xml:space="preserve">of </w:delText>
        </w:r>
      </w:del>
      <w:r w:rsidR="00812C09" w:rsidRPr="00A7225E">
        <w:rPr>
          <w:rFonts w:ascii="Arial" w:eastAsia="Arial" w:hAnsi="Arial" w:cs="Arial"/>
          <w:color w:val="0033CC"/>
        </w:rPr>
        <w:t xml:space="preserve">this study. </w:t>
      </w:r>
      <w:del w:id="1893" w:author="Reis-Filho, Jorge S./Pathology" w:date="2019-06-27T01:00:00Z">
        <w:r w:rsidR="00812C09" w:rsidRPr="00A7225E" w:rsidDel="000832D0">
          <w:rPr>
            <w:rFonts w:ascii="Arial" w:eastAsia="Arial" w:hAnsi="Arial" w:cs="Arial"/>
            <w:color w:val="0033CC"/>
          </w:rPr>
          <w:delText>Nonetheless</w:delText>
        </w:r>
      </w:del>
      <w:ins w:id="1894" w:author="Reis-Filho, Jorge S./Pathology" w:date="2019-06-27T01:00:00Z">
        <w:r w:rsidR="000832D0">
          <w:rPr>
            <w:rFonts w:ascii="Arial" w:eastAsia="Arial" w:hAnsi="Arial" w:cs="Arial"/>
            <w:color w:val="0033CC"/>
          </w:rPr>
          <w:t xml:space="preserve">Given the importance of the </w:t>
        </w:r>
      </w:ins>
      <w:del w:id="1895" w:author="Reis-Filho, Jorge S./Pathology" w:date="2019-06-27T01:01:00Z">
        <w:r w:rsidR="00812C09" w:rsidRPr="00A7225E" w:rsidDel="000832D0">
          <w:rPr>
            <w:rFonts w:ascii="Arial" w:eastAsia="Arial" w:hAnsi="Arial" w:cs="Arial"/>
            <w:color w:val="0033CC"/>
          </w:rPr>
          <w:delText xml:space="preserve">, </w:delText>
        </w:r>
        <w:r w:rsidR="00C80ED4" w:rsidRPr="00A7225E" w:rsidDel="000832D0">
          <w:rPr>
            <w:rFonts w:ascii="Arial" w:eastAsia="Arial" w:hAnsi="Arial" w:cs="Arial"/>
            <w:color w:val="0033CC"/>
          </w:rPr>
          <w:delText xml:space="preserve">as </w:delText>
        </w:r>
        <w:r w:rsidR="00F768C4" w:rsidRPr="00A7225E" w:rsidDel="000832D0">
          <w:rPr>
            <w:rFonts w:ascii="Arial" w:eastAsia="Arial" w:hAnsi="Arial" w:cs="Arial"/>
            <w:color w:val="0033CC"/>
          </w:rPr>
          <w:delText xml:space="preserve">per </w:delText>
        </w:r>
        <w:r w:rsidR="00812C09" w:rsidRPr="00A7225E" w:rsidDel="000832D0">
          <w:rPr>
            <w:rFonts w:ascii="Arial" w:eastAsia="Arial" w:hAnsi="Arial" w:cs="Arial"/>
            <w:color w:val="0033CC"/>
          </w:rPr>
          <w:delText xml:space="preserve">the </w:delText>
        </w:r>
      </w:del>
      <w:r w:rsidR="00812C09" w:rsidRPr="00A7225E">
        <w:rPr>
          <w:rFonts w:ascii="Arial" w:eastAsia="Arial" w:hAnsi="Arial" w:cs="Arial"/>
          <w:color w:val="0033CC"/>
        </w:rPr>
        <w:t xml:space="preserve">Reviewer’s insightful comment, we </w:t>
      </w:r>
      <w:ins w:id="1896" w:author="Reis-Filho, Jorge S./Pathology" w:date="2019-06-27T01:01:00Z">
        <w:r w:rsidR="000832D0">
          <w:rPr>
            <w:rFonts w:ascii="Arial" w:eastAsia="Arial" w:hAnsi="Arial" w:cs="Arial"/>
            <w:color w:val="0033CC"/>
          </w:rPr>
          <w:t xml:space="preserve">performed an </w:t>
        </w:r>
      </w:ins>
      <w:del w:id="1897" w:author="Reis-Filho, Jorge S./Pathology" w:date="2019-06-27T01:01:00Z">
        <w:r w:rsidR="00812C09" w:rsidRPr="00A7225E" w:rsidDel="000832D0">
          <w:rPr>
            <w:rFonts w:ascii="Arial" w:eastAsia="Arial" w:hAnsi="Arial" w:cs="Arial"/>
            <w:color w:val="0033CC"/>
          </w:rPr>
          <w:delText xml:space="preserve">attempted an </w:delText>
        </w:r>
      </w:del>
      <w:r w:rsidR="00812C09" w:rsidRPr="00A7225E">
        <w:rPr>
          <w:rFonts w:ascii="Arial" w:eastAsia="Arial" w:hAnsi="Arial" w:cs="Arial"/>
          <w:color w:val="0033CC"/>
        </w:rPr>
        <w:t>exploratory analysis</w:t>
      </w:r>
      <w:ins w:id="1898" w:author="Reis-Filho, Jorge S./Pathology" w:date="2019-06-27T01:01:00Z">
        <w:r w:rsidR="000832D0">
          <w:rPr>
            <w:rFonts w:ascii="Arial" w:eastAsia="Arial" w:hAnsi="Arial" w:cs="Arial"/>
            <w:color w:val="0033CC"/>
          </w:rPr>
          <w:t>, hypothesis generating analysis</w:t>
        </w:r>
      </w:ins>
      <w:r w:rsidR="00812C09" w:rsidRPr="00A7225E">
        <w:rPr>
          <w:rFonts w:ascii="Arial" w:eastAsia="Arial" w:hAnsi="Arial" w:cs="Arial"/>
          <w:color w:val="0033CC"/>
        </w:rPr>
        <w:t xml:space="preserve"> of CNVs utilizing our high-intensity cfDNA assay. For this analysis,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Pr="00A7225E">
        <w:rPr>
          <w:rFonts w:ascii="Arial" w:eastAsia="Arial" w:hAnsi="Arial" w:cs="Arial"/>
          <w:color w:val="0033CC"/>
        </w:rPr>
        <w:t>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purity and ploidy of the tumor biopsies using FACETS (</w:t>
      </w:r>
      <w:ins w:id="1899"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27270079)</w:t>
      </w:r>
      <w:r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Pr="00A7225E">
        <w:rPr>
          <w:rFonts w:ascii="Arial" w:eastAsia="Arial" w:hAnsi="Arial" w:cs="Arial"/>
          <w:color w:val="0033CC"/>
        </w:rPr>
        <w:t>CNVkit</w:t>
      </w:r>
      <w:proofErr w:type="spellEnd"/>
      <w:r w:rsidRPr="00A7225E">
        <w:rPr>
          <w:rFonts w:ascii="Arial" w:eastAsia="Arial" w:hAnsi="Arial" w:cs="Arial"/>
          <w:color w:val="0033CC"/>
        </w:rPr>
        <w:t xml:space="preserve"> (</w:t>
      </w:r>
      <w:ins w:id="1900"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27100738)</w:t>
      </w:r>
      <w:r w:rsidRPr="00A7225E">
        <w:rPr>
          <w:rFonts w:ascii="Arial" w:eastAsia="Arial" w:hAnsi="Arial" w:cs="Arial"/>
          <w:color w:val="0033CC"/>
        </w:rPr>
        <w:t xml:space="preserve"> to obtain an estimate of Log</w:t>
      </w:r>
      <w:r w:rsidRPr="00A7225E">
        <w:rPr>
          <w:rFonts w:ascii="Arial" w:eastAsia="Arial" w:hAnsi="Arial" w:cs="Arial"/>
          <w:color w:val="0033CC"/>
          <w:vertAlign w:val="subscript"/>
        </w:rPr>
        <w:t>2</w:t>
      </w:r>
      <w:r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A7225E">
        <w:rPr>
          <w:rFonts w:ascii="Arial" w:eastAsia="Arial" w:hAnsi="Arial" w:cs="Arial"/>
          <w:color w:val="0033CC"/>
          <w:vertAlign w:val="subscript"/>
        </w:rPr>
        <w:t>2</w:t>
      </w:r>
      <w:r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Pr="00A7225E">
        <w:rPr>
          <w:rFonts w:ascii="Arial" w:eastAsia="Arial" w:hAnsi="Arial" w:cs="Arial"/>
          <w:color w:val="0033CC"/>
        </w:rPr>
        <w:t xml:space="preserve"> least squares regression using the R/Bioconductor library </w:t>
      </w:r>
      <w:proofErr w:type="spellStart"/>
      <w:r w:rsidRPr="00A7225E">
        <w:rPr>
          <w:rFonts w:ascii="Arial" w:eastAsia="Arial" w:hAnsi="Arial" w:cs="Arial"/>
          <w:color w:val="0033CC"/>
        </w:rPr>
        <w:t>copynumber</w:t>
      </w:r>
      <w:proofErr w:type="spellEnd"/>
      <w:r w:rsidRPr="00A7225E">
        <w:rPr>
          <w:rFonts w:ascii="Arial" w:eastAsia="Arial" w:hAnsi="Arial" w:cs="Arial"/>
          <w:color w:val="0033CC"/>
        </w:rPr>
        <w:t xml:space="preserve"> (</w:t>
      </w:r>
      <w:ins w:id="1901"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23442169)</w:t>
      </w:r>
      <w:r w:rsidRPr="00A7225E">
        <w:rPr>
          <w:rFonts w:ascii="Arial" w:eastAsia="Arial" w:hAnsi="Arial" w:cs="Arial"/>
          <w:color w:val="0033CC"/>
        </w:rPr>
        <w:t xml:space="preserve"> with default parameter values</w:t>
      </w:r>
      <w:ins w:id="1902" w:author="Reis-Filho, Jorge S./Pathology" w:date="2019-06-27T01:01:00Z">
        <w:r w:rsidR="000832D0">
          <w:rPr>
            <w:rFonts w:ascii="Arial" w:eastAsia="Arial" w:hAnsi="Arial" w:cs="Arial"/>
            <w:color w:val="0033CC"/>
          </w:rPr>
          <w:t>,</w:t>
        </w:r>
      </w:ins>
      <w:r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A7225E">
        <w:rPr>
          <w:rFonts w:ascii="Arial" w:eastAsia="Arial" w:hAnsi="Arial" w:cs="Arial"/>
          <w:color w:val="0033CC"/>
        </w:rPr>
        <w:t xml:space="preserve"> for allowing discontinuities in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were inferred from the segmented Log</w:t>
      </w:r>
      <w:r w:rsidRPr="00A7225E">
        <w:rPr>
          <w:rFonts w:ascii="Arial" w:eastAsia="Arial" w:hAnsi="Arial" w:cs="Arial"/>
          <w:color w:val="0033CC"/>
          <w:vertAlign w:val="subscript"/>
        </w:rPr>
        <w:t>2</w:t>
      </w:r>
      <w:r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44CD7282" w:rsidR="00413E5F" w:rsidRPr="00A7225E" w:rsidRDefault="00B4071F" w:rsidP="00A7225E">
      <w:pPr>
        <w:spacing w:after="0" w:line="240" w:lineRule="auto"/>
        <w:jc w:val="both"/>
        <w:rPr>
          <w:rFonts w:ascii="Arial" w:eastAsia="Arial" w:hAnsi="Arial" w:cs="Arial"/>
          <w:color w:val="0032CC"/>
        </w:rPr>
      </w:pPr>
      <m:oMathPara>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round(</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535FAE20" w14:textId="77777777" w:rsidR="00413E5F" w:rsidRPr="00A7225E" w:rsidRDefault="003E55CD" w:rsidP="00A7225E">
      <w:pPr>
        <w:spacing w:after="0" w:line="240" w:lineRule="auto"/>
        <w:jc w:val="both"/>
        <w:rPr>
          <w:rFonts w:ascii="Arial" w:hAnsi="Arial" w:cs="Arial"/>
          <w:color w:val="0032CC"/>
        </w:rPr>
      </w:pPr>
      <m:oMathPara>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argmi</m:t>
          </m:r>
          <m:sSub>
            <m:sSubPr>
              <m:ctrlPr>
                <w:rPr>
                  <w:rFonts w:ascii="Cambria Math" w:hAnsi="Cambria Math" w:cs="Arial"/>
                  <w:color w:val="0032CC"/>
                </w:rPr>
              </m:ctrlPr>
            </m:sSubPr>
            <m:e>
              <m:r>
                <w:rPr>
                  <w:rFonts w:ascii="Cambria Math" w:hAnsi="Cambria Math" w:cs="Arial"/>
                  <w:color w:val="0032CC"/>
                </w:rPr>
                <m:t>n</m:t>
              </m:r>
            </m:e>
            <m:sub>
              <m:r>
                <w:rPr>
                  <w:rFonts w:ascii="Cambria Math" w:hAnsi="Cambria Math" w:cs="Arial"/>
                  <w:color w:val="0032CC"/>
                </w:rPr>
                <m:t xml:space="preserve"> φ ∈ {1, .., 5} </m:t>
              </m:r>
            </m:sub>
          </m:sSub>
          <m:r>
            <w:rPr>
              <w:rFonts w:ascii="Cambria Math" w:hAnsi="Cambria Math" w:cs="Arial"/>
              <w:color w:val="0032CC"/>
            </w:rPr>
            <m:t xml:space="preserve"> SSE (φ)</m:t>
          </m:r>
        </m:oMath>
      </m:oMathPara>
    </w:p>
    <w:p w14:paraId="18A7F4B8" w14:textId="77777777" w:rsidR="00413E5F" w:rsidRPr="00A7225E" w:rsidRDefault="00413E5F"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77777777" w:rsidR="00413E5F" w:rsidRPr="00A7225E" w:rsidRDefault="00413E5F" w:rsidP="00A7225E">
      <w:pPr>
        <w:spacing w:after="0" w:line="240" w:lineRule="auto"/>
        <w:jc w:val="both"/>
        <w:rPr>
          <w:rFonts w:ascii="Arial" w:hAnsi="Arial" w:cs="Arial"/>
          <w:color w:val="0032CC"/>
        </w:rPr>
      </w:pPr>
    </w:p>
    <w:p w14:paraId="43741168" w14:textId="77777777" w:rsidR="00413E5F" w:rsidRPr="00A7225E" w:rsidRDefault="00B4071F" w:rsidP="00A7225E">
      <w:pPr>
        <w:spacing w:after="0" w:line="240" w:lineRule="auto"/>
        <w:jc w:val="both"/>
        <w:rPr>
          <w:rFonts w:ascii="Arial" w:hAnsi="Arial" w:cs="Arial"/>
          <w:color w:val="0032CC"/>
        </w:rPr>
      </w:pPr>
      <m:oMathPara>
        <m:oMathParaPr>
          <m:jc m:val="center"/>
        </m:oMathParaPr>
        <m:oMath>
          <m:r>
            <w:rPr>
              <w:rFonts w:ascii="Cambria Math" w:hAnsi="Cambria Math" w:cs="Arial"/>
              <w:color w:val="0032CC"/>
            </w:rPr>
            <m:t>z = -1   if round(n) &lt;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m:oMathPara>
    </w:p>
    <w:p w14:paraId="56CC9EF1" w14:textId="18AED180" w:rsidR="00413E5F" w:rsidRPr="00A7225E" w:rsidRDefault="00B4071F" w:rsidP="00A7225E">
      <w:pPr>
        <w:spacing w:after="0" w:line="240" w:lineRule="auto"/>
        <w:jc w:val="both"/>
        <w:rPr>
          <w:rFonts w:ascii="Arial" w:hAnsi="Arial" w:cs="Arial"/>
          <w:color w:val="0032CC"/>
        </w:rPr>
      </w:pPr>
      <m:oMathPara>
        <m:oMath>
          <m:r>
            <w:rPr>
              <w:rFonts w:ascii="Cambria Math" w:hAnsi="Cambria Math" w:cs="Arial"/>
              <w:color w:val="0032CC"/>
            </w:rPr>
            <m:t>z = +1    if round(n) &gt;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m:oMathPara>
    </w:p>
    <w:p w14:paraId="02FA6D6E" w14:textId="75A3EC31" w:rsidR="00413E5F" w:rsidRPr="00A7225E" w:rsidRDefault="00B4071F" w:rsidP="00A7225E">
      <w:pPr>
        <w:spacing w:after="0" w:line="240" w:lineRule="auto"/>
        <w:jc w:val="both"/>
        <w:rPr>
          <w:rFonts w:ascii="Arial" w:hAnsi="Arial" w:cs="Arial"/>
          <w:color w:val="0032CC"/>
        </w:rPr>
      </w:pPr>
      <m:oMathPara>
        <m:oMathParaPr>
          <m:jc m:val="center"/>
        </m:oMathParaPr>
        <m:oMath>
          <m:r>
            <w:rPr>
              <w:rFonts w:ascii="Cambria Math" w:hAnsi="Cambria Math" w:cs="Arial"/>
              <w:color w:val="0032CC"/>
            </w:rPr>
            <m:t xml:space="preserve">z = 0    otherwise.                                                </m:t>
          </m:r>
        </m:oMath>
      </m:oMathPara>
    </w:p>
    <w:p w14:paraId="5C44BB53" w14:textId="77777777" w:rsidR="00413E5F" w:rsidRPr="00A7225E" w:rsidRDefault="00413E5F" w:rsidP="00A7225E">
      <w:pPr>
        <w:spacing w:after="0" w:line="240" w:lineRule="auto"/>
        <w:jc w:val="both"/>
        <w:rPr>
          <w:rFonts w:ascii="Arial" w:hAnsi="Arial" w:cs="Arial"/>
          <w:color w:val="0032CC"/>
        </w:rPr>
      </w:pPr>
    </w:p>
    <w:p w14:paraId="53D338FE" w14:textId="2CA9126E"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r>
          <w:rPr>
            <w:rFonts w:ascii="Cambria Math" w:hAnsi="Cambria Math" w:cs="Arial"/>
            <w:color w:val="0032CC"/>
          </w:rPr>
          <m:t>z</m:t>
        </m:r>
      </m:oMath>
      <w:r w:rsidRPr="00A7225E">
        <w:rPr>
          <w:rFonts w:ascii="Arial" w:hAnsi="Arial" w:cs="Arial"/>
          <w:color w:val="0032CC"/>
        </w:rPr>
        <w:t xml:space="preserve"> 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77777777" w:rsidR="00413E5F" w:rsidRPr="00A7225E" w:rsidRDefault="003E55CD" w:rsidP="00A7225E">
      <w:pPr>
        <w:spacing w:after="0" w:line="240" w:lineRule="auto"/>
        <w:jc w:val="both"/>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=1 and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r>
            <w:rPr>
              <w:rFonts w:ascii="Cambria Math" w:hAnsi="Cambria Math" w:cs="Arial"/>
              <w:color w:val="0032CC"/>
            </w:rPr>
            <m:t xml:space="preserve"> =4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2</m:t>
          </m:r>
        </m:oMath>
      </m:oMathPara>
    </w:p>
    <w:p w14:paraId="16B44A9A" w14:textId="77777777" w:rsidR="00413E5F" w:rsidRPr="00A7225E" w:rsidRDefault="003E55CD" w:rsidP="00A7225E">
      <w:pPr>
        <w:spacing w:after="0" w:line="240" w:lineRule="auto"/>
        <w:jc w:val="both"/>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=2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=5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3</m:t>
          </m:r>
        </m:oMath>
      </m:oMathPara>
    </w:p>
    <w:p w14:paraId="1D9EC4FF" w14:textId="77777777" w:rsidR="00413E5F" w:rsidRPr="00A7225E" w:rsidRDefault="003E55CD" w:rsidP="00A7225E">
      <w:pPr>
        <w:spacing w:after="0" w:line="240" w:lineRule="auto"/>
        <w:jc w:val="both"/>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=3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=6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≥4</m:t>
          </m:r>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342ECBC5"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ins w:id="1903" w:author="Reis-Filho, Jorge S./Pathology" w:date="2019-06-27T01:02:00Z">
        <w:r w:rsidR="000832D0" w:rsidRPr="000832D0">
          <w:rPr>
            <w:rFonts w:ascii="Arial" w:hAnsi="Arial" w:cs="Arial"/>
            <w:b/>
            <w:color w:val="0032CC"/>
            <w:rPrChange w:id="1904" w:author="Reis-Filho, Jorge S./Pathology" w:date="2019-06-27T01:02:00Z">
              <w:rPr>
                <w:rFonts w:ascii="Arial" w:hAnsi="Arial" w:cs="Arial"/>
                <w:color w:val="0032CC"/>
              </w:rPr>
            </w:rPrChange>
          </w:rPr>
          <w:t xml:space="preserve">Response to Reviewers </w:t>
        </w:r>
      </w:ins>
      <w:r w:rsidRPr="000832D0">
        <w:rPr>
          <w:rFonts w:ascii="Arial" w:hAnsi="Arial" w:cs="Arial"/>
          <w:b/>
          <w:color w:val="0032CC"/>
          <w:rPrChange w:id="1905" w:author="Reis-Filho, Jorge S./Pathology" w:date="2019-06-27T01:02:00Z">
            <w:rPr>
              <w:rFonts w:ascii="Arial" w:hAnsi="Arial" w:cs="Arial"/>
              <w:color w:val="0032CC"/>
            </w:rPr>
          </w:rPrChange>
        </w:rPr>
        <w:t>Figure</w:t>
      </w:r>
      <w:r w:rsidR="00152750" w:rsidRPr="000832D0">
        <w:rPr>
          <w:rFonts w:ascii="Arial" w:hAnsi="Arial" w:cs="Arial"/>
          <w:b/>
          <w:color w:val="0032CC"/>
          <w:rPrChange w:id="1906" w:author="Reis-Filho, Jorge S./Pathology" w:date="2019-06-27T01:02:00Z">
            <w:rPr>
              <w:rFonts w:ascii="Arial" w:hAnsi="Arial" w:cs="Arial"/>
              <w:color w:val="0032CC"/>
            </w:rPr>
          </w:rPrChange>
        </w:rPr>
        <w:t>s</w:t>
      </w:r>
      <w:r w:rsidRPr="000832D0">
        <w:rPr>
          <w:rFonts w:ascii="Arial" w:hAnsi="Arial" w:cs="Arial"/>
          <w:b/>
          <w:color w:val="0032CC"/>
          <w:rPrChange w:id="1907" w:author="Reis-Filho, Jorge S./Pathology" w:date="2019-06-27T01:02:00Z">
            <w:rPr>
              <w:rFonts w:ascii="Arial" w:hAnsi="Arial" w:cs="Arial"/>
              <w:color w:val="0032CC"/>
            </w:rPr>
          </w:rPrChange>
        </w:rPr>
        <w:t xml:space="preserve"> 15</w:t>
      </w:r>
      <w:r w:rsidR="00152750" w:rsidRPr="000832D0">
        <w:rPr>
          <w:rFonts w:ascii="Arial" w:hAnsi="Arial" w:cs="Arial"/>
          <w:b/>
          <w:color w:val="0032CC"/>
          <w:rPrChange w:id="1908" w:author="Reis-Filho, Jorge S./Pathology" w:date="2019-06-27T01:02:00Z">
            <w:rPr>
              <w:rFonts w:ascii="Arial" w:hAnsi="Arial" w:cs="Arial"/>
              <w:color w:val="0032CC"/>
            </w:rPr>
          </w:rPrChange>
        </w:rPr>
        <w:t>a</w:t>
      </w:r>
      <w:ins w:id="1909" w:author="Reis-Filho, Jorge S./Pathology" w:date="2019-06-27T01:02:00Z">
        <w:r w:rsidR="000832D0">
          <w:rPr>
            <w:rFonts w:ascii="Arial" w:hAnsi="Arial" w:cs="Arial"/>
            <w:b/>
            <w:color w:val="0032CC"/>
          </w:rPr>
          <w:t>-</w:t>
        </w:r>
      </w:ins>
      <w:del w:id="1910" w:author="Reis-Filho, Jorge S./Pathology" w:date="2019-06-27T01:02:00Z">
        <w:r w:rsidR="00C80ED4" w:rsidRPr="000832D0" w:rsidDel="000832D0">
          <w:rPr>
            <w:rFonts w:ascii="Arial" w:eastAsia="Arial" w:hAnsi="Arial" w:cs="Arial"/>
            <w:b/>
            <w:color w:val="0032CC"/>
            <w:rPrChange w:id="1911" w:author="Reis-Filho, Jorge S./Pathology" w:date="2019-06-27T01:02:00Z">
              <w:rPr>
                <w:rFonts w:ascii="Arial" w:eastAsia="Arial" w:hAnsi="Arial" w:cs="Arial"/>
                <w:color w:val="0032CC"/>
              </w:rPr>
            </w:rPrChange>
          </w:rPr>
          <w:delText xml:space="preserve"> </w:delText>
        </w:r>
        <w:r w:rsidR="00C80ED4" w:rsidRPr="000832D0" w:rsidDel="000832D0">
          <w:rPr>
            <w:rFonts w:ascii="Arial" w:eastAsia="Arial" w:hAnsi="Arial" w:cs="Arial"/>
            <w:color w:val="0032CC"/>
          </w:rPr>
          <w:delText>to</w:delText>
        </w:r>
        <w:r w:rsidR="00C80ED4" w:rsidRPr="000832D0" w:rsidDel="000832D0">
          <w:rPr>
            <w:rFonts w:ascii="Arial" w:eastAsia="Arial" w:hAnsi="Arial" w:cs="Arial"/>
            <w:b/>
            <w:color w:val="0032CC"/>
            <w:rPrChange w:id="1912" w:author="Reis-Filho, Jorge S./Pathology" w:date="2019-06-27T01:02:00Z">
              <w:rPr>
                <w:rFonts w:ascii="Arial" w:eastAsia="Arial" w:hAnsi="Arial" w:cs="Arial"/>
                <w:color w:val="0032CC"/>
              </w:rPr>
            </w:rPrChange>
          </w:rPr>
          <w:delText xml:space="preserve"> </w:delText>
        </w:r>
      </w:del>
      <w:r w:rsidR="00152750" w:rsidRPr="000832D0">
        <w:rPr>
          <w:rFonts w:ascii="Arial" w:hAnsi="Arial" w:cs="Arial"/>
          <w:b/>
          <w:color w:val="0032CC"/>
          <w:rPrChange w:id="1913" w:author="Reis-Filho, Jorge S./Pathology" w:date="2019-06-27T01:02:00Z">
            <w:rPr>
              <w:rFonts w:ascii="Arial" w:hAnsi="Arial" w:cs="Arial"/>
              <w:color w:val="0032CC"/>
            </w:rPr>
          </w:rPrChange>
        </w:rPr>
        <w:t>15f</w:t>
      </w:r>
      <w:del w:id="1914" w:author="Reis-Filho, Jorge S./Pathology" w:date="2019-06-27T01:02:00Z">
        <w:r w:rsidRPr="00A7225E" w:rsidDel="000832D0">
          <w:rPr>
            <w:rFonts w:ascii="Arial" w:hAnsi="Arial" w:cs="Arial"/>
            <w:color w:val="0032CC"/>
          </w:rPr>
          <w:delText xml:space="preserve"> of this </w:delText>
        </w:r>
        <w:r w:rsidR="003A08F4" w:rsidRPr="00A7225E" w:rsidDel="000832D0">
          <w:rPr>
            <w:rFonts w:ascii="Arial" w:eastAsia="Arial" w:hAnsi="Arial" w:cs="Arial"/>
            <w:color w:val="0032CC"/>
          </w:rPr>
          <w:delText>response</w:delText>
        </w:r>
      </w:del>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ins w:id="1915" w:author="Reis-Filho, Jorge S./Pathology" w:date="2019-06-27T01:02:00Z">
        <w:r w:rsidR="000832D0">
          <w:rPr>
            <w:rFonts w:ascii="Arial" w:hAnsi="Arial" w:cs="Arial"/>
            <w:color w:val="0032CC"/>
          </w:rPr>
          <w:t xml:space="preserve">PMID: </w:t>
        </w:r>
      </w:ins>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w:t>
      </w:r>
      <w:r w:rsidRPr="00A7225E">
        <w:rPr>
          <w:rFonts w:ascii="Arial" w:hAnsi="Arial" w:cs="Arial"/>
          <w:color w:val="0032CC"/>
        </w:rPr>
        <w:lastRenderedPageBreak/>
        <w:t>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(Figure</w:t>
      </w:r>
      <w:r w:rsidR="00190B38" w:rsidRPr="00A7225E">
        <w:rPr>
          <w:rFonts w:ascii="Arial" w:eastAsia="Arial" w:hAnsi="Arial" w:cs="Arial"/>
          <w:color w:val="0032CC"/>
        </w:rPr>
        <w:t>s</w:t>
      </w:r>
      <w:r w:rsidR="00C80ED4" w:rsidRPr="00A7225E">
        <w:rPr>
          <w:rFonts w:ascii="Arial" w:eastAsia="Arial" w:hAnsi="Arial" w:cs="Arial"/>
          <w:color w:val="0032CC"/>
        </w:rPr>
        <w:t xml:space="preserve"> 15g and 15h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222C6ED8"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ins w:id="1916" w:author="Reis-Filho, Jorge S./Pathology" w:date="2019-06-27T01:02:00Z">
        <w:r w:rsidR="000832D0" w:rsidRPr="000832D0">
          <w:rPr>
            <w:rFonts w:ascii="Arial" w:hAnsi="Arial" w:cs="Arial"/>
            <w:b/>
            <w:color w:val="0033CC"/>
            <w:rPrChange w:id="1917" w:author="Reis-Filho, Jorge S./Pathology" w:date="2019-06-27T01:03:00Z">
              <w:rPr>
                <w:rFonts w:ascii="Arial" w:hAnsi="Arial" w:cs="Arial"/>
                <w:color w:val="0033CC"/>
              </w:rPr>
            </w:rPrChange>
          </w:rPr>
          <w:t>Resp</w:t>
        </w:r>
      </w:ins>
      <w:ins w:id="1918" w:author="Reis-Filho, Jorge S./Pathology" w:date="2019-06-27T01:03:00Z">
        <w:r w:rsidR="000832D0" w:rsidRPr="000832D0">
          <w:rPr>
            <w:rFonts w:ascii="Arial" w:hAnsi="Arial" w:cs="Arial"/>
            <w:b/>
            <w:color w:val="0033CC"/>
            <w:rPrChange w:id="1919" w:author="Reis-Filho, Jorge S./Pathology" w:date="2019-06-27T01:03:00Z">
              <w:rPr>
                <w:rFonts w:ascii="Arial" w:hAnsi="Arial" w:cs="Arial"/>
                <w:color w:val="0033CC"/>
              </w:rPr>
            </w:rPrChange>
          </w:rPr>
          <w:t xml:space="preserve">onse to Reviewers </w:t>
        </w:r>
      </w:ins>
      <w:r w:rsidR="00C80ED4" w:rsidRPr="000832D0">
        <w:rPr>
          <w:rFonts w:ascii="Arial" w:eastAsia="Arial" w:hAnsi="Arial" w:cs="Arial"/>
          <w:b/>
          <w:color w:val="0033CC"/>
          <w:rPrChange w:id="1920" w:author="Reis-Filho, Jorge S./Pathology" w:date="2019-06-27T01:03:00Z">
            <w:rPr>
              <w:rFonts w:ascii="Arial" w:eastAsia="Arial" w:hAnsi="Arial" w:cs="Arial"/>
              <w:color w:val="0033CC"/>
            </w:rPr>
          </w:rPrChange>
        </w:rPr>
        <w:t>Figure</w:t>
      </w:r>
      <w:r w:rsidR="00152750" w:rsidRPr="000832D0">
        <w:rPr>
          <w:rFonts w:ascii="Arial" w:eastAsia="Arial" w:hAnsi="Arial" w:cs="Arial"/>
          <w:b/>
          <w:color w:val="0032CC"/>
          <w:rPrChange w:id="1921" w:author="Reis-Filho, Jorge S./Pathology" w:date="2019-06-27T01:03:00Z">
            <w:rPr>
              <w:rFonts w:ascii="Arial" w:eastAsia="Arial" w:hAnsi="Arial" w:cs="Arial"/>
              <w:color w:val="0032CC"/>
            </w:rPr>
          </w:rPrChange>
        </w:rPr>
        <w:t>s</w:t>
      </w:r>
      <w:r w:rsidRPr="000832D0">
        <w:rPr>
          <w:rFonts w:ascii="Arial" w:hAnsi="Arial" w:cs="Arial"/>
          <w:b/>
          <w:color w:val="0033CC"/>
          <w:rPrChange w:id="1922" w:author="Reis-Filho, Jorge S./Pathology" w:date="2019-06-27T01:03:00Z">
            <w:rPr>
              <w:rFonts w:ascii="Arial" w:hAnsi="Arial" w:cs="Arial"/>
              <w:color w:val="0033CC"/>
            </w:rPr>
          </w:rPrChange>
        </w:rPr>
        <w:t xml:space="preserve"> 16</w:t>
      </w:r>
      <w:r w:rsidR="00152750" w:rsidRPr="000832D0">
        <w:rPr>
          <w:rFonts w:ascii="Arial" w:hAnsi="Arial" w:cs="Arial"/>
          <w:b/>
          <w:color w:val="0033CC"/>
          <w:rPrChange w:id="1923" w:author="Reis-Filho, Jorge S./Pathology" w:date="2019-06-27T01:03:00Z">
            <w:rPr>
              <w:rFonts w:ascii="Arial" w:hAnsi="Arial" w:cs="Arial"/>
              <w:color w:val="0033CC"/>
            </w:rPr>
          </w:rPrChange>
        </w:rPr>
        <w:t>a</w:t>
      </w:r>
      <w:ins w:id="1924" w:author="Reis-Filho, Jorge S./Pathology" w:date="2019-06-27T01:03:00Z">
        <w:r w:rsidR="000832D0" w:rsidRPr="000832D0">
          <w:rPr>
            <w:rFonts w:ascii="Arial" w:eastAsia="Arial" w:hAnsi="Arial" w:cs="Arial"/>
            <w:b/>
            <w:color w:val="0033CC"/>
            <w:rPrChange w:id="1925" w:author="Reis-Filho, Jorge S./Pathology" w:date="2019-06-27T01:03:00Z">
              <w:rPr>
                <w:rFonts w:ascii="Arial" w:eastAsia="Arial" w:hAnsi="Arial" w:cs="Arial"/>
                <w:color w:val="0033CC"/>
              </w:rPr>
            </w:rPrChange>
          </w:rPr>
          <w:t>-</w:t>
        </w:r>
      </w:ins>
      <w:del w:id="1926" w:author="Reis-Filho, Jorge S./Pathology" w:date="2019-06-27T01:03:00Z">
        <w:r w:rsidR="00C80ED4" w:rsidRPr="000832D0" w:rsidDel="000832D0">
          <w:rPr>
            <w:rFonts w:ascii="Arial" w:eastAsia="Arial" w:hAnsi="Arial" w:cs="Arial"/>
            <w:b/>
            <w:color w:val="0033CC"/>
            <w:rPrChange w:id="1927" w:author="Reis-Filho, Jorge S./Pathology" w:date="2019-06-27T01:03:00Z">
              <w:rPr>
                <w:rFonts w:ascii="Arial" w:eastAsia="Arial" w:hAnsi="Arial" w:cs="Arial"/>
                <w:color w:val="0033CC"/>
              </w:rPr>
            </w:rPrChange>
          </w:rPr>
          <w:delText xml:space="preserve"> to </w:delText>
        </w:r>
      </w:del>
      <w:r w:rsidR="00152750" w:rsidRPr="000832D0">
        <w:rPr>
          <w:rFonts w:ascii="Arial" w:hAnsi="Arial" w:cs="Arial"/>
          <w:b/>
          <w:color w:val="0033CC"/>
          <w:rPrChange w:id="1928" w:author="Reis-Filho, Jorge S./Pathology" w:date="2019-06-27T01:03:00Z">
            <w:rPr>
              <w:rFonts w:ascii="Arial" w:hAnsi="Arial" w:cs="Arial"/>
              <w:color w:val="0033CC"/>
            </w:rPr>
          </w:rPrChange>
        </w:rPr>
        <w:t>16f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0035DCD7" w14:textId="75090C49" w:rsidR="00413E5F" w:rsidRPr="00A7225E" w:rsidRDefault="00B4071F" w:rsidP="00A7225E">
      <w:pPr>
        <w:numPr>
          <w:ilvl w:val="0"/>
          <w:numId w:val="5"/>
        </w:numPr>
        <w:spacing w:after="0" w:line="240" w:lineRule="auto"/>
        <w:jc w:val="both"/>
        <w:rPr>
          <w:rFonts w:ascii="Arial" w:hAnsi="Arial" w:cs="Arial"/>
          <w:color w:val="0033CC"/>
        </w:rPr>
      </w:pPr>
      <w:r w:rsidRPr="00A7225E">
        <w:rPr>
          <w:rFonts w:ascii="Arial" w:hAnsi="Arial" w:cs="Arial"/>
          <w:color w:val="0033CC"/>
        </w:rPr>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ins w:id="1929" w:author="Reis-Filho, Jorge S./Pathology" w:date="2019-06-27T01:03:00Z">
        <w:r w:rsidR="000832D0" w:rsidRPr="000832D0">
          <w:rPr>
            <w:rFonts w:ascii="Arial" w:hAnsi="Arial" w:cs="Arial"/>
            <w:b/>
            <w:color w:val="0033CC"/>
            <w:rPrChange w:id="1930" w:author="Reis-Filho, Jorge S./Pathology" w:date="2019-06-27T01:03:00Z">
              <w:rPr>
                <w:rFonts w:ascii="Arial" w:hAnsi="Arial" w:cs="Arial"/>
                <w:color w:val="0033CC"/>
              </w:rPr>
            </w:rPrChange>
          </w:rPr>
          <w:t xml:space="preserve">Response to Reviewers </w:t>
        </w:r>
      </w:ins>
      <w:r w:rsidRPr="000832D0">
        <w:rPr>
          <w:rFonts w:ascii="Arial" w:hAnsi="Arial" w:cs="Arial"/>
          <w:b/>
          <w:color w:val="0033CC"/>
          <w:rPrChange w:id="1931" w:author="Reis-Filho, Jorge S./Pathology" w:date="2019-06-27T01:03:00Z">
            <w:rPr>
              <w:rFonts w:ascii="Arial" w:hAnsi="Arial" w:cs="Arial"/>
              <w:color w:val="0033CC"/>
            </w:rPr>
          </w:rPrChange>
        </w:rPr>
        <w:t>Figure 16</w:t>
      </w:r>
      <w:r w:rsidR="00152750" w:rsidRPr="000832D0">
        <w:rPr>
          <w:rFonts w:ascii="Arial" w:hAnsi="Arial" w:cs="Arial"/>
          <w:b/>
          <w:color w:val="0033CC"/>
          <w:rPrChange w:id="1932" w:author="Reis-Filho, Jorge S./Pathology" w:date="2019-06-27T01:03:00Z">
            <w:rPr>
              <w:rFonts w:ascii="Arial" w:hAnsi="Arial" w:cs="Arial"/>
              <w:color w:val="0033CC"/>
            </w:rPr>
          </w:rPrChange>
        </w:rPr>
        <w:t>g</w:t>
      </w:r>
      <w:r w:rsidR="00152750" w:rsidRPr="000832D0">
        <w:rPr>
          <w:rFonts w:ascii="Arial" w:eastAsia="Arial" w:hAnsi="Arial" w:cs="Arial"/>
          <w:b/>
          <w:color w:val="0032CC"/>
          <w:rPrChange w:id="1933" w:author="Reis-Filho, Jorge S./Pathology" w:date="2019-06-27T01:03:00Z">
            <w:rPr>
              <w:rFonts w:ascii="Arial" w:eastAsia="Arial" w:hAnsi="Arial" w:cs="Arial"/>
              <w:color w:val="0032CC"/>
            </w:rPr>
          </w:rPrChange>
        </w:rPr>
        <w:t>-16h</w:t>
      </w:r>
      <w:del w:id="1934" w:author="Reis-Filho, Jorge S./Pathology" w:date="2019-06-27T01:03:00Z">
        <w:r w:rsidRPr="00A7225E" w:rsidDel="000832D0">
          <w:rPr>
            <w:rFonts w:ascii="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2D65D256" w14:textId="77777777" w:rsidR="00413E5F" w:rsidRPr="00A7225E" w:rsidRDefault="00413E5F" w:rsidP="00A7225E">
      <w:pPr>
        <w:spacing w:after="0" w:line="240" w:lineRule="auto"/>
        <w:ind w:left="720"/>
        <w:jc w:val="both"/>
        <w:rPr>
          <w:rFonts w:ascii="Arial" w:hAnsi="Arial" w:cs="Arial"/>
          <w:color w:val="0033CC"/>
        </w:rPr>
      </w:pPr>
    </w:p>
    <w:p w14:paraId="57540AA4" w14:textId="0F88385D" w:rsidR="000832D0" w:rsidRPr="000832D0" w:rsidRDefault="00B4071F" w:rsidP="000832D0">
      <w:pPr>
        <w:numPr>
          <w:ilvl w:val="0"/>
          <w:numId w:val="5"/>
        </w:numPr>
        <w:spacing w:after="0" w:line="240" w:lineRule="auto"/>
        <w:jc w:val="both"/>
        <w:rPr>
          <w:ins w:id="1935" w:author="Reis-Filho, Jorge S./Pathology" w:date="2019-06-27T01:04:00Z"/>
          <w:rFonts w:ascii="Arial" w:eastAsia="Arial" w:hAnsi="Arial" w:cs="Arial"/>
          <w:color w:val="0033CC"/>
          <w:rPrChange w:id="1936" w:author="Reis-Filho, Jorge S./Pathology" w:date="2019-06-27T01:04:00Z">
            <w:rPr>
              <w:ins w:id="1937" w:author="Reis-Filho, Jorge S./Pathology" w:date="2019-06-27T01:04:00Z"/>
            </w:rPr>
          </w:rPrChange>
        </w:rPr>
      </w:pPr>
      <w:r w:rsidRPr="00A7225E">
        <w:rPr>
          <w:rFonts w:ascii="Arial" w:hAnsi="Arial" w:cs="Arial"/>
          <w:color w:val="0033CC"/>
        </w:rPr>
        <w:t xml:space="preserve">Comparing amplifications and homozygous deletions in any of the 410 genes included in the MSK-IMPACT assay for N = 49 tumor biopsy and cfDNA sample pairs with ctDNA fraction estimate &gt;10%. The ROC curves for predicting amplifications or homozygous deletions from the absolute copy numbers in cfDNA are shown in </w:t>
      </w:r>
      <w:ins w:id="1938" w:author="Reis-Filho, Jorge S./Pathology" w:date="2019-06-27T01:03:00Z">
        <w:r w:rsidR="000832D0" w:rsidRPr="000832D0">
          <w:rPr>
            <w:rFonts w:ascii="Arial" w:hAnsi="Arial" w:cs="Arial"/>
            <w:b/>
            <w:color w:val="0033CC"/>
            <w:rPrChange w:id="1939" w:author="Reis-Filho, Jorge S./Pathology" w:date="2019-06-27T01:04:00Z">
              <w:rPr>
                <w:rFonts w:ascii="Arial" w:hAnsi="Arial" w:cs="Arial"/>
                <w:color w:val="0033CC"/>
              </w:rPr>
            </w:rPrChange>
          </w:rPr>
          <w:t xml:space="preserve">Response to Reviewers </w:t>
        </w:r>
      </w:ins>
      <w:r w:rsidR="00C80ED4" w:rsidRPr="000832D0">
        <w:rPr>
          <w:rFonts w:ascii="Arial" w:eastAsia="Arial" w:hAnsi="Arial" w:cs="Arial"/>
          <w:b/>
          <w:color w:val="0033CC"/>
          <w:rPrChange w:id="1940" w:author="Reis-Filho, Jorge S./Pathology" w:date="2019-06-27T01:04:00Z">
            <w:rPr>
              <w:rFonts w:ascii="Arial" w:eastAsia="Arial" w:hAnsi="Arial" w:cs="Arial"/>
              <w:color w:val="0033CC"/>
            </w:rPr>
          </w:rPrChange>
        </w:rPr>
        <w:t>Figures</w:t>
      </w:r>
      <w:r w:rsidRPr="000832D0">
        <w:rPr>
          <w:rFonts w:ascii="Arial" w:hAnsi="Arial" w:cs="Arial"/>
          <w:b/>
          <w:color w:val="0033CC"/>
          <w:rPrChange w:id="1941" w:author="Reis-Filho, Jorge S./Pathology" w:date="2019-06-27T01:04:00Z">
            <w:rPr>
              <w:rFonts w:ascii="Arial" w:hAnsi="Arial" w:cs="Arial"/>
              <w:color w:val="0033CC"/>
            </w:rPr>
          </w:rPrChange>
        </w:rPr>
        <w:t xml:space="preserve"> 17</w:t>
      </w:r>
      <w:r w:rsidR="005A4295" w:rsidRPr="000832D0">
        <w:rPr>
          <w:rFonts w:ascii="Arial" w:hAnsi="Arial" w:cs="Arial"/>
          <w:b/>
          <w:color w:val="0033CC"/>
          <w:rPrChange w:id="1942" w:author="Reis-Filho, Jorge S./Pathology" w:date="2019-06-27T01:04:00Z">
            <w:rPr>
              <w:rFonts w:ascii="Arial" w:hAnsi="Arial" w:cs="Arial"/>
              <w:color w:val="0033CC"/>
            </w:rPr>
          </w:rPrChange>
        </w:rPr>
        <w:t>b</w:t>
      </w:r>
      <w:r w:rsidR="00C80ED4" w:rsidRPr="00A7225E">
        <w:rPr>
          <w:rFonts w:ascii="Arial" w:eastAsia="Arial" w:hAnsi="Arial" w:cs="Arial"/>
          <w:color w:val="0033CC"/>
        </w:rPr>
        <w:t xml:space="preserve"> </w:t>
      </w:r>
      <w:del w:id="1943" w:author="Reis-Filho, Jorge S./Pathology" w:date="2019-06-27T01:04:00Z">
        <w:r w:rsidR="00C80ED4" w:rsidRPr="00A7225E" w:rsidDel="000832D0">
          <w:rPr>
            <w:rFonts w:ascii="Arial" w:eastAsia="Arial" w:hAnsi="Arial" w:cs="Arial"/>
            <w:color w:val="0033CC"/>
          </w:rPr>
          <w:delText>and</w:delText>
        </w:r>
      </w:del>
      <w:r w:rsidR="00C80ED4" w:rsidRPr="00A7225E">
        <w:rPr>
          <w:rFonts w:ascii="Arial" w:eastAsia="Arial" w:hAnsi="Arial" w:cs="Arial"/>
          <w:color w:val="0033CC"/>
        </w:rPr>
        <w:t xml:space="preserve"> </w:t>
      </w:r>
      <w:ins w:id="1944" w:author="Reis-Filho, Jorge S./Pathology" w:date="2019-06-27T01:04:00Z">
        <w:r w:rsidR="000832D0">
          <w:rPr>
            <w:rFonts w:ascii="Arial" w:eastAsia="Arial" w:hAnsi="Arial" w:cs="Arial"/>
            <w:color w:val="0033CC"/>
          </w:rPr>
          <w:t xml:space="preserve">and </w:t>
        </w:r>
      </w:ins>
      <w:r w:rsidR="00C80ED4" w:rsidRPr="000832D0">
        <w:rPr>
          <w:rFonts w:ascii="Arial" w:eastAsia="Arial" w:hAnsi="Arial" w:cs="Arial"/>
          <w:b/>
          <w:color w:val="0033CC"/>
          <w:rPrChange w:id="1945" w:author="Reis-Filho, Jorge S./Pathology" w:date="2019-06-27T01:04:00Z">
            <w:rPr>
              <w:rFonts w:ascii="Arial" w:eastAsia="Arial" w:hAnsi="Arial" w:cs="Arial"/>
              <w:color w:val="0033CC"/>
            </w:rPr>
          </w:rPrChange>
        </w:rPr>
        <w:t>17c</w:t>
      </w:r>
      <w:del w:id="1946" w:author="Reis-Filho, Jorge S./Pathology" w:date="2019-06-27T01:04:00Z">
        <w:r w:rsidRPr="000832D0" w:rsidDel="000832D0">
          <w:rPr>
            <w:rFonts w:ascii="Arial" w:hAnsi="Arial" w:cs="Arial"/>
            <w:b/>
            <w:color w:val="0033CC"/>
            <w:rPrChange w:id="1947" w:author="Reis-Filho, Jorge S./Pathology" w:date="2019-06-27T01:04:00Z">
              <w:rPr>
                <w:rFonts w:ascii="Arial" w:hAnsi="Arial" w:cs="Arial"/>
                <w:color w:val="0033CC"/>
              </w:rPr>
            </w:rPrChange>
          </w:rPr>
          <w:delText xml:space="preserve"> </w:delText>
        </w:r>
        <w:r w:rsidRPr="00A7225E" w:rsidDel="000832D0">
          <w:rPr>
            <w:rFonts w:ascii="Arial" w:hAnsi="Arial" w:cs="Arial"/>
            <w:color w:val="0033CC"/>
          </w:rPr>
          <w:delText xml:space="preserve">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w:t>
      </w:r>
      <w:ins w:id="1948" w:author="Reis-Filho, Jorge S./Pathology" w:date="2019-06-27T01:04:00Z">
        <w:r w:rsidR="000832D0">
          <w:rPr>
            <w:rFonts w:ascii="Arial" w:eastAsia="Arial" w:hAnsi="Arial" w:cs="Arial"/>
            <w:color w:val="0033CC"/>
          </w:rPr>
          <w:t xml:space="preserve"> </w:t>
        </w:r>
        <w:proofErr w:type="spellStart"/>
        <w:r w:rsidR="000832D0" w:rsidRPr="000832D0">
          <w:rPr>
            <w:rFonts w:ascii="Arial" w:eastAsia="Arial" w:hAnsi="Arial" w:cs="Arial"/>
            <w:color w:val="0033CC"/>
            <w:highlight w:val="yellow"/>
            <w:rPrChange w:id="1949" w:author="Reis-Filho, Jorge S./Pathology" w:date="2019-06-27T01:05: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1950" w:author="Reis-Filho, Jorge S./Pathology" w:date="2019-06-27T01:05:00Z">
              <w:rPr>
                <w:rFonts w:ascii="Arial" w:eastAsia="Arial" w:hAnsi="Arial" w:cs="Arial"/>
                <w:color w:val="0033CC"/>
              </w:rPr>
            </w:rPrChange>
          </w:rPr>
          <w:t xml:space="preserve"> A summary of the findings needs to be provided here – we cannot expect too much from the reviewer </w:t>
        </w:r>
        <w:proofErr w:type="spellStart"/>
        <w:r w:rsidR="000832D0" w:rsidRPr="000832D0">
          <w:rPr>
            <w:rFonts w:ascii="Arial" w:eastAsia="Arial" w:hAnsi="Arial" w:cs="Arial"/>
            <w:color w:val="0033CC"/>
            <w:highlight w:val="yellow"/>
            <w:rPrChange w:id="1951" w:author="Reis-Filho, Jorge S./Pathology" w:date="2019-06-27T01:05:00Z">
              <w:rPr>
                <w:rFonts w:ascii="Arial" w:eastAsia="Arial" w:hAnsi="Arial" w:cs="Arial"/>
                <w:color w:val="0033CC"/>
              </w:rPr>
            </w:rPrChange>
          </w:rPr>
          <w:t>xxxx</w:t>
        </w:r>
        <w:proofErr w:type="spellEnd"/>
        <w:r w:rsidR="000832D0">
          <w:rPr>
            <w:rFonts w:ascii="Arial" w:eastAsia="Arial" w:hAnsi="Arial" w:cs="Arial"/>
            <w:color w:val="0033CC"/>
          </w:rPr>
          <w:t>.</w:t>
        </w:r>
      </w:ins>
    </w:p>
    <w:p w14:paraId="364309DB" w14:textId="68B6747D" w:rsidR="00413E5F" w:rsidRPr="00A7225E" w:rsidRDefault="00B4071F" w:rsidP="00A7225E">
      <w:pPr>
        <w:numPr>
          <w:ilvl w:val="0"/>
          <w:numId w:val="5"/>
        </w:numPr>
        <w:spacing w:after="0" w:line="240" w:lineRule="auto"/>
        <w:jc w:val="both"/>
        <w:rPr>
          <w:rFonts w:ascii="Arial" w:eastAsia="Arial" w:hAnsi="Arial" w:cs="Arial"/>
          <w:color w:val="0033CC"/>
        </w:rPr>
      </w:pPr>
      <w:del w:id="1952" w:author="Reis-Filho, Jorge S./Pathology" w:date="2019-06-27T01:05: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ins w:id="1953" w:author="Reis-Filho, Jorge S./Pathology" w:date="2019-06-27T01:05: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sidRPr="000832D0">
          <w:rPr>
            <w:rFonts w:ascii="Arial" w:hAnsi="Arial" w:cs="Arial"/>
            <w:b/>
            <w:color w:val="0033CC"/>
          </w:rPr>
          <w:t xml:space="preserve"> </w:t>
        </w:r>
      </w:ins>
      <w:del w:id="1954" w:author="Reis-Filho, Jorge S./Pathology" w:date="2019-06-27T01:05:00Z">
        <w:r w:rsidRPr="000832D0" w:rsidDel="000832D0">
          <w:rPr>
            <w:rFonts w:ascii="Arial" w:eastAsia="Arial" w:hAnsi="Arial" w:cs="Arial"/>
            <w:b/>
            <w:color w:val="0033CC"/>
            <w:rPrChange w:id="1955" w:author="Reis-Filho, Jorge S./Pathology" w:date="2019-06-27T01:05: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1956" w:author="Reis-Filho, Jorge S./Pathology" w:date="2019-06-27T01:05:00Z">
            <w:rPr>
              <w:rFonts w:ascii="Arial" w:eastAsia="Arial" w:hAnsi="Arial" w:cs="Arial"/>
              <w:color w:val="0033CC"/>
            </w:rPr>
          </w:rPrChange>
        </w:rPr>
        <w:t>17c</w:t>
      </w:r>
      <w:r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Pr="00A7225E">
        <w:rPr>
          <w:rFonts w:ascii="Arial" w:eastAsia="Arial" w:hAnsi="Arial" w:cs="Arial"/>
          <w:color w:val="0033CC"/>
        </w:rPr>
        <w:t>. Overall 34 of 49 (69%) patients had at least one amplification or homozygous deletion reported in their matched tumor biopsies and in 26 (76.5%) patients, at least one concordant alteration was also detected in cfDNA. T</w:t>
      </w:r>
      <w:ins w:id="1957" w:author="Reis-Filho, Jorge S./Pathology" w:date="2019-06-27T01:05:00Z">
        <w:r w:rsidR="000832D0" w:rsidRPr="000832D0">
          <w:rPr>
            <w:rFonts w:ascii="Arial" w:hAnsi="Arial" w:cs="Arial"/>
            <w:b/>
            <w:color w:val="0033CC"/>
          </w:rPr>
          <w:t xml:space="preserve">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ins>
      <w:r w:rsidRPr="000832D0">
        <w:rPr>
          <w:rFonts w:ascii="Arial" w:eastAsia="Arial" w:hAnsi="Arial" w:cs="Arial"/>
          <w:b/>
          <w:color w:val="0033CC"/>
          <w:rPrChange w:id="1958" w:author="Reis-Filho, Jorge S./Pathology" w:date="2019-06-27T01:05:00Z">
            <w:rPr>
              <w:rFonts w:ascii="Arial" w:eastAsia="Arial" w:hAnsi="Arial" w:cs="Arial"/>
              <w:color w:val="0033CC"/>
            </w:rPr>
          </w:rPrChange>
        </w:rPr>
        <w:t xml:space="preserve">able </w:t>
      </w:r>
      <w:r w:rsidR="00C80ED4" w:rsidRPr="000832D0">
        <w:rPr>
          <w:rFonts w:ascii="Arial" w:eastAsia="Arial" w:hAnsi="Arial" w:cs="Arial"/>
          <w:b/>
          <w:color w:val="0033CC"/>
          <w:rPrChange w:id="1959" w:author="Reis-Filho, Jorge S./Pathology" w:date="2019-06-27T01:05:00Z">
            <w:rPr>
              <w:rFonts w:ascii="Arial" w:eastAsia="Arial" w:hAnsi="Arial" w:cs="Arial"/>
              <w:color w:val="0033CC"/>
            </w:rPr>
          </w:rPrChange>
        </w:rPr>
        <w:t>1</w:t>
      </w:r>
      <w:r w:rsidR="006E1F9B" w:rsidRPr="000832D0">
        <w:rPr>
          <w:rFonts w:ascii="Arial" w:eastAsia="Arial" w:hAnsi="Arial" w:cs="Arial"/>
          <w:b/>
          <w:color w:val="0033CC"/>
          <w:rPrChange w:id="1960" w:author="Reis-Filho, Jorge S./Pathology" w:date="2019-06-27T01:05:00Z">
            <w:rPr>
              <w:rFonts w:ascii="Arial" w:eastAsia="Arial" w:hAnsi="Arial" w:cs="Arial"/>
              <w:color w:val="0033CC"/>
            </w:rPr>
          </w:rPrChange>
        </w:rPr>
        <w:t>4</w:t>
      </w:r>
      <w:r w:rsidRPr="00A7225E">
        <w:rPr>
          <w:rFonts w:ascii="Arial" w:eastAsia="Arial" w:hAnsi="Arial" w:cs="Arial"/>
          <w:color w:val="0033CC"/>
        </w:rPr>
        <w:t xml:space="preserve"> </w:t>
      </w:r>
      <w:del w:id="1961" w:author="Reis-Filho, Jorge S./Pathology" w:date="2019-06-27T01:05:00Z">
        <w:r w:rsidRPr="00A7225E" w:rsidDel="000832D0">
          <w:rPr>
            <w:rFonts w:ascii="Arial" w:eastAsia="Arial" w:hAnsi="Arial" w:cs="Arial"/>
            <w:color w:val="0033CC"/>
          </w:rPr>
          <w:delText xml:space="preserve">of this </w:delText>
        </w:r>
        <w:r w:rsidR="003A08F4" w:rsidRPr="00A7225E" w:rsidDel="000832D0">
          <w:rPr>
            <w:rFonts w:ascii="Arial" w:eastAsia="Arial" w:hAnsi="Arial" w:cs="Arial"/>
            <w:color w:val="0033CC"/>
          </w:rPr>
          <w:delText>response</w:delText>
        </w:r>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provides </w:t>
      </w:r>
      <w:del w:id="1962" w:author="Reis-Filho, Jorge S./Pathology" w:date="2019-06-27T01:05:00Z">
        <w:r w:rsidRPr="00A7225E" w:rsidDel="000832D0">
          <w:rPr>
            <w:rFonts w:ascii="Arial" w:eastAsia="Arial" w:hAnsi="Arial" w:cs="Arial"/>
            <w:color w:val="0033CC"/>
          </w:rPr>
          <w:delText xml:space="preserve">the </w:delText>
        </w:r>
      </w:del>
      <w:ins w:id="1963" w:author="Reis-Filho, Jorge S./Pathology" w:date="2019-06-27T01:05:00Z">
        <w:r w:rsidR="000832D0">
          <w:rPr>
            <w:rFonts w:ascii="Arial" w:eastAsia="Arial" w:hAnsi="Arial" w:cs="Arial"/>
            <w:color w:val="0033CC"/>
          </w:rPr>
          <w:t>a</w:t>
        </w:r>
        <w:r w:rsidR="000832D0" w:rsidRPr="00A7225E">
          <w:rPr>
            <w:rFonts w:ascii="Arial" w:eastAsia="Arial" w:hAnsi="Arial" w:cs="Arial"/>
            <w:color w:val="0033CC"/>
          </w:rPr>
          <w:t xml:space="preserve"> </w:t>
        </w:r>
      </w:ins>
      <w:r w:rsidRPr="00A7225E">
        <w:rPr>
          <w:rFonts w:ascii="Arial" w:eastAsia="Arial" w:hAnsi="Arial" w:cs="Arial"/>
          <w:color w:val="0033CC"/>
        </w:rPr>
        <w:t xml:space="preserve">detailed breakdown of detection rate by cancer type. Overall 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w:t>
      </w:r>
      <w:ins w:id="1964" w:author="Reis-Filho, Jorge S./Pathology" w:date="2019-06-27T01:06:00Z">
        <w:r w:rsidR="000832D0" w:rsidRPr="003A528F">
          <w:rPr>
            <w:rFonts w:ascii="Arial" w:hAnsi="Arial" w:cs="Arial"/>
            <w:b/>
            <w:color w:val="0033CC"/>
          </w:rPr>
          <w:t xml:space="preserve">Response to Reviewers </w:t>
        </w:r>
      </w:ins>
      <w:r w:rsidRPr="000832D0">
        <w:rPr>
          <w:rFonts w:ascii="Arial" w:eastAsia="Arial" w:hAnsi="Arial" w:cs="Arial"/>
          <w:b/>
          <w:color w:val="0033CC"/>
          <w:rPrChange w:id="1965" w:author="Reis-Filho, Jorge S./Pathology" w:date="2019-06-27T01:06:00Z">
            <w:rPr>
              <w:rFonts w:ascii="Arial" w:eastAsia="Arial" w:hAnsi="Arial" w:cs="Arial"/>
              <w:color w:val="0033CC"/>
            </w:rPr>
          </w:rPrChange>
        </w:rPr>
        <w:t xml:space="preserve">Table </w:t>
      </w:r>
      <w:r w:rsidR="00C80ED4" w:rsidRPr="000832D0">
        <w:rPr>
          <w:rFonts w:ascii="Arial" w:eastAsia="Arial" w:hAnsi="Arial" w:cs="Arial"/>
          <w:b/>
          <w:color w:val="0033CC"/>
          <w:rPrChange w:id="1966" w:author="Reis-Filho, Jorge S./Pathology" w:date="2019-06-27T01:06:00Z">
            <w:rPr>
              <w:rFonts w:ascii="Arial" w:eastAsia="Arial" w:hAnsi="Arial" w:cs="Arial"/>
              <w:color w:val="0033CC"/>
            </w:rPr>
          </w:rPrChange>
        </w:rPr>
        <w:t>1</w:t>
      </w:r>
      <w:r w:rsidR="006E1F9B" w:rsidRPr="000832D0">
        <w:rPr>
          <w:rFonts w:ascii="Arial" w:eastAsia="Arial" w:hAnsi="Arial" w:cs="Arial"/>
          <w:b/>
          <w:color w:val="0033CC"/>
          <w:rPrChange w:id="1967" w:author="Reis-Filho, Jorge S./Pathology" w:date="2019-06-27T01:06:00Z">
            <w:rPr>
              <w:rFonts w:ascii="Arial" w:eastAsia="Arial" w:hAnsi="Arial" w:cs="Arial"/>
              <w:color w:val="0033CC"/>
            </w:rPr>
          </w:rPrChange>
        </w:rPr>
        <w:t>4</w:t>
      </w:r>
      <w:r w:rsidRPr="00A7225E">
        <w:rPr>
          <w:rFonts w:ascii="Arial" w:eastAsia="Arial" w:hAnsi="Arial" w:cs="Arial"/>
          <w:color w:val="0033CC"/>
        </w:rPr>
        <w:t xml:space="preserve"> and </w:t>
      </w:r>
      <w:ins w:id="1968" w:author="Reis-Filho, Jorge S./Pathology" w:date="2019-06-27T01:06: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ins>
      <w:del w:id="1969" w:author="Reis-Filho, Jorge S./Pathology" w:date="2019-06-27T01:06:00Z">
        <w:r w:rsidRPr="000832D0" w:rsidDel="000832D0">
          <w:rPr>
            <w:rFonts w:ascii="Arial" w:eastAsia="Arial" w:hAnsi="Arial" w:cs="Arial"/>
            <w:b/>
            <w:color w:val="0033CC"/>
            <w:rPrChange w:id="1970" w:author="Reis-Filho, Jorge S./Pathology" w:date="2019-06-27T01:06: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1971" w:author="Reis-Filho, Jorge S./Pathology" w:date="2019-06-27T01:06:00Z">
            <w:rPr>
              <w:rFonts w:ascii="Arial" w:eastAsia="Arial" w:hAnsi="Arial" w:cs="Arial"/>
              <w:color w:val="0033CC"/>
            </w:rPr>
          </w:rPrChange>
        </w:rPr>
        <w:t>18</w:t>
      </w:r>
      <w:r w:rsidR="006E1F9B" w:rsidRPr="000832D0">
        <w:rPr>
          <w:rFonts w:ascii="Arial" w:eastAsia="Arial" w:hAnsi="Arial" w:cs="Arial"/>
          <w:b/>
          <w:color w:val="0033CC"/>
          <w:rPrChange w:id="1972" w:author="Reis-Filho, Jorge S./Pathology" w:date="2019-06-27T01:06:00Z">
            <w:rPr>
              <w:rFonts w:ascii="Arial" w:eastAsia="Arial" w:hAnsi="Arial" w:cs="Arial"/>
              <w:color w:val="0033CC"/>
            </w:rPr>
          </w:rPrChange>
        </w:rPr>
        <w:t>f</w:t>
      </w:r>
      <w:r w:rsidR="00190B38" w:rsidRPr="00A7225E">
        <w:rPr>
          <w:rFonts w:ascii="Arial" w:eastAsia="Arial" w:hAnsi="Arial" w:cs="Arial"/>
          <w:color w:val="0033CC"/>
        </w:rPr>
        <w:t xml:space="preserve"> </w:t>
      </w:r>
      <w:r w:rsidRPr="00A7225E">
        <w:rPr>
          <w:rFonts w:ascii="Arial" w:eastAsia="Arial" w:hAnsi="Arial" w:cs="Arial"/>
          <w:color w:val="0033CC"/>
        </w:rPr>
        <w:t xml:space="preserve">of this </w:t>
      </w:r>
      <w:r w:rsidR="003A08F4" w:rsidRPr="00A7225E">
        <w:rPr>
          <w:rFonts w:ascii="Arial" w:eastAsia="Arial" w:hAnsi="Arial" w:cs="Arial"/>
          <w:color w:val="0033CC"/>
        </w:rPr>
        <w:t>response</w:t>
      </w:r>
      <w:r w:rsidRPr="00A7225E">
        <w:rPr>
          <w:rFonts w:ascii="Arial" w:eastAsia="Arial" w:hAnsi="Arial" w:cs="Arial"/>
          <w:color w:val="0033CC"/>
        </w:rPr>
        <w:t xml:space="preserve"> provide the detection rate by cancer type</w:t>
      </w:r>
      <w:r w:rsidR="006E1F9B" w:rsidRPr="00A7225E">
        <w:rPr>
          <w:rFonts w:ascii="Arial" w:eastAsia="Arial" w:hAnsi="Arial" w:cs="Arial"/>
          <w:color w:val="0033CC"/>
        </w:rPr>
        <w:t xml:space="preserve"> comparing cfDNA with paired tumor tissue</w:t>
      </w:r>
      <w:proofErr w:type="gramStart"/>
      <w:ins w:id="1973" w:author="Reis-Filho, Jorge S./Pathology" w:date="2019-06-27T01:06:00Z">
        <w:r w:rsidR="000832D0">
          <w:rPr>
            <w:rFonts w:ascii="Arial" w:eastAsia="Arial" w:hAnsi="Arial" w:cs="Arial"/>
            <w:color w:val="0033CC"/>
          </w:rPr>
          <w:t xml:space="preserve">. </w:t>
        </w:r>
        <w:proofErr w:type="gramEnd"/>
        <w:r w:rsidR="000832D0" w:rsidRPr="000832D0">
          <w:rPr>
            <w:rFonts w:ascii="Arial" w:eastAsia="Arial" w:hAnsi="Arial" w:cs="Arial"/>
            <w:color w:val="0033CC"/>
            <w:highlight w:val="yellow"/>
            <w:rPrChange w:id="1974" w:author="Reis-Filho, Jorge S./Pathology" w:date="2019-06-27T01:06:00Z">
              <w:rPr>
                <w:rFonts w:ascii="Arial" w:eastAsia="Arial" w:hAnsi="Arial" w:cs="Arial"/>
                <w:color w:val="0033CC"/>
              </w:rPr>
            </w:rPrChange>
          </w:rPr>
          <w:t xml:space="preserve">In brief, </w:t>
        </w:r>
        <w:proofErr w:type="spellStart"/>
        <w:r w:rsidR="000832D0" w:rsidRPr="000832D0">
          <w:rPr>
            <w:rFonts w:ascii="Arial" w:eastAsia="Arial" w:hAnsi="Arial" w:cs="Arial"/>
            <w:color w:val="0033CC"/>
            <w:highlight w:val="yellow"/>
            <w:rPrChange w:id="1975" w:author="Reis-Filho, Jorge S./Pathology" w:date="2019-06-27T01:06: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1976" w:author="Reis-Filho, Jorge S./Pathology" w:date="2019-06-27T01:06:00Z">
              <w:rPr>
                <w:rFonts w:ascii="Arial" w:eastAsia="Arial" w:hAnsi="Arial" w:cs="Arial"/>
                <w:color w:val="0033CC"/>
              </w:rPr>
            </w:rPrChange>
          </w:rPr>
          <w:t xml:space="preserve"> please provide a brief summary of the findings </w:t>
        </w:r>
        <w:proofErr w:type="spellStart"/>
        <w:r w:rsidR="000832D0" w:rsidRPr="000832D0">
          <w:rPr>
            <w:rFonts w:ascii="Arial" w:eastAsia="Arial" w:hAnsi="Arial" w:cs="Arial"/>
            <w:color w:val="0033CC"/>
            <w:highlight w:val="yellow"/>
            <w:rPrChange w:id="1977" w:author="Reis-Filho, Jorge S./Pathology" w:date="2019-06-27T01:06:00Z">
              <w:rPr>
                <w:rFonts w:ascii="Arial" w:eastAsia="Arial" w:hAnsi="Arial" w:cs="Arial"/>
                <w:color w:val="0033CC"/>
              </w:rPr>
            </w:rPrChange>
          </w:rPr>
          <w:t>xxxx</w:t>
        </w:r>
      </w:ins>
      <w:proofErr w:type="spellEnd"/>
      <w:r w:rsidRPr="00A7225E">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7ECBDDF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Finally, we evaluated the concordance between the tumor biopsies and cfDNA samples for reported clinically actionable alterations</w:t>
      </w:r>
      <w:ins w:id="1978" w:author="Reis-Filho, Jorge S./Pathology" w:date="2019-06-27T01:06:00Z">
        <w:r w:rsidR="000832D0">
          <w:rPr>
            <w:rFonts w:ascii="Arial" w:eastAsia="Arial" w:hAnsi="Arial" w:cs="Arial"/>
            <w:color w:val="0033CC"/>
          </w:rPr>
          <w:t xml:space="preserve"> (</w:t>
        </w:r>
        <w:proofErr w:type="spellStart"/>
        <w:r w:rsidR="000832D0">
          <w:rPr>
            <w:rFonts w:ascii="Arial" w:eastAsia="Arial" w:hAnsi="Arial" w:cs="Arial"/>
            <w:color w:val="0033CC"/>
          </w:rPr>
          <w:t>OncoK</w:t>
        </w:r>
      </w:ins>
      <w:ins w:id="1979" w:author="Reis-Filho, Jorge S./Pathology" w:date="2019-06-27T01:07:00Z">
        <w:r w:rsidR="000832D0">
          <w:rPr>
            <w:rFonts w:ascii="Arial" w:eastAsia="Arial" w:hAnsi="Arial" w:cs="Arial"/>
            <w:color w:val="0033CC"/>
          </w:rPr>
          <w:t>b</w:t>
        </w:r>
        <w:proofErr w:type="spellEnd"/>
        <w:r w:rsidR="000832D0">
          <w:rPr>
            <w:rFonts w:ascii="Arial" w:eastAsia="Arial" w:hAnsi="Arial" w:cs="Arial"/>
            <w:color w:val="0033CC"/>
          </w:rPr>
          <w:t xml:space="preserve"> level 1; </w:t>
        </w:r>
      </w:ins>
      <w:ins w:id="1980" w:author="Reis-Filho, Jorge S./Pathology" w:date="2019-06-27T01:09:00Z">
        <w:r w:rsidR="00602866" w:rsidRPr="00602866">
          <w:rPr>
            <w:rFonts w:ascii="Arial" w:eastAsia="Arial" w:hAnsi="Arial" w:cs="Arial"/>
            <w:color w:val="0033CC"/>
          </w:rPr>
          <w:t>PMID: 28890946</w:t>
        </w:r>
      </w:ins>
      <w:ins w:id="1981" w:author="Reis-Filho, Jorge S./Pathology" w:date="2019-06-27T01:07:00Z">
        <w:r w:rsidR="000832D0">
          <w:rPr>
            <w:rFonts w:ascii="Arial" w:eastAsia="Arial" w:hAnsi="Arial" w:cs="Arial"/>
            <w:color w:val="0033CC"/>
          </w:rPr>
          <w:t>)</w:t>
        </w:r>
      </w:ins>
      <w:r w:rsidRPr="00A7225E">
        <w:rPr>
          <w:rFonts w:ascii="Arial" w:eastAsia="Arial" w:hAnsi="Arial" w:cs="Arial"/>
          <w:color w:val="0033CC"/>
        </w:rPr>
        <w:t xml:space="preserve">. Four breast cancer patients harbored an amplification of the </w:t>
      </w:r>
      <w:r w:rsidRPr="00A7225E">
        <w:rPr>
          <w:rFonts w:ascii="Arial" w:eastAsia="Arial" w:hAnsi="Arial" w:cs="Arial"/>
          <w:i/>
          <w:color w:val="0033CC"/>
        </w:rPr>
        <w:t>ERBB2</w:t>
      </w:r>
      <w:r w:rsidRPr="00A7225E">
        <w:rPr>
          <w:rFonts w:ascii="Arial" w:eastAsia="Arial" w:hAnsi="Arial" w:cs="Arial"/>
          <w:color w:val="0033CC"/>
        </w:rPr>
        <w:t xml:space="preserve"> locus on chromosome 17q and one lung cancer patient had an amplification of the </w:t>
      </w:r>
      <w:r w:rsidRPr="00A7225E">
        <w:rPr>
          <w:rFonts w:ascii="Arial" w:eastAsia="Arial" w:hAnsi="Arial" w:cs="Arial"/>
          <w:i/>
          <w:color w:val="0033CC"/>
        </w:rPr>
        <w:t>MET</w:t>
      </w:r>
      <w:r w:rsidRPr="00A7225E">
        <w:rPr>
          <w:rFonts w:ascii="Arial" w:eastAsia="Arial" w:hAnsi="Arial" w:cs="Arial"/>
          <w:color w:val="0033CC"/>
        </w:rPr>
        <w:t xml:space="preserve"> locus on chromosome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profiles of the tumor biopsies and matched cfDNA samples are shown in Figure </w:t>
      </w:r>
      <w:r w:rsidR="00C80ED4" w:rsidRPr="00A7225E">
        <w:rPr>
          <w:rFonts w:ascii="Arial" w:eastAsia="Arial" w:hAnsi="Arial" w:cs="Arial"/>
          <w:color w:val="0033CC"/>
        </w:rPr>
        <w:t>19</w:t>
      </w:r>
      <w:r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Pr="00A7225E">
        <w:rPr>
          <w:rFonts w:ascii="Arial" w:eastAsia="Arial" w:hAnsi="Arial" w:cs="Arial"/>
          <w:color w:val="0033CC"/>
        </w:rPr>
        <w:t xml:space="preserve">. Three of the four </w:t>
      </w:r>
      <w:r w:rsidRPr="00A7225E">
        <w:rPr>
          <w:rFonts w:ascii="Arial" w:eastAsia="Arial" w:hAnsi="Arial" w:cs="Arial"/>
          <w:i/>
          <w:color w:val="0033CC"/>
        </w:rPr>
        <w:t>ERBB2</w:t>
      </w:r>
      <w:r w:rsidRPr="00A7225E">
        <w:rPr>
          <w:rFonts w:ascii="Arial" w:eastAsia="Arial" w:hAnsi="Arial" w:cs="Arial"/>
          <w:color w:val="0033CC"/>
        </w:rPr>
        <w:t xml:space="preserve"> amplifications were also observed in </w:t>
      </w:r>
      <w:proofErr w:type="spellStart"/>
      <w:r w:rsidRPr="00A7225E">
        <w:rPr>
          <w:rFonts w:ascii="Arial" w:eastAsia="Arial" w:hAnsi="Arial" w:cs="Arial"/>
          <w:color w:val="0033CC"/>
        </w:rPr>
        <w:t>cfDNA</w:t>
      </w:r>
      <w:proofErr w:type="spellEnd"/>
      <w:r w:rsidRPr="00A7225E">
        <w:rPr>
          <w:rFonts w:ascii="Arial" w:eastAsia="Arial" w:hAnsi="Arial" w:cs="Arial"/>
          <w:color w:val="0033CC"/>
        </w:rPr>
        <w:t xml:space="preserve"> </w:t>
      </w:r>
      <w:del w:id="1982" w:author="Reis-Filho, Jorge S./Pathology" w:date="2019-06-27T01:10:00Z">
        <w:r w:rsidRPr="00A7225E" w:rsidDel="00602866">
          <w:rPr>
            <w:rFonts w:ascii="Arial" w:eastAsia="Arial" w:hAnsi="Arial" w:cs="Arial"/>
            <w:color w:val="0033CC"/>
          </w:rPr>
          <w:delText xml:space="preserve">whilst </w:delText>
        </w:r>
      </w:del>
      <w:ins w:id="1983" w:author="Reis-Filho, Jorge S./Pathology" w:date="2019-06-27T01:10:00Z">
        <w:r w:rsidR="00602866">
          <w:rPr>
            <w:rFonts w:ascii="Arial" w:eastAsia="Arial" w:hAnsi="Arial" w:cs="Arial"/>
            <w:color w:val="0033CC"/>
          </w:rPr>
          <w:t>whereas</w:t>
        </w:r>
        <w:r w:rsidR="00602866" w:rsidRPr="00A7225E">
          <w:rPr>
            <w:rFonts w:ascii="Arial" w:eastAsia="Arial" w:hAnsi="Arial" w:cs="Arial"/>
            <w:color w:val="0033CC"/>
          </w:rPr>
          <w:t xml:space="preserve"> </w:t>
        </w:r>
      </w:ins>
      <w:r w:rsidRPr="00A7225E">
        <w:rPr>
          <w:rFonts w:ascii="Arial" w:eastAsia="Arial" w:hAnsi="Arial" w:cs="Arial"/>
          <w:color w:val="0033CC"/>
        </w:rPr>
        <w:t xml:space="preserve">one </w:t>
      </w:r>
      <w:r w:rsidRPr="00A7225E">
        <w:rPr>
          <w:rFonts w:ascii="Arial" w:eastAsia="Arial" w:hAnsi="Arial" w:cs="Arial"/>
          <w:i/>
          <w:color w:val="0033CC"/>
        </w:rPr>
        <w:t>ERBB2</w:t>
      </w:r>
      <w:r w:rsidRPr="00A7225E">
        <w:rPr>
          <w:rFonts w:ascii="Arial" w:eastAsia="Arial" w:hAnsi="Arial" w:cs="Arial"/>
          <w:color w:val="0033CC"/>
        </w:rPr>
        <w:t xml:space="preserve"> and the </w:t>
      </w:r>
      <w:r w:rsidRPr="00A7225E">
        <w:rPr>
          <w:rFonts w:ascii="Arial" w:eastAsia="Arial" w:hAnsi="Arial" w:cs="Arial"/>
          <w:i/>
          <w:color w:val="0033CC"/>
        </w:rPr>
        <w:t>MET</w:t>
      </w:r>
      <w:r w:rsidRPr="00A7225E">
        <w:rPr>
          <w:rFonts w:ascii="Arial" w:eastAsia="Arial" w:hAnsi="Arial" w:cs="Arial"/>
          <w:color w:val="0033CC"/>
        </w:rPr>
        <w:t xml:space="preserve"> amplification were not. The ctDNA fraction estimated for these two cases </w:t>
      </w:r>
      <w:ins w:id="1984" w:author="Reis-Filho, Jorge S./Pathology" w:date="2019-06-27T01:10:00Z">
        <w:r w:rsidR="00602866">
          <w:rPr>
            <w:rFonts w:ascii="Arial" w:eastAsia="Arial" w:hAnsi="Arial" w:cs="Arial"/>
            <w:color w:val="0033CC"/>
          </w:rPr>
          <w:t xml:space="preserve">with discordant results </w:t>
        </w:r>
      </w:ins>
      <w:r w:rsidRPr="00A7225E">
        <w:rPr>
          <w:rFonts w:ascii="Arial" w:eastAsia="Arial" w:hAnsi="Arial" w:cs="Arial"/>
          <w:color w:val="0033CC"/>
        </w:rPr>
        <w:t>were 1.3% and 1.9%, respectively</w:t>
      </w:r>
      <w:ins w:id="1985" w:author="Reis-Filho, Jorge S./Pathology" w:date="2019-06-27T01:10:00Z">
        <w:r w:rsidR="00602866">
          <w:rPr>
            <w:rFonts w:ascii="Arial" w:eastAsia="Arial" w:hAnsi="Arial" w:cs="Arial"/>
            <w:color w:val="0033CC"/>
          </w:rPr>
          <w:t xml:space="preserve">, providing an explanation as to why these could not be detected in </w:t>
        </w:r>
        <w:proofErr w:type="spellStart"/>
        <w:r w:rsidR="00602866">
          <w:rPr>
            <w:rFonts w:ascii="Arial" w:eastAsia="Arial" w:hAnsi="Arial" w:cs="Arial"/>
            <w:color w:val="0033CC"/>
          </w:rPr>
          <w:t>cfDNA</w:t>
        </w:r>
        <w:proofErr w:type="spellEnd"/>
        <w:r w:rsidR="00602866">
          <w:rPr>
            <w:rFonts w:ascii="Arial" w:eastAsia="Arial" w:hAnsi="Arial" w:cs="Arial"/>
            <w:color w:val="0033CC"/>
          </w:rPr>
          <w:t xml:space="preserve"> using the high-intensity </w:t>
        </w:r>
        <w:proofErr w:type="spellStart"/>
        <w:r w:rsidR="00602866">
          <w:rPr>
            <w:rFonts w:ascii="Arial" w:eastAsia="Arial" w:hAnsi="Arial" w:cs="Arial"/>
            <w:color w:val="0033CC"/>
          </w:rPr>
          <w:t>cfDNA</w:t>
        </w:r>
        <w:proofErr w:type="spellEnd"/>
        <w:r w:rsidR="00602866">
          <w:rPr>
            <w:rFonts w:ascii="Arial" w:eastAsia="Arial" w:hAnsi="Arial" w:cs="Arial"/>
            <w:color w:val="0033CC"/>
          </w:rPr>
          <w:t xml:space="preserve"> assay</w:t>
        </w:r>
      </w:ins>
      <w:r w:rsidRPr="00A7225E">
        <w:rPr>
          <w:rFonts w:ascii="Arial" w:eastAsia="Arial" w:hAnsi="Arial" w:cs="Arial"/>
          <w:color w:val="0033CC"/>
        </w:rPr>
        <w:t>.</w:t>
      </w:r>
    </w:p>
    <w:p w14:paraId="442AC985" w14:textId="77777777" w:rsidR="00413E5F" w:rsidRPr="00A7225E" w:rsidRDefault="00413E5F" w:rsidP="00A7225E">
      <w:pPr>
        <w:spacing w:after="0" w:line="240" w:lineRule="auto"/>
        <w:jc w:val="both"/>
        <w:rPr>
          <w:rFonts w:ascii="Arial" w:eastAsia="Arial" w:hAnsi="Arial" w:cs="Arial"/>
          <w:color w:val="0033CC"/>
        </w:rPr>
      </w:pPr>
    </w:p>
    <w:p w14:paraId="3881D16D" w14:textId="425D5C6A" w:rsidR="00413E5F" w:rsidRPr="00A7225E" w:rsidRDefault="00602866" w:rsidP="00A7225E">
      <w:pPr>
        <w:spacing w:after="0" w:line="240" w:lineRule="auto"/>
        <w:jc w:val="both"/>
        <w:rPr>
          <w:rFonts w:ascii="Arial" w:eastAsia="Arial" w:hAnsi="Arial" w:cs="Arial"/>
        </w:rPr>
      </w:pPr>
      <w:ins w:id="1986" w:author="Reis-Filho, Jorge S./Pathology" w:date="2019-06-27T01:10:00Z">
        <w:r w:rsidRPr="00602866">
          <w:rPr>
            <w:rFonts w:ascii="Arial" w:eastAsia="Arial" w:hAnsi="Arial" w:cs="Arial"/>
            <w:b/>
            <w:rPrChange w:id="1987" w:author="Reis-Filho, Jorge S./Pathology" w:date="2019-06-27T01:11:00Z">
              <w:rPr>
                <w:rFonts w:ascii="Arial" w:eastAsia="Arial" w:hAnsi="Arial" w:cs="Arial"/>
              </w:rPr>
            </w:rPrChange>
          </w:rPr>
          <w:t>Response to Reviewer</w:t>
        </w:r>
      </w:ins>
      <w:ins w:id="1988" w:author="Reis-Filho, Jorge S./Pathology" w:date="2019-06-27T01:11:00Z">
        <w:r w:rsidRPr="00602866">
          <w:rPr>
            <w:rFonts w:ascii="Arial" w:eastAsia="Arial" w:hAnsi="Arial" w:cs="Arial"/>
            <w:b/>
            <w:rPrChange w:id="1989" w:author="Reis-Filho, Jorge S./Pathology" w:date="2019-06-27T01:11:00Z">
              <w:rPr>
                <w:rFonts w:ascii="Arial" w:eastAsia="Arial" w:hAnsi="Arial" w:cs="Arial"/>
              </w:rPr>
            </w:rPrChange>
          </w:rPr>
          <w:t xml:space="preserve">s </w:t>
        </w:r>
      </w:ins>
      <w:r w:rsidR="00B4071F" w:rsidRPr="00602866">
        <w:rPr>
          <w:rFonts w:ascii="Arial" w:eastAsia="Arial" w:hAnsi="Arial" w:cs="Arial"/>
          <w:b/>
          <w:rPrChange w:id="1990" w:author="Reis-Filho, Jorge S./Pathology" w:date="2019-06-27T01:11:00Z">
            <w:rPr>
              <w:rFonts w:ascii="Arial" w:eastAsia="Arial" w:hAnsi="Arial" w:cs="Arial"/>
            </w:rPr>
          </w:rPrChange>
        </w:rPr>
        <w:t xml:space="preserve">Table </w:t>
      </w:r>
      <w:r w:rsidR="00C80ED4" w:rsidRPr="00602866">
        <w:rPr>
          <w:rFonts w:ascii="Arial" w:eastAsia="Arial" w:hAnsi="Arial" w:cs="Arial"/>
          <w:b/>
          <w:rPrChange w:id="1991" w:author="Reis-Filho, Jorge S./Pathology" w:date="2019-06-27T01:11:00Z">
            <w:rPr>
              <w:rFonts w:ascii="Arial" w:eastAsia="Arial" w:hAnsi="Arial" w:cs="Arial"/>
            </w:rPr>
          </w:rPrChange>
        </w:rPr>
        <w:t>1</w:t>
      </w:r>
      <w:r w:rsidR="006E1F9B" w:rsidRPr="00602866">
        <w:rPr>
          <w:rFonts w:ascii="Arial" w:eastAsia="Arial" w:hAnsi="Arial" w:cs="Arial"/>
          <w:b/>
          <w:rPrChange w:id="1992" w:author="Reis-Filho, Jorge S./Pathology" w:date="2019-06-27T01:11:00Z">
            <w:rPr>
              <w:rFonts w:ascii="Arial" w:eastAsia="Arial" w:hAnsi="Arial" w:cs="Arial"/>
            </w:rPr>
          </w:rPrChange>
        </w:rPr>
        <w:t>4</w:t>
      </w:r>
      <w:r w:rsidR="00B4071F" w:rsidRPr="00A7225E">
        <w:rPr>
          <w:rFonts w:ascii="Arial" w:eastAsia="Arial" w:hAnsi="Arial" w:cs="Arial"/>
        </w:rPr>
        <w:t>: Summary statistics of concordance of amplifications and homozygous deletions between cfDNA and tumor biopsy assays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A7225E" w14:paraId="38280893" w14:textId="77777777" w:rsidTr="00141484">
        <w:trPr>
          <w:trHeight w:val="420"/>
        </w:trPr>
        <w:tc>
          <w:tcPr>
            <w:tcW w:w="1872" w:type="dxa"/>
            <w:vMerge w:val="restart"/>
            <w:shd w:val="clear" w:color="auto" w:fill="4D4D62"/>
            <w:tcMar>
              <w:top w:w="100" w:type="dxa"/>
              <w:left w:w="100" w:type="dxa"/>
              <w:bottom w:w="100" w:type="dxa"/>
              <w:right w:w="100" w:type="dxa"/>
            </w:tcMar>
          </w:tcPr>
          <w:p w14:paraId="674C21D4" w14:textId="77777777" w:rsidR="00413E5F" w:rsidRPr="00A7225E" w:rsidRDefault="00413E5F" w:rsidP="00A7225E">
            <w:pPr>
              <w:widowControl w:val="0"/>
              <w:pBdr>
                <w:top w:val="nil"/>
                <w:left w:val="nil"/>
                <w:bottom w:val="nil"/>
                <w:right w:val="nil"/>
                <w:between w:val="nil"/>
              </w:pBdr>
              <w:spacing w:after="0" w:line="240" w:lineRule="auto"/>
              <w:jc w:val="both"/>
              <w:rPr>
                <w:rFonts w:ascii="Arial" w:hAnsi="Arial" w:cs="Arial"/>
                <w:color w:val="FFFFFF"/>
              </w:rPr>
            </w:pPr>
          </w:p>
        </w:tc>
        <w:tc>
          <w:tcPr>
            <w:tcW w:w="3744" w:type="dxa"/>
            <w:gridSpan w:val="2"/>
            <w:shd w:val="clear" w:color="auto" w:fill="4D4D62"/>
            <w:tcMar>
              <w:top w:w="100" w:type="dxa"/>
              <w:left w:w="100" w:type="dxa"/>
              <w:bottom w:w="100" w:type="dxa"/>
              <w:right w:w="100" w:type="dxa"/>
            </w:tcMar>
          </w:tcPr>
          <w:p w14:paraId="6EBABD0C"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tcPr>
          <w:p w14:paraId="0CF358F1" w14:textId="77777777" w:rsidR="00413E5F" w:rsidRPr="00A7225E" w:rsidRDefault="00413E5F" w:rsidP="00A7225E">
            <w:pPr>
              <w:widowControl w:val="0"/>
              <w:pBdr>
                <w:top w:val="nil"/>
                <w:left w:val="nil"/>
                <w:bottom w:val="nil"/>
                <w:right w:val="nil"/>
                <w:between w:val="nil"/>
              </w:pBdr>
              <w:spacing w:after="0" w:line="240" w:lineRule="auto"/>
              <w:jc w:val="both"/>
              <w:rPr>
                <w:rFonts w:ascii="Arial" w:hAnsi="Arial" w:cs="Arial"/>
                <w:color w:val="FFFFFF"/>
              </w:rPr>
            </w:pPr>
          </w:p>
          <w:p w14:paraId="6EA7D876"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Detection rate of all aberrations</w:t>
            </w:r>
          </w:p>
        </w:tc>
      </w:tr>
      <w:tr w:rsidR="00413E5F" w:rsidRPr="00A7225E" w14:paraId="61E9836E" w14:textId="77777777" w:rsidTr="00141484">
        <w:trPr>
          <w:trHeight w:val="420"/>
        </w:trPr>
        <w:tc>
          <w:tcPr>
            <w:tcW w:w="1872" w:type="dxa"/>
            <w:vMerge/>
            <w:shd w:val="clear" w:color="auto" w:fill="4D4D62"/>
            <w:tcMar>
              <w:top w:w="100" w:type="dxa"/>
              <w:left w:w="100" w:type="dxa"/>
              <w:bottom w:w="100" w:type="dxa"/>
              <w:right w:w="100" w:type="dxa"/>
            </w:tcMar>
          </w:tcPr>
          <w:p w14:paraId="72DDC3D8" w14:textId="77777777" w:rsidR="00413E5F" w:rsidRPr="00A7225E" w:rsidRDefault="00413E5F" w:rsidP="00A7225E">
            <w:pPr>
              <w:widowControl w:val="0"/>
              <w:pBdr>
                <w:top w:val="nil"/>
                <w:left w:val="nil"/>
                <w:bottom w:val="nil"/>
                <w:right w:val="nil"/>
                <w:between w:val="nil"/>
              </w:pBdr>
              <w:spacing w:after="0" w:line="240" w:lineRule="auto"/>
              <w:jc w:val="both"/>
              <w:rPr>
                <w:rFonts w:ascii="Arial" w:hAnsi="Arial" w:cs="Arial"/>
                <w:color w:val="0033CC"/>
              </w:rPr>
            </w:pPr>
          </w:p>
        </w:tc>
        <w:tc>
          <w:tcPr>
            <w:tcW w:w="1872" w:type="dxa"/>
            <w:shd w:val="clear" w:color="auto" w:fill="4D4D62"/>
            <w:tcMar>
              <w:top w:w="100" w:type="dxa"/>
              <w:left w:w="100" w:type="dxa"/>
              <w:bottom w:w="100" w:type="dxa"/>
              <w:right w:w="100" w:type="dxa"/>
            </w:tcMar>
          </w:tcPr>
          <w:p w14:paraId="40AF2A82"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No. of patients</w:t>
            </w:r>
          </w:p>
          <w:p w14:paraId="1AFE8C94"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cfDNA / tissue</w:t>
            </w:r>
          </w:p>
        </w:tc>
        <w:tc>
          <w:tcPr>
            <w:tcW w:w="1872" w:type="dxa"/>
            <w:shd w:val="clear" w:color="auto" w:fill="4D4D62"/>
            <w:tcMar>
              <w:top w:w="100" w:type="dxa"/>
              <w:left w:w="100" w:type="dxa"/>
              <w:bottom w:w="100" w:type="dxa"/>
              <w:right w:w="100" w:type="dxa"/>
            </w:tcMar>
          </w:tcPr>
          <w:p w14:paraId="3263CAF4" w14:textId="77777777" w:rsidR="00413E5F" w:rsidRPr="00A7225E" w:rsidRDefault="00413E5F" w:rsidP="00A7225E">
            <w:pPr>
              <w:widowControl w:val="0"/>
              <w:pBdr>
                <w:top w:val="nil"/>
                <w:left w:val="nil"/>
                <w:bottom w:val="nil"/>
                <w:right w:val="nil"/>
                <w:between w:val="nil"/>
              </w:pBdr>
              <w:spacing w:after="0" w:line="240" w:lineRule="auto"/>
              <w:jc w:val="both"/>
              <w:rPr>
                <w:rFonts w:ascii="Arial" w:hAnsi="Arial" w:cs="Arial"/>
                <w:color w:val="FFFFFF"/>
              </w:rPr>
            </w:pPr>
          </w:p>
          <w:p w14:paraId="396DCD88"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Detection rate (%)</w:t>
            </w:r>
          </w:p>
        </w:tc>
        <w:tc>
          <w:tcPr>
            <w:tcW w:w="1872" w:type="dxa"/>
            <w:shd w:val="clear" w:color="auto" w:fill="4D4D62"/>
            <w:tcMar>
              <w:top w:w="100" w:type="dxa"/>
              <w:left w:w="100" w:type="dxa"/>
              <w:bottom w:w="100" w:type="dxa"/>
              <w:right w:w="100" w:type="dxa"/>
            </w:tcMar>
          </w:tcPr>
          <w:p w14:paraId="44729A8C" w14:textId="77777777" w:rsidR="00413E5F" w:rsidRPr="00A7225E" w:rsidRDefault="00413E5F" w:rsidP="00A7225E">
            <w:pPr>
              <w:widowControl w:val="0"/>
              <w:pBdr>
                <w:top w:val="nil"/>
                <w:left w:val="nil"/>
                <w:bottom w:val="nil"/>
                <w:right w:val="nil"/>
                <w:between w:val="nil"/>
              </w:pBdr>
              <w:spacing w:after="0" w:line="240" w:lineRule="auto"/>
              <w:jc w:val="both"/>
              <w:rPr>
                <w:rFonts w:ascii="Arial" w:hAnsi="Arial" w:cs="Arial"/>
                <w:color w:val="FFFFFF"/>
              </w:rPr>
            </w:pPr>
          </w:p>
          <w:p w14:paraId="7B9FB2E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Amplifications (%)</w:t>
            </w:r>
          </w:p>
        </w:tc>
        <w:tc>
          <w:tcPr>
            <w:tcW w:w="1872" w:type="dxa"/>
            <w:shd w:val="clear" w:color="auto" w:fill="4D4D62"/>
            <w:tcMar>
              <w:top w:w="100" w:type="dxa"/>
              <w:left w:w="100" w:type="dxa"/>
              <w:bottom w:w="100" w:type="dxa"/>
              <w:right w:w="100" w:type="dxa"/>
            </w:tcMar>
          </w:tcPr>
          <w:p w14:paraId="389FB4D8"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color w:val="FFFFFF"/>
              </w:rPr>
            </w:pPr>
            <w:r w:rsidRPr="00A7225E">
              <w:rPr>
                <w:rFonts w:ascii="Arial" w:hAnsi="Arial" w:cs="Arial"/>
                <w:color w:val="FFFFFF"/>
              </w:rPr>
              <w:t>Homozygous deletions (%)</w:t>
            </w:r>
          </w:p>
        </w:tc>
      </w:tr>
      <w:tr w:rsidR="00413E5F" w:rsidRPr="00A7225E" w14:paraId="14C548AF" w14:textId="77777777" w:rsidTr="00141484">
        <w:tc>
          <w:tcPr>
            <w:tcW w:w="1872" w:type="dxa"/>
            <w:shd w:val="clear" w:color="auto" w:fill="auto"/>
            <w:tcMar>
              <w:top w:w="100" w:type="dxa"/>
              <w:left w:w="100" w:type="dxa"/>
              <w:bottom w:w="100" w:type="dxa"/>
              <w:right w:w="100" w:type="dxa"/>
            </w:tcMar>
          </w:tcPr>
          <w:p w14:paraId="5663FF4E"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All</w:t>
            </w:r>
          </w:p>
        </w:tc>
        <w:tc>
          <w:tcPr>
            <w:tcW w:w="1872" w:type="dxa"/>
            <w:shd w:val="clear" w:color="auto" w:fill="auto"/>
            <w:tcMar>
              <w:top w:w="100" w:type="dxa"/>
              <w:left w:w="100" w:type="dxa"/>
              <w:bottom w:w="100" w:type="dxa"/>
              <w:right w:w="100" w:type="dxa"/>
            </w:tcMar>
          </w:tcPr>
          <w:p w14:paraId="55464633"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26 / 34</w:t>
            </w:r>
          </w:p>
        </w:tc>
        <w:tc>
          <w:tcPr>
            <w:tcW w:w="1872" w:type="dxa"/>
            <w:shd w:val="clear" w:color="auto" w:fill="auto"/>
            <w:tcMar>
              <w:top w:w="100" w:type="dxa"/>
              <w:left w:w="100" w:type="dxa"/>
              <w:bottom w:w="100" w:type="dxa"/>
              <w:right w:w="100" w:type="dxa"/>
            </w:tcMar>
          </w:tcPr>
          <w:p w14:paraId="03FFFDD4"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76.5%</w:t>
            </w:r>
          </w:p>
        </w:tc>
        <w:tc>
          <w:tcPr>
            <w:tcW w:w="1872" w:type="dxa"/>
            <w:shd w:val="clear" w:color="auto" w:fill="auto"/>
            <w:tcMar>
              <w:top w:w="100" w:type="dxa"/>
              <w:left w:w="100" w:type="dxa"/>
              <w:bottom w:w="100" w:type="dxa"/>
              <w:right w:w="100" w:type="dxa"/>
            </w:tcMar>
          </w:tcPr>
          <w:p w14:paraId="0EB965B1"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106 / 154 (68.8)</w:t>
            </w:r>
          </w:p>
        </w:tc>
        <w:tc>
          <w:tcPr>
            <w:tcW w:w="1872" w:type="dxa"/>
            <w:shd w:val="clear" w:color="auto" w:fill="auto"/>
            <w:tcMar>
              <w:top w:w="100" w:type="dxa"/>
              <w:left w:w="100" w:type="dxa"/>
              <w:bottom w:w="100" w:type="dxa"/>
              <w:right w:w="100" w:type="dxa"/>
            </w:tcMar>
          </w:tcPr>
          <w:p w14:paraId="797EE933"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23 / 51 (45.1)</w:t>
            </w:r>
          </w:p>
        </w:tc>
      </w:tr>
      <w:tr w:rsidR="00413E5F" w:rsidRPr="00A7225E" w14:paraId="4CB05624" w14:textId="77777777" w:rsidTr="00141484">
        <w:tc>
          <w:tcPr>
            <w:tcW w:w="1872" w:type="dxa"/>
            <w:shd w:val="clear" w:color="auto" w:fill="auto"/>
            <w:tcMar>
              <w:top w:w="100" w:type="dxa"/>
              <w:left w:w="100" w:type="dxa"/>
              <w:bottom w:w="100" w:type="dxa"/>
              <w:right w:w="100" w:type="dxa"/>
            </w:tcMar>
          </w:tcPr>
          <w:p w14:paraId="6F821E7D"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Breast</w:t>
            </w:r>
          </w:p>
        </w:tc>
        <w:tc>
          <w:tcPr>
            <w:tcW w:w="1872" w:type="dxa"/>
            <w:shd w:val="clear" w:color="auto" w:fill="auto"/>
            <w:tcMar>
              <w:top w:w="100" w:type="dxa"/>
              <w:left w:w="100" w:type="dxa"/>
              <w:bottom w:w="100" w:type="dxa"/>
              <w:right w:w="100" w:type="dxa"/>
            </w:tcMar>
          </w:tcPr>
          <w:p w14:paraId="6DD89519"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11 / 14</w:t>
            </w:r>
          </w:p>
        </w:tc>
        <w:tc>
          <w:tcPr>
            <w:tcW w:w="1872" w:type="dxa"/>
            <w:shd w:val="clear" w:color="auto" w:fill="auto"/>
            <w:tcMar>
              <w:top w:w="100" w:type="dxa"/>
              <w:left w:w="100" w:type="dxa"/>
              <w:bottom w:w="100" w:type="dxa"/>
              <w:right w:w="100" w:type="dxa"/>
            </w:tcMar>
          </w:tcPr>
          <w:p w14:paraId="28DCCB4E"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78.6%</w:t>
            </w:r>
          </w:p>
        </w:tc>
        <w:tc>
          <w:tcPr>
            <w:tcW w:w="1872" w:type="dxa"/>
            <w:shd w:val="clear" w:color="auto" w:fill="auto"/>
            <w:tcMar>
              <w:top w:w="100" w:type="dxa"/>
              <w:left w:w="100" w:type="dxa"/>
              <w:bottom w:w="100" w:type="dxa"/>
              <w:right w:w="100" w:type="dxa"/>
            </w:tcMar>
          </w:tcPr>
          <w:p w14:paraId="3970467A"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57 / 84 (67.9)</w:t>
            </w:r>
          </w:p>
        </w:tc>
        <w:tc>
          <w:tcPr>
            <w:tcW w:w="1872" w:type="dxa"/>
            <w:shd w:val="clear" w:color="auto" w:fill="auto"/>
            <w:tcMar>
              <w:top w:w="100" w:type="dxa"/>
              <w:left w:w="100" w:type="dxa"/>
              <w:bottom w:w="100" w:type="dxa"/>
              <w:right w:w="100" w:type="dxa"/>
            </w:tcMar>
          </w:tcPr>
          <w:p w14:paraId="234C99AD"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 / 16 (43.8)</w:t>
            </w:r>
          </w:p>
        </w:tc>
      </w:tr>
      <w:tr w:rsidR="00413E5F" w:rsidRPr="00A7225E" w14:paraId="41FE50E0" w14:textId="77777777" w:rsidTr="00141484">
        <w:tc>
          <w:tcPr>
            <w:tcW w:w="1872" w:type="dxa"/>
            <w:shd w:val="clear" w:color="auto" w:fill="auto"/>
            <w:tcMar>
              <w:top w:w="100" w:type="dxa"/>
              <w:left w:w="100" w:type="dxa"/>
              <w:bottom w:w="100" w:type="dxa"/>
              <w:right w:w="100" w:type="dxa"/>
            </w:tcMar>
          </w:tcPr>
          <w:p w14:paraId="23E58A2E"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Lung</w:t>
            </w:r>
          </w:p>
        </w:tc>
        <w:tc>
          <w:tcPr>
            <w:tcW w:w="1872" w:type="dxa"/>
            <w:shd w:val="clear" w:color="auto" w:fill="auto"/>
            <w:tcMar>
              <w:top w:w="100" w:type="dxa"/>
              <w:left w:w="100" w:type="dxa"/>
              <w:bottom w:w="100" w:type="dxa"/>
              <w:right w:w="100" w:type="dxa"/>
            </w:tcMar>
          </w:tcPr>
          <w:p w14:paraId="37F2DE2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4 / 6</w:t>
            </w:r>
          </w:p>
        </w:tc>
        <w:tc>
          <w:tcPr>
            <w:tcW w:w="1872" w:type="dxa"/>
            <w:shd w:val="clear" w:color="auto" w:fill="auto"/>
            <w:tcMar>
              <w:top w:w="100" w:type="dxa"/>
              <w:left w:w="100" w:type="dxa"/>
              <w:bottom w:w="100" w:type="dxa"/>
              <w:right w:w="100" w:type="dxa"/>
            </w:tcMar>
          </w:tcPr>
          <w:p w14:paraId="7B415708"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66.7%</w:t>
            </w:r>
          </w:p>
        </w:tc>
        <w:tc>
          <w:tcPr>
            <w:tcW w:w="1872" w:type="dxa"/>
            <w:shd w:val="clear" w:color="auto" w:fill="auto"/>
            <w:tcMar>
              <w:top w:w="100" w:type="dxa"/>
              <w:left w:w="100" w:type="dxa"/>
              <w:bottom w:w="100" w:type="dxa"/>
              <w:right w:w="100" w:type="dxa"/>
            </w:tcMar>
          </w:tcPr>
          <w:p w14:paraId="14B4B815"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38 / 48 (79.2)</w:t>
            </w:r>
          </w:p>
        </w:tc>
        <w:tc>
          <w:tcPr>
            <w:tcW w:w="1872" w:type="dxa"/>
            <w:shd w:val="clear" w:color="auto" w:fill="auto"/>
            <w:tcMar>
              <w:top w:w="100" w:type="dxa"/>
              <w:left w:w="100" w:type="dxa"/>
              <w:bottom w:w="100" w:type="dxa"/>
              <w:right w:w="100" w:type="dxa"/>
            </w:tcMar>
          </w:tcPr>
          <w:p w14:paraId="7406BFF0"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2 / 9 (22.2)</w:t>
            </w:r>
          </w:p>
        </w:tc>
      </w:tr>
      <w:tr w:rsidR="00413E5F" w:rsidRPr="00A7225E" w14:paraId="5DC3C878" w14:textId="77777777" w:rsidTr="00141484">
        <w:tc>
          <w:tcPr>
            <w:tcW w:w="1872" w:type="dxa"/>
            <w:shd w:val="clear" w:color="auto" w:fill="auto"/>
            <w:tcMar>
              <w:top w:w="100" w:type="dxa"/>
              <w:left w:w="100" w:type="dxa"/>
              <w:bottom w:w="100" w:type="dxa"/>
              <w:right w:w="100" w:type="dxa"/>
            </w:tcMar>
          </w:tcPr>
          <w:p w14:paraId="5471706C"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Prostate</w:t>
            </w:r>
          </w:p>
        </w:tc>
        <w:tc>
          <w:tcPr>
            <w:tcW w:w="1872" w:type="dxa"/>
            <w:shd w:val="clear" w:color="auto" w:fill="auto"/>
            <w:tcMar>
              <w:top w:w="100" w:type="dxa"/>
              <w:left w:w="100" w:type="dxa"/>
              <w:bottom w:w="100" w:type="dxa"/>
              <w:right w:w="100" w:type="dxa"/>
            </w:tcMar>
          </w:tcPr>
          <w:p w14:paraId="1EF2D14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11 / 14</w:t>
            </w:r>
          </w:p>
        </w:tc>
        <w:tc>
          <w:tcPr>
            <w:tcW w:w="1872" w:type="dxa"/>
            <w:shd w:val="clear" w:color="auto" w:fill="auto"/>
            <w:tcMar>
              <w:top w:w="100" w:type="dxa"/>
              <w:left w:w="100" w:type="dxa"/>
              <w:bottom w:w="100" w:type="dxa"/>
              <w:right w:w="100" w:type="dxa"/>
            </w:tcMar>
          </w:tcPr>
          <w:p w14:paraId="645355CD"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78.6%</w:t>
            </w:r>
          </w:p>
        </w:tc>
        <w:tc>
          <w:tcPr>
            <w:tcW w:w="1872" w:type="dxa"/>
            <w:shd w:val="clear" w:color="auto" w:fill="auto"/>
            <w:tcMar>
              <w:top w:w="100" w:type="dxa"/>
              <w:left w:w="100" w:type="dxa"/>
              <w:bottom w:w="100" w:type="dxa"/>
              <w:right w:w="100" w:type="dxa"/>
            </w:tcMar>
          </w:tcPr>
          <w:p w14:paraId="6C0F7E79"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11 / 22 (50.0)</w:t>
            </w:r>
          </w:p>
        </w:tc>
        <w:tc>
          <w:tcPr>
            <w:tcW w:w="1872" w:type="dxa"/>
            <w:shd w:val="clear" w:color="auto" w:fill="auto"/>
            <w:tcMar>
              <w:top w:w="100" w:type="dxa"/>
              <w:left w:w="100" w:type="dxa"/>
              <w:bottom w:w="100" w:type="dxa"/>
              <w:right w:w="100" w:type="dxa"/>
            </w:tcMar>
          </w:tcPr>
          <w:p w14:paraId="2973E277" w14:textId="77777777" w:rsidR="00413E5F" w:rsidRPr="00A7225E" w:rsidRDefault="00B4071F" w:rsidP="00A7225E">
            <w:pPr>
              <w:widowControl w:val="0"/>
              <w:pBdr>
                <w:top w:val="nil"/>
                <w:left w:val="nil"/>
                <w:bottom w:val="nil"/>
                <w:right w:val="nil"/>
                <w:between w:val="nil"/>
              </w:pBdr>
              <w:spacing w:after="0" w:line="240" w:lineRule="auto"/>
              <w:jc w:val="both"/>
              <w:rPr>
                <w:rFonts w:ascii="Arial" w:hAnsi="Arial" w:cs="Arial"/>
              </w:rPr>
            </w:pPr>
            <w:r w:rsidRPr="00A7225E">
              <w:rPr>
                <w:rFonts w:ascii="Arial" w:hAnsi="Arial" w:cs="Arial"/>
              </w:rPr>
              <w:t xml:space="preserve">14 / 26 (53.8) </w:t>
            </w:r>
          </w:p>
        </w:tc>
      </w:tr>
    </w:tbl>
    <w:p w14:paraId="3AEE8A3F" w14:textId="77777777" w:rsidR="00413E5F" w:rsidRPr="00A7225E" w:rsidRDefault="00413E5F" w:rsidP="00A7225E">
      <w:pPr>
        <w:spacing w:after="0" w:line="240" w:lineRule="auto"/>
        <w:jc w:val="both"/>
        <w:rPr>
          <w:rFonts w:ascii="Arial" w:eastAsia="Arial" w:hAnsi="Arial" w:cs="Arial"/>
          <w:color w:val="0033CC"/>
        </w:rPr>
      </w:pPr>
    </w:p>
    <w:p w14:paraId="299D310F" w14:textId="77777777" w:rsidR="00ED7EC3" w:rsidRPr="00A7225E" w:rsidRDefault="00C80ED4" w:rsidP="00A7225E">
      <w:pPr>
        <w:spacing w:after="0" w:line="240" w:lineRule="auto"/>
        <w:jc w:val="both"/>
        <w:rPr>
          <w:rFonts w:ascii="Arial" w:eastAsia="Arial" w:hAnsi="Arial" w:cs="Arial"/>
          <w:b/>
          <w:color w:val="0033CC"/>
        </w:rPr>
      </w:pPr>
      <w:r w:rsidRPr="00A7225E">
        <w:rPr>
          <w:rFonts w:ascii="Arial" w:eastAsia="Arial" w:hAnsi="Arial" w:cs="Arial"/>
          <w:b/>
          <w:noProof/>
          <w:color w:val="0033CC"/>
        </w:rPr>
        <w:drawing>
          <wp:inline distT="114300" distB="114300" distL="114300" distR="114300" wp14:anchorId="0E6FE072" wp14:editId="750240A4">
            <wp:extent cx="5870061" cy="4357688"/>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408" b="408"/>
                    <a:stretch>
                      <a:fillRect/>
                    </a:stretch>
                  </pic:blipFill>
                  <pic:spPr>
                    <a:xfrm>
                      <a:off x="0" y="0"/>
                      <a:ext cx="5870061" cy="4357688"/>
                    </a:xfrm>
                    <a:prstGeom prst="rect">
                      <a:avLst/>
                    </a:prstGeom>
                    <a:ln/>
                  </pic:spPr>
                </pic:pic>
              </a:graphicData>
            </a:graphic>
          </wp:inline>
        </w:drawing>
      </w:r>
    </w:p>
    <w:p w14:paraId="194AF972" w14:textId="66100661" w:rsidR="00413E5F" w:rsidRPr="00A7225E" w:rsidRDefault="00602866" w:rsidP="00A7225E">
      <w:pPr>
        <w:spacing w:after="0" w:line="240" w:lineRule="auto"/>
        <w:jc w:val="both"/>
        <w:rPr>
          <w:rFonts w:ascii="Arial" w:hAnsi="Arial" w:cs="Arial"/>
          <w:color w:val="0033CC"/>
        </w:rPr>
      </w:pPr>
      <w:ins w:id="1993" w:author="Reis-Filho, Jorge S./Pathology" w:date="2019-06-27T01:11:00Z">
        <w:r w:rsidRPr="003A528F">
          <w:rPr>
            <w:rFonts w:ascii="Arial" w:eastAsia="Arial" w:hAnsi="Arial" w:cs="Arial"/>
            <w:b/>
          </w:rPr>
          <w:t xml:space="preserve">Response to Reviewers </w:t>
        </w:r>
      </w:ins>
      <w:r w:rsidR="00B4071F" w:rsidRPr="00A7225E">
        <w:rPr>
          <w:rFonts w:ascii="Arial" w:hAnsi="Arial" w:cs="Arial"/>
          <w:b/>
          <w:color w:val="0033CC"/>
        </w:rPr>
        <w:t>Figure 15: Log</w:t>
      </w:r>
      <w:r w:rsidR="00B4071F" w:rsidRPr="00A7225E">
        <w:rPr>
          <w:rFonts w:ascii="Arial" w:hAnsi="Arial" w:cs="Arial"/>
          <w:b/>
          <w:color w:val="0033CC"/>
          <w:vertAlign w:val="subscript"/>
        </w:rPr>
        <w:t>2</w:t>
      </w:r>
      <w:r w:rsidR="00B4071F" w:rsidRPr="00A7225E">
        <w:rPr>
          <w:rFonts w:ascii="Arial" w:hAnsi="Arial" w:cs="Arial"/>
          <w:b/>
          <w:color w:val="0033CC"/>
        </w:rPr>
        <w:t xml:space="preserve"> Ratios derived from cfDNA of healthy control individuals.</w:t>
      </w:r>
      <w:r w:rsidR="00B4071F" w:rsidRPr="00A7225E">
        <w:rPr>
          <w:rFonts w:ascii="Arial" w:hAnsi="Arial" w:cs="Arial"/>
          <w:color w:val="0033CC"/>
        </w:rPr>
        <w:t xml:space="preserve"> Example Log</w:t>
      </w:r>
      <w:r w:rsidR="00B4071F" w:rsidRPr="00A7225E">
        <w:rPr>
          <w:rFonts w:ascii="Arial" w:hAnsi="Arial" w:cs="Arial"/>
          <w:color w:val="0033CC"/>
          <w:vertAlign w:val="subscript"/>
        </w:rPr>
        <w:t>2</w:t>
      </w:r>
      <w:r w:rsidR="00B4071F" w:rsidRPr="00A7225E">
        <w:rPr>
          <w:rFonts w:ascii="Arial" w:hAnsi="Arial" w:cs="Arial"/>
          <w:color w:val="0033CC"/>
        </w:rPr>
        <w:t xml:space="preserve"> Ratios estimated from the cfDNA of four healthy (a)-(d) female and (e)-(f) male control individuals. (g) and (h) show the density of segmented Log</w:t>
      </w:r>
      <w:r w:rsidR="00B4071F" w:rsidRPr="00A7225E">
        <w:rPr>
          <w:rFonts w:ascii="Arial" w:hAnsi="Arial" w:cs="Arial"/>
          <w:color w:val="0033CC"/>
          <w:vertAlign w:val="subscript"/>
        </w:rPr>
        <w:t>2</w:t>
      </w:r>
      <w:r w:rsidR="00B4071F" w:rsidRPr="00A7225E">
        <w:rPr>
          <w:rFonts w:ascii="Arial" w:hAnsi="Arial" w:cs="Arial"/>
          <w:color w:val="0033CC"/>
        </w:rPr>
        <w:t xml:space="preserve"> Ratios for the female and male controls, respectively. In (a) to (f), the Log</w:t>
      </w:r>
      <w:r w:rsidR="00B4071F" w:rsidRPr="00A7225E">
        <w:rPr>
          <w:rFonts w:ascii="Arial" w:hAnsi="Arial" w:cs="Arial"/>
          <w:color w:val="0033CC"/>
          <w:vertAlign w:val="subscript"/>
        </w:rPr>
        <w:t>2</w:t>
      </w:r>
      <w:r w:rsidR="00B4071F" w:rsidRPr="00A7225E">
        <w:rPr>
          <w:rFonts w:ascii="Arial" w:hAnsi="Arial" w:cs="Arial"/>
          <w:color w:val="0033CC"/>
        </w:rPr>
        <w:t xml:space="preserve"> ratios are displayed according to their genomic coordinates. The grey dots show the raw estimates while the red lines represent segmented values.</w:t>
      </w:r>
    </w:p>
    <w:p w14:paraId="6C503B6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6FDC08AC" w:rsidR="00413E5F" w:rsidRPr="00A7225E" w:rsidRDefault="00602866" w:rsidP="00A7225E">
      <w:pPr>
        <w:spacing w:after="0" w:line="240" w:lineRule="auto"/>
        <w:jc w:val="both"/>
        <w:rPr>
          <w:rFonts w:ascii="Arial" w:hAnsi="Arial" w:cs="Arial"/>
          <w:color w:val="0033CC"/>
        </w:rPr>
      </w:pPr>
      <w:ins w:id="1994" w:author="Reis-Filho, Jorge S./Pathology" w:date="2019-06-27T01:11:00Z">
        <w:r w:rsidRPr="003A528F">
          <w:rPr>
            <w:rFonts w:ascii="Arial" w:eastAsia="Arial" w:hAnsi="Arial" w:cs="Arial"/>
            <w:b/>
          </w:rPr>
          <w:lastRenderedPageBreak/>
          <w:t xml:space="preserve">Response to Reviewers </w:t>
        </w:r>
      </w:ins>
      <w:r w:rsidR="00B4071F" w:rsidRPr="00A7225E">
        <w:rPr>
          <w:rFonts w:ascii="Arial" w:hAnsi="Arial" w:cs="Arial"/>
          <w:b/>
          <w:color w:val="0033CC"/>
        </w:rPr>
        <w:t>Figure 16: Comparison of copy number alterations in tumor biopsy and matched cfDNA.</w:t>
      </w:r>
      <w:r w:rsidR="00B4071F" w:rsidRPr="00A7225E">
        <w:rPr>
          <w:rFonts w:ascii="Arial" w:hAnsi="Arial" w:cs="Arial"/>
          <w:color w:val="0033CC"/>
        </w:rPr>
        <w:t xml:space="preserve"> Log</w:t>
      </w:r>
      <w:r w:rsidR="00B4071F" w:rsidRPr="00A7225E">
        <w:rPr>
          <w:rFonts w:ascii="Arial" w:hAnsi="Arial" w:cs="Arial"/>
          <w:color w:val="0033CC"/>
          <w:vertAlign w:val="subscript"/>
        </w:rPr>
        <w:t>2</w:t>
      </w:r>
      <w:r w:rsidR="00B4071F" w:rsidRPr="00A7225E">
        <w:rPr>
          <w:rFonts w:ascii="Arial" w:hAnsi="Arial" w:cs="Arial"/>
          <w:color w:val="0033CC"/>
        </w:rPr>
        <w:t xml:space="preserve"> Ratios of tumor biopsies for three cases (a) MSK-VB-0008, (c) MSK-VL-0056 and (e) MSK-VP-0004 where amplifications of </w:t>
      </w:r>
      <w:r w:rsidR="00B4071F" w:rsidRPr="00A7225E">
        <w:rPr>
          <w:rFonts w:ascii="Arial" w:hAnsi="Arial" w:cs="Arial"/>
          <w:i/>
          <w:color w:val="0033CC"/>
        </w:rPr>
        <w:t>CCND1, FGFR1</w:t>
      </w:r>
      <w:r w:rsidR="00B4071F" w:rsidRPr="00A7225E">
        <w:rPr>
          <w:rFonts w:ascii="Arial" w:hAnsi="Arial" w:cs="Arial"/>
          <w:color w:val="0033CC"/>
        </w:rPr>
        <w:t xml:space="preserve">, </w:t>
      </w:r>
      <w:r w:rsidR="00B4071F" w:rsidRPr="00A7225E">
        <w:rPr>
          <w:rFonts w:ascii="Arial" w:hAnsi="Arial" w:cs="Arial"/>
          <w:i/>
          <w:color w:val="0033CC"/>
        </w:rPr>
        <w:t>EGFR</w:t>
      </w:r>
      <w:r w:rsidR="00B4071F" w:rsidRPr="00A7225E">
        <w:rPr>
          <w:rFonts w:ascii="Arial" w:hAnsi="Arial" w:cs="Arial"/>
          <w:color w:val="0033CC"/>
        </w:rPr>
        <w:t xml:space="preserve"> and a homozygous deletion of </w:t>
      </w:r>
      <w:r w:rsidR="00B4071F" w:rsidRPr="00A7225E">
        <w:rPr>
          <w:rFonts w:ascii="Arial" w:hAnsi="Arial" w:cs="Arial"/>
          <w:i/>
          <w:color w:val="0033CC"/>
        </w:rPr>
        <w:t>BRCA2</w:t>
      </w:r>
      <w:r w:rsidR="00B4071F" w:rsidRPr="00A7225E">
        <w:rPr>
          <w:rFonts w:ascii="Arial" w:hAnsi="Arial" w:cs="Arial"/>
          <w:color w:val="0033CC"/>
        </w:rPr>
        <w:t xml:space="preserve"> were reported. The corresponding Log</w:t>
      </w:r>
      <w:r w:rsidR="00B4071F" w:rsidRPr="00A7225E">
        <w:rPr>
          <w:rFonts w:ascii="Arial" w:hAnsi="Arial" w:cs="Arial"/>
          <w:color w:val="0033CC"/>
          <w:vertAlign w:val="subscript"/>
        </w:rPr>
        <w:t>2</w:t>
      </w:r>
      <w:r w:rsidR="00B4071F" w:rsidRPr="00A7225E">
        <w:rPr>
          <w:rFonts w:ascii="Arial" w:hAnsi="Arial" w:cs="Arial"/>
          <w:color w:val="0033CC"/>
        </w:rPr>
        <w:t xml:space="preserve"> Ratios of the matched cfDNA are shown in (b), (d) and (f), respectively where the arrows point to the reported amplifications or deletions. The segmented Log</w:t>
      </w:r>
      <w:r w:rsidR="00B4071F" w:rsidRPr="00A7225E">
        <w:rPr>
          <w:rFonts w:ascii="Arial" w:hAnsi="Arial" w:cs="Arial"/>
          <w:color w:val="0033CC"/>
          <w:vertAlign w:val="subscript"/>
        </w:rPr>
        <w:t>2</w:t>
      </w:r>
      <w:r w:rsidR="00B4071F" w:rsidRPr="00A7225E">
        <w:rPr>
          <w:rFonts w:ascii="Arial" w:hAnsi="Arial" w:cs="Arial"/>
          <w:color w:val="0033CC"/>
        </w:rPr>
        <w:t xml:space="preserve"> Ratios were used to compute the Pearson’s correlation coefficient comparing segments overlapping &gt;75% in the tumor biopsies and cfDNA samples. The association of the Pearson’s </w:t>
      </w:r>
      <w:r w:rsidR="00B4071F" w:rsidRPr="00A7225E">
        <w:rPr>
          <w:rFonts w:ascii="Arial" w:hAnsi="Arial" w:cs="Arial"/>
          <w:i/>
          <w:color w:val="0033CC"/>
        </w:rPr>
        <w:t>r</w:t>
      </w:r>
      <w:r w:rsidR="00B4071F" w:rsidRPr="00A7225E">
        <w:rPr>
          <w:rFonts w:ascii="Arial" w:hAnsi="Arial" w:cs="Arial"/>
          <w:color w:val="0033CC"/>
        </w:rPr>
        <w:t xml:space="preserve"> is shown in (g) against the ctDNA fraction. In (a) to (f), the Log</w:t>
      </w:r>
      <w:r w:rsidR="00B4071F" w:rsidRPr="00A7225E">
        <w:rPr>
          <w:rFonts w:ascii="Arial" w:hAnsi="Arial" w:cs="Arial"/>
          <w:color w:val="0033CC"/>
          <w:vertAlign w:val="subscript"/>
        </w:rPr>
        <w:t>2</w:t>
      </w:r>
      <w:r w:rsidR="00B4071F" w:rsidRPr="00A7225E">
        <w:rPr>
          <w:rFonts w:ascii="Arial" w:hAnsi="Arial" w:cs="Arial"/>
          <w:color w:val="0033CC"/>
        </w:rPr>
        <w:t xml:space="preserve"> Ratios are displayed according to their genomic coordinates. The grey dots show the raw estimates while the red lines represent the segmented values. In (</w:t>
      </w:r>
      <w:r w:rsidR="00C80ED4" w:rsidRPr="00A7225E">
        <w:rPr>
          <w:rFonts w:ascii="Arial" w:eastAsia="Arial" w:hAnsi="Arial" w:cs="Arial"/>
          <w:color w:val="0033CC"/>
        </w:rPr>
        <w:t>g</w:t>
      </w:r>
      <w:r w:rsidR="00B4071F" w:rsidRPr="00A7225E">
        <w:rPr>
          <w:rFonts w:ascii="Arial" w:hAnsi="Arial" w:cs="Arial"/>
          <w:color w:val="0033CC"/>
        </w:rPr>
        <w:t xml:space="preserve">), the </w:t>
      </w:r>
      <w:r w:rsidR="00C80ED4" w:rsidRPr="00A7225E">
        <w:rPr>
          <w:rFonts w:ascii="Arial" w:eastAsia="Arial" w:hAnsi="Arial" w:cs="Arial"/>
          <w:color w:val="0033CC"/>
        </w:rPr>
        <w:t xml:space="preserve">p-value was obtained using a permutation based 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w:t>
      </w:r>
      <w:r w:rsidR="00B4071F" w:rsidRPr="00A7225E">
        <w:rPr>
          <w:rFonts w:ascii="Arial" w:hAnsi="Arial" w:cs="Arial"/>
          <w:color w:val="0033CC"/>
        </w:rPr>
        <w:t xml:space="preserve"> for </w:t>
      </w:r>
      <w:r w:rsidR="00C80ED4" w:rsidRPr="00A7225E">
        <w:rPr>
          <w:rFonts w:ascii="Arial" w:eastAsia="Arial" w:hAnsi="Arial" w:cs="Arial"/>
          <w:color w:val="0033CC"/>
        </w:rPr>
        <w:t xml:space="preserve">increasing Pearson’s </w:t>
      </w:r>
      <w:r w:rsidR="00C80ED4" w:rsidRPr="00A7225E">
        <w:rPr>
          <w:rFonts w:ascii="Arial" w:eastAsia="Arial" w:hAnsi="Arial" w:cs="Arial"/>
          <w:i/>
          <w:color w:val="0033CC"/>
        </w:rPr>
        <w:t>r</w:t>
      </w:r>
      <w:r w:rsidR="00C80ED4" w:rsidRPr="00A7225E">
        <w:rPr>
          <w:rFonts w:ascii="Arial" w:eastAsia="Arial" w:hAnsi="Arial" w:cs="Arial"/>
          <w:color w:val="0033CC"/>
        </w:rPr>
        <w:t xml:space="preserve"> with ctDNA fraction.</w:t>
      </w:r>
      <w:r w:rsidR="00B4071F" w:rsidRPr="00A7225E">
        <w:rPr>
          <w:rFonts w:ascii="Arial" w:hAnsi="Arial" w:cs="Arial"/>
          <w:color w:val="0033CC"/>
        </w:rPr>
        <w:t xml:space="preserve"> NE; </w:t>
      </w:r>
      <w:r w:rsidR="00B4071F" w:rsidRPr="00A7225E">
        <w:rPr>
          <w:rFonts w:ascii="Arial" w:hAnsi="Arial" w:cs="Arial"/>
          <w:color w:val="0033CC"/>
          <w:u w:val="single"/>
        </w:rPr>
        <w:t>n</w:t>
      </w:r>
      <w:r w:rsidR="00B4071F" w:rsidRPr="00A7225E">
        <w:rPr>
          <w:rFonts w:ascii="Arial" w:hAnsi="Arial" w:cs="Arial"/>
          <w:color w:val="0033CC"/>
        </w:rPr>
        <w:t xml:space="preserve">ot </w:t>
      </w:r>
      <w:r w:rsidR="00B4071F" w:rsidRPr="00A7225E">
        <w:rPr>
          <w:rFonts w:ascii="Arial" w:hAnsi="Arial" w:cs="Arial"/>
          <w:color w:val="0033CC"/>
          <w:u w:val="single"/>
        </w:rPr>
        <w:t>e</w:t>
      </w:r>
      <w:r w:rsidR="00B4071F" w:rsidRPr="00A7225E">
        <w:rPr>
          <w:rFonts w:ascii="Arial" w:hAnsi="Arial" w:cs="Arial"/>
          <w:color w:val="0033CC"/>
        </w:rPr>
        <w:t>valuable.</w:t>
      </w:r>
      <w:r w:rsidR="00C80ED4" w:rsidRPr="00A7225E">
        <w:rPr>
          <w:rFonts w:ascii="Arial" w:hAnsi="Arial" w:cs="Arial"/>
          <w:noProof/>
        </w:rPr>
        <w:drawing>
          <wp:anchor distT="114300" distB="114300" distL="114300" distR="114300" simplePos="0" relativeHeight="251703296" behindDoc="0" locked="0" layoutInCell="1" hidden="0" allowOverlap="1" wp14:anchorId="0D8ED385" wp14:editId="3B555F0C">
            <wp:simplePos x="0" y="0"/>
            <wp:positionH relativeFrom="column">
              <wp:posOffset>19051</wp:posOffset>
            </wp:positionH>
            <wp:positionV relativeFrom="paragraph">
              <wp:posOffset>180975</wp:posOffset>
            </wp:positionV>
            <wp:extent cx="5848350" cy="4281279"/>
            <wp:effectExtent l="0" t="0" r="0" b="0"/>
            <wp:wrapTopAndBottom distT="114300" distB="1143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t="250" b="250"/>
                    <a:stretch>
                      <a:fillRect/>
                    </a:stretch>
                  </pic:blipFill>
                  <pic:spPr>
                    <a:xfrm>
                      <a:off x="0" y="0"/>
                      <a:ext cx="5848350" cy="4281279"/>
                    </a:xfrm>
                    <a:prstGeom prst="rect">
                      <a:avLst/>
                    </a:prstGeom>
                    <a:ln/>
                  </pic:spPr>
                </pic:pic>
              </a:graphicData>
            </a:graphic>
          </wp:anchor>
        </w:drawing>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8C8388D" w14:textId="65EE153D" w:rsidR="00413E5F" w:rsidRPr="00A7225E" w:rsidRDefault="00602866" w:rsidP="00A7225E">
      <w:pPr>
        <w:spacing w:after="0" w:line="240" w:lineRule="auto"/>
        <w:jc w:val="both"/>
        <w:rPr>
          <w:rFonts w:ascii="Arial" w:hAnsi="Arial" w:cs="Arial"/>
          <w:color w:val="0033CC"/>
        </w:rPr>
      </w:pPr>
      <w:ins w:id="1995" w:author="Reis-Filho, Jorge S./Pathology" w:date="2019-06-27T01:11:00Z">
        <w:r w:rsidRPr="003A528F">
          <w:rPr>
            <w:rFonts w:ascii="Arial" w:eastAsia="Arial" w:hAnsi="Arial" w:cs="Arial"/>
            <w:b/>
          </w:rPr>
          <w:lastRenderedPageBreak/>
          <w:t xml:space="preserve">Response to Reviewers </w:t>
        </w:r>
      </w:ins>
      <w:r w:rsidR="000E5FBA" w:rsidRPr="00A7225E">
        <w:rPr>
          <w:rFonts w:ascii="Arial" w:hAnsi="Arial" w:cs="Arial"/>
          <w:noProof/>
        </w:rPr>
        <w:drawing>
          <wp:anchor distT="114300" distB="114300" distL="114300" distR="114300" simplePos="0" relativeHeight="251717632" behindDoc="0" locked="0" layoutInCell="1" hidden="0" allowOverlap="1" wp14:anchorId="1E5AF24B" wp14:editId="50BB1F1D">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7155" t="12030" b="6015"/>
                    <a:stretch>
                      <a:fillRect/>
                    </a:stretch>
                  </pic:blipFill>
                  <pic:spPr>
                    <a:xfrm>
                      <a:off x="0" y="0"/>
                      <a:ext cx="5943600" cy="3515360"/>
                    </a:xfrm>
                    <a:prstGeom prst="rect">
                      <a:avLst/>
                    </a:prstGeom>
                    <a:ln/>
                  </pic:spPr>
                </pic:pic>
              </a:graphicData>
            </a:graphic>
          </wp:anchor>
        </w:drawing>
      </w:r>
      <w:r w:rsidR="00B4071F" w:rsidRPr="00A7225E">
        <w:rPr>
          <w:rFonts w:ascii="Arial" w:hAnsi="Arial" w:cs="Arial"/>
          <w:b/>
          <w:color w:val="0033CC"/>
        </w:rPr>
        <w:t>Figure 17: Performance assessment of cfDNA for detecting amplifications and homozygous deletions.</w:t>
      </w:r>
      <w:r w:rsidR="00B4071F" w:rsidRPr="00A7225E">
        <w:rPr>
          <w:rFonts w:ascii="Arial" w:hAnsi="Arial" w:cs="Arial"/>
          <w:color w:val="0033CC"/>
        </w:rPr>
        <w:t xml:space="preserve"> The ROC curves compare (</w:t>
      </w:r>
      <w:r w:rsidR="00C80ED4" w:rsidRPr="00A7225E">
        <w:rPr>
          <w:rFonts w:ascii="Arial" w:eastAsia="Arial Unicode MS" w:hAnsi="Arial" w:cs="Arial"/>
          <w:color w:val="0033CC"/>
        </w:rPr>
        <w:t>a</w:t>
      </w:r>
      <w:r w:rsidR="00B4071F" w:rsidRPr="00A7225E">
        <w:rPr>
          <w:rFonts w:ascii="Arial" w:hAnsi="Arial" w:cs="Arial"/>
          <w:color w:val="0033CC"/>
        </w:rPr>
        <w:t>) copy number amplifications and (</w:t>
      </w:r>
      <w:r w:rsidR="00C80ED4" w:rsidRPr="00A7225E">
        <w:rPr>
          <w:rFonts w:ascii="Arial" w:eastAsia="Arial Unicode MS" w:hAnsi="Arial" w:cs="Arial"/>
          <w:color w:val="0033CC"/>
        </w:rPr>
        <w:t>b</w:t>
      </w:r>
      <w:r w:rsidR="00B4071F" w:rsidRPr="00A7225E">
        <w:rPr>
          <w:rFonts w:ascii="Arial" w:hAnsi="Arial" w:cs="Arial"/>
          <w:color w:val="0033CC"/>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A7225E">
        <w:rPr>
          <w:rFonts w:ascii="Arial" w:eastAsia="Arial Unicode MS" w:hAnsi="Arial" w:cs="Arial"/>
          <w:color w:val="0033CC"/>
        </w:rPr>
        <w:t>c). In (a) and (b</w:t>
      </w:r>
      <w:r w:rsidR="00B4071F" w:rsidRPr="00A7225E">
        <w:rPr>
          <w:rFonts w:ascii="Arial" w:hAnsi="Arial" w:cs="Arial"/>
          <w:color w:val="0033CC"/>
        </w:rPr>
        <w:t>), each tumor-cfDNA sample pair was used to construct individual curves. These were averaged after fitting a local polynomial regression and estimating the sensitivities over fixed intervals of specificities. In (</w:t>
      </w:r>
      <w:r w:rsidR="00C80ED4" w:rsidRPr="00A7225E">
        <w:rPr>
          <w:rFonts w:ascii="Arial" w:eastAsia="Arial Unicode MS" w:hAnsi="Arial" w:cs="Arial"/>
          <w:color w:val="0033CC"/>
        </w:rPr>
        <w:t>c</w:t>
      </w:r>
      <w:r w:rsidR="00B4071F" w:rsidRPr="00A7225E">
        <w:rPr>
          <w:rFonts w:ascii="Arial" w:hAnsi="Arial" w:cs="Arial"/>
          <w:color w:val="0033CC"/>
        </w:rPr>
        <w:t>), only tumor-cfDNA sample pairs with concordant diploid or near diploid genome mass were used. In</w:t>
      </w:r>
      <w:r w:rsidR="00C80ED4" w:rsidRPr="00A7225E">
        <w:rPr>
          <w:rFonts w:ascii="Arial" w:eastAsia="Arial Unicode MS" w:hAnsi="Arial" w:cs="Arial"/>
          <w:color w:val="0033CC"/>
        </w:rPr>
        <w:t xml:space="preserve"> all</w:t>
      </w:r>
      <w:r w:rsidR="00B4071F" w:rsidRPr="00A7225E">
        <w:rPr>
          <w:rFonts w:ascii="Arial" w:hAnsi="Arial" w:cs="Arial"/>
          <w:color w:val="0033CC"/>
        </w:rPr>
        <w:t xml:space="preserve"> panels</w:t>
      </w:r>
      <w:r w:rsidR="00C80ED4" w:rsidRPr="00A7225E">
        <w:rPr>
          <w:rFonts w:ascii="Arial" w:eastAsia="Arial Unicode MS" w:hAnsi="Arial" w:cs="Arial"/>
          <w:color w:val="0033CC"/>
        </w:rPr>
        <w:t>,</w:t>
      </w:r>
      <w:r w:rsidR="00B4071F" w:rsidRPr="00A7225E">
        <w:rPr>
          <w:rFonts w:ascii="Arial" w:hAnsi="Arial" w:cs="Arial"/>
          <w:color w:val="0033CC"/>
        </w:rPr>
        <w:t xml:space="preserve"> only sample pairs with ≥10% ctDNA fraction were used. NE; </w:t>
      </w:r>
      <w:r w:rsidR="00B4071F" w:rsidRPr="00A7225E">
        <w:rPr>
          <w:rFonts w:ascii="Arial" w:hAnsi="Arial" w:cs="Arial"/>
          <w:color w:val="0033CC"/>
          <w:u w:val="single"/>
        </w:rPr>
        <w:t>n</w:t>
      </w:r>
      <w:r w:rsidR="00B4071F" w:rsidRPr="00A7225E">
        <w:rPr>
          <w:rFonts w:ascii="Arial" w:hAnsi="Arial" w:cs="Arial"/>
          <w:color w:val="0033CC"/>
        </w:rPr>
        <w:t xml:space="preserve">ot </w:t>
      </w:r>
      <w:r w:rsidR="00B4071F" w:rsidRPr="00A7225E">
        <w:rPr>
          <w:rFonts w:ascii="Arial" w:hAnsi="Arial" w:cs="Arial"/>
          <w:color w:val="0033CC"/>
          <w:u w:val="single"/>
        </w:rPr>
        <w:t>e</w:t>
      </w:r>
      <w:r w:rsidR="00B4071F" w:rsidRPr="00A7225E">
        <w:rPr>
          <w:rFonts w:ascii="Arial" w:hAnsi="Arial" w:cs="Arial"/>
          <w:color w:val="0033CC"/>
        </w:rPr>
        <w:t>valuable.</w:t>
      </w:r>
      <w:r w:rsidR="00C80ED4" w:rsidRPr="00A7225E">
        <w:rPr>
          <w:rFonts w:ascii="Arial" w:hAnsi="Arial" w:cs="Arial"/>
          <w:noProof/>
        </w:rPr>
        <w:drawing>
          <wp:anchor distT="114300" distB="114300" distL="114300" distR="114300" simplePos="0" relativeHeight="251705344" behindDoc="0" locked="0" layoutInCell="1" hidden="0" allowOverlap="1" wp14:anchorId="5B782DCA" wp14:editId="4C2882B5">
            <wp:simplePos x="0" y="0"/>
            <wp:positionH relativeFrom="margin">
              <wp:align>center</wp:align>
            </wp:positionH>
            <wp:positionV relativeFrom="margin">
              <wp:align>top</wp:align>
            </wp:positionV>
            <wp:extent cx="5943600" cy="2095500"/>
            <wp:effectExtent l="0" t="0" r="0" b="0"/>
            <wp:wrapTopAndBottom distT="114300" distB="11430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b="-3773"/>
                    <a:stretch>
                      <a:fillRect/>
                    </a:stretch>
                  </pic:blipFill>
                  <pic:spPr>
                    <a:xfrm>
                      <a:off x="0" y="0"/>
                      <a:ext cx="5943600" cy="2095500"/>
                    </a:xfrm>
                    <a:prstGeom prst="rect">
                      <a:avLst/>
                    </a:prstGeom>
                    <a:ln/>
                  </pic:spPr>
                </pic:pic>
              </a:graphicData>
            </a:graphic>
          </wp:anchor>
        </w:drawing>
      </w:r>
    </w:p>
    <w:p w14:paraId="6EFFEA8C" w14:textId="7599BC5A" w:rsidR="000E5FBA" w:rsidRPr="00A7225E" w:rsidRDefault="00602866" w:rsidP="00A7225E">
      <w:pPr>
        <w:spacing w:after="0" w:line="240" w:lineRule="auto"/>
        <w:jc w:val="both"/>
        <w:rPr>
          <w:rFonts w:ascii="Arial" w:eastAsia="Arial" w:hAnsi="Arial" w:cs="Arial"/>
          <w:color w:val="0033CC"/>
        </w:rPr>
      </w:pPr>
      <w:ins w:id="1996" w:author="Reis-Filho, Jorge S./Pathology" w:date="2019-06-27T01:11:00Z">
        <w:r w:rsidRPr="003A528F">
          <w:rPr>
            <w:rFonts w:ascii="Arial" w:eastAsia="Arial" w:hAnsi="Arial" w:cs="Arial"/>
            <w:b/>
          </w:rPr>
          <w:t xml:space="preserve">Response to Reviewers </w:t>
        </w:r>
      </w:ins>
      <w:commentRangeStart w:id="1997"/>
      <w:commentRangeStart w:id="1998"/>
      <w:r w:rsidR="00C80ED4" w:rsidRPr="00A7225E">
        <w:rPr>
          <w:rFonts w:ascii="Arial" w:eastAsia="Arial" w:hAnsi="Arial" w:cs="Arial"/>
          <w:b/>
          <w:color w:val="0033CC"/>
        </w:rPr>
        <w:t>Figure 18:</w:t>
      </w:r>
      <w:commentRangeEnd w:id="1997"/>
      <w:r w:rsidR="00927EC4" w:rsidRPr="00A7225E">
        <w:rPr>
          <w:rStyle w:val="CommentReference"/>
          <w:sz w:val="22"/>
          <w:szCs w:val="22"/>
        </w:rPr>
        <w:commentReference w:id="1997"/>
      </w:r>
      <w:commentRangeEnd w:id="1998"/>
      <w:r>
        <w:rPr>
          <w:rStyle w:val="CommentReference"/>
        </w:rPr>
        <w:commentReference w:id="1998"/>
      </w:r>
      <w:r w:rsidR="00C80ED4" w:rsidRPr="00A7225E">
        <w:rPr>
          <w:rFonts w:ascii="Arial" w:eastAsia="Arial" w:hAnsi="Arial" w:cs="Arial"/>
          <w:b/>
          <w:color w:val="0033CC"/>
        </w:rPr>
        <w:t xml:space="preserve"> Comparison of copy number alterations in tumor biopsy and matched cfDNA. </w:t>
      </w:r>
      <w:r w:rsidR="00C80ED4" w:rsidRPr="00A7225E">
        <w:rPr>
          <w:rFonts w:ascii="Arial" w:eastAsia="Arial" w:hAnsi="Arial" w:cs="Arial"/>
          <w:color w:val="0033CC"/>
        </w:rPr>
        <w:t>Heatmap of all genes where an amplification or a homozygous deletion was found in either the tumor biopsy or cfDNA.</w:t>
      </w:r>
      <w:r w:rsidR="00B4071F" w:rsidRPr="00A7225E">
        <w:rPr>
          <w:rFonts w:ascii="Arial" w:eastAsia="Arial" w:hAnsi="Arial" w:cs="Arial"/>
          <w:color w:val="0033CC"/>
        </w:rPr>
        <w:t xml:space="preserve"> The alterations are color coded and indicated in the accompanying legend. The samples are interleaved </w:t>
      </w:r>
      <w:r w:rsidR="00C80ED4" w:rsidRPr="00A7225E">
        <w:rPr>
          <w:rFonts w:ascii="Arial" w:eastAsia="Arial" w:hAnsi="Arial" w:cs="Arial"/>
          <w:color w:val="0033CC"/>
        </w:rPr>
        <w:t>i.e. tumor biopsy and cfDNA and represented along the rows whilst genes are ordered in columns relative to their genomic coordinates. Chromosome numbers are indicated along the bottom axis.</w:t>
      </w:r>
    </w:p>
    <w:p w14:paraId="3C45E8D5" w14:textId="77777777" w:rsidR="00602866" w:rsidRDefault="00C80ED4" w:rsidP="00A7225E">
      <w:pPr>
        <w:spacing w:after="0" w:line="240" w:lineRule="auto"/>
        <w:jc w:val="both"/>
        <w:rPr>
          <w:ins w:id="1999" w:author="Reis-Filho, Jorge S./Pathology" w:date="2019-06-27T01:17:00Z"/>
          <w:rFonts w:ascii="Arial" w:eastAsia="Arial" w:hAnsi="Arial" w:cs="Arial"/>
          <w:b/>
          <w:color w:val="0033CC"/>
        </w:rPr>
      </w:pPr>
      <w:r w:rsidRPr="00A7225E">
        <w:rPr>
          <w:rFonts w:ascii="Arial" w:eastAsia="Arial" w:hAnsi="Arial" w:cs="Arial"/>
          <w:b/>
          <w:noProof/>
          <w:color w:val="0033CC"/>
        </w:rPr>
        <w:lastRenderedPageBreak/>
        <w:drawing>
          <wp:inline distT="114300" distB="114300" distL="114300" distR="114300" wp14:anchorId="5883C2AA" wp14:editId="51CFCDBF">
            <wp:extent cx="5943600" cy="220980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2209800"/>
                    </a:xfrm>
                    <a:prstGeom prst="rect">
                      <a:avLst/>
                    </a:prstGeom>
                    <a:ln/>
                  </pic:spPr>
                </pic:pic>
              </a:graphicData>
            </a:graphic>
          </wp:inline>
        </w:drawing>
      </w:r>
    </w:p>
    <w:p w14:paraId="2450497E" w14:textId="258139E2" w:rsidR="00602866" w:rsidRDefault="00602866" w:rsidP="00A7225E">
      <w:pPr>
        <w:spacing w:after="0" w:line="240" w:lineRule="auto"/>
        <w:jc w:val="both"/>
        <w:rPr>
          <w:ins w:id="2000" w:author="Reis-Filho, Jorge S./Pathology" w:date="2019-06-27T01:13:00Z"/>
          <w:rFonts w:ascii="Arial" w:eastAsia="Arial" w:hAnsi="Arial" w:cs="Arial"/>
          <w:color w:val="0033CC"/>
        </w:rPr>
      </w:pPr>
      <w:ins w:id="2001" w:author="Reis-Filho, Jorge S./Pathology" w:date="2019-06-27T01:17:00Z">
        <w:r>
          <w:rPr>
            <w:rFonts w:ascii="Arial" w:eastAsia="Arial" w:hAnsi="Arial" w:cs="Arial"/>
            <w:b/>
            <w:color w:val="0033CC"/>
          </w:rPr>
          <w:t xml:space="preserve">Response to </w:t>
        </w:r>
      </w:ins>
      <w:ins w:id="2002" w:author="Reis-Filho, Jorge S./Pathology" w:date="2019-06-27T01:18:00Z">
        <w:r>
          <w:rPr>
            <w:rFonts w:ascii="Arial" w:eastAsia="Arial" w:hAnsi="Arial" w:cs="Arial"/>
            <w:b/>
            <w:color w:val="0033CC"/>
          </w:rPr>
          <w:t xml:space="preserve">Reviewers </w:t>
        </w:r>
      </w:ins>
      <w:r w:rsidR="00C80ED4" w:rsidRPr="00A7225E">
        <w:rPr>
          <w:rFonts w:ascii="Arial" w:eastAsia="Arial" w:hAnsi="Arial" w:cs="Arial"/>
          <w:b/>
          <w:color w:val="0033CC"/>
        </w:rPr>
        <w:t>Figure 19</w:t>
      </w:r>
      <w:r w:rsidR="00B4071F" w:rsidRPr="00A7225E">
        <w:rPr>
          <w:rFonts w:ascii="Arial" w:eastAsia="Arial" w:hAnsi="Arial" w:cs="Arial"/>
          <w:b/>
          <w:color w:val="0033CC"/>
        </w:rPr>
        <w:t xml:space="preserve">: Comparison of copy number alterations in tumor biopsy and matched cfDNA. </w:t>
      </w:r>
      <w:r w:rsidR="00B4071F" w:rsidRPr="00A7225E">
        <w:rPr>
          <w:rFonts w:ascii="Arial" w:eastAsia="Arial" w:hAnsi="Arial" w:cs="Arial"/>
          <w:color w:val="0033CC"/>
        </w:rPr>
        <w:t xml:space="preserve">Four breast cancer patients (a) MSK-VB-0006, (b) MSK-VB-0044, (c) MSK-VB-0059 and (d) MSK-VB-0069 with a reported amplification of </w:t>
      </w:r>
      <w:r w:rsidR="00B4071F" w:rsidRPr="00A7225E">
        <w:rPr>
          <w:rFonts w:ascii="Arial" w:eastAsia="Arial" w:hAnsi="Arial" w:cs="Arial"/>
          <w:i/>
          <w:color w:val="0033CC"/>
        </w:rPr>
        <w:t>ERBB2</w:t>
      </w:r>
      <w:r w:rsidR="00B4071F" w:rsidRPr="00A7225E">
        <w:rPr>
          <w:rFonts w:ascii="Arial" w:eastAsia="Arial" w:hAnsi="Arial" w:cs="Arial"/>
          <w:color w:val="0033CC"/>
        </w:rPr>
        <w:t xml:space="preserve"> on chromosome 17q are shown together with one lung cancer patient (e) MSK-VL-0044 with a reported </w:t>
      </w:r>
      <w:r w:rsidR="00B4071F" w:rsidRPr="00A7225E">
        <w:rPr>
          <w:rFonts w:ascii="Arial" w:eastAsia="Arial" w:hAnsi="Arial" w:cs="Arial"/>
          <w:i/>
          <w:color w:val="0033CC"/>
        </w:rPr>
        <w:t>MET</w:t>
      </w:r>
      <w:r w:rsidR="00B4071F" w:rsidRPr="00A7225E">
        <w:rPr>
          <w:rFonts w:ascii="Arial" w:eastAsia="Arial" w:hAnsi="Arial" w:cs="Arial"/>
          <w:color w:val="0033CC"/>
        </w:rPr>
        <w:t xml:space="preserve"> amplification on chromosome 7q. In panels (a) to (e), the tumor biopsies are displayed on top and the cfDNA is shown below together with a chromosome ideogram. The genomic coordinates of </w:t>
      </w:r>
      <w:r w:rsidR="00B4071F" w:rsidRPr="00A7225E">
        <w:rPr>
          <w:rFonts w:ascii="Arial" w:eastAsia="Arial" w:hAnsi="Arial" w:cs="Arial"/>
          <w:i/>
          <w:color w:val="0033CC"/>
        </w:rPr>
        <w:t>ERBB2</w:t>
      </w:r>
      <w:r w:rsidR="00B4071F" w:rsidRPr="00A7225E">
        <w:rPr>
          <w:rFonts w:ascii="Arial" w:eastAsia="Arial" w:hAnsi="Arial" w:cs="Arial"/>
          <w:color w:val="0033CC"/>
        </w:rPr>
        <w:t xml:space="preserve"> and </w:t>
      </w:r>
      <w:r w:rsidR="00B4071F" w:rsidRPr="00A7225E">
        <w:rPr>
          <w:rFonts w:ascii="Arial" w:eastAsia="Arial" w:hAnsi="Arial" w:cs="Arial"/>
          <w:i/>
          <w:color w:val="0033CC"/>
        </w:rPr>
        <w:t>MET</w:t>
      </w:r>
      <w:r w:rsidR="00B4071F" w:rsidRPr="00A7225E">
        <w:rPr>
          <w:rFonts w:ascii="Arial" w:eastAsia="Arial" w:hAnsi="Arial" w:cs="Arial"/>
          <w:color w:val="0033CC"/>
        </w:rPr>
        <w:t xml:space="preserve"> are displayed by orange arrows and labelled accordingly</w:t>
      </w:r>
      <w:ins w:id="2003" w:author="Reis-Filho, Jorge S./Pathology" w:date="2019-06-27T01:13:00Z">
        <w:r>
          <w:rPr>
            <w:rFonts w:ascii="Arial" w:eastAsia="Arial" w:hAnsi="Arial" w:cs="Arial"/>
            <w:color w:val="0033CC"/>
          </w:rPr>
          <w:t>.</w:t>
        </w:r>
      </w:ins>
    </w:p>
    <w:p w14:paraId="68FD13FE" w14:textId="77777777" w:rsidR="00602866" w:rsidRDefault="00602866" w:rsidP="00A7225E">
      <w:pPr>
        <w:spacing w:after="0" w:line="240" w:lineRule="auto"/>
        <w:jc w:val="both"/>
        <w:rPr>
          <w:ins w:id="2004" w:author="Reis-Filho, Jorge S./Pathology" w:date="2019-06-27T01:13:00Z"/>
          <w:rFonts w:ascii="Arial" w:eastAsia="Arial" w:hAnsi="Arial" w:cs="Arial"/>
          <w:color w:val="0033CC"/>
        </w:rPr>
      </w:pPr>
    </w:p>
    <w:p w14:paraId="6B956658" w14:textId="5290A31C" w:rsidR="00ED7EC3" w:rsidRPr="00A7225E" w:rsidRDefault="00602866" w:rsidP="00A7225E">
      <w:pPr>
        <w:spacing w:after="0" w:line="240" w:lineRule="auto"/>
        <w:jc w:val="both"/>
        <w:rPr>
          <w:rFonts w:ascii="Arial" w:hAnsi="Arial" w:cs="Arial"/>
        </w:rPr>
      </w:pPr>
      <w:commentRangeStart w:id="2005"/>
      <w:ins w:id="2006" w:author="Reis-Filho, Jorge S./Pathology" w:date="2019-06-27T01:13:00Z">
        <w:r>
          <w:rPr>
            <w:rFonts w:ascii="Arial" w:eastAsia="Arial" w:hAnsi="Arial" w:cs="Arial"/>
            <w:color w:val="0033CC"/>
          </w:rPr>
          <w:t>Taken together, our exploratory, hypothesis generating anal</w:t>
        </w:r>
      </w:ins>
      <w:ins w:id="2007" w:author="Reis-Filho, Jorge S./Pathology" w:date="2019-06-27T01:14:00Z">
        <w:r>
          <w:rPr>
            <w:rFonts w:ascii="Arial" w:eastAsia="Arial" w:hAnsi="Arial" w:cs="Arial"/>
            <w:color w:val="0033CC"/>
          </w:rPr>
          <w:t xml:space="preserve">ysis of CNVs utilizing the high-intensity </w:t>
        </w:r>
        <w:proofErr w:type="spellStart"/>
        <w:r>
          <w:rPr>
            <w:rFonts w:ascii="Arial" w:eastAsia="Arial" w:hAnsi="Arial" w:cs="Arial"/>
            <w:color w:val="0033CC"/>
          </w:rPr>
          <w:t>cfDNA</w:t>
        </w:r>
        <w:proofErr w:type="spellEnd"/>
        <w:r>
          <w:rPr>
            <w:rFonts w:ascii="Arial" w:eastAsia="Arial" w:hAnsi="Arial" w:cs="Arial"/>
            <w:color w:val="0033CC"/>
          </w:rPr>
          <w:t xml:space="preserve"> assay demonstrated that for samples with &gt;10% </w:t>
        </w:r>
        <w:proofErr w:type="spellStart"/>
        <w:r>
          <w:rPr>
            <w:rFonts w:ascii="Arial" w:eastAsia="Arial" w:hAnsi="Arial" w:cs="Arial"/>
            <w:color w:val="0033CC"/>
          </w:rPr>
          <w:t>ctDNA</w:t>
        </w:r>
        <w:proofErr w:type="spellEnd"/>
        <w:r>
          <w:rPr>
            <w:rFonts w:ascii="Arial" w:eastAsia="Arial" w:hAnsi="Arial" w:cs="Arial"/>
            <w:color w:val="0033CC"/>
          </w:rPr>
          <w:t xml:space="preserve"> fraction, amplifications and homozygous deletions can be detected with relatively good accuracy</w:t>
        </w:r>
        <w:proofErr w:type="gramStart"/>
        <w:r>
          <w:rPr>
            <w:rFonts w:ascii="Arial" w:eastAsia="Arial" w:hAnsi="Arial" w:cs="Arial"/>
            <w:color w:val="0033CC"/>
          </w:rPr>
          <w:t>.</w:t>
        </w:r>
      </w:ins>
      <w:ins w:id="2008" w:author="Reis-Filho, Jorge S./Pathology" w:date="2019-06-27T01:15:00Z">
        <w:r>
          <w:rPr>
            <w:rFonts w:ascii="Arial" w:eastAsia="Arial" w:hAnsi="Arial" w:cs="Arial"/>
            <w:color w:val="0033CC"/>
          </w:rPr>
          <w:t xml:space="preserve"> </w:t>
        </w:r>
        <w:proofErr w:type="gramEnd"/>
        <w:r>
          <w:rPr>
            <w:rFonts w:ascii="Arial" w:eastAsia="Arial" w:hAnsi="Arial" w:cs="Arial"/>
            <w:color w:val="0033CC"/>
          </w:rPr>
          <w:t>The assay, however, in the way it was originally designed, is not optimal for the detection of CNVs</w:t>
        </w:r>
      </w:ins>
      <w:r w:rsidR="00B4071F" w:rsidRPr="00A7225E">
        <w:rPr>
          <w:rFonts w:ascii="Arial" w:eastAsia="Arial" w:hAnsi="Arial" w:cs="Arial"/>
          <w:color w:val="0033CC"/>
        </w:rPr>
        <w:t>.</w:t>
      </w:r>
      <w:ins w:id="2009" w:author="Reis-Filho, Jorge S./Pathology" w:date="2019-06-27T01:15:00Z">
        <w:r>
          <w:rPr>
            <w:rFonts w:ascii="Arial" w:eastAsia="Arial" w:hAnsi="Arial" w:cs="Arial"/>
            <w:color w:val="0033CC"/>
          </w:rPr>
          <w:t xml:space="preserve"> We have now included a brief passage in the manuscript, on page xx, section “</w:t>
        </w:r>
      </w:ins>
      <w:ins w:id="2010" w:author="Reis-Filho, Jorge S./Pathology" w:date="2019-06-27T01:16:00Z">
        <w:r>
          <w:rPr>
            <w:rFonts w:ascii="Arial" w:eastAsia="Arial" w:hAnsi="Arial" w:cs="Arial"/>
            <w:color w:val="0033CC"/>
          </w:rPr>
          <w:t xml:space="preserve">High-intensity </w:t>
        </w:r>
        <w:proofErr w:type="spellStart"/>
        <w:r>
          <w:rPr>
            <w:rFonts w:ascii="Arial" w:eastAsia="Arial" w:hAnsi="Arial" w:cs="Arial"/>
            <w:color w:val="0033CC"/>
          </w:rPr>
          <w:t>cfDNA</w:t>
        </w:r>
        <w:proofErr w:type="spellEnd"/>
        <w:r>
          <w:rPr>
            <w:rFonts w:ascii="Arial" w:eastAsia="Arial" w:hAnsi="Arial" w:cs="Arial"/>
            <w:color w:val="0033CC"/>
          </w:rPr>
          <w:t xml:space="preserve"> </w:t>
        </w:r>
        <w:proofErr w:type="spellStart"/>
        <w:r>
          <w:rPr>
            <w:rFonts w:ascii="Arial" w:eastAsia="Arial" w:hAnsi="Arial" w:cs="Arial"/>
            <w:color w:val="0033CC"/>
          </w:rPr>
          <w:t xml:space="preserve">assay </w:t>
        </w:r>
      </w:ins>
      <w:ins w:id="2011" w:author="Reis-Filho, Jorge S./Pathology" w:date="2019-06-27T01:15:00Z">
        <w:r>
          <w:rPr>
            <w:rFonts w:ascii="Arial" w:eastAsia="Arial" w:hAnsi="Arial" w:cs="Arial"/>
            <w:color w:val="0033CC"/>
          </w:rPr>
          <w:t>nalysis</w:t>
        </w:r>
        <w:proofErr w:type="spellEnd"/>
        <w:r>
          <w:rPr>
            <w:rFonts w:ascii="Arial" w:eastAsia="Arial" w:hAnsi="Arial" w:cs="Arial"/>
            <w:color w:val="0033CC"/>
          </w:rPr>
          <w:t xml:space="preserve"> of copy number variant</w:t>
        </w:r>
      </w:ins>
      <w:ins w:id="2012" w:author="Reis-Filho, Jorge S./Pathology" w:date="2019-06-27T01:16:00Z">
        <w:r>
          <w:rPr>
            <w:rFonts w:ascii="Arial" w:eastAsia="Arial" w:hAnsi="Arial" w:cs="Arial"/>
            <w:color w:val="0033CC"/>
          </w:rPr>
          <w:t>s” of the revised manuscript, and included Supplementary Figures xx and xx, illustrating the findings of our hypothesis generating analyses.</w:t>
        </w:r>
      </w:ins>
      <w:del w:id="2013" w:author="Reis-Filho, Jorge S./Pathology" w:date="2019-06-27T01:16:00Z">
        <w:r w:rsidR="00B4071F" w:rsidRPr="00A7225E" w:rsidDel="00602866">
          <w:rPr>
            <w:rFonts w:ascii="Arial" w:eastAsia="Arial" w:hAnsi="Arial" w:cs="Arial"/>
            <w:color w:val="0033CC"/>
          </w:rPr>
          <w:delText xml:space="preserve"> </w:delText>
        </w:r>
      </w:del>
      <w:del w:id="2014" w:author="Reis-Filho, Jorge S./Pathology" w:date="2019-06-27T01:13:00Z">
        <w:r w:rsidR="00B4071F" w:rsidRPr="00A7225E" w:rsidDel="00602866">
          <w:rPr>
            <w:rFonts w:ascii="Arial" w:eastAsia="Arial" w:hAnsi="Arial" w:cs="Arial"/>
            <w:color w:val="0033CC"/>
          </w:rPr>
          <w:delText xml:space="preserve">Of the four breast cancers displayed in (a)-(d), only MSK-VB-0044 is represented in </w:delText>
        </w:r>
        <w:r w:rsidR="00C80ED4" w:rsidRPr="00A7225E" w:rsidDel="00602866">
          <w:rPr>
            <w:rFonts w:ascii="Arial" w:eastAsia="Arial" w:hAnsi="Arial" w:cs="Arial"/>
            <w:color w:val="0033CC"/>
          </w:rPr>
          <w:delText>Figure 18.</w:delText>
        </w:r>
        <w:r w:rsidR="00B4071F" w:rsidRPr="00A7225E" w:rsidDel="00602866">
          <w:rPr>
            <w:rFonts w:ascii="Arial" w:eastAsia="Arial" w:hAnsi="Arial" w:cs="Arial"/>
            <w:color w:val="0033CC"/>
          </w:rPr>
          <w:delText xml:space="preserve"> The three other cases </w:delText>
        </w:r>
        <w:r w:rsidR="00C80ED4" w:rsidRPr="00A7225E" w:rsidDel="00602866">
          <w:rPr>
            <w:rFonts w:ascii="Arial" w:eastAsia="Arial" w:hAnsi="Arial" w:cs="Arial"/>
            <w:color w:val="0033CC"/>
          </w:rPr>
          <w:delText>and</w:delText>
        </w:r>
        <w:r w:rsidR="00B4071F" w:rsidRPr="00A7225E" w:rsidDel="00602866">
          <w:rPr>
            <w:rFonts w:ascii="Arial" w:eastAsia="Arial" w:hAnsi="Arial" w:cs="Arial"/>
            <w:color w:val="0033CC"/>
          </w:rPr>
          <w:delText xml:space="preserve"> the lung cancer </w:delText>
        </w:r>
        <w:r w:rsidR="00287B87" w:rsidRPr="00A7225E" w:rsidDel="00602866">
          <w:rPr>
            <w:rFonts w:ascii="Arial" w:eastAsia="Arial" w:hAnsi="Arial" w:cs="Arial"/>
            <w:color w:val="0033CC"/>
          </w:rPr>
          <w:delText>had</w:delText>
        </w:r>
        <w:r w:rsidR="00B4071F" w:rsidRPr="00A7225E" w:rsidDel="00602866">
          <w:rPr>
            <w:rFonts w:ascii="Arial" w:eastAsia="Arial" w:hAnsi="Arial" w:cs="Arial"/>
            <w:color w:val="0033CC"/>
          </w:rPr>
          <w:delText xml:space="preserve"> ctDNA fractions &lt; 10%.</w:delText>
        </w:r>
      </w:del>
      <w:commentRangeEnd w:id="2005"/>
      <w:r>
        <w:rPr>
          <w:rStyle w:val="CommentReference"/>
        </w:rPr>
        <w:commentReference w:id="2005"/>
      </w:r>
    </w:p>
    <w:p w14:paraId="0F33BB3D" w14:textId="77777777" w:rsidR="00602866" w:rsidRPr="00A7225E" w:rsidRDefault="00602866" w:rsidP="00A7225E">
      <w:pPr>
        <w:spacing w:after="0" w:line="240" w:lineRule="auto"/>
        <w:jc w:val="both"/>
        <w:rPr>
          <w:rFonts w:ascii="Arial" w:eastAsia="Arial" w:hAnsi="Arial" w:cs="Arial"/>
        </w:rPr>
      </w:pPr>
    </w:p>
    <w:p w14:paraId="14A6059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A7225E" w:rsidDel="00EE1F5D" w:rsidRDefault="00413E5F" w:rsidP="00A7225E">
      <w:pPr>
        <w:spacing w:after="0" w:line="240" w:lineRule="auto"/>
        <w:jc w:val="both"/>
        <w:rPr>
          <w:del w:id="2015" w:author="Reis-Filho, Jorge S./Pathology" w:date="2019-06-26T21:15:00Z"/>
          <w:rFonts w:ascii="Arial" w:eastAsia="Arial" w:hAnsi="Arial" w:cs="Arial"/>
          <w:color w:val="0033CC"/>
        </w:rPr>
      </w:pPr>
    </w:p>
    <w:p w14:paraId="1B1384EE" w14:textId="6B117908"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ins w:id="2016" w:author="Reis-Filho, Jorge S./Pathology" w:date="2019-06-27T01:17:00Z">
        <w:r w:rsidR="00602866" w:rsidRPr="00602866">
          <w:rPr>
            <w:rFonts w:ascii="Arial" w:eastAsia="Arial" w:hAnsi="Arial" w:cs="Arial"/>
            <w:b/>
            <w:color w:val="0033CC"/>
            <w:rPrChange w:id="2017" w:author="Reis-Filho, Jorge S./Pathology" w:date="2019-06-27T01:17:00Z">
              <w:rPr>
                <w:rFonts w:ascii="Arial" w:eastAsia="Arial" w:hAnsi="Arial" w:cs="Arial"/>
                <w:color w:val="0033CC"/>
              </w:rPr>
            </w:rPrChange>
          </w:rPr>
          <w:t xml:space="preserve">Response to Reviewers </w:t>
        </w:r>
      </w:ins>
      <w:r w:rsidRPr="00602866">
        <w:rPr>
          <w:rFonts w:ascii="Arial" w:eastAsia="Arial" w:hAnsi="Arial" w:cs="Arial"/>
          <w:b/>
          <w:color w:val="0033CC"/>
          <w:rPrChange w:id="2018" w:author="Reis-Filho, Jorge S./Pathology" w:date="2019-06-27T01:17:00Z">
            <w:rPr>
              <w:rFonts w:ascii="Arial" w:eastAsia="Arial" w:hAnsi="Arial" w:cs="Arial"/>
              <w:color w:val="0033CC"/>
            </w:rPr>
          </w:rPrChange>
        </w:rPr>
        <w:t>Figure 7</w:t>
      </w:r>
      <w:r w:rsidRPr="00A7225E">
        <w:rPr>
          <w:rFonts w:ascii="Arial" w:eastAsia="Arial" w:hAnsi="Arial" w:cs="Arial"/>
          <w:color w:val="0033CC"/>
        </w:rPr>
        <w:t xml:space="preserve"> </w:t>
      </w:r>
      <w:del w:id="2019" w:author="Reis-Filho, Jorge S./Pathology" w:date="2019-06-27T01:17: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shows that the input DNA for library preparation explains the variability of cfDNA mean target coverage from collapsed reads. Figure 2 of the</w:t>
      </w:r>
      <w:ins w:id="2020" w:author="Reis-Filho, Jorge S./Pathology" w:date="2019-06-27T01:18:00Z">
        <w:r w:rsidR="00602866">
          <w:rPr>
            <w:rFonts w:ascii="Arial" w:eastAsia="Arial" w:hAnsi="Arial" w:cs="Arial"/>
            <w:color w:val="0033CC"/>
          </w:rPr>
          <w:t xml:space="preserve"> revised</w:t>
        </w:r>
      </w:ins>
      <w:r w:rsidRPr="00A7225E">
        <w:rPr>
          <w:rFonts w:ascii="Arial" w:eastAsia="Arial" w:hAnsi="Arial" w:cs="Arial"/>
          <w:color w:val="0033CC"/>
        </w:rPr>
        <w:t xml:space="preserve"> manuscript shows the distribution of VAF in cfDNA of all Biopsy-matched mutations while </w:t>
      </w:r>
      <w:ins w:id="2021" w:author="Reis-Filho, Jorge S./Pathology" w:date="2019-06-27T01:18:00Z">
        <w:r w:rsidR="00602866" w:rsidRPr="003A528F">
          <w:rPr>
            <w:rFonts w:ascii="Arial" w:eastAsia="Arial" w:hAnsi="Arial" w:cs="Arial"/>
            <w:b/>
            <w:color w:val="0033CC"/>
          </w:rPr>
          <w:t xml:space="preserve">Response to Reviewers </w:t>
        </w:r>
      </w:ins>
      <w:r w:rsidRPr="00602866">
        <w:rPr>
          <w:rFonts w:ascii="Arial" w:eastAsia="Arial" w:hAnsi="Arial" w:cs="Arial"/>
          <w:b/>
          <w:color w:val="0033CC"/>
          <w:rPrChange w:id="2022" w:author="Reis-Filho, Jorge S./Pathology" w:date="2019-06-27T01:18:00Z">
            <w:rPr>
              <w:rFonts w:ascii="Arial" w:eastAsia="Arial" w:hAnsi="Arial" w:cs="Arial"/>
              <w:color w:val="0033CC"/>
            </w:rPr>
          </w:rPrChange>
        </w:rPr>
        <w:t>Figure 20</w:t>
      </w:r>
      <w:r w:rsidRPr="00A7225E">
        <w:rPr>
          <w:rFonts w:ascii="Arial" w:eastAsia="Arial" w:hAnsi="Arial" w:cs="Arial"/>
          <w:color w:val="0033CC"/>
        </w:rPr>
        <w:t xml:space="preserve"> </w:t>
      </w:r>
      <w:del w:id="2023" w:author="Reis-Filho, Jorge S./Pathology" w:date="2019-06-27T01:18: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displays the input DNA used for library preparation against the VAF, allelic, and total depth of the lowest VAF Biopsy-matched mutation observed with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84E2513" w:rsidR="00413E5F" w:rsidRPr="00A7225E" w:rsidRDefault="00C80ED4" w:rsidP="00A7225E">
      <w:pPr>
        <w:spacing w:after="0" w:line="240" w:lineRule="auto"/>
        <w:jc w:val="both"/>
        <w:rPr>
          <w:rFonts w:ascii="Arial" w:hAnsi="Arial" w:cs="Arial"/>
          <w:color w:val="0033CC"/>
        </w:rPr>
      </w:pPr>
      <w:r w:rsidRPr="00A7225E">
        <w:rPr>
          <w:rFonts w:ascii="Arial" w:hAnsi="Arial" w:cs="Arial"/>
          <w:noProof/>
        </w:rPr>
        <w:lastRenderedPageBreak/>
        <w:drawing>
          <wp:anchor distT="114300" distB="114300" distL="114300" distR="114300" simplePos="0" relativeHeight="251709440" behindDoc="0" locked="0" layoutInCell="1" hidden="0" allowOverlap="1" wp14:anchorId="6DA050E8" wp14:editId="3A4CBCE2">
            <wp:simplePos x="0" y="0"/>
            <wp:positionH relativeFrom="column">
              <wp:posOffset>1</wp:posOffset>
            </wp:positionH>
            <wp:positionV relativeFrom="paragraph">
              <wp:posOffset>228600</wp:posOffset>
            </wp:positionV>
            <wp:extent cx="5943600" cy="5983092"/>
            <wp:effectExtent l="0" t="0" r="0" b="0"/>
            <wp:wrapTopAndBottom distT="114300" distB="11430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491" b="491"/>
                    <a:stretch>
                      <a:fillRect/>
                    </a:stretch>
                  </pic:blipFill>
                  <pic:spPr>
                    <a:xfrm>
                      <a:off x="0" y="0"/>
                      <a:ext cx="5943600" cy="5983092"/>
                    </a:xfrm>
                    <a:prstGeom prst="rect">
                      <a:avLst/>
                    </a:prstGeom>
                    <a:ln/>
                  </pic:spPr>
                </pic:pic>
              </a:graphicData>
            </a:graphic>
          </wp:anchor>
        </w:drawing>
      </w:r>
      <w:ins w:id="2024" w:author="Reis-Filho, Jorge S./Pathology" w:date="2019-06-27T01:18:00Z">
        <w:r w:rsidR="00602866">
          <w:rPr>
            <w:rFonts w:ascii="Arial" w:hAnsi="Arial" w:cs="Arial"/>
            <w:b/>
            <w:color w:val="0033CC"/>
          </w:rPr>
          <w:t xml:space="preserve">Response to Reviewers </w:t>
        </w:r>
      </w:ins>
      <w:r w:rsidR="00B4071F" w:rsidRPr="00A7225E">
        <w:rPr>
          <w:rFonts w:ascii="Arial" w:hAnsi="Arial" w:cs="Arial"/>
          <w:b/>
          <w:color w:val="0033CC"/>
        </w:rPr>
        <w:t xml:space="preserve">Figure </w:t>
      </w:r>
      <w:r w:rsidRPr="00A7225E">
        <w:rPr>
          <w:rFonts w:ascii="Arial" w:eastAsia="Arial" w:hAnsi="Arial" w:cs="Arial"/>
          <w:b/>
          <w:color w:val="0033CC"/>
        </w:rPr>
        <w:t>20</w:t>
      </w:r>
      <w:r w:rsidR="00B4071F" w:rsidRPr="00A7225E">
        <w:rPr>
          <w:rFonts w:ascii="Arial" w:hAnsi="Arial" w:cs="Arial"/>
          <w:b/>
          <w:color w:val="0033CC"/>
        </w:rPr>
        <w:t>: Limits of detection in cfDNA of tumor-matched variants.</w:t>
      </w:r>
      <w:r w:rsidR="00B4071F" w:rsidRPr="00A7225E">
        <w:rPr>
          <w:rFonts w:ascii="Arial" w:hAnsi="Arial" w:cs="Arial"/>
          <w:color w:val="0033CC"/>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A7225E" w:rsidDel="00EE1F5D" w:rsidRDefault="00413E5F" w:rsidP="00A7225E">
      <w:pPr>
        <w:spacing w:after="0" w:line="240" w:lineRule="auto"/>
        <w:jc w:val="both"/>
        <w:rPr>
          <w:del w:id="2025" w:author="Reis-Filho, Jorge S./Pathology" w:date="2019-06-26T21:15:00Z"/>
          <w:rFonts w:ascii="Arial" w:eastAsia="Arial" w:hAnsi="Arial" w:cs="Arial"/>
          <w:color w:val="0033CC"/>
        </w:rPr>
      </w:pPr>
    </w:p>
    <w:p w14:paraId="12BC96C2" w14:textId="21614B4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the computer c</w:t>
      </w:r>
      <w:commentRangeStart w:id="2026"/>
      <w:commentRangeStart w:id="2027"/>
      <w:commentRangeStart w:id="2028"/>
      <w:r w:rsidRPr="00A7225E">
        <w:rPr>
          <w:rFonts w:ascii="Arial" w:eastAsia="Arial" w:hAnsi="Arial" w:cs="Arial"/>
          <w:color w:val="0033CC"/>
        </w:rPr>
        <w:t>odes on GitHub</w:t>
      </w:r>
      <w:commentRangeEnd w:id="2026"/>
      <w:r w:rsidRPr="00A7225E">
        <w:rPr>
          <w:rFonts w:ascii="Arial" w:hAnsi="Arial" w:cs="Arial"/>
        </w:rPr>
        <w:commentReference w:id="2026"/>
      </w:r>
      <w:commentRangeEnd w:id="2027"/>
      <w:r w:rsidRPr="00A7225E">
        <w:rPr>
          <w:rFonts w:ascii="Arial" w:hAnsi="Arial" w:cs="Arial"/>
        </w:rPr>
        <w:commentReference w:id="2027"/>
      </w:r>
      <w:commentRangeEnd w:id="2028"/>
      <w:r w:rsidRPr="00A7225E">
        <w:rPr>
          <w:rFonts w:ascii="Arial" w:hAnsi="Arial" w:cs="Arial"/>
        </w:rPr>
        <w:commentReference w:id="2028"/>
      </w:r>
      <w:r w:rsidRPr="00A7225E">
        <w:rPr>
          <w:rFonts w:ascii="Arial" w:eastAsia="Arial" w:hAnsi="Arial" w:cs="Arial"/>
          <w:color w:val="0033CC"/>
        </w:rPr>
        <w:t xml:space="preserve">.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1">
        <w:r w:rsidRPr="00A7225E">
          <w:rPr>
            <w:rFonts w:ascii="Arial" w:eastAsia="Arial" w:hAnsi="Arial" w:cs="Arial"/>
            <w:color w:val="1155CC"/>
            <w:u w:val="single"/>
          </w:rPr>
          <w:t>https://github.com/ndbrown6/MSK-GRAIL-TECHVAL</w:t>
        </w:r>
      </w:hyperlink>
    </w:p>
    <w:p w14:paraId="67F03D0F" w14:textId="77777777" w:rsidR="00413E5F" w:rsidRPr="00A7225E" w:rsidRDefault="00413E5F" w:rsidP="00A7225E">
      <w:pPr>
        <w:spacing w:after="0" w:line="240" w:lineRule="auto"/>
        <w:jc w:val="both"/>
        <w:rPr>
          <w:rFonts w:ascii="Arial" w:eastAsia="Arial" w:hAnsi="Arial" w:cs="Arial"/>
          <w:color w:val="0033CC"/>
        </w:rPr>
      </w:pPr>
    </w:p>
    <w:p w14:paraId="06634537"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A7225E" w:rsidDel="00EE1F5D" w:rsidRDefault="00413E5F" w:rsidP="00A7225E">
      <w:pPr>
        <w:spacing w:after="0" w:line="240" w:lineRule="auto"/>
        <w:jc w:val="both"/>
        <w:rPr>
          <w:del w:id="2029" w:author="Reis-Filho, Jorge S./Pathology" w:date="2019-06-26T21:15:00Z"/>
          <w:rFonts w:ascii="Arial" w:eastAsia="Arial" w:hAnsi="Arial" w:cs="Arial"/>
          <w:color w:val="0033CC"/>
        </w:rPr>
      </w:pPr>
    </w:p>
    <w:p w14:paraId="47A7C759" w14:textId="0AB50749" w:rsidR="0038681A"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many of whom</w:t>
      </w:r>
      <w:r w:rsidR="0038681A" w:rsidRPr="00A7225E">
        <w:rPr>
          <w:rFonts w:ascii="Arial" w:eastAsia="Arial" w:hAnsi="Arial" w:cs="Arial"/>
          <w:color w:val="0033CC"/>
        </w:rPr>
        <w:t xml:space="preserve"> have </w:t>
      </w:r>
      <w:r w:rsidR="00EC1014" w:rsidRPr="00A7225E">
        <w:rPr>
          <w:rFonts w:ascii="Arial" w:eastAsia="Arial" w:hAnsi="Arial" w:cs="Arial"/>
          <w:color w:val="0033CC"/>
        </w:rPr>
        <w:t>succumb</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advanced disease before developing myeloid neoplasms</w:t>
      </w:r>
      <w:proofErr w:type="gramStart"/>
      <w:ins w:id="2030" w:author="Reis-Filho, Jorge S./Pathology" w:date="2019-06-27T01:19:00Z">
        <w:r w:rsidR="00B71E11">
          <w:rPr>
            <w:rFonts w:ascii="Arial" w:eastAsia="Arial" w:hAnsi="Arial" w:cs="Arial"/>
            <w:color w:val="0033CC"/>
          </w:rPr>
          <w:t xml:space="preserve">. </w:t>
        </w:r>
        <w:commentRangeStart w:id="2031"/>
        <w:proofErr w:type="gramEnd"/>
        <w:r w:rsidR="00B71E11">
          <w:rPr>
            <w:rFonts w:ascii="Arial" w:eastAsia="Arial" w:hAnsi="Arial" w:cs="Arial"/>
            <w:color w:val="0033CC"/>
          </w:rPr>
          <w:t>In fact, of the metastatic breast, lung and prostate cancer patients included in this study, xx, xx and xx have expired since the enrollment</w:t>
        </w:r>
      </w:ins>
      <w:r w:rsidR="0038681A" w:rsidRPr="00A7225E">
        <w:rPr>
          <w:rFonts w:ascii="Arial" w:eastAsia="Arial" w:hAnsi="Arial" w:cs="Arial"/>
          <w:color w:val="0033CC"/>
        </w:rPr>
        <w:t xml:space="preserve">. </w:t>
      </w:r>
      <w:commentRangeEnd w:id="2031"/>
      <w:r w:rsidR="00B71E11">
        <w:rPr>
          <w:rStyle w:val="CommentReference"/>
        </w:rPr>
        <w:commentReference w:id="2031"/>
      </w:r>
      <w:r w:rsidR="0038681A" w:rsidRPr="00A7225E">
        <w:rPr>
          <w:rFonts w:ascii="Arial" w:eastAsia="Arial" w:hAnsi="Arial" w:cs="Arial"/>
          <w:color w:val="0033CC"/>
        </w:rPr>
        <w:t xml:space="preserve">Additionally, our sample size and the relatively short </w:t>
      </w:r>
      <w:r w:rsidR="00EB7BB7" w:rsidRPr="00A7225E">
        <w:rPr>
          <w:rFonts w:ascii="Arial" w:eastAsia="Arial" w:hAnsi="Arial" w:cs="Arial"/>
          <w:color w:val="0033CC"/>
        </w:rPr>
        <w:t xml:space="preserve">follow-up period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ins w:id="2032" w:author="Reis-Filho, Jorge S./Pathology" w:date="2019-06-27T01:20:00Z">
        <w:r w:rsidR="00B71E11">
          <w:rPr>
            <w:rFonts w:ascii="Arial" w:eastAsia="Arial" w:hAnsi="Arial" w:cs="Arial"/>
            <w:color w:val="0033CC"/>
          </w:rPr>
          <w:t>w</w:t>
        </w:r>
      </w:ins>
      <w:del w:id="2033" w:author="Reis-Filho, Jorge S./Pathology" w:date="2019-06-27T01:20:00Z">
        <w:r w:rsidR="0038681A" w:rsidRPr="00A7225E" w:rsidDel="00B71E11">
          <w:rPr>
            <w:rFonts w:ascii="Arial" w:eastAsia="Arial" w:hAnsi="Arial" w:cs="Arial"/>
            <w:color w:val="0033CC"/>
          </w:rPr>
          <w:delText>c</w:delText>
        </w:r>
      </w:del>
      <w:r w:rsidR="0038681A" w:rsidRPr="00A7225E">
        <w:rPr>
          <w:rFonts w:ascii="Arial" w:eastAsia="Arial" w:hAnsi="Arial" w:cs="Arial"/>
          <w:color w:val="0033CC"/>
        </w:rPr>
        <w:t xml:space="preserve">ould potentially provide a better clinical setting for </w:t>
      </w:r>
      <w:del w:id="2034" w:author="Reis-Filho, Jorge S./Pathology" w:date="2019-06-27T01:20:00Z">
        <w:r w:rsidR="0038681A" w:rsidRPr="00A7225E" w:rsidDel="00B71E11">
          <w:rPr>
            <w:rFonts w:ascii="Arial" w:eastAsia="Arial" w:hAnsi="Arial" w:cs="Arial"/>
            <w:color w:val="0033CC"/>
          </w:rPr>
          <w:delText xml:space="preserve">this </w:delText>
        </w:r>
      </w:del>
      <w:ins w:id="2035" w:author="Reis-Filho, Jorge S./Pathology" w:date="2019-06-27T01:20:00Z">
        <w:r w:rsidR="00B71E11">
          <w:rPr>
            <w:rFonts w:ascii="Arial" w:eastAsia="Arial" w:hAnsi="Arial" w:cs="Arial"/>
            <w:color w:val="0033CC"/>
          </w:rPr>
          <w:t>the excellent suggestion the Reviewer has offere</w:t>
        </w:r>
      </w:ins>
      <w:ins w:id="2036" w:author="Reis-Filho, Jorge S./Pathology" w:date="2019-06-27T01:21:00Z">
        <w:r w:rsidR="00B71E11">
          <w:rPr>
            <w:rFonts w:ascii="Arial" w:eastAsia="Arial" w:hAnsi="Arial" w:cs="Arial"/>
            <w:color w:val="0033CC"/>
          </w:rPr>
          <w:t>d</w:t>
        </w:r>
      </w:ins>
      <w:del w:id="2037" w:author="Reis-Filho, Jorge S./Pathology" w:date="2019-06-27T01:21:00Z">
        <w:r w:rsidR="0038681A" w:rsidRPr="00A7225E" w:rsidDel="00B71E11">
          <w:rPr>
            <w:rFonts w:ascii="Arial" w:eastAsia="Arial" w:hAnsi="Arial" w:cs="Arial"/>
            <w:color w:val="0033CC"/>
          </w:rPr>
          <w:delText>study</w:delText>
        </w:r>
      </w:del>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years. </w:t>
      </w:r>
    </w:p>
    <w:p w14:paraId="45907AFB" w14:textId="4B409DD0" w:rsidR="00EE1F5D" w:rsidDel="00EE1F5D" w:rsidRDefault="00EC1014" w:rsidP="00A7225E">
      <w:pPr>
        <w:spacing w:after="0" w:line="240" w:lineRule="auto"/>
        <w:jc w:val="both"/>
        <w:rPr>
          <w:del w:id="2038" w:author="Reis-Filho, Jorge S./Pathology" w:date="2019-06-26T21:15:00Z"/>
          <w:rFonts w:ascii="Arial" w:eastAsia="Arial" w:hAnsi="Arial" w:cs="Arial"/>
          <w:b/>
        </w:rPr>
      </w:pPr>
      <w:del w:id="2039" w:author="Reis-Filho, Jorge S./Pathology" w:date="2019-06-26T21:15:00Z">
        <w:r w:rsidRPr="00A7225E" w:rsidDel="00EE1F5D">
          <w:rPr>
            <w:rFonts w:ascii="Arial" w:eastAsia="Arial" w:hAnsi="Arial" w:cs="Arial"/>
            <w:b/>
          </w:rPr>
          <w:br w:type="page"/>
        </w:r>
      </w:del>
    </w:p>
    <w:p w14:paraId="08F31659" w14:textId="70AD0961" w:rsidR="00EE1F5D" w:rsidRDefault="00EE1F5D" w:rsidP="00EE1F5D">
      <w:pPr>
        <w:spacing w:after="0"/>
        <w:jc w:val="both"/>
        <w:rPr>
          <w:ins w:id="2040" w:author="Reis-Filho, Jorge S./Pathology" w:date="2019-06-26T21:15:00Z"/>
          <w:rFonts w:ascii="Arial" w:eastAsia="Arial" w:hAnsi="Arial" w:cs="Arial"/>
          <w:b/>
        </w:rPr>
      </w:pPr>
    </w:p>
    <w:p w14:paraId="394DBF28" w14:textId="77777777" w:rsidR="00EE1F5D" w:rsidRPr="00A7225E" w:rsidRDefault="00EE1F5D" w:rsidP="00EE1F5D">
      <w:pPr>
        <w:spacing w:after="0"/>
        <w:jc w:val="both"/>
        <w:rPr>
          <w:ins w:id="2041" w:author="Reis-Filho, Jorge S./Pathology" w:date="2019-06-26T21:15:00Z"/>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A7225E" w:rsidDel="00EE1F5D" w:rsidRDefault="00413E5F" w:rsidP="00A7225E">
      <w:pPr>
        <w:spacing w:after="0" w:line="240" w:lineRule="auto"/>
        <w:jc w:val="both"/>
        <w:rPr>
          <w:del w:id="2042" w:author="Reis-Filho, Jorge S./Pathology" w:date="2019-06-26T21:15:00Z"/>
          <w:rFonts w:ascii="Arial" w:eastAsia="Arial" w:hAnsi="Arial" w:cs="Arial"/>
          <w:color w:val="0033CC"/>
        </w:rPr>
      </w:pPr>
    </w:p>
    <w:p w14:paraId="2B5C3D34" w14:textId="581331E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completely agree with the Reviewer that other sources of somatic mutations such as benign tumors </w:t>
      </w:r>
      <w:ins w:id="2043" w:author="Reis-Filho, Jorge S./Pathology" w:date="2019-06-27T01:21:00Z">
        <w:r w:rsidR="00B71E11">
          <w:rPr>
            <w:rFonts w:ascii="Arial" w:eastAsia="Arial" w:hAnsi="Arial" w:cs="Arial"/>
            <w:color w:val="0033CC"/>
          </w:rPr>
          <w:t>(</w:t>
        </w:r>
      </w:ins>
      <w:r w:rsidR="000E5FBA" w:rsidRPr="00A7225E">
        <w:rPr>
          <w:rFonts w:ascii="Arial" w:eastAsia="Arial" w:hAnsi="Arial" w:cs="Arial"/>
          <w:color w:val="0033CC"/>
        </w:rPr>
        <w:t xml:space="preserve">e.g. </w:t>
      </w:r>
      <w:del w:id="2044" w:author="Reis-Filho, Jorge S./Pathology" w:date="2019-06-27T01:21:00Z">
        <w:r w:rsidR="0038681A" w:rsidRPr="00A7225E" w:rsidDel="00B71E11">
          <w:rPr>
            <w:rFonts w:ascii="Arial" w:eastAsia="Arial" w:hAnsi="Arial" w:cs="Arial"/>
            <w:color w:val="0033CC"/>
          </w:rPr>
          <w:delText>moles</w:delText>
        </w:r>
      </w:del>
      <w:ins w:id="2045" w:author="Reis-Filho, Jorge S./Pathology" w:date="2019-06-27T01:21:00Z">
        <w:r w:rsidR="00B71E11">
          <w:rPr>
            <w:rFonts w:ascii="Arial" w:eastAsia="Arial" w:hAnsi="Arial" w:cs="Arial"/>
            <w:color w:val="0033CC"/>
          </w:rPr>
          <w:t>nevi</w:t>
        </w:r>
      </w:ins>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ins w:id="2046" w:author="Reis-Filho, Jorge S./Pathology" w:date="2019-06-27T01:21:00Z">
        <w:r w:rsidR="00B71E11">
          <w:rPr>
            <w:rFonts w:ascii="Arial" w:eastAsia="Arial" w:hAnsi="Arial" w:cs="Arial"/>
            <w:color w:val="0033CC"/>
          </w:rPr>
          <w:t>)</w:t>
        </w:r>
      </w:ins>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commentRangeStart w:id="2047"/>
      <w:r w:rsidR="009D1BC0" w:rsidRPr="00A7225E">
        <w:rPr>
          <w:rFonts w:ascii="Arial" w:eastAsia="Arial" w:hAnsi="Arial" w:cs="Arial"/>
          <w:color w:val="0033CC"/>
        </w:rPr>
        <w:t>(Page X, Lines X)</w:t>
      </w:r>
      <w:commentRangeEnd w:id="2047"/>
      <w:r w:rsidR="00AC2BDB" w:rsidRPr="00A7225E">
        <w:rPr>
          <w:rStyle w:val="CommentReference"/>
          <w:rFonts w:ascii="Arial" w:hAnsi="Arial" w:cs="Arial"/>
          <w:sz w:val="22"/>
          <w:szCs w:val="22"/>
        </w:rPr>
        <w:commentReference w:id="2047"/>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ins w:id="2048" w:author="Reis-Filho, Jorge S./Pathology" w:date="2019-06-27T01:21:00Z">
        <w:r w:rsidR="00B71E11">
          <w:rPr>
            <w:rFonts w:ascii="Arial" w:eastAsia="Arial" w:hAnsi="Arial" w:cs="Arial"/>
            <w:color w:val="0033CC"/>
          </w:rPr>
          <w:t xml:space="preserve">would be </w:t>
        </w:r>
      </w:ins>
      <w:del w:id="2049" w:author="Reis-Filho, Jorge S./Pathology" w:date="2019-06-27T01:21:00Z">
        <w:r w:rsidR="00AC2BDB" w:rsidRPr="00A7225E" w:rsidDel="00B71E11">
          <w:rPr>
            <w:rFonts w:ascii="Arial" w:eastAsia="Arial" w:hAnsi="Arial" w:cs="Arial"/>
            <w:color w:val="0033CC"/>
          </w:rPr>
          <w:delText>rem</w:delText>
        </w:r>
        <w:r w:rsidR="000E5FBA" w:rsidRPr="00A7225E" w:rsidDel="00B71E11">
          <w:rPr>
            <w:rFonts w:ascii="Arial" w:eastAsia="Arial" w:hAnsi="Arial" w:cs="Arial"/>
            <w:color w:val="0033CC"/>
          </w:rPr>
          <w:delText>a</w:delText>
        </w:r>
        <w:r w:rsidR="00AC2BDB" w:rsidRPr="00A7225E" w:rsidDel="00B71E11">
          <w:rPr>
            <w:rFonts w:ascii="Arial" w:eastAsia="Arial" w:hAnsi="Arial" w:cs="Arial"/>
            <w:color w:val="0033CC"/>
          </w:rPr>
          <w:delText xml:space="preserve">ins </w:delText>
        </w:r>
      </w:del>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07527426"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A7225E">
        <w:rPr>
          <w:rFonts w:ascii="Arial" w:eastAsia="Arial" w:hAnsi="Arial" w:cs="Arial"/>
          <w:color w:val="0033CC"/>
        </w:rPr>
        <w:t>Supplementary Table 7 of the manuscript</w:t>
      </w:r>
      <w:r w:rsidRPr="00A7225E">
        <w:rPr>
          <w:rFonts w:ascii="Arial" w:eastAsia="Arial" w:hAnsi="Arial" w:cs="Arial"/>
          <w:color w:val="0033CC"/>
        </w:rPr>
        <w:t xml:space="preserve">. </w:t>
      </w:r>
      <w:del w:id="2050" w:author="Reis-Filho, Jorge S./Pathology" w:date="2019-06-27T01:22:00Z">
        <w:r w:rsidRPr="00A7225E" w:rsidDel="00B71E11">
          <w:rPr>
            <w:rFonts w:ascii="Arial" w:eastAsia="Arial" w:hAnsi="Arial" w:cs="Arial"/>
            <w:color w:val="0033CC"/>
          </w:rPr>
          <w:delText xml:space="preserve">As per </w:delText>
        </w:r>
        <w:r w:rsidR="00C80ED4" w:rsidRPr="00A7225E" w:rsidDel="00B71E11">
          <w:rPr>
            <w:rFonts w:ascii="Arial" w:eastAsia="Arial" w:hAnsi="Arial" w:cs="Arial"/>
            <w:color w:val="0033CC"/>
          </w:rPr>
          <w:delText>the</w:delText>
        </w:r>
      </w:del>
      <w:ins w:id="2051" w:author="Reis-Filho, Jorge S./Pathology" w:date="2019-06-27T01:22:00Z">
        <w:r w:rsidR="00B71E11">
          <w:rPr>
            <w:rFonts w:ascii="Arial" w:eastAsia="Arial" w:hAnsi="Arial" w:cs="Arial"/>
            <w:color w:val="0033CC"/>
          </w:rPr>
          <w:t>Following the</w:t>
        </w:r>
      </w:ins>
      <w:r w:rsidR="00C80ED4" w:rsidRPr="00A7225E">
        <w:rPr>
          <w:rFonts w:ascii="Arial" w:eastAsia="Arial" w:hAnsi="Arial" w:cs="Arial"/>
          <w:color w:val="0033CC"/>
        </w:rPr>
        <w:t xml:space="preserve"> </w:t>
      </w:r>
      <w:r w:rsidRPr="00A7225E">
        <w:rPr>
          <w:rFonts w:ascii="Arial" w:eastAsia="Arial" w:hAnsi="Arial" w:cs="Arial"/>
          <w:color w:val="0033CC"/>
        </w:rPr>
        <w:t>Reviewer’s</w:t>
      </w:r>
      <w:ins w:id="2052" w:author="Reis-Filho, Jorge S./Pathology" w:date="2019-06-27T01:22:00Z">
        <w:r w:rsidR="00B71E11">
          <w:rPr>
            <w:rFonts w:ascii="Arial" w:eastAsia="Arial" w:hAnsi="Arial" w:cs="Arial"/>
            <w:color w:val="0033CC"/>
          </w:rPr>
          <w:t xml:space="preserve"> excellent</w:t>
        </w:r>
      </w:ins>
      <w:r w:rsidRPr="00A7225E">
        <w:rPr>
          <w:rFonts w:ascii="Arial" w:eastAsia="Arial" w:hAnsi="Arial" w:cs="Arial"/>
          <w:color w:val="0033CC"/>
        </w:rPr>
        <w:t xml:space="preserve"> recommendation, we updated </w:t>
      </w:r>
      <w:r w:rsidR="00C80ED4" w:rsidRPr="00A7225E">
        <w:rPr>
          <w:rFonts w:ascii="Arial" w:eastAsia="Arial" w:hAnsi="Arial" w:cs="Arial"/>
          <w:color w:val="0033CC"/>
        </w:rPr>
        <w:t>Supplementary</w:t>
      </w:r>
      <w:r w:rsidRPr="00A7225E">
        <w:rPr>
          <w:rFonts w:ascii="Arial" w:eastAsia="Arial" w:hAnsi="Arial" w:cs="Arial"/>
          <w:color w:val="0033CC"/>
        </w:rPr>
        <w:t xml:space="preserve"> Figure </w:t>
      </w:r>
      <w:r w:rsidR="00C80ED4" w:rsidRPr="00A7225E">
        <w:rPr>
          <w:rFonts w:ascii="Arial" w:eastAsia="Arial" w:hAnsi="Arial" w:cs="Arial"/>
          <w:color w:val="0033CC"/>
        </w:rPr>
        <w:t>8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cases </w:t>
      </w:r>
      <w:r w:rsidR="00C80ED4" w:rsidRPr="00A7225E">
        <w:rPr>
          <w:rFonts w:ascii="Arial" w:eastAsia="Arial" w:hAnsi="Arial" w:cs="Arial"/>
          <w:color w:val="0033CC"/>
        </w:rPr>
        <w:t>and</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A7225E">
        <w:rPr>
          <w:rFonts w:ascii="Arial" w:eastAsia="Arial" w:hAnsi="Arial" w:cs="Arial"/>
          <w:color w:val="0033CC"/>
        </w:rPr>
        <w:t>S</w:t>
      </w:r>
      <w:r w:rsidRPr="00A7225E">
        <w:rPr>
          <w:rFonts w:ascii="Arial" w:eastAsia="Arial" w:hAnsi="Arial" w:cs="Arial"/>
          <w:color w:val="0033CC"/>
        </w:rPr>
        <w:t xml:space="preserve">upplementary Figure </w:t>
      </w:r>
      <w:r w:rsidR="005A407A" w:rsidRPr="00A7225E">
        <w:rPr>
          <w:rFonts w:ascii="Arial" w:eastAsia="Arial" w:hAnsi="Arial" w:cs="Arial"/>
          <w:color w:val="0033CC"/>
        </w:rPr>
        <w:t>S</w:t>
      </w:r>
      <w:r w:rsidRPr="00A7225E">
        <w:rPr>
          <w:rFonts w:ascii="Arial" w:eastAsia="Arial" w:hAnsi="Arial" w:cs="Arial"/>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ins w:id="2053" w:author="Reis-Filho, Jorge S./Pathology" w:date="2019-06-27T01:22:00Z">
        <w:r w:rsidR="00B71E11">
          <w:rPr>
            <w:rFonts w:ascii="Arial" w:eastAsia="Arial" w:hAnsi="Arial" w:cs="Arial"/>
            <w:b/>
            <w:color w:val="0033CC"/>
          </w:rPr>
          <w:t xml:space="preserve">Response to Reviewers </w:t>
        </w:r>
      </w:ins>
      <w:commentRangeStart w:id="2054"/>
      <w:r w:rsidRPr="00B71E11">
        <w:rPr>
          <w:rFonts w:ascii="Arial" w:eastAsia="Arial" w:hAnsi="Arial" w:cs="Arial"/>
          <w:b/>
          <w:color w:val="0033CC"/>
          <w:rPrChange w:id="2055" w:author="Reis-Filho, Jorge S./Pathology" w:date="2019-06-27T01:22:00Z">
            <w:rPr>
              <w:rFonts w:ascii="Arial" w:eastAsia="Arial" w:hAnsi="Arial" w:cs="Arial"/>
              <w:color w:val="0033CC"/>
            </w:rPr>
          </w:rPrChange>
        </w:rPr>
        <w:t>Figure XX</w:t>
      </w:r>
      <w:r w:rsidRPr="00A7225E">
        <w:rPr>
          <w:rFonts w:ascii="Arial" w:eastAsia="Arial" w:hAnsi="Arial" w:cs="Arial"/>
          <w:color w:val="0033CC"/>
        </w:rPr>
        <w:t xml:space="preserve"> of this response below).</w:t>
      </w:r>
      <w:commentRangeEnd w:id="2054"/>
      <w:r w:rsidR="00AC2BDB" w:rsidRPr="00A7225E">
        <w:rPr>
          <w:rStyle w:val="CommentReference"/>
          <w:rFonts w:ascii="Arial" w:hAnsi="Arial" w:cs="Arial"/>
          <w:sz w:val="22"/>
          <w:szCs w:val="22"/>
        </w:rPr>
        <w:commentReference w:id="2054"/>
      </w:r>
    </w:p>
    <w:p w14:paraId="0CA4B6CE" w14:textId="77777777" w:rsidR="00413E5F" w:rsidRPr="00A7225E" w:rsidRDefault="00413E5F" w:rsidP="00A7225E">
      <w:pPr>
        <w:spacing w:after="0" w:line="240" w:lineRule="auto"/>
        <w:jc w:val="both"/>
        <w:rPr>
          <w:rFonts w:ascii="Arial" w:eastAsia="Arial" w:hAnsi="Arial" w:cs="Arial"/>
        </w:rPr>
      </w:pPr>
    </w:p>
    <w:p w14:paraId="2605B82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A7225E" w:rsidDel="00EE1F5D" w:rsidRDefault="00413E5F" w:rsidP="00A7225E">
      <w:pPr>
        <w:spacing w:after="0" w:line="240" w:lineRule="auto"/>
        <w:jc w:val="both"/>
        <w:rPr>
          <w:del w:id="2056" w:author="Reis-Filho, Jorge S./Pathology" w:date="2019-06-26T21:15:00Z"/>
          <w:rFonts w:ascii="Arial" w:eastAsia="Arial" w:hAnsi="Arial" w:cs="Arial"/>
          <w:color w:val="0033CC"/>
        </w:rPr>
      </w:pPr>
    </w:p>
    <w:p w14:paraId="3A087A35" w14:textId="34F5054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del w:id="2057" w:author="Reis-Filho, Jorge S./Pathology" w:date="2019-06-27T01:23:00Z">
        <w:r w:rsidR="005A407A" w:rsidRPr="00A7225E" w:rsidDel="00B71E11">
          <w:rPr>
            <w:rFonts w:ascii="Arial" w:eastAsia="Arial" w:hAnsi="Arial" w:cs="Arial"/>
            <w:color w:val="0033CC"/>
          </w:rPr>
          <w:delText xml:space="preserve">point </w:delText>
        </w:r>
        <w:r w:rsidR="001A10F1" w:rsidRPr="00A7225E" w:rsidDel="00B71E11">
          <w:rPr>
            <w:rFonts w:ascii="Arial" w:eastAsia="Arial" w:hAnsi="Arial" w:cs="Arial"/>
            <w:color w:val="0033CC"/>
          </w:rPr>
          <w:delText>#2</w:delText>
        </w:r>
        <w:r w:rsidR="000A4D49" w:rsidRPr="00A7225E" w:rsidDel="00B71E11">
          <w:rPr>
            <w:rFonts w:ascii="Arial" w:eastAsia="Arial" w:hAnsi="Arial" w:cs="Arial"/>
            <w:color w:val="0033CC"/>
          </w:rPr>
          <w:delText xml:space="preserve"> of </w:delText>
        </w:r>
      </w:del>
      <w:r w:rsidR="000A4D49" w:rsidRPr="00A7225E">
        <w:rPr>
          <w:rFonts w:ascii="Arial" w:eastAsia="Arial" w:hAnsi="Arial" w:cs="Arial"/>
          <w:color w:val="0033CC"/>
        </w:rPr>
        <w:t xml:space="preserve">Reviewer </w:t>
      </w:r>
      <w:del w:id="2058" w:author="Reis-Filho, Jorge S./Pathology" w:date="2019-06-27T01:23:00Z">
        <w:r w:rsidR="000A4D49" w:rsidRPr="00A7225E" w:rsidDel="00B71E11">
          <w:rPr>
            <w:rFonts w:ascii="Arial" w:eastAsia="Arial" w:hAnsi="Arial" w:cs="Arial"/>
            <w:color w:val="0033CC"/>
          </w:rPr>
          <w:delText>#</w:delText>
        </w:r>
      </w:del>
      <w:r w:rsidR="000A4D49" w:rsidRPr="00A7225E">
        <w:rPr>
          <w:rFonts w:ascii="Arial" w:eastAsia="Arial" w:hAnsi="Arial" w:cs="Arial"/>
          <w:color w:val="0033CC"/>
        </w:rPr>
        <w:t>1</w:t>
      </w:r>
      <w:ins w:id="2059" w:author="Reis-Filho, Jorge S./Pathology" w:date="2019-06-27T01:23:00Z">
        <w:r w:rsidR="00B71E11">
          <w:rPr>
            <w:rFonts w:ascii="Arial" w:eastAsia="Arial" w:hAnsi="Arial" w:cs="Arial"/>
            <w:color w:val="0033CC"/>
          </w:rPr>
          <w:t xml:space="preserve">’s </w:t>
        </w:r>
        <w:r w:rsidR="00B71E11" w:rsidRPr="00A7225E">
          <w:rPr>
            <w:rFonts w:ascii="Arial" w:eastAsia="Arial" w:hAnsi="Arial" w:cs="Arial"/>
            <w:color w:val="0033CC"/>
          </w:rPr>
          <w:t>point 2</w:t>
        </w:r>
      </w:ins>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mutations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mutations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affect clinical decision making. Additionally, with the increasing </w:t>
      </w:r>
      <w:r w:rsidR="005A407A" w:rsidRPr="00A7225E">
        <w:rPr>
          <w:rFonts w:ascii="Arial" w:eastAsia="Arial" w:hAnsi="Arial" w:cs="Arial"/>
          <w:color w:val="0033CC"/>
        </w:rPr>
        <w:t>use</w:t>
      </w:r>
      <w:r w:rsidR="001A10F1" w:rsidRPr="00A7225E">
        <w:rPr>
          <w:rFonts w:ascii="Arial" w:eastAsia="Arial" w:hAnsi="Arial" w:cs="Arial"/>
          <w:color w:val="0033CC"/>
        </w:rPr>
        <w:t xml:space="preserve"> of cfDNA assays </w:t>
      </w:r>
      <w:r w:rsidR="00C80ED4" w:rsidRPr="00A7225E">
        <w:rPr>
          <w:rFonts w:ascii="Arial" w:eastAsia="Arial" w:hAnsi="Arial" w:cs="Arial"/>
          <w:color w:val="0033CC"/>
        </w:rPr>
        <w:t xml:space="preserve">for </w:t>
      </w:r>
      <w:r w:rsidR="005A407A" w:rsidRPr="00A7225E">
        <w:rPr>
          <w:rFonts w:ascii="Arial" w:eastAsia="Arial" w:hAnsi="Arial" w:cs="Arial"/>
          <w:color w:val="0033CC"/>
        </w:rPr>
        <w:t xml:space="preserve">the </w:t>
      </w:r>
      <w:r w:rsidR="001A10F1" w:rsidRPr="00A7225E">
        <w:rPr>
          <w:rFonts w:ascii="Arial" w:eastAsia="Arial" w:hAnsi="Arial" w:cs="Arial"/>
          <w:color w:val="0033CC"/>
        </w:rPr>
        <w:t xml:space="preserve">detection of </w:t>
      </w:r>
      <w:r w:rsidR="001A10F1" w:rsidRPr="00A7225E">
        <w:rPr>
          <w:rFonts w:ascii="Arial" w:hAnsi="Arial" w:cs="Arial"/>
          <w:color w:val="0033CC"/>
          <w:u w:val="single"/>
        </w:rPr>
        <w:t>m</w:t>
      </w:r>
      <w:r w:rsidR="001A10F1" w:rsidRPr="00A7225E">
        <w:rPr>
          <w:rFonts w:ascii="Arial" w:eastAsia="Arial" w:hAnsi="Arial" w:cs="Arial"/>
          <w:color w:val="0033CC"/>
        </w:rPr>
        <w:t xml:space="preserve">inimal </w:t>
      </w:r>
      <w:r w:rsidR="001A10F1" w:rsidRPr="00A7225E">
        <w:rPr>
          <w:rFonts w:ascii="Arial" w:hAnsi="Arial" w:cs="Arial"/>
          <w:color w:val="0033CC"/>
          <w:u w:val="single"/>
        </w:rPr>
        <w:t>r</w:t>
      </w:r>
      <w:r w:rsidR="001A10F1" w:rsidRPr="00A7225E">
        <w:rPr>
          <w:rFonts w:ascii="Arial" w:eastAsia="Arial" w:hAnsi="Arial" w:cs="Arial"/>
          <w:color w:val="0033CC"/>
        </w:rPr>
        <w:t xml:space="preserve">esidual </w:t>
      </w:r>
      <w:r w:rsidR="001A10F1" w:rsidRPr="00A7225E">
        <w:rPr>
          <w:rFonts w:ascii="Arial" w:hAnsi="Arial" w:cs="Arial"/>
          <w:color w:val="0033CC"/>
          <w:u w:val="single"/>
        </w:rPr>
        <w:t>d</w:t>
      </w:r>
      <w:r w:rsidR="001A10F1" w:rsidRPr="00A7225E">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the issues raised by the Reviewer</w:t>
      </w:r>
      <w:r w:rsidR="000A4D49" w:rsidRPr="00A7225E">
        <w:rPr>
          <w:rFonts w:ascii="Arial" w:eastAsia="Arial" w:hAnsi="Arial" w:cs="Arial"/>
          <w:color w:val="0033CC"/>
        </w:rPr>
        <w:t xml:space="preserve"> </w:t>
      </w:r>
      <w:commentRangeStart w:id="2060"/>
      <w:r w:rsidR="000A4D49" w:rsidRPr="00A7225E">
        <w:rPr>
          <w:rFonts w:ascii="Arial" w:eastAsia="Arial" w:hAnsi="Arial" w:cs="Arial"/>
          <w:color w:val="0033CC"/>
        </w:rPr>
        <w:t>(Page X, Paragraph X)</w:t>
      </w:r>
      <w:r w:rsidR="001A10F1" w:rsidRPr="00A7225E">
        <w:rPr>
          <w:rFonts w:ascii="Arial" w:eastAsia="Arial" w:hAnsi="Arial" w:cs="Arial"/>
          <w:color w:val="0033CC"/>
        </w:rPr>
        <w:t xml:space="preserve">.  </w:t>
      </w:r>
      <w:commentRangeEnd w:id="2060"/>
      <w:r w:rsidR="000A4D49" w:rsidRPr="00A7225E">
        <w:rPr>
          <w:rStyle w:val="CommentReference"/>
          <w:rFonts w:ascii="Arial" w:hAnsi="Arial" w:cs="Arial"/>
          <w:sz w:val="22"/>
          <w:szCs w:val="22"/>
        </w:rPr>
        <w:commentReference w:id="2060"/>
      </w:r>
    </w:p>
    <w:p w14:paraId="72451273" w14:textId="77777777" w:rsidR="00413E5F" w:rsidRPr="00A7225E" w:rsidRDefault="00413E5F" w:rsidP="00A7225E">
      <w:pPr>
        <w:spacing w:after="0" w:line="240" w:lineRule="auto"/>
        <w:jc w:val="both"/>
        <w:rPr>
          <w:rFonts w:ascii="Arial" w:eastAsia="Arial" w:hAnsi="Arial" w:cs="Arial"/>
          <w:color w:val="0033CC"/>
        </w:rPr>
      </w:pPr>
    </w:p>
    <w:p w14:paraId="5EE1C5C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A7225E" w:rsidDel="00EE1F5D" w:rsidRDefault="00413E5F" w:rsidP="00A7225E">
      <w:pPr>
        <w:spacing w:after="0" w:line="240" w:lineRule="auto"/>
        <w:jc w:val="both"/>
        <w:rPr>
          <w:del w:id="2061" w:author="Reis-Filho, Jorge S./Pathology" w:date="2019-06-26T21:15:00Z"/>
          <w:rFonts w:ascii="Arial" w:eastAsia="Arial" w:hAnsi="Arial" w:cs="Arial"/>
          <w:color w:val="0033CC"/>
        </w:rPr>
      </w:pPr>
    </w:p>
    <w:p w14:paraId="56B51046" w14:textId="67FDBE1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del w:id="2062" w:author="Reis-Filho, Jorge S./Pathology" w:date="2019-06-27T01:23:00Z">
        <w:r w:rsidR="000F56DF" w:rsidRPr="00A7225E" w:rsidDel="00B71E11">
          <w:rPr>
            <w:rFonts w:ascii="Arial" w:eastAsia="Arial" w:hAnsi="Arial" w:cs="Arial"/>
            <w:color w:val="0033CC"/>
          </w:rPr>
          <w:delText>ultra-high de</w:delText>
        </w:r>
        <w:r w:rsidR="000A4D49" w:rsidRPr="00A7225E" w:rsidDel="00B71E11">
          <w:rPr>
            <w:rFonts w:ascii="Arial" w:eastAsia="Arial" w:hAnsi="Arial" w:cs="Arial"/>
            <w:color w:val="0033CC"/>
          </w:rPr>
          <w:delText>pth</w:delText>
        </w:r>
      </w:del>
      <w:ins w:id="2063" w:author="Reis-Filho, Jorge S./Pathology" w:date="2019-06-27T01:23:00Z">
        <w:r w:rsidR="00B71E11">
          <w:rPr>
            <w:rFonts w:ascii="Arial" w:eastAsia="Arial" w:hAnsi="Arial" w:cs="Arial"/>
            <w:color w:val="0033CC"/>
          </w:rPr>
          <w:t>high-intensity</w:t>
        </w:r>
      </w:ins>
      <w:r w:rsidR="000F56DF" w:rsidRPr="00A7225E">
        <w:rPr>
          <w:rFonts w:ascii="Arial" w:eastAsia="Arial" w:hAnsi="Arial" w:cs="Arial"/>
          <w:color w:val="0033CC"/>
        </w:rPr>
        <w:t xml:space="preserve"> </w:t>
      </w:r>
      <w:proofErr w:type="spellStart"/>
      <w:ins w:id="2064" w:author="Reis-Filho, Jorge S./Pathology" w:date="2019-06-27T01:23:00Z">
        <w:r w:rsidR="00B71E11">
          <w:rPr>
            <w:rFonts w:ascii="Arial" w:eastAsia="Arial" w:hAnsi="Arial" w:cs="Arial"/>
            <w:color w:val="0033CC"/>
          </w:rPr>
          <w:t>cfDNA</w:t>
        </w:r>
        <w:proofErr w:type="spellEnd"/>
        <w:r w:rsidR="00B71E11">
          <w:rPr>
            <w:rFonts w:ascii="Arial" w:eastAsia="Arial" w:hAnsi="Arial" w:cs="Arial"/>
            <w:color w:val="0033CC"/>
          </w:rPr>
          <w:t xml:space="preserve"> </w:t>
        </w:r>
      </w:ins>
      <w:r w:rsidR="000F56DF" w:rsidRPr="00A7225E">
        <w:rPr>
          <w:rFonts w:ascii="Arial" w:eastAsia="Arial" w:hAnsi="Arial" w:cs="Arial"/>
          <w:color w:val="0033CC"/>
        </w:rPr>
        <w:t xml:space="preserve">sequencing </w:t>
      </w:r>
      <w:ins w:id="2065" w:author="Reis-Filho, Jorge S./Pathology" w:date="2019-06-27T01:23:00Z">
        <w:r w:rsidR="00B71E11">
          <w:rPr>
            <w:rFonts w:ascii="Arial" w:eastAsia="Arial" w:hAnsi="Arial" w:cs="Arial"/>
            <w:color w:val="0033CC"/>
          </w:rPr>
          <w:t xml:space="preserve">assay </w:t>
        </w:r>
      </w:ins>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del w:id="2066" w:author="Reis-Filho, Jorge S./Pathology" w:date="2019-06-27T01:23:00Z">
        <w:r w:rsidR="001A10F1" w:rsidRPr="00A7225E" w:rsidDel="00B71E11">
          <w:rPr>
            <w:rFonts w:ascii="Arial" w:eastAsia="Arial" w:hAnsi="Arial" w:cs="Arial"/>
            <w:color w:val="0033CC"/>
          </w:rPr>
          <w:delText xml:space="preserve">However, </w:delText>
        </w:r>
      </w:del>
      <w:ins w:id="2067" w:author="Reis-Filho, Jorge S./Pathology" w:date="2019-06-27T01:23:00Z">
        <w:r w:rsidR="00B71E11">
          <w:rPr>
            <w:rFonts w:ascii="Arial" w:eastAsia="Arial" w:hAnsi="Arial" w:cs="Arial"/>
            <w:color w:val="0033CC"/>
          </w:rPr>
          <w:t>G</w:t>
        </w:r>
      </w:ins>
      <w:del w:id="2068" w:author="Reis-Filho, Jorge S./Pathology" w:date="2019-06-27T01:23:00Z">
        <w:r w:rsidR="00C80ED4" w:rsidRPr="00A7225E" w:rsidDel="00B71E11">
          <w:rPr>
            <w:rFonts w:ascii="Arial" w:eastAsia="Arial" w:hAnsi="Arial" w:cs="Arial"/>
            <w:color w:val="0033CC"/>
          </w:rPr>
          <w:delText>g</w:delText>
        </w:r>
      </w:del>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w:t>
      </w:r>
      <w:del w:id="2069" w:author="Reis-Filho, Jorge S./Pathology" w:date="2019-06-27T01:24:00Z">
        <w:r w:rsidR="000F56DF" w:rsidRPr="00A7225E" w:rsidDel="00B71E11">
          <w:rPr>
            <w:rFonts w:ascii="Arial" w:eastAsia="Arial" w:hAnsi="Arial" w:cs="Arial"/>
            <w:color w:val="0033CC"/>
          </w:rPr>
          <w:delText xml:space="preserve"> (e.g. </w:delText>
        </w:r>
        <w:r w:rsidR="00C80ED4" w:rsidRPr="00A7225E" w:rsidDel="00B71E11">
          <w:rPr>
            <w:rFonts w:ascii="Arial" w:eastAsia="Arial" w:hAnsi="Arial" w:cs="Arial"/>
            <w:color w:val="0033CC"/>
          </w:rPr>
          <w:delText>wider</w:delText>
        </w:r>
        <w:r w:rsidR="000F56DF" w:rsidRPr="00A7225E" w:rsidDel="00B71E11">
          <w:rPr>
            <w:rFonts w:ascii="Arial" w:eastAsia="Arial" w:hAnsi="Arial" w:cs="Arial"/>
            <w:color w:val="0033CC"/>
          </w:rPr>
          <w:delText xml:space="preserve"> use of NovaSeq)</w:delText>
        </w:r>
      </w:del>
      <w:r w:rsidRPr="00A7225E">
        <w:rPr>
          <w:rFonts w:ascii="Arial" w:eastAsia="Arial" w:hAnsi="Arial" w:cs="Arial"/>
          <w:color w:val="0033CC"/>
        </w:rPr>
        <w:t xml:space="preserve">, </w:t>
      </w:r>
      <w:ins w:id="2070" w:author="Reis-Filho, Jorge S./Pathology" w:date="2019-06-27T01:23:00Z">
        <w:r w:rsidR="00B71E11">
          <w:rPr>
            <w:rFonts w:ascii="Arial" w:eastAsia="Arial" w:hAnsi="Arial" w:cs="Arial"/>
            <w:color w:val="0033CC"/>
          </w:rPr>
          <w:t>howeve</w:t>
        </w:r>
      </w:ins>
      <w:ins w:id="2071" w:author="Reis-Filho, Jorge S./Pathology" w:date="2019-06-27T01:24:00Z">
        <w:r w:rsidR="00B71E11">
          <w:rPr>
            <w:rFonts w:ascii="Arial" w:eastAsia="Arial" w:hAnsi="Arial" w:cs="Arial"/>
            <w:color w:val="0033CC"/>
          </w:rPr>
          <w:t xml:space="preserve">r, </w:t>
        </w:r>
      </w:ins>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p>
    <w:p w14:paraId="7B3E40E4" w14:textId="77777777" w:rsidR="00413E5F" w:rsidRPr="00A7225E" w:rsidRDefault="00413E5F" w:rsidP="00A7225E">
      <w:pPr>
        <w:spacing w:after="0" w:line="240" w:lineRule="auto"/>
        <w:jc w:val="both"/>
        <w:rPr>
          <w:rFonts w:ascii="Arial" w:eastAsia="Arial" w:hAnsi="Arial" w:cs="Arial"/>
        </w:rPr>
      </w:pPr>
    </w:p>
    <w:p w14:paraId="1E4C678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A7225E" w:rsidDel="00EE1F5D" w:rsidRDefault="00413E5F" w:rsidP="00A7225E">
      <w:pPr>
        <w:spacing w:after="0" w:line="240" w:lineRule="auto"/>
        <w:jc w:val="both"/>
        <w:rPr>
          <w:del w:id="2072" w:author="Reis-Filho, Jorge S./Pathology" w:date="2019-06-26T21:15:00Z"/>
          <w:rFonts w:ascii="Arial" w:eastAsia="Arial" w:hAnsi="Arial" w:cs="Arial"/>
          <w:color w:val="0033CC"/>
        </w:rPr>
      </w:pPr>
    </w:p>
    <w:p w14:paraId="4EE40D4B" w14:textId="753F23C1"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 xml:space="preserve">Reviewer to </w:t>
      </w:r>
      <w:ins w:id="2073" w:author="Reis-Filho, Jorge S./Pathology" w:date="2019-06-27T01:24:00Z">
        <w:r w:rsidR="00B71E11" w:rsidRPr="00A7225E">
          <w:rPr>
            <w:rFonts w:ascii="Arial" w:eastAsia="Arial" w:hAnsi="Arial" w:cs="Arial"/>
            <w:color w:val="0033CC"/>
          </w:rPr>
          <w:t>Reviewer</w:t>
        </w:r>
        <w:r w:rsidR="00B71E11">
          <w:rPr>
            <w:rFonts w:ascii="Arial" w:eastAsia="Arial" w:hAnsi="Arial" w:cs="Arial"/>
            <w:color w:val="0033CC"/>
          </w:rPr>
          <w:t xml:space="preserve"> 1’s </w:t>
        </w:r>
      </w:ins>
      <w:r w:rsidR="005A407A" w:rsidRPr="00A7225E">
        <w:rPr>
          <w:rFonts w:ascii="Arial" w:eastAsia="Arial" w:hAnsi="Arial" w:cs="Arial"/>
          <w:color w:val="0033CC"/>
        </w:rPr>
        <w:t xml:space="preserve">point </w:t>
      </w:r>
      <w:r w:rsidR="00C80ED4" w:rsidRPr="00A7225E">
        <w:rPr>
          <w:rFonts w:ascii="Arial" w:eastAsia="Arial" w:hAnsi="Arial" w:cs="Arial"/>
          <w:color w:val="0033CC"/>
        </w:rPr>
        <w:t>#10</w:t>
      </w:r>
      <w:del w:id="2074" w:author="Reis-Filho, Jorge S./Pathology" w:date="2019-06-27T01:24:00Z">
        <w:r w:rsidR="00C80ED4" w:rsidRPr="00A7225E" w:rsidDel="00B71E11">
          <w:rPr>
            <w:rFonts w:ascii="Arial" w:eastAsia="Arial" w:hAnsi="Arial" w:cs="Arial"/>
            <w:color w:val="0033CC"/>
          </w:rPr>
          <w:delText xml:space="preserve"> of Reviewer #1</w:delText>
        </w:r>
      </w:del>
      <w:r w:rsidR="00C80ED4" w:rsidRPr="00A7225E">
        <w:rPr>
          <w:rFonts w:ascii="Arial" w:eastAsia="Arial" w:hAnsi="Arial" w:cs="Arial"/>
          <w:color w:val="0033CC"/>
        </w:rPr>
        <w:t>,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Supplementary Table S6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Supplementary Figure S3). Additionally, </w:t>
      </w:r>
      <w:r w:rsidRPr="00B71E11">
        <w:rPr>
          <w:rFonts w:ascii="Arial" w:eastAsia="Arial" w:hAnsi="Arial" w:cs="Arial"/>
          <w:color w:val="0033CC"/>
          <w:u w:val="single"/>
          <w:rPrChange w:id="2075" w:author="Reis-Filho, Jorge S./Pathology" w:date="2019-06-27T01:25:00Z">
            <w:rPr>
              <w:rFonts w:ascii="Arial" w:eastAsia="Arial" w:hAnsi="Arial" w:cs="Arial"/>
              <w:color w:val="0033CC"/>
            </w:rPr>
          </w:rPrChange>
        </w:rPr>
        <w:t>three of the above patients have</w:t>
      </w:r>
      <w:ins w:id="2076" w:author="Reis-Filho, Jorge S./Pathology" w:date="2019-06-27T01:25:00Z">
        <w:r w:rsidR="00B71E11" w:rsidRPr="00B71E11">
          <w:rPr>
            <w:rFonts w:ascii="Arial" w:eastAsia="Arial" w:hAnsi="Arial" w:cs="Arial"/>
            <w:color w:val="0033CC"/>
            <w:u w:val="single"/>
            <w:rPrChange w:id="2077" w:author="Reis-Filho, Jorge S./Pathology" w:date="2019-06-27T01:25:00Z">
              <w:rPr>
                <w:rFonts w:ascii="Arial" w:eastAsia="Arial" w:hAnsi="Arial" w:cs="Arial"/>
                <w:color w:val="0033CC"/>
              </w:rPr>
            </w:rPrChange>
          </w:rPr>
          <w:t xml:space="preserve"> now</w:t>
        </w:r>
      </w:ins>
      <w:r w:rsidRPr="00B71E11">
        <w:rPr>
          <w:rFonts w:ascii="Arial" w:eastAsia="Arial" w:hAnsi="Arial" w:cs="Arial"/>
          <w:color w:val="0033CC"/>
          <w:u w:val="single"/>
          <w:rPrChange w:id="2078" w:author="Reis-Filho, Jorge S./Pathology" w:date="2019-06-27T01:25: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the samples that have been retested are shown in </w:t>
      </w:r>
      <w:ins w:id="2079" w:author="Reis-Filho, Jorge S./Pathology" w:date="2019-06-27T01:25:00Z">
        <w:r w:rsidR="00B71E11" w:rsidRPr="00B71E11">
          <w:rPr>
            <w:rFonts w:ascii="Arial" w:eastAsia="Arial" w:hAnsi="Arial" w:cs="Arial"/>
            <w:b/>
            <w:color w:val="0033CC"/>
            <w:rPrChange w:id="2080" w:author="Reis-Filho, Jorge S./Pathology" w:date="2019-06-27T01:25:00Z">
              <w:rPr>
                <w:rFonts w:ascii="Arial" w:eastAsia="Arial" w:hAnsi="Arial" w:cs="Arial"/>
                <w:color w:val="0033CC"/>
              </w:rPr>
            </w:rPrChange>
          </w:rPr>
          <w:t xml:space="preserve">Response to Reviewers </w:t>
        </w:r>
      </w:ins>
      <w:r w:rsidRPr="00B71E11">
        <w:rPr>
          <w:rFonts w:ascii="Arial" w:eastAsia="Arial" w:hAnsi="Arial" w:cs="Arial"/>
          <w:b/>
          <w:color w:val="0033CC"/>
          <w:rPrChange w:id="2081" w:author="Reis-Filho, Jorge S./Pathology" w:date="2019-06-27T01:25:00Z">
            <w:rPr>
              <w:rFonts w:ascii="Arial" w:eastAsia="Arial" w:hAnsi="Arial" w:cs="Arial"/>
              <w:color w:val="0033CC"/>
            </w:rPr>
          </w:rPrChange>
        </w:rPr>
        <w:t>Figure 8</w:t>
      </w:r>
      <w:del w:id="2082" w:author="Reis-Filho, Jorge S./Pathology" w:date="2019-06-27T01:25:00Z">
        <w:r w:rsidRPr="00A7225E" w:rsidDel="00B71E11">
          <w:rPr>
            <w:rFonts w:ascii="Arial" w:eastAsia="Arial" w:hAnsi="Arial" w:cs="Arial"/>
            <w:color w:val="0033CC"/>
          </w:rPr>
          <w:delText xml:space="preserve"> of this </w:delText>
        </w:r>
        <w:r w:rsidR="003A08F4" w:rsidRPr="00A7225E" w:rsidDel="00B71E11">
          <w:rPr>
            <w:rFonts w:ascii="Arial" w:eastAsia="Arial" w:hAnsi="Arial" w:cs="Arial"/>
            <w:color w:val="0033CC"/>
          </w:rPr>
          <w:delText>response</w:delText>
        </w:r>
      </w:del>
      <w:r w:rsidRPr="00A7225E">
        <w:rPr>
          <w:rFonts w:ascii="Arial" w:eastAsia="Arial" w:hAnsi="Arial" w:cs="Arial"/>
          <w:color w:val="0033CC"/>
        </w:rPr>
        <w:t>.</w:t>
      </w:r>
      <w:ins w:id="2083" w:author="Reis-Filho, Jorge S./Pathology" w:date="2019-06-27T01:25:00Z">
        <w:r w:rsidR="00B71E11">
          <w:rPr>
            <w:rFonts w:ascii="Arial" w:eastAsia="Arial" w:hAnsi="Arial" w:cs="Arial"/>
            <w:color w:val="0033CC"/>
          </w:rPr>
          <w:t xml:space="preserve"> In addition, we have now also performed </w:t>
        </w:r>
      </w:ins>
      <w:proofErr w:type="spellStart"/>
      <w:ins w:id="2084" w:author="Reis-Filho, Jorge S./Pathology" w:date="2019-06-27T01:26:00Z">
        <w:r w:rsidR="00B71E11">
          <w:rPr>
            <w:rFonts w:ascii="Arial" w:eastAsia="Arial" w:hAnsi="Arial" w:cs="Arial"/>
            <w:color w:val="0033CC"/>
          </w:rPr>
          <w:t>ddPCR</w:t>
        </w:r>
        <w:proofErr w:type="spellEnd"/>
        <w:r w:rsidR="00B71E11">
          <w:rPr>
            <w:rFonts w:ascii="Arial" w:eastAsia="Arial" w:hAnsi="Arial" w:cs="Arial"/>
            <w:color w:val="0033CC"/>
          </w:rPr>
          <w:t xml:space="preserve">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of the high-intensity </w:t>
        </w:r>
        <w:proofErr w:type="spellStart"/>
        <w:r w:rsidR="00B71E11">
          <w:rPr>
            <w:rFonts w:ascii="Arial" w:eastAsia="Arial" w:hAnsi="Arial" w:cs="Arial"/>
            <w:color w:val="0033CC"/>
          </w:rPr>
          <w:t>cfDNA</w:t>
        </w:r>
        <w:proofErr w:type="spellEnd"/>
        <w:r w:rsidR="00B71E11">
          <w:rPr>
            <w:rFonts w:ascii="Arial" w:eastAsia="Arial" w:hAnsi="Arial" w:cs="Arial"/>
            <w:color w:val="0033CC"/>
          </w:rPr>
          <w:t xml:space="preserve"> sequencing assay and the accuracy of the VAFs defined by the assay, utilizing </w:t>
        </w:r>
      </w:ins>
      <w:proofErr w:type="spellStart"/>
      <w:ins w:id="2085" w:author="Reis-Filho, Jorge S./Pathology" w:date="2019-06-27T01:27:00Z">
        <w:r w:rsidR="00B71E11">
          <w:rPr>
            <w:rFonts w:ascii="Arial" w:eastAsia="Arial" w:hAnsi="Arial" w:cs="Arial"/>
            <w:color w:val="0033CC"/>
          </w:rPr>
          <w:t>ddPCR</w:t>
        </w:r>
        <w:proofErr w:type="spellEnd"/>
        <w:r w:rsidR="00B71E11">
          <w:rPr>
            <w:rFonts w:ascii="Arial" w:eastAsia="Arial" w:hAnsi="Arial" w:cs="Arial"/>
            <w:color w:val="0033CC"/>
          </w:rPr>
          <w:t xml:space="preserve"> as the ‘Gold Standard’.</w:t>
        </w:r>
      </w:ins>
    </w:p>
    <w:p w14:paraId="1DDED961" w14:textId="77777777" w:rsidR="00413E5F" w:rsidRPr="00A7225E" w:rsidRDefault="00413E5F"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2131552D" w14:textId="77777777" w:rsidR="00413E5F" w:rsidRPr="00A7225E" w:rsidDel="00EE1F5D" w:rsidRDefault="00413E5F" w:rsidP="00A7225E">
      <w:pPr>
        <w:spacing w:after="0" w:line="240" w:lineRule="auto"/>
        <w:jc w:val="both"/>
        <w:rPr>
          <w:del w:id="2086" w:author="Reis-Filho, Jorge S./Pathology" w:date="2019-06-26T21:15:00Z"/>
          <w:rFonts w:ascii="Arial" w:eastAsia="Arial" w:hAnsi="Arial" w:cs="Arial"/>
          <w:color w:val="0033CC"/>
        </w:rPr>
      </w:pPr>
    </w:p>
    <w:p w14:paraId="7C9D5C69" w14:textId="4A24B83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 xml:space="preserve">We </w:t>
      </w:r>
      <w:ins w:id="2087" w:author="Reis-Filho, Jorge S./Pathology" w:date="2019-06-27T01:27:00Z">
        <w:r w:rsidR="00B71E11">
          <w:rPr>
            <w:rFonts w:ascii="Arial" w:eastAsia="Arial" w:hAnsi="Arial" w:cs="Arial"/>
            <w:color w:val="0033CC"/>
          </w:rPr>
          <w:t xml:space="preserve">profusely </w:t>
        </w:r>
      </w:ins>
      <w:r w:rsidR="000F56DF" w:rsidRPr="00A7225E">
        <w:rPr>
          <w:rFonts w:ascii="Arial" w:eastAsia="Arial" w:hAnsi="Arial" w:cs="Arial"/>
          <w:color w:val="0033CC"/>
        </w:rPr>
        <w:t>apologize for the lack of clarity</w:t>
      </w:r>
      <w:ins w:id="2088" w:author="Reis-Filho, Jorge S./Pathology" w:date="2019-06-27T01:27:00Z">
        <w:r w:rsidR="00B71E11">
          <w:rPr>
            <w:rFonts w:ascii="Arial" w:eastAsia="Arial" w:hAnsi="Arial" w:cs="Arial"/>
            <w:color w:val="0033CC"/>
          </w:rPr>
          <w:t xml:space="preserve"> in the original version of our manuscript</w:t>
        </w:r>
      </w:ins>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w:t>
      </w:r>
      <w:ins w:id="2089" w:author="Reis-Filho, Jorge S./Pathology" w:date="2019-06-27T01:29:00Z">
        <w:r w:rsidR="000C7262">
          <w:rPr>
            <w:rFonts w:ascii="Arial" w:eastAsia="Arial" w:hAnsi="Arial" w:cs="Arial"/>
            <w:color w:val="0033CC"/>
          </w:rPr>
          <w:t xml:space="preserve">PMID: </w:t>
        </w:r>
      </w:ins>
      <w:r w:rsidR="00C80ED4" w:rsidRPr="00A7225E">
        <w:rPr>
          <w:rFonts w:ascii="Arial" w:eastAsia="Arial" w:hAnsi="Arial" w:cs="Arial"/>
          <w:color w:val="0033CC"/>
        </w:rPr>
        <w:t>30675060</w:t>
      </w:r>
      <w:r w:rsidRPr="00A7225E">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Pr="00A7225E" w:rsidRDefault="00413E5F" w:rsidP="00A7225E">
      <w:pPr>
        <w:spacing w:after="0" w:line="240" w:lineRule="auto"/>
        <w:jc w:val="both"/>
        <w:rPr>
          <w:rFonts w:ascii="Arial" w:eastAsia="Arial" w:hAnsi="Arial" w:cs="Arial"/>
        </w:rPr>
      </w:pPr>
    </w:p>
    <w:p w14:paraId="61224DB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7C0B8B6A" w14:textId="77777777" w:rsidR="00413E5F" w:rsidRPr="00A7225E" w:rsidDel="00EE1F5D" w:rsidRDefault="00413E5F" w:rsidP="00A7225E">
      <w:pPr>
        <w:spacing w:after="0" w:line="240" w:lineRule="auto"/>
        <w:jc w:val="both"/>
        <w:rPr>
          <w:del w:id="2090" w:author="Reis-Filho, Jorge S./Pathology" w:date="2019-06-26T21:15:00Z"/>
          <w:rFonts w:ascii="Arial" w:eastAsia="Arial" w:hAnsi="Arial" w:cs="Arial"/>
          <w:color w:val="0033CC"/>
        </w:rPr>
      </w:pPr>
    </w:p>
    <w:p w14:paraId="61F054F8" w14:textId="6A6ADCB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 xml:space="preserve">ed Biopsy-subthreshold and only detected by parallel analysis of the matched cfDNA (Supplementary Table S9).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ins w:id="2091" w:author="Reis-Filho, Jorge S./Pathology" w:date="2019-06-27T01:32:00Z">
        <w:r w:rsidR="00444268">
          <w:rPr>
            <w:rFonts w:ascii="Arial" w:eastAsia="Arial" w:hAnsi="Arial" w:cs="Arial"/>
            <w:color w:val="0033CC"/>
          </w:rPr>
          <w:t xml:space="preserve">PMID: </w:t>
        </w:r>
      </w:ins>
      <w:r w:rsidR="000F56DF" w:rsidRPr="00A7225E">
        <w:rPr>
          <w:rFonts w:ascii="Arial" w:eastAsia="Arial" w:hAnsi="Arial" w:cs="Arial"/>
          <w:color w:val="0033CC"/>
        </w:rPr>
        <w:t>28481359)</w:t>
      </w:r>
      <w:r w:rsidRPr="00A7225E">
        <w:rPr>
          <w:rFonts w:ascii="Arial" w:eastAsia="Arial" w:hAnsi="Arial" w:cs="Arial"/>
          <w:color w:val="0033CC"/>
        </w:rPr>
        <w:t xml:space="preserve">. Figure 3 of the 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ins w:id="2092" w:author="Reis-Filho, Jorge S./Pathology" w:date="2019-06-27T01:30:00Z">
        <w:r w:rsidR="000C7262">
          <w:rPr>
            <w:rFonts w:ascii="Arial" w:eastAsia="Arial" w:hAnsi="Arial" w:cs="Arial"/>
            <w:color w:val="0033CC"/>
          </w:rPr>
          <w:t xml:space="preserve">PMID: </w:t>
        </w:r>
      </w:ins>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response to treatment and is still alive</w:t>
      </w:r>
      <w:ins w:id="2093" w:author="Reis-Filho, Jorge S./Pathology" w:date="2019-06-27T01:33:00Z">
        <w:r w:rsidR="00444268">
          <w:rPr>
            <w:rFonts w:ascii="Arial" w:eastAsia="Arial" w:hAnsi="Arial" w:cs="Arial"/>
            <w:color w:val="0033CC"/>
          </w:rPr>
          <w:t xml:space="preserve"> </w:t>
        </w:r>
        <w:proofErr w:type="spellStart"/>
        <w:r w:rsidR="00444268" w:rsidRPr="00444268">
          <w:rPr>
            <w:rFonts w:ascii="Arial" w:eastAsia="Arial" w:hAnsi="Arial" w:cs="Arial"/>
            <w:color w:val="0033CC"/>
            <w:highlight w:val="yellow"/>
            <w:rPrChange w:id="2094" w:author="Reis-Filho, Jorge S./Pathology" w:date="2019-06-27T01:33:00Z">
              <w:rPr>
                <w:rFonts w:ascii="Arial" w:eastAsia="Arial" w:hAnsi="Arial" w:cs="Arial"/>
                <w:color w:val="0033CC"/>
              </w:rPr>
            </w:rPrChange>
          </w:rPr>
          <w:t>xxxx</w:t>
        </w:r>
        <w:proofErr w:type="spellEnd"/>
        <w:r w:rsidR="00444268" w:rsidRPr="00444268">
          <w:rPr>
            <w:rFonts w:ascii="Arial" w:eastAsia="Arial" w:hAnsi="Arial" w:cs="Arial"/>
            <w:color w:val="0033CC"/>
            <w:highlight w:val="yellow"/>
            <w:rPrChange w:id="2095" w:author="Reis-Filho, Jorge S./Pathology" w:date="2019-06-27T01:33:00Z">
              <w:rPr>
                <w:rFonts w:ascii="Arial" w:eastAsia="Arial" w:hAnsi="Arial" w:cs="Arial"/>
                <w:color w:val="0033CC"/>
              </w:rPr>
            </w:rPrChange>
          </w:rPr>
          <w:t xml:space="preserve"> months after initiating the immunotherapy regimen</w:t>
        </w:r>
      </w:ins>
      <w:bookmarkStart w:id="2096" w:name="_GoBack"/>
      <w:bookmarkEnd w:id="2096"/>
      <w:r w:rsidRPr="00A7225E">
        <w:rPr>
          <w:rFonts w:ascii="Arial" w:eastAsia="Arial" w:hAnsi="Arial" w:cs="Arial"/>
          <w:color w:val="0033CC"/>
        </w:rPr>
        <w:t>.</w:t>
      </w:r>
    </w:p>
    <w:p w14:paraId="5BF8AAD9" w14:textId="77777777" w:rsidR="00413E5F" w:rsidRPr="00A7225E" w:rsidRDefault="00413E5F" w:rsidP="00A7225E">
      <w:pPr>
        <w:spacing w:after="0" w:line="240" w:lineRule="auto"/>
        <w:jc w:val="both"/>
        <w:rPr>
          <w:rFonts w:ascii="Arial" w:eastAsia="Arial" w:hAnsi="Arial" w:cs="Arial"/>
        </w:rPr>
      </w:pPr>
    </w:p>
    <w:p w14:paraId="6DBF313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A7225E" w:rsidDel="00EE1F5D" w:rsidRDefault="00413E5F" w:rsidP="00A7225E">
      <w:pPr>
        <w:spacing w:after="0" w:line="240" w:lineRule="auto"/>
        <w:jc w:val="both"/>
        <w:rPr>
          <w:del w:id="2097" w:author="Reis-Filho, Jorge S./Pathology" w:date="2019-06-26T21:15:00Z"/>
          <w:rFonts w:ascii="Arial" w:eastAsia="Arial" w:hAnsi="Arial" w:cs="Arial"/>
          <w:color w:val="0033CC"/>
        </w:rPr>
      </w:pPr>
    </w:p>
    <w:p w14:paraId="23175BA5" w14:textId="51DB1CAF" w:rsidR="00413E5F" w:rsidRDefault="00B4071F" w:rsidP="00A7225E">
      <w:pPr>
        <w:spacing w:after="0" w:line="240" w:lineRule="auto"/>
        <w:jc w:val="both"/>
        <w:rPr>
          <w:ins w:id="2098" w:author="Reis-Filho, Jorge S./Pathology" w:date="2019-06-27T01:30:00Z"/>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ins w:id="2099" w:author="Reis-Filho, Jorge S./Pathology" w:date="2019-06-27T01:30:00Z">
        <w:r w:rsidR="000C7262">
          <w:rPr>
            <w:rFonts w:ascii="Arial" w:eastAsia="Arial" w:hAnsi="Arial" w:cs="Arial"/>
            <w:color w:val="0033CC"/>
          </w:rPr>
          <w:t xml:space="preserve">PMID: </w:t>
        </w:r>
      </w:ins>
      <w:r w:rsidR="00DB5F05" w:rsidRPr="00A7225E">
        <w:rPr>
          <w:rFonts w:ascii="Arial" w:eastAsia="Arial" w:hAnsi="Arial" w:cs="Arial"/>
          <w:color w:val="0033CC"/>
        </w:rPr>
        <w:t>28890946)</w:t>
      </w:r>
      <w:r w:rsidRPr="00A7225E">
        <w:rPr>
          <w:rFonts w:ascii="Arial" w:eastAsia="Arial" w:hAnsi="Arial" w:cs="Arial"/>
          <w:color w:val="0033CC"/>
        </w:rPr>
        <w:t>.</w:t>
      </w:r>
      <w:bookmarkStart w:id="2100" w:name="_gjdgxs" w:colFirst="0" w:colLast="0"/>
      <w:bookmarkEnd w:id="2100"/>
    </w:p>
    <w:p w14:paraId="5DE838F8" w14:textId="314AFFB7" w:rsidR="000C7262" w:rsidRDefault="000C7262" w:rsidP="00A7225E">
      <w:pPr>
        <w:spacing w:after="0" w:line="240" w:lineRule="auto"/>
        <w:jc w:val="both"/>
        <w:rPr>
          <w:ins w:id="2101" w:author="Reis-Filho, Jorge S./Pathology" w:date="2019-06-27T01:30:00Z"/>
          <w:rFonts w:ascii="Arial" w:eastAsia="Arial" w:hAnsi="Arial" w:cs="Arial"/>
          <w:color w:val="0033CC"/>
        </w:rPr>
      </w:pPr>
    </w:p>
    <w:p w14:paraId="2540E37A" w14:textId="45638A8C" w:rsidR="000C7262" w:rsidRDefault="000C7262" w:rsidP="00A7225E">
      <w:pPr>
        <w:spacing w:after="0" w:line="240" w:lineRule="auto"/>
        <w:jc w:val="both"/>
        <w:rPr>
          <w:ins w:id="2102" w:author="Reis-Filho, Jorge S./Pathology" w:date="2019-06-27T01:30:00Z"/>
          <w:rFonts w:ascii="Arial" w:eastAsia="Arial" w:hAnsi="Arial" w:cs="Arial"/>
          <w:color w:val="0033CC"/>
        </w:rPr>
      </w:pPr>
    </w:p>
    <w:p w14:paraId="16C704CA" w14:textId="057F644B" w:rsidR="000C7262" w:rsidRPr="00A7225E" w:rsidRDefault="000C7262" w:rsidP="00A7225E">
      <w:pPr>
        <w:spacing w:after="0" w:line="240" w:lineRule="auto"/>
        <w:jc w:val="both"/>
        <w:rPr>
          <w:rFonts w:ascii="Arial" w:eastAsia="Arial" w:hAnsi="Arial" w:cs="Arial"/>
          <w:color w:val="0033CC"/>
        </w:rPr>
      </w:pPr>
      <w:ins w:id="2103" w:author="Reis-Filho, Jorge S./Pathology" w:date="2019-06-27T01:30:00Z">
        <w:r>
          <w:rPr>
            <w:rFonts w:ascii="Arial" w:eastAsia="Arial" w:hAnsi="Arial" w:cs="Arial"/>
            <w:color w:val="0033CC"/>
          </w:rPr>
          <w:t>We trust we have satisfactorily addressed the Reviewers’ comments.</w:t>
        </w:r>
      </w:ins>
    </w:p>
    <w:sectPr w:rsidR="000C7262" w:rsidRPr="00A7225E" w:rsidSect="00D61B3C">
      <w:headerReference w:type="default" r:id="rId32"/>
      <w:footerReference w:type="default" r:id="rId33"/>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Razavi, Pedram/Medicine" w:date="2019-06-13T14:05:00Z" w:initials="RP">
    <w:p w14:paraId="5C886184" w14:textId="77777777" w:rsidR="00602866" w:rsidRDefault="00602866">
      <w:pPr>
        <w:pStyle w:val="CommentText"/>
      </w:pPr>
      <w:r>
        <w:rPr>
          <w:rStyle w:val="CommentReference"/>
        </w:rPr>
        <w:annotationRef/>
      </w:r>
      <w:r>
        <w:rPr>
          <w:rStyle w:val="CommentReference"/>
        </w:rPr>
        <w:t xml:space="preserve">Jorge- Have fun with this one. </w:t>
      </w:r>
    </w:p>
  </w:comment>
  <w:comment w:id="105" w:author="Reis-Filho, Jorge S./Pathology [2]" w:date="2019-06-26T12:45:00Z" w:initials="RJS">
    <w:p w14:paraId="61D43B10" w14:textId="02AB3068" w:rsidR="00602866" w:rsidRDefault="00602866">
      <w:pPr>
        <w:pStyle w:val="CommentText"/>
      </w:pPr>
      <w:r>
        <w:rPr>
          <w:rStyle w:val="CommentReference"/>
        </w:rPr>
        <w:annotationRef/>
      </w:r>
      <w:r>
        <w:t>???</w:t>
      </w:r>
    </w:p>
  </w:comment>
  <w:comment w:id="498" w:author="Reis-Filho, Jorge S./Pathology" w:date="2019-06-26T21:52:00Z" w:initials="RJS">
    <w:p w14:paraId="031983DE" w14:textId="77777777" w:rsidR="00602866" w:rsidRDefault="00602866">
      <w:pPr>
        <w:pStyle w:val="CommentText"/>
      </w:pPr>
      <w:r>
        <w:rPr>
          <w:rStyle w:val="CommentReference"/>
        </w:rPr>
        <w:annotationRef/>
      </w:r>
      <w:r>
        <w:t>This needs to be provided in the response as well.</w:t>
      </w:r>
    </w:p>
    <w:p w14:paraId="4C962FDB" w14:textId="77777777" w:rsidR="00602866" w:rsidRDefault="00602866">
      <w:pPr>
        <w:pStyle w:val="CommentText"/>
      </w:pPr>
    </w:p>
    <w:p w14:paraId="66286503" w14:textId="77777777" w:rsidR="00602866" w:rsidRDefault="00602866">
      <w:pPr>
        <w:pStyle w:val="CommentText"/>
      </w:pPr>
      <w:r>
        <w:t xml:space="preserve">A paragraph and a table devoted to a head-to-head comparison between the ‘high intensity’ assay and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would be absolutely required to address this comment. Please provide this in the simplest possible manner. </w:t>
      </w:r>
    </w:p>
    <w:p w14:paraId="5007B1EB" w14:textId="77777777" w:rsidR="00602866" w:rsidRDefault="00602866">
      <w:pPr>
        <w:pStyle w:val="CommentText"/>
      </w:pPr>
    </w:p>
    <w:p w14:paraId="03174522" w14:textId="2B784645" w:rsidR="00602866" w:rsidRDefault="00602866">
      <w:pPr>
        <w:pStyle w:val="CommentText"/>
      </w:pPr>
      <w:r>
        <w:t xml:space="preserve">My suggestion is after Response to Reviewers’ Table 6, state that after taking the steps we have taken, the estimated error rate of the high intensity would be </w:t>
      </w:r>
      <w:proofErr w:type="spellStart"/>
      <w:r>
        <w:t>xxxxx</w:t>
      </w:r>
      <w:proofErr w:type="spellEnd"/>
      <w:r>
        <w:t xml:space="preserve">, whereas for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using similar metrics, the estimated global error rate would </w:t>
      </w:r>
      <w:proofErr w:type="spellStart"/>
      <w:r>
        <w:t>xxxx</w:t>
      </w:r>
      <w:proofErr w:type="spellEnd"/>
      <w:r>
        <w:t xml:space="preserve">, xxx, xxx, respectively. </w:t>
      </w:r>
    </w:p>
    <w:p w14:paraId="27F6457B" w14:textId="77777777" w:rsidR="00602866" w:rsidRDefault="00602866">
      <w:pPr>
        <w:pStyle w:val="CommentText"/>
      </w:pPr>
    </w:p>
    <w:p w14:paraId="7A4EC219" w14:textId="122AC675" w:rsidR="00602866" w:rsidRDefault="00602866">
      <w:pPr>
        <w:pStyle w:val="CommentText"/>
      </w:pPr>
      <w:r>
        <w:t>This is absolutely essential.</w:t>
      </w:r>
    </w:p>
  </w:comment>
  <w:comment w:id="530" w:author="Reis-Filho, Jorge S./Pathology" w:date="2019-06-26T21:42:00Z" w:initials="RJS">
    <w:p w14:paraId="6EBFA1B9" w14:textId="2F6C1149" w:rsidR="00602866" w:rsidRDefault="00602866">
      <w:pPr>
        <w:pStyle w:val="CommentText"/>
      </w:pPr>
      <w:r>
        <w:rPr>
          <w:rStyle w:val="CommentReference"/>
        </w:rPr>
        <w:annotationRef/>
      </w:r>
      <w:r>
        <w:t xml:space="preserve">Is Figure 2 going to be in the manuscript? If not, this needs to be labelled differently (e.g. </w:t>
      </w:r>
    </w:p>
  </w:comment>
  <w:comment w:id="550" w:author="Razavi, Pedram/Medicine" w:date="2019-06-14T12:18:00Z" w:initials="RP">
    <w:p w14:paraId="28C27EB4" w14:textId="77777777" w:rsidR="00602866" w:rsidRDefault="00602866" w:rsidP="00B06F9A">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Pr>
          <w:rFonts w:ascii="Arial" w:eastAsia="Arial" w:hAnsi="Arial" w:cs="Arial"/>
          <w:color w:val="000000"/>
        </w:rPr>
        <w:t>+ehubbell@grailbio.com</w:t>
      </w:r>
    </w:p>
    <w:p w14:paraId="79F435D7" w14:textId="7AD6C6E5" w:rsidR="00602866" w:rsidRPr="00B06F9A" w:rsidRDefault="00602866" w:rsidP="00B06F9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4C40C16E" w14:textId="7EEDAE21" w:rsidR="00602866" w:rsidRDefault="00602866">
      <w:pPr>
        <w:pStyle w:val="CommentText"/>
      </w:pPr>
      <w:r>
        <w:t>GRAIL team to provide number</w:t>
      </w:r>
    </w:p>
  </w:comment>
  <w:comment w:id="584" w:author="Reis-Filho, Jorge S./Pathology" w:date="2019-06-26T22:05:00Z" w:initials="RJS">
    <w:p w14:paraId="6A6F356C" w14:textId="5966A82F" w:rsidR="00602866" w:rsidRDefault="00602866">
      <w:pPr>
        <w:pStyle w:val="CommentText"/>
      </w:pPr>
      <w:r>
        <w:rPr>
          <w:rStyle w:val="CommentReference"/>
        </w:rPr>
        <w:annotationRef/>
      </w:r>
      <w:r>
        <w:t>We need to add this and then a conclusion based on what the findings are.</w:t>
      </w:r>
    </w:p>
  </w:comment>
  <w:comment w:id="629" w:author="Reis-Filho, Jorge S./Pathology" w:date="2019-06-26T22:10:00Z" w:initials="RJS">
    <w:p w14:paraId="06821511" w14:textId="630B3D56" w:rsidR="00602866" w:rsidRDefault="00602866">
      <w:pPr>
        <w:pStyle w:val="CommentText"/>
      </w:pPr>
      <w:r>
        <w:rPr>
          <w:rStyle w:val="CommentReference"/>
        </w:rPr>
        <w:annotationRef/>
      </w:r>
      <w:r>
        <w:t>Reference?</w:t>
      </w:r>
    </w:p>
  </w:comment>
  <w:comment w:id="634" w:author="Reis-Filho, Jorge S./Pathology" w:date="2019-06-26T22:14:00Z" w:initials="RJS">
    <w:p w14:paraId="022E5194" w14:textId="77777777" w:rsidR="00602866" w:rsidRDefault="00602866">
      <w:pPr>
        <w:pStyle w:val="CommentText"/>
      </w:pPr>
      <w:r>
        <w:rPr>
          <w:rStyle w:val="CommentReference"/>
        </w:rPr>
        <w:annotationRef/>
      </w:r>
      <w:r>
        <w:t xml:space="preserve">There is an important point that we need to consider for the revised manuscript. With the publication of </w:t>
      </w:r>
      <w:proofErr w:type="spellStart"/>
      <w:r>
        <w:t>SigMA</w:t>
      </w:r>
      <w:proofErr w:type="spellEnd"/>
      <w:r>
        <w:t>, can’t we simply estimate the signatures in all cases now, given that with as few as 5 mutations, signatures can be ascribed?</w:t>
      </w:r>
    </w:p>
    <w:p w14:paraId="7C0D49CA" w14:textId="77777777" w:rsidR="00602866" w:rsidRDefault="00602866">
      <w:pPr>
        <w:pStyle w:val="CommentText"/>
      </w:pPr>
    </w:p>
    <w:p w14:paraId="1D5CD310" w14:textId="77777777" w:rsidR="00602866" w:rsidRDefault="00602866">
      <w:pPr>
        <w:pStyle w:val="CommentText"/>
      </w:pPr>
      <w:r>
        <w:t xml:space="preserve">A simple experiment would be to do </w:t>
      </w:r>
      <w:proofErr w:type="spellStart"/>
      <w:r>
        <w:t>SigMA</w:t>
      </w:r>
      <w:proofErr w:type="spellEnd"/>
      <w:r>
        <w:t xml:space="preserve"> with all mutations, the ones that we have considered </w:t>
      </w:r>
      <w:proofErr w:type="spellStart"/>
      <w:r>
        <w:t>tumour</w:t>
      </w:r>
      <w:proofErr w:type="spellEnd"/>
      <w:r>
        <w:t xml:space="preserve"> derived, the ones that we considered to be CH and the indeterminate ones. The results of these analyses could be rather powerful.</w:t>
      </w:r>
    </w:p>
    <w:p w14:paraId="346D94F4" w14:textId="77777777" w:rsidR="00602866" w:rsidRDefault="00602866">
      <w:pPr>
        <w:pStyle w:val="CommentText"/>
      </w:pPr>
    </w:p>
    <w:p w14:paraId="526C74F6" w14:textId="07475743" w:rsidR="00602866" w:rsidRDefault="00602866">
      <w:pPr>
        <w:pStyle w:val="CommentText"/>
      </w:pPr>
      <w:r>
        <w:t xml:space="preserve">This </w:t>
      </w:r>
    </w:p>
  </w:comment>
  <w:comment w:id="637" w:author="Megan Hall" w:date="2019-04-09T20:55:00Z" w:initials="">
    <w:p w14:paraId="79C71C94"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686" w:author="Reis-Filho, Jorge S./Pathology" w:date="2019-06-26T22:34:00Z" w:initials="RJS">
    <w:p w14:paraId="37D2292B" w14:textId="1FB59F10" w:rsidR="00602866" w:rsidRDefault="00602866">
      <w:pPr>
        <w:pStyle w:val="CommentText"/>
      </w:pPr>
      <w:r>
        <w:rPr>
          <w:rStyle w:val="CommentReference"/>
        </w:rPr>
        <w:annotationRef/>
      </w:r>
      <w:r>
        <w:t>Is this correct</w:t>
      </w:r>
    </w:p>
  </w:comment>
  <w:comment w:id="692" w:author="Reis-Filho, Jorge S./Pathology" w:date="2019-06-26T22:32:00Z" w:initials="RJS">
    <w:p w14:paraId="0C8D0157" w14:textId="4910AFB4" w:rsidR="00602866" w:rsidRDefault="00602866">
      <w:pPr>
        <w:pStyle w:val="CommentText"/>
      </w:pPr>
      <w:r>
        <w:rPr>
          <w:rStyle w:val="CommentReference"/>
        </w:rPr>
        <w:annotationRef/>
      </w:r>
      <w:r>
        <w:t>If we can show that there is no significant enrichment, great! If not, please delete the p value.</w:t>
      </w:r>
    </w:p>
  </w:comment>
  <w:comment w:id="724" w:author="Razavi, Pedram/Medicine" w:date="2019-06-25T14:34:00Z" w:initials="RP">
    <w:p w14:paraId="52A5E19A" w14:textId="74915468" w:rsidR="00602866" w:rsidRDefault="00602866">
      <w:pPr>
        <w:pStyle w:val="CommentText"/>
      </w:pPr>
      <w:r>
        <w:rPr>
          <w:rStyle w:val="CommentReference"/>
        </w:rPr>
        <w:annotationRef/>
      </w:r>
      <w:r>
        <w:t xml:space="preserve">Will update after revising the manuscript </w:t>
      </w:r>
    </w:p>
  </w:comment>
  <w:comment w:id="734" w:author="Reis-Filho, Jorge S./Pathology" w:date="2019-06-26T22:41:00Z" w:initials="RJS">
    <w:p w14:paraId="39008F3B" w14:textId="66A6463E" w:rsidR="00602866" w:rsidRDefault="00602866">
      <w:pPr>
        <w:pStyle w:val="CommentText"/>
      </w:pPr>
      <w:r>
        <w:rPr>
          <w:rStyle w:val="CommentReference"/>
        </w:rPr>
        <w:annotationRef/>
      </w:r>
      <w:r>
        <w:t xml:space="preserve">What do you mean by </w:t>
      </w:r>
      <w:proofErr w:type="spellStart"/>
      <w:r>
        <w:t>pseudocounts</w:t>
      </w:r>
      <w:proofErr w:type="spellEnd"/>
      <w:r>
        <w:t xml:space="preserve">? Please explain so that the reviewer will not </w:t>
      </w:r>
      <w:proofErr w:type="spellStart"/>
      <w:r>
        <w:t>pretent</w:t>
      </w:r>
      <w:proofErr w:type="spellEnd"/>
      <w:r>
        <w:t xml:space="preserve"> that he/she does not know it…</w:t>
      </w:r>
    </w:p>
  </w:comment>
  <w:comment w:id="744" w:author="Reis-Filho, Jorge S./Pathology" w:date="2019-06-26T22:58:00Z" w:initials="RJS">
    <w:p w14:paraId="6EE98912" w14:textId="7CA1BD20" w:rsidR="00602866" w:rsidRDefault="00602866">
      <w:pPr>
        <w:pStyle w:val="CommentText"/>
      </w:pPr>
      <w:r>
        <w:rPr>
          <w:rStyle w:val="CommentReference"/>
        </w:rPr>
        <w:annotationRef/>
      </w:r>
      <w:r>
        <w:t xml:space="preserve">The font size in the grey box is way too small. It needs to be increased in size and the elements need to be distributed accordingly. </w:t>
      </w:r>
    </w:p>
  </w:comment>
  <w:comment w:id="750" w:author="Reis-Filho, Jorge S./Pathology" w:date="2019-06-26T23:05:00Z" w:initials="RJS">
    <w:p w14:paraId="5C64423A" w14:textId="77777777" w:rsidR="00602866" w:rsidRDefault="00602866">
      <w:pPr>
        <w:pStyle w:val="CommentText"/>
      </w:pPr>
      <w:r>
        <w:rPr>
          <w:rStyle w:val="CommentReference"/>
        </w:rPr>
        <w:annotationRef/>
      </w:r>
      <w:r>
        <w:t>The explanations provided in this paragraph are great; however, I am afraid you need to provide the revised legends for the supplementary tables here in the response to the reviewers’ comments.</w:t>
      </w:r>
    </w:p>
    <w:p w14:paraId="7665DCF9" w14:textId="77777777" w:rsidR="00602866" w:rsidRDefault="00602866">
      <w:pPr>
        <w:pStyle w:val="CommentText"/>
      </w:pPr>
    </w:p>
    <w:p w14:paraId="71C2F117" w14:textId="15399DEA" w:rsidR="00602866" w:rsidRDefault="00602866">
      <w:pPr>
        <w:pStyle w:val="CommentText"/>
      </w:pPr>
      <w:r>
        <w:t>Basically, the captions should refer to the NIH website for the standard fields, and then provide a brief description of the additional fields available. This should do the trick.</w:t>
      </w:r>
    </w:p>
  </w:comment>
  <w:comment w:id="755" w:author="Reis-Filho, Jorge S./Pathology" w:date="2019-06-26T23:08:00Z" w:initials="RJS">
    <w:p w14:paraId="4E2534E9" w14:textId="646ABF70" w:rsidR="00602866" w:rsidRDefault="00602866">
      <w:pPr>
        <w:pStyle w:val="CommentText"/>
      </w:pPr>
      <w:r>
        <w:rPr>
          <w:rStyle w:val="CommentReference"/>
        </w:rPr>
        <w:annotationRef/>
      </w:r>
      <w:r>
        <w:t>This needs to be done.</w:t>
      </w:r>
    </w:p>
  </w:comment>
  <w:comment w:id="782" w:author="Reis-Filho, Jorge S./Pathology" w:date="2019-06-26T23:14:00Z" w:initials="RJS">
    <w:p w14:paraId="21CA0FE7" w14:textId="7A66F992" w:rsidR="00602866" w:rsidRDefault="00602866">
      <w:pPr>
        <w:pStyle w:val="CommentText"/>
      </w:pPr>
      <w:r>
        <w:rPr>
          <w:rStyle w:val="CommentReference"/>
        </w:rPr>
        <w:annotationRef/>
      </w:r>
      <w:r>
        <w:t>Please quote the p-values here as well.</w:t>
      </w:r>
    </w:p>
  </w:comment>
  <w:comment w:id="824" w:author="Reis-Filho, Jorge S./Pathology" w:date="2019-06-26T23:16:00Z" w:initials="RJS">
    <w:p w14:paraId="41CBF438" w14:textId="521B14C6" w:rsidR="00602866" w:rsidRDefault="00602866">
      <w:pPr>
        <w:pStyle w:val="CommentText"/>
      </w:pPr>
      <w:r>
        <w:rPr>
          <w:rStyle w:val="CommentReference"/>
        </w:rPr>
        <w:annotationRef/>
      </w:r>
      <w:r>
        <w:t>Please add here a few lines summarizing the findings presented in Response to Reviewers Figure 8 and Tables 7 and 8…</w:t>
      </w:r>
    </w:p>
  </w:comment>
  <w:comment w:id="1016" w:author="Razavi, Pedram/Medicine" w:date="2019-06-25T17:54:00Z" w:initials="RP">
    <w:p w14:paraId="7733728F" w14:textId="125CA836" w:rsidR="00602866" w:rsidRDefault="00602866">
      <w:pPr>
        <w:pStyle w:val="CommentText"/>
      </w:pPr>
      <w:r>
        <w:rPr>
          <w:rStyle w:val="CommentReference"/>
        </w:rPr>
        <w:annotationRef/>
      </w:r>
      <w:r>
        <w:t>To be updated when we have the revised manuscript</w:t>
      </w:r>
    </w:p>
  </w:comment>
  <w:comment w:id="1026" w:author="Razavi, Pedram/Medicine" w:date="2019-06-25T17:54:00Z" w:initials="RP">
    <w:p w14:paraId="2D475DC8" w14:textId="77777777" w:rsidR="00602866" w:rsidRDefault="00602866" w:rsidP="000C2865">
      <w:pPr>
        <w:pStyle w:val="CommentText"/>
      </w:pPr>
      <w:r>
        <w:rPr>
          <w:rStyle w:val="CommentReference"/>
        </w:rPr>
        <w:annotationRef/>
      </w:r>
      <w:r>
        <w:t>To be updated when we have the revised manuscript</w:t>
      </w:r>
    </w:p>
  </w:comment>
  <w:comment w:id="1029" w:author="Razavi, Pedram/Medicine" w:date="2019-06-16T11:41:00Z" w:initials="RP">
    <w:p w14:paraId="1CAB1C89" w14:textId="77777777" w:rsidR="00602866" w:rsidRDefault="00602866">
      <w:pPr>
        <w:pStyle w:val="CommentText"/>
      </w:pPr>
      <w:r>
        <w:rPr>
          <w:rStyle w:val="CommentReference"/>
        </w:rPr>
        <w:annotationRef/>
      </w:r>
      <w:r>
        <w:t>I believe that Fisher’s Exact test is appropriate here. We need Ronglai to help with a decisive response here.</w:t>
      </w:r>
    </w:p>
    <w:p w14:paraId="220BE9BD" w14:textId="77777777" w:rsidR="00602866" w:rsidRDefault="00602866">
      <w:pPr>
        <w:pStyle w:val="CommentText"/>
      </w:pPr>
    </w:p>
    <w:p w14:paraId="209527D6" w14:textId="2C93CAAB" w:rsidR="00602866" w:rsidRDefault="00602866">
      <w:pPr>
        <w:pStyle w:val="CommentText"/>
      </w:pPr>
      <w:r>
        <w:t xml:space="preserve">Ronglai agreed. Sent her this response for </w:t>
      </w:r>
      <w:proofErr w:type="gramStart"/>
      <w:r>
        <w:t>her  review</w:t>
      </w:r>
      <w:proofErr w:type="gramEnd"/>
    </w:p>
  </w:comment>
  <w:comment w:id="1035" w:author="Reis-Filho, Jorge S./Pathology" w:date="2019-06-26T23:36:00Z" w:initials="RJS">
    <w:p w14:paraId="76ED2996" w14:textId="568C1ECE" w:rsidR="00602866" w:rsidRDefault="00602866">
      <w:pPr>
        <w:pStyle w:val="CommentText"/>
      </w:pPr>
      <w:r>
        <w:rPr>
          <w:rStyle w:val="CommentReference"/>
        </w:rPr>
        <w:annotationRef/>
      </w:r>
      <w:r>
        <w:t xml:space="preserve">Please double check this with </w:t>
      </w:r>
      <w:proofErr w:type="spellStart"/>
      <w:r>
        <w:t>Ronglai</w:t>
      </w:r>
      <w:proofErr w:type="spellEnd"/>
      <w:r>
        <w:t>.</w:t>
      </w:r>
    </w:p>
  </w:comment>
  <w:comment w:id="1049" w:author="Reis-Filho, Jorge S./Pathology" w:date="2019-06-26T23:40:00Z" w:initials="RJS">
    <w:p w14:paraId="1BEE30C8" w14:textId="5141256B" w:rsidR="00602866" w:rsidRDefault="00602866">
      <w:pPr>
        <w:pStyle w:val="CommentText"/>
      </w:pPr>
      <w:r>
        <w:rPr>
          <w:rStyle w:val="CommentReference"/>
        </w:rPr>
        <w:annotationRef/>
      </w:r>
      <w:r>
        <w:t>We need to copy and paste this here…</w:t>
      </w:r>
    </w:p>
  </w:comment>
  <w:comment w:id="1076" w:author="David Brown" w:date="2019-06-20T03:57:00Z" w:initials="">
    <w:p w14:paraId="543B413A"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Byoungsok Jung_</w:t>
      </w:r>
    </w:p>
  </w:comment>
  <w:comment w:id="1116" w:author="Reis-Filho, Jorge S./Pathology" w:date="2019-06-26T23:53:00Z" w:initials="RJS">
    <w:p w14:paraId="53250BC5" w14:textId="5DD30ADF" w:rsidR="00602866" w:rsidRDefault="00602866">
      <w:pPr>
        <w:pStyle w:val="CommentText"/>
      </w:pPr>
      <w:r>
        <w:rPr>
          <w:rStyle w:val="CommentReference"/>
        </w:rPr>
        <w:annotationRef/>
      </w:r>
      <w:r>
        <w:t>I would suggest including a comparison for the variants detected at &gt;0.1% VAF. What would be the results? Any better?</w:t>
      </w:r>
    </w:p>
  </w:comment>
  <w:comment w:id="1646" w:author="Reis-Filho, Jorge S./Pathology" w:date="2019-06-27T00:03:00Z" w:initials="RJS">
    <w:p w14:paraId="5DB1E0F4" w14:textId="1A7846AB" w:rsidR="00602866" w:rsidRDefault="00602866">
      <w:pPr>
        <w:pStyle w:val="CommentText"/>
      </w:pPr>
      <w:r>
        <w:rPr>
          <w:rStyle w:val="CommentReference"/>
        </w:rPr>
        <w:annotationRef/>
      </w:r>
      <w:r>
        <w:t>Perhaps our colleagues at GRAIL could help us explain exactly what was meant by high intensity.</w:t>
      </w:r>
    </w:p>
  </w:comment>
  <w:comment w:id="1647" w:author="Razavi, Pedram/Medicine" w:date="2019-06-25T18:23:00Z" w:initials="RP">
    <w:p w14:paraId="7540B6BE" w14:textId="53564EF1" w:rsidR="00602866" w:rsidRDefault="00602866">
      <w:pPr>
        <w:pStyle w:val="CommentText"/>
      </w:pPr>
      <w:r>
        <w:rPr>
          <w:rStyle w:val="CommentReference"/>
        </w:rPr>
        <w:annotationRef/>
      </w:r>
      <w:r>
        <w:t xml:space="preserve">To be updated when we have the revised manuscript </w:t>
      </w:r>
    </w:p>
  </w:comment>
  <w:comment w:id="1653" w:author="Reis-Filho, Jorge S./Pathology" w:date="2019-06-27T00:27:00Z" w:initials="RJS">
    <w:p w14:paraId="22178704" w14:textId="1352AC30" w:rsidR="00602866" w:rsidRDefault="00602866">
      <w:pPr>
        <w:pStyle w:val="CommentText"/>
      </w:pPr>
      <w:r>
        <w:rPr>
          <w:rStyle w:val="CommentReference"/>
        </w:rPr>
        <w:annotationRef/>
      </w:r>
      <w:proofErr w:type="spellStart"/>
      <w:r>
        <w:t>Pedram</w:t>
      </w:r>
      <w:proofErr w:type="spellEnd"/>
      <w:r>
        <w:t>, I am afraid we need your magic here.</w:t>
      </w:r>
    </w:p>
  </w:comment>
  <w:comment w:id="1692" w:author="Reis-Filho, Jorge S./Pathology" w:date="2019-06-27T00:27:00Z" w:initials="RJS">
    <w:p w14:paraId="16DE5BBA" w14:textId="4163C64F" w:rsidR="00602866" w:rsidRDefault="00602866">
      <w:pPr>
        <w:pStyle w:val="CommentText"/>
      </w:pPr>
      <w:r>
        <w:rPr>
          <w:rStyle w:val="CommentReference"/>
        </w:rPr>
        <w:annotationRef/>
      </w:r>
      <w:r>
        <w:t>And healthy controls? Please specify.</w:t>
      </w:r>
    </w:p>
  </w:comment>
  <w:comment w:id="1701" w:author="Reis-Filho, Jorge S./Pathology" w:date="2019-06-27T00:28:00Z" w:initials="RJS">
    <w:p w14:paraId="284CFC70" w14:textId="5BDD8BEC" w:rsidR="00602866" w:rsidRDefault="00602866">
      <w:pPr>
        <w:pStyle w:val="CommentText"/>
      </w:pPr>
      <w:r>
        <w:rPr>
          <w:rStyle w:val="CommentReference"/>
        </w:rPr>
        <w:annotationRef/>
      </w:r>
      <w:r>
        <w:t>Is this correct?</w:t>
      </w:r>
    </w:p>
  </w:comment>
  <w:comment w:id="1775" w:author="Reis-Filho, Jorge S./Pathology" w:date="2019-06-27T00:38:00Z" w:initials="RJS">
    <w:p w14:paraId="12450F72" w14:textId="492685F5" w:rsidR="00602866" w:rsidRDefault="00602866">
      <w:pPr>
        <w:pStyle w:val="CommentText"/>
      </w:pPr>
      <w:r>
        <w:rPr>
          <w:rStyle w:val="CommentReference"/>
        </w:rPr>
        <w:annotationRef/>
      </w:r>
      <w:r>
        <w:t>I am afraid I do not understand this clearly. Would it be possible to rephrase it?</w:t>
      </w:r>
    </w:p>
  </w:comment>
  <w:comment w:id="1842" w:author="Reis-Filho, Jorge S./Pathology" w:date="2019-06-27T00:45:00Z" w:initials="RJS">
    <w:p w14:paraId="607DEE67" w14:textId="520F0CEA" w:rsidR="00602866" w:rsidRDefault="00602866">
      <w:pPr>
        <w:pStyle w:val="CommentText"/>
      </w:pPr>
      <w:r>
        <w:rPr>
          <w:rStyle w:val="CommentReference"/>
        </w:rPr>
        <w:annotationRef/>
      </w:r>
      <w:r>
        <w:t>This needs to be provided!!!</w:t>
      </w:r>
    </w:p>
  </w:comment>
  <w:comment w:id="1850" w:author="Razavi, Pedram/Medicine" w:date="2019-06-25T18:38:00Z" w:initials="RP">
    <w:p w14:paraId="397BEB61" w14:textId="70EB15CD" w:rsidR="00602866" w:rsidRDefault="00602866">
      <w:pPr>
        <w:pStyle w:val="CommentText"/>
      </w:pPr>
      <w:r>
        <w:rPr>
          <w:rStyle w:val="CommentReference"/>
        </w:rPr>
        <w:annotationRef/>
      </w:r>
      <w:r>
        <w:t>To be updated when we have the revised manuscript</w:t>
      </w:r>
    </w:p>
  </w:comment>
  <w:comment w:id="1851" w:author="Reis-Filho, Jorge S./Pathology" w:date="2019-06-27T00:55:00Z" w:initials="RJS">
    <w:p w14:paraId="6C3A4102" w14:textId="1B5EE468" w:rsidR="00602866" w:rsidRDefault="00602866">
      <w:pPr>
        <w:pStyle w:val="CommentText"/>
      </w:pPr>
      <w:r>
        <w:rPr>
          <w:rStyle w:val="CommentReference"/>
        </w:rPr>
        <w:annotationRef/>
      </w:r>
      <w:r>
        <w:t>These questions were not really addressed…</w:t>
      </w:r>
    </w:p>
  </w:comment>
  <w:comment w:id="1853" w:author="Razavi, Pedram/Medicine" w:date="2019-06-16T14:58:00Z" w:initials="RP">
    <w:p w14:paraId="6CF17E7C" w14:textId="078E4B12" w:rsidR="00602866" w:rsidRDefault="00602866">
      <w:pPr>
        <w:pStyle w:val="CommentText"/>
      </w:pPr>
      <w:r>
        <w:rPr>
          <w:rStyle w:val="CommentReference"/>
        </w:rPr>
        <w:annotationRef/>
      </w:r>
    </w:p>
  </w:comment>
  <w:comment w:id="1854" w:author="Razavi, Pedram/Medicine" w:date="2019-06-16T14:58:00Z" w:initials="RP">
    <w:p w14:paraId="047AF4DE" w14:textId="3D0282F3" w:rsidR="00602866" w:rsidRDefault="00602866">
      <w:pPr>
        <w:pStyle w:val="CommentText"/>
      </w:pPr>
      <w:r>
        <w:rPr>
          <w:rStyle w:val="CommentReference"/>
        </w:rPr>
        <w:annotationRef/>
      </w:r>
      <w:r>
        <w:t xml:space="preserve">Jorge- I am not sure about this response. Appears too long to me.  We just need to say that the temporal differences are unlikely given the inclusion criteria not allowing intervening therapies or time interval of &gt;6 weeks between cfDNA and tissue collections. </w:t>
      </w:r>
    </w:p>
    <w:p w14:paraId="23119702" w14:textId="77777777" w:rsidR="00602866" w:rsidRDefault="00602866">
      <w:pPr>
        <w:pStyle w:val="CommentText"/>
      </w:pPr>
    </w:p>
    <w:p w14:paraId="4470325F" w14:textId="77777777" w:rsidR="00602866" w:rsidRDefault="00602866">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602866" w:rsidRDefault="00602866">
      <w:pPr>
        <w:pStyle w:val="CommentText"/>
      </w:pPr>
    </w:p>
    <w:p w14:paraId="4FF5530E" w14:textId="77777777" w:rsidR="00602866" w:rsidRDefault="00602866">
      <w:pPr>
        <w:pStyle w:val="CommentText"/>
      </w:pPr>
    </w:p>
    <w:p w14:paraId="78E293EE" w14:textId="576EC7D6" w:rsidR="00602866" w:rsidRDefault="00602866">
      <w:pPr>
        <w:pStyle w:val="CommentText"/>
      </w:pPr>
      <w:r>
        <w:t xml:space="preserve"> </w:t>
      </w:r>
    </w:p>
  </w:comment>
  <w:comment w:id="1997" w:author="Razavi, Pedram/Medicine" w:date="2019-06-26T09:47:00Z" w:initials="RP">
    <w:p w14:paraId="4F2B0AA5" w14:textId="2BC60416" w:rsidR="00602866" w:rsidRDefault="00602866">
      <w:pPr>
        <w:pStyle w:val="CommentText"/>
      </w:pPr>
      <w:r>
        <w:rPr>
          <w:rStyle w:val="CommentReference"/>
        </w:rPr>
        <w:annotationRef/>
      </w:r>
      <w:r>
        <w:t xml:space="preserve">Jorge- What are your thoughts on this plot? I think it can be stretched vertically at least x2-3. The paired nature of the is not clear. It would be also great to add white space separator between </w:t>
      </w:r>
      <w:proofErr w:type="gramStart"/>
      <w:r>
        <w:t>the  paired</w:t>
      </w:r>
      <w:proofErr w:type="gramEnd"/>
      <w:r>
        <w:t xml:space="preserve"> cfDNA/tumor rows. </w:t>
      </w:r>
    </w:p>
  </w:comment>
  <w:comment w:id="1998" w:author="Reis-Filho, Jorge S./Pathology" w:date="2019-06-27T01:12:00Z" w:initials="RJS">
    <w:p w14:paraId="25DBAEC0" w14:textId="24557F58" w:rsidR="00602866" w:rsidRDefault="00602866">
      <w:pPr>
        <w:pStyle w:val="CommentText"/>
      </w:pPr>
      <w:r>
        <w:rPr>
          <w:rStyle w:val="CommentReference"/>
        </w:rPr>
        <w:annotationRef/>
      </w:r>
      <w:r>
        <w:t>Agreed. It is very hard to see the pairs. They need to be separated and I would use thicker lines to separate each pair from the adjacent pairs.</w:t>
      </w:r>
    </w:p>
  </w:comment>
  <w:comment w:id="2005" w:author="Reis-Filho, Jorge S./Pathology" w:date="2019-06-27T01:17:00Z" w:initials="RJS">
    <w:p w14:paraId="11CE4ABB" w14:textId="489E0F07" w:rsidR="00602866" w:rsidRDefault="00602866">
      <w:pPr>
        <w:pStyle w:val="CommentText"/>
      </w:pPr>
      <w:r>
        <w:rPr>
          <w:rStyle w:val="CommentReference"/>
        </w:rPr>
        <w:annotationRef/>
      </w:r>
      <w:r>
        <w:t>These need to be generated, as we will need this for the manuscript.</w:t>
      </w:r>
    </w:p>
  </w:comment>
  <w:comment w:id="2026" w:author="David Brown" w:date="2019-05-29T20:19:00Z" w:initials="">
    <w:p w14:paraId="58C2BC5A"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sanitize the codes for categorization and move this under the </w:t>
      </w:r>
      <w:proofErr w:type="spellStart"/>
      <w:r>
        <w:rPr>
          <w:rFonts w:ascii="Arial" w:eastAsia="Arial" w:hAnsi="Arial" w:cs="Arial"/>
          <w:color w:val="000000"/>
        </w:rPr>
        <w:t>jrflab</w:t>
      </w:r>
      <w:proofErr w:type="spellEnd"/>
      <w:r>
        <w:rPr>
          <w:rFonts w:ascii="Arial" w:eastAsia="Arial" w:hAnsi="Arial" w:cs="Arial"/>
          <w:color w:val="000000"/>
        </w:rPr>
        <w:t xml:space="preserve"> </w:t>
      </w:r>
      <w:proofErr w:type="spellStart"/>
      <w:r>
        <w:rPr>
          <w:rFonts w:ascii="Arial" w:eastAsia="Arial" w:hAnsi="Arial" w:cs="Arial"/>
          <w:color w:val="000000"/>
        </w:rPr>
        <w:t>Github</w:t>
      </w:r>
      <w:proofErr w:type="spellEnd"/>
      <w:r>
        <w:rPr>
          <w:rFonts w:ascii="Arial" w:eastAsia="Arial" w:hAnsi="Arial" w:cs="Arial"/>
          <w:color w:val="000000"/>
        </w:rPr>
        <w:t xml:space="preserve"> (https://github.com/jrflab). This will make the whole project more professional </w:t>
      </w:r>
      <w:proofErr w:type="gramStart"/>
      <w:r>
        <w:rPr>
          <w:rFonts w:ascii="Arial" w:eastAsia="Arial" w:hAnsi="Arial" w:cs="Arial"/>
          <w:color w:val="000000"/>
        </w:rPr>
        <w:t>looking</w:t>
      </w:r>
      <w:proofErr w:type="gramEnd"/>
      <w:r>
        <w:rPr>
          <w:rFonts w:ascii="Arial" w:eastAsia="Arial" w:hAnsi="Arial" w:cs="Arial"/>
          <w:color w:val="000000"/>
        </w:rPr>
        <w:t xml:space="preserve"> but we need to know what GRAIL will be sharing as computer codes/packages since I understand there were either proprietary codes and parts that would be difficult to migrate outside amazon instances.</w:t>
      </w:r>
    </w:p>
  </w:comment>
  <w:comment w:id="2027" w:author="Megan Hall" w:date="2019-05-29T23:17:00Z" w:initials="">
    <w:p w14:paraId="41C0B112"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David - basically we want to share the code for generating the figures from the data - Earl and Byoungsok can provide any more specific guidance.</w:t>
      </w:r>
    </w:p>
  </w:comment>
  <w:comment w:id="2028" w:author="Byoungsok Jung" w:date="2019-05-30T02:03:00Z" w:initials="">
    <w:p w14:paraId="00AB379E"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w:t>
      </w:r>
      <w:proofErr w:type="gramStart"/>
      <w:r>
        <w:rPr>
          <w:rFonts w:ascii="Arial" w:eastAsia="Arial" w:hAnsi="Arial" w:cs="Arial"/>
          <w:color w:val="000000"/>
        </w:rPr>
        <w:t>environment, and</w:t>
      </w:r>
      <w:proofErr w:type="gramEnd"/>
      <w:r>
        <w:rPr>
          <w:rFonts w:ascii="Arial" w:eastAsia="Arial" w:hAnsi="Arial" w:cs="Arial"/>
          <w:color w:val="000000"/>
        </w:rPr>
        <w:t xml:space="preserve"> includes many proprietary aspects. </w:t>
      </w:r>
    </w:p>
    <w:p w14:paraId="53ABBDB0" w14:textId="77777777" w:rsidR="00602866" w:rsidRDefault="00602866">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2031" w:author="Reis-Filho, Jorge S./Pathology" w:date="2019-06-27T01:20:00Z" w:initials="RJS">
    <w:p w14:paraId="450DDECD" w14:textId="06742911" w:rsidR="00B71E11" w:rsidRDefault="00B71E11">
      <w:pPr>
        <w:pStyle w:val="CommentText"/>
      </w:pPr>
      <w:r>
        <w:rPr>
          <w:rStyle w:val="CommentReference"/>
        </w:rPr>
        <w:annotationRef/>
      </w:r>
      <w:r>
        <w:t>This would give much stronger credence to your point.</w:t>
      </w:r>
    </w:p>
  </w:comment>
  <w:comment w:id="2047" w:author="Razavi, Pedram/Medicine" w:date="2019-06-25T18:49:00Z" w:initials="RP">
    <w:p w14:paraId="14FEE4D8" w14:textId="522CE487" w:rsidR="00602866" w:rsidRDefault="00602866">
      <w:pPr>
        <w:pStyle w:val="CommentText"/>
      </w:pPr>
      <w:r>
        <w:rPr>
          <w:rStyle w:val="CommentReference"/>
        </w:rPr>
        <w:annotationRef/>
      </w:r>
      <w:r>
        <w:t xml:space="preserve">To be updated when we have the revised manuscript </w:t>
      </w:r>
    </w:p>
  </w:comment>
  <w:comment w:id="2054" w:author="Razavi, Pedram/Medicine" w:date="2019-06-25T18:54:00Z" w:initials="RP">
    <w:p w14:paraId="4D911889" w14:textId="7952AEA2" w:rsidR="00602866" w:rsidRDefault="00602866">
      <w:pPr>
        <w:pStyle w:val="CommentText"/>
      </w:pPr>
      <w:r>
        <w:rPr>
          <w:rStyle w:val="CommentReference"/>
        </w:rPr>
        <w:annotationRef/>
      </w:r>
      <w:r>
        <w:t>David to update. We will have it today 5/26/19</w:t>
      </w:r>
    </w:p>
  </w:comment>
  <w:comment w:id="2060" w:author="Razavi, Pedram/Medicine" w:date="2019-06-25T18:57:00Z" w:initials="RP">
    <w:p w14:paraId="7A2A6C38" w14:textId="3A493426" w:rsidR="00602866" w:rsidRDefault="00602866">
      <w:pPr>
        <w:pStyle w:val="CommentText"/>
      </w:pPr>
      <w:r>
        <w:rPr>
          <w:rStyle w:val="CommentReference"/>
        </w:rPr>
        <w:annotationRef/>
      </w:r>
      <w:r>
        <w:t>To be updated when we have the revised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61D43B10" w15:done="0"/>
  <w15:commentEx w15:paraId="7A4EC219" w15:done="0"/>
  <w15:commentEx w15:paraId="6EBFA1B9" w15:done="0"/>
  <w15:commentEx w15:paraId="4C40C16E" w15:done="0"/>
  <w15:commentEx w15:paraId="6A6F356C" w15:done="0"/>
  <w15:commentEx w15:paraId="06821511" w15:done="0"/>
  <w15:commentEx w15:paraId="526C74F6" w15:done="0"/>
  <w15:commentEx w15:paraId="79C71C94" w15:done="0"/>
  <w15:commentEx w15:paraId="37D2292B" w15:done="0"/>
  <w15:commentEx w15:paraId="0C8D0157" w15:done="0"/>
  <w15:commentEx w15:paraId="52A5E19A" w15:done="0"/>
  <w15:commentEx w15:paraId="39008F3B" w15:done="0"/>
  <w15:commentEx w15:paraId="6EE98912" w15:done="0"/>
  <w15:commentEx w15:paraId="71C2F117" w15:done="0"/>
  <w15:commentEx w15:paraId="4E2534E9" w15:done="0"/>
  <w15:commentEx w15:paraId="21CA0FE7" w15:done="0"/>
  <w15:commentEx w15:paraId="41CBF438" w15:done="0"/>
  <w15:commentEx w15:paraId="7733728F" w15:done="0"/>
  <w15:commentEx w15:paraId="2D475DC8" w15:done="0"/>
  <w15:commentEx w15:paraId="209527D6" w15:done="0"/>
  <w15:commentEx w15:paraId="76ED2996" w15:done="0"/>
  <w15:commentEx w15:paraId="1BEE30C8" w15:done="0"/>
  <w15:commentEx w15:paraId="21553525" w15:done="0"/>
  <w15:commentEx w15:paraId="53250BC5" w15:done="0"/>
  <w15:commentEx w15:paraId="5DB1E0F4" w15:done="0"/>
  <w15:commentEx w15:paraId="7540B6BE" w15:done="0"/>
  <w15:commentEx w15:paraId="22178704" w15:done="0"/>
  <w15:commentEx w15:paraId="16DE5BBA" w15:done="0"/>
  <w15:commentEx w15:paraId="284CFC70" w15:done="0"/>
  <w15:commentEx w15:paraId="12450F72" w15:done="0"/>
  <w15:commentEx w15:paraId="607DEE67" w15:done="0"/>
  <w15:commentEx w15:paraId="397BEB61" w15:done="0"/>
  <w15:commentEx w15:paraId="6C3A4102" w15:done="0"/>
  <w15:commentEx w15:paraId="6CF17E7C" w15:done="0"/>
  <w15:commentEx w15:paraId="78E293EE" w15:paraIdParent="6CF17E7C" w15:done="0"/>
  <w15:commentEx w15:paraId="4F2B0AA5" w15:done="0"/>
  <w15:commentEx w15:paraId="25DBAEC0" w15:paraIdParent="4F2B0AA5" w15:done="0"/>
  <w15:commentEx w15:paraId="11CE4ABB" w15:done="0"/>
  <w15:commentEx w15:paraId="58C2BC5A" w15:done="0"/>
  <w15:commentEx w15:paraId="30A68E3B" w15:done="0"/>
  <w15:commentEx w15:paraId="53ABBDB0" w15:done="0"/>
  <w15:commentEx w15:paraId="450DDECD" w15:done="0"/>
  <w15:commentEx w15:paraId="14FEE4D8" w15:done="0"/>
  <w15:commentEx w15:paraId="4D911889" w15:done="0"/>
  <w15:commentEx w15:paraId="7A2A6C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61D43B10" w16cid:durableId="20BDE76A"/>
  <w16cid:commentId w16cid:paraId="7A4EC219" w16cid:durableId="20BE6782"/>
  <w16cid:commentId w16cid:paraId="6EBFA1B9" w16cid:durableId="20BE6559"/>
  <w16cid:commentId w16cid:paraId="4C40C16E" w16cid:durableId="20AE0F1F"/>
  <w16cid:commentId w16cid:paraId="6A6F356C" w16cid:durableId="20BE6ABA"/>
  <w16cid:commentId w16cid:paraId="06821511" w16cid:durableId="20BE6BE4"/>
  <w16cid:commentId w16cid:paraId="526C74F6" w16cid:durableId="20BE6CBD"/>
  <w16cid:commentId w16cid:paraId="79C71C94" w16cid:durableId="20ACA0FA"/>
  <w16cid:commentId w16cid:paraId="37D2292B" w16cid:durableId="20BE7176"/>
  <w16cid:commentId w16cid:paraId="0C8D0157" w16cid:durableId="20BE710F"/>
  <w16cid:commentId w16cid:paraId="52A5E19A" w16cid:durableId="20BCAF6A"/>
  <w16cid:commentId w16cid:paraId="39008F3B" w16cid:durableId="20BE7330"/>
  <w16cid:commentId w16cid:paraId="6EE98912" w16cid:durableId="20BE7727"/>
  <w16cid:commentId w16cid:paraId="71C2F117" w16cid:durableId="20BE78CA"/>
  <w16cid:commentId w16cid:paraId="4E2534E9" w16cid:durableId="20BE7954"/>
  <w16cid:commentId w16cid:paraId="21CA0FE7" w16cid:durableId="20BE7AC7"/>
  <w16cid:commentId w16cid:paraId="41CBF438" w16cid:durableId="20BE7B64"/>
  <w16cid:commentId w16cid:paraId="7733728F" w16cid:durableId="20BCDE65"/>
  <w16cid:commentId w16cid:paraId="2D475DC8" w16cid:durableId="20BE7F6F"/>
  <w16cid:commentId w16cid:paraId="209527D6" w16cid:durableId="20B0A964"/>
  <w16cid:commentId w16cid:paraId="76ED2996" w16cid:durableId="20BE8018"/>
  <w16cid:commentId w16cid:paraId="1BEE30C8" w16cid:durableId="20BE80E7"/>
  <w16cid:commentId w16cid:paraId="21553525" w16cid:durableId="20BC8D14"/>
  <w16cid:commentId w16cid:paraId="53250BC5" w16cid:durableId="20BE840F"/>
  <w16cid:commentId w16cid:paraId="5DB1E0F4" w16cid:durableId="20BE8651"/>
  <w16cid:commentId w16cid:paraId="7540B6BE" w16cid:durableId="20BCE52C"/>
  <w16cid:commentId w16cid:paraId="22178704" w16cid:durableId="20BE8BE2"/>
  <w16cid:commentId w16cid:paraId="16DE5BBA" w16cid:durableId="20BE8C0B"/>
  <w16cid:commentId w16cid:paraId="284CFC70" w16cid:durableId="20BE8C46"/>
  <w16cid:commentId w16cid:paraId="12450F72" w16cid:durableId="20BE8E9C"/>
  <w16cid:commentId w16cid:paraId="607DEE67" w16cid:durableId="20BE901B"/>
  <w16cid:commentId w16cid:paraId="397BEB61" w16cid:durableId="20BCE8A8"/>
  <w16cid:commentId w16cid:paraId="6C3A4102" w16cid:durableId="20BE9264"/>
  <w16cid:commentId w16cid:paraId="6CF17E7C" w16cid:durableId="20B0D781"/>
  <w16cid:commentId w16cid:paraId="78E293EE" w16cid:durableId="20B0D782"/>
  <w16cid:commentId w16cid:paraId="4F2B0AA5" w16cid:durableId="20BDBD94"/>
  <w16cid:commentId w16cid:paraId="25DBAEC0" w16cid:durableId="20BE966E"/>
  <w16cid:commentId w16cid:paraId="11CE4ABB" w16cid:durableId="20BE9793"/>
  <w16cid:commentId w16cid:paraId="58C2BC5A" w16cid:durableId="20ACA11D"/>
  <w16cid:commentId w16cid:paraId="30A68E3B" w16cid:durableId="20ACA11E"/>
  <w16cid:commentId w16cid:paraId="53ABBDB0" w16cid:durableId="20ACA11F"/>
  <w16cid:commentId w16cid:paraId="450DDECD" w16cid:durableId="20BE9844"/>
  <w16cid:commentId w16cid:paraId="14FEE4D8" w16cid:durableId="20BCEB36"/>
  <w16cid:commentId w16cid:paraId="4D911889" w16cid:durableId="20BCEC74"/>
  <w16cid:commentId w16cid:paraId="7A2A6C38" w16cid:durableId="20BC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6B2BB5" w14:textId="77777777" w:rsidR="009F2AA1" w:rsidRDefault="009F2AA1">
      <w:pPr>
        <w:spacing w:after="0" w:line="240" w:lineRule="auto"/>
      </w:pPr>
      <w:r>
        <w:separator/>
      </w:r>
    </w:p>
  </w:endnote>
  <w:endnote w:type="continuationSeparator" w:id="0">
    <w:p w14:paraId="76FD6644" w14:textId="77777777" w:rsidR="009F2AA1" w:rsidRDefault="009F2AA1">
      <w:pPr>
        <w:spacing w:after="0" w:line="240" w:lineRule="auto"/>
      </w:pPr>
      <w:r>
        <w:continuationSeparator/>
      </w:r>
    </w:p>
  </w:endnote>
  <w:endnote w:type="continuationNotice" w:id="1">
    <w:p w14:paraId="7F07BBB6" w14:textId="77777777" w:rsidR="009F2AA1" w:rsidRDefault="009F2A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10002FF" w:usb1="4000ACFF" w:usb2="00000009"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602866" w:rsidRDefault="006028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0B4CCA" w14:textId="77777777" w:rsidR="009F2AA1" w:rsidRDefault="009F2AA1">
      <w:pPr>
        <w:spacing w:after="0" w:line="240" w:lineRule="auto"/>
      </w:pPr>
      <w:r>
        <w:separator/>
      </w:r>
    </w:p>
  </w:footnote>
  <w:footnote w:type="continuationSeparator" w:id="0">
    <w:p w14:paraId="5AE7BE55" w14:textId="77777777" w:rsidR="009F2AA1" w:rsidRDefault="009F2AA1">
      <w:pPr>
        <w:spacing w:after="0" w:line="240" w:lineRule="auto"/>
      </w:pPr>
      <w:r>
        <w:continuationSeparator/>
      </w:r>
    </w:p>
  </w:footnote>
  <w:footnote w:type="continuationNotice" w:id="1">
    <w:p w14:paraId="7ABDFBD2" w14:textId="77777777" w:rsidR="009F2AA1" w:rsidRDefault="009F2AA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602866" w:rsidRDefault="00602866">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602866" w:rsidRDefault="0060286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reisfilj@mskcc.org::f440a69c-2199-4fc3-9aa5-57f8dcce1cfc"/>
  </w15:person>
  <w15:person w15:author="Reis-Filho, Jorge S./Pathology [2]">
    <w15:presenceInfo w15:providerId="AD" w15:userId="S-1-5-21-1980894526-2390567-2099212325-183987"/>
  </w15:person>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1"/>
  <w:doNotDisplayPageBoundaries/>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12D0C"/>
    <w:rsid w:val="000145F4"/>
    <w:rsid w:val="00032C1A"/>
    <w:rsid w:val="000402BC"/>
    <w:rsid w:val="00041C8A"/>
    <w:rsid w:val="00042C01"/>
    <w:rsid w:val="0006154C"/>
    <w:rsid w:val="000678DD"/>
    <w:rsid w:val="0007694D"/>
    <w:rsid w:val="000832D0"/>
    <w:rsid w:val="00090688"/>
    <w:rsid w:val="000A4D49"/>
    <w:rsid w:val="000C1DDA"/>
    <w:rsid w:val="000C2865"/>
    <w:rsid w:val="000C7262"/>
    <w:rsid w:val="000E0133"/>
    <w:rsid w:val="000E5FBA"/>
    <w:rsid w:val="000F23EB"/>
    <w:rsid w:val="000F56DF"/>
    <w:rsid w:val="000F7A82"/>
    <w:rsid w:val="001057AE"/>
    <w:rsid w:val="001271E7"/>
    <w:rsid w:val="00141484"/>
    <w:rsid w:val="00152750"/>
    <w:rsid w:val="00190B38"/>
    <w:rsid w:val="00191549"/>
    <w:rsid w:val="001925A7"/>
    <w:rsid w:val="00192AA7"/>
    <w:rsid w:val="001A10F1"/>
    <w:rsid w:val="001A1BD3"/>
    <w:rsid w:val="001C0ED6"/>
    <w:rsid w:val="001C1C49"/>
    <w:rsid w:val="001D7817"/>
    <w:rsid w:val="001E69A9"/>
    <w:rsid w:val="001F0B9F"/>
    <w:rsid w:val="001F5DB3"/>
    <w:rsid w:val="0021343E"/>
    <w:rsid w:val="00225C56"/>
    <w:rsid w:val="002822C5"/>
    <w:rsid w:val="00287B87"/>
    <w:rsid w:val="00296359"/>
    <w:rsid w:val="002C2CE5"/>
    <w:rsid w:val="002E317A"/>
    <w:rsid w:val="002F1FB2"/>
    <w:rsid w:val="00310597"/>
    <w:rsid w:val="0031314A"/>
    <w:rsid w:val="003206A7"/>
    <w:rsid w:val="00333B36"/>
    <w:rsid w:val="003442C7"/>
    <w:rsid w:val="00344C48"/>
    <w:rsid w:val="0035073C"/>
    <w:rsid w:val="00383A49"/>
    <w:rsid w:val="003846DE"/>
    <w:rsid w:val="0038681A"/>
    <w:rsid w:val="0039346E"/>
    <w:rsid w:val="003A08F4"/>
    <w:rsid w:val="003A3CD9"/>
    <w:rsid w:val="003D66CF"/>
    <w:rsid w:val="003E539F"/>
    <w:rsid w:val="003E55CD"/>
    <w:rsid w:val="003F173E"/>
    <w:rsid w:val="003F4170"/>
    <w:rsid w:val="00407861"/>
    <w:rsid w:val="00407C92"/>
    <w:rsid w:val="00413E5F"/>
    <w:rsid w:val="00431C45"/>
    <w:rsid w:val="00444268"/>
    <w:rsid w:val="00454264"/>
    <w:rsid w:val="00476FE2"/>
    <w:rsid w:val="00482953"/>
    <w:rsid w:val="004B03EB"/>
    <w:rsid w:val="004F0618"/>
    <w:rsid w:val="005008EA"/>
    <w:rsid w:val="00504212"/>
    <w:rsid w:val="00530E17"/>
    <w:rsid w:val="00534C5B"/>
    <w:rsid w:val="00555733"/>
    <w:rsid w:val="00556849"/>
    <w:rsid w:val="00566734"/>
    <w:rsid w:val="00571735"/>
    <w:rsid w:val="005A407A"/>
    <w:rsid w:val="005A4295"/>
    <w:rsid w:val="005B3074"/>
    <w:rsid w:val="005C1B81"/>
    <w:rsid w:val="005C395E"/>
    <w:rsid w:val="005D3701"/>
    <w:rsid w:val="005D3BAF"/>
    <w:rsid w:val="005E0233"/>
    <w:rsid w:val="00602213"/>
    <w:rsid w:val="00602866"/>
    <w:rsid w:val="00603E6E"/>
    <w:rsid w:val="00611564"/>
    <w:rsid w:val="00611C71"/>
    <w:rsid w:val="00626527"/>
    <w:rsid w:val="00630E3A"/>
    <w:rsid w:val="00650F4F"/>
    <w:rsid w:val="006515BA"/>
    <w:rsid w:val="0065202E"/>
    <w:rsid w:val="00652669"/>
    <w:rsid w:val="006669F5"/>
    <w:rsid w:val="006B1BFF"/>
    <w:rsid w:val="006B1C34"/>
    <w:rsid w:val="006E0470"/>
    <w:rsid w:val="006E1F9B"/>
    <w:rsid w:val="00730998"/>
    <w:rsid w:val="00730A45"/>
    <w:rsid w:val="00743C55"/>
    <w:rsid w:val="00753642"/>
    <w:rsid w:val="00773D89"/>
    <w:rsid w:val="007B749E"/>
    <w:rsid w:val="007E25F4"/>
    <w:rsid w:val="007E380A"/>
    <w:rsid w:val="007F153E"/>
    <w:rsid w:val="007F7F14"/>
    <w:rsid w:val="00812C09"/>
    <w:rsid w:val="00816557"/>
    <w:rsid w:val="008169C3"/>
    <w:rsid w:val="008243C1"/>
    <w:rsid w:val="00835270"/>
    <w:rsid w:val="0083558B"/>
    <w:rsid w:val="00846D06"/>
    <w:rsid w:val="008476B0"/>
    <w:rsid w:val="00853ABA"/>
    <w:rsid w:val="00856B49"/>
    <w:rsid w:val="00862322"/>
    <w:rsid w:val="00863E2A"/>
    <w:rsid w:val="008F0488"/>
    <w:rsid w:val="009206A4"/>
    <w:rsid w:val="00920F01"/>
    <w:rsid w:val="00927EC4"/>
    <w:rsid w:val="00936A78"/>
    <w:rsid w:val="009402FC"/>
    <w:rsid w:val="00941506"/>
    <w:rsid w:val="0094690E"/>
    <w:rsid w:val="00973DB2"/>
    <w:rsid w:val="00985DDE"/>
    <w:rsid w:val="009C385D"/>
    <w:rsid w:val="009D1BC0"/>
    <w:rsid w:val="009E3EAC"/>
    <w:rsid w:val="009F2AA1"/>
    <w:rsid w:val="00A225D5"/>
    <w:rsid w:val="00A304E7"/>
    <w:rsid w:val="00A30BB9"/>
    <w:rsid w:val="00A31752"/>
    <w:rsid w:val="00A348A4"/>
    <w:rsid w:val="00A453ED"/>
    <w:rsid w:val="00A576AF"/>
    <w:rsid w:val="00A7225E"/>
    <w:rsid w:val="00A75325"/>
    <w:rsid w:val="00AC2BDB"/>
    <w:rsid w:val="00B06F9A"/>
    <w:rsid w:val="00B322BF"/>
    <w:rsid w:val="00B32D77"/>
    <w:rsid w:val="00B33B6C"/>
    <w:rsid w:val="00B35033"/>
    <w:rsid w:val="00B35663"/>
    <w:rsid w:val="00B4071F"/>
    <w:rsid w:val="00B71E11"/>
    <w:rsid w:val="00B92AAA"/>
    <w:rsid w:val="00BD5047"/>
    <w:rsid w:val="00BE5978"/>
    <w:rsid w:val="00BF14D2"/>
    <w:rsid w:val="00BF2B27"/>
    <w:rsid w:val="00BF45F4"/>
    <w:rsid w:val="00C21647"/>
    <w:rsid w:val="00C53F9B"/>
    <w:rsid w:val="00C747EA"/>
    <w:rsid w:val="00C80ED4"/>
    <w:rsid w:val="00C855A9"/>
    <w:rsid w:val="00C96980"/>
    <w:rsid w:val="00CB07F2"/>
    <w:rsid w:val="00CB6151"/>
    <w:rsid w:val="00CF2006"/>
    <w:rsid w:val="00D02890"/>
    <w:rsid w:val="00D33A49"/>
    <w:rsid w:val="00D558BA"/>
    <w:rsid w:val="00D56E78"/>
    <w:rsid w:val="00D61B3C"/>
    <w:rsid w:val="00D778F4"/>
    <w:rsid w:val="00D8213D"/>
    <w:rsid w:val="00D85CD1"/>
    <w:rsid w:val="00D8655A"/>
    <w:rsid w:val="00D94B08"/>
    <w:rsid w:val="00DB5F05"/>
    <w:rsid w:val="00DE4099"/>
    <w:rsid w:val="00DE6EA1"/>
    <w:rsid w:val="00DF03C4"/>
    <w:rsid w:val="00DF2422"/>
    <w:rsid w:val="00E218AA"/>
    <w:rsid w:val="00E23C53"/>
    <w:rsid w:val="00E26E90"/>
    <w:rsid w:val="00E40CA2"/>
    <w:rsid w:val="00E5179F"/>
    <w:rsid w:val="00E6643B"/>
    <w:rsid w:val="00E7376A"/>
    <w:rsid w:val="00E848DF"/>
    <w:rsid w:val="00E951DA"/>
    <w:rsid w:val="00EA5B4D"/>
    <w:rsid w:val="00EB1585"/>
    <w:rsid w:val="00EB7BB7"/>
    <w:rsid w:val="00EC0A39"/>
    <w:rsid w:val="00EC0DDE"/>
    <w:rsid w:val="00EC1014"/>
    <w:rsid w:val="00EC2943"/>
    <w:rsid w:val="00EC2E42"/>
    <w:rsid w:val="00EC4060"/>
    <w:rsid w:val="00ED7EC3"/>
    <w:rsid w:val="00EE1375"/>
    <w:rsid w:val="00EE1F5D"/>
    <w:rsid w:val="00F230D8"/>
    <w:rsid w:val="00F419CA"/>
    <w:rsid w:val="00F43A39"/>
    <w:rsid w:val="00F768C4"/>
    <w:rsid w:val="00F80FA6"/>
    <w:rsid w:val="00F90BF2"/>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cs.gdc.cancer.gov/Data/File_Formats/MAF_Format/"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ndbrown6/MSK-GRAIL-TECHVA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45</Pages>
  <Words>19666</Words>
  <Characters>112101</Characters>
  <Application>Microsoft Office Word</Application>
  <DocSecurity>0</DocSecurity>
  <Lines>934</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Reis-Filho, Jorge S./Pathology</cp:lastModifiedBy>
  <cp:revision>2</cp:revision>
  <dcterms:created xsi:type="dcterms:W3CDTF">2019-06-27T05:33:00Z</dcterms:created>
  <dcterms:modified xsi:type="dcterms:W3CDTF">2019-06-27T05:33:00Z</dcterms:modified>
</cp:coreProperties>
</file>