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507796" w14:textId="07E65C15" w:rsidR="00D94B08" w:rsidRPr="00D11B14" w:rsidRDefault="00D94B08" w:rsidP="00A7225E">
      <w:pPr>
        <w:spacing w:after="0" w:line="240" w:lineRule="auto"/>
        <w:jc w:val="both"/>
        <w:rPr>
          <w:rFonts w:ascii="Arial" w:eastAsia="Arial" w:hAnsi="Arial" w:cs="Arial"/>
        </w:rPr>
      </w:pPr>
      <w:r>
        <w:rPr>
          <w:rFonts w:ascii="Arial" w:eastAsia="Arial" w:hAnsi="Arial" w:cs="Arial"/>
        </w:rPr>
        <w:t>We are grateful for the Editorial Board of Nature Medicine and the Reviewers for the constructive criticisms provided, which have guided us in the design of additional experiments and analyses</w:t>
      </w:r>
      <w:r w:rsidR="000F591E">
        <w:rPr>
          <w:rFonts w:ascii="Arial" w:eastAsia="Arial" w:hAnsi="Arial" w:cs="Arial"/>
        </w:rPr>
        <w:t xml:space="preserve">. This </w:t>
      </w:r>
      <w:r>
        <w:rPr>
          <w:rFonts w:ascii="Arial" w:eastAsia="Arial" w:hAnsi="Arial" w:cs="Arial"/>
        </w:rPr>
        <w:t xml:space="preserve">provided us with the opportunity of </w:t>
      </w:r>
      <w:r w:rsidR="000F591E">
        <w:rPr>
          <w:rFonts w:ascii="Arial" w:eastAsia="Arial" w:hAnsi="Arial" w:cs="Arial"/>
        </w:rPr>
        <w:t xml:space="preserve">substantially </w:t>
      </w:r>
      <w:r>
        <w:rPr>
          <w:rFonts w:ascii="Arial" w:eastAsia="Arial" w:hAnsi="Arial" w:cs="Arial"/>
        </w:rPr>
        <w:t xml:space="preserve">strengthening our manuscript. Below please find a point-by-point response </w:t>
      </w:r>
      <w:r w:rsidR="000F591E">
        <w:rPr>
          <w:rFonts w:ascii="Arial" w:eastAsia="Arial" w:hAnsi="Arial" w:cs="Arial"/>
        </w:rPr>
        <w:t>addressing</w:t>
      </w:r>
      <w:r>
        <w:rPr>
          <w:rFonts w:ascii="Arial" w:eastAsia="Arial" w:hAnsi="Arial" w:cs="Arial"/>
        </w:rPr>
        <w:t xml:space="preserve"> the Reviewers’ comments.</w:t>
      </w:r>
    </w:p>
    <w:p w14:paraId="6486297F" w14:textId="77777777" w:rsidR="00D94B08" w:rsidRDefault="00D94B08" w:rsidP="00A7225E">
      <w:pPr>
        <w:spacing w:after="0" w:line="240" w:lineRule="auto"/>
        <w:jc w:val="both"/>
        <w:rPr>
          <w:rFonts w:ascii="Arial" w:eastAsia="Arial" w:hAnsi="Arial" w:cs="Arial"/>
          <w:b/>
        </w:rPr>
      </w:pPr>
    </w:p>
    <w:p w14:paraId="34D7DEA3" w14:textId="0B089D45"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Referee expertise:</w:t>
      </w:r>
    </w:p>
    <w:p w14:paraId="5884F359" w14:textId="77777777" w:rsidR="00413E5F" w:rsidRPr="00A7225E" w:rsidRDefault="00413E5F" w:rsidP="00A7225E">
      <w:pPr>
        <w:spacing w:after="0" w:line="240" w:lineRule="auto"/>
        <w:jc w:val="both"/>
        <w:rPr>
          <w:rFonts w:ascii="Arial" w:eastAsia="Arial" w:hAnsi="Arial" w:cs="Arial"/>
          <w:b/>
        </w:rPr>
      </w:pPr>
    </w:p>
    <w:p w14:paraId="7F7878E4" w14:textId="77777777"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Referee #1: computational biology/</w:t>
      </w:r>
      <w:proofErr w:type="spellStart"/>
      <w:r w:rsidRPr="00A7225E">
        <w:rPr>
          <w:rFonts w:ascii="Arial" w:eastAsia="Arial" w:hAnsi="Arial" w:cs="Arial"/>
          <w:b/>
        </w:rPr>
        <w:t>ctDNA</w:t>
      </w:r>
      <w:proofErr w:type="spellEnd"/>
    </w:p>
    <w:p w14:paraId="4BC2C1AE" w14:textId="77777777"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Referee #2: clinical application of liquid biopsy</w:t>
      </w:r>
    </w:p>
    <w:p w14:paraId="098D1DFC" w14:textId="77777777"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 xml:space="preserve">Referee #3: genomics in cancer diagnostics </w:t>
      </w:r>
    </w:p>
    <w:p w14:paraId="05C403FF" w14:textId="77777777" w:rsidR="00413E5F" w:rsidRPr="00A7225E" w:rsidRDefault="00413E5F" w:rsidP="00A7225E">
      <w:pPr>
        <w:spacing w:after="0" w:line="240" w:lineRule="auto"/>
        <w:jc w:val="both"/>
        <w:rPr>
          <w:rFonts w:ascii="Arial" w:eastAsia="Arial" w:hAnsi="Arial" w:cs="Arial"/>
        </w:rPr>
      </w:pPr>
    </w:p>
    <w:p w14:paraId="4BDA10FF"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b/>
        </w:rPr>
        <w:t>Reviewer #1:</w:t>
      </w:r>
    </w:p>
    <w:p w14:paraId="07CAEBCB" w14:textId="77777777"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 xml:space="preserve">Reviewers' Comments: </w:t>
      </w:r>
    </w:p>
    <w:p w14:paraId="0EC48678" w14:textId="77777777" w:rsidR="00413E5F" w:rsidRPr="00A7225E" w:rsidRDefault="00413E5F" w:rsidP="00A7225E">
      <w:pPr>
        <w:spacing w:after="0" w:line="240" w:lineRule="auto"/>
        <w:jc w:val="both"/>
        <w:rPr>
          <w:rFonts w:ascii="Arial" w:eastAsia="Arial" w:hAnsi="Arial" w:cs="Arial"/>
          <w:b/>
        </w:rPr>
      </w:pPr>
    </w:p>
    <w:p w14:paraId="24675428"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Remarks to the Author:</w:t>
      </w:r>
    </w:p>
    <w:p w14:paraId="2B143C9A"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In this manuscript, an outstanding team reports use of circulating </w:t>
      </w:r>
      <w:proofErr w:type="spellStart"/>
      <w:r w:rsidRPr="00A7225E">
        <w:rPr>
          <w:rFonts w:ascii="Arial" w:eastAsia="Arial" w:hAnsi="Arial" w:cs="Arial"/>
        </w:rPr>
        <w:t>tumour</w:t>
      </w:r>
      <w:proofErr w:type="spellEnd"/>
      <w:r w:rsidRPr="00A7225E">
        <w:rPr>
          <w:rFonts w:ascii="Arial" w:eastAsia="Arial" w:hAnsi="Arial" w:cs="Arial"/>
        </w:rPr>
        <w:t xml:space="preserve"> DNA by deep sequencing of plasma cell-free DNA for the noninvasive detection of mutant DNA in subjects with advanced forms of 3 human malignancies (carcinomas of the breast, prostate, and lung), by using a case-control study of ~40 subjects from each of the 3 malignancies along with ~47 healthy adults from a single centre. A significant portion of the study is focused on the derivation of mutant molecules as relates to tissue of origin with special focus on somatic variants from clonal hematopoiesis (CH) as inferred from sequencing of matches leukocytes. This latter effort aims to show that some variants of unknown source (</w:t>
      </w:r>
      <w:proofErr w:type="spellStart"/>
      <w:r w:rsidRPr="00A7225E">
        <w:rPr>
          <w:rFonts w:ascii="Arial" w:eastAsia="Arial" w:hAnsi="Arial" w:cs="Arial"/>
        </w:rPr>
        <w:t>VUSo</w:t>
      </w:r>
      <w:proofErr w:type="spellEnd"/>
      <w:r w:rsidRPr="00A7225E">
        <w:rPr>
          <w:rFonts w:ascii="Arial" w:eastAsia="Arial" w:hAnsi="Arial" w:cs="Arial"/>
        </w:rPr>
        <w:t xml:space="preserve">) are somatic mutations deriving from </w:t>
      </w:r>
      <w:proofErr w:type="spellStart"/>
      <w:r w:rsidRPr="00A7225E">
        <w:rPr>
          <w:rFonts w:ascii="Arial" w:eastAsia="Arial" w:hAnsi="Arial" w:cs="Arial"/>
        </w:rPr>
        <w:t>tumours</w:t>
      </w:r>
      <w:proofErr w:type="spellEnd"/>
      <w:r w:rsidRPr="00A7225E">
        <w:rPr>
          <w:rFonts w:ascii="Arial" w:eastAsia="Arial" w:hAnsi="Arial" w:cs="Arial"/>
        </w:rPr>
        <w:t xml:space="preserve">, and some from CH. </w:t>
      </w:r>
    </w:p>
    <w:p w14:paraId="4265B105" w14:textId="77777777" w:rsidR="00413E5F" w:rsidRPr="00A7225E" w:rsidRDefault="00413E5F" w:rsidP="00A7225E">
      <w:pPr>
        <w:spacing w:after="0" w:line="240" w:lineRule="auto"/>
        <w:jc w:val="both"/>
        <w:rPr>
          <w:rFonts w:ascii="Arial" w:eastAsia="Arial" w:hAnsi="Arial" w:cs="Arial"/>
        </w:rPr>
      </w:pPr>
    </w:p>
    <w:p w14:paraId="5244D4D2"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The manuscript is well-drafted and well-structured, and as additional notable strengths, the approach is notable for a significant degree of technical refinement, as well as a largely </w:t>
      </w:r>
      <w:proofErr w:type="spellStart"/>
      <w:r w:rsidRPr="00A7225E">
        <w:rPr>
          <w:rFonts w:ascii="Arial" w:eastAsia="Arial" w:hAnsi="Arial" w:cs="Arial"/>
        </w:rPr>
        <w:t>standardised</w:t>
      </w:r>
      <w:proofErr w:type="spellEnd"/>
      <w:r w:rsidRPr="00A7225E">
        <w:rPr>
          <w:rFonts w:ascii="Arial" w:eastAsia="Arial" w:hAnsi="Arial" w:cs="Arial"/>
        </w:rPr>
        <w:t xml:space="preserve"> workflow when considering pre-analytic and analytic variables relevant to </w:t>
      </w:r>
      <w:proofErr w:type="spellStart"/>
      <w:r w:rsidRPr="00A7225E">
        <w:rPr>
          <w:rFonts w:ascii="Arial" w:eastAsia="Arial" w:hAnsi="Arial" w:cs="Arial"/>
        </w:rPr>
        <w:t>ctDNA</w:t>
      </w:r>
      <w:proofErr w:type="spellEnd"/>
      <w:r w:rsidRPr="00A7225E">
        <w:rPr>
          <w:rFonts w:ascii="Arial" w:eastAsia="Arial" w:hAnsi="Arial" w:cs="Arial"/>
        </w:rPr>
        <w:t>. However, when compared to recently published studies on cfDNA sequencing in patients with advanced malignancies (</w:t>
      </w:r>
      <w:proofErr w:type="spellStart"/>
      <w:r w:rsidRPr="00A7225E">
        <w:rPr>
          <w:rFonts w:ascii="Arial" w:eastAsia="Arial" w:hAnsi="Arial" w:cs="Arial"/>
        </w:rPr>
        <w:t>eg</w:t>
      </w:r>
      <w:proofErr w:type="spellEnd"/>
      <w:r w:rsidRPr="00A7225E">
        <w:rPr>
          <w:rFonts w:ascii="Arial" w:eastAsia="Arial" w:hAnsi="Arial" w:cs="Arial"/>
        </w:rPr>
        <w:t xml:space="preserve"> </w:t>
      </w:r>
      <w:proofErr w:type="spellStart"/>
      <w:r w:rsidRPr="00A7225E">
        <w:rPr>
          <w:rFonts w:ascii="Arial" w:eastAsia="Arial" w:hAnsi="Arial" w:cs="Arial"/>
        </w:rPr>
        <w:t>Bettegowda</w:t>
      </w:r>
      <w:proofErr w:type="spellEnd"/>
      <w:r w:rsidRPr="00A7225E">
        <w:rPr>
          <w:rFonts w:ascii="Arial" w:eastAsia="Arial" w:hAnsi="Arial" w:cs="Arial"/>
        </w:rPr>
        <w:t xml:space="preserve"> et al 2014 and others using for example the Guardant360 assay), this manuscript is clearly limited in terms of the breadth of </w:t>
      </w:r>
      <w:proofErr w:type="spellStart"/>
      <w:r w:rsidRPr="00A7225E">
        <w:rPr>
          <w:rFonts w:ascii="Arial" w:eastAsia="Arial" w:hAnsi="Arial" w:cs="Arial"/>
        </w:rPr>
        <w:t>tumour</w:t>
      </w:r>
      <w:proofErr w:type="spellEnd"/>
      <w:r w:rsidRPr="00A7225E">
        <w:rPr>
          <w:rFonts w:ascii="Arial" w:eastAsia="Arial" w:hAnsi="Arial" w:cs="Arial"/>
        </w:rPr>
        <w:t xml:space="preserve"> types </w:t>
      </w:r>
      <w:proofErr w:type="spellStart"/>
      <w:r w:rsidRPr="00A7225E">
        <w:rPr>
          <w:rFonts w:ascii="Arial" w:eastAsia="Arial" w:hAnsi="Arial" w:cs="Arial"/>
        </w:rPr>
        <w:t>analysed</w:t>
      </w:r>
      <w:proofErr w:type="spellEnd"/>
      <w:r w:rsidRPr="00A7225E">
        <w:rPr>
          <w:rFonts w:ascii="Arial" w:eastAsia="Arial" w:hAnsi="Arial" w:cs="Arial"/>
        </w:rPr>
        <w:t xml:space="preserve"> and disease stages considered. Separately, when considering the CH-dedicated portion of this study, the work is more limited than a prior study on the same topic (Ref #26). As such, despite the strengths noted above, the key described results seem to lack significant novelty, and it is difficult to appreciate in this study a significant advance at either a conceptual, biological, or technical level as might be expected for Nature Medicine. Separately, the authors do not seem to provide a useful set of source data or analytical tools as might represent a broadly accessible resource to the community at large. This latter impression is in part because the description of the methods, as well as the provided supporting data, were challenging to interpret as detailed below. Overall, these impressions along with the list of major and minor concerns outlined below significantly hamper enthusiasm for the manuscript for the current venue and its broad readership. The following list of critiques are provided as hopefully constructive feedback as might improve the manuscript for another journal.</w:t>
      </w:r>
    </w:p>
    <w:p w14:paraId="35A56B7C" w14:textId="77777777" w:rsidR="00413E5F" w:rsidRPr="00A7225E" w:rsidRDefault="00413E5F" w:rsidP="00A7225E">
      <w:pPr>
        <w:spacing w:after="0" w:line="240" w:lineRule="auto"/>
        <w:jc w:val="both"/>
        <w:rPr>
          <w:rFonts w:ascii="Arial" w:eastAsia="Arial" w:hAnsi="Arial" w:cs="Arial"/>
        </w:rPr>
      </w:pPr>
    </w:p>
    <w:p w14:paraId="26193CCE"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Major comments:</w:t>
      </w:r>
    </w:p>
    <w:p w14:paraId="352DF683" w14:textId="77777777" w:rsidR="00C80ED4" w:rsidRPr="00A7225E" w:rsidRDefault="00C80ED4" w:rsidP="00A7225E">
      <w:pPr>
        <w:spacing w:after="0" w:line="240" w:lineRule="auto"/>
        <w:jc w:val="both"/>
        <w:rPr>
          <w:rFonts w:ascii="Arial" w:eastAsia="Arial" w:hAnsi="Arial" w:cs="Arial"/>
          <w:color w:val="000000" w:themeColor="text1"/>
        </w:rPr>
      </w:pPr>
      <w:r w:rsidRPr="00A7225E">
        <w:rPr>
          <w:rFonts w:ascii="Arial" w:eastAsia="Arial" w:hAnsi="Arial" w:cs="Arial"/>
          <w:color w:val="000000" w:themeColor="text1"/>
        </w:rPr>
        <w:t>1. The main new finding as highlighted within the abstract appears to be that the majority of cfDNA mutations are most likely derived from leukocytes due to clonal hematopoiesis (CH) and that CH is a "pervasive" biological phenomenon. While confirming prior findings is of significant value, this observation is not a new one especially because CH is very common with age, “trending towards inevitability” when considering somatic variants in circulating leukocytes (Zink et al 2017 Blood). Seeing that circulating leukocytes are the dominant source of cfDNA as demonstrated by several studies, finding CH-derived variants masquerading in cfDNA seems hardly surprising. More specifically, as cited by the authors (Ref #26), a prior study of 259 healthy adults (more than their 124+47 combined) previously found that the majority of these subjects those had ≥1 nonsynonymous mutation (&gt;75% for those older than 50) in the plasma cfDNA, and that most of these somatic variants were present in matched blood leukocytes. That same study also showed that many mutations were passengers and not classic CHIP mutations. The authors themselves state twice that their findings are "consistent with" Ref 26 thus acknowledging that this result it is not novel.</w:t>
      </w:r>
    </w:p>
    <w:p w14:paraId="297F4CA9" w14:textId="2CAF89E5" w:rsidR="005B3074" w:rsidRPr="00A7225E" w:rsidRDefault="00B4071F" w:rsidP="00A7225E">
      <w:pPr>
        <w:spacing w:after="0" w:line="240" w:lineRule="auto"/>
        <w:jc w:val="both"/>
        <w:rPr>
          <w:rFonts w:ascii="Arial" w:eastAsia="Arial" w:hAnsi="Arial" w:cs="Arial"/>
          <w:color w:val="0033CC"/>
        </w:rPr>
      </w:pPr>
      <w:bookmarkStart w:id="0" w:name="_Hlk12443271"/>
      <w:r w:rsidRPr="00A7225E">
        <w:rPr>
          <w:rFonts w:ascii="Arial" w:eastAsia="Arial" w:hAnsi="Arial" w:cs="Arial"/>
          <w:color w:val="0033CC"/>
        </w:rPr>
        <w:lastRenderedPageBreak/>
        <w:t>Authors:</w:t>
      </w:r>
      <w:r w:rsidR="00D61B3C" w:rsidRPr="00A7225E">
        <w:rPr>
          <w:rFonts w:ascii="Arial" w:eastAsia="Arial" w:hAnsi="Arial" w:cs="Arial"/>
          <w:color w:val="0033CC"/>
        </w:rPr>
        <w:t xml:space="preserve"> We thank the Reviewer for the most pertinent of questions. The Reviewer is correct that clonal hematopoiesis (CH) has been described, and that non-synonymous mutations have been identified in circulating cell-free DNA (cfDNA) of &gt;75% of cancer patients. Our study, however, provides several novel aspects to the characterization of CH in healthy individuals and cancer patients, given the unprecedented approaches employed</w:t>
      </w:r>
      <w:r w:rsidR="00C21647" w:rsidRPr="00A7225E">
        <w:rPr>
          <w:rFonts w:ascii="Arial" w:eastAsia="Arial" w:hAnsi="Arial" w:cs="Arial"/>
          <w:color w:val="0033CC"/>
        </w:rPr>
        <w:t>, namely</w:t>
      </w:r>
      <w:r w:rsidR="00D61B3C" w:rsidRPr="00A7225E">
        <w:rPr>
          <w:rFonts w:ascii="Arial" w:eastAsia="Arial" w:hAnsi="Arial" w:cs="Arial"/>
          <w:color w:val="0033CC"/>
        </w:rPr>
        <w:t xml:space="preserve"> the depth of sequencing attained </w:t>
      </w:r>
      <w:r w:rsidR="00C21647" w:rsidRPr="00A7225E">
        <w:rPr>
          <w:rFonts w:ascii="Arial" w:eastAsia="Arial" w:hAnsi="Arial" w:cs="Arial"/>
          <w:color w:val="0033CC"/>
        </w:rPr>
        <w:t xml:space="preserve">in the cfDNA and white blood cell (WBC) samples analyzed </w:t>
      </w:r>
      <w:r w:rsidR="00D61B3C" w:rsidRPr="00A7225E">
        <w:rPr>
          <w:rFonts w:ascii="Arial" w:eastAsia="Arial" w:hAnsi="Arial" w:cs="Arial"/>
          <w:color w:val="0033CC"/>
        </w:rPr>
        <w:t xml:space="preserve">coupled with the use </w:t>
      </w:r>
      <w:r w:rsidR="00D61B3C" w:rsidRPr="00212D50">
        <w:rPr>
          <w:rFonts w:ascii="Arial" w:eastAsia="Arial" w:hAnsi="Arial" w:cs="Arial"/>
          <w:color w:val="0033CC"/>
        </w:rPr>
        <w:t>of unique molecular identifiers</w:t>
      </w:r>
      <w:r w:rsidR="003846DE" w:rsidRPr="00A7225E">
        <w:rPr>
          <w:rFonts w:ascii="Arial" w:eastAsia="Arial" w:hAnsi="Arial" w:cs="Arial"/>
          <w:color w:val="0033CC"/>
        </w:rPr>
        <w:t xml:space="preserve"> (UMIs)</w:t>
      </w:r>
      <w:r w:rsidR="00C21647" w:rsidRPr="00A7225E">
        <w:rPr>
          <w:rFonts w:ascii="Arial" w:eastAsia="Arial" w:hAnsi="Arial" w:cs="Arial"/>
          <w:color w:val="0033CC"/>
        </w:rPr>
        <w:t>, the large ‘genomic footprint’ assessed and the</w:t>
      </w:r>
      <w:r w:rsidR="000F591E">
        <w:rPr>
          <w:rFonts w:ascii="Arial" w:eastAsia="Arial" w:hAnsi="Arial" w:cs="Arial"/>
          <w:color w:val="0033CC"/>
        </w:rPr>
        <w:t xml:space="preserve"> bespoke</w:t>
      </w:r>
      <w:r w:rsidR="00D61B3C" w:rsidRPr="00A7225E">
        <w:rPr>
          <w:rFonts w:ascii="Arial" w:eastAsia="Arial" w:hAnsi="Arial" w:cs="Arial"/>
          <w:color w:val="0033CC"/>
        </w:rPr>
        <w:t xml:space="preserve"> </w:t>
      </w:r>
      <w:r w:rsidR="00C21647" w:rsidRPr="00A7225E">
        <w:rPr>
          <w:rFonts w:ascii="Arial" w:eastAsia="Arial" w:hAnsi="Arial" w:cs="Arial"/>
          <w:color w:val="0033CC"/>
        </w:rPr>
        <w:t xml:space="preserve">hierarchical Bayesian </w:t>
      </w:r>
      <w:r w:rsidR="000F591E">
        <w:rPr>
          <w:rFonts w:ascii="Arial" w:eastAsia="Arial" w:hAnsi="Arial" w:cs="Arial"/>
          <w:color w:val="0033CC"/>
        </w:rPr>
        <w:t>model</w:t>
      </w:r>
      <w:r w:rsidR="00C21647" w:rsidRPr="00A7225E">
        <w:rPr>
          <w:rFonts w:ascii="Arial" w:eastAsia="Arial" w:hAnsi="Arial" w:cs="Arial"/>
          <w:color w:val="0033CC"/>
        </w:rPr>
        <w:t xml:space="preserve"> to </w:t>
      </w:r>
      <w:r w:rsidR="000F591E">
        <w:rPr>
          <w:rFonts w:ascii="Arial" w:eastAsia="Arial" w:hAnsi="Arial" w:cs="Arial"/>
          <w:color w:val="0033CC"/>
        </w:rPr>
        <w:t>reduce</w:t>
      </w:r>
      <w:r w:rsidR="00C21647" w:rsidRPr="00A7225E">
        <w:rPr>
          <w:rFonts w:ascii="Arial" w:eastAsia="Arial" w:hAnsi="Arial" w:cs="Arial"/>
          <w:color w:val="0033CC"/>
        </w:rPr>
        <w:t xml:space="preserve"> errors in sequencing data. This novel approach allowed us to go above and beyond the observations made in </w:t>
      </w:r>
      <w:r w:rsidR="000F591E">
        <w:rPr>
          <w:rFonts w:ascii="Arial" w:eastAsia="Arial" w:hAnsi="Arial" w:cs="Arial"/>
          <w:color w:val="0033CC"/>
        </w:rPr>
        <w:t xml:space="preserve">Liu </w:t>
      </w:r>
      <w:r w:rsidR="000F591E" w:rsidRPr="00212D50">
        <w:rPr>
          <w:rFonts w:ascii="Arial" w:eastAsia="Arial" w:hAnsi="Arial" w:cs="Arial"/>
          <w:i/>
          <w:color w:val="0033CC"/>
        </w:rPr>
        <w:t>et al.</w:t>
      </w:r>
      <w:r w:rsidR="000F591E">
        <w:rPr>
          <w:rFonts w:ascii="Arial" w:eastAsia="Arial" w:hAnsi="Arial" w:cs="Arial"/>
          <w:color w:val="0033CC"/>
        </w:rPr>
        <w:t xml:space="preserve"> (PMID: </w:t>
      </w:r>
      <w:r w:rsidR="00BC1EF0" w:rsidRPr="00A7225E">
        <w:rPr>
          <w:rFonts w:ascii="Arial" w:eastAsia="Arial" w:hAnsi="Arial" w:cs="Arial"/>
          <w:color w:val="0033CC"/>
        </w:rPr>
        <w:t>30475948</w:t>
      </w:r>
      <w:r w:rsidR="000F591E">
        <w:rPr>
          <w:rFonts w:ascii="Arial" w:eastAsia="Arial" w:hAnsi="Arial" w:cs="Arial"/>
          <w:color w:val="0033CC"/>
        </w:rPr>
        <w:t>)</w:t>
      </w:r>
      <w:r w:rsidR="00C21647" w:rsidRPr="00A7225E">
        <w:rPr>
          <w:rFonts w:ascii="Arial" w:eastAsia="Arial" w:hAnsi="Arial" w:cs="Arial"/>
          <w:color w:val="0033CC"/>
        </w:rPr>
        <w:t xml:space="preserve">. </w:t>
      </w:r>
      <w:bookmarkStart w:id="1" w:name="_Hlk13911057"/>
      <w:r w:rsidR="00C21647" w:rsidRPr="00A7225E">
        <w:rPr>
          <w:rFonts w:ascii="Arial" w:eastAsia="Arial" w:hAnsi="Arial" w:cs="Arial"/>
          <w:color w:val="0033CC"/>
        </w:rPr>
        <w:t>Here, we demonstrate that although CH correlate</w:t>
      </w:r>
      <w:r w:rsidR="00A2112A">
        <w:rPr>
          <w:rFonts w:ascii="Arial" w:eastAsia="Arial" w:hAnsi="Arial" w:cs="Arial"/>
          <w:color w:val="0033CC"/>
        </w:rPr>
        <w:t>s</w:t>
      </w:r>
      <w:r w:rsidR="00C21647" w:rsidRPr="00A7225E">
        <w:rPr>
          <w:rFonts w:ascii="Arial" w:eastAsia="Arial" w:hAnsi="Arial" w:cs="Arial"/>
          <w:color w:val="0033CC"/>
        </w:rPr>
        <w:t xml:space="preserve"> with age, it can be detected in a substantial proportion of young patients </w:t>
      </w:r>
      <w:r w:rsidR="00534C5B" w:rsidRPr="00A7225E">
        <w:rPr>
          <w:rFonts w:ascii="Arial" w:eastAsia="Arial" w:hAnsi="Arial" w:cs="Arial"/>
          <w:color w:val="0033CC"/>
        </w:rPr>
        <w:t xml:space="preserve">and is almost </w:t>
      </w:r>
      <w:r w:rsidR="00A2112A">
        <w:rPr>
          <w:rFonts w:ascii="Arial" w:eastAsia="Arial" w:hAnsi="Arial" w:cs="Arial"/>
          <w:color w:val="0033CC"/>
        </w:rPr>
        <w:t>invariably</w:t>
      </w:r>
      <w:r w:rsidR="00534C5B" w:rsidRPr="00A7225E">
        <w:rPr>
          <w:rFonts w:ascii="Arial" w:eastAsia="Arial" w:hAnsi="Arial" w:cs="Arial"/>
          <w:color w:val="0033CC"/>
        </w:rPr>
        <w:t xml:space="preserve"> found in patients with advanced cancers, an aspect not investigated in </w:t>
      </w:r>
      <w:r w:rsidR="000F591E">
        <w:rPr>
          <w:rFonts w:ascii="Arial" w:eastAsia="Arial" w:hAnsi="Arial" w:cs="Arial"/>
          <w:color w:val="0033CC"/>
        </w:rPr>
        <w:t xml:space="preserve">Liu </w:t>
      </w:r>
      <w:r w:rsidR="000F591E" w:rsidRPr="00212D50">
        <w:rPr>
          <w:rFonts w:ascii="Arial" w:eastAsia="Arial" w:hAnsi="Arial" w:cs="Arial"/>
          <w:i/>
          <w:color w:val="0033CC"/>
        </w:rPr>
        <w:t>et al.</w:t>
      </w:r>
      <w:r w:rsidR="003C3B5A">
        <w:rPr>
          <w:rFonts w:ascii="Arial" w:eastAsia="Arial" w:hAnsi="Arial" w:cs="Arial"/>
          <w:color w:val="0033CC"/>
        </w:rPr>
        <w:t>,</w:t>
      </w:r>
      <w:r w:rsidR="00534C5B" w:rsidRPr="00A7225E">
        <w:rPr>
          <w:rFonts w:ascii="Arial" w:eastAsia="Arial" w:hAnsi="Arial" w:cs="Arial"/>
          <w:color w:val="0033CC"/>
        </w:rPr>
        <w:t xml:space="preserve"> given that </w:t>
      </w:r>
      <w:r w:rsidR="00A2112A">
        <w:rPr>
          <w:rFonts w:ascii="Arial" w:eastAsia="Arial" w:hAnsi="Arial" w:cs="Arial"/>
          <w:color w:val="0033CC"/>
        </w:rPr>
        <w:t>their</w:t>
      </w:r>
      <w:r w:rsidR="00A2112A" w:rsidRPr="00A7225E">
        <w:rPr>
          <w:rFonts w:ascii="Arial" w:eastAsia="Arial" w:hAnsi="Arial" w:cs="Arial"/>
          <w:color w:val="0033CC"/>
        </w:rPr>
        <w:t xml:space="preserve"> </w:t>
      </w:r>
      <w:r w:rsidR="00534C5B" w:rsidRPr="00A7225E">
        <w:rPr>
          <w:rFonts w:ascii="Arial" w:eastAsia="Arial" w:hAnsi="Arial" w:cs="Arial"/>
          <w:color w:val="0033CC"/>
        </w:rPr>
        <w:t xml:space="preserve">study </w:t>
      </w:r>
      <w:r w:rsidR="00086F73" w:rsidRPr="00A7225E">
        <w:rPr>
          <w:rFonts w:ascii="Arial" w:eastAsia="Arial" w:hAnsi="Arial" w:cs="Arial"/>
          <w:color w:val="0033CC"/>
        </w:rPr>
        <w:t>focus</w:t>
      </w:r>
      <w:r w:rsidR="00086F73">
        <w:rPr>
          <w:rFonts w:ascii="Arial" w:eastAsia="Arial" w:hAnsi="Arial" w:cs="Arial"/>
          <w:color w:val="0033CC"/>
        </w:rPr>
        <w:t>ed</w:t>
      </w:r>
      <w:r w:rsidR="00534C5B" w:rsidRPr="00A7225E">
        <w:rPr>
          <w:rFonts w:ascii="Arial" w:eastAsia="Arial" w:hAnsi="Arial" w:cs="Arial"/>
          <w:color w:val="0033CC"/>
        </w:rPr>
        <w:t xml:space="preserve"> only on </w:t>
      </w:r>
      <w:r w:rsidR="000F591E">
        <w:rPr>
          <w:rFonts w:ascii="Arial" w:eastAsia="Arial" w:hAnsi="Arial" w:cs="Arial"/>
          <w:color w:val="0033CC"/>
        </w:rPr>
        <w:t>healthy individuals</w:t>
      </w:r>
      <w:r w:rsidR="00CF2006">
        <w:rPr>
          <w:rFonts w:ascii="Arial" w:eastAsia="Arial" w:hAnsi="Arial" w:cs="Arial"/>
          <w:color w:val="0033CC"/>
        </w:rPr>
        <w:t xml:space="preserve">. In addition, the </w:t>
      </w:r>
      <w:r w:rsidR="000F591E">
        <w:rPr>
          <w:rFonts w:ascii="Arial" w:eastAsia="Arial" w:hAnsi="Arial" w:cs="Arial"/>
          <w:color w:val="0033CC"/>
        </w:rPr>
        <w:t xml:space="preserve">average </w:t>
      </w:r>
      <w:r w:rsidR="00CF2006">
        <w:rPr>
          <w:rFonts w:ascii="Arial" w:eastAsia="Arial" w:hAnsi="Arial" w:cs="Arial"/>
          <w:color w:val="0033CC"/>
        </w:rPr>
        <w:t xml:space="preserve">depth of WBC sequencing </w:t>
      </w:r>
      <w:r w:rsidR="000F591E">
        <w:rPr>
          <w:rFonts w:ascii="Arial" w:eastAsia="Arial" w:hAnsi="Arial" w:cs="Arial"/>
          <w:color w:val="0033CC"/>
        </w:rPr>
        <w:t>achieved</w:t>
      </w:r>
      <w:r w:rsidR="00CF2006">
        <w:rPr>
          <w:rFonts w:ascii="Arial" w:eastAsia="Arial" w:hAnsi="Arial" w:cs="Arial"/>
          <w:color w:val="0033CC"/>
        </w:rPr>
        <w:t xml:space="preserve"> in </w:t>
      </w:r>
      <w:r w:rsidR="000F591E">
        <w:rPr>
          <w:rFonts w:ascii="Arial" w:eastAsia="Arial" w:hAnsi="Arial" w:cs="Arial"/>
          <w:color w:val="0033CC"/>
        </w:rPr>
        <w:t xml:space="preserve">Liu </w:t>
      </w:r>
      <w:r w:rsidR="000F591E" w:rsidRPr="00212D50">
        <w:rPr>
          <w:rFonts w:ascii="Arial" w:eastAsia="Arial" w:hAnsi="Arial" w:cs="Arial"/>
          <w:i/>
          <w:color w:val="0033CC"/>
        </w:rPr>
        <w:t>et al.</w:t>
      </w:r>
      <w:r w:rsidR="000F591E">
        <w:rPr>
          <w:rFonts w:ascii="Arial" w:eastAsia="Arial" w:hAnsi="Arial" w:cs="Arial"/>
          <w:color w:val="0033CC"/>
        </w:rPr>
        <w:t xml:space="preserve"> </w:t>
      </w:r>
      <w:r w:rsidR="00CF2006">
        <w:rPr>
          <w:rFonts w:ascii="Arial" w:eastAsia="Arial" w:hAnsi="Arial" w:cs="Arial"/>
          <w:color w:val="0033CC"/>
        </w:rPr>
        <w:t>(</w:t>
      </w:r>
      <w:r w:rsidR="000F591E">
        <w:rPr>
          <w:rFonts w:ascii="Arial" w:eastAsia="Arial" w:hAnsi="Arial" w:cs="Arial"/>
          <w:color w:val="0033CC"/>
        </w:rPr>
        <w:t>~</w:t>
      </w:r>
      <w:r w:rsidR="00CF2006">
        <w:rPr>
          <w:rFonts w:ascii="Arial" w:eastAsia="Arial" w:hAnsi="Arial" w:cs="Arial"/>
          <w:color w:val="0033CC"/>
        </w:rPr>
        <w:t>406</w:t>
      </w:r>
      <w:r w:rsidR="000F591E">
        <w:rPr>
          <w:rFonts w:ascii="Arial" w:eastAsia="Arial" w:hAnsi="Arial" w:cs="Arial"/>
          <w:color w:val="0033CC"/>
        </w:rPr>
        <w:t>X</w:t>
      </w:r>
      <w:r w:rsidR="00CF2006">
        <w:rPr>
          <w:rFonts w:ascii="Arial" w:eastAsia="Arial" w:hAnsi="Arial" w:cs="Arial"/>
          <w:color w:val="0033CC"/>
        </w:rPr>
        <w:t xml:space="preserve">) does not allow for </w:t>
      </w:r>
      <w:r w:rsidR="000F591E">
        <w:rPr>
          <w:rFonts w:ascii="Arial" w:eastAsia="Arial" w:hAnsi="Arial" w:cs="Arial"/>
          <w:color w:val="0033CC"/>
        </w:rPr>
        <w:t>a fair</w:t>
      </w:r>
      <w:r w:rsidR="00CF2006">
        <w:rPr>
          <w:rFonts w:ascii="Arial" w:eastAsia="Arial" w:hAnsi="Arial" w:cs="Arial"/>
          <w:color w:val="0033CC"/>
        </w:rPr>
        <w:t xml:space="preserve"> comparison </w:t>
      </w:r>
      <w:r w:rsidR="000F591E">
        <w:rPr>
          <w:rFonts w:ascii="Arial" w:eastAsia="Arial" w:hAnsi="Arial" w:cs="Arial"/>
          <w:color w:val="0033CC"/>
        </w:rPr>
        <w:t xml:space="preserve">with </w:t>
      </w:r>
      <w:r w:rsidR="00CF2006">
        <w:rPr>
          <w:rFonts w:ascii="Arial" w:eastAsia="Arial" w:hAnsi="Arial" w:cs="Arial"/>
          <w:color w:val="0033CC"/>
        </w:rPr>
        <w:t xml:space="preserve">our study, where both cfDNA and WBC samples were sequenced with the same approach at </w:t>
      </w:r>
      <w:r w:rsidR="000F591E">
        <w:rPr>
          <w:rFonts w:ascii="Arial" w:eastAsia="Arial" w:hAnsi="Arial" w:cs="Arial"/>
          <w:color w:val="0033CC"/>
        </w:rPr>
        <w:t>comparable</w:t>
      </w:r>
      <w:r w:rsidR="00CF2006">
        <w:rPr>
          <w:rFonts w:ascii="Arial" w:eastAsia="Arial" w:hAnsi="Arial" w:cs="Arial"/>
          <w:color w:val="0033CC"/>
        </w:rPr>
        <w:t xml:space="preserve"> depths (</w:t>
      </w:r>
      <w:r w:rsidR="000F591E">
        <w:rPr>
          <w:rFonts w:ascii="Arial" w:eastAsia="Arial" w:hAnsi="Arial" w:cs="Arial"/>
          <w:color w:val="0033CC"/>
        </w:rPr>
        <w:t xml:space="preserve">deduplicated </w:t>
      </w:r>
      <w:r w:rsidR="00A2112A">
        <w:rPr>
          <w:rFonts w:ascii="Arial" w:eastAsia="Arial" w:hAnsi="Arial" w:cs="Arial"/>
          <w:color w:val="0033CC"/>
        </w:rPr>
        <w:t xml:space="preserve">raw </w:t>
      </w:r>
      <w:r w:rsidR="00CF2006">
        <w:rPr>
          <w:rFonts w:ascii="Arial" w:eastAsia="Arial" w:hAnsi="Arial" w:cs="Arial"/>
          <w:color w:val="0033CC"/>
        </w:rPr>
        <w:t xml:space="preserve">target sequencing depth </w:t>
      </w:r>
      <w:r w:rsidR="000F591E">
        <w:rPr>
          <w:rFonts w:ascii="Arial" w:eastAsia="Arial" w:hAnsi="Arial" w:cs="Arial"/>
          <w:color w:val="0033CC"/>
        </w:rPr>
        <w:t>&gt;</w:t>
      </w:r>
      <w:r w:rsidR="00CF2006">
        <w:rPr>
          <w:rFonts w:ascii="Arial" w:eastAsia="Arial" w:hAnsi="Arial" w:cs="Arial"/>
          <w:color w:val="0033CC"/>
        </w:rPr>
        <w:t>60,000</w:t>
      </w:r>
      <w:r w:rsidR="000F591E">
        <w:rPr>
          <w:rFonts w:ascii="Arial" w:eastAsia="Arial" w:hAnsi="Arial" w:cs="Arial"/>
          <w:color w:val="0033CC"/>
        </w:rPr>
        <w:t>X</w:t>
      </w:r>
      <w:r w:rsidR="00CF2006">
        <w:rPr>
          <w:rFonts w:ascii="Arial" w:eastAsia="Arial" w:hAnsi="Arial" w:cs="Arial"/>
          <w:color w:val="0033CC"/>
        </w:rPr>
        <w:t>)</w:t>
      </w:r>
      <w:r w:rsidR="00C21647" w:rsidRPr="00A7225E">
        <w:rPr>
          <w:rFonts w:ascii="Arial" w:eastAsia="Arial" w:hAnsi="Arial" w:cs="Arial"/>
          <w:color w:val="0033CC"/>
        </w:rPr>
        <w:t xml:space="preserve">. </w:t>
      </w:r>
      <w:r w:rsidR="00FC031D">
        <w:rPr>
          <w:rFonts w:ascii="Arial" w:eastAsia="Arial" w:hAnsi="Arial" w:cs="Arial"/>
          <w:color w:val="0033CC"/>
        </w:rPr>
        <w:t>Second, our</w:t>
      </w:r>
      <w:r w:rsidR="00FC031D" w:rsidRPr="00A7225E">
        <w:rPr>
          <w:rFonts w:ascii="Arial" w:eastAsia="Arial" w:hAnsi="Arial" w:cs="Arial"/>
          <w:color w:val="0033CC"/>
        </w:rPr>
        <w:t xml:space="preserve"> results </w:t>
      </w:r>
      <w:r w:rsidR="00FC031D">
        <w:rPr>
          <w:rFonts w:ascii="Arial" w:eastAsia="Arial" w:hAnsi="Arial" w:cs="Arial"/>
          <w:color w:val="0033CC"/>
        </w:rPr>
        <w:t xml:space="preserve">demonstrate objectively and based on direct evidence, </w:t>
      </w:r>
      <w:r w:rsidR="00FC031D" w:rsidRPr="00A7225E">
        <w:rPr>
          <w:rFonts w:ascii="Arial" w:eastAsia="Arial" w:hAnsi="Arial" w:cs="Arial"/>
          <w:color w:val="0033CC"/>
        </w:rPr>
        <w:t xml:space="preserve">the importance of matched WBC sequencing as </w:t>
      </w:r>
      <w:r w:rsidR="00FC031D">
        <w:rPr>
          <w:rFonts w:ascii="Arial" w:eastAsia="Arial" w:hAnsi="Arial" w:cs="Arial"/>
          <w:color w:val="0033CC"/>
        </w:rPr>
        <w:t>&gt;</w:t>
      </w:r>
      <w:r w:rsidR="00FC031D" w:rsidRPr="00A7225E">
        <w:rPr>
          <w:rFonts w:ascii="Arial" w:eastAsia="Arial" w:hAnsi="Arial" w:cs="Arial"/>
          <w:color w:val="0033CC"/>
        </w:rPr>
        <w:t xml:space="preserve">50% of the mutations identified in cfDNA of cancer patients originate from CH. </w:t>
      </w:r>
      <w:r w:rsidR="00FC031D">
        <w:rPr>
          <w:rFonts w:ascii="Arial" w:eastAsia="Arial" w:hAnsi="Arial" w:cs="Arial"/>
          <w:color w:val="0033CC"/>
        </w:rPr>
        <w:t>Third</w:t>
      </w:r>
      <w:r w:rsidR="00C21647" w:rsidRPr="00A7225E">
        <w:rPr>
          <w:rFonts w:ascii="Arial" w:eastAsia="Arial" w:hAnsi="Arial" w:cs="Arial"/>
          <w:color w:val="0033CC"/>
        </w:rPr>
        <w:t xml:space="preserve">, we provide direct evidence to demonstrate that cfDNA sequencing without taking into account the results of WBC sequencing can be misleading; this is perhaps best exemplified by mutations affecting </w:t>
      </w:r>
      <w:r w:rsidR="00CC791E">
        <w:rPr>
          <w:rFonts w:ascii="Arial" w:eastAsia="Arial" w:hAnsi="Arial" w:cs="Arial"/>
          <w:color w:val="0033CC"/>
        </w:rPr>
        <w:t>`</w:t>
      </w:r>
      <w:r w:rsidR="00C21647" w:rsidRPr="00A7225E">
        <w:rPr>
          <w:rFonts w:ascii="Arial" w:eastAsia="Arial" w:hAnsi="Arial" w:cs="Arial"/>
          <w:color w:val="0033CC"/>
        </w:rPr>
        <w:t>cancer genes</w:t>
      </w:r>
      <w:r w:rsidR="00CC791E">
        <w:rPr>
          <w:rFonts w:ascii="Arial" w:eastAsia="Arial" w:hAnsi="Arial" w:cs="Arial"/>
          <w:color w:val="0033CC"/>
        </w:rPr>
        <w:t>`</w:t>
      </w:r>
      <w:r w:rsidR="00C21647" w:rsidRPr="00A7225E">
        <w:rPr>
          <w:rFonts w:ascii="Arial" w:eastAsia="Arial" w:hAnsi="Arial" w:cs="Arial"/>
          <w:color w:val="0033CC"/>
        </w:rPr>
        <w:t xml:space="preserve"> (e.g. </w:t>
      </w:r>
      <w:r w:rsidR="00C21647" w:rsidRPr="00A7225E">
        <w:rPr>
          <w:rFonts w:ascii="Arial" w:eastAsia="Arial" w:hAnsi="Arial" w:cs="Arial"/>
          <w:i/>
          <w:color w:val="0033CC"/>
        </w:rPr>
        <w:t>TP53</w:t>
      </w:r>
      <w:r w:rsidR="00C21647" w:rsidRPr="00A7225E">
        <w:rPr>
          <w:rFonts w:ascii="Arial" w:eastAsia="Arial" w:hAnsi="Arial" w:cs="Arial"/>
          <w:color w:val="0033CC"/>
        </w:rPr>
        <w:t xml:space="preserve">) which can be present in </w:t>
      </w:r>
      <w:r w:rsidR="00D11B14">
        <w:rPr>
          <w:rFonts w:ascii="Arial" w:eastAsia="Arial" w:hAnsi="Arial" w:cs="Arial"/>
          <w:color w:val="0033CC"/>
        </w:rPr>
        <w:t xml:space="preserve">tumor-derived </w:t>
      </w:r>
      <w:r w:rsidR="00C21647" w:rsidRPr="00A7225E">
        <w:rPr>
          <w:rFonts w:ascii="Arial" w:eastAsia="Arial" w:hAnsi="Arial" w:cs="Arial"/>
          <w:color w:val="0033CC"/>
        </w:rPr>
        <w:t>c</w:t>
      </w:r>
      <w:r w:rsidR="00D11B14">
        <w:rPr>
          <w:rFonts w:ascii="Arial" w:eastAsia="Arial" w:hAnsi="Arial" w:cs="Arial"/>
          <w:color w:val="0033CC"/>
        </w:rPr>
        <w:t>f</w:t>
      </w:r>
      <w:r w:rsidR="00C21647" w:rsidRPr="00A7225E">
        <w:rPr>
          <w:rFonts w:ascii="Arial" w:eastAsia="Arial" w:hAnsi="Arial" w:cs="Arial"/>
          <w:color w:val="0033CC"/>
        </w:rPr>
        <w:t xml:space="preserve">DNA and also be part of CH. </w:t>
      </w:r>
      <w:r w:rsidR="008A5631">
        <w:rPr>
          <w:rFonts w:ascii="Arial" w:eastAsia="Arial" w:hAnsi="Arial" w:cs="Arial"/>
          <w:color w:val="0033CC"/>
        </w:rPr>
        <w:t>Fourth</w:t>
      </w:r>
      <w:r w:rsidR="00C21647" w:rsidRPr="00A7225E">
        <w:rPr>
          <w:rFonts w:ascii="Arial" w:eastAsia="Arial" w:hAnsi="Arial" w:cs="Arial"/>
          <w:color w:val="0033CC"/>
        </w:rPr>
        <w:t>, we provide evidence that the</w:t>
      </w:r>
      <w:r w:rsidR="005B3074" w:rsidRPr="00A7225E">
        <w:rPr>
          <w:rFonts w:ascii="Arial" w:eastAsia="Arial" w:hAnsi="Arial" w:cs="Arial"/>
          <w:color w:val="0033CC"/>
        </w:rPr>
        <w:t xml:space="preserve"> assessment of the</w:t>
      </w:r>
      <w:r w:rsidR="00C21647" w:rsidRPr="00A7225E">
        <w:rPr>
          <w:rFonts w:ascii="Arial" w:eastAsia="Arial" w:hAnsi="Arial" w:cs="Arial"/>
          <w:color w:val="0033CC"/>
        </w:rPr>
        <w:t xml:space="preserve"> repertoire of somatic mutations in cfDNA post-therapy </w:t>
      </w:r>
      <w:r w:rsidR="005B3074" w:rsidRPr="00A7225E">
        <w:rPr>
          <w:rFonts w:ascii="Arial" w:eastAsia="Arial" w:hAnsi="Arial" w:cs="Arial"/>
          <w:color w:val="0033CC"/>
        </w:rPr>
        <w:t xml:space="preserve">(in the context of disease monitoring) </w:t>
      </w:r>
      <w:r w:rsidR="00C21647" w:rsidRPr="00A7225E">
        <w:rPr>
          <w:rFonts w:ascii="Arial" w:eastAsia="Arial" w:hAnsi="Arial" w:cs="Arial"/>
          <w:color w:val="0033CC"/>
        </w:rPr>
        <w:t xml:space="preserve">can be confounded by </w:t>
      </w:r>
      <w:r w:rsidR="005B3074" w:rsidRPr="00A7225E">
        <w:rPr>
          <w:rFonts w:ascii="Arial" w:eastAsia="Arial" w:hAnsi="Arial" w:cs="Arial"/>
          <w:color w:val="0033CC"/>
        </w:rPr>
        <w:t>CH-associated mutations, and that these post-therapy alterations preferentially affect specific genes.</w:t>
      </w:r>
      <w:bookmarkEnd w:id="1"/>
    </w:p>
    <w:p w14:paraId="65608399" w14:textId="77777777" w:rsidR="005B3074" w:rsidRPr="00A7225E" w:rsidRDefault="005B3074" w:rsidP="00A7225E">
      <w:pPr>
        <w:spacing w:after="0" w:line="240" w:lineRule="auto"/>
        <w:jc w:val="both"/>
        <w:rPr>
          <w:rFonts w:ascii="Arial" w:eastAsia="Arial" w:hAnsi="Arial" w:cs="Arial"/>
          <w:color w:val="0033CC"/>
        </w:rPr>
      </w:pPr>
    </w:p>
    <w:p w14:paraId="3FA6AACE" w14:textId="6F7C7DDE" w:rsidR="00413E5F" w:rsidRPr="00C4006C" w:rsidRDefault="00A2112A" w:rsidP="00A7225E">
      <w:pPr>
        <w:spacing w:after="0" w:line="240" w:lineRule="auto"/>
        <w:jc w:val="both"/>
        <w:rPr>
          <w:rFonts w:ascii="Arial" w:eastAsia="Arial" w:hAnsi="Arial" w:cs="Arial"/>
          <w:color w:val="0033CC"/>
        </w:rPr>
      </w:pPr>
      <w:r>
        <w:rPr>
          <w:rFonts w:ascii="Arial" w:eastAsia="Arial" w:hAnsi="Arial" w:cs="Arial"/>
          <w:color w:val="0033CC"/>
        </w:rPr>
        <w:t>O</w:t>
      </w:r>
      <w:r w:rsidR="005B3074" w:rsidRPr="00A7225E">
        <w:rPr>
          <w:rFonts w:ascii="Arial" w:eastAsia="Arial" w:hAnsi="Arial" w:cs="Arial"/>
          <w:color w:val="0033CC"/>
        </w:rPr>
        <w:t xml:space="preserve">ur study is novel </w:t>
      </w:r>
      <w:r w:rsidR="00BC1EF0">
        <w:rPr>
          <w:rFonts w:ascii="Arial" w:eastAsia="Arial" w:hAnsi="Arial" w:cs="Arial"/>
          <w:color w:val="0033CC"/>
        </w:rPr>
        <w:t>as</w:t>
      </w:r>
      <w:r w:rsidR="005B3074" w:rsidRPr="00A7225E">
        <w:rPr>
          <w:rFonts w:ascii="Arial" w:eastAsia="Arial" w:hAnsi="Arial" w:cs="Arial"/>
          <w:color w:val="0033CC"/>
        </w:rPr>
        <w:t xml:space="preserve"> it challenges one of the current paradigms in the field of cfDNA analysis. Cohen </w:t>
      </w:r>
      <w:r w:rsidR="005B3074" w:rsidRPr="00212D50">
        <w:rPr>
          <w:rFonts w:ascii="Arial" w:eastAsia="Arial" w:hAnsi="Arial" w:cs="Arial"/>
          <w:i/>
          <w:color w:val="0033CC"/>
        </w:rPr>
        <w:t>et al</w:t>
      </w:r>
      <w:r w:rsidR="00BC1EF0" w:rsidRPr="00212D50">
        <w:rPr>
          <w:rFonts w:ascii="Arial" w:eastAsia="Arial" w:hAnsi="Arial" w:cs="Arial"/>
          <w:i/>
          <w:color w:val="0033CC"/>
        </w:rPr>
        <w:t>.</w:t>
      </w:r>
      <w:r w:rsidR="005B3074" w:rsidRPr="00A7225E">
        <w:rPr>
          <w:rFonts w:ascii="Arial" w:eastAsia="Arial" w:hAnsi="Arial" w:cs="Arial"/>
          <w:color w:val="0033CC"/>
        </w:rPr>
        <w:t xml:space="preserve"> (</w:t>
      </w:r>
      <w:r w:rsidR="00BC1EF0">
        <w:rPr>
          <w:rFonts w:ascii="Arial" w:eastAsia="Arial" w:hAnsi="Arial" w:cs="Arial"/>
          <w:color w:val="0033CC"/>
        </w:rPr>
        <w:t xml:space="preserve">PMID: </w:t>
      </w:r>
      <w:r w:rsidR="00BC1EF0" w:rsidRPr="00BC1EF0">
        <w:rPr>
          <w:rFonts w:ascii="Arial" w:eastAsia="Arial" w:hAnsi="Arial" w:cs="Arial"/>
          <w:color w:val="0033CC"/>
        </w:rPr>
        <w:t>29348365</w:t>
      </w:r>
      <w:r w:rsidR="005B3074" w:rsidRPr="00A7225E">
        <w:rPr>
          <w:rFonts w:ascii="Arial" w:eastAsia="Arial" w:hAnsi="Arial" w:cs="Arial"/>
          <w:color w:val="0033CC"/>
        </w:rPr>
        <w:t>) stated “</w:t>
      </w:r>
      <w:r w:rsidR="00D11B14">
        <w:rPr>
          <w:rFonts w:ascii="Arial" w:eastAsia="Arial" w:hAnsi="Arial" w:cs="Arial"/>
          <w:color w:val="0033CC"/>
        </w:rPr>
        <w:t>t</w:t>
      </w:r>
      <w:r w:rsidR="005B3074" w:rsidRPr="00A7225E">
        <w:rPr>
          <w:rFonts w:ascii="Arial" w:eastAsia="Arial" w:hAnsi="Arial" w:cs="Arial"/>
          <w:color w:val="0033CC"/>
        </w:rPr>
        <w:t>here must be a limit on the number of bases queried in the test because the more bases queried, the more likely that artifactual mutations would be identified, reducing the signal-to-noise ratio”</w:t>
      </w:r>
      <w:r w:rsidR="003846DE" w:rsidRPr="00A7225E">
        <w:rPr>
          <w:rFonts w:ascii="Arial" w:eastAsia="Arial" w:hAnsi="Arial" w:cs="Arial"/>
          <w:color w:val="0033CC"/>
        </w:rPr>
        <w:t xml:space="preserve">. Here, we demonstrate and validate with orthogonal methods that this </w:t>
      </w:r>
      <w:r w:rsidR="00BC1EF0">
        <w:rPr>
          <w:rFonts w:ascii="Arial" w:eastAsia="Arial" w:hAnsi="Arial" w:cs="Arial"/>
          <w:color w:val="0033CC"/>
        </w:rPr>
        <w:t>statement</w:t>
      </w:r>
      <w:r w:rsidR="003846DE" w:rsidRPr="00A7225E">
        <w:rPr>
          <w:rFonts w:ascii="Arial" w:eastAsia="Arial" w:hAnsi="Arial" w:cs="Arial"/>
          <w:color w:val="0033CC"/>
        </w:rPr>
        <w:t xml:space="preserve"> </w:t>
      </w:r>
      <w:r w:rsidR="00BC1EF0">
        <w:rPr>
          <w:rFonts w:ascii="Arial" w:eastAsia="Arial" w:hAnsi="Arial" w:cs="Arial"/>
          <w:color w:val="0033CC"/>
        </w:rPr>
        <w:t xml:space="preserve">is </w:t>
      </w:r>
      <w:r w:rsidR="003846DE" w:rsidRPr="00A7225E">
        <w:rPr>
          <w:rFonts w:ascii="Arial" w:eastAsia="Arial" w:hAnsi="Arial" w:cs="Arial"/>
          <w:color w:val="0033CC"/>
        </w:rPr>
        <w:t>not necessarily correc</w:t>
      </w:r>
      <w:r w:rsidR="00BC1EF0">
        <w:rPr>
          <w:rFonts w:ascii="Arial" w:eastAsia="Arial" w:hAnsi="Arial" w:cs="Arial"/>
          <w:color w:val="0033CC"/>
        </w:rPr>
        <w:t>t. I</w:t>
      </w:r>
      <w:r w:rsidR="003846DE" w:rsidRPr="00A7225E">
        <w:rPr>
          <w:rFonts w:ascii="Arial" w:eastAsia="Arial" w:hAnsi="Arial" w:cs="Arial"/>
          <w:color w:val="0033CC"/>
        </w:rPr>
        <w:t xml:space="preserve">f sequencing is </w:t>
      </w:r>
      <w:r w:rsidR="003846DE" w:rsidRPr="00C4006C">
        <w:rPr>
          <w:rFonts w:ascii="Arial" w:eastAsia="Arial" w:hAnsi="Arial" w:cs="Arial"/>
          <w:color w:val="0033CC"/>
        </w:rPr>
        <w:t xml:space="preserve">performed with UMIs and a robust error correction method is applied to the sequencing, a </w:t>
      </w:r>
      <w:r w:rsidR="00BC1EF0" w:rsidRPr="00C4006C">
        <w:rPr>
          <w:rFonts w:ascii="Arial" w:eastAsia="Arial" w:hAnsi="Arial" w:cs="Arial"/>
          <w:color w:val="0033CC"/>
        </w:rPr>
        <w:t xml:space="preserve">relatively </w:t>
      </w:r>
      <w:r w:rsidR="003846DE" w:rsidRPr="00C4006C">
        <w:rPr>
          <w:rFonts w:ascii="Arial" w:eastAsia="Arial" w:hAnsi="Arial" w:cs="Arial"/>
          <w:color w:val="0033CC"/>
        </w:rPr>
        <w:t>large genomic footprint (</w:t>
      </w:r>
      <w:r w:rsidR="00CC791E" w:rsidRPr="00C4006C">
        <w:rPr>
          <w:rFonts w:ascii="Arial" w:eastAsia="Arial" w:hAnsi="Arial" w:cs="Arial"/>
          <w:color w:val="0033CC"/>
        </w:rPr>
        <w:t>~1</w:t>
      </w:r>
      <w:r w:rsidR="003846DE" w:rsidRPr="00C4006C">
        <w:rPr>
          <w:rFonts w:ascii="Arial" w:eastAsia="Arial" w:hAnsi="Arial" w:cs="Arial"/>
          <w:color w:val="0033CC"/>
        </w:rPr>
        <w:t xml:space="preserve">Mb) can be employed for the </w:t>
      </w:r>
      <w:r w:rsidR="00BC1EF0" w:rsidRPr="00C4006C">
        <w:rPr>
          <w:rFonts w:ascii="Arial" w:eastAsia="Arial" w:hAnsi="Arial" w:cs="Arial"/>
          <w:color w:val="0033CC"/>
        </w:rPr>
        <w:t>detection</w:t>
      </w:r>
      <w:r w:rsidR="003846DE" w:rsidRPr="00C4006C">
        <w:rPr>
          <w:rFonts w:ascii="Arial" w:eastAsia="Arial" w:hAnsi="Arial" w:cs="Arial"/>
          <w:color w:val="0033CC"/>
        </w:rPr>
        <w:t xml:space="preserve"> of tumor-derived mutations, but this can only be accurately achieved at present if WBC sequencing is performed</w:t>
      </w:r>
      <w:r w:rsidR="00BC1EF0" w:rsidRPr="00C4006C">
        <w:rPr>
          <w:rFonts w:ascii="Arial" w:eastAsia="Arial" w:hAnsi="Arial" w:cs="Arial"/>
          <w:color w:val="0033CC"/>
        </w:rPr>
        <w:t xml:space="preserve"> concurrently</w:t>
      </w:r>
      <w:r w:rsidR="003846DE" w:rsidRPr="00C4006C">
        <w:rPr>
          <w:rFonts w:ascii="Arial" w:eastAsia="Arial" w:hAnsi="Arial" w:cs="Arial"/>
          <w:color w:val="0033CC"/>
        </w:rPr>
        <w:t>.</w:t>
      </w:r>
    </w:p>
    <w:p w14:paraId="62CFCC57" w14:textId="58DF1B18" w:rsidR="003846DE" w:rsidRPr="00C4006C" w:rsidRDefault="003846DE" w:rsidP="00A7225E">
      <w:pPr>
        <w:spacing w:after="0" w:line="240" w:lineRule="auto"/>
        <w:jc w:val="both"/>
        <w:rPr>
          <w:rFonts w:ascii="Arial" w:eastAsia="Arial" w:hAnsi="Arial" w:cs="Arial"/>
          <w:color w:val="0033CC"/>
        </w:rPr>
      </w:pPr>
    </w:p>
    <w:p w14:paraId="021F3A5E" w14:textId="7DB15F3B" w:rsidR="003846DE" w:rsidRPr="00C4006C" w:rsidRDefault="003846DE" w:rsidP="00A7225E">
      <w:pPr>
        <w:spacing w:after="0" w:line="240" w:lineRule="auto"/>
        <w:jc w:val="both"/>
        <w:rPr>
          <w:rFonts w:ascii="Arial" w:eastAsia="Arial" w:hAnsi="Arial" w:cs="Arial"/>
          <w:color w:val="0033CC"/>
        </w:rPr>
      </w:pPr>
      <w:r w:rsidRPr="00C4006C">
        <w:rPr>
          <w:rFonts w:ascii="Arial" w:eastAsia="Arial" w:hAnsi="Arial" w:cs="Arial"/>
          <w:color w:val="0033CC"/>
        </w:rPr>
        <w:t>Given the technological advancements presented in our study and the shifts to the current paradigms in cfDNA sequencing and data analysis our manuscript provides, we would contend that although some elements of our manuscript are confirmatory, collectively the results are novel and would constitute an important contribution to both the deployment of cfDNA sequencing as a tool for early diagnosis and disease monitoring, as well as to the characterization of CH in WBC and cfDNA samples.</w:t>
      </w:r>
    </w:p>
    <w:p w14:paraId="189F50E6" w14:textId="6B63D501" w:rsidR="005A332E" w:rsidRPr="00C4006C" w:rsidRDefault="005A332E" w:rsidP="00A7225E">
      <w:pPr>
        <w:spacing w:after="0" w:line="240" w:lineRule="auto"/>
        <w:jc w:val="both"/>
        <w:rPr>
          <w:rFonts w:ascii="Arial" w:eastAsia="Arial" w:hAnsi="Arial" w:cs="Arial"/>
          <w:color w:val="0033CC"/>
        </w:rPr>
      </w:pPr>
    </w:p>
    <w:p w14:paraId="05FC3F62" w14:textId="77777777" w:rsidR="00C4006C" w:rsidRPr="00C4006C" w:rsidRDefault="005A332E" w:rsidP="00A7225E">
      <w:pPr>
        <w:spacing w:after="0" w:line="240" w:lineRule="auto"/>
        <w:jc w:val="both"/>
        <w:rPr>
          <w:rFonts w:ascii="Arial" w:eastAsia="Arial" w:hAnsi="Arial" w:cs="Arial"/>
          <w:color w:val="0033CC"/>
        </w:rPr>
      </w:pPr>
      <w:r w:rsidRPr="00C4006C">
        <w:rPr>
          <w:rFonts w:ascii="Arial" w:eastAsia="Arial" w:hAnsi="Arial" w:cs="Arial"/>
          <w:color w:val="0033CC"/>
        </w:rPr>
        <w:t xml:space="preserve">To clarify the novelty aspects of our manuscript in relation to Liu </w:t>
      </w:r>
      <w:r w:rsidRPr="00C4006C">
        <w:rPr>
          <w:rFonts w:ascii="Arial" w:eastAsia="Arial" w:hAnsi="Arial" w:cs="Arial"/>
          <w:i/>
          <w:color w:val="0033CC"/>
        </w:rPr>
        <w:t>et al.</w:t>
      </w:r>
      <w:r w:rsidRPr="00C4006C">
        <w:rPr>
          <w:rFonts w:ascii="Arial" w:eastAsia="Arial" w:hAnsi="Arial" w:cs="Arial"/>
          <w:color w:val="0033CC"/>
        </w:rPr>
        <w:t>, we have added the following passage</w:t>
      </w:r>
      <w:r w:rsidR="00C4006C" w:rsidRPr="00C4006C">
        <w:rPr>
          <w:rFonts w:ascii="Arial" w:eastAsia="Arial" w:hAnsi="Arial" w:cs="Arial"/>
          <w:color w:val="0033CC"/>
        </w:rPr>
        <w:t>s</w:t>
      </w:r>
      <w:r w:rsidRPr="00C4006C">
        <w:rPr>
          <w:rFonts w:ascii="Arial" w:eastAsia="Arial" w:hAnsi="Arial" w:cs="Arial"/>
          <w:color w:val="0033CC"/>
        </w:rPr>
        <w:t xml:space="preserve"> to</w:t>
      </w:r>
      <w:r w:rsidR="00C4006C" w:rsidRPr="00C4006C">
        <w:rPr>
          <w:rFonts w:ascii="Arial" w:eastAsia="Arial" w:hAnsi="Arial" w:cs="Arial"/>
          <w:color w:val="0033CC"/>
        </w:rPr>
        <w:t xml:space="preserve"> the discussion:</w:t>
      </w:r>
    </w:p>
    <w:p w14:paraId="723CAFE8" w14:textId="77777777" w:rsidR="00EE3667" w:rsidRDefault="00C4006C" w:rsidP="00A7225E">
      <w:pPr>
        <w:pStyle w:val="ListParagraph"/>
        <w:numPr>
          <w:ilvl w:val="0"/>
          <w:numId w:val="7"/>
        </w:numPr>
        <w:spacing w:after="0" w:line="240" w:lineRule="auto"/>
        <w:jc w:val="both"/>
        <w:rPr>
          <w:rFonts w:ascii="Arial" w:eastAsia="Arial" w:hAnsi="Arial" w:cs="Arial"/>
          <w:color w:val="0033CC"/>
        </w:rPr>
      </w:pPr>
      <w:r w:rsidRPr="00EE3667">
        <w:rPr>
          <w:rFonts w:ascii="Arial" w:eastAsia="Arial" w:hAnsi="Arial" w:cs="Arial"/>
          <w:color w:val="0033CC"/>
        </w:rPr>
        <w:t xml:space="preserve">On </w:t>
      </w:r>
      <w:r w:rsidRPr="00EE3667">
        <w:rPr>
          <w:rFonts w:ascii="Arial" w:eastAsia="Arial" w:hAnsi="Arial" w:cs="Arial"/>
          <w:color w:val="0033CC"/>
          <w:highlight w:val="yellow"/>
        </w:rPr>
        <w:t>page xx, lines xx</w:t>
      </w:r>
      <w:r w:rsidR="00EE3667" w:rsidRPr="00EE3667">
        <w:rPr>
          <w:rFonts w:ascii="Arial" w:eastAsia="Arial" w:hAnsi="Arial" w:cs="Arial"/>
          <w:color w:val="0033CC"/>
        </w:rPr>
        <w:t>:</w:t>
      </w:r>
      <w:r w:rsidRPr="00EE3667">
        <w:rPr>
          <w:rFonts w:ascii="Arial" w:eastAsia="Arial" w:hAnsi="Arial" w:cs="Arial"/>
          <w:color w:val="0033CC"/>
        </w:rPr>
        <w:t xml:space="preserve"> “Our findings highlight the importance of having methods to mitigate sequencing errors (e.g. UMIs and robust error correction methods) coupled with matched WBC sequencing performed at similar depths to those employed for the cfDNA analysis. Our high-intensity method demonstrated that cfDNA sequencing without </w:t>
      </w:r>
      <w:r w:rsidR="00EE3667" w:rsidRPr="00EE3667">
        <w:rPr>
          <w:rFonts w:ascii="Arial" w:eastAsia="Arial" w:hAnsi="Arial" w:cs="Arial"/>
          <w:color w:val="0033CC"/>
        </w:rPr>
        <w:t>considering</w:t>
      </w:r>
      <w:r w:rsidRPr="00EE3667">
        <w:rPr>
          <w:rFonts w:ascii="Arial" w:eastAsia="Arial" w:hAnsi="Arial" w:cs="Arial"/>
          <w:color w:val="0033CC"/>
        </w:rPr>
        <w:t xml:space="preserve"> the results of WBC sequencing, as currently performed, might be misleading, as some CH mutations affecting cancer genes may be interpreted as tumor-derived mutations (e.g. </w:t>
      </w:r>
      <w:r w:rsidRPr="00EE3667">
        <w:rPr>
          <w:rFonts w:ascii="Arial" w:eastAsia="Arial" w:hAnsi="Arial" w:cs="Arial"/>
          <w:i/>
          <w:color w:val="0033CC"/>
        </w:rPr>
        <w:t>TP53</w:t>
      </w:r>
      <w:r w:rsidRPr="00EE3667">
        <w:rPr>
          <w:rFonts w:ascii="Arial" w:eastAsia="Arial" w:hAnsi="Arial" w:cs="Arial"/>
          <w:color w:val="0033CC"/>
        </w:rPr>
        <w:t xml:space="preserve"> mutations, which can be present in tumor-derived cfDNA and also be part of CH)”.</w:t>
      </w:r>
    </w:p>
    <w:p w14:paraId="3E2FAFBD" w14:textId="7171691D" w:rsidR="00C4006C" w:rsidRPr="00EE3667" w:rsidRDefault="00C4006C" w:rsidP="00A7225E">
      <w:pPr>
        <w:pStyle w:val="ListParagraph"/>
        <w:numPr>
          <w:ilvl w:val="0"/>
          <w:numId w:val="7"/>
        </w:numPr>
        <w:spacing w:after="0" w:line="240" w:lineRule="auto"/>
        <w:jc w:val="both"/>
        <w:rPr>
          <w:rFonts w:ascii="Arial" w:eastAsia="Arial" w:hAnsi="Arial" w:cs="Arial"/>
          <w:color w:val="0033CC"/>
        </w:rPr>
      </w:pPr>
      <w:r w:rsidRPr="00EE3667">
        <w:rPr>
          <w:rFonts w:ascii="Arial" w:eastAsia="Arial" w:hAnsi="Arial" w:cs="Arial"/>
          <w:color w:val="0033CC"/>
        </w:rPr>
        <w:t xml:space="preserve">On </w:t>
      </w:r>
      <w:r w:rsidRPr="00EE3667">
        <w:rPr>
          <w:rFonts w:ascii="Arial" w:eastAsia="Arial" w:hAnsi="Arial" w:cs="Arial"/>
          <w:color w:val="0033CC"/>
          <w:highlight w:val="yellow"/>
        </w:rPr>
        <w:t>page xx, lines xx</w:t>
      </w:r>
      <w:r w:rsidRPr="00EE3667">
        <w:rPr>
          <w:rFonts w:ascii="Arial" w:eastAsia="Arial" w:hAnsi="Arial" w:cs="Arial"/>
          <w:color w:val="0033CC"/>
        </w:rPr>
        <w:t xml:space="preserve">: “In the present study, however, both cfDNA and WBC samples were </w:t>
      </w:r>
      <w:r w:rsidR="0029289F">
        <w:rPr>
          <w:rFonts w:ascii="Arial" w:eastAsia="Arial" w:hAnsi="Arial" w:cs="Arial"/>
          <w:color w:val="0033CC"/>
        </w:rPr>
        <w:t xml:space="preserve">ultra-deep </w:t>
      </w:r>
      <w:r w:rsidRPr="00EE3667">
        <w:rPr>
          <w:rFonts w:ascii="Arial" w:eastAsia="Arial" w:hAnsi="Arial" w:cs="Arial"/>
          <w:color w:val="0033CC"/>
        </w:rPr>
        <w:t xml:space="preserve">sequenced at comparable raw depths, allowing for the detection of CH at a higher sensitivity in WBCs and, consequently, the distinction between CH and tumor-derived mutations, which </w:t>
      </w:r>
      <w:r w:rsidR="0029289F">
        <w:rPr>
          <w:rFonts w:ascii="Arial" w:eastAsia="Arial" w:hAnsi="Arial" w:cs="Arial"/>
          <w:color w:val="0033CC"/>
        </w:rPr>
        <w:t>was</w:t>
      </w:r>
      <w:r w:rsidRPr="00EE3667">
        <w:rPr>
          <w:rFonts w:ascii="Arial" w:eastAsia="Arial" w:hAnsi="Arial" w:cs="Arial"/>
          <w:color w:val="0033CC"/>
        </w:rPr>
        <w:t xml:space="preserve"> not investigated by Li</w:t>
      </w:r>
      <w:r w:rsidR="0029289F">
        <w:rPr>
          <w:rFonts w:ascii="Arial" w:eastAsia="Arial" w:hAnsi="Arial" w:cs="Arial"/>
          <w:color w:val="0033CC"/>
        </w:rPr>
        <w:t>u</w:t>
      </w:r>
      <w:r w:rsidRPr="00EE3667">
        <w:rPr>
          <w:rFonts w:ascii="Arial" w:eastAsia="Arial" w:hAnsi="Arial" w:cs="Arial"/>
          <w:color w:val="0033CC"/>
        </w:rPr>
        <w:t xml:space="preserve"> </w:t>
      </w:r>
      <w:r w:rsidRPr="00EE3667">
        <w:rPr>
          <w:rFonts w:ascii="Arial" w:eastAsia="Arial" w:hAnsi="Arial" w:cs="Arial"/>
          <w:i/>
          <w:color w:val="0033CC"/>
        </w:rPr>
        <w:t>et a</w:t>
      </w:r>
      <w:r w:rsidR="00EE3667" w:rsidRPr="00EE3667">
        <w:rPr>
          <w:rFonts w:ascii="Arial" w:eastAsia="Arial" w:hAnsi="Arial" w:cs="Arial"/>
          <w:i/>
          <w:color w:val="0033CC"/>
        </w:rPr>
        <w:t>l</w:t>
      </w:r>
      <w:r w:rsidR="00EE3667" w:rsidRPr="00EE3667">
        <w:rPr>
          <w:rFonts w:ascii="Arial" w:eastAsia="Arial" w:hAnsi="Arial" w:cs="Arial"/>
          <w:color w:val="0033CC"/>
        </w:rPr>
        <w:t>.</w:t>
      </w:r>
      <w:r w:rsidRPr="00EE3667">
        <w:rPr>
          <w:rFonts w:ascii="Arial" w:eastAsia="Arial" w:hAnsi="Arial" w:cs="Arial"/>
          <w:color w:val="0033CC"/>
        </w:rPr>
        <w:fldChar w:fldCharType="begin"/>
      </w:r>
      <w:r w:rsidRPr="00EE3667">
        <w:rPr>
          <w:rFonts w:ascii="Arial" w:eastAsia="Arial" w:hAnsi="Arial" w:cs="Arial"/>
          <w:color w:val="0033CC"/>
        </w:rPr>
        <w:instrText xml:space="preserve"> ADDIN EN.CITE &lt;EndNote&gt;&lt;Cite&gt;&lt;Author&gt;Liu&lt;/Author&gt;&lt;Year&gt;2018&lt;/Year&gt;&lt;RecNum&gt;68&lt;/RecNum&gt;&lt;DisplayText&gt;&lt;style face="superscript"&gt;26&lt;/style&gt;&lt;/DisplayText&gt;&lt;record&gt;&lt;rec-number&gt;68&lt;/rec-number&gt;&lt;foreign-keys&gt;&lt;key app="EN" db-id="5rztd05dcvrrzgeapp3xd0wofwp52dea2e9d" timestamp="1544055836"&gt;68&lt;/key&gt;&lt;/foreign-keys&gt;&lt;ref-type name="Journal Article"&gt;17&lt;/ref-type&gt;&lt;contributors&gt;&lt;authors&gt;&lt;author&gt;Liu, J.&lt;/author&gt;&lt;author&gt;Chen, X.&lt;/author&gt;&lt;author&gt;Wang, J.&lt;/author&gt;&lt;author&gt;Zhou, S.&lt;/author&gt;&lt;author&gt;Wang, C. L.&lt;/author&gt;&lt;author&gt;Ye, M. Z.&lt;/author&gt;&lt;author&gt;Wang, X. Y.&lt;/author&gt;&lt;author&gt;Song, Y.&lt;/author&gt;&lt;author&gt;Wang, Y. Q.&lt;/author&gt;&lt;author&gt;Zhang, L. T.&lt;/author&gt;&lt;author&gt;Wu, R. H.&lt;/author&gt;&lt;author&gt;Yang, H. M.&lt;/author&gt;&lt;author&gt;Zhu, S. D.&lt;/author&gt;&lt;author&gt;Zhou, M. Z.&lt;/author&gt;&lt;author&gt;Zhang, X. C.&lt;/author&gt;&lt;author&gt;Zhu, H. M.&lt;/author&gt;&lt;author&gt;Qian, Z. Y.&lt;/author&gt;&lt;/authors&gt;&lt;/contributors&gt;&lt;auth-address&gt;Tianjin Medical Laboratory, BGI-Tianjin, Tianjin, China.&amp;#xD;School of Bioscience and Bioengineering, South China University of Technology, Guangzhou, China.&amp;#xD;Binhai Genomics Institute, BGI-Tianjin, Tianjin, China.&amp;#xD;BGI-Shenzhen, Shenzhen, China.&amp;#xD;James D. Watson Institute of Genome Sciences, Hangzhou, China.&amp;#xD;BGI-Guangzhou, BGI-Shenzhen, Guangzhou, China.&amp;#xD;The Affiliated Hospital of Qingdao University, Qingdao, China.&lt;/auth-address&gt;&lt;titles&gt;&lt;title&gt;Biological background of the genomic variations of cf-DNA in healthy individuals&lt;/title&gt;&lt;secondary-title&gt;Ann Oncol&lt;/secondary-title&gt;&lt;/titles&gt;&lt;periodical&gt;&lt;full-title&gt;Ann Oncol&lt;/full-title&gt;&lt;/periodical&gt;&lt;edition&gt;2018/11/27&lt;/edition&gt;&lt;dates&gt;&lt;year&gt;2018&lt;/year&gt;&lt;pub-dates&gt;&lt;date&gt;Nov 23&lt;/date&gt;&lt;/pub-dates&gt;&lt;/dates&gt;&lt;isbn&gt;1569-8041 (Electronic)&amp;#xD;0923-7534 (Linking)&lt;/isbn&gt;&lt;accession-num&gt;30475948&lt;/accession-num&gt;&lt;urls&gt;&lt;related-urls&gt;&lt;url&gt;https://www.ncbi.nlm.nih.gov/pubmed/30475948&lt;/url&gt;&lt;/related-urls&gt;&lt;/urls&gt;&lt;electronic-resource-num&gt;10.1093/annonc/mdy513&lt;/electronic-resource-num&gt;&lt;/record&gt;&lt;/Cite&gt;&lt;/EndNote&gt;</w:instrText>
      </w:r>
      <w:r w:rsidRPr="00EE3667">
        <w:rPr>
          <w:rFonts w:ascii="Arial" w:eastAsia="Arial" w:hAnsi="Arial" w:cs="Arial"/>
          <w:color w:val="0033CC"/>
        </w:rPr>
        <w:fldChar w:fldCharType="separate"/>
      </w:r>
      <w:r w:rsidRPr="00EE3667">
        <w:rPr>
          <w:rFonts w:ascii="Arial" w:eastAsia="Arial" w:hAnsi="Arial" w:cs="Arial"/>
          <w:noProof/>
          <w:color w:val="0033CC"/>
          <w:vertAlign w:val="superscript"/>
        </w:rPr>
        <w:t>26</w:t>
      </w:r>
      <w:r w:rsidRPr="00EE3667">
        <w:rPr>
          <w:rFonts w:ascii="Arial" w:eastAsia="Arial" w:hAnsi="Arial" w:cs="Arial"/>
          <w:color w:val="0033CC"/>
        </w:rPr>
        <w:fldChar w:fldCharType="end"/>
      </w:r>
      <w:r w:rsidRPr="00EE3667">
        <w:rPr>
          <w:rFonts w:ascii="Arial" w:eastAsia="Arial" w:hAnsi="Arial" w:cs="Arial"/>
          <w:color w:val="0033CC"/>
        </w:rPr>
        <w:t>”.</w:t>
      </w:r>
    </w:p>
    <w:bookmarkEnd w:id="0"/>
    <w:p w14:paraId="0629E15B" w14:textId="77777777" w:rsidR="00EE3667" w:rsidRDefault="00EE3667">
      <w:pPr>
        <w:rPr>
          <w:rFonts w:ascii="Arial" w:eastAsia="Arial" w:hAnsi="Arial" w:cs="Arial"/>
        </w:rPr>
      </w:pPr>
      <w:r>
        <w:rPr>
          <w:rFonts w:ascii="Arial" w:eastAsia="Arial" w:hAnsi="Arial" w:cs="Arial"/>
        </w:rPr>
        <w:br w:type="page"/>
      </w:r>
    </w:p>
    <w:p w14:paraId="50322D7D" w14:textId="7DCEEB68"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lastRenderedPageBreak/>
        <w:t>2. If one were to ignore item #1 above, then sequencing of cfDNA from 124 patients with metastatic malignancies does not seem novel as there have been several papers presenting data from thousands of patients. More specifically, the clinical importance of this study as is not clear in the subjects profiled. Currently, in the metastatic setting, cfDNA sequencing assays such as Guardant 360 and Foundation One are used to genotype patients for clinically actionable mutations to aid in the selection of targeted therapies without the sequencing of matched leukocytes. None of the results presented here indicate that the sequencing of matched leukocytes is necessary for these assays. If the authors were to show that some portion of “actionable mutations” identified in the cfDNA of patients or controls arise as a result of CH that could be clinically relevant. It is worth noting that prior studies have already suggested this, such as the Oxnard group (Hu et al. 2018 Clinical Cancer Research), however a more systematic study across covering a more diverse panel of clinically actionable mutations would be useful.</w:t>
      </w:r>
    </w:p>
    <w:p w14:paraId="23A8BE48" w14:textId="77777777" w:rsidR="00D11B14" w:rsidRDefault="00D11B14" w:rsidP="00FC031D">
      <w:pPr>
        <w:spacing w:after="0" w:line="240" w:lineRule="auto"/>
        <w:jc w:val="both"/>
        <w:rPr>
          <w:rFonts w:ascii="Arial" w:eastAsia="Arial" w:hAnsi="Arial" w:cs="Arial"/>
          <w:color w:val="0033CC"/>
        </w:rPr>
      </w:pPr>
    </w:p>
    <w:p w14:paraId="7867720F" w14:textId="2F612D98" w:rsidR="009206A4" w:rsidRPr="004F10DD" w:rsidRDefault="00B4071F" w:rsidP="00FC031D">
      <w:pPr>
        <w:spacing w:after="0" w:line="240" w:lineRule="auto"/>
        <w:jc w:val="both"/>
        <w:rPr>
          <w:rFonts w:ascii="Arial" w:eastAsia="Arial" w:hAnsi="Arial" w:cs="Arial"/>
          <w:color w:val="0033CC"/>
        </w:rPr>
      </w:pPr>
      <w:r w:rsidRPr="004F10DD">
        <w:rPr>
          <w:rFonts w:ascii="Arial" w:eastAsia="Arial" w:hAnsi="Arial" w:cs="Arial"/>
          <w:color w:val="0033CC"/>
        </w:rPr>
        <w:t>Authors:</w:t>
      </w:r>
      <w:r w:rsidR="007B749E" w:rsidRPr="004F10DD">
        <w:rPr>
          <w:rFonts w:ascii="Arial" w:eastAsia="Arial" w:hAnsi="Arial" w:cs="Arial"/>
          <w:color w:val="0033CC"/>
        </w:rPr>
        <w:t xml:space="preserve"> We appreciate </w:t>
      </w:r>
      <w:r w:rsidR="00C80ED4" w:rsidRPr="004F10DD">
        <w:rPr>
          <w:rFonts w:ascii="Arial" w:eastAsia="Arial" w:hAnsi="Arial" w:cs="Arial"/>
          <w:color w:val="0033CC"/>
        </w:rPr>
        <w:t>the Reviewer’s</w:t>
      </w:r>
      <w:r w:rsidR="007B749E" w:rsidRPr="004F10DD">
        <w:rPr>
          <w:rFonts w:ascii="Arial" w:eastAsia="Arial" w:hAnsi="Arial" w:cs="Arial"/>
          <w:color w:val="0033CC"/>
        </w:rPr>
        <w:t xml:space="preserve"> comment </w:t>
      </w:r>
      <w:r w:rsidR="00FC031D" w:rsidRPr="004F10DD">
        <w:rPr>
          <w:rFonts w:ascii="Arial" w:eastAsia="Arial" w:hAnsi="Arial" w:cs="Arial"/>
          <w:color w:val="0033CC"/>
        </w:rPr>
        <w:t xml:space="preserve">and sought to provide the systematic analysis of a more diverse panel of clinically actionable mutations in the patients analyzed in our study. We would like to emphasize, however, that to the best of our knowledge, </w:t>
      </w:r>
      <w:r w:rsidR="007B749E" w:rsidRPr="004F10DD">
        <w:rPr>
          <w:rFonts w:ascii="Arial" w:eastAsia="Arial" w:hAnsi="Arial" w:cs="Arial"/>
          <w:color w:val="0033CC"/>
        </w:rPr>
        <w:t>this is the first study</w:t>
      </w:r>
      <w:r w:rsidR="00C80ED4" w:rsidRPr="004F10DD">
        <w:rPr>
          <w:rFonts w:ascii="Arial" w:eastAsia="Arial" w:hAnsi="Arial" w:cs="Arial"/>
          <w:color w:val="0033CC"/>
        </w:rPr>
        <w:t xml:space="preserve"> </w:t>
      </w:r>
      <w:r w:rsidR="007B749E" w:rsidRPr="004F10DD">
        <w:rPr>
          <w:rFonts w:ascii="Arial" w:eastAsia="Arial" w:hAnsi="Arial" w:cs="Arial"/>
          <w:color w:val="0033CC"/>
        </w:rPr>
        <w:t xml:space="preserve">of concurrent ultra-deep sequencing of cfDNA and matched </w:t>
      </w:r>
      <w:r w:rsidR="00C80ED4" w:rsidRPr="004F10DD">
        <w:rPr>
          <w:rFonts w:ascii="Arial" w:eastAsia="Arial" w:hAnsi="Arial" w:cs="Arial"/>
          <w:color w:val="0033CC"/>
        </w:rPr>
        <w:t>WBC</w:t>
      </w:r>
      <w:r w:rsidR="00FC031D" w:rsidRPr="004F10DD">
        <w:rPr>
          <w:rFonts w:ascii="Arial" w:eastAsia="Arial" w:hAnsi="Arial" w:cs="Arial"/>
          <w:color w:val="0033CC"/>
        </w:rPr>
        <w:t>; hence, the conclusions the Reviewer correctly drew based on previously published studies are correct, but we hope the Reviewer would concur that they are based on circumstantial rather than direct evidence</w:t>
      </w:r>
      <w:r w:rsidR="007B749E" w:rsidRPr="004F10DD">
        <w:rPr>
          <w:rFonts w:ascii="Arial" w:eastAsia="Arial" w:hAnsi="Arial" w:cs="Arial"/>
          <w:color w:val="0033CC"/>
        </w:rPr>
        <w:t xml:space="preserve">. </w:t>
      </w:r>
      <w:r w:rsidR="00FC031D" w:rsidRPr="004F10DD">
        <w:rPr>
          <w:rFonts w:ascii="Arial" w:eastAsia="Arial" w:hAnsi="Arial" w:cs="Arial"/>
          <w:color w:val="0033CC"/>
        </w:rPr>
        <w:t xml:space="preserve">As mentioned in response to </w:t>
      </w:r>
      <w:r w:rsidR="00CC791E" w:rsidRPr="004F10DD">
        <w:rPr>
          <w:rFonts w:ascii="Arial" w:eastAsia="Arial" w:hAnsi="Arial" w:cs="Arial"/>
          <w:color w:val="0033CC"/>
        </w:rPr>
        <w:t>point</w:t>
      </w:r>
      <w:r w:rsidR="00FC031D" w:rsidRPr="004F10DD">
        <w:rPr>
          <w:rFonts w:ascii="Arial" w:eastAsia="Arial" w:hAnsi="Arial" w:cs="Arial"/>
          <w:color w:val="0033CC"/>
        </w:rPr>
        <w:t xml:space="preserve"> </w:t>
      </w:r>
      <w:r w:rsidR="00163129" w:rsidRPr="004F10DD">
        <w:rPr>
          <w:rFonts w:ascii="Arial" w:eastAsia="Arial" w:hAnsi="Arial" w:cs="Arial"/>
          <w:color w:val="0033CC"/>
        </w:rPr>
        <w:t>#</w:t>
      </w:r>
      <w:r w:rsidR="00FC031D" w:rsidRPr="004F10DD">
        <w:rPr>
          <w:rFonts w:ascii="Arial" w:eastAsia="Arial" w:hAnsi="Arial" w:cs="Arial"/>
          <w:color w:val="0033CC"/>
        </w:rPr>
        <w:t>1</w:t>
      </w:r>
      <w:r w:rsidR="00CC791E" w:rsidRPr="004F10DD">
        <w:rPr>
          <w:rFonts w:ascii="Arial" w:eastAsia="Arial" w:hAnsi="Arial" w:cs="Arial"/>
          <w:color w:val="0033CC"/>
        </w:rPr>
        <w:t xml:space="preserve"> of this Reviewer’s comments</w:t>
      </w:r>
      <w:r w:rsidR="00FC031D" w:rsidRPr="004F10DD">
        <w:rPr>
          <w:rFonts w:ascii="Arial" w:eastAsia="Arial" w:hAnsi="Arial" w:cs="Arial"/>
          <w:color w:val="0033CC"/>
        </w:rPr>
        <w:t xml:space="preserve">, here we demonstrate objectively and based on direct evidence, </w:t>
      </w:r>
      <w:r w:rsidR="007B749E" w:rsidRPr="004F10DD">
        <w:rPr>
          <w:rFonts w:ascii="Arial" w:eastAsia="Arial" w:hAnsi="Arial" w:cs="Arial"/>
          <w:color w:val="0033CC"/>
        </w:rPr>
        <w:t xml:space="preserve">the importance of matched WBC sequencing as </w:t>
      </w:r>
      <w:r w:rsidR="00FC031D" w:rsidRPr="004F10DD">
        <w:rPr>
          <w:rFonts w:ascii="Arial" w:eastAsia="Arial" w:hAnsi="Arial" w:cs="Arial"/>
          <w:color w:val="0033CC"/>
        </w:rPr>
        <w:t>&gt;</w:t>
      </w:r>
      <w:r w:rsidR="007B749E" w:rsidRPr="004F10DD">
        <w:rPr>
          <w:rFonts w:ascii="Arial" w:eastAsia="Arial" w:hAnsi="Arial" w:cs="Arial"/>
          <w:color w:val="0033CC"/>
        </w:rPr>
        <w:t xml:space="preserve">50% of the mutations identified in cfDNA of cancer patients actually originate from CH. This </w:t>
      </w:r>
      <w:r w:rsidR="00FC031D" w:rsidRPr="004F10DD">
        <w:rPr>
          <w:rFonts w:ascii="Arial" w:eastAsia="Arial" w:hAnsi="Arial" w:cs="Arial"/>
          <w:color w:val="0033CC"/>
        </w:rPr>
        <w:t xml:space="preserve">novel and </w:t>
      </w:r>
      <w:r w:rsidR="009206A4" w:rsidRPr="004F10DD">
        <w:rPr>
          <w:rFonts w:ascii="Arial" w:eastAsia="Arial" w:hAnsi="Arial" w:cs="Arial"/>
          <w:color w:val="0033CC"/>
        </w:rPr>
        <w:t xml:space="preserve">important </w:t>
      </w:r>
      <w:r w:rsidR="00FC031D" w:rsidRPr="004F10DD">
        <w:rPr>
          <w:rFonts w:ascii="Arial" w:eastAsia="Arial" w:hAnsi="Arial" w:cs="Arial"/>
          <w:color w:val="0033CC"/>
        </w:rPr>
        <w:t xml:space="preserve">observation is not of mere academic interest, as this </w:t>
      </w:r>
      <w:r w:rsidR="009206A4" w:rsidRPr="004F10DD">
        <w:rPr>
          <w:rFonts w:ascii="Arial" w:eastAsia="Arial" w:hAnsi="Arial" w:cs="Arial"/>
          <w:color w:val="0033CC"/>
        </w:rPr>
        <w:t xml:space="preserve">finding </w:t>
      </w:r>
      <w:r w:rsidR="00FC031D" w:rsidRPr="004F10DD">
        <w:rPr>
          <w:rFonts w:ascii="Arial" w:eastAsia="Arial" w:hAnsi="Arial" w:cs="Arial"/>
          <w:color w:val="0033CC"/>
        </w:rPr>
        <w:t xml:space="preserve">illustrates one of </w:t>
      </w:r>
      <w:r w:rsidR="009206A4" w:rsidRPr="004F10DD">
        <w:rPr>
          <w:rFonts w:ascii="Arial" w:eastAsia="Arial" w:hAnsi="Arial" w:cs="Arial"/>
          <w:color w:val="0033CC"/>
        </w:rPr>
        <w:t xml:space="preserve">the </w:t>
      </w:r>
      <w:r w:rsidR="00C80ED4" w:rsidRPr="004F10DD">
        <w:rPr>
          <w:rFonts w:ascii="Arial" w:eastAsia="Arial" w:hAnsi="Arial" w:cs="Arial"/>
          <w:color w:val="0033CC"/>
        </w:rPr>
        <w:t xml:space="preserve">technical </w:t>
      </w:r>
      <w:r w:rsidR="00FC031D" w:rsidRPr="004F10DD">
        <w:rPr>
          <w:rFonts w:ascii="Arial" w:eastAsia="Arial" w:hAnsi="Arial" w:cs="Arial"/>
          <w:color w:val="0033CC"/>
        </w:rPr>
        <w:t xml:space="preserve">pitfalls </w:t>
      </w:r>
      <w:r w:rsidR="009206A4" w:rsidRPr="004F10DD">
        <w:rPr>
          <w:rFonts w:ascii="Arial" w:eastAsia="Arial" w:hAnsi="Arial" w:cs="Arial"/>
          <w:color w:val="0033CC"/>
        </w:rPr>
        <w:t xml:space="preserve">of the majority of </w:t>
      </w:r>
      <w:r w:rsidR="00C80ED4" w:rsidRPr="004F10DD">
        <w:rPr>
          <w:rFonts w:ascii="Arial" w:eastAsia="Arial" w:hAnsi="Arial" w:cs="Arial"/>
          <w:color w:val="0033CC"/>
        </w:rPr>
        <w:t>currently available, either commercial or academic</w:t>
      </w:r>
      <w:r w:rsidR="00820999" w:rsidRPr="004F10DD">
        <w:rPr>
          <w:rFonts w:ascii="Arial" w:eastAsia="Arial" w:hAnsi="Arial" w:cs="Arial"/>
          <w:color w:val="0033CC"/>
        </w:rPr>
        <w:t xml:space="preserve">, </w:t>
      </w:r>
      <w:r w:rsidR="009206A4" w:rsidRPr="004F10DD">
        <w:rPr>
          <w:rFonts w:ascii="Arial" w:eastAsia="Arial" w:hAnsi="Arial" w:cs="Arial"/>
          <w:color w:val="0033CC"/>
        </w:rPr>
        <w:t xml:space="preserve">cfDNA assays such as </w:t>
      </w:r>
      <w:r w:rsidR="00C80ED4" w:rsidRPr="004F10DD">
        <w:rPr>
          <w:rFonts w:ascii="Arial" w:eastAsia="Arial" w:hAnsi="Arial" w:cs="Arial"/>
          <w:color w:val="0033CC"/>
        </w:rPr>
        <w:t>Guardant</w:t>
      </w:r>
      <w:r w:rsidR="00141484" w:rsidRPr="004F10DD">
        <w:rPr>
          <w:rFonts w:ascii="Arial" w:eastAsia="Arial" w:hAnsi="Arial" w:cs="Arial"/>
          <w:color w:val="0033CC"/>
        </w:rPr>
        <w:t xml:space="preserve"> G</w:t>
      </w:r>
      <w:r w:rsidR="00C80ED4" w:rsidRPr="004F10DD">
        <w:rPr>
          <w:rFonts w:ascii="Arial" w:eastAsia="Arial" w:hAnsi="Arial" w:cs="Arial"/>
          <w:color w:val="0033CC"/>
        </w:rPr>
        <w:t xml:space="preserve">360 or </w:t>
      </w:r>
      <w:proofErr w:type="spellStart"/>
      <w:r w:rsidR="00C80ED4" w:rsidRPr="004F10DD">
        <w:rPr>
          <w:rFonts w:ascii="Arial" w:eastAsia="Arial" w:hAnsi="Arial" w:cs="Arial"/>
          <w:color w:val="0033CC"/>
        </w:rPr>
        <w:t>FoundationOne</w:t>
      </w:r>
      <w:proofErr w:type="spellEnd"/>
      <w:r w:rsidR="00C80ED4" w:rsidRPr="004F10DD">
        <w:rPr>
          <w:rFonts w:ascii="Arial" w:eastAsia="Arial" w:hAnsi="Arial" w:cs="Arial"/>
          <w:color w:val="0033CC"/>
        </w:rPr>
        <w:t xml:space="preserve"> Liquid</w:t>
      </w:r>
      <w:r w:rsidR="00FC031D" w:rsidRPr="004F10DD">
        <w:rPr>
          <w:rFonts w:ascii="Arial" w:eastAsia="Arial" w:hAnsi="Arial" w:cs="Arial"/>
          <w:color w:val="0033CC"/>
        </w:rPr>
        <w:t>,</w:t>
      </w:r>
      <w:r w:rsidR="00C80ED4" w:rsidRPr="004F10DD">
        <w:rPr>
          <w:rFonts w:ascii="Arial" w:eastAsia="Arial" w:hAnsi="Arial" w:cs="Arial"/>
          <w:color w:val="0033CC"/>
        </w:rPr>
        <w:t xml:space="preserve"> </w:t>
      </w:r>
      <w:r w:rsidR="00CC791E" w:rsidRPr="004F10DD">
        <w:rPr>
          <w:rFonts w:ascii="Arial" w:eastAsia="Arial" w:hAnsi="Arial" w:cs="Arial"/>
          <w:color w:val="0033CC"/>
        </w:rPr>
        <w:t xml:space="preserve">which </w:t>
      </w:r>
      <w:r w:rsidR="009206A4" w:rsidRPr="004F10DD">
        <w:rPr>
          <w:rFonts w:ascii="Arial" w:eastAsia="Arial" w:hAnsi="Arial" w:cs="Arial"/>
          <w:color w:val="0033CC"/>
        </w:rPr>
        <w:t>do not utilize matched WBC sequencing</w:t>
      </w:r>
      <w:r w:rsidR="00FC031D" w:rsidRPr="004F10DD">
        <w:rPr>
          <w:rFonts w:ascii="Arial" w:eastAsia="Arial" w:hAnsi="Arial" w:cs="Arial"/>
          <w:color w:val="0033CC"/>
        </w:rPr>
        <w:t xml:space="preserve"> and despite the formidable computational and bioinformatics approaches employed to filter out the </w:t>
      </w:r>
      <w:r w:rsidR="00233594" w:rsidRPr="004F10DD">
        <w:rPr>
          <w:rFonts w:ascii="Arial" w:eastAsia="Arial" w:hAnsi="Arial" w:cs="Arial"/>
          <w:color w:val="0033CC"/>
        </w:rPr>
        <w:t>`</w:t>
      </w:r>
      <w:r w:rsidR="00FC031D" w:rsidRPr="004F10DD">
        <w:rPr>
          <w:rFonts w:ascii="Arial" w:eastAsia="Arial" w:hAnsi="Arial" w:cs="Arial"/>
          <w:color w:val="0033CC"/>
        </w:rPr>
        <w:t>noise</w:t>
      </w:r>
      <w:r w:rsidR="00233594" w:rsidRPr="004F10DD">
        <w:rPr>
          <w:rFonts w:ascii="Arial" w:eastAsia="Arial" w:hAnsi="Arial" w:cs="Arial"/>
          <w:color w:val="0033CC"/>
        </w:rPr>
        <w:t>`</w:t>
      </w:r>
      <w:r w:rsidR="00FC031D" w:rsidRPr="004F10DD">
        <w:rPr>
          <w:rFonts w:ascii="Arial" w:eastAsia="Arial" w:hAnsi="Arial" w:cs="Arial"/>
          <w:color w:val="0033CC"/>
        </w:rPr>
        <w:t xml:space="preserve">, somatic mutations related to CH or other forms of somatic mosaicism may </w:t>
      </w:r>
      <w:r w:rsidR="00AE27CD" w:rsidRPr="004F10DD">
        <w:rPr>
          <w:rFonts w:ascii="Arial" w:eastAsia="Arial" w:hAnsi="Arial" w:cs="Arial"/>
          <w:color w:val="0033CC"/>
        </w:rPr>
        <w:t xml:space="preserve">still </w:t>
      </w:r>
      <w:r w:rsidR="00FC031D" w:rsidRPr="004F10DD">
        <w:rPr>
          <w:rFonts w:ascii="Arial" w:eastAsia="Arial" w:hAnsi="Arial" w:cs="Arial"/>
          <w:color w:val="0033CC"/>
        </w:rPr>
        <w:t>be included in the reports</w:t>
      </w:r>
      <w:r w:rsidR="009206A4" w:rsidRPr="004F10DD">
        <w:rPr>
          <w:rFonts w:ascii="Arial" w:eastAsia="Arial" w:hAnsi="Arial" w:cs="Arial"/>
          <w:color w:val="0033CC"/>
        </w:rPr>
        <w:t>.</w:t>
      </w:r>
    </w:p>
    <w:p w14:paraId="6D068610" w14:textId="77777777" w:rsidR="00141484" w:rsidRPr="004F10DD" w:rsidRDefault="00141484" w:rsidP="00A7225E">
      <w:pPr>
        <w:spacing w:after="0" w:line="240" w:lineRule="auto"/>
        <w:jc w:val="both"/>
        <w:rPr>
          <w:rFonts w:ascii="Arial" w:eastAsia="Arial" w:hAnsi="Arial" w:cs="Arial"/>
          <w:color w:val="0033CC"/>
        </w:rPr>
      </w:pPr>
    </w:p>
    <w:p w14:paraId="338FA887" w14:textId="2426A1E4" w:rsidR="0035073C" w:rsidRPr="004F10DD" w:rsidRDefault="009206A4" w:rsidP="00A7225E">
      <w:pPr>
        <w:spacing w:after="0" w:line="240" w:lineRule="auto"/>
        <w:jc w:val="both"/>
        <w:rPr>
          <w:rFonts w:ascii="Arial" w:eastAsia="Arial" w:hAnsi="Arial" w:cs="Arial"/>
          <w:color w:val="0033CC"/>
        </w:rPr>
      </w:pPr>
      <w:r w:rsidRPr="004F10DD">
        <w:rPr>
          <w:rFonts w:ascii="Arial" w:eastAsia="Arial" w:hAnsi="Arial" w:cs="Arial"/>
          <w:color w:val="0033CC"/>
        </w:rPr>
        <w:t>To highlight this issue</w:t>
      </w:r>
      <w:r w:rsidR="00C80ED4" w:rsidRPr="004F10DD">
        <w:rPr>
          <w:rFonts w:ascii="Arial" w:eastAsia="Arial" w:hAnsi="Arial" w:cs="Arial"/>
          <w:color w:val="0033CC"/>
        </w:rPr>
        <w:t>,</w:t>
      </w:r>
      <w:r w:rsidRPr="004F10DD">
        <w:rPr>
          <w:rFonts w:ascii="Arial" w:eastAsia="Arial" w:hAnsi="Arial" w:cs="Arial"/>
          <w:color w:val="0033CC"/>
        </w:rPr>
        <w:t xml:space="preserve"> we restricted our analysis to the </w:t>
      </w:r>
      <w:r w:rsidR="00C80ED4" w:rsidRPr="004F10DD">
        <w:rPr>
          <w:rFonts w:ascii="Arial" w:eastAsia="Arial" w:hAnsi="Arial" w:cs="Arial"/>
          <w:color w:val="0033CC"/>
        </w:rPr>
        <w:t>73</w:t>
      </w:r>
      <w:r w:rsidRPr="004F10DD">
        <w:rPr>
          <w:rFonts w:ascii="Arial" w:eastAsia="Arial" w:hAnsi="Arial" w:cs="Arial"/>
          <w:color w:val="0033CC"/>
        </w:rPr>
        <w:t xml:space="preserve"> genes included in the Guardant G360 assa</w:t>
      </w:r>
      <w:r w:rsidR="00141484" w:rsidRPr="004F10DD">
        <w:rPr>
          <w:rFonts w:ascii="Arial" w:eastAsia="Arial" w:hAnsi="Arial" w:cs="Arial"/>
          <w:color w:val="0033CC"/>
        </w:rPr>
        <w:t>y</w:t>
      </w:r>
      <w:r w:rsidR="00BF14D2" w:rsidRPr="004F10DD">
        <w:rPr>
          <w:rFonts w:ascii="Arial" w:eastAsia="Arial" w:hAnsi="Arial" w:cs="Arial"/>
          <w:color w:val="0033CC"/>
        </w:rPr>
        <w:t xml:space="preserve"> </w:t>
      </w:r>
      <w:r w:rsidR="00BF14D2" w:rsidRPr="00F67B34">
        <w:rPr>
          <w:rFonts w:ascii="Arial" w:eastAsia="Arial" w:hAnsi="Arial" w:cs="Arial"/>
          <w:color w:val="0033CC"/>
        </w:rPr>
        <w:t>(</w:t>
      </w:r>
      <w:r w:rsidR="00816557" w:rsidRPr="004F10DD">
        <w:rPr>
          <w:rFonts w:ascii="Arial" w:eastAsia="Arial" w:hAnsi="Arial" w:cs="Arial"/>
          <w:b/>
          <w:color w:val="0033CC"/>
        </w:rPr>
        <w:t xml:space="preserve">Response to Reviewers </w:t>
      </w:r>
      <w:r w:rsidR="00BF14D2" w:rsidRPr="00EE3667">
        <w:rPr>
          <w:rFonts w:ascii="Arial" w:eastAsia="Arial" w:hAnsi="Arial" w:cs="Arial"/>
          <w:b/>
          <w:color w:val="0033CC"/>
        </w:rPr>
        <w:t>Figure 1</w:t>
      </w:r>
      <w:r w:rsidR="00BF14D2" w:rsidRPr="00F67B34">
        <w:rPr>
          <w:rFonts w:ascii="Arial" w:eastAsia="Arial" w:hAnsi="Arial" w:cs="Arial"/>
          <w:color w:val="0033CC"/>
        </w:rPr>
        <w:t>)</w:t>
      </w:r>
      <w:r w:rsidRPr="004F10DD">
        <w:rPr>
          <w:rFonts w:ascii="Arial" w:eastAsia="Arial" w:hAnsi="Arial" w:cs="Arial"/>
          <w:color w:val="0033CC"/>
        </w:rPr>
        <w:t xml:space="preserve">. </w:t>
      </w:r>
      <w:r w:rsidR="00141484" w:rsidRPr="004F10DD">
        <w:rPr>
          <w:rFonts w:ascii="Arial" w:eastAsia="Arial" w:hAnsi="Arial" w:cs="Arial"/>
          <w:color w:val="0033CC"/>
        </w:rPr>
        <w:t>In 113 of the 114 non-hypermutated patients, at least 1 mutation detected in cfDNA is CH-derived whilst in total, 169</w:t>
      </w:r>
      <w:r w:rsidR="00C80ED4" w:rsidRPr="004F10DD">
        <w:rPr>
          <w:rFonts w:ascii="Arial" w:eastAsia="Arial" w:hAnsi="Arial" w:cs="Arial"/>
          <w:color w:val="0033CC"/>
        </w:rPr>
        <w:t xml:space="preserve"> of </w:t>
      </w:r>
      <w:r w:rsidR="00141484" w:rsidRPr="004F10DD">
        <w:rPr>
          <w:rFonts w:ascii="Arial" w:eastAsia="Arial" w:hAnsi="Arial" w:cs="Arial"/>
          <w:color w:val="0033CC"/>
        </w:rPr>
        <w:t>471</w:t>
      </w:r>
      <w:r w:rsidR="00C80ED4" w:rsidRPr="004F10DD">
        <w:rPr>
          <w:rFonts w:ascii="Arial" w:eastAsia="Arial" w:hAnsi="Arial" w:cs="Arial"/>
          <w:color w:val="0033CC"/>
        </w:rPr>
        <w:t xml:space="preserve"> (</w:t>
      </w:r>
      <w:r w:rsidR="00141484" w:rsidRPr="004F10DD">
        <w:rPr>
          <w:rFonts w:ascii="Arial" w:eastAsia="Arial" w:hAnsi="Arial" w:cs="Arial"/>
          <w:color w:val="0033CC"/>
        </w:rPr>
        <w:t>35</w:t>
      </w:r>
      <w:r w:rsidR="00C80ED4" w:rsidRPr="004F10DD">
        <w:rPr>
          <w:rFonts w:ascii="Arial" w:eastAsia="Arial" w:hAnsi="Arial" w:cs="Arial"/>
          <w:color w:val="0033CC"/>
        </w:rPr>
        <w:t>.</w:t>
      </w:r>
      <w:r w:rsidR="00141484" w:rsidRPr="004F10DD">
        <w:rPr>
          <w:rFonts w:ascii="Arial" w:eastAsia="Arial" w:hAnsi="Arial" w:cs="Arial"/>
          <w:color w:val="0033CC"/>
        </w:rPr>
        <w:t>9</w:t>
      </w:r>
      <w:r w:rsidR="00C80ED4" w:rsidRPr="004F10DD">
        <w:rPr>
          <w:rFonts w:ascii="Arial" w:eastAsia="Arial" w:hAnsi="Arial" w:cs="Arial"/>
          <w:color w:val="0033CC"/>
        </w:rPr>
        <w:t xml:space="preserve">%) somatic </w:t>
      </w:r>
      <w:r w:rsidRPr="004F10DD">
        <w:rPr>
          <w:rFonts w:ascii="Arial" w:eastAsia="Arial" w:hAnsi="Arial" w:cs="Arial"/>
          <w:color w:val="0033CC"/>
        </w:rPr>
        <w:t xml:space="preserve">mutations </w:t>
      </w:r>
      <w:r w:rsidR="00C80ED4" w:rsidRPr="004F10DD">
        <w:rPr>
          <w:rFonts w:ascii="Arial" w:eastAsia="Arial" w:hAnsi="Arial" w:cs="Arial"/>
          <w:color w:val="0033CC"/>
        </w:rPr>
        <w:t>detected</w:t>
      </w:r>
      <w:r w:rsidRPr="004F10DD">
        <w:rPr>
          <w:rFonts w:ascii="Arial" w:eastAsia="Arial" w:hAnsi="Arial" w:cs="Arial"/>
          <w:color w:val="0033CC"/>
        </w:rPr>
        <w:t xml:space="preserve"> in </w:t>
      </w:r>
      <w:r w:rsidR="00141484" w:rsidRPr="004F10DD">
        <w:rPr>
          <w:rFonts w:ascii="Arial" w:eastAsia="Arial" w:hAnsi="Arial" w:cs="Arial"/>
          <w:color w:val="0033CC"/>
        </w:rPr>
        <w:t xml:space="preserve">the </w:t>
      </w:r>
      <w:r w:rsidRPr="004F10DD">
        <w:rPr>
          <w:rFonts w:ascii="Arial" w:eastAsia="Arial" w:hAnsi="Arial" w:cs="Arial"/>
          <w:color w:val="0033CC"/>
        </w:rPr>
        <w:t xml:space="preserve">cfDNA </w:t>
      </w:r>
      <w:r w:rsidR="00141484" w:rsidRPr="004F10DD">
        <w:rPr>
          <w:rFonts w:ascii="Arial" w:eastAsia="Arial" w:hAnsi="Arial" w:cs="Arial"/>
          <w:color w:val="0033CC"/>
        </w:rPr>
        <w:t xml:space="preserve">of non-hypermutated patients </w:t>
      </w:r>
      <w:r w:rsidRPr="004F10DD">
        <w:rPr>
          <w:rFonts w:ascii="Arial" w:eastAsia="Arial" w:hAnsi="Arial" w:cs="Arial"/>
          <w:color w:val="0033CC"/>
        </w:rPr>
        <w:t xml:space="preserve">were also found in WBC and were not </w:t>
      </w:r>
      <w:r w:rsidR="00C80ED4" w:rsidRPr="004F10DD">
        <w:rPr>
          <w:rFonts w:ascii="Arial" w:eastAsia="Arial" w:hAnsi="Arial" w:cs="Arial"/>
          <w:color w:val="0033CC"/>
        </w:rPr>
        <w:t>detected</w:t>
      </w:r>
      <w:r w:rsidRPr="004F10DD">
        <w:rPr>
          <w:rFonts w:ascii="Arial" w:eastAsia="Arial" w:hAnsi="Arial" w:cs="Arial"/>
          <w:color w:val="0033CC"/>
        </w:rPr>
        <w:t xml:space="preserve"> in the matched tumor</w:t>
      </w:r>
      <w:r w:rsidR="00CC791E" w:rsidRPr="004F10DD">
        <w:rPr>
          <w:rFonts w:ascii="Arial" w:eastAsia="Arial" w:hAnsi="Arial" w:cs="Arial"/>
          <w:color w:val="0033CC"/>
        </w:rPr>
        <w:t xml:space="preserve"> biopsy</w:t>
      </w:r>
      <w:r w:rsidR="0035073C" w:rsidRPr="004F10DD">
        <w:rPr>
          <w:rFonts w:ascii="Arial" w:eastAsia="Arial" w:hAnsi="Arial" w:cs="Arial"/>
          <w:color w:val="0033CC"/>
        </w:rPr>
        <w:t>, indicating that these mutations could have been</w:t>
      </w:r>
      <w:r w:rsidRPr="004F10DD">
        <w:rPr>
          <w:rFonts w:ascii="Arial" w:eastAsia="Arial" w:hAnsi="Arial" w:cs="Arial"/>
          <w:color w:val="0033CC"/>
        </w:rPr>
        <w:t xml:space="preserve"> </w:t>
      </w:r>
      <w:r w:rsidR="00C80ED4" w:rsidRPr="004F10DD">
        <w:rPr>
          <w:rFonts w:ascii="Arial" w:eastAsia="Arial" w:hAnsi="Arial" w:cs="Arial"/>
          <w:color w:val="0033CC"/>
        </w:rPr>
        <w:t>erroneously reported</w:t>
      </w:r>
      <w:r w:rsidR="0035073C" w:rsidRPr="004F10DD">
        <w:rPr>
          <w:rFonts w:ascii="Arial" w:eastAsia="Arial" w:hAnsi="Arial" w:cs="Arial"/>
          <w:color w:val="0033CC"/>
        </w:rPr>
        <w:t xml:space="preserve"> as tumor derived.</w:t>
      </w:r>
    </w:p>
    <w:p w14:paraId="4259D7A3" w14:textId="77777777" w:rsidR="0035073C" w:rsidRPr="004F10DD" w:rsidRDefault="0035073C" w:rsidP="00A7225E">
      <w:pPr>
        <w:spacing w:after="0" w:line="240" w:lineRule="auto"/>
        <w:jc w:val="both"/>
        <w:rPr>
          <w:rFonts w:ascii="Arial" w:eastAsia="Arial" w:hAnsi="Arial" w:cs="Arial"/>
          <w:color w:val="0033CC"/>
        </w:rPr>
      </w:pPr>
    </w:p>
    <w:p w14:paraId="2710942F" w14:textId="293293E3" w:rsidR="00EE3667" w:rsidRDefault="0035073C"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We also annotated </w:t>
      </w:r>
      <w:r w:rsidR="000E22ED" w:rsidRPr="004F10DD">
        <w:rPr>
          <w:rFonts w:ascii="Arial" w:eastAsia="Arial" w:hAnsi="Arial" w:cs="Arial"/>
          <w:color w:val="0033CC"/>
        </w:rPr>
        <w:t xml:space="preserve">the </w:t>
      </w:r>
      <w:r w:rsidR="00C80ED4" w:rsidRPr="004F10DD">
        <w:rPr>
          <w:rFonts w:ascii="Arial" w:eastAsia="Arial" w:hAnsi="Arial" w:cs="Arial"/>
          <w:color w:val="0033CC"/>
        </w:rPr>
        <w:t>WBC-</w:t>
      </w:r>
      <w:r w:rsidRPr="004F10DD">
        <w:rPr>
          <w:rFonts w:ascii="Arial" w:eastAsia="Arial" w:hAnsi="Arial" w:cs="Arial"/>
          <w:color w:val="0033CC"/>
        </w:rPr>
        <w:t xml:space="preserve">matched </w:t>
      </w:r>
      <w:r w:rsidR="00C80ED4" w:rsidRPr="004F10DD">
        <w:rPr>
          <w:rFonts w:ascii="Arial" w:eastAsia="Arial" w:hAnsi="Arial" w:cs="Arial"/>
          <w:color w:val="0033CC"/>
        </w:rPr>
        <w:t>cfDNA</w:t>
      </w:r>
      <w:r w:rsidRPr="004F10DD">
        <w:rPr>
          <w:rFonts w:ascii="Arial" w:eastAsia="Arial" w:hAnsi="Arial" w:cs="Arial"/>
          <w:color w:val="0033CC"/>
        </w:rPr>
        <w:t xml:space="preserve"> </w:t>
      </w:r>
      <w:r w:rsidR="00C80ED4" w:rsidRPr="004F10DD">
        <w:rPr>
          <w:rFonts w:ascii="Arial" w:eastAsia="Arial" w:hAnsi="Arial" w:cs="Arial"/>
          <w:color w:val="0033CC"/>
        </w:rPr>
        <w:t>somatic mutations</w:t>
      </w:r>
      <w:r w:rsidRPr="004F10DD">
        <w:rPr>
          <w:rFonts w:ascii="Arial" w:eastAsia="Arial" w:hAnsi="Arial" w:cs="Arial"/>
          <w:color w:val="0033CC"/>
        </w:rPr>
        <w:t xml:space="preserve"> </w:t>
      </w:r>
      <w:r w:rsidR="00C80ED4" w:rsidRPr="004F10DD">
        <w:rPr>
          <w:rFonts w:ascii="Arial" w:eastAsia="Arial" w:hAnsi="Arial" w:cs="Arial"/>
          <w:color w:val="0033CC"/>
        </w:rPr>
        <w:t>using</w:t>
      </w:r>
      <w:r w:rsidRPr="004F10DD">
        <w:rPr>
          <w:rFonts w:ascii="Arial" w:eastAsia="Arial" w:hAnsi="Arial" w:cs="Arial"/>
          <w:color w:val="0033CC"/>
        </w:rPr>
        <w:t xml:space="preserve"> the MSK </w:t>
      </w:r>
      <w:proofErr w:type="spellStart"/>
      <w:r w:rsidRPr="004F10DD">
        <w:rPr>
          <w:rFonts w:ascii="Arial" w:eastAsia="Arial" w:hAnsi="Arial" w:cs="Arial"/>
          <w:color w:val="0033CC"/>
        </w:rPr>
        <w:t>OncoK</w:t>
      </w:r>
      <w:r w:rsidR="00EA5B4D" w:rsidRPr="004F10DD">
        <w:rPr>
          <w:rFonts w:ascii="Arial" w:eastAsia="Arial" w:hAnsi="Arial" w:cs="Arial"/>
          <w:color w:val="0033CC"/>
        </w:rPr>
        <w:t>B</w:t>
      </w:r>
      <w:proofErr w:type="spellEnd"/>
      <w:r w:rsidRPr="004F10DD">
        <w:rPr>
          <w:rFonts w:ascii="Arial" w:eastAsia="Arial" w:hAnsi="Arial" w:cs="Arial"/>
          <w:color w:val="0033CC"/>
        </w:rPr>
        <w:t xml:space="preserve"> knowledgebase (</w:t>
      </w:r>
      <w:r w:rsidR="00BF14D2" w:rsidRPr="004F10DD">
        <w:rPr>
          <w:rFonts w:ascii="Arial" w:eastAsia="Arial" w:hAnsi="Arial" w:cs="Arial"/>
          <w:color w:val="0033CC"/>
        </w:rPr>
        <w:t xml:space="preserve">PMID: </w:t>
      </w:r>
      <w:r w:rsidR="00C80ED4" w:rsidRPr="004F10DD">
        <w:rPr>
          <w:rFonts w:ascii="Arial" w:eastAsia="Arial" w:hAnsi="Arial" w:cs="Arial"/>
          <w:color w:val="0033CC"/>
        </w:rPr>
        <w:t>28890946</w:t>
      </w:r>
      <w:r w:rsidRPr="004F10DD">
        <w:rPr>
          <w:rFonts w:ascii="Arial" w:eastAsia="Arial" w:hAnsi="Arial" w:cs="Arial"/>
          <w:color w:val="0033CC"/>
        </w:rPr>
        <w:t>) to identify the pathogenic</w:t>
      </w:r>
      <w:r w:rsidR="00EA5B4D" w:rsidRPr="004F10DD">
        <w:rPr>
          <w:rFonts w:ascii="Arial" w:eastAsia="Arial" w:hAnsi="Arial" w:cs="Arial"/>
          <w:color w:val="0033CC"/>
        </w:rPr>
        <w:t xml:space="preserve"> or </w:t>
      </w:r>
      <w:r w:rsidRPr="004F10DD">
        <w:rPr>
          <w:rFonts w:ascii="Arial" w:eastAsia="Arial" w:hAnsi="Arial" w:cs="Arial"/>
          <w:color w:val="0033CC"/>
        </w:rPr>
        <w:t>likely pathogenic</w:t>
      </w:r>
      <w:r w:rsidR="00EA5B4D" w:rsidRPr="004F10DD">
        <w:rPr>
          <w:rFonts w:ascii="Arial" w:eastAsia="Arial" w:hAnsi="Arial" w:cs="Arial"/>
          <w:color w:val="0033CC"/>
        </w:rPr>
        <w:t xml:space="preserve"> </w:t>
      </w:r>
      <w:r w:rsidRPr="004F10DD">
        <w:rPr>
          <w:rFonts w:ascii="Arial" w:eastAsia="Arial" w:hAnsi="Arial" w:cs="Arial"/>
          <w:color w:val="0033CC"/>
        </w:rPr>
        <w:t>somatic mutations and provide the level of evidence for actionability of the WBC</w:t>
      </w:r>
      <w:r w:rsidR="00B322BF" w:rsidRPr="004F10DD">
        <w:rPr>
          <w:rFonts w:ascii="Arial" w:eastAsia="Arial" w:hAnsi="Arial" w:cs="Arial"/>
          <w:color w:val="0033CC"/>
        </w:rPr>
        <w:t>-matched</w:t>
      </w:r>
      <w:r w:rsidRPr="004F10DD">
        <w:rPr>
          <w:rFonts w:ascii="Arial" w:eastAsia="Arial" w:hAnsi="Arial" w:cs="Arial"/>
          <w:color w:val="0033CC"/>
        </w:rPr>
        <w:t xml:space="preserve"> alterations. As depicted below</w:t>
      </w:r>
      <w:r w:rsidR="00CC791E" w:rsidRPr="004F10DD">
        <w:rPr>
          <w:rFonts w:ascii="Arial" w:eastAsia="Arial" w:hAnsi="Arial" w:cs="Arial"/>
          <w:color w:val="0033CC"/>
        </w:rPr>
        <w:t xml:space="preserve"> (see </w:t>
      </w:r>
      <w:r w:rsidR="00CC791E" w:rsidRPr="00EE3667">
        <w:rPr>
          <w:rFonts w:ascii="Arial" w:eastAsia="Arial" w:hAnsi="Arial" w:cs="Arial"/>
          <w:b/>
          <w:color w:val="0033CC"/>
        </w:rPr>
        <w:t>Response to Reviewers Table 1</w:t>
      </w:r>
      <w:r w:rsidR="00CC791E" w:rsidRPr="00EE3667">
        <w:rPr>
          <w:rFonts w:ascii="Arial" w:eastAsia="Arial" w:hAnsi="Arial" w:cs="Arial"/>
          <w:color w:val="0033CC"/>
        </w:rPr>
        <w:t xml:space="preserve"> and</w:t>
      </w:r>
      <w:r w:rsidR="00205B5D" w:rsidRPr="00EE3667">
        <w:rPr>
          <w:rFonts w:ascii="Arial" w:eastAsia="Arial" w:hAnsi="Arial" w:cs="Arial"/>
          <w:color w:val="0033CC"/>
        </w:rPr>
        <w:t xml:space="preserve"> </w:t>
      </w:r>
      <w:r w:rsidR="00CC791E" w:rsidRPr="00EE3667">
        <w:rPr>
          <w:rFonts w:ascii="Arial" w:eastAsia="Arial" w:hAnsi="Arial" w:cs="Arial"/>
          <w:b/>
          <w:color w:val="0033CC"/>
        </w:rPr>
        <w:t>2</w:t>
      </w:r>
      <w:r w:rsidR="00CC791E" w:rsidRPr="00EE3667">
        <w:rPr>
          <w:rFonts w:ascii="Arial" w:eastAsia="Arial" w:hAnsi="Arial" w:cs="Arial"/>
          <w:color w:val="0033CC"/>
        </w:rPr>
        <w:t>)</w:t>
      </w:r>
      <w:r w:rsidRPr="004F10DD">
        <w:rPr>
          <w:rFonts w:ascii="Arial" w:eastAsia="Arial" w:hAnsi="Arial" w:cs="Arial"/>
          <w:color w:val="0033CC"/>
        </w:rPr>
        <w:t>, in both cancer patients and healthy controls</w:t>
      </w:r>
      <w:r w:rsidR="00C80ED4" w:rsidRPr="004F10DD">
        <w:rPr>
          <w:rFonts w:ascii="Arial" w:eastAsia="Arial" w:hAnsi="Arial" w:cs="Arial"/>
          <w:color w:val="0033CC"/>
        </w:rPr>
        <w:t>,</w:t>
      </w:r>
      <w:r w:rsidRPr="004F10DD">
        <w:rPr>
          <w:rFonts w:ascii="Arial" w:eastAsia="Arial" w:hAnsi="Arial" w:cs="Arial"/>
          <w:color w:val="0033CC"/>
        </w:rPr>
        <w:t xml:space="preserve"> we identified </w:t>
      </w:r>
      <w:r w:rsidR="00EA5B4D" w:rsidRPr="004F10DD">
        <w:rPr>
          <w:rFonts w:ascii="Arial" w:eastAsia="Arial" w:hAnsi="Arial" w:cs="Arial"/>
          <w:color w:val="0033CC"/>
        </w:rPr>
        <w:t xml:space="preserve">likely pathogenic </w:t>
      </w:r>
      <w:r w:rsidRPr="004F10DD">
        <w:rPr>
          <w:rFonts w:ascii="Arial" w:eastAsia="Arial" w:hAnsi="Arial" w:cs="Arial"/>
          <w:color w:val="0033CC"/>
        </w:rPr>
        <w:t xml:space="preserve">WBC-matched cfDNA alterations. Considering the allele frequencies of these mutations, we expect almost all of these mutations to have been falsely reported as somatic tumor-derived cfDNA variants if matched WBC sequencing </w:t>
      </w:r>
      <w:r w:rsidR="00C80ED4" w:rsidRPr="004F10DD">
        <w:rPr>
          <w:rFonts w:ascii="Arial" w:eastAsia="Arial" w:hAnsi="Arial" w:cs="Arial"/>
          <w:color w:val="0033CC"/>
        </w:rPr>
        <w:t>had</w:t>
      </w:r>
      <w:r w:rsidRPr="004F10DD">
        <w:rPr>
          <w:rFonts w:ascii="Arial" w:eastAsia="Arial" w:hAnsi="Arial" w:cs="Arial"/>
          <w:color w:val="0033CC"/>
        </w:rPr>
        <w:t xml:space="preserve"> not been performed.</w:t>
      </w:r>
    </w:p>
    <w:p w14:paraId="14603353" w14:textId="77777777" w:rsidR="00EE3667" w:rsidRDefault="00EE3667">
      <w:pPr>
        <w:rPr>
          <w:rFonts w:ascii="Arial" w:eastAsia="Arial" w:hAnsi="Arial" w:cs="Arial"/>
          <w:color w:val="0033CC"/>
        </w:rPr>
      </w:pPr>
      <w:r>
        <w:rPr>
          <w:rFonts w:ascii="Arial" w:eastAsia="Arial" w:hAnsi="Arial" w:cs="Arial"/>
          <w:color w:val="0033CC"/>
        </w:rPr>
        <w:br w:type="page"/>
      </w:r>
    </w:p>
    <w:p w14:paraId="44BF0A2A" w14:textId="7686ACAB" w:rsidR="000E22ED" w:rsidRDefault="008A5631" w:rsidP="00EE3667">
      <w:pPr>
        <w:spacing w:after="0"/>
        <w:jc w:val="both"/>
        <w:rPr>
          <w:rFonts w:ascii="Arial" w:eastAsia="Arial" w:hAnsi="Arial" w:cs="Arial"/>
          <w:color w:val="0033CC"/>
          <w:sz w:val="20"/>
          <w:szCs w:val="20"/>
        </w:rPr>
      </w:pPr>
      <w:r w:rsidRPr="004F10DD">
        <w:rPr>
          <w:rFonts w:ascii="Arial" w:eastAsia="Arial" w:hAnsi="Arial" w:cs="Arial"/>
          <w:b/>
          <w:noProof/>
          <w:color w:val="0033CC"/>
        </w:rPr>
        <w:lastRenderedPageBreak/>
        <w:drawing>
          <wp:anchor distT="0" distB="0" distL="114300" distR="114300" simplePos="0" relativeHeight="251712512" behindDoc="0" locked="0" layoutInCell="1" allowOverlap="1" wp14:anchorId="1BC63D16" wp14:editId="41C4475B">
            <wp:simplePos x="0" y="0"/>
            <wp:positionH relativeFrom="margin">
              <wp:posOffset>1842829</wp:posOffset>
            </wp:positionH>
            <wp:positionV relativeFrom="margin">
              <wp:align>top</wp:align>
            </wp:positionV>
            <wp:extent cx="3472815" cy="297370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01.png"/>
                    <pic:cNvPicPr/>
                  </pic:nvPicPr>
                  <pic:blipFill rotWithShape="1">
                    <a:blip r:embed="rId8" cstate="print">
                      <a:extLst>
                        <a:ext uri="{28A0092B-C50C-407E-A947-70E740481C1C}">
                          <a14:useLocalDpi xmlns:a14="http://schemas.microsoft.com/office/drawing/2010/main" val="0"/>
                        </a:ext>
                      </a:extLst>
                    </a:blip>
                    <a:srcRect t="12796" b="1565"/>
                    <a:stretch/>
                  </pic:blipFill>
                  <pic:spPr bwMode="auto">
                    <a:xfrm>
                      <a:off x="0" y="0"/>
                      <a:ext cx="3472815" cy="2973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16557" w:rsidRPr="004F10DD">
        <w:rPr>
          <w:rFonts w:ascii="Arial" w:eastAsia="Arial" w:hAnsi="Arial" w:cs="Arial"/>
          <w:b/>
          <w:color w:val="0033CC"/>
          <w:sz w:val="20"/>
          <w:szCs w:val="20"/>
        </w:rPr>
        <w:t xml:space="preserve">Response to Reviewers </w:t>
      </w:r>
      <w:r w:rsidR="00B322BF" w:rsidRPr="004F10DD">
        <w:rPr>
          <w:rFonts w:ascii="Arial" w:eastAsia="Arial" w:hAnsi="Arial" w:cs="Arial"/>
          <w:b/>
          <w:color w:val="0033CC"/>
          <w:sz w:val="20"/>
          <w:szCs w:val="20"/>
        </w:rPr>
        <w:t xml:space="preserve">Figure </w:t>
      </w:r>
      <w:r w:rsidR="00EA5B4D" w:rsidRPr="004F10DD">
        <w:rPr>
          <w:rFonts w:ascii="Arial" w:eastAsia="Arial" w:hAnsi="Arial" w:cs="Arial"/>
          <w:b/>
          <w:color w:val="0033CC"/>
          <w:sz w:val="20"/>
          <w:szCs w:val="20"/>
        </w:rPr>
        <w:t>1: Distribution of the different categories of cfDNA somatic mutations.</w:t>
      </w:r>
      <w:r w:rsidR="00EA5B4D" w:rsidRPr="004F10DD">
        <w:rPr>
          <w:rFonts w:ascii="Arial" w:eastAsia="Arial" w:hAnsi="Arial" w:cs="Arial"/>
          <w:color w:val="0033CC"/>
          <w:sz w:val="20"/>
          <w:szCs w:val="20"/>
        </w:rPr>
        <w:t xml:space="preserve"> The list of somatic cfDNA variants were restricted to those occurring in an</w:t>
      </w:r>
      <w:r w:rsidR="005D3701" w:rsidRPr="004F10DD">
        <w:rPr>
          <w:rFonts w:ascii="Arial" w:eastAsia="Arial" w:hAnsi="Arial" w:cs="Arial"/>
          <w:color w:val="0033CC"/>
          <w:sz w:val="20"/>
          <w:szCs w:val="20"/>
        </w:rPr>
        <w:t>y</w:t>
      </w:r>
      <w:r w:rsidR="00EA5B4D" w:rsidRPr="004F10DD">
        <w:rPr>
          <w:rFonts w:ascii="Arial" w:eastAsia="Arial" w:hAnsi="Arial" w:cs="Arial"/>
          <w:color w:val="0033CC"/>
          <w:sz w:val="20"/>
          <w:szCs w:val="20"/>
        </w:rPr>
        <w:t xml:space="preserve"> exo</w:t>
      </w:r>
      <w:bookmarkStart w:id="2" w:name="_GoBack"/>
      <w:bookmarkEnd w:id="2"/>
      <w:r w:rsidR="00EA5B4D" w:rsidRPr="004F10DD">
        <w:rPr>
          <w:rFonts w:ascii="Arial" w:eastAsia="Arial" w:hAnsi="Arial" w:cs="Arial"/>
          <w:color w:val="0033CC"/>
          <w:sz w:val="20"/>
          <w:szCs w:val="20"/>
        </w:rPr>
        <w:t xml:space="preserve">n of the 73 genes included in the Guardant </w:t>
      </w:r>
      <w:r w:rsidR="005D3701" w:rsidRPr="004F10DD">
        <w:rPr>
          <w:rFonts w:ascii="Arial" w:eastAsia="Arial" w:hAnsi="Arial" w:cs="Arial"/>
          <w:color w:val="0033CC"/>
          <w:sz w:val="20"/>
          <w:szCs w:val="20"/>
        </w:rPr>
        <w:t xml:space="preserve">G360 assay. </w:t>
      </w:r>
      <w:r w:rsidR="00EA5B4D" w:rsidRPr="004F10DD">
        <w:rPr>
          <w:rFonts w:ascii="Arial" w:eastAsia="Arial" w:hAnsi="Arial" w:cs="Arial"/>
          <w:color w:val="0033CC"/>
          <w:sz w:val="20"/>
          <w:szCs w:val="20"/>
        </w:rPr>
        <w:t xml:space="preserve">The colors indicate WBC-matched, tumor biopsy-matched, biopsy-subthreshold variants, and </w:t>
      </w:r>
      <w:proofErr w:type="spellStart"/>
      <w:r w:rsidR="00EA5B4D" w:rsidRPr="004F10DD">
        <w:rPr>
          <w:rFonts w:ascii="Arial" w:eastAsia="Arial" w:hAnsi="Arial" w:cs="Arial"/>
          <w:color w:val="0033CC"/>
          <w:sz w:val="20"/>
          <w:szCs w:val="20"/>
        </w:rPr>
        <w:t>VUSo</w:t>
      </w:r>
      <w:proofErr w:type="spellEnd"/>
      <w:r w:rsidR="00EA5B4D" w:rsidRPr="004F10DD">
        <w:rPr>
          <w:rFonts w:ascii="Arial" w:eastAsia="Arial" w:hAnsi="Arial" w:cs="Arial"/>
          <w:color w:val="0033CC"/>
          <w:sz w:val="20"/>
          <w:szCs w:val="20"/>
        </w:rPr>
        <w:t>.</w:t>
      </w:r>
      <w:r w:rsidR="005D3701" w:rsidRPr="004F10DD">
        <w:rPr>
          <w:rFonts w:ascii="Arial" w:eastAsia="Arial" w:hAnsi="Arial" w:cs="Arial"/>
          <w:color w:val="0033CC"/>
          <w:sz w:val="20"/>
          <w:szCs w:val="20"/>
        </w:rPr>
        <w:t xml:space="preserve"> 114 non-hypermutated patients were included in this analysis. One </w:t>
      </w:r>
      <w:r w:rsidR="000E22ED" w:rsidRPr="004F10DD">
        <w:rPr>
          <w:rFonts w:ascii="Arial" w:eastAsia="Arial" w:hAnsi="Arial" w:cs="Arial"/>
          <w:color w:val="0033CC"/>
          <w:sz w:val="20"/>
          <w:szCs w:val="20"/>
        </w:rPr>
        <w:t xml:space="preserve">breast </w:t>
      </w:r>
      <w:r w:rsidR="005D3701" w:rsidRPr="004F10DD">
        <w:rPr>
          <w:rFonts w:ascii="Arial" w:eastAsia="Arial" w:hAnsi="Arial" w:cs="Arial"/>
          <w:color w:val="0033CC"/>
          <w:sz w:val="20"/>
          <w:szCs w:val="20"/>
        </w:rPr>
        <w:t>cancer patient did not have any reported somatic cfDNA variant</w:t>
      </w:r>
      <w:r w:rsidR="000E22ED" w:rsidRPr="004F10DD">
        <w:rPr>
          <w:rFonts w:ascii="Arial" w:eastAsia="Arial" w:hAnsi="Arial" w:cs="Arial"/>
          <w:color w:val="0033CC"/>
          <w:sz w:val="20"/>
          <w:szCs w:val="20"/>
        </w:rPr>
        <w:t xml:space="preserve"> within the 73 genes</w:t>
      </w:r>
      <w:r w:rsidR="005D3701" w:rsidRPr="004F10DD">
        <w:rPr>
          <w:rFonts w:ascii="Arial" w:eastAsia="Arial" w:hAnsi="Arial" w:cs="Arial"/>
          <w:color w:val="0033CC"/>
          <w:sz w:val="20"/>
          <w:szCs w:val="20"/>
        </w:rPr>
        <w:t>.</w:t>
      </w:r>
    </w:p>
    <w:p w14:paraId="279B07CB" w14:textId="0186D157" w:rsidR="00EE3667" w:rsidRDefault="00EE3667" w:rsidP="00EE3667">
      <w:pPr>
        <w:spacing w:after="0"/>
        <w:jc w:val="both"/>
        <w:rPr>
          <w:rFonts w:ascii="Arial" w:eastAsia="Arial" w:hAnsi="Arial" w:cs="Arial"/>
          <w:color w:val="0033CC"/>
        </w:rPr>
      </w:pPr>
    </w:p>
    <w:p w14:paraId="2C199ADF" w14:textId="77777777" w:rsidR="00EE3667" w:rsidRPr="00EE3667" w:rsidRDefault="00EE3667" w:rsidP="00EE3667">
      <w:pPr>
        <w:spacing w:after="0"/>
        <w:jc w:val="both"/>
        <w:rPr>
          <w:rFonts w:ascii="Arial" w:eastAsia="Arial" w:hAnsi="Arial" w:cs="Arial"/>
          <w:color w:val="0033CC"/>
        </w:rPr>
      </w:pPr>
    </w:p>
    <w:p w14:paraId="16A87F43" w14:textId="28B97E9D" w:rsidR="00413E5F" w:rsidRPr="00EE3667" w:rsidRDefault="00816557" w:rsidP="00212D50">
      <w:pPr>
        <w:spacing w:after="0" w:line="240" w:lineRule="auto"/>
        <w:rPr>
          <w:rFonts w:ascii="Arial" w:eastAsia="Arial" w:hAnsi="Arial" w:cs="Arial"/>
          <w:color w:val="0033CC"/>
          <w:sz w:val="20"/>
          <w:szCs w:val="20"/>
        </w:rPr>
      </w:pPr>
      <w:r w:rsidRPr="00EE3667">
        <w:rPr>
          <w:rFonts w:ascii="Arial" w:eastAsia="Arial" w:hAnsi="Arial" w:cs="Arial"/>
          <w:b/>
          <w:color w:val="0033CC"/>
          <w:sz w:val="20"/>
          <w:szCs w:val="20"/>
        </w:rPr>
        <w:t xml:space="preserve">Response to Reviewers </w:t>
      </w:r>
      <w:r w:rsidR="00B4071F" w:rsidRPr="00EE3667">
        <w:rPr>
          <w:rFonts w:ascii="Arial" w:eastAsia="Arial" w:hAnsi="Arial" w:cs="Arial"/>
          <w:b/>
          <w:color w:val="0033CC"/>
          <w:sz w:val="20"/>
          <w:szCs w:val="20"/>
        </w:rPr>
        <w:t>Table 1</w:t>
      </w:r>
      <w:r w:rsidR="00253BD4" w:rsidRPr="00EE3667">
        <w:rPr>
          <w:rFonts w:ascii="Arial" w:eastAsia="Arial" w:hAnsi="Arial" w:cs="Arial"/>
          <w:b/>
          <w:color w:val="0033CC"/>
          <w:sz w:val="20"/>
          <w:szCs w:val="20"/>
        </w:rPr>
        <w:t xml:space="preserve"> (</w:t>
      </w:r>
      <w:r w:rsidR="00253BD4" w:rsidRPr="00F67B34">
        <w:rPr>
          <w:rFonts w:ascii="Arial" w:eastAsia="Arial" w:hAnsi="Arial" w:cs="Arial"/>
          <w:b/>
          <w:color w:val="0033CC"/>
          <w:sz w:val="20"/>
          <w:szCs w:val="20"/>
          <w:highlight w:val="yellow"/>
        </w:rPr>
        <w:t xml:space="preserve">Supplementary Table </w:t>
      </w:r>
      <w:r w:rsidR="00353AE8">
        <w:rPr>
          <w:rFonts w:ascii="Arial" w:eastAsia="Arial" w:hAnsi="Arial" w:cs="Arial"/>
          <w:b/>
          <w:color w:val="0033CC"/>
          <w:sz w:val="20"/>
          <w:szCs w:val="20"/>
          <w:highlight w:val="yellow"/>
        </w:rPr>
        <w:t>RR1</w:t>
      </w:r>
      <w:r w:rsidR="00253BD4" w:rsidRPr="00EE3667">
        <w:rPr>
          <w:rFonts w:ascii="Arial" w:eastAsia="Arial" w:hAnsi="Arial" w:cs="Arial"/>
          <w:b/>
          <w:color w:val="0033CC"/>
          <w:sz w:val="20"/>
          <w:szCs w:val="20"/>
        </w:rPr>
        <w:t xml:space="preserve"> of the revised manuscript)</w:t>
      </w:r>
      <w:r w:rsidR="00B4071F" w:rsidRPr="00EE3667">
        <w:rPr>
          <w:rFonts w:ascii="Arial" w:eastAsia="Arial" w:hAnsi="Arial" w:cs="Arial"/>
          <w:color w:val="0033CC"/>
          <w:sz w:val="20"/>
          <w:szCs w:val="20"/>
        </w:rPr>
        <w:t xml:space="preserve">: WBC-matched variants with highest level </w:t>
      </w:r>
      <w:proofErr w:type="spellStart"/>
      <w:r w:rsidR="00B4071F" w:rsidRPr="00EE3667">
        <w:rPr>
          <w:rFonts w:ascii="Arial" w:eastAsia="Arial" w:hAnsi="Arial" w:cs="Arial"/>
          <w:color w:val="0033CC"/>
          <w:sz w:val="20"/>
          <w:szCs w:val="20"/>
        </w:rPr>
        <w:t>OncoKB</w:t>
      </w:r>
      <w:proofErr w:type="spellEnd"/>
      <w:r w:rsidR="00B4071F" w:rsidRPr="00EE3667">
        <w:rPr>
          <w:rFonts w:ascii="Arial" w:eastAsia="Arial" w:hAnsi="Arial" w:cs="Arial"/>
          <w:color w:val="0033CC"/>
          <w:sz w:val="20"/>
          <w:szCs w:val="20"/>
        </w:rPr>
        <w:t xml:space="preserve"> annotation detected in cfDNA of cancer patients</w:t>
      </w:r>
      <w:r w:rsidR="00BF14D2" w:rsidRPr="00EE3667">
        <w:rPr>
          <w:rFonts w:ascii="Arial" w:eastAsia="Arial" w:hAnsi="Arial" w:cs="Arial"/>
          <w:color w:val="0033CC"/>
          <w:sz w:val="20"/>
          <w:szCs w:val="20"/>
        </w:rPr>
        <w:t>.</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416"/>
        <w:gridCol w:w="1030"/>
        <w:gridCol w:w="1199"/>
        <w:gridCol w:w="1007"/>
        <w:gridCol w:w="1008"/>
        <w:gridCol w:w="1008"/>
        <w:gridCol w:w="1007"/>
        <w:gridCol w:w="1008"/>
        <w:gridCol w:w="937"/>
        <w:gridCol w:w="1079"/>
      </w:tblGrid>
      <w:tr w:rsidR="00413E5F" w:rsidRPr="000E22ED" w14:paraId="00240DFD" w14:textId="77777777" w:rsidTr="005660E5">
        <w:trPr>
          <w:trHeight w:val="144"/>
        </w:trPr>
        <w:tc>
          <w:tcPr>
            <w:tcW w:w="1416" w:type="dxa"/>
            <w:shd w:val="clear" w:color="auto" w:fill="4D4D62"/>
            <w:tcMar>
              <w:top w:w="100" w:type="dxa"/>
              <w:left w:w="100" w:type="dxa"/>
              <w:bottom w:w="100" w:type="dxa"/>
              <w:right w:w="100" w:type="dxa"/>
            </w:tcMar>
            <w:vAlign w:val="center"/>
          </w:tcPr>
          <w:p w14:paraId="5926E78F" w14:textId="77777777" w:rsidR="00413E5F" w:rsidRPr="005660E5" w:rsidRDefault="00B4071F" w:rsidP="00A7225E">
            <w:pPr>
              <w:widowControl w:val="0"/>
              <w:spacing w:after="0" w:line="240" w:lineRule="auto"/>
              <w:jc w:val="both"/>
              <w:rPr>
                <w:rFonts w:ascii="Arial" w:eastAsia="Arial" w:hAnsi="Arial" w:cs="Arial"/>
                <w:color w:val="FFFFFF"/>
                <w:sz w:val="16"/>
                <w:szCs w:val="16"/>
              </w:rPr>
            </w:pPr>
            <w:r w:rsidRPr="005660E5">
              <w:rPr>
                <w:rFonts w:ascii="Arial" w:eastAsia="Arial" w:hAnsi="Arial" w:cs="Arial"/>
                <w:color w:val="FFFFFF"/>
                <w:sz w:val="16"/>
                <w:szCs w:val="16"/>
              </w:rPr>
              <w:t>Patient ID</w:t>
            </w:r>
          </w:p>
        </w:tc>
        <w:tc>
          <w:tcPr>
            <w:tcW w:w="1030" w:type="dxa"/>
            <w:shd w:val="clear" w:color="auto" w:fill="4D4D62"/>
            <w:tcMar>
              <w:top w:w="100" w:type="dxa"/>
              <w:left w:w="100" w:type="dxa"/>
              <w:bottom w:w="100" w:type="dxa"/>
              <w:right w:w="100" w:type="dxa"/>
            </w:tcMar>
            <w:vAlign w:val="center"/>
          </w:tcPr>
          <w:p w14:paraId="448E37F5"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Gene</w:t>
            </w:r>
          </w:p>
        </w:tc>
        <w:tc>
          <w:tcPr>
            <w:tcW w:w="1199" w:type="dxa"/>
            <w:shd w:val="clear" w:color="auto" w:fill="4D4D62"/>
            <w:tcMar>
              <w:top w:w="100" w:type="dxa"/>
              <w:left w:w="100" w:type="dxa"/>
              <w:bottom w:w="100" w:type="dxa"/>
              <w:right w:w="100" w:type="dxa"/>
            </w:tcMar>
            <w:vAlign w:val="center"/>
          </w:tcPr>
          <w:p w14:paraId="1F059822"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proofErr w:type="spellStart"/>
            <w:r w:rsidRPr="005660E5">
              <w:rPr>
                <w:rFonts w:ascii="Arial" w:eastAsia="Arial" w:hAnsi="Arial" w:cs="Arial"/>
                <w:color w:val="FFFFFF"/>
                <w:sz w:val="16"/>
                <w:szCs w:val="16"/>
              </w:rPr>
              <w:t>HGVSp</w:t>
            </w:r>
            <w:proofErr w:type="spellEnd"/>
          </w:p>
        </w:tc>
        <w:tc>
          <w:tcPr>
            <w:tcW w:w="1007" w:type="dxa"/>
            <w:shd w:val="clear" w:color="auto" w:fill="4D4D62"/>
            <w:tcMar>
              <w:top w:w="100" w:type="dxa"/>
              <w:left w:w="100" w:type="dxa"/>
              <w:bottom w:w="100" w:type="dxa"/>
              <w:right w:w="100" w:type="dxa"/>
            </w:tcMar>
            <w:vAlign w:val="center"/>
          </w:tcPr>
          <w:p w14:paraId="34AA19EF"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cfDNA depth</w:t>
            </w:r>
          </w:p>
        </w:tc>
        <w:tc>
          <w:tcPr>
            <w:tcW w:w="1008" w:type="dxa"/>
            <w:shd w:val="clear" w:color="auto" w:fill="4D4D62"/>
            <w:tcMar>
              <w:top w:w="100" w:type="dxa"/>
              <w:left w:w="100" w:type="dxa"/>
              <w:bottom w:w="100" w:type="dxa"/>
              <w:right w:w="100" w:type="dxa"/>
            </w:tcMar>
            <w:vAlign w:val="center"/>
          </w:tcPr>
          <w:p w14:paraId="7CB1A788"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cfDNA alt count</w:t>
            </w:r>
          </w:p>
        </w:tc>
        <w:tc>
          <w:tcPr>
            <w:tcW w:w="1008" w:type="dxa"/>
            <w:shd w:val="clear" w:color="auto" w:fill="4D4D62"/>
            <w:tcMar>
              <w:top w:w="100" w:type="dxa"/>
              <w:left w:w="100" w:type="dxa"/>
              <w:bottom w:w="100" w:type="dxa"/>
              <w:right w:w="100" w:type="dxa"/>
            </w:tcMar>
            <w:vAlign w:val="center"/>
          </w:tcPr>
          <w:p w14:paraId="46751813"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cfDNA VAF (%)</w:t>
            </w:r>
          </w:p>
        </w:tc>
        <w:tc>
          <w:tcPr>
            <w:tcW w:w="1007" w:type="dxa"/>
            <w:shd w:val="clear" w:color="auto" w:fill="4D4D62"/>
            <w:tcMar>
              <w:top w:w="100" w:type="dxa"/>
              <w:left w:w="100" w:type="dxa"/>
              <w:bottom w:w="100" w:type="dxa"/>
              <w:right w:w="100" w:type="dxa"/>
            </w:tcMar>
            <w:vAlign w:val="center"/>
          </w:tcPr>
          <w:p w14:paraId="15295A8F"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WBC depth</w:t>
            </w:r>
          </w:p>
        </w:tc>
        <w:tc>
          <w:tcPr>
            <w:tcW w:w="1008" w:type="dxa"/>
            <w:shd w:val="clear" w:color="auto" w:fill="4D4D62"/>
            <w:tcMar>
              <w:top w:w="100" w:type="dxa"/>
              <w:left w:w="100" w:type="dxa"/>
              <w:bottom w:w="100" w:type="dxa"/>
              <w:right w:w="100" w:type="dxa"/>
            </w:tcMar>
            <w:vAlign w:val="center"/>
          </w:tcPr>
          <w:p w14:paraId="6E83E8A1"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WBC alt count</w:t>
            </w:r>
          </w:p>
        </w:tc>
        <w:tc>
          <w:tcPr>
            <w:tcW w:w="937" w:type="dxa"/>
            <w:shd w:val="clear" w:color="auto" w:fill="4D4D62"/>
            <w:tcMar>
              <w:top w:w="100" w:type="dxa"/>
              <w:left w:w="100" w:type="dxa"/>
              <w:bottom w:w="100" w:type="dxa"/>
              <w:right w:w="100" w:type="dxa"/>
            </w:tcMar>
            <w:vAlign w:val="center"/>
          </w:tcPr>
          <w:p w14:paraId="558049AB"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WBC VAF (%)</w:t>
            </w:r>
          </w:p>
        </w:tc>
        <w:tc>
          <w:tcPr>
            <w:tcW w:w="1079" w:type="dxa"/>
            <w:shd w:val="clear" w:color="auto" w:fill="4D4D62"/>
            <w:tcMar>
              <w:top w:w="100" w:type="dxa"/>
              <w:left w:w="100" w:type="dxa"/>
              <w:bottom w:w="100" w:type="dxa"/>
              <w:right w:w="100" w:type="dxa"/>
            </w:tcMar>
            <w:vAlign w:val="center"/>
          </w:tcPr>
          <w:p w14:paraId="35971597" w14:textId="705560CF" w:rsidR="00413E5F" w:rsidRPr="005660E5" w:rsidRDefault="00B4071F" w:rsidP="00212D50">
            <w:pPr>
              <w:widowControl w:val="0"/>
              <w:spacing w:after="0" w:line="240" w:lineRule="auto"/>
              <w:jc w:val="center"/>
              <w:rPr>
                <w:rFonts w:ascii="Arial" w:eastAsia="Arial" w:hAnsi="Arial" w:cs="Arial"/>
                <w:color w:val="FFFFFF"/>
                <w:sz w:val="16"/>
                <w:szCs w:val="16"/>
              </w:rPr>
            </w:pPr>
            <w:proofErr w:type="spellStart"/>
            <w:r w:rsidRPr="005660E5">
              <w:rPr>
                <w:rFonts w:ascii="Arial" w:eastAsia="Arial" w:hAnsi="Arial" w:cs="Arial"/>
                <w:color w:val="FFFFFF"/>
                <w:sz w:val="16"/>
                <w:szCs w:val="16"/>
              </w:rPr>
              <w:t>OncoKB</w:t>
            </w:r>
            <w:proofErr w:type="spellEnd"/>
            <w:r w:rsidRPr="005660E5">
              <w:rPr>
                <w:rFonts w:ascii="Arial" w:eastAsia="Arial" w:hAnsi="Arial" w:cs="Arial"/>
                <w:color w:val="FFFFFF"/>
                <w:sz w:val="16"/>
                <w:szCs w:val="16"/>
              </w:rPr>
              <w:t xml:space="preserve"> highest level</w:t>
            </w:r>
            <w:r w:rsidR="005660E5" w:rsidRPr="005660E5">
              <w:rPr>
                <w:rFonts w:ascii="Arial" w:eastAsia="Arial" w:hAnsi="Arial" w:cs="Arial"/>
                <w:color w:val="FFFFFF"/>
                <w:sz w:val="16"/>
                <w:szCs w:val="16"/>
              </w:rPr>
              <w:t xml:space="preserve"> in the respective cancer type</w:t>
            </w:r>
          </w:p>
        </w:tc>
      </w:tr>
      <w:tr w:rsidR="00413E5F" w:rsidRPr="000E22ED" w14:paraId="6F15853C" w14:textId="77777777" w:rsidTr="005660E5">
        <w:trPr>
          <w:trHeight w:val="144"/>
        </w:trPr>
        <w:tc>
          <w:tcPr>
            <w:tcW w:w="1416" w:type="dxa"/>
            <w:tcMar>
              <w:top w:w="20" w:type="dxa"/>
              <w:left w:w="20" w:type="dxa"/>
              <w:bottom w:w="100" w:type="dxa"/>
              <w:right w:w="20" w:type="dxa"/>
            </w:tcMar>
            <w:vAlign w:val="center"/>
          </w:tcPr>
          <w:p w14:paraId="02394502"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MSK-VB-0058</w:t>
            </w:r>
          </w:p>
        </w:tc>
        <w:tc>
          <w:tcPr>
            <w:tcW w:w="1030" w:type="dxa"/>
            <w:tcMar>
              <w:top w:w="20" w:type="dxa"/>
              <w:left w:w="20" w:type="dxa"/>
              <w:bottom w:w="100" w:type="dxa"/>
              <w:right w:w="20" w:type="dxa"/>
            </w:tcMar>
            <w:vAlign w:val="center"/>
          </w:tcPr>
          <w:p w14:paraId="6A1903A4"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ATM</w:t>
            </w:r>
          </w:p>
        </w:tc>
        <w:tc>
          <w:tcPr>
            <w:tcW w:w="1199" w:type="dxa"/>
            <w:tcMar>
              <w:top w:w="20" w:type="dxa"/>
              <w:left w:w="20" w:type="dxa"/>
              <w:bottom w:w="100" w:type="dxa"/>
              <w:right w:w="20" w:type="dxa"/>
            </w:tcMar>
            <w:vAlign w:val="center"/>
          </w:tcPr>
          <w:p w14:paraId="5CAD8F58"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E503*</w:t>
            </w:r>
          </w:p>
        </w:tc>
        <w:tc>
          <w:tcPr>
            <w:tcW w:w="1007" w:type="dxa"/>
            <w:tcMar>
              <w:top w:w="20" w:type="dxa"/>
              <w:left w:w="20" w:type="dxa"/>
              <w:bottom w:w="100" w:type="dxa"/>
              <w:right w:w="20" w:type="dxa"/>
            </w:tcMar>
            <w:vAlign w:val="center"/>
          </w:tcPr>
          <w:p w14:paraId="096108A6"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6705</w:t>
            </w:r>
          </w:p>
        </w:tc>
        <w:tc>
          <w:tcPr>
            <w:tcW w:w="1008" w:type="dxa"/>
            <w:tcMar>
              <w:top w:w="20" w:type="dxa"/>
              <w:left w:w="20" w:type="dxa"/>
              <w:bottom w:w="100" w:type="dxa"/>
              <w:right w:w="20" w:type="dxa"/>
            </w:tcMar>
            <w:vAlign w:val="center"/>
          </w:tcPr>
          <w:p w14:paraId="6A958E6F"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11</w:t>
            </w:r>
          </w:p>
        </w:tc>
        <w:tc>
          <w:tcPr>
            <w:tcW w:w="1008" w:type="dxa"/>
            <w:tcMar>
              <w:top w:w="100" w:type="dxa"/>
              <w:left w:w="100" w:type="dxa"/>
              <w:bottom w:w="100" w:type="dxa"/>
              <w:right w:w="100" w:type="dxa"/>
            </w:tcMar>
            <w:vAlign w:val="center"/>
          </w:tcPr>
          <w:p w14:paraId="06863921"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0.164</w:t>
            </w:r>
          </w:p>
        </w:tc>
        <w:tc>
          <w:tcPr>
            <w:tcW w:w="1007" w:type="dxa"/>
            <w:tcMar>
              <w:top w:w="100" w:type="dxa"/>
              <w:left w:w="100" w:type="dxa"/>
              <w:bottom w:w="100" w:type="dxa"/>
              <w:right w:w="100" w:type="dxa"/>
            </w:tcMar>
            <w:vAlign w:val="center"/>
          </w:tcPr>
          <w:p w14:paraId="664A63A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3806</w:t>
            </w:r>
          </w:p>
        </w:tc>
        <w:tc>
          <w:tcPr>
            <w:tcW w:w="1008" w:type="dxa"/>
            <w:tcMar>
              <w:top w:w="100" w:type="dxa"/>
              <w:left w:w="100" w:type="dxa"/>
              <w:bottom w:w="100" w:type="dxa"/>
              <w:right w:w="100" w:type="dxa"/>
            </w:tcMar>
            <w:vAlign w:val="center"/>
          </w:tcPr>
          <w:p w14:paraId="4EDEE8FF"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c>
          <w:tcPr>
            <w:tcW w:w="937" w:type="dxa"/>
            <w:tcMar>
              <w:top w:w="100" w:type="dxa"/>
              <w:left w:w="100" w:type="dxa"/>
              <w:bottom w:w="100" w:type="dxa"/>
              <w:right w:w="100" w:type="dxa"/>
            </w:tcMar>
            <w:vAlign w:val="center"/>
          </w:tcPr>
          <w:p w14:paraId="589D4FDC"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0.105</w:t>
            </w:r>
          </w:p>
        </w:tc>
        <w:tc>
          <w:tcPr>
            <w:tcW w:w="1079" w:type="dxa"/>
            <w:tcMar>
              <w:top w:w="20" w:type="dxa"/>
              <w:left w:w="20" w:type="dxa"/>
              <w:bottom w:w="100" w:type="dxa"/>
              <w:right w:w="20" w:type="dxa"/>
            </w:tcMar>
            <w:vAlign w:val="center"/>
          </w:tcPr>
          <w:p w14:paraId="260D80D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445C38C9" w14:textId="77777777" w:rsidTr="005660E5">
        <w:trPr>
          <w:trHeight w:val="144"/>
        </w:trPr>
        <w:tc>
          <w:tcPr>
            <w:tcW w:w="1416" w:type="dxa"/>
            <w:tcMar>
              <w:top w:w="20" w:type="dxa"/>
              <w:left w:w="20" w:type="dxa"/>
              <w:bottom w:w="100" w:type="dxa"/>
              <w:right w:w="20" w:type="dxa"/>
            </w:tcMar>
            <w:vAlign w:val="center"/>
          </w:tcPr>
          <w:p w14:paraId="27A53EAB"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MSK-VB-0058</w:t>
            </w:r>
          </w:p>
        </w:tc>
        <w:tc>
          <w:tcPr>
            <w:tcW w:w="1030" w:type="dxa"/>
            <w:tcMar>
              <w:top w:w="20" w:type="dxa"/>
              <w:left w:w="20" w:type="dxa"/>
              <w:bottom w:w="100" w:type="dxa"/>
              <w:right w:w="20" w:type="dxa"/>
            </w:tcMar>
            <w:vAlign w:val="center"/>
          </w:tcPr>
          <w:p w14:paraId="0961E0F2"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ATM</w:t>
            </w:r>
          </w:p>
        </w:tc>
        <w:tc>
          <w:tcPr>
            <w:tcW w:w="1199" w:type="dxa"/>
            <w:tcMar>
              <w:top w:w="20" w:type="dxa"/>
              <w:left w:w="20" w:type="dxa"/>
              <w:bottom w:w="100" w:type="dxa"/>
              <w:right w:w="20" w:type="dxa"/>
            </w:tcMar>
            <w:vAlign w:val="center"/>
          </w:tcPr>
          <w:p w14:paraId="0AFF479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V1866Lfs*54</w:t>
            </w:r>
          </w:p>
        </w:tc>
        <w:tc>
          <w:tcPr>
            <w:tcW w:w="1007" w:type="dxa"/>
            <w:tcMar>
              <w:top w:w="20" w:type="dxa"/>
              <w:left w:w="20" w:type="dxa"/>
              <w:bottom w:w="100" w:type="dxa"/>
              <w:right w:w="20" w:type="dxa"/>
            </w:tcMar>
            <w:vAlign w:val="center"/>
          </w:tcPr>
          <w:p w14:paraId="7E69E449"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4015</w:t>
            </w:r>
          </w:p>
        </w:tc>
        <w:tc>
          <w:tcPr>
            <w:tcW w:w="1008" w:type="dxa"/>
            <w:tcMar>
              <w:top w:w="20" w:type="dxa"/>
              <w:left w:w="20" w:type="dxa"/>
              <w:bottom w:w="100" w:type="dxa"/>
              <w:right w:w="20" w:type="dxa"/>
            </w:tcMar>
            <w:vAlign w:val="center"/>
          </w:tcPr>
          <w:p w14:paraId="3F67B776"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c>
          <w:tcPr>
            <w:tcW w:w="1008" w:type="dxa"/>
            <w:tcMar>
              <w:top w:w="100" w:type="dxa"/>
              <w:left w:w="100" w:type="dxa"/>
              <w:bottom w:w="100" w:type="dxa"/>
              <w:right w:w="100" w:type="dxa"/>
            </w:tcMar>
            <w:vAlign w:val="center"/>
          </w:tcPr>
          <w:p w14:paraId="08F5F5EC"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0.100</w:t>
            </w:r>
          </w:p>
        </w:tc>
        <w:tc>
          <w:tcPr>
            <w:tcW w:w="1007" w:type="dxa"/>
            <w:tcMar>
              <w:top w:w="100" w:type="dxa"/>
              <w:left w:w="100" w:type="dxa"/>
              <w:bottom w:w="100" w:type="dxa"/>
              <w:right w:w="100" w:type="dxa"/>
            </w:tcMar>
            <w:vAlign w:val="center"/>
          </w:tcPr>
          <w:p w14:paraId="5EE82038"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3005</w:t>
            </w:r>
          </w:p>
        </w:tc>
        <w:tc>
          <w:tcPr>
            <w:tcW w:w="1008" w:type="dxa"/>
            <w:tcMar>
              <w:top w:w="100" w:type="dxa"/>
              <w:left w:w="100" w:type="dxa"/>
              <w:bottom w:w="100" w:type="dxa"/>
              <w:right w:w="100" w:type="dxa"/>
            </w:tcMar>
            <w:vAlign w:val="center"/>
          </w:tcPr>
          <w:p w14:paraId="0A28FB1C"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2</w:t>
            </w:r>
          </w:p>
        </w:tc>
        <w:tc>
          <w:tcPr>
            <w:tcW w:w="937" w:type="dxa"/>
            <w:tcMar>
              <w:top w:w="100" w:type="dxa"/>
              <w:left w:w="100" w:type="dxa"/>
              <w:bottom w:w="100" w:type="dxa"/>
              <w:right w:w="100" w:type="dxa"/>
            </w:tcMar>
            <w:vAlign w:val="center"/>
          </w:tcPr>
          <w:p w14:paraId="613610D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0.067</w:t>
            </w:r>
          </w:p>
        </w:tc>
        <w:tc>
          <w:tcPr>
            <w:tcW w:w="1079" w:type="dxa"/>
            <w:tcMar>
              <w:top w:w="20" w:type="dxa"/>
              <w:left w:w="20" w:type="dxa"/>
              <w:bottom w:w="100" w:type="dxa"/>
              <w:right w:w="20" w:type="dxa"/>
            </w:tcMar>
            <w:vAlign w:val="center"/>
          </w:tcPr>
          <w:p w14:paraId="72305C92"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24F471B6" w14:textId="77777777" w:rsidTr="005660E5">
        <w:trPr>
          <w:trHeight w:val="144"/>
        </w:trPr>
        <w:tc>
          <w:tcPr>
            <w:tcW w:w="1416" w:type="dxa"/>
            <w:tcMar>
              <w:top w:w="20" w:type="dxa"/>
              <w:left w:w="20" w:type="dxa"/>
              <w:bottom w:w="100" w:type="dxa"/>
              <w:right w:w="20" w:type="dxa"/>
            </w:tcMar>
            <w:vAlign w:val="center"/>
          </w:tcPr>
          <w:p w14:paraId="20FB58A7"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MSK-VB-0058</w:t>
            </w:r>
          </w:p>
        </w:tc>
        <w:tc>
          <w:tcPr>
            <w:tcW w:w="1030" w:type="dxa"/>
            <w:tcMar>
              <w:top w:w="20" w:type="dxa"/>
              <w:left w:w="20" w:type="dxa"/>
              <w:bottom w:w="100" w:type="dxa"/>
              <w:right w:w="20" w:type="dxa"/>
            </w:tcMar>
            <w:vAlign w:val="center"/>
          </w:tcPr>
          <w:p w14:paraId="6584CC24"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NF1</w:t>
            </w:r>
          </w:p>
        </w:tc>
        <w:tc>
          <w:tcPr>
            <w:tcW w:w="1199" w:type="dxa"/>
            <w:tcMar>
              <w:top w:w="20" w:type="dxa"/>
              <w:left w:w="20" w:type="dxa"/>
              <w:bottom w:w="100" w:type="dxa"/>
              <w:right w:w="20" w:type="dxa"/>
            </w:tcMar>
            <w:vAlign w:val="center"/>
          </w:tcPr>
          <w:p w14:paraId="32987A3D"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L2395Ffs*27</w:t>
            </w:r>
          </w:p>
        </w:tc>
        <w:tc>
          <w:tcPr>
            <w:tcW w:w="1007" w:type="dxa"/>
            <w:tcMar>
              <w:top w:w="20" w:type="dxa"/>
              <w:left w:w="20" w:type="dxa"/>
              <w:bottom w:w="100" w:type="dxa"/>
              <w:right w:w="20" w:type="dxa"/>
            </w:tcMar>
            <w:vAlign w:val="center"/>
          </w:tcPr>
          <w:p w14:paraId="1E9644FD"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5116</w:t>
            </w:r>
          </w:p>
        </w:tc>
        <w:tc>
          <w:tcPr>
            <w:tcW w:w="1008" w:type="dxa"/>
            <w:tcMar>
              <w:top w:w="20" w:type="dxa"/>
              <w:left w:w="20" w:type="dxa"/>
              <w:bottom w:w="100" w:type="dxa"/>
              <w:right w:w="20" w:type="dxa"/>
            </w:tcMar>
            <w:vAlign w:val="center"/>
          </w:tcPr>
          <w:p w14:paraId="05E154B0"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17</w:t>
            </w:r>
          </w:p>
        </w:tc>
        <w:tc>
          <w:tcPr>
            <w:tcW w:w="1008" w:type="dxa"/>
            <w:tcMar>
              <w:top w:w="100" w:type="dxa"/>
              <w:left w:w="100" w:type="dxa"/>
              <w:bottom w:w="100" w:type="dxa"/>
              <w:right w:w="100" w:type="dxa"/>
            </w:tcMar>
            <w:vAlign w:val="center"/>
          </w:tcPr>
          <w:p w14:paraId="307A8EF3"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0.332</w:t>
            </w:r>
          </w:p>
        </w:tc>
        <w:tc>
          <w:tcPr>
            <w:tcW w:w="1007" w:type="dxa"/>
            <w:tcMar>
              <w:top w:w="100" w:type="dxa"/>
              <w:left w:w="100" w:type="dxa"/>
              <w:bottom w:w="100" w:type="dxa"/>
              <w:right w:w="100" w:type="dxa"/>
            </w:tcMar>
            <w:vAlign w:val="center"/>
          </w:tcPr>
          <w:p w14:paraId="68CABDCB"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3060</w:t>
            </w:r>
          </w:p>
        </w:tc>
        <w:tc>
          <w:tcPr>
            <w:tcW w:w="1008" w:type="dxa"/>
            <w:tcMar>
              <w:top w:w="100" w:type="dxa"/>
              <w:left w:w="100" w:type="dxa"/>
              <w:bottom w:w="100" w:type="dxa"/>
              <w:right w:w="100" w:type="dxa"/>
            </w:tcMar>
            <w:vAlign w:val="center"/>
          </w:tcPr>
          <w:p w14:paraId="44DFF37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12</w:t>
            </w:r>
          </w:p>
        </w:tc>
        <w:tc>
          <w:tcPr>
            <w:tcW w:w="937" w:type="dxa"/>
            <w:tcMar>
              <w:top w:w="100" w:type="dxa"/>
              <w:left w:w="100" w:type="dxa"/>
              <w:bottom w:w="100" w:type="dxa"/>
              <w:right w:w="100" w:type="dxa"/>
            </w:tcMar>
            <w:vAlign w:val="center"/>
          </w:tcPr>
          <w:p w14:paraId="5E8B99C2"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0.392</w:t>
            </w:r>
          </w:p>
        </w:tc>
        <w:tc>
          <w:tcPr>
            <w:tcW w:w="1079" w:type="dxa"/>
            <w:tcMar>
              <w:top w:w="20" w:type="dxa"/>
              <w:left w:w="20" w:type="dxa"/>
              <w:bottom w:w="100" w:type="dxa"/>
              <w:right w:w="20" w:type="dxa"/>
            </w:tcMar>
            <w:vAlign w:val="center"/>
          </w:tcPr>
          <w:p w14:paraId="2C96818B"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57A07624" w14:textId="77777777" w:rsidTr="005660E5">
        <w:trPr>
          <w:trHeight w:val="144"/>
        </w:trPr>
        <w:tc>
          <w:tcPr>
            <w:tcW w:w="1416" w:type="dxa"/>
            <w:tcMar>
              <w:top w:w="20" w:type="dxa"/>
              <w:left w:w="20" w:type="dxa"/>
              <w:bottom w:w="100" w:type="dxa"/>
              <w:right w:w="20" w:type="dxa"/>
            </w:tcMar>
            <w:vAlign w:val="center"/>
          </w:tcPr>
          <w:p w14:paraId="50BB2025"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MSK-VB-0063</w:t>
            </w:r>
          </w:p>
        </w:tc>
        <w:tc>
          <w:tcPr>
            <w:tcW w:w="1030" w:type="dxa"/>
            <w:tcMar>
              <w:top w:w="20" w:type="dxa"/>
              <w:left w:w="20" w:type="dxa"/>
              <w:bottom w:w="100" w:type="dxa"/>
              <w:right w:w="20" w:type="dxa"/>
            </w:tcMar>
            <w:vAlign w:val="center"/>
          </w:tcPr>
          <w:p w14:paraId="35CCFACB"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NF1</w:t>
            </w:r>
          </w:p>
        </w:tc>
        <w:tc>
          <w:tcPr>
            <w:tcW w:w="1199" w:type="dxa"/>
            <w:tcMar>
              <w:top w:w="20" w:type="dxa"/>
              <w:left w:w="20" w:type="dxa"/>
              <w:bottom w:w="100" w:type="dxa"/>
              <w:right w:w="20" w:type="dxa"/>
            </w:tcMar>
            <w:vAlign w:val="center"/>
          </w:tcPr>
          <w:p w14:paraId="13BDFEF0"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L925*</w:t>
            </w:r>
          </w:p>
        </w:tc>
        <w:tc>
          <w:tcPr>
            <w:tcW w:w="1007" w:type="dxa"/>
            <w:tcMar>
              <w:top w:w="20" w:type="dxa"/>
              <w:left w:w="20" w:type="dxa"/>
              <w:bottom w:w="100" w:type="dxa"/>
              <w:right w:w="20" w:type="dxa"/>
            </w:tcMar>
            <w:vAlign w:val="center"/>
          </w:tcPr>
          <w:p w14:paraId="7AE9F1B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7942</w:t>
            </w:r>
          </w:p>
        </w:tc>
        <w:tc>
          <w:tcPr>
            <w:tcW w:w="1008" w:type="dxa"/>
            <w:tcMar>
              <w:top w:w="20" w:type="dxa"/>
              <w:left w:w="20" w:type="dxa"/>
              <w:bottom w:w="100" w:type="dxa"/>
              <w:right w:w="20" w:type="dxa"/>
            </w:tcMar>
            <w:vAlign w:val="center"/>
          </w:tcPr>
          <w:p w14:paraId="7BEAB99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9</w:t>
            </w:r>
          </w:p>
        </w:tc>
        <w:tc>
          <w:tcPr>
            <w:tcW w:w="1008" w:type="dxa"/>
            <w:tcMar>
              <w:top w:w="100" w:type="dxa"/>
              <w:left w:w="100" w:type="dxa"/>
              <w:bottom w:w="100" w:type="dxa"/>
              <w:right w:w="100" w:type="dxa"/>
            </w:tcMar>
            <w:vAlign w:val="center"/>
          </w:tcPr>
          <w:p w14:paraId="76DFCED1"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0.113</w:t>
            </w:r>
          </w:p>
        </w:tc>
        <w:tc>
          <w:tcPr>
            <w:tcW w:w="1007" w:type="dxa"/>
            <w:tcMar>
              <w:top w:w="100" w:type="dxa"/>
              <w:left w:w="100" w:type="dxa"/>
              <w:bottom w:w="100" w:type="dxa"/>
              <w:right w:w="100" w:type="dxa"/>
            </w:tcMar>
            <w:vAlign w:val="center"/>
          </w:tcPr>
          <w:p w14:paraId="030E21D7"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4197</w:t>
            </w:r>
          </w:p>
        </w:tc>
        <w:tc>
          <w:tcPr>
            <w:tcW w:w="1008" w:type="dxa"/>
            <w:tcMar>
              <w:top w:w="100" w:type="dxa"/>
              <w:left w:w="100" w:type="dxa"/>
              <w:bottom w:w="100" w:type="dxa"/>
              <w:right w:w="100" w:type="dxa"/>
            </w:tcMar>
            <w:vAlign w:val="center"/>
          </w:tcPr>
          <w:p w14:paraId="5034D699"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5</w:t>
            </w:r>
          </w:p>
        </w:tc>
        <w:tc>
          <w:tcPr>
            <w:tcW w:w="937" w:type="dxa"/>
            <w:tcMar>
              <w:top w:w="100" w:type="dxa"/>
              <w:left w:w="100" w:type="dxa"/>
              <w:bottom w:w="100" w:type="dxa"/>
              <w:right w:w="100" w:type="dxa"/>
            </w:tcMar>
            <w:vAlign w:val="center"/>
          </w:tcPr>
          <w:p w14:paraId="16198CD8"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0.119</w:t>
            </w:r>
          </w:p>
        </w:tc>
        <w:tc>
          <w:tcPr>
            <w:tcW w:w="1079" w:type="dxa"/>
            <w:tcMar>
              <w:top w:w="20" w:type="dxa"/>
              <w:left w:w="20" w:type="dxa"/>
              <w:bottom w:w="100" w:type="dxa"/>
              <w:right w:w="20" w:type="dxa"/>
            </w:tcMar>
            <w:vAlign w:val="center"/>
          </w:tcPr>
          <w:p w14:paraId="6D3CFC1A"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7135E7B6" w14:textId="77777777" w:rsidTr="005660E5">
        <w:trPr>
          <w:trHeight w:val="144"/>
        </w:trPr>
        <w:tc>
          <w:tcPr>
            <w:tcW w:w="1416" w:type="dxa"/>
            <w:tcMar>
              <w:top w:w="20" w:type="dxa"/>
              <w:left w:w="20" w:type="dxa"/>
              <w:bottom w:w="100" w:type="dxa"/>
              <w:right w:w="20" w:type="dxa"/>
            </w:tcMar>
            <w:vAlign w:val="center"/>
          </w:tcPr>
          <w:p w14:paraId="41E1374B"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MSK-VB-0067</w:t>
            </w:r>
          </w:p>
        </w:tc>
        <w:tc>
          <w:tcPr>
            <w:tcW w:w="1030" w:type="dxa"/>
            <w:tcMar>
              <w:top w:w="20" w:type="dxa"/>
              <w:left w:w="20" w:type="dxa"/>
              <w:bottom w:w="100" w:type="dxa"/>
              <w:right w:w="20" w:type="dxa"/>
            </w:tcMar>
            <w:vAlign w:val="center"/>
          </w:tcPr>
          <w:p w14:paraId="78130784"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PIK3CA</w:t>
            </w:r>
          </w:p>
        </w:tc>
        <w:tc>
          <w:tcPr>
            <w:tcW w:w="1199" w:type="dxa"/>
            <w:tcMar>
              <w:top w:w="20" w:type="dxa"/>
              <w:left w:w="20" w:type="dxa"/>
              <w:bottom w:w="100" w:type="dxa"/>
              <w:right w:w="20" w:type="dxa"/>
            </w:tcMar>
            <w:vAlign w:val="center"/>
          </w:tcPr>
          <w:p w14:paraId="0D1459E7"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C90R</w:t>
            </w:r>
          </w:p>
        </w:tc>
        <w:tc>
          <w:tcPr>
            <w:tcW w:w="1007" w:type="dxa"/>
            <w:tcMar>
              <w:top w:w="20" w:type="dxa"/>
              <w:left w:w="20" w:type="dxa"/>
              <w:bottom w:w="100" w:type="dxa"/>
              <w:right w:w="20" w:type="dxa"/>
            </w:tcMar>
            <w:vAlign w:val="center"/>
          </w:tcPr>
          <w:p w14:paraId="60C9ABA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2548</w:t>
            </w:r>
          </w:p>
        </w:tc>
        <w:tc>
          <w:tcPr>
            <w:tcW w:w="1008" w:type="dxa"/>
            <w:tcMar>
              <w:top w:w="20" w:type="dxa"/>
              <w:left w:w="20" w:type="dxa"/>
              <w:bottom w:w="100" w:type="dxa"/>
              <w:right w:w="20" w:type="dxa"/>
            </w:tcMar>
            <w:vAlign w:val="center"/>
          </w:tcPr>
          <w:p w14:paraId="33CA7950"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18</w:t>
            </w:r>
          </w:p>
        </w:tc>
        <w:tc>
          <w:tcPr>
            <w:tcW w:w="1008" w:type="dxa"/>
            <w:tcMar>
              <w:top w:w="100" w:type="dxa"/>
              <w:left w:w="100" w:type="dxa"/>
              <w:bottom w:w="100" w:type="dxa"/>
              <w:right w:w="100" w:type="dxa"/>
            </w:tcMar>
            <w:vAlign w:val="center"/>
          </w:tcPr>
          <w:p w14:paraId="799CB785"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0.706</w:t>
            </w:r>
          </w:p>
        </w:tc>
        <w:tc>
          <w:tcPr>
            <w:tcW w:w="1007" w:type="dxa"/>
            <w:tcMar>
              <w:top w:w="100" w:type="dxa"/>
              <w:left w:w="100" w:type="dxa"/>
              <w:bottom w:w="100" w:type="dxa"/>
              <w:right w:w="100" w:type="dxa"/>
            </w:tcMar>
            <w:vAlign w:val="center"/>
          </w:tcPr>
          <w:p w14:paraId="0C3951C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3588</w:t>
            </w:r>
          </w:p>
        </w:tc>
        <w:tc>
          <w:tcPr>
            <w:tcW w:w="1008" w:type="dxa"/>
            <w:tcMar>
              <w:top w:w="100" w:type="dxa"/>
              <w:left w:w="100" w:type="dxa"/>
              <w:bottom w:w="100" w:type="dxa"/>
              <w:right w:w="100" w:type="dxa"/>
            </w:tcMar>
            <w:vAlign w:val="center"/>
          </w:tcPr>
          <w:p w14:paraId="0E02AE2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19</w:t>
            </w:r>
          </w:p>
        </w:tc>
        <w:tc>
          <w:tcPr>
            <w:tcW w:w="937" w:type="dxa"/>
            <w:tcMar>
              <w:top w:w="100" w:type="dxa"/>
              <w:left w:w="100" w:type="dxa"/>
              <w:bottom w:w="100" w:type="dxa"/>
              <w:right w:w="100" w:type="dxa"/>
            </w:tcMar>
            <w:vAlign w:val="center"/>
          </w:tcPr>
          <w:p w14:paraId="17DF37B4"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0.530</w:t>
            </w:r>
          </w:p>
        </w:tc>
        <w:tc>
          <w:tcPr>
            <w:tcW w:w="1079" w:type="dxa"/>
            <w:tcMar>
              <w:top w:w="20" w:type="dxa"/>
              <w:left w:w="20" w:type="dxa"/>
              <w:bottom w:w="100" w:type="dxa"/>
              <w:right w:w="20" w:type="dxa"/>
            </w:tcMar>
            <w:vAlign w:val="center"/>
          </w:tcPr>
          <w:p w14:paraId="6968B6B3" w14:textId="0F1D86EB" w:rsidR="00413E5F" w:rsidRPr="005660E5" w:rsidRDefault="005A332E"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w:t>
            </w:r>
          </w:p>
        </w:tc>
      </w:tr>
      <w:tr w:rsidR="00413E5F" w:rsidRPr="000E22ED" w14:paraId="5176DAF2" w14:textId="77777777" w:rsidTr="005660E5">
        <w:trPr>
          <w:trHeight w:val="144"/>
        </w:trPr>
        <w:tc>
          <w:tcPr>
            <w:tcW w:w="1416" w:type="dxa"/>
            <w:tcMar>
              <w:top w:w="20" w:type="dxa"/>
              <w:left w:w="20" w:type="dxa"/>
              <w:bottom w:w="100" w:type="dxa"/>
              <w:right w:w="20" w:type="dxa"/>
            </w:tcMar>
            <w:vAlign w:val="center"/>
          </w:tcPr>
          <w:p w14:paraId="3C072688"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MSK-VL-0028</w:t>
            </w:r>
          </w:p>
        </w:tc>
        <w:tc>
          <w:tcPr>
            <w:tcW w:w="1030" w:type="dxa"/>
            <w:tcMar>
              <w:top w:w="20" w:type="dxa"/>
              <w:left w:w="20" w:type="dxa"/>
              <w:bottom w:w="100" w:type="dxa"/>
              <w:right w:w="20" w:type="dxa"/>
            </w:tcMar>
            <w:vAlign w:val="center"/>
          </w:tcPr>
          <w:p w14:paraId="795DFB28"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NF1</w:t>
            </w:r>
          </w:p>
        </w:tc>
        <w:tc>
          <w:tcPr>
            <w:tcW w:w="1199" w:type="dxa"/>
            <w:tcMar>
              <w:top w:w="20" w:type="dxa"/>
              <w:left w:w="20" w:type="dxa"/>
              <w:bottom w:w="100" w:type="dxa"/>
              <w:right w:w="20" w:type="dxa"/>
            </w:tcMar>
            <w:vAlign w:val="center"/>
          </w:tcPr>
          <w:p w14:paraId="25791FE0"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L2023*</w:t>
            </w:r>
          </w:p>
        </w:tc>
        <w:tc>
          <w:tcPr>
            <w:tcW w:w="1007" w:type="dxa"/>
            <w:tcMar>
              <w:top w:w="20" w:type="dxa"/>
              <w:left w:w="20" w:type="dxa"/>
              <w:bottom w:w="100" w:type="dxa"/>
              <w:right w:w="20" w:type="dxa"/>
            </w:tcMar>
            <w:vAlign w:val="center"/>
          </w:tcPr>
          <w:p w14:paraId="32C88F0C"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7085</w:t>
            </w:r>
          </w:p>
        </w:tc>
        <w:tc>
          <w:tcPr>
            <w:tcW w:w="1008" w:type="dxa"/>
            <w:tcMar>
              <w:top w:w="20" w:type="dxa"/>
              <w:left w:w="20" w:type="dxa"/>
              <w:bottom w:w="100" w:type="dxa"/>
              <w:right w:w="20" w:type="dxa"/>
            </w:tcMar>
            <w:vAlign w:val="center"/>
          </w:tcPr>
          <w:p w14:paraId="53247B7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188</w:t>
            </w:r>
          </w:p>
        </w:tc>
        <w:tc>
          <w:tcPr>
            <w:tcW w:w="1008" w:type="dxa"/>
            <w:tcMar>
              <w:top w:w="100" w:type="dxa"/>
              <w:left w:w="100" w:type="dxa"/>
              <w:bottom w:w="100" w:type="dxa"/>
              <w:right w:w="100" w:type="dxa"/>
            </w:tcMar>
            <w:vAlign w:val="center"/>
          </w:tcPr>
          <w:p w14:paraId="39A0DE8B"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2.65</w:t>
            </w:r>
          </w:p>
        </w:tc>
        <w:tc>
          <w:tcPr>
            <w:tcW w:w="1007" w:type="dxa"/>
            <w:tcMar>
              <w:top w:w="100" w:type="dxa"/>
              <w:left w:w="100" w:type="dxa"/>
              <w:bottom w:w="100" w:type="dxa"/>
              <w:right w:w="100" w:type="dxa"/>
            </w:tcMar>
            <w:vAlign w:val="center"/>
          </w:tcPr>
          <w:p w14:paraId="6B864652"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3778</w:t>
            </w:r>
          </w:p>
        </w:tc>
        <w:tc>
          <w:tcPr>
            <w:tcW w:w="1008" w:type="dxa"/>
            <w:tcMar>
              <w:top w:w="100" w:type="dxa"/>
              <w:left w:w="100" w:type="dxa"/>
              <w:bottom w:w="100" w:type="dxa"/>
              <w:right w:w="100" w:type="dxa"/>
            </w:tcMar>
            <w:vAlign w:val="center"/>
          </w:tcPr>
          <w:p w14:paraId="1944B11A"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76</w:t>
            </w:r>
          </w:p>
        </w:tc>
        <w:tc>
          <w:tcPr>
            <w:tcW w:w="937" w:type="dxa"/>
            <w:tcMar>
              <w:top w:w="100" w:type="dxa"/>
              <w:left w:w="100" w:type="dxa"/>
              <w:bottom w:w="100" w:type="dxa"/>
              <w:right w:w="100" w:type="dxa"/>
            </w:tcMar>
            <w:vAlign w:val="center"/>
          </w:tcPr>
          <w:p w14:paraId="7B4AE8EA"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2.01</w:t>
            </w:r>
          </w:p>
        </w:tc>
        <w:tc>
          <w:tcPr>
            <w:tcW w:w="1079" w:type="dxa"/>
            <w:tcMar>
              <w:top w:w="20" w:type="dxa"/>
              <w:left w:w="20" w:type="dxa"/>
              <w:bottom w:w="100" w:type="dxa"/>
              <w:right w:w="20" w:type="dxa"/>
            </w:tcMar>
            <w:vAlign w:val="center"/>
          </w:tcPr>
          <w:p w14:paraId="03D65B3D"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62AF846A" w14:textId="77777777" w:rsidTr="005660E5">
        <w:trPr>
          <w:trHeight w:val="144"/>
        </w:trPr>
        <w:tc>
          <w:tcPr>
            <w:tcW w:w="1416" w:type="dxa"/>
            <w:tcMar>
              <w:top w:w="20" w:type="dxa"/>
              <w:left w:w="20" w:type="dxa"/>
              <w:bottom w:w="100" w:type="dxa"/>
              <w:right w:w="20" w:type="dxa"/>
            </w:tcMar>
            <w:vAlign w:val="center"/>
          </w:tcPr>
          <w:p w14:paraId="57BA610F"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MSK-VL-0028</w:t>
            </w:r>
          </w:p>
        </w:tc>
        <w:tc>
          <w:tcPr>
            <w:tcW w:w="1030" w:type="dxa"/>
            <w:tcMar>
              <w:top w:w="20" w:type="dxa"/>
              <w:left w:w="20" w:type="dxa"/>
              <w:bottom w:w="100" w:type="dxa"/>
              <w:right w:w="20" w:type="dxa"/>
            </w:tcMar>
            <w:vAlign w:val="center"/>
          </w:tcPr>
          <w:p w14:paraId="242A72EA"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NF1</w:t>
            </w:r>
          </w:p>
        </w:tc>
        <w:tc>
          <w:tcPr>
            <w:tcW w:w="1199" w:type="dxa"/>
            <w:tcMar>
              <w:top w:w="20" w:type="dxa"/>
              <w:left w:w="20" w:type="dxa"/>
              <w:bottom w:w="100" w:type="dxa"/>
              <w:right w:w="20" w:type="dxa"/>
            </w:tcMar>
            <w:vAlign w:val="center"/>
          </w:tcPr>
          <w:p w14:paraId="0B873528"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I679Dfs*21</w:t>
            </w:r>
          </w:p>
        </w:tc>
        <w:tc>
          <w:tcPr>
            <w:tcW w:w="1007" w:type="dxa"/>
            <w:tcMar>
              <w:top w:w="20" w:type="dxa"/>
              <w:left w:w="20" w:type="dxa"/>
              <w:bottom w:w="100" w:type="dxa"/>
              <w:right w:w="20" w:type="dxa"/>
            </w:tcMar>
            <w:vAlign w:val="center"/>
          </w:tcPr>
          <w:p w14:paraId="5D0EF13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6466</w:t>
            </w:r>
          </w:p>
        </w:tc>
        <w:tc>
          <w:tcPr>
            <w:tcW w:w="1008" w:type="dxa"/>
            <w:tcMar>
              <w:top w:w="20" w:type="dxa"/>
              <w:left w:w="20" w:type="dxa"/>
              <w:bottom w:w="100" w:type="dxa"/>
              <w:right w:w="20" w:type="dxa"/>
            </w:tcMar>
            <w:vAlign w:val="center"/>
          </w:tcPr>
          <w:p w14:paraId="21486881"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44</w:t>
            </w:r>
          </w:p>
        </w:tc>
        <w:tc>
          <w:tcPr>
            <w:tcW w:w="1008" w:type="dxa"/>
            <w:tcMar>
              <w:top w:w="100" w:type="dxa"/>
              <w:left w:w="100" w:type="dxa"/>
              <w:bottom w:w="100" w:type="dxa"/>
              <w:right w:w="100" w:type="dxa"/>
            </w:tcMar>
            <w:vAlign w:val="center"/>
          </w:tcPr>
          <w:p w14:paraId="71DDE611"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0.68</w:t>
            </w:r>
          </w:p>
        </w:tc>
        <w:tc>
          <w:tcPr>
            <w:tcW w:w="1007" w:type="dxa"/>
            <w:tcMar>
              <w:top w:w="100" w:type="dxa"/>
              <w:left w:w="100" w:type="dxa"/>
              <w:bottom w:w="100" w:type="dxa"/>
              <w:right w:w="100" w:type="dxa"/>
            </w:tcMar>
            <w:vAlign w:val="center"/>
          </w:tcPr>
          <w:p w14:paraId="68D005C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3821</w:t>
            </w:r>
          </w:p>
        </w:tc>
        <w:tc>
          <w:tcPr>
            <w:tcW w:w="1008" w:type="dxa"/>
            <w:tcMar>
              <w:top w:w="100" w:type="dxa"/>
              <w:left w:w="100" w:type="dxa"/>
              <w:bottom w:w="100" w:type="dxa"/>
              <w:right w:w="100" w:type="dxa"/>
            </w:tcMar>
            <w:vAlign w:val="center"/>
          </w:tcPr>
          <w:p w14:paraId="0F7A507A"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43</w:t>
            </w:r>
          </w:p>
        </w:tc>
        <w:tc>
          <w:tcPr>
            <w:tcW w:w="937" w:type="dxa"/>
            <w:tcMar>
              <w:top w:w="100" w:type="dxa"/>
              <w:left w:w="100" w:type="dxa"/>
              <w:bottom w:w="100" w:type="dxa"/>
              <w:right w:w="100" w:type="dxa"/>
            </w:tcMar>
            <w:vAlign w:val="center"/>
          </w:tcPr>
          <w:p w14:paraId="626E201A"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1.13</w:t>
            </w:r>
          </w:p>
        </w:tc>
        <w:tc>
          <w:tcPr>
            <w:tcW w:w="1079" w:type="dxa"/>
            <w:tcMar>
              <w:top w:w="20" w:type="dxa"/>
              <w:left w:w="20" w:type="dxa"/>
              <w:bottom w:w="100" w:type="dxa"/>
              <w:right w:w="20" w:type="dxa"/>
            </w:tcMar>
            <w:vAlign w:val="center"/>
          </w:tcPr>
          <w:p w14:paraId="35D25FBC"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4DB4620E" w14:textId="77777777" w:rsidTr="005660E5">
        <w:trPr>
          <w:trHeight w:val="144"/>
        </w:trPr>
        <w:tc>
          <w:tcPr>
            <w:tcW w:w="1416" w:type="dxa"/>
            <w:tcMar>
              <w:top w:w="20" w:type="dxa"/>
              <w:left w:w="20" w:type="dxa"/>
              <w:bottom w:w="100" w:type="dxa"/>
              <w:right w:w="20" w:type="dxa"/>
            </w:tcMar>
            <w:vAlign w:val="center"/>
          </w:tcPr>
          <w:p w14:paraId="0277BD8A"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MSK-VL-0035</w:t>
            </w:r>
          </w:p>
        </w:tc>
        <w:tc>
          <w:tcPr>
            <w:tcW w:w="1030" w:type="dxa"/>
            <w:tcMar>
              <w:top w:w="20" w:type="dxa"/>
              <w:left w:w="20" w:type="dxa"/>
              <w:bottom w:w="100" w:type="dxa"/>
              <w:right w:w="20" w:type="dxa"/>
            </w:tcMar>
            <w:vAlign w:val="center"/>
          </w:tcPr>
          <w:p w14:paraId="46AF013E"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ATM</w:t>
            </w:r>
          </w:p>
        </w:tc>
        <w:tc>
          <w:tcPr>
            <w:tcW w:w="1199" w:type="dxa"/>
            <w:tcMar>
              <w:top w:w="20" w:type="dxa"/>
              <w:left w:w="20" w:type="dxa"/>
              <w:bottom w:w="100" w:type="dxa"/>
              <w:right w:w="20" w:type="dxa"/>
            </w:tcMar>
            <w:vAlign w:val="center"/>
          </w:tcPr>
          <w:p w14:paraId="42CF848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D1278Tfs*6</w:t>
            </w:r>
          </w:p>
        </w:tc>
        <w:tc>
          <w:tcPr>
            <w:tcW w:w="1007" w:type="dxa"/>
            <w:tcMar>
              <w:top w:w="20" w:type="dxa"/>
              <w:left w:w="20" w:type="dxa"/>
              <w:bottom w:w="100" w:type="dxa"/>
              <w:right w:w="20" w:type="dxa"/>
            </w:tcMar>
            <w:vAlign w:val="center"/>
          </w:tcPr>
          <w:p w14:paraId="2E1B7008"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3050</w:t>
            </w:r>
          </w:p>
        </w:tc>
        <w:tc>
          <w:tcPr>
            <w:tcW w:w="1008" w:type="dxa"/>
            <w:tcMar>
              <w:top w:w="20" w:type="dxa"/>
              <w:left w:w="20" w:type="dxa"/>
              <w:bottom w:w="100" w:type="dxa"/>
              <w:right w:w="20" w:type="dxa"/>
            </w:tcMar>
            <w:vAlign w:val="center"/>
          </w:tcPr>
          <w:p w14:paraId="6DA59F99"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6</w:t>
            </w:r>
          </w:p>
        </w:tc>
        <w:tc>
          <w:tcPr>
            <w:tcW w:w="1008" w:type="dxa"/>
            <w:tcMar>
              <w:top w:w="100" w:type="dxa"/>
              <w:left w:w="100" w:type="dxa"/>
              <w:bottom w:w="100" w:type="dxa"/>
              <w:right w:w="100" w:type="dxa"/>
            </w:tcMar>
            <w:vAlign w:val="center"/>
          </w:tcPr>
          <w:p w14:paraId="05E88F5F"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0.197</w:t>
            </w:r>
          </w:p>
        </w:tc>
        <w:tc>
          <w:tcPr>
            <w:tcW w:w="1007" w:type="dxa"/>
            <w:tcMar>
              <w:top w:w="100" w:type="dxa"/>
              <w:left w:w="100" w:type="dxa"/>
              <w:bottom w:w="100" w:type="dxa"/>
              <w:right w:w="100" w:type="dxa"/>
            </w:tcMar>
            <w:vAlign w:val="center"/>
          </w:tcPr>
          <w:p w14:paraId="45D0DA72"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2934</w:t>
            </w:r>
          </w:p>
        </w:tc>
        <w:tc>
          <w:tcPr>
            <w:tcW w:w="1008" w:type="dxa"/>
            <w:tcMar>
              <w:top w:w="100" w:type="dxa"/>
              <w:left w:w="100" w:type="dxa"/>
              <w:bottom w:w="100" w:type="dxa"/>
              <w:right w:w="100" w:type="dxa"/>
            </w:tcMar>
            <w:vAlign w:val="center"/>
          </w:tcPr>
          <w:p w14:paraId="78592452"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13</w:t>
            </w:r>
          </w:p>
        </w:tc>
        <w:tc>
          <w:tcPr>
            <w:tcW w:w="937" w:type="dxa"/>
            <w:tcMar>
              <w:top w:w="100" w:type="dxa"/>
              <w:left w:w="100" w:type="dxa"/>
              <w:bottom w:w="100" w:type="dxa"/>
              <w:right w:w="100" w:type="dxa"/>
            </w:tcMar>
            <w:vAlign w:val="center"/>
          </w:tcPr>
          <w:p w14:paraId="0ED366FC"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0.443</w:t>
            </w:r>
          </w:p>
        </w:tc>
        <w:tc>
          <w:tcPr>
            <w:tcW w:w="1079" w:type="dxa"/>
            <w:tcMar>
              <w:top w:w="20" w:type="dxa"/>
              <w:left w:w="20" w:type="dxa"/>
              <w:bottom w:w="100" w:type="dxa"/>
              <w:right w:w="20" w:type="dxa"/>
            </w:tcMar>
            <w:vAlign w:val="center"/>
          </w:tcPr>
          <w:p w14:paraId="5F229B80"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552C9AFA" w14:textId="77777777" w:rsidTr="005660E5">
        <w:trPr>
          <w:trHeight w:val="144"/>
        </w:trPr>
        <w:tc>
          <w:tcPr>
            <w:tcW w:w="1416" w:type="dxa"/>
            <w:tcMar>
              <w:top w:w="20" w:type="dxa"/>
              <w:left w:w="20" w:type="dxa"/>
              <w:bottom w:w="100" w:type="dxa"/>
              <w:right w:w="20" w:type="dxa"/>
            </w:tcMar>
            <w:vAlign w:val="center"/>
          </w:tcPr>
          <w:p w14:paraId="1C2283C9"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MSK-VL-0064</w:t>
            </w:r>
          </w:p>
        </w:tc>
        <w:tc>
          <w:tcPr>
            <w:tcW w:w="1030" w:type="dxa"/>
            <w:tcMar>
              <w:top w:w="20" w:type="dxa"/>
              <w:left w:w="20" w:type="dxa"/>
              <w:bottom w:w="100" w:type="dxa"/>
              <w:right w:w="20" w:type="dxa"/>
            </w:tcMar>
            <w:vAlign w:val="center"/>
          </w:tcPr>
          <w:p w14:paraId="7326818B"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NF1</w:t>
            </w:r>
          </w:p>
        </w:tc>
        <w:tc>
          <w:tcPr>
            <w:tcW w:w="1199" w:type="dxa"/>
            <w:tcMar>
              <w:top w:w="20" w:type="dxa"/>
              <w:left w:w="20" w:type="dxa"/>
              <w:bottom w:w="100" w:type="dxa"/>
              <w:right w:w="20" w:type="dxa"/>
            </w:tcMar>
            <w:vAlign w:val="center"/>
          </w:tcPr>
          <w:p w14:paraId="2744B54C"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S637Vfs*51</w:t>
            </w:r>
          </w:p>
        </w:tc>
        <w:tc>
          <w:tcPr>
            <w:tcW w:w="1007" w:type="dxa"/>
            <w:tcMar>
              <w:top w:w="20" w:type="dxa"/>
              <w:left w:w="20" w:type="dxa"/>
              <w:bottom w:w="100" w:type="dxa"/>
              <w:right w:w="20" w:type="dxa"/>
            </w:tcMar>
            <w:vAlign w:val="center"/>
          </w:tcPr>
          <w:p w14:paraId="11EBEB92"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5731</w:t>
            </w:r>
          </w:p>
        </w:tc>
        <w:tc>
          <w:tcPr>
            <w:tcW w:w="1008" w:type="dxa"/>
            <w:tcMar>
              <w:top w:w="20" w:type="dxa"/>
              <w:left w:w="20" w:type="dxa"/>
              <w:bottom w:w="100" w:type="dxa"/>
              <w:right w:w="20" w:type="dxa"/>
            </w:tcMar>
            <w:vAlign w:val="center"/>
          </w:tcPr>
          <w:p w14:paraId="22B8F40B"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8</w:t>
            </w:r>
          </w:p>
        </w:tc>
        <w:tc>
          <w:tcPr>
            <w:tcW w:w="1008" w:type="dxa"/>
            <w:tcMar>
              <w:top w:w="100" w:type="dxa"/>
              <w:left w:w="100" w:type="dxa"/>
              <w:bottom w:w="100" w:type="dxa"/>
              <w:right w:w="100" w:type="dxa"/>
            </w:tcMar>
            <w:vAlign w:val="center"/>
          </w:tcPr>
          <w:p w14:paraId="2C76FFB9"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0.140</w:t>
            </w:r>
          </w:p>
        </w:tc>
        <w:tc>
          <w:tcPr>
            <w:tcW w:w="1007" w:type="dxa"/>
            <w:tcMar>
              <w:top w:w="100" w:type="dxa"/>
              <w:left w:w="100" w:type="dxa"/>
              <w:bottom w:w="100" w:type="dxa"/>
              <w:right w:w="100" w:type="dxa"/>
            </w:tcMar>
            <w:vAlign w:val="center"/>
          </w:tcPr>
          <w:p w14:paraId="6C3D18BF"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3869</w:t>
            </w:r>
          </w:p>
        </w:tc>
        <w:tc>
          <w:tcPr>
            <w:tcW w:w="1008" w:type="dxa"/>
            <w:tcMar>
              <w:top w:w="100" w:type="dxa"/>
              <w:left w:w="100" w:type="dxa"/>
              <w:bottom w:w="100" w:type="dxa"/>
              <w:right w:w="100" w:type="dxa"/>
            </w:tcMar>
            <w:vAlign w:val="center"/>
          </w:tcPr>
          <w:p w14:paraId="7EEB4E98"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7</w:t>
            </w:r>
          </w:p>
        </w:tc>
        <w:tc>
          <w:tcPr>
            <w:tcW w:w="937" w:type="dxa"/>
            <w:tcMar>
              <w:top w:w="100" w:type="dxa"/>
              <w:left w:w="100" w:type="dxa"/>
              <w:bottom w:w="100" w:type="dxa"/>
              <w:right w:w="100" w:type="dxa"/>
            </w:tcMar>
            <w:vAlign w:val="center"/>
          </w:tcPr>
          <w:p w14:paraId="24331D20"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0.181</w:t>
            </w:r>
          </w:p>
        </w:tc>
        <w:tc>
          <w:tcPr>
            <w:tcW w:w="1079" w:type="dxa"/>
            <w:tcMar>
              <w:top w:w="20" w:type="dxa"/>
              <w:left w:w="20" w:type="dxa"/>
              <w:bottom w:w="100" w:type="dxa"/>
              <w:right w:w="20" w:type="dxa"/>
            </w:tcMar>
            <w:vAlign w:val="center"/>
          </w:tcPr>
          <w:p w14:paraId="57F10A7F"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5A655BCA" w14:textId="77777777" w:rsidTr="005660E5">
        <w:trPr>
          <w:trHeight w:val="144"/>
        </w:trPr>
        <w:tc>
          <w:tcPr>
            <w:tcW w:w="1416" w:type="dxa"/>
            <w:tcMar>
              <w:top w:w="20" w:type="dxa"/>
              <w:left w:w="20" w:type="dxa"/>
              <w:bottom w:w="100" w:type="dxa"/>
              <w:right w:w="20" w:type="dxa"/>
            </w:tcMar>
            <w:vAlign w:val="center"/>
          </w:tcPr>
          <w:p w14:paraId="2B4257CA"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MSK-VP-0001</w:t>
            </w:r>
          </w:p>
        </w:tc>
        <w:tc>
          <w:tcPr>
            <w:tcW w:w="1030" w:type="dxa"/>
            <w:tcMar>
              <w:top w:w="20" w:type="dxa"/>
              <w:left w:w="20" w:type="dxa"/>
              <w:bottom w:w="100" w:type="dxa"/>
              <w:right w:w="20" w:type="dxa"/>
            </w:tcMar>
            <w:vAlign w:val="center"/>
          </w:tcPr>
          <w:p w14:paraId="2B2EBA99"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NF1</w:t>
            </w:r>
          </w:p>
        </w:tc>
        <w:tc>
          <w:tcPr>
            <w:tcW w:w="1199" w:type="dxa"/>
            <w:tcMar>
              <w:top w:w="20" w:type="dxa"/>
              <w:left w:w="20" w:type="dxa"/>
              <w:bottom w:w="100" w:type="dxa"/>
              <w:right w:w="20" w:type="dxa"/>
            </w:tcMar>
            <w:vAlign w:val="center"/>
          </w:tcPr>
          <w:p w14:paraId="3AB94DBC"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W1831*</w:t>
            </w:r>
          </w:p>
        </w:tc>
        <w:tc>
          <w:tcPr>
            <w:tcW w:w="1007" w:type="dxa"/>
            <w:tcMar>
              <w:top w:w="20" w:type="dxa"/>
              <w:left w:w="20" w:type="dxa"/>
              <w:bottom w:w="100" w:type="dxa"/>
              <w:right w:w="20" w:type="dxa"/>
            </w:tcMar>
            <w:vAlign w:val="center"/>
          </w:tcPr>
          <w:p w14:paraId="71E7EA14"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6741</w:t>
            </w:r>
          </w:p>
        </w:tc>
        <w:tc>
          <w:tcPr>
            <w:tcW w:w="1008" w:type="dxa"/>
            <w:tcMar>
              <w:top w:w="20" w:type="dxa"/>
              <w:left w:w="20" w:type="dxa"/>
              <w:bottom w:w="100" w:type="dxa"/>
              <w:right w:w="20" w:type="dxa"/>
            </w:tcMar>
            <w:vAlign w:val="center"/>
          </w:tcPr>
          <w:p w14:paraId="690BF7BA"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42</w:t>
            </w:r>
          </w:p>
        </w:tc>
        <w:tc>
          <w:tcPr>
            <w:tcW w:w="1008" w:type="dxa"/>
            <w:tcMar>
              <w:top w:w="100" w:type="dxa"/>
              <w:left w:w="100" w:type="dxa"/>
              <w:bottom w:w="100" w:type="dxa"/>
              <w:right w:w="100" w:type="dxa"/>
            </w:tcMar>
            <w:vAlign w:val="center"/>
          </w:tcPr>
          <w:p w14:paraId="0B2B7B28"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0.623</w:t>
            </w:r>
          </w:p>
        </w:tc>
        <w:tc>
          <w:tcPr>
            <w:tcW w:w="1007" w:type="dxa"/>
            <w:tcMar>
              <w:top w:w="100" w:type="dxa"/>
              <w:left w:w="100" w:type="dxa"/>
              <w:bottom w:w="100" w:type="dxa"/>
              <w:right w:w="100" w:type="dxa"/>
            </w:tcMar>
            <w:vAlign w:val="center"/>
          </w:tcPr>
          <w:p w14:paraId="1E20662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4881</w:t>
            </w:r>
          </w:p>
        </w:tc>
        <w:tc>
          <w:tcPr>
            <w:tcW w:w="1008" w:type="dxa"/>
            <w:tcMar>
              <w:top w:w="100" w:type="dxa"/>
              <w:left w:w="100" w:type="dxa"/>
              <w:bottom w:w="100" w:type="dxa"/>
              <w:right w:w="100" w:type="dxa"/>
            </w:tcMar>
            <w:vAlign w:val="center"/>
          </w:tcPr>
          <w:p w14:paraId="5BFCB279"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32</w:t>
            </w:r>
          </w:p>
        </w:tc>
        <w:tc>
          <w:tcPr>
            <w:tcW w:w="937" w:type="dxa"/>
            <w:tcMar>
              <w:top w:w="100" w:type="dxa"/>
              <w:left w:w="100" w:type="dxa"/>
              <w:bottom w:w="100" w:type="dxa"/>
              <w:right w:w="100" w:type="dxa"/>
            </w:tcMar>
            <w:vAlign w:val="center"/>
          </w:tcPr>
          <w:p w14:paraId="0857BBE7"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0.656</w:t>
            </w:r>
          </w:p>
        </w:tc>
        <w:tc>
          <w:tcPr>
            <w:tcW w:w="1079" w:type="dxa"/>
            <w:tcMar>
              <w:top w:w="20" w:type="dxa"/>
              <w:left w:w="20" w:type="dxa"/>
              <w:bottom w:w="100" w:type="dxa"/>
              <w:right w:w="20" w:type="dxa"/>
            </w:tcMar>
            <w:vAlign w:val="center"/>
          </w:tcPr>
          <w:p w14:paraId="28D04EA2"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38223EE1" w14:textId="77777777" w:rsidTr="005660E5">
        <w:trPr>
          <w:trHeight w:val="144"/>
        </w:trPr>
        <w:tc>
          <w:tcPr>
            <w:tcW w:w="1416" w:type="dxa"/>
            <w:tcMar>
              <w:top w:w="20" w:type="dxa"/>
              <w:left w:w="20" w:type="dxa"/>
              <w:bottom w:w="100" w:type="dxa"/>
              <w:right w:w="20" w:type="dxa"/>
            </w:tcMar>
            <w:vAlign w:val="center"/>
          </w:tcPr>
          <w:p w14:paraId="7D7F4466"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MSK-VP-0009</w:t>
            </w:r>
          </w:p>
        </w:tc>
        <w:tc>
          <w:tcPr>
            <w:tcW w:w="1030" w:type="dxa"/>
            <w:tcMar>
              <w:top w:w="20" w:type="dxa"/>
              <w:left w:w="20" w:type="dxa"/>
              <w:bottom w:w="100" w:type="dxa"/>
              <w:right w:w="20" w:type="dxa"/>
            </w:tcMar>
            <w:vAlign w:val="center"/>
          </w:tcPr>
          <w:p w14:paraId="166FEC1A"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ATM</w:t>
            </w:r>
          </w:p>
        </w:tc>
        <w:tc>
          <w:tcPr>
            <w:tcW w:w="1199" w:type="dxa"/>
            <w:tcMar>
              <w:top w:w="20" w:type="dxa"/>
              <w:left w:w="20" w:type="dxa"/>
              <w:bottom w:w="100" w:type="dxa"/>
              <w:right w:w="20" w:type="dxa"/>
            </w:tcMar>
            <w:vAlign w:val="center"/>
          </w:tcPr>
          <w:p w14:paraId="5EC15C6A"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C1502Afs*5</w:t>
            </w:r>
          </w:p>
        </w:tc>
        <w:tc>
          <w:tcPr>
            <w:tcW w:w="1007" w:type="dxa"/>
            <w:tcMar>
              <w:top w:w="20" w:type="dxa"/>
              <w:left w:w="20" w:type="dxa"/>
              <w:bottom w:w="100" w:type="dxa"/>
              <w:right w:w="20" w:type="dxa"/>
            </w:tcMar>
            <w:vAlign w:val="center"/>
          </w:tcPr>
          <w:p w14:paraId="3B032679"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3782</w:t>
            </w:r>
          </w:p>
        </w:tc>
        <w:tc>
          <w:tcPr>
            <w:tcW w:w="1008" w:type="dxa"/>
            <w:tcMar>
              <w:top w:w="20" w:type="dxa"/>
              <w:left w:w="20" w:type="dxa"/>
              <w:bottom w:w="100" w:type="dxa"/>
              <w:right w:w="20" w:type="dxa"/>
            </w:tcMar>
            <w:vAlign w:val="center"/>
          </w:tcPr>
          <w:p w14:paraId="02E7D33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75</w:t>
            </w:r>
          </w:p>
        </w:tc>
        <w:tc>
          <w:tcPr>
            <w:tcW w:w="1008" w:type="dxa"/>
            <w:tcMar>
              <w:top w:w="100" w:type="dxa"/>
              <w:left w:w="100" w:type="dxa"/>
              <w:bottom w:w="100" w:type="dxa"/>
              <w:right w:w="100" w:type="dxa"/>
            </w:tcMar>
            <w:vAlign w:val="center"/>
          </w:tcPr>
          <w:p w14:paraId="129F987D"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1.98</w:t>
            </w:r>
          </w:p>
        </w:tc>
        <w:tc>
          <w:tcPr>
            <w:tcW w:w="1007" w:type="dxa"/>
            <w:tcMar>
              <w:top w:w="100" w:type="dxa"/>
              <w:left w:w="100" w:type="dxa"/>
              <w:bottom w:w="100" w:type="dxa"/>
              <w:right w:w="100" w:type="dxa"/>
            </w:tcMar>
            <w:vAlign w:val="center"/>
          </w:tcPr>
          <w:p w14:paraId="0FA9B846"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3676</w:t>
            </w:r>
          </w:p>
        </w:tc>
        <w:tc>
          <w:tcPr>
            <w:tcW w:w="1008" w:type="dxa"/>
            <w:tcMar>
              <w:top w:w="100" w:type="dxa"/>
              <w:left w:w="100" w:type="dxa"/>
              <w:bottom w:w="100" w:type="dxa"/>
              <w:right w:w="100" w:type="dxa"/>
            </w:tcMar>
            <w:vAlign w:val="center"/>
          </w:tcPr>
          <w:p w14:paraId="7D0F1D22"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98</w:t>
            </w:r>
          </w:p>
        </w:tc>
        <w:tc>
          <w:tcPr>
            <w:tcW w:w="937" w:type="dxa"/>
            <w:tcMar>
              <w:top w:w="100" w:type="dxa"/>
              <w:left w:w="100" w:type="dxa"/>
              <w:bottom w:w="100" w:type="dxa"/>
              <w:right w:w="100" w:type="dxa"/>
            </w:tcMar>
            <w:vAlign w:val="center"/>
          </w:tcPr>
          <w:p w14:paraId="47DD9B09"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2.67</w:t>
            </w:r>
          </w:p>
        </w:tc>
        <w:tc>
          <w:tcPr>
            <w:tcW w:w="1079" w:type="dxa"/>
            <w:tcMar>
              <w:top w:w="20" w:type="dxa"/>
              <w:left w:w="20" w:type="dxa"/>
              <w:bottom w:w="100" w:type="dxa"/>
              <w:right w:w="20" w:type="dxa"/>
            </w:tcMar>
            <w:vAlign w:val="center"/>
          </w:tcPr>
          <w:p w14:paraId="1B91818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706471B7" w14:textId="77777777" w:rsidTr="005660E5">
        <w:trPr>
          <w:trHeight w:val="144"/>
        </w:trPr>
        <w:tc>
          <w:tcPr>
            <w:tcW w:w="1416" w:type="dxa"/>
            <w:tcMar>
              <w:top w:w="20" w:type="dxa"/>
              <w:left w:w="20" w:type="dxa"/>
              <w:bottom w:w="100" w:type="dxa"/>
              <w:right w:w="20" w:type="dxa"/>
            </w:tcMar>
            <w:vAlign w:val="center"/>
          </w:tcPr>
          <w:p w14:paraId="14D311BC"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MSK-VP-0045</w:t>
            </w:r>
          </w:p>
        </w:tc>
        <w:tc>
          <w:tcPr>
            <w:tcW w:w="1030" w:type="dxa"/>
            <w:tcMar>
              <w:top w:w="20" w:type="dxa"/>
              <w:left w:w="20" w:type="dxa"/>
              <w:bottom w:w="100" w:type="dxa"/>
              <w:right w:w="20" w:type="dxa"/>
            </w:tcMar>
            <w:vAlign w:val="center"/>
          </w:tcPr>
          <w:p w14:paraId="005C2487"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ATM</w:t>
            </w:r>
          </w:p>
        </w:tc>
        <w:tc>
          <w:tcPr>
            <w:tcW w:w="1199" w:type="dxa"/>
            <w:tcMar>
              <w:top w:w="20" w:type="dxa"/>
              <w:left w:w="20" w:type="dxa"/>
              <w:bottom w:w="100" w:type="dxa"/>
              <w:right w:w="20" w:type="dxa"/>
            </w:tcMar>
            <w:vAlign w:val="center"/>
          </w:tcPr>
          <w:p w14:paraId="69F2109A"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Q1098Rfs*11</w:t>
            </w:r>
          </w:p>
        </w:tc>
        <w:tc>
          <w:tcPr>
            <w:tcW w:w="1007" w:type="dxa"/>
            <w:tcMar>
              <w:top w:w="20" w:type="dxa"/>
              <w:left w:w="20" w:type="dxa"/>
              <w:bottom w:w="100" w:type="dxa"/>
              <w:right w:w="20" w:type="dxa"/>
            </w:tcMar>
            <w:vAlign w:val="center"/>
          </w:tcPr>
          <w:p w14:paraId="0673E1A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3151</w:t>
            </w:r>
          </w:p>
        </w:tc>
        <w:tc>
          <w:tcPr>
            <w:tcW w:w="1008" w:type="dxa"/>
            <w:tcMar>
              <w:top w:w="20" w:type="dxa"/>
              <w:left w:w="20" w:type="dxa"/>
              <w:bottom w:w="100" w:type="dxa"/>
              <w:right w:w="20" w:type="dxa"/>
            </w:tcMar>
            <w:vAlign w:val="center"/>
          </w:tcPr>
          <w:p w14:paraId="26A58A22"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c>
          <w:tcPr>
            <w:tcW w:w="1008" w:type="dxa"/>
            <w:tcMar>
              <w:top w:w="100" w:type="dxa"/>
              <w:left w:w="100" w:type="dxa"/>
              <w:bottom w:w="100" w:type="dxa"/>
              <w:right w:w="100" w:type="dxa"/>
            </w:tcMar>
            <w:vAlign w:val="center"/>
          </w:tcPr>
          <w:p w14:paraId="37B0FD7D"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0.127</w:t>
            </w:r>
          </w:p>
        </w:tc>
        <w:tc>
          <w:tcPr>
            <w:tcW w:w="1007" w:type="dxa"/>
            <w:tcMar>
              <w:top w:w="100" w:type="dxa"/>
              <w:left w:w="100" w:type="dxa"/>
              <w:bottom w:w="100" w:type="dxa"/>
              <w:right w:w="100" w:type="dxa"/>
            </w:tcMar>
            <w:vAlign w:val="center"/>
          </w:tcPr>
          <w:p w14:paraId="1BF974A9"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2503</w:t>
            </w:r>
          </w:p>
        </w:tc>
        <w:tc>
          <w:tcPr>
            <w:tcW w:w="1008" w:type="dxa"/>
            <w:tcMar>
              <w:top w:w="100" w:type="dxa"/>
              <w:left w:w="100" w:type="dxa"/>
              <w:bottom w:w="100" w:type="dxa"/>
              <w:right w:w="100" w:type="dxa"/>
            </w:tcMar>
            <w:vAlign w:val="center"/>
          </w:tcPr>
          <w:p w14:paraId="4BFD3F7A"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6</w:t>
            </w:r>
          </w:p>
        </w:tc>
        <w:tc>
          <w:tcPr>
            <w:tcW w:w="937" w:type="dxa"/>
            <w:tcMar>
              <w:top w:w="100" w:type="dxa"/>
              <w:left w:w="100" w:type="dxa"/>
              <w:bottom w:w="100" w:type="dxa"/>
              <w:right w:w="100" w:type="dxa"/>
            </w:tcMar>
            <w:vAlign w:val="center"/>
          </w:tcPr>
          <w:p w14:paraId="4D78FB1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0.240</w:t>
            </w:r>
          </w:p>
        </w:tc>
        <w:tc>
          <w:tcPr>
            <w:tcW w:w="1079" w:type="dxa"/>
            <w:tcMar>
              <w:top w:w="20" w:type="dxa"/>
              <w:left w:w="20" w:type="dxa"/>
              <w:bottom w:w="100" w:type="dxa"/>
              <w:right w:w="20" w:type="dxa"/>
            </w:tcMar>
            <w:vAlign w:val="center"/>
          </w:tcPr>
          <w:p w14:paraId="354698E6"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bl>
    <w:p w14:paraId="764C1A4E" w14:textId="77777777" w:rsidR="00467956" w:rsidRDefault="00467956">
      <w:pPr>
        <w:rPr>
          <w:rFonts w:ascii="Arial" w:eastAsia="Arial" w:hAnsi="Arial" w:cs="Arial"/>
          <w:color w:val="0033CC"/>
        </w:rPr>
      </w:pPr>
      <w:r>
        <w:rPr>
          <w:rFonts w:ascii="Arial" w:eastAsia="Arial" w:hAnsi="Arial" w:cs="Arial"/>
          <w:color w:val="0033CC"/>
        </w:rPr>
        <w:br w:type="page"/>
      </w:r>
    </w:p>
    <w:p w14:paraId="2AA448E0" w14:textId="3296EA53" w:rsidR="00413E5F" w:rsidRPr="00EE3667" w:rsidRDefault="00816557" w:rsidP="00212D50">
      <w:pPr>
        <w:spacing w:after="0" w:line="240" w:lineRule="auto"/>
        <w:rPr>
          <w:rFonts w:ascii="Arial" w:eastAsia="Arial" w:hAnsi="Arial" w:cs="Arial"/>
          <w:color w:val="0033CC"/>
          <w:sz w:val="20"/>
          <w:szCs w:val="20"/>
        </w:rPr>
      </w:pPr>
      <w:r w:rsidRPr="00EE3667">
        <w:rPr>
          <w:rFonts w:ascii="Arial" w:eastAsia="Arial" w:hAnsi="Arial" w:cs="Arial"/>
          <w:b/>
          <w:color w:val="0033CC"/>
          <w:sz w:val="20"/>
          <w:szCs w:val="20"/>
        </w:rPr>
        <w:lastRenderedPageBreak/>
        <w:t xml:space="preserve">Response to Reviewers </w:t>
      </w:r>
      <w:r w:rsidR="00BF14D2" w:rsidRPr="00EE3667">
        <w:rPr>
          <w:rFonts w:ascii="Arial" w:eastAsia="Arial" w:hAnsi="Arial" w:cs="Arial"/>
          <w:b/>
          <w:color w:val="0033CC"/>
          <w:sz w:val="20"/>
          <w:szCs w:val="20"/>
        </w:rPr>
        <w:t xml:space="preserve">Table </w:t>
      </w:r>
      <w:r w:rsidR="00B4071F" w:rsidRPr="00EE3667">
        <w:rPr>
          <w:rFonts w:ascii="Arial" w:eastAsia="Arial" w:hAnsi="Arial" w:cs="Arial"/>
          <w:b/>
          <w:color w:val="0033CC"/>
          <w:sz w:val="20"/>
          <w:szCs w:val="20"/>
        </w:rPr>
        <w:t>2</w:t>
      </w:r>
      <w:r w:rsidR="004818C4">
        <w:rPr>
          <w:rFonts w:ascii="Arial" w:eastAsia="Arial" w:hAnsi="Arial" w:cs="Arial"/>
          <w:b/>
          <w:color w:val="0033CC"/>
          <w:sz w:val="20"/>
          <w:szCs w:val="20"/>
        </w:rPr>
        <w:t xml:space="preserve"> </w:t>
      </w:r>
      <w:r w:rsidR="004818C4" w:rsidRPr="00EE3667">
        <w:rPr>
          <w:rFonts w:ascii="Arial" w:eastAsia="Arial" w:hAnsi="Arial" w:cs="Arial"/>
          <w:b/>
          <w:color w:val="0033CC"/>
          <w:sz w:val="20"/>
          <w:szCs w:val="20"/>
        </w:rPr>
        <w:t>(</w:t>
      </w:r>
      <w:r w:rsidR="004818C4" w:rsidRPr="00F67B34">
        <w:rPr>
          <w:rFonts w:ascii="Arial" w:eastAsia="Arial" w:hAnsi="Arial" w:cs="Arial"/>
          <w:b/>
          <w:color w:val="0033CC"/>
          <w:sz w:val="20"/>
          <w:szCs w:val="20"/>
          <w:highlight w:val="yellow"/>
        </w:rPr>
        <w:t xml:space="preserve">Supplementary Table </w:t>
      </w:r>
      <w:r w:rsidR="00353AE8">
        <w:rPr>
          <w:rFonts w:ascii="Arial" w:eastAsia="Arial" w:hAnsi="Arial" w:cs="Arial"/>
          <w:b/>
          <w:color w:val="0033CC"/>
          <w:sz w:val="20"/>
          <w:szCs w:val="20"/>
          <w:highlight w:val="yellow"/>
        </w:rPr>
        <w:t>RR1</w:t>
      </w:r>
      <w:r w:rsidR="004818C4" w:rsidRPr="00EE3667">
        <w:rPr>
          <w:rFonts w:ascii="Arial" w:eastAsia="Arial" w:hAnsi="Arial" w:cs="Arial"/>
          <w:b/>
          <w:color w:val="0033CC"/>
          <w:sz w:val="20"/>
          <w:szCs w:val="20"/>
        </w:rPr>
        <w:t xml:space="preserve"> of the revised manuscript)</w:t>
      </w:r>
      <w:r w:rsidR="00B4071F" w:rsidRPr="00EE3667">
        <w:rPr>
          <w:rFonts w:ascii="Arial" w:eastAsia="Arial" w:hAnsi="Arial" w:cs="Arial"/>
          <w:color w:val="0033CC"/>
          <w:sz w:val="20"/>
          <w:szCs w:val="20"/>
        </w:rPr>
        <w:t xml:space="preserve">: WBC-matched variants with highest level </w:t>
      </w:r>
      <w:proofErr w:type="spellStart"/>
      <w:r w:rsidR="00B4071F" w:rsidRPr="00EE3667">
        <w:rPr>
          <w:rFonts w:ascii="Arial" w:eastAsia="Arial" w:hAnsi="Arial" w:cs="Arial"/>
          <w:color w:val="0033CC"/>
          <w:sz w:val="20"/>
          <w:szCs w:val="20"/>
        </w:rPr>
        <w:t>OncoKB</w:t>
      </w:r>
      <w:proofErr w:type="spellEnd"/>
      <w:r w:rsidR="00B4071F" w:rsidRPr="00EE3667">
        <w:rPr>
          <w:rFonts w:ascii="Arial" w:eastAsia="Arial" w:hAnsi="Arial" w:cs="Arial"/>
          <w:color w:val="0033CC"/>
          <w:sz w:val="20"/>
          <w:szCs w:val="20"/>
        </w:rPr>
        <w:t xml:space="preserve"> annotation detected in cfDNA of healthy controls</w:t>
      </w:r>
      <w:r w:rsidR="00BF14D2" w:rsidRPr="00EE3667">
        <w:rPr>
          <w:rFonts w:ascii="Arial" w:eastAsia="Arial" w:hAnsi="Arial" w:cs="Arial"/>
          <w:color w:val="0033CC"/>
          <w:sz w:val="20"/>
          <w:szCs w:val="20"/>
        </w:rPr>
        <w:t>.</w:t>
      </w:r>
    </w:p>
    <w:tbl>
      <w:tblPr>
        <w:tblW w:w="1069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416"/>
        <w:gridCol w:w="1070"/>
        <w:gridCol w:w="1159"/>
        <w:gridCol w:w="1007"/>
        <w:gridCol w:w="1008"/>
        <w:gridCol w:w="1008"/>
        <w:gridCol w:w="1007"/>
        <w:gridCol w:w="1008"/>
        <w:gridCol w:w="1008"/>
        <w:gridCol w:w="1008"/>
      </w:tblGrid>
      <w:tr w:rsidR="000F229E" w:rsidRPr="000E22ED" w14:paraId="4D72421D" w14:textId="77777777" w:rsidTr="00212D50">
        <w:trPr>
          <w:trHeight w:val="144"/>
          <w:jc w:val="center"/>
        </w:trPr>
        <w:tc>
          <w:tcPr>
            <w:tcW w:w="1430" w:type="dxa"/>
            <w:shd w:val="clear" w:color="auto" w:fill="4D4D62"/>
            <w:tcMar>
              <w:top w:w="100" w:type="dxa"/>
              <w:left w:w="100" w:type="dxa"/>
              <w:bottom w:w="100" w:type="dxa"/>
              <w:right w:w="100" w:type="dxa"/>
            </w:tcMar>
            <w:vAlign w:val="center"/>
          </w:tcPr>
          <w:p w14:paraId="7B8C923D" w14:textId="77777777" w:rsidR="00413E5F" w:rsidRPr="005660E5" w:rsidRDefault="00B4071F" w:rsidP="00212D50">
            <w:pPr>
              <w:widowControl w:val="0"/>
              <w:spacing w:after="0" w:line="240" w:lineRule="auto"/>
              <w:rPr>
                <w:rFonts w:ascii="Arial" w:eastAsia="Arial" w:hAnsi="Arial" w:cs="Arial"/>
                <w:color w:val="FFFFFF"/>
                <w:sz w:val="16"/>
                <w:szCs w:val="16"/>
              </w:rPr>
            </w:pPr>
            <w:r w:rsidRPr="005660E5">
              <w:rPr>
                <w:rFonts w:ascii="Arial" w:eastAsia="Arial" w:hAnsi="Arial" w:cs="Arial"/>
                <w:color w:val="FFFFFF"/>
                <w:sz w:val="16"/>
                <w:szCs w:val="16"/>
              </w:rPr>
              <w:t>Patient ID</w:t>
            </w:r>
          </w:p>
        </w:tc>
        <w:tc>
          <w:tcPr>
            <w:tcW w:w="1080" w:type="dxa"/>
            <w:shd w:val="clear" w:color="auto" w:fill="4D4D62"/>
            <w:tcMar>
              <w:top w:w="100" w:type="dxa"/>
              <w:left w:w="100" w:type="dxa"/>
              <w:bottom w:w="100" w:type="dxa"/>
              <w:right w:w="100" w:type="dxa"/>
            </w:tcMar>
            <w:vAlign w:val="center"/>
          </w:tcPr>
          <w:p w14:paraId="5AD31855"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Gene</w:t>
            </w:r>
          </w:p>
        </w:tc>
        <w:tc>
          <w:tcPr>
            <w:tcW w:w="1170" w:type="dxa"/>
            <w:shd w:val="clear" w:color="auto" w:fill="4D4D62"/>
            <w:tcMar>
              <w:top w:w="100" w:type="dxa"/>
              <w:left w:w="100" w:type="dxa"/>
              <w:bottom w:w="100" w:type="dxa"/>
              <w:right w:w="100" w:type="dxa"/>
            </w:tcMar>
            <w:vAlign w:val="center"/>
          </w:tcPr>
          <w:p w14:paraId="6F595D8D"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proofErr w:type="spellStart"/>
            <w:r w:rsidRPr="005660E5">
              <w:rPr>
                <w:rFonts w:ascii="Arial" w:eastAsia="Arial" w:hAnsi="Arial" w:cs="Arial"/>
                <w:color w:val="FFFFFF"/>
                <w:sz w:val="16"/>
                <w:szCs w:val="16"/>
              </w:rPr>
              <w:t>HGVSp</w:t>
            </w:r>
            <w:proofErr w:type="spellEnd"/>
          </w:p>
        </w:tc>
        <w:tc>
          <w:tcPr>
            <w:tcW w:w="1015" w:type="dxa"/>
            <w:shd w:val="clear" w:color="auto" w:fill="4D4D62"/>
            <w:tcMar>
              <w:top w:w="100" w:type="dxa"/>
              <w:left w:w="100" w:type="dxa"/>
              <w:bottom w:w="100" w:type="dxa"/>
              <w:right w:w="100" w:type="dxa"/>
            </w:tcMar>
            <w:vAlign w:val="center"/>
          </w:tcPr>
          <w:p w14:paraId="5266E0E9"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cfDNA depth</w:t>
            </w:r>
          </w:p>
        </w:tc>
        <w:tc>
          <w:tcPr>
            <w:tcW w:w="1016" w:type="dxa"/>
            <w:shd w:val="clear" w:color="auto" w:fill="4D4D62"/>
            <w:tcMar>
              <w:top w:w="100" w:type="dxa"/>
              <w:left w:w="100" w:type="dxa"/>
              <w:bottom w:w="100" w:type="dxa"/>
              <w:right w:w="100" w:type="dxa"/>
            </w:tcMar>
            <w:vAlign w:val="center"/>
          </w:tcPr>
          <w:p w14:paraId="4FCF19B1"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cfDNA alt count</w:t>
            </w:r>
          </w:p>
        </w:tc>
        <w:tc>
          <w:tcPr>
            <w:tcW w:w="1016" w:type="dxa"/>
            <w:shd w:val="clear" w:color="auto" w:fill="4D4D62"/>
            <w:tcMar>
              <w:top w:w="100" w:type="dxa"/>
              <w:left w:w="100" w:type="dxa"/>
              <w:bottom w:w="100" w:type="dxa"/>
              <w:right w:w="100" w:type="dxa"/>
            </w:tcMar>
            <w:vAlign w:val="center"/>
          </w:tcPr>
          <w:p w14:paraId="57198D57"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cfDNA VAF (%)</w:t>
            </w:r>
          </w:p>
        </w:tc>
        <w:tc>
          <w:tcPr>
            <w:tcW w:w="1015" w:type="dxa"/>
            <w:shd w:val="clear" w:color="auto" w:fill="4D4D62"/>
            <w:tcMar>
              <w:top w:w="100" w:type="dxa"/>
              <w:left w:w="100" w:type="dxa"/>
              <w:bottom w:w="100" w:type="dxa"/>
              <w:right w:w="100" w:type="dxa"/>
            </w:tcMar>
            <w:vAlign w:val="center"/>
          </w:tcPr>
          <w:p w14:paraId="0A502DFB"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WBC depth</w:t>
            </w:r>
          </w:p>
        </w:tc>
        <w:tc>
          <w:tcPr>
            <w:tcW w:w="1016" w:type="dxa"/>
            <w:shd w:val="clear" w:color="auto" w:fill="4D4D62"/>
            <w:tcMar>
              <w:top w:w="100" w:type="dxa"/>
              <w:left w:w="100" w:type="dxa"/>
              <w:bottom w:w="100" w:type="dxa"/>
              <w:right w:w="100" w:type="dxa"/>
            </w:tcMar>
            <w:vAlign w:val="center"/>
          </w:tcPr>
          <w:p w14:paraId="4100B4D3"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WBC alt count</w:t>
            </w:r>
          </w:p>
        </w:tc>
        <w:tc>
          <w:tcPr>
            <w:tcW w:w="1016" w:type="dxa"/>
            <w:shd w:val="clear" w:color="auto" w:fill="4D4D62"/>
            <w:tcMar>
              <w:top w:w="100" w:type="dxa"/>
              <w:left w:w="100" w:type="dxa"/>
              <w:bottom w:w="100" w:type="dxa"/>
              <w:right w:w="100" w:type="dxa"/>
            </w:tcMar>
            <w:vAlign w:val="center"/>
          </w:tcPr>
          <w:p w14:paraId="5325D6CC"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WBC VAF (%)</w:t>
            </w:r>
          </w:p>
        </w:tc>
        <w:tc>
          <w:tcPr>
            <w:tcW w:w="1016" w:type="dxa"/>
            <w:shd w:val="clear" w:color="auto" w:fill="4D4D62"/>
            <w:tcMar>
              <w:top w:w="100" w:type="dxa"/>
              <w:left w:w="100" w:type="dxa"/>
              <w:bottom w:w="100" w:type="dxa"/>
              <w:right w:w="100" w:type="dxa"/>
            </w:tcMar>
            <w:vAlign w:val="center"/>
          </w:tcPr>
          <w:p w14:paraId="6DAE2946" w14:textId="37ECA0DC" w:rsidR="00413E5F" w:rsidRPr="005660E5" w:rsidRDefault="00B4071F" w:rsidP="00212D50">
            <w:pPr>
              <w:widowControl w:val="0"/>
              <w:spacing w:after="0" w:line="240" w:lineRule="auto"/>
              <w:jc w:val="center"/>
              <w:rPr>
                <w:rFonts w:ascii="Arial" w:eastAsia="Arial" w:hAnsi="Arial" w:cs="Arial"/>
                <w:color w:val="FFFFFF"/>
                <w:sz w:val="16"/>
                <w:szCs w:val="16"/>
              </w:rPr>
            </w:pPr>
            <w:proofErr w:type="spellStart"/>
            <w:r w:rsidRPr="005660E5">
              <w:rPr>
                <w:rFonts w:ascii="Arial" w:eastAsia="Arial" w:hAnsi="Arial" w:cs="Arial"/>
                <w:color w:val="FFFFFF"/>
                <w:sz w:val="16"/>
                <w:szCs w:val="16"/>
              </w:rPr>
              <w:t>OncoKB</w:t>
            </w:r>
            <w:proofErr w:type="spellEnd"/>
            <w:r w:rsidRPr="005660E5">
              <w:rPr>
                <w:rFonts w:ascii="Arial" w:eastAsia="Arial" w:hAnsi="Arial" w:cs="Arial"/>
                <w:color w:val="FFFFFF"/>
                <w:sz w:val="16"/>
                <w:szCs w:val="16"/>
              </w:rPr>
              <w:t xml:space="preserve"> highest level</w:t>
            </w:r>
            <w:r w:rsidR="005660E5" w:rsidRPr="005660E5">
              <w:rPr>
                <w:rFonts w:ascii="Arial" w:eastAsia="Arial" w:hAnsi="Arial" w:cs="Arial"/>
                <w:color w:val="FFFFFF"/>
                <w:sz w:val="16"/>
                <w:szCs w:val="16"/>
              </w:rPr>
              <w:t xml:space="preserve"> in any cancer type</w:t>
            </w:r>
          </w:p>
        </w:tc>
      </w:tr>
      <w:tr w:rsidR="000F229E" w:rsidRPr="000E22ED" w14:paraId="1EF1C6CC" w14:textId="77777777" w:rsidTr="00212D50">
        <w:trPr>
          <w:trHeight w:val="144"/>
          <w:jc w:val="center"/>
        </w:trPr>
        <w:tc>
          <w:tcPr>
            <w:tcW w:w="1430" w:type="dxa"/>
            <w:tcMar>
              <w:top w:w="20" w:type="dxa"/>
              <w:left w:w="20" w:type="dxa"/>
              <w:bottom w:w="100" w:type="dxa"/>
              <w:right w:w="20" w:type="dxa"/>
            </w:tcMar>
            <w:vAlign w:val="center"/>
          </w:tcPr>
          <w:p w14:paraId="335F2ABA" w14:textId="77777777" w:rsidR="00413E5F" w:rsidRPr="005660E5" w:rsidRDefault="00B4071F" w:rsidP="00212D50">
            <w:pPr>
              <w:widowControl w:val="0"/>
              <w:shd w:val="clear" w:color="auto" w:fill="FFFFFF"/>
              <w:spacing w:after="0" w:line="240" w:lineRule="auto"/>
              <w:rPr>
                <w:rFonts w:ascii="Arial" w:eastAsia="Arial" w:hAnsi="Arial" w:cs="Arial"/>
                <w:sz w:val="16"/>
                <w:szCs w:val="16"/>
              </w:rPr>
            </w:pPr>
            <w:r w:rsidRPr="005660E5">
              <w:rPr>
                <w:rFonts w:ascii="Arial" w:eastAsia="Arial" w:hAnsi="Arial" w:cs="Arial"/>
                <w:sz w:val="16"/>
                <w:szCs w:val="16"/>
              </w:rPr>
              <w:t>W044216563529</w:t>
            </w:r>
          </w:p>
        </w:tc>
        <w:tc>
          <w:tcPr>
            <w:tcW w:w="1080" w:type="dxa"/>
            <w:tcMar>
              <w:top w:w="20" w:type="dxa"/>
              <w:left w:w="20" w:type="dxa"/>
              <w:bottom w:w="100" w:type="dxa"/>
              <w:right w:w="20" w:type="dxa"/>
            </w:tcMar>
            <w:vAlign w:val="center"/>
          </w:tcPr>
          <w:p w14:paraId="64F6F364"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ATM</w:t>
            </w:r>
          </w:p>
        </w:tc>
        <w:tc>
          <w:tcPr>
            <w:tcW w:w="1170" w:type="dxa"/>
            <w:tcMar>
              <w:top w:w="20" w:type="dxa"/>
              <w:left w:w="20" w:type="dxa"/>
              <w:bottom w:w="100" w:type="dxa"/>
              <w:right w:w="20" w:type="dxa"/>
            </w:tcMar>
            <w:vAlign w:val="center"/>
          </w:tcPr>
          <w:p w14:paraId="70E42AA7"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E713Gfs*18</w:t>
            </w:r>
          </w:p>
        </w:tc>
        <w:tc>
          <w:tcPr>
            <w:tcW w:w="1015" w:type="dxa"/>
            <w:tcMar>
              <w:top w:w="20" w:type="dxa"/>
              <w:left w:w="20" w:type="dxa"/>
              <w:bottom w:w="100" w:type="dxa"/>
              <w:right w:w="20" w:type="dxa"/>
            </w:tcMar>
            <w:vAlign w:val="center"/>
          </w:tcPr>
          <w:p w14:paraId="7C45350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1582</w:t>
            </w:r>
          </w:p>
        </w:tc>
        <w:tc>
          <w:tcPr>
            <w:tcW w:w="1016" w:type="dxa"/>
            <w:tcMar>
              <w:top w:w="20" w:type="dxa"/>
              <w:left w:w="20" w:type="dxa"/>
              <w:bottom w:w="100" w:type="dxa"/>
              <w:right w:w="20" w:type="dxa"/>
            </w:tcMar>
            <w:vAlign w:val="center"/>
          </w:tcPr>
          <w:p w14:paraId="060FA71C"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8</w:t>
            </w:r>
          </w:p>
        </w:tc>
        <w:tc>
          <w:tcPr>
            <w:tcW w:w="1016" w:type="dxa"/>
            <w:tcMar>
              <w:top w:w="100" w:type="dxa"/>
              <w:left w:w="100" w:type="dxa"/>
              <w:bottom w:w="100" w:type="dxa"/>
              <w:right w:w="100" w:type="dxa"/>
            </w:tcMar>
            <w:vAlign w:val="center"/>
          </w:tcPr>
          <w:p w14:paraId="218A89C2"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0.506</w:t>
            </w:r>
          </w:p>
        </w:tc>
        <w:tc>
          <w:tcPr>
            <w:tcW w:w="1015" w:type="dxa"/>
            <w:tcMar>
              <w:top w:w="100" w:type="dxa"/>
              <w:left w:w="100" w:type="dxa"/>
              <w:bottom w:w="100" w:type="dxa"/>
              <w:right w:w="100" w:type="dxa"/>
            </w:tcMar>
            <w:vAlign w:val="center"/>
          </w:tcPr>
          <w:p w14:paraId="5AD38DE0"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2619</w:t>
            </w:r>
          </w:p>
        </w:tc>
        <w:tc>
          <w:tcPr>
            <w:tcW w:w="1016" w:type="dxa"/>
            <w:tcMar>
              <w:top w:w="100" w:type="dxa"/>
              <w:left w:w="100" w:type="dxa"/>
              <w:bottom w:w="100" w:type="dxa"/>
              <w:right w:w="100" w:type="dxa"/>
            </w:tcMar>
            <w:vAlign w:val="center"/>
          </w:tcPr>
          <w:p w14:paraId="00F69F46"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14</w:t>
            </w:r>
          </w:p>
        </w:tc>
        <w:tc>
          <w:tcPr>
            <w:tcW w:w="1016" w:type="dxa"/>
            <w:tcMar>
              <w:top w:w="100" w:type="dxa"/>
              <w:left w:w="100" w:type="dxa"/>
              <w:bottom w:w="100" w:type="dxa"/>
              <w:right w:w="100" w:type="dxa"/>
            </w:tcMar>
            <w:vAlign w:val="center"/>
          </w:tcPr>
          <w:p w14:paraId="1048EC31"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0.535</w:t>
            </w:r>
          </w:p>
        </w:tc>
        <w:tc>
          <w:tcPr>
            <w:tcW w:w="1016" w:type="dxa"/>
            <w:tcMar>
              <w:top w:w="20" w:type="dxa"/>
              <w:left w:w="20" w:type="dxa"/>
              <w:bottom w:w="100" w:type="dxa"/>
              <w:right w:w="20" w:type="dxa"/>
            </w:tcMar>
            <w:vAlign w:val="center"/>
          </w:tcPr>
          <w:p w14:paraId="5899CA46"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0F229E" w:rsidRPr="000E22ED" w14:paraId="4ED61A8E" w14:textId="77777777" w:rsidTr="00212D50">
        <w:trPr>
          <w:trHeight w:val="144"/>
          <w:jc w:val="center"/>
        </w:trPr>
        <w:tc>
          <w:tcPr>
            <w:tcW w:w="1430" w:type="dxa"/>
            <w:tcMar>
              <w:top w:w="20" w:type="dxa"/>
              <w:left w:w="20" w:type="dxa"/>
              <w:bottom w:w="100" w:type="dxa"/>
              <w:right w:w="20" w:type="dxa"/>
            </w:tcMar>
            <w:vAlign w:val="center"/>
          </w:tcPr>
          <w:p w14:paraId="3C64365C" w14:textId="77777777" w:rsidR="00413E5F" w:rsidRPr="005660E5" w:rsidRDefault="00B4071F" w:rsidP="00212D50">
            <w:pPr>
              <w:widowControl w:val="0"/>
              <w:shd w:val="clear" w:color="auto" w:fill="FFFFFF"/>
              <w:spacing w:after="0" w:line="240" w:lineRule="auto"/>
              <w:rPr>
                <w:rFonts w:ascii="Arial" w:eastAsia="Arial" w:hAnsi="Arial" w:cs="Arial"/>
                <w:sz w:val="16"/>
                <w:szCs w:val="16"/>
              </w:rPr>
            </w:pPr>
            <w:r w:rsidRPr="005660E5">
              <w:rPr>
                <w:rFonts w:ascii="Arial" w:eastAsia="Arial" w:hAnsi="Arial" w:cs="Arial"/>
                <w:sz w:val="16"/>
                <w:szCs w:val="16"/>
              </w:rPr>
              <w:t>W044216563537</w:t>
            </w:r>
          </w:p>
        </w:tc>
        <w:tc>
          <w:tcPr>
            <w:tcW w:w="1080" w:type="dxa"/>
            <w:tcMar>
              <w:top w:w="20" w:type="dxa"/>
              <w:left w:w="20" w:type="dxa"/>
              <w:bottom w:w="100" w:type="dxa"/>
              <w:right w:w="20" w:type="dxa"/>
            </w:tcMar>
            <w:vAlign w:val="center"/>
          </w:tcPr>
          <w:p w14:paraId="6B862E60"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NF1</w:t>
            </w:r>
          </w:p>
        </w:tc>
        <w:tc>
          <w:tcPr>
            <w:tcW w:w="1170" w:type="dxa"/>
            <w:tcMar>
              <w:top w:w="20" w:type="dxa"/>
              <w:left w:w="20" w:type="dxa"/>
              <w:bottom w:w="100" w:type="dxa"/>
              <w:right w:w="20" w:type="dxa"/>
            </w:tcMar>
            <w:vAlign w:val="center"/>
          </w:tcPr>
          <w:p w14:paraId="15AE199B"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R1968*</w:t>
            </w:r>
          </w:p>
        </w:tc>
        <w:tc>
          <w:tcPr>
            <w:tcW w:w="1015" w:type="dxa"/>
            <w:tcMar>
              <w:top w:w="20" w:type="dxa"/>
              <w:left w:w="20" w:type="dxa"/>
              <w:bottom w:w="100" w:type="dxa"/>
              <w:right w:w="20" w:type="dxa"/>
            </w:tcMar>
            <w:vAlign w:val="center"/>
          </w:tcPr>
          <w:p w14:paraId="5319052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4447</w:t>
            </w:r>
          </w:p>
        </w:tc>
        <w:tc>
          <w:tcPr>
            <w:tcW w:w="1016" w:type="dxa"/>
            <w:tcMar>
              <w:top w:w="20" w:type="dxa"/>
              <w:left w:w="20" w:type="dxa"/>
              <w:bottom w:w="100" w:type="dxa"/>
              <w:right w:w="20" w:type="dxa"/>
            </w:tcMar>
            <w:vAlign w:val="center"/>
          </w:tcPr>
          <w:p w14:paraId="01E8A68F"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6</w:t>
            </w:r>
          </w:p>
        </w:tc>
        <w:tc>
          <w:tcPr>
            <w:tcW w:w="1016" w:type="dxa"/>
            <w:tcMar>
              <w:top w:w="100" w:type="dxa"/>
              <w:left w:w="100" w:type="dxa"/>
              <w:bottom w:w="100" w:type="dxa"/>
              <w:right w:w="100" w:type="dxa"/>
            </w:tcMar>
            <w:vAlign w:val="center"/>
          </w:tcPr>
          <w:p w14:paraId="554A5E31"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0.135</w:t>
            </w:r>
          </w:p>
        </w:tc>
        <w:tc>
          <w:tcPr>
            <w:tcW w:w="1015" w:type="dxa"/>
            <w:tcMar>
              <w:top w:w="100" w:type="dxa"/>
              <w:left w:w="100" w:type="dxa"/>
              <w:bottom w:w="100" w:type="dxa"/>
              <w:right w:w="100" w:type="dxa"/>
            </w:tcMar>
            <w:vAlign w:val="center"/>
          </w:tcPr>
          <w:p w14:paraId="210C580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3795</w:t>
            </w:r>
          </w:p>
        </w:tc>
        <w:tc>
          <w:tcPr>
            <w:tcW w:w="1016" w:type="dxa"/>
            <w:tcMar>
              <w:top w:w="100" w:type="dxa"/>
              <w:left w:w="100" w:type="dxa"/>
              <w:bottom w:w="100" w:type="dxa"/>
              <w:right w:w="100" w:type="dxa"/>
            </w:tcMar>
            <w:vAlign w:val="center"/>
          </w:tcPr>
          <w:p w14:paraId="7199769B"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2</w:t>
            </w:r>
          </w:p>
        </w:tc>
        <w:tc>
          <w:tcPr>
            <w:tcW w:w="1016" w:type="dxa"/>
            <w:tcMar>
              <w:top w:w="100" w:type="dxa"/>
              <w:left w:w="100" w:type="dxa"/>
              <w:bottom w:w="100" w:type="dxa"/>
              <w:right w:w="100" w:type="dxa"/>
            </w:tcMar>
            <w:vAlign w:val="center"/>
          </w:tcPr>
          <w:p w14:paraId="2767FA64"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0.053</w:t>
            </w:r>
          </w:p>
        </w:tc>
        <w:tc>
          <w:tcPr>
            <w:tcW w:w="1016" w:type="dxa"/>
            <w:tcMar>
              <w:top w:w="20" w:type="dxa"/>
              <w:left w:w="20" w:type="dxa"/>
              <w:bottom w:w="100" w:type="dxa"/>
              <w:right w:w="20" w:type="dxa"/>
            </w:tcMar>
            <w:vAlign w:val="center"/>
          </w:tcPr>
          <w:p w14:paraId="5AFD9F5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0F229E" w:rsidRPr="000E22ED" w14:paraId="4F21BCC4" w14:textId="77777777" w:rsidTr="00212D50">
        <w:trPr>
          <w:trHeight w:val="144"/>
          <w:jc w:val="center"/>
        </w:trPr>
        <w:tc>
          <w:tcPr>
            <w:tcW w:w="1430" w:type="dxa"/>
            <w:tcMar>
              <w:top w:w="20" w:type="dxa"/>
              <w:left w:w="20" w:type="dxa"/>
              <w:bottom w:w="100" w:type="dxa"/>
              <w:right w:w="20" w:type="dxa"/>
            </w:tcMar>
            <w:vAlign w:val="center"/>
          </w:tcPr>
          <w:p w14:paraId="06C5868B" w14:textId="77777777" w:rsidR="00413E5F" w:rsidRPr="005660E5" w:rsidRDefault="00B4071F" w:rsidP="00212D50">
            <w:pPr>
              <w:widowControl w:val="0"/>
              <w:shd w:val="clear" w:color="auto" w:fill="FFFFFF"/>
              <w:spacing w:after="0" w:line="240" w:lineRule="auto"/>
              <w:rPr>
                <w:rFonts w:ascii="Arial" w:eastAsia="Arial" w:hAnsi="Arial" w:cs="Arial"/>
                <w:sz w:val="16"/>
                <w:szCs w:val="16"/>
              </w:rPr>
            </w:pPr>
            <w:r w:rsidRPr="005660E5">
              <w:rPr>
                <w:rFonts w:ascii="Arial" w:eastAsia="Arial" w:hAnsi="Arial" w:cs="Arial"/>
                <w:sz w:val="16"/>
                <w:szCs w:val="16"/>
              </w:rPr>
              <w:t>W044216563576</w:t>
            </w:r>
          </w:p>
        </w:tc>
        <w:tc>
          <w:tcPr>
            <w:tcW w:w="1080" w:type="dxa"/>
            <w:tcMar>
              <w:top w:w="20" w:type="dxa"/>
              <w:left w:w="20" w:type="dxa"/>
              <w:bottom w:w="100" w:type="dxa"/>
              <w:right w:w="20" w:type="dxa"/>
            </w:tcMar>
            <w:vAlign w:val="center"/>
          </w:tcPr>
          <w:p w14:paraId="62C72483"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ATM</w:t>
            </w:r>
          </w:p>
        </w:tc>
        <w:tc>
          <w:tcPr>
            <w:tcW w:w="1170" w:type="dxa"/>
            <w:tcMar>
              <w:top w:w="20" w:type="dxa"/>
              <w:left w:w="20" w:type="dxa"/>
              <w:bottom w:w="100" w:type="dxa"/>
              <w:right w:w="20" w:type="dxa"/>
            </w:tcMar>
            <w:vAlign w:val="center"/>
          </w:tcPr>
          <w:p w14:paraId="0CD0A144"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R3008C</w:t>
            </w:r>
          </w:p>
        </w:tc>
        <w:tc>
          <w:tcPr>
            <w:tcW w:w="1015" w:type="dxa"/>
            <w:tcMar>
              <w:top w:w="20" w:type="dxa"/>
              <w:left w:w="20" w:type="dxa"/>
              <w:bottom w:w="100" w:type="dxa"/>
              <w:right w:w="20" w:type="dxa"/>
            </w:tcMar>
            <w:vAlign w:val="center"/>
          </w:tcPr>
          <w:p w14:paraId="3AC761DB"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5061</w:t>
            </w:r>
          </w:p>
        </w:tc>
        <w:tc>
          <w:tcPr>
            <w:tcW w:w="1016" w:type="dxa"/>
            <w:tcMar>
              <w:top w:w="20" w:type="dxa"/>
              <w:left w:w="20" w:type="dxa"/>
              <w:bottom w:w="100" w:type="dxa"/>
              <w:right w:w="20" w:type="dxa"/>
            </w:tcMar>
            <w:vAlign w:val="center"/>
          </w:tcPr>
          <w:p w14:paraId="0E01D239"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7</w:t>
            </w:r>
          </w:p>
        </w:tc>
        <w:tc>
          <w:tcPr>
            <w:tcW w:w="1016" w:type="dxa"/>
            <w:tcMar>
              <w:top w:w="100" w:type="dxa"/>
              <w:left w:w="100" w:type="dxa"/>
              <w:bottom w:w="100" w:type="dxa"/>
              <w:right w:w="100" w:type="dxa"/>
            </w:tcMar>
            <w:vAlign w:val="center"/>
          </w:tcPr>
          <w:p w14:paraId="76EA8901"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0.138</w:t>
            </w:r>
          </w:p>
        </w:tc>
        <w:tc>
          <w:tcPr>
            <w:tcW w:w="1015" w:type="dxa"/>
            <w:tcMar>
              <w:top w:w="100" w:type="dxa"/>
              <w:left w:w="100" w:type="dxa"/>
              <w:bottom w:w="100" w:type="dxa"/>
              <w:right w:w="100" w:type="dxa"/>
            </w:tcMar>
            <w:vAlign w:val="center"/>
          </w:tcPr>
          <w:p w14:paraId="1E96E35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4190</w:t>
            </w:r>
          </w:p>
        </w:tc>
        <w:tc>
          <w:tcPr>
            <w:tcW w:w="1016" w:type="dxa"/>
            <w:tcMar>
              <w:top w:w="100" w:type="dxa"/>
              <w:left w:w="100" w:type="dxa"/>
              <w:bottom w:w="100" w:type="dxa"/>
              <w:right w:w="100" w:type="dxa"/>
            </w:tcMar>
            <w:vAlign w:val="center"/>
          </w:tcPr>
          <w:p w14:paraId="1D9BB9A7"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w:t>
            </w:r>
          </w:p>
        </w:tc>
        <w:tc>
          <w:tcPr>
            <w:tcW w:w="1016" w:type="dxa"/>
            <w:tcMar>
              <w:top w:w="100" w:type="dxa"/>
              <w:left w:w="100" w:type="dxa"/>
              <w:bottom w:w="100" w:type="dxa"/>
              <w:right w:w="100" w:type="dxa"/>
            </w:tcMar>
            <w:vAlign w:val="center"/>
          </w:tcPr>
          <w:p w14:paraId="7A2DEE9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0.072</w:t>
            </w:r>
          </w:p>
        </w:tc>
        <w:tc>
          <w:tcPr>
            <w:tcW w:w="1016" w:type="dxa"/>
            <w:tcMar>
              <w:top w:w="20" w:type="dxa"/>
              <w:left w:w="20" w:type="dxa"/>
              <w:bottom w:w="100" w:type="dxa"/>
              <w:right w:w="20" w:type="dxa"/>
            </w:tcMar>
            <w:vAlign w:val="center"/>
          </w:tcPr>
          <w:p w14:paraId="4F28110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0F229E" w:rsidRPr="000E22ED" w14:paraId="034193C2" w14:textId="77777777" w:rsidTr="00212D50">
        <w:trPr>
          <w:trHeight w:val="144"/>
          <w:jc w:val="center"/>
        </w:trPr>
        <w:tc>
          <w:tcPr>
            <w:tcW w:w="1430" w:type="dxa"/>
            <w:tcMar>
              <w:top w:w="20" w:type="dxa"/>
              <w:left w:w="20" w:type="dxa"/>
              <w:bottom w:w="100" w:type="dxa"/>
              <w:right w:w="20" w:type="dxa"/>
            </w:tcMar>
            <w:vAlign w:val="center"/>
          </w:tcPr>
          <w:p w14:paraId="5C537DC6" w14:textId="77777777" w:rsidR="00413E5F" w:rsidRPr="005660E5" w:rsidRDefault="00B4071F" w:rsidP="00212D50">
            <w:pPr>
              <w:widowControl w:val="0"/>
              <w:shd w:val="clear" w:color="auto" w:fill="FFFFFF"/>
              <w:spacing w:after="0" w:line="240" w:lineRule="auto"/>
              <w:rPr>
                <w:rFonts w:ascii="Arial" w:eastAsia="Arial" w:hAnsi="Arial" w:cs="Arial"/>
                <w:sz w:val="16"/>
                <w:szCs w:val="16"/>
              </w:rPr>
            </w:pPr>
            <w:r w:rsidRPr="005660E5">
              <w:rPr>
                <w:rFonts w:ascii="Arial" w:eastAsia="Arial" w:hAnsi="Arial" w:cs="Arial"/>
                <w:sz w:val="16"/>
                <w:szCs w:val="16"/>
              </w:rPr>
              <w:t>W044216563917</w:t>
            </w:r>
          </w:p>
        </w:tc>
        <w:tc>
          <w:tcPr>
            <w:tcW w:w="1080" w:type="dxa"/>
            <w:tcMar>
              <w:top w:w="20" w:type="dxa"/>
              <w:left w:w="20" w:type="dxa"/>
              <w:bottom w:w="100" w:type="dxa"/>
              <w:right w:w="20" w:type="dxa"/>
            </w:tcMar>
            <w:vAlign w:val="center"/>
          </w:tcPr>
          <w:p w14:paraId="0A0CF537"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NF1</w:t>
            </w:r>
          </w:p>
        </w:tc>
        <w:tc>
          <w:tcPr>
            <w:tcW w:w="1170" w:type="dxa"/>
            <w:tcMar>
              <w:top w:w="20" w:type="dxa"/>
              <w:left w:w="20" w:type="dxa"/>
              <w:bottom w:w="100" w:type="dxa"/>
              <w:right w:w="20" w:type="dxa"/>
            </w:tcMar>
            <w:vAlign w:val="center"/>
          </w:tcPr>
          <w:p w14:paraId="2E28021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E1266Dfs*19</w:t>
            </w:r>
          </w:p>
        </w:tc>
        <w:tc>
          <w:tcPr>
            <w:tcW w:w="1015" w:type="dxa"/>
            <w:tcMar>
              <w:top w:w="20" w:type="dxa"/>
              <w:left w:w="20" w:type="dxa"/>
              <w:bottom w:w="100" w:type="dxa"/>
              <w:right w:w="20" w:type="dxa"/>
            </w:tcMar>
            <w:vAlign w:val="center"/>
          </w:tcPr>
          <w:p w14:paraId="4FE6092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3324</w:t>
            </w:r>
          </w:p>
        </w:tc>
        <w:tc>
          <w:tcPr>
            <w:tcW w:w="1016" w:type="dxa"/>
            <w:tcMar>
              <w:top w:w="20" w:type="dxa"/>
              <w:left w:w="20" w:type="dxa"/>
              <w:bottom w:w="100" w:type="dxa"/>
              <w:right w:w="20" w:type="dxa"/>
            </w:tcMar>
            <w:vAlign w:val="center"/>
          </w:tcPr>
          <w:p w14:paraId="46F9BEE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7</w:t>
            </w:r>
          </w:p>
        </w:tc>
        <w:tc>
          <w:tcPr>
            <w:tcW w:w="1016" w:type="dxa"/>
            <w:tcMar>
              <w:top w:w="100" w:type="dxa"/>
              <w:left w:w="100" w:type="dxa"/>
              <w:bottom w:w="100" w:type="dxa"/>
              <w:right w:w="100" w:type="dxa"/>
            </w:tcMar>
            <w:vAlign w:val="center"/>
          </w:tcPr>
          <w:p w14:paraId="761CDA43"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0.211</w:t>
            </w:r>
          </w:p>
        </w:tc>
        <w:tc>
          <w:tcPr>
            <w:tcW w:w="1015" w:type="dxa"/>
            <w:tcMar>
              <w:top w:w="100" w:type="dxa"/>
              <w:left w:w="100" w:type="dxa"/>
              <w:bottom w:w="100" w:type="dxa"/>
              <w:right w:w="100" w:type="dxa"/>
            </w:tcMar>
            <w:vAlign w:val="center"/>
          </w:tcPr>
          <w:p w14:paraId="4BEE2756"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4779</w:t>
            </w:r>
          </w:p>
        </w:tc>
        <w:tc>
          <w:tcPr>
            <w:tcW w:w="1016" w:type="dxa"/>
            <w:tcMar>
              <w:top w:w="100" w:type="dxa"/>
              <w:left w:w="100" w:type="dxa"/>
              <w:bottom w:w="100" w:type="dxa"/>
              <w:right w:w="100" w:type="dxa"/>
            </w:tcMar>
            <w:vAlign w:val="center"/>
          </w:tcPr>
          <w:p w14:paraId="0A67F6C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8</w:t>
            </w:r>
          </w:p>
        </w:tc>
        <w:tc>
          <w:tcPr>
            <w:tcW w:w="1016" w:type="dxa"/>
            <w:tcMar>
              <w:top w:w="100" w:type="dxa"/>
              <w:left w:w="100" w:type="dxa"/>
              <w:bottom w:w="100" w:type="dxa"/>
              <w:right w:w="100" w:type="dxa"/>
            </w:tcMar>
            <w:vAlign w:val="center"/>
          </w:tcPr>
          <w:p w14:paraId="5172A5F4"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0.167</w:t>
            </w:r>
          </w:p>
        </w:tc>
        <w:tc>
          <w:tcPr>
            <w:tcW w:w="1016" w:type="dxa"/>
            <w:tcMar>
              <w:top w:w="20" w:type="dxa"/>
              <w:left w:w="20" w:type="dxa"/>
              <w:bottom w:w="100" w:type="dxa"/>
              <w:right w:w="20" w:type="dxa"/>
            </w:tcMar>
            <w:vAlign w:val="center"/>
          </w:tcPr>
          <w:p w14:paraId="365558EF"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0F229E" w:rsidRPr="000E22ED" w14:paraId="0B0D7427" w14:textId="77777777" w:rsidTr="00212D50">
        <w:trPr>
          <w:trHeight w:val="144"/>
          <w:jc w:val="center"/>
        </w:trPr>
        <w:tc>
          <w:tcPr>
            <w:tcW w:w="1430" w:type="dxa"/>
            <w:tcMar>
              <w:top w:w="20" w:type="dxa"/>
              <w:left w:w="20" w:type="dxa"/>
              <w:bottom w:w="100" w:type="dxa"/>
              <w:right w:w="20" w:type="dxa"/>
            </w:tcMar>
            <w:vAlign w:val="center"/>
          </w:tcPr>
          <w:p w14:paraId="05CE1F2B" w14:textId="77777777" w:rsidR="00413E5F" w:rsidRPr="005660E5" w:rsidRDefault="00B4071F" w:rsidP="00212D50">
            <w:pPr>
              <w:widowControl w:val="0"/>
              <w:shd w:val="clear" w:color="auto" w:fill="FFFFFF"/>
              <w:spacing w:after="0" w:line="240" w:lineRule="auto"/>
              <w:rPr>
                <w:rFonts w:ascii="Arial" w:eastAsia="Arial" w:hAnsi="Arial" w:cs="Arial"/>
                <w:sz w:val="16"/>
                <w:szCs w:val="16"/>
              </w:rPr>
            </w:pPr>
            <w:r w:rsidRPr="005660E5">
              <w:rPr>
                <w:rFonts w:ascii="Arial" w:eastAsia="Arial" w:hAnsi="Arial" w:cs="Arial"/>
                <w:sz w:val="16"/>
                <w:szCs w:val="16"/>
              </w:rPr>
              <w:t>W044216564621</w:t>
            </w:r>
          </w:p>
        </w:tc>
        <w:tc>
          <w:tcPr>
            <w:tcW w:w="1080" w:type="dxa"/>
            <w:tcMar>
              <w:top w:w="20" w:type="dxa"/>
              <w:left w:w="20" w:type="dxa"/>
              <w:bottom w:w="100" w:type="dxa"/>
              <w:right w:w="20" w:type="dxa"/>
            </w:tcMar>
            <w:vAlign w:val="center"/>
          </w:tcPr>
          <w:p w14:paraId="4F8E761C"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KIT</w:t>
            </w:r>
          </w:p>
        </w:tc>
        <w:tc>
          <w:tcPr>
            <w:tcW w:w="1170" w:type="dxa"/>
            <w:tcMar>
              <w:top w:w="20" w:type="dxa"/>
              <w:left w:w="20" w:type="dxa"/>
              <w:bottom w:w="100" w:type="dxa"/>
              <w:right w:w="20" w:type="dxa"/>
            </w:tcMar>
            <w:vAlign w:val="center"/>
          </w:tcPr>
          <w:p w14:paraId="2755F791"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R634W</w:t>
            </w:r>
          </w:p>
        </w:tc>
        <w:tc>
          <w:tcPr>
            <w:tcW w:w="1015" w:type="dxa"/>
            <w:tcMar>
              <w:top w:w="20" w:type="dxa"/>
              <w:left w:w="20" w:type="dxa"/>
              <w:bottom w:w="100" w:type="dxa"/>
              <w:right w:w="20" w:type="dxa"/>
            </w:tcMar>
            <w:vAlign w:val="center"/>
          </w:tcPr>
          <w:p w14:paraId="28073358"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3436</w:t>
            </w:r>
          </w:p>
        </w:tc>
        <w:tc>
          <w:tcPr>
            <w:tcW w:w="1016" w:type="dxa"/>
            <w:tcMar>
              <w:top w:w="20" w:type="dxa"/>
              <w:left w:w="20" w:type="dxa"/>
              <w:bottom w:w="100" w:type="dxa"/>
              <w:right w:w="20" w:type="dxa"/>
            </w:tcMar>
            <w:vAlign w:val="center"/>
          </w:tcPr>
          <w:p w14:paraId="37497D41"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97</w:t>
            </w:r>
          </w:p>
        </w:tc>
        <w:tc>
          <w:tcPr>
            <w:tcW w:w="1016" w:type="dxa"/>
            <w:tcMar>
              <w:top w:w="100" w:type="dxa"/>
              <w:left w:w="100" w:type="dxa"/>
              <w:bottom w:w="100" w:type="dxa"/>
              <w:right w:w="100" w:type="dxa"/>
            </w:tcMar>
            <w:vAlign w:val="center"/>
          </w:tcPr>
          <w:p w14:paraId="1956E8A1"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2.82</w:t>
            </w:r>
          </w:p>
        </w:tc>
        <w:tc>
          <w:tcPr>
            <w:tcW w:w="1015" w:type="dxa"/>
            <w:tcMar>
              <w:top w:w="100" w:type="dxa"/>
              <w:left w:w="100" w:type="dxa"/>
              <w:bottom w:w="100" w:type="dxa"/>
              <w:right w:w="100" w:type="dxa"/>
            </w:tcMar>
            <w:vAlign w:val="center"/>
          </w:tcPr>
          <w:p w14:paraId="36271CF0"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2104</w:t>
            </w:r>
          </w:p>
        </w:tc>
        <w:tc>
          <w:tcPr>
            <w:tcW w:w="1016" w:type="dxa"/>
            <w:tcMar>
              <w:top w:w="100" w:type="dxa"/>
              <w:left w:w="100" w:type="dxa"/>
              <w:bottom w:w="100" w:type="dxa"/>
              <w:right w:w="100" w:type="dxa"/>
            </w:tcMar>
            <w:vAlign w:val="center"/>
          </w:tcPr>
          <w:p w14:paraId="158E02B9"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72</w:t>
            </w:r>
          </w:p>
        </w:tc>
        <w:tc>
          <w:tcPr>
            <w:tcW w:w="1016" w:type="dxa"/>
            <w:tcMar>
              <w:top w:w="100" w:type="dxa"/>
              <w:left w:w="100" w:type="dxa"/>
              <w:bottom w:w="100" w:type="dxa"/>
              <w:right w:w="100" w:type="dxa"/>
            </w:tcMar>
            <w:vAlign w:val="center"/>
          </w:tcPr>
          <w:p w14:paraId="040B3D64"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3.42</w:t>
            </w:r>
          </w:p>
        </w:tc>
        <w:tc>
          <w:tcPr>
            <w:tcW w:w="1016" w:type="dxa"/>
            <w:tcMar>
              <w:top w:w="20" w:type="dxa"/>
              <w:left w:w="20" w:type="dxa"/>
              <w:bottom w:w="100" w:type="dxa"/>
              <w:right w:w="20" w:type="dxa"/>
            </w:tcMar>
            <w:vAlign w:val="center"/>
          </w:tcPr>
          <w:p w14:paraId="3E3ED210"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w:t>
            </w:r>
          </w:p>
        </w:tc>
      </w:tr>
    </w:tbl>
    <w:p w14:paraId="4617A11B" w14:textId="5E9382D1" w:rsidR="00B322BF" w:rsidRPr="00A7225E" w:rsidRDefault="00B322BF" w:rsidP="00A7225E">
      <w:pPr>
        <w:spacing w:after="0" w:line="240" w:lineRule="auto"/>
        <w:jc w:val="both"/>
        <w:rPr>
          <w:rFonts w:ascii="Arial" w:eastAsia="Arial" w:hAnsi="Arial" w:cs="Arial"/>
        </w:rPr>
      </w:pPr>
    </w:p>
    <w:p w14:paraId="4F057374" w14:textId="0555AD7F" w:rsidR="00062312" w:rsidRPr="004F10DD" w:rsidRDefault="005660E5"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To address these important points the Reviewer made, we have added the following passage to </w:t>
      </w:r>
      <w:r w:rsidRPr="004F10DD">
        <w:rPr>
          <w:rFonts w:ascii="Arial" w:eastAsia="Arial" w:hAnsi="Arial" w:cs="Arial"/>
          <w:color w:val="0033CC"/>
          <w:highlight w:val="yellow"/>
        </w:rPr>
        <w:t xml:space="preserve">page xx, </w:t>
      </w:r>
      <w:r w:rsidR="009D674D" w:rsidRPr="004F10DD">
        <w:rPr>
          <w:rFonts w:ascii="Arial" w:eastAsia="Arial" w:hAnsi="Arial" w:cs="Arial"/>
          <w:color w:val="0033CC"/>
          <w:highlight w:val="yellow"/>
        </w:rPr>
        <w:t xml:space="preserve">lines </w:t>
      </w:r>
      <w:r w:rsidRPr="00C554E4">
        <w:rPr>
          <w:rFonts w:ascii="Arial" w:eastAsia="Arial" w:hAnsi="Arial" w:cs="Arial"/>
          <w:color w:val="0033CC"/>
          <w:highlight w:val="yellow"/>
        </w:rPr>
        <w:t>xx</w:t>
      </w:r>
      <w:r w:rsidR="00205B5D" w:rsidRPr="00AB5580">
        <w:rPr>
          <w:rFonts w:ascii="Arial" w:eastAsia="Arial" w:hAnsi="Arial" w:cs="Arial"/>
          <w:color w:val="0033CC"/>
        </w:rPr>
        <w:t xml:space="preserve"> of the revised manuscript</w:t>
      </w:r>
      <w:r w:rsidRPr="004F10DD">
        <w:rPr>
          <w:rFonts w:ascii="Arial" w:eastAsia="Arial" w:hAnsi="Arial" w:cs="Arial"/>
          <w:color w:val="0033CC"/>
        </w:rPr>
        <w:t>, “</w:t>
      </w:r>
      <w:r w:rsidR="009D674D" w:rsidRPr="004F10DD">
        <w:rPr>
          <w:rFonts w:ascii="Arial" w:eastAsia="Arial" w:hAnsi="Arial" w:cs="Arial"/>
          <w:color w:val="0033CC"/>
        </w:rPr>
        <w:t>Consistent with recent observations</w:t>
      </w:r>
      <w:r w:rsidR="009D674D" w:rsidRPr="004F10DD">
        <w:rPr>
          <w:rFonts w:ascii="Arial" w:eastAsia="Arial" w:hAnsi="Arial" w:cs="Arial"/>
          <w:color w:val="0033CC"/>
        </w:rPr>
        <w:fldChar w:fldCharType="begin"/>
      </w:r>
      <w:r w:rsidR="009D674D" w:rsidRPr="004F10DD">
        <w:rPr>
          <w:rFonts w:ascii="Arial" w:eastAsia="Arial" w:hAnsi="Arial" w:cs="Arial"/>
          <w:color w:val="0033CC"/>
        </w:rPr>
        <w:instrText xml:space="preserve"> ADDIN EN.CITE &lt;EndNote&gt;&lt;Cite&gt;&lt;Author&gt;Liu&lt;/Author&gt;&lt;Year&gt;2018&lt;/Year&gt;&lt;RecNum&gt;68&lt;/RecNum&gt;&lt;DisplayText&gt;&lt;style face="superscript"&gt;26&lt;/style&gt;&lt;/DisplayText&gt;&lt;record&gt;&lt;rec-number&gt;68&lt;/rec-number&gt;&lt;foreign-keys&gt;&lt;key app="EN" db-id="5rztd05dcvrrzgeapp3xd0wofwp52dea2e9d" timestamp="1544055836"&gt;68&lt;/key&gt;&lt;/foreign-keys&gt;&lt;ref-type name="Journal Article"&gt;17&lt;/ref-type&gt;&lt;contributors&gt;&lt;authors&gt;&lt;author&gt;Liu, J.&lt;/author&gt;&lt;author&gt;Chen, X.&lt;/author&gt;&lt;author&gt;Wang, J.&lt;/author&gt;&lt;author&gt;Zhou, S.&lt;/author&gt;&lt;author&gt;Wang, C. L.&lt;/author&gt;&lt;author&gt;Ye, M. Z.&lt;/author&gt;&lt;author&gt;Wang, X. Y.&lt;/author&gt;&lt;author&gt;Song, Y.&lt;/author&gt;&lt;author&gt;Wang, Y. Q.&lt;/author&gt;&lt;author&gt;Zhang, L. T.&lt;/author&gt;&lt;author&gt;Wu, R. H.&lt;/author&gt;&lt;author&gt;Yang, H. M.&lt;/author&gt;&lt;author&gt;Zhu, S. D.&lt;/author&gt;&lt;author&gt;Zhou, M. Z.&lt;/author&gt;&lt;author&gt;Zhang, X. C.&lt;/author&gt;&lt;author&gt;Zhu, H. M.&lt;/author&gt;&lt;author&gt;Qian, Z. Y.&lt;/author&gt;&lt;/authors&gt;&lt;/contributors&gt;&lt;auth-address&gt;Tianjin Medical Laboratory, BGI-Tianjin, Tianjin, China.&amp;#xD;School of Bioscience and Bioengineering, South China University of Technology, Guangzhou, China.&amp;#xD;Binhai Genomics Institute, BGI-Tianjin, Tianjin, China.&amp;#xD;BGI-Shenzhen, Shenzhen, China.&amp;#xD;James D. Watson Institute of Genome Sciences, Hangzhou, China.&amp;#xD;BGI-Guangzhou, BGI-Shenzhen, Guangzhou, China.&amp;#xD;The Affiliated Hospital of Qingdao University, Qingdao, China.&lt;/auth-address&gt;&lt;titles&gt;&lt;title&gt;Biological background of the genomic variations of cf-DNA in healthy individuals&lt;/title&gt;&lt;secondary-title&gt;Ann Oncol&lt;/secondary-title&gt;&lt;/titles&gt;&lt;periodical&gt;&lt;full-title&gt;Ann Oncol&lt;/full-title&gt;&lt;/periodical&gt;&lt;edition&gt;2018/11/27&lt;/edition&gt;&lt;dates&gt;&lt;year&gt;2018&lt;/year&gt;&lt;pub-dates&gt;&lt;date&gt;Nov 23&lt;/date&gt;&lt;/pub-dates&gt;&lt;/dates&gt;&lt;isbn&gt;1569-8041 (Electronic)&amp;#xD;0923-7534 (Linking)&lt;/isbn&gt;&lt;accession-num&gt;30475948&lt;/accession-num&gt;&lt;urls&gt;&lt;related-urls&gt;&lt;url&gt;https://www.ncbi.nlm.nih.gov/pubmed/30475948&lt;/url&gt;&lt;/related-urls&gt;&lt;/urls&gt;&lt;electronic-resource-num&gt;10.1093/annonc/mdy513&lt;/electronic-resource-num&gt;&lt;/record&gt;&lt;/Cite&gt;&lt;/EndNote&gt;</w:instrText>
      </w:r>
      <w:r w:rsidR="009D674D" w:rsidRPr="004F10DD">
        <w:rPr>
          <w:rFonts w:ascii="Arial" w:eastAsia="Arial" w:hAnsi="Arial" w:cs="Arial"/>
          <w:color w:val="0033CC"/>
        </w:rPr>
        <w:fldChar w:fldCharType="separate"/>
      </w:r>
      <w:r w:rsidR="009D674D" w:rsidRPr="004F10DD">
        <w:rPr>
          <w:rFonts w:ascii="Arial" w:eastAsia="Arial" w:hAnsi="Arial" w:cs="Arial"/>
          <w:noProof/>
          <w:color w:val="0033CC"/>
          <w:vertAlign w:val="superscript"/>
        </w:rPr>
        <w:t>26</w:t>
      </w:r>
      <w:r w:rsidR="009D674D" w:rsidRPr="004F10DD">
        <w:rPr>
          <w:rFonts w:ascii="Arial" w:eastAsia="Arial" w:hAnsi="Arial" w:cs="Arial"/>
          <w:color w:val="0033CC"/>
        </w:rPr>
        <w:fldChar w:fldCharType="end"/>
      </w:r>
      <w:r w:rsidR="009D674D" w:rsidRPr="004F10DD">
        <w:rPr>
          <w:rFonts w:ascii="Arial" w:eastAsia="Arial" w:hAnsi="Arial" w:cs="Arial"/>
          <w:color w:val="0033CC"/>
        </w:rPr>
        <w:t xml:space="preserve"> and with the notion that these mutations constitute CH events, the genes recurrently targeted by WBC-matched somatic mutations detected in cfDNA include the canonical CH genes, such as </w:t>
      </w:r>
      <w:r w:rsidR="009D674D" w:rsidRPr="004F10DD">
        <w:rPr>
          <w:rFonts w:ascii="Arial" w:eastAsia="Arial" w:hAnsi="Arial" w:cs="Arial"/>
          <w:i/>
          <w:color w:val="0033CC"/>
        </w:rPr>
        <w:t xml:space="preserve">DNMT3A, TET2, PPM1D </w:t>
      </w:r>
      <w:r w:rsidR="009D674D" w:rsidRPr="004F10DD">
        <w:rPr>
          <w:rFonts w:ascii="Arial" w:eastAsia="Arial" w:hAnsi="Arial" w:cs="Arial"/>
          <w:color w:val="0033CC"/>
        </w:rPr>
        <w:t>and</w:t>
      </w:r>
      <w:r w:rsidR="009D674D" w:rsidRPr="004F10DD">
        <w:rPr>
          <w:rFonts w:ascii="Arial" w:eastAsia="Arial" w:hAnsi="Arial" w:cs="Arial"/>
          <w:i/>
          <w:color w:val="0033CC"/>
        </w:rPr>
        <w:t xml:space="preserve"> TP53 </w:t>
      </w:r>
      <w:r w:rsidR="009D674D" w:rsidRPr="004F10DD">
        <w:rPr>
          <w:rFonts w:ascii="Arial" w:eastAsia="Arial" w:hAnsi="Arial" w:cs="Arial"/>
          <w:color w:val="0033CC"/>
        </w:rPr>
        <w:t>(</w:t>
      </w:r>
      <w:r w:rsidR="009D674D" w:rsidRPr="00111785">
        <w:rPr>
          <w:rFonts w:ascii="Arial" w:eastAsia="Arial" w:hAnsi="Arial" w:cs="Arial"/>
          <w:b/>
          <w:color w:val="0033CC"/>
          <w:highlight w:val="yellow"/>
        </w:rPr>
        <w:t>Fig. 4d</w:t>
      </w:r>
      <w:r w:rsidR="009D674D" w:rsidRPr="00111785">
        <w:rPr>
          <w:rFonts w:ascii="Arial" w:eastAsia="Arial" w:hAnsi="Arial" w:cs="Arial"/>
          <w:color w:val="0033CC"/>
          <w:highlight w:val="yellow"/>
        </w:rPr>
        <w:t xml:space="preserve"> and </w:t>
      </w:r>
      <w:r w:rsidR="00111785" w:rsidRPr="00111785">
        <w:rPr>
          <w:rFonts w:ascii="Arial" w:eastAsia="Arial" w:hAnsi="Arial" w:cs="Arial"/>
          <w:b/>
          <w:color w:val="0033CC"/>
          <w:highlight w:val="yellow"/>
        </w:rPr>
        <w:t>Extended Data</w:t>
      </w:r>
      <w:r w:rsidR="009D674D" w:rsidRPr="00111785">
        <w:rPr>
          <w:rFonts w:ascii="Arial" w:eastAsia="Arial" w:hAnsi="Arial" w:cs="Arial"/>
          <w:b/>
          <w:color w:val="0033CC"/>
          <w:highlight w:val="yellow"/>
        </w:rPr>
        <w:t xml:space="preserve"> Fig. 7</w:t>
      </w:r>
      <w:r w:rsidR="009D674D" w:rsidRPr="004F10DD">
        <w:rPr>
          <w:rFonts w:ascii="Arial" w:eastAsia="Arial" w:hAnsi="Arial" w:cs="Arial"/>
          <w:color w:val="0033CC"/>
        </w:rPr>
        <w:t>)</w:t>
      </w:r>
      <w:r w:rsidR="009D674D" w:rsidRPr="004F10DD">
        <w:rPr>
          <w:rFonts w:ascii="Arial" w:eastAsia="Arial" w:hAnsi="Arial" w:cs="Arial"/>
          <w:color w:val="0033CC"/>
        </w:rPr>
        <w:fldChar w:fldCharType="begin">
          <w:fldData xml:space="preserve">PEVuZE5vdGU+PENpdGU+PEF1dGhvcj5KYWlzd2FsPC9BdXRob3I+PFllYXI+MjAxNDwvWWVhcj48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</w:fldData>
        </w:fldChar>
      </w:r>
      <w:r w:rsidR="009D674D" w:rsidRPr="004F10DD">
        <w:rPr>
          <w:rFonts w:ascii="Arial" w:eastAsia="Arial" w:hAnsi="Arial" w:cs="Arial"/>
          <w:color w:val="0033CC"/>
        </w:rPr>
        <w:instrText xml:space="preserve"> ADDIN EN.CITE </w:instrText>
      </w:r>
      <w:r w:rsidR="009D674D" w:rsidRPr="00111785">
        <w:rPr>
          <w:rFonts w:ascii="Arial" w:eastAsia="Arial" w:hAnsi="Arial" w:cs="Arial"/>
          <w:color w:val="0033CC"/>
        </w:rPr>
        <w:fldChar w:fldCharType="begin">
          <w:fldData xml:space="preserve">PEVuZE5vdGU+PENpdGU+PEF1dGhvcj5KYWlzd2FsPC9BdXRob3I+PFllYXI+MjAxNDwvWWVhcj48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</w:fldData>
        </w:fldChar>
      </w:r>
      <w:r w:rsidR="009D674D" w:rsidRPr="004F10DD">
        <w:rPr>
          <w:rFonts w:ascii="Arial" w:eastAsia="Arial" w:hAnsi="Arial" w:cs="Arial"/>
          <w:color w:val="0033CC"/>
        </w:rPr>
        <w:instrText xml:space="preserve"> ADDIN EN.CITE.DATA </w:instrText>
      </w:r>
      <w:r w:rsidR="009D674D" w:rsidRPr="00111785">
        <w:rPr>
          <w:rFonts w:ascii="Arial" w:eastAsia="Arial" w:hAnsi="Arial" w:cs="Arial"/>
          <w:color w:val="0033CC"/>
        </w:rPr>
      </w:r>
      <w:r w:rsidR="009D674D" w:rsidRPr="00111785">
        <w:rPr>
          <w:rFonts w:ascii="Arial" w:eastAsia="Arial" w:hAnsi="Arial" w:cs="Arial"/>
          <w:color w:val="0033CC"/>
        </w:rPr>
        <w:fldChar w:fldCharType="end"/>
      </w:r>
      <w:r w:rsidR="009D674D" w:rsidRPr="004F10DD">
        <w:rPr>
          <w:rFonts w:ascii="Arial" w:eastAsia="Arial" w:hAnsi="Arial" w:cs="Arial"/>
          <w:color w:val="0033CC"/>
        </w:rPr>
      </w:r>
      <w:r w:rsidR="009D674D" w:rsidRPr="004F10DD">
        <w:rPr>
          <w:rFonts w:ascii="Arial" w:eastAsia="Arial" w:hAnsi="Arial" w:cs="Arial"/>
          <w:color w:val="0033CC"/>
        </w:rPr>
        <w:fldChar w:fldCharType="separate"/>
      </w:r>
      <w:r w:rsidR="009D674D" w:rsidRPr="004F10DD">
        <w:rPr>
          <w:rFonts w:ascii="Arial" w:eastAsia="Arial" w:hAnsi="Arial" w:cs="Arial"/>
          <w:noProof/>
          <w:color w:val="0033CC"/>
          <w:vertAlign w:val="superscript"/>
        </w:rPr>
        <w:t>11</w:t>
      </w:r>
      <w:r w:rsidR="009D674D" w:rsidRPr="004F10DD">
        <w:rPr>
          <w:rFonts w:ascii="Arial" w:eastAsia="Arial" w:hAnsi="Arial" w:cs="Arial"/>
          <w:color w:val="0033CC"/>
        </w:rPr>
        <w:fldChar w:fldCharType="end"/>
      </w:r>
      <w:r w:rsidR="009D674D" w:rsidRPr="004F10DD">
        <w:rPr>
          <w:rFonts w:ascii="Arial" w:eastAsia="Arial" w:hAnsi="Arial" w:cs="Arial"/>
          <w:color w:val="0033CC"/>
        </w:rPr>
        <w:t>, some of which can also be recurrently mutated in cancers (</w:t>
      </w:r>
      <w:commentRangeStart w:id="3"/>
      <w:r w:rsidR="009D674D" w:rsidRPr="004818C4">
        <w:rPr>
          <w:rFonts w:ascii="Arial" w:eastAsia="Arial" w:hAnsi="Arial" w:cs="Arial"/>
          <w:b/>
          <w:color w:val="0033CC"/>
        </w:rPr>
        <w:t xml:space="preserve">Supplementary Table </w:t>
      </w:r>
      <w:commentRangeEnd w:id="3"/>
      <w:r w:rsidR="009D674D" w:rsidRPr="004818C4">
        <w:rPr>
          <w:rStyle w:val="CommentReference"/>
          <w:color w:val="0033CC"/>
        </w:rPr>
        <w:commentReference w:id="3"/>
      </w:r>
      <w:r w:rsidR="00353AE8">
        <w:rPr>
          <w:rFonts w:ascii="Arial" w:eastAsia="Arial" w:hAnsi="Arial" w:cs="Arial"/>
          <w:b/>
          <w:color w:val="0033CC"/>
        </w:rPr>
        <w:t>RR1</w:t>
      </w:r>
      <w:r w:rsidR="009D674D" w:rsidRPr="004F10DD">
        <w:rPr>
          <w:rFonts w:ascii="Arial" w:eastAsia="Arial" w:hAnsi="Arial" w:cs="Arial"/>
          <w:color w:val="0033CC"/>
        </w:rPr>
        <w:t>)</w:t>
      </w:r>
      <w:r w:rsidRPr="004F10DD">
        <w:rPr>
          <w:rFonts w:ascii="Arial" w:eastAsia="Arial" w:hAnsi="Arial" w:cs="Arial"/>
          <w:color w:val="0033CC"/>
        </w:rPr>
        <w:t>”.</w:t>
      </w:r>
      <w:r w:rsidR="00205B5D" w:rsidRPr="004F10DD">
        <w:rPr>
          <w:rFonts w:ascii="Arial" w:eastAsia="Arial" w:hAnsi="Arial" w:cs="Arial"/>
          <w:color w:val="0033CC"/>
        </w:rPr>
        <w:t xml:space="preserve"> This is supported by </w:t>
      </w:r>
      <w:r w:rsidR="00205B5D" w:rsidRPr="00C554E4">
        <w:rPr>
          <w:rFonts w:ascii="Arial" w:eastAsia="Arial" w:hAnsi="Arial" w:cs="Arial"/>
          <w:b/>
          <w:color w:val="0033CC"/>
        </w:rPr>
        <w:t>Response to Reviewers Table 1</w:t>
      </w:r>
      <w:r w:rsidR="00111785" w:rsidRPr="00111785">
        <w:rPr>
          <w:rFonts w:ascii="Arial" w:eastAsia="Arial" w:hAnsi="Arial" w:cs="Arial"/>
          <w:color w:val="0033CC"/>
        </w:rPr>
        <w:t xml:space="preserve"> and </w:t>
      </w:r>
      <w:r w:rsidR="00111785">
        <w:rPr>
          <w:rFonts w:ascii="Arial" w:eastAsia="Arial" w:hAnsi="Arial" w:cs="Arial"/>
          <w:b/>
          <w:color w:val="0033CC"/>
        </w:rPr>
        <w:t>2</w:t>
      </w:r>
      <w:r w:rsidR="00205B5D" w:rsidRPr="00C554E4">
        <w:rPr>
          <w:rFonts w:ascii="Arial" w:eastAsia="Arial" w:hAnsi="Arial" w:cs="Arial"/>
          <w:b/>
          <w:color w:val="0033CC"/>
        </w:rPr>
        <w:t xml:space="preserve"> </w:t>
      </w:r>
      <w:r w:rsidR="00205B5D" w:rsidRPr="00AB5580">
        <w:rPr>
          <w:rFonts w:ascii="Arial" w:eastAsia="Arial" w:hAnsi="Arial" w:cs="Arial"/>
          <w:color w:val="0033CC"/>
        </w:rPr>
        <w:t>added as</w:t>
      </w:r>
      <w:r w:rsidR="00111785">
        <w:rPr>
          <w:rFonts w:ascii="Arial" w:eastAsia="Arial" w:hAnsi="Arial" w:cs="Arial"/>
          <w:color w:val="0033CC"/>
        </w:rPr>
        <w:t xml:space="preserve"> </w:t>
      </w:r>
      <w:r w:rsidR="00111785" w:rsidRPr="00111785">
        <w:rPr>
          <w:rFonts w:ascii="Arial" w:eastAsia="Arial" w:hAnsi="Arial" w:cs="Arial"/>
          <w:b/>
          <w:color w:val="0033CC"/>
          <w:highlight w:val="yellow"/>
        </w:rPr>
        <w:t xml:space="preserve">Supplementary </w:t>
      </w:r>
      <w:r w:rsidR="00205B5D" w:rsidRPr="00111785">
        <w:rPr>
          <w:rFonts w:ascii="Arial" w:eastAsia="Arial" w:hAnsi="Arial" w:cs="Arial"/>
          <w:b/>
          <w:color w:val="0033CC"/>
          <w:highlight w:val="yellow"/>
        </w:rPr>
        <w:t xml:space="preserve">Table </w:t>
      </w:r>
      <w:r w:rsidR="00353AE8">
        <w:rPr>
          <w:rFonts w:ascii="Arial" w:eastAsia="Arial" w:hAnsi="Arial" w:cs="Arial"/>
          <w:b/>
          <w:color w:val="0033CC"/>
          <w:highlight w:val="yellow"/>
        </w:rPr>
        <w:t>RR1</w:t>
      </w:r>
      <w:r w:rsidR="00205B5D" w:rsidRPr="00111785">
        <w:rPr>
          <w:rFonts w:ascii="Arial" w:eastAsia="Arial" w:hAnsi="Arial" w:cs="Arial"/>
          <w:color w:val="0033CC"/>
        </w:rPr>
        <w:t xml:space="preserve"> of the revised manuscript.</w:t>
      </w:r>
    </w:p>
    <w:p w14:paraId="63A25673" w14:textId="61D359CB" w:rsidR="005A332E" w:rsidRDefault="005A332E" w:rsidP="00A7225E">
      <w:pPr>
        <w:spacing w:after="0" w:line="240" w:lineRule="auto"/>
        <w:jc w:val="both"/>
        <w:rPr>
          <w:rFonts w:ascii="Arial" w:eastAsia="Arial" w:hAnsi="Arial" w:cs="Arial"/>
        </w:rPr>
      </w:pPr>
    </w:p>
    <w:p w14:paraId="0428AED2" w14:textId="77777777" w:rsidR="00C03EC4" w:rsidRDefault="00C03EC4" w:rsidP="00A7225E">
      <w:pPr>
        <w:spacing w:after="0" w:line="240" w:lineRule="auto"/>
        <w:jc w:val="both"/>
        <w:rPr>
          <w:rFonts w:ascii="Arial" w:eastAsia="Arial" w:hAnsi="Arial" w:cs="Arial"/>
        </w:rPr>
      </w:pPr>
    </w:p>
    <w:p w14:paraId="57BE3560" w14:textId="1F2B08E7" w:rsidR="00413E5F" w:rsidRDefault="00B4071F" w:rsidP="00A7225E">
      <w:pPr>
        <w:spacing w:after="0" w:line="240" w:lineRule="auto"/>
        <w:jc w:val="both"/>
        <w:rPr>
          <w:rFonts w:ascii="Arial" w:eastAsia="Arial" w:hAnsi="Arial" w:cs="Arial"/>
        </w:rPr>
      </w:pPr>
      <w:r w:rsidRPr="00A7225E">
        <w:rPr>
          <w:rFonts w:ascii="Arial" w:eastAsia="Arial" w:hAnsi="Arial" w:cs="Arial"/>
        </w:rPr>
        <w:t>3. Although the elegant bioinformatics pipelines employed for error suppression and variant calling referenced in Figure 1 and associated Supplemental Figures seem reasonably described, the technical performance of these methods are insufficiently assessed, and overall metrics such as the global error rate of their assay seems conspicuously absent. More importantly, the authors do not report analyses or show figures illustrating how their error profiles uniquely inform the genotyping problems at hand, and how these compare with prior approaches such as TEC-</w:t>
      </w:r>
      <w:proofErr w:type="spellStart"/>
      <w:r w:rsidRPr="00A7225E">
        <w:rPr>
          <w:rFonts w:ascii="Arial" w:eastAsia="Arial" w:hAnsi="Arial" w:cs="Arial"/>
        </w:rPr>
        <w:t>Seq</w:t>
      </w:r>
      <w:proofErr w:type="spellEnd"/>
      <w:r w:rsidRPr="00A7225E">
        <w:rPr>
          <w:rFonts w:ascii="Arial" w:eastAsia="Arial" w:hAnsi="Arial" w:cs="Arial"/>
        </w:rPr>
        <w:t>, Guardant, CAPP-</w:t>
      </w:r>
      <w:proofErr w:type="spellStart"/>
      <w:r w:rsidRPr="00A7225E">
        <w:rPr>
          <w:rFonts w:ascii="Arial" w:eastAsia="Arial" w:hAnsi="Arial" w:cs="Arial"/>
        </w:rPr>
        <w:t>Seq</w:t>
      </w:r>
      <w:proofErr w:type="spellEnd"/>
      <w:r w:rsidRPr="00A7225E">
        <w:rPr>
          <w:rFonts w:ascii="Arial" w:eastAsia="Arial" w:hAnsi="Arial" w:cs="Arial"/>
        </w:rPr>
        <w:t xml:space="preserve">, </w:t>
      </w:r>
      <w:proofErr w:type="spellStart"/>
      <w:r w:rsidRPr="00A7225E">
        <w:rPr>
          <w:rFonts w:ascii="Arial" w:eastAsia="Arial" w:hAnsi="Arial" w:cs="Arial"/>
        </w:rPr>
        <w:t>SafeSeqS</w:t>
      </w:r>
      <w:proofErr w:type="spellEnd"/>
      <w:r w:rsidRPr="00A7225E">
        <w:rPr>
          <w:rFonts w:ascii="Arial" w:eastAsia="Arial" w:hAnsi="Arial" w:cs="Arial"/>
        </w:rPr>
        <w:t>, etc. A flow chart showing the effect of the different steps of their error suppression pipeline, and how the error profile and total number of mutation calls is reduced with each step would seem important to better illustrate the utility of the pipeline.</w:t>
      </w:r>
    </w:p>
    <w:p w14:paraId="5B3834E9" w14:textId="77777777" w:rsidR="00D11B14" w:rsidRPr="00A7225E" w:rsidRDefault="00D11B14" w:rsidP="00A7225E">
      <w:pPr>
        <w:spacing w:after="0" w:line="240" w:lineRule="auto"/>
        <w:jc w:val="both"/>
        <w:rPr>
          <w:rFonts w:ascii="Arial" w:eastAsia="Arial" w:hAnsi="Arial" w:cs="Arial"/>
        </w:rPr>
      </w:pPr>
    </w:p>
    <w:p w14:paraId="5AD26E22" w14:textId="4C00D30A" w:rsidR="00413E5F" w:rsidRPr="00111785" w:rsidRDefault="00B4071F" w:rsidP="00EE1F5D">
      <w:pPr>
        <w:spacing w:after="0" w:line="240" w:lineRule="auto"/>
        <w:jc w:val="both"/>
        <w:rPr>
          <w:rFonts w:ascii="Arial" w:eastAsia="Arial" w:hAnsi="Arial" w:cs="Arial"/>
          <w:color w:val="0033CC"/>
        </w:rPr>
      </w:pPr>
      <w:bookmarkStart w:id="4" w:name="_Hlk13913001"/>
      <w:r w:rsidRPr="004F10DD">
        <w:rPr>
          <w:rFonts w:ascii="Arial" w:eastAsia="Arial" w:hAnsi="Arial" w:cs="Arial"/>
          <w:color w:val="0033CC"/>
        </w:rPr>
        <w:t xml:space="preserve">Authors: </w:t>
      </w:r>
      <w:r w:rsidR="004B03EB" w:rsidRPr="004F10DD">
        <w:rPr>
          <w:rFonts w:ascii="Arial" w:eastAsia="Arial" w:hAnsi="Arial" w:cs="Arial"/>
          <w:color w:val="0033CC"/>
        </w:rPr>
        <w:t xml:space="preserve">We thank the </w:t>
      </w:r>
      <w:r w:rsidR="00C80ED4" w:rsidRPr="004F10DD">
        <w:rPr>
          <w:rFonts w:ascii="Arial" w:eastAsia="Arial" w:hAnsi="Arial" w:cs="Arial"/>
          <w:color w:val="0033CC"/>
        </w:rPr>
        <w:t>Reviewe</w:t>
      </w:r>
      <w:r w:rsidR="00B322BF" w:rsidRPr="004F10DD">
        <w:rPr>
          <w:rFonts w:ascii="Arial" w:eastAsia="Arial" w:hAnsi="Arial" w:cs="Arial"/>
          <w:color w:val="0033CC"/>
        </w:rPr>
        <w:t>r</w:t>
      </w:r>
      <w:r w:rsidR="004B03EB" w:rsidRPr="004F10DD">
        <w:rPr>
          <w:rFonts w:ascii="Arial" w:eastAsia="Arial" w:hAnsi="Arial" w:cs="Arial"/>
          <w:color w:val="0033CC"/>
        </w:rPr>
        <w:t xml:space="preserve"> for highlighting this important </w:t>
      </w:r>
      <w:r w:rsidR="00EE1F5D" w:rsidRPr="004F10DD">
        <w:rPr>
          <w:rFonts w:ascii="Arial" w:eastAsia="Arial" w:hAnsi="Arial" w:cs="Arial"/>
          <w:color w:val="0033CC"/>
        </w:rPr>
        <w:t>omission in the original version of th</w:t>
      </w:r>
      <w:r w:rsidR="003920BA" w:rsidRPr="004F10DD">
        <w:rPr>
          <w:rFonts w:ascii="Arial" w:eastAsia="Arial" w:hAnsi="Arial" w:cs="Arial"/>
          <w:color w:val="0033CC"/>
        </w:rPr>
        <w:t>e</w:t>
      </w:r>
      <w:r w:rsidR="00EE1F5D" w:rsidRPr="004F10DD">
        <w:rPr>
          <w:rFonts w:ascii="Arial" w:eastAsia="Arial" w:hAnsi="Arial" w:cs="Arial"/>
          <w:color w:val="0033CC"/>
        </w:rPr>
        <w:t xml:space="preserve"> manuscript, and for the opportunity of addressing these important points</w:t>
      </w:r>
      <w:r w:rsidR="004B03EB" w:rsidRPr="004F10DD">
        <w:rPr>
          <w:rFonts w:ascii="Arial" w:eastAsia="Arial" w:hAnsi="Arial" w:cs="Arial"/>
          <w:color w:val="0033CC"/>
        </w:rPr>
        <w:t xml:space="preserve">. </w:t>
      </w:r>
      <w:r w:rsidR="00EE1F5D" w:rsidRPr="004F10DD">
        <w:rPr>
          <w:rFonts w:ascii="Arial" w:eastAsia="Arial" w:hAnsi="Arial" w:cs="Arial"/>
          <w:color w:val="0033CC"/>
        </w:rPr>
        <w:t xml:space="preserve">Although we </w:t>
      </w:r>
      <w:r w:rsidR="004B03EB" w:rsidRPr="004F10DD">
        <w:rPr>
          <w:rFonts w:ascii="Arial" w:eastAsia="Arial" w:hAnsi="Arial" w:cs="Arial"/>
          <w:color w:val="0033CC"/>
        </w:rPr>
        <w:t>provided a</w:t>
      </w:r>
      <w:r w:rsidRPr="004F10DD">
        <w:rPr>
          <w:rFonts w:ascii="Arial" w:eastAsia="Arial" w:hAnsi="Arial" w:cs="Arial"/>
          <w:color w:val="0033CC"/>
        </w:rPr>
        <w:t xml:space="preserve"> full description of the probabilistic model used for joint calling of variants from cfDNA and WBC together with the procedures used for parameter estimation in the </w:t>
      </w:r>
      <w:r w:rsidR="00EE1F5D" w:rsidRPr="004F10DD">
        <w:rPr>
          <w:rFonts w:ascii="Arial" w:eastAsia="Arial" w:hAnsi="Arial" w:cs="Arial"/>
          <w:color w:val="0033CC"/>
        </w:rPr>
        <w:t>O</w:t>
      </w:r>
      <w:r w:rsidR="0065202E" w:rsidRPr="004F10DD">
        <w:rPr>
          <w:rFonts w:ascii="Arial" w:eastAsia="Arial" w:hAnsi="Arial" w:cs="Arial"/>
          <w:color w:val="0033CC"/>
        </w:rPr>
        <w:t>nline</w:t>
      </w:r>
      <w:r w:rsidRPr="004F10DD">
        <w:rPr>
          <w:rFonts w:ascii="Arial" w:eastAsia="Arial" w:hAnsi="Arial" w:cs="Arial"/>
          <w:color w:val="0033CC"/>
        </w:rPr>
        <w:t xml:space="preserve"> </w:t>
      </w:r>
      <w:r w:rsidR="00EE1F5D" w:rsidRPr="004F10DD">
        <w:rPr>
          <w:rFonts w:ascii="Arial" w:eastAsia="Arial" w:hAnsi="Arial" w:cs="Arial"/>
          <w:color w:val="0033CC"/>
        </w:rPr>
        <w:t>M</w:t>
      </w:r>
      <w:r w:rsidRPr="004F10DD">
        <w:rPr>
          <w:rFonts w:ascii="Arial" w:eastAsia="Arial" w:hAnsi="Arial" w:cs="Arial"/>
          <w:color w:val="0033CC"/>
        </w:rPr>
        <w:t>ethods under sections “Machine learning error model”</w:t>
      </w:r>
      <w:r w:rsidR="00EE1F5D" w:rsidRPr="004F10DD">
        <w:rPr>
          <w:rFonts w:ascii="Arial" w:eastAsia="Arial" w:hAnsi="Arial" w:cs="Arial"/>
          <w:color w:val="0033CC"/>
        </w:rPr>
        <w:t xml:space="preserve"> (on page </w:t>
      </w:r>
      <w:r w:rsidR="000F229E" w:rsidRPr="004F10DD">
        <w:rPr>
          <w:rFonts w:ascii="Arial" w:eastAsia="Arial" w:hAnsi="Arial" w:cs="Arial"/>
          <w:color w:val="0033CC"/>
        </w:rPr>
        <w:t>30</w:t>
      </w:r>
      <w:r w:rsidR="00EE1F5D" w:rsidRPr="004F10DD">
        <w:rPr>
          <w:rFonts w:ascii="Arial" w:eastAsia="Arial" w:hAnsi="Arial" w:cs="Arial"/>
          <w:color w:val="0033CC"/>
        </w:rPr>
        <w:t xml:space="preserve"> of the original version of the manuscript)</w:t>
      </w:r>
      <w:r w:rsidRPr="004F10DD">
        <w:rPr>
          <w:rFonts w:ascii="Arial" w:eastAsia="Arial" w:hAnsi="Arial" w:cs="Arial"/>
          <w:color w:val="0033CC"/>
        </w:rPr>
        <w:t xml:space="preserve"> and “Joint variant analysis using the machine learning error model”</w:t>
      </w:r>
      <w:r w:rsidR="00EE1F5D" w:rsidRPr="004F10DD">
        <w:rPr>
          <w:rFonts w:ascii="Arial" w:eastAsia="Arial" w:hAnsi="Arial" w:cs="Arial"/>
          <w:color w:val="0033CC"/>
        </w:rPr>
        <w:t xml:space="preserve"> (on page </w:t>
      </w:r>
      <w:r w:rsidR="000F229E" w:rsidRPr="004F10DD">
        <w:rPr>
          <w:rFonts w:ascii="Arial" w:eastAsia="Arial" w:hAnsi="Arial" w:cs="Arial"/>
          <w:color w:val="0033CC"/>
        </w:rPr>
        <w:t>33</w:t>
      </w:r>
      <w:r w:rsidR="00EE1F5D" w:rsidRPr="004F10DD">
        <w:rPr>
          <w:rFonts w:ascii="Arial" w:eastAsia="Arial" w:hAnsi="Arial" w:cs="Arial"/>
          <w:color w:val="0033CC"/>
        </w:rPr>
        <w:t xml:space="preserve"> of the original version of the manuscript), below we provide a more detailed description, including </w:t>
      </w:r>
      <w:r w:rsidRPr="004F10DD">
        <w:rPr>
          <w:rFonts w:ascii="Arial" w:eastAsia="Arial" w:hAnsi="Arial" w:cs="Arial"/>
          <w:color w:val="0033CC"/>
        </w:rPr>
        <w:t xml:space="preserve">the relevant aspects </w:t>
      </w:r>
      <w:r w:rsidR="00B322BF" w:rsidRPr="004F10DD">
        <w:rPr>
          <w:rFonts w:ascii="Arial" w:eastAsia="Arial" w:hAnsi="Arial" w:cs="Arial"/>
          <w:color w:val="0033CC"/>
        </w:rPr>
        <w:t xml:space="preserve">of the analysis </w:t>
      </w:r>
      <w:r w:rsidRPr="004F10DD">
        <w:rPr>
          <w:rFonts w:ascii="Arial" w:eastAsia="Arial" w:hAnsi="Arial" w:cs="Arial"/>
          <w:color w:val="0033CC"/>
        </w:rPr>
        <w:t>where the technical performance was assessed. In this discussion and unless otherwise stated, the terms `</w:t>
      </w:r>
      <w:r w:rsidRPr="00111785">
        <w:rPr>
          <w:rFonts w:ascii="Arial" w:eastAsia="Arial" w:hAnsi="Arial" w:cs="Arial"/>
          <w:color w:val="0033CC"/>
        </w:rPr>
        <w:t xml:space="preserve">variants` and `mutation` refer to SNVs. The extensions brought to the model to account for indels are described in the </w:t>
      </w:r>
      <w:r w:rsidR="000F229E" w:rsidRPr="00111785">
        <w:rPr>
          <w:rFonts w:ascii="Arial" w:eastAsia="Arial" w:hAnsi="Arial" w:cs="Arial"/>
          <w:color w:val="0033CC"/>
        </w:rPr>
        <w:t>Online</w:t>
      </w:r>
      <w:r w:rsidRPr="00111785">
        <w:rPr>
          <w:rFonts w:ascii="Arial" w:eastAsia="Arial" w:hAnsi="Arial" w:cs="Arial"/>
          <w:color w:val="0033CC"/>
        </w:rPr>
        <w:t xml:space="preserve"> </w:t>
      </w:r>
      <w:r w:rsidR="00EE1F5D" w:rsidRPr="00111785">
        <w:rPr>
          <w:rFonts w:ascii="Arial" w:eastAsia="Arial" w:hAnsi="Arial" w:cs="Arial"/>
          <w:color w:val="0033CC"/>
        </w:rPr>
        <w:t>M</w:t>
      </w:r>
      <w:r w:rsidRPr="00111785">
        <w:rPr>
          <w:rFonts w:ascii="Arial" w:eastAsia="Arial" w:hAnsi="Arial" w:cs="Arial"/>
          <w:color w:val="0033CC"/>
        </w:rPr>
        <w:t>ethods of the manuscript under the sections cited above</w:t>
      </w:r>
      <w:r w:rsidR="00EE1F5D" w:rsidRPr="00111785">
        <w:rPr>
          <w:rFonts w:ascii="Arial" w:eastAsia="Arial" w:hAnsi="Arial" w:cs="Arial"/>
          <w:color w:val="0033CC"/>
        </w:rPr>
        <w:t xml:space="preserve"> (on pages </w:t>
      </w:r>
      <w:r w:rsidR="000F229E" w:rsidRPr="00111785">
        <w:rPr>
          <w:rFonts w:ascii="Arial" w:eastAsia="Arial" w:hAnsi="Arial" w:cs="Arial"/>
          <w:color w:val="0033CC"/>
        </w:rPr>
        <w:t>31</w:t>
      </w:r>
      <w:r w:rsidR="00EE1F5D" w:rsidRPr="00111785">
        <w:rPr>
          <w:rFonts w:ascii="Arial" w:eastAsia="Arial" w:hAnsi="Arial" w:cs="Arial"/>
          <w:color w:val="0033CC"/>
        </w:rPr>
        <w:t xml:space="preserve"> and </w:t>
      </w:r>
      <w:r w:rsidR="000F229E" w:rsidRPr="00111785">
        <w:rPr>
          <w:rFonts w:ascii="Arial" w:eastAsia="Arial" w:hAnsi="Arial" w:cs="Arial"/>
          <w:color w:val="0033CC"/>
        </w:rPr>
        <w:t>32</w:t>
      </w:r>
      <w:r w:rsidR="00EE1F5D" w:rsidRPr="00111785">
        <w:rPr>
          <w:rFonts w:ascii="Arial" w:eastAsia="Arial" w:hAnsi="Arial" w:cs="Arial"/>
          <w:color w:val="0033CC"/>
        </w:rPr>
        <w:t xml:space="preserve"> of the</w:t>
      </w:r>
      <w:r w:rsidR="000F229E" w:rsidRPr="00111785">
        <w:rPr>
          <w:rFonts w:ascii="Arial" w:eastAsia="Arial" w:hAnsi="Arial" w:cs="Arial"/>
          <w:color w:val="0033CC"/>
        </w:rPr>
        <w:t xml:space="preserve"> Online Methods</w:t>
      </w:r>
      <w:r w:rsidR="00EE1F5D" w:rsidRPr="00111785">
        <w:rPr>
          <w:rFonts w:ascii="Arial" w:eastAsia="Arial" w:hAnsi="Arial" w:cs="Arial"/>
          <w:color w:val="0033CC"/>
        </w:rPr>
        <w:t>)</w:t>
      </w:r>
      <w:r w:rsidRPr="00111785">
        <w:rPr>
          <w:rFonts w:ascii="Arial" w:eastAsia="Arial" w:hAnsi="Arial" w:cs="Arial"/>
          <w:color w:val="0033CC"/>
        </w:rPr>
        <w:t>. All empirical measurements of depth were obtained from raw pileups without base alignment quality (BAQ) filtering.</w:t>
      </w:r>
    </w:p>
    <w:p w14:paraId="55D80676" w14:textId="77777777" w:rsidR="00413E5F" w:rsidRPr="00111785" w:rsidRDefault="00413E5F" w:rsidP="00A7225E">
      <w:pPr>
        <w:spacing w:after="0" w:line="240" w:lineRule="auto"/>
        <w:jc w:val="both"/>
        <w:rPr>
          <w:rFonts w:ascii="Arial" w:eastAsia="Arial" w:hAnsi="Arial" w:cs="Arial"/>
          <w:color w:val="0033CC"/>
        </w:rPr>
      </w:pPr>
    </w:p>
    <w:p w14:paraId="5B7CBD39" w14:textId="4B2D4B70" w:rsidR="00413E5F" w:rsidRPr="00111785" w:rsidRDefault="00B4071F" w:rsidP="00A7225E">
      <w:pPr>
        <w:spacing w:after="0" w:line="240" w:lineRule="auto"/>
        <w:jc w:val="both"/>
        <w:rPr>
          <w:rFonts w:ascii="Arial" w:eastAsia="Arial" w:hAnsi="Arial" w:cs="Arial"/>
          <w:color w:val="0033CC"/>
        </w:rPr>
      </w:pPr>
      <w:r w:rsidRPr="00111785">
        <w:rPr>
          <w:rFonts w:ascii="Arial" w:eastAsia="Arial" w:hAnsi="Arial" w:cs="Arial"/>
          <w:color w:val="0033CC"/>
        </w:rPr>
        <w:t xml:space="preserve">At each genomic coordinate, </w:t>
      </w:r>
      <m:oMath>
        <m:r>
          <w:rPr>
            <w:rFonts w:ascii="Cambria Math" w:eastAsia="Arial" w:hAnsi="Cambria Math" w:cs="Arial"/>
            <w:color w:val="0033CC"/>
          </w:rPr>
          <m:t>p</m:t>
        </m:r>
      </m:oMath>
      <w:r w:rsidRPr="00111785">
        <w:rPr>
          <w:rFonts w:ascii="Arial" w:eastAsia="Arial" w:hAnsi="Arial" w:cs="Arial"/>
          <w:color w:val="0033CC"/>
        </w:rPr>
        <w:t xml:space="preserve">, the expected alternate allele depth </w:t>
      </w:r>
      <m:oMath>
        <m:sSub>
          <m:sSubPr>
            <m:ctrlPr>
              <w:rPr>
                <w:rFonts w:ascii="Cambria Math" w:eastAsia="Arial" w:hAnsi="Cambria Math" w:cs="Arial"/>
                <w:color w:val="0033CC"/>
              </w:rPr>
            </m:ctrlPr>
          </m:sSubPr>
          <m:e>
            <m:r>
              <w:rPr>
                <w:rFonts w:ascii="Cambria Math" w:eastAsia="Arial" w:hAnsi="Cambria Math" w:cs="Arial"/>
                <w:color w:val="0033CC"/>
              </w:rPr>
              <m:t>y</m:t>
            </m:r>
          </m:e>
          <m:sub>
            <m:r>
              <w:rPr>
                <w:rFonts w:ascii="Cambria Math" w:eastAsia="Arial" w:hAnsi="Cambria Math" w:cs="Arial"/>
                <w:color w:val="0033CC"/>
              </w:rPr>
              <m:t>p</m:t>
            </m:r>
          </m:sub>
        </m:sSub>
      </m:oMath>
      <w:r w:rsidRPr="00111785">
        <w:rPr>
          <w:rFonts w:ascii="Arial" w:eastAsia="Arial" w:hAnsi="Arial" w:cs="Arial"/>
          <w:color w:val="0033CC"/>
        </w:rPr>
        <w:t xml:space="preserve"> has a baseline noise rate </w:t>
      </w:r>
      <m:oMath>
        <m:sSub>
          <m:sSubPr>
            <m:ctrlPr>
              <w:rPr>
                <w:rFonts w:ascii="Cambria Math" w:eastAsia="Arial" w:hAnsi="Cambria Math" w:cs="Arial"/>
                <w:color w:val="0033CC"/>
              </w:rPr>
            </m:ctrlPr>
          </m:sSubPr>
          <m:e>
            <m:r>
              <w:rPr>
                <w:rFonts w:ascii="Cambria Math" w:eastAsia="Arial" w:hAnsi="Cambria Math" w:cs="Arial"/>
                <w:color w:val="0033CC"/>
              </w:rPr>
              <m:t>d</m:t>
            </m:r>
          </m:e>
          <m:sub>
            <m:r>
              <w:rPr>
                <w:rFonts w:ascii="Cambria Math" w:eastAsia="Arial" w:hAnsi="Cambria Math" w:cs="Arial"/>
                <w:color w:val="0033CC"/>
              </w:rPr>
              <m:t>p</m:t>
            </m:r>
          </m:sub>
        </m:sSub>
        <m:r>
          <w:rPr>
            <w:rFonts w:ascii="Cambria Math" w:eastAsia="Arial" w:hAnsi="Cambria Math" w:cs="Arial"/>
            <w:color w:val="0033CC"/>
          </w:rPr>
          <m:t xml:space="preserve"> </m:t>
        </m:r>
        <m:sSub>
          <m:sSubPr>
            <m:ctrlPr>
              <w:rPr>
                <w:rFonts w:ascii="Cambria Math" w:eastAsia="Arial" w:hAnsi="Cambria Math" w:cs="Arial"/>
                <w:color w:val="0033CC"/>
              </w:rPr>
            </m:ctrlPr>
          </m:sSubPr>
          <m:e>
            <m:r>
              <w:rPr>
                <w:rFonts w:ascii="Cambria Math" w:eastAsia="Arial" w:hAnsi="Cambria Math" w:cs="Arial"/>
                <w:color w:val="0033CC"/>
              </w:rPr>
              <m:t>λ</m:t>
            </m:r>
          </m:e>
          <m:sub>
            <m:r>
              <w:rPr>
                <w:rFonts w:ascii="Cambria Math" w:eastAsia="Arial" w:hAnsi="Cambria Math" w:cs="Arial"/>
                <w:color w:val="0033CC"/>
              </w:rPr>
              <m:t>p</m:t>
            </m:r>
          </m:sub>
        </m:sSub>
      </m:oMath>
      <w:r w:rsidRPr="00111785">
        <w:rPr>
          <w:rFonts w:ascii="Arial" w:eastAsia="Arial" w:hAnsi="Arial" w:cs="Arial"/>
          <w:color w:val="0033CC"/>
        </w:rPr>
        <w:t xml:space="preserve"> where </w:t>
      </w:r>
      <m:oMath>
        <m:sSub>
          <m:sSubPr>
            <m:ctrlPr>
              <w:rPr>
                <w:rFonts w:ascii="Cambria Math" w:eastAsia="Arial" w:hAnsi="Cambria Math" w:cs="Arial"/>
                <w:color w:val="0033CC"/>
              </w:rPr>
            </m:ctrlPr>
          </m:sSubPr>
          <m:e>
            <m:r>
              <w:rPr>
                <w:rFonts w:ascii="Cambria Math" w:eastAsia="Arial" w:hAnsi="Cambria Math" w:cs="Arial"/>
                <w:color w:val="0033CC"/>
              </w:rPr>
              <m:t>d</m:t>
            </m:r>
          </m:e>
          <m:sub>
            <m:r>
              <w:rPr>
                <w:rFonts w:ascii="Cambria Math" w:eastAsia="Arial" w:hAnsi="Cambria Math" w:cs="Arial"/>
                <w:color w:val="0033CC"/>
              </w:rPr>
              <m:t>p</m:t>
            </m:r>
          </m:sub>
        </m:sSub>
      </m:oMath>
      <w:r w:rsidRPr="00111785">
        <w:rPr>
          <w:rFonts w:ascii="Arial" w:eastAsia="Arial" w:hAnsi="Arial" w:cs="Arial"/>
          <w:color w:val="0033CC"/>
        </w:rPr>
        <w:t xml:space="preserve"> is the total depth at </w:t>
      </w:r>
      <m:oMath>
        <m:r>
          <w:rPr>
            <w:rFonts w:ascii="Cambria Math" w:eastAsia="Arial" w:hAnsi="Cambria Math" w:cs="Arial"/>
            <w:color w:val="0033CC"/>
          </w:rPr>
          <m:t>p</m:t>
        </m:r>
      </m:oMath>
      <w:r w:rsidRPr="00111785">
        <w:rPr>
          <w:rFonts w:ascii="Arial" w:eastAsia="Arial" w:hAnsi="Arial" w:cs="Arial"/>
          <w:color w:val="0033CC"/>
        </w:rPr>
        <w:t xml:space="preserve"> and </w:t>
      </w:r>
      <m:oMath>
        <m:sSub>
          <m:sSubPr>
            <m:ctrlPr>
              <w:rPr>
                <w:rFonts w:ascii="Cambria Math" w:hAnsi="Cambria Math" w:cs="Arial"/>
                <w:color w:val="0033CC"/>
              </w:rPr>
            </m:ctrlPr>
          </m:sSubPr>
          <m:e>
            <m:r>
              <w:rPr>
                <w:rFonts w:ascii="Cambria Math" w:hAnsi="Cambria Math" w:cs="Arial"/>
                <w:color w:val="0033CC"/>
              </w:rPr>
              <m:t>λ</m:t>
            </m:r>
          </m:e>
          <m:sub>
            <m:r>
              <w:rPr>
                <w:rFonts w:ascii="Cambria Math" w:hAnsi="Cambria Math" w:cs="Arial"/>
                <w:color w:val="0033CC"/>
              </w:rPr>
              <m:t>p</m:t>
            </m:r>
          </m:sub>
        </m:sSub>
      </m:oMath>
      <w:r w:rsidRPr="00111785">
        <w:rPr>
          <w:rFonts w:ascii="Arial" w:eastAsia="Arial" w:hAnsi="Arial" w:cs="Arial"/>
          <w:color w:val="0033CC"/>
        </w:rPr>
        <w:t xml:space="preserve">is the allele frequency. The model assumes that </w:t>
      </w:r>
      <m:oMath>
        <m:sSub>
          <m:sSubPr>
            <m:ctrlPr>
              <w:rPr>
                <w:rFonts w:ascii="Cambria Math" w:eastAsia="Arial" w:hAnsi="Cambria Math" w:cs="Arial"/>
                <w:color w:val="0033CC"/>
              </w:rPr>
            </m:ctrlPr>
          </m:sSubPr>
          <m:e>
            <m:r>
              <w:rPr>
                <w:rFonts w:ascii="Cambria Math" w:eastAsia="Arial" w:hAnsi="Cambria Math" w:cs="Arial"/>
                <w:color w:val="0033CC"/>
              </w:rPr>
              <m:t>y</m:t>
            </m:r>
          </m:e>
          <m:sub>
            <m:r>
              <w:rPr>
                <w:rFonts w:ascii="Cambria Math" w:eastAsia="Arial" w:hAnsi="Cambria Math" w:cs="Arial"/>
                <w:color w:val="0033CC"/>
              </w:rPr>
              <m:t>p</m:t>
            </m:r>
          </m:sub>
        </m:sSub>
      </m:oMath>
      <w:r w:rsidR="005D3701" w:rsidRPr="00111785">
        <w:rPr>
          <w:rFonts w:ascii="Arial" w:eastAsia="Arial" w:hAnsi="Arial" w:cs="Arial"/>
          <w:color w:val="0033CC"/>
        </w:rPr>
        <w:t xml:space="preserve"> </w:t>
      </w:r>
      <w:r w:rsidRPr="00111785">
        <w:rPr>
          <w:rFonts w:ascii="Arial" w:eastAsia="Arial" w:hAnsi="Arial" w:cs="Arial"/>
          <w:color w:val="0033CC"/>
        </w:rPr>
        <w:t>is drawn from a Poisson distribution such that:</w:t>
      </w:r>
    </w:p>
    <w:p w14:paraId="5B74242C" w14:textId="77777777" w:rsidR="00413E5F" w:rsidRPr="00111785" w:rsidRDefault="00413E5F" w:rsidP="00A7225E">
      <w:pPr>
        <w:spacing w:after="0" w:line="240" w:lineRule="auto"/>
        <w:jc w:val="both"/>
        <w:rPr>
          <w:rFonts w:ascii="Arial" w:eastAsia="Arial" w:hAnsi="Arial" w:cs="Arial"/>
          <w:color w:val="0033CC"/>
        </w:rPr>
      </w:pPr>
    </w:p>
    <w:p w14:paraId="119C9E7A" w14:textId="77777777" w:rsidR="00413E5F" w:rsidRPr="00111785" w:rsidRDefault="00A0490B" w:rsidP="00A7225E">
      <w:pPr>
        <w:spacing w:after="0" w:line="240" w:lineRule="auto"/>
        <w:jc w:val="both"/>
        <w:rPr>
          <w:rFonts w:ascii="Arial" w:eastAsia="Arial" w:hAnsi="Arial" w:cs="Arial"/>
          <w:color w:val="0033CC"/>
        </w:rPr>
      </w:pPr>
      <m:oMathPara>
        <m:oMath>
          <m:sSub>
            <m:sSubPr>
              <m:ctrlPr>
                <w:rPr>
                  <w:rFonts w:ascii="Cambria Math" w:eastAsia="Arial" w:hAnsi="Cambria Math" w:cs="Arial"/>
                  <w:color w:val="0033CC"/>
                </w:rPr>
              </m:ctrlPr>
            </m:sSubPr>
            <m:e>
              <m:r>
                <w:rPr>
                  <w:rFonts w:ascii="Cambria Math" w:eastAsia="Arial" w:hAnsi="Cambria Math" w:cs="Arial"/>
                  <w:color w:val="0033CC"/>
                </w:rPr>
                <m:t>y</m:t>
              </m:r>
            </m:e>
            <m:sub>
              <m:r>
                <w:rPr>
                  <w:rFonts w:ascii="Cambria Math" w:eastAsia="Arial" w:hAnsi="Cambria Math" w:cs="Arial"/>
                  <w:color w:val="0033CC"/>
                </w:rPr>
                <m:t>p</m:t>
              </m:r>
            </m:sub>
          </m:sSub>
          <m:r>
            <w:rPr>
              <w:rFonts w:ascii="Cambria Math" w:eastAsia="Arial" w:hAnsi="Cambria Math" w:cs="Arial"/>
              <w:color w:val="0033CC"/>
            </w:rPr>
            <m:t>∼Poisson (</m:t>
          </m:r>
          <m:sSub>
            <m:sSubPr>
              <m:ctrlPr>
                <w:rPr>
                  <w:rFonts w:ascii="Cambria Math" w:eastAsia="Arial" w:hAnsi="Cambria Math" w:cs="Arial"/>
                  <w:color w:val="0033CC"/>
                </w:rPr>
              </m:ctrlPr>
            </m:sSubPr>
            <m:e>
              <m:r>
                <w:rPr>
                  <w:rFonts w:ascii="Cambria Math" w:eastAsia="Arial" w:hAnsi="Cambria Math" w:cs="Arial"/>
                  <w:color w:val="0033CC"/>
                </w:rPr>
                <m:t>d</m:t>
              </m:r>
            </m:e>
            <m:sub>
              <m:r>
                <w:rPr>
                  <w:rFonts w:ascii="Cambria Math" w:eastAsia="Arial" w:hAnsi="Cambria Math" w:cs="Arial"/>
                  <w:color w:val="0033CC"/>
                </w:rPr>
                <m:t>p</m:t>
              </m:r>
            </m:sub>
          </m:sSub>
          <m:sSub>
            <m:sSubPr>
              <m:ctrlPr>
                <w:rPr>
                  <w:rFonts w:ascii="Cambria Math" w:eastAsia="Arial" w:hAnsi="Cambria Math" w:cs="Arial"/>
                  <w:color w:val="0033CC"/>
                </w:rPr>
              </m:ctrlPr>
            </m:sSubPr>
            <m:e>
              <m:r>
                <w:rPr>
                  <w:rFonts w:ascii="Cambria Math" w:eastAsia="Arial" w:hAnsi="Cambria Math" w:cs="Arial"/>
                  <w:color w:val="0033CC"/>
                </w:rPr>
                <m:t xml:space="preserve"> ⋅ λ</m:t>
              </m:r>
            </m:e>
            <m:sub>
              <m:r>
                <w:rPr>
                  <w:rFonts w:ascii="Cambria Math" w:eastAsia="Arial" w:hAnsi="Cambria Math" w:cs="Arial"/>
                  <w:color w:val="0033CC"/>
                </w:rPr>
                <m:t>p</m:t>
              </m:r>
            </m:sub>
          </m:sSub>
          <m:r>
            <w:rPr>
              <w:rFonts w:ascii="Cambria Math" w:eastAsia="Arial" w:hAnsi="Cambria Math" w:cs="Arial"/>
              <w:color w:val="0033CC"/>
            </w:rPr>
            <m:t>)</m:t>
          </m:r>
        </m:oMath>
      </m:oMathPara>
    </w:p>
    <w:p w14:paraId="407876C7" w14:textId="77777777" w:rsidR="00413E5F" w:rsidRPr="00111785" w:rsidRDefault="00413E5F" w:rsidP="00A7225E">
      <w:pPr>
        <w:spacing w:after="0" w:line="240" w:lineRule="auto"/>
        <w:jc w:val="both"/>
        <w:rPr>
          <w:rFonts w:ascii="Arial" w:eastAsia="Arial" w:hAnsi="Arial" w:cs="Arial"/>
          <w:color w:val="0033CC"/>
        </w:rPr>
      </w:pPr>
    </w:p>
    <w:p w14:paraId="68717C91" w14:textId="77777777" w:rsidR="00413E5F" w:rsidRPr="00111785" w:rsidRDefault="00B4071F" w:rsidP="00A7225E">
      <w:pPr>
        <w:spacing w:after="0" w:line="240" w:lineRule="auto"/>
        <w:jc w:val="both"/>
        <w:rPr>
          <w:rFonts w:ascii="Arial" w:eastAsia="Arial" w:hAnsi="Arial" w:cs="Arial"/>
          <w:color w:val="0033CC"/>
        </w:rPr>
      </w:pPr>
      <w:r w:rsidRPr="00111785">
        <w:rPr>
          <w:rFonts w:ascii="Arial" w:hAnsi="Arial" w:cs="Arial"/>
          <w:color w:val="0033CC"/>
        </w:rPr>
        <w:t xml:space="preserve">Each </w:t>
      </w:r>
      <m:oMath>
        <m:sSub>
          <m:sSubPr>
            <m:ctrlPr>
              <w:rPr>
                <w:rFonts w:ascii="Cambria Math" w:hAnsi="Cambria Math" w:cs="Arial"/>
                <w:color w:val="0033CC"/>
              </w:rPr>
            </m:ctrlPr>
          </m:sSubPr>
          <m:e>
            <m:r>
              <w:rPr>
                <w:rFonts w:ascii="Cambria Math" w:hAnsi="Cambria Math" w:cs="Arial"/>
                <w:color w:val="0033CC"/>
              </w:rPr>
              <m:t>λ</m:t>
            </m:r>
          </m:e>
          <m:sub>
            <m:r>
              <w:rPr>
                <w:rFonts w:ascii="Cambria Math" w:hAnsi="Cambria Math" w:cs="Arial"/>
                <w:color w:val="0033CC"/>
              </w:rPr>
              <m:t>p</m:t>
            </m:r>
          </m:sub>
        </m:sSub>
      </m:oMath>
      <w:r w:rsidRPr="00111785">
        <w:rPr>
          <w:rFonts w:ascii="Arial" w:hAnsi="Arial" w:cs="Arial"/>
          <w:color w:val="0033CC"/>
        </w:rPr>
        <w:t xml:space="preserve"> was </w:t>
      </w:r>
      <w:r w:rsidRPr="00111785">
        <w:rPr>
          <w:rFonts w:ascii="Arial" w:eastAsia="Arial" w:hAnsi="Arial" w:cs="Arial"/>
          <w:color w:val="0033CC"/>
        </w:rPr>
        <w:t xml:space="preserve">assumed to be drawn from a mixture of Gamma distributions indexed by </w:t>
      </w:r>
      <m:oMath>
        <m:sSub>
          <m:sSubPr>
            <m:ctrlPr>
              <w:rPr>
                <w:rFonts w:ascii="Cambria Math" w:eastAsia="Arial" w:hAnsi="Cambria Math" w:cs="Arial"/>
                <w:color w:val="0033CC"/>
              </w:rPr>
            </m:ctrlPr>
          </m:sSubPr>
          <m:e>
            <m:r>
              <w:rPr>
                <w:rFonts w:ascii="Cambria Math" w:eastAsia="Arial" w:hAnsi="Cambria Math" w:cs="Arial"/>
                <w:color w:val="0033CC"/>
              </w:rPr>
              <m:t>z</m:t>
            </m:r>
          </m:e>
          <m:sub>
            <m:r>
              <w:rPr>
                <w:rFonts w:ascii="Cambria Math" w:eastAsia="Arial" w:hAnsi="Cambria Math" w:cs="Arial"/>
                <w:color w:val="0033CC"/>
              </w:rPr>
              <m:t>p</m:t>
            </m:r>
          </m:sub>
        </m:sSub>
        <m:r>
          <w:rPr>
            <w:rFonts w:ascii="Cambria Math" w:eastAsia="Arial" w:hAnsi="Cambria Math" w:cs="Arial"/>
            <w:color w:val="0033CC"/>
          </w:rPr>
          <m:t>∈ {1, ..., K}</m:t>
        </m:r>
      </m:oMath>
      <w:r w:rsidRPr="00111785">
        <w:rPr>
          <w:rFonts w:ascii="Arial" w:eastAsia="Arial" w:hAnsi="Arial" w:cs="Arial"/>
          <w:color w:val="0033CC"/>
        </w:rPr>
        <w:t>, the parameters of which varied based on discrete covariates such that:</w:t>
      </w:r>
    </w:p>
    <w:p w14:paraId="64C4C36E" w14:textId="77777777" w:rsidR="00413E5F" w:rsidRPr="00111785" w:rsidRDefault="00413E5F" w:rsidP="00A7225E">
      <w:pPr>
        <w:spacing w:after="0" w:line="240" w:lineRule="auto"/>
        <w:jc w:val="both"/>
        <w:rPr>
          <w:rFonts w:ascii="Arial" w:eastAsia="Arial" w:hAnsi="Arial" w:cs="Arial"/>
          <w:color w:val="0033CC"/>
        </w:rPr>
      </w:pPr>
    </w:p>
    <w:p w14:paraId="6B8A3D5B" w14:textId="77777777" w:rsidR="00413E5F" w:rsidRPr="00111785" w:rsidRDefault="00A0490B" w:rsidP="00A7225E">
      <w:pPr>
        <w:spacing w:after="0" w:line="240" w:lineRule="auto"/>
        <w:jc w:val="both"/>
        <w:rPr>
          <w:rFonts w:ascii="Arial" w:eastAsia="Arial" w:hAnsi="Arial" w:cs="Arial"/>
          <w:color w:val="0033CC"/>
        </w:rPr>
      </w:pPr>
      <m:oMathPara>
        <m:oMath>
          <m:sSub>
            <m:sSubPr>
              <m:ctrlPr>
                <w:rPr>
                  <w:rFonts w:ascii="Cambria Math" w:hAnsi="Cambria Math" w:cs="Arial"/>
                  <w:color w:val="0033CC"/>
                </w:rPr>
              </m:ctrlPr>
            </m:sSubPr>
            <m:e>
              <m:r>
                <w:rPr>
                  <w:rFonts w:ascii="Cambria Math" w:hAnsi="Cambria Math" w:cs="Arial"/>
                  <w:color w:val="0033CC"/>
                </w:rPr>
                <m:t>λ</m:t>
              </m:r>
            </m:e>
            <m:sub>
              <m:r>
                <w:rPr>
                  <w:rFonts w:ascii="Cambria Math" w:hAnsi="Cambria Math" w:cs="Arial"/>
                  <w:color w:val="0033CC"/>
                </w:rPr>
                <m:t>p</m:t>
              </m:r>
            </m:sub>
          </m:sSub>
          <m:r>
            <w:rPr>
              <w:rFonts w:ascii="Cambria Math" w:hAnsi="Cambria Math" w:cs="Arial"/>
              <w:color w:val="0033CC"/>
            </w:rPr>
            <m:t>∼</m:t>
          </m:r>
          <m:r>
            <w:rPr>
              <w:rFonts w:ascii="Cambria Math" w:eastAsia="Arial" w:hAnsi="Cambria Math" w:cs="Arial"/>
              <w:color w:val="0033CC"/>
            </w:rPr>
            <m:t>Gamma (</m:t>
          </m:r>
          <m:sSub>
            <m:sSubPr>
              <m:ctrlPr>
                <w:rPr>
                  <w:rFonts w:ascii="Cambria Math" w:eastAsia="Arial" w:hAnsi="Cambria Math" w:cs="Arial"/>
                  <w:color w:val="0033CC"/>
                </w:rPr>
              </m:ctrlPr>
            </m:sSubPr>
            <m:e>
              <m:r>
                <w:rPr>
                  <w:rFonts w:ascii="Cambria Math" w:eastAsia="Arial" w:hAnsi="Cambria Math" w:cs="Arial"/>
                  <w:color w:val="0033CC"/>
                </w:rPr>
                <m:t>α</m:t>
              </m:r>
            </m:e>
            <m:sub>
              <m:sSub>
                <m:sSubPr>
                  <m:ctrlPr>
                    <w:rPr>
                      <w:rFonts w:ascii="Cambria Math" w:eastAsia="Arial" w:hAnsi="Cambria Math" w:cs="Arial"/>
                      <w:color w:val="0033CC"/>
                    </w:rPr>
                  </m:ctrlPr>
                </m:sSubPr>
                <m:e>
                  <m:r>
                    <w:rPr>
                      <w:rFonts w:ascii="Cambria Math" w:eastAsia="Arial" w:hAnsi="Cambria Math" w:cs="Arial"/>
                      <w:color w:val="0033CC"/>
                    </w:rPr>
                    <m:t>z</m:t>
                  </m:r>
                </m:e>
                <m:sub>
                  <m:r>
                    <w:rPr>
                      <w:rFonts w:ascii="Cambria Math" w:eastAsia="Arial" w:hAnsi="Cambria Math" w:cs="Arial"/>
                      <w:color w:val="0033CC"/>
                    </w:rPr>
                    <m:t>p</m:t>
                  </m:r>
                </m:sub>
              </m:sSub>
            </m:sub>
          </m:sSub>
          <m:r>
            <w:rPr>
              <w:rFonts w:ascii="Cambria Math" w:eastAsia="Arial" w:hAnsi="Cambria Math" w:cs="Arial"/>
              <w:color w:val="0033CC"/>
            </w:rPr>
            <m:t xml:space="preserve">, </m:t>
          </m:r>
          <m:sSub>
            <m:sSubPr>
              <m:ctrlPr>
                <w:rPr>
                  <w:rFonts w:ascii="Cambria Math" w:eastAsia="Arial" w:hAnsi="Cambria Math" w:cs="Arial"/>
                  <w:color w:val="0033CC"/>
                </w:rPr>
              </m:ctrlPr>
            </m:sSubPr>
            <m:e>
              <m:r>
                <w:rPr>
                  <w:rFonts w:ascii="Cambria Math" w:eastAsia="Arial" w:hAnsi="Cambria Math" w:cs="Arial"/>
                  <w:color w:val="0033CC"/>
                </w:rPr>
                <m:t>β</m:t>
              </m:r>
            </m:e>
            <m:sub>
              <m:sSub>
                <m:sSubPr>
                  <m:ctrlPr>
                    <w:rPr>
                      <w:rFonts w:ascii="Cambria Math" w:eastAsia="Arial" w:hAnsi="Cambria Math" w:cs="Arial"/>
                      <w:color w:val="0033CC"/>
                    </w:rPr>
                  </m:ctrlPr>
                </m:sSubPr>
                <m:e>
                  <m:r>
                    <w:rPr>
                      <w:rFonts w:ascii="Cambria Math" w:eastAsia="Arial" w:hAnsi="Cambria Math" w:cs="Arial"/>
                      <w:color w:val="0033CC"/>
                    </w:rPr>
                    <m:t>z</m:t>
                  </m:r>
                </m:e>
                <m:sub>
                  <m:r>
                    <w:rPr>
                      <w:rFonts w:ascii="Cambria Math" w:eastAsia="Arial" w:hAnsi="Cambria Math" w:cs="Arial"/>
                      <w:color w:val="0033CC"/>
                    </w:rPr>
                    <m:t>p</m:t>
                  </m:r>
                </m:sub>
              </m:sSub>
            </m:sub>
          </m:sSub>
          <m:r>
            <w:rPr>
              <w:rFonts w:ascii="Cambria Math" w:eastAsia="Arial" w:hAnsi="Cambria Math" w:cs="Arial"/>
              <w:color w:val="0033CC"/>
            </w:rPr>
            <m:t>)</m:t>
          </m:r>
        </m:oMath>
      </m:oMathPara>
    </w:p>
    <w:p w14:paraId="3160C991" w14:textId="77777777" w:rsidR="00413E5F" w:rsidRPr="00111785" w:rsidRDefault="00413E5F" w:rsidP="00A7225E">
      <w:pPr>
        <w:spacing w:after="0" w:line="240" w:lineRule="auto"/>
        <w:jc w:val="both"/>
        <w:rPr>
          <w:rFonts w:ascii="Arial" w:eastAsia="Arial" w:hAnsi="Arial" w:cs="Arial"/>
          <w:color w:val="0033CC"/>
        </w:rPr>
      </w:pPr>
    </w:p>
    <w:p w14:paraId="69217CBD" w14:textId="3442D7DA" w:rsidR="00413E5F" w:rsidRPr="00111785" w:rsidRDefault="00B4071F" w:rsidP="00A7225E">
      <w:pPr>
        <w:spacing w:after="0" w:line="240" w:lineRule="auto"/>
        <w:jc w:val="both"/>
        <w:rPr>
          <w:rFonts w:ascii="Arial" w:eastAsia="Arial" w:hAnsi="Arial" w:cs="Arial"/>
          <w:color w:val="0033CC"/>
        </w:rPr>
      </w:pPr>
      <w:r w:rsidRPr="00111785">
        <w:rPr>
          <w:rFonts w:ascii="Arial" w:eastAsia="Arial" w:hAnsi="Arial" w:cs="Arial"/>
          <w:color w:val="0033CC"/>
        </w:rPr>
        <w:t>The covariates included</w:t>
      </w:r>
      <w:r w:rsidR="00856B49" w:rsidRPr="00111785">
        <w:rPr>
          <w:rFonts w:ascii="Arial" w:eastAsia="Arial" w:hAnsi="Arial" w:cs="Arial"/>
          <w:color w:val="0033CC"/>
        </w:rPr>
        <w:t xml:space="preserve"> were:</w:t>
      </w:r>
      <w:r w:rsidRPr="00111785">
        <w:rPr>
          <w:rFonts w:ascii="Arial" w:eastAsia="Arial" w:hAnsi="Arial" w:cs="Arial"/>
          <w:color w:val="0033CC"/>
        </w:rPr>
        <w:t xml:space="preserve"> (1) whether </w:t>
      </w:r>
      <m:oMath>
        <m:r>
          <w:rPr>
            <w:rFonts w:ascii="Cambria Math" w:eastAsia="Arial" w:hAnsi="Cambria Math" w:cs="Arial"/>
            <w:color w:val="0033CC"/>
          </w:rPr>
          <m:t>p</m:t>
        </m:r>
      </m:oMath>
      <w:r w:rsidRPr="00111785">
        <w:rPr>
          <w:rFonts w:ascii="Arial" w:eastAsia="Arial" w:hAnsi="Arial" w:cs="Arial"/>
          <w:color w:val="0033CC"/>
        </w:rPr>
        <w:t xml:space="preserve"> was uniquely alignable, (2) whether </w:t>
      </w:r>
      <m:oMath>
        <m:r>
          <w:rPr>
            <w:rFonts w:ascii="Cambria Math" w:eastAsia="Arial" w:hAnsi="Cambria Math" w:cs="Arial"/>
            <w:color w:val="0033CC"/>
          </w:rPr>
          <m:t>p</m:t>
        </m:r>
      </m:oMath>
      <w:r w:rsidRPr="00111785">
        <w:rPr>
          <w:rFonts w:ascii="Arial" w:eastAsia="Arial" w:hAnsi="Arial" w:cs="Arial"/>
          <w:color w:val="0033CC"/>
        </w:rPr>
        <w:t xml:space="preserve"> was located within a known segmental duplication and (3) the trinucleotide context. These covariates were found to be indispensable given that the error rate can vary as a function of the coordinate </w:t>
      </w:r>
      <m:oMath>
        <m:r>
          <w:rPr>
            <w:rFonts w:ascii="Cambria Math" w:eastAsia="Arial" w:hAnsi="Cambria Math" w:cs="Arial"/>
            <w:color w:val="0033CC"/>
          </w:rPr>
          <m:t>p</m:t>
        </m:r>
      </m:oMath>
      <w:r w:rsidRPr="00111785">
        <w:rPr>
          <w:rFonts w:ascii="Arial" w:eastAsia="Arial" w:hAnsi="Arial" w:cs="Arial"/>
          <w:color w:val="0033CC"/>
        </w:rPr>
        <w:t xml:space="preserve">, the type of mutation and its mutational context. </w:t>
      </w:r>
      <w:r w:rsidR="00816557" w:rsidRPr="004F10DD">
        <w:rPr>
          <w:rFonts w:ascii="Arial" w:eastAsia="Arial" w:hAnsi="Arial" w:cs="Arial"/>
          <w:b/>
          <w:color w:val="0033CC"/>
        </w:rPr>
        <w:t xml:space="preserve">Response to Reviewers </w:t>
      </w:r>
      <w:r w:rsidRPr="00111785">
        <w:rPr>
          <w:rFonts w:ascii="Arial" w:eastAsia="Arial" w:hAnsi="Arial" w:cs="Arial"/>
          <w:b/>
          <w:color w:val="0033CC"/>
        </w:rPr>
        <w:t>Figure</w:t>
      </w:r>
      <w:r w:rsidR="00856B49" w:rsidRPr="00111785">
        <w:rPr>
          <w:rFonts w:ascii="Arial" w:eastAsia="Arial" w:hAnsi="Arial" w:cs="Arial"/>
          <w:b/>
          <w:color w:val="0033CC"/>
        </w:rPr>
        <w:t>s</w:t>
      </w:r>
      <w:r w:rsidRPr="00111785">
        <w:rPr>
          <w:rFonts w:ascii="Arial" w:eastAsia="Arial" w:hAnsi="Arial" w:cs="Arial"/>
          <w:b/>
          <w:color w:val="0033CC"/>
        </w:rPr>
        <w:t xml:space="preserve"> </w:t>
      </w:r>
      <w:r w:rsidR="005D3701" w:rsidRPr="00111785">
        <w:rPr>
          <w:rFonts w:ascii="Arial" w:eastAsia="Arial" w:hAnsi="Arial" w:cs="Arial"/>
          <w:b/>
          <w:color w:val="0033CC"/>
        </w:rPr>
        <w:t>2</w:t>
      </w:r>
      <w:r w:rsidR="00C80ED4" w:rsidRPr="00111785">
        <w:rPr>
          <w:rFonts w:ascii="Arial" w:eastAsia="Arial" w:hAnsi="Arial" w:cs="Arial"/>
          <w:b/>
          <w:color w:val="0033CC"/>
        </w:rPr>
        <w:t>a</w:t>
      </w:r>
      <w:r w:rsidR="00856B49" w:rsidRPr="00111785">
        <w:rPr>
          <w:rFonts w:ascii="Arial" w:eastAsia="Arial" w:hAnsi="Arial" w:cs="Arial"/>
          <w:color w:val="0033CC"/>
        </w:rPr>
        <w:t xml:space="preserve"> and </w:t>
      </w:r>
      <w:r w:rsidR="005D3701" w:rsidRPr="00111785">
        <w:rPr>
          <w:rFonts w:ascii="Arial" w:eastAsia="Arial" w:hAnsi="Arial" w:cs="Arial"/>
          <w:b/>
          <w:color w:val="0033CC"/>
        </w:rPr>
        <w:t>2</w:t>
      </w:r>
      <w:r w:rsidR="00856B49" w:rsidRPr="00111785">
        <w:rPr>
          <w:rFonts w:ascii="Arial" w:eastAsia="Arial" w:hAnsi="Arial" w:cs="Arial"/>
          <w:b/>
          <w:color w:val="0033CC"/>
        </w:rPr>
        <w:t>b</w:t>
      </w:r>
      <w:r w:rsidR="00C80ED4" w:rsidRPr="00111785">
        <w:rPr>
          <w:rFonts w:ascii="Arial" w:eastAsia="Arial" w:hAnsi="Arial" w:cs="Arial"/>
          <w:color w:val="0033CC"/>
        </w:rPr>
        <w:t xml:space="preserve"> </w:t>
      </w:r>
      <w:r w:rsidR="00497928" w:rsidRPr="00F67B34">
        <w:rPr>
          <w:rFonts w:ascii="Arial" w:eastAsia="Arial" w:hAnsi="Arial" w:cs="Arial"/>
          <w:color w:val="0033CC"/>
        </w:rPr>
        <w:t>(</w:t>
      </w:r>
      <w:r w:rsidR="00260CB3">
        <w:rPr>
          <w:rFonts w:ascii="Arial" w:eastAsia="Arial" w:hAnsi="Arial" w:cs="Arial"/>
          <w:b/>
          <w:color w:val="0033CC"/>
          <w:highlight w:val="yellow"/>
        </w:rPr>
        <w:t>Supplementary</w:t>
      </w:r>
      <w:r w:rsidR="00497928" w:rsidRPr="00111785">
        <w:rPr>
          <w:rFonts w:ascii="Arial" w:eastAsia="Arial" w:hAnsi="Arial" w:cs="Arial"/>
          <w:b/>
          <w:color w:val="0033CC"/>
          <w:highlight w:val="yellow"/>
        </w:rPr>
        <w:t xml:space="preserve"> Fig. </w:t>
      </w:r>
      <w:r w:rsidR="00353AE8">
        <w:rPr>
          <w:rFonts w:ascii="Arial" w:eastAsia="Arial" w:hAnsi="Arial" w:cs="Arial"/>
          <w:b/>
          <w:color w:val="0033CC"/>
          <w:highlight w:val="yellow"/>
        </w:rPr>
        <w:t>RR2</w:t>
      </w:r>
      <w:r w:rsidR="00497928" w:rsidRPr="00111785">
        <w:rPr>
          <w:rFonts w:ascii="Arial" w:eastAsia="Arial" w:hAnsi="Arial" w:cs="Arial"/>
          <w:b/>
          <w:color w:val="0033CC"/>
        </w:rPr>
        <w:t xml:space="preserve"> of the revised manuscript</w:t>
      </w:r>
      <w:r w:rsidR="00497928" w:rsidRPr="00F67B34">
        <w:rPr>
          <w:rFonts w:ascii="Arial" w:eastAsia="Arial" w:hAnsi="Arial" w:cs="Arial"/>
          <w:color w:val="0033CC"/>
        </w:rPr>
        <w:t>)</w:t>
      </w:r>
      <w:r w:rsidR="00497928" w:rsidRPr="00111785">
        <w:rPr>
          <w:rFonts w:ascii="Arial" w:eastAsia="Arial" w:hAnsi="Arial" w:cs="Arial"/>
          <w:b/>
          <w:color w:val="0033CC"/>
        </w:rPr>
        <w:t xml:space="preserve"> </w:t>
      </w:r>
      <w:r w:rsidR="00C80ED4" w:rsidRPr="00111785">
        <w:rPr>
          <w:rFonts w:ascii="Arial" w:eastAsia="Arial" w:hAnsi="Arial" w:cs="Arial"/>
          <w:color w:val="0033CC"/>
        </w:rPr>
        <w:t xml:space="preserve">below </w:t>
      </w:r>
      <w:r w:rsidR="005D3701" w:rsidRPr="00111785">
        <w:rPr>
          <w:rFonts w:ascii="Arial" w:eastAsia="Arial" w:hAnsi="Arial" w:cs="Arial"/>
          <w:color w:val="0033CC"/>
        </w:rPr>
        <w:t xml:space="preserve">show </w:t>
      </w:r>
      <w:r w:rsidRPr="00111785">
        <w:rPr>
          <w:rFonts w:ascii="Arial" w:eastAsia="Arial" w:hAnsi="Arial" w:cs="Arial"/>
          <w:color w:val="0033CC"/>
        </w:rPr>
        <w:t xml:space="preserve">the distribution of the mean posterior estimates </w:t>
      </w:r>
      <w:r w:rsidRPr="00111785">
        <w:rPr>
          <w:rFonts w:ascii="Arial" w:hAnsi="Arial" w:cs="Arial"/>
          <w:color w:val="0033CC"/>
        </w:rPr>
        <w:t xml:space="preserve">of </w:t>
      </w:r>
      <m:oMath>
        <m:sSub>
          <m:sSubPr>
            <m:ctrlPr>
              <w:rPr>
                <w:rFonts w:ascii="Cambria Math" w:hAnsi="Cambria Math" w:cs="Arial"/>
                <w:color w:val="0033CC"/>
              </w:rPr>
            </m:ctrlPr>
          </m:sSubPr>
          <m:e>
            <m:r>
              <w:rPr>
                <w:rFonts w:ascii="Cambria Math" w:hAnsi="Cambria Math" w:cs="Arial"/>
                <w:color w:val="0033CC"/>
              </w:rPr>
              <m:t>λ</m:t>
            </m:r>
          </m:e>
          <m:sub>
            <m:r>
              <w:rPr>
                <w:rFonts w:ascii="Cambria Math" w:hAnsi="Cambria Math" w:cs="Arial"/>
                <w:color w:val="0033CC"/>
              </w:rPr>
              <m:t>p</m:t>
            </m:r>
          </m:sub>
        </m:sSub>
      </m:oMath>
      <w:r w:rsidRPr="00111785">
        <w:rPr>
          <w:rFonts w:ascii="Arial" w:hAnsi="Arial" w:cs="Arial"/>
          <w:color w:val="0033CC"/>
        </w:rPr>
        <w:t xml:space="preserve"> (</w:t>
      </w:r>
      <m:oMath>
        <m:sSub>
          <m:sSubPr>
            <m:ctrlPr>
              <w:rPr>
                <w:rFonts w:ascii="Cambria Math" w:hAnsi="Cambria Math" w:cs="Arial"/>
                <w:color w:val="0033CC"/>
              </w:rPr>
            </m:ctrlPr>
          </m:sSubPr>
          <m:e>
            <m:r>
              <w:rPr>
                <w:rFonts w:ascii="Cambria Math" w:hAnsi="Cambria Math" w:cs="Arial"/>
                <w:color w:val="0033CC"/>
              </w:rPr>
              <m:t>μ</m:t>
            </m:r>
          </m:e>
          <m:sub>
            <m:r>
              <w:rPr>
                <w:rFonts w:ascii="Cambria Math" w:hAnsi="Cambria Math" w:cs="Arial"/>
                <w:color w:val="0033CC"/>
              </w:rPr>
              <m:t>p</m:t>
            </m:r>
          </m:sub>
        </m:sSub>
      </m:oMath>
      <w:r w:rsidRPr="00111785">
        <w:rPr>
          <w:rFonts w:ascii="Arial" w:hAnsi="Arial" w:cs="Arial"/>
          <w:color w:val="0033CC"/>
        </w:rPr>
        <w:t xml:space="preserve">) across </w:t>
      </w:r>
      <w:r w:rsidRPr="00111785">
        <w:rPr>
          <w:rFonts w:ascii="Arial" w:eastAsia="Arial" w:hAnsi="Arial" w:cs="Arial"/>
          <w:color w:val="0033CC"/>
        </w:rPr>
        <w:t>a representative subset of sites by type of substitution and trinucleotide context.</w:t>
      </w:r>
    </w:p>
    <w:p w14:paraId="44BB6049" w14:textId="77777777" w:rsidR="00413E5F" w:rsidRPr="00111785" w:rsidRDefault="00413E5F" w:rsidP="00A7225E">
      <w:pPr>
        <w:spacing w:after="0" w:line="240" w:lineRule="auto"/>
        <w:jc w:val="both"/>
        <w:rPr>
          <w:rFonts w:ascii="Arial" w:eastAsia="Arial" w:hAnsi="Arial" w:cs="Arial"/>
          <w:color w:val="0033CC"/>
        </w:rPr>
      </w:pPr>
    </w:p>
    <w:p w14:paraId="6369B37F" w14:textId="4DC775B9" w:rsidR="00413E5F" w:rsidRPr="00111785" w:rsidRDefault="00B4071F" w:rsidP="00A7225E">
      <w:pPr>
        <w:spacing w:after="0" w:line="240" w:lineRule="auto"/>
        <w:jc w:val="both"/>
        <w:rPr>
          <w:rFonts w:ascii="Arial" w:eastAsia="Arial" w:hAnsi="Arial" w:cs="Arial"/>
          <w:color w:val="0033CC"/>
        </w:rPr>
      </w:pPr>
      <w:r w:rsidRPr="00111785">
        <w:rPr>
          <w:rFonts w:ascii="Arial" w:eastAsia="Arial" w:hAnsi="Arial" w:cs="Arial"/>
          <w:color w:val="0033CC"/>
        </w:rPr>
        <w:t>Typical workflows for detecting variants from single tumor samples and/or matched tumor normal pairs seldom include site-specific priors and if they do, it is usually through ad hoc filters for putative mutations detected in panels of normal</w:t>
      </w:r>
      <w:r w:rsidR="00856B49" w:rsidRPr="00111785">
        <w:rPr>
          <w:rFonts w:ascii="Arial" w:eastAsia="Arial" w:hAnsi="Arial" w:cs="Arial"/>
          <w:color w:val="0033CC"/>
        </w:rPr>
        <w:t xml:space="preserve"> sample</w:t>
      </w:r>
      <w:r w:rsidRPr="00111785">
        <w:rPr>
          <w:rFonts w:ascii="Arial" w:eastAsia="Arial" w:hAnsi="Arial" w:cs="Arial"/>
          <w:color w:val="0033CC"/>
        </w:rPr>
        <w:t>s (</w:t>
      </w:r>
      <w:r w:rsidR="00BF14D2" w:rsidRPr="00111785">
        <w:rPr>
          <w:rFonts w:ascii="Arial" w:eastAsia="Arial" w:hAnsi="Arial" w:cs="Arial"/>
          <w:color w:val="0033CC"/>
        </w:rPr>
        <w:t xml:space="preserve">PMID: </w:t>
      </w:r>
      <w:r w:rsidR="00C80ED4" w:rsidRPr="00111785">
        <w:rPr>
          <w:rFonts w:ascii="Arial" w:eastAsia="Arial" w:hAnsi="Arial" w:cs="Arial"/>
          <w:color w:val="0033CC"/>
        </w:rPr>
        <w:t>23396013</w:t>
      </w:r>
      <w:r w:rsidRPr="00111785">
        <w:rPr>
          <w:rFonts w:ascii="Arial" w:eastAsia="Arial" w:hAnsi="Arial" w:cs="Arial"/>
          <w:color w:val="0033CC"/>
        </w:rPr>
        <w:t xml:space="preserve">). Here instead, the posterior distribution </w:t>
      </w:r>
      <w:r w:rsidRPr="00111785">
        <w:rPr>
          <w:rFonts w:ascii="Arial" w:hAnsi="Arial" w:cs="Arial"/>
          <w:color w:val="0033CC"/>
        </w:rPr>
        <w:t xml:space="preserve">of </w:t>
      </w:r>
      <m:oMath>
        <m:sSub>
          <m:sSubPr>
            <m:ctrlPr>
              <w:rPr>
                <w:rFonts w:ascii="Cambria Math" w:hAnsi="Cambria Math" w:cs="Arial"/>
                <w:color w:val="0033CC"/>
              </w:rPr>
            </m:ctrlPr>
          </m:sSubPr>
          <m:e>
            <m:r>
              <w:rPr>
                <w:rFonts w:ascii="Cambria Math" w:hAnsi="Cambria Math" w:cs="Arial"/>
                <w:color w:val="0033CC"/>
              </w:rPr>
              <m:t>λ</m:t>
            </m:r>
          </m:e>
          <m:sub>
            <m:r>
              <w:rPr>
                <w:rFonts w:ascii="Cambria Math" w:hAnsi="Cambria Math" w:cs="Arial"/>
                <w:color w:val="0033CC"/>
              </w:rPr>
              <m:t>p</m:t>
            </m:r>
          </m:sub>
        </m:sSub>
      </m:oMath>
      <w:r w:rsidRPr="00111785">
        <w:rPr>
          <w:rFonts w:ascii="Arial" w:eastAsia="Arial" w:hAnsi="Arial" w:cs="Arial"/>
          <w:color w:val="0033CC"/>
        </w:rPr>
        <w:t xml:space="preserve"> obtained through Markov chain Monte-Carlo resampling provides site-specific error rates with non-zero estimates at sites where no actual alternate allele counts were observed across samples in the training set. </w:t>
      </w:r>
      <w:r w:rsidR="00816557" w:rsidRPr="004F10DD">
        <w:rPr>
          <w:rFonts w:ascii="Arial" w:eastAsia="Arial" w:hAnsi="Arial" w:cs="Arial"/>
          <w:b/>
          <w:color w:val="0033CC"/>
        </w:rPr>
        <w:t xml:space="preserve">Response to Reviewers </w:t>
      </w:r>
      <w:r w:rsidRPr="00111785">
        <w:rPr>
          <w:rFonts w:ascii="Arial" w:eastAsia="Arial" w:hAnsi="Arial" w:cs="Arial"/>
          <w:b/>
          <w:color w:val="0033CC"/>
        </w:rPr>
        <w:t xml:space="preserve">Figure </w:t>
      </w:r>
      <w:r w:rsidR="005D3701" w:rsidRPr="00111785">
        <w:rPr>
          <w:rFonts w:ascii="Arial" w:eastAsia="Arial" w:hAnsi="Arial" w:cs="Arial"/>
          <w:b/>
          <w:color w:val="0033CC"/>
        </w:rPr>
        <w:t>2</w:t>
      </w:r>
      <w:r w:rsidR="00C80ED4" w:rsidRPr="00111785">
        <w:rPr>
          <w:rFonts w:ascii="Arial" w:eastAsia="Arial" w:hAnsi="Arial" w:cs="Arial"/>
          <w:b/>
          <w:color w:val="0033CC"/>
        </w:rPr>
        <w:t>c</w:t>
      </w:r>
      <w:r w:rsidR="00497928" w:rsidRPr="00111785">
        <w:rPr>
          <w:rFonts w:ascii="Arial" w:eastAsia="Arial" w:hAnsi="Arial" w:cs="Arial"/>
          <w:b/>
          <w:color w:val="0033CC"/>
        </w:rPr>
        <w:t xml:space="preserve"> </w:t>
      </w:r>
      <w:r w:rsidR="00497928" w:rsidRPr="00F67B34">
        <w:rPr>
          <w:rFonts w:ascii="Arial" w:eastAsia="Arial" w:hAnsi="Arial" w:cs="Arial"/>
          <w:color w:val="0033CC"/>
        </w:rPr>
        <w:t>(</w:t>
      </w:r>
      <w:r w:rsidR="00260CB3">
        <w:rPr>
          <w:rFonts w:ascii="Arial" w:eastAsia="Arial" w:hAnsi="Arial" w:cs="Arial"/>
          <w:b/>
          <w:color w:val="0033CC"/>
          <w:highlight w:val="yellow"/>
        </w:rPr>
        <w:t>Supplementary</w:t>
      </w:r>
      <w:r w:rsidR="004818C4">
        <w:rPr>
          <w:rFonts w:ascii="Arial" w:eastAsia="Arial" w:hAnsi="Arial" w:cs="Arial"/>
          <w:b/>
          <w:color w:val="0033CC"/>
          <w:highlight w:val="yellow"/>
        </w:rPr>
        <w:t xml:space="preserve"> </w:t>
      </w:r>
      <w:r w:rsidR="00497928" w:rsidRPr="00111785">
        <w:rPr>
          <w:rFonts w:ascii="Arial" w:eastAsia="Arial" w:hAnsi="Arial" w:cs="Arial"/>
          <w:b/>
          <w:color w:val="0033CC"/>
          <w:highlight w:val="yellow"/>
        </w:rPr>
        <w:t xml:space="preserve">Fig. </w:t>
      </w:r>
      <w:r w:rsidR="00353AE8">
        <w:rPr>
          <w:rFonts w:ascii="Arial" w:eastAsia="Arial" w:hAnsi="Arial" w:cs="Arial"/>
          <w:b/>
          <w:color w:val="0033CC"/>
          <w:highlight w:val="yellow"/>
        </w:rPr>
        <w:t>RR2</w:t>
      </w:r>
      <w:r w:rsidR="00497928" w:rsidRPr="00111785">
        <w:rPr>
          <w:rFonts w:ascii="Arial" w:eastAsia="Arial" w:hAnsi="Arial" w:cs="Arial"/>
          <w:b/>
          <w:color w:val="0033CC"/>
        </w:rPr>
        <w:t xml:space="preserve"> of the revised manuscript</w:t>
      </w:r>
      <w:r w:rsidR="00497928" w:rsidRPr="00F67B34">
        <w:rPr>
          <w:rFonts w:ascii="Arial" w:eastAsia="Arial" w:hAnsi="Arial" w:cs="Arial"/>
          <w:color w:val="0033CC"/>
        </w:rPr>
        <w:t>)</w:t>
      </w:r>
      <w:r w:rsidR="00856B49" w:rsidRPr="00111785">
        <w:rPr>
          <w:rFonts w:ascii="Arial" w:eastAsia="Arial" w:hAnsi="Arial" w:cs="Arial"/>
          <w:color w:val="0033CC"/>
        </w:rPr>
        <w:t xml:space="preserve"> </w:t>
      </w:r>
      <w:r w:rsidR="005D3701" w:rsidRPr="00111785">
        <w:rPr>
          <w:rFonts w:ascii="Arial" w:eastAsia="Arial" w:hAnsi="Arial" w:cs="Arial"/>
          <w:color w:val="0033CC"/>
        </w:rPr>
        <w:t xml:space="preserve">of this response </w:t>
      </w:r>
      <w:r w:rsidRPr="00111785">
        <w:rPr>
          <w:rFonts w:ascii="Arial" w:eastAsia="Arial" w:hAnsi="Arial" w:cs="Arial"/>
          <w:color w:val="0033CC"/>
        </w:rPr>
        <w:t xml:space="preserve">shows the scatter plot of site-specific mean posterior estimates </w:t>
      </w:r>
      <m:oMath>
        <m:sSub>
          <m:sSubPr>
            <m:ctrlPr>
              <w:rPr>
                <w:rFonts w:ascii="Cambria Math" w:hAnsi="Cambria Math" w:cs="Arial"/>
                <w:color w:val="0033CC"/>
              </w:rPr>
            </m:ctrlPr>
          </m:sSubPr>
          <m:e>
            <m:r>
              <w:rPr>
                <w:rFonts w:ascii="Cambria Math" w:hAnsi="Cambria Math" w:cs="Arial"/>
                <w:color w:val="0033CC"/>
              </w:rPr>
              <m:t>μ</m:t>
            </m:r>
          </m:e>
          <m:sub>
            <m:r>
              <w:rPr>
                <w:rFonts w:ascii="Cambria Math" w:hAnsi="Cambria Math" w:cs="Arial"/>
                <w:color w:val="0033CC"/>
              </w:rPr>
              <m:t>p</m:t>
            </m:r>
          </m:sub>
        </m:sSub>
      </m:oMath>
      <w:r w:rsidRPr="00111785">
        <w:rPr>
          <w:rFonts w:ascii="Arial" w:hAnsi="Arial" w:cs="Arial"/>
          <w:color w:val="0033CC"/>
        </w:rPr>
        <w:t xml:space="preserve"> </w:t>
      </w:r>
      <w:r w:rsidRPr="00111785">
        <w:rPr>
          <w:rFonts w:ascii="Arial" w:eastAsia="Arial" w:hAnsi="Arial" w:cs="Arial"/>
          <w:color w:val="0033CC"/>
        </w:rPr>
        <w:t>against the observed</w:t>
      </w:r>
      <w:r w:rsidRPr="00111785">
        <w:rPr>
          <w:rFonts w:ascii="Arial" w:hAnsi="Arial" w:cs="Arial"/>
          <w:color w:val="0033CC"/>
        </w:rPr>
        <w:t xml:space="preserve"> </w:t>
      </w:r>
      <m:oMath>
        <m:sSub>
          <m:sSubPr>
            <m:ctrlPr>
              <w:rPr>
                <w:rFonts w:ascii="Cambria Math" w:hAnsi="Cambria Math" w:cs="Arial"/>
                <w:color w:val="0033CC"/>
              </w:rPr>
            </m:ctrlPr>
          </m:sSubPr>
          <m:e>
            <m:r>
              <w:rPr>
                <w:rFonts w:ascii="Cambria Math" w:hAnsi="Cambria Math" w:cs="Arial"/>
                <w:color w:val="0033CC"/>
              </w:rPr>
              <m:t>λ</m:t>
            </m:r>
          </m:e>
          <m:sub>
            <m:r>
              <w:rPr>
                <w:rFonts w:ascii="Cambria Math" w:hAnsi="Cambria Math" w:cs="Arial"/>
                <w:color w:val="0033CC"/>
              </w:rPr>
              <m:t>p</m:t>
            </m:r>
          </m:sub>
        </m:sSub>
      </m:oMath>
      <w:r w:rsidRPr="00111785">
        <w:rPr>
          <w:rFonts w:ascii="Arial" w:hAnsi="Arial" w:cs="Arial"/>
          <w:color w:val="0033CC"/>
        </w:rPr>
        <w:t xml:space="preserve"> f</w:t>
      </w:r>
      <w:r w:rsidRPr="00111785">
        <w:rPr>
          <w:rFonts w:ascii="Arial" w:eastAsia="Arial" w:hAnsi="Arial" w:cs="Arial"/>
          <w:color w:val="0033CC"/>
        </w:rPr>
        <w:t>or samples in the training set.</w:t>
      </w:r>
    </w:p>
    <w:p w14:paraId="69180D50" w14:textId="77777777" w:rsidR="00413E5F" w:rsidRPr="00111785" w:rsidRDefault="00413E5F" w:rsidP="00A7225E">
      <w:pPr>
        <w:spacing w:after="0" w:line="240" w:lineRule="auto"/>
        <w:jc w:val="both"/>
        <w:rPr>
          <w:rFonts w:ascii="Arial" w:eastAsia="Arial" w:hAnsi="Arial" w:cs="Arial"/>
          <w:color w:val="0033CC"/>
        </w:rPr>
      </w:pPr>
    </w:p>
    <w:p w14:paraId="5AC3B1C5" w14:textId="14113391"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The posterior distribution of </w:t>
      </w:r>
      <w:r w:rsidRPr="004F10DD">
        <w:rPr>
          <w:rFonts w:ascii="Arial" w:hAnsi="Arial" w:cs="Arial"/>
          <w:color w:val="0033CC"/>
        </w:rPr>
        <w:t xml:space="preserve">each </w:t>
      </w:r>
      <m:oMath>
        <m:sSub>
          <m:sSubPr>
            <m:ctrlPr>
              <w:rPr>
                <w:rFonts w:ascii="Cambria Math" w:hAnsi="Cambria Math" w:cs="Arial"/>
                <w:color w:val="0033CC"/>
              </w:rPr>
            </m:ctrlPr>
          </m:sSubPr>
          <m:e>
            <m:r>
              <w:rPr>
                <w:rFonts w:ascii="Cambria Math" w:hAnsi="Cambria Math" w:cs="Arial"/>
                <w:color w:val="0033CC"/>
              </w:rPr>
              <m:t>λ</m:t>
            </m:r>
          </m:e>
          <m:sub>
            <m:r>
              <w:rPr>
                <w:rFonts w:ascii="Cambria Math" w:hAnsi="Cambria Math" w:cs="Arial"/>
                <w:color w:val="0033CC"/>
              </w:rPr>
              <m:t>p</m:t>
            </m:r>
          </m:sub>
        </m:sSub>
      </m:oMath>
      <w:r w:rsidRPr="004F10DD">
        <w:rPr>
          <w:rFonts w:ascii="Arial" w:hAnsi="Arial" w:cs="Arial"/>
          <w:color w:val="0033CC"/>
        </w:rPr>
        <w:t xml:space="preserve"> was </w:t>
      </w:r>
      <w:r w:rsidRPr="004F10DD">
        <w:rPr>
          <w:rFonts w:ascii="Arial" w:eastAsia="Arial" w:hAnsi="Arial" w:cs="Arial"/>
          <w:color w:val="0033CC"/>
        </w:rPr>
        <w:t xml:space="preserve">approximated to a Gamma distribution and translated to a negative Binomial predictive posterior for the observed number of alternate allele counts at each </w:t>
      </w:r>
      <m:oMath>
        <m:r>
          <w:rPr>
            <w:rFonts w:ascii="Cambria Math" w:eastAsia="Arial" w:hAnsi="Cambria Math" w:cs="Arial"/>
            <w:color w:val="0033CC"/>
          </w:rPr>
          <m:t>p</m:t>
        </m:r>
      </m:oMath>
      <w:r w:rsidRPr="004F10DD">
        <w:rPr>
          <w:rFonts w:ascii="Arial" w:eastAsia="Arial" w:hAnsi="Arial" w:cs="Arial"/>
          <w:color w:val="0033CC"/>
        </w:rPr>
        <w:t xml:space="preserve"> and each alternate allele such that:</w:t>
      </w:r>
    </w:p>
    <w:p w14:paraId="2087A823" w14:textId="77777777" w:rsidR="00413E5F" w:rsidRPr="004F10DD" w:rsidRDefault="00413E5F" w:rsidP="00A7225E">
      <w:pPr>
        <w:spacing w:after="0" w:line="240" w:lineRule="auto"/>
        <w:jc w:val="both"/>
        <w:rPr>
          <w:rFonts w:ascii="Arial" w:eastAsia="Arial" w:hAnsi="Arial" w:cs="Arial"/>
          <w:color w:val="0033CC"/>
        </w:rPr>
      </w:pPr>
    </w:p>
    <w:p w14:paraId="0F4A0AD4" w14:textId="77777777" w:rsidR="00413E5F" w:rsidRPr="004F10DD" w:rsidRDefault="00A0490B" w:rsidP="00A7225E">
      <w:pPr>
        <w:spacing w:after="0" w:line="240" w:lineRule="auto"/>
        <w:jc w:val="both"/>
        <w:rPr>
          <w:rFonts w:ascii="Arial" w:eastAsia="Arial" w:hAnsi="Arial" w:cs="Arial"/>
          <w:color w:val="0033CC"/>
        </w:rPr>
      </w:pPr>
      <m:oMathPara>
        <m:oMath>
          <m:sSub>
            <m:sSubPr>
              <m:ctrlPr>
                <w:rPr>
                  <w:rFonts w:ascii="Cambria Math" w:eastAsia="Arial" w:hAnsi="Cambria Math" w:cs="Arial"/>
                  <w:color w:val="0033CC"/>
                </w:rPr>
              </m:ctrlPr>
            </m:sSubPr>
            <m:e>
              <m:r>
                <w:rPr>
                  <w:rFonts w:ascii="Cambria Math" w:eastAsia="Arial" w:hAnsi="Cambria Math" w:cs="Arial"/>
                  <w:color w:val="0033CC"/>
                </w:rPr>
                <m:t>y</m:t>
              </m:r>
            </m:e>
            <m:sub>
              <m:r>
                <w:rPr>
                  <w:rFonts w:ascii="Cambria Math" w:eastAsia="Arial" w:hAnsi="Cambria Math" w:cs="Arial"/>
                  <w:color w:val="0033CC"/>
                </w:rPr>
                <m:t>p</m:t>
              </m:r>
            </m:sub>
          </m:sSub>
          <m:r>
            <w:rPr>
              <w:rFonts w:ascii="Cambria Math" w:eastAsia="Arial" w:hAnsi="Cambria Math" w:cs="Arial"/>
              <w:color w:val="0033CC"/>
            </w:rPr>
            <m:t>∼NB (</m:t>
          </m:r>
          <m:sSub>
            <m:sSubPr>
              <m:ctrlPr>
                <w:rPr>
                  <w:rFonts w:ascii="Cambria Math" w:eastAsia="Arial" w:hAnsi="Cambria Math" w:cs="Arial"/>
                  <w:color w:val="0033CC"/>
                </w:rPr>
              </m:ctrlPr>
            </m:sSubPr>
            <m:e>
              <m:r>
                <w:rPr>
                  <w:rFonts w:ascii="Cambria Math" w:eastAsia="Arial" w:hAnsi="Cambria Math" w:cs="Arial"/>
                  <w:color w:val="0033CC"/>
                </w:rPr>
                <m:t>m</m:t>
              </m:r>
            </m:e>
            <m:sub>
              <m:r>
                <w:rPr>
                  <w:rFonts w:ascii="Cambria Math" w:eastAsia="Arial" w:hAnsi="Cambria Math" w:cs="Arial"/>
                  <w:color w:val="0033CC"/>
                </w:rPr>
                <m:t>p</m:t>
              </m:r>
            </m:sub>
          </m:sSub>
          <m:sSub>
            <m:sSubPr>
              <m:ctrlPr>
                <w:rPr>
                  <w:rFonts w:ascii="Cambria Math" w:eastAsia="Arial" w:hAnsi="Cambria Math" w:cs="Arial"/>
                  <w:color w:val="0033CC"/>
                </w:rPr>
              </m:ctrlPr>
            </m:sSubPr>
            <m:e>
              <m:r>
                <w:rPr>
                  <w:rFonts w:ascii="Cambria Math" w:eastAsia="Arial" w:hAnsi="Cambria Math" w:cs="Arial"/>
                  <w:color w:val="0033CC"/>
                </w:rPr>
                <m:t>⋅d</m:t>
              </m:r>
            </m:e>
            <m:sub>
              <m:r>
                <w:rPr>
                  <w:rFonts w:ascii="Cambria Math" w:eastAsia="Arial" w:hAnsi="Cambria Math" w:cs="Arial"/>
                  <w:color w:val="0033CC"/>
                </w:rPr>
                <m:t>p</m:t>
              </m:r>
            </m:sub>
          </m:sSub>
          <m:r>
            <w:rPr>
              <w:rFonts w:ascii="Cambria Math" w:eastAsia="Arial" w:hAnsi="Cambria Math" w:cs="Arial"/>
              <w:color w:val="0033CC"/>
            </w:rPr>
            <m:t xml:space="preserve">, </m:t>
          </m:r>
          <m:sSub>
            <m:sSubPr>
              <m:ctrlPr>
                <w:rPr>
                  <w:rFonts w:ascii="Cambria Math" w:eastAsia="Arial" w:hAnsi="Cambria Math" w:cs="Arial"/>
                  <w:color w:val="0033CC"/>
                </w:rPr>
              </m:ctrlPr>
            </m:sSubPr>
            <m:e>
              <m:r>
                <w:rPr>
                  <w:rFonts w:ascii="Cambria Math" w:eastAsia="Arial" w:hAnsi="Cambria Math" w:cs="Arial"/>
                  <w:color w:val="0033CC"/>
                </w:rPr>
                <m:t>r</m:t>
              </m:r>
            </m:e>
            <m:sub>
              <m:r>
                <w:rPr>
                  <w:rFonts w:ascii="Cambria Math" w:eastAsia="Arial" w:hAnsi="Cambria Math" w:cs="Arial"/>
                  <w:color w:val="0033CC"/>
                </w:rPr>
                <m:t>p</m:t>
              </m:r>
            </m:sub>
          </m:sSub>
          <m:r>
            <w:rPr>
              <w:rFonts w:ascii="Cambria Math" w:eastAsia="Arial" w:hAnsi="Cambria Math" w:cs="Arial"/>
              <w:color w:val="0033CC"/>
            </w:rPr>
            <m:t>)</m:t>
          </m:r>
        </m:oMath>
      </m:oMathPara>
    </w:p>
    <w:p w14:paraId="268E1EC4" w14:textId="77777777" w:rsidR="00413E5F" w:rsidRPr="004F10DD" w:rsidRDefault="00413E5F" w:rsidP="00A7225E">
      <w:pPr>
        <w:spacing w:after="0" w:line="240" w:lineRule="auto"/>
        <w:jc w:val="both"/>
        <w:rPr>
          <w:rFonts w:ascii="Arial" w:eastAsia="Arial" w:hAnsi="Arial" w:cs="Arial"/>
          <w:color w:val="0033CC"/>
        </w:rPr>
      </w:pPr>
    </w:p>
    <w:p w14:paraId="353EFE13" w14:textId="77777777"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where </w:t>
      </w:r>
      <m:oMath>
        <m:sSub>
          <m:sSubPr>
            <m:ctrlPr>
              <w:rPr>
                <w:rFonts w:ascii="Cambria Math" w:eastAsia="Arial" w:hAnsi="Cambria Math" w:cs="Arial"/>
                <w:color w:val="0033CC"/>
              </w:rPr>
            </m:ctrlPr>
          </m:sSubPr>
          <m:e>
            <m:r>
              <w:rPr>
                <w:rFonts w:ascii="Cambria Math" w:eastAsia="Arial" w:hAnsi="Cambria Math" w:cs="Arial"/>
                <w:color w:val="0033CC"/>
              </w:rPr>
              <m:t>m</m:t>
            </m:r>
          </m:e>
          <m:sub>
            <m:r>
              <w:rPr>
                <w:rFonts w:ascii="Cambria Math" w:eastAsia="Arial" w:hAnsi="Cambria Math" w:cs="Arial"/>
                <w:color w:val="0033CC"/>
              </w:rPr>
              <m:t>p</m:t>
            </m:r>
          </m:sub>
        </m:sSub>
      </m:oMath>
      <w:r w:rsidRPr="004F10DD">
        <w:rPr>
          <w:rFonts w:ascii="Arial" w:eastAsia="Arial" w:hAnsi="Arial" w:cs="Arial"/>
          <w:color w:val="0033CC"/>
        </w:rPr>
        <w:t xml:space="preserve"> and </w:t>
      </w:r>
      <m:oMath>
        <m:sSub>
          <m:sSubPr>
            <m:ctrlPr>
              <w:rPr>
                <w:rFonts w:ascii="Cambria Math" w:eastAsia="Arial" w:hAnsi="Cambria Math" w:cs="Arial"/>
                <w:color w:val="0033CC"/>
              </w:rPr>
            </m:ctrlPr>
          </m:sSubPr>
          <m:e>
            <m:r>
              <w:rPr>
                <w:rFonts w:ascii="Cambria Math" w:eastAsia="Arial" w:hAnsi="Cambria Math" w:cs="Arial"/>
                <w:color w:val="0033CC"/>
              </w:rPr>
              <m:t>r</m:t>
            </m:r>
          </m:e>
          <m:sub>
            <m:r>
              <w:rPr>
                <w:rFonts w:ascii="Cambria Math" w:eastAsia="Arial" w:hAnsi="Cambria Math" w:cs="Arial"/>
                <w:color w:val="0033CC"/>
              </w:rPr>
              <m:t>p</m:t>
            </m:r>
          </m:sub>
        </m:sSub>
      </m:oMath>
      <w:r w:rsidRPr="004F10DD">
        <w:rPr>
          <w:rFonts w:ascii="Arial" w:eastAsia="Arial" w:hAnsi="Arial" w:cs="Arial"/>
          <w:color w:val="0033CC"/>
        </w:rPr>
        <w:t xml:space="preserve"> are the rate and dispersion parameters. This provides the basis for recalibrated quality scores for each observed alternate allele at each </w:t>
      </w:r>
      <m:oMath>
        <m:r>
          <w:rPr>
            <w:rFonts w:ascii="Cambria Math" w:eastAsia="Arial" w:hAnsi="Cambria Math" w:cs="Arial"/>
            <w:color w:val="0033CC"/>
          </w:rPr>
          <m:t>p</m:t>
        </m:r>
      </m:oMath>
      <w:r w:rsidRPr="004F10DD">
        <w:rPr>
          <w:rFonts w:ascii="Arial" w:eastAsia="Arial" w:hAnsi="Arial" w:cs="Arial"/>
          <w:color w:val="0033CC"/>
        </w:rPr>
        <w:t xml:space="preserve"> such that:</w:t>
      </w:r>
    </w:p>
    <w:p w14:paraId="4CA5F392" w14:textId="77777777" w:rsidR="00413E5F" w:rsidRPr="004F10DD" w:rsidRDefault="00413E5F" w:rsidP="00A7225E">
      <w:pPr>
        <w:spacing w:after="0" w:line="240" w:lineRule="auto"/>
        <w:jc w:val="both"/>
        <w:rPr>
          <w:rFonts w:ascii="Arial" w:eastAsia="Arial" w:hAnsi="Arial" w:cs="Arial"/>
          <w:color w:val="0033CC"/>
        </w:rPr>
      </w:pPr>
    </w:p>
    <w:p w14:paraId="157E0B9F" w14:textId="77777777" w:rsidR="00413E5F" w:rsidRPr="004F10DD" w:rsidRDefault="00B4071F" w:rsidP="00A7225E">
      <w:pPr>
        <w:spacing w:after="0" w:line="240" w:lineRule="auto"/>
        <w:jc w:val="both"/>
        <w:rPr>
          <w:rFonts w:ascii="Arial" w:eastAsia="Arial" w:hAnsi="Arial" w:cs="Arial"/>
          <w:color w:val="0033CC"/>
        </w:rPr>
      </w:pPr>
      <m:oMathPara>
        <m:oMath>
          <m:r>
            <w:rPr>
              <w:rFonts w:ascii="Cambria Math" w:eastAsia="Arial" w:hAnsi="Cambria Math" w:cs="Arial"/>
              <w:color w:val="0033CC"/>
            </w:rPr>
            <m:t xml:space="preserve">Q = -10 </m:t>
          </m:r>
          <m:sSub>
            <m:sSubPr>
              <m:ctrlPr>
                <w:rPr>
                  <w:rFonts w:ascii="Cambria Math" w:eastAsia="Arial" w:hAnsi="Cambria Math" w:cs="Arial"/>
                  <w:color w:val="0033CC"/>
                </w:rPr>
              </m:ctrlPr>
            </m:sSubPr>
            <m:e>
              <m:r>
                <w:rPr>
                  <w:rFonts w:ascii="Cambria Math" w:eastAsia="Arial" w:hAnsi="Cambria Math" w:cs="Arial"/>
                  <w:color w:val="0033CC"/>
                </w:rPr>
                <m:t>Log</m:t>
              </m:r>
            </m:e>
            <m:sub>
              <m:r>
                <w:rPr>
                  <w:rFonts w:ascii="Cambria Math" w:eastAsia="Arial" w:hAnsi="Cambria Math" w:cs="Arial"/>
                  <w:color w:val="0033CC"/>
                </w:rPr>
                <m:t>10</m:t>
              </m:r>
            </m:sub>
          </m:sSub>
          <m:r>
            <w:rPr>
              <w:rFonts w:ascii="Cambria Math" w:eastAsia="Arial" w:hAnsi="Cambria Math" w:cs="Arial"/>
              <w:color w:val="0033CC"/>
            </w:rPr>
            <m:t xml:space="preserve"> (Pr (</m:t>
          </m:r>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p</m:t>
              </m:r>
            </m:sub>
          </m:sSub>
          <m:r>
            <w:rPr>
              <w:rFonts w:ascii="Cambria Math" w:eastAsia="Arial" w:hAnsi="Cambria Math" w:cs="Arial"/>
              <w:color w:val="0033CC"/>
            </w:rPr>
            <m:t xml:space="preserve"> ≥ </m:t>
          </m:r>
          <m:sSub>
            <m:sSubPr>
              <m:ctrlPr>
                <w:rPr>
                  <w:rFonts w:ascii="Cambria Math" w:eastAsia="Arial" w:hAnsi="Cambria Math" w:cs="Arial"/>
                  <w:color w:val="0033CC"/>
                </w:rPr>
              </m:ctrlPr>
            </m:sSubPr>
            <m:e>
              <m:r>
                <w:rPr>
                  <w:rFonts w:ascii="Cambria Math" w:eastAsia="Arial" w:hAnsi="Cambria Math" w:cs="Arial"/>
                  <w:color w:val="0033CC"/>
                </w:rPr>
                <m:t>y</m:t>
              </m:r>
            </m:e>
            <m:sub>
              <m:r>
                <w:rPr>
                  <w:rFonts w:ascii="Cambria Math" w:eastAsia="Arial" w:hAnsi="Cambria Math" w:cs="Arial"/>
                  <w:color w:val="0033CC"/>
                </w:rPr>
                <m:t>p</m:t>
              </m:r>
            </m:sub>
          </m:sSub>
          <m:r>
            <w:rPr>
              <w:rFonts w:ascii="Cambria Math" w:eastAsia="Arial" w:hAnsi="Cambria Math" w:cs="Arial"/>
              <w:color w:val="0033CC"/>
            </w:rPr>
            <m:t>)</m:t>
          </m:r>
        </m:oMath>
      </m:oMathPara>
    </w:p>
    <w:p w14:paraId="1F90959A" w14:textId="77777777" w:rsidR="00413E5F" w:rsidRPr="004F10DD" w:rsidRDefault="00413E5F" w:rsidP="00A7225E">
      <w:pPr>
        <w:spacing w:after="0" w:line="240" w:lineRule="auto"/>
        <w:jc w:val="both"/>
        <w:rPr>
          <w:rFonts w:ascii="Arial" w:eastAsia="Arial" w:hAnsi="Arial" w:cs="Arial"/>
          <w:color w:val="0033CC"/>
        </w:rPr>
      </w:pPr>
    </w:p>
    <w:p w14:paraId="08C7E953" w14:textId="560364B1"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where </w:t>
      </w:r>
      <m:oMath>
        <m:r>
          <w:rPr>
            <w:rFonts w:ascii="Cambria Math" w:eastAsia="Arial" w:hAnsi="Cambria Math" w:cs="Arial"/>
            <w:color w:val="0033CC"/>
          </w:rPr>
          <m:t>Q</m:t>
        </m:r>
      </m:oMath>
      <w:r w:rsidRPr="004F10DD">
        <w:rPr>
          <w:rFonts w:ascii="Arial" w:eastAsia="Arial" w:hAnsi="Arial" w:cs="Arial"/>
          <w:color w:val="0033CC"/>
        </w:rPr>
        <w:t xml:space="preserve"> is the Phred-scaled quality score and </w:t>
      </w:r>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p</m:t>
            </m:r>
          </m:sub>
        </m:sSub>
      </m:oMath>
      <w:r w:rsidRPr="004F10DD">
        <w:rPr>
          <w:rFonts w:ascii="Arial" w:eastAsia="Arial" w:hAnsi="Arial" w:cs="Arial"/>
          <w:color w:val="0033CC"/>
        </w:rPr>
        <w:t xml:space="preserve"> is the alternate allele depth</w:t>
      </w:r>
      <w:r w:rsidR="003B0FC3" w:rsidRPr="004F10DD">
        <w:rPr>
          <w:rFonts w:ascii="Arial" w:eastAsia="Arial" w:hAnsi="Arial" w:cs="Arial"/>
          <w:color w:val="0033CC"/>
        </w:rPr>
        <w:t>.</w:t>
      </w:r>
      <w:r w:rsidR="00BF14D2" w:rsidRPr="004F10DD">
        <w:rPr>
          <w:rFonts w:ascii="Arial" w:eastAsia="Arial" w:hAnsi="Arial" w:cs="Arial"/>
          <w:color w:val="0033CC"/>
        </w:rPr>
        <w:t xml:space="preserve"> </w:t>
      </w:r>
      <w:r w:rsidR="00816557" w:rsidRPr="004F10DD">
        <w:rPr>
          <w:rFonts w:ascii="Arial" w:eastAsia="Arial" w:hAnsi="Arial" w:cs="Arial"/>
          <w:b/>
          <w:color w:val="0033CC"/>
        </w:rPr>
        <w:t xml:space="preserve">Response to Reviewers </w:t>
      </w:r>
      <w:r w:rsidR="00BF14D2" w:rsidRPr="004818C4">
        <w:rPr>
          <w:rFonts w:ascii="Arial" w:eastAsia="Arial" w:hAnsi="Arial" w:cs="Arial"/>
          <w:b/>
          <w:color w:val="0033CC"/>
        </w:rPr>
        <w:t xml:space="preserve">Figure </w:t>
      </w:r>
      <w:r w:rsidR="005D3701" w:rsidRPr="004F10DD">
        <w:rPr>
          <w:rFonts w:ascii="Arial" w:eastAsia="Arial" w:hAnsi="Arial" w:cs="Arial"/>
          <w:b/>
          <w:color w:val="0033CC"/>
        </w:rPr>
        <w:t>2</w:t>
      </w:r>
      <w:r w:rsidR="00C80ED4" w:rsidRPr="004F10DD">
        <w:rPr>
          <w:rFonts w:ascii="Arial" w:eastAsia="Arial" w:hAnsi="Arial" w:cs="Arial"/>
          <w:b/>
          <w:color w:val="0033CC"/>
        </w:rPr>
        <w:t>d</w:t>
      </w:r>
      <w:r w:rsidRPr="004F10DD">
        <w:rPr>
          <w:rFonts w:ascii="Arial" w:eastAsia="Arial" w:hAnsi="Arial" w:cs="Arial"/>
          <w:color w:val="0033CC"/>
        </w:rPr>
        <w:t xml:space="preserve"> </w:t>
      </w:r>
      <w:r w:rsidR="004818C4" w:rsidRPr="00F67B34">
        <w:rPr>
          <w:rFonts w:ascii="Arial" w:eastAsia="Arial" w:hAnsi="Arial" w:cs="Arial"/>
          <w:color w:val="0033CC"/>
        </w:rPr>
        <w:t>(</w:t>
      </w:r>
      <w:r w:rsidR="00260CB3">
        <w:rPr>
          <w:rFonts w:ascii="Arial" w:eastAsia="Arial" w:hAnsi="Arial" w:cs="Arial"/>
          <w:b/>
          <w:color w:val="0033CC"/>
          <w:highlight w:val="yellow"/>
        </w:rPr>
        <w:t>Supplementary</w:t>
      </w:r>
      <w:r w:rsidR="00497928" w:rsidRPr="004818C4">
        <w:rPr>
          <w:rFonts w:ascii="Arial" w:eastAsia="Arial" w:hAnsi="Arial" w:cs="Arial"/>
          <w:b/>
          <w:color w:val="0033CC"/>
          <w:highlight w:val="yellow"/>
        </w:rPr>
        <w:t xml:space="preserve"> Fig. </w:t>
      </w:r>
      <w:r w:rsidR="00353AE8">
        <w:rPr>
          <w:rFonts w:ascii="Arial" w:eastAsia="Arial" w:hAnsi="Arial" w:cs="Arial"/>
          <w:b/>
          <w:color w:val="0033CC"/>
          <w:highlight w:val="yellow"/>
        </w:rPr>
        <w:t>RR2</w:t>
      </w:r>
      <w:r w:rsidR="00497928" w:rsidRPr="004818C4">
        <w:rPr>
          <w:rFonts w:ascii="Arial" w:eastAsia="Arial" w:hAnsi="Arial" w:cs="Arial"/>
          <w:b/>
          <w:color w:val="0033CC"/>
        </w:rPr>
        <w:t xml:space="preserve"> of the revised manuscript</w:t>
      </w:r>
      <w:r w:rsidR="00497928" w:rsidRPr="00F67B34">
        <w:rPr>
          <w:rFonts w:ascii="Arial" w:eastAsia="Arial" w:hAnsi="Arial" w:cs="Arial"/>
          <w:color w:val="0033CC"/>
        </w:rPr>
        <w:t>)</w:t>
      </w:r>
      <w:r w:rsidR="00497928" w:rsidRPr="004818C4">
        <w:rPr>
          <w:rFonts w:ascii="Arial" w:eastAsia="Arial" w:hAnsi="Arial" w:cs="Arial"/>
          <w:b/>
          <w:color w:val="0033CC"/>
        </w:rPr>
        <w:t xml:space="preserve"> </w:t>
      </w:r>
      <w:r w:rsidR="00856B49" w:rsidRPr="004F10DD">
        <w:rPr>
          <w:rFonts w:ascii="Arial" w:eastAsia="Arial" w:hAnsi="Arial" w:cs="Arial"/>
          <w:color w:val="0033CC"/>
        </w:rPr>
        <w:t xml:space="preserve">below </w:t>
      </w:r>
      <w:r w:rsidRPr="004F10DD">
        <w:rPr>
          <w:rFonts w:ascii="Arial" w:eastAsia="Arial" w:hAnsi="Arial" w:cs="Arial"/>
          <w:color w:val="0033CC"/>
        </w:rPr>
        <w:t xml:space="preserve">compares the estimated to empirical probability of observing an event. The recalibrated quality scores provide an objective measure to define thresholds for calling variants. Using the mean and variance estimates of </w:t>
      </w:r>
      <m:oMath>
        <m:sSub>
          <m:sSubPr>
            <m:ctrlPr>
              <w:rPr>
                <w:rFonts w:ascii="Cambria Math" w:hAnsi="Cambria Math" w:cs="Arial"/>
                <w:color w:val="0033CC"/>
              </w:rPr>
            </m:ctrlPr>
          </m:sSubPr>
          <m:e>
            <m:r>
              <w:rPr>
                <w:rFonts w:ascii="Cambria Math" w:hAnsi="Cambria Math" w:cs="Arial"/>
                <w:color w:val="0033CC"/>
              </w:rPr>
              <m:t>λ</m:t>
            </m:r>
          </m:e>
          <m:sub>
            <m:r>
              <w:rPr>
                <w:rFonts w:ascii="Cambria Math" w:hAnsi="Cambria Math" w:cs="Arial"/>
                <w:color w:val="0033CC"/>
              </w:rPr>
              <m:t>p</m:t>
            </m:r>
          </m:sub>
        </m:sSub>
      </m:oMath>
      <w:r w:rsidRPr="004F10DD">
        <w:rPr>
          <w:rFonts w:ascii="Arial" w:eastAsia="Arial" w:hAnsi="Arial" w:cs="Arial"/>
          <w:color w:val="0033CC"/>
        </w:rPr>
        <w:t xml:space="preserve"> obtained by training the model on </w:t>
      </w:r>
      <w:r w:rsidR="00C57EBF" w:rsidRPr="004F10DD">
        <w:rPr>
          <w:rFonts w:ascii="Arial" w:eastAsia="Arial" w:hAnsi="Arial" w:cs="Arial"/>
          <w:color w:val="0033CC"/>
        </w:rPr>
        <w:t xml:space="preserve">43 </w:t>
      </w:r>
      <w:r w:rsidRPr="004F10DD">
        <w:rPr>
          <w:rFonts w:ascii="Arial" w:eastAsia="Arial" w:hAnsi="Arial" w:cs="Arial"/>
          <w:color w:val="0033CC"/>
        </w:rPr>
        <w:t xml:space="preserve">healthy control individuals, we compute the site- and allele-specific quality scores comparing the variants thus detected against the matched tumor biopsy. </w:t>
      </w:r>
      <w:r w:rsidR="00816557" w:rsidRPr="004F10DD">
        <w:rPr>
          <w:rFonts w:ascii="Arial" w:eastAsia="Arial" w:hAnsi="Arial" w:cs="Arial"/>
          <w:b/>
          <w:color w:val="0033CC"/>
        </w:rPr>
        <w:t xml:space="preserve">Response to Reviewers </w:t>
      </w:r>
      <w:r w:rsidR="00BF14D2" w:rsidRPr="004818C4">
        <w:rPr>
          <w:rFonts w:ascii="Arial" w:eastAsia="Arial" w:hAnsi="Arial" w:cs="Arial"/>
          <w:b/>
          <w:color w:val="0033CC"/>
        </w:rPr>
        <w:t xml:space="preserve">Figure </w:t>
      </w:r>
      <w:r w:rsidR="005D3701" w:rsidRPr="004F10DD">
        <w:rPr>
          <w:rFonts w:ascii="Arial" w:eastAsia="Arial" w:hAnsi="Arial" w:cs="Arial"/>
          <w:b/>
          <w:color w:val="0033CC"/>
        </w:rPr>
        <w:t>2</w:t>
      </w:r>
      <w:r w:rsidR="0021343E" w:rsidRPr="004F10DD">
        <w:rPr>
          <w:rFonts w:ascii="Arial" w:eastAsia="Arial" w:hAnsi="Arial" w:cs="Arial"/>
          <w:b/>
          <w:color w:val="0033CC"/>
        </w:rPr>
        <w:t>e</w:t>
      </w:r>
      <w:r w:rsidRPr="004F10DD">
        <w:rPr>
          <w:rFonts w:ascii="Arial" w:eastAsia="Arial" w:hAnsi="Arial" w:cs="Arial"/>
          <w:color w:val="0033CC"/>
        </w:rPr>
        <w:t xml:space="preserve"> </w:t>
      </w:r>
      <w:r w:rsidR="00497928" w:rsidRPr="00F67B34">
        <w:rPr>
          <w:rFonts w:ascii="Arial" w:eastAsia="Arial" w:hAnsi="Arial" w:cs="Arial"/>
          <w:color w:val="0033CC"/>
        </w:rPr>
        <w:t>(</w:t>
      </w:r>
      <w:r w:rsidR="00260CB3">
        <w:rPr>
          <w:rFonts w:ascii="Arial" w:eastAsia="Arial" w:hAnsi="Arial" w:cs="Arial"/>
          <w:b/>
          <w:color w:val="0033CC"/>
          <w:highlight w:val="yellow"/>
        </w:rPr>
        <w:t xml:space="preserve">Supplementary </w:t>
      </w:r>
      <w:r w:rsidR="00497928" w:rsidRPr="004818C4">
        <w:rPr>
          <w:rFonts w:ascii="Arial" w:eastAsia="Arial" w:hAnsi="Arial" w:cs="Arial"/>
          <w:b/>
          <w:color w:val="0033CC"/>
          <w:highlight w:val="yellow"/>
        </w:rPr>
        <w:t xml:space="preserve">Fig. </w:t>
      </w:r>
      <w:r w:rsidR="00353AE8">
        <w:rPr>
          <w:rFonts w:ascii="Arial" w:eastAsia="Arial" w:hAnsi="Arial" w:cs="Arial"/>
          <w:b/>
          <w:color w:val="0033CC"/>
          <w:highlight w:val="yellow"/>
        </w:rPr>
        <w:t>RR2</w:t>
      </w:r>
      <w:r w:rsidR="00497928" w:rsidRPr="004818C4">
        <w:rPr>
          <w:rFonts w:ascii="Arial" w:eastAsia="Arial" w:hAnsi="Arial" w:cs="Arial"/>
          <w:b/>
          <w:color w:val="0033CC"/>
        </w:rPr>
        <w:t xml:space="preserve"> of the revised manuscript</w:t>
      </w:r>
      <w:r w:rsidR="00497928" w:rsidRPr="00F67B34">
        <w:rPr>
          <w:rFonts w:ascii="Arial" w:eastAsia="Arial" w:hAnsi="Arial" w:cs="Arial"/>
          <w:color w:val="0033CC"/>
        </w:rPr>
        <w:t>)</w:t>
      </w:r>
      <w:r w:rsidR="00497928" w:rsidRPr="004818C4">
        <w:rPr>
          <w:rFonts w:ascii="Arial" w:eastAsia="Arial" w:hAnsi="Arial" w:cs="Arial"/>
          <w:b/>
          <w:color w:val="0033CC"/>
        </w:rPr>
        <w:t xml:space="preserve"> </w:t>
      </w:r>
      <w:r w:rsidRPr="004F10DD">
        <w:rPr>
          <w:rFonts w:ascii="Arial" w:eastAsia="Arial" w:hAnsi="Arial" w:cs="Arial"/>
          <w:color w:val="0033CC"/>
        </w:rPr>
        <w:t xml:space="preserve">shows the recall rate per cancer type against the mean number of variants detected in healthy control individuals at different </w:t>
      </w:r>
      <m:oMath>
        <m:r>
          <w:rPr>
            <w:rFonts w:ascii="Cambria Math" w:eastAsia="Arial" w:hAnsi="Cambria Math" w:cs="Arial"/>
            <w:color w:val="0033CC"/>
          </w:rPr>
          <m:t>Q</m:t>
        </m:r>
      </m:oMath>
      <w:r w:rsidRPr="004F10DD">
        <w:rPr>
          <w:rFonts w:ascii="Arial" w:eastAsia="Arial" w:hAnsi="Arial" w:cs="Arial"/>
          <w:color w:val="0033CC"/>
        </w:rPr>
        <w:t xml:space="preserve"> thresholds. By definition, </w:t>
      </w:r>
      <m:oMath>
        <m:sSub>
          <m:sSubPr>
            <m:ctrlPr>
              <w:rPr>
                <w:rFonts w:ascii="Cambria Math" w:eastAsia="Arial" w:hAnsi="Cambria Math" w:cs="Arial"/>
                <w:color w:val="0033CC"/>
              </w:rPr>
            </m:ctrlPr>
          </m:sSubPr>
          <m:e>
            <m:r>
              <w:rPr>
                <w:rFonts w:ascii="Cambria Math" w:eastAsia="Arial" w:hAnsi="Cambria Math" w:cs="Arial"/>
                <w:color w:val="0033CC"/>
              </w:rPr>
              <m:t>Q</m:t>
            </m:r>
          </m:e>
          <m:sub>
            <m:r>
              <w:rPr>
                <w:rFonts w:ascii="Cambria Math" w:eastAsia="Arial" w:hAnsi="Cambria Math" w:cs="Arial"/>
                <w:color w:val="0033CC"/>
              </w:rPr>
              <m:t>60</m:t>
            </m:r>
          </m:sub>
        </m:sSub>
      </m:oMath>
      <w:r w:rsidRPr="004F10DD">
        <w:rPr>
          <w:rFonts w:ascii="Arial" w:eastAsia="Arial" w:hAnsi="Arial" w:cs="Arial"/>
          <w:color w:val="0033CC"/>
        </w:rPr>
        <w:t xml:space="preserve"> scores are expected to allow one false positive per million bases and retained almost all biopsy-matched variants.</w:t>
      </w:r>
    </w:p>
    <w:p w14:paraId="784EC75A" w14:textId="77777777" w:rsidR="00413E5F" w:rsidRPr="004F10DD" w:rsidRDefault="00413E5F" w:rsidP="00A7225E">
      <w:pPr>
        <w:spacing w:after="0" w:line="240" w:lineRule="auto"/>
        <w:jc w:val="both"/>
        <w:rPr>
          <w:rFonts w:ascii="Arial" w:eastAsia="Arial" w:hAnsi="Arial" w:cs="Arial"/>
          <w:color w:val="0033CC"/>
        </w:rPr>
      </w:pPr>
    </w:p>
    <w:p w14:paraId="0142BC5D" w14:textId="77777777"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The hierarchical Bayesian model described above was applied to the raw variants scored both in cfDNA and WBC where the observed alternate allele depths, </w:t>
      </w:r>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p</m:t>
            </m:r>
          </m:sub>
        </m:sSub>
      </m:oMath>
      <w:r w:rsidRPr="004F10DD">
        <w:rPr>
          <w:rFonts w:ascii="Arial" w:eastAsia="Arial" w:hAnsi="Arial" w:cs="Arial"/>
          <w:color w:val="0033CC"/>
        </w:rPr>
        <w:t xml:space="preserve"> were assumed to correspond to the sum of negative Binomial noise and Poisson distributed signal. Formally:</w:t>
      </w:r>
    </w:p>
    <w:p w14:paraId="7840E837" w14:textId="77777777" w:rsidR="00413E5F" w:rsidRPr="004F10DD" w:rsidRDefault="00413E5F" w:rsidP="00A7225E">
      <w:pPr>
        <w:spacing w:after="0" w:line="240" w:lineRule="auto"/>
        <w:jc w:val="both"/>
        <w:rPr>
          <w:rFonts w:ascii="Arial" w:eastAsia="Arial" w:hAnsi="Arial" w:cs="Arial"/>
          <w:color w:val="0033CC"/>
        </w:rPr>
      </w:pPr>
    </w:p>
    <w:p w14:paraId="6D197B2B" w14:textId="77777777" w:rsidR="00413E5F" w:rsidRPr="004F10DD" w:rsidRDefault="00A0490B" w:rsidP="00A7225E">
      <w:pPr>
        <w:spacing w:after="0" w:line="240" w:lineRule="auto"/>
        <w:jc w:val="both"/>
        <w:rPr>
          <w:rFonts w:ascii="Arial" w:eastAsia="Arial" w:hAnsi="Arial" w:cs="Arial"/>
          <w:color w:val="0033CC"/>
        </w:rPr>
      </w:pPr>
      <m:oMathPara>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cfDNA, p</m:t>
              </m:r>
            </m:sub>
          </m:sSub>
          <m:r>
            <w:rPr>
              <w:rFonts w:ascii="Cambria Math" w:eastAsia="Arial" w:hAnsi="Cambria Math" w:cs="Arial"/>
              <w:color w:val="0033CC"/>
            </w:rPr>
            <m:t xml:space="preserve"> ∼ Poisson (</m:t>
          </m:r>
          <m:sSub>
            <m:sSubPr>
              <m:ctrlPr>
                <w:rPr>
                  <w:rFonts w:ascii="Cambria Math" w:eastAsia="Arial" w:hAnsi="Cambria Math" w:cs="Arial"/>
                  <w:color w:val="0033CC"/>
                </w:rPr>
              </m:ctrlPr>
            </m:sSubPr>
            <m:e>
              <m:r>
                <w:rPr>
                  <w:rFonts w:ascii="Cambria Math" w:eastAsia="Arial" w:hAnsi="Cambria Math" w:cs="Arial"/>
                  <w:color w:val="0033CC"/>
                </w:rPr>
                <m:t>AF</m:t>
              </m:r>
            </m:e>
            <m:sub>
              <m:r>
                <w:rPr>
                  <w:rFonts w:ascii="Cambria Math" w:eastAsia="Arial" w:hAnsi="Cambria Math" w:cs="Arial"/>
                  <w:color w:val="0033CC"/>
                </w:rPr>
                <m:t>cfDNA, p</m:t>
              </m:r>
            </m:sub>
          </m:sSub>
          <m:sSub>
            <m:sSubPr>
              <m:ctrlPr>
                <w:rPr>
                  <w:rFonts w:ascii="Cambria Math" w:eastAsia="Arial" w:hAnsi="Cambria Math" w:cs="Arial"/>
                  <w:color w:val="0033CC"/>
                </w:rPr>
              </m:ctrlPr>
            </m:sSubPr>
            <m:e>
              <m:r>
                <w:rPr>
                  <w:rFonts w:ascii="Cambria Math" w:eastAsia="Arial" w:hAnsi="Cambria Math" w:cs="Arial"/>
                  <w:color w:val="0033CC"/>
                </w:rPr>
                <m:t>⋅d</m:t>
              </m:r>
            </m:e>
            <m:sub>
              <m:r>
                <w:rPr>
                  <w:rFonts w:ascii="Cambria Math" w:eastAsia="Arial" w:hAnsi="Cambria Math" w:cs="Arial"/>
                  <w:color w:val="0033CC"/>
                </w:rPr>
                <m:t>p</m:t>
              </m:r>
            </m:sub>
          </m:sSub>
          <m:r>
            <w:rPr>
              <w:rFonts w:ascii="Cambria Math" w:eastAsia="Arial" w:hAnsi="Cambria Math" w:cs="Arial"/>
              <w:color w:val="0033CC"/>
            </w:rPr>
            <m:t>) + NB (</m:t>
          </m:r>
          <m:sSub>
            <m:sSubPr>
              <m:ctrlPr>
                <w:rPr>
                  <w:rFonts w:ascii="Cambria Math" w:eastAsia="Arial" w:hAnsi="Cambria Math" w:cs="Arial"/>
                  <w:color w:val="0033CC"/>
                </w:rPr>
              </m:ctrlPr>
            </m:sSubPr>
            <m:e>
              <m:r>
                <w:rPr>
                  <w:rFonts w:ascii="Cambria Math" w:eastAsia="Arial" w:hAnsi="Cambria Math" w:cs="Arial"/>
                  <w:color w:val="0033CC"/>
                </w:rPr>
                <m:t>m</m:t>
              </m:r>
            </m:e>
            <m:sub>
              <m:r>
                <w:rPr>
                  <w:rFonts w:ascii="Cambria Math" w:eastAsia="Arial" w:hAnsi="Cambria Math" w:cs="Arial"/>
                  <w:color w:val="0033CC"/>
                </w:rPr>
                <m:t>p</m:t>
              </m:r>
            </m:sub>
          </m:sSub>
          <m:r>
            <w:rPr>
              <w:rFonts w:ascii="Cambria Math" w:eastAsia="Arial" w:hAnsi="Cambria Math" w:cs="Arial"/>
              <w:color w:val="0033CC"/>
            </w:rPr>
            <m:t>⋅</m:t>
          </m:r>
          <m:sSub>
            <m:sSubPr>
              <m:ctrlPr>
                <w:rPr>
                  <w:rFonts w:ascii="Cambria Math" w:eastAsia="Arial" w:hAnsi="Cambria Math" w:cs="Arial"/>
                  <w:color w:val="0033CC"/>
                </w:rPr>
              </m:ctrlPr>
            </m:sSubPr>
            <m:e>
              <m:r>
                <w:rPr>
                  <w:rFonts w:ascii="Cambria Math" w:eastAsia="Arial" w:hAnsi="Cambria Math" w:cs="Arial"/>
                  <w:color w:val="0033CC"/>
                </w:rPr>
                <m:t>d</m:t>
              </m:r>
            </m:e>
            <m:sub>
              <m:r>
                <w:rPr>
                  <w:rFonts w:ascii="Cambria Math" w:eastAsia="Arial" w:hAnsi="Cambria Math" w:cs="Arial"/>
                  <w:color w:val="0033CC"/>
                </w:rPr>
                <m:t>p</m:t>
              </m:r>
            </m:sub>
          </m:sSub>
          <m:r>
            <w:rPr>
              <w:rFonts w:ascii="Cambria Math" w:eastAsia="Arial" w:hAnsi="Cambria Math" w:cs="Arial"/>
              <w:color w:val="0033CC"/>
            </w:rPr>
            <m:t xml:space="preserve">, </m:t>
          </m:r>
          <m:sSub>
            <m:sSubPr>
              <m:ctrlPr>
                <w:rPr>
                  <w:rFonts w:ascii="Cambria Math" w:eastAsia="Arial" w:hAnsi="Cambria Math" w:cs="Arial"/>
                  <w:color w:val="0033CC"/>
                </w:rPr>
              </m:ctrlPr>
            </m:sSubPr>
            <m:e>
              <m:r>
                <w:rPr>
                  <w:rFonts w:ascii="Cambria Math" w:eastAsia="Arial" w:hAnsi="Cambria Math" w:cs="Arial"/>
                  <w:color w:val="0033CC"/>
                </w:rPr>
                <m:t>r</m:t>
              </m:r>
            </m:e>
            <m:sub>
              <m:r>
                <w:rPr>
                  <w:rFonts w:ascii="Cambria Math" w:eastAsia="Arial" w:hAnsi="Cambria Math" w:cs="Arial"/>
                  <w:color w:val="0033CC"/>
                </w:rPr>
                <m:t>p</m:t>
              </m:r>
            </m:sub>
          </m:sSub>
          <m:r>
            <w:rPr>
              <w:rFonts w:ascii="Cambria Math" w:eastAsia="Arial" w:hAnsi="Cambria Math" w:cs="Arial"/>
              <w:color w:val="0033CC"/>
            </w:rPr>
            <m:t>)</m:t>
          </m:r>
        </m:oMath>
      </m:oMathPara>
    </w:p>
    <w:p w14:paraId="0597094D" w14:textId="77777777" w:rsidR="00413E5F" w:rsidRPr="004818C4" w:rsidRDefault="00413E5F" w:rsidP="00A7225E">
      <w:pPr>
        <w:spacing w:after="0" w:line="240" w:lineRule="auto"/>
        <w:jc w:val="both"/>
        <w:rPr>
          <w:rFonts w:ascii="Arial" w:eastAsia="Arial" w:hAnsi="Arial" w:cs="Arial"/>
          <w:color w:val="0033CC"/>
        </w:rPr>
      </w:pPr>
    </w:p>
    <w:p w14:paraId="0E4C7903" w14:textId="01C87027"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with an equivalent model for WBC. The likelihood of the observed pair of </w:t>
      </w:r>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cfDNA, p</m:t>
            </m:r>
          </m:sub>
        </m:sSub>
      </m:oMath>
      <w:r w:rsidRPr="004F10DD">
        <w:rPr>
          <w:rFonts w:ascii="Arial" w:eastAsia="Arial" w:hAnsi="Arial" w:cs="Arial"/>
          <w:color w:val="0033CC"/>
        </w:rPr>
        <w:t xml:space="preserve"> and </w:t>
      </w:r>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WBC, p</m:t>
            </m:r>
          </m:sub>
        </m:sSub>
      </m:oMath>
      <w:r w:rsidRPr="004F10DD">
        <w:rPr>
          <w:rFonts w:ascii="Arial" w:eastAsia="Arial" w:hAnsi="Arial" w:cs="Arial"/>
          <w:color w:val="0033CC"/>
        </w:rPr>
        <w:t xml:space="preserve"> was computed conditional on the cfDNA and WBC total depths, noise parameters and alternate allele fractions. Combining the joint likelihood with a uniform prior on the alternate allele</w:t>
      </w:r>
      <w:r w:rsidR="000145F4" w:rsidRPr="004F10DD">
        <w:rPr>
          <w:rFonts w:ascii="Arial" w:eastAsia="Arial" w:hAnsi="Arial" w:cs="Arial"/>
          <w:color w:val="0033CC"/>
        </w:rPr>
        <w:t xml:space="preserve"> </w:t>
      </w:r>
      <w:r w:rsidRPr="004F10DD">
        <w:rPr>
          <w:rFonts w:ascii="Arial" w:eastAsia="Arial" w:hAnsi="Arial" w:cs="Arial"/>
          <w:color w:val="0033CC"/>
        </w:rPr>
        <w:t>fractions allows one to assign the source of origin of the variant such that:</w:t>
      </w:r>
    </w:p>
    <w:p w14:paraId="26CB17BF" w14:textId="77777777" w:rsidR="00413E5F" w:rsidRPr="004F10DD" w:rsidRDefault="00413E5F" w:rsidP="00A7225E">
      <w:pPr>
        <w:spacing w:after="0" w:line="240" w:lineRule="auto"/>
        <w:jc w:val="both"/>
        <w:rPr>
          <w:rFonts w:ascii="Arial" w:eastAsia="Arial" w:hAnsi="Arial" w:cs="Arial"/>
          <w:color w:val="0033CC"/>
        </w:rPr>
      </w:pPr>
    </w:p>
    <w:p w14:paraId="585AC1F1" w14:textId="018333B5" w:rsidR="00413E5F" w:rsidRPr="004F10DD" w:rsidRDefault="00B4071F" w:rsidP="00A7225E">
      <w:pPr>
        <w:spacing w:after="0" w:line="240" w:lineRule="auto"/>
        <w:jc w:val="both"/>
        <w:rPr>
          <w:rFonts w:ascii="Arial" w:eastAsia="Arial" w:hAnsi="Arial" w:cs="Arial"/>
          <w:color w:val="0033CC"/>
        </w:rPr>
      </w:pPr>
      <m:oMathPara>
        <m:oMath>
          <m:r>
            <w:rPr>
              <w:rFonts w:ascii="Cambria Math" w:eastAsia="Arial" w:hAnsi="Cambria Math" w:cs="Arial"/>
              <w:color w:val="0033CC"/>
            </w:rPr>
            <m:t>PGTKXGDNA = Pr (</m:t>
          </m:r>
          <m:sSub>
            <m:sSubPr>
              <m:ctrlPr>
                <w:rPr>
                  <w:rFonts w:ascii="Cambria Math" w:eastAsia="Arial" w:hAnsi="Cambria Math" w:cs="Arial"/>
                  <w:color w:val="0033CC"/>
                </w:rPr>
              </m:ctrlPr>
            </m:sSubPr>
            <m:e>
              <m:r>
                <w:rPr>
                  <w:rFonts w:ascii="Cambria Math" w:eastAsia="Arial" w:hAnsi="Cambria Math" w:cs="Arial"/>
                  <w:color w:val="0033CC"/>
                </w:rPr>
                <m:t>AF</m:t>
              </m:r>
            </m:e>
            <m:sub>
              <m:r>
                <w:rPr>
                  <w:rFonts w:ascii="Cambria Math" w:eastAsia="Arial" w:hAnsi="Cambria Math" w:cs="Arial"/>
                  <w:color w:val="0033CC"/>
                </w:rPr>
                <m:t>cfDNA, p</m:t>
              </m:r>
            </m:sub>
          </m:sSub>
          <m:r>
            <w:rPr>
              <w:rFonts w:ascii="Cambria Math" w:eastAsia="Arial" w:hAnsi="Cambria Math" w:cs="Arial"/>
              <w:color w:val="0033CC"/>
            </w:rPr>
            <m:t xml:space="preserve"> ≥ k⋅</m:t>
          </m:r>
          <m:sSub>
            <m:sSubPr>
              <m:ctrlPr>
                <w:rPr>
                  <w:rFonts w:ascii="Cambria Math" w:eastAsia="Arial" w:hAnsi="Cambria Math" w:cs="Arial"/>
                  <w:color w:val="0033CC"/>
                </w:rPr>
              </m:ctrlPr>
            </m:sSubPr>
            <m:e>
              <m:r>
                <w:rPr>
                  <w:rFonts w:ascii="Cambria Math" w:eastAsia="Arial" w:hAnsi="Cambria Math" w:cs="Arial"/>
                  <w:color w:val="0033CC"/>
                </w:rPr>
                <m:t>AF</m:t>
              </m:r>
            </m:e>
            <m:sub>
              <m:r>
                <w:rPr>
                  <w:rFonts w:ascii="Cambria Math" w:eastAsia="Arial" w:hAnsi="Cambria Math" w:cs="Arial"/>
                  <w:color w:val="0033CC"/>
                </w:rPr>
                <m:t>WBC, p</m:t>
              </m:r>
            </m:sub>
          </m:sSub>
          <m:r>
            <w:rPr>
              <w:rFonts w:ascii="Cambria Math" w:eastAsia="Arial" w:hAnsi="Cambria Math" w:cs="Arial"/>
              <w:color w:val="0033CC"/>
            </w:rPr>
            <m:t xml:space="preserve"> )</m:t>
          </m:r>
        </m:oMath>
      </m:oMathPara>
    </w:p>
    <w:p w14:paraId="2CCF264D" w14:textId="77777777" w:rsidR="00413E5F" w:rsidRPr="004F10DD" w:rsidRDefault="00413E5F" w:rsidP="00A7225E">
      <w:pPr>
        <w:spacing w:after="0" w:line="240" w:lineRule="auto"/>
        <w:jc w:val="both"/>
        <w:rPr>
          <w:rFonts w:ascii="Arial" w:eastAsia="Arial" w:hAnsi="Arial" w:cs="Arial"/>
          <w:color w:val="0033CC"/>
        </w:rPr>
      </w:pPr>
    </w:p>
    <w:p w14:paraId="14416DA9" w14:textId="71A58ED8" w:rsidR="00BF14D2"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lastRenderedPageBreak/>
        <w:t xml:space="preserve">where </w:t>
      </w:r>
      <m:oMath>
        <m:r>
          <w:rPr>
            <w:rFonts w:ascii="Cambria Math" w:eastAsia="Arial" w:hAnsi="Cambria Math" w:cs="Arial"/>
            <w:color w:val="0033CC"/>
          </w:rPr>
          <m:t>PGTKXGDNA</m:t>
        </m:r>
      </m:oMath>
      <w:r w:rsidRPr="004F10DD">
        <w:rPr>
          <w:rFonts w:ascii="Arial" w:eastAsia="Arial" w:hAnsi="Arial" w:cs="Arial"/>
          <w:color w:val="0033CC"/>
        </w:rPr>
        <w:t xml:space="preserve"> describes the posterior probability of assigning a detected variant to cfDNA. The procedure used for choosing </w:t>
      </w:r>
      <m:oMath>
        <m:r>
          <w:rPr>
            <w:rFonts w:ascii="Cambria Math" w:eastAsia="Arial" w:hAnsi="Cambria Math" w:cs="Arial"/>
            <w:color w:val="0033CC"/>
          </w:rPr>
          <m:t>k</m:t>
        </m:r>
      </m:oMath>
      <w:r w:rsidRPr="004F10DD">
        <w:rPr>
          <w:rFonts w:ascii="Arial" w:eastAsia="Arial" w:hAnsi="Arial" w:cs="Arial"/>
          <w:color w:val="0033CC"/>
        </w:rPr>
        <w:t xml:space="preserve"> is provided in the supplementary methods under section “Joint variant analysis using the machine learning error model”. The posterior probability </w:t>
      </w:r>
      <m:oMath>
        <m:r>
          <w:rPr>
            <w:rFonts w:ascii="Cambria Math" w:eastAsia="Arial" w:hAnsi="Cambria Math" w:cs="Arial"/>
            <w:color w:val="0033CC"/>
          </w:rPr>
          <m:t>PGTKXGDNA</m:t>
        </m:r>
      </m:oMath>
      <w:r w:rsidRPr="004F10DD">
        <w:rPr>
          <w:rFonts w:ascii="Arial" w:eastAsia="Arial" w:hAnsi="Arial" w:cs="Arial"/>
          <w:color w:val="0033CC"/>
        </w:rPr>
        <w:t xml:space="preserve"> allows the model to be further optimized. </w:t>
      </w:r>
      <w:r w:rsidR="00816557" w:rsidRPr="004F10DD">
        <w:rPr>
          <w:rFonts w:ascii="Arial" w:eastAsia="Arial" w:hAnsi="Arial" w:cs="Arial"/>
          <w:b/>
          <w:color w:val="0033CC"/>
        </w:rPr>
        <w:t xml:space="preserve">Response to Reviewers </w:t>
      </w:r>
      <w:r w:rsidR="00C80ED4" w:rsidRPr="004F10DD">
        <w:rPr>
          <w:rFonts w:ascii="Arial" w:eastAsia="Arial" w:hAnsi="Arial" w:cs="Arial"/>
          <w:b/>
          <w:color w:val="0033CC"/>
        </w:rPr>
        <w:t xml:space="preserve">Figure </w:t>
      </w:r>
      <w:r w:rsidR="000145F4" w:rsidRPr="004F10DD">
        <w:rPr>
          <w:rFonts w:ascii="Arial" w:eastAsia="Arial" w:hAnsi="Arial" w:cs="Arial"/>
          <w:b/>
          <w:color w:val="0033CC"/>
        </w:rPr>
        <w:t>3</w:t>
      </w:r>
      <w:r w:rsidR="00C80ED4" w:rsidRPr="004F10DD">
        <w:rPr>
          <w:rFonts w:ascii="Arial" w:eastAsia="Arial" w:hAnsi="Arial" w:cs="Arial"/>
          <w:color w:val="0033CC"/>
        </w:rPr>
        <w:t xml:space="preserve"> </w:t>
      </w:r>
      <w:r w:rsidR="00497928" w:rsidRPr="00F67B34">
        <w:rPr>
          <w:rFonts w:ascii="Arial" w:eastAsia="Arial" w:hAnsi="Arial" w:cs="Arial"/>
          <w:color w:val="0033CC"/>
        </w:rPr>
        <w:t>(</w:t>
      </w:r>
      <w:r w:rsidR="00260CB3">
        <w:rPr>
          <w:rFonts w:ascii="Arial" w:eastAsia="Arial" w:hAnsi="Arial" w:cs="Arial"/>
          <w:b/>
          <w:color w:val="0033CC"/>
          <w:highlight w:val="yellow"/>
        </w:rPr>
        <w:t>Supplementary</w:t>
      </w:r>
      <w:r w:rsidR="00497928" w:rsidRPr="004818C4">
        <w:rPr>
          <w:rFonts w:ascii="Arial" w:eastAsia="Arial" w:hAnsi="Arial" w:cs="Arial"/>
          <w:b/>
          <w:color w:val="0033CC"/>
          <w:highlight w:val="yellow"/>
        </w:rPr>
        <w:t xml:space="preserve"> Fig. </w:t>
      </w:r>
      <w:r w:rsidR="00353AE8">
        <w:rPr>
          <w:rFonts w:ascii="Arial" w:eastAsia="Arial" w:hAnsi="Arial" w:cs="Arial"/>
          <w:b/>
          <w:color w:val="0033CC"/>
          <w:highlight w:val="yellow"/>
        </w:rPr>
        <w:t>RR2</w:t>
      </w:r>
      <w:r w:rsidR="00497928" w:rsidRPr="004818C4">
        <w:rPr>
          <w:rFonts w:ascii="Arial" w:eastAsia="Arial" w:hAnsi="Arial" w:cs="Arial"/>
          <w:b/>
          <w:color w:val="0033CC"/>
        </w:rPr>
        <w:t xml:space="preserve"> of the revised manuscript</w:t>
      </w:r>
      <w:r w:rsidR="00497928" w:rsidRPr="00F67B34">
        <w:rPr>
          <w:rFonts w:ascii="Arial" w:eastAsia="Arial" w:hAnsi="Arial" w:cs="Arial"/>
          <w:color w:val="0033CC"/>
        </w:rPr>
        <w:t>)</w:t>
      </w:r>
      <w:r w:rsidR="00497928" w:rsidRPr="004818C4">
        <w:rPr>
          <w:rFonts w:ascii="Arial" w:eastAsia="Arial" w:hAnsi="Arial" w:cs="Arial"/>
          <w:color w:val="0033CC"/>
        </w:rPr>
        <w:t xml:space="preserve"> </w:t>
      </w:r>
      <w:r w:rsidR="00BF14D2" w:rsidRPr="004F10DD">
        <w:rPr>
          <w:rFonts w:ascii="Arial" w:eastAsia="Arial" w:hAnsi="Arial" w:cs="Arial"/>
          <w:color w:val="0033CC"/>
        </w:rPr>
        <w:t>illustrates</w:t>
      </w:r>
      <w:r w:rsidR="001271E7" w:rsidRPr="004F10DD">
        <w:rPr>
          <w:rFonts w:ascii="Arial" w:eastAsia="Arial" w:hAnsi="Arial" w:cs="Arial"/>
          <w:color w:val="0033CC"/>
        </w:rPr>
        <w:t xml:space="preserve"> </w:t>
      </w:r>
      <w:r w:rsidRPr="004F10DD">
        <w:rPr>
          <w:rFonts w:ascii="Arial" w:eastAsia="Arial" w:hAnsi="Arial" w:cs="Arial"/>
          <w:color w:val="0033CC"/>
        </w:rPr>
        <w:t xml:space="preserve">the cancer specific trade-offs between the recall rate of biopsy-matched variants and allowing additional SNVs to be assigned to cfDNA in healthy control individuals at fixed </w:t>
      </w:r>
      <m:oMath>
        <m:sSub>
          <m:sSubPr>
            <m:ctrlPr>
              <w:rPr>
                <w:rFonts w:ascii="Cambria Math" w:eastAsia="Arial" w:hAnsi="Cambria Math" w:cs="Arial"/>
                <w:color w:val="0033CC"/>
              </w:rPr>
            </m:ctrlPr>
          </m:sSubPr>
          <m:e>
            <m:r>
              <w:rPr>
                <w:rFonts w:ascii="Cambria Math" w:eastAsia="Arial" w:hAnsi="Cambria Math" w:cs="Arial"/>
                <w:color w:val="0033CC"/>
              </w:rPr>
              <m:t>Q</m:t>
            </m:r>
          </m:e>
          <m:sub>
            <m:r>
              <w:rPr>
                <w:rFonts w:ascii="Cambria Math" w:eastAsia="Arial" w:hAnsi="Cambria Math" w:cs="Arial"/>
                <w:color w:val="0033CC"/>
              </w:rPr>
              <m:t>60</m:t>
            </m:r>
          </m:sub>
        </m:sSub>
      </m:oMath>
      <w:r w:rsidRPr="004F10DD">
        <w:rPr>
          <w:rFonts w:ascii="Arial" w:eastAsia="Arial" w:hAnsi="Arial" w:cs="Arial"/>
          <w:color w:val="0033CC"/>
        </w:rPr>
        <w:t>. The particular thresholds were obtained through cross-validation by holding out each cancer type and selecting the threshold retaining most biopsy-matched variants whilst filtering out most variants of potential hematopoietic origin.</w:t>
      </w:r>
    </w:p>
    <w:p w14:paraId="3EC03FDF" w14:textId="77777777" w:rsidR="00BF14D2" w:rsidRPr="004F10DD" w:rsidRDefault="00BF14D2" w:rsidP="00A7225E">
      <w:pPr>
        <w:spacing w:after="0" w:line="240" w:lineRule="auto"/>
        <w:jc w:val="both"/>
        <w:rPr>
          <w:rFonts w:ascii="Arial" w:eastAsia="Arial" w:hAnsi="Arial" w:cs="Arial"/>
          <w:color w:val="0033CC"/>
        </w:rPr>
      </w:pPr>
    </w:p>
    <w:p w14:paraId="04E8EE27" w14:textId="238E7A1E" w:rsidR="00F21577" w:rsidRPr="004F10DD" w:rsidRDefault="00B4071F" w:rsidP="00DF30AA">
      <w:pPr>
        <w:spacing w:after="0" w:line="240" w:lineRule="auto"/>
        <w:jc w:val="both"/>
        <w:rPr>
          <w:rFonts w:ascii="Arial" w:eastAsia="Arial" w:hAnsi="Arial" w:cs="Arial"/>
          <w:color w:val="0033CC"/>
        </w:rPr>
      </w:pPr>
      <w:r w:rsidRPr="004F10DD">
        <w:rPr>
          <w:rFonts w:ascii="Arial" w:eastAsia="Arial" w:hAnsi="Arial" w:cs="Arial"/>
          <w:color w:val="0033CC"/>
        </w:rPr>
        <w:t xml:space="preserve">In summary, candidate variants in cfDNA and WBC generated through </w:t>
      </w:r>
      <w:r w:rsidRPr="004F10DD">
        <w:rPr>
          <w:rFonts w:ascii="Arial" w:eastAsia="Arial" w:hAnsi="Arial" w:cs="Arial"/>
          <w:i/>
          <w:color w:val="0033CC"/>
        </w:rPr>
        <w:t>de novo</w:t>
      </w:r>
      <w:r w:rsidRPr="004F10DD">
        <w:rPr>
          <w:rFonts w:ascii="Arial" w:eastAsia="Arial" w:hAnsi="Arial" w:cs="Arial"/>
          <w:color w:val="0033CC"/>
        </w:rPr>
        <w:t xml:space="preserve"> assembly using the de Bruijn graph are assigned a quality score based on site-specific error rates and a posterior probability of originating from cfDNA based on the joint likelihood of the alternate allele depth in WBC. Using cross-validated cancer specific thresholds on the quality score and the posterior probability of assignment to cfDNA, the number of putative somatic variants is reduced to &lt;2 non-synonymous variants per healthy control individual. </w:t>
      </w:r>
      <w:r w:rsidR="00816557" w:rsidRPr="004F10DD">
        <w:rPr>
          <w:rFonts w:ascii="Arial" w:eastAsia="Arial" w:hAnsi="Arial" w:cs="Arial"/>
          <w:b/>
          <w:color w:val="0033CC"/>
        </w:rPr>
        <w:t xml:space="preserve">Response to Reviewers </w:t>
      </w:r>
      <w:r w:rsidRPr="004F10DD">
        <w:rPr>
          <w:rFonts w:ascii="Arial" w:eastAsia="Arial" w:hAnsi="Arial" w:cs="Arial"/>
          <w:b/>
          <w:color w:val="0033CC"/>
        </w:rPr>
        <w:t>Tables 3</w:t>
      </w:r>
      <w:r w:rsidR="00353AE8" w:rsidRPr="00353AE8">
        <w:rPr>
          <w:rFonts w:ascii="Arial" w:eastAsia="Arial" w:hAnsi="Arial" w:cs="Arial"/>
          <w:color w:val="0033CC"/>
        </w:rPr>
        <w:t xml:space="preserve"> and </w:t>
      </w:r>
      <w:r w:rsidR="00353AE8">
        <w:rPr>
          <w:rFonts w:ascii="Arial" w:eastAsia="Arial" w:hAnsi="Arial" w:cs="Arial"/>
          <w:b/>
          <w:color w:val="0033CC"/>
        </w:rPr>
        <w:t>4</w:t>
      </w:r>
      <w:r w:rsidRPr="004F10DD">
        <w:rPr>
          <w:rFonts w:ascii="Arial" w:eastAsia="Arial" w:hAnsi="Arial" w:cs="Arial"/>
          <w:color w:val="0033CC"/>
        </w:rPr>
        <w:t xml:space="preserve"> </w:t>
      </w:r>
      <w:r w:rsidR="00333249" w:rsidRPr="00F67B34">
        <w:rPr>
          <w:rFonts w:ascii="Arial" w:eastAsia="Arial" w:hAnsi="Arial" w:cs="Arial"/>
          <w:color w:val="0033CC"/>
        </w:rPr>
        <w:t>(</w:t>
      </w:r>
      <w:r w:rsidR="00333249" w:rsidRPr="004818C4">
        <w:rPr>
          <w:rFonts w:ascii="Arial" w:eastAsia="Arial" w:hAnsi="Arial" w:cs="Arial"/>
          <w:b/>
          <w:color w:val="0033CC"/>
          <w:highlight w:val="yellow"/>
        </w:rPr>
        <w:t xml:space="preserve">Supplementary Tables </w:t>
      </w:r>
      <w:r w:rsidR="00353AE8">
        <w:rPr>
          <w:rFonts w:ascii="Arial" w:eastAsia="Arial" w:hAnsi="Arial" w:cs="Arial"/>
          <w:b/>
          <w:color w:val="0033CC"/>
          <w:highlight w:val="yellow"/>
        </w:rPr>
        <w:t>RR3</w:t>
      </w:r>
      <w:r w:rsidR="00353AE8" w:rsidRPr="00353AE8">
        <w:rPr>
          <w:rFonts w:ascii="Arial" w:eastAsia="Arial" w:hAnsi="Arial" w:cs="Arial"/>
          <w:color w:val="0033CC"/>
          <w:highlight w:val="yellow"/>
        </w:rPr>
        <w:t xml:space="preserve"> and </w:t>
      </w:r>
      <w:r w:rsidR="00353AE8">
        <w:rPr>
          <w:rFonts w:ascii="Arial" w:eastAsia="Arial" w:hAnsi="Arial" w:cs="Arial"/>
          <w:b/>
          <w:color w:val="0033CC"/>
          <w:highlight w:val="yellow"/>
        </w:rPr>
        <w:t>RR4</w:t>
      </w:r>
      <w:r w:rsidR="00333249" w:rsidRPr="004818C4">
        <w:rPr>
          <w:rFonts w:ascii="Arial" w:eastAsia="Arial" w:hAnsi="Arial" w:cs="Arial"/>
          <w:b/>
          <w:color w:val="0033CC"/>
        </w:rPr>
        <w:t xml:space="preserve"> of the revised manuscript</w:t>
      </w:r>
      <w:r w:rsidR="00333249" w:rsidRPr="00F67B34">
        <w:rPr>
          <w:rFonts w:ascii="Arial" w:eastAsia="Arial" w:hAnsi="Arial" w:cs="Arial"/>
          <w:color w:val="0033CC"/>
        </w:rPr>
        <w:t>)</w:t>
      </w:r>
      <w:r w:rsidR="00333249" w:rsidRPr="004818C4">
        <w:rPr>
          <w:rFonts w:ascii="Arial" w:eastAsia="Arial" w:hAnsi="Arial" w:cs="Arial"/>
          <w:color w:val="0033CC"/>
        </w:rPr>
        <w:t xml:space="preserve"> </w:t>
      </w:r>
      <w:r w:rsidRPr="004F10DD">
        <w:rPr>
          <w:rFonts w:ascii="Arial" w:eastAsia="Arial" w:hAnsi="Arial" w:cs="Arial"/>
          <w:color w:val="0033CC"/>
        </w:rPr>
        <w:t>summar</w:t>
      </w:r>
      <w:r w:rsidR="006B1BFF" w:rsidRPr="004F10DD">
        <w:rPr>
          <w:rFonts w:ascii="Arial" w:eastAsia="Arial" w:hAnsi="Arial" w:cs="Arial"/>
          <w:color w:val="0033CC"/>
        </w:rPr>
        <w:t>ize</w:t>
      </w:r>
      <w:r w:rsidRPr="004F10DD">
        <w:rPr>
          <w:rFonts w:ascii="Arial" w:eastAsia="Arial" w:hAnsi="Arial" w:cs="Arial"/>
          <w:color w:val="0033CC"/>
        </w:rPr>
        <w:t xml:space="preserve"> the final number of variants</w:t>
      </w:r>
      <w:r w:rsidR="006B1BFF" w:rsidRPr="004F10DD">
        <w:rPr>
          <w:rFonts w:ascii="Arial" w:eastAsia="Arial" w:hAnsi="Arial" w:cs="Arial"/>
          <w:color w:val="0033CC"/>
        </w:rPr>
        <w:t xml:space="preserve"> whereby d</w:t>
      </w:r>
      <w:r w:rsidRPr="004F10DD">
        <w:rPr>
          <w:rFonts w:ascii="Arial" w:eastAsia="Arial" w:hAnsi="Arial" w:cs="Arial"/>
          <w:color w:val="0033CC"/>
        </w:rPr>
        <w:t xml:space="preserve">river variants are defined as cancer-specific hotspot mutations </w:t>
      </w:r>
      <w:r w:rsidR="0094690E" w:rsidRPr="004F10DD">
        <w:rPr>
          <w:rFonts w:ascii="Arial" w:eastAsia="Arial" w:hAnsi="Arial" w:cs="Arial"/>
          <w:color w:val="0033CC"/>
        </w:rPr>
        <w:t xml:space="preserve">and mutations considered to be pathogenic or likely pathogenic </w:t>
      </w:r>
      <w:r w:rsidR="001271E7" w:rsidRPr="004F10DD">
        <w:rPr>
          <w:rFonts w:ascii="Arial" w:eastAsia="Arial" w:hAnsi="Arial" w:cs="Arial"/>
          <w:color w:val="0033CC"/>
        </w:rPr>
        <w:t>(</w:t>
      </w:r>
      <w:r w:rsidR="00C96980" w:rsidRPr="004F10DD">
        <w:rPr>
          <w:rFonts w:ascii="Arial" w:eastAsia="Arial" w:hAnsi="Arial" w:cs="Arial"/>
          <w:color w:val="0033CC"/>
        </w:rPr>
        <w:t xml:space="preserve">PMID: </w:t>
      </w:r>
      <w:r w:rsidR="0094690E" w:rsidRPr="004F10DD">
        <w:rPr>
          <w:rFonts w:ascii="Arial" w:eastAsia="Arial" w:hAnsi="Arial" w:cs="Arial"/>
          <w:color w:val="0033CC"/>
        </w:rPr>
        <w:t>288</w:t>
      </w:r>
      <w:r w:rsidR="0039346E" w:rsidRPr="004F10DD">
        <w:rPr>
          <w:rFonts w:ascii="Arial" w:eastAsia="Arial" w:hAnsi="Arial" w:cs="Arial"/>
          <w:color w:val="0033CC"/>
        </w:rPr>
        <w:t>90946</w:t>
      </w:r>
      <w:r w:rsidR="00C80ED4" w:rsidRPr="004F10DD">
        <w:rPr>
          <w:rFonts w:ascii="Arial" w:eastAsia="Arial" w:hAnsi="Arial" w:cs="Arial"/>
          <w:color w:val="0033CC"/>
        </w:rPr>
        <w:t>)</w:t>
      </w:r>
      <w:r w:rsidR="006B1BFF" w:rsidRPr="004F10DD">
        <w:rPr>
          <w:rFonts w:ascii="Arial" w:eastAsia="Arial" w:hAnsi="Arial" w:cs="Arial"/>
          <w:color w:val="0033CC"/>
        </w:rPr>
        <w:t>.</w:t>
      </w:r>
    </w:p>
    <w:p w14:paraId="18C34A18" w14:textId="77777777" w:rsidR="00F21577" w:rsidRPr="004F10DD" w:rsidRDefault="00F21577" w:rsidP="00DF30AA">
      <w:pPr>
        <w:spacing w:after="0" w:line="240" w:lineRule="auto"/>
        <w:jc w:val="both"/>
        <w:rPr>
          <w:rFonts w:ascii="Arial" w:eastAsia="Arial" w:hAnsi="Arial" w:cs="Arial"/>
          <w:color w:val="0033CC"/>
        </w:rPr>
      </w:pPr>
    </w:p>
    <w:p w14:paraId="309977A2" w14:textId="2FCD7F12" w:rsidR="003C3C2A" w:rsidRPr="004F10DD" w:rsidRDefault="00BB1FCF" w:rsidP="003C3C2A">
      <w:pPr>
        <w:spacing w:after="0" w:line="240" w:lineRule="auto"/>
        <w:jc w:val="both"/>
        <w:rPr>
          <w:rFonts w:ascii="Arial" w:eastAsia="Arial" w:hAnsi="Arial" w:cs="Arial"/>
          <w:color w:val="0033CC"/>
        </w:rPr>
      </w:pPr>
      <w:r w:rsidRPr="004F10DD">
        <w:rPr>
          <w:rFonts w:ascii="Arial" w:eastAsia="Arial" w:hAnsi="Arial" w:cs="Arial"/>
          <w:color w:val="0033CC"/>
        </w:rPr>
        <w:t>Several groups have explored the space of high accuracy error</w:t>
      </w:r>
      <w:r w:rsidR="00513CC9" w:rsidRPr="004F10DD">
        <w:rPr>
          <w:rFonts w:ascii="Arial" w:eastAsia="Arial" w:hAnsi="Arial" w:cs="Arial"/>
          <w:color w:val="0033CC"/>
        </w:rPr>
        <w:t>-</w:t>
      </w:r>
      <w:r w:rsidRPr="004F10DD">
        <w:rPr>
          <w:rFonts w:ascii="Arial" w:eastAsia="Arial" w:hAnsi="Arial" w:cs="Arial"/>
          <w:color w:val="0033CC"/>
        </w:rPr>
        <w:t>corrected sequencing. Integrated Digital Erro</w:t>
      </w:r>
      <w:r w:rsidR="004818C4">
        <w:rPr>
          <w:rFonts w:ascii="Arial" w:eastAsia="Arial" w:hAnsi="Arial" w:cs="Arial"/>
          <w:color w:val="0033CC"/>
        </w:rPr>
        <w:t>r Sup</w:t>
      </w:r>
      <w:r w:rsidRPr="004F10DD">
        <w:rPr>
          <w:rFonts w:ascii="Arial" w:eastAsia="Arial" w:hAnsi="Arial" w:cs="Arial"/>
          <w:color w:val="0033CC"/>
        </w:rPr>
        <w:t>pression (</w:t>
      </w:r>
      <w:proofErr w:type="spellStart"/>
      <w:r w:rsidRPr="004F10DD">
        <w:rPr>
          <w:rFonts w:ascii="Arial" w:eastAsia="Arial" w:hAnsi="Arial" w:cs="Arial"/>
          <w:color w:val="0033CC"/>
        </w:rPr>
        <w:t>iDES</w:t>
      </w:r>
      <w:proofErr w:type="spellEnd"/>
      <w:r w:rsidRPr="004F10DD">
        <w:rPr>
          <w:rFonts w:ascii="Arial" w:eastAsia="Arial" w:hAnsi="Arial" w:cs="Arial"/>
          <w:color w:val="0033CC"/>
        </w:rPr>
        <w:t xml:space="preserve">) (Newman </w:t>
      </w:r>
      <w:r w:rsidRPr="004F10DD">
        <w:rPr>
          <w:rFonts w:ascii="Arial" w:eastAsia="Arial" w:hAnsi="Arial" w:cs="Arial"/>
          <w:i/>
          <w:color w:val="0033CC"/>
        </w:rPr>
        <w:t>et al</w:t>
      </w:r>
      <w:r w:rsidR="00F21577" w:rsidRPr="004F10DD">
        <w:rPr>
          <w:rFonts w:ascii="Arial" w:eastAsia="Arial" w:hAnsi="Arial" w:cs="Arial"/>
          <w:i/>
          <w:color w:val="0033CC"/>
        </w:rPr>
        <w:t>.</w:t>
      </w:r>
      <w:r w:rsidRPr="004F10DD">
        <w:rPr>
          <w:rFonts w:ascii="Arial" w:eastAsia="Arial" w:hAnsi="Arial" w:cs="Arial"/>
          <w:color w:val="0033CC"/>
        </w:rPr>
        <w:t>, PMID: 27018799) compute</w:t>
      </w:r>
      <w:r w:rsidR="00513CC9" w:rsidRPr="004F10DD">
        <w:rPr>
          <w:rFonts w:ascii="Arial" w:eastAsia="Arial" w:hAnsi="Arial" w:cs="Arial"/>
          <w:color w:val="0033CC"/>
        </w:rPr>
        <w:t>s</w:t>
      </w:r>
      <w:r w:rsidRPr="004F10DD">
        <w:rPr>
          <w:rFonts w:ascii="Arial" w:eastAsia="Arial" w:hAnsi="Arial" w:cs="Arial"/>
          <w:color w:val="0033CC"/>
        </w:rPr>
        <w:t xml:space="preserve"> a per-base error rate which optimally balance</w:t>
      </w:r>
      <w:r w:rsidR="00513CC9" w:rsidRPr="004F10DD">
        <w:rPr>
          <w:rFonts w:ascii="Arial" w:eastAsia="Arial" w:hAnsi="Arial" w:cs="Arial"/>
          <w:color w:val="0033CC"/>
        </w:rPr>
        <w:t>s</w:t>
      </w:r>
      <w:r w:rsidRPr="004F10DD">
        <w:rPr>
          <w:rFonts w:ascii="Arial" w:eastAsia="Arial" w:hAnsi="Arial" w:cs="Arial"/>
          <w:color w:val="0033CC"/>
        </w:rPr>
        <w:t xml:space="preserve"> error suppression with molecular depth as 2x10</w:t>
      </w:r>
      <w:r w:rsidRPr="004F10DD">
        <w:rPr>
          <w:rFonts w:ascii="Arial" w:eastAsia="Arial" w:hAnsi="Arial" w:cs="Arial"/>
          <w:color w:val="0033CC"/>
          <w:vertAlign w:val="superscript"/>
        </w:rPr>
        <w:t>-5</w:t>
      </w:r>
      <w:r w:rsidR="005660E5" w:rsidRPr="004F10DD">
        <w:rPr>
          <w:rFonts w:ascii="Arial" w:eastAsia="Arial" w:hAnsi="Arial" w:cs="Arial"/>
          <w:color w:val="0033CC"/>
        </w:rPr>
        <w:t xml:space="preserve">. </w:t>
      </w:r>
      <w:r w:rsidRPr="004F10DD">
        <w:rPr>
          <w:rFonts w:ascii="Arial" w:eastAsia="Arial" w:hAnsi="Arial" w:cs="Arial"/>
          <w:color w:val="0033CC"/>
        </w:rPr>
        <w:t>The Safe-Sequencing System (Safe-</w:t>
      </w:r>
      <w:proofErr w:type="spellStart"/>
      <w:r w:rsidRPr="004F10DD">
        <w:rPr>
          <w:rFonts w:ascii="Arial" w:eastAsia="Arial" w:hAnsi="Arial" w:cs="Arial"/>
          <w:color w:val="0033CC"/>
        </w:rPr>
        <w:t>SeqS</w:t>
      </w:r>
      <w:proofErr w:type="spellEnd"/>
      <w:r w:rsidRPr="004F10DD">
        <w:rPr>
          <w:rFonts w:ascii="Arial" w:eastAsia="Arial" w:hAnsi="Arial" w:cs="Arial"/>
          <w:color w:val="0033CC"/>
        </w:rPr>
        <w:t xml:space="preserve">) (Kinde </w:t>
      </w:r>
      <w:r w:rsidRPr="004F10DD">
        <w:rPr>
          <w:rFonts w:ascii="Arial" w:eastAsia="Arial" w:hAnsi="Arial" w:cs="Arial"/>
          <w:i/>
          <w:color w:val="0033CC"/>
        </w:rPr>
        <w:t>et al</w:t>
      </w:r>
      <w:r w:rsidR="00F21577" w:rsidRPr="004F10DD">
        <w:rPr>
          <w:rFonts w:ascii="Arial" w:eastAsia="Arial" w:hAnsi="Arial" w:cs="Arial"/>
          <w:i/>
          <w:color w:val="0033CC"/>
        </w:rPr>
        <w:t>.</w:t>
      </w:r>
      <w:r w:rsidR="00333249" w:rsidRPr="004F10DD">
        <w:rPr>
          <w:rFonts w:ascii="Arial" w:eastAsia="Arial" w:hAnsi="Arial" w:cs="Arial"/>
          <w:i/>
          <w:color w:val="0033CC"/>
        </w:rPr>
        <w:t>,</w:t>
      </w:r>
      <w:r w:rsidRPr="004F10DD">
        <w:rPr>
          <w:rFonts w:ascii="Arial" w:eastAsia="Arial" w:hAnsi="Arial" w:cs="Arial"/>
          <w:color w:val="0033CC"/>
        </w:rPr>
        <w:t xml:space="preserve"> PMID: 21586637) reported 0.9x10</w:t>
      </w:r>
      <w:r w:rsidRPr="004F10DD">
        <w:rPr>
          <w:rFonts w:ascii="Arial" w:eastAsia="Arial" w:hAnsi="Arial" w:cs="Arial"/>
          <w:color w:val="0033CC"/>
          <w:vertAlign w:val="superscript"/>
        </w:rPr>
        <w:t>-5</w:t>
      </w:r>
      <w:r w:rsidRPr="004F10DD">
        <w:rPr>
          <w:rFonts w:ascii="Arial" w:eastAsia="Arial" w:hAnsi="Arial" w:cs="Arial"/>
          <w:color w:val="0033CC"/>
        </w:rPr>
        <w:t xml:space="preserve"> </w:t>
      </w:r>
      <w:proofErr w:type="spellStart"/>
      <w:r w:rsidRPr="004F10DD">
        <w:rPr>
          <w:rFonts w:ascii="Arial" w:eastAsia="Arial" w:hAnsi="Arial" w:cs="Arial"/>
          <w:color w:val="0033CC"/>
        </w:rPr>
        <w:t>supermutants</w:t>
      </w:r>
      <w:proofErr w:type="spellEnd"/>
      <w:r w:rsidRPr="004F10DD">
        <w:rPr>
          <w:rFonts w:ascii="Arial" w:eastAsia="Arial" w:hAnsi="Arial" w:cs="Arial"/>
          <w:color w:val="0033CC"/>
        </w:rPr>
        <w:t xml:space="preserve"> (likely errors) per base pair. Both reports are similar to the per base error rate of 1x10</w:t>
      </w:r>
      <w:r w:rsidRPr="004F10DD">
        <w:rPr>
          <w:rFonts w:ascii="Arial" w:eastAsia="Arial" w:hAnsi="Arial" w:cs="Arial"/>
          <w:color w:val="0033CC"/>
          <w:vertAlign w:val="superscript"/>
        </w:rPr>
        <w:t>-5</w:t>
      </w:r>
      <w:r w:rsidRPr="004F10DD">
        <w:rPr>
          <w:rFonts w:ascii="Arial" w:eastAsia="Arial" w:hAnsi="Arial" w:cs="Arial"/>
          <w:color w:val="0033CC"/>
        </w:rPr>
        <w:t xml:space="preserve"> to 3x10</w:t>
      </w:r>
      <w:r w:rsidRPr="004F10DD">
        <w:rPr>
          <w:rFonts w:ascii="Arial" w:eastAsia="Arial" w:hAnsi="Arial" w:cs="Arial"/>
          <w:color w:val="0033CC"/>
          <w:vertAlign w:val="superscript"/>
        </w:rPr>
        <w:t>-5</w:t>
      </w:r>
      <w:r w:rsidRPr="004F10DD">
        <w:rPr>
          <w:rFonts w:ascii="Arial" w:eastAsia="Arial" w:hAnsi="Arial" w:cs="Arial"/>
          <w:color w:val="0033CC"/>
        </w:rPr>
        <w:t xml:space="preserve"> </w:t>
      </w:r>
      <w:r w:rsidR="005660E5" w:rsidRPr="004F10DD">
        <w:rPr>
          <w:rFonts w:ascii="Arial" w:eastAsia="Arial" w:hAnsi="Arial" w:cs="Arial"/>
          <w:color w:val="0033CC"/>
        </w:rPr>
        <w:t>in our study</w:t>
      </w:r>
      <w:r w:rsidRPr="004F10DD">
        <w:rPr>
          <w:rFonts w:ascii="Arial" w:eastAsia="Arial" w:hAnsi="Arial" w:cs="Arial"/>
          <w:color w:val="0033CC"/>
        </w:rPr>
        <w:t xml:space="preserve">.  Additionally, </w:t>
      </w:r>
      <w:proofErr w:type="spellStart"/>
      <w:r w:rsidRPr="004F10DD">
        <w:rPr>
          <w:rFonts w:ascii="Arial" w:eastAsia="Arial" w:hAnsi="Arial" w:cs="Arial"/>
          <w:color w:val="0033CC"/>
        </w:rPr>
        <w:t>Lanman</w:t>
      </w:r>
      <w:proofErr w:type="spellEnd"/>
      <w:r w:rsidRPr="004F10DD">
        <w:rPr>
          <w:rFonts w:ascii="Arial" w:eastAsia="Arial" w:hAnsi="Arial" w:cs="Arial"/>
          <w:color w:val="0033CC"/>
        </w:rPr>
        <w:t xml:space="preserve"> </w:t>
      </w:r>
      <w:r w:rsidR="005660E5" w:rsidRPr="004F10DD">
        <w:rPr>
          <w:rFonts w:ascii="Arial" w:eastAsia="Arial" w:hAnsi="Arial" w:cs="Arial"/>
          <w:i/>
          <w:color w:val="0033CC"/>
        </w:rPr>
        <w:t>et al</w:t>
      </w:r>
      <w:r w:rsidR="00F21577" w:rsidRPr="004F10DD">
        <w:rPr>
          <w:rFonts w:ascii="Arial" w:eastAsia="Arial" w:hAnsi="Arial" w:cs="Arial"/>
          <w:i/>
          <w:color w:val="0033CC"/>
        </w:rPr>
        <w:t>.</w:t>
      </w:r>
      <w:r w:rsidR="005660E5" w:rsidRPr="004F10DD">
        <w:rPr>
          <w:rFonts w:ascii="Arial" w:eastAsia="Arial" w:hAnsi="Arial" w:cs="Arial"/>
          <w:color w:val="0033CC"/>
        </w:rPr>
        <w:t xml:space="preserve"> </w:t>
      </w:r>
      <w:r w:rsidRPr="004F10DD">
        <w:rPr>
          <w:rFonts w:ascii="Arial" w:eastAsia="Arial" w:hAnsi="Arial" w:cs="Arial"/>
          <w:color w:val="0033CC"/>
        </w:rPr>
        <w:t xml:space="preserve">(PMID: 26474073) and </w:t>
      </w:r>
      <w:proofErr w:type="spellStart"/>
      <w:r w:rsidRPr="004F10DD">
        <w:rPr>
          <w:rFonts w:ascii="Arial" w:eastAsia="Arial" w:hAnsi="Arial" w:cs="Arial"/>
          <w:color w:val="0033CC"/>
        </w:rPr>
        <w:t>Phallen</w:t>
      </w:r>
      <w:proofErr w:type="spellEnd"/>
      <w:r w:rsidR="005660E5" w:rsidRPr="004F10DD">
        <w:rPr>
          <w:rFonts w:ascii="Arial" w:eastAsia="Arial" w:hAnsi="Arial" w:cs="Arial"/>
          <w:color w:val="0033CC"/>
        </w:rPr>
        <w:t xml:space="preserve"> </w:t>
      </w:r>
      <w:r w:rsidR="005660E5" w:rsidRPr="004F10DD">
        <w:rPr>
          <w:rFonts w:ascii="Arial" w:eastAsia="Arial" w:hAnsi="Arial" w:cs="Arial"/>
          <w:i/>
          <w:color w:val="0033CC"/>
        </w:rPr>
        <w:t>et al</w:t>
      </w:r>
      <w:r w:rsidR="00F21577" w:rsidRPr="004F10DD">
        <w:rPr>
          <w:rFonts w:ascii="Arial" w:eastAsia="Arial" w:hAnsi="Arial" w:cs="Arial"/>
          <w:i/>
          <w:color w:val="0033CC"/>
        </w:rPr>
        <w:t>.</w:t>
      </w:r>
      <w:r w:rsidRPr="004F10DD">
        <w:rPr>
          <w:rFonts w:ascii="Arial" w:eastAsia="Arial" w:hAnsi="Arial" w:cs="Arial"/>
          <w:color w:val="0033CC"/>
        </w:rPr>
        <w:t xml:space="preserve"> (PMID: 28814544) both point out that beyond per base error rates, effective filtering for false positives is necessary; </w:t>
      </w:r>
      <w:r w:rsidR="00F21577" w:rsidRPr="004F10DD">
        <w:rPr>
          <w:rFonts w:ascii="Arial" w:eastAsia="Arial" w:hAnsi="Arial" w:cs="Arial"/>
          <w:color w:val="0033CC"/>
        </w:rPr>
        <w:t xml:space="preserve">both </w:t>
      </w:r>
      <w:r w:rsidRPr="004F10DD">
        <w:rPr>
          <w:rFonts w:ascii="Arial" w:eastAsia="Arial" w:hAnsi="Arial" w:cs="Arial"/>
          <w:color w:val="0033CC"/>
        </w:rPr>
        <w:t>report stringent filtering on small, highly curated panels to produce no false positive mutation calls in 1.56x10</w:t>
      </w:r>
      <w:r w:rsidRPr="004F10DD">
        <w:rPr>
          <w:rFonts w:ascii="Arial" w:eastAsia="Arial" w:hAnsi="Arial" w:cs="Arial"/>
          <w:color w:val="0033CC"/>
          <w:vertAlign w:val="superscript"/>
        </w:rPr>
        <w:t>6</w:t>
      </w:r>
      <w:r w:rsidRPr="004F10DD">
        <w:rPr>
          <w:rFonts w:ascii="Arial" w:eastAsia="Arial" w:hAnsi="Arial" w:cs="Arial"/>
          <w:color w:val="0033CC"/>
        </w:rPr>
        <w:t xml:space="preserve"> bases </w:t>
      </w:r>
      <w:r w:rsidR="00AF7908" w:rsidRPr="004F10DD">
        <w:rPr>
          <w:rFonts w:ascii="Arial" w:eastAsia="Arial" w:hAnsi="Arial" w:cs="Arial"/>
          <w:color w:val="0033CC"/>
        </w:rPr>
        <w:t>(20 samples with a panel size of ~78Kb)</w:t>
      </w:r>
      <w:r w:rsidRPr="004F10DD">
        <w:rPr>
          <w:rFonts w:ascii="Arial" w:eastAsia="Arial" w:hAnsi="Arial" w:cs="Arial"/>
          <w:color w:val="0033CC"/>
        </w:rPr>
        <w:t xml:space="preserve"> and fewer than 1 false positive mutation call per 3x10</w:t>
      </w:r>
      <w:r w:rsidRPr="004F10DD">
        <w:rPr>
          <w:rFonts w:ascii="Arial" w:eastAsia="Arial" w:hAnsi="Arial" w:cs="Arial"/>
          <w:color w:val="0033CC"/>
          <w:vertAlign w:val="superscript"/>
        </w:rPr>
        <w:t>6</w:t>
      </w:r>
      <w:r w:rsidRPr="004F10DD">
        <w:rPr>
          <w:rFonts w:ascii="Arial" w:eastAsia="Arial" w:hAnsi="Arial" w:cs="Arial"/>
          <w:color w:val="0033CC"/>
        </w:rPr>
        <w:t xml:space="preserve"> bases</w:t>
      </w:r>
      <w:r w:rsidR="00AF7908" w:rsidRPr="004F10DD">
        <w:rPr>
          <w:rFonts w:ascii="Arial" w:eastAsia="Arial" w:hAnsi="Arial" w:cs="Arial"/>
          <w:color w:val="0033CC"/>
        </w:rPr>
        <w:t xml:space="preserve"> (38 samples with a panel size of ~80kb)</w:t>
      </w:r>
      <w:r w:rsidRPr="004F10DD">
        <w:rPr>
          <w:rFonts w:ascii="Arial" w:eastAsia="Arial" w:hAnsi="Arial" w:cs="Arial"/>
          <w:color w:val="0033CC"/>
        </w:rPr>
        <w:t xml:space="preserve"> attempted, respectively, </w:t>
      </w:r>
      <w:r w:rsidR="005660E5" w:rsidRPr="004F10DD">
        <w:rPr>
          <w:rFonts w:ascii="Arial" w:eastAsia="Arial" w:hAnsi="Arial" w:cs="Arial"/>
          <w:color w:val="0033CC"/>
        </w:rPr>
        <w:t>i</w:t>
      </w:r>
      <w:r w:rsidRPr="004F10DD">
        <w:rPr>
          <w:rFonts w:ascii="Arial" w:eastAsia="Arial" w:hAnsi="Arial" w:cs="Arial"/>
          <w:color w:val="0033CC"/>
        </w:rPr>
        <w:t xml:space="preserve">n </w:t>
      </w:r>
      <w:r w:rsidR="005660E5" w:rsidRPr="004F10DD">
        <w:rPr>
          <w:rFonts w:ascii="Arial" w:eastAsia="Arial" w:hAnsi="Arial" w:cs="Arial"/>
          <w:color w:val="0033CC"/>
        </w:rPr>
        <w:t xml:space="preserve"> a population of relatively </w:t>
      </w:r>
      <w:r w:rsidRPr="004F10DD">
        <w:rPr>
          <w:rFonts w:ascii="Arial" w:eastAsia="Arial" w:hAnsi="Arial" w:cs="Arial"/>
          <w:color w:val="0033CC"/>
        </w:rPr>
        <w:t xml:space="preserve">young individuals. </w:t>
      </w:r>
      <w:r w:rsidR="003C3C2A" w:rsidRPr="004F10DD">
        <w:rPr>
          <w:rFonts w:ascii="Arial" w:eastAsia="Arial" w:hAnsi="Arial" w:cs="Arial"/>
          <w:color w:val="0033CC"/>
        </w:rPr>
        <w:t>Our study</w:t>
      </w:r>
      <w:r w:rsidRPr="004F10DD">
        <w:rPr>
          <w:rFonts w:ascii="Arial" w:eastAsia="Arial" w:hAnsi="Arial" w:cs="Arial"/>
          <w:color w:val="0033CC"/>
        </w:rPr>
        <w:t xml:space="preserve"> included a panel that was more than ten-fold larger than the reports noted above, with 1.5 variant calls per age-matched control sample in approximately 1x10</w:t>
      </w:r>
      <w:r w:rsidRPr="004F10DD">
        <w:rPr>
          <w:rFonts w:ascii="Arial" w:eastAsia="Arial" w:hAnsi="Arial" w:cs="Arial"/>
          <w:color w:val="0033CC"/>
          <w:vertAlign w:val="superscript"/>
        </w:rPr>
        <w:t>6</w:t>
      </w:r>
      <w:r w:rsidRPr="004F10DD">
        <w:rPr>
          <w:rFonts w:ascii="Arial" w:eastAsia="Arial" w:hAnsi="Arial" w:cs="Arial"/>
          <w:color w:val="0033CC"/>
        </w:rPr>
        <w:t xml:space="preserve"> bases per experiment.</w:t>
      </w:r>
    </w:p>
    <w:p w14:paraId="3761969F" w14:textId="77777777" w:rsidR="003C3C2A" w:rsidRPr="004818C4" w:rsidRDefault="003C3C2A" w:rsidP="003C3C2A">
      <w:pPr>
        <w:spacing w:after="0" w:line="240" w:lineRule="auto"/>
        <w:jc w:val="both"/>
        <w:rPr>
          <w:rFonts w:ascii="Arial" w:eastAsia="Arial" w:hAnsi="Arial" w:cs="Arial"/>
          <w:color w:val="0033CC"/>
          <w:sz w:val="20"/>
          <w:szCs w:val="20"/>
        </w:rPr>
      </w:pPr>
      <w:r w:rsidRPr="004818C4">
        <w:rPr>
          <w:rFonts w:ascii="Arial" w:eastAsia="Arial" w:hAnsi="Arial" w:cs="Arial"/>
          <w:color w:val="0033CC"/>
          <w:sz w:val="20"/>
          <w:szCs w:val="20"/>
        </w:rPr>
        <w:br w:type="page"/>
      </w:r>
    </w:p>
    <w:p w14:paraId="5A6D6585" w14:textId="77777777" w:rsidR="003C3C2A" w:rsidRPr="004818C4" w:rsidRDefault="003C3C2A" w:rsidP="003C3C2A">
      <w:pPr>
        <w:spacing w:after="0" w:line="240" w:lineRule="auto"/>
        <w:jc w:val="both"/>
        <w:rPr>
          <w:rFonts w:ascii="Arial" w:eastAsia="Arial" w:hAnsi="Arial" w:cs="Arial"/>
          <w:color w:val="0033CC"/>
          <w:sz w:val="20"/>
          <w:szCs w:val="20"/>
        </w:rPr>
      </w:pPr>
    </w:p>
    <w:p w14:paraId="5680F02D" w14:textId="574A5E46" w:rsidR="00413E5F" w:rsidRPr="004F10DD" w:rsidRDefault="005660E5" w:rsidP="003C3C2A">
      <w:pPr>
        <w:spacing w:after="0" w:line="240" w:lineRule="auto"/>
        <w:jc w:val="both"/>
        <w:rPr>
          <w:rFonts w:ascii="Arial" w:eastAsia="Arial" w:hAnsi="Arial" w:cs="Arial"/>
          <w:color w:val="0033CC"/>
          <w:sz w:val="20"/>
          <w:szCs w:val="20"/>
        </w:rPr>
      </w:pPr>
      <w:r w:rsidRPr="004818C4">
        <w:rPr>
          <w:rFonts w:ascii="Arial" w:hAnsi="Arial" w:cs="Arial"/>
          <w:noProof/>
          <w:color w:val="0033CC"/>
          <w:sz w:val="20"/>
          <w:szCs w:val="20"/>
        </w:rPr>
        <w:drawing>
          <wp:anchor distT="114300" distB="114300" distL="114300" distR="114300" simplePos="0" relativeHeight="251676672" behindDoc="0" locked="0" layoutInCell="1" hidden="0" allowOverlap="1" wp14:anchorId="087E3D93" wp14:editId="17AEC787">
            <wp:simplePos x="0" y="0"/>
            <wp:positionH relativeFrom="margin">
              <wp:align>center</wp:align>
            </wp:positionH>
            <wp:positionV relativeFrom="margin">
              <wp:align>top</wp:align>
            </wp:positionV>
            <wp:extent cx="6792595" cy="4900930"/>
            <wp:effectExtent l="0" t="0" r="1905" b="1270"/>
            <wp:wrapTopAndBottom distT="114300" distB="114300"/>
            <wp:docPr id="20"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cstate="print">
                      <a:extLst>
                        <a:ext uri="{28A0092B-C50C-407E-A947-70E740481C1C}">
                          <a14:useLocalDpi xmlns:a14="http://schemas.microsoft.com/office/drawing/2010/main" val="0"/>
                        </a:ext>
                      </a:extLst>
                    </a:blip>
                    <a:stretch>
                      <a:fillRect/>
                    </a:stretch>
                  </pic:blipFill>
                  <pic:spPr>
                    <a:xfrm>
                      <a:off x="0" y="0"/>
                      <a:ext cx="6792595" cy="4900930"/>
                    </a:xfrm>
                    <a:prstGeom prst="rect">
                      <a:avLst/>
                    </a:prstGeom>
                    <a:ln/>
                  </pic:spPr>
                </pic:pic>
              </a:graphicData>
            </a:graphic>
            <wp14:sizeRelH relativeFrom="margin">
              <wp14:pctWidth>0</wp14:pctWidth>
            </wp14:sizeRelH>
            <wp14:sizeRelV relativeFrom="margin">
              <wp14:pctHeight>0</wp14:pctHeight>
            </wp14:sizeRelV>
          </wp:anchor>
        </w:drawing>
      </w:r>
      <w:r w:rsidR="00816557" w:rsidRPr="004818C4">
        <w:rPr>
          <w:rFonts w:ascii="Arial" w:eastAsia="Arial" w:hAnsi="Arial" w:cs="Arial"/>
          <w:b/>
          <w:color w:val="0033CC"/>
          <w:sz w:val="20"/>
          <w:szCs w:val="20"/>
        </w:rPr>
        <w:t xml:space="preserve">Response to Reviewers </w:t>
      </w:r>
      <w:r w:rsidR="001271E7" w:rsidRPr="004818C4">
        <w:rPr>
          <w:rFonts w:ascii="Arial" w:eastAsia="Arial" w:hAnsi="Arial" w:cs="Arial"/>
          <w:b/>
          <w:color w:val="0033CC"/>
          <w:sz w:val="20"/>
          <w:szCs w:val="20"/>
        </w:rPr>
        <w:t xml:space="preserve">Figure </w:t>
      </w:r>
      <w:r w:rsidR="005D3701" w:rsidRPr="004818C4">
        <w:rPr>
          <w:rFonts w:ascii="Arial" w:eastAsia="Arial" w:hAnsi="Arial" w:cs="Arial"/>
          <w:b/>
          <w:color w:val="0033CC"/>
          <w:sz w:val="20"/>
          <w:szCs w:val="20"/>
        </w:rPr>
        <w:t>2</w:t>
      </w:r>
      <w:r w:rsidR="004703C3" w:rsidRPr="004818C4">
        <w:rPr>
          <w:rFonts w:ascii="Arial" w:eastAsia="Arial" w:hAnsi="Arial" w:cs="Arial"/>
          <w:b/>
          <w:color w:val="0033CC"/>
          <w:sz w:val="20"/>
          <w:szCs w:val="20"/>
        </w:rPr>
        <w:t xml:space="preserve"> (</w:t>
      </w:r>
      <w:r w:rsidR="00260CB3">
        <w:rPr>
          <w:rFonts w:ascii="Arial" w:eastAsia="Arial" w:hAnsi="Arial" w:cs="Arial"/>
          <w:b/>
          <w:color w:val="0033CC"/>
          <w:sz w:val="20"/>
          <w:szCs w:val="20"/>
          <w:highlight w:val="yellow"/>
        </w:rPr>
        <w:t>Supplementary</w:t>
      </w:r>
      <w:r w:rsidR="004703C3" w:rsidRPr="00260CB3">
        <w:rPr>
          <w:rFonts w:ascii="Arial" w:eastAsia="Arial" w:hAnsi="Arial" w:cs="Arial"/>
          <w:b/>
          <w:color w:val="0033CC"/>
          <w:sz w:val="20"/>
          <w:szCs w:val="20"/>
          <w:highlight w:val="yellow"/>
        </w:rPr>
        <w:t xml:space="preserve"> Fig. </w:t>
      </w:r>
      <w:r w:rsidR="00DD3194">
        <w:rPr>
          <w:rFonts w:ascii="Arial" w:eastAsia="Arial" w:hAnsi="Arial" w:cs="Arial"/>
          <w:b/>
          <w:color w:val="0033CC"/>
          <w:sz w:val="20"/>
          <w:szCs w:val="20"/>
          <w:highlight w:val="yellow"/>
        </w:rPr>
        <w:t>RR2</w:t>
      </w:r>
      <w:r w:rsidR="007D0EAE" w:rsidRPr="004818C4">
        <w:rPr>
          <w:rFonts w:ascii="Arial" w:eastAsia="Arial" w:hAnsi="Arial" w:cs="Arial"/>
          <w:b/>
          <w:color w:val="0033CC"/>
          <w:sz w:val="20"/>
          <w:szCs w:val="20"/>
        </w:rPr>
        <w:t xml:space="preserve"> of the revised manuscript</w:t>
      </w:r>
      <w:r w:rsidR="004703C3" w:rsidRPr="004818C4">
        <w:rPr>
          <w:rFonts w:ascii="Arial" w:eastAsia="Arial" w:hAnsi="Arial" w:cs="Arial"/>
          <w:b/>
          <w:color w:val="0033CC"/>
          <w:sz w:val="20"/>
          <w:szCs w:val="20"/>
        </w:rPr>
        <w:t>)</w:t>
      </w:r>
      <w:r w:rsidR="001271E7" w:rsidRPr="004818C4">
        <w:rPr>
          <w:rFonts w:ascii="Arial" w:eastAsia="Arial" w:hAnsi="Arial" w:cs="Arial"/>
          <w:b/>
          <w:color w:val="0033CC"/>
          <w:sz w:val="20"/>
          <w:szCs w:val="20"/>
        </w:rPr>
        <w:t>: Estimation of error rates and performance assessment of the hierarchical Bayesian model.</w:t>
      </w:r>
      <w:r w:rsidR="001271E7" w:rsidRPr="004818C4">
        <w:rPr>
          <w:rFonts w:ascii="Arial" w:eastAsia="Arial" w:hAnsi="Arial" w:cs="Arial"/>
          <w:color w:val="0033CC"/>
          <w:sz w:val="20"/>
          <w:szCs w:val="20"/>
        </w:rPr>
        <w:t xml:space="preserve"> The posterior </w:t>
      </w:r>
      <w:r w:rsidR="001271E7" w:rsidRPr="004F10DD">
        <w:rPr>
          <w:rFonts w:ascii="Arial" w:eastAsia="Arial" w:hAnsi="Arial" w:cs="Arial"/>
          <w:color w:val="0033CC"/>
          <w:sz w:val="20"/>
          <w:szCs w:val="20"/>
        </w:rPr>
        <w:t xml:space="preserve">distributions of site-specific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λ</m:t>
            </m:r>
          </m:e>
          <m:sub>
            <m:r>
              <w:rPr>
                <w:rFonts w:ascii="Cambria Math" w:eastAsia="Arial" w:hAnsi="Cambria Math" w:cs="Arial"/>
                <w:color w:val="0033CC"/>
                <w:sz w:val="20"/>
                <w:szCs w:val="20"/>
              </w:rPr>
              <m:t>p</m:t>
            </m:r>
          </m:sub>
        </m:sSub>
      </m:oMath>
      <w:r w:rsidR="001271E7" w:rsidRPr="004F10DD">
        <w:rPr>
          <w:rFonts w:ascii="Arial" w:eastAsia="Arial" w:hAnsi="Arial" w:cs="Arial"/>
          <w:color w:val="0033CC"/>
          <w:sz w:val="20"/>
          <w:szCs w:val="20"/>
        </w:rPr>
        <w:t xml:space="preserve">were summarized by </w:t>
      </w:r>
      <w:r w:rsidR="001F130E" w:rsidRPr="004F10DD">
        <w:rPr>
          <w:rFonts w:ascii="Arial" w:eastAsia="Arial" w:hAnsi="Arial" w:cs="Arial"/>
          <w:color w:val="0033CC"/>
          <w:sz w:val="20"/>
          <w:szCs w:val="20"/>
        </w:rPr>
        <w:t>their</w:t>
      </w:r>
      <w:r w:rsidR="001271E7" w:rsidRPr="004F10DD">
        <w:rPr>
          <w:rFonts w:ascii="Arial" w:eastAsia="Arial" w:hAnsi="Arial" w:cs="Arial"/>
          <w:color w:val="0033CC"/>
          <w:sz w:val="20"/>
          <w:szCs w:val="20"/>
        </w:rPr>
        <w:t xml:space="preserve"> mean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μ</m:t>
            </m:r>
          </m:e>
          <m:sub>
            <m:r>
              <w:rPr>
                <w:rFonts w:ascii="Cambria Math" w:eastAsia="Arial" w:hAnsi="Cambria Math" w:cs="Arial"/>
                <w:color w:val="0033CC"/>
                <w:sz w:val="20"/>
                <w:szCs w:val="20"/>
              </w:rPr>
              <m:t>p</m:t>
            </m:r>
          </m:sub>
        </m:sSub>
      </m:oMath>
      <w:r w:rsidR="001F130E" w:rsidRPr="004F10DD">
        <w:rPr>
          <w:rFonts w:ascii="Arial" w:eastAsia="Arial" w:hAnsi="Arial" w:cs="Arial"/>
          <w:color w:val="0033CC"/>
          <w:sz w:val="20"/>
          <w:szCs w:val="20"/>
        </w:rPr>
        <w:t xml:space="preserve"> </w:t>
      </w:r>
      <w:r w:rsidR="001271E7" w:rsidRPr="004F10DD">
        <w:rPr>
          <w:rFonts w:ascii="Arial" w:eastAsia="Arial" w:hAnsi="Arial" w:cs="Arial"/>
          <w:color w:val="0033CC"/>
          <w:sz w:val="20"/>
          <w:szCs w:val="20"/>
        </w:rPr>
        <w:t xml:space="preserve">and displayed for a subset of representative sites in (a) by type of mutation and (b) by trinucleotide context. Panel (c) shows the estimated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μ</m:t>
            </m:r>
          </m:e>
          <m:sub>
            <m:r>
              <w:rPr>
                <w:rFonts w:ascii="Cambria Math" w:eastAsia="Arial" w:hAnsi="Cambria Math" w:cs="Arial"/>
                <w:color w:val="0033CC"/>
                <w:sz w:val="20"/>
                <w:szCs w:val="20"/>
              </w:rPr>
              <m:t>p</m:t>
            </m:r>
          </m:sub>
        </m:sSub>
      </m:oMath>
      <w:r w:rsidR="001271E7" w:rsidRPr="004F10DD">
        <w:rPr>
          <w:rFonts w:ascii="Arial" w:eastAsia="Arial" w:hAnsi="Arial" w:cs="Arial"/>
          <w:color w:val="0033CC"/>
          <w:sz w:val="20"/>
          <w:szCs w:val="20"/>
        </w:rPr>
        <w:t xml:space="preserve"> against the observed allele frequencies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λ</m:t>
            </m:r>
          </m:e>
          <m:sub>
            <m:r>
              <w:rPr>
                <w:rFonts w:ascii="Cambria Math" w:eastAsia="Arial" w:hAnsi="Cambria Math" w:cs="Arial"/>
                <w:color w:val="0033CC"/>
                <w:sz w:val="20"/>
                <w:szCs w:val="20"/>
              </w:rPr>
              <m:t>p</m:t>
            </m:r>
          </m:sub>
        </m:sSub>
      </m:oMath>
      <w:r w:rsidR="001271E7" w:rsidRPr="004F10DD">
        <w:rPr>
          <w:rFonts w:ascii="Arial" w:eastAsia="Arial" w:hAnsi="Arial" w:cs="Arial"/>
          <w:color w:val="0033CC"/>
          <w:sz w:val="20"/>
          <w:szCs w:val="20"/>
        </w:rPr>
        <w:t xml:space="preserve"> for samples in the training set. Note the data points at the bottom are all </w:t>
      </w:r>
      <m:oMath>
        <m:r>
          <w:rPr>
            <w:rFonts w:ascii="Cambria Math" w:eastAsia="Arial" w:hAnsi="Cambria Math" w:cs="Arial"/>
            <w:color w:val="0033CC"/>
            <w:sz w:val="20"/>
            <w:szCs w:val="20"/>
          </w:rPr>
          <m:t>p</m:t>
        </m:r>
      </m:oMath>
      <w:r w:rsidR="001271E7" w:rsidRPr="004F10DD">
        <w:rPr>
          <w:rFonts w:ascii="Arial" w:eastAsia="Arial" w:hAnsi="Arial" w:cs="Arial"/>
          <w:color w:val="0033CC"/>
          <w:sz w:val="20"/>
          <w:szCs w:val="20"/>
        </w:rPr>
        <w:t xml:space="preserve"> with non-zero mean posterior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μ</m:t>
            </m:r>
          </m:e>
          <m:sub>
            <m:r>
              <w:rPr>
                <w:rFonts w:ascii="Cambria Math" w:eastAsia="Arial" w:hAnsi="Cambria Math" w:cs="Arial"/>
                <w:color w:val="0033CC"/>
                <w:sz w:val="20"/>
                <w:szCs w:val="20"/>
              </w:rPr>
              <m:t>p</m:t>
            </m:r>
          </m:sub>
        </m:sSub>
      </m:oMath>
      <w:r w:rsidR="001271E7" w:rsidRPr="004F10DD">
        <w:rPr>
          <w:rFonts w:ascii="Arial" w:eastAsia="Arial" w:hAnsi="Arial" w:cs="Arial"/>
          <w:color w:val="0033CC"/>
          <w:sz w:val="20"/>
          <w:szCs w:val="20"/>
        </w:rPr>
        <w:t xml:space="preserve"> and zero observed alternate allele counts. Panel (d) compares the estimated probability of observing an event (x-axis) with the actual empirical probability of observing such an event (y-axis). The plot is calibrated based on estimates of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μ</m:t>
            </m:r>
          </m:e>
          <m:sub>
            <m:r>
              <w:rPr>
                <w:rFonts w:ascii="Cambria Math" w:eastAsia="Arial" w:hAnsi="Cambria Math" w:cs="Arial"/>
                <w:color w:val="0033CC"/>
                <w:sz w:val="20"/>
                <w:szCs w:val="20"/>
              </w:rPr>
              <m:t>p</m:t>
            </m:r>
          </m:sub>
        </m:sSub>
      </m:oMath>
      <w:r w:rsidR="006B1BFF" w:rsidRPr="004F10DD">
        <w:rPr>
          <w:rFonts w:ascii="Arial" w:eastAsia="Arial" w:hAnsi="Arial" w:cs="Arial"/>
          <w:color w:val="0033CC"/>
          <w:sz w:val="20"/>
          <w:szCs w:val="20"/>
        </w:rPr>
        <w:t xml:space="preserve"> </w:t>
      </w:r>
      <w:r w:rsidR="001271E7" w:rsidRPr="004F10DD">
        <w:rPr>
          <w:rFonts w:ascii="Arial" w:eastAsia="Arial" w:hAnsi="Arial" w:cs="Arial"/>
          <w:color w:val="0033CC"/>
          <w:sz w:val="20"/>
          <w:szCs w:val="20"/>
        </w:rPr>
        <w:t xml:space="preserve">on chromosome 21. Note the initial sharp rise reflects the number of sites with zero alternate allele counts observed whilst the excess low probability events at the other end reflects the difficulty of stringently filtering out rare biological events such as clonal hematopoiesis. Panel (e) shows the mean number of variants detected in healthy control individuals (x-axis) against the recall rate of biopsy-matched variants (y-axis) for the different cancer types. At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Q</m:t>
            </m:r>
          </m:e>
          <m:sub>
            <m:r>
              <w:rPr>
                <w:rFonts w:ascii="Cambria Math" w:eastAsia="Arial" w:hAnsi="Cambria Math" w:cs="Arial"/>
                <w:color w:val="0033CC"/>
                <w:sz w:val="20"/>
                <w:szCs w:val="20"/>
              </w:rPr>
              <m:t>60</m:t>
            </m:r>
          </m:sub>
        </m:sSub>
      </m:oMath>
      <w:r w:rsidR="001271E7" w:rsidRPr="004F10DD">
        <w:rPr>
          <w:rFonts w:ascii="Arial" w:eastAsia="Arial" w:hAnsi="Arial" w:cs="Arial"/>
          <w:color w:val="0033CC"/>
          <w:sz w:val="20"/>
          <w:szCs w:val="20"/>
        </w:rPr>
        <w:t xml:space="preserve">, one expects one false positive per million bases. Here, to exclude potentially CH-derived variants, we use a fixed threshold of 0.8 on the posterior probability of detected variants originating from cfDNA (i.e. </w:t>
      </w:r>
      <m:oMath>
        <m:r>
          <w:rPr>
            <w:rFonts w:ascii="Cambria Math" w:eastAsia="Arial" w:hAnsi="Cambria Math" w:cs="Arial"/>
            <w:color w:val="0033CC"/>
            <w:sz w:val="20"/>
            <w:szCs w:val="20"/>
          </w:rPr>
          <m:t>PGTKXGDNA</m:t>
        </m:r>
      </m:oMath>
      <w:r w:rsidR="001271E7" w:rsidRPr="004F10DD">
        <w:rPr>
          <w:rFonts w:ascii="Arial" w:eastAsia="Arial" w:hAnsi="Arial" w:cs="Arial"/>
          <w:color w:val="0033CC"/>
          <w:sz w:val="20"/>
          <w:szCs w:val="20"/>
        </w:rPr>
        <w:t>).</w:t>
      </w:r>
    </w:p>
    <w:p w14:paraId="317A5683" w14:textId="3D55B0E3" w:rsidR="000F229E" w:rsidRPr="004F10DD" w:rsidRDefault="000F229E">
      <w:pPr>
        <w:rPr>
          <w:rFonts w:ascii="Arial" w:hAnsi="Arial" w:cs="Arial"/>
          <w:color w:val="0033CC"/>
          <w:sz w:val="20"/>
          <w:szCs w:val="20"/>
        </w:rPr>
      </w:pPr>
      <w:r w:rsidRPr="004F10DD">
        <w:rPr>
          <w:rFonts w:ascii="Arial" w:hAnsi="Arial" w:cs="Arial"/>
          <w:color w:val="0033CC"/>
          <w:sz w:val="20"/>
          <w:szCs w:val="20"/>
        </w:rPr>
        <w:br w:type="page"/>
      </w:r>
    </w:p>
    <w:p w14:paraId="79C793BC" w14:textId="7E0EFCB0" w:rsidR="003E539F" w:rsidRPr="004F10DD" w:rsidRDefault="002E3190" w:rsidP="00A7225E">
      <w:pPr>
        <w:spacing w:after="0" w:line="240" w:lineRule="auto"/>
        <w:jc w:val="both"/>
        <w:rPr>
          <w:rFonts w:ascii="Arial" w:eastAsia="Arial" w:hAnsi="Arial" w:cs="Arial"/>
          <w:color w:val="0033CC"/>
          <w:sz w:val="20"/>
          <w:szCs w:val="20"/>
        </w:rPr>
      </w:pPr>
      <w:r w:rsidRPr="004818C4">
        <w:rPr>
          <w:rFonts w:ascii="Arial" w:hAnsi="Arial" w:cs="Arial"/>
          <w:noProof/>
          <w:color w:val="0033CC"/>
          <w:sz w:val="20"/>
          <w:szCs w:val="20"/>
        </w:rPr>
        <w:lastRenderedPageBreak/>
        <w:drawing>
          <wp:anchor distT="114300" distB="114300" distL="114300" distR="114300" simplePos="0" relativeHeight="251680768" behindDoc="0" locked="0" layoutInCell="1" hidden="0" allowOverlap="1" wp14:anchorId="1956DA48" wp14:editId="32539882">
            <wp:simplePos x="0" y="0"/>
            <wp:positionH relativeFrom="margin">
              <wp:align>center</wp:align>
            </wp:positionH>
            <wp:positionV relativeFrom="margin">
              <wp:posOffset>-1270</wp:posOffset>
            </wp:positionV>
            <wp:extent cx="6793992" cy="3001180"/>
            <wp:effectExtent l="0" t="0" r="635" b="0"/>
            <wp:wrapTopAndBottom distT="114300" distB="114300"/>
            <wp:docPr id="22"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cstate="print">
                      <a:extLst>
                        <a:ext uri="{28A0092B-C50C-407E-A947-70E740481C1C}">
                          <a14:useLocalDpi xmlns:a14="http://schemas.microsoft.com/office/drawing/2010/main" val="0"/>
                        </a:ext>
                      </a:extLst>
                    </a:blip>
                    <a:stretch>
                      <a:fillRect/>
                    </a:stretch>
                  </pic:blipFill>
                  <pic:spPr>
                    <a:xfrm>
                      <a:off x="0" y="0"/>
                      <a:ext cx="6793992" cy="3001180"/>
                    </a:xfrm>
                    <a:prstGeom prst="rect">
                      <a:avLst/>
                    </a:prstGeom>
                    <a:ln/>
                  </pic:spPr>
                </pic:pic>
              </a:graphicData>
            </a:graphic>
            <wp14:sizeRelH relativeFrom="margin">
              <wp14:pctWidth>0</wp14:pctWidth>
            </wp14:sizeRelH>
            <wp14:sizeRelV relativeFrom="margin">
              <wp14:pctHeight>0</wp14:pctHeight>
            </wp14:sizeRelV>
          </wp:anchor>
        </w:drawing>
      </w:r>
      <w:r w:rsidR="00816557" w:rsidRPr="004818C4">
        <w:rPr>
          <w:rFonts w:ascii="Arial" w:eastAsia="Arial" w:hAnsi="Arial" w:cs="Arial"/>
          <w:b/>
          <w:color w:val="0033CC"/>
          <w:sz w:val="20"/>
          <w:szCs w:val="20"/>
        </w:rPr>
        <w:t xml:space="preserve">Response to Reviewers </w:t>
      </w:r>
      <w:r w:rsidR="0094690E" w:rsidRPr="004818C4">
        <w:rPr>
          <w:rFonts w:ascii="Arial" w:eastAsia="Arial" w:hAnsi="Arial" w:cs="Arial"/>
          <w:b/>
          <w:color w:val="0033CC"/>
          <w:sz w:val="20"/>
          <w:szCs w:val="20"/>
        </w:rPr>
        <w:t xml:space="preserve">Figure </w:t>
      </w:r>
      <w:r w:rsidR="00B33B6C" w:rsidRPr="004818C4">
        <w:rPr>
          <w:rFonts w:ascii="Arial" w:eastAsia="Arial" w:hAnsi="Arial" w:cs="Arial"/>
          <w:b/>
          <w:color w:val="0033CC"/>
          <w:sz w:val="20"/>
          <w:szCs w:val="20"/>
        </w:rPr>
        <w:t>3</w:t>
      </w:r>
      <w:r w:rsidR="004703C3" w:rsidRPr="004818C4">
        <w:rPr>
          <w:rFonts w:ascii="Arial" w:eastAsia="Arial" w:hAnsi="Arial" w:cs="Arial"/>
          <w:b/>
          <w:color w:val="0033CC"/>
          <w:sz w:val="20"/>
          <w:szCs w:val="20"/>
        </w:rPr>
        <w:t xml:space="preserve"> (</w:t>
      </w:r>
      <w:r w:rsidR="00260CB3" w:rsidRPr="00260CB3">
        <w:rPr>
          <w:rFonts w:ascii="Arial" w:eastAsia="Arial" w:hAnsi="Arial" w:cs="Arial"/>
          <w:b/>
          <w:color w:val="0033CC"/>
          <w:sz w:val="20"/>
          <w:szCs w:val="20"/>
          <w:highlight w:val="yellow"/>
        </w:rPr>
        <w:t>Supplementary</w:t>
      </w:r>
      <w:r w:rsidR="004703C3" w:rsidRPr="004818C4">
        <w:rPr>
          <w:rFonts w:ascii="Arial" w:eastAsia="Arial" w:hAnsi="Arial" w:cs="Arial"/>
          <w:b/>
          <w:color w:val="0033CC"/>
          <w:sz w:val="20"/>
          <w:szCs w:val="20"/>
          <w:highlight w:val="yellow"/>
        </w:rPr>
        <w:t xml:space="preserve"> Fig. </w:t>
      </w:r>
      <w:r w:rsidR="009B1027">
        <w:rPr>
          <w:rFonts w:ascii="Arial" w:eastAsia="Arial" w:hAnsi="Arial" w:cs="Arial"/>
          <w:b/>
          <w:color w:val="0033CC"/>
          <w:sz w:val="20"/>
          <w:szCs w:val="20"/>
          <w:highlight w:val="yellow"/>
        </w:rPr>
        <w:t>RR2</w:t>
      </w:r>
      <w:r w:rsidR="007D0EAE" w:rsidRPr="004818C4">
        <w:rPr>
          <w:rFonts w:ascii="Arial" w:eastAsia="Arial" w:hAnsi="Arial" w:cs="Arial"/>
          <w:b/>
          <w:color w:val="0033CC"/>
          <w:sz w:val="20"/>
          <w:szCs w:val="20"/>
        </w:rPr>
        <w:t xml:space="preserve"> of the revised manuscrip</w:t>
      </w:r>
      <w:r w:rsidR="004818C4">
        <w:rPr>
          <w:rFonts w:ascii="Arial" w:eastAsia="Arial" w:hAnsi="Arial" w:cs="Arial"/>
          <w:b/>
          <w:color w:val="0033CC"/>
          <w:sz w:val="20"/>
          <w:szCs w:val="20"/>
        </w:rPr>
        <w:t>t</w:t>
      </w:r>
      <w:r w:rsidR="004703C3" w:rsidRPr="004818C4">
        <w:rPr>
          <w:rFonts w:ascii="Arial" w:eastAsia="Arial" w:hAnsi="Arial" w:cs="Arial"/>
          <w:b/>
          <w:color w:val="0033CC"/>
          <w:sz w:val="20"/>
          <w:szCs w:val="20"/>
        </w:rPr>
        <w:t>)</w:t>
      </w:r>
      <w:r w:rsidR="0094690E" w:rsidRPr="004F10DD">
        <w:rPr>
          <w:rFonts w:ascii="Arial" w:eastAsia="Arial" w:hAnsi="Arial" w:cs="Arial"/>
          <w:b/>
          <w:color w:val="0033CC"/>
          <w:sz w:val="20"/>
          <w:szCs w:val="20"/>
        </w:rPr>
        <w:t>: Performance characteristics of WBC filtering.</w:t>
      </w:r>
      <w:r w:rsidR="0094690E" w:rsidRPr="004F10DD">
        <w:rPr>
          <w:rFonts w:ascii="Arial" w:eastAsia="Arial" w:hAnsi="Arial" w:cs="Arial"/>
          <w:color w:val="0033CC"/>
          <w:sz w:val="20"/>
          <w:szCs w:val="20"/>
        </w:rPr>
        <w:t xml:space="preserve"> The panels show the mean number of variants detected in healthy control individuals (x-axis) against the recall rate of biopsy-matched variants (y-axis) at different probabilities for allowing variants to be assigned to cfDNA for (a) breast, (b) lung and (c) prostate cancers. The thresholds displayed were obtained by cross-validation holding out each cancer type and selecting a threshold which retains most of the biopsy-matched variants whilst still filtering out variants of potential hematopoietic origin. Here, to exclude variants potentially due to noise, we use a fixed threshold of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Q</m:t>
            </m:r>
          </m:e>
          <m:sub>
            <m:r>
              <w:rPr>
                <w:rFonts w:ascii="Cambria Math" w:eastAsia="Arial" w:hAnsi="Cambria Math" w:cs="Arial"/>
                <w:color w:val="0033CC"/>
                <w:sz w:val="20"/>
                <w:szCs w:val="20"/>
              </w:rPr>
              <m:t>60</m:t>
            </m:r>
          </m:sub>
        </m:sSub>
      </m:oMath>
      <w:r w:rsidR="0094690E" w:rsidRPr="004F10DD">
        <w:rPr>
          <w:rFonts w:ascii="Arial" w:eastAsia="Arial" w:hAnsi="Arial" w:cs="Arial"/>
          <w:color w:val="0033CC"/>
          <w:sz w:val="20"/>
          <w:szCs w:val="20"/>
        </w:rPr>
        <w:t>.</w:t>
      </w:r>
    </w:p>
    <w:p w14:paraId="1D9A766E" w14:textId="77777777" w:rsidR="00B33B6C" w:rsidRPr="004818C4" w:rsidRDefault="00B33B6C" w:rsidP="00A7225E">
      <w:pPr>
        <w:spacing w:after="0" w:line="240" w:lineRule="auto"/>
        <w:jc w:val="both"/>
        <w:rPr>
          <w:rFonts w:ascii="Arial" w:eastAsia="Arial" w:hAnsi="Arial" w:cs="Arial"/>
          <w:color w:val="0033CC"/>
        </w:rPr>
      </w:pPr>
    </w:p>
    <w:p w14:paraId="787B85B6" w14:textId="7C0BFFA5" w:rsidR="003E539F" w:rsidRPr="004818C4" w:rsidRDefault="00816557" w:rsidP="00212D50">
      <w:pPr>
        <w:spacing w:after="0" w:line="240" w:lineRule="auto"/>
        <w:rPr>
          <w:rFonts w:ascii="Arial" w:eastAsia="Arial" w:hAnsi="Arial" w:cs="Arial"/>
          <w:color w:val="0033CC"/>
          <w:sz w:val="20"/>
          <w:szCs w:val="20"/>
        </w:rPr>
      </w:pPr>
      <w:r w:rsidRPr="004818C4">
        <w:rPr>
          <w:rFonts w:ascii="Arial" w:eastAsia="Arial" w:hAnsi="Arial" w:cs="Arial"/>
          <w:b/>
          <w:color w:val="0033CC"/>
          <w:sz w:val="20"/>
          <w:szCs w:val="20"/>
        </w:rPr>
        <w:t xml:space="preserve">Response to Reviewers </w:t>
      </w:r>
      <w:r w:rsidR="00BF14D2" w:rsidRPr="004818C4">
        <w:rPr>
          <w:rFonts w:ascii="Arial" w:eastAsia="Arial" w:hAnsi="Arial" w:cs="Arial"/>
          <w:b/>
          <w:color w:val="0033CC"/>
          <w:sz w:val="20"/>
          <w:szCs w:val="20"/>
        </w:rPr>
        <w:t xml:space="preserve">Table </w:t>
      </w:r>
      <w:r w:rsidR="003E539F" w:rsidRPr="004818C4">
        <w:rPr>
          <w:rFonts w:ascii="Arial" w:eastAsia="Arial" w:hAnsi="Arial" w:cs="Arial"/>
          <w:b/>
          <w:color w:val="0033CC"/>
          <w:sz w:val="20"/>
          <w:szCs w:val="20"/>
        </w:rPr>
        <w:t>3</w:t>
      </w:r>
      <w:r w:rsidR="004703C3" w:rsidRPr="004818C4">
        <w:rPr>
          <w:rFonts w:ascii="Arial" w:eastAsia="Arial" w:hAnsi="Arial" w:cs="Arial"/>
          <w:b/>
          <w:color w:val="0033CC"/>
          <w:sz w:val="20"/>
          <w:szCs w:val="20"/>
        </w:rPr>
        <w:t xml:space="preserve"> (</w:t>
      </w:r>
      <w:r w:rsidR="004703C3" w:rsidRPr="00260CB3">
        <w:rPr>
          <w:rFonts w:ascii="Arial" w:eastAsia="Arial" w:hAnsi="Arial" w:cs="Arial"/>
          <w:b/>
          <w:color w:val="0033CC"/>
          <w:sz w:val="20"/>
          <w:szCs w:val="20"/>
          <w:highlight w:val="yellow"/>
        </w:rPr>
        <w:t xml:space="preserve">Supplementary Table </w:t>
      </w:r>
      <w:r w:rsidR="009B1027">
        <w:rPr>
          <w:rFonts w:ascii="Arial" w:eastAsia="Arial" w:hAnsi="Arial" w:cs="Arial"/>
          <w:b/>
          <w:color w:val="0033CC"/>
          <w:sz w:val="20"/>
          <w:szCs w:val="20"/>
          <w:highlight w:val="yellow"/>
        </w:rPr>
        <w:t>RR3</w:t>
      </w:r>
      <w:r w:rsidR="007D0EAE" w:rsidRPr="004818C4">
        <w:rPr>
          <w:rFonts w:ascii="Arial" w:eastAsia="Arial" w:hAnsi="Arial" w:cs="Arial"/>
          <w:b/>
          <w:color w:val="0033CC"/>
          <w:sz w:val="20"/>
          <w:szCs w:val="20"/>
        </w:rPr>
        <w:t xml:space="preserve"> of the revised manuscrip</w:t>
      </w:r>
      <w:r w:rsidR="004818C4">
        <w:rPr>
          <w:rFonts w:ascii="Arial" w:eastAsia="Arial" w:hAnsi="Arial" w:cs="Arial"/>
          <w:b/>
          <w:color w:val="0033CC"/>
          <w:sz w:val="20"/>
          <w:szCs w:val="20"/>
        </w:rPr>
        <w:t>t</w:t>
      </w:r>
      <w:r w:rsidR="004703C3" w:rsidRPr="004818C4">
        <w:rPr>
          <w:rFonts w:ascii="Arial" w:eastAsia="Arial" w:hAnsi="Arial" w:cs="Arial"/>
          <w:b/>
          <w:color w:val="0033CC"/>
          <w:sz w:val="20"/>
          <w:szCs w:val="20"/>
        </w:rPr>
        <w:t>)</w:t>
      </w:r>
      <w:r w:rsidR="003E539F" w:rsidRPr="004818C4">
        <w:rPr>
          <w:rFonts w:ascii="Arial" w:eastAsia="Arial" w:hAnsi="Arial" w:cs="Arial"/>
          <w:color w:val="0033CC"/>
          <w:sz w:val="20"/>
          <w:szCs w:val="20"/>
        </w:rPr>
        <w:t>: Mean number of variants per sample</w:t>
      </w:r>
      <w:r w:rsidR="00467956">
        <w:rPr>
          <w:rFonts w:ascii="Arial" w:eastAsia="Arial" w:hAnsi="Arial" w:cs="Arial"/>
          <w:color w:val="0033CC"/>
          <w:sz w:val="20"/>
          <w:szCs w:val="20"/>
        </w:rPr>
        <w:t>.</w:t>
      </w:r>
    </w:p>
    <w:tbl>
      <w:tblPr>
        <w:tblStyle w:val="a1"/>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8"/>
        <w:gridCol w:w="2276"/>
        <w:gridCol w:w="2275"/>
        <w:gridCol w:w="2275"/>
        <w:gridCol w:w="2275"/>
      </w:tblGrid>
      <w:tr w:rsidR="003E539F" w:rsidRPr="004F10DD" w14:paraId="5B9566F8" w14:textId="77777777" w:rsidTr="00464D98">
        <w:trPr>
          <w:trHeight w:val="20"/>
        </w:trPr>
        <w:tc>
          <w:tcPr>
            <w:tcW w:w="1598"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35C595F9" w14:textId="77777777" w:rsidR="003E539F" w:rsidRPr="004818C4" w:rsidRDefault="003E539F" w:rsidP="00A7225E">
            <w:pPr>
              <w:spacing w:after="0" w:line="240" w:lineRule="auto"/>
              <w:jc w:val="both"/>
              <w:rPr>
                <w:rFonts w:ascii="Arial" w:eastAsia="Arial" w:hAnsi="Arial" w:cs="Arial"/>
                <w:color w:val="FFFFFF" w:themeColor="background1"/>
                <w:sz w:val="18"/>
                <w:szCs w:val="18"/>
              </w:rPr>
            </w:pPr>
            <w:r w:rsidRPr="004818C4">
              <w:rPr>
                <w:rFonts w:ascii="Arial" w:eastAsia="Arial" w:hAnsi="Arial" w:cs="Arial"/>
                <w:color w:val="FFFFFF" w:themeColor="background1"/>
                <w:sz w:val="18"/>
                <w:szCs w:val="18"/>
              </w:rPr>
              <w:t>Cohort</w:t>
            </w:r>
          </w:p>
        </w:tc>
        <w:tc>
          <w:tcPr>
            <w:tcW w:w="2276"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781738DC" w14:textId="77777777" w:rsidR="003E539F" w:rsidRPr="004818C4" w:rsidRDefault="003E539F" w:rsidP="00212D50">
            <w:pPr>
              <w:spacing w:after="0" w:line="240" w:lineRule="auto"/>
              <w:jc w:val="center"/>
              <w:rPr>
                <w:rFonts w:ascii="Arial" w:eastAsia="Arial" w:hAnsi="Arial" w:cs="Arial"/>
                <w:color w:val="FFFFFF" w:themeColor="background1"/>
                <w:sz w:val="18"/>
                <w:szCs w:val="18"/>
              </w:rPr>
            </w:pPr>
            <w:r w:rsidRPr="004818C4">
              <w:rPr>
                <w:rFonts w:ascii="Arial" w:eastAsia="Arial" w:hAnsi="Arial" w:cs="Arial"/>
                <w:color w:val="FFFFFF" w:themeColor="background1"/>
                <w:sz w:val="18"/>
                <w:szCs w:val="18"/>
              </w:rPr>
              <w:t>Mean no. of candidate SNVs</w:t>
            </w:r>
          </w:p>
        </w:tc>
        <w:tc>
          <w:tcPr>
            <w:tcW w:w="227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2DED5419" w14:textId="77777777" w:rsidR="003E539F" w:rsidRPr="004818C4" w:rsidRDefault="003E539F" w:rsidP="00212D50">
            <w:pPr>
              <w:spacing w:after="0" w:line="240" w:lineRule="auto"/>
              <w:jc w:val="center"/>
              <w:rPr>
                <w:rFonts w:ascii="Arial" w:eastAsia="Arial" w:hAnsi="Arial" w:cs="Arial"/>
                <w:color w:val="FFFFFF" w:themeColor="background1"/>
                <w:sz w:val="18"/>
                <w:szCs w:val="18"/>
                <w:vertAlign w:val="subscript"/>
              </w:rPr>
            </w:pPr>
            <w:r w:rsidRPr="004818C4">
              <w:rPr>
                <w:rFonts w:ascii="Arial" w:eastAsia="Arial Unicode MS" w:hAnsi="Arial" w:cs="Arial"/>
                <w:color w:val="FFFFFF" w:themeColor="background1"/>
                <w:sz w:val="18"/>
                <w:szCs w:val="18"/>
              </w:rPr>
              <w:t xml:space="preserve">Mean no. of cfDNA SNVs </w:t>
            </w:r>
            <w:r w:rsidRPr="004818C4">
              <w:rPr>
                <w:rFonts w:ascii="Arial" w:eastAsia="Arial Unicode MS" w:hAnsi="Arial" w:cs="Arial" w:hint="eastAsia"/>
                <w:color w:val="FFFFFF" w:themeColor="background1"/>
                <w:sz w:val="18"/>
                <w:szCs w:val="18"/>
              </w:rPr>
              <w:t>≥</w:t>
            </w:r>
            <w:r w:rsidRPr="004818C4">
              <w:rPr>
                <w:rFonts w:ascii="Arial" w:eastAsia="Arial Unicode MS" w:hAnsi="Arial" w:cs="Arial"/>
                <w:color w:val="FFFFFF" w:themeColor="background1"/>
                <w:sz w:val="18"/>
                <w:szCs w:val="18"/>
              </w:rPr>
              <w:t xml:space="preserve"> </w:t>
            </w:r>
            <m:oMath>
              <m:sSub>
                <m:sSubPr>
                  <m:ctrlPr>
                    <w:rPr>
                      <w:rFonts w:ascii="Cambria Math" w:eastAsia="Arial" w:hAnsi="Cambria Math" w:cs="Arial"/>
                      <w:color w:val="FFFFFF" w:themeColor="background1"/>
                      <w:sz w:val="18"/>
                      <w:szCs w:val="18"/>
                    </w:rPr>
                  </m:ctrlPr>
                </m:sSubPr>
                <m:e>
                  <m:r>
                    <w:rPr>
                      <w:rFonts w:ascii="Cambria Math" w:eastAsia="Arial" w:hAnsi="Cambria Math" w:cs="Arial"/>
                      <w:color w:val="FFFFFF" w:themeColor="background1"/>
                      <w:sz w:val="18"/>
                      <w:szCs w:val="18"/>
                    </w:rPr>
                    <m:t>Q</m:t>
                  </m:r>
                </m:e>
                <m:sub>
                  <m:r>
                    <w:rPr>
                      <w:rFonts w:ascii="Cambria Math" w:eastAsia="Arial" w:hAnsi="Cambria Math" w:cs="Arial"/>
                      <w:color w:val="FFFFFF" w:themeColor="background1"/>
                      <w:sz w:val="18"/>
                      <w:szCs w:val="18"/>
                    </w:rPr>
                    <m:t>60</m:t>
                  </m:r>
                </m:sub>
              </m:sSub>
            </m:oMath>
          </w:p>
        </w:tc>
        <w:tc>
          <w:tcPr>
            <w:tcW w:w="227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04C00672" w14:textId="77777777" w:rsidR="003E539F" w:rsidRPr="004818C4" w:rsidRDefault="003E539F" w:rsidP="00212D50">
            <w:pPr>
              <w:spacing w:after="0" w:line="240" w:lineRule="auto"/>
              <w:jc w:val="center"/>
              <w:rPr>
                <w:rFonts w:ascii="Arial" w:eastAsia="Arial" w:hAnsi="Arial" w:cs="Arial"/>
                <w:color w:val="FFFFFF" w:themeColor="background1"/>
                <w:sz w:val="18"/>
                <w:szCs w:val="18"/>
                <w:vertAlign w:val="subscript"/>
              </w:rPr>
            </w:pPr>
            <w:r w:rsidRPr="004818C4">
              <w:rPr>
                <w:rFonts w:ascii="Arial" w:eastAsia="Arial Unicode MS" w:hAnsi="Arial" w:cs="Arial"/>
                <w:color w:val="FFFFFF" w:themeColor="background1"/>
                <w:sz w:val="18"/>
                <w:szCs w:val="18"/>
              </w:rPr>
              <w:t xml:space="preserve">Mean no. of cfDNA SNVs </w:t>
            </w:r>
            <w:r w:rsidRPr="004818C4">
              <w:rPr>
                <w:rFonts w:ascii="Arial" w:eastAsia="Arial Unicode MS" w:hAnsi="Arial" w:cs="Arial" w:hint="eastAsia"/>
                <w:color w:val="FFFFFF" w:themeColor="background1"/>
                <w:sz w:val="18"/>
                <w:szCs w:val="18"/>
              </w:rPr>
              <w:t>≥</w:t>
            </w:r>
            <w:r w:rsidRPr="004818C4">
              <w:rPr>
                <w:rFonts w:ascii="Arial" w:eastAsia="Arial Unicode MS" w:hAnsi="Arial" w:cs="Arial"/>
                <w:color w:val="FFFFFF" w:themeColor="background1"/>
                <w:sz w:val="18"/>
                <w:szCs w:val="18"/>
              </w:rPr>
              <w:t xml:space="preserve"> </w:t>
            </w:r>
            <m:oMath>
              <m:sSub>
                <m:sSubPr>
                  <m:ctrlPr>
                    <w:rPr>
                      <w:rFonts w:ascii="Cambria Math" w:eastAsia="Arial" w:hAnsi="Cambria Math" w:cs="Arial"/>
                      <w:color w:val="FFFFFF" w:themeColor="background1"/>
                      <w:sz w:val="18"/>
                      <w:szCs w:val="18"/>
                    </w:rPr>
                  </m:ctrlPr>
                </m:sSubPr>
                <m:e>
                  <m:r>
                    <w:rPr>
                      <w:rFonts w:ascii="Cambria Math" w:eastAsia="Arial" w:hAnsi="Cambria Math" w:cs="Arial"/>
                      <w:color w:val="FFFFFF" w:themeColor="background1"/>
                      <w:sz w:val="18"/>
                      <w:szCs w:val="18"/>
                    </w:rPr>
                    <m:t>Q</m:t>
                  </m:r>
                </m:e>
                <m:sub>
                  <m:r>
                    <w:rPr>
                      <w:rFonts w:ascii="Cambria Math" w:eastAsia="Arial" w:hAnsi="Cambria Math" w:cs="Arial"/>
                      <w:color w:val="FFFFFF" w:themeColor="background1"/>
                      <w:sz w:val="18"/>
                      <w:szCs w:val="18"/>
                    </w:rPr>
                    <m:t>60</m:t>
                  </m:r>
                </m:sub>
              </m:sSub>
            </m:oMath>
            <w:r w:rsidRPr="004818C4">
              <w:rPr>
                <w:rFonts w:ascii="Arial" w:eastAsia="Arial" w:hAnsi="Arial" w:cs="Arial"/>
                <w:color w:val="FFFFFF" w:themeColor="background1"/>
                <w:sz w:val="18"/>
                <w:szCs w:val="18"/>
              </w:rPr>
              <w:t>WBC-filtered</w:t>
            </w:r>
          </w:p>
        </w:tc>
        <w:tc>
          <w:tcPr>
            <w:tcW w:w="227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55C40234" w14:textId="77777777" w:rsidR="003E539F" w:rsidRPr="004818C4" w:rsidRDefault="003E539F" w:rsidP="00212D50">
            <w:pPr>
              <w:spacing w:after="0" w:line="240" w:lineRule="auto"/>
              <w:jc w:val="center"/>
              <w:rPr>
                <w:rFonts w:ascii="Arial" w:eastAsia="Arial" w:hAnsi="Arial" w:cs="Arial"/>
                <w:color w:val="FFFFFF" w:themeColor="background1"/>
                <w:sz w:val="18"/>
                <w:szCs w:val="18"/>
                <w:vertAlign w:val="subscript"/>
              </w:rPr>
            </w:pPr>
            <w:r w:rsidRPr="004818C4">
              <w:rPr>
                <w:rFonts w:ascii="Arial" w:eastAsia="Arial Unicode MS" w:hAnsi="Arial" w:cs="Arial"/>
                <w:color w:val="FFFFFF" w:themeColor="background1"/>
                <w:sz w:val="18"/>
                <w:szCs w:val="18"/>
              </w:rPr>
              <w:t xml:space="preserve">Mean no. of cfDNA non-synonymous SNVs </w:t>
            </w:r>
            <w:r w:rsidRPr="004818C4">
              <w:rPr>
                <w:rFonts w:ascii="Arial" w:eastAsia="Arial Unicode MS" w:hAnsi="Arial" w:cs="Arial" w:hint="eastAsia"/>
                <w:color w:val="FFFFFF" w:themeColor="background1"/>
                <w:sz w:val="18"/>
                <w:szCs w:val="18"/>
              </w:rPr>
              <w:t>≥</w:t>
            </w:r>
            <w:r w:rsidRPr="004818C4">
              <w:rPr>
                <w:rFonts w:ascii="Arial" w:eastAsia="Arial Unicode MS" w:hAnsi="Arial" w:cs="Arial"/>
                <w:color w:val="FFFFFF" w:themeColor="background1"/>
                <w:sz w:val="18"/>
                <w:szCs w:val="18"/>
              </w:rPr>
              <w:t xml:space="preserve"> </w:t>
            </w:r>
            <m:oMath>
              <m:sSub>
                <m:sSubPr>
                  <m:ctrlPr>
                    <w:rPr>
                      <w:rFonts w:ascii="Cambria Math" w:eastAsia="Arial" w:hAnsi="Cambria Math" w:cs="Arial"/>
                      <w:color w:val="FFFFFF" w:themeColor="background1"/>
                      <w:sz w:val="18"/>
                      <w:szCs w:val="18"/>
                    </w:rPr>
                  </m:ctrlPr>
                </m:sSubPr>
                <m:e>
                  <m:r>
                    <w:rPr>
                      <w:rFonts w:ascii="Cambria Math" w:eastAsia="Arial" w:hAnsi="Cambria Math" w:cs="Arial"/>
                      <w:color w:val="FFFFFF" w:themeColor="background1"/>
                      <w:sz w:val="18"/>
                      <w:szCs w:val="18"/>
                    </w:rPr>
                    <m:t>Q</m:t>
                  </m:r>
                </m:e>
                <m:sub>
                  <m:r>
                    <w:rPr>
                      <w:rFonts w:ascii="Cambria Math" w:eastAsia="Arial" w:hAnsi="Cambria Math" w:cs="Arial"/>
                      <w:color w:val="FFFFFF" w:themeColor="background1"/>
                      <w:sz w:val="18"/>
                      <w:szCs w:val="18"/>
                    </w:rPr>
                    <m:t>60</m:t>
                  </m:r>
                </m:sub>
              </m:sSub>
            </m:oMath>
            <w:r w:rsidRPr="004818C4">
              <w:rPr>
                <w:rFonts w:ascii="Arial" w:eastAsia="Arial" w:hAnsi="Arial" w:cs="Arial"/>
                <w:color w:val="FFFFFF" w:themeColor="background1"/>
                <w:sz w:val="18"/>
                <w:szCs w:val="18"/>
              </w:rPr>
              <w:t xml:space="preserve"> WBC-filtered</w:t>
            </w:r>
          </w:p>
        </w:tc>
      </w:tr>
      <w:tr w:rsidR="00464D98" w:rsidRPr="004F10DD" w14:paraId="71D19955" w14:textId="77777777" w:rsidTr="00464D98">
        <w:trPr>
          <w:trHeight w:val="222"/>
        </w:trPr>
        <w:tc>
          <w:tcPr>
            <w:tcW w:w="1598"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FF417D4" w14:textId="08B2C2D2" w:rsidR="00464D98" w:rsidRPr="004818C4" w:rsidRDefault="00464D98" w:rsidP="00464D98">
            <w:pPr>
              <w:spacing w:after="0" w:line="240" w:lineRule="auto"/>
              <w:jc w:val="both"/>
              <w:rPr>
                <w:rFonts w:ascii="Arial" w:eastAsia="Arial" w:hAnsi="Arial" w:cs="Arial"/>
                <w:color w:val="000000" w:themeColor="text1"/>
                <w:sz w:val="18"/>
                <w:szCs w:val="18"/>
              </w:rPr>
            </w:pPr>
            <w:r w:rsidRPr="004818C4">
              <w:rPr>
                <w:rFonts w:ascii="Arial" w:eastAsia="Arial" w:hAnsi="Arial" w:cs="Arial"/>
                <w:color w:val="000000" w:themeColor="text1"/>
                <w:sz w:val="18"/>
                <w:szCs w:val="18"/>
              </w:rPr>
              <w:t>Healthy</w:t>
            </w:r>
          </w:p>
        </w:tc>
        <w:tc>
          <w:tcPr>
            <w:tcW w:w="227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2430E89" w14:textId="4CE8A52A" w:rsidR="00464D98" w:rsidRPr="004818C4" w:rsidRDefault="00464D98" w:rsidP="00464D98">
            <w:pPr>
              <w:spacing w:after="0" w:line="240" w:lineRule="auto"/>
              <w:jc w:val="center"/>
              <w:rPr>
                <w:rFonts w:ascii="Arial" w:eastAsia="Arial" w:hAnsi="Arial" w:cs="Arial"/>
                <w:color w:val="000000" w:themeColor="text1"/>
                <w:sz w:val="18"/>
                <w:szCs w:val="18"/>
              </w:rPr>
            </w:pPr>
            <w:r w:rsidRPr="004818C4">
              <w:rPr>
                <w:rFonts w:ascii="Arial" w:eastAsia="Arial" w:hAnsi="Arial" w:cs="Arial"/>
                <w:color w:val="000000" w:themeColor="text1"/>
                <w:sz w:val="18"/>
                <w:szCs w:val="18"/>
              </w:rPr>
              <w:t>222.9</w:t>
            </w:r>
          </w:p>
        </w:tc>
        <w:tc>
          <w:tcPr>
            <w:tcW w:w="227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1917489" w14:textId="141522EA" w:rsidR="00464D98" w:rsidRPr="004818C4" w:rsidRDefault="00464D98" w:rsidP="00464D98">
            <w:pPr>
              <w:spacing w:after="0" w:line="240" w:lineRule="auto"/>
              <w:jc w:val="center"/>
              <w:rPr>
                <w:rFonts w:ascii="Arial" w:eastAsia="Arial" w:hAnsi="Arial" w:cs="Arial"/>
                <w:color w:val="000000" w:themeColor="text1"/>
                <w:sz w:val="18"/>
                <w:szCs w:val="18"/>
              </w:rPr>
            </w:pPr>
            <w:r w:rsidRPr="004818C4">
              <w:rPr>
                <w:rFonts w:ascii="Arial" w:eastAsia="Arial" w:hAnsi="Arial" w:cs="Arial"/>
                <w:color w:val="000000" w:themeColor="text1"/>
                <w:sz w:val="18"/>
                <w:szCs w:val="18"/>
              </w:rPr>
              <w:t>14.13</w:t>
            </w:r>
          </w:p>
        </w:tc>
        <w:tc>
          <w:tcPr>
            <w:tcW w:w="227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43092A5" w14:textId="09E918A5" w:rsidR="00464D98" w:rsidRPr="004818C4" w:rsidRDefault="00464D98" w:rsidP="00464D98">
            <w:pPr>
              <w:spacing w:after="0" w:line="240" w:lineRule="auto"/>
              <w:jc w:val="center"/>
              <w:rPr>
                <w:rFonts w:ascii="Arial" w:eastAsia="Arial" w:hAnsi="Arial" w:cs="Arial"/>
                <w:color w:val="000000" w:themeColor="text1"/>
                <w:sz w:val="18"/>
                <w:szCs w:val="18"/>
              </w:rPr>
            </w:pPr>
            <w:r w:rsidRPr="004818C4">
              <w:rPr>
                <w:rFonts w:ascii="Arial" w:eastAsia="Arial" w:hAnsi="Arial" w:cs="Arial"/>
                <w:color w:val="000000" w:themeColor="text1"/>
                <w:sz w:val="18"/>
                <w:szCs w:val="18"/>
              </w:rPr>
              <w:t>2.47</w:t>
            </w:r>
          </w:p>
        </w:tc>
        <w:tc>
          <w:tcPr>
            <w:tcW w:w="227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676ACD7" w14:textId="4E6316CE" w:rsidR="00464D98" w:rsidRPr="004818C4" w:rsidRDefault="00464D98" w:rsidP="00464D98">
            <w:pPr>
              <w:spacing w:after="0" w:line="240" w:lineRule="auto"/>
              <w:jc w:val="center"/>
              <w:rPr>
                <w:rFonts w:ascii="Arial" w:eastAsia="Arial" w:hAnsi="Arial" w:cs="Arial"/>
                <w:color w:val="000000" w:themeColor="text1"/>
                <w:sz w:val="18"/>
                <w:szCs w:val="18"/>
              </w:rPr>
            </w:pPr>
            <w:r w:rsidRPr="004818C4">
              <w:rPr>
                <w:rFonts w:ascii="Arial" w:eastAsia="Arial" w:hAnsi="Arial" w:cs="Arial"/>
                <w:color w:val="000000" w:themeColor="text1"/>
                <w:sz w:val="18"/>
                <w:szCs w:val="18"/>
              </w:rPr>
              <w:t>1.43</w:t>
            </w:r>
          </w:p>
        </w:tc>
      </w:tr>
      <w:tr w:rsidR="00464D98" w:rsidRPr="004F10DD" w14:paraId="66DFCBF3" w14:textId="77777777" w:rsidTr="00464D98">
        <w:trPr>
          <w:trHeight w:val="222"/>
        </w:trPr>
        <w:tc>
          <w:tcPr>
            <w:tcW w:w="10699" w:type="dxa"/>
            <w:gridSpan w:val="5"/>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80" w:type="dxa"/>
              <w:left w:w="80" w:type="dxa"/>
              <w:bottom w:w="80" w:type="dxa"/>
              <w:right w:w="80" w:type="dxa"/>
            </w:tcMar>
            <w:vAlign w:val="center"/>
          </w:tcPr>
          <w:p w14:paraId="783D6886" w14:textId="3CD062DB" w:rsidR="00464D98" w:rsidRPr="004818C4" w:rsidRDefault="00464D98" w:rsidP="00464D98">
            <w:pPr>
              <w:spacing w:after="0" w:line="240" w:lineRule="auto"/>
              <w:rPr>
                <w:rFonts w:ascii="Arial" w:eastAsia="Arial" w:hAnsi="Arial" w:cs="Arial"/>
                <w:color w:val="000000" w:themeColor="text1"/>
                <w:sz w:val="18"/>
                <w:szCs w:val="18"/>
              </w:rPr>
            </w:pPr>
            <w:r>
              <w:rPr>
                <w:rFonts w:ascii="Arial" w:eastAsia="Arial" w:hAnsi="Arial" w:cs="Arial"/>
                <w:color w:val="000000" w:themeColor="text1"/>
                <w:sz w:val="18"/>
                <w:szCs w:val="18"/>
              </w:rPr>
              <w:t>All cancer cases (n = 124)</w:t>
            </w:r>
          </w:p>
        </w:tc>
      </w:tr>
      <w:tr w:rsidR="00464D98" w:rsidRPr="004F10DD" w14:paraId="1872C980" w14:textId="77777777" w:rsidTr="00464D98">
        <w:trPr>
          <w:trHeight w:val="222"/>
        </w:trPr>
        <w:tc>
          <w:tcPr>
            <w:tcW w:w="1598"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D9C2F62" w14:textId="77777777" w:rsidR="00464D98" w:rsidRPr="004818C4" w:rsidRDefault="00464D98" w:rsidP="00464D98">
            <w:pPr>
              <w:spacing w:after="0" w:line="240" w:lineRule="auto"/>
              <w:jc w:val="both"/>
              <w:rPr>
                <w:rFonts w:ascii="Arial" w:eastAsia="Arial" w:hAnsi="Arial" w:cs="Arial"/>
                <w:color w:val="000000" w:themeColor="text1"/>
                <w:sz w:val="18"/>
                <w:szCs w:val="18"/>
              </w:rPr>
            </w:pPr>
            <w:r w:rsidRPr="004818C4">
              <w:rPr>
                <w:rFonts w:ascii="Arial" w:eastAsia="Arial" w:hAnsi="Arial" w:cs="Arial"/>
                <w:color w:val="000000" w:themeColor="text1"/>
                <w:sz w:val="18"/>
                <w:szCs w:val="18"/>
              </w:rPr>
              <w:t>Breast</w:t>
            </w:r>
          </w:p>
        </w:tc>
        <w:tc>
          <w:tcPr>
            <w:tcW w:w="227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BD27CAC" w14:textId="77777777" w:rsidR="00464D98" w:rsidRPr="004818C4" w:rsidRDefault="00464D98" w:rsidP="00464D98">
            <w:pPr>
              <w:spacing w:after="0" w:line="240" w:lineRule="auto"/>
              <w:jc w:val="center"/>
              <w:rPr>
                <w:rFonts w:ascii="Arial" w:eastAsia="Arial" w:hAnsi="Arial" w:cs="Arial"/>
                <w:color w:val="000000" w:themeColor="text1"/>
                <w:sz w:val="18"/>
                <w:szCs w:val="18"/>
              </w:rPr>
            </w:pPr>
            <w:r w:rsidRPr="004818C4">
              <w:rPr>
                <w:rFonts w:ascii="Arial" w:eastAsia="Arial" w:hAnsi="Arial" w:cs="Arial"/>
                <w:color w:val="000000" w:themeColor="text1"/>
                <w:sz w:val="18"/>
                <w:szCs w:val="18"/>
              </w:rPr>
              <w:t>295.4</w:t>
            </w:r>
          </w:p>
        </w:tc>
        <w:tc>
          <w:tcPr>
            <w:tcW w:w="227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505A38F" w14:textId="77777777" w:rsidR="00464D98" w:rsidRPr="004818C4" w:rsidRDefault="00464D98" w:rsidP="00464D98">
            <w:pPr>
              <w:spacing w:after="0" w:line="240" w:lineRule="auto"/>
              <w:jc w:val="center"/>
              <w:rPr>
                <w:rFonts w:ascii="Arial" w:eastAsia="Arial" w:hAnsi="Arial" w:cs="Arial"/>
                <w:color w:val="000000" w:themeColor="text1"/>
                <w:sz w:val="18"/>
                <w:szCs w:val="18"/>
              </w:rPr>
            </w:pPr>
            <w:r w:rsidRPr="004818C4">
              <w:rPr>
                <w:rFonts w:ascii="Arial" w:eastAsia="Arial" w:hAnsi="Arial" w:cs="Arial"/>
                <w:color w:val="000000" w:themeColor="text1"/>
                <w:sz w:val="18"/>
                <w:szCs w:val="18"/>
              </w:rPr>
              <w:t>77.08</w:t>
            </w:r>
          </w:p>
        </w:tc>
        <w:tc>
          <w:tcPr>
            <w:tcW w:w="227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4606CF5" w14:textId="77777777" w:rsidR="00464D98" w:rsidRPr="004818C4" w:rsidRDefault="00464D98" w:rsidP="00464D98">
            <w:pPr>
              <w:spacing w:after="0" w:line="240" w:lineRule="auto"/>
              <w:jc w:val="center"/>
              <w:rPr>
                <w:rFonts w:ascii="Arial" w:eastAsia="Arial" w:hAnsi="Arial" w:cs="Arial"/>
                <w:color w:val="000000" w:themeColor="text1"/>
                <w:sz w:val="18"/>
                <w:szCs w:val="18"/>
              </w:rPr>
            </w:pPr>
            <w:r w:rsidRPr="004818C4">
              <w:rPr>
                <w:rFonts w:ascii="Arial" w:eastAsia="Arial" w:hAnsi="Arial" w:cs="Arial"/>
                <w:color w:val="000000" w:themeColor="text1"/>
                <w:sz w:val="18"/>
                <w:szCs w:val="18"/>
              </w:rPr>
              <w:t>54.48</w:t>
            </w:r>
          </w:p>
        </w:tc>
        <w:tc>
          <w:tcPr>
            <w:tcW w:w="227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240BBD5" w14:textId="77777777" w:rsidR="00464D98" w:rsidRPr="004818C4" w:rsidRDefault="00464D98" w:rsidP="00464D98">
            <w:pPr>
              <w:spacing w:after="0" w:line="240" w:lineRule="auto"/>
              <w:jc w:val="center"/>
              <w:rPr>
                <w:rFonts w:ascii="Arial" w:eastAsia="Arial" w:hAnsi="Arial" w:cs="Arial"/>
                <w:color w:val="000000" w:themeColor="text1"/>
                <w:sz w:val="18"/>
                <w:szCs w:val="18"/>
              </w:rPr>
            </w:pPr>
            <w:r w:rsidRPr="004818C4">
              <w:rPr>
                <w:rFonts w:ascii="Arial" w:eastAsia="Arial" w:hAnsi="Arial" w:cs="Arial"/>
                <w:color w:val="000000" w:themeColor="text1"/>
                <w:sz w:val="18"/>
                <w:szCs w:val="18"/>
              </w:rPr>
              <w:t>28.44</w:t>
            </w:r>
          </w:p>
        </w:tc>
      </w:tr>
      <w:tr w:rsidR="00464D98" w:rsidRPr="004F10DD" w14:paraId="0D914DBC" w14:textId="77777777" w:rsidTr="00464D98">
        <w:trPr>
          <w:trHeight w:val="222"/>
        </w:trPr>
        <w:tc>
          <w:tcPr>
            <w:tcW w:w="1598"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6A8F54A" w14:textId="77777777" w:rsidR="00464D98" w:rsidRPr="004818C4" w:rsidRDefault="00464D98" w:rsidP="00464D98">
            <w:pPr>
              <w:spacing w:after="0" w:line="240" w:lineRule="auto"/>
              <w:jc w:val="both"/>
              <w:rPr>
                <w:rFonts w:ascii="Arial" w:eastAsia="Arial" w:hAnsi="Arial" w:cs="Arial"/>
                <w:color w:val="000000" w:themeColor="text1"/>
                <w:sz w:val="18"/>
                <w:szCs w:val="18"/>
              </w:rPr>
            </w:pPr>
            <w:r w:rsidRPr="004818C4">
              <w:rPr>
                <w:rFonts w:ascii="Arial" w:eastAsia="Arial" w:hAnsi="Arial" w:cs="Arial"/>
                <w:color w:val="000000" w:themeColor="text1"/>
                <w:sz w:val="18"/>
                <w:szCs w:val="18"/>
              </w:rPr>
              <w:t>Lung</w:t>
            </w:r>
          </w:p>
        </w:tc>
        <w:tc>
          <w:tcPr>
            <w:tcW w:w="227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AD6DDCB" w14:textId="77777777" w:rsidR="00464D98" w:rsidRPr="004818C4" w:rsidRDefault="00464D98" w:rsidP="00464D98">
            <w:pPr>
              <w:spacing w:after="0" w:line="240" w:lineRule="auto"/>
              <w:jc w:val="center"/>
              <w:rPr>
                <w:rFonts w:ascii="Arial" w:eastAsia="Arial" w:hAnsi="Arial" w:cs="Arial"/>
                <w:color w:val="000000" w:themeColor="text1"/>
                <w:sz w:val="18"/>
                <w:szCs w:val="18"/>
              </w:rPr>
            </w:pPr>
            <w:r w:rsidRPr="004818C4">
              <w:rPr>
                <w:rFonts w:ascii="Arial" w:eastAsia="Arial" w:hAnsi="Arial" w:cs="Arial"/>
                <w:color w:val="000000" w:themeColor="text1"/>
                <w:sz w:val="18"/>
                <w:szCs w:val="18"/>
              </w:rPr>
              <w:t>233.2</w:t>
            </w:r>
          </w:p>
        </w:tc>
        <w:tc>
          <w:tcPr>
            <w:tcW w:w="227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0077A48" w14:textId="77777777" w:rsidR="00464D98" w:rsidRPr="004818C4" w:rsidRDefault="00464D98" w:rsidP="00464D98">
            <w:pPr>
              <w:spacing w:after="0" w:line="240" w:lineRule="auto"/>
              <w:jc w:val="center"/>
              <w:rPr>
                <w:rFonts w:ascii="Arial" w:eastAsia="Arial" w:hAnsi="Arial" w:cs="Arial"/>
                <w:color w:val="000000" w:themeColor="text1"/>
                <w:sz w:val="18"/>
                <w:szCs w:val="18"/>
              </w:rPr>
            </w:pPr>
            <w:r w:rsidRPr="004818C4">
              <w:rPr>
                <w:rFonts w:ascii="Arial" w:eastAsia="Arial" w:hAnsi="Arial" w:cs="Arial"/>
                <w:color w:val="000000" w:themeColor="text1"/>
                <w:sz w:val="18"/>
                <w:szCs w:val="18"/>
              </w:rPr>
              <w:t>34.15</w:t>
            </w:r>
          </w:p>
        </w:tc>
        <w:tc>
          <w:tcPr>
            <w:tcW w:w="227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9EAE535" w14:textId="77777777" w:rsidR="00464D98" w:rsidRPr="004818C4" w:rsidRDefault="00464D98" w:rsidP="00464D98">
            <w:pPr>
              <w:spacing w:after="0" w:line="240" w:lineRule="auto"/>
              <w:jc w:val="center"/>
              <w:rPr>
                <w:rFonts w:ascii="Arial" w:eastAsia="Arial" w:hAnsi="Arial" w:cs="Arial"/>
                <w:color w:val="000000" w:themeColor="text1"/>
                <w:sz w:val="18"/>
                <w:szCs w:val="18"/>
              </w:rPr>
            </w:pPr>
            <w:r w:rsidRPr="004818C4">
              <w:rPr>
                <w:rFonts w:ascii="Arial" w:eastAsia="Arial" w:hAnsi="Arial" w:cs="Arial"/>
                <w:color w:val="000000" w:themeColor="text1"/>
                <w:sz w:val="18"/>
                <w:szCs w:val="18"/>
              </w:rPr>
              <w:t>18.17</w:t>
            </w:r>
          </w:p>
        </w:tc>
        <w:tc>
          <w:tcPr>
            <w:tcW w:w="227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3682647" w14:textId="77777777" w:rsidR="00464D98" w:rsidRPr="004818C4" w:rsidRDefault="00464D98" w:rsidP="00464D98">
            <w:pPr>
              <w:spacing w:after="0" w:line="240" w:lineRule="auto"/>
              <w:jc w:val="center"/>
              <w:rPr>
                <w:rFonts w:ascii="Arial" w:eastAsia="Arial" w:hAnsi="Arial" w:cs="Arial"/>
                <w:color w:val="000000" w:themeColor="text1"/>
                <w:sz w:val="18"/>
                <w:szCs w:val="18"/>
              </w:rPr>
            </w:pPr>
            <w:r w:rsidRPr="004818C4">
              <w:rPr>
                <w:rFonts w:ascii="Arial" w:eastAsia="Arial" w:hAnsi="Arial" w:cs="Arial"/>
                <w:color w:val="000000" w:themeColor="text1"/>
                <w:sz w:val="18"/>
                <w:szCs w:val="18"/>
              </w:rPr>
              <w:t>9.81</w:t>
            </w:r>
          </w:p>
        </w:tc>
      </w:tr>
      <w:tr w:rsidR="00464D98" w:rsidRPr="004F10DD" w14:paraId="65E60F64" w14:textId="77777777" w:rsidTr="00464D98">
        <w:trPr>
          <w:trHeight w:val="222"/>
        </w:trPr>
        <w:tc>
          <w:tcPr>
            <w:tcW w:w="1598"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A5FD3E8" w14:textId="77777777" w:rsidR="00464D98" w:rsidRPr="004818C4" w:rsidRDefault="00464D98" w:rsidP="00464D98">
            <w:pPr>
              <w:spacing w:after="0" w:line="240" w:lineRule="auto"/>
              <w:jc w:val="both"/>
              <w:rPr>
                <w:rFonts w:ascii="Arial" w:eastAsia="Arial" w:hAnsi="Arial" w:cs="Arial"/>
                <w:color w:val="000000" w:themeColor="text1"/>
                <w:sz w:val="18"/>
                <w:szCs w:val="18"/>
              </w:rPr>
            </w:pPr>
            <w:r w:rsidRPr="004818C4">
              <w:rPr>
                <w:rFonts w:ascii="Arial" w:eastAsia="Arial" w:hAnsi="Arial" w:cs="Arial"/>
                <w:color w:val="000000" w:themeColor="text1"/>
                <w:sz w:val="18"/>
                <w:szCs w:val="18"/>
              </w:rPr>
              <w:t>Prostate</w:t>
            </w:r>
          </w:p>
        </w:tc>
        <w:tc>
          <w:tcPr>
            <w:tcW w:w="227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9511E01" w14:textId="77777777" w:rsidR="00464D98" w:rsidRPr="004818C4" w:rsidRDefault="00464D98" w:rsidP="00464D98">
            <w:pPr>
              <w:spacing w:after="0" w:line="240" w:lineRule="auto"/>
              <w:jc w:val="center"/>
              <w:rPr>
                <w:rFonts w:ascii="Arial" w:eastAsia="Arial" w:hAnsi="Arial" w:cs="Arial"/>
                <w:color w:val="000000" w:themeColor="text1"/>
                <w:sz w:val="18"/>
                <w:szCs w:val="18"/>
              </w:rPr>
            </w:pPr>
            <w:r w:rsidRPr="004818C4">
              <w:rPr>
                <w:rFonts w:ascii="Arial" w:eastAsia="Arial" w:hAnsi="Arial" w:cs="Arial"/>
                <w:color w:val="000000" w:themeColor="text1"/>
                <w:sz w:val="18"/>
                <w:szCs w:val="18"/>
              </w:rPr>
              <w:t>204.3</w:t>
            </w:r>
          </w:p>
        </w:tc>
        <w:tc>
          <w:tcPr>
            <w:tcW w:w="227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7F90B71" w14:textId="77777777" w:rsidR="00464D98" w:rsidRPr="004818C4" w:rsidRDefault="00464D98" w:rsidP="00464D98">
            <w:pPr>
              <w:spacing w:after="0" w:line="240" w:lineRule="auto"/>
              <w:jc w:val="center"/>
              <w:rPr>
                <w:rFonts w:ascii="Arial" w:eastAsia="Arial" w:hAnsi="Arial" w:cs="Arial"/>
                <w:color w:val="000000" w:themeColor="text1"/>
                <w:sz w:val="18"/>
                <w:szCs w:val="18"/>
              </w:rPr>
            </w:pPr>
            <w:r w:rsidRPr="004818C4">
              <w:rPr>
                <w:rFonts w:ascii="Arial" w:eastAsia="Arial" w:hAnsi="Arial" w:cs="Arial"/>
                <w:color w:val="000000" w:themeColor="text1"/>
                <w:sz w:val="18"/>
                <w:szCs w:val="18"/>
              </w:rPr>
              <w:t>29.16</w:t>
            </w:r>
          </w:p>
        </w:tc>
        <w:tc>
          <w:tcPr>
            <w:tcW w:w="227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838CA49" w14:textId="77777777" w:rsidR="00464D98" w:rsidRPr="004818C4" w:rsidRDefault="00464D98" w:rsidP="00464D98">
            <w:pPr>
              <w:spacing w:after="0" w:line="240" w:lineRule="auto"/>
              <w:jc w:val="center"/>
              <w:rPr>
                <w:rFonts w:ascii="Arial" w:eastAsia="Arial" w:hAnsi="Arial" w:cs="Arial"/>
                <w:color w:val="000000" w:themeColor="text1"/>
                <w:sz w:val="18"/>
                <w:szCs w:val="18"/>
              </w:rPr>
            </w:pPr>
            <w:r w:rsidRPr="004818C4">
              <w:rPr>
                <w:rFonts w:ascii="Arial" w:eastAsia="Arial" w:hAnsi="Arial" w:cs="Arial"/>
                <w:color w:val="000000" w:themeColor="text1"/>
                <w:sz w:val="18"/>
                <w:szCs w:val="18"/>
              </w:rPr>
              <w:t>12.73</w:t>
            </w:r>
          </w:p>
        </w:tc>
        <w:tc>
          <w:tcPr>
            <w:tcW w:w="227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5B5435D" w14:textId="77777777" w:rsidR="00464D98" w:rsidRPr="004818C4" w:rsidRDefault="00464D98" w:rsidP="00464D98">
            <w:pPr>
              <w:spacing w:after="0" w:line="240" w:lineRule="auto"/>
              <w:jc w:val="center"/>
              <w:rPr>
                <w:rFonts w:ascii="Arial" w:eastAsia="Arial" w:hAnsi="Arial" w:cs="Arial"/>
                <w:color w:val="000000" w:themeColor="text1"/>
                <w:sz w:val="18"/>
                <w:szCs w:val="18"/>
              </w:rPr>
            </w:pPr>
            <w:r w:rsidRPr="004818C4">
              <w:rPr>
                <w:rFonts w:ascii="Arial" w:eastAsia="Arial" w:hAnsi="Arial" w:cs="Arial"/>
                <w:color w:val="000000" w:themeColor="text1"/>
                <w:sz w:val="18"/>
                <w:szCs w:val="18"/>
              </w:rPr>
              <w:t>7.58</w:t>
            </w:r>
          </w:p>
        </w:tc>
      </w:tr>
      <w:tr w:rsidR="00464D98" w:rsidRPr="004F10DD" w14:paraId="78499458" w14:textId="77777777" w:rsidTr="00464D98">
        <w:trPr>
          <w:trHeight w:val="222"/>
        </w:trPr>
        <w:tc>
          <w:tcPr>
            <w:tcW w:w="10699" w:type="dxa"/>
            <w:gridSpan w:val="5"/>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80" w:type="dxa"/>
              <w:left w:w="80" w:type="dxa"/>
              <w:bottom w:w="80" w:type="dxa"/>
              <w:right w:w="80" w:type="dxa"/>
            </w:tcMar>
            <w:vAlign w:val="center"/>
          </w:tcPr>
          <w:p w14:paraId="743D8CA5" w14:textId="23D74926" w:rsidR="00464D98" w:rsidRPr="004818C4" w:rsidRDefault="00464D98" w:rsidP="00464D98">
            <w:pPr>
              <w:spacing w:after="0" w:line="240" w:lineRule="auto"/>
              <w:rPr>
                <w:rFonts w:ascii="Arial" w:eastAsia="Arial" w:hAnsi="Arial" w:cs="Arial"/>
                <w:color w:val="000000" w:themeColor="text1"/>
                <w:sz w:val="18"/>
                <w:szCs w:val="18"/>
              </w:rPr>
            </w:pPr>
            <w:r>
              <w:rPr>
                <w:rFonts w:ascii="Arial" w:eastAsia="Arial" w:hAnsi="Arial" w:cs="Arial"/>
                <w:color w:val="000000" w:themeColor="text1"/>
                <w:sz w:val="18"/>
                <w:szCs w:val="18"/>
              </w:rPr>
              <w:t>Excluding hypermutators (n = 114)</w:t>
            </w:r>
          </w:p>
        </w:tc>
      </w:tr>
      <w:tr w:rsidR="00464D98" w:rsidRPr="004F10DD" w14:paraId="0EC93914" w14:textId="77777777" w:rsidTr="00464D98">
        <w:trPr>
          <w:trHeight w:val="222"/>
        </w:trPr>
        <w:tc>
          <w:tcPr>
            <w:tcW w:w="1598"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D83ABBF" w14:textId="5A0C0368" w:rsidR="00464D98" w:rsidRPr="004818C4" w:rsidRDefault="00464D98" w:rsidP="00464D98">
            <w:pPr>
              <w:spacing w:after="0" w:line="240" w:lineRule="auto"/>
              <w:jc w:val="both"/>
              <w:rPr>
                <w:rFonts w:ascii="Arial" w:eastAsia="Arial" w:hAnsi="Arial" w:cs="Arial"/>
                <w:color w:val="000000" w:themeColor="text1"/>
                <w:sz w:val="18"/>
                <w:szCs w:val="18"/>
              </w:rPr>
            </w:pPr>
            <w:r w:rsidRPr="00260CB3">
              <w:rPr>
                <w:rFonts w:ascii="Arial" w:eastAsia="Arial" w:hAnsi="Arial" w:cs="Arial"/>
                <w:color w:val="000000" w:themeColor="text1"/>
                <w:sz w:val="18"/>
                <w:szCs w:val="18"/>
              </w:rPr>
              <w:t>Breast</w:t>
            </w:r>
          </w:p>
        </w:tc>
        <w:tc>
          <w:tcPr>
            <w:tcW w:w="227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F6094C8" w14:textId="19EB978F" w:rsidR="00464D98" w:rsidRPr="004818C4" w:rsidRDefault="00464D98" w:rsidP="00464D98">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191.3</w:t>
            </w:r>
          </w:p>
        </w:tc>
        <w:tc>
          <w:tcPr>
            <w:tcW w:w="227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73880B1" w14:textId="7E21F634" w:rsidR="00464D98" w:rsidRPr="004818C4" w:rsidRDefault="00464D98" w:rsidP="00464D98">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23.28</w:t>
            </w:r>
          </w:p>
        </w:tc>
        <w:tc>
          <w:tcPr>
            <w:tcW w:w="227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DADDD71" w14:textId="77EF1E00" w:rsidR="00464D98" w:rsidRPr="004818C4" w:rsidRDefault="00464D98" w:rsidP="00464D98">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9.91</w:t>
            </w:r>
          </w:p>
        </w:tc>
        <w:tc>
          <w:tcPr>
            <w:tcW w:w="227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2151B68" w14:textId="2B5EE29B" w:rsidR="00464D98" w:rsidRPr="004818C4" w:rsidRDefault="00464D98" w:rsidP="00464D98">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5.7</w:t>
            </w:r>
          </w:p>
        </w:tc>
      </w:tr>
      <w:tr w:rsidR="00464D98" w:rsidRPr="004F10DD" w14:paraId="241B9507" w14:textId="77777777" w:rsidTr="00464D98">
        <w:trPr>
          <w:trHeight w:val="222"/>
        </w:trPr>
        <w:tc>
          <w:tcPr>
            <w:tcW w:w="1598"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17E56D8" w14:textId="722830D8" w:rsidR="00464D98" w:rsidRPr="004818C4" w:rsidRDefault="00464D98" w:rsidP="00464D98">
            <w:pPr>
              <w:spacing w:after="0" w:line="240" w:lineRule="auto"/>
              <w:jc w:val="both"/>
              <w:rPr>
                <w:rFonts w:ascii="Arial" w:eastAsia="Arial" w:hAnsi="Arial" w:cs="Arial"/>
                <w:color w:val="000000" w:themeColor="text1"/>
                <w:sz w:val="18"/>
                <w:szCs w:val="18"/>
              </w:rPr>
            </w:pPr>
            <w:r w:rsidRPr="00260CB3">
              <w:rPr>
                <w:rFonts w:ascii="Arial" w:eastAsia="Arial" w:hAnsi="Arial" w:cs="Arial"/>
                <w:color w:val="000000" w:themeColor="text1"/>
                <w:sz w:val="18"/>
                <w:szCs w:val="18"/>
              </w:rPr>
              <w:t>Lung</w:t>
            </w:r>
          </w:p>
        </w:tc>
        <w:tc>
          <w:tcPr>
            <w:tcW w:w="227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6D66740" w14:textId="0AE6B4D3" w:rsidR="00464D98" w:rsidRPr="004818C4" w:rsidRDefault="00464D98" w:rsidP="00464D98">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233.2</w:t>
            </w:r>
          </w:p>
        </w:tc>
        <w:tc>
          <w:tcPr>
            <w:tcW w:w="227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A43C05D" w14:textId="4FB3BAEC" w:rsidR="00464D98" w:rsidRPr="004818C4" w:rsidRDefault="00464D98" w:rsidP="00464D98">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34.15</w:t>
            </w:r>
          </w:p>
        </w:tc>
        <w:tc>
          <w:tcPr>
            <w:tcW w:w="227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4379FE1" w14:textId="3D16D962" w:rsidR="00464D98" w:rsidRPr="004818C4" w:rsidRDefault="00464D98" w:rsidP="00464D98">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18.17</w:t>
            </w:r>
          </w:p>
        </w:tc>
        <w:tc>
          <w:tcPr>
            <w:tcW w:w="227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4FD4A64" w14:textId="309E62CA" w:rsidR="00464D98" w:rsidRPr="004818C4" w:rsidRDefault="00464D98" w:rsidP="00464D98">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9.81</w:t>
            </w:r>
          </w:p>
        </w:tc>
      </w:tr>
      <w:tr w:rsidR="00464D98" w:rsidRPr="004F10DD" w14:paraId="356265EA" w14:textId="77777777" w:rsidTr="00464D98">
        <w:trPr>
          <w:trHeight w:val="222"/>
        </w:trPr>
        <w:tc>
          <w:tcPr>
            <w:tcW w:w="1598"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C5D62FB" w14:textId="47409F39" w:rsidR="00464D98" w:rsidRPr="004818C4" w:rsidRDefault="00464D98" w:rsidP="00464D98">
            <w:pPr>
              <w:spacing w:after="0" w:line="240" w:lineRule="auto"/>
              <w:jc w:val="both"/>
              <w:rPr>
                <w:rFonts w:ascii="Arial" w:eastAsia="Arial" w:hAnsi="Arial" w:cs="Arial"/>
                <w:color w:val="000000" w:themeColor="text1"/>
                <w:sz w:val="18"/>
                <w:szCs w:val="18"/>
              </w:rPr>
            </w:pPr>
            <w:r w:rsidRPr="00260CB3">
              <w:rPr>
                <w:rFonts w:ascii="Arial" w:eastAsia="Arial" w:hAnsi="Arial" w:cs="Arial"/>
                <w:color w:val="000000" w:themeColor="text1"/>
                <w:sz w:val="18"/>
                <w:szCs w:val="18"/>
              </w:rPr>
              <w:t>Prostate</w:t>
            </w:r>
          </w:p>
        </w:tc>
        <w:tc>
          <w:tcPr>
            <w:tcW w:w="227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5AB1213" w14:textId="15291E42" w:rsidR="00464D98" w:rsidRPr="004818C4" w:rsidRDefault="00464D98" w:rsidP="00464D98">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201.3</w:t>
            </w:r>
          </w:p>
        </w:tc>
        <w:tc>
          <w:tcPr>
            <w:tcW w:w="227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EE1230A" w14:textId="657A8791" w:rsidR="00464D98" w:rsidRPr="004818C4" w:rsidRDefault="00464D98" w:rsidP="00464D98">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28.09</w:t>
            </w:r>
          </w:p>
        </w:tc>
        <w:tc>
          <w:tcPr>
            <w:tcW w:w="227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E0A230D" w14:textId="28AFAB5B" w:rsidR="00464D98" w:rsidRPr="004818C4" w:rsidRDefault="00464D98" w:rsidP="00464D98">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11.85</w:t>
            </w:r>
          </w:p>
        </w:tc>
        <w:tc>
          <w:tcPr>
            <w:tcW w:w="227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5EFA38E" w14:textId="764D8830" w:rsidR="00464D98" w:rsidRPr="004818C4" w:rsidRDefault="00464D98" w:rsidP="00464D98">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7.02</w:t>
            </w:r>
          </w:p>
        </w:tc>
      </w:tr>
    </w:tbl>
    <w:p w14:paraId="4B27CF5B" w14:textId="48070AFB" w:rsidR="00F21577" w:rsidRPr="004818C4" w:rsidRDefault="00F21577">
      <w:pPr>
        <w:rPr>
          <w:rFonts w:ascii="Arial" w:eastAsia="Arial" w:hAnsi="Arial" w:cs="Arial"/>
          <w:color w:val="0033CC"/>
        </w:rPr>
      </w:pPr>
      <w:r w:rsidRPr="004818C4">
        <w:rPr>
          <w:rFonts w:ascii="Arial" w:eastAsia="Arial" w:hAnsi="Arial" w:cs="Arial"/>
          <w:color w:val="0033CC"/>
        </w:rPr>
        <w:br w:type="page"/>
      </w:r>
    </w:p>
    <w:p w14:paraId="5E7D9C55" w14:textId="0A37ABC6" w:rsidR="003E539F" w:rsidRPr="004818C4" w:rsidRDefault="00816557" w:rsidP="00212D50">
      <w:pPr>
        <w:spacing w:after="0" w:line="240" w:lineRule="auto"/>
        <w:rPr>
          <w:rFonts w:ascii="Arial" w:eastAsia="Arial" w:hAnsi="Arial" w:cs="Arial"/>
          <w:color w:val="0033CC"/>
          <w:sz w:val="20"/>
          <w:szCs w:val="20"/>
        </w:rPr>
      </w:pPr>
      <w:r w:rsidRPr="004818C4">
        <w:rPr>
          <w:rFonts w:ascii="Arial" w:eastAsia="Arial" w:hAnsi="Arial" w:cs="Arial"/>
          <w:b/>
          <w:color w:val="0033CC"/>
          <w:sz w:val="20"/>
          <w:szCs w:val="20"/>
        </w:rPr>
        <w:lastRenderedPageBreak/>
        <w:t xml:space="preserve">Response to Reviewers </w:t>
      </w:r>
      <w:r w:rsidR="003E539F" w:rsidRPr="004818C4">
        <w:rPr>
          <w:rFonts w:ascii="Arial" w:eastAsia="Arial" w:hAnsi="Arial" w:cs="Arial"/>
          <w:b/>
          <w:color w:val="0033CC"/>
          <w:sz w:val="20"/>
          <w:szCs w:val="20"/>
        </w:rPr>
        <w:t xml:space="preserve">Table </w:t>
      </w:r>
      <w:r w:rsidR="00464D98">
        <w:rPr>
          <w:rFonts w:ascii="Arial" w:eastAsia="Arial" w:hAnsi="Arial" w:cs="Arial"/>
          <w:b/>
          <w:color w:val="0033CC"/>
          <w:sz w:val="20"/>
          <w:szCs w:val="20"/>
        </w:rPr>
        <w:t>4</w:t>
      </w:r>
      <w:r w:rsidR="004703C3" w:rsidRPr="004818C4">
        <w:rPr>
          <w:rFonts w:ascii="Arial" w:eastAsia="Arial" w:hAnsi="Arial" w:cs="Arial"/>
          <w:b/>
          <w:color w:val="0033CC"/>
          <w:sz w:val="20"/>
          <w:szCs w:val="20"/>
        </w:rPr>
        <w:t xml:space="preserve"> (</w:t>
      </w:r>
      <w:r w:rsidR="004703C3" w:rsidRPr="00260CB3">
        <w:rPr>
          <w:rFonts w:ascii="Arial" w:eastAsia="Arial" w:hAnsi="Arial" w:cs="Arial"/>
          <w:b/>
          <w:color w:val="0033CC"/>
          <w:sz w:val="20"/>
          <w:szCs w:val="20"/>
          <w:highlight w:val="yellow"/>
        </w:rPr>
        <w:t xml:space="preserve">Supplementary Table </w:t>
      </w:r>
      <w:r w:rsidR="009B1027">
        <w:rPr>
          <w:rFonts w:ascii="Arial" w:eastAsia="Arial" w:hAnsi="Arial" w:cs="Arial"/>
          <w:b/>
          <w:color w:val="0033CC"/>
          <w:sz w:val="20"/>
          <w:szCs w:val="20"/>
          <w:highlight w:val="yellow"/>
        </w:rPr>
        <w:t>RR4</w:t>
      </w:r>
      <w:r w:rsidR="007D0EAE" w:rsidRPr="004818C4">
        <w:rPr>
          <w:rFonts w:ascii="Arial" w:eastAsia="Arial" w:hAnsi="Arial" w:cs="Arial"/>
          <w:b/>
          <w:color w:val="0033CC"/>
          <w:sz w:val="20"/>
          <w:szCs w:val="20"/>
        </w:rPr>
        <w:t xml:space="preserve"> of the revised manuscrip</w:t>
      </w:r>
      <w:r w:rsidR="00260CB3">
        <w:rPr>
          <w:rFonts w:ascii="Arial" w:eastAsia="Arial" w:hAnsi="Arial" w:cs="Arial"/>
          <w:b/>
          <w:color w:val="0033CC"/>
          <w:sz w:val="20"/>
          <w:szCs w:val="20"/>
        </w:rPr>
        <w:t>t</w:t>
      </w:r>
      <w:r w:rsidR="004703C3" w:rsidRPr="004818C4">
        <w:rPr>
          <w:rFonts w:ascii="Arial" w:eastAsia="Arial" w:hAnsi="Arial" w:cs="Arial"/>
          <w:b/>
          <w:color w:val="0033CC"/>
          <w:sz w:val="20"/>
          <w:szCs w:val="20"/>
        </w:rPr>
        <w:t>)</w:t>
      </w:r>
      <w:r w:rsidR="003E539F" w:rsidRPr="004818C4">
        <w:rPr>
          <w:rFonts w:ascii="Arial" w:eastAsia="Arial" w:hAnsi="Arial" w:cs="Arial"/>
          <w:color w:val="0033CC"/>
          <w:sz w:val="20"/>
          <w:szCs w:val="20"/>
        </w:rPr>
        <w:t>: Positive percent agreement of biopsy-matched variants in cfDNA</w:t>
      </w:r>
      <w:r w:rsidR="007D0EAE" w:rsidRPr="004818C4">
        <w:rPr>
          <w:rFonts w:ascii="Arial" w:eastAsia="Arial" w:hAnsi="Arial" w:cs="Arial"/>
          <w:color w:val="0033CC"/>
          <w:sz w:val="20"/>
          <w:szCs w:val="20"/>
        </w:rPr>
        <w:t>.</w:t>
      </w:r>
    </w:p>
    <w:tbl>
      <w:tblPr>
        <w:tblStyle w:val="a3"/>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4"/>
        <w:gridCol w:w="2267"/>
        <w:gridCol w:w="2266"/>
        <w:gridCol w:w="2266"/>
        <w:gridCol w:w="2266"/>
      </w:tblGrid>
      <w:tr w:rsidR="003E539F" w:rsidRPr="004F10DD" w14:paraId="4ECC6202" w14:textId="77777777" w:rsidTr="00464D98">
        <w:trPr>
          <w:trHeight w:val="584"/>
        </w:trPr>
        <w:tc>
          <w:tcPr>
            <w:tcW w:w="163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13E34498" w14:textId="77777777" w:rsidR="003E539F" w:rsidRPr="00260CB3" w:rsidRDefault="003E539F" w:rsidP="00A7225E">
            <w:pPr>
              <w:spacing w:after="0" w:line="240" w:lineRule="auto"/>
              <w:jc w:val="both"/>
              <w:rPr>
                <w:rFonts w:ascii="Arial" w:eastAsia="Arial" w:hAnsi="Arial" w:cs="Arial"/>
                <w:color w:val="FFFFFF" w:themeColor="background1"/>
                <w:sz w:val="18"/>
                <w:szCs w:val="18"/>
              </w:rPr>
            </w:pPr>
            <w:r w:rsidRPr="00260CB3">
              <w:rPr>
                <w:rFonts w:ascii="Arial" w:eastAsia="Arial" w:hAnsi="Arial" w:cs="Arial"/>
                <w:color w:val="FFFFFF" w:themeColor="background1"/>
                <w:sz w:val="18"/>
                <w:szCs w:val="18"/>
              </w:rPr>
              <w:t>Cohort</w:t>
            </w:r>
          </w:p>
        </w:tc>
        <w:tc>
          <w:tcPr>
            <w:tcW w:w="2267"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10CB3B49" w14:textId="77777777" w:rsidR="003E539F" w:rsidRPr="00260CB3" w:rsidRDefault="003E539F" w:rsidP="00212D50">
            <w:pPr>
              <w:spacing w:after="0" w:line="240" w:lineRule="auto"/>
              <w:jc w:val="center"/>
              <w:rPr>
                <w:rFonts w:ascii="Arial" w:eastAsia="Arial" w:hAnsi="Arial" w:cs="Arial"/>
                <w:color w:val="FFFFFF" w:themeColor="background1"/>
                <w:sz w:val="18"/>
                <w:szCs w:val="18"/>
              </w:rPr>
            </w:pPr>
            <w:r w:rsidRPr="00260CB3">
              <w:rPr>
                <w:rFonts w:ascii="Arial" w:eastAsia="Arial" w:hAnsi="Arial" w:cs="Arial"/>
                <w:color w:val="FFFFFF" w:themeColor="background1"/>
                <w:sz w:val="18"/>
                <w:szCs w:val="18"/>
              </w:rPr>
              <w:t>Candidate SNVs</w:t>
            </w:r>
          </w:p>
        </w:tc>
        <w:tc>
          <w:tcPr>
            <w:tcW w:w="2266"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5FAE1E9C" w14:textId="77777777" w:rsidR="003E539F" w:rsidRPr="00260CB3" w:rsidRDefault="003E539F" w:rsidP="00212D50">
            <w:pPr>
              <w:spacing w:after="0" w:line="240" w:lineRule="auto"/>
              <w:jc w:val="center"/>
              <w:rPr>
                <w:rFonts w:ascii="Arial" w:eastAsia="Arial" w:hAnsi="Arial" w:cs="Arial"/>
                <w:color w:val="FFFFFF" w:themeColor="background1"/>
                <w:sz w:val="18"/>
                <w:szCs w:val="18"/>
              </w:rPr>
            </w:pPr>
            <w:r w:rsidRPr="00260CB3">
              <w:rPr>
                <w:rFonts w:ascii="Arial" w:eastAsia="Arial Unicode MS" w:hAnsi="Arial" w:cs="Arial"/>
                <w:color w:val="FFFFFF" w:themeColor="background1"/>
                <w:sz w:val="18"/>
                <w:szCs w:val="18"/>
              </w:rPr>
              <w:t xml:space="preserve">cfDNA SNVs </w:t>
            </w:r>
            <w:r w:rsidRPr="00260CB3">
              <w:rPr>
                <w:rFonts w:ascii="Arial" w:eastAsia="Arial Unicode MS" w:hAnsi="Arial" w:cs="Arial" w:hint="eastAsia"/>
                <w:color w:val="FFFFFF" w:themeColor="background1"/>
                <w:sz w:val="18"/>
                <w:szCs w:val="18"/>
              </w:rPr>
              <w:t>≥</w:t>
            </w:r>
            <w:r w:rsidRPr="00260CB3">
              <w:rPr>
                <w:rFonts w:ascii="Arial" w:eastAsia="Arial Unicode MS" w:hAnsi="Arial" w:cs="Arial"/>
                <w:color w:val="FFFFFF" w:themeColor="background1"/>
                <w:sz w:val="18"/>
                <w:szCs w:val="18"/>
              </w:rPr>
              <w:t xml:space="preserve"> </w:t>
            </w:r>
            <m:oMath>
              <m:sSub>
                <m:sSubPr>
                  <m:ctrlPr>
                    <w:rPr>
                      <w:rFonts w:ascii="Cambria Math" w:eastAsia="Arial" w:hAnsi="Cambria Math" w:cs="Arial"/>
                      <w:color w:val="FFFFFF" w:themeColor="background1"/>
                      <w:sz w:val="18"/>
                      <w:szCs w:val="18"/>
                    </w:rPr>
                  </m:ctrlPr>
                </m:sSubPr>
                <m:e>
                  <m:r>
                    <w:rPr>
                      <w:rFonts w:ascii="Cambria Math" w:eastAsia="Arial" w:hAnsi="Cambria Math" w:cs="Arial"/>
                      <w:color w:val="FFFFFF" w:themeColor="background1"/>
                      <w:sz w:val="18"/>
                      <w:szCs w:val="18"/>
                    </w:rPr>
                    <m:t>Q</m:t>
                  </m:r>
                </m:e>
                <m:sub>
                  <m:r>
                    <w:rPr>
                      <w:rFonts w:ascii="Cambria Math" w:eastAsia="Arial" w:hAnsi="Cambria Math" w:cs="Arial"/>
                      <w:color w:val="FFFFFF" w:themeColor="background1"/>
                      <w:sz w:val="18"/>
                      <w:szCs w:val="18"/>
                    </w:rPr>
                    <m:t>60</m:t>
                  </m:r>
                </m:sub>
              </m:sSub>
            </m:oMath>
          </w:p>
        </w:tc>
        <w:tc>
          <w:tcPr>
            <w:tcW w:w="2266"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35D91E44" w14:textId="77777777" w:rsidR="003E539F" w:rsidRPr="00260CB3" w:rsidRDefault="003E539F" w:rsidP="00212D50">
            <w:pPr>
              <w:spacing w:after="0" w:line="240" w:lineRule="auto"/>
              <w:jc w:val="center"/>
              <w:rPr>
                <w:rFonts w:ascii="Arial" w:eastAsia="Arial" w:hAnsi="Arial" w:cs="Arial"/>
                <w:color w:val="FFFFFF" w:themeColor="background1"/>
                <w:sz w:val="18"/>
                <w:szCs w:val="18"/>
              </w:rPr>
            </w:pPr>
            <w:r w:rsidRPr="00260CB3">
              <w:rPr>
                <w:rFonts w:ascii="Arial" w:eastAsia="Arial Unicode MS" w:hAnsi="Arial" w:cs="Arial"/>
                <w:color w:val="FFFFFF" w:themeColor="background1"/>
                <w:sz w:val="18"/>
                <w:szCs w:val="18"/>
              </w:rPr>
              <w:t xml:space="preserve">cfDNA SNVs </w:t>
            </w:r>
            <w:r w:rsidRPr="00260CB3">
              <w:rPr>
                <w:rFonts w:ascii="Arial" w:eastAsia="Arial Unicode MS" w:hAnsi="Arial" w:cs="Arial" w:hint="eastAsia"/>
                <w:color w:val="FFFFFF" w:themeColor="background1"/>
                <w:sz w:val="18"/>
                <w:szCs w:val="18"/>
              </w:rPr>
              <w:t>≥</w:t>
            </w:r>
            <w:r w:rsidRPr="00260CB3">
              <w:rPr>
                <w:rFonts w:ascii="Arial" w:eastAsia="Arial Unicode MS" w:hAnsi="Arial" w:cs="Arial"/>
                <w:color w:val="FFFFFF" w:themeColor="background1"/>
                <w:sz w:val="18"/>
                <w:szCs w:val="18"/>
              </w:rPr>
              <w:t xml:space="preserve"> </w:t>
            </w:r>
            <m:oMath>
              <m:sSub>
                <m:sSubPr>
                  <m:ctrlPr>
                    <w:rPr>
                      <w:rFonts w:ascii="Cambria Math" w:eastAsia="Arial" w:hAnsi="Cambria Math" w:cs="Arial"/>
                      <w:color w:val="FFFFFF" w:themeColor="background1"/>
                      <w:sz w:val="18"/>
                      <w:szCs w:val="18"/>
                    </w:rPr>
                  </m:ctrlPr>
                </m:sSubPr>
                <m:e>
                  <m:r>
                    <w:rPr>
                      <w:rFonts w:ascii="Cambria Math" w:eastAsia="Arial" w:hAnsi="Cambria Math" w:cs="Arial"/>
                      <w:color w:val="FFFFFF" w:themeColor="background1"/>
                      <w:sz w:val="18"/>
                      <w:szCs w:val="18"/>
                    </w:rPr>
                    <m:t>Q</m:t>
                  </m:r>
                </m:e>
                <m:sub>
                  <m:r>
                    <w:rPr>
                      <w:rFonts w:ascii="Cambria Math" w:eastAsia="Arial" w:hAnsi="Cambria Math" w:cs="Arial"/>
                      <w:color w:val="FFFFFF" w:themeColor="background1"/>
                      <w:sz w:val="18"/>
                      <w:szCs w:val="18"/>
                    </w:rPr>
                    <m:t>60</m:t>
                  </m:r>
                </m:sub>
              </m:sSub>
            </m:oMath>
            <w:r w:rsidRPr="00260CB3">
              <w:rPr>
                <w:rFonts w:ascii="Arial" w:eastAsia="Arial" w:hAnsi="Arial" w:cs="Arial"/>
                <w:color w:val="FFFFFF" w:themeColor="background1"/>
                <w:sz w:val="18"/>
                <w:szCs w:val="18"/>
              </w:rPr>
              <w:t xml:space="preserve"> WBC-filtered</w:t>
            </w:r>
          </w:p>
        </w:tc>
        <w:tc>
          <w:tcPr>
            <w:tcW w:w="2266"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656AD724" w14:textId="77777777" w:rsidR="003E539F" w:rsidRPr="00260CB3" w:rsidRDefault="003E539F" w:rsidP="00212D50">
            <w:pPr>
              <w:spacing w:after="0" w:line="240" w:lineRule="auto"/>
              <w:jc w:val="center"/>
              <w:rPr>
                <w:rFonts w:ascii="Arial" w:eastAsia="Arial" w:hAnsi="Arial" w:cs="Arial"/>
                <w:color w:val="FFFFFF" w:themeColor="background1"/>
                <w:sz w:val="18"/>
                <w:szCs w:val="18"/>
              </w:rPr>
            </w:pPr>
            <w:r w:rsidRPr="00260CB3">
              <w:rPr>
                <w:rFonts w:ascii="Arial" w:eastAsia="Arial Unicode MS" w:hAnsi="Arial" w:cs="Arial"/>
                <w:color w:val="FFFFFF" w:themeColor="background1"/>
                <w:sz w:val="18"/>
                <w:szCs w:val="18"/>
              </w:rPr>
              <w:t xml:space="preserve">Non-synonymous cfDNA SNVs </w:t>
            </w:r>
            <w:r w:rsidRPr="00260CB3">
              <w:rPr>
                <w:rFonts w:ascii="Arial" w:eastAsia="Arial Unicode MS" w:hAnsi="Arial" w:cs="Arial" w:hint="eastAsia"/>
                <w:color w:val="FFFFFF" w:themeColor="background1"/>
                <w:sz w:val="18"/>
                <w:szCs w:val="18"/>
              </w:rPr>
              <w:t>≥</w:t>
            </w:r>
            <w:r w:rsidRPr="00260CB3">
              <w:rPr>
                <w:rFonts w:ascii="Arial" w:eastAsia="Arial Unicode MS" w:hAnsi="Arial" w:cs="Arial"/>
                <w:color w:val="FFFFFF" w:themeColor="background1"/>
                <w:sz w:val="18"/>
                <w:szCs w:val="18"/>
              </w:rPr>
              <w:t xml:space="preserve"> </w:t>
            </w:r>
            <m:oMath>
              <m:sSub>
                <m:sSubPr>
                  <m:ctrlPr>
                    <w:rPr>
                      <w:rFonts w:ascii="Cambria Math" w:eastAsia="Arial" w:hAnsi="Cambria Math" w:cs="Arial"/>
                      <w:color w:val="FFFFFF" w:themeColor="background1"/>
                      <w:sz w:val="18"/>
                      <w:szCs w:val="18"/>
                    </w:rPr>
                  </m:ctrlPr>
                </m:sSubPr>
                <m:e>
                  <m:r>
                    <w:rPr>
                      <w:rFonts w:ascii="Cambria Math" w:eastAsia="Arial" w:hAnsi="Cambria Math" w:cs="Arial"/>
                      <w:color w:val="FFFFFF" w:themeColor="background1"/>
                      <w:sz w:val="18"/>
                      <w:szCs w:val="18"/>
                    </w:rPr>
                    <m:t>Q</m:t>
                  </m:r>
                </m:e>
                <m:sub>
                  <m:r>
                    <w:rPr>
                      <w:rFonts w:ascii="Cambria Math" w:eastAsia="Arial" w:hAnsi="Cambria Math" w:cs="Arial"/>
                      <w:color w:val="FFFFFF" w:themeColor="background1"/>
                      <w:sz w:val="18"/>
                      <w:szCs w:val="18"/>
                    </w:rPr>
                    <m:t>60</m:t>
                  </m:r>
                </m:sub>
              </m:sSub>
            </m:oMath>
            <w:r w:rsidRPr="00260CB3">
              <w:rPr>
                <w:rFonts w:ascii="Arial" w:eastAsia="Arial" w:hAnsi="Arial" w:cs="Arial"/>
                <w:color w:val="FFFFFF" w:themeColor="background1"/>
                <w:sz w:val="18"/>
                <w:szCs w:val="18"/>
              </w:rPr>
              <w:t xml:space="preserve"> WBC-filtered</w:t>
            </w:r>
          </w:p>
        </w:tc>
      </w:tr>
      <w:tr w:rsidR="00464D98" w:rsidRPr="004F10DD" w14:paraId="02A0ED7E" w14:textId="77777777" w:rsidTr="00464D98">
        <w:trPr>
          <w:trHeight w:val="144"/>
        </w:trPr>
        <w:tc>
          <w:tcPr>
            <w:tcW w:w="10699" w:type="dxa"/>
            <w:gridSpan w:val="5"/>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80" w:type="dxa"/>
              <w:left w:w="80" w:type="dxa"/>
              <w:bottom w:w="80" w:type="dxa"/>
              <w:right w:w="80" w:type="dxa"/>
            </w:tcMar>
            <w:vAlign w:val="center"/>
          </w:tcPr>
          <w:p w14:paraId="383C76A8" w14:textId="68D6B6B1" w:rsidR="00464D98" w:rsidRPr="00260CB3" w:rsidRDefault="00464D98" w:rsidP="00464D98">
            <w:pPr>
              <w:spacing w:after="0" w:line="240" w:lineRule="auto"/>
              <w:rPr>
                <w:rFonts w:ascii="Arial" w:eastAsia="Arial" w:hAnsi="Arial" w:cs="Arial"/>
                <w:color w:val="000000" w:themeColor="text1"/>
                <w:sz w:val="18"/>
                <w:szCs w:val="18"/>
              </w:rPr>
            </w:pPr>
            <w:r>
              <w:rPr>
                <w:rFonts w:ascii="Arial" w:eastAsia="Arial" w:hAnsi="Arial" w:cs="Arial"/>
                <w:color w:val="000000" w:themeColor="text1"/>
                <w:sz w:val="18"/>
                <w:szCs w:val="18"/>
              </w:rPr>
              <w:t>All cancer cases (n = 124)</w:t>
            </w:r>
          </w:p>
        </w:tc>
      </w:tr>
      <w:tr w:rsidR="003E539F" w:rsidRPr="004F10DD" w14:paraId="4EAED0E0" w14:textId="77777777" w:rsidTr="00464D98">
        <w:trPr>
          <w:trHeight w:val="144"/>
        </w:trPr>
        <w:tc>
          <w:tcPr>
            <w:tcW w:w="163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1D8D014" w14:textId="77777777" w:rsidR="003E539F" w:rsidRPr="00260CB3" w:rsidRDefault="003E539F" w:rsidP="00A7225E">
            <w:pPr>
              <w:spacing w:after="0" w:line="240" w:lineRule="auto"/>
              <w:jc w:val="both"/>
              <w:rPr>
                <w:rFonts w:ascii="Arial" w:eastAsia="Arial" w:hAnsi="Arial" w:cs="Arial"/>
                <w:color w:val="000000" w:themeColor="text1"/>
                <w:sz w:val="18"/>
                <w:szCs w:val="18"/>
              </w:rPr>
            </w:pPr>
            <w:r w:rsidRPr="00260CB3">
              <w:rPr>
                <w:rFonts w:ascii="Arial" w:eastAsia="Arial" w:hAnsi="Arial" w:cs="Arial"/>
                <w:color w:val="000000" w:themeColor="text1"/>
                <w:sz w:val="18"/>
                <w:szCs w:val="18"/>
              </w:rPr>
              <w:t>Breast</w:t>
            </w:r>
          </w:p>
        </w:tc>
        <w:tc>
          <w:tcPr>
            <w:tcW w:w="2267"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5B35194" w14:textId="77777777" w:rsidR="003E539F" w:rsidRPr="00260CB3" w:rsidRDefault="003E539F" w:rsidP="00212D50">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0.84</w:t>
            </w:r>
          </w:p>
        </w:tc>
        <w:tc>
          <w:tcPr>
            <w:tcW w:w="226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B4D6B18" w14:textId="77777777" w:rsidR="003E539F" w:rsidRPr="00260CB3" w:rsidRDefault="003E539F" w:rsidP="00212D50">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0.84</w:t>
            </w:r>
          </w:p>
        </w:tc>
        <w:tc>
          <w:tcPr>
            <w:tcW w:w="226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4122068" w14:textId="77777777" w:rsidR="003E539F" w:rsidRPr="00260CB3" w:rsidRDefault="003E539F" w:rsidP="00212D50">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0.84</w:t>
            </w:r>
          </w:p>
        </w:tc>
        <w:tc>
          <w:tcPr>
            <w:tcW w:w="226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6720176" w14:textId="77777777" w:rsidR="003E539F" w:rsidRPr="00260CB3" w:rsidRDefault="003E539F" w:rsidP="00212D50">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0.84</w:t>
            </w:r>
          </w:p>
        </w:tc>
      </w:tr>
      <w:tr w:rsidR="003E539F" w:rsidRPr="004F10DD" w14:paraId="600ADBFB" w14:textId="77777777" w:rsidTr="00464D98">
        <w:trPr>
          <w:trHeight w:val="144"/>
        </w:trPr>
        <w:tc>
          <w:tcPr>
            <w:tcW w:w="163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3900661" w14:textId="77777777" w:rsidR="003E539F" w:rsidRPr="00260CB3" w:rsidRDefault="003E539F" w:rsidP="00A7225E">
            <w:pPr>
              <w:spacing w:after="0" w:line="240" w:lineRule="auto"/>
              <w:jc w:val="both"/>
              <w:rPr>
                <w:rFonts w:ascii="Arial" w:eastAsia="Arial" w:hAnsi="Arial" w:cs="Arial"/>
                <w:color w:val="000000" w:themeColor="text1"/>
                <w:sz w:val="18"/>
                <w:szCs w:val="18"/>
              </w:rPr>
            </w:pPr>
            <w:r w:rsidRPr="00260CB3">
              <w:rPr>
                <w:rFonts w:ascii="Arial" w:eastAsia="Arial" w:hAnsi="Arial" w:cs="Arial"/>
                <w:color w:val="000000" w:themeColor="text1"/>
                <w:sz w:val="18"/>
                <w:szCs w:val="18"/>
              </w:rPr>
              <w:t>Lung</w:t>
            </w:r>
          </w:p>
        </w:tc>
        <w:tc>
          <w:tcPr>
            <w:tcW w:w="2267"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7518B61" w14:textId="77777777" w:rsidR="003E539F" w:rsidRPr="00260CB3" w:rsidRDefault="003E539F" w:rsidP="00212D50">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0.79</w:t>
            </w:r>
          </w:p>
        </w:tc>
        <w:tc>
          <w:tcPr>
            <w:tcW w:w="226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E5D07C4" w14:textId="77777777" w:rsidR="003E539F" w:rsidRPr="00260CB3" w:rsidRDefault="003E539F" w:rsidP="00212D50">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0.73</w:t>
            </w:r>
          </w:p>
        </w:tc>
        <w:tc>
          <w:tcPr>
            <w:tcW w:w="226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1FFC9E4" w14:textId="77777777" w:rsidR="003E539F" w:rsidRPr="00260CB3" w:rsidRDefault="003E539F" w:rsidP="00212D50">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0.72</w:t>
            </w:r>
          </w:p>
        </w:tc>
        <w:tc>
          <w:tcPr>
            <w:tcW w:w="226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CF0E195" w14:textId="77777777" w:rsidR="003E539F" w:rsidRPr="00260CB3" w:rsidRDefault="003E539F" w:rsidP="00212D50">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0.72</w:t>
            </w:r>
          </w:p>
        </w:tc>
      </w:tr>
      <w:tr w:rsidR="003E539F" w:rsidRPr="004F10DD" w14:paraId="76723B71" w14:textId="77777777" w:rsidTr="00464D98">
        <w:trPr>
          <w:trHeight w:val="144"/>
        </w:trPr>
        <w:tc>
          <w:tcPr>
            <w:tcW w:w="163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BA617A2" w14:textId="77777777" w:rsidR="003E539F" w:rsidRPr="00260CB3" w:rsidRDefault="003E539F" w:rsidP="00A7225E">
            <w:pPr>
              <w:spacing w:after="0" w:line="240" w:lineRule="auto"/>
              <w:jc w:val="both"/>
              <w:rPr>
                <w:rFonts w:ascii="Arial" w:eastAsia="Arial" w:hAnsi="Arial" w:cs="Arial"/>
                <w:color w:val="000000" w:themeColor="text1"/>
                <w:sz w:val="18"/>
                <w:szCs w:val="18"/>
              </w:rPr>
            </w:pPr>
            <w:r w:rsidRPr="00260CB3">
              <w:rPr>
                <w:rFonts w:ascii="Arial" w:eastAsia="Arial" w:hAnsi="Arial" w:cs="Arial"/>
                <w:color w:val="000000" w:themeColor="text1"/>
                <w:sz w:val="18"/>
                <w:szCs w:val="18"/>
              </w:rPr>
              <w:t>Prostate</w:t>
            </w:r>
          </w:p>
        </w:tc>
        <w:tc>
          <w:tcPr>
            <w:tcW w:w="2267"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DE56776" w14:textId="77777777" w:rsidR="003E539F" w:rsidRPr="00260CB3" w:rsidRDefault="003E539F" w:rsidP="00212D50">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0.77</w:t>
            </w:r>
          </w:p>
        </w:tc>
        <w:tc>
          <w:tcPr>
            <w:tcW w:w="226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4BEE9E3" w14:textId="77777777" w:rsidR="003E539F" w:rsidRPr="00260CB3" w:rsidRDefault="003E539F" w:rsidP="00212D50">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0.76</w:t>
            </w:r>
          </w:p>
        </w:tc>
        <w:tc>
          <w:tcPr>
            <w:tcW w:w="226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B1FA95E" w14:textId="77777777" w:rsidR="003E539F" w:rsidRPr="00260CB3" w:rsidRDefault="003E539F" w:rsidP="00212D50">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0.74</w:t>
            </w:r>
          </w:p>
        </w:tc>
        <w:tc>
          <w:tcPr>
            <w:tcW w:w="226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8B15762" w14:textId="77777777" w:rsidR="003E539F" w:rsidRPr="00260CB3" w:rsidRDefault="003E539F" w:rsidP="00212D50">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0.74</w:t>
            </w:r>
          </w:p>
        </w:tc>
      </w:tr>
      <w:tr w:rsidR="00464D98" w:rsidRPr="004F10DD" w14:paraId="13173685" w14:textId="77777777" w:rsidTr="00464D98">
        <w:trPr>
          <w:trHeight w:val="144"/>
        </w:trPr>
        <w:tc>
          <w:tcPr>
            <w:tcW w:w="10699" w:type="dxa"/>
            <w:gridSpan w:val="5"/>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80" w:type="dxa"/>
              <w:left w:w="80" w:type="dxa"/>
              <w:bottom w:w="80" w:type="dxa"/>
              <w:right w:w="80" w:type="dxa"/>
            </w:tcMar>
            <w:vAlign w:val="center"/>
          </w:tcPr>
          <w:p w14:paraId="12DBBE10" w14:textId="31BF7DB9" w:rsidR="00464D98" w:rsidRPr="00260CB3" w:rsidRDefault="00464D98" w:rsidP="00464D98">
            <w:pPr>
              <w:spacing w:after="0" w:line="240" w:lineRule="auto"/>
              <w:rPr>
                <w:rFonts w:ascii="Arial" w:eastAsia="Arial" w:hAnsi="Arial" w:cs="Arial"/>
                <w:color w:val="000000" w:themeColor="text1"/>
                <w:sz w:val="18"/>
                <w:szCs w:val="18"/>
              </w:rPr>
            </w:pPr>
            <w:r>
              <w:rPr>
                <w:rFonts w:ascii="Arial" w:eastAsia="Arial" w:hAnsi="Arial" w:cs="Arial"/>
                <w:color w:val="000000" w:themeColor="text1"/>
                <w:sz w:val="18"/>
                <w:szCs w:val="18"/>
              </w:rPr>
              <w:t>Excluding hypermutators (n = 114)</w:t>
            </w:r>
          </w:p>
        </w:tc>
      </w:tr>
      <w:tr w:rsidR="00464D98" w:rsidRPr="004F10DD" w14:paraId="2DDBE921" w14:textId="77777777" w:rsidTr="00464D98">
        <w:trPr>
          <w:trHeight w:val="144"/>
        </w:trPr>
        <w:tc>
          <w:tcPr>
            <w:tcW w:w="163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A60368F" w14:textId="1175624E" w:rsidR="00464D98" w:rsidRPr="00260CB3" w:rsidRDefault="00464D98" w:rsidP="00464D98">
            <w:pPr>
              <w:spacing w:after="0" w:line="240" w:lineRule="auto"/>
              <w:jc w:val="both"/>
              <w:rPr>
                <w:rFonts w:ascii="Arial" w:eastAsia="Arial" w:hAnsi="Arial" w:cs="Arial"/>
                <w:color w:val="000000" w:themeColor="text1"/>
                <w:sz w:val="18"/>
                <w:szCs w:val="18"/>
              </w:rPr>
            </w:pPr>
            <w:r w:rsidRPr="00260CB3">
              <w:rPr>
                <w:rFonts w:ascii="Arial" w:eastAsia="Arial" w:hAnsi="Arial" w:cs="Arial"/>
                <w:color w:val="000000" w:themeColor="text1"/>
                <w:sz w:val="18"/>
                <w:szCs w:val="18"/>
              </w:rPr>
              <w:t>Breast</w:t>
            </w:r>
          </w:p>
        </w:tc>
        <w:tc>
          <w:tcPr>
            <w:tcW w:w="2267"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819D201" w14:textId="5F49150A" w:rsidR="00464D98" w:rsidRPr="00260CB3" w:rsidRDefault="00464D98" w:rsidP="00464D98">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1</w:t>
            </w:r>
          </w:p>
        </w:tc>
        <w:tc>
          <w:tcPr>
            <w:tcW w:w="226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19A6A33" w14:textId="11B8FE25" w:rsidR="00464D98" w:rsidRPr="00260CB3" w:rsidRDefault="00464D98" w:rsidP="00464D98">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1</w:t>
            </w:r>
          </w:p>
        </w:tc>
        <w:tc>
          <w:tcPr>
            <w:tcW w:w="226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BE8E77D" w14:textId="00FA9F4C" w:rsidR="00464D98" w:rsidRPr="00260CB3" w:rsidRDefault="00464D98" w:rsidP="00464D98">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1</w:t>
            </w:r>
          </w:p>
        </w:tc>
        <w:tc>
          <w:tcPr>
            <w:tcW w:w="226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10592C1" w14:textId="29BDCF86" w:rsidR="00464D98" w:rsidRPr="00260CB3" w:rsidRDefault="00464D98" w:rsidP="00464D98">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1</w:t>
            </w:r>
          </w:p>
        </w:tc>
      </w:tr>
      <w:tr w:rsidR="00464D98" w:rsidRPr="004F10DD" w14:paraId="7BC1087C" w14:textId="77777777" w:rsidTr="00464D98">
        <w:trPr>
          <w:trHeight w:val="144"/>
        </w:trPr>
        <w:tc>
          <w:tcPr>
            <w:tcW w:w="163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81BFA4B" w14:textId="71CF01E6" w:rsidR="00464D98" w:rsidRPr="00260CB3" w:rsidRDefault="00464D98" w:rsidP="00464D98">
            <w:pPr>
              <w:spacing w:after="0" w:line="240" w:lineRule="auto"/>
              <w:jc w:val="both"/>
              <w:rPr>
                <w:rFonts w:ascii="Arial" w:eastAsia="Arial" w:hAnsi="Arial" w:cs="Arial"/>
                <w:color w:val="000000" w:themeColor="text1"/>
                <w:sz w:val="18"/>
                <w:szCs w:val="18"/>
              </w:rPr>
            </w:pPr>
            <w:r w:rsidRPr="00260CB3">
              <w:rPr>
                <w:rFonts w:ascii="Arial" w:eastAsia="Arial" w:hAnsi="Arial" w:cs="Arial"/>
                <w:color w:val="000000" w:themeColor="text1"/>
                <w:sz w:val="18"/>
                <w:szCs w:val="18"/>
              </w:rPr>
              <w:t>Lung</w:t>
            </w:r>
          </w:p>
        </w:tc>
        <w:tc>
          <w:tcPr>
            <w:tcW w:w="2267"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45DCC03" w14:textId="2D88BF11" w:rsidR="00464D98" w:rsidRPr="00260CB3" w:rsidRDefault="00464D98" w:rsidP="00464D98">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0.73</w:t>
            </w:r>
          </w:p>
        </w:tc>
        <w:tc>
          <w:tcPr>
            <w:tcW w:w="226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D6874D8" w14:textId="7216BD9F" w:rsidR="00464D98" w:rsidRPr="00260CB3" w:rsidRDefault="00464D98" w:rsidP="00464D98">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0.64</w:t>
            </w:r>
          </w:p>
        </w:tc>
        <w:tc>
          <w:tcPr>
            <w:tcW w:w="226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B574F93" w14:textId="6D7583C8" w:rsidR="00464D98" w:rsidRPr="00260CB3" w:rsidRDefault="00464D98" w:rsidP="00464D98">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0.64</w:t>
            </w:r>
          </w:p>
        </w:tc>
        <w:tc>
          <w:tcPr>
            <w:tcW w:w="226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F946A5A" w14:textId="504D75C8" w:rsidR="00464D98" w:rsidRPr="00260CB3" w:rsidRDefault="00464D98" w:rsidP="00464D98">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0.64</w:t>
            </w:r>
          </w:p>
        </w:tc>
      </w:tr>
      <w:tr w:rsidR="00464D98" w:rsidRPr="004F10DD" w14:paraId="66267837" w14:textId="77777777" w:rsidTr="00464D98">
        <w:trPr>
          <w:trHeight w:val="144"/>
        </w:trPr>
        <w:tc>
          <w:tcPr>
            <w:tcW w:w="163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440CAF9" w14:textId="46AC69AD" w:rsidR="00464D98" w:rsidRPr="00260CB3" w:rsidRDefault="00464D98" w:rsidP="00464D98">
            <w:pPr>
              <w:spacing w:after="0" w:line="240" w:lineRule="auto"/>
              <w:jc w:val="both"/>
              <w:rPr>
                <w:rFonts w:ascii="Arial" w:eastAsia="Arial" w:hAnsi="Arial" w:cs="Arial"/>
                <w:color w:val="000000" w:themeColor="text1"/>
                <w:sz w:val="18"/>
                <w:szCs w:val="18"/>
              </w:rPr>
            </w:pPr>
            <w:r w:rsidRPr="00260CB3">
              <w:rPr>
                <w:rFonts w:ascii="Arial" w:eastAsia="Arial" w:hAnsi="Arial" w:cs="Arial"/>
                <w:color w:val="000000" w:themeColor="text1"/>
                <w:sz w:val="18"/>
                <w:szCs w:val="18"/>
              </w:rPr>
              <w:t>Prostate</w:t>
            </w:r>
          </w:p>
        </w:tc>
        <w:tc>
          <w:tcPr>
            <w:tcW w:w="2267"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4B77E97" w14:textId="5F5EDA87" w:rsidR="00464D98" w:rsidRPr="00260CB3" w:rsidRDefault="00464D98" w:rsidP="00464D98">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1</w:t>
            </w:r>
          </w:p>
        </w:tc>
        <w:tc>
          <w:tcPr>
            <w:tcW w:w="226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E8008F4" w14:textId="54F24E39" w:rsidR="00464D98" w:rsidRPr="00260CB3" w:rsidRDefault="00464D98" w:rsidP="00464D98">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1</w:t>
            </w:r>
          </w:p>
        </w:tc>
        <w:tc>
          <w:tcPr>
            <w:tcW w:w="226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0E41E8D" w14:textId="6EAFD119" w:rsidR="00464D98" w:rsidRPr="00260CB3" w:rsidRDefault="00464D98" w:rsidP="00464D98">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1</w:t>
            </w:r>
          </w:p>
        </w:tc>
        <w:tc>
          <w:tcPr>
            <w:tcW w:w="226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A7503FB" w14:textId="69F5979A" w:rsidR="00464D98" w:rsidRPr="00260CB3" w:rsidRDefault="00464D98" w:rsidP="00464D98">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1</w:t>
            </w:r>
          </w:p>
        </w:tc>
      </w:tr>
    </w:tbl>
    <w:p w14:paraId="175F4D06" w14:textId="77777777" w:rsidR="003E539F" w:rsidRPr="00260CB3" w:rsidRDefault="003E539F" w:rsidP="00A7225E">
      <w:pPr>
        <w:spacing w:after="0" w:line="240" w:lineRule="auto"/>
        <w:jc w:val="both"/>
        <w:rPr>
          <w:rFonts w:ascii="Arial" w:eastAsia="Arial" w:hAnsi="Arial" w:cs="Arial"/>
          <w:color w:val="0033CC"/>
        </w:rPr>
      </w:pPr>
    </w:p>
    <w:bookmarkEnd w:id="4"/>
    <w:p w14:paraId="169E778C" w14:textId="5D23099D" w:rsidR="003C3C2A" w:rsidRPr="00260CB3" w:rsidRDefault="007B4E09" w:rsidP="00DF30AA">
      <w:pPr>
        <w:spacing w:after="0" w:line="240" w:lineRule="auto"/>
        <w:jc w:val="both"/>
        <w:rPr>
          <w:rFonts w:ascii="Arial" w:eastAsia="Arial" w:hAnsi="Arial" w:cs="Arial"/>
          <w:color w:val="0033CC"/>
        </w:rPr>
      </w:pPr>
      <w:r w:rsidRPr="00260CB3">
        <w:rPr>
          <w:rFonts w:ascii="Arial" w:eastAsia="Arial" w:hAnsi="Arial" w:cs="Arial"/>
          <w:color w:val="0033CC"/>
        </w:rPr>
        <w:t>To reflect the discussion above, we have added o</w:t>
      </w:r>
      <w:r w:rsidR="005660E5" w:rsidRPr="00260CB3">
        <w:rPr>
          <w:rFonts w:ascii="Arial" w:eastAsia="Arial" w:hAnsi="Arial" w:cs="Arial"/>
          <w:color w:val="0033CC"/>
        </w:rPr>
        <w:t xml:space="preserve">n </w:t>
      </w:r>
      <w:r w:rsidR="005660E5" w:rsidRPr="004F10DD">
        <w:rPr>
          <w:rFonts w:ascii="Arial" w:eastAsia="Arial" w:hAnsi="Arial" w:cs="Arial"/>
          <w:color w:val="0033CC"/>
          <w:highlight w:val="yellow"/>
        </w:rPr>
        <w:t xml:space="preserve">page xx, </w:t>
      </w:r>
      <w:r w:rsidR="00333249" w:rsidRPr="004F10DD">
        <w:rPr>
          <w:rFonts w:ascii="Arial" w:eastAsia="Arial" w:hAnsi="Arial" w:cs="Arial"/>
          <w:color w:val="0033CC"/>
          <w:highlight w:val="yellow"/>
        </w:rPr>
        <w:t xml:space="preserve">lines </w:t>
      </w:r>
      <w:r w:rsidR="005660E5" w:rsidRPr="004F10DD">
        <w:rPr>
          <w:rFonts w:ascii="Arial" w:eastAsia="Arial" w:hAnsi="Arial" w:cs="Arial"/>
          <w:color w:val="0033CC"/>
          <w:highlight w:val="yellow"/>
        </w:rPr>
        <w:t>xx</w:t>
      </w:r>
      <w:r w:rsidRPr="00260CB3">
        <w:rPr>
          <w:rFonts w:ascii="Arial" w:eastAsia="Arial" w:hAnsi="Arial" w:cs="Arial"/>
          <w:color w:val="0033CC"/>
        </w:rPr>
        <w:t xml:space="preserve"> of the revised manuscript</w:t>
      </w:r>
      <w:r w:rsidR="005660E5" w:rsidRPr="00260CB3">
        <w:rPr>
          <w:rFonts w:ascii="Arial" w:eastAsia="Arial" w:hAnsi="Arial" w:cs="Arial"/>
          <w:color w:val="0033CC"/>
        </w:rPr>
        <w:t>, “</w:t>
      </w:r>
      <w:bookmarkStart w:id="5" w:name="_Hlk13914339"/>
      <w:r w:rsidR="00167B7E">
        <w:rPr>
          <w:rFonts w:ascii="Arial" w:eastAsia="Arial" w:hAnsi="Arial" w:cs="Arial"/>
          <w:color w:val="0033CC"/>
        </w:rPr>
        <w:t>Our</w:t>
      </w:r>
      <w:r w:rsidR="005660E5" w:rsidRPr="00260CB3">
        <w:rPr>
          <w:rFonts w:ascii="Arial" w:eastAsia="Arial" w:hAnsi="Arial" w:cs="Arial"/>
          <w:color w:val="0033CC"/>
        </w:rPr>
        <w:t xml:space="preserve"> </w:t>
      </w:r>
      <w:r w:rsidR="00727001" w:rsidRPr="004F10DD">
        <w:rPr>
          <w:rFonts w:ascii="Arial" w:eastAsia="Arial" w:hAnsi="Arial" w:cs="Arial"/>
          <w:color w:val="0033CC"/>
        </w:rPr>
        <w:t>high-intensity</w:t>
      </w:r>
      <w:r w:rsidR="005660E5" w:rsidRPr="00260CB3">
        <w:rPr>
          <w:rFonts w:ascii="Arial" w:eastAsia="Arial" w:hAnsi="Arial" w:cs="Arial"/>
          <w:color w:val="0033CC"/>
        </w:rPr>
        <w:t xml:space="preserve"> sequencing assay was found to have a favorable </w:t>
      </w:r>
      <w:r w:rsidR="003C3C2A" w:rsidRPr="00260CB3">
        <w:rPr>
          <w:rFonts w:ascii="Arial" w:eastAsia="Arial" w:hAnsi="Arial" w:cs="Arial"/>
          <w:color w:val="0033CC"/>
        </w:rPr>
        <w:t xml:space="preserve">per base </w:t>
      </w:r>
      <w:r w:rsidR="005660E5" w:rsidRPr="00260CB3">
        <w:rPr>
          <w:rFonts w:ascii="Arial" w:eastAsia="Arial" w:hAnsi="Arial" w:cs="Arial"/>
          <w:color w:val="0033CC"/>
        </w:rPr>
        <w:t>error rate</w:t>
      </w:r>
      <w:r w:rsidR="00833ED7">
        <w:rPr>
          <w:rFonts w:ascii="Arial" w:eastAsia="Arial" w:hAnsi="Arial" w:cs="Arial"/>
          <w:color w:val="0033CC"/>
        </w:rPr>
        <w:t xml:space="preserve"> </w:t>
      </w:r>
      <w:r w:rsidR="00833ED7" w:rsidRPr="00260CB3">
        <w:rPr>
          <w:rFonts w:ascii="Arial" w:eastAsia="Arial" w:hAnsi="Arial" w:cs="Arial"/>
          <w:color w:val="0033CC"/>
        </w:rPr>
        <w:t>(</w:t>
      </w:r>
      <w:r w:rsidR="00833ED7" w:rsidRPr="009873FC">
        <w:rPr>
          <w:rFonts w:ascii="Arial" w:eastAsia="Arial" w:hAnsi="Arial" w:cs="Arial"/>
          <w:b/>
          <w:color w:val="0033CC"/>
          <w:highlight w:val="yellow"/>
        </w:rPr>
        <w:t>Methods,</w:t>
      </w:r>
      <w:r w:rsidR="00833ED7" w:rsidRPr="009873FC">
        <w:rPr>
          <w:rFonts w:ascii="Arial" w:eastAsia="Arial" w:hAnsi="Arial" w:cs="Arial"/>
          <w:color w:val="0033CC"/>
          <w:highlight w:val="yellow"/>
        </w:rPr>
        <w:t xml:space="preserve"> </w:t>
      </w:r>
      <w:r w:rsidR="00833ED7" w:rsidRPr="009873FC">
        <w:rPr>
          <w:rFonts w:ascii="Arial" w:eastAsia="Arial" w:hAnsi="Arial" w:cs="Arial"/>
          <w:b/>
          <w:color w:val="0033CC"/>
          <w:highlight w:val="yellow"/>
        </w:rPr>
        <w:t xml:space="preserve">Supplementary </w:t>
      </w:r>
      <w:r w:rsidR="00833ED7" w:rsidRPr="004F10DD">
        <w:rPr>
          <w:rFonts w:ascii="Arial" w:eastAsia="Arial" w:hAnsi="Arial" w:cs="Arial"/>
          <w:b/>
          <w:color w:val="0033CC"/>
          <w:highlight w:val="yellow"/>
        </w:rPr>
        <w:t xml:space="preserve">Fig. </w:t>
      </w:r>
      <w:r w:rsidR="00833ED7">
        <w:rPr>
          <w:rFonts w:ascii="Arial" w:eastAsia="Arial" w:hAnsi="Arial" w:cs="Arial"/>
          <w:b/>
          <w:color w:val="0033CC"/>
          <w:highlight w:val="yellow"/>
        </w:rPr>
        <w:t>RR2</w:t>
      </w:r>
      <w:r w:rsidR="00833ED7" w:rsidRPr="004F10DD">
        <w:rPr>
          <w:rFonts w:ascii="Arial" w:eastAsia="Arial" w:hAnsi="Arial" w:cs="Arial"/>
          <w:b/>
          <w:color w:val="0033CC"/>
          <w:highlight w:val="yellow"/>
        </w:rPr>
        <w:t>, Supplementary</w:t>
      </w:r>
      <w:r w:rsidR="00833ED7">
        <w:rPr>
          <w:rFonts w:ascii="Arial" w:eastAsia="Arial" w:hAnsi="Arial" w:cs="Arial"/>
          <w:b/>
          <w:color w:val="0033CC"/>
          <w:highlight w:val="yellow"/>
        </w:rPr>
        <w:t xml:space="preserve"> Tables</w:t>
      </w:r>
      <w:r w:rsidR="00833ED7" w:rsidRPr="004F10DD">
        <w:rPr>
          <w:rFonts w:ascii="Arial" w:eastAsia="Arial" w:hAnsi="Arial" w:cs="Arial"/>
          <w:b/>
          <w:color w:val="0033CC"/>
          <w:highlight w:val="yellow"/>
        </w:rPr>
        <w:t xml:space="preserve"> </w:t>
      </w:r>
      <w:r w:rsidR="00833ED7">
        <w:rPr>
          <w:rFonts w:ascii="Arial" w:eastAsia="Arial" w:hAnsi="Arial" w:cs="Arial"/>
          <w:b/>
          <w:color w:val="0033CC"/>
          <w:highlight w:val="yellow"/>
        </w:rPr>
        <w:t>RR3-RR4</w:t>
      </w:r>
      <w:r w:rsidR="00833ED7" w:rsidRPr="00260CB3">
        <w:rPr>
          <w:rFonts w:ascii="Arial" w:eastAsia="Arial" w:hAnsi="Arial" w:cs="Arial"/>
          <w:color w:val="0033CC"/>
        </w:rPr>
        <w:t>)</w:t>
      </w:r>
      <w:r w:rsidR="003C3C2A" w:rsidRPr="00260CB3">
        <w:rPr>
          <w:rFonts w:ascii="Arial" w:eastAsia="Arial" w:hAnsi="Arial" w:cs="Arial"/>
          <w:color w:val="0033CC"/>
        </w:rPr>
        <w:t xml:space="preserve"> ranging from 1x10</w:t>
      </w:r>
      <w:r w:rsidR="003C3C2A" w:rsidRPr="00260CB3">
        <w:rPr>
          <w:rFonts w:ascii="Arial" w:eastAsia="Arial" w:hAnsi="Arial" w:cs="Arial"/>
          <w:color w:val="0033CC"/>
          <w:vertAlign w:val="superscript"/>
        </w:rPr>
        <w:t>-5</w:t>
      </w:r>
      <w:r w:rsidR="003C3C2A" w:rsidRPr="00260CB3">
        <w:rPr>
          <w:rFonts w:ascii="Arial" w:eastAsia="Arial" w:hAnsi="Arial" w:cs="Arial"/>
          <w:color w:val="0033CC"/>
        </w:rPr>
        <w:t xml:space="preserve"> to 3x10</w:t>
      </w:r>
      <w:r w:rsidR="003C3C2A" w:rsidRPr="00260CB3">
        <w:rPr>
          <w:rFonts w:ascii="Arial" w:eastAsia="Arial" w:hAnsi="Arial" w:cs="Arial"/>
          <w:color w:val="0033CC"/>
          <w:vertAlign w:val="superscript"/>
        </w:rPr>
        <w:t>-5</w:t>
      </w:r>
      <w:r w:rsidR="003C3C2A" w:rsidRPr="00260CB3">
        <w:rPr>
          <w:rFonts w:ascii="Arial" w:eastAsia="Arial" w:hAnsi="Arial" w:cs="Arial"/>
          <w:color w:val="0033CC"/>
        </w:rPr>
        <w:t xml:space="preserve"> </w:t>
      </w:r>
      <w:r w:rsidR="005660E5" w:rsidRPr="00260CB3">
        <w:rPr>
          <w:rFonts w:ascii="Arial" w:eastAsia="Arial" w:hAnsi="Arial" w:cs="Arial"/>
          <w:color w:val="0033CC"/>
        </w:rPr>
        <w:t xml:space="preserve">compared to other high-fidelity </w:t>
      </w:r>
      <w:r w:rsidR="003C3C2A" w:rsidRPr="00260CB3">
        <w:rPr>
          <w:rFonts w:ascii="Arial" w:eastAsia="Arial" w:hAnsi="Arial" w:cs="Arial"/>
          <w:color w:val="0033CC"/>
        </w:rPr>
        <w:t xml:space="preserve">cfDNA </w:t>
      </w:r>
      <w:r w:rsidR="005660E5" w:rsidRPr="00260CB3">
        <w:rPr>
          <w:rFonts w:ascii="Arial" w:eastAsia="Arial" w:hAnsi="Arial" w:cs="Arial"/>
          <w:color w:val="0033CC"/>
        </w:rPr>
        <w:t>sequencing assays</w:t>
      </w:r>
      <w:r w:rsidR="00333249" w:rsidRPr="00260CB3">
        <w:rPr>
          <w:rFonts w:ascii="Arial" w:eastAsia="Arial" w:hAnsi="Arial" w:cs="Arial"/>
          <w:color w:val="0033CC"/>
        </w:rPr>
        <w:t>,</w:t>
      </w:r>
      <w:r w:rsidR="005660E5" w:rsidRPr="00260CB3">
        <w:rPr>
          <w:rFonts w:ascii="Arial" w:eastAsia="Arial" w:hAnsi="Arial" w:cs="Arial"/>
          <w:color w:val="0033CC"/>
        </w:rPr>
        <w:t xml:space="preserve"> </w:t>
      </w:r>
      <w:r w:rsidR="00333249" w:rsidRPr="00260CB3">
        <w:rPr>
          <w:rFonts w:ascii="Arial" w:eastAsia="Arial" w:hAnsi="Arial" w:cs="Arial"/>
          <w:color w:val="0033CC"/>
        </w:rPr>
        <w:t xml:space="preserve">such as </w:t>
      </w:r>
      <w:r w:rsidR="00907CB4" w:rsidRPr="00260CB3">
        <w:rPr>
          <w:rFonts w:ascii="Arial" w:eastAsia="Arial" w:hAnsi="Arial" w:cs="Arial"/>
          <w:color w:val="0033CC"/>
        </w:rPr>
        <w:t>2x10</w:t>
      </w:r>
      <w:r w:rsidR="00907CB4" w:rsidRPr="00260CB3">
        <w:rPr>
          <w:rFonts w:ascii="Arial" w:eastAsia="Arial" w:hAnsi="Arial" w:cs="Arial"/>
          <w:color w:val="0033CC"/>
          <w:vertAlign w:val="superscript"/>
        </w:rPr>
        <w:t>-5</w:t>
      </w:r>
      <w:r w:rsidR="00907CB4" w:rsidRPr="00260CB3">
        <w:rPr>
          <w:rFonts w:ascii="Arial" w:eastAsia="Arial" w:hAnsi="Arial" w:cs="Arial"/>
          <w:color w:val="0033CC"/>
        </w:rPr>
        <w:t xml:space="preserve"> for Integrated </w:t>
      </w:r>
      <w:r w:rsidR="005660E5" w:rsidRPr="00260CB3">
        <w:rPr>
          <w:rFonts w:ascii="Arial" w:eastAsia="Arial" w:hAnsi="Arial" w:cs="Arial"/>
          <w:color w:val="0033CC"/>
        </w:rPr>
        <w:t>Digital Error Suppression (</w:t>
      </w:r>
      <w:proofErr w:type="spellStart"/>
      <w:r w:rsidR="005660E5" w:rsidRPr="00260CB3">
        <w:rPr>
          <w:rFonts w:ascii="Arial" w:eastAsia="Arial" w:hAnsi="Arial" w:cs="Arial"/>
          <w:color w:val="0033CC"/>
        </w:rPr>
        <w:t>iDES</w:t>
      </w:r>
      <w:proofErr w:type="spellEnd"/>
      <w:r w:rsidR="005660E5" w:rsidRPr="00260CB3">
        <w:rPr>
          <w:rFonts w:ascii="Arial" w:eastAsia="Arial" w:hAnsi="Arial" w:cs="Arial"/>
          <w:color w:val="0033CC"/>
        </w:rPr>
        <w:t>)</w:t>
      </w:r>
      <w:r w:rsidR="00907CB4" w:rsidRPr="00260CB3">
        <w:rPr>
          <w:rFonts w:ascii="Arial" w:eastAsia="Arial" w:hAnsi="Arial" w:cs="Arial"/>
          <w:color w:val="0033CC"/>
        </w:rPr>
        <w:t>,</w:t>
      </w:r>
      <w:r w:rsidR="006D1D74" w:rsidRPr="00260CB3">
        <w:rPr>
          <w:rFonts w:ascii="Arial" w:eastAsia="Arial" w:hAnsi="Arial" w:cs="Arial"/>
          <w:color w:val="0033CC"/>
        </w:rPr>
        <w:t xml:space="preserve"> </w:t>
      </w:r>
      <w:r w:rsidR="00907CB4" w:rsidRPr="00260CB3">
        <w:rPr>
          <w:rFonts w:ascii="Arial" w:eastAsia="Arial" w:hAnsi="Arial" w:cs="Arial"/>
          <w:color w:val="0033CC"/>
        </w:rPr>
        <w:t>0.9x10</w:t>
      </w:r>
      <w:r w:rsidR="00907CB4" w:rsidRPr="00260CB3">
        <w:rPr>
          <w:rFonts w:ascii="Arial" w:eastAsia="Arial" w:hAnsi="Arial" w:cs="Arial"/>
          <w:color w:val="0033CC"/>
          <w:vertAlign w:val="superscript"/>
        </w:rPr>
        <w:t>-5</w:t>
      </w:r>
      <w:r w:rsidR="00907CB4" w:rsidRPr="00260CB3">
        <w:rPr>
          <w:rFonts w:ascii="Arial" w:eastAsia="Arial" w:hAnsi="Arial" w:cs="Arial"/>
          <w:color w:val="0033CC"/>
        </w:rPr>
        <w:t xml:space="preserve"> for </w:t>
      </w:r>
      <w:r w:rsidR="005660E5" w:rsidRPr="00260CB3">
        <w:rPr>
          <w:rFonts w:ascii="Arial" w:eastAsia="Arial" w:hAnsi="Arial" w:cs="Arial"/>
          <w:color w:val="0033CC"/>
        </w:rPr>
        <w:t>Safe-Sequencing System (Safe-</w:t>
      </w:r>
      <w:proofErr w:type="spellStart"/>
      <w:r w:rsidR="005660E5" w:rsidRPr="00260CB3">
        <w:rPr>
          <w:rFonts w:ascii="Arial" w:eastAsia="Arial" w:hAnsi="Arial" w:cs="Arial"/>
          <w:color w:val="0033CC"/>
        </w:rPr>
        <w:t>SeqS</w:t>
      </w:r>
      <w:proofErr w:type="spellEnd"/>
      <w:r w:rsidR="005660E5" w:rsidRPr="00260CB3">
        <w:rPr>
          <w:rFonts w:ascii="Arial" w:eastAsia="Arial" w:hAnsi="Arial" w:cs="Arial"/>
          <w:color w:val="0033CC"/>
        </w:rPr>
        <w:t>)</w:t>
      </w:r>
      <w:r w:rsidR="006D1D74" w:rsidRPr="00260CB3">
        <w:rPr>
          <w:rFonts w:ascii="Arial" w:eastAsia="Arial" w:hAnsi="Arial" w:cs="Arial"/>
          <w:color w:val="0033CC"/>
        </w:rPr>
        <w:t>,</w:t>
      </w:r>
      <w:r w:rsidR="005660E5" w:rsidRPr="00260CB3">
        <w:rPr>
          <w:rFonts w:ascii="Arial" w:eastAsia="Arial" w:hAnsi="Arial" w:cs="Arial"/>
          <w:color w:val="0033CC"/>
        </w:rPr>
        <w:t xml:space="preserve"> </w:t>
      </w:r>
      <w:r w:rsidR="003C3C2A" w:rsidRPr="00260CB3">
        <w:rPr>
          <w:rFonts w:ascii="Arial" w:eastAsia="Arial" w:hAnsi="Arial" w:cs="Arial"/>
          <w:color w:val="0033CC"/>
        </w:rPr>
        <w:t xml:space="preserve">or </w:t>
      </w:r>
      <w:r w:rsidR="00907CB4" w:rsidRPr="00260CB3">
        <w:rPr>
          <w:rFonts w:ascii="Arial" w:eastAsia="Arial" w:hAnsi="Arial" w:cs="Arial"/>
          <w:color w:val="0033CC"/>
        </w:rPr>
        <w:t>&lt;1.5 variants detected per age-matched control sample in approximately 1x10</w:t>
      </w:r>
      <w:r w:rsidR="00907CB4" w:rsidRPr="00260CB3">
        <w:rPr>
          <w:rFonts w:ascii="Arial" w:eastAsia="Arial" w:hAnsi="Arial" w:cs="Arial"/>
          <w:color w:val="0033CC"/>
          <w:vertAlign w:val="superscript"/>
        </w:rPr>
        <w:t>6</w:t>
      </w:r>
      <w:r w:rsidR="00907CB4" w:rsidRPr="00260CB3">
        <w:rPr>
          <w:rFonts w:ascii="Arial" w:eastAsia="Arial" w:hAnsi="Arial" w:cs="Arial"/>
          <w:color w:val="0033CC"/>
        </w:rPr>
        <w:t xml:space="preserve"> bases sequenced per experiment compared to &lt;1 error per 1.56x10</w:t>
      </w:r>
      <w:r w:rsidR="00907CB4" w:rsidRPr="00260CB3">
        <w:rPr>
          <w:rFonts w:ascii="Arial" w:eastAsia="Arial" w:hAnsi="Arial" w:cs="Arial"/>
          <w:color w:val="0033CC"/>
          <w:vertAlign w:val="superscript"/>
        </w:rPr>
        <w:t>6</w:t>
      </w:r>
      <w:r w:rsidR="00907CB4" w:rsidRPr="00260CB3">
        <w:rPr>
          <w:rFonts w:ascii="Arial" w:eastAsia="Arial" w:hAnsi="Arial" w:cs="Arial"/>
          <w:color w:val="0033CC"/>
        </w:rPr>
        <w:t xml:space="preserve"> bp for Guardant</w:t>
      </w:r>
      <w:r w:rsidR="006D1D74" w:rsidRPr="00260CB3">
        <w:rPr>
          <w:rFonts w:ascii="Arial" w:eastAsia="Arial" w:hAnsi="Arial" w:cs="Arial"/>
          <w:color w:val="0033CC"/>
        </w:rPr>
        <w:t xml:space="preserve"> G360</w:t>
      </w:r>
      <w:r w:rsidR="00907CB4" w:rsidRPr="00260CB3">
        <w:rPr>
          <w:rFonts w:ascii="Arial" w:eastAsia="Arial" w:hAnsi="Arial" w:cs="Arial"/>
          <w:color w:val="0033CC"/>
        </w:rPr>
        <w:t xml:space="preserve"> and</w:t>
      </w:r>
      <w:r w:rsidR="006D1D74" w:rsidRPr="00260CB3">
        <w:rPr>
          <w:rFonts w:ascii="Arial" w:eastAsia="Arial" w:hAnsi="Arial" w:cs="Arial"/>
          <w:color w:val="0033CC"/>
        </w:rPr>
        <w:t xml:space="preserve"> </w:t>
      </w:r>
      <w:r w:rsidR="00907CB4" w:rsidRPr="00260CB3">
        <w:rPr>
          <w:rFonts w:ascii="Arial" w:eastAsia="Arial" w:hAnsi="Arial" w:cs="Arial"/>
          <w:color w:val="0033CC"/>
        </w:rPr>
        <w:t>&lt;1 false positive per 3x10</w:t>
      </w:r>
      <w:r w:rsidR="00907CB4" w:rsidRPr="00260CB3">
        <w:rPr>
          <w:rFonts w:ascii="Arial" w:eastAsia="Arial" w:hAnsi="Arial" w:cs="Arial"/>
          <w:color w:val="0033CC"/>
          <w:vertAlign w:val="superscript"/>
        </w:rPr>
        <w:t>6</w:t>
      </w:r>
      <w:r w:rsidR="00907CB4" w:rsidRPr="00260CB3">
        <w:rPr>
          <w:rFonts w:ascii="Arial" w:eastAsia="Arial" w:hAnsi="Arial" w:cs="Arial"/>
          <w:color w:val="0033CC"/>
        </w:rPr>
        <w:t xml:space="preserve"> bp sequenced for </w:t>
      </w:r>
      <w:r w:rsidR="006D1D74" w:rsidRPr="00260CB3">
        <w:rPr>
          <w:rFonts w:ascii="Arial" w:eastAsia="Arial" w:hAnsi="Arial" w:cs="Arial"/>
          <w:color w:val="0033CC"/>
        </w:rPr>
        <w:t>targeted error correction sequencing (TEC-</w:t>
      </w:r>
      <w:proofErr w:type="spellStart"/>
      <w:r w:rsidR="006D1D74" w:rsidRPr="00260CB3">
        <w:rPr>
          <w:rFonts w:ascii="Arial" w:eastAsia="Arial" w:hAnsi="Arial" w:cs="Arial"/>
          <w:color w:val="0033CC"/>
        </w:rPr>
        <w:t>Seq</w:t>
      </w:r>
      <w:proofErr w:type="spellEnd"/>
      <w:r w:rsidR="006D1D74" w:rsidRPr="00260CB3">
        <w:rPr>
          <w:rFonts w:ascii="Arial" w:eastAsia="Arial" w:hAnsi="Arial" w:cs="Arial"/>
          <w:color w:val="0033CC"/>
        </w:rPr>
        <w:t>)</w:t>
      </w:r>
      <w:bookmarkEnd w:id="5"/>
      <w:r w:rsidR="006D1D74" w:rsidRPr="00260CB3">
        <w:rPr>
          <w:rFonts w:ascii="Arial" w:eastAsia="Arial" w:hAnsi="Arial" w:cs="Arial"/>
          <w:color w:val="0033CC"/>
        </w:rPr>
        <w:t>”</w:t>
      </w:r>
      <w:r w:rsidR="00333249" w:rsidRPr="00260CB3">
        <w:rPr>
          <w:rFonts w:ascii="Arial" w:eastAsia="Arial" w:hAnsi="Arial" w:cs="Arial"/>
          <w:color w:val="0033CC"/>
        </w:rPr>
        <w:t>.</w:t>
      </w:r>
    </w:p>
    <w:p w14:paraId="1AAF82B8" w14:textId="0A7B585E" w:rsidR="00F21577" w:rsidRDefault="00F21577" w:rsidP="00F21577">
      <w:pPr>
        <w:spacing w:after="0" w:line="240" w:lineRule="auto"/>
        <w:jc w:val="both"/>
        <w:rPr>
          <w:rFonts w:ascii="Arial" w:eastAsia="Arial" w:hAnsi="Arial" w:cs="Arial"/>
          <w:color w:val="0033CC"/>
        </w:rPr>
      </w:pPr>
    </w:p>
    <w:p w14:paraId="38F9CA51" w14:textId="77777777" w:rsidR="00C03EC4" w:rsidRDefault="00C03EC4" w:rsidP="00DF30AA">
      <w:pPr>
        <w:spacing w:after="0" w:line="240" w:lineRule="auto"/>
        <w:jc w:val="both"/>
        <w:rPr>
          <w:rFonts w:ascii="Arial" w:eastAsia="Arial" w:hAnsi="Arial" w:cs="Arial"/>
          <w:color w:val="0033CC"/>
        </w:rPr>
      </w:pPr>
    </w:p>
    <w:p w14:paraId="1AF797A3" w14:textId="1BE36539"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4. Figure 2 depicts the concordance of </w:t>
      </w:r>
      <w:proofErr w:type="spellStart"/>
      <w:r w:rsidRPr="00A7225E">
        <w:rPr>
          <w:rFonts w:ascii="Arial" w:eastAsia="Arial" w:hAnsi="Arial" w:cs="Arial"/>
        </w:rPr>
        <w:t>tumour</w:t>
      </w:r>
      <w:proofErr w:type="spellEnd"/>
      <w:r w:rsidRPr="00A7225E">
        <w:rPr>
          <w:rFonts w:ascii="Arial" w:eastAsia="Arial" w:hAnsi="Arial" w:cs="Arial"/>
        </w:rPr>
        <w:t xml:space="preserve"> and plasma and the correlation between </w:t>
      </w:r>
      <w:proofErr w:type="spellStart"/>
      <w:r w:rsidRPr="00A7225E">
        <w:rPr>
          <w:rFonts w:ascii="Arial" w:eastAsia="Arial" w:hAnsi="Arial" w:cs="Arial"/>
        </w:rPr>
        <w:t>ctDNA</w:t>
      </w:r>
      <w:proofErr w:type="spellEnd"/>
      <w:r w:rsidRPr="00A7225E">
        <w:rPr>
          <w:rFonts w:ascii="Arial" w:eastAsia="Arial" w:hAnsi="Arial" w:cs="Arial"/>
        </w:rPr>
        <w:t xml:space="preserve"> and body disease burden (# mets), both of which have been the subject of several prior papers in variety of malignancies and thus lacks novelty. Unless the authors are trying to make the case for a better correlation between </w:t>
      </w:r>
      <w:proofErr w:type="spellStart"/>
      <w:r w:rsidRPr="00A7225E">
        <w:rPr>
          <w:rFonts w:ascii="Arial" w:eastAsia="Arial" w:hAnsi="Arial" w:cs="Arial"/>
        </w:rPr>
        <w:t>ctDNA</w:t>
      </w:r>
      <w:proofErr w:type="spellEnd"/>
      <w:r w:rsidRPr="00A7225E">
        <w:rPr>
          <w:rFonts w:ascii="Arial" w:eastAsia="Arial" w:hAnsi="Arial" w:cs="Arial"/>
        </w:rPr>
        <w:t xml:space="preserve"> levels and breadth of anatomic spread (than total </w:t>
      </w:r>
      <w:proofErr w:type="spellStart"/>
      <w:r w:rsidRPr="00A7225E">
        <w:rPr>
          <w:rFonts w:ascii="Arial" w:eastAsia="Arial" w:hAnsi="Arial" w:cs="Arial"/>
        </w:rPr>
        <w:t>tumour</w:t>
      </w:r>
      <w:proofErr w:type="spellEnd"/>
      <w:r w:rsidRPr="00A7225E">
        <w:rPr>
          <w:rFonts w:ascii="Arial" w:eastAsia="Arial" w:hAnsi="Arial" w:cs="Arial"/>
        </w:rPr>
        <w:t xml:space="preserve"> burden), then better measures of burden than the number of metastatic sites </w:t>
      </w:r>
      <w:proofErr w:type="gramStart"/>
      <w:r w:rsidRPr="00A7225E">
        <w:rPr>
          <w:rFonts w:ascii="Arial" w:eastAsia="Arial" w:hAnsi="Arial" w:cs="Arial"/>
        </w:rPr>
        <w:t>are</w:t>
      </w:r>
      <w:proofErr w:type="gramEnd"/>
      <w:r w:rsidRPr="00A7225E">
        <w:rPr>
          <w:rFonts w:ascii="Arial" w:eastAsia="Arial" w:hAnsi="Arial" w:cs="Arial"/>
        </w:rPr>
        <w:t xml:space="preserve"> the more conventional measures of burden including MTV, GTV, SLD, etc.</w:t>
      </w:r>
    </w:p>
    <w:p w14:paraId="7DAF09C7" w14:textId="77777777" w:rsidR="00D11B14" w:rsidRPr="00A7225E" w:rsidRDefault="00D11B14" w:rsidP="00A7225E">
      <w:pPr>
        <w:spacing w:after="0" w:line="240" w:lineRule="auto"/>
        <w:jc w:val="both"/>
        <w:rPr>
          <w:rFonts w:ascii="Arial" w:eastAsia="Arial" w:hAnsi="Arial" w:cs="Arial"/>
        </w:rPr>
      </w:pPr>
    </w:p>
    <w:p w14:paraId="54FCFC21" w14:textId="581D4F9A" w:rsidR="003E539F" w:rsidRPr="004F10DD" w:rsidRDefault="00B4071F" w:rsidP="00A7225E">
      <w:pPr>
        <w:spacing w:after="0" w:line="240" w:lineRule="auto"/>
        <w:jc w:val="both"/>
        <w:rPr>
          <w:rFonts w:ascii="Arial" w:eastAsia="Arial" w:hAnsi="Arial" w:cs="Arial"/>
          <w:color w:val="0033CC"/>
          <w:lang w:val="en"/>
        </w:rPr>
      </w:pPr>
      <w:r w:rsidRPr="004F10DD">
        <w:rPr>
          <w:rFonts w:ascii="Arial" w:eastAsia="Arial" w:hAnsi="Arial" w:cs="Arial"/>
          <w:color w:val="0033CC"/>
        </w:rPr>
        <w:t xml:space="preserve">Authors: </w:t>
      </w:r>
      <w:r w:rsidR="0039346E" w:rsidRPr="004F10DD">
        <w:rPr>
          <w:rFonts w:ascii="Arial" w:eastAsia="Arial" w:hAnsi="Arial" w:cs="Arial"/>
          <w:color w:val="0033CC"/>
        </w:rPr>
        <w:t xml:space="preserve">We thank the </w:t>
      </w:r>
      <w:r w:rsidR="006B1BFF" w:rsidRPr="004F10DD">
        <w:rPr>
          <w:rFonts w:ascii="Arial" w:eastAsia="Arial" w:hAnsi="Arial" w:cs="Arial"/>
          <w:color w:val="0033CC"/>
        </w:rPr>
        <w:t>R</w:t>
      </w:r>
      <w:r w:rsidR="0039346E" w:rsidRPr="004F10DD">
        <w:rPr>
          <w:rFonts w:ascii="Arial" w:eastAsia="Arial" w:hAnsi="Arial" w:cs="Arial"/>
          <w:color w:val="0033CC"/>
        </w:rPr>
        <w:t xml:space="preserve">eviewer for suggesting </w:t>
      </w:r>
      <w:r w:rsidR="00C80ED4" w:rsidRPr="004F10DD">
        <w:rPr>
          <w:rFonts w:ascii="Arial" w:eastAsia="Arial" w:hAnsi="Arial" w:cs="Arial"/>
          <w:color w:val="0033CC"/>
        </w:rPr>
        <w:t>these</w:t>
      </w:r>
      <w:r w:rsidR="0039346E" w:rsidRPr="004F10DD">
        <w:rPr>
          <w:rFonts w:ascii="Arial" w:eastAsia="Arial" w:hAnsi="Arial" w:cs="Arial"/>
          <w:color w:val="0033CC"/>
        </w:rPr>
        <w:t xml:space="preserve"> additional analyses</w:t>
      </w:r>
      <w:r w:rsidR="00C96980" w:rsidRPr="004F10DD">
        <w:rPr>
          <w:rFonts w:ascii="Arial" w:eastAsia="Arial" w:hAnsi="Arial" w:cs="Arial"/>
          <w:color w:val="0033CC"/>
        </w:rPr>
        <w:t>, which have resulted in a substantial improvement of this aspect of our study</w:t>
      </w:r>
      <w:r w:rsidR="0039346E" w:rsidRPr="004F10DD">
        <w:rPr>
          <w:rFonts w:ascii="Arial" w:eastAsia="Arial" w:hAnsi="Arial" w:cs="Arial"/>
          <w:color w:val="0033CC"/>
        </w:rPr>
        <w:t>.</w:t>
      </w:r>
      <w:r w:rsidR="003E539F" w:rsidRPr="004F10DD">
        <w:rPr>
          <w:rFonts w:ascii="Arial" w:eastAsia="Arial" w:hAnsi="Arial" w:cs="Arial"/>
          <w:color w:val="0033CC"/>
        </w:rPr>
        <w:t xml:space="preserve"> </w:t>
      </w:r>
      <w:r w:rsidR="00C96980" w:rsidRPr="004F10DD">
        <w:rPr>
          <w:rFonts w:ascii="Arial" w:eastAsia="Arial" w:hAnsi="Arial" w:cs="Arial"/>
          <w:color w:val="0033CC"/>
        </w:rPr>
        <w:t xml:space="preserve">Following </w:t>
      </w:r>
      <w:r w:rsidR="003E539F" w:rsidRPr="004F10DD">
        <w:rPr>
          <w:rFonts w:ascii="Arial" w:eastAsia="Arial" w:hAnsi="Arial" w:cs="Arial"/>
          <w:color w:val="0033CC"/>
        </w:rPr>
        <w:t xml:space="preserve">the Reviewer’s </w:t>
      </w:r>
      <w:r w:rsidR="00C96980" w:rsidRPr="004F10DD">
        <w:rPr>
          <w:rFonts w:ascii="Arial" w:eastAsia="Arial" w:hAnsi="Arial" w:cs="Arial"/>
          <w:color w:val="0033CC"/>
        </w:rPr>
        <w:t>excellent suggestion</w:t>
      </w:r>
      <w:r w:rsidR="003E539F" w:rsidRPr="004F10DD">
        <w:rPr>
          <w:rFonts w:ascii="Arial" w:eastAsia="Arial" w:hAnsi="Arial" w:cs="Arial"/>
          <w:color w:val="0033CC"/>
        </w:rPr>
        <w:t>, w</w:t>
      </w:r>
      <w:r w:rsidR="0039346E" w:rsidRPr="004F10DD">
        <w:rPr>
          <w:rFonts w:ascii="Arial" w:eastAsia="Arial" w:hAnsi="Arial" w:cs="Arial"/>
          <w:color w:val="0033CC"/>
        </w:rPr>
        <w:t>e performed</w:t>
      </w:r>
      <w:r w:rsidR="00C6281A" w:rsidRPr="004F10DD">
        <w:rPr>
          <w:rFonts w:ascii="Arial" w:eastAsia="Arial" w:hAnsi="Arial" w:cs="Arial"/>
          <w:color w:val="0033CC"/>
        </w:rPr>
        <w:t xml:space="preserve"> </w:t>
      </w:r>
      <w:r w:rsidR="0039346E" w:rsidRPr="004F10DD">
        <w:rPr>
          <w:rFonts w:ascii="Arial" w:eastAsia="Arial" w:hAnsi="Arial" w:cs="Arial"/>
          <w:color w:val="0033CC"/>
        </w:rPr>
        <w:t>volumetric analys</w:t>
      </w:r>
      <w:r w:rsidR="00C6281A" w:rsidRPr="004F10DD">
        <w:rPr>
          <w:rFonts w:ascii="Arial" w:eastAsia="Arial" w:hAnsi="Arial" w:cs="Arial"/>
          <w:color w:val="0033CC"/>
        </w:rPr>
        <w:t>e</w:t>
      </w:r>
      <w:r w:rsidR="0039346E" w:rsidRPr="004F10DD">
        <w:rPr>
          <w:rFonts w:ascii="Arial" w:eastAsia="Arial" w:hAnsi="Arial" w:cs="Arial"/>
          <w:color w:val="0033CC"/>
        </w:rPr>
        <w:t xml:space="preserve">s </w:t>
      </w:r>
      <w:r w:rsidR="006E0470" w:rsidRPr="004F10DD">
        <w:rPr>
          <w:rFonts w:ascii="Arial" w:eastAsia="Arial" w:hAnsi="Arial" w:cs="Arial"/>
          <w:color w:val="0033CC"/>
        </w:rPr>
        <w:t xml:space="preserve">of </w:t>
      </w:r>
      <w:r w:rsidR="0039346E" w:rsidRPr="004F10DD">
        <w:rPr>
          <w:rFonts w:ascii="Arial" w:eastAsia="Arial" w:hAnsi="Arial" w:cs="Arial"/>
          <w:color w:val="0033CC"/>
        </w:rPr>
        <w:t xml:space="preserve">the pre-cfDNA collection </w:t>
      </w:r>
      <w:r w:rsidR="006E0470" w:rsidRPr="004F10DD">
        <w:rPr>
          <w:rFonts w:ascii="Arial" w:eastAsia="Arial" w:hAnsi="Arial" w:cs="Arial"/>
          <w:color w:val="0033CC"/>
        </w:rPr>
        <w:t>CT scans</w:t>
      </w:r>
      <w:r w:rsidR="0039346E" w:rsidRPr="004F10DD">
        <w:rPr>
          <w:rFonts w:ascii="Arial" w:eastAsia="Arial" w:hAnsi="Arial" w:cs="Arial"/>
          <w:color w:val="0033CC"/>
        </w:rPr>
        <w:t xml:space="preserve"> of all the breast and lung cancer cases</w:t>
      </w:r>
      <w:r w:rsidR="006E0470" w:rsidRPr="004F10DD">
        <w:rPr>
          <w:rFonts w:ascii="Arial" w:eastAsia="Arial" w:hAnsi="Arial" w:cs="Arial"/>
          <w:color w:val="0033CC"/>
        </w:rPr>
        <w:t xml:space="preserve">. </w:t>
      </w:r>
      <w:bookmarkStart w:id="6" w:name="_Hlk13917282"/>
      <w:r w:rsidR="00743C55" w:rsidRPr="004F10DD">
        <w:rPr>
          <w:rFonts w:ascii="Arial" w:eastAsia="Arial" w:hAnsi="Arial" w:cs="Arial"/>
          <w:color w:val="0033CC"/>
        </w:rPr>
        <w:t xml:space="preserve">77 </w:t>
      </w:r>
      <w:proofErr w:type="spellStart"/>
      <w:r w:rsidR="00743C55" w:rsidRPr="004F10DD">
        <w:rPr>
          <w:rFonts w:ascii="Arial" w:eastAsia="Arial" w:hAnsi="Arial" w:cs="Arial"/>
          <w:color w:val="0033CC"/>
        </w:rPr>
        <w:t>o</w:t>
      </w:r>
      <w:r w:rsidR="003E539F" w:rsidRPr="004F10DD">
        <w:rPr>
          <w:rFonts w:ascii="Arial" w:eastAsia="Arial" w:hAnsi="Arial" w:cs="Arial"/>
          <w:color w:val="0033CC"/>
          <w:lang w:val="en"/>
        </w:rPr>
        <w:t>f</w:t>
      </w:r>
      <w:proofErr w:type="spellEnd"/>
      <w:r w:rsidR="003E539F" w:rsidRPr="004F10DD">
        <w:rPr>
          <w:rFonts w:ascii="Arial" w:eastAsia="Arial" w:hAnsi="Arial" w:cs="Arial"/>
          <w:color w:val="0033CC"/>
          <w:lang w:val="en"/>
        </w:rPr>
        <w:t xml:space="preserve"> the 80 patients in the lung and breast cohorts</w:t>
      </w:r>
      <w:r w:rsidR="00743C55" w:rsidRPr="004F10DD">
        <w:rPr>
          <w:rFonts w:ascii="Arial" w:eastAsia="Arial" w:hAnsi="Arial" w:cs="Arial"/>
          <w:color w:val="0033CC"/>
          <w:lang w:val="en"/>
        </w:rPr>
        <w:t xml:space="preserve"> </w:t>
      </w:r>
      <w:r w:rsidR="003E539F" w:rsidRPr="004F10DD">
        <w:rPr>
          <w:rFonts w:ascii="Arial" w:eastAsia="Arial" w:hAnsi="Arial" w:cs="Arial"/>
          <w:color w:val="0033CC"/>
          <w:lang w:val="en"/>
        </w:rPr>
        <w:t>had CT exams available from which volumetric tumor measurements could be obtained. 34 of the exams were CTs of the chest, abdomen, and pelvis without IV contrast, obtained as part of a PET/CT exam. 32 exams were CTs of the chest, abdomen, and pelvis with IV contrast. 5 exams were CTs of the chest only with IV contrast, 4 exams were CTs of the chest only without IV contrast, and 2 exams were CTs of the chest and abdomen with IV contrast. Exams were acquired on several different scanners at slice thicknesses ranging from 3.75 - 5 mm.</w:t>
      </w:r>
    </w:p>
    <w:p w14:paraId="08616ACA" w14:textId="77777777" w:rsidR="003E539F" w:rsidRPr="004F10DD" w:rsidRDefault="003E539F" w:rsidP="00A7225E">
      <w:pPr>
        <w:spacing w:after="0" w:line="240" w:lineRule="auto"/>
        <w:jc w:val="both"/>
        <w:rPr>
          <w:rFonts w:ascii="Arial" w:eastAsia="Arial" w:hAnsi="Arial" w:cs="Arial"/>
          <w:color w:val="0033CC"/>
          <w:lang w:val="en"/>
        </w:rPr>
      </w:pPr>
    </w:p>
    <w:p w14:paraId="22D8D60B" w14:textId="4EBB88E0" w:rsidR="003E539F" w:rsidRPr="004F10DD" w:rsidRDefault="003E539F" w:rsidP="00A7225E">
      <w:pPr>
        <w:spacing w:after="0" w:line="240" w:lineRule="auto"/>
        <w:jc w:val="both"/>
        <w:rPr>
          <w:rFonts w:ascii="Arial" w:eastAsia="Arial" w:hAnsi="Arial" w:cs="Arial"/>
          <w:color w:val="0033CC"/>
          <w:lang w:val="en"/>
        </w:rPr>
      </w:pPr>
      <w:r w:rsidRPr="004F10DD">
        <w:rPr>
          <w:rFonts w:ascii="Arial" w:eastAsia="Arial" w:hAnsi="Arial" w:cs="Arial"/>
          <w:color w:val="0033CC"/>
          <w:lang w:val="en"/>
        </w:rPr>
        <w:t xml:space="preserve">All exams were reviewed by a board-certified radiologist specializing in imaging of the chest, abdomen, and pelvis (Dr. Krishna </w:t>
      </w:r>
      <w:proofErr w:type="spellStart"/>
      <w:r w:rsidRPr="004F10DD">
        <w:rPr>
          <w:rFonts w:ascii="Arial" w:eastAsia="Arial" w:hAnsi="Arial" w:cs="Arial"/>
          <w:color w:val="0033CC"/>
          <w:lang w:val="en"/>
        </w:rPr>
        <w:t>Juluru</w:t>
      </w:r>
      <w:proofErr w:type="spellEnd"/>
      <w:r w:rsidRPr="004F10DD">
        <w:rPr>
          <w:rFonts w:ascii="Arial" w:eastAsia="Arial" w:hAnsi="Arial" w:cs="Arial"/>
          <w:color w:val="0033CC"/>
          <w:lang w:val="en"/>
        </w:rPr>
        <w:t xml:space="preserve">, </w:t>
      </w:r>
      <w:r w:rsidR="00743C55" w:rsidRPr="004F10DD">
        <w:rPr>
          <w:rFonts w:ascii="Arial" w:eastAsia="Arial" w:hAnsi="Arial" w:cs="Arial"/>
          <w:color w:val="0033CC"/>
          <w:lang w:val="en"/>
        </w:rPr>
        <w:t>D</w:t>
      </w:r>
      <w:r w:rsidRPr="004F10DD">
        <w:rPr>
          <w:rFonts w:ascii="Arial" w:eastAsia="Arial" w:hAnsi="Arial" w:cs="Arial"/>
          <w:color w:val="0033CC"/>
          <w:lang w:val="en"/>
        </w:rPr>
        <w:t xml:space="preserve">irector of MSK’s </w:t>
      </w:r>
      <w:r w:rsidR="00012D0C" w:rsidRPr="004F10DD">
        <w:rPr>
          <w:rFonts w:ascii="Arial" w:eastAsia="Arial" w:hAnsi="Arial" w:cs="Arial"/>
          <w:color w:val="0033CC"/>
          <w:lang w:val="en"/>
        </w:rPr>
        <w:t>A</w:t>
      </w:r>
      <w:r w:rsidRPr="004F10DD">
        <w:rPr>
          <w:rFonts w:ascii="Arial" w:eastAsia="Arial" w:hAnsi="Arial" w:cs="Arial"/>
          <w:color w:val="0033CC"/>
          <w:lang w:val="en"/>
        </w:rPr>
        <w:t xml:space="preserve">dvanced </w:t>
      </w:r>
      <w:r w:rsidR="00012D0C" w:rsidRPr="004F10DD">
        <w:rPr>
          <w:rFonts w:ascii="Arial" w:eastAsia="Arial" w:hAnsi="Arial" w:cs="Arial"/>
          <w:color w:val="0033CC"/>
          <w:lang w:val="en"/>
        </w:rPr>
        <w:t>I</w:t>
      </w:r>
      <w:r w:rsidRPr="004F10DD">
        <w:rPr>
          <w:rFonts w:ascii="Arial" w:eastAsia="Arial" w:hAnsi="Arial" w:cs="Arial"/>
          <w:color w:val="0033CC"/>
          <w:lang w:val="en"/>
        </w:rPr>
        <w:t xml:space="preserve">maging </w:t>
      </w:r>
      <w:r w:rsidR="00012D0C" w:rsidRPr="004F10DD">
        <w:rPr>
          <w:rFonts w:ascii="Arial" w:eastAsia="Arial" w:hAnsi="Arial" w:cs="Arial"/>
          <w:color w:val="0033CC"/>
          <w:lang w:val="en"/>
        </w:rPr>
        <w:t>L</w:t>
      </w:r>
      <w:r w:rsidRPr="004F10DD">
        <w:rPr>
          <w:rFonts w:ascii="Arial" w:eastAsia="Arial" w:hAnsi="Arial" w:cs="Arial"/>
          <w:color w:val="0033CC"/>
          <w:lang w:val="en"/>
        </w:rPr>
        <w:t xml:space="preserve">aboratory). </w:t>
      </w:r>
      <w:r w:rsidR="00743C55" w:rsidRPr="004F10DD">
        <w:rPr>
          <w:rFonts w:ascii="Arial" w:eastAsia="Arial" w:hAnsi="Arial" w:cs="Arial"/>
          <w:color w:val="0033CC"/>
          <w:lang w:val="en"/>
        </w:rPr>
        <w:t>A</w:t>
      </w:r>
      <w:r w:rsidRPr="004F10DD">
        <w:rPr>
          <w:rFonts w:ascii="Arial" w:eastAsia="Arial" w:hAnsi="Arial" w:cs="Arial"/>
          <w:color w:val="0033CC"/>
          <w:lang w:val="en"/>
        </w:rPr>
        <w:t>ll metastatic lesions exceeding 1 cm in diameter</w:t>
      </w:r>
      <w:r w:rsidR="00743C55" w:rsidRPr="004F10DD">
        <w:rPr>
          <w:rFonts w:ascii="Arial" w:eastAsia="Arial" w:hAnsi="Arial" w:cs="Arial"/>
          <w:color w:val="0033CC"/>
          <w:lang w:val="en"/>
        </w:rPr>
        <w:t xml:space="preserve"> were identified</w:t>
      </w:r>
      <w:r w:rsidRPr="004F10DD">
        <w:rPr>
          <w:rFonts w:ascii="Arial" w:eastAsia="Arial" w:hAnsi="Arial" w:cs="Arial"/>
          <w:color w:val="0033CC"/>
          <w:lang w:val="en"/>
        </w:rPr>
        <w:t xml:space="preserve">. Volumes were measured on all lesions except bone lesions. Bone lesions often have poorly defined borders and overlap </w:t>
      </w:r>
      <w:r w:rsidR="00743C55" w:rsidRPr="004F10DD">
        <w:rPr>
          <w:rFonts w:ascii="Arial" w:eastAsia="Arial" w:hAnsi="Arial" w:cs="Arial"/>
          <w:color w:val="0033CC"/>
          <w:lang w:val="en"/>
        </w:rPr>
        <w:t>the</w:t>
      </w:r>
      <w:r w:rsidRPr="004F10DD">
        <w:rPr>
          <w:rFonts w:ascii="Arial" w:eastAsia="Arial" w:hAnsi="Arial" w:cs="Arial"/>
          <w:color w:val="0033CC"/>
          <w:lang w:val="en"/>
        </w:rPr>
        <w:t xml:space="preserve"> findings in active metastasis vs treated disease. Volumes were measured using </w:t>
      </w:r>
      <w:r w:rsidR="00743C55" w:rsidRPr="004F10DD">
        <w:rPr>
          <w:rFonts w:ascii="Arial" w:eastAsia="Arial" w:hAnsi="Arial" w:cs="Arial"/>
          <w:color w:val="0033CC"/>
          <w:lang w:val="en"/>
        </w:rPr>
        <w:t xml:space="preserve">the </w:t>
      </w:r>
      <w:r w:rsidRPr="004F10DD">
        <w:rPr>
          <w:rFonts w:ascii="Arial" w:eastAsia="Arial" w:hAnsi="Arial" w:cs="Arial"/>
          <w:color w:val="0033CC"/>
          <w:lang w:val="en"/>
        </w:rPr>
        <w:t xml:space="preserve">Aquarius </w:t>
      </w:r>
      <w:proofErr w:type="spellStart"/>
      <w:r w:rsidRPr="004F10DD">
        <w:rPr>
          <w:rFonts w:ascii="Arial" w:eastAsia="Arial" w:hAnsi="Arial" w:cs="Arial"/>
          <w:color w:val="0033CC"/>
          <w:lang w:val="en"/>
        </w:rPr>
        <w:t>iNtuition</w:t>
      </w:r>
      <w:proofErr w:type="spellEnd"/>
      <w:r w:rsidRPr="004F10DD">
        <w:rPr>
          <w:rFonts w:ascii="Arial" w:eastAsia="Arial" w:hAnsi="Arial" w:cs="Arial"/>
          <w:color w:val="0033CC"/>
          <w:lang w:val="en"/>
        </w:rPr>
        <w:t xml:space="preserve"> advanced visualization software, version 4.4.</w:t>
      </w:r>
      <w:proofErr w:type="gramStart"/>
      <w:r w:rsidRPr="004F10DD">
        <w:rPr>
          <w:rFonts w:ascii="Arial" w:eastAsia="Arial" w:hAnsi="Arial" w:cs="Arial"/>
          <w:color w:val="0033CC"/>
          <w:lang w:val="en"/>
        </w:rPr>
        <w:t>13.P</w:t>
      </w:r>
      <w:proofErr w:type="gramEnd"/>
      <w:r w:rsidRPr="004F10DD">
        <w:rPr>
          <w:rFonts w:ascii="Arial" w:eastAsia="Arial" w:hAnsi="Arial" w:cs="Arial"/>
          <w:color w:val="0033CC"/>
          <w:lang w:val="en"/>
        </w:rPr>
        <w:t>3 (</w:t>
      </w:r>
      <w:proofErr w:type="spellStart"/>
      <w:r w:rsidRPr="004F10DD">
        <w:rPr>
          <w:rFonts w:ascii="Arial" w:eastAsia="Arial" w:hAnsi="Arial" w:cs="Arial"/>
          <w:color w:val="0033CC"/>
          <w:lang w:val="en"/>
        </w:rPr>
        <w:t>TeraRecon</w:t>
      </w:r>
      <w:proofErr w:type="spellEnd"/>
      <w:r w:rsidRPr="004F10DD">
        <w:rPr>
          <w:rFonts w:ascii="Arial" w:eastAsia="Arial" w:hAnsi="Arial" w:cs="Arial"/>
          <w:color w:val="0033CC"/>
          <w:lang w:val="en"/>
        </w:rPr>
        <w:t>, Inc, Foster City, CA).</w:t>
      </w:r>
    </w:p>
    <w:p w14:paraId="05A4D170" w14:textId="1F0371DC" w:rsidR="003E539F" w:rsidRPr="004F10DD" w:rsidRDefault="003E539F" w:rsidP="00A7225E">
      <w:pPr>
        <w:spacing w:after="0" w:line="240" w:lineRule="auto"/>
        <w:jc w:val="both"/>
        <w:rPr>
          <w:rFonts w:ascii="Arial" w:eastAsia="Arial" w:hAnsi="Arial" w:cs="Arial"/>
          <w:color w:val="0033CC"/>
          <w:lang w:val="en"/>
        </w:rPr>
      </w:pPr>
    </w:p>
    <w:p w14:paraId="274D4F04" w14:textId="641BA421" w:rsidR="006E0470" w:rsidRPr="004F10DD" w:rsidRDefault="003E539F" w:rsidP="00A7225E">
      <w:pPr>
        <w:spacing w:after="0" w:line="240" w:lineRule="auto"/>
        <w:jc w:val="both"/>
        <w:rPr>
          <w:rFonts w:ascii="Arial" w:eastAsia="Arial" w:hAnsi="Arial" w:cs="Arial"/>
          <w:color w:val="0033CC"/>
        </w:rPr>
      </w:pPr>
      <w:bookmarkStart w:id="7" w:name="_Hlk13917744"/>
      <w:r w:rsidRPr="004F10DD">
        <w:rPr>
          <w:rFonts w:ascii="Arial" w:eastAsia="Arial" w:hAnsi="Arial" w:cs="Arial"/>
          <w:color w:val="0033CC"/>
          <w:lang w:val="en"/>
        </w:rPr>
        <w:t xml:space="preserve">Of the 77 patients with available volumetric assessment, </w:t>
      </w:r>
      <w:r w:rsidR="00012D0C" w:rsidRPr="004F10DD">
        <w:rPr>
          <w:rFonts w:ascii="Arial" w:eastAsia="Arial" w:hAnsi="Arial" w:cs="Arial"/>
          <w:color w:val="0033CC"/>
          <w:lang w:val="en"/>
        </w:rPr>
        <w:t>34</w:t>
      </w:r>
      <w:r w:rsidRPr="004F10DD">
        <w:rPr>
          <w:rFonts w:ascii="Arial" w:eastAsia="Arial" w:hAnsi="Arial" w:cs="Arial"/>
          <w:color w:val="0033CC"/>
          <w:lang w:val="en"/>
        </w:rPr>
        <w:t xml:space="preserve"> breast and </w:t>
      </w:r>
      <w:r w:rsidR="00296359" w:rsidRPr="004F10DD">
        <w:rPr>
          <w:rFonts w:ascii="Arial" w:eastAsia="Arial" w:hAnsi="Arial" w:cs="Arial"/>
          <w:color w:val="0033CC"/>
          <w:lang w:val="en"/>
        </w:rPr>
        <w:t>29</w:t>
      </w:r>
      <w:r w:rsidRPr="004F10DD">
        <w:rPr>
          <w:rFonts w:ascii="Arial" w:eastAsia="Arial" w:hAnsi="Arial" w:cs="Arial"/>
          <w:color w:val="0033CC"/>
          <w:lang w:val="en"/>
        </w:rPr>
        <w:t xml:space="preserve"> lung cancer patients had evaluable </w:t>
      </w:r>
      <w:proofErr w:type="spellStart"/>
      <w:r w:rsidRPr="004F10DD">
        <w:rPr>
          <w:rFonts w:ascii="Arial" w:eastAsia="Arial" w:hAnsi="Arial" w:cs="Arial"/>
          <w:color w:val="0033CC"/>
          <w:lang w:val="en"/>
        </w:rPr>
        <w:t>ctDNA</w:t>
      </w:r>
      <w:proofErr w:type="spellEnd"/>
      <w:r w:rsidRPr="004F10DD">
        <w:rPr>
          <w:rFonts w:ascii="Arial" w:eastAsia="Arial" w:hAnsi="Arial" w:cs="Arial"/>
          <w:color w:val="0033CC"/>
          <w:lang w:val="en"/>
        </w:rPr>
        <w:t xml:space="preserve"> fraction and included in th</w:t>
      </w:r>
      <w:r w:rsidR="00E13D3C" w:rsidRPr="004F10DD">
        <w:rPr>
          <w:rFonts w:ascii="Arial" w:eastAsia="Arial" w:hAnsi="Arial" w:cs="Arial"/>
          <w:color w:val="0033CC"/>
          <w:lang w:val="en"/>
        </w:rPr>
        <w:t>is</w:t>
      </w:r>
      <w:r w:rsidRPr="004F10DD">
        <w:rPr>
          <w:rFonts w:ascii="Arial" w:eastAsia="Arial" w:hAnsi="Arial" w:cs="Arial"/>
          <w:color w:val="0033CC"/>
          <w:lang w:val="en"/>
        </w:rPr>
        <w:t xml:space="preserve"> analysis. </w:t>
      </w:r>
      <w:r w:rsidR="002822C5" w:rsidRPr="004F10DD">
        <w:rPr>
          <w:rFonts w:ascii="Arial" w:eastAsia="Arial" w:hAnsi="Arial" w:cs="Arial"/>
          <w:color w:val="0033CC"/>
        </w:rPr>
        <w:t xml:space="preserve">We have now updated the correlative analysis </w:t>
      </w:r>
      <w:r w:rsidR="001D7817" w:rsidRPr="004F10DD">
        <w:rPr>
          <w:rFonts w:ascii="Arial" w:eastAsia="Arial" w:hAnsi="Arial" w:cs="Arial"/>
          <w:color w:val="0033CC"/>
        </w:rPr>
        <w:t xml:space="preserve">(see </w:t>
      </w:r>
      <w:r w:rsidR="00DE6EA1" w:rsidRPr="004F10DD">
        <w:rPr>
          <w:rFonts w:ascii="Arial" w:eastAsia="Arial" w:hAnsi="Arial" w:cs="Arial"/>
          <w:b/>
          <w:color w:val="0033CC"/>
        </w:rPr>
        <w:t xml:space="preserve">Response to Reviewers </w:t>
      </w:r>
      <w:r w:rsidR="001D7817" w:rsidRPr="004F10DD">
        <w:rPr>
          <w:rFonts w:ascii="Arial" w:eastAsia="Arial" w:hAnsi="Arial" w:cs="Arial"/>
          <w:b/>
          <w:color w:val="0033CC"/>
        </w:rPr>
        <w:t xml:space="preserve">Figure </w:t>
      </w:r>
      <w:r w:rsidR="00B33B6C" w:rsidRPr="004F10DD">
        <w:rPr>
          <w:rFonts w:ascii="Arial" w:eastAsia="Arial" w:hAnsi="Arial" w:cs="Arial"/>
          <w:b/>
          <w:color w:val="0033CC"/>
        </w:rPr>
        <w:t>4</w:t>
      </w:r>
      <w:r w:rsidR="001D7817" w:rsidRPr="004F10DD">
        <w:rPr>
          <w:rFonts w:ascii="Arial" w:eastAsia="Arial" w:hAnsi="Arial" w:cs="Arial"/>
          <w:b/>
          <w:color w:val="0033CC"/>
        </w:rPr>
        <w:t xml:space="preserve"> </w:t>
      </w:r>
      <w:r w:rsidR="001D7817" w:rsidRPr="004F10DD">
        <w:rPr>
          <w:rFonts w:ascii="Arial" w:eastAsia="Arial" w:hAnsi="Arial" w:cs="Arial"/>
          <w:color w:val="0033CC"/>
        </w:rPr>
        <w:t xml:space="preserve">below) </w:t>
      </w:r>
      <w:r w:rsidR="002822C5" w:rsidRPr="004F10DD">
        <w:rPr>
          <w:rFonts w:ascii="Arial" w:eastAsia="Arial" w:hAnsi="Arial" w:cs="Arial"/>
          <w:color w:val="0033CC"/>
        </w:rPr>
        <w:t xml:space="preserve">and added the results as </w:t>
      </w:r>
      <w:r w:rsidR="002822C5" w:rsidRPr="00F67B34">
        <w:rPr>
          <w:rFonts w:ascii="Arial" w:eastAsia="Arial" w:hAnsi="Arial" w:cs="Arial"/>
          <w:b/>
          <w:color w:val="0033CC"/>
          <w:highlight w:val="yellow"/>
        </w:rPr>
        <w:t>Fig</w:t>
      </w:r>
      <w:r w:rsidR="00F67B34" w:rsidRPr="00F67B34">
        <w:rPr>
          <w:rFonts w:ascii="Arial" w:eastAsia="Arial" w:hAnsi="Arial" w:cs="Arial"/>
          <w:b/>
          <w:color w:val="0033CC"/>
          <w:highlight w:val="yellow"/>
        </w:rPr>
        <w:t>.</w:t>
      </w:r>
      <w:r w:rsidR="002822C5" w:rsidRPr="00F67B34">
        <w:rPr>
          <w:rFonts w:ascii="Arial" w:eastAsia="Arial" w:hAnsi="Arial" w:cs="Arial"/>
          <w:b/>
          <w:color w:val="0033CC"/>
          <w:highlight w:val="yellow"/>
        </w:rPr>
        <w:t xml:space="preserve"> 2</w:t>
      </w:r>
      <w:r w:rsidR="001D7817" w:rsidRPr="00F67B34">
        <w:rPr>
          <w:rFonts w:ascii="Arial" w:eastAsia="Arial" w:hAnsi="Arial" w:cs="Arial"/>
          <w:b/>
          <w:color w:val="0033CC"/>
          <w:highlight w:val="yellow"/>
        </w:rPr>
        <w:t>g</w:t>
      </w:r>
      <w:r w:rsidR="002822C5" w:rsidRPr="004F10DD">
        <w:rPr>
          <w:rFonts w:ascii="Arial" w:eastAsia="Arial" w:hAnsi="Arial" w:cs="Arial"/>
          <w:color w:val="0033CC"/>
        </w:rPr>
        <w:t xml:space="preserve"> </w:t>
      </w:r>
      <w:r w:rsidR="00743C55" w:rsidRPr="004F10DD">
        <w:rPr>
          <w:rFonts w:ascii="Arial" w:eastAsia="Arial" w:hAnsi="Arial" w:cs="Arial"/>
          <w:color w:val="0033CC"/>
        </w:rPr>
        <w:t xml:space="preserve">in the revised </w:t>
      </w:r>
      <w:r w:rsidR="001D7817" w:rsidRPr="004F10DD">
        <w:rPr>
          <w:rFonts w:ascii="Arial" w:eastAsia="Arial" w:hAnsi="Arial" w:cs="Arial"/>
          <w:color w:val="0033CC"/>
        </w:rPr>
        <w:t xml:space="preserve">version of the manuscript. The </w:t>
      </w:r>
      <w:r w:rsidR="002822C5" w:rsidRPr="004F10DD">
        <w:rPr>
          <w:rFonts w:ascii="Arial" w:eastAsia="Arial" w:hAnsi="Arial" w:cs="Arial"/>
          <w:color w:val="0033CC"/>
        </w:rPr>
        <w:t xml:space="preserve">text </w:t>
      </w:r>
      <w:r w:rsidR="001D7817" w:rsidRPr="004F10DD">
        <w:rPr>
          <w:rFonts w:ascii="Arial" w:eastAsia="Arial" w:hAnsi="Arial" w:cs="Arial"/>
          <w:color w:val="0033CC"/>
        </w:rPr>
        <w:t xml:space="preserve">has been modified </w:t>
      </w:r>
      <w:r w:rsidR="002822C5" w:rsidRPr="004F10DD">
        <w:rPr>
          <w:rFonts w:ascii="Arial" w:eastAsia="Arial" w:hAnsi="Arial" w:cs="Arial"/>
          <w:color w:val="0033CC"/>
        </w:rPr>
        <w:t xml:space="preserve">accordingly. </w:t>
      </w:r>
      <w:bookmarkEnd w:id="6"/>
      <w:r w:rsidR="00DE6EA1" w:rsidRPr="004F10DD">
        <w:rPr>
          <w:rFonts w:ascii="Arial" w:eastAsia="Arial" w:hAnsi="Arial" w:cs="Arial"/>
          <w:color w:val="0033CC"/>
        </w:rPr>
        <w:t xml:space="preserve">In brief and consistent with our previous observations and our working </w:t>
      </w:r>
      <w:r w:rsidR="00DE6EA1" w:rsidRPr="004F10DD">
        <w:rPr>
          <w:rFonts w:ascii="Arial" w:eastAsia="Arial" w:hAnsi="Arial" w:cs="Arial"/>
          <w:color w:val="0033CC"/>
        </w:rPr>
        <w:lastRenderedPageBreak/>
        <w:t xml:space="preserve">hypothesis, we </w:t>
      </w:r>
      <w:r w:rsidR="002822C5" w:rsidRPr="004F10DD">
        <w:rPr>
          <w:rFonts w:ascii="Arial" w:eastAsia="Arial" w:hAnsi="Arial" w:cs="Arial"/>
          <w:color w:val="0033CC"/>
        </w:rPr>
        <w:t xml:space="preserve">found a </w:t>
      </w:r>
      <w:r w:rsidR="006E0470" w:rsidRPr="004F10DD">
        <w:rPr>
          <w:rFonts w:ascii="Arial" w:eastAsia="Arial" w:hAnsi="Arial" w:cs="Arial"/>
          <w:color w:val="0033CC"/>
        </w:rPr>
        <w:t xml:space="preserve">significant association between </w:t>
      </w:r>
      <w:r w:rsidR="001D7817" w:rsidRPr="004F10DD">
        <w:rPr>
          <w:rFonts w:ascii="Arial" w:eastAsia="Arial" w:hAnsi="Arial" w:cs="Arial"/>
          <w:color w:val="0033CC"/>
        </w:rPr>
        <w:t xml:space="preserve">the </w:t>
      </w:r>
      <w:r w:rsidR="006E0470" w:rsidRPr="004F10DD">
        <w:rPr>
          <w:rFonts w:ascii="Arial" w:eastAsia="Arial" w:hAnsi="Arial" w:cs="Arial"/>
          <w:color w:val="0033CC"/>
        </w:rPr>
        <w:t>estimated disease volume</w:t>
      </w:r>
      <w:r w:rsidR="002822C5" w:rsidRPr="004F10DD">
        <w:rPr>
          <w:rFonts w:ascii="Arial" w:eastAsia="Arial" w:hAnsi="Arial" w:cs="Arial"/>
          <w:color w:val="0033CC"/>
        </w:rPr>
        <w:t xml:space="preserve"> (tertile of disease volume in m</w:t>
      </w:r>
      <w:r w:rsidR="00E13D3C" w:rsidRPr="004F10DD">
        <w:rPr>
          <w:rFonts w:ascii="Arial" w:eastAsia="Arial" w:hAnsi="Arial" w:cs="Arial"/>
          <w:color w:val="0033CC"/>
        </w:rPr>
        <w:t>l</w:t>
      </w:r>
      <w:r w:rsidR="002822C5" w:rsidRPr="004F10DD">
        <w:rPr>
          <w:rFonts w:ascii="Arial" w:eastAsia="Arial" w:hAnsi="Arial" w:cs="Arial"/>
          <w:color w:val="0033CC"/>
        </w:rPr>
        <w:t>)</w:t>
      </w:r>
      <w:r w:rsidR="006E0470" w:rsidRPr="004F10DD">
        <w:rPr>
          <w:rFonts w:ascii="Arial" w:eastAsia="Arial" w:hAnsi="Arial" w:cs="Arial"/>
          <w:color w:val="0033CC"/>
        </w:rPr>
        <w:t xml:space="preserve"> and </w:t>
      </w:r>
      <w:proofErr w:type="spellStart"/>
      <w:r w:rsidR="006E0470" w:rsidRPr="004F10DD">
        <w:rPr>
          <w:rFonts w:ascii="Arial" w:eastAsia="Arial" w:hAnsi="Arial" w:cs="Arial"/>
          <w:color w:val="0033CC"/>
        </w:rPr>
        <w:t>ctDNA</w:t>
      </w:r>
      <w:proofErr w:type="spellEnd"/>
      <w:r w:rsidR="006E0470" w:rsidRPr="004F10DD">
        <w:rPr>
          <w:rFonts w:ascii="Arial" w:eastAsia="Arial" w:hAnsi="Arial" w:cs="Arial"/>
          <w:color w:val="0033CC"/>
        </w:rPr>
        <w:t xml:space="preserve"> fraction </w:t>
      </w:r>
      <w:r w:rsidR="002822C5" w:rsidRPr="004F10DD">
        <w:rPr>
          <w:rFonts w:ascii="Arial" w:eastAsia="Arial" w:hAnsi="Arial" w:cs="Arial"/>
          <w:color w:val="0033CC"/>
        </w:rPr>
        <w:t>in</w:t>
      </w:r>
      <w:r w:rsidR="006E0470" w:rsidRPr="004F10DD">
        <w:rPr>
          <w:rFonts w:ascii="Arial" w:eastAsia="Arial" w:hAnsi="Arial" w:cs="Arial"/>
          <w:color w:val="0033CC"/>
        </w:rPr>
        <w:t xml:space="preserve"> both breast and lung cancer </w:t>
      </w:r>
      <w:r w:rsidR="002822C5" w:rsidRPr="004F10DD">
        <w:rPr>
          <w:rFonts w:ascii="Arial" w:eastAsia="Arial" w:hAnsi="Arial" w:cs="Arial"/>
          <w:color w:val="0033CC"/>
        </w:rPr>
        <w:t xml:space="preserve">patients </w:t>
      </w:r>
      <w:r w:rsidR="006E0470" w:rsidRPr="004F10DD">
        <w:rPr>
          <w:rFonts w:ascii="Arial" w:eastAsia="Arial" w:hAnsi="Arial" w:cs="Arial"/>
          <w:color w:val="0033CC"/>
        </w:rPr>
        <w:t>(p</w:t>
      </w:r>
      <w:r w:rsidR="001D7817" w:rsidRPr="004F10DD">
        <w:rPr>
          <w:rFonts w:ascii="Arial" w:eastAsia="Arial" w:hAnsi="Arial" w:cs="Arial"/>
          <w:color w:val="0033CC"/>
        </w:rPr>
        <w:t xml:space="preserve"> = </w:t>
      </w:r>
      <w:r w:rsidR="002822C5" w:rsidRPr="004F10DD">
        <w:rPr>
          <w:rFonts w:ascii="Arial" w:eastAsia="Arial" w:hAnsi="Arial" w:cs="Arial"/>
          <w:color w:val="0033CC"/>
        </w:rPr>
        <w:t>1</w:t>
      </w:r>
      <w:r w:rsidR="001D7817" w:rsidRPr="004F10DD">
        <w:rPr>
          <w:rFonts w:ascii="Arial" w:eastAsia="Arial" w:hAnsi="Arial" w:cs="Arial"/>
          <w:color w:val="0033CC"/>
        </w:rPr>
        <w:t>.03e-4</w:t>
      </w:r>
      <w:r w:rsidR="002822C5" w:rsidRPr="004F10DD">
        <w:rPr>
          <w:rFonts w:ascii="Arial" w:eastAsia="Arial" w:hAnsi="Arial" w:cs="Arial"/>
          <w:color w:val="0033CC"/>
        </w:rPr>
        <w:t xml:space="preserve"> and </w:t>
      </w:r>
      <w:r w:rsidR="006E0470" w:rsidRPr="004F10DD">
        <w:rPr>
          <w:rFonts w:ascii="Arial" w:eastAsia="Arial" w:hAnsi="Arial" w:cs="Arial"/>
          <w:color w:val="0033CC"/>
        </w:rPr>
        <w:t>0.04</w:t>
      </w:r>
      <w:r w:rsidR="00773D89" w:rsidRPr="004F10DD">
        <w:rPr>
          <w:rFonts w:ascii="Arial" w:eastAsia="Arial" w:hAnsi="Arial" w:cs="Arial"/>
          <w:color w:val="0033CC"/>
        </w:rPr>
        <w:t>2</w:t>
      </w:r>
      <w:r w:rsidR="002822C5" w:rsidRPr="004F10DD">
        <w:rPr>
          <w:rFonts w:ascii="Arial" w:eastAsia="Arial" w:hAnsi="Arial" w:cs="Arial"/>
          <w:color w:val="0033CC"/>
        </w:rPr>
        <w:t>, respectively</w:t>
      </w:r>
      <w:r w:rsidR="006E0470" w:rsidRPr="004F10DD">
        <w:rPr>
          <w:rFonts w:ascii="Arial" w:eastAsia="Arial" w:hAnsi="Arial" w:cs="Arial"/>
          <w:color w:val="0033CC"/>
        </w:rPr>
        <w:t>)</w:t>
      </w:r>
      <w:r w:rsidR="001D7817" w:rsidRPr="004F10DD">
        <w:rPr>
          <w:rFonts w:ascii="Arial" w:eastAsia="Arial" w:hAnsi="Arial" w:cs="Arial"/>
          <w:color w:val="0033CC"/>
        </w:rPr>
        <w:t>.</w:t>
      </w:r>
      <w:bookmarkEnd w:id="7"/>
    </w:p>
    <w:p w14:paraId="65D3B7D0" w14:textId="57E15E17" w:rsidR="0039346E" w:rsidRPr="004F10DD" w:rsidRDefault="0039346E" w:rsidP="00A7225E">
      <w:pPr>
        <w:spacing w:after="0" w:line="240" w:lineRule="auto"/>
        <w:jc w:val="both"/>
        <w:rPr>
          <w:rFonts w:ascii="Arial" w:eastAsia="Arial" w:hAnsi="Arial" w:cs="Arial"/>
          <w:color w:val="0033CC"/>
        </w:rPr>
      </w:pPr>
    </w:p>
    <w:p w14:paraId="6B38FD21" w14:textId="44E52FD3" w:rsidR="002C2CE5" w:rsidRPr="004F10DD" w:rsidRDefault="00DE6EA1" w:rsidP="00A7225E">
      <w:pPr>
        <w:spacing w:after="0" w:line="240" w:lineRule="auto"/>
        <w:contextualSpacing/>
        <w:jc w:val="both"/>
        <w:rPr>
          <w:rFonts w:ascii="Arial" w:eastAsia="Arial" w:hAnsi="Arial" w:cs="Arial"/>
          <w:color w:val="0033CC"/>
        </w:rPr>
      </w:pPr>
      <w:bookmarkStart w:id="8" w:name="_Hlk13917518"/>
      <w:r w:rsidRPr="004F10DD">
        <w:rPr>
          <w:rFonts w:ascii="Arial" w:eastAsia="Arial" w:hAnsi="Arial" w:cs="Arial"/>
          <w:color w:val="0033CC"/>
        </w:rPr>
        <w:t>As for prostate cancer</w:t>
      </w:r>
      <w:r w:rsidR="00E13D3C" w:rsidRPr="004F10DD">
        <w:rPr>
          <w:rFonts w:ascii="Arial" w:eastAsia="Arial" w:hAnsi="Arial" w:cs="Arial"/>
          <w:color w:val="0033CC"/>
        </w:rPr>
        <w:t>s</w:t>
      </w:r>
      <w:r w:rsidRPr="004F10DD">
        <w:rPr>
          <w:rFonts w:ascii="Arial" w:eastAsia="Arial" w:hAnsi="Arial" w:cs="Arial"/>
          <w:color w:val="0033CC"/>
        </w:rPr>
        <w:t xml:space="preserve">, given their distinct pattern of </w:t>
      </w:r>
      <w:r w:rsidR="00C57EBF" w:rsidRPr="004F10DD">
        <w:rPr>
          <w:rFonts w:ascii="Arial" w:eastAsia="Arial" w:hAnsi="Arial" w:cs="Arial"/>
          <w:color w:val="0033CC"/>
        </w:rPr>
        <w:t>metastasis</w:t>
      </w:r>
      <w:r w:rsidRPr="004F10DD">
        <w:rPr>
          <w:rFonts w:ascii="Arial" w:eastAsia="Arial" w:hAnsi="Arial" w:cs="Arial"/>
          <w:color w:val="0033CC"/>
        </w:rPr>
        <w:t>, the approach employed for the volumetric assessment of disease</w:t>
      </w:r>
      <w:r w:rsidR="009A0E12" w:rsidRPr="004F10DD">
        <w:rPr>
          <w:rFonts w:ascii="Arial" w:eastAsia="Arial" w:hAnsi="Arial" w:cs="Arial"/>
          <w:color w:val="0033CC"/>
        </w:rPr>
        <w:t xml:space="preserve"> burden</w:t>
      </w:r>
      <w:r w:rsidRPr="004F10DD">
        <w:rPr>
          <w:rFonts w:ascii="Arial" w:eastAsia="Arial" w:hAnsi="Arial" w:cs="Arial"/>
          <w:color w:val="0033CC"/>
        </w:rPr>
        <w:t xml:space="preserve"> was </w:t>
      </w:r>
      <w:r w:rsidR="00E13D3C" w:rsidRPr="004F10DD">
        <w:rPr>
          <w:rFonts w:ascii="Arial" w:eastAsia="Arial" w:hAnsi="Arial" w:cs="Arial"/>
          <w:color w:val="0033CC"/>
        </w:rPr>
        <w:t>different</w:t>
      </w:r>
      <w:r w:rsidRPr="004F10DD">
        <w:rPr>
          <w:rFonts w:ascii="Arial" w:eastAsia="Arial" w:hAnsi="Arial" w:cs="Arial"/>
          <w:color w:val="0033CC"/>
        </w:rPr>
        <w:t xml:space="preserve"> from that </w:t>
      </w:r>
      <w:r w:rsidR="00E13D3C" w:rsidRPr="004F10DD">
        <w:rPr>
          <w:rFonts w:ascii="Arial" w:eastAsia="Arial" w:hAnsi="Arial" w:cs="Arial"/>
          <w:color w:val="0033CC"/>
        </w:rPr>
        <w:t>used</w:t>
      </w:r>
      <w:r w:rsidRPr="004F10DD">
        <w:rPr>
          <w:rFonts w:ascii="Arial" w:eastAsia="Arial" w:hAnsi="Arial" w:cs="Arial"/>
          <w:color w:val="0033CC"/>
        </w:rPr>
        <w:t xml:space="preserve"> for breast and lung cancers. In fact, the </w:t>
      </w:r>
      <w:r w:rsidR="002822C5" w:rsidRPr="004F10DD">
        <w:rPr>
          <w:rFonts w:ascii="Arial" w:eastAsia="Arial" w:hAnsi="Arial" w:cs="Arial"/>
          <w:color w:val="0033CC"/>
        </w:rPr>
        <w:t>majority of castration resistan</w:t>
      </w:r>
      <w:r w:rsidR="00E13D3C" w:rsidRPr="004F10DD">
        <w:rPr>
          <w:rFonts w:ascii="Arial" w:eastAsia="Arial" w:hAnsi="Arial" w:cs="Arial"/>
          <w:color w:val="0033CC"/>
        </w:rPr>
        <w:t>t</w:t>
      </w:r>
      <w:r w:rsidR="002822C5" w:rsidRPr="004F10DD">
        <w:rPr>
          <w:rFonts w:ascii="Arial" w:eastAsia="Arial" w:hAnsi="Arial" w:cs="Arial"/>
          <w:color w:val="0033CC"/>
        </w:rPr>
        <w:t xml:space="preserve"> prostate cancer patients </w:t>
      </w:r>
      <w:r w:rsidRPr="004F10DD">
        <w:rPr>
          <w:rFonts w:ascii="Arial" w:eastAsia="Arial" w:hAnsi="Arial" w:cs="Arial"/>
          <w:color w:val="0033CC"/>
        </w:rPr>
        <w:t xml:space="preserve">included in this study </w:t>
      </w:r>
      <w:r w:rsidR="002822C5" w:rsidRPr="004F10DD">
        <w:rPr>
          <w:rFonts w:ascii="Arial" w:eastAsia="Arial" w:hAnsi="Arial" w:cs="Arial"/>
          <w:color w:val="0033CC"/>
        </w:rPr>
        <w:t>had extensive bone disease and had undergone bone scans prior to enrol</w:t>
      </w:r>
      <w:r w:rsidR="00E13D3C" w:rsidRPr="004F10DD">
        <w:rPr>
          <w:rFonts w:ascii="Arial" w:eastAsia="Arial" w:hAnsi="Arial" w:cs="Arial"/>
          <w:color w:val="0033CC"/>
        </w:rPr>
        <w:t>l</w:t>
      </w:r>
      <w:r w:rsidR="002822C5" w:rsidRPr="004F10DD">
        <w:rPr>
          <w:rFonts w:ascii="Arial" w:eastAsia="Arial" w:hAnsi="Arial" w:cs="Arial"/>
          <w:color w:val="0033CC"/>
        </w:rPr>
        <w:t xml:space="preserve">ment in the study. </w:t>
      </w:r>
      <w:r w:rsidR="00C80ED4" w:rsidRPr="004F10DD">
        <w:rPr>
          <w:rFonts w:ascii="Arial" w:eastAsia="Arial" w:hAnsi="Arial" w:cs="Arial"/>
          <w:color w:val="0033CC"/>
        </w:rPr>
        <w:t>Therefore, we obtained the automated bone scan index (</w:t>
      </w:r>
      <w:proofErr w:type="spellStart"/>
      <w:r w:rsidR="00773D89" w:rsidRPr="004F10DD">
        <w:rPr>
          <w:rFonts w:ascii="Arial" w:eastAsia="Arial" w:hAnsi="Arial" w:cs="Arial"/>
          <w:color w:val="0033CC"/>
        </w:rPr>
        <w:t>a</w:t>
      </w:r>
      <w:r w:rsidR="00C80ED4" w:rsidRPr="004F10DD">
        <w:rPr>
          <w:rFonts w:ascii="Arial" w:eastAsia="Arial" w:hAnsi="Arial" w:cs="Arial"/>
          <w:color w:val="0033CC"/>
        </w:rPr>
        <w:t>BSI</w:t>
      </w:r>
      <w:proofErr w:type="spellEnd"/>
      <w:r w:rsidR="00C80ED4" w:rsidRPr="004F10DD">
        <w:rPr>
          <w:rFonts w:ascii="Arial" w:eastAsia="Arial" w:hAnsi="Arial" w:cs="Arial"/>
          <w:color w:val="0033CC"/>
        </w:rPr>
        <w:t>)</w:t>
      </w:r>
      <w:r w:rsidR="00773D89" w:rsidRPr="004F10DD">
        <w:rPr>
          <w:rFonts w:ascii="Arial" w:eastAsia="Arial" w:hAnsi="Arial" w:cs="Arial"/>
          <w:color w:val="0033CC"/>
        </w:rPr>
        <w:t xml:space="preserve"> </w:t>
      </w:r>
      <w:r w:rsidR="006E0470" w:rsidRPr="004F10DD">
        <w:rPr>
          <w:rFonts w:ascii="Arial" w:eastAsia="Arial" w:hAnsi="Arial" w:cs="Arial"/>
          <w:color w:val="0033CC"/>
        </w:rPr>
        <w:t xml:space="preserve">as a proxy for </w:t>
      </w:r>
      <w:r w:rsidR="002822C5" w:rsidRPr="004F10DD">
        <w:rPr>
          <w:rFonts w:ascii="Arial" w:eastAsia="Arial" w:hAnsi="Arial" w:cs="Arial"/>
          <w:color w:val="0033CC"/>
        </w:rPr>
        <w:t xml:space="preserve">bone </w:t>
      </w:r>
      <w:r w:rsidR="006E0470" w:rsidRPr="004F10DD">
        <w:rPr>
          <w:rFonts w:ascii="Arial" w:eastAsia="Arial" w:hAnsi="Arial" w:cs="Arial"/>
          <w:color w:val="0033CC"/>
        </w:rPr>
        <w:t>disease burden</w:t>
      </w:r>
      <w:r w:rsidR="00773D89" w:rsidRPr="004F10DD">
        <w:rPr>
          <w:rFonts w:ascii="Arial" w:eastAsia="Arial" w:hAnsi="Arial" w:cs="Arial"/>
          <w:color w:val="0033CC"/>
        </w:rPr>
        <w:t xml:space="preserve">. </w:t>
      </w:r>
      <w:proofErr w:type="spellStart"/>
      <w:r w:rsidR="00773D89" w:rsidRPr="004F10DD">
        <w:rPr>
          <w:rFonts w:ascii="Arial" w:eastAsia="Arial" w:hAnsi="Arial" w:cs="Arial"/>
          <w:color w:val="0033CC"/>
        </w:rPr>
        <w:t>aBSI</w:t>
      </w:r>
      <w:proofErr w:type="spellEnd"/>
      <w:r w:rsidR="00773D89" w:rsidRPr="004F10DD">
        <w:rPr>
          <w:rFonts w:ascii="Arial" w:eastAsia="Arial" w:hAnsi="Arial" w:cs="Arial"/>
          <w:color w:val="0033CC"/>
        </w:rPr>
        <w:t xml:space="preserve"> is a fully quantitative assessment of a patient’s bony disease on a bone scan that reports </w:t>
      </w:r>
      <w:r w:rsidR="001D7817" w:rsidRPr="004F10DD">
        <w:rPr>
          <w:rFonts w:ascii="Arial" w:eastAsia="Arial" w:hAnsi="Arial" w:cs="Arial"/>
          <w:color w:val="0033CC"/>
        </w:rPr>
        <w:t xml:space="preserve">the </w:t>
      </w:r>
      <w:r w:rsidR="00773D89" w:rsidRPr="004F10DD">
        <w:rPr>
          <w:rFonts w:ascii="Arial" w:eastAsia="Arial" w:hAnsi="Arial" w:cs="Arial"/>
          <w:color w:val="0033CC"/>
        </w:rPr>
        <w:t>number</w:t>
      </w:r>
      <w:r w:rsidR="001D7817" w:rsidRPr="004F10DD">
        <w:rPr>
          <w:rFonts w:ascii="Arial" w:eastAsia="Arial" w:hAnsi="Arial" w:cs="Arial"/>
          <w:color w:val="0033CC"/>
        </w:rPr>
        <w:t xml:space="preserve"> of lesions</w:t>
      </w:r>
      <w:r w:rsidR="00773D89" w:rsidRPr="004F10DD">
        <w:rPr>
          <w:rFonts w:ascii="Arial" w:eastAsia="Arial" w:hAnsi="Arial" w:cs="Arial"/>
          <w:color w:val="0033CC"/>
        </w:rPr>
        <w:t>, area and the fraction of the total skeleton weight that is involved by tumor</w:t>
      </w:r>
      <w:r w:rsidR="001D7817" w:rsidRPr="004F10DD">
        <w:rPr>
          <w:rFonts w:ascii="Arial" w:eastAsia="Arial" w:hAnsi="Arial" w:cs="Arial"/>
          <w:color w:val="0033CC"/>
        </w:rPr>
        <w:t xml:space="preserve">. </w:t>
      </w:r>
      <w:r w:rsidR="003442C7" w:rsidRPr="004F10DD">
        <w:rPr>
          <w:rFonts w:ascii="Arial" w:eastAsia="Arial" w:hAnsi="Arial" w:cs="Arial"/>
          <w:color w:val="0033CC"/>
        </w:rPr>
        <w:t xml:space="preserve">We used </w:t>
      </w:r>
      <w:r w:rsidR="001D7817" w:rsidRPr="004F10DD">
        <w:rPr>
          <w:rFonts w:ascii="Arial" w:eastAsia="Arial" w:hAnsi="Arial" w:cs="Arial"/>
          <w:color w:val="0033CC"/>
        </w:rPr>
        <w:t xml:space="preserve">the </w:t>
      </w:r>
      <w:proofErr w:type="spellStart"/>
      <w:r w:rsidR="003442C7" w:rsidRPr="004F10DD">
        <w:rPr>
          <w:rFonts w:ascii="Arial" w:eastAsia="Arial" w:hAnsi="Arial" w:cs="Arial"/>
          <w:color w:val="0033CC"/>
        </w:rPr>
        <w:t>aBSI</w:t>
      </w:r>
      <w:proofErr w:type="spellEnd"/>
      <w:r w:rsidR="003442C7" w:rsidRPr="004F10DD">
        <w:rPr>
          <w:rFonts w:ascii="Arial" w:eastAsia="Arial" w:hAnsi="Arial" w:cs="Arial"/>
          <w:color w:val="0033CC"/>
        </w:rPr>
        <w:t xml:space="preserve"> platform version 3.3, developed by EXINI Diagnostics AB (Lund, Sweden) </w:t>
      </w:r>
      <w:r w:rsidR="001D7817" w:rsidRPr="004F10DD">
        <w:rPr>
          <w:rFonts w:ascii="Arial" w:eastAsia="Arial" w:hAnsi="Arial" w:cs="Arial"/>
          <w:color w:val="0033CC"/>
        </w:rPr>
        <w:t>on the</w:t>
      </w:r>
      <w:r w:rsidR="003442C7" w:rsidRPr="004F10DD">
        <w:rPr>
          <w:rFonts w:ascii="Arial" w:eastAsia="Arial" w:hAnsi="Arial" w:cs="Arial"/>
          <w:color w:val="0033CC"/>
        </w:rPr>
        <w:t xml:space="preserve"> available bone scans. The methodology of the automated platform has been described in</w:t>
      </w:r>
      <w:r w:rsidR="001D7817" w:rsidRPr="004F10DD">
        <w:rPr>
          <w:rFonts w:ascii="Arial" w:eastAsia="Arial" w:hAnsi="Arial" w:cs="Arial"/>
          <w:color w:val="0033CC"/>
        </w:rPr>
        <w:t xml:space="preserve"> </w:t>
      </w:r>
      <w:r w:rsidR="003442C7" w:rsidRPr="004F10DD">
        <w:rPr>
          <w:rFonts w:ascii="Arial" w:eastAsia="Arial" w:hAnsi="Arial" w:cs="Arial"/>
          <w:color w:val="0033CC"/>
        </w:rPr>
        <w:t>previous studies (</w:t>
      </w:r>
      <w:r w:rsidRPr="004F10DD">
        <w:rPr>
          <w:rFonts w:ascii="Arial" w:eastAsia="Arial" w:hAnsi="Arial" w:cs="Arial"/>
          <w:color w:val="0033CC"/>
        </w:rPr>
        <w:t xml:space="preserve">PMID: </w:t>
      </w:r>
      <w:r w:rsidR="003442C7" w:rsidRPr="004F10DD">
        <w:rPr>
          <w:rFonts w:ascii="Arial" w:eastAsia="Arial" w:hAnsi="Arial" w:cs="Arial"/>
          <w:color w:val="0033CC"/>
        </w:rPr>
        <w:t>22306323).</w:t>
      </w:r>
      <w:r w:rsidR="001D7817" w:rsidRPr="004F10DD">
        <w:rPr>
          <w:rFonts w:ascii="Arial" w:eastAsia="Arial" w:hAnsi="Arial" w:cs="Arial"/>
          <w:color w:val="0033CC"/>
        </w:rPr>
        <w:t xml:space="preserve"> </w:t>
      </w:r>
      <w:r w:rsidR="003442C7" w:rsidRPr="004F10DD">
        <w:rPr>
          <w:rFonts w:ascii="Arial" w:eastAsia="Arial" w:hAnsi="Arial" w:cs="Arial"/>
          <w:color w:val="0033CC"/>
        </w:rPr>
        <w:t xml:space="preserve">In brief, </w:t>
      </w:r>
      <w:r w:rsidR="001D7817" w:rsidRPr="004F10DD">
        <w:rPr>
          <w:rFonts w:ascii="Arial" w:eastAsia="Arial" w:hAnsi="Arial" w:cs="Arial"/>
          <w:color w:val="0033CC"/>
        </w:rPr>
        <w:t xml:space="preserve">a </w:t>
      </w:r>
      <w:r w:rsidR="003442C7" w:rsidRPr="004F10DD">
        <w:rPr>
          <w:rFonts w:ascii="Arial" w:eastAsia="Arial" w:hAnsi="Arial" w:cs="Arial"/>
          <w:color w:val="0033CC"/>
        </w:rPr>
        <w:t>neural network automatically segment</w:t>
      </w:r>
      <w:r w:rsidR="001D7817" w:rsidRPr="004F10DD">
        <w:rPr>
          <w:rFonts w:ascii="Arial" w:eastAsia="Arial" w:hAnsi="Arial" w:cs="Arial"/>
          <w:color w:val="0033CC"/>
        </w:rPr>
        <w:t>s</w:t>
      </w:r>
      <w:r w:rsidR="003442C7" w:rsidRPr="004F10DD">
        <w:rPr>
          <w:rFonts w:ascii="Arial" w:eastAsia="Arial" w:hAnsi="Arial" w:cs="Arial"/>
          <w:color w:val="0033CC"/>
        </w:rPr>
        <w:t xml:space="preserve"> the different anatomical regions of the skeleton followed by detection and classification of the abnormal hotspots. The weight fraction of the skeleton for each metastatic hotspot </w:t>
      </w:r>
      <w:r w:rsidRPr="004F10DD">
        <w:rPr>
          <w:rFonts w:ascii="Arial" w:eastAsia="Arial" w:hAnsi="Arial" w:cs="Arial"/>
          <w:color w:val="0033CC"/>
        </w:rPr>
        <w:t>was</w:t>
      </w:r>
      <w:r w:rsidR="003442C7" w:rsidRPr="004F10DD">
        <w:rPr>
          <w:rFonts w:ascii="Arial" w:eastAsia="Arial" w:hAnsi="Arial" w:cs="Arial"/>
          <w:color w:val="0033CC"/>
        </w:rPr>
        <w:t xml:space="preserve"> calculated and the </w:t>
      </w:r>
      <w:proofErr w:type="spellStart"/>
      <w:r w:rsidR="009A0E12" w:rsidRPr="004F10DD">
        <w:rPr>
          <w:rFonts w:ascii="Arial" w:eastAsia="Arial" w:hAnsi="Arial" w:cs="Arial"/>
          <w:color w:val="0033CC"/>
        </w:rPr>
        <w:t>a</w:t>
      </w:r>
      <w:r w:rsidR="003442C7" w:rsidRPr="004F10DD">
        <w:rPr>
          <w:rFonts w:ascii="Arial" w:eastAsia="Arial" w:hAnsi="Arial" w:cs="Arial"/>
          <w:color w:val="0033CC"/>
        </w:rPr>
        <w:t>BSI</w:t>
      </w:r>
      <w:proofErr w:type="spellEnd"/>
      <w:r w:rsidR="003442C7" w:rsidRPr="004F10DD">
        <w:rPr>
          <w:rFonts w:ascii="Arial" w:eastAsia="Arial" w:hAnsi="Arial" w:cs="Arial"/>
          <w:color w:val="0033CC"/>
        </w:rPr>
        <w:t xml:space="preserve"> </w:t>
      </w:r>
      <w:r w:rsidRPr="004F10DD">
        <w:rPr>
          <w:rFonts w:ascii="Arial" w:eastAsia="Arial" w:hAnsi="Arial" w:cs="Arial"/>
          <w:color w:val="0033CC"/>
        </w:rPr>
        <w:t>wa</w:t>
      </w:r>
      <w:r w:rsidR="003442C7" w:rsidRPr="004F10DD">
        <w:rPr>
          <w:rFonts w:ascii="Arial" w:eastAsia="Arial" w:hAnsi="Arial" w:cs="Arial"/>
          <w:color w:val="0033CC"/>
        </w:rPr>
        <w:t xml:space="preserve">s calculated as the sum of all such fractions. </w:t>
      </w:r>
      <w:r w:rsidR="00773D89" w:rsidRPr="004F10DD">
        <w:rPr>
          <w:rFonts w:ascii="Arial" w:eastAsia="Arial" w:hAnsi="Arial" w:cs="Arial"/>
          <w:color w:val="0033CC"/>
        </w:rPr>
        <w:t xml:space="preserve">The </w:t>
      </w:r>
      <w:proofErr w:type="spellStart"/>
      <w:r w:rsidR="00773D89" w:rsidRPr="004F10DD">
        <w:rPr>
          <w:rFonts w:ascii="Arial" w:eastAsia="Arial" w:hAnsi="Arial" w:cs="Arial"/>
          <w:color w:val="0033CC"/>
        </w:rPr>
        <w:t>aBSI</w:t>
      </w:r>
      <w:proofErr w:type="spellEnd"/>
      <w:r w:rsidR="00773D89" w:rsidRPr="004F10DD">
        <w:rPr>
          <w:rFonts w:ascii="Arial" w:eastAsia="Arial" w:hAnsi="Arial" w:cs="Arial"/>
          <w:color w:val="0033CC"/>
        </w:rPr>
        <w:t xml:space="preserve"> </w:t>
      </w:r>
      <w:r w:rsidRPr="004F10DD">
        <w:rPr>
          <w:rFonts w:ascii="Arial" w:eastAsia="Arial" w:hAnsi="Arial" w:cs="Arial"/>
          <w:color w:val="0033CC"/>
        </w:rPr>
        <w:t xml:space="preserve">method utilized in this study </w:t>
      </w:r>
      <w:r w:rsidR="00773D89" w:rsidRPr="004F10DD">
        <w:rPr>
          <w:rFonts w:ascii="Arial" w:eastAsia="Arial" w:hAnsi="Arial" w:cs="Arial"/>
          <w:color w:val="0033CC"/>
        </w:rPr>
        <w:t>has undergone rigorous pre-analytical and analytical validation as an objective measure of the quantitative change in disease burden bone scans</w:t>
      </w:r>
      <w:r w:rsidR="001D7817" w:rsidRPr="004F10DD">
        <w:rPr>
          <w:rFonts w:ascii="Arial" w:eastAsia="Arial" w:hAnsi="Arial" w:cs="Arial"/>
          <w:color w:val="0033CC"/>
        </w:rPr>
        <w:t xml:space="preserve"> </w:t>
      </w:r>
      <w:r w:rsidR="00773D89" w:rsidRPr="004F10DD">
        <w:rPr>
          <w:rFonts w:ascii="Arial" w:eastAsia="Arial" w:hAnsi="Arial" w:cs="Arial"/>
          <w:color w:val="0033CC"/>
        </w:rPr>
        <w:t>and has been shown to be a prognostic biomarker in patients with metastatic prostate cancer</w:t>
      </w:r>
      <w:r w:rsidRPr="004F10DD">
        <w:rPr>
          <w:rFonts w:ascii="Arial" w:eastAsia="Arial" w:hAnsi="Arial" w:cs="Arial"/>
          <w:color w:val="0033CC"/>
        </w:rPr>
        <w:t xml:space="preserve"> (PMID: </w:t>
      </w:r>
      <w:r w:rsidR="00062312" w:rsidRPr="004F10DD">
        <w:rPr>
          <w:rFonts w:ascii="Arial" w:eastAsia="Arial" w:hAnsi="Arial" w:cs="Arial"/>
          <w:color w:val="0033CC"/>
        </w:rPr>
        <w:t>29799999</w:t>
      </w:r>
      <w:r w:rsidRPr="004F10DD">
        <w:rPr>
          <w:rFonts w:ascii="Arial" w:eastAsia="Arial" w:hAnsi="Arial" w:cs="Arial"/>
          <w:color w:val="0033CC"/>
        </w:rPr>
        <w:t>)</w:t>
      </w:r>
      <w:r w:rsidR="00773D89" w:rsidRPr="004F10DD">
        <w:rPr>
          <w:rFonts w:ascii="Arial" w:eastAsia="Arial" w:hAnsi="Arial" w:cs="Arial"/>
          <w:color w:val="0033CC"/>
        </w:rPr>
        <w:t>.</w:t>
      </w:r>
      <w:r w:rsidR="0065202E" w:rsidRPr="004F10DD">
        <w:rPr>
          <w:rFonts w:ascii="Arial" w:eastAsia="Arial" w:hAnsi="Arial" w:cs="Arial"/>
          <w:color w:val="0033CC"/>
        </w:rPr>
        <w:t xml:space="preserve"> </w:t>
      </w:r>
      <w:bookmarkStart w:id="9" w:name="_Hlk13917988"/>
      <w:bookmarkEnd w:id="8"/>
      <w:r w:rsidR="00773D89" w:rsidRPr="004F10DD">
        <w:rPr>
          <w:rFonts w:ascii="Arial" w:eastAsia="Arial" w:hAnsi="Arial" w:cs="Arial"/>
          <w:color w:val="0033CC"/>
        </w:rPr>
        <w:t xml:space="preserve">We </w:t>
      </w:r>
      <w:r w:rsidR="002822C5" w:rsidRPr="004F10DD">
        <w:rPr>
          <w:rFonts w:ascii="Arial" w:eastAsia="Arial" w:hAnsi="Arial" w:cs="Arial"/>
          <w:color w:val="0033CC"/>
        </w:rPr>
        <w:t xml:space="preserve">assessed the </w:t>
      </w:r>
      <w:r w:rsidR="006E0470" w:rsidRPr="004F10DD">
        <w:rPr>
          <w:rFonts w:ascii="Arial" w:eastAsia="Arial" w:hAnsi="Arial" w:cs="Arial"/>
          <w:color w:val="0033CC"/>
        </w:rPr>
        <w:t xml:space="preserve">association between the </w:t>
      </w:r>
      <w:proofErr w:type="spellStart"/>
      <w:r w:rsidR="003442C7" w:rsidRPr="004F10DD">
        <w:rPr>
          <w:rFonts w:ascii="Arial" w:eastAsia="Arial" w:hAnsi="Arial" w:cs="Arial"/>
          <w:color w:val="0033CC"/>
        </w:rPr>
        <w:t>a</w:t>
      </w:r>
      <w:r w:rsidR="006E0470" w:rsidRPr="004F10DD">
        <w:rPr>
          <w:rFonts w:ascii="Arial" w:eastAsia="Arial" w:hAnsi="Arial" w:cs="Arial"/>
          <w:color w:val="0033CC"/>
        </w:rPr>
        <w:t>BSI</w:t>
      </w:r>
      <w:proofErr w:type="spellEnd"/>
      <w:r w:rsidR="006E0470" w:rsidRPr="004F10DD">
        <w:rPr>
          <w:rFonts w:ascii="Arial" w:eastAsia="Arial" w:hAnsi="Arial" w:cs="Arial"/>
          <w:color w:val="0033CC"/>
        </w:rPr>
        <w:t xml:space="preserve"> </w:t>
      </w:r>
      <w:proofErr w:type="spellStart"/>
      <w:r w:rsidR="006E0470" w:rsidRPr="004F10DD">
        <w:rPr>
          <w:rFonts w:ascii="Arial" w:eastAsia="Arial" w:hAnsi="Arial" w:cs="Arial"/>
          <w:color w:val="0033CC"/>
        </w:rPr>
        <w:t>tertiles</w:t>
      </w:r>
      <w:proofErr w:type="spellEnd"/>
      <w:r w:rsidR="006E0470" w:rsidRPr="004F10DD">
        <w:rPr>
          <w:rFonts w:ascii="Arial" w:eastAsia="Arial" w:hAnsi="Arial" w:cs="Arial"/>
          <w:color w:val="0033CC"/>
        </w:rPr>
        <w:t xml:space="preserve"> and </w:t>
      </w:r>
      <w:proofErr w:type="spellStart"/>
      <w:r w:rsidR="006E0470" w:rsidRPr="004F10DD">
        <w:rPr>
          <w:rFonts w:ascii="Arial" w:eastAsia="Arial" w:hAnsi="Arial" w:cs="Arial"/>
          <w:color w:val="0033CC"/>
        </w:rPr>
        <w:t>ctDNA</w:t>
      </w:r>
      <w:proofErr w:type="spellEnd"/>
      <w:r w:rsidR="006E0470" w:rsidRPr="004F10DD">
        <w:rPr>
          <w:rFonts w:ascii="Arial" w:eastAsia="Arial" w:hAnsi="Arial" w:cs="Arial"/>
          <w:color w:val="0033CC"/>
        </w:rPr>
        <w:t xml:space="preserve"> </w:t>
      </w:r>
      <w:r w:rsidR="002822C5" w:rsidRPr="004F10DD">
        <w:rPr>
          <w:rFonts w:ascii="Arial" w:eastAsia="Arial" w:hAnsi="Arial" w:cs="Arial"/>
          <w:color w:val="0033CC"/>
        </w:rPr>
        <w:t>fraction</w:t>
      </w:r>
      <w:r w:rsidR="006E0470" w:rsidRPr="004F10DD">
        <w:rPr>
          <w:rFonts w:ascii="Arial" w:eastAsia="Arial" w:hAnsi="Arial" w:cs="Arial"/>
          <w:color w:val="0033CC"/>
        </w:rPr>
        <w:t xml:space="preserve"> </w:t>
      </w:r>
      <w:r w:rsidR="003442C7" w:rsidRPr="004F10DD">
        <w:rPr>
          <w:rFonts w:ascii="Arial" w:eastAsia="Arial" w:hAnsi="Arial" w:cs="Arial"/>
          <w:color w:val="0033CC"/>
        </w:rPr>
        <w:t xml:space="preserve">in </w:t>
      </w:r>
      <w:r w:rsidR="00296359" w:rsidRPr="004F10DD">
        <w:rPr>
          <w:rFonts w:ascii="Arial" w:eastAsia="Arial" w:hAnsi="Arial" w:cs="Arial"/>
          <w:color w:val="0033CC"/>
        </w:rPr>
        <w:t>39</w:t>
      </w:r>
      <w:r w:rsidR="003442C7" w:rsidRPr="004F10DD">
        <w:rPr>
          <w:rFonts w:ascii="Arial" w:eastAsia="Arial" w:hAnsi="Arial" w:cs="Arial"/>
          <w:color w:val="0033CC"/>
        </w:rPr>
        <w:t xml:space="preserve"> CRPC patients with evaluable bone scans and </w:t>
      </w:r>
      <w:proofErr w:type="spellStart"/>
      <w:r w:rsidR="003442C7" w:rsidRPr="004F10DD">
        <w:rPr>
          <w:rFonts w:ascii="Arial" w:eastAsia="Arial" w:hAnsi="Arial" w:cs="Arial"/>
          <w:color w:val="0033CC"/>
        </w:rPr>
        <w:t>ctDNA</w:t>
      </w:r>
      <w:proofErr w:type="spellEnd"/>
      <w:r w:rsidR="003442C7" w:rsidRPr="004F10DD">
        <w:rPr>
          <w:rFonts w:ascii="Arial" w:eastAsia="Arial" w:hAnsi="Arial" w:cs="Arial"/>
          <w:color w:val="0033CC"/>
        </w:rPr>
        <w:t xml:space="preserve"> fractions </w:t>
      </w:r>
      <w:r w:rsidR="006E0470" w:rsidRPr="004F10DD">
        <w:rPr>
          <w:rFonts w:ascii="Arial" w:eastAsia="Arial" w:hAnsi="Arial" w:cs="Arial"/>
          <w:color w:val="0033CC"/>
        </w:rPr>
        <w:t>(</w:t>
      </w:r>
      <w:r w:rsidR="001A4BCE" w:rsidRPr="004F10DD">
        <w:rPr>
          <w:rFonts w:ascii="Arial" w:eastAsia="Arial" w:hAnsi="Arial" w:cs="Arial"/>
          <w:color w:val="0033CC"/>
        </w:rPr>
        <w:t xml:space="preserve">see </w:t>
      </w:r>
      <w:r w:rsidR="001A4BCE" w:rsidRPr="004F10DD">
        <w:rPr>
          <w:rFonts w:ascii="Arial" w:eastAsia="Arial" w:hAnsi="Arial" w:cs="Arial"/>
          <w:b/>
          <w:color w:val="0033CC"/>
        </w:rPr>
        <w:t xml:space="preserve">Response to Reviewers </w:t>
      </w:r>
      <w:r w:rsidR="006E0470" w:rsidRPr="004F10DD">
        <w:rPr>
          <w:rFonts w:ascii="Arial" w:eastAsia="Arial" w:hAnsi="Arial" w:cs="Arial"/>
          <w:b/>
          <w:color w:val="0033CC"/>
        </w:rPr>
        <w:t xml:space="preserve">Figure </w:t>
      </w:r>
      <w:r w:rsidR="00B33B6C" w:rsidRPr="004F10DD">
        <w:rPr>
          <w:rFonts w:ascii="Arial" w:eastAsia="Arial" w:hAnsi="Arial" w:cs="Arial"/>
          <w:b/>
          <w:color w:val="0033CC"/>
        </w:rPr>
        <w:t>4</w:t>
      </w:r>
      <w:r w:rsidR="002822C5" w:rsidRPr="004F10DD">
        <w:rPr>
          <w:rFonts w:ascii="Arial" w:eastAsia="Arial" w:hAnsi="Arial" w:cs="Arial"/>
          <w:color w:val="0033CC"/>
        </w:rPr>
        <w:t xml:space="preserve"> below</w:t>
      </w:r>
      <w:r w:rsidR="006E0470" w:rsidRPr="004F10DD">
        <w:rPr>
          <w:rFonts w:ascii="Arial" w:eastAsia="Arial" w:hAnsi="Arial" w:cs="Arial"/>
          <w:color w:val="0033CC"/>
        </w:rPr>
        <w:t xml:space="preserve">). </w:t>
      </w:r>
      <w:r w:rsidR="002822C5" w:rsidRPr="004F10DD">
        <w:rPr>
          <w:rFonts w:ascii="Arial" w:eastAsia="Arial" w:hAnsi="Arial" w:cs="Arial"/>
          <w:color w:val="0033CC"/>
        </w:rPr>
        <w:t xml:space="preserve">Our analysis revealed a significant association between </w:t>
      </w:r>
      <w:proofErr w:type="spellStart"/>
      <w:r w:rsidR="003442C7" w:rsidRPr="004F10DD">
        <w:rPr>
          <w:rFonts w:ascii="Arial" w:eastAsia="Arial" w:hAnsi="Arial" w:cs="Arial"/>
          <w:color w:val="0033CC"/>
        </w:rPr>
        <w:t>a</w:t>
      </w:r>
      <w:r w:rsidR="002822C5" w:rsidRPr="004F10DD">
        <w:rPr>
          <w:rFonts w:ascii="Arial" w:eastAsia="Arial" w:hAnsi="Arial" w:cs="Arial"/>
          <w:color w:val="0033CC"/>
        </w:rPr>
        <w:t>BSI</w:t>
      </w:r>
      <w:proofErr w:type="spellEnd"/>
      <w:r w:rsidR="002822C5" w:rsidRPr="004F10DD">
        <w:rPr>
          <w:rFonts w:ascii="Arial" w:eastAsia="Arial" w:hAnsi="Arial" w:cs="Arial"/>
          <w:color w:val="0033CC"/>
        </w:rPr>
        <w:t xml:space="preserve"> and </w:t>
      </w:r>
      <w:proofErr w:type="spellStart"/>
      <w:r w:rsidR="002822C5" w:rsidRPr="004F10DD">
        <w:rPr>
          <w:rFonts w:ascii="Arial" w:eastAsia="Arial" w:hAnsi="Arial" w:cs="Arial"/>
          <w:color w:val="0033CC"/>
        </w:rPr>
        <w:t>ctDNA</w:t>
      </w:r>
      <w:proofErr w:type="spellEnd"/>
      <w:r w:rsidR="002822C5" w:rsidRPr="004F10DD">
        <w:rPr>
          <w:rFonts w:ascii="Arial" w:eastAsia="Arial" w:hAnsi="Arial" w:cs="Arial"/>
          <w:color w:val="0033CC"/>
        </w:rPr>
        <w:t xml:space="preserve"> faction (</w:t>
      </w:r>
      <w:r w:rsidR="00B33B6C" w:rsidRPr="004F10DD">
        <w:rPr>
          <w:rFonts w:ascii="Arial" w:eastAsia="Arial" w:hAnsi="Arial" w:cs="Arial"/>
          <w:color w:val="0033CC"/>
        </w:rPr>
        <w:t xml:space="preserve">p = </w:t>
      </w:r>
      <w:r w:rsidR="002822C5" w:rsidRPr="004F10DD">
        <w:rPr>
          <w:rFonts w:ascii="Arial" w:eastAsia="Arial" w:hAnsi="Arial" w:cs="Arial"/>
          <w:color w:val="0033CC"/>
        </w:rPr>
        <w:t>0.023)</w:t>
      </w:r>
      <w:r w:rsidR="003442C7" w:rsidRPr="004F10DD">
        <w:rPr>
          <w:rFonts w:ascii="Arial" w:eastAsia="Arial" w:hAnsi="Arial" w:cs="Arial"/>
          <w:color w:val="0033CC"/>
        </w:rPr>
        <w:t>.</w:t>
      </w:r>
      <w:bookmarkEnd w:id="9"/>
    </w:p>
    <w:p w14:paraId="3D01B5EC" w14:textId="1543B1BB" w:rsidR="00062312" w:rsidRPr="004F10DD" w:rsidRDefault="00062312" w:rsidP="00A7225E">
      <w:pPr>
        <w:spacing w:after="0" w:line="240" w:lineRule="auto"/>
        <w:contextualSpacing/>
        <w:jc w:val="both"/>
        <w:rPr>
          <w:rFonts w:ascii="Arial" w:eastAsia="Arial" w:hAnsi="Arial" w:cs="Arial"/>
          <w:color w:val="0033CC"/>
        </w:rPr>
      </w:pPr>
    </w:p>
    <w:p w14:paraId="3CD6BDE1" w14:textId="064B6137" w:rsidR="00062312" w:rsidRPr="004F10DD" w:rsidRDefault="00464D98" w:rsidP="00A7225E">
      <w:pPr>
        <w:spacing w:after="0" w:line="240" w:lineRule="auto"/>
        <w:contextualSpacing/>
        <w:jc w:val="both"/>
        <w:rPr>
          <w:rFonts w:ascii="Arial" w:eastAsia="Arial" w:hAnsi="Arial" w:cs="Arial"/>
          <w:color w:val="0033CC"/>
        </w:rPr>
      </w:pPr>
      <w:r w:rsidRPr="004F10DD">
        <w:rPr>
          <w:rFonts w:ascii="Arial" w:eastAsia="Arial" w:hAnsi="Arial" w:cs="Arial"/>
          <w:noProof/>
          <w:color w:val="0033CC"/>
        </w:rPr>
        <w:drawing>
          <wp:anchor distT="0" distB="0" distL="114300" distR="114300" simplePos="0" relativeHeight="251730944" behindDoc="0" locked="0" layoutInCell="1" allowOverlap="1" wp14:anchorId="32A9349E" wp14:editId="3F2CB634">
            <wp:simplePos x="0" y="0"/>
            <wp:positionH relativeFrom="margin">
              <wp:posOffset>299085</wp:posOffset>
            </wp:positionH>
            <wp:positionV relativeFrom="margin">
              <wp:posOffset>3670300</wp:posOffset>
            </wp:positionV>
            <wp:extent cx="6257925" cy="3315970"/>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fDNA_Fraction_vs_Tv_Combined_Box_pr.png"/>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6257925" cy="3315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2BDBFF" w14:textId="73650A5C" w:rsidR="00E13D3C" w:rsidRPr="004F10DD" w:rsidRDefault="00816557" w:rsidP="00DF30AA">
      <w:pPr>
        <w:spacing w:after="0" w:line="240" w:lineRule="auto"/>
        <w:jc w:val="both"/>
        <w:rPr>
          <w:rFonts w:ascii="Arial" w:eastAsia="Arial" w:hAnsi="Arial" w:cs="Arial"/>
          <w:color w:val="0033CC"/>
          <w:sz w:val="20"/>
          <w:szCs w:val="20"/>
        </w:rPr>
      </w:pPr>
      <w:r w:rsidRPr="004F10DD">
        <w:rPr>
          <w:rFonts w:ascii="Arial" w:eastAsia="Arial" w:hAnsi="Arial" w:cs="Arial"/>
          <w:b/>
          <w:color w:val="0033CC"/>
          <w:sz w:val="20"/>
          <w:szCs w:val="20"/>
        </w:rPr>
        <w:t xml:space="preserve">Response to Reviewers </w:t>
      </w:r>
      <w:r w:rsidR="00B4071F" w:rsidRPr="004F10DD">
        <w:rPr>
          <w:rFonts w:ascii="Arial" w:eastAsia="Arial" w:hAnsi="Arial" w:cs="Arial"/>
          <w:b/>
          <w:color w:val="0033CC"/>
          <w:sz w:val="20"/>
          <w:szCs w:val="20"/>
        </w:rPr>
        <w:t xml:space="preserve">Figure </w:t>
      </w:r>
      <w:r w:rsidR="00B33B6C" w:rsidRPr="004F10DD">
        <w:rPr>
          <w:rFonts w:ascii="Arial" w:eastAsia="Arial" w:hAnsi="Arial" w:cs="Arial"/>
          <w:b/>
          <w:color w:val="0033CC"/>
          <w:sz w:val="20"/>
          <w:szCs w:val="20"/>
        </w:rPr>
        <w:t>4</w:t>
      </w:r>
      <w:r w:rsidR="004703C3" w:rsidRPr="004F10DD">
        <w:rPr>
          <w:rFonts w:ascii="Arial" w:eastAsia="Arial" w:hAnsi="Arial" w:cs="Arial"/>
          <w:b/>
          <w:color w:val="0033CC"/>
          <w:sz w:val="20"/>
          <w:szCs w:val="20"/>
        </w:rPr>
        <w:t xml:space="preserve"> (</w:t>
      </w:r>
      <w:r w:rsidR="004703C3" w:rsidRPr="009873FC">
        <w:rPr>
          <w:rFonts w:ascii="Arial" w:eastAsia="Arial" w:hAnsi="Arial" w:cs="Arial"/>
          <w:b/>
          <w:color w:val="0033CC"/>
          <w:sz w:val="20"/>
          <w:szCs w:val="20"/>
          <w:highlight w:val="yellow"/>
        </w:rPr>
        <w:t xml:space="preserve">Fig. </w:t>
      </w:r>
      <w:r w:rsidR="009A0E12" w:rsidRPr="009873FC">
        <w:rPr>
          <w:rFonts w:ascii="Arial" w:eastAsia="Arial" w:hAnsi="Arial" w:cs="Arial"/>
          <w:b/>
          <w:color w:val="0033CC"/>
          <w:sz w:val="20"/>
          <w:szCs w:val="20"/>
          <w:highlight w:val="yellow"/>
        </w:rPr>
        <w:t>2</w:t>
      </w:r>
      <w:r w:rsidR="004703C3" w:rsidRPr="009873FC">
        <w:rPr>
          <w:rFonts w:ascii="Arial" w:eastAsia="Arial" w:hAnsi="Arial" w:cs="Arial"/>
          <w:b/>
          <w:color w:val="0033CC"/>
          <w:sz w:val="20"/>
          <w:szCs w:val="20"/>
          <w:highlight w:val="yellow"/>
        </w:rPr>
        <w:t>g</w:t>
      </w:r>
      <w:r w:rsidR="004703C3" w:rsidRPr="004F10DD">
        <w:rPr>
          <w:rFonts w:ascii="Arial" w:eastAsia="Arial" w:hAnsi="Arial" w:cs="Arial"/>
          <w:b/>
          <w:color w:val="0033CC"/>
          <w:sz w:val="20"/>
          <w:szCs w:val="20"/>
        </w:rPr>
        <w:t xml:space="preserve"> of the revised manuscript)</w:t>
      </w:r>
      <w:r w:rsidR="007B4E09" w:rsidRPr="004F10DD">
        <w:rPr>
          <w:rFonts w:ascii="Arial" w:eastAsia="Arial" w:hAnsi="Arial" w:cs="Arial"/>
          <w:b/>
          <w:color w:val="0033CC"/>
          <w:sz w:val="20"/>
          <w:szCs w:val="20"/>
        </w:rPr>
        <w:t xml:space="preserve">: </w:t>
      </w:r>
      <w:r w:rsidR="00B4071F" w:rsidRPr="004F10DD">
        <w:rPr>
          <w:rFonts w:ascii="Arial" w:eastAsia="Arial" w:hAnsi="Arial" w:cs="Arial"/>
          <w:b/>
          <w:color w:val="0033CC"/>
          <w:sz w:val="20"/>
          <w:szCs w:val="20"/>
        </w:rPr>
        <w:t xml:space="preserve">Association of disease burden and </w:t>
      </w:r>
      <w:proofErr w:type="spellStart"/>
      <w:r w:rsidR="00B4071F" w:rsidRPr="004F10DD">
        <w:rPr>
          <w:rFonts w:ascii="Arial" w:eastAsia="Arial" w:hAnsi="Arial" w:cs="Arial"/>
          <w:b/>
          <w:color w:val="0033CC"/>
          <w:sz w:val="20"/>
          <w:szCs w:val="20"/>
        </w:rPr>
        <w:t>ctDNA</w:t>
      </w:r>
      <w:proofErr w:type="spellEnd"/>
      <w:r w:rsidR="00B4071F" w:rsidRPr="004F10DD">
        <w:rPr>
          <w:rFonts w:ascii="Arial" w:eastAsia="Arial" w:hAnsi="Arial" w:cs="Arial"/>
          <w:b/>
          <w:color w:val="0033CC"/>
          <w:sz w:val="20"/>
          <w:szCs w:val="20"/>
        </w:rPr>
        <w:t xml:space="preserve"> fraction.</w:t>
      </w:r>
      <w:r w:rsidR="00B4071F" w:rsidRPr="004F10DD">
        <w:rPr>
          <w:rFonts w:ascii="Arial" w:eastAsia="Arial" w:hAnsi="Arial" w:cs="Arial"/>
          <w:color w:val="0033CC"/>
          <w:sz w:val="20"/>
          <w:szCs w:val="20"/>
        </w:rPr>
        <w:t xml:space="preserve"> </w:t>
      </w:r>
      <w:proofErr w:type="spellStart"/>
      <w:r w:rsidR="00296359" w:rsidRPr="004F10DD">
        <w:rPr>
          <w:rFonts w:ascii="Arial" w:eastAsia="Arial" w:hAnsi="Arial" w:cs="Arial"/>
          <w:color w:val="0033CC"/>
          <w:sz w:val="20"/>
          <w:szCs w:val="20"/>
        </w:rPr>
        <w:t>ctDNA</w:t>
      </w:r>
      <w:proofErr w:type="spellEnd"/>
      <w:r w:rsidR="00296359" w:rsidRPr="004F10DD">
        <w:rPr>
          <w:rFonts w:ascii="Arial" w:eastAsia="Arial" w:hAnsi="Arial" w:cs="Arial"/>
          <w:color w:val="0033CC"/>
          <w:sz w:val="20"/>
          <w:szCs w:val="20"/>
        </w:rPr>
        <w:t xml:space="preserve"> fraction estimates (y-axis) as a function of disease burden (x-axis) for breast, lung and prostate cancers. In breast and lung cancer, estimated disease volume and in prostate the automated bone scan index (</w:t>
      </w:r>
      <w:proofErr w:type="spellStart"/>
      <w:r w:rsidR="00296359" w:rsidRPr="004F10DD">
        <w:rPr>
          <w:rFonts w:ascii="Arial" w:eastAsia="Arial" w:hAnsi="Arial" w:cs="Arial"/>
          <w:color w:val="0033CC"/>
          <w:sz w:val="20"/>
          <w:szCs w:val="20"/>
        </w:rPr>
        <w:t>aBSI</w:t>
      </w:r>
      <w:proofErr w:type="spellEnd"/>
      <w:r w:rsidR="00296359" w:rsidRPr="004F10DD">
        <w:rPr>
          <w:rFonts w:ascii="Arial" w:eastAsia="Arial" w:hAnsi="Arial" w:cs="Arial"/>
          <w:color w:val="0033CC"/>
          <w:sz w:val="20"/>
          <w:szCs w:val="20"/>
        </w:rPr>
        <w:t xml:space="preserve">) were </w:t>
      </w:r>
      <w:r w:rsidR="00E13D3C" w:rsidRPr="004F10DD">
        <w:rPr>
          <w:rFonts w:ascii="Arial" w:eastAsia="Arial" w:hAnsi="Arial" w:cs="Arial"/>
          <w:color w:val="0033CC"/>
          <w:sz w:val="20"/>
          <w:szCs w:val="20"/>
        </w:rPr>
        <w:t>used</w:t>
      </w:r>
      <w:r w:rsidR="00DE6EA1" w:rsidRPr="004F10DD">
        <w:rPr>
          <w:rFonts w:ascii="Arial" w:eastAsia="Arial" w:hAnsi="Arial" w:cs="Arial"/>
          <w:color w:val="0033CC"/>
          <w:sz w:val="20"/>
          <w:szCs w:val="20"/>
        </w:rPr>
        <w:t xml:space="preserve"> </w:t>
      </w:r>
      <w:r w:rsidR="00296359" w:rsidRPr="004F10DD">
        <w:rPr>
          <w:rFonts w:ascii="Arial" w:eastAsia="Arial" w:hAnsi="Arial" w:cs="Arial"/>
          <w:color w:val="0033CC"/>
          <w:sz w:val="20"/>
          <w:szCs w:val="20"/>
        </w:rPr>
        <w:t xml:space="preserve">to estimate disease burden. The association between </w:t>
      </w:r>
      <w:proofErr w:type="spellStart"/>
      <w:r w:rsidR="00296359" w:rsidRPr="004F10DD">
        <w:rPr>
          <w:rFonts w:ascii="Arial" w:eastAsia="Arial" w:hAnsi="Arial" w:cs="Arial"/>
          <w:color w:val="0033CC"/>
          <w:sz w:val="20"/>
          <w:szCs w:val="20"/>
        </w:rPr>
        <w:t>tertitles</w:t>
      </w:r>
      <w:proofErr w:type="spellEnd"/>
      <w:r w:rsidR="00296359" w:rsidRPr="004F10DD">
        <w:rPr>
          <w:rFonts w:ascii="Arial" w:eastAsia="Arial" w:hAnsi="Arial" w:cs="Arial"/>
          <w:color w:val="0033CC"/>
          <w:sz w:val="20"/>
          <w:szCs w:val="20"/>
        </w:rPr>
        <w:t xml:space="preserve"> of disease burden for each cohort and </w:t>
      </w:r>
      <w:proofErr w:type="spellStart"/>
      <w:r w:rsidR="00296359" w:rsidRPr="004F10DD">
        <w:rPr>
          <w:rFonts w:ascii="Arial" w:eastAsia="Arial" w:hAnsi="Arial" w:cs="Arial"/>
          <w:color w:val="0033CC"/>
          <w:sz w:val="20"/>
          <w:szCs w:val="20"/>
        </w:rPr>
        <w:t>ctDNA</w:t>
      </w:r>
      <w:proofErr w:type="spellEnd"/>
      <w:r w:rsidR="00296359" w:rsidRPr="004F10DD">
        <w:rPr>
          <w:rFonts w:ascii="Arial" w:eastAsia="Arial" w:hAnsi="Arial" w:cs="Arial"/>
          <w:color w:val="0033CC"/>
          <w:sz w:val="20"/>
          <w:szCs w:val="20"/>
        </w:rPr>
        <w:t xml:space="preserve"> fraction was estimated using a one-sided </w:t>
      </w:r>
      <w:proofErr w:type="spellStart"/>
      <w:r w:rsidR="00296359" w:rsidRPr="004F10DD">
        <w:rPr>
          <w:rFonts w:ascii="Arial" w:eastAsia="Arial" w:hAnsi="Arial" w:cs="Arial"/>
          <w:color w:val="0033CC"/>
          <w:sz w:val="20"/>
          <w:szCs w:val="20"/>
        </w:rPr>
        <w:t>Jonckheere</w:t>
      </w:r>
      <w:proofErr w:type="spellEnd"/>
      <w:r w:rsidR="00296359" w:rsidRPr="004F10DD">
        <w:rPr>
          <w:rFonts w:ascii="Arial" w:eastAsia="Arial" w:hAnsi="Arial" w:cs="Arial"/>
          <w:color w:val="0033CC"/>
          <w:sz w:val="20"/>
          <w:szCs w:val="20"/>
        </w:rPr>
        <w:t xml:space="preserve">-Terpstra test for increasing </w:t>
      </w:r>
      <w:proofErr w:type="spellStart"/>
      <w:r w:rsidR="00296359" w:rsidRPr="004F10DD">
        <w:rPr>
          <w:rFonts w:ascii="Arial" w:eastAsia="Arial" w:hAnsi="Arial" w:cs="Arial"/>
          <w:color w:val="0033CC"/>
          <w:sz w:val="20"/>
          <w:szCs w:val="20"/>
        </w:rPr>
        <w:t>ctDNA</w:t>
      </w:r>
      <w:proofErr w:type="spellEnd"/>
      <w:r w:rsidR="00296359" w:rsidRPr="004F10DD">
        <w:rPr>
          <w:rFonts w:ascii="Arial" w:eastAsia="Arial" w:hAnsi="Arial" w:cs="Arial"/>
          <w:color w:val="0033CC"/>
          <w:sz w:val="20"/>
          <w:szCs w:val="20"/>
        </w:rPr>
        <w:t xml:space="preserve"> fraction. Triangles indicate patients from whom some distant metastases could not be measured and were not included in the volumetric assessment.</w:t>
      </w:r>
    </w:p>
    <w:p w14:paraId="21961707" w14:textId="77777777" w:rsidR="00E13D3C" w:rsidRPr="004F10DD" w:rsidRDefault="00E13D3C">
      <w:pPr>
        <w:rPr>
          <w:rFonts w:ascii="Arial" w:eastAsia="Arial" w:hAnsi="Arial" w:cs="Arial"/>
          <w:color w:val="0033CC"/>
          <w:sz w:val="20"/>
          <w:szCs w:val="20"/>
        </w:rPr>
      </w:pPr>
      <w:r w:rsidRPr="004F10DD">
        <w:rPr>
          <w:rFonts w:ascii="Arial" w:eastAsia="Arial" w:hAnsi="Arial" w:cs="Arial"/>
          <w:color w:val="0033CC"/>
          <w:sz w:val="20"/>
          <w:szCs w:val="20"/>
        </w:rPr>
        <w:br w:type="page"/>
      </w:r>
    </w:p>
    <w:p w14:paraId="51FEAAA7" w14:textId="0DB828C9" w:rsidR="00062312" w:rsidRPr="00213F3E" w:rsidRDefault="008B1071" w:rsidP="00A7225E">
      <w:pPr>
        <w:spacing w:after="0" w:line="240" w:lineRule="auto"/>
        <w:jc w:val="both"/>
        <w:rPr>
          <w:rFonts w:ascii="Arial" w:eastAsia="Arial" w:hAnsi="Arial" w:cs="Arial"/>
          <w:color w:val="0033CC"/>
        </w:rPr>
      </w:pPr>
      <w:r w:rsidRPr="004F10DD">
        <w:rPr>
          <w:rFonts w:ascii="Arial" w:eastAsia="Arial" w:hAnsi="Arial" w:cs="Arial"/>
          <w:color w:val="0033CC"/>
        </w:rPr>
        <w:lastRenderedPageBreak/>
        <w:t>We have now amended the manuscript to reflect the more precise assessment of tumor burden</w:t>
      </w:r>
      <w:r w:rsidR="009873FC">
        <w:rPr>
          <w:rFonts w:ascii="Arial" w:eastAsia="Arial" w:hAnsi="Arial" w:cs="Arial"/>
          <w:color w:val="0033CC"/>
        </w:rPr>
        <w:t xml:space="preserve">. On </w:t>
      </w:r>
      <w:r w:rsidR="009873FC" w:rsidRPr="004F10DD">
        <w:rPr>
          <w:rFonts w:ascii="Arial" w:eastAsia="Arial" w:hAnsi="Arial" w:cs="Arial"/>
          <w:color w:val="0033CC"/>
          <w:highlight w:val="yellow"/>
        </w:rPr>
        <w:t>page xx, line</w:t>
      </w:r>
      <w:r w:rsidR="00213F3E">
        <w:rPr>
          <w:rFonts w:ascii="Arial" w:eastAsia="Arial" w:hAnsi="Arial" w:cs="Arial"/>
          <w:color w:val="0033CC"/>
          <w:highlight w:val="yellow"/>
        </w:rPr>
        <w:t>s</w:t>
      </w:r>
      <w:r w:rsidR="009873FC" w:rsidRPr="004F10DD">
        <w:rPr>
          <w:rFonts w:ascii="Arial" w:eastAsia="Arial" w:hAnsi="Arial" w:cs="Arial"/>
          <w:color w:val="0033CC"/>
          <w:highlight w:val="yellow"/>
        </w:rPr>
        <w:t xml:space="preserve"> xx</w:t>
      </w:r>
      <w:r w:rsidR="009873FC" w:rsidRPr="00213F3E">
        <w:rPr>
          <w:rFonts w:ascii="Arial" w:eastAsia="Arial" w:hAnsi="Arial" w:cs="Arial"/>
          <w:color w:val="0033CC"/>
        </w:rPr>
        <w:t xml:space="preserve">, </w:t>
      </w:r>
      <w:r w:rsidR="00213F3E" w:rsidRPr="00213F3E">
        <w:rPr>
          <w:rFonts w:ascii="Arial" w:eastAsia="Arial" w:hAnsi="Arial" w:cs="Arial"/>
          <w:color w:val="0033CC"/>
        </w:rPr>
        <w:t xml:space="preserve">section </w:t>
      </w:r>
      <w:r w:rsidR="009873FC" w:rsidRPr="00213F3E">
        <w:rPr>
          <w:rFonts w:ascii="Arial" w:eastAsia="Arial" w:hAnsi="Arial" w:cs="Arial"/>
          <w:color w:val="0033CC"/>
        </w:rPr>
        <w:t>“</w:t>
      </w:r>
      <w:r w:rsidR="00213F3E" w:rsidRPr="00213F3E">
        <w:rPr>
          <w:rFonts w:ascii="Arial" w:eastAsia="Arial" w:hAnsi="Arial" w:cs="Arial"/>
          <w:b/>
          <w:i/>
          <w:color w:val="0033CC"/>
        </w:rPr>
        <w:t>De novo detection of tumor-derived cfDNA mutations</w:t>
      </w:r>
      <w:r w:rsidR="009873FC" w:rsidRPr="00213F3E">
        <w:rPr>
          <w:rFonts w:ascii="Arial" w:eastAsia="Arial" w:hAnsi="Arial" w:cs="Arial"/>
          <w:color w:val="0033CC"/>
        </w:rPr>
        <w:t>”</w:t>
      </w:r>
      <w:r w:rsidR="009873FC" w:rsidRPr="004F10DD">
        <w:rPr>
          <w:rFonts w:ascii="Arial" w:eastAsia="Arial" w:hAnsi="Arial" w:cs="Arial"/>
          <w:color w:val="0033CC"/>
        </w:rPr>
        <w:t xml:space="preserve"> and </w:t>
      </w:r>
      <w:r w:rsidR="009873FC" w:rsidRPr="004F10DD">
        <w:rPr>
          <w:rFonts w:ascii="Arial" w:eastAsia="Arial" w:hAnsi="Arial" w:cs="Arial"/>
          <w:b/>
          <w:color w:val="0033CC"/>
          <w:highlight w:val="yellow"/>
        </w:rPr>
        <w:t>Fig</w:t>
      </w:r>
      <w:r w:rsidR="00213F3E">
        <w:rPr>
          <w:rFonts w:ascii="Arial" w:eastAsia="Arial" w:hAnsi="Arial" w:cs="Arial"/>
          <w:b/>
          <w:color w:val="0033CC"/>
          <w:highlight w:val="yellow"/>
        </w:rPr>
        <w:t xml:space="preserve">. </w:t>
      </w:r>
      <w:r w:rsidR="009873FC" w:rsidRPr="004F10DD">
        <w:rPr>
          <w:rFonts w:ascii="Arial" w:eastAsia="Arial" w:hAnsi="Arial" w:cs="Arial"/>
          <w:b/>
          <w:color w:val="0033CC"/>
          <w:highlight w:val="yellow"/>
        </w:rPr>
        <w:t>2g</w:t>
      </w:r>
      <w:r w:rsidR="009873FC" w:rsidRPr="004F10DD">
        <w:rPr>
          <w:rFonts w:ascii="Arial" w:eastAsia="Arial" w:hAnsi="Arial" w:cs="Arial"/>
          <w:b/>
          <w:color w:val="0033CC"/>
        </w:rPr>
        <w:t xml:space="preserve"> </w:t>
      </w:r>
      <w:r w:rsidR="009873FC" w:rsidRPr="004F10DD">
        <w:rPr>
          <w:rFonts w:ascii="Arial" w:eastAsia="Arial" w:hAnsi="Arial" w:cs="Arial"/>
          <w:color w:val="0033CC"/>
        </w:rPr>
        <w:t>of the revised manuscript</w:t>
      </w:r>
      <w:r w:rsidR="009873FC" w:rsidRPr="009873FC">
        <w:rPr>
          <w:rFonts w:ascii="Arial" w:eastAsia="Arial" w:hAnsi="Arial" w:cs="Arial"/>
          <w:color w:val="0033CC"/>
        </w:rPr>
        <w:t xml:space="preserve"> </w:t>
      </w:r>
      <w:r w:rsidR="00D43B6B" w:rsidRPr="009873FC">
        <w:rPr>
          <w:rFonts w:ascii="Arial" w:eastAsia="Arial" w:hAnsi="Arial" w:cs="Arial"/>
          <w:color w:val="0033CC"/>
        </w:rPr>
        <w:t>“</w:t>
      </w:r>
      <w:r w:rsidR="00D43B6B" w:rsidRPr="004F10DD">
        <w:rPr>
          <w:rFonts w:ascii="Arial" w:eastAsia="Arial" w:hAnsi="Arial" w:cs="Arial"/>
          <w:color w:val="0033CC"/>
        </w:rPr>
        <w:t xml:space="preserve">Additionally, the </w:t>
      </w:r>
      <w:proofErr w:type="spellStart"/>
      <w:r w:rsidR="00D43B6B" w:rsidRPr="004F10DD">
        <w:rPr>
          <w:rFonts w:ascii="Arial" w:eastAsia="Arial" w:hAnsi="Arial" w:cs="Arial"/>
          <w:color w:val="0033CC"/>
        </w:rPr>
        <w:t>ctDNA</w:t>
      </w:r>
      <w:proofErr w:type="spellEnd"/>
      <w:r w:rsidR="00D43B6B" w:rsidRPr="004F10DD">
        <w:rPr>
          <w:rFonts w:ascii="Arial" w:eastAsia="Arial" w:hAnsi="Arial" w:cs="Arial"/>
          <w:color w:val="0033CC"/>
        </w:rPr>
        <w:t xml:space="preserve"> fraction (the fraction of tumor-derived cfDNA) in metastatic cancer patients varied according to tumor type (</w:t>
      </w:r>
      <w:r w:rsidR="00D43B6B" w:rsidRPr="004F10DD">
        <w:rPr>
          <w:rFonts w:ascii="Arial" w:eastAsia="Arial" w:hAnsi="Arial" w:cs="Arial"/>
          <w:b/>
          <w:color w:val="0033CC"/>
        </w:rPr>
        <w:t>Fig. 2f</w:t>
      </w:r>
      <w:r w:rsidR="00D43B6B" w:rsidRPr="004F10DD">
        <w:rPr>
          <w:rFonts w:ascii="Arial" w:eastAsia="Arial" w:hAnsi="Arial" w:cs="Arial"/>
          <w:color w:val="0033CC"/>
        </w:rPr>
        <w:t xml:space="preserve">). To assess the association between disease burden and </w:t>
      </w:r>
      <w:r w:rsidR="009873FC">
        <w:rPr>
          <w:rFonts w:ascii="Arial" w:eastAsia="Arial" w:hAnsi="Arial" w:cs="Arial"/>
          <w:color w:val="0033CC"/>
        </w:rPr>
        <w:t xml:space="preserve">the </w:t>
      </w:r>
      <w:r w:rsidR="00D43B6B" w:rsidRPr="004F10DD">
        <w:rPr>
          <w:rFonts w:ascii="Arial" w:eastAsia="Arial" w:hAnsi="Arial" w:cs="Arial"/>
          <w:color w:val="0033CC"/>
        </w:rPr>
        <w:t>fraction</w:t>
      </w:r>
      <w:r w:rsidR="009873FC">
        <w:rPr>
          <w:rFonts w:ascii="Arial" w:eastAsia="Arial" w:hAnsi="Arial" w:cs="Arial"/>
          <w:color w:val="0033CC"/>
        </w:rPr>
        <w:t xml:space="preserve"> of tumor-derived DNA in cfDNA</w:t>
      </w:r>
      <w:r w:rsidR="00D43B6B" w:rsidRPr="004F10DD">
        <w:rPr>
          <w:rFonts w:ascii="Arial" w:eastAsia="Arial" w:hAnsi="Arial" w:cs="Arial"/>
          <w:color w:val="0033CC"/>
        </w:rPr>
        <w:t>, volumetric assessment of the disease burden was performed (</w:t>
      </w:r>
      <w:r w:rsidR="00D43B6B" w:rsidRPr="004F10DD">
        <w:rPr>
          <w:rFonts w:ascii="Arial" w:eastAsia="Arial" w:hAnsi="Arial" w:cs="Arial"/>
          <w:b/>
          <w:color w:val="0033CC"/>
        </w:rPr>
        <w:t>Methods</w:t>
      </w:r>
      <w:r w:rsidR="00D43B6B" w:rsidRPr="004F10DD">
        <w:rPr>
          <w:rFonts w:ascii="Arial" w:eastAsia="Arial" w:hAnsi="Arial" w:cs="Arial"/>
          <w:color w:val="0033CC"/>
        </w:rPr>
        <w:t xml:space="preserve">). We found a significant association between the estimated disease volume in ml and </w:t>
      </w:r>
      <w:proofErr w:type="spellStart"/>
      <w:r w:rsidR="00D43B6B" w:rsidRPr="004F10DD">
        <w:rPr>
          <w:rFonts w:ascii="Arial" w:eastAsia="Arial" w:hAnsi="Arial" w:cs="Arial"/>
          <w:color w:val="0033CC"/>
        </w:rPr>
        <w:t>ctDNA</w:t>
      </w:r>
      <w:proofErr w:type="spellEnd"/>
      <w:r w:rsidR="00D43B6B" w:rsidRPr="004F10DD">
        <w:rPr>
          <w:rFonts w:ascii="Arial" w:eastAsia="Arial" w:hAnsi="Arial" w:cs="Arial"/>
          <w:color w:val="0033CC"/>
        </w:rPr>
        <w:t xml:space="preserve"> fraction in both breast (n=34, p=1.03e-4) and lung cancer patients (n=29, p=0.042; </w:t>
      </w:r>
      <w:r w:rsidR="00D43B6B" w:rsidRPr="00213F3E">
        <w:rPr>
          <w:rFonts w:ascii="Arial" w:eastAsia="Arial" w:hAnsi="Arial" w:cs="Arial"/>
          <w:b/>
          <w:color w:val="0033CC"/>
          <w:highlight w:val="yellow"/>
        </w:rPr>
        <w:t>Fig. 2g</w:t>
      </w:r>
      <w:r w:rsidR="00D43B6B" w:rsidRPr="004F10DD">
        <w:rPr>
          <w:rFonts w:ascii="Arial" w:eastAsia="Arial" w:hAnsi="Arial" w:cs="Arial"/>
          <w:color w:val="0033CC"/>
        </w:rPr>
        <w:t>)</w:t>
      </w:r>
      <w:r w:rsidR="00213F3E">
        <w:rPr>
          <w:rFonts w:ascii="Arial" w:eastAsia="Arial" w:hAnsi="Arial" w:cs="Arial"/>
          <w:color w:val="0033CC"/>
        </w:rPr>
        <w:t xml:space="preserve"> as well as </w:t>
      </w:r>
      <w:r w:rsidR="00D43B6B" w:rsidRPr="004F10DD">
        <w:rPr>
          <w:rFonts w:ascii="Arial" w:eastAsia="Arial" w:hAnsi="Arial" w:cs="Arial"/>
          <w:color w:val="0033CC"/>
        </w:rPr>
        <w:t>the automated bone scan index (</w:t>
      </w:r>
      <w:proofErr w:type="spellStart"/>
      <w:r w:rsidR="00D43B6B" w:rsidRPr="004F10DD">
        <w:rPr>
          <w:rFonts w:ascii="Arial" w:eastAsia="Arial" w:hAnsi="Arial" w:cs="Arial"/>
          <w:color w:val="0033CC"/>
        </w:rPr>
        <w:t>aBSI</w:t>
      </w:r>
      <w:proofErr w:type="spellEnd"/>
      <w:r w:rsidR="00D43B6B" w:rsidRPr="004F10DD">
        <w:rPr>
          <w:rFonts w:ascii="Arial" w:eastAsia="Arial" w:hAnsi="Arial" w:cs="Arial"/>
          <w:color w:val="0033CC"/>
        </w:rPr>
        <w:t xml:space="preserve">) and </w:t>
      </w:r>
      <w:proofErr w:type="spellStart"/>
      <w:r w:rsidR="00D43B6B" w:rsidRPr="004F10DD">
        <w:rPr>
          <w:rFonts w:ascii="Arial" w:eastAsia="Arial" w:hAnsi="Arial" w:cs="Arial"/>
          <w:color w:val="0033CC"/>
        </w:rPr>
        <w:t>ctDNA</w:t>
      </w:r>
      <w:proofErr w:type="spellEnd"/>
      <w:r w:rsidR="00D43B6B" w:rsidRPr="004F10DD">
        <w:rPr>
          <w:rFonts w:ascii="Arial" w:eastAsia="Arial" w:hAnsi="Arial" w:cs="Arial"/>
          <w:color w:val="0033CC"/>
        </w:rPr>
        <w:t xml:space="preserve"> fraction </w:t>
      </w:r>
      <w:r w:rsidR="00213F3E">
        <w:rPr>
          <w:rFonts w:ascii="Arial" w:eastAsia="Arial" w:hAnsi="Arial" w:cs="Arial"/>
          <w:color w:val="0033CC"/>
        </w:rPr>
        <w:t xml:space="preserve">in prostate cancers </w:t>
      </w:r>
      <w:r w:rsidR="00D43B6B" w:rsidRPr="004F10DD">
        <w:rPr>
          <w:rFonts w:ascii="Arial" w:eastAsia="Arial" w:hAnsi="Arial" w:cs="Arial"/>
          <w:color w:val="0033CC"/>
        </w:rPr>
        <w:t xml:space="preserve">(n=39, p = 0.023, </w:t>
      </w:r>
      <w:r w:rsidR="00D43B6B" w:rsidRPr="00213F3E">
        <w:rPr>
          <w:rFonts w:ascii="Arial" w:eastAsia="Arial" w:hAnsi="Arial" w:cs="Arial"/>
          <w:b/>
          <w:color w:val="0033CC"/>
          <w:highlight w:val="yellow"/>
        </w:rPr>
        <w:t>Fig. 2g</w:t>
      </w:r>
      <w:r w:rsidR="00D43B6B" w:rsidRPr="004F10DD">
        <w:rPr>
          <w:rFonts w:ascii="Arial" w:eastAsia="Arial" w:hAnsi="Arial" w:cs="Arial"/>
          <w:color w:val="0033CC"/>
        </w:rPr>
        <w:t>)</w:t>
      </w:r>
      <w:r w:rsidR="00D43B6B" w:rsidRPr="00213F3E">
        <w:rPr>
          <w:rFonts w:ascii="Arial" w:eastAsia="Arial" w:hAnsi="Arial" w:cs="Arial"/>
          <w:color w:val="0033CC"/>
        </w:rPr>
        <w:t>”</w:t>
      </w:r>
      <w:r w:rsidR="00213F3E">
        <w:rPr>
          <w:rFonts w:ascii="Arial" w:eastAsia="Arial" w:hAnsi="Arial" w:cs="Arial"/>
          <w:color w:val="0033CC"/>
        </w:rPr>
        <w:t>.</w:t>
      </w:r>
    </w:p>
    <w:p w14:paraId="2D25B9E4" w14:textId="77777777" w:rsidR="008B1071" w:rsidRPr="00A7225E" w:rsidRDefault="008B1071" w:rsidP="00A7225E">
      <w:pPr>
        <w:spacing w:after="0" w:line="240" w:lineRule="auto"/>
        <w:jc w:val="both"/>
        <w:rPr>
          <w:rFonts w:ascii="Arial" w:eastAsia="Arial" w:hAnsi="Arial" w:cs="Arial"/>
        </w:rPr>
      </w:pPr>
    </w:p>
    <w:p w14:paraId="37A373F1" w14:textId="512730C4"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5. Figure 3 depicts the relationship between inferred TMB from </w:t>
      </w:r>
      <w:proofErr w:type="spellStart"/>
      <w:r w:rsidRPr="00A7225E">
        <w:rPr>
          <w:rFonts w:ascii="Arial" w:eastAsia="Arial" w:hAnsi="Arial" w:cs="Arial"/>
        </w:rPr>
        <w:t>ctDNA</w:t>
      </w:r>
      <w:proofErr w:type="spellEnd"/>
      <w:r w:rsidRPr="00A7225E">
        <w:rPr>
          <w:rFonts w:ascii="Arial" w:eastAsia="Arial" w:hAnsi="Arial" w:cs="Arial"/>
        </w:rPr>
        <w:t xml:space="preserve"> and </w:t>
      </w:r>
      <w:proofErr w:type="spellStart"/>
      <w:r w:rsidRPr="00A7225E">
        <w:rPr>
          <w:rFonts w:ascii="Arial" w:eastAsia="Arial" w:hAnsi="Arial" w:cs="Arial"/>
        </w:rPr>
        <w:t>tumour</w:t>
      </w:r>
      <w:proofErr w:type="spellEnd"/>
      <w:r w:rsidRPr="00A7225E">
        <w:rPr>
          <w:rFonts w:ascii="Arial" w:eastAsia="Arial" w:hAnsi="Arial" w:cs="Arial"/>
        </w:rPr>
        <w:t xml:space="preserve"> biopsies. Again, this seems not to have novelty since TMB estimation from blood plasma has been published on by several groups in much larger cohorts. This section seems especially under developed in the current manuscript. The analysis of mutational signatures in the 10 hypermutated cases (seems an unusually high rate in 124 cases) also does not seem to represent an advance as no I cannot appreciate new biology, etc. The analysis of </w:t>
      </w:r>
      <w:proofErr w:type="spellStart"/>
      <w:r w:rsidRPr="00A7225E">
        <w:rPr>
          <w:rFonts w:ascii="Arial" w:eastAsia="Arial" w:hAnsi="Arial" w:cs="Arial"/>
        </w:rPr>
        <w:t>tumour</w:t>
      </w:r>
      <w:proofErr w:type="spellEnd"/>
      <w:r w:rsidRPr="00A7225E">
        <w:rPr>
          <w:rFonts w:ascii="Arial" w:eastAsia="Arial" w:hAnsi="Arial" w:cs="Arial"/>
        </w:rPr>
        <w:t xml:space="preserve"> mutational burden, MSI, and mutational signatures is interesting as an assessment of the </w:t>
      </w:r>
      <w:proofErr w:type="spellStart"/>
      <w:r w:rsidRPr="00A7225E">
        <w:rPr>
          <w:rFonts w:ascii="Arial" w:eastAsia="Arial" w:hAnsi="Arial" w:cs="Arial"/>
        </w:rPr>
        <w:t>ctDNA</w:t>
      </w:r>
      <w:proofErr w:type="spellEnd"/>
      <w:r w:rsidRPr="00A7225E">
        <w:rPr>
          <w:rFonts w:ascii="Arial" w:eastAsia="Arial" w:hAnsi="Arial" w:cs="Arial"/>
        </w:rPr>
        <w:t xml:space="preserve"> detection </w:t>
      </w:r>
      <w:proofErr w:type="gramStart"/>
      <w:r w:rsidRPr="00A7225E">
        <w:rPr>
          <w:rFonts w:ascii="Arial" w:eastAsia="Arial" w:hAnsi="Arial" w:cs="Arial"/>
        </w:rPr>
        <w:t>method</w:t>
      </w:r>
      <w:proofErr w:type="gramEnd"/>
      <w:r w:rsidRPr="00A7225E">
        <w:rPr>
          <w:rFonts w:ascii="Arial" w:eastAsia="Arial" w:hAnsi="Arial" w:cs="Arial"/>
        </w:rPr>
        <w:t xml:space="preserve"> but it is not clear that in the scope of this work as it does not ‘reveal the sources of plasma circulating cfDNA’ nor does it quantitate the accuracy of the method.</w:t>
      </w:r>
    </w:p>
    <w:p w14:paraId="6786B0FC" w14:textId="77777777" w:rsidR="00062312" w:rsidRPr="00A7225E" w:rsidRDefault="00062312" w:rsidP="00A7225E">
      <w:pPr>
        <w:spacing w:after="0" w:line="240" w:lineRule="auto"/>
        <w:jc w:val="both"/>
        <w:rPr>
          <w:rFonts w:ascii="Arial" w:eastAsia="Arial" w:hAnsi="Arial" w:cs="Arial"/>
        </w:rPr>
      </w:pPr>
    </w:p>
    <w:p w14:paraId="3E903F0F" w14:textId="6A6FBDF4" w:rsidR="00CB6151"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Authors:</w:t>
      </w:r>
      <w:r w:rsidR="00630E3A" w:rsidRPr="004F10DD">
        <w:rPr>
          <w:rFonts w:ascii="Arial" w:eastAsia="Arial" w:hAnsi="Arial" w:cs="Arial"/>
          <w:color w:val="0033CC"/>
        </w:rPr>
        <w:t xml:space="preserve"> We agree with the Reviewer that previous studies have reported on TMB estimations utilizing the results from cfDNA analysis. Our study, however, provides information above and beyond the mere estimation of the TMB or the characterization of the signatures, given that we could ascertain whether the mutations were biopsy-matched, detectable in the biopsy sample or CH-related. We </w:t>
      </w:r>
      <w:r w:rsidR="003920BA" w:rsidRPr="004F10DD">
        <w:rPr>
          <w:rFonts w:ascii="Arial" w:eastAsia="Arial" w:hAnsi="Arial" w:cs="Arial"/>
          <w:color w:val="0033CC"/>
        </w:rPr>
        <w:t xml:space="preserve">respectfully </w:t>
      </w:r>
      <w:r w:rsidR="00630E3A" w:rsidRPr="004F10DD">
        <w:rPr>
          <w:rFonts w:ascii="Arial" w:eastAsia="Arial" w:hAnsi="Arial" w:cs="Arial"/>
          <w:color w:val="0033CC"/>
        </w:rPr>
        <w:t xml:space="preserve">differ with the </w:t>
      </w:r>
      <w:r w:rsidR="003920BA" w:rsidRPr="004F10DD">
        <w:rPr>
          <w:rFonts w:ascii="Arial" w:eastAsia="Arial" w:hAnsi="Arial" w:cs="Arial"/>
          <w:color w:val="0033CC"/>
        </w:rPr>
        <w:t>R</w:t>
      </w:r>
      <w:r w:rsidR="00630E3A" w:rsidRPr="004F10DD">
        <w:rPr>
          <w:rFonts w:ascii="Arial" w:eastAsia="Arial" w:hAnsi="Arial" w:cs="Arial"/>
          <w:color w:val="0033CC"/>
        </w:rPr>
        <w:t xml:space="preserve">eviewer in that the signature analysis “does not ‘reveal the sources of plasma circulating cfDNA’ nor does it quantitate the accuracy of the method”. We would content that the signature analyses have provided strong circumstantial evidence to support the notion that a large proportion of the mutations in the hypermutant cases are tumor-derived rather than sequencing errors and/or CH, given that </w:t>
      </w:r>
      <w:r w:rsidR="003920BA" w:rsidRPr="004F10DD">
        <w:rPr>
          <w:rFonts w:ascii="Arial" w:eastAsia="Arial" w:hAnsi="Arial" w:cs="Arial"/>
          <w:color w:val="0033CC"/>
        </w:rPr>
        <w:t>the exposures</w:t>
      </w:r>
      <w:r w:rsidR="00630E3A" w:rsidRPr="004F10DD">
        <w:rPr>
          <w:rFonts w:ascii="Arial" w:eastAsia="Arial" w:hAnsi="Arial" w:cs="Arial"/>
          <w:color w:val="0033CC"/>
        </w:rPr>
        <w:t xml:space="preserve"> matched those expected in each cancer type (e.g. APOBEC signatures in metastatic breast and in lung cancers, as elegantly shown </w:t>
      </w:r>
      <w:r w:rsidR="003920BA" w:rsidRPr="004F10DD">
        <w:rPr>
          <w:rFonts w:ascii="Arial" w:eastAsia="Arial" w:hAnsi="Arial" w:cs="Arial"/>
          <w:color w:val="0033CC"/>
        </w:rPr>
        <w:t>in</w:t>
      </w:r>
      <w:r w:rsidR="00630E3A" w:rsidRPr="004F10DD">
        <w:rPr>
          <w:rFonts w:ascii="Arial" w:eastAsia="Arial" w:hAnsi="Arial" w:cs="Arial"/>
          <w:color w:val="0033CC"/>
        </w:rPr>
        <w:t xml:space="preserve"> </w:t>
      </w:r>
      <w:proofErr w:type="spellStart"/>
      <w:r w:rsidR="00630E3A" w:rsidRPr="004F10DD">
        <w:rPr>
          <w:rFonts w:ascii="Arial" w:eastAsia="Arial" w:hAnsi="Arial" w:cs="Arial"/>
          <w:color w:val="0033CC"/>
        </w:rPr>
        <w:t>Bertucci</w:t>
      </w:r>
      <w:proofErr w:type="spellEnd"/>
      <w:r w:rsidR="00630E3A" w:rsidRPr="004F10DD">
        <w:rPr>
          <w:rFonts w:ascii="Arial" w:eastAsia="Arial" w:hAnsi="Arial" w:cs="Arial"/>
          <w:color w:val="0033CC"/>
        </w:rPr>
        <w:t xml:space="preserve"> </w:t>
      </w:r>
      <w:r w:rsidR="00630E3A" w:rsidRPr="004F10DD">
        <w:rPr>
          <w:rFonts w:ascii="Arial" w:eastAsia="Arial" w:hAnsi="Arial" w:cs="Arial"/>
          <w:i/>
          <w:color w:val="0033CC"/>
        </w:rPr>
        <w:t>et al.</w:t>
      </w:r>
      <w:r w:rsidR="003920BA" w:rsidRPr="004F10DD">
        <w:rPr>
          <w:rFonts w:ascii="Arial" w:eastAsia="Arial" w:hAnsi="Arial" w:cs="Arial"/>
          <w:color w:val="0033CC"/>
        </w:rPr>
        <w:t xml:space="preserve"> </w:t>
      </w:r>
      <w:r w:rsidR="003920BA" w:rsidRPr="004F10DD">
        <w:rPr>
          <w:rFonts w:ascii="Arial" w:eastAsia="Arial" w:hAnsi="Arial" w:cs="Arial"/>
          <w:color w:val="0033CC"/>
          <w:lang w:val="nl-NL"/>
        </w:rPr>
        <w:t>(</w:t>
      </w:r>
      <w:r w:rsidR="00EC0DDE" w:rsidRPr="004F10DD">
        <w:rPr>
          <w:rFonts w:ascii="Arial" w:eastAsia="Arial" w:hAnsi="Arial" w:cs="Arial"/>
          <w:color w:val="0033CC"/>
          <w:lang w:val="nl-NL"/>
        </w:rPr>
        <w:t>PMID: 31118521</w:t>
      </w:r>
      <w:r w:rsidR="00630E3A" w:rsidRPr="004F10DD">
        <w:rPr>
          <w:rFonts w:ascii="Arial" w:eastAsia="Arial" w:hAnsi="Arial" w:cs="Arial"/>
          <w:color w:val="0033CC"/>
          <w:lang w:val="nl-NL"/>
        </w:rPr>
        <w:t xml:space="preserve">), de Bruin </w:t>
      </w:r>
      <w:r w:rsidR="00630E3A" w:rsidRPr="004F10DD">
        <w:rPr>
          <w:rFonts w:ascii="Arial" w:eastAsia="Arial" w:hAnsi="Arial" w:cs="Arial"/>
          <w:i/>
          <w:color w:val="0033CC"/>
          <w:lang w:val="nl-NL"/>
        </w:rPr>
        <w:t>et al.</w:t>
      </w:r>
      <w:r w:rsidR="00630E3A" w:rsidRPr="004F10DD">
        <w:rPr>
          <w:rFonts w:ascii="Arial" w:eastAsia="Arial" w:hAnsi="Arial" w:cs="Arial"/>
          <w:color w:val="0033CC"/>
          <w:lang w:val="nl-NL"/>
        </w:rPr>
        <w:t xml:space="preserve"> </w:t>
      </w:r>
      <w:r w:rsidR="003920BA" w:rsidRPr="004F10DD">
        <w:rPr>
          <w:rFonts w:ascii="Arial" w:eastAsia="Arial" w:hAnsi="Arial" w:cs="Arial"/>
          <w:color w:val="0033CC"/>
          <w:lang w:val="nl-NL"/>
        </w:rPr>
        <w:t>(</w:t>
      </w:r>
      <w:r w:rsidR="00EC0DDE" w:rsidRPr="004F10DD">
        <w:rPr>
          <w:rFonts w:ascii="Arial" w:eastAsia="Arial" w:hAnsi="Arial" w:cs="Arial"/>
          <w:color w:val="0033CC"/>
          <w:lang w:val="nl-NL"/>
        </w:rPr>
        <w:t>PMID: 25301630</w:t>
      </w:r>
      <w:r w:rsidR="00630E3A" w:rsidRPr="004F10DD">
        <w:rPr>
          <w:rFonts w:ascii="Arial" w:eastAsia="Arial" w:hAnsi="Arial" w:cs="Arial"/>
          <w:color w:val="0033CC"/>
          <w:lang w:val="nl-NL"/>
        </w:rPr>
        <w:t xml:space="preserve">) and Alexandrov </w:t>
      </w:r>
      <w:r w:rsidR="00630E3A" w:rsidRPr="004F10DD">
        <w:rPr>
          <w:rFonts w:ascii="Arial" w:eastAsia="Arial" w:hAnsi="Arial" w:cs="Arial"/>
          <w:i/>
          <w:color w:val="0033CC"/>
          <w:lang w:val="nl-NL"/>
        </w:rPr>
        <w:t>et al.</w:t>
      </w:r>
      <w:r w:rsidR="00630E3A" w:rsidRPr="004F10DD">
        <w:rPr>
          <w:rFonts w:ascii="Arial" w:eastAsia="Arial" w:hAnsi="Arial" w:cs="Arial"/>
          <w:color w:val="0033CC"/>
          <w:lang w:val="nl-NL"/>
        </w:rPr>
        <w:t xml:space="preserve"> </w:t>
      </w:r>
      <w:r w:rsidR="003920BA" w:rsidRPr="004F10DD">
        <w:rPr>
          <w:rFonts w:ascii="Arial" w:eastAsia="Arial" w:hAnsi="Arial" w:cs="Arial"/>
          <w:color w:val="0033CC"/>
        </w:rPr>
        <w:t>(</w:t>
      </w:r>
      <w:r w:rsidR="00EC0DDE" w:rsidRPr="004F10DD">
        <w:rPr>
          <w:rFonts w:ascii="Arial" w:eastAsia="Arial" w:hAnsi="Arial" w:cs="Arial"/>
          <w:color w:val="0033CC"/>
        </w:rPr>
        <w:t>PMID: 23945592</w:t>
      </w:r>
      <w:r w:rsidR="00630E3A" w:rsidRPr="004F10DD">
        <w:rPr>
          <w:rFonts w:ascii="Arial" w:eastAsia="Arial" w:hAnsi="Arial" w:cs="Arial"/>
          <w:color w:val="0033CC"/>
        </w:rPr>
        <w:t>), smoking signature in a metastatic lung cancer, and MMR deficiency signatures in a prostate cancer with MSI)</w:t>
      </w:r>
      <w:r w:rsidR="00454264" w:rsidRPr="004F10DD">
        <w:rPr>
          <w:rFonts w:ascii="Arial" w:eastAsia="Arial" w:hAnsi="Arial" w:cs="Arial"/>
          <w:color w:val="0033CC"/>
        </w:rPr>
        <w:t xml:space="preserve">. Importantly, in the hypermutated cases, a large subset of the mutations detected in cfDNA, </w:t>
      </w:r>
      <w:r w:rsidR="003920BA" w:rsidRPr="004F10DD">
        <w:rPr>
          <w:rFonts w:ascii="Arial" w:eastAsia="Arial" w:hAnsi="Arial" w:cs="Arial"/>
          <w:color w:val="0033CC"/>
        </w:rPr>
        <w:t>although</w:t>
      </w:r>
      <w:r w:rsidR="00454264" w:rsidRPr="004F10DD">
        <w:rPr>
          <w:rFonts w:ascii="Arial" w:eastAsia="Arial" w:hAnsi="Arial" w:cs="Arial"/>
          <w:color w:val="0033CC"/>
        </w:rPr>
        <w:t xml:space="preserve"> not </w:t>
      </w:r>
      <w:r w:rsidR="00A30BB9" w:rsidRPr="004F10DD">
        <w:rPr>
          <w:rFonts w:ascii="Arial" w:eastAsia="Arial" w:hAnsi="Arial" w:cs="Arial"/>
          <w:color w:val="0033CC"/>
        </w:rPr>
        <w:t>biopsy</w:t>
      </w:r>
      <w:r w:rsidR="003920BA" w:rsidRPr="004F10DD">
        <w:rPr>
          <w:rFonts w:ascii="Arial" w:eastAsia="Arial" w:hAnsi="Arial" w:cs="Arial"/>
          <w:color w:val="0033CC"/>
        </w:rPr>
        <w:t>-</w:t>
      </w:r>
      <w:r w:rsidR="00A30BB9" w:rsidRPr="004F10DD">
        <w:rPr>
          <w:rFonts w:ascii="Arial" w:eastAsia="Arial" w:hAnsi="Arial" w:cs="Arial"/>
          <w:color w:val="0033CC"/>
        </w:rPr>
        <w:t xml:space="preserve">matched, were </w:t>
      </w:r>
      <w:r w:rsidR="003920BA" w:rsidRPr="004F10DD">
        <w:rPr>
          <w:rFonts w:ascii="Arial" w:eastAsia="Arial" w:hAnsi="Arial" w:cs="Arial"/>
          <w:color w:val="0033CC"/>
        </w:rPr>
        <w:t xml:space="preserve">still </w:t>
      </w:r>
      <w:r w:rsidR="00A30BB9" w:rsidRPr="004F10DD">
        <w:rPr>
          <w:rFonts w:ascii="Arial" w:eastAsia="Arial" w:hAnsi="Arial" w:cs="Arial"/>
          <w:color w:val="0033CC"/>
        </w:rPr>
        <w:t xml:space="preserve">present in the biopsy samples under the limit of detection of the clinical pipeline for mutation detection </w:t>
      </w:r>
      <w:r w:rsidR="00CB6151" w:rsidRPr="004F10DD">
        <w:rPr>
          <w:rFonts w:ascii="Arial" w:eastAsia="Arial" w:hAnsi="Arial" w:cs="Arial"/>
          <w:color w:val="0033CC"/>
        </w:rPr>
        <w:t>(</w:t>
      </w:r>
      <w:r w:rsidR="003920BA" w:rsidRPr="004F10DD">
        <w:rPr>
          <w:rFonts w:ascii="Arial" w:eastAsia="Arial" w:hAnsi="Arial" w:cs="Arial"/>
          <w:color w:val="0033CC"/>
        </w:rPr>
        <w:t xml:space="preserve">i.e. </w:t>
      </w:r>
      <w:r w:rsidR="00CB6151" w:rsidRPr="004F10DD">
        <w:rPr>
          <w:rFonts w:ascii="Arial" w:eastAsia="Arial" w:hAnsi="Arial" w:cs="Arial"/>
          <w:color w:val="0033CC"/>
        </w:rPr>
        <w:t>biopsy</w:t>
      </w:r>
      <w:r w:rsidR="003920BA" w:rsidRPr="004F10DD">
        <w:rPr>
          <w:rFonts w:ascii="Arial" w:eastAsia="Arial" w:hAnsi="Arial" w:cs="Arial"/>
          <w:color w:val="0033CC"/>
        </w:rPr>
        <w:t>-</w:t>
      </w:r>
      <w:r w:rsidR="00CB6151" w:rsidRPr="004F10DD">
        <w:rPr>
          <w:rFonts w:ascii="Arial" w:eastAsia="Arial" w:hAnsi="Arial" w:cs="Arial"/>
          <w:color w:val="0033CC"/>
        </w:rPr>
        <w:t xml:space="preserve">subthreshold, </w:t>
      </w:r>
      <w:r w:rsidR="00A21233" w:rsidRPr="004F10DD">
        <w:rPr>
          <w:rFonts w:ascii="Arial" w:eastAsia="Arial" w:hAnsi="Arial" w:cs="Arial"/>
          <w:color w:val="0033CC"/>
        </w:rPr>
        <w:t>89 of 216 tumor-derived, 41</w:t>
      </w:r>
      <w:r w:rsidR="00CB6151" w:rsidRPr="004F10DD">
        <w:rPr>
          <w:rFonts w:ascii="Arial" w:eastAsia="Arial" w:hAnsi="Arial" w:cs="Arial"/>
          <w:color w:val="0033CC"/>
        </w:rPr>
        <w:t>%,</w:t>
      </w:r>
      <w:r w:rsidR="00CB6151" w:rsidRPr="004F10DD">
        <w:rPr>
          <w:rFonts w:ascii="Arial" w:eastAsia="Arial" w:hAnsi="Arial" w:cs="Arial"/>
          <w:b/>
          <w:color w:val="0033CC"/>
        </w:rPr>
        <w:t xml:space="preserve"> Fig</w:t>
      </w:r>
      <w:r w:rsidR="00221CA1">
        <w:rPr>
          <w:rFonts w:ascii="Arial" w:eastAsia="Arial" w:hAnsi="Arial" w:cs="Arial"/>
          <w:b/>
          <w:color w:val="0033CC"/>
        </w:rPr>
        <w:t>.</w:t>
      </w:r>
      <w:r w:rsidR="00CB6151" w:rsidRPr="004F10DD">
        <w:rPr>
          <w:rFonts w:ascii="Arial" w:eastAsia="Arial" w:hAnsi="Arial" w:cs="Arial"/>
          <w:b/>
          <w:color w:val="0033CC"/>
        </w:rPr>
        <w:t xml:space="preserve"> </w:t>
      </w:r>
      <w:r w:rsidR="003920BA" w:rsidRPr="004F10DD">
        <w:rPr>
          <w:rFonts w:ascii="Arial" w:eastAsia="Arial" w:hAnsi="Arial" w:cs="Arial"/>
          <w:b/>
          <w:color w:val="0033CC"/>
        </w:rPr>
        <w:t>4</w:t>
      </w:r>
      <w:r w:rsidR="00E13D3C" w:rsidRPr="004F10DD">
        <w:rPr>
          <w:rFonts w:ascii="Arial" w:eastAsia="Arial" w:hAnsi="Arial" w:cs="Arial"/>
          <w:b/>
          <w:color w:val="0033CC"/>
        </w:rPr>
        <w:t>a</w:t>
      </w:r>
      <w:r w:rsidR="00CB6151" w:rsidRPr="004F10DD">
        <w:rPr>
          <w:rFonts w:ascii="Arial" w:eastAsia="Arial" w:hAnsi="Arial" w:cs="Arial"/>
          <w:color w:val="0033CC"/>
        </w:rPr>
        <w:t xml:space="preserve">); the mutations present in the hypermutated cases </w:t>
      </w:r>
      <w:r w:rsidR="00F25AAA" w:rsidRPr="004F10DD">
        <w:rPr>
          <w:rFonts w:ascii="Arial" w:eastAsia="Arial" w:hAnsi="Arial" w:cs="Arial"/>
          <w:color w:val="0033CC"/>
        </w:rPr>
        <w:t xml:space="preserve">were not enriched for canonical CH-related genes </w:t>
      </w:r>
      <w:r w:rsidR="00F25AAA" w:rsidRPr="00F25AAA">
        <w:rPr>
          <w:rFonts w:ascii="Arial" w:eastAsia="Arial" w:hAnsi="Arial" w:cs="Arial"/>
          <w:color w:val="0033CC"/>
        </w:rPr>
        <w:t>(</w:t>
      </w:r>
      <w:r w:rsidR="00F25AAA" w:rsidRPr="00F25AAA">
        <w:rPr>
          <w:rFonts w:ascii="Arial" w:eastAsia="Arial" w:hAnsi="Arial" w:cs="Arial"/>
          <w:b/>
          <w:color w:val="0033CC"/>
        </w:rPr>
        <w:t>Response to Reviewers Figure 16</w:t>
      </w:r>
      <w:r w:rsidR="00F25AAA" w:rsidRPr="00F25AAA">
        <w:rPr>
          <w:rFonts w:ascii="Arial" w:eastAsia="Arial" w:hAnsi="Arial" w:cs="Arial"/>
          <w:color w:val="0033CC"/>
        </w:rPr>
        <w:t xml:space="preserve"> and </w:t>
      </w:r>
      <w:r w:rsidR="00707656" w:rsidRPr="00707656">
        <w:rPr>
          <w:rFonts w:ascii="Arial" w:eastAsia="Arial" w:hAnsi="Arial" w:cs="Arial"/>
          <w:b/>
          <w:color w:val="0033CC"/>
          <w:highlight w:val="yellow"/>
        </w:rPr>
        <w:t>Supplementary</w:t>
      </w:r>
      <w:r w:rsidR="00F25AAA" w:rsidRPr="00707656">
        <w:rPr>
          <w:rFonts w:ascii="Arial" w:eastAsia="Arial" w:hAnsi="Arial" w:cs="Arial"/>
          <w:b/>
          <w:color w:val="0033CC"/>
          <w:highlight w:val="yellow"/>
        </w:rPr>
        <w:t xml:space="preserve"> </w:t>
      </w:r>
      <w:commentRangeStart w:id="10"/>
      <w:r w:rsidR="00F25AAA" w:rsidRPr="00707656">
        <w:rPr>
          <w:rFonts w:ascii="Arial" w:eastAsia="Arial" w:hAnsi="Arial" w:cs="Arial"/>
          <w:b/>
          <w:color w:val="0033CC"/>
          <w:highlight w:val="yellow"/>
        </w:rPr>
        <w:t xml:space="preserve">Fig. </w:t>
      </w:r>
      <w:commentRangeEnd w:id="10"/>
      <w:r w:rsidR="00F25AAA" w:rsidRPr="00707656">
        <w:rPr>
          <w:rStyle w:val="CommentReference"/>
          <w:color w:val="0033CC"/>
          <w:highlight w:val="yellow"/>
        </w:rPr>
        <w:commentReference w:id="10"/>
      </w:r>
      <w:r w:rsidR="00707656" w:rsidRPr="00707656">
        <w:rPr>
          <w:rFonts w:ascii="Arial" w:eastAsia="Arial" w:hAnsi="Arial" w:cs="Arial"/>
          <w:b/>
          <w:color w:val="0033CC"/>
          <w:highlight w:val="yellow"/>
        </w:rPr>
        <w:t>RR16</w:t>
      </w:r>
      <w:r w:rsidR="00F25AAA">
        <w:rPr>
          <w:rFonts w:ascii="Arial" w:eastAsia="Arial" w:hAnsi="Arial" w:cs="Arial"/>
          <w:b/>
          <w:color w:val="0033CC"/>
        </w:rPr>
        <w:t xml:space="preserve"> of the revised manuscript</w:t>
      </w:r>
      <w:r w:rsidR="00F25AAA" w:rsidRPr="00F25AAA">
        <w:rPr>
          <w:rFonts w:ascii="Arial" w:eastAsia="Arial" w:hAnsi="Arial" w:cs="Arial"/>
          <w:color w:val="0033CC"/>
        </w:rPr>
        <w:t>)</w:t>
      </w:r>
      <w:r w:rsidR="00F25AAA">
        <w:rPr>
          <w:rFonts w:ascii="Arial" w:eastAsia="Arial" w:hAnsi="Arial" w:cs="Arial"/>
          <w:color w:val="0033CC"/>
        </w:rPr>
        <w:t xml:space="preserve"> and </w:t>
      </w:r>
      <w:r w:rsidR="00CB6151" w:rsidRPr="004F10DD">
        <w:rPr>
          <w:rFonts w:ascii="Arial" w:eastAsia="Arial" w:hAnsi="Arial" w:cs="Arial"/>
          <w:color w:val="0033CC"/>
        </w:rPr>
        <w:t>displayed a significant correlation with gene size (p</w:t>
      </w:r>
      <w:r w:rsidR="00A21233" w:rsidRPr="004F10DD">
        <w:rPr>
          <w:rFonts w:ascii="Arial" w:eastAsia="Arial" w:hAnsi="Arial" w:cs="Arial"/>
          <w:color w:val="0033CC"/>
        </w:rPr>
        <w:t xml:space="preserve"> = 4.44e-16</w:t>
      </w:r>
      <w:r w:rsidR="00CB6151" w:rsidRPr="004F10DD">
        <w:rPr>
          <w:rFonts w:ascii="Arial" w:eastAsia="Arial" w:hAnsi="Arial" w:cs="Arial"/>
          <w:b/>
          <w:color w:val="0033CC"/>
        </w:rPr>
        <w:t xml:space="preserve">, </w:t>
      </w:r>
      <w:r w:rsidR="00707656" w:rsidRPr="00707656">
        <w:rPr>
          <w:rFonts w:ascii="Arial" w:eastAsia="Arial" w:hAnsi="Arial" w:cs="Arial"/>
          <w:b/>
          <w:color w:val="0033CC"/>
          <w:highlight w:val="yellow"/>
        </w:rPr>
        <w:t xml:space="preserve">Supplementary </w:t>
      </w:r>
      <w:r w:rsidR="00CB6151" w:rsidRPr="00707656">
        <w:rPr>
          <w:rFonts w:ascii="Arial" w:eastAsia="Arial" w:hAnsi="Arial" w:cs="Arial"/>
          <w:b/>
          <w:color w:val="0033CC"/>
          <w:highlight w:val="yellow"/>
        </w:rPr>
        <w:t>Fig</w:t>
      </w:r>
      <w:r w:rsidR="00F25AAA" w:rsidRPr="00707656">
        <w:rPr>
          <w:rFonts w:ascii="Arial" w:eastAsia="Arial" w:hAnsi="Arial" w:cs="Arial"/>
          <w:b/>
          <w:color w:val="0033CC"/>
          <w:highlight w:val="yellow"/>
        </w:rPr>
        <w:t>.</w:t>
      </w:r>
      <w:r w:rsidR="00CB6151" w:rsidRPr="00707656">
        <w:rPr>
          <w:rFonts w:ascii="Arial" w:eastAsia="Arial" w:hAnsi="Arial" w:cs="Arial"/>
          <w:b/>
          <w:color w:val="0033CC"/>
          <w:highlight w:val="yellow"/>
        </w:rPr>
        <w:t xml:space="preserve"> </w:t>
      </w:r>
      <w:r w:rsidR="00A21233" w:rsidRPr="00707656">
        <w:rPr>
          <w:rFonts w:ascii="Arial" w:eastAsia="Arial" w:hAnsi="Arial" w:cs="Arial"/>
          <w:b/>
          <w:color w:val="0033CC"/>
          <w:highlight w:val="yellow"/>
        </w:rPr>
        <w:t>9</w:t>
      </w:r>
      <w:r w:rsidR="00F25AAA">
        <w:rPr>
          <w:rFonts w:ascii="Arial" w:eastAsia="Arial" w:hAnsi="Arial" w:cs="Arial"/>
          <w:b/>
          <w:color w:val="0033CC"/>
        </w:rPr>
        <w:t xml:space="preserve"> of the revised manuscript</w:t>
      </w:r>
      <w:r w:rsidR="00CB6151" w:rsidRPr="004F10DD">
        <w:rPr>
          <w:rFonts w:ascii="Arial" w:eastAsia="Arial" w:hAnsi="Arial" w:cs="Arial"/>
          <w:color w:val="0033CC"/>
        </w:rPr>
        <w:t>)</w:t>
      </w:r>
      <w:r w:rsidR="00F25AAA">
        <w:rPr>
          <w:rFonts w:ascii="Arial" w:eastAsia="Arial" w:hAnsi="Arial" w:cs="Arial"/>
          <w:color w:val="0033CC"/>
        </w:rPr>
        <w:t>.</w:t>
      </w:r>
    </w:p>
    <w:p w14:paraId="4E13DD47" w14:textId="77777777" w:rsidR="00CB6151" w:rsidRPr="004F10DD" w:rsidRDefault="00CB6151" w:rsidP="00A7225E">
      <w:pPr>
        <w:spacing w:after="0" w:line="240" w:lineRule="auto"/>
        <w:jc w:val="both"/>
        <w:rPr>
          <w:rFonts w:ascii="Arial" w:eastAsia="Arial" w:hAnsi="Arial" w:cs="Arial"/>
          <w:color w:val="0033CC"/>
        </w:rPr>
      </w:pPr>
    </w:p>
    <w:p w14:paraId="301D0FC0" w14:textId="3017440E" w:rsidR="005E0233" w:rsidRPr="004F10DD" w:rsidRDefault="00454264" w:rsidP="00A7225E">
      <w:pPr>
        <w:spacing w:after="0" w:line="240" w:lineRule="auto"/>
        <w:jc w:val="both"/>
        <w:rPr>
          <w:rFonts w:ascii="Arial" w:eastAsia="Arial" w:hAnsi="Arial" w:cs="Arial"/>
          <w:color w:val="0033CC"/>
        </w:rPr>
      </w:pPr>
      <w:r w:rsidRPr="004F10DD">
        <w:rPr>
          <w:rFonts w:ascii="Arial" w:eastAsia="Arial" w:hAnsi="Arial" w:cs="Arial"/>
          <w:color w:val="0033CC"/>
        </w:rPr>
        <w:t>Hence, the</w:t>
      </w:r>
      <w:r w:rsidR="005E0233" w:rsidRPr="004F10DD">
        <w:rPr>
          <w:rFonts w:ascii="Arial" w:eastAsia="Arial" w:hAnsi="Arial" w:cs="Arial"/>
          <w:color w:val="0033CC"/>
        </w:rPr>
        <w:t xml:space="preserve"> signature analyses have</w:t>
      </w:r>
      <w:r w:rsidRPr="004F10DD">
        <w:rPr>
          <w:rFonts w:ascii="Arial" w:eastAsia="Arial" w:hAnsi="Arial" w:cs="Arial"/>
          <w:color w:val="0033CC"/>
        </w:rPr>
        <w:t xml:space="preserve"> </w:t>
      </w:r>
      <w:r w:rsidR="00CB6151" w:rsidRPr="004F10DD">
        <w:rPr>
          <w:rFonts w:ascii="Arial" w:eastAsia="Arial" w:hAnsi="Arial" w:cs="Arial"/>
          <w:color w:val="0033CC"/>
        </w:rPr>
        <w:t xml:space="preserve">added another line of evidence in understanding the sources of </w:t>
      </w:r>
      <w:r w:rsidR="00D56E78" w:rsidRPr="004F10DD">
        <w:rPr>
          <w:rFonts w:ascii="Arial" w:eastAsia="Arial" w:hAnsi="Arial" w:cs="Arial"/>
          <w:color w:val="0033CC"/>
        </w:rPr>
        <w:t>somatic variants detected in cfDNA samples and</w:t>
      </w:r>
      <w:r w:rsidR="00CB6151" w:rsidRPr="004F10DD">
        <w:rPr>
          <w:rFonts w:ascii="Arial" w:eastAsia="Arial" w:hAnsi="Arial" w:cs="Arial"/>
          <w:color w:val="0033CC"/>
        </w:rPr>
        <w:t xml:space="preserve"> </w:t>
      </w:r>
      <w:r w:rsidR="005E0233" w:rsidRPr="004F10DD">
        <w:rPr>
          <w:rFonts w:ascii="Arial" w:eastAsia="Arial" w:hAnsi="Arial" w:cs="Arial"/>
          <w:color w:val="0033CC"/>
        </w:rPr>
        <w:t>given further</w:t>
      </w:r>
      <w:r w:rsidRPr="004F10DD">
        <w:rPr>
          <w:rFonts w:ascii="Arial" w:eastAsia="Arial" w:hAnsi="Arial" w:cs="Arial"/>
          <w:color w:val="0033CC"/>
        </w:rPr>
        <w:t xml:space="preserve"> </w:t>
      </w:r>
      <w:r w:rsidR="005E0233" w:rsidRPr="004F10DD">
        <w:rPr>
          <w:rFonts w:ascii="Arial" w:eastAsia="Arial" w:hAnsi="Arial" w:cs="Arial"/>
          <w:color w:val="0033CC"/>
        </w:rPr>
        <w:t xml:space="preserve">biological </w:t>
      </w:r>
      <w:r w:rsidRPr="004F10DD">
        <w:rPr>
          <w:rFonts w:ascii="Arial" w:eastAsia="Arial" w:hAnsi="Arial" w:cs="Arial"/>
          <w:color w:val="0033CC"/>
        </w:rPr>
        <w:t xml:space="preserve">credence </w:t>
      </w:r>
      <w:r w:rsidR="005E0233" w:rsidRPr="004F10DD">
        <w:rPr>
          <w:rFonts w:ascii="Arial" w:eastAsia="Arial" w:hAnsi="Arial" w:cs="Arial"/>
          <w:color w:val="0033CC"/>
        </w:rPr>
        <w:t>to the notion that a large proportion of the mutations in hypermutated cases indeed stemmed from cancer cells</w:t>
      </w:r>
      <w:r w:rsidR="00D56E78" w:rsidRPr="004F10DD">
        <w:rPr>
          <w:rFonts w:ascii="Arial" w:eastAsia="Arial" w:hAnsi="Arial" w:cs="Arial"/>
          <w:color w:val="0033CC"/>
        </w:rPr>
        <w:t xml:space="preserve">. These findings also </w:t>
      </w:r>
      <w:r w:rsidR="005E0233" w:rsidRPr="004F10DD">
        <w:rPr>
          <w:rFonts w:ascii="Arial" w:eastAsia="Arial" w:hAnsi="Arial" w:cs="Arial"/>
          <w:color w:val="0033CC"/>
        </w:rPr>
        <w:t>indirectly support the accuracy of the high-intensity sequence method coupled with the hierarchical Bayesian model for error correction employed in this study.</w:t>
      </w:r>
    </w:p>
    <w:p w14:paraId="4A81E684" w14:textId="33873F60" w:rsidR="00062312" w:rsidRPr="00A7225E" w:rsidRDefault="00062312" w:rsidP="00A7225E">
      <w:pPr>
        <w:spacing w:after="0" w:line="240" w:lineRule="auto"/>
        <w:jc w:val="both"/>
        <w:rPr>
          <w:rFonts w:ascii="Arial" w:eastAsia="Arial" w:hAnsi="Arial" w:cs="Arial"/>
          <w:color w:val="0033CC"/>
        </w:rPr>
      </w:pPr>
    </w:p>
    <w:p w14:paraId="6E52A32C" w14:textId="77777777" w:rsidR="00413E5F" w:rsidRPr="00A7225E" w:rsidRDefault="00413E5F" w:rsidP="00A7225E">
      <w:pPr>
        <w:spacing w:after="0" w:line="240" w:lineRule="auto"/>
        <w:jc w:val="both"/>
        <w:rPr>
          <w:rFonts w:ascii="Arial" w:eastAsia="Arial" w:hAnsi="Arial" w:cs="Arial"/>
        </w:rPr>
      </w:pPr>
    </w:p>
    <w:p w14:paraId="734ACDE9" w14:textId="7A354355"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6. Figure 4 depicts CH results analogous to those by Liu et al 2018 (Ref 26), who reported very similar results in observing essentially the same recurrent mutations and made the same observation of similar AF in WBC and cfDNA. Separately, the scatterplot depiction of the VAFs in leukocytes vs cfDNA appears to be from modeled VAFs, not actual VAFs. The presentation of modeled VAFs would seem reasonable only in the context of a performance characterization of the model against empirically observed/orthogonally validated methods, and this seems lacking. </w:t>
      </w:r>
    </w:p>
    <w:p w14:paraId="68651E6B" w14:textId="77777777" w:rsidR="00062312" w:rsidRPr="00A7225E" w:rsidRDefault="00062312" w:rsidP="00A7225E">
      <w:pPr>
        <w:spacing w:after="0" w:line="240" w:lineRule="auto"/>
        <w:jc w:val="both"/>
        <w:rPr>
          <w:rFonts w:ascii="Arial" w:eastAsia="Arial" w:hAnsi="Arial" w:cs="Arial"/>
        </w:rPr>
      </w:pPr>
    </w:p>
    <w:p w14:paraId="1042C90F" w14:textId="2C5669B2" w:rsidR="00EC0A39"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Authors: </w:t>
      </w:r>
      <w:r w:rsidR="00E26E90" w:rsidRPr="004F10DD">
        <w:rPr>
          <w:rFonts w:ascii="Arial" w:eastAsia="Arial" w:hAnsi="Arial" w:cs="Arial"/>
          <w:color w:val="0033CC"/>
        </w:rPr>
        <w:t xml:space="preserve">We </w:t>
      </w:r>
      <w:r w:rsidR="00C80ED4" w:rsidRPr="004F10DD">
        <w:rPr>
          <w:rFonts w:ascii="Arial" w:eastAsia="Arial" w:hAnsi="Arial" w:cs="Arial"/>
          <w:color w:val="0033CC"/>
        </w:rPr>
        <w:t xml:space="preserve">thank the Reviewer for pointing this out. We </w:t>
      </w:r>
      <w:r w:rsidR="00E26E90" w:rsidRPr="004F10DD">
        <w:rPr>
          <w:rFonts w:ascii="Arial" w:eastAsia="Arial" w:hAnsi="Arial" w:cs="Arial"/>
          <w:color w:val="0033CC"/>
        </w:rPr>
        <w:t>would like</w:t>
      </w:r>
      <w:r w:rsidR="00C80ED4" w:rsidRPr="004F10DD">
        <w:rPr>
          <w:rFonts w:ascii="Arial" w:eastAsia="Arial" w:hAnsi="Arial" w:cs="Arial"/>
          <w:color w:val="0033CC"/>
        </w:rPr>
        <w:t>, however,</w:t>
      </w:r>
      <w:r w:rsidR="00E26E90" w:rsidRPr="004F10DD">
        <w:rPr>
          <w:rFonts w:ascii="Arial" w:eastAsia="Arial" w:hAnsi="Arial" w:cs="Arial"/>
          <w:color w:val="0033CC"/>
        </w:rPr>
        <w:t xml:space="preserve"> to </w:t>
      </w:r>
      <w:r w:rsidR="00EC0A39" w:rsidRPr="004F10DD">
        <w:rPr>
          <w:rFonts w:ascii="Arial" w:eastAsia="Arial" w:hAnsi="Arial" w:cs="Arial"/>
          <w:color w:val="0033CC"/>
        </w:rPr>
        <w:t xml:space="preserve">highlight a few important </w:t>
      </w:r>
      <w:r w:rsidR="00C80ED4" w:rsidRPr="004F10DD">
        <w:rPr>
          <w:rFonts w:ascii="Arial" w:eastAsia="Arial" w:hAnsi="Arial" w:cs="Arial"/>
          <w:color w:val="0033CC"/>
        </w:rPr>
        <w:t>aspects</w:t>
      </w:r>
      <w:r w:rsidR="00EC0A39" w:rsidRPr="004F10DD">
        <w:rPr>
          <w:rFonts w:ascii="Arial" w:eastAsia="Arial" w:hAnsi="Arial" w:cs="Arial"/>
          <w:color w:val="0033CC"/>
        </w:rPr>
        <w:t xml:space="preserve"> distinguishing our study from </w:t>
      </w:r>
      <w:r w:rsidR="00C80ED4" w:rsidRPr="004F10DD">
        <w:rPr>
          <w:rFonts w:ascii="Arial" w:eastAsia="Arial" w:hAnsi="Arial" w:cs="Arial"/>
          <w:color w:val="0033CC"/>
        </w:rPr>
        <w:t>that of</w:t>
      </w:r>
      <w:r w:rsidR="003442C7" w:rsidRPr="004F10DD">
        <w:rPr>
          <w:rFonts w:ascii="Arial" w:eastAsia="Arial" w:hAnsi="Arial" w:cs="Arial"/>
          <w:color w:val="0033CC"/>
        </w:rPr>
        <w:t xml:space="preserve"> </w:t>
      </w:r>
      <w:r w:rsidR="00EC0A39" w:rsidRPr="004F10DD">
        <w:rPr>
          <w:rFonts w:ascii="Arial" w:eastAsia="Arial" w:hAnsi="Arial" w:cs="Arial"/>
          <w:color w:val="0033CC"/>
        </w:rPr>
        <w:t xml:space="preserve">Liu </w:t>
      </w:r>
      <w:r w:rsidR="00EC0A39" w:rsidRPr="004F10DD">
        <w:rPr>
          <w:rFonts w:ascii="Arial" w:hAnsi="Arial" w:cs="Arial"/>
          <w:i/>
          <w:color w:val="0033CC"/>
        </w:rPr>
        <w:t>et al.</w:t>
      </w:r>
      <w:r w:rsidR="00EC0A39" w:rsidRPr="004F10DD">
        <w:rPr>
          <w:rFonts w:ascii="Arial" w:eastAsia="Arial" w:hAnsi="Arial" w:cs="Arial"/>
          <w:color w:val="0033CC"/>
        </w:rPr>
        <w:t xml:space="preserve"> </w:t>
      </w:r>
      <w:r w:rsidR="00C80ED4" w:rsidRPr="004F10DD">
        <w:rPr>
          <w:rFonts w:ascii="Arial" w:eastAsia="Arial" w:hAnsi="Arial" w:cs="Arial"/>
          <w:color w:val="0033CC"/>
        </w:rPr>
        <w:t>(</w:t>
      </w:r>
      <w:r w:rsidR="00CF2006" w:rsidRPr="004F10DD">
        <w:rPr>
          <w:rFonts w:ascii="Arial" w:eastAsia="Arial" w:hAnsi="Arial" w:cs="Arial"/>
          <w:color w:val="0033CC"/>
        </w:rPr>
        <w:t xml:space="preserve">PMID: </w:t>
      </w:r>
      <w:r w:rsidR="00C80ED4" w:rsidRPr="004F10DD">
        <w:rPr>
          <w:rFonts w:ascii="Arial" w:eastAsia="Arial" w:hAnsi="Arial" w:cs="Arial"/>
          <w:color w:val="0033CC"/>
        </w:rPr>
        <w:t>30475948):</w:t>
      </w:r>
    </w:p>
    <w:p w14:paraId="2FEC4174" w14:textId="77777777" w:rsidR="00EC0A39" w:rsidRPr="004F10DD" w:rsidRDefault="00EC0A39" w:rsidP="00A7225E">
      <w:pPr>
        <w:spacing w:after="0" w:line="240" w:lineRule="auto"/>
        <w:jc w:val="both"/>
        <w:rPr>
          <w:rFonts w:ascii="Arial" w:eastAsia="Arial" w:hAnsi="Arial" w:cs="Arial"/>
          <w:color w:val="0033CC"/>
        </w:rPr>
      </w:pPr>
    </w:p>
    <w:p w14:paraId="1690A4FA" w14:textId="322A0D7D" w:rsidR="00EC0A39" w:rsidRPr="00F608E6" w:rsidRDefault="00EC0A39" w:rsidP="00F608E6">
      <w:pPr>
        <w:numPr>
          <w:ilvl w:val="0"/>
          <w:numId w:val="4"/>
        </w:numPr>
        <w:spacing w:after="0" w:line="240" w:lineRule="auto"/>
        <w:jc w:val="both"/>
        <w:rPr>
          <w:rFonts w:ascii="Arial" w:hAnsi="Arial" w:cs="Arial"/>
          <w:color w:val="0033CC"/>
        </w:rPr>
      </w:pPr>
      <w:r w:rsidRPr="004F10DD">
        <w:rPr>
          <w:rFonts w:ascii="Arial" w:hAnsi="Arial" w:cs="Arial"/>
          <w:color w:val="0033CC"/>
        </w:rPr>
        <w:lastRenderedPageBreak/>
        <w:t xml:space="preserve">The study by Liu </w:t>
      </w:r>
      <w:r w:rsidRPr="004F10DD">
        <w:rPr>
          <w:rFonts w:ascii="Arial" w:hAnsi="Arial" w:cs="Arial"/>
          <w:i/>
          <w:color w:val="0033CC"/>
        </w:rPr>
        <w:t>et al</w:t>
      </w:r>
      <w:r w:rsidR="00C80ED4" w:rsidRPr="004F10DD">
        <w:rPr>
          <w:rFonts w:ascii="Arial" w:eastAsia="Arial" w:hAnsi="Arial" w:cs="Arial"/>
          <w:i/>
          <w:color w:val="0033CC"/>
        </w:rPr>
        <w:t>.</w:t>
      </w:r>
      <w:r w:rsidR="00C80ED4" w:rsidRPr="004F10DD">
        <w:rPr>
          <w:rFonts w:ascii="Arial" w:eastAsia="Arial" w:hAnsi="Arial" w:cs="Arial"/>
          <w:color w:val="0033CC"/>
        </w:rPr>
        <w:t xml:space="preserve"> </w:t>
      </w:r>
      <w:r w:rsidRPr="004F10DD">
        <w:rPr>
          <w:rFonts w:ascii="Arial" w:hAnsi="Arial" w:cs="Arial"/>
          <w:color w:val="0033CC"/>
        </w:rPr>
        <w:t xml:space="preserve">included </w:t>
      </w:r>
      <w:r w:rsidR="00C80ED4" w:rsidRPr="004F10DD">
        <w:rPr>
          <w:rFonts w:ascii="Arial" w:eastAsia="Arial" w:hAnsi="Arial" w:cs="Arial"/>
          <w:color w:val="0033CC"/>
        </w:rPr>
        <w:t xml:space="preserve">only </w:t>
      </w:r>
      <w:r w:rsidRPr="004F10DD">
        <w:rPr>
          <w:rFonts w:ascii="Arial" w:hAnsi="Arial" w:cs="Arial"/>
          <w:color w:val="0033CC"/>
        </w:rPr>
        <w:t>healthy individuals. The study showed</w:t>
      </w:r>
      <w:r w:rsidR="00C80ED4" w:rsidRPr="004F10DD">
        <w:rPr>
          <w:rFonts w:ascii="Arial" w:eastAsia="Arial" w:hAnsi="Arial" w:cs="Arial"/>
          <w:color w:val="0033CC"/>
        </w:rPr>
        <w:t>, as expected,</w:t>
      </w:r>
      <w:r w:rsidRPr="004F10DD">
        <w:rPr>
          <w:rFonts w:ascii="Arial" w:hAnsi="Arial" w:cs="Arial"/>
          <w:color w:val="0033CC"/>
        </w:rPr>
        <w:t xml:space="preserve"> that</w:t>
      </w:r>
      <w:r w:rsidRPr="004F10DD">
        <w:rPr>
          <w:rFonts w:ascii="Arial" w:eastAsia="Arial" w:hAnsi="Arial" w:cs="Arial"/>
          <w:color w:val="0033CC"/>
        </w:rPr>
        <w:t xml:space="preserve"> </w:t>
      </w:r>
      <w:r w:rsidR="00EB1585" w:rsidRPr="004F10DD">
        <w:rPr>
          <w:rFonts w:ascii="Arial" w:eastAsia="Arial" w:hAnsi="Arial" w:cs="Arial"/>
          <w:color w:val="0033CC"/>
        </w:rPr>
        <w:t>the</w:t>
      </w:r>
      <w:r w:rsidRPr="004F10DD">
        <w:rPr>
          <w:rFonts w:ascii="Arial" w:hAnsi="Arial" w:cs="Arial"/>
          <w:color w:val="0033CC"/>
        </w:rPr>
        <w:t xml:space="preserve"> majority of </w:t>
      </w:r>
      <w:r w:rsidRPr="004F10DD">
        <w:rPr>
          <w:rFonts w:ascii="Arial" w:eastAsia="Arial" w:hAnsi="Arial" w:cs="Arial"/>
          <w:color w:val="0033CC"/>
        </w:rPr>
        <w:t xml:space="preserve">the </w:t>
      </w:r>
      <w:r w:rsidRPr="004F10DD">
        <w:rPr>
          <w:rFonts w:ascii="Arial" w:hAnsi="Arial" w:cs="Arial"/>
          <w:color w:val="0033CC"/>
        </w:rPr>
        <w:t>somatic mutations in plasma originated from CH. Our study,</w:t>
      </w:r>
      <w:r w:rsidR="003442C7" w:rsidRPr="004F10DD">
        <w:rPr>
          <w:rFonts w:ascii="Arial" w:hAnsi="Arial" w:cs="Arial"/>
          <w:color w:val="0033CC"/>
        </w:rPr>
        <w:t xml:space="preserve"> </w:t>
      </w:r>
      <w:r w:rsidRPr="004F10DD">
        <w:rPr>
          <w:rFonts w:ascii="Arial" w:eastAsia="Arial" w:hAnsi="Arial" w:cs="Arial"/>
          <w:color w:val="0033CC"/>
        </w:rPr>
        <w:t>however</w:t>
      </w:r>
      <w:r w:rsidRPr="004F10DD">
        <w:rPr>
          <w:rFonts w:ascii="Arial" w:hAnsi="Arial" w:cs="Arial"/>
          <w:color w:val="0033CC"/>
        </w:rPr>
        <w:t xml:space="preserve">, is the first to show the </w:t>
      </w:r>
      <w:r w:rsidR="00E26E90" w:rsidRPr="004F10DD">
        <w:rPr>
          <w:rFonts w:ascii="Arial" w:hAnsi="Arial" w:cs="Arial"/>
          <w:color w:val="0033CC"/>
        </w:rPr>
        <w:t xml:space="preserve">large contribution of CH mutations </w:t>
      </w:r>
      <w:r w:rsidRPr="004F10DD">
        <w:rPr>
          <w:rFonts w:ascii="Arial" w:hAnsi="Arial" w:cs="Arial"/>
          <w:color w:val="0033CC"/>
        </w:rPr>
        <w:t xml:space="preserve">to the cfDNA mutational burden </w:t>
      </w:r>
      <w:r w:rsidR="00E26E90" w:rsidRPr="004F10DD">
        <w:rPr>
          <w:rFonts w:ascii="Arial" w:hAnsi="Arial" w:cs="Arial"/>
          <w:color w:val="0033CC"/>
        </w:rPr>
        <w:t>in</w:t>
      </w:r>
      <w:r w:rsidRPr="004F10DD">
        <w:rPr>
          <w:rFonts w:ascii="Arial" w:hAnsi="Arial" w:cs="Arial"/>
          <w:color w:val="0033CC"/>
        </w:rPr>
        <w:t xml:space="preserve"> </w:t>
      </w:r>
      <w:r w:rsidR="00E26E90" w:rsidRPr="004F10DD">
        <w:rPr>
          <w:rFonts w:ascii="Arial" w:hAnsi="Arial" w:cs="Arial"/>
          <w:color w:val="0033CC"/>
        </w:rPr>
        <w:t>cancer patients</w:t>
      </w:r>
      <w:r w:rsidRPr="004F10DD">
        <w:rPr>
          <w:rFonts w:ascii="Arial" w:hAnsi="Arial" w:cs="Arial"/>
          <w:color w:val="0033CC"/>
        </w:rPr>
        <w:t xml:space="preserve">. </w:t>
      </w:r>
      <w:r w:rsidR="00EB1585" w:rsidRPr="004F10DD">
        <w:rPr>
          <w:rFonts w:ascii="Arial" w:eastAsia="Arial" w:hAnsi="Arial" w:cs="Arial"/>
          <w:color w:val="0033CC"/>
        </w:rPr>
        <w:t>In the 114 non-</w:t>
      </w:r>
      <w:r w:rsidR="00C80ED4" w:rsidRPr="004F10DD">
        <w:rPr>
          <w:rFonts w:ascii="Arial" w:eastAsia="Arial" w:hAnsi="Arial" w:cs="Arial"/>
          <w:color w:val="0033CC"/>
        </w:rPr>
        <w:t>hypermutated patients</w:t>
      </w:r>
      <w:r w:rsidR="00EB1585" w:rsidRPr="004F10DD">
        <w:rPr>
          <w:rFonts w:ascii="Arial" w:eastAsia="Arial" w:hAnsi="Arial" w:cs="Arial"/>
          <w:color w:val="0033CC"/>
        </w:rPr>
        <w:t>, more than 50% of the mutations identified in cfDNA likely originated from CH.</w:t>
      </w:r>
    </w:p>
    <w:p w14:paraId="7BF65299" w14:textId="247CA9ED" w:rsidR="00EC0A39" w:rsidRPr="004F10DD" w:rsidRDefault="00EC0A39" w:rsidP="00A7225E">
      <w:pPr>
        <w:numPr>
          <w:ilvl w:val="0"/>
          <w:numId w:val="4"/>
        </w:numPr>
        <w:spacing w:after="0" w:line="240" w:lineRule="auto"/>
        <w:jc w:val="both"/>
        <w:rPr>
          <w:rFonts w:ascii="Arial" w:hAnsi="Arial" w:cs="Arial"/>
          <w:color w:val="0033CC"/>
        </w:rPr>
      </w:pPr>
      <w:r w:rsidRPr="004F10DD">
        <w:rPr>
          <w:rFonts w:ascii="Arial" w:eastAsia="Arial" w:hAnsi="Arial" w:cs="Arial"/>
          <w:color w:val="0033CC"/>
        </w:rPr>
        <w:t xml:space="preserve">Our study </w:t>
      </w:r>
      <w:r w:rsidR="00C80ED4" w:rsidRPr="004F10DD">
        <w:rPr>
          <w:rFonts w:ascii="Arial" w:eastAsia="Arial" w:hAnsi="Arial" w:cs="Arial"/>
          <w:color w:val="0033CC"/>
        </w:rPr>
        <w:t>utilized</w:t>
      </w:r>
      <w:r w:rsidRPr="004F10DD">
        <w:rPr>
          <w:rFonts w:ascii="Arial" w:eastAsia="Arial" w:hAnsi="Arial" w:cs="Arial"/>
          <w:color w:val="0033CC"/>
        </w:rPr>
        <w:t xml:space="preserve"> </w:t>
      </w:r>
      <w:r w:rsidR="00EC2943" w:rsidRPr="004F10DD">
        <w:rPr>
          <w:rFonts w:ascii="Arial" w:eastAsia="Arial" w:hAnsi="Arial" w:cs="Arial"/>
          <w:color w:val="0033CC"/>
        </w:rPr>
        <w:t xml:space="preserve">the same sequencing </w:t>
      </w:r>
      <w:r w:rsidR="00EB1585" w:rsidRPr="004F10DD">
        <w:rPr>
          <w:rFonts w:ascii="Arial" w:eastAsia="Arial" w:hAnsi="Arial" w:cs="Arial"/>
          <w:color w:val="0033CC"/>
        </w:rPr>
        <w:t>methodology</w:t>
      </w:r>
      <w:r w:rsidR="00EC2943" w:rsidRPr="004F10DD">
        <w:rPr>
          <w:rFonts w:ascii="Arial" w:eastAsia="Arial" w:hAnsi="Arial" w:cs="Arial"/>
          <w:color w:val="0033CC"/>
        </w:rPr>
        <w:t xml:space="preserve"> as the cfDNA to </w:t>
      </w:r>
      <w:r w:rsidR="001C0ED6" w:rsidRPr="004F10DD">
        <w:rPr>
          <w:rFonts w:ascii="Arial" w:eastAsia="Arial" w:hAnsi="Arial" w:cs="Arial"/>
          <w:color w:val="0033CC"/>
        </w:rPr>
        <w:t xml:space="preserve">sequence the </w:t>
      </w:r>
      <w:r w:rsidR="00C80ED4" w:rsidRPr="004F10DD">
        <w:rPr>
          <w:rFonts w:ascii="Arial" w:eastAsia="Arial" w:hAnsi="Arial" w:cs="Arial"/>
          <w:color w:val="0033CC"/>
        </w:rPr>
        <w:t xml:space="preserve">cfDNA and </w:t>
      </w:r>
      <w:r w:rsidR="001C0ED6" w:rsidRPr="004F10DD">
        <w:rPr>
          <w:rFonts w:ascii="Arial" w:eastAsia="Arial" w:hAnsi="Arial" w:cs="Arial"/>
          <w:color w:val="0033CC"/>
        </w:rPr>
        <w:t xml:space="preserve">WBC </w:t>
      </w:r>
      <w:r w:rsidR="00CF2006" w:rsidRPr="004F10DD">
        <w:rPr>
          <w:rFonts w:ascii="Arial" w:eastAsia="Arial" w:hAnsi="Arial" w:cs="Arial"/>
          <w:color w:val="0033CC"/>
        </w:rPr>
        <w:t>(</w:t>
      </w:r>
      <w:r w:rsidR="001C0ED6" w:rsidRPr="004F10DD">
        <w:rPr>
          <w:rFonts w:ascii="Arial" w:eastAsia="Arial" w:hAnsi="Arial" w:cs="Arial"/>
          <w:color w:val="0033CC"/>
        </w:rPr>
        <w:t xml:space="preserve">i.e. </w:t>
      </w:r>
      <w:r w:rsidR="00B33B6C" w:rsidRPr="004F10DD">
        <w:rPr>
          <w:rFonts w:ascii="Arial" w:eastAsia="Arial" w:hAnsi="Arial" w:cs="Arial"/>
          <w:color w:val="0033CC"/>
        </w:rPr>
        <w:t xml:space="preserve">UMI </w:t>
      </w:r>
      <w:r w:rsidR="001C0ED6" w:rsidRPr="004F10DD">
        <w:rPr>
          <w:rFonts w:ascii="Arial" w:eastAsia="Arial" w:hAnsi="Arial" w:cs="Arial"/>
          <w:color w:val="0033CC"/>
        </w:rPr>
        <w:t>barcoding and target</w:t>
      </w:r>
      <w:r w:rsidR="00EB1585" w:rsidRPr="004F10DD">
        <w:rPr>
          <w:rFonts w:ascii="Arial" w:eastAsia="Arial" w:hAnsi="Arial" w:cs="Arial"/>
          <w:color w:val="0033CC"/>
        </w:rPr>
        <w:t>ed</w:t>
      </w:r>
      <w:r w:rsidR="001C0ED6" w:rsidRPr="004F10DD">
        <w:rPr>
          <w:rFonts w:ascii="Arial" w:eastAsia="Arial" w:hAnsi="Arial" w:cs="Arial"/>
          <w:color w:val="0033CC"/>
        </w:rPr>
        <w:t xml:space="preserve"> raw sequencing depth of &gt;</w:t>
      </w:r>
      <w:r w:rsidR="00C80ED4" w:rsidRPr="004F10DD">
        <w:rPr>
          <w:rFonts w:ascii="Arial" w:eastAsia="Arial" w:hAnsi="Arial" w:cs="Arial"/>
          <w:color w:val="0033CC"/>
        </w:rPr>
        <w:t>60,000X</w:t>
      </w:r>
      <w:r w:rsidR="001C0ED6" w:rsidRPr="004F10DD">
        <w:rPr>
          <w:rFonts w:ascii="Arial" w:eastAsia="Arial" w:hAnsi="Arial" w:cs="Arial"/>
          <w:color w:val="0033CC"/>
        </w:rPr>
        <w:t xml:space="preserve"> for both cfDNA and WBC</w:t>
      </w:r>
      <w:r w:rsidR="00CF2006" w:rsidRPr="004F10DD">
        <w:rPr>
          <w:rFonts w:ascii="Arial" w:eastAsia="Arial" w:hAnsi="Arial" w:cs="Arial"/>
          <w:color w:val="0033CC"/>
        </w:rPr>
        <w:t>)</w:t>
      </w:r>
      <w:r w:rsidR="001C0ED6" w:rsidRPr="004F10DD">
        <w:rPr>
          <w:rFonts w:ascii="Arial" w:eastAsia="Arial" w:hAnsi="Arial" w:cs="Arial"/>
          <w:color w:val="0033CC"/>
        </w:rPr>
        <w:t>. This allow</w:t>
      </w:r>
      <w:r w:rsidR="00EB1585" w:rsidRPr="004F10DD">
        <w:rPr>
          <w:rFonts w:ascii="Arial" w:eastAsia="Arial" w:hAnsi="Arial" w:cs="Arial"/>
          <w:color w:val="0033CC"/>
        </w:rPr>
        <w:t>ed</w:t>
      </w:r>
      <w:r w:rsidR="001C0ED6" w:rsidRPr="004F10DD">
        <w:rPr>
          <w:rFonts w:ascii="Arial" w:eastAsia="Arial" w:hAnsi="Arial" w:cs="Arial"/>
          <w:color w:val="0033CC"/>
        </w:rPr>
        <w:t xml:space="preserve"> us to identify CH mutations </w:t>
      </w:r>
      <w:r w:rsidR="00C80ED4" w:rsidRPr="004F10DD">
        <w:rPr>
          <w:rFonts w:ascii="Arial" w:eastAsia="Arial" w:hAnsi="Arial" w:cs="Arial"/>
          <w:color w:val="0033CC"/>
        </w:rPr>
        <w:t>at</w:t>
      </w:r>
      <w:r w:rsidR="00EB1585" w:rsidRPr="004F10DD">
        <w:rPr>
          <w:rFonts w:ascii="Arial" w:eastAsia="Arial" w:hAnsi="Arial" w:cs="Arial"/>
          <w:color w:val="0033CC"/>
        </w:rPr>
        <w:t xml:space="preserve"> much lower </w:t>
      </w:r>
      <w:r w:rsidR="00C80ED4" w:rsidRPr="004F10DD">
        <w:rPr>
          <w:rFonts w:ascii="Arial" w:eastAsia="Arial" w:hAnsi="Arial" w:cs="Arial"/>
          <w:color w:val="0033CC"/>
        </w:rPr>
        <w:t>limits of detection both</w:t>
      </w:r>
      <w:r w:rsidR="00EB1585" w:rsidRPr="004F10DD">
        <w:rPr>
          <w:rFonts w:ascii="Arial" w:eastAsia="Arial" w:hAnsi="Arial" w:cs="Arial"/>
          <w:color w:val="0033CC"/>
        </w:rPr>
        <w:t xml:space="preserve"> in cfDNA and WBC </w:t>
      </w:r>
      <w:r w:rsidR="00C80ED4" w:rsidRPr="004F10DD">
        <w:rPr>
          <w:rFonts w:ascii="Arial" w:eastAsia="Arial" w:hAnsi="Arial" w:cs="Arial"/>
          <w:color w:val="0033CC"/>
        </w:rPr>
        <w:t>compared to</w:t>
      </w:r>
      <w:r w:rsidR="00EB1585" w:rsidRPr="004F10DD">
        <w:rPr>
          <w:rFonts w:ascii="Arial" w:eastAsia="Arial" w:hAnsi="Arial" w:cs="Arial"/>
          <w:color w:val="0033CC"/>
        </w:rPr>
        <w:t xml:space="preserve"> Liu </w:t>
      </w:r>
      <w:r w:rsidR="00EB1585" w:rsidRPr="004F10DD">
        <w:rPr>
          <w:rFonts w:ascii="Arial" w:hAnsi="Arial" w:cs="Arial"/>
          <w:i/>
          <w:color w:val="0033CC"/>
        </w:rPr>
        <w:t>et al.</w:t>
      </w:r>
      <w:r w:rsidR="00EB1585" w:rsidRPr="004F10DD">
        <w:rPr>
          <w:rFonts w:ascii="Arial" w:eastAsia="Arial" w:hAnsi="Arial" w:cs="Arial"/>
          <w:color w:val="0033CC"/>
        </w:rPr>
        <w:t xml:space="preserve"> </w:t>
      </w:r>
      <w:r w:rsidR="00C80ED4" w:rsidRPr="004F10DD">
        <w:rPr>
          <w:rFonts w:ascii="Arial" w:eastAsia="Arial" w:hAnsi="Arial" w:cs="Arial"/>
          <w:color w:val="0033CC"/>
        </w:rPr>
        <w:t xml:space="preserve">where </w:t>
      </w:r>
      <w:r w:rsidR="00EB1585" w:rsidRPr="004F10DD">
        <w:rPr>
          <w:rFonts w:ascii="Arial" w:eastAsia="Arial" w:hAnsi="Arial" w:cs="Arial"/>
          <w:color w:val="0033CC"/>
        </w:rPr>
        <w:t xml:space="preserve">the WBC </w:t>
      </w:r>
      <w:r w:rsidR="00CB6AFD" w:rsidRPr="004F10DD">
        <w:rPr>
          <w:rFonts w:ascii="Arial" w:eastAsia="Arial" w:hAnsi="Arial" w:cs="Arial"/>
          <w:color w:val="0033CC"/>
        </w:rPr>
        <w:t xml:space="preserve">samples </w:t>
      </w:r>
      <w:r w:rsidR="00EB1585" w:rsidRPr="004F10DD">
        <w:rPr>
          <w:rFonts w:ascii="Arial" w:eastAsia="Arial" w:hAnsi="Arial" w:cs="Arial"/>
          <w:color w:val="0033CC"/>
        </w:rPr>
        <w:t xml:space="preserve">were </w:t>
      </w:r>
      <w:r w:rsidR="001C0ED6" w:rsidRPr="004F10DD">
        <w:rPr>
          <w:rFonts w:ascii="Arial" w:eastAsia="Arial" w:hAnsi="Arial" w:cs="Arial"/>
          <w:color w:val="0033CC"/>
        </w:rPr>
        <w:t xml:space="preserve">sequenced the </w:t>
      </w:r>
      <w:r w:rsidR="00EB1585" w:rsidRPr="004F10DD">
        <w:rPr>
          <w:rFonts w:ascii="Arial" w:eastAsia="Arial" w:hAnsi="Arial" w:cs="Arial"/>
          <w:color w:val="0033CC"/>
        </w:rPr>
        <w:t xml:space="preserve">to </w:t>
      </w:r>
      <w:r w:rsidR="001C0ED6" w:rsidRPr="004F10DD">
        <w:rPr>
          <w:rFonts w:ascii="Arial" w:eastAsia="Arial" w:hAnsi="Arial" w:cs="Arial"/>
          <w:color w:val="0033CC"/>
        </w:rPr>
        <w:t xml:space="preserve">a </w:t>
      </w:r>
      <w:r w:rsidR="00EB1585" w:rsidRPr="004F10DD">
        <w:rPr>
          <w:rFonts w:ascii="Arial" w:eastAsia="Arial" w:hAnsi="Arial" w:cs="Arial"/>
          <w:color w:val="0033CC"/>
        </w:rPr>
        <w:t>mean</w:t>
      </w:r>
      <w:r w:rsidR="001C0ED6" w:rsidRPr="004F10DD">
        <w:rPr>
          <w:rFonts w:ascii="Arial" w:eastAsia="Arial" w:hAnsi="Arial" w:cs="Arial"/>
          <w:color w:val="0033CC"/>
        </w:rPr>
        <w:t xml:space="preserve"> </w:t>
      </w:r>
      <w:r w:rsidR="00C80ED4" w:rsidRPr="004F10DD">
        <w:rPr>
          <w:rFonts w:ascii="Arial" w:eastAsia="Arial" w:hAnsi="Arial" w:cs="Arial"/>
          <w:color w:val="0033CC"/>
        </w:rPr>
        <w:t xml:space="preserve">target </w:t>
      </w:r>
      <w:r w:rsidR="001C0ED6" w:rsidRPr="004F10DD">
        <w:rPr>
          <w:rFonts w:ascii="Arial" w:eastAsia="Arial" w:hAnsi="Arial" w:cs="Arial"/>
          <w:color w:val="0033CC"/>
        </w:rPr>
        <w:t xml:space="preserve">depth of </w:t>
      </w:r>
      <w:r w:rsidR="00CB6AFD" w:rsidRPr="004F10DD">
        <w:rPr>
          <w:rFonts w:ascii="Arial" w:eastAsia="Arial" w:hAnsi="Arial" w:cs="Arial"/>
          <w:color w:val="0033CC"/>
        </w:rPr>
        <w:t>~</w:t>
      </w:r>
      <w:r w:rsidR="00C80ED4" w:rsidRPr="004F10DD">
        <w:rPr>
          <w:rFonts w:ascii="Arial" w:eastAsia="Arial" w:hAnsi="Arial" w:cs="Arial"/>
          <w:color w:val="0033CC"/>
        </w:rPr>
        <w:t>406X</w:t>
      </w:r>
      <w:r w:rsidR="00EB1585" w:rsidRPr="004F10DD">
        <w:rPr>
          <w:rFonts w:ascii="Arial" w:eastAsia="Arial" w:hAnsi="Arial" w:cs="Arial"/>
          <w:color w:val="0033CC"/>
        </w:rPr>
        <w:t xml:space="preserve"> resulting in a VAF </w:t>
      </w:r>
      <w:r w:rsidR="00C80ED4" w:rsidRPr="004F10DD">
        <w:rPr>
          <w:rFonts w:ascii="Arial" w:eastAsia="Arial" w:hAnsi="Arial" w:cs="Arial"/>
          <w:color w:val="0033CC"/>
        </w:rPr>
        <w:t xml:space="preserve">limit of </w:t>
      </w:r>
      <w:r w:rsidR="00EB1585" w:rsidRPr="004F10DD">
        <w:rPr>
          <w:rFonts w:ascii="Arial" w:eastAsia="Arial" w:hAnsi="Arial" w:cs="Arial"/>
          <w:color w:val="0033CC"/>
        </w:rPr>
        <w:t xml:space="preserve">detection threshold </w:t>
      </w:r>
      <w:r w:rsidR="00CB6AFD" w:rsidRPr="004F10DD">
        <w:rPr>
          <w:rFonts w:ascii="Arial" w:eastAsia="Arial" w:hAnsi="Arial" w:cs="Arial"/>
          <w:color w:val="0033CC"/>
        </w:rPr>
        <w:t>no lesser than</w:t>
      </w:r>
      <w:r w:rsidR="00EB1585" w:rsidRPr="004F10DD">
        <w:rPr>
          <w:rFonts w:ascii="Arial" w:eastAsia="Arial" w:hAnsi="Arial" w:cs="Arial"/>
          <w:color w:val="0033CC"/>
        </w:rPr>
        <w:t xml:space="preserve"> 10 times </w:t>
      </w:r>
      <w:r w:rsidR="00CB6AFD" w:rsidRPr="004F10DD">
        <w:rPr>
          <w:rFonts w:ascii="Arial" w:eastAsia="Arial" w:hAnsi="Arial" w:cs="Arial"/>
          <w:color w:val="0033CC"/>
        </w:rPr>
        <w:t>that of</w:t>
      </w:r>
      <w:r w:rsidR="00EB1585" w:rsidRPr="004F10DD">
        <w:rPr>
          <w:rFonts w:ascii="Arial" w:eastAsia="Arial" w:hAnsi="Arial" w:cs="Arial"/>
          <w:color w:val="0033CC"/>
        </w:rPr>
        <w:t xml:space="preserve"> our study.</w:t>
      </w:r>
    </w:p>
    <w:p w14:paraId="163EA4D9" w14:textId="77777777" w:rsidR="00E26E90" w:rsidRPr="004F10DD" w:rsidRDefault="00E26E90" w:rsidP="00A7225E">
      <w:pPr>
        <w:spacing w:after="0" w:line="240" w:lineRule="auto"/>
        <w:jc w:val="both"/>
        <w:rPr>
          <w:rFonts w:ascii="Arial" w:eastAsia="Arial" w:hAnsi="Arial" w:cs="Arial"/>
          <w:color w:val="0033CC"/>
        </w:rPr>
      </w:pPr>
    </w:p>
    <w:p w14:paraId="48B0613C" w14:textId="45DA24E6" w:rsidR="00413E5F" w:rsidRDefault="00EB1585"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We appreciate the </w:t>
      </w:r>
      <w:r w:rsidR="00C80ED4" w:rsidRPr="004F10DD">
        <w:rPr>
          <w:rFonts w:ascii="Arial" w:eastAsia="Arial" w:hAnsi="Arial" w:cs="Arial"/>
          <w:color w:val="0033CC"/>
        </w:rPr>
        <w:t>Reviewer’s</w:t>
      </w:r>
      <w:r w:rsidR="00296359" w:rsidRPr="004F10DD">
        <w:rPr>
          <w:rFonts w:ascii="Arial" w:eastAsia="Arial" w:hAnsi="Arial" w:cs="Arial"/>
          <w:color w:val="0033CC"/>
        </w:rPr>
        <w:t xml:space="preserve"> </w:t>
      </w:r>
      <w:r w:rsidRPr="004F10DD">
        <w:rPr>
          <w:rFonts w:ascii="Arial" w:eastAsia="Arial" w:hAnsi="Arial" w:cs="Arial"/>
          <w:color w:val="0033CC"/>
        </w:rPr>
        <w:t>comments regarding the modeled cfDNA and WBC VAFs</w:t>
      </w:r>
      <w:r w:rsidR="00B33B6C" w:rsidRPr="004F10DD">
        <w:rPr>
          <w:rFonts w:ascii="Arial" w:eastAsia="Arial" w:hAnsi="Arial" w:cs="Arial"/>
          <w:color w:val="0033CC"/>
        </w:rPr>
        <w:t xml:space="preserve"> </w:t>
      </w:r>
      <w:r w:rsidR="00C80ED4" w:rsidRPr="004F10DD">
        <w:rPr>
          <w:rFonts w:ascii="Arial" w:eastAsia="Arial" w:hAnsi="Arial" w:cs="Arial"/>
          <w:color w:val="0033CC"/>
        </w:rPr>
        <w:t xml:space="preserve">reproduced in </w:t>
      </w:r>
      <w:r w:rsidR="00816557" w:rsidRPr="004F10DD">
        <w:rPr>
          <w:rFonts w:ascii="Arial" w:eastAsia="Arial" w:hAnsi="Arial" w:cs="Arial"/>
          <w:b/>
          <w:color w:val="0033CC"/>
        </w:rPr>
        <w:t xml:space="preserve">Response to Reviewers </w:t>
      </w:r>
      <w:r w:rsidR="00C80ED4" w:rsidRPr="004F10DD">
        <w:rPr>
          <w:rFonts w:ascii="Arial" w:eastAsia="Arial" w:hAnsi="Arial" w:cs="Arial"/>
          <w:b/>
          <w:color w:val="0033CC"/>
        </w:rPr>
        <w:t xml:space="preserve">Figure </w:t>
      </w:r>
      <w:r w:rsidR="0083558B" w:rsidRPr="004F10DD">
        <w:rPr>
          <w:rFonts w:ascii="Arial" w:eastAsia="Arial" w:hAnsi="Arial" w:cs="Arial"/>
          <w:b/>
          <w:color w:val="0033CC"/>
        </w:rPr>
        <w:t>5</w:t>
      </w:r>
      <w:r w:rsidR="00C80ED4" w:rsidRPr="004F10DD">
        <w:rPr>
          <w:rFonts w:ascii="Arial" w:eastAsia="Arial" w:hAnsi="Arial" w:cs="Arial"/>
          <w:b/>
          <w:color w:val="0033CC"/>
        </w:rPr>
        <w:t>a</w:t>
      </w:r>
      <w:r w:rsidR="00C80ED4" w:rsidRPr="004F10DD">
        <w:rPr>
          <w:rFonts w:ascii="Arial" w:eastAsia="Arial" w:hAnsi="Arial" w:cs="Arial"/>
          <w:color w:val="0033CC"/>
        </w:rPr>
        <w:t xml:space="preserve"> below. </w:t>
      </w:r>
      <w:bookmarkStart w:id="11" w:name="_Hlk13919717"/>
      <w:r w:rsidR="00C80ED4" w:rsidRPr="004F10DD">
        <w:rPr>
          <w:rFonts w:ascii="Arial" w:eastAsia="Arial" w:hAnsi="Arial" w:cs="Arial"/>
          <w:color w:val="0033CC"/>
        </w:rPr>
        <w:t xml:space="preserve">Modeled VAFs </w:t>
      </w:r>
      <w:r w:rsidR="00B33B6C" w:rsidRPr="004F10DD">
        <w:rPr>
          <w:rFonts w:ascii="Arial" w:eastAsia="Arial" w:hAnsi="Arial" w:cs="Arial"/>
          <w:color w:val="0033CC"/>
        </w:rPr>
        <w:t>were</w:t>
      </w:r>
      <w:r w:rsidR="001E69A9" w:rsidRPr="004F10DD">
        <w:rPr>
          <w:rFonts w:ascii="Arial" w:eastAsia="Arial" w:hAnsi="Arial" w:cs="Arial"/>
          <w:color w:val="0033CC"/>
        </w:rPr>
        <w:t xml:space="preserve"> obtained as </w:t>
      </w:r>
      <w:r w:rsidR="00B4071F" w:rsidRPr="004F10DD">
        <w:rPr>
          <w:rFonts w:ascii="Arial" w:eastAsia="Arial" w:hAnsi="Arial" w:cs="Arial"/>
          <w:color w:val="0033CC"/>
        </w:rPr>
        <w:t>the mean posterior estimate from the Bayesian hierarchical model after Markov chain Monte-Carlo resampling.</w:t>
      </w:r>
      <w:r w:rsidR="001E69A9" w:rsidRPr="004F10DD">
        <w:rPr>
          <w:rFonts w:ascii="Arial" w:eastAsia="Arial" w:hAnsi="Arial" w:cs="Arial"/>
          <w:color w:val="0033CC"/>
        </w:rPr>
        <w:t xml:space="preserve"> We now additionally present as </w:t>
      </w:r>
      <w:r w:rsidR="001E69A9" w:rsidRPr="004F10DD">
        <w:rPr>
          <w:rFonts w:ascii="Arial" w:eastAsia="Arial" w:hAnsi="Arial" w:cs="Arial"/>
          <w:b/>
          <w:color w:val="0033CC"/>
          <w:highlight w:val="yellow"/>
        </w:rPr>
        <w:t>Supplementa</w:t>
      </w:r>
      <w:r w:rsidR="00B33B6C" w:rsidRPr="004F10DD">
        <w:rPr>
          <w:rFonts w:ascii="Arial" w:eastAsia="Arial" w:hAnsi="Arial" w:cs="Arial"/>
          <w:b/>
          <w:color w:val="0033CC"/>
          <w:highlight w:val="yellow"/>
        </w:rPr>
        <w:t>ry</w:t>
      </w:r>
      <w:r w:rsidR="001E69A9" w:rsidRPr="004F10DD">
        <w:rPr>
          <w:rFonts w:ascii="Arial" w:eastAsia="Arial" w:hAnsi="Arial" w:cs="Arial"/>
          <w:b/>
          <w:color w:val="0033CC"/>
          <w:highlight w:val="yellow"/>
        </w:rPr>
        <w:t xml:space="preserve"> Fig</w:t>
      </w:r>
      <w:r w:rsidR="00F25AAA">
        <w:rPr>
          <w:rFonts w:ascii="Arial" w:eastAsia="Arial" w:hAnsi="Arial" w:cs="Arial"/>
          <w:b/>
          <w:color w:val="0033CC"/>
          <w:highlight w:val="yellow"/>
        </w:rPr>
        <w:t>.</w:t>
      </w:r>
      <w:r w:rsidR="001E69A9" w:rsidRPr="004F10DD">
        <w:rPr>
          <w:rFonts w:ascii="Arial" w:eastAsia="Arial" w:hAnsi="Arial" w:cs="Arial"/>
          <w:b/>
          <w:color w:val="0033CC"/>
          <w:highlight w:val="yellow"/>
        </w:rPr>
        <w:t xml:space="preserve"> </w:t>
      </w:r>
      <w:r w:rsidR="00707656">
        <w:rPr>
          <w:rFonts w:ascii="Arial" w:eastAsia="Arial" w:hAnsi="Arial" w:cs="Arial"/>
          <w:b/>
          <w:color w:val="0033CC"/>
          <w:highlight w:val="yellow"/>
        </w:rPr>
        <w:t>RR5</w:t>
      </w:r>
      <w:r w:rsidR="00662355" w:rsidRPr="004F10DD">
        <w:rPr>
          <w:rFonts w:ascii="Arial" w:eastAsia="Arial" w:hAnsi="Arial" w:cs="Arial"/>
          <w:color w:val="0033CC"/>
        </w:rPr>
        <w:t xml:space="preserve"> </w:t>
      </w:r>
      <w:r w:rsidR="001E69A9" w:rsidRPr="004F10DD">
        <w:rPr>
          <w:rFonts w:ascii="Arial" w:eastAsia="Arial" w:hAnsi="Arial" w:cs="Arial"/>
          <w:color w:val="0033CC"/>
        </w:rPr>
        <w:t xml:space="preserve">and </w:t>
      </w:r>
      <w:r w:rsidR="00816557" w:rsidRPr="004F10DD">
        <w:rPr>
          <w:rFonts w:ascii="Arial" w:eastAsia="Arial" w:hAnsi="Arial" w:cs="Arial"/>
          <w:b/>
          <w:color w:val="0033CC"/>
        </w:rPr>
        <w:t xml:space="preserve">Response to Reviewers </w:t>
      </w:r>
      <w:r w:rsidR="0083558B" w:rsidRPr="004F10DD">
        <w:rPr>
          <w:rFonts w:ascii="Arial" w:eastAsia="Arial" w:hAnsi="Arial" w:cs="Arial"/>
          <w:b/>
          <w:color w:val="0033CC"/>
        </w:rPr>
        <w:t xml:space="preserve">Figures </w:t>
      </w:r>
      <w:r w:rsidR="00B33B6C" w:rsidRPr="004F10DD">
        <w:rPr>
          <w:rFonts w:ascii="Arial" w:eastAsia="Arial" w:hAnsi="Arial" w:cs="Arial"/>
          <w:b/>
          <w:color w:val="0033CC"/>
        </w:rPr>
        <w:t>5</w:t>
      </w:r>
      <w:r w:rsidR="001E69A9" w:rsidRPr="004F10DD">
        <w:rPr>
          <w:rFonts w:ascii="Arial" w:eastAsia="Arial" w:hAnsi="Arial" w:cs="Arial"/>
          <w:b/>
          <w:color w:val="0033CC"/>
        </w:rPr>
        <w:t>b</w:t>
      </w:r>
      <w:r w:rsidR="00C80ED4" w:rsidRPr="004F10DD">
        <w:rPr>
          <w:rFonts w:ascii="Arial" w:eastAsia="Arial" w:hAnsi="Arial" w:cs="Arial"/>
          <w:color w:val="0033CC"/>
        </w:rPr>
        <w:t xml:space="preserve"> and </w:t>
      </w:r>
      <w:r w:rsidR="00B33B6C" w:rsidRPr="004F10DD">
        <w:rPr>
          <w:rFonts w:ascii="Arial" w:eastAsia="Arial" w:hAnsi="Arial" w:cs="Arial"/>
          <w:b/>
          <w:color w:val="0033CC"/>
        </w:rPr>
        <w:t>5</w:t>
      </w:r>
      <w:r w:rsidR="001E69A9" w:rsidRPr="004F10DD">
        <w:rPr>
          <w:rFonts w:ascii="Arial" w:eastAsia="Arial" w:hAnsi="Arial" w:cs="Arial"/>
          <w:b/>
          <w:color w:val="0033CC"/>
        </w:rPr>
        <w:t>c</w:t>
      </w:r>
      <w:r w:rsidR="001E69A9" w:rsidRPr="004F10DD">
        <w:rPr>
          <w:rFonts w:ascii="Arial" w:eastAsia="Arial" w:hAnsi="Arial" w:cs="Arial"/>
          <w:color w:val="0033CC"/>
        </w:rPr>
        <w:t xml:space="preserve"> below the</w:t>
      </w:r>
      <w:r w:rsidR="00B4071F" w:rsidRPr="004F10DD">
        <w:rPr>
          <w:rFonts w:ascii="Arial" w:eastAsia="Arial" w:hAnsi="Arial" w:cs="Arial"/>
          <w:color w:val="0033CC"/>
        </w:rPr>
        <w:t xml:space="preserve"> two alternative representations of this scatterplot where the VAFs are estimated from the raw pileup without BAQ filtering and </w:t>
      </w:r>
      <w:r w:rsidR="001E69A9" w:rsidRPr="004F10DD">
        <w:rPr>
          <w:rFonts w:ascii="Arial" w:eastAsia="Arial" w:hAnsi="Arial" w:cs="Arial"/>
          <w:color w:val="0033CC"/>
        </w:rPr>
        <w:t xml:space="preserve">with or without </w:t>
      </w:r>
      <w:proofErr w:type="spellStart"/>
      <w:r w:rsidR="00B4071F" w:rsidRPr="004F10DD">
        <w:rPr>
          <w:rFonts w:ascii="Arial" w:eastAsia="Arial" w:hAnsi="Arial" w:cs="Arial"/>
          <w:color w:val="0033CC"/>
        </w:rPr>
        <w:t>pseudocounts</w:t>
      </w:r>
      <w:proofErr w:type="spellEnd"/>
      <w:r w:rsidR="00C57EBF" w:rsidRPr="004F10DD">
        <w:rPr>
          <w:rFonts w:ascii="Arial" w:eastAsia="Arial" w:hAnsi="Arial" w:cs="Arial"/>
          <w:color w:val="0033CC"/>
        </w:rPr>
        <w:t xml:space="preserve"> </w:t>
      </w:r>
      <w:r w:rsidR="001745D6" w:rsidRPr="004F10DD">
        <w:rPr>
          <w:rFonts w:ascii="Arial" w:eastAsia="Arial" w:hAnsi="Arial" w:cs="Arial"/>
          <w:color w:val="0033CC"/>
        </w:rPr>
        <w:t>such that</w:t>
      </w:r>
      <w:r w:rsidR="00662355" w:rsidRPr="004F10DD">
        <w:rPr>
          <w:rFonts w:ascii="Arial" w:eastAsia="Arial" w:hAnsi="Arial" w:cs="Arial"/>
          <w:color w:val="0033CC"/>
        </w:rPr>
        <w:t xml:space="preserve"> </w:t>
      </w:r>
      <m:oMath>
        <m:r>
          <w:rPr>
            <w:rFonts w:ascii="Cambria Math" w:eastAsia="Arial" w:hAnsi="Cambria Math" w:cs="Arial"/>
            <w:color w:val="0033CC"/>
          </w:rPr>
          <m:t>A</m:t>
        </m:r>
        <m:sSup>
          <m:sSupPr>
            <m:ctrlPr>
              <w:rPr>
                <w:rFonts w:ascii="Cambria Math" w:eastAsia="Arial" w:hAnsi="Cambria Math" w:cs="Arial"/>
                <w:i/>
                <w:color w:val="0033CC"/>
              </w:rPr>
            </m:ctrlPr>
          </m:sSupPr>
          <m:e>
            <m:r>
              <w:rPr>
                <w:rFonts w:ascii="Cambria Math" w:eastAsia="Arial" w:hAnsi="Cambria Math" w:cs="Arial"/>
                <w:color w:val="0033CC"/>
              </w:rPr>
              <m:t>D</m:t>
            </m:r>
          </m:e>
          <m:sup>
            <m:r>
              <w:rPr>
                <w:rFonts w:ascii="Cambria Math" w:eastAsia="Arial" w:hAnsi="Cambria Math" w:cs="Arial"/>
                <w:color w:val="0033CC"/>
              </w:rPr>
              <m:t>'</m:t>
            </m:r>
          </m:sup>
        </m:sSup>
        <m:r>
          <w:rPr>
            <w:rFonts w:ascii="Cambria Math" w:eastAsia="Arial" w:hAnsi="Cambria Math" w:cs="Arial"/>
            <w:color w:val="0033CC"/>
          </w:rPr>
          <m:t>=AD+2</m:t>
        </m:r>
      </m:oMath>
      <w:r w:rsidR="001745D6" w:rsidRPr="004F10DD">
        <w:rPr>
          <w:rFonts w:ascii="Arial" w:eastAsia="Arial" w:hAnsi="Arial" w:cs="Arial"/>
          <w:color w:val="0033CC"/>
        </w:rPr>
        <w:t xml:space="preserve"> and </w:t>
      </w:r>
      <m:oMath>
        <m:r>
          <w:rPr>
            <w:rFonts w:ascii="Cambria Math" w:eastAsia="Arial" w:hAnsi="Cambria Math" w:cs="Arial"/>
            <w:color w:val="0033CC"/>
          </w:rPr>
          <m:t>D</m:t>
        </m:r>
        <m:sSup>
          <m:sSupPr>
            <m:ctrlPr>
              <w:rPr>
                <w:rFonts w:ascii="Cambria Math" w:eastAsia="Arial" w:hAnsi="Cambria Math" w:cs="Arial"/>
                <w:i/>
                <w:color w:val="0033CC"/>
              </w:rPr>
            </m:ctrlPr>
          </m:sSupPr>
          <m:e>
            <m:r>
              <w:rPr>
                <w:rFonts w:ascii="Cambria Math" w:eastAsia="Arial" w:hAnsi="Cambria Math" w:cs="Arial"/>
                <w:color w:val="0033CC"/>
              </w:rPr>
              <m:t>P</m:t>
            </m:r>
          </m:e>
          <m:sup>
            <m:r>
              <w:rPr>
                <w:rFonts w:ascii="Cambria Math" w:eastAsia="Arial" w:hAnsi="Cambria Math" w:cs="Arial"/>
                <w:color w:val="0033CC"/>
              </w:rPr>
              <m:t>'</m:t>
            </m:r>
          </m:sup>
        </m:sSup>
        <m:r>
          <w:rPr>
            <w:rFonts w:ascii="Cambria Math" w:eastAsia="Arial" w:hAnsi="Cambria Math" w:cs="Arial"/>
            <w:color w:val="0033CC"/>
          </w:rPr>
          <m:t>=DP+4</m:t>
        </m:r>
      </m:oMath>
      <w:r w:rsidR="001745D6" w:rsidRPr="004F10DD">
        <w:rPr>
          <w:rFonts w:ascii="Arial" w:eastAsia="Arial" w:hAnsi="Arial" w:cs="Arial"/>
          <w:color w:val="0033CC"/>
        </w:rPr>
        <w:t xml:space="preserve"> where </w:t>
      </w:r>
      <m:oMath>
        <m:r>
          <w:rPr>
            <w:rFonts w:ascii="Cambria Math" w:eastAsia="Arial" w:hAnsi="Cambria Math" w:cs="Arial"/>
            <w:color w:val="0033CC"/>
          </w:rPr>
          <m:t>AD</m:t>
        </m:r>
      </m:oMath>
      <w:r w:rsidR="001745D6" w:rsidRPr="004F10DD">
        <w:rPr>
          <w:rFonts w:ascii="Arial" w:eastAsia="Arial" w:hAnsi="Arial" w:cs="Arial"/>
          <w:color w:val="0033CC"/>
        </w:rPr>
        <w:t xml:space="preserve"> and </w:t>
      </w:r>
      <m:oMath>
        <m:r>
          <w:rPr>
            <w:rFonts w:ascii="Cambria Math" w:eastAsia="Arial" w:hAnsi="Cambria Math" w:cs="Arial"/>
            <w:color w:val="0033CC"/>
          </w:rPr>
          <m:t>DP</m:t>
        </m:r>
      </m:oMath>
      <w:r w:rsidR="001745D6" w:rsidRPr="004F10DD">
        <w:rPr>
          <w:rFonts w:ascii="Arial" w:eastAsia="Arial" w:hAnsi="Arial" w:cs="Arial"/>
          <w:color w:val="0033CC"/>
        </w:rPr>
        <w:t xml:space="preserve"> are the alternate</w:t>
      </w:r>
      <w:r w:rsidR="00CF5323" w:rsidRPr="004F10DD">
        <w:rPr>
          <w:rFonts w:ascii="Arial" w:eastAsia="Arial" w:hAnsi="Arial" w:cs="Arial"/>
          <w:color w:val="0033CC"/>
        </w:rPr>
        <w:t xml:space="preserve"> allele</w:t>
      </w:r>
      <w:r w:rsidR="001745D6" w:rsidRPr="004F10DD">
        <w:rPr>
          <w:rFonts w:ascii="Arial" w:eastAsia="Arial" w:hAnsi="Arial" w:cs="Arial"/>
          <w:color w:val="0033CC"/>
        </w:rPr>
        <w:t xml:space="preserve"> and total base counts, respectively</w:t>
      </w:r>
      <w:r w:rsidR="000A3839" w:rsidRPr="004F10DD">
        <w:rPr>
          <w:rFonts w:ascii="Arial" w:eastAsia="Arial" w:hAnsi="Arial" w:cs="Arial"/>
          <w:color w:val="0033CC"/>
        </w:rPr>
        <w:t>. W</w:t>
      </w:r>
      <w:r w:rsidR="00B4071F" w:rsidRPr="004F10DD">
        <w:rPr>
          <w:rFonts w:ascii="Arial" w:eastAsia="Arial" w:hAnsi="Arial" w:cs="Arial"/>
          <w:color w:val="0033CC"/>
        </w:rPr>
        <w:t xml:space="preserve">hilst being more factual, raw VAFs without </w:t>
      </w:r>
      <w:proofErr w:type="spellStart"/>
      <w:r w:rsidR="00B4071F" w:rsidRPr="004F10DD">
        <w:rPr>
          <w:rFonts w:ascii="Arial" w:eastAsia="Arial" w:hAnsi="Arial" w:cs="Arial"/>
          <w:color w:val="0033CC"/>
        </w:rPr>
        <w:t>pseudocounts</w:t>
      </w:r>
      <w:proofErr w:type="spellEnd"/>
      <w:r w:rsidR="00B4071F" w:rsidRPr="004F10DD">
        <w:rPr>
          <w:rFonts w:ascii="Arial" w:eastAsia="Arial" w:hAnsi="Arial" w:cs="Arial"/>
          <w:color w:val="0033CC"/>
        </w:rPr>
        <w:t xml:space="preserve"> cannot be displayed accurately since variants detected in cfDNA with zero alternate </w:t>
      </w:r>
      <w:r w:rsidR="00CF5323" w:rsidRPr="004F10DD">
        <w:rPr>
          <w:rFonts w:ascii="Arial" w:eastAsia="Arial" w:hAnsi="Arial" w:cs="Arial"/>
          <w:color w:val="0033CC"/>
        </w:rPr>
        <w:t>allele</w:t>
      </w:r>
      <w:r w:rsidR="001745D6" w:rsidRPr="004F10DD">
        <w:rPr>
          <w:rFonts w:ascii="Arial" w:eastAsia="Arial" w:hAnsi="Arial" w:cs="Arial"/>
          <w:color w:val="0033CC"/>
        </w:rPr>
        <w:t xml:space="preserve"> </w:t>
      </w:r>
      <w:r w:rsidR="00B4071F" w:rsidRPr="004F10DD">
        <w:rPr>
          <w:rFonts w:ascii="Arial" w:eastAsia="Arial" w:hAnsi="Arial" w:cs="Arial"/>
          <w:color w:val="0033CC"/>
        </w:rPr>
        <w:t xml:space="preserve">count in WBC cannot be represented in a typical scatterplot with logarithmic axes. Similarly, whilst the raw VAFs with added </w:t>
      </w:r>
      <w:proofErr w:type="spellStart"/>
      <w:r w:rsidR="00B4071F" w:rsidRPr="004F10DD">
        <w:rPr>
          <w:rFonts w:ascii="Arial" w:eastAsia="Arial" w:hAnsi="Arial" w:cs="Arial"/>
          <w:color w:val="0033CC"/>
        </w:rPr>
        <w:t>pseudocounts</w:t>
      </w:r>
      <w:proofErr w:type="spellEnd"/>
      <w:r w:rsidR="00B4071F" w:rsidRPr="004F10DD">
        <w:rPr>
          <w:rFonts w:ascii="Arial" w:eastAsia="Arial" w:hAnsi="Arial" w:cs="Arial"/>
          <w:color w:val="0033CC"/>
        </w:rPr>
        <w:t xml:space="preserve"> is a possible alternative, the equivalent depiction using posterior estimates of VAF does not affect the interpretation of the underlying data and has the advantage of being part of the model rather than being transformed for display purposes.</w:t>
      </w:r>
      <w:bookmarkEnd w:id="11"/>
    </w:p>
    <w:p w14:paraId="14ACED48" w14:textId="6EF76027" w:rsidR="00823D0B" w:rsidRDefault="00823D0B" w:rsidP="00A7225E">
      <w:pPr>
        <w:spacing w:after="0" w:line="240" w:lineRule="auto"/>
        <w:jc w:val="both"/>
        <w:rPr>
          <w:rFonts w:ascii="Arial" w:eastAsia="Arial" w:hAnsi="Arial" w:cs="Arial"/>
          <w:color w:val="0033CC"/>
        </w:rPr>
      </w:pPr>
    </w:p>
    <w:p w14:paraId="37405F9F" w14:textId="4295CB69" w:rsidR="00823D0B" w:rsidRPr="004F10DD" w:rsidRDefault="00823D0B" w:rsidP="00A7225E">
      <w:pPr>
        <w:spacing w:after="0" w:line="240" w:lineRule="auto"/>
        <w:jc w:val="both"/>
        <w:rPr>
          <w:rFonts w:ascii="Arial" w:eastAsia="Arial" w:hAnsi="Arial" w:cs="Arial"/>
          <w:color w:val="0033CC"/>
        </w:rPr>
      </w:pPr>
    </w:p>
    <w:p w14:paraId="0574DE7E" w14:textId="5DF2DD8C" w:rsidR="005B4CCF" w:rsidRPr="004F10DD" w:rsidRDefault="00F608E6" w:rsidP="00A7225E">
      <w:pPr>
        <w:spacing w:after="0" w:line="240" w:lineRule="auto"/>
        <w:jc w:val="both"/>
        <w:rPr>
          <w:rFonts w:ascii="Arial" w:eastAsia="Arial" w:hAnsi="Arial" w:cs="Arial"/>
          <w:color w:val="0033CC"/>
          <w:sz w:val="20"/>
          <w:szCs w:val="20"/>
        </w:rPr>
      </w:pPr>
      <w:r w:rsidRPr="004F10DD">
        <w:rPr>
          <w:rFonts w:ascii="Arial" w:eastAsia="Arial" w:hAnsi="Arial" w:cs="Arial"/>
          <w:noProof/>
          <w:color w:val="0033CC"/>
          <w:sz w:val="20"/>
          <w:szCs w:val="20"/>
        </w:rPr>
        <w:drawing>
          <wp:anchor distT="0" distB="0" distL="114300" distR="114300" simplePos="0" relativeHeight="251732992" behindDoc="0" locked="0" layoutInCell="1" allowOverlap="1" wp14:anchorId="199E6F6E" wp14:editId="0749A3E9">
            <wp:simplePos x="0" y="0"/>
            <wp:positionH relativeFrom="margin">
              <wp:posOffset>0</wp:posOffset>
            </wp:positionH>
            <wp:positionV relativeFrom="margin">
              <wp:posOffset>4004098</wp:posOffset>
            </wp:positionV>
            <wp:extent cx="6793865" cy="2820035"/>
            <wp:effectExtent l="0" t="0" r="635" b="0"/>
            <wp:wrapTopAndBottom/>
            <wp:docPr id="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cstate="print">
                      <a:extLst>
                        <a:ext uri="{28A0092B-C50C-407E-A947-70E740481C1C}">
                          <a14:useLocalDpi xmlns:a14="http://schemas.microsoft.com/office/drawing/2010/main" val="0"/>
                        </a:ext>
                      </a:extLst>
                    </a:blip>
                    <a:stretch>
                      <a:fillRect/>
                    </a:stretch>
                  </pic:blipFill>
                  <pic:spPr>
                    <a:xfrm>
                      <a:off x="0" y="0"/>
                      <a:ext cx="6793865" cy="2820035"/>
                    </a:xfrm>
                    <a:prstGeom prst="rect">
                      <a:avLst/>
                    </a:prstGeom>
                    <a:ln/>
                  </pic:spPr>
                </pic:pic>
              </a:graphicData>
            </a:graphic>
            <wp14:sizeRelH relativeFrom="page">
              <wp14:pctWidth>0</wp14:pctWidth>
            </wp14:sizeRelH>
            <wp14:sizeRelV relativeFrom="page">
              <wp14:pctHeight>0</wp14:pctHeight>
            </wp14:sizeRelV>
          </wp:anchor>
        </w:drawing>
      </w:r>
      <w:r w:rsidR="00E54187" w:rsidRPr="004F10DD">
        <w:rPr>
          <w:rFonts w:ascii="Arial" w:eastAsia="Arial" w:hAnsi="Arial" w:cs="Arial"/>
          <w:b/>
          <w:color w:val="0033CC"/>
          <w:sz w:val="20"/>
          <w:szCs w:val="20"/>
        </w:rPr>
        <w:t xml:space="preserve">Response to Reviewers </w:t>
      </w:r>
      <w:r w:rsidR="00B4071F" w:rsidRPr="004F10DD">
        <w:rPr>
          <w:rFonts w:ascii="Arial" w:eastAsia="Arial" w:hAnsi="Arial" w:cs="Arial"/>
          <w:b/>
          <w:color w:val="0033CC"/>
          <w:sz w:val="20"/>
          <w:szCs w:val="20"/>
        </w:rPr>
        <w:t xml:space="preserve">Figure </w:t>
      </w:r>
      <w:r w:rsidR="00B33B6C" w:rsidRPr="004F10DD">
        <w:rPr>
          <w:rFonts w:ascii="Arial" w:eastAsia="Arial" w:hAnsi="Arial" w:cs="Arial"/>
          <w:b/>
          <w:color w:val="0033CC"/>
          <w:sz w:val="20"/>
          <w:szCs w:val="20"/>
        </w:rPr>
        <w:t>5</w:t>
      </w:r>
      <w:r w:rsidR="001D5C85" w:rsidRPr="004F10DD">
        <w:rPr>
          <w:rFonts w:ascii="Arial" w:eastAsia="Arial" w:hAnsi="Arial" w:cs="Arial"/>
          <w:b/>
          <w:color w:val="0033CC"/>
          <w:sz w:val="20"/>
          <w:szCs w:val="20"/>
        </w:rPr>
        <w:t xml:space="preserve"> (</w:t>
      </w:r>
      <w:r w:rsidR="001D5C85" w:rsidRPr="00F25AAA">
        <w:rPr>
          <w:rFonts w:ascii="Arial" w:eastAsia="Arial" w:hAnsi="Arial" w:cs="Arial"/>
          <w:b/>
          <w:color w:val="0033CC"/>
          <w:sz w:val="20"/>
          <w:szCs w:val="20"/>
          <w:highlight w:val="yellow"/>
        </w:rPr>
        <w:t>Supplementary Fig.</w:t>
      </w:r>
      <w:r w:rsidR="00F25AAA" w:rsidRPr="00F25AAA">
        <w:rPr>
          <w:rFonts w:ascii="Arial" w:eastAsia="Arial" w:hAnsi="Arial" w:cs="Arial"/>
          <w:b/>
          <w:color w:val="0033CC"/>
          <w:sz w:val="20"/>
          <w:szCs w:val="20"/>
          <w:highlight w:val="yellow"/>
        </w:rPr>
        <w:t xml:space="preserve"> </w:t>
      </w:r>
      <w:r w:rsidR="00707656">
        <w:rPr>
          <w:rFonts w:ascii="Arial" w:eastAsia="Arial" w:hAnsi="Arial" w:cs="Arial"/>
          <w:b/>
          <w:color w:val="0033CC"/>
          <w:sz w:val="20"/>
          <w:szCs w:val="20"/>
          <w:highlight w:val="yellow"/>
        </w:rPr>
        <w:t>RR5</w:t>
      </w:r>
      <w:r w:rsidR="00F25AAA">
        <w:rPr>
          <w:rFonts w:ascii="Arial" w:eastAsia="Arial" w:hAnsi="Arial" w:cs="Arial"/>
          <w:b/>
          <w:color w:val="0033CC"/>
          <w:sz w:val="20"/>
          <w:szCs w:val="20"/>
        </w:rPr>
        <w:t xml:space="preserve"> of the revised manuscript</w:t>
      </w:r>
      <w:r w:rsidR="001D5C85" w:rsidRPr="004F10DD">
        <w:rPr>
          <w:rFonts w:ascii="Arial" w:eastAsia="Arial" w:hAnsi="Arial" w:cs="Arial"/>
          <w:b/>
          <w:color w:val="0033CC"/>
          <w:sz w:val="20"/>
          <w:szCs w:val="20"/>
        </w:rPr>
        <w:t>)</w:t>
      </w:r>
      <w:r w:rsidR="00B4071F" w:rsidRPr="004F10DD">
        <w:rPr>
          <w:rFonts w:ascii="Arial" w:eastAsia="Arial" w:hAnsi="Arial" w:cs="Arial"/>
          <w:b/>
          <w:color w:val="0033CC"/>
          <w:sz w:val="20"/>
          <w:szCs w:val="20"/>
        </w:rPr>
        <w:t>: Comparison of VAF of somatic mutations in cfDNA and WBC.</w:t>
      </w:r>
      <w:r w:rsidR="00B4071F" w:rsidRPr="004F10DD">
        <w:rPr>
          <w:rFonts w:ascii="Arial" w:eastAsia="Arial" w:hAnsi="Arial" w:cs="Arial"/>
          <w:color w:val="0033CC"/>
          <w:sz w:val="20"/>
          <w:szCs w:val="20"/>
        </w:rPr>
        <w:t xml:space="preserve"> Comparison of VAF in cfDNA (</w:t>
      </w:r>
      <w:r w:rsidR="00B4071F" w:rsidRPr="004F10DD">
        <w:rPr>
          <w:rFonts w:ascii="Arial" w:eastAsia="Arial" w:hAnsi="Arial" w:cs="Arial"/>
          <w:i/>
          <w:color w:val="0033CC"/>
          <w:sz w:val="20"/>
          <w:szCs w:val="20"/>
        </w:rPr>
        <w:t>x</w:t>
      </w:r>
      <w:r w:rsidR="00B4071F" w:rsidRPr="004F10DD">
        <w:rPr>
          <w:rFonts w:ascii="Arial" w:eastAsia="Arial" w:hAnsi="Arial" w:cs="Arial"/>
          <w:color w:val="0033CC"/>
          <w:sz w:val="20"/>
          <w:szCs w:val="20"/>
        </w:rPr>
        <w:t>-axis) and genomic DNA isolated from WBC (</w:t>
      </w:r>
      <w:r w:rsidR="00B4071F" w:rsidRPr="004F10DD">
        <w:rPr>
          <w:rFonts w:ascii="Arial" w:eastAsia="Arial" w:hAnsi="Arial" w:cs="Arial"/>
          <w:i/>
          <w:color w:val="0033CC"/>
          <w:sz w:val="20"/>
          <w:szCs w:val="20"/>
        </w:rPr>
        <w:t>y</w:t>
      </w:r>
      <w:r w:rsidR="00B4071F" w:rsidRPr="004F10DD">
        <w:rPr>
          <w:rFonts w:ascii="Arial" w:eastAsia="Arial" w:hAnsi="Arial" w:cs="Arial"/>
          <w:color w:val="0033CC"/>
          <w:sz w:val="20"/>
          <w:szCs w:val="20"/>
        </w:rPr>
        <w:t xml:space="preserve">-axis) using three alternative definitions to estimate VAF.  Shown is (a) posterior estimate of VAF obtained from the Bayesian hierarchical model after Markov chain Monte-Carlo resampling, (b) estimate of VAF based on reference and alternate allele counts in cfDNA and WBC obtained from raw pileup without base alignment quality filtering (BAQ) and added </w:t>
      </w:r>
      <w:proofErr w:type="spellStart"/>
      <w:r w:rsidR="00B4071F" w:rsidRPr="004F10DD">
        <w:rPr>
          <w:rFonts w:ascii="Arial" w:eastAsia="Arial" w:hAnsi="Arial" w:cs="Arial"/>
          <w:color w:val="0033CC"/>
          <w:sz w:val="20"/>
          <w:szCs w:val="20"/>
        </w:rPr>
        <w:t>pseudocounts</w:t>
      </w:r>
      <w:proofErr w:type="spellEnd"/>
      <w:r w:rsidR="00B4071F" w:rsidRPr="004F10DD">
        <w:rPr>
          <w:rFonts w:ascii="Arial" w:eastAsia="Arial" w:hAnsi="Arial" w:cs="Arial"/>
          <w:color w:val="0033CC"/>
          <w:sz w:val="20"/>
          <w:szCs w:val="20"/>
        </w:rPr>
        <w:t xml:space="preserve"> and (c) same as in (b) without </w:t>
      </w:r>
      <w:proofErr w:type="spellStart"/>
      <w:r w:rsidR="00B4071F" w:rsidRPr="004F10DD">
        <w:rPr>
          <w:rFonts w:ascii="Arial" w:eastAsia="Arial" w:hAnsi="Arial" w:cs="Arial"/>
          <w:color w:val="0033CC"/>
          <w:sz w:val="20"/>
          <w:szCs w:val="20"/>
        </w:rPr>
        <w:t>pseudocounts</w:t>
      </w:r>
      <w:proofErr w:type="spellEnd"/>
      <w:r w:rsidR="00B4071F" w:rsidRPr="004F10DD">
        <w:rPr>
          <w:rFonts w:ascii="Arial" w:eastAsia="Arial" w:hAnsi="Arial" w:cs="Arial"/>
          <w:color w:val="0033CC"/>
          <w:sz w:val="20"/>
          <w:szCs w:val="20"/>
        </w:rPr>
        <w:t xml:space="preserve">. In all panels, the variant category i.e. Biopsy-matched, Biopsy-subthreshold, </w:t>
      </w:r>
      <w:proofErr w:type="spellStart"/>
      <w:r w:rsidR="00B4071F" w:rsidRPr="004F10DD">
        <w:rPr>
          <w:rFonts w:ascii="Arial" w:eastAsia="Arial" w:hAnsi="Arial" w:cs="Arial"/>
          <w:color w:val="0033CC"/>
          <w:sz w:val="20"/>
          <w:szCs w:val="20"/>
        </w:rPr>
        <w:t>VUSo</w:t>
      </w:r>
      <w:proofErr w:type="spellEnd"/>
      <w:r w:rsidR="00B4071F" w:rsidRPr="004F10DD">
        <w:rPr>
          <w:rFonts w:ascii="Arial" w:eastAsia="Arial" w:hAnsi="Arial" w:cs="Arial"/>
          <w:color w:val="0033CC"/>
          <w:sz w:val="20"/>
          <w:szCs w:val="20"/>
        </w:rPr>
        <w:t xml:space="preserve"> and WBC-matched are color coded and described in the corresponding legends. The diagonal line represents the line </w:t>
      </w:r>
      <w:r w:rsidR="00B4071F" w:rsidRPr="004F10DD">
        <w:rPr>
          <w:rFonts w:ascii="Arial" w:eastAsia="Arial" w:hAnsi="Arial" w:cs="Arial"/>
          <w:i/>
          <w:color w:val="0033CC"/>
          <w:sz w:val="20"/>
          <w:szCs w:val="20"/>
        </w:rPr>
        <w:t>y = x</w:t>
      </w:r>
      <w:r w:rsidR="00B4071F" w:rsidRPr="004F10DD">
        <w:rPr>
          <w:rFonts w:ascii="Arial" w:eastAsia="Arial" w:hAnsi="Arial" w:cs="Arial"/>
          <w:color w:val="0033CC"/>
          <w:sz w:val="20"/>
          <w:szCs w:val="20"/>
        </w:rPr>
        <w:t xml:space="preserve">. Panel (a) represents modeled VAF as displayed in Figure 4(e) of the manuscript. VAF based on </w:t>
      </w:r>
      <w:proofErr w:type="spellStart"/>
      <w:r w:rsidR="00B4071F" w:rsidRPr="004F10DD">
        <w:rPr>
          <w:rFonts w:ascii="Arial" w:eastAsia="Arial" w:hAnsi="Arial" w:cs="Arial"/>
          <w:color w:val="0033CC"/>
          <w:sz w:val="20"/>
          <w:szCs w:val="20"/>
        </w:rPr>
        <w:t>pseudocounts</w:t>
      </w:r>
      <w:proofErr w:type="spellEnd"/>
      <w:r w:rsidR="00B4071F" w:rsidRPr="004F10DD">
        <w:rPr>
          <w:rFonts w:ascii="Arial" w:eastAsia="Arial" w:hAnsi="Arial" w:cs="Arial"/>
          <w:color w:val="0033CC"/>
          <w:sz w:val="20"/>
          <w:szCs w:val="20"/>
        </w:rPr>
        <w:t xml:space="preserve"> displayed in panel (b) are obtained as </w:t>
      </w:r>
      <m:oMath>
        <m:r>
          <w:rPr>
            <w:rFonts w:ascii="Cambria Math" w:eastAsia="Arial" w:hAnsi="Cambria Math" w:cs="Arial"/>
            <w:color w:val="0033CC"/>
            <w:sz w:val="20"/>
            <w:szCs w:val="20"/>
          </w:rPr>
          <m:t>VAF = 100 × (AD + 2 ) / (DP + 4)</m:t>
        </m:r>
      </m:oMath>
      <w:r w:rsidR="00B4071F" w:rsidRPr="004F10DD">
        <w:rPr>
          <w:rFonts w:ascii="Arial" w:eastAsia="Arial" w:hAnsi="Arial" w:cs="Arial"/>
          <w:color w:val="0033CC"/>
          <w:sz w:val="20"/>
          <w:szCs w:val="20"/>
        </w:rPr>
        <w:t xml:space="preserve"> where AD and DP are the variant level alternate and total collapsed depths. In (c), variants detected with zero alternate depth in WBC were leveled at 0.01% VAF and labeled as 0 due to the logarithmic scaled axes.</w:t>
      </w:r>
    </w:p>
    <w:p w14:paraId="13B5C8FE" w14:textId="77777777" w:rsidR="005B4CCF" w:rsidRDefault="005B4CCF">
      <w:pPr>
        <w:rPr>
          <w:rFonts w:ascii="Arial" w:eastAsia="Arial" w:hAnsi="Arial" w:cs="Arial"/>
          <w:color w:val="0033CC"/>
          <w:sz w:val="20"/>
          <w:szCs w:val="20"/>
        </w:rPr>
      </w:pPr>
      <w:r>
        <w:rPr>
          <w:rFonts w:ascii="Arial" w:eastAsia="Arial" w:hAnsi="Arial" w:cs="Arial"/>
          <w:color w:val="0033CC"/>
          <w:sz w:val="20"/>
          <w:szCs w:val="20"/>
        </w:rPr>
        <w:br w:type="page"/>
      </w:r>
    </w:p>
    <w:p w14:paraId="59A0690C" w14:textId="72923A2B" w:rsidR="00413E5F" w:rsidRDefault="00B4071F" w:rsidP="00A7225E">
      <w:pPr>
        <w:spacing w:after="0" w:line="240" w:lineRule="auto"/>
        <w:jc w:val="both"/>
        <w:rPr>
          <w:rFonts w:ascii="Arial" w:eastAsia="Arial" w:hAnsi="Arial" w:cs="Arial"/>
        </w:rPr>
      </w:pPr>
      <w:r w:rsidRPr="00A7225E">
        <w:rPr>
          <w:rFonts w:ascii="Arial" w:eastAsia="Arial" w:hAnsi="Arial" w:cs="Arial"/>
        </w:rPr>
        <w:lastRenderedPageBreak/>
        <w:t xml:space="preserve">7. The patient enrolment flow suggests an unusually high rate of failure / rejection of subjects and/or specimens for a variety of reasons, which makes the current assay from GRAIL to seem an outlier when considering the rate of failures of similar assays from Guardant, </w:t>
      </w:r>
      <w:proofErr w:type="spellStart"/>
      <w:r w:rsidRPr="00A7225E">
        <w:rPr>
          <w:rFonts w:ascii="Arial" w:eastAsia="Arial" w:hAnsi="Arial" w:cs="Arial"/>
        </w:rPr>
        <w:t>PGDx</w:t>
      </w:r>
      <w:proofErr w:type="spellEnd"/>
      <w:r w:rsidRPr="00A7225E">
        <w:rPr>
          <w:rFonts w:ascii="Arial" w:eastAsia="Arial" w:hAnsi="Arial" w:cs="Arial"/>
        </w:rPr>
        <w:t>, Foundation ACT, etc. This major discrepancy seems concerning and is poorly addressed.</w:t>
      </w:r>
    </w:p>
    <w:p w14:paraId="43A7C725" w14:textId="77777777" w:rsidR="00062312" w:rsidRPr="00A7225E" w:rsidRDefault="00062312" w:rsidP="00A7225E">
      <w:pPr>
        <w:spacing w:after="0" w:line="240" w:lineRule="auto"/>
        <w:jc w:val="both"/>
        <w:rPr>
          <w:rFonts w:ascii="Arial" w:eastAsia="Arial" w:hAnsi="Arial" w:cs="Arial"/>
        </w:rPr>
      </w:pPr>
    </w:p>
    <w:p w14:paraId="66FC3AE5" w14:textId="4EB90E3C"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Authors: </w:t>
      </w:r>
      <w:r w:rsidR="001E69A9" w:rsidRPr="004F10DD">
        <w:rPr>
          <w:rFonts w:ascii="Arial" w:eastAsia="Arial" w:hAnsi="Arial" w:cs="Arial"/>
          <w:color w:val="0033CC"/>
        </w:rPr>
        <w:t xml:space="preserve">We thank the </w:t>
      </w:r>
      <w:r w:rsidR="00C80ED4" w:rsidRPr="004F10DD">
        <w:rPr>
          <w:rFonts w:ascii="Arial" w:eastAsia="Arial" w:hAnsi="Arial" w:cs="Arial"/>
          <w:color w:val="0033CC"/>
        </w:rPr>
        <w:t>Reviewer</w:t>
      </w:r>
      <w:r w:rsidR="001E69A9" w:rsidRPr="004F10DD">
        <w:rPr>
          <w:rFonts w:ascii="Arial" w:eastAsia="Arial" w:hAnsi="Arial" w:cs="Arial"/>
          <w:color w:val="0033CC"/>
        </w:rPr>
        <w:t xml:space="preserve"> for </w:t>
      </w:r>
      <w:r w:rsidR="00730998" w:rsidRPr="004F10DD">
        <w:rPr>
          <w:rFonts w:ascii="Arial" w:eastAsia="Arial" w:hAnsi="Arial" w:cs="Arial"/>
          <w:color w:val="0033CC"/>
        </w:rPr>
        <w:t xml:space="preserve">bringing </w:t>
      </w:r>
      <w:r w:rsidR="001E69A9" w:rsidRPr="004F10DD">
        <w:rPr>
          <w:rFonts w:ascii="Arial" w:eastAsia="Arial" w:hAnsi="Arial" w:cs="Arial"/>
          <w:color w:val="0033CC"/>
        </w:rPr>
        <w:t>this issue</w:t>
      </w:r>
      <w:r w:rsidR="00730998" w:rsidRPr="004F10DD">
        <w:rPr>
          <w:rFonts w:ascii="Arial" w:eastAsia="Arial" w:hAnsi="Arial" w:cs="Arial"/>
          <w:color w:val="0033CC"/>
        </w:rPr>
        <w:t xml:space="preserve"> to our attention</w:t>
      </w:r>
      <w:r w:rsidR="001E69A9" w:rsidRPr="004F10DD">
        <w:rPr>
          <w:rFonts w:ascii="Arial" w:eastAsia="Arial" w:hAnsi="Arial" w:cs="Arial"/>
          <w:color w:val="0033CC"/>
        </w:rPr>
        <w:t xml:space="preserve">. We </w:t>
      </w:r>
      <w:r w:rsidR="00296359" w:rsidRPr="004F10DD">
        <w:rPr>
          <w:rFonts w:ascii="Arial" w:eastAsia="Arial" w:hAnsi="Arial" w:cs="Arial"/>
          <w:color w:val="0033CC"/>
        </w:rPr>
        <w:t xml:space="preserve">now present as </w:t>
      </w:r>
      <w:r w:rsidR="00816557" w:rsidRPr="004F10DD">
        <w:rPr>
          <w:rFonts w:ascii="Arial" w:eastAsia="Arial" w:hAnsi="Arial" w:cs="Arial"/>
          <w:b/>
          <w:color w:val="0033CC"/>
        </w:rPr>
        <w:t xml:space="preserve">Response to Reviewers </w:t>
      </w:r>
      <w:r w:rsidR="009E3EAC" w:rsidRPr="004F10DD">
        <w:rPr>
          <w:rFonts w:ascii="Arial" w:eastAsia="Arial" w:hAnsi="Arial" w:cs="Arial"/>
          <w:b/>
          <w:color w:val="0033CC"/>
        </w:rPr>
        <w:t>Figure 6</w:t>
      </w:r>
      <w:r w:rsidR="0056030F" w:rsidRPr="004F10DD">
        <w:rPr>
          <w:rFonts w:ascii="Arial" w:eastAsia="Arial" w:hAnsi="Arial" w:cs="Arial"/>
          <w:b/>
          <w:color w:val="0033CC"/>
        </w:rPr>
        <w:t xml:space="preserve"> </w:t>
      </w:r>
      <w:r w:rsidR="0056030F" w:rsidRPr="00315905">
        <w:rPr>
          <w:rFonts w:ascii="Arial" w:eastAsia="Arial" w:hAnsi="Arial" w:cs="Arial"/>
          <w:color w:val="0033CC"/>
        </w:rPr>
        <w:t>(</w:t>
      </w:r>
      <w:r w:rsidR="00707656">
        <w:rPr>
          <w:rFonts w:ascii="Arial" w:eastAsia="Arial" w:hAnsi="Arial" w:cs="Arial"/>
          <w:b/>
          <w:color w:val="0033CC"/>
          <w:highlight w:val="yellow"/>
        </w:rPr>
        <w:t>Supplementary Fig</w:t>
      </w:r>
      <w:r w:rsidR="0056030F" w:rsidRPr="00F25AAA">
        <w:rPr>
          <w:rFonts w:ascii="Arial" w:eastAsia="Arial" w:hAnsi="Arial" w:cs="Arial"/>
          <w:b/>
          <w:color w:val="0033CC"/>
          <w:highlight w:val="yellow"/>
        </w:rPr>
        <w:t xml:space="preserve">. </w:t>
      </w:r>
      <w:r w:rsidR="00707656">
        <w:rPr>
          <w:rFonts w:ascii="Arial" w:eastAsia="Arial" w:hAnsi="Arial" w:cs="Arial"/>
          <w:b/>
          <w:color w:val="0033CC"/>
          <w:highlight w:val="yellow"/>
        </w:rPr>
        <w:t>RR6</w:t>
      </w:r>
      <w:r w:rsidR="00F25AAA">
        <w:rPr>
          <w:rFonts w:ascii="Arial" w:eastAsia="Arial" w:hAnsi="Arial" w:cs="Arial"/>
          <w:b/>
          <w:color w:val="0033CC"/>
        </w:rPr>
        <w:t xml:space="preserve"> of the revised manuscript</w:t>
      </w:r>
      <w:r w:rsidR="0056030F" w:rsidRPr="00315905">
        <w:rPr>
          <w:rFonts w:ascii="Arial" w:eastAsia="Arial" w:hAnsi="Arial" w:cs="Arial"/>
          <w:color w:val="0033CC"/>
        </w:rPr>
        <w:t>)</w:t>
      </w:r>
      <w:r w:rsidR="009E3EAC" w:rsidRPr="004F10DD">
        <w:rPr>
          <w:rFonts w:ascii="Arial" w:eastAsia="Arial" w:hAnsi="Arial" w:cs="Arial"/>
          <w:color w:val="0033CC"/>
        </w:rPr>
        <w:t xml:space="preserve"> </w:t>
      </w:r>
      <w:r w:rsidR="00296359" w:rsidRPr="004F10DD">
        <w:rPr>
          <w:rFonts w:ascii="Arial" w:eastAsia="Arial" w:hAnsi="Arial" w:cs="Arial"/>
          <w:color w:val="0033CC"/>
        </w:rPr>
        <w:t>below</w:t>
      </w:r>
      <w:r w:rsidR="00D8655A" w:rsidRPr="004F10DD">
        <w:rPr>
          <w:rFonts w:ascii="Arial" w:eastAsia="Arial" w:hAnsi="Arial" w:cs="Arial"/>
          <w:color w:val="0033CC"/>
        </w:rPr>
        <w:t xml:space="preserve"> </w:t>
      </w:r>
      <w:r w:rsidR="009E3EAC" w:rsidRPr="004F10DD">
        <w:rPr>
          <w:rFonts w:ascii="Arial" w:eastAsia="Arial" w:hAnsi="Arial" w:cs="Arial"/>
          <w:color w:val="0033CC"/>
        </w:rPr>
        <w:t>the</w:t>
      </w:r>
      <w:r w:rsidR="00296359" w:rsidRPr="004F10DD">
        <w:rPr>
          <w:rFonts w:ascii="Arial" w:eastAsia="Arial" w:hAnsi="Arial" w:cs="Arial"/>
          <w:color w:val="0033CC"/>
        </w:rPr>
        <w:t xml:space="preserve"> updated CONSORT diagram providing </w:t>
      </w:r>
      <w:r w:rsidR="009E3EAC" w:rsidRPr="004F10DD">
        <w:rPr>
          <w:rFonts w:ascii="Arial" w:eastAsia="Arial" w:hAnsi="Arial" w:cs="Arial"/>
          <w:color w:val="0033CC"/>
        </w:rPr>
        <w:t xml:space="preserve">a </w:t>
      </w:r>
      <w:r w:rsidR="00296359" w:rsidRPr="004F10DD">
        <w:rPr>
          <w:rFonts w:ascii="Arial" w:eastAsia="Arial" w:hAnsi="Arial" w:cs="Arial"/>
          <w:color w:val="0033CC"/>
        </w:rPr>
        <w:t>detailed</w:t>
      </w:r>
      <w:r w:rsidR="00D8655A" w:rsidRPr="004F10DD">
        <w:rPr>
          <w:rFonts w:ascii="Arial" w:eastAsia="Arial" w:hAnsi="Arial" w:cs="Arial"/>
          <w:color w:val="0033CC"/>
        </w:rPr>
        <w:t xml:space="preserve"> breakdown of the patient enrollment and the reasons for exclusion</w:t>
      </w:r>
      <w:r w:rsidR="00296359" w:rsidRPr="004F10DD">
        <w:rPr>
          <w:rFonts w:ascii="Arial" w:eastAsia="Arial" w:hAnsi="Arial" w:cs="Arial"/>
          <w:color w:val="0033CC"/>
        </w:rPr>
        <w:t>. As indicated below</w:t>
      </w:r>
      <w:r w:rsidR="009E3EAC" w:rsidRPr="004F10DD">
        <w:rPr>
          <w:rFonts w:ascii="Arial" w:eastAsia="Arial" w:hAnsi="Arial" w:cs="Arial"/>
          <w:color w:val="0033CC"/>
        </w:rPr>
        <w:t xml:space="preserve">, </w:t>
      </w:r>
      <w:r w:rsidR="00296359" w:rsidRPr="004F10DD">
        <w:rPr>
          <w:rFonts w:ascii="Arial" w:eastAsia="Arial" w:hAnsi="Arial" w:cs="Arial"/>
          <w:color w:val="0033CC"/>
        </w:rPr>
        <w:t xml:space="preserve">the number of cfDNA assay failures appear to be relatively low and </w:t>
      </w:r>
      <w:r w:rsidR="00D8655A" w:rsidRPr="004F10DD">
        <w:rPr>
          <w:rFonts w:ascii="Arial" w:eastAsia="Arial" w:hAnsi="Arial" w:cs="Arial"/>
          <w:color w:val="0033CC"/>
        </w:rPr>
        <w:t>comparable</w:t>
      </w:r>
      <w:r w:rsidR="00296359" w:rsidRPr="004F10DD">
        <w:rPr>
          <w:rFonts w:ascii="Arial" w:eastAsia="Arial" w:hAnsi="Arial" w:cs="Arial"/>
          <w:color w:val="0033CC"/>
        </w:rPr>
        <w:t xml:space="preserve"> to the previous reports (5.6%, 9/161). Additionally</w:t>
      </w:r>
      <w:r w:rsidR="00D8655A" w:rsidRPr="004F10DD">
        <w:rPr>
          <w:rFonts w:ascii="Arial" w:eastAsia="Arial" w:hAnsi="Arial" w:cs="Arial"/>
          <w:color w:val="0033CC"/>
        </w:rPr>
        <w:t>,</w:t>
      </w:r>
      <w:r w:rsidR="00296359" w:rsidRPr="004F10DD">
        <w:rPr>
          <w:rFonts w:ascii="Arial" w:eastAsia="Arial" w:hAnsi="Arial" w:cs="Arial"/>
          <w:color w:val="0033CC"/>
        </w:rPr>
        <w:t xml:space="preserve"> 3</w:t>
      </w:r>
      <w:r w:rsidR="00ED11A7" w:rsidRPr="004F10DD">
        <w:rPr>
          <w:rFonts w:ascii="Arial" w:eastAsia="Arial" w:hAnsi="Arial" w:cs="Arial"/>
          <w:color w:val="0033CC"/>
        </w:rPr>
        <w:t xml:space="preserve"> </w:t>
      </w:r>
      <w:r w:rsidR="00296359" w:rsidRPr="004F10DD">
        <w:rPr>
          <w:rFonts w:ascii="Arial" w:eastAsia="Arial" w:hAnsi="Arial" w:cs="Arial"/>
          <w:color w:val="0033CC"/>
        </w:rPr>
        <w:t xml:space="preserve">more cases </w:t>
      </w:r>
      <w:r w:rsidR="00D8655A" w:rsidRPr="004F10DD">
        <w:rPr>
          <w:rFonts w:ascii="Arial" w:eastAsia="Arial" w:hAnsi="Arial" w:cs="Arial"/>
          <w:color w:val="0033CC"/>
        </w:rPr>
        <w:t xml:space="preserve">(1.9%) </w:t>
      </w:r>
      <w:r w:rsidR="00296359" w:rsidRPr="004F10DD">
        <w:rPr>
          <w:rFonts w:ascii="Arial" w:eastAsia="Arial" w:hAnsi="Arial" w:cs="Arial"/>
          <w:color w:val="0033CC"/>
        </w:rPr>
        <w:t xml:space="preserve">had to be excluded due to cfDNA </w:t>
      </w:r>
      <w:r w:rsidR="00D8655A" w:rsidRPr="004F10DD">
        <w:rPr>
          <w:rFonts w:ascii="Arial" w:eastAsia="Arial" w:hAnsi="Arial" w:cs="Arial"/>
          <w:color w:val="0033CC"/>
        </w:rPr>
        <w:t>assay QC failure</w:t>
      </w:r>
      <w:r w:rsidR="00730998" w:rsidRPr="004F10DD">
        <w:rPr>
          <w:rFonts w:ascii="Arial" w:eastAsia="Arial" w:hAnsi="Arial" w:cs="Arial"/>
          <w:color w:val="0033CC"/>
        </w:rPr>
        <w:t>,</w:t>
      </w:r>
      <w:r w:rsidR="00D8655A" w:rsidRPr="004F10DD">
        <w:rPr>
          <w:rFonts w:ascii="Arial" w:eastAsia="Arial" w:hAnsi="Arial" w:cs="Arial"/>
          <w:color w:val="0033CC"/>
        </w:rPr>
        <w:t xml:space="preserve"> including one case of mislabeled blood tube identified after performing the assay.</w:t>
      </w:r>
      <w:r w:rsidR="008B1071" w:rsidRPr="004F10DD">
        <w:rPr>
          <w:rFonts w:ascii="Arial" w:eastAsia="Arial" w:hAnsi="Arial" w:cs="Arial"/>
          <w:color w:val="0033CC"/>
        </w:rPr>
        <w:t xml:space="preserve"> The diagram has now been updated in the revised version of the manuscript.</w:t>
      </w:r>
    </w:p>
    <w:p w14:paraId="39CF4BCE" w14:textId="72228C0C" w:rsidR="00C03EC4" w:rsidRPr="004F10DD" w:rsidRDefault="00C03EC4" w:rsidP="00A7225E">
      <w:pPr>
        <w:spacing w:after="0" w:line="240" w:lineRule="auto"/>
        <w:jc w:val="both"/>
        <w:rPr>
          <w:rFonts w:ascii="Arial" w:eastAsia="Arial" w:hAnsi="Arial" w:cs="Arial"/>
          <w:color w:val="0033CC"/>
        </w:rPr>
      </w:pPr>
    </w:p>
    <w:p w14:paraId="555412DC" w14:textId="32639349" w:rsidR="00062312" w:rsidRPr="004F10DD" w:rsidRDefault="005B4CCF" w:rsidP="00A7225E">
      <w:pPr>
        <w:spacing w:after="0" w:line="240" w:lineRule="auto"/>
        <w:jc w:val="both"/>
        <w:rPr>
          <w:rFonts w:ascii="Arial" w:eastAsia="Arial" w:hAnsi="Arial" w:cs="Arial"/>
          <w:color w:val="0033CC"/>
        </w:rPr>
      </w:pPr>
      <w:r w:rsidRPr="00F25AAA">
        <w:rPr>
          <w:rFonts w:ascii="Arial" w:hAnsi="Arial" w:cs="Arial"/>
          <w:noProof/>
          <w:color w:val="0033CC"/>
          <w:sz w:val="20"/>
          <w:szCs w:val="20"/>
        </w:rPr>
        <w:drawing>
          <wp:anchor distT="114300" distB="114300" distL="114300" distR="114300" simplePos="0" relativeHeight="251737088" behindDoc="0" locked="0" layoutInCell="1" hidden="0" allowOverlap="1" wp14:anchorId="310B4F68" wp14:editId="0A776043">
            <wp:simplePos x="0" y="0"/>
            <wp:positionH relativeFrom="margin">
              <wp:posOffset>88900</wp:posOffset>
            </wp:positionH>
            <wp:positionV relativeFrom="margin">
              <wp:posOffset>2380192</wp:posOffset>
            </wp:positionV>
            <wp:extent cx="6673850" cy="3970655"/>
            <wp:effectExtent l="0" t="0" r="6350" b="0"/>
            <wp:wrapTopAndBottom distT="114300" distB="11430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16" cstate="print">
                      <a:extLst>
                        <a:ext uri="{28A0092B-C50C-407E-A947-70E740481C1C}">
                          <a14:useLocalDpi xmlns:a14="http://schemas.microsoft.com/office/drawing/2010/main" val="0"/>
                        </a:ext>
                      </a:extLst>
                    </a:blip>
                    <a:srcRect b="-1268"/>
                    <a:stretch/>
                  </pic:blipFill>
                  <pic:spPr bwMode="auto">
                    <a:xfrm>
                      <a:off x="0" y="0"/>
                      <a:ext cx="6673850" cy="3970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5FD35E" w14:textId="1CC827DD" w:rsidR="00062312" w:rsidRPr="004F10DD" w:rsidRDefault="00062312" w:rsidP="00062312">
      <w:pPr>
        <w:spacing w:after="0" w:line="240" w:lineRule="auto"/>
        <w:jc w:val="both"/>
        <w:rPr>
          <w:rFonts w:ascii="Arial" w:hAnsi="Arial" w:cs="Arial"/>
          <w:color w:val="0033CC"/>
          <w:sz w:val="20"/>
          <w:szCs w:val="20"/>
        </w:rPr>
      </w:pPr>
      <w:r w:rsidRPr="004F10DD">
        <w:rPr>
          <w:rFonts w:ascii="Arial" w:hAnsi="Arial" w:cs="Arial"/>
          <w:b/>
          <w:color w:val="0033CC"/>
          <w:sz w:val="20"/>
          <w:szCs w:val="20"/>
        </w:rPr>
        <w:t>Response to Reviewers Figure 6</w:t>
      </w:r>
      <w:r w:rsidR="0056030F" w:rsidRPr="004F10DD">
        <w:rPr>
          <w:rFonts w:ascii="Arial" w:hAnsi="Arial" w:cs="Arial"/>
          <w:b/>
          <w:color w:val="0033CC"/>
          <w:sz w:val="20"/>
          <w:szCs w:val="20"/>
        </w:rPr>
        <w:t xml:space="preserve"> (</w:t>
      </w:r>
      <w:r w:rsidR="00707656">
        <w:rPr>
          <w:rFonts w:ascii="Arial" w:hAnsi="Arial" w:cs="Arial"/>
          <w:b/>
          <w:color w:val="0033CC"/>
          <w:sz w:val="20"/>
          <w:szCs w:val="20"/>
          <w:highlight w:val="yellow"/>
        </w:rPr>
        <w:t>Supplementary</w:t>
      </w:r>
      <w:r w:rsidR="0056030F" w:rsidRPr="00F25AAA">
        <w:rPr>
          <w:rFonts w:ascii="Arial" w:hAnsi="Arial" w:cs="Arial"/>
          <w:b/>
          <w:color w:val="0033CC"/>
          <w:sz w:val="20"/>
          <w:szCs w:val="20"/>
          <w:highlight w:val="yellow"/>
        </w:rPr>
        <w:t xml:space="preserve"> Fig. </w:t>
      </w:r>
      <w:r w:rsidR="00707656">
        <w:rPr>
          <w:rFonts w:ascii="Arial" w:hAnsi="Arial" w:cs="Arial"/>
          <w:b/>
          <w:color w:val="0033CC"/>
          <w:sz w:val="20"/>
          <w:szCs w:val="20"/>
          <w:highlight w:val="yellow"/>
        </w:rPr>
        <w:t>RR6</w:t>
      </w:r>
      <w:r w:rsidR="004F10DD">
        <w:rPr>
          <w:rFonts w:ascii="Arial" w:hAnsi="Arial" w:cs="Arial"/>
          <w:b/>
          <w:color w:val="0033CC"/>
          <w:sz w:val="20"/>
          <w:szCs w:val="20"/>
        </w:rPr>
        <w:t xml:space="preserve"> of the revised manuscript</w:t>
      </w:r>
      <w:r w:rsidR="0056030F" w:rsidRPr="004F10DD">
        <w:rPr>
          <w:rFonts w:ascii="Arial" w:hAnsi="Arial" w:cs="Arial"/>
          <w:b/>
          <w:color w:val="0033CC"/>
          <w:sz w:val="20"/>
          <w:szCs w:val="20"/>
        </w:rPr>
        <w:t>)</w:t>
      </w:r>
      <w:r w:rsidRPr="004F10DD">
        <w:rPr>
          <w:rFonts w:ascii="Arial" w:hAnsi="Arial" w:cs="Arial"/>
          <w:b/>
          <w:color w:val="0033CC"/>
          <w:sz w:val="20"/>
          <w:szCs w:val="20"/>
        </w:rPr>
        <w:t xml:space="preserve">: Study overview. </w:t>
      </w:r>
      <w:r w:rsidRPr="004F10DD">
        <w:rPr>
          <w:rFonts w:ascii="Arial" w:hAnsi="Arial" w:cs="Arial"/>
          <w:color w:val="0033CC"/>
          <w:sz w:val="20"/>
          <w:szCs w:val="20"/>
        </w:rPr>
        <w:t>Patient enrollment, inclusion, and evaluable group are defined in the blue boxes. Clinical, tissue and cfDNA exclusions are shown in the gray boxes.</w:t>
      </w:r>
    </w:p>
    <w:p w14:paraId="343CA0E1" w14:textId="77777777" w:rsidR="00062312" w:rsidRDefault="00062312" w:rsidP="00062312">
      <w:pPr>
        <w:spacing w:after="0" w:line="240" w:lineRule="auto"/>
        <w:jc w:val="both"/>
        <w:rPr>
          <w:rFonts w:ascii="Arial" w:eastAsia="Arial" w:hAnsi="Arial" w:cs="Arial"/>
          <w:color w:val="0033CC"/>
        </w:rPr>
      </w:pPr>
    </w:p>
    <w:p w14:paraId="312D9DD9" w14:textId="0685C1C5" w:rsidR="00413E5F" w:rsidRPr="00A7225E" w:rsidRDefault="00413E5F" w:rsidP="00A7225E">
      <w:pPr>
        <w:spacing w:after="0" w:line="240" w:lineRule="auto"/>
        <w:jc w:val="both"/>
        <w:rPr>
          <w:rFonts w:ascii="Arial" w:eastAsia="Arial" w:hAnsi="Arial" w:cs="Arial"/>
        </w:rPr>
      </w:pPr>
    </w:p>
    <w:p w14:paraId="3E0D69D8" w14:textId="4589564F"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8. The raw mutation data provided in Supplemental tables 6-8 are largely un-interpretable due to the fact that it is not clear what mutations in the Supplemental tables were included in the analysis. For example, there are 3,354 cfDNA mutations reported in Supp Table 7, but only 740 cfDNA mutations listed in Fig. 1a, and not clear why this might be the case. The Supplemental tables are very hard to interpret as there is no legend. </w:t>
      </w:r>
    </w:p>
    <w:p w14:paraId="40C0EACB" w14:textId="77777777" w:rsidR="00062312" w:rsidRPr="00A7225E" w:rsidRDefault="00062312" w:rsidP="00A7225E">
      <w:pPr>
        <w:spacing w:after="0" w:line="240" w:lineRule="auto"/>
        <w:jc w:val="both"/>
        <w:rPr>
          <w:rFonts w:ascii="Arial" w:eastAsia="Arial" w:hAnsi="Arial" w:cs="Arial"/>
        </w:rPr>
      </w:pPr>
    </w:p>
    <w:p w14:paraId="4EAEACB1" w14:textId="51AE9FA9" w:rsidR="005B4CCF" w:rsidRPr="004F10DD" w:rsidRDefault="00B4071F" w:rsidP="005B4CCF">
      <w:pPr>
        <w:spacing w:after="0" w:line="240" w:lineRule="auto"/>
        <w:jc w:val="both"/>
        <w:rPr>
          <w:rFonts w:ascii="Arial" w:eastAsia="Arial" w:hAnsi="Arial" w:cs="Arial"/>
          <w:color w:val="0033CC"/>
        </w:rPr>
      </w:pPr>
      <w:r w:rsidRPr="004F10DD">
        <w:rPr>
          <w:rFonts w:ascii="Arial" w:eastAsia="Arial" w:hAnsi="Arial" w:cs="Arial"/>
          <w:color w:val="0033CC"/>
        </w:rPr>
        <w:t xml:space="preserve">Authors: </w:t>
      </w:r>
      <w:r w:rsidR="00D778F4" w:rsidRPr="004F10DD">
        <w:rPr>
          <w:rFonts w:ascii="Arial" w:eastAsia="Arial" w:hAnsi="Arial" w:cs="Arial"/>
          <w:color w:val="0033CC"/>
        </w:rPr>
        <w:t xml:space="preserve">We apologize for the lack of clarity in describing these results. </w:t>
      </w:r>
      <w:commentRangeStart w:id="12"/>
      <w:r w:rsidRPr="004F10DD">
        <w:rPr>
          <w:rFonts w:ascii="Arial" w:eastAsia="Arial" w:hAnsi="Arial" w:cs="Arial"/>
          <w:b/>
          <w:color w:val="0033CC"/>
        </w:rPr>
        <w:t xml:space="preserve">Supplementary Table </w:t>
      </w:r>
      <w:r w:rsidR="00315905">
        <w:rPr>
          <w:rFonts w:ascii="Arial" w:eastAsia="Arial" w:hAnsi="Arial" w:cs="Arial"/>
          <w:b/>
          <w:color w:val="0033CC"/>
        </w:rPr>
        <w:t>XX</w:t>
      </w:r>
      <w:r w:rsidRPr="004F10DD">
        <w:rPr>
          <w:rFonts w:ascii="Arial" w:eastAsia="Arial" w:hAnsi="Arial" w:cs="Arial"/>
          <w:color w:val="0033CC"/>
        </w:rPr>
        <w:t xml:space="preserve"> </w:t>
      </w:r>
      <w:commentRangeEnd w:id="12"/>
      <w:r w:rsidR="007D0EAE" w:rsidRPr="00F25AAA">
        <w:rPr>
          <w:rStyle w:val="CommentReference"/>
          <w:color w:val="0033CC"/>
        </w:rPr>
        <w:commentReference w:id="12"/>
      </w:r>
      <w:r w:rsidRPr="004F10DD">
        <w:rPr>
          <w:rFonts w:ascii="Arial" w:eastAsia="Arial" w:hAnsi="Arial" w:cs="Arial"/>
          <w:color w:val="0033CC"/>
        </w:rPr>
        <w:t xml:space="preserve">of the manuscript provides details on the patients selected to evaluate the reproducibility of the cfDNA assay. </w:t>
      </w:r>
      <w:r w:rsidRPr="00467956">
        <w:rPr>
          <w:rFonts w:ascii="Arial" w:eastAsia="Arial" w:hAnsi="Arial" w:cs="Arial"/>
          <w:b/>
          <w:color w:val="0033CC"/>
          <w:highlight w:val="yellow"/>
        </w:rPr>
        <w:t>Supplementary Table</w:t>
      </w:r>
      <w:r w:rsidR="00142513" w:rsidRPr="00467956">
        <w:rPr>
          <w:rFonts w:ascii="Arial" w:eastAsia="Arial" w:hAnsi="Arial" w:cs="Arial"/>
          <w:b/>
          <w:color w:val="0033CC"/>
          <w:highlight w:val="yellow"/>
        </w:rPr>
        <w:t>s</w:t>
      </w:r>
      <w:r w:rsidRPr="00467956">
        <w:rPr>
          <w:rFonts w:ascii="Arial" w:eastAsia="Arial" w:hAnsi="Arial" w:cs="Arial"/>
          <w:b/>
          <w:color w:val="0033CC"/>
          <w:highlight w:val="yellow"/>
        </w:rPr>
        <w:t xml:space="preserve"> </w:t>
      </w:r>
      <w:r w:rsidR="00315905" w:rsidRPr="00467956">
        <w:rPr>
          <w:rFonts w:ascii="Arial" w:eastAsia="Arial" w:hAnsi="Arial" w:cs="Arial"/>
          <w:b/>
          <w:color w:val="0033CC"/>
          <w:highlight w:val="yellow"/>
        </w:rPr>
        <w:t>XX</w:t>
      </w:r>
      <w:r w:rsidRPr="00467956">
        <w:rPr>
          <w:rFonts w:ascii="Arial" w:eastAsia="Arial" w:hAnsi="Arial" w:cs="Arial"/>
          <w:b/>
          <w:color w:val="0033CC"/>
          <w:highlight w:val="yellow"/>
        </w:rPr>
        <w:t>-</w:t>
      </w:r>
      <w:r w:rsidR="00315905" w:rsidRPr="00467956">
        <w:rPr>
          <w:rFonts w:ascii="Arial" w:eastAsia="Arial" w:hAnsi="Arial" w:cs="Arial"/>
          <w:b/>
          <w:color w:val="0033CC"/>
          <w:highlight w:val="yellow"/>
        </w:rPr>
        <w:t>XX</w:t>
      </w:r>
      <w:r w:rsidRPr="004F10DD">
        <w:rPr>
          <w:rFonts w:ascii="Arial" w:eastAsia="Arial" w:hAnsi="Arial" w:cs="Arial"/>
          <w:color w:val="0033CC"/>
        </w:rPr>
        <w:t xml:space="preserve"> were provided </w:t>
      </w:r>
      <w:r w:rsidR="00D85CD1" w:rsidRPr="004F10DD">
        <w:rPr>
          <w:rFonts w:ascii="Arial" w:eastAsia="Arial" w:hAnsi="Arial" w:cs="Arial"/>
          <w:color w:val="0033CC"/>
        </w:rPr>
        <w:t xml:space="preserve">following the </w:t>
      </w:r>
      <w:r w:rsidRPr="004F10DD">
        <w:rPr>
          <w:rFonts w:ascii="Arial" w:eastAsia="Arial" w:hAnsi="Arial" w:cs="Arial"/>
          <w:color w:val="0033CC"/>
        </w:rPr>
        <w:t xml:space="preserve">standard Mutation Annotation Format (MAF) with aggregated information for each variant. A description of the file format together with the headers can be found </w:t>
      </w:r>
      <w:r w:rsidRPr="004F10DD">
        <w:rPr>
          <w:rFonts w:ascii="Arial" w:eastAsia="Arial" w:hAnsi="Arial" w:cs="Arial"/>
          <w:color w:val="0033CC"/>
        </w:rPr>
        <w:lastRenderedPageBreak/>
        <w:t>on the NIH’s website (</w:t>
      </w:r>
      <w:hyperlink r:id="rId17" w:history="1">
        <w:r w:rsidR="001D7817" w:rsidRPr="00F25AAA">
          <w:rPr>
            <w:rStyle w:val="Hyperlink"/>
            <w:rFonts w:ascii="Arial" w:eastAsia="Arial" w:hAnsi="Arial" w:cs="Arial"/>
            <w:color w:val="0033CC"/>
          </w:rPr>
          <w:t>https://docs.gdc.cancer.gov/Data/File_Formats/MAF_Format/</w:t>
        </w:r>
      </w:hyperlink>
      <w:r w:rsidRPr="004F10DD">
        <w:rPr>
          <w:rFonts w:ascii="Arial" w:eastAsia="Arial" w:hAnsi="Arial" w:cs="Arial"/>
          <w:color w:val="0033CC"/>
        </w:rPr>
        <w:t xml:space="preserve">). Additionally, the PHENO column (i.e. column 99/CT) provides the category of the particular variant i.e. </w:t>
      </w:r>
      <w:r w:rsidR="005B4CCF" w:rsidRPr="004F10DD">
        <w:rPr>
          <w:rFonts w:ascii="Arial" w:eastAsia="Arial" w:hAnsi="Arial" w:cs="Arial"/>
          <w:color w:val="0033CC"/>
        </w:rPr>
        <w:t>`</w:t>
      </w:r>
      <w:r w:rsidRPr="004F10DD">
        <w:rPr>
          <w:rFonts w:ascii="Arial" w:eastAsia="Arial" w:hAnsi="Arial" w:cs="Arial"/>
          <w:color w:val="0033CC"/>
        </w:rPr>
        <w:t>Biopsy-matched</w:t>
      </w:r>
      <w:r w:rsidR="005B4CCF" w:rsidRPr="004F10DD">
        <w:rPr>
          <w:rFonts w:ascii="Arial" w:eastAsia="Arial" w:hAnsi="Arial" w:cs="Arial"/>
          <w:color w:val="0033CC"/>
        </w:rPr>
        <w:t>`</w:t>
      </w:r>
      <w:r w:rsidRPr="004F10DD">
        <w:rPr>
          <w:rFonts w:ascii="Arial" w:eastAsia="Arial" w:hAnsi="Arial" w:cs="Arial"/>
          <w:color w:val="0033CC"/>
        </w:rPr>
        <w:t xml:space="preserve">, </w:t>
      </w:r>
      <w:r w:rsidR="005B4CCF" w:rsidRPr="004F10DD">
        <w:rPr>
          <w:rFonts w:ascii="Arial" w:eastAsia="Arial" w:hAnsi="Arial" w:cs="Arial"/>
          <w:color w:val="0033CC"/>
        </w:rPr>
        <w:t>`</w:t>
      </w:r>
      <w:r w:rsidRPr="004F10DD">
        <w:rPr>
          <w:rFonts w:ascii="Arial" w:eastAsia="Arial" w:hAnsi="Arial" w:cs="Arial"/>
          <w:color w:val="0033CC"/>
        </w:rPr>
        <w:t>Biopsy-subthreshold</w:t>
      </w:r>
      <w:r w:rsidR="005B4CCF" w:rsidRPr="004F10DD">
        <w:rPr>
          <w:rFonts w:ascii="Arial" w:eastAsia="Arial" w:hAnsi="Arial" w:cs="Arial"/>
          <w:color w:val="0033CC"/>
        </w:rPr>
        <w:t>`</w:t>
      </w:r>
      <w:r w:rsidRPr="004F10DD">
        <w:rPr>
          <w:rFonts w:ascii="Arial" w:eastAsia="Arial" w:hAnsi="Arial" w:cs="Arial"/>
          <w:color w:val="0033CC"/>
        </w:rPr>
        <w:t xml:space="preserve">, </w:t>
      </w:r>
      <w:r w:rsidR="005B4CCF" w:rsidRPr="004F10DD">
        <w:rPr>
          <w:rFonts w:ascii="Arial" w:eastAsia="Arial" w:hAnsi="Arial" w:cs="Arial"/>
          <w:color w:val="0033CC"/>
        </w:rPr>
        <w:t>`</w:t>
      </w:r>
      <w:proofErr w:type="spellStart"/>
      <w:r w:rsidRPr="004F10DD">
        <w:rPr>
          <w:rFonts w:ascii="Arial" w:eastAsia="Arial" w:hAnsi="Arial" w:cs="Arial"/>
          <w:color w:val="0033CC"/>
        </w:rPr>
        <w:t>VUSo</w:t>
      </w:r>
      <w:proofErr w:type="spellEnd"/>
      <w:r w:rsidR="005B4CCF" w:rsidRPr="004F10DD">
        <w:rPr>
          <w:rFonts w:ascii="Arial" w:eastAsia="Arial" w:hAnsi="Arial" w:cs="Arial"/>
          <w:color w:val="0033CC"/>
        </w:rPr>
        <w:t>`</w:t>
      </w:r>
      <w:r w:rsidRPr="004F10DD">
        <w:rPr>
          <w:rFonts w:ascii="Arial" w:eastAsia="Arial" w:hAnsi="Arial" w:cs="Arial"/>
          <w:color w:val="0033CC"/>
        </w:rPr>
        <w:t xml:space="preserve">, and </w:t>
      </w:r>
      <w:r w:rsidR="005B4CCF" w:rsidRPr="004F10DD">
        <w:rPr>
          <w:rFonts w:ascii="Arial" w:eastAsia="Arial" w:hAnsi="Arial" w:cs="Arial"/>
          <w:color w:val="0033CC"/>
        </w:rPr>
        <w:t>`</w:t>
      </w:r>
      <w:r w:rsidRPr="004F10DD">
        <w:rPr>
          <w:rFonts w:ascii="Arial" w:eastAsia="Arial" w:hAnsi="Arial" w:cs="Arial"/>
          <w:color w:val="0033CC"/>
        </w:rPr>
        <w:t>WBC-matched</w:t>
      </w:r>
      <w:r w:rsidR="005B4CCF" w:rsidRPr="004F10DD">
        <w:rPr>
          <w:rFonts w:ascii="Arial" w:eastAsia="Arial" w:hAnsi="Arial" w:cs="Arial"/>
          <w:color w:val="0033CC"/>
        </w:rPr>
        <w:t>`</w:t>
      </w:r>
      <w:r w:rsidRPr="004F10DD">
        <w:rPr>
          <w:rFonts w:ascii="Arial" w:eastAsia="Arial" w:hAnsi="Arial" w:cs="Arial"/>
          <w:color w:val="0033CC"/>
        </w:rPr>
        <w:t xml:space="preserve"> for variants detected in cfDNA and compiled in </w:t>
      </w:r>
      <w:r w:rsidRPr="00315905">
        <w:rPr>
          <w:rFonts w:ascii="Arial" w:eastAsia="Arial" w:hAnsi="Arial" w:cs="Arial"/>
          <w:b/>
          <w:color w:val="0033CC"/>
          <w:highlight w:val="yellow"/>
        </w:rPr>
        <w:t xml:space="preserve">Supplementary Table </w:t>
      </w:r>
      <w:r w:rsidR="00315905" w:rsidRPr="00315905">
        <w:rPr>
          <w:rFonts w:ascii="Arial" w:eastAsia="Arial" w:hAnsi="Arial" w:cs="Arial"/>
          <w:b/>
          <w:color w:val="0033CC"/>
          <w:highlight w:val="yellow"/>
        </w:rPr>
        <w:t>XX</w:t>
      </w:r>
      <w:r w:rsidRPr="00315905">
        <w:rPr>
          <w:rFonts w:ascii="Arial" w:eastAsia="Arial" w:hAnsi="Arial" w:cs="Arial"/>
          <w:color w:val="0033CC"/>
        </w:rPr>
        <w:t>,</w:t>
      </w:r>
      <w:r w:rsidRPr="004F10DD">
        <w:rPr>
          <w:rFonts w:ascii="Arial" w:eastAsia="Arial" w:hAnsi="Arial" w:cs="Arial"/>
          <w:color w:val="0033CC"/>
        </w:rPr>
        <w:t xml:space="preserve"> </w:t>
      </w:r>
      <w:r w:rsidR="005B4CCF" w:rsidRPr="004F10DD">
        <w:rPr>
          <w:rFonts w:ascii="Arial" w:eastAsia="Arial" w:hAnsi="Arial" w:cs="Arial"/>
          <w:color w:val="0033CC"/>
        </w:rPr>
        <w:t>`</w:t>
      </w:r>
      <w:r w:rsidRPr="004F10DD">
        <w:rPr>
          <w:rFonts w:ascii="Arial" w:eastAsia="Arial" w:hAnsi="Arial" w:cs="Arial"/>
          <w:color w:val="0033CC"/>
        </w:rPr>
        <w:t>CH-derived</w:t>
      </w:r>
      <w:r w:rsidR="005B4CCF" w:rsidRPr="004F10DD">
        <w:rPr>
          <w:rFonts w:ascii="Arial" w:eastAsia="Arial" w:hAnsi="Arial" w:cs="Arial"/>
          <w:color w:val="0033CC"/>
        </w:rPr>
        <w:t>`</w:t>
      </w:r>
      <w:r w:rsidRPr="004F10DD">
        <w:rPr>
          <w:rFonts w:ascii="Arial" w:eastAsia="Arial" w:hAnsi="Arial" w:cs="Arial"/>
          <w:color w:val="0033CC"/>
        </w:rPr>
        <w:t xml:space="preserve"> for variants found in genomic DNA extracted from </w:t>
      </w:r>
      <w:r w:rsidR="005B4CCF" w:rsidRPr="004F10DD">
        <w:rPr>
          <w:rFonts w:ascii="Arial" w:eastAsia="Arial" w:hAnsi="Arial" w:cs="Arial"/>
          <w:color w:val="0033CC"/>
        </w:rPr>
        <w:t>WBC</w:t>
      </w:r>
      <w:r w:rsidRPr="004F10DD">
        <w:rPr>
          <w:rFonts w:ascii="Arial" w:eastAsia="Arial" w:hAnsi="Arial" w:cs="Arial"/>
          <w:color w:val="0033CC"/>
        </w:rPr>
        <w:t xml:space="preserve"> and shown in </w:t>
      </w:r>
      <w:r w:rsidRPr="00315905">
        <w:rPr>
          <w:rFonts w:ascii="Arial" w:eastAsia="Arial" w:hAnsi="Arial" w:cs="Arial"/>
          <w:b/>
          <w:color w:val="0033CC"/>
          <w:highlight w:val="yellow"/>
        </w:rPr>
        <w:t xml:space="preserve">Supplementary Table </w:t>
      </w:r>
      <w:r w:rsidR="00315905" w:rsidRPr="00315905">
        <w:rPr>
          <w:rFonts w:ascii="Arial" w:eastAsia="Arial" w:hAnsi="Arial" w:cs="Arial"/>
          <w:b/>
          <w:color w:val="0033CC"/>
          <w:highlight w:val="yellow"/>
        </w:rPr>
        <w:t>XX</w:t>
      </w:r>
      <w:r w:rsidRPr="004F10DD">
        <w:rPr>
          <w:rFonts w:ascii="Arial" w:eastAsia="Arial" w:hAnsi="Arial" w:cs="Arial"/>
          <w:color w:val="0033CC"/>
        </w:rPr>
        <w:t xml:space="preserve"> and finally, </w:t>
      </w:r>
      <w:r w:rsidR="005B4CCF" w:rsidRPr="004F10DD">
        <w:rPr>
          <w:rFonts w:ascii="Arial" w:eastAsia="Arial" w:hAnsi="Arial" w:cs="Arial"/>
          <w:color w:val="0033CC"/>
        </w:rPr>
        <w:t>`</w:t>
      </w:r>
      <w:r w:rsidRPr="004F10DD">
        <w:rPr>
          <w:rFonts w:ascii="Arial" w:eastAsia="Arial" w:hAnsi="Arial" w:cs="Arial"/>
          <w:color w:val="0033CC"/>
        </w:rPr>
        <w:t>Biopsy-matched</w:t>
      </w:r>
      <w:r w:rsidR="005B4CCF" w:rsidRPr="004F10DD">
        <w:rPr>
          <w:rFonts w:ascii="Arial" w:eastAsia="Arial" w:hAnsi="Arial" w:cs="Arial"/>
          <w:color w:val="0033CC"/>
        </w:rPr>
        <w:t>`</w:t>
      </w:r>
      <w:r w:rsidRPr="004F10DD">
        <w:rPr>
          <w:rFonts w:ascii="Arial" w:eastAsia="Arial" w:hAnsi="Arial" w:cs="Arial"/>
          <w:color w:val="0033CC"/>
        </w:rPr>
        <w:t xml:space="preserve">, </w:t>
      </w:r>
      <w:r w:rsidR="005B4CCF" w:rsidRPr="004F10DD">
        <w:rPr>
          <w:rFonts w:ascii="Arial" w:eastAsia="Arial" w:hAnsi="Arial" w:cs="Arial"/>
          <w:color w:val="0033CC"/>
        </w:rPr>
        <w:t>`</w:t>
      </w:r>
      <w:r w:rsidRPr="004F10DD">
        <w:rPr>
          <w:rFonts w:ascii="Arial" w:eastAsia="Arial" w:hAnsi="Arial" w:cs="Arial"/>
          <w:color w:val="0033CC"/>
        </w:rPr>
        <w:t>Biopsy-subthreshold</w:t>
      </w:r>
      <w:r w:rsidR="005B4CCF" w:rsidRPr="004F10DD">
        <w:rPr>
          <w:rFonts w:ascii="Arial" w:eastAsia="Arial" w:hAnsi="Arial" w:cs="Arial"/>
          <w:color w:val="0033CC"/>
        </w:rPr>
        <w:t>`</w:t>
      </w:r>
      <w:r w:rsidRPr="004F10DD">
        <w:rPr>
          <w:rFonts w:ascii="Arial" w:eastAsia="Arial" w:hAnsi="Arial" w:cs="Arial"/>
          <w:color w:val="0033CC"/>
        </w:rPr>
        <w:t xml:space="preserve">, and </w:t>
      </w:r>
      <w:r w:rsidR="005B4CCF" w:rsidRPr="004F10DD">
        <w:rPr>
          <w:rFonts w:ascii="Arial" w:eastAsia="Arial" w:hAnsi="Arial" w:cs="Arial"/>
          <w:color w:val="0033CC"/>
        </w:rPr>
        <w:t>`</w:t>
      </w:r>
      <w:r w:rsidRPr="004F10DD">
        <w:rPr>
          <w:rFonts w:ascii="Arial" w:eastAsia="Arial" w:hAnsi="Arial" w:cs="Arial"/>
          <w:color w:val="0033CC"/>
        </w:rPr>
        <w:t>Biopsy-only</w:t>
      </w:r>
      <w:r w:rsidR="005B4CCF" w:rsidRPr="004F10DD">
        <w:rPr>
          <w:rFonts w:ascii="Arial" w:eastAsia="Arial" w:hAnsi="Arial" w:cs="Arial"/>
          <w:color w:val="0033CC"/>
        </w:rPr>
        <w:t>`</w:t>
      </w:r>
      <w:r w:rsidRPr="004F10DD">
        <w:rPr>
          <w:rFonts w:ascii="Arial" w:eastAsia="Arial" w:hAnsi="Arial" w:cs="Arial"/>
          <w:color w:val="0033CC"/>
        </w:rPr>
        <w:t xml:space="preserve"> for variants detected in the matched tumor and provided in </w:t>
      </w:r>
      <w:r w:rsidRPr="00315905">
        <w:rPr>
          <w:rFonts w:ascii="Arial" w:eastAsia="Arial" w:hAnsi="Arial" w:cs="Arial"/>
          <w:b/>
          <w:color w:val="0033CC"/>
          <w:highlight w:val="yellow"/>
        </w:rPr>
        <w:t xml:space="preserve">Supplementary Table </w:t>
      </w:r>
      <w:r w:rsidR="00315905" w:rsidRPr="00315905">
        <w:rPr>
          <w:rFonts w:ascii="Arial" w:eastAsia="Arial" w:hAnsi="Arial" w:cs="Arial"/>
          <w:b/>
          <w:color w:val="0033CC"/>
          <w:highlight w:val="yellow"/>
        </w:rPr>
        <w:t>XX</w:t>
      </w:r>
      <w:r w:rsidRPr="004F10DD">
        <w:rPr>
          <w:rFonts w:ascii="Arial" w:eastAsia="Arial" w:hAnsi="Arial" w:cs="Arial"/>
          <w:color w:val="0033CC"/>
        </w:rPr>
        <w:t>.</w:t>
      </w:r>
    </w:p>
    <w:p w14:paraId="38AE5AEE" w14:textId="714AECF2" w:rsidR="005B4CCF" w:rsidRPr="004F10DD" w:rsidRDefault="005B4CCF" w:rsidP="00A7225E">
      <w:pPr>
        <w:spacing w:after="0" w:line="240" w:lineRule="auto"/>
        <w:jc w:val="both"/>
        <w:rPr>
          <w:rFonts w:ascii="Arial" w:eastAsia="Arial" w:hAnsi="Arial" w:cs="Arial"/>
          <w:color w:val="0033CC"/>
        </w:rPr>
      </w:pPr>
    </w:p>
    <w:p w14:paraId="2732EDC0" w14:textId="60DF0214" w:rsidR="00413E5F" w:rsidRPr="004F10DD" w:rsidRDefault="00D85CD1" w:rsidP="005B4CCF">
      <w:pPr>
        <w:spacing w:after="0" w:line="240" w:lineRule="auto"/>
        <w:jc w:val="both"/>
        <w:rPr>
          <w:rFonts w:ascii="Arial" w:eastAsia="Arial" w:hAnsi="Arial" w:cs="Arial"/>
          <w:color w:val="0033CC"/>
        </w:rPr>
      </w:pPr>
      <w:r w:rsidRPr="004F10DD">
        <w:rPr>
          <w:rFonts w:ascii="Arial" w:eastAsia="Arial" w:hAnsi="Arial" w:cs="Arial"/>
          <w:color w:val="0033CC"/>
        </w:rPr>
        <w:t xml:space="preserve">Supplementary </w:t>
      </w:r>
      <w:r w:rsidR="00F2085F" w:rsidRPr="004F10DD">
        <w:rPr>
          <w:rFonts w:ascii="Arial" w:eastAsia="Arial" w:hAnsi="Arial" w:cs="Arial"/>
          <w:color w:val="0033CC"/>
        </w:rPr>
        <w:t>t</w:t>
      </w:r>
      <w:r w:rsidRPr="004F10DD">
        <w:rPr>
          <w:rFonts w:ascii="Arial" w:eastAsia="Arial" w:hAnsi="Arial" w:cs="Arial"/>
          <w:color w:val="0033CC"/>
        </w:rPr>
        <w:t xml:space="preserve">ables of this format are often submitted in sequencing publications to allow other investigators to easily input the data </w:t>
      </w:r>
      <w:r w:rsidR="00F2085F" w:rsidRPr="004F10DD">
        <w:rPr>
          <w:rFonts w:ascii="Arial" w:eastAsia="Arial" w:hAnsi="Arial" w:cs="Arial"/>
          <w:color w:val="0033CC"/>
        </w:rPr>
        <w:t>i</w:t>
      </w:r>
      <w:r w:rsidRPr="004F10DD">
        <w:rPr>
          <w:rFonts w:ascii="Arial" w:eastAsia="Arial" w:hAnsi="Arial" w:cs="Arial"/>
          <w:color w:val="0033CC"/>
        </w:rPr>
        <w:t xml:space="preserve">nto their </w:t>
      </w:r>
      <w:r w:rsidR="00F2085F" w:rsidRPr="004F10DD">
        <w:rPr>
          <w:rFonts w:ascii="Arial" w:eastAsia="Arial" w:hAnsi="Arial" w:cs="Arial"/>
          <w:color w:val="0033CC"/>
        </w:rPr>
        <w:t>preferred</w:t>
      </w:r>
      <w:r w:rsidRPr="004F10DD">
        <w:rPr>
          <w:rFonts w:ascii="Arial" w:eastAsia="Arial" w:hAnsi="Arial" w:cs="Arial"/>
          <w:color w:val="0033CC"/>
        </w:rPr>
        <w:t xml:space="preserve"> </w:t>
      </w:r>
      <w:r w:rsidR="00062312" w:rsidRPr="004F10DD">
        <w:rPr>
          <w:rFonts w:ascii="Arial" w:eastAsia="Arial" w:hAnsi="Arial" w:cs="Arial"/>
          <w:color w:val="0033CC"/>
        </w:rPr>
        <w:t>software</w:t>
      </w:r>
      <w:r w:rsidRPr="004F10DD">
        <w:rPr>
          <w:rFonts w:ascii="Arial" w:eastAsia="Arial" w:hAnsi="Arial" w:cs="Arial"/>
          <w:color w:val="0033CC"/>
        </w:rPr>
        <w:t xml:space="preserve"> for additional analyses. To ensure that the </w:t>
      </w:r>
      <w:r w:rsidR="00E5179F" w:rsidRPr="004F10DD">
        <w:rPr>
          <w:rFonts w:ascii="Arial" w:eastAsia="Arial" w:hAnsi="Arial" w:cs="Arial"/>
          <w:color w:val="0033CC"/>
        </w:rPr>
        <w:t xml:space="preserve">readers can scrutinize these </w:t>
      </w:r>
      <w:r w:rsidR="00142513" w:rsidRPr="004F10DD">
        <w:rPr>
          <w:rFonts w:ascii="Arial" w:eastAsia="Arial" w:hAnsi="Arial" w:cs="Arial"/>
          <w:color w:val="0033CC"/>
        </w:rPr>
        <w:t>s</w:t>
      </w:r>
      <w:r w:rsidR="00E5179F" w:rsidRPr="004F10DD">
        <w:rPr>
          <w:rFonts w:ascii="Arial" w:eastAsia="Arial" w:hAnsi="Arial" w:cs="Arial"/>
          <w:color w:val="0033CC"/>
        </w:rPr>
        <w:t xml:space="preserve">upplementary </w:t>
      </w:r>
      <w:r w:rsidR="00142513" w:rsidRPr="004F10DD">
        <w:rPr>
          <w:rFonts w:ascii="Arial" w:eastAsia="Arial" w:hAnsi="Arial" w:cs="Arial"/>
          <w:color w:val="0033CC"/>
        </w:rPr>
        <w:t>t</w:t>
      </w:r>
      <w:r w:rsidR="00E5179F" w:rsidRPr="004F10DD">
        <w:rPr>
          <w:rFonts w:ascii="Arial" w:eastAsia="Arial" w:hAnsi="Arial" w:cs="Arial"/>
          <w:color w:val="0033CC"/>
        </w:rPr>
        <w:t>ables</w:t>
      </w:r>
      <w:r w:rsidR="005B4CCF" w:rsidRPr="004F10DD">
        <w:rPr>
          <w:rFonts w:ascii="Arial" w:eastAsia="Arial" w:hAnsi="Arial" w:cs="Arial"/>
          <w:color w:val="0033CC"/>
        </w:rPr>
        <w:t xml:space="preserve"> or </w:t>
      </w:r>
      <w:r w:rsidR="00E5179F" w:rsidRPr="004F10DD">
        <w:rPr>
          <w:rFonts w:ascii="Arial" w:eastAsia="Arial" w:hAnsi="Arial" w:cs="Arial"/>
          <w:color w:val="0033CC"/>
        </w:rPr>
        <w:t>utilize them in subsequent analyses of their own</w:t>
      </w:r>
      <w:r w:rsidR="005B4CCF" w:rsidRPr="004F10DD">
        <w:rPr>
          <w:rFonts w:ascii="Arial" w:eastAsia="Arial" w:hAnsi="Arial" w:cs="Arial"/>
          <w:color w:val="0033CC"/>
        </w:rPr>
        <w:t xml:space="preserve"> and render their interpretation easier</w:t>
      </w:r>
      <w:r w:rsidR="00E5179F" w:rsidRPr="004F10DD">
        <w:rPr>
          <w:rFonts w:ascii="Arial" w:eastAsia="Arial" w:hAnsi="Arial" w:cs="Arial"/>
          <w:color w:val="0033CC"/>
        </w:rPr>
        <w:t xml:space="preserve">, </w:t>
      </w:r>
      <w:r w:rsidR="005B4CCF" w:rsidRPr="004F10DD">
        <w:rPr>
          <w:rFonts w:ascii="Arial" w:eastAsia="Arial" w:hAnsi="Arial" w:cs="Arial"/>
          <w:color w:val="0033CC"/>
        </w:rPr>
        <w:t xml:space="preserve">the captions of </w:t>
      </w:r>
      <w:r w:rsidR="005B4CCF" w:rsidRPr="00315905">
        <w:rPr>
          <w:rFonts w:ascii="Arial" w:eastAsia="Arial" w:hAnsi="Arial" w:cs="Arial"/>
          <w:b/>
          <w:color w:val="0033CC"/>
          <w:highlight w:val="yellow"/>
        </w:rPr>
        <w:t>Supplementary Table</w:t>
      </w:r>
      <w:r w:rsidR="00315905">
        <w:rPr>
          <w:rFonts w:ascii="Arial" w:eastAsia="Arial" w:hAnsi="Arial" w:cs="Arial"/>
          <w:b/>
          <w:color w:val="0033CC"/>
          <w:highlight w:val="yellow"/>
        </w:rPr>
        <w:t>s</w:t>
      </w:r>
      <w:r w:rsidR="005B4CCF" w:rsidRPr="00315905">
        <w:rPr>
          <w:rFonts w:ascii="Arial" w:eastAsia="Arial" w:hAnsi="Arial" w:cs="Arial"/>
          <w:b/>
          <w:color w:val="0033CC"/>
          <w:highlight w:val="yellow"/>
        </w:rPr>
        <w:t xml:space="preserve"> </w:t>
      </w:r>
      <w:r w:rsidR="00315905" w:rsidRPr="00315905">
        <w:rPr>
          <w:rFonts w:ascii="Arial" w:eastAsia="Arial" w:hAnsi="Arial" w:cs="Arial"/>
          <w:b/>
          <w:color w:val="0033CC"/>
          <w:highlight w:val="yellow"/>
        </w:rPr>
        <w:t>XX</w:t>
      </w:r>
      <w:r w:rsidR="005B4CCF" w:rsidRPr="00315905">
        <w:rPr>
          <w:rFonts w:ascii="Arial" w:eastAsia="Arial" w:hAnsi="Arial" w:cs="Arial"/>
          <w:b/>
          <w:color w:val="0033CC"/>
          <w:highlight w:val="yellow"/>
        </w:rPr>
        <w:t>-</w:t>
      </w:r>
      <w:r w:rsidR="00315905" w:rsidRPr="00315905">
        <w:rPr>
          <w:rFonts w:ascii="Arial" w:eastAsia="Arial" w:hAnsi="Arial" w:cs="Arial"/>
          <w:b/>
          <w:color w:val="0033CC"/>
          <w:highlight w:val="yellow"/>
        </w:rPr>
        <w:t>XX</w:t>
      </w:r>
      <w:r w:rsidR="00315905">
        <w:rPr>
          <w:rFonts w:ascii="Arial" w:eastAsia="Arial" w:hAnsi="Arial" w:cs="Arial"/>
          <w:color w:val="0033CC"/>
        </w:rPr>
        <w:t xml:space="preserve"> h</w:t>
      </w:r>
      <w:r w:rsidR="005B4CCF" w:rsidRPr="004F10DD">
        <w:rPr>
          <w:rFonts w:ascii="Arial" w:eastAsia="Arial" w:hAnsi="Arial" w:cs="Arial"/>
          <w:color w:val="0033CC"/>
        </w:rPr>
        <w:t>ave been updated</w:t>
      </w:r>
      <w:r w:rsidR="005B4CCF" w:rsidRPr="004F10DD" w:rsidDel="00F2085F">
        <w:rPr>
          <w:rFonts w:ascii="Arial" w:eastAsia="Arial" w:hAnsi="Arial" w:cs="Arial"/>
          <w:color w:val="0033CC"/>
        </w:rPr>
        <w:t xml:space="preserve"> </w:t>
      </w:r>
      <w:r w:rsidR="005B4CCF" w:rsidRPr="004F10DD">
        <w:rPr>
          <w:rFonts w:ascii="Arial" w:eastAsia="Arial" w:hAnsi="Arial" w:cs="Arial"/>
          <w:color w:val="0033CC"/>
        </w:rPr>
        <w:t>in the revised version of the manuscript</w:t>
      </w:r>
      <w:r w:rsidR="00B80138" w:rsidRPr="00F25AAA">
        <w:rPr>
          <w:rFonts w:ascii="Arial" w:eastAsia="Arial" w:hAnsi="Arial" w:cs="Arial"/>
          <w:color w:val="0033CC"/>
        </w:rPr>
        <w:t>.</w:t>
      </w:r>
    </w:p>
    <w:p w14:paraId="67D7B7D6" w14:textId="7DAE5F1A" w:rsidR="00413E5F" w:rsidRPr="00F25AAA" w:rsidRDefault="00413E5F" w:rsidP="00A7225E">
      <w:pPr>
        <w:spacing w:after="0" w:line="240" w:lineRule="auto"/>
        <w:jc w:val="both"/>
        <w:rPr>
          <w:rFonts w:ascii="Arial" w:eastAsia="Arial" w:hAnsi="Arial" w:cs="Arial"/>
          <w:color w:val="0033CC"/>
        </w:rPr>
      </w:pPr>
    </w:p>
    <w:p w14:paraId="59B48BD2" w14:textId="539A15E7"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9. The supplemental Excel tables 6-8 provide variant level estimates, but not sample level estimates of depth etc, and the associated Supplemental Table describing the cohort poorly captures these indices. Information such as plasma cfDNA concentration, DNA input into library preparation, median deduped depth for each sample run, amount of sequencing given to each sample, error statistics…etc. would seem critically important for such a paper. </w:t>
      </w:r>
    </w:p>
    <w:p w14:paraId="5947159C" w14:textId="77777777" w:rsidR="004D66E1" w:rsidRPr="00A7225E" w:rsidRDefault="004D66E1" w:rsidP="00A7225E">
      <w:pPr>
        <w:spacing w:after="0" w:line="240" w:lineRule="auto"/>
        <w:jc w:val="both"/>
        <w:rPr>
          <w:rFonts w:ascii="Arial" w:eastAsia="Arial" w:hAnsi="Arial" w:cs="Arial"/>
        </w:rPr>
      </w:pPr>
    </w:p>
    <w:p w14:paraId="7D13AC85" w14:textId="642BCDF7"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Authors: </w:t>
      </w:r>
      <w:r w:rsidR="00EE1375" w:rsidRPr="004F10DD">
        <w:rPr>
          <w:rFonts w:ascii="Arial" w:eastAsia="Arial" w:hAnsi="Arial" w:cs="Arial"/>
          <w:color w:val="0033CC"/>
        </w:rPr>
        <w:t>We apologize for the omission of these important pieces of data</w:t>
      </w:r>
      <w:r w:rsidR="00F419CA" w:rsidRPr="004F10DD">
        <w:rPr>
          <w:rFonts w:ascii="Arial" w:eastAsia="Arial" w:hAnsi="Arial" w:cs="Arial"/>
          <w:color w:val="0033CC"/>
        </w:rPr>
        <w:t xml:space="preserve">. We </w:t>
      </w:r>
      <w:r w:rsidR="00B92AAA" w:rsidRPr="004F10DD">
        <w:rPr>
          <w:rFonts w:ascii="Arial" w:eastAsia="Arial" w:hAnsi="Arial" w:cs="Arial"/>
          <w:color w:val="0033CC"/>
        </w:rPr>
        <w:t xml:space="preserve">have </w:t>
      </w:r>
      <w:r w:rsidR="00F419CA" w:rsidRPr="004F10DD">
        <w:rPr>
          <w:rFonts w:ascii="Arial" w:eastAsia="Arial" w:hAnsi="Arial" w:cs="Arial"/>
          <w:color w:val="0033CC"/>
        </w:rPr>
        <w:t>now provide</w:t>
      </w:r>
      <w:r w:rsidR="00B92AAA" w:rsidRPr="004F10DD">
        <w:rPr>
          <w:rFonts w:ascii="Arial" w:eastAsia="Arial" w:hAnsi="Arial" w:cs="Arial"/>
          <w:color w:val="0033CC"/>
        </w:rPr>
        <w:t>d</w:t>
      </w:r>
      <w:r w:rsidR="00F419CA" w:rsidRPr="004F10DD">
        <w:rPr>
          <w:rFonts w:ascii="Arial" w:eastAsia="Arial" w:hAnsi="Arial" w:cs="Arial"/>
          <w:color w:val="0033CC"/>
        </w:rPr>
        <w:t xml:space="preserve"> the sample level metrics as </w:t>
      </w:r>
      <w:r w:rsidRPr="00315905">
        <w:rPr>
          <w:rFonts w:ascii="Arial" w:eastAsia="Arial" w:hAnsi="Arial" w:cs="Arial"/>
          <w:b/>
          <w:color w:val="0033CC"/>
          <w:highlight w:val="yellow"/>
        </w:rPr>
        <w:t xml:space="preserve">Supplementary Table </w:t>
      </w:r>
      <w:r w:rsidR="00315905" w:rsidRPr="00315905">
        <w:rPr>
          <w:rFonts w:ascii="Arial" w:eastAsia="Arial" w:hAnsi="Arial" w:cs="Arial"/>
          <w:b/>
          <w:color w:val="0033CC"/>
          <w:highlight w:val="yellow"/>
        </w:rPr>
        <w:t>XX</w:t>
      </w:r>
      <w:r w:rsidR="00F25AAA" w:rsidRPr="00F25AAA">
        <w:rPr>
          <w:rFonts w:ascii="Arial" w:eastAsia="Arial" w:hAnsi="Arial" w:cs="Arial"/>
          <w:color w:val="0033CC"/>
        </w:rPr>
        <w:t xml:space="preserve"> of the revised manuscript</w:t>
      </w:r>
      <w:r w:rsidRPr="004F10DD">
        <w:rPr>
          <w:rFonts w:ascii="Arial" w:eastAsia="Arial" w:hAnsi="Arial" w:cs="Arial"/>
          <w:color w:val="0033CC"/>
        </w:rPr>
        <w:t>. A description of the column headers is as follows:</w:t>
      </w:r>
    </w:p>
    <w:p w14:paraId="76CE596F" w14:textId="4B411797"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1) Patient</w:t>
      </w:r>
      <w:r w:rsidR="00647F17">
        <w:rPr>
          <w:rFonts w:ascii="Arial" w:eastAsia="Arial" w:hAnsi="Arial" w:cs="Arial"/>
          <w:color w:val="0033CC"/>
        </w:rPr>
        <w:t xml:space="preserve"> </w:t>
      </w:r>
      <w:r w:rsidRPr="004F10DD">
        <w:rPr>
          <w:rFonts w:ascii="Arial" w:eastAsia="Arial" w:hAnsi="Arial" w:cs="Arial"/>
          <w:color w:val="0033CC"/>
        </w:rPr>
        <w:t>ID: Patient identifier</w:t>
      </w:r>
    </w:p>
    <w:p w14:paraId="6549DF8C" w14:textId="4B5B3E14"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2) Sample</w:t>
      </w:r>
      <w:r w:rsidR="002A40EC">
        <w:rPr>
          <w:rFonts w:ascii="Arial" w:eastAsia="Arial" w:hAnsi="Arial" w:cs="Arial"/>
          <w:color w:val="0033CC"/>
        </w:rPr>
        <w:t xml:space="preserve"> </w:t>
      </w:r>
      <w:r w:rsidR="00647F17">
        <w:rPr>
          <w:rFonts w:ascii="Arial" w:eastAsia="Arial" w:hAnsi="Arial" w:cs="Arial"/>
          <w:color w:val="0033CC"/>
        </w:rPr>
        <w:t>t</w:t>
      </w:r>
      <w:r w:rsidRPr="004F10DD">
        <w:rPr>
          <w:rFonts w:ascii="Arial" w:eastAsia="Arial" w:hAnsi="Arial" w:cs="Arial"/>
          <w:color w:val="0033CC"/>
        </w:rPr>
        <w:t>ype: The type of DNA i.e. cfDNA or gDNA</w:t>
      </w:r>
    </w:p>
    <w:p w14:paraId="5E11F12C" w14:textId="77777777"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3) Tissue: The type of tissue i.e. Breast, Lung, Prostate, or Healthy</w:t>
      </w:r>
    </w:p>
    <w:p w14:paraId="4127B23E" w14:textId="06322BCC" w:rsidR="00413E5F" w:rsidRPr="004F10DD" w:rsidRDefault="00647F17" w:rsidP="00A7225E">
      <w:pPr>
        <w:spacing w:after="0" w:line="240" w:lineRule="auto"/>
        <w:jc w:val="both"/>
        <w:rPr>
          <w:rFonts w:ascii="Arial" w:eastAsia="Arial" w:hAnsi="Arial" w:cs="Arial"/>
          <w:color w:val="0033CC"/>
        </w:rPr>
      </w:pPr>
      <w:r>
        <w:rPr>
          <w:rFonts w:ascii="Arial" w:eastAsia="Arial" w:hAnsi="Arial" w:cs="Arial"/>
          <w:color w:val="0033CC"/>
        </w:rPr>
        <w:t>4</w:t>
      </w:r>
      <w:r w:rsidR="00B4071F" w:rsidRPr="004F10DD">
        <w:rPr>
          <w:rFonts w:ascii="Arial" w:eastAsia="Arial" w:hAnsi="Arial" w:cs="Arial"/>
          <w:color w:val="0033CC"/>
        </w:rPr>
        <w:t>) Volume</w:t>
      </w:r>
      <w:r w:rsidR="002A40EC">
        <w:rPr>
          <w:rFonts w:ascii="Arial" w:eastAsia="Arial" w:hAnsi="Arial" w:cs="Arial"/>
          <w:color w:val="0033CC"/>
        </w:rPr>
        <w:t xml:space="preserve"> </w:t>
      </w:r>
      <w:r w:rsidR="00B4071F" w:rsidRPr="004F10DD">
        <w:rPr>
          <w:rFonts w:ascii="Arial" w:eastAsia="Arial" w:hAnsi="Arial" w:cs="Arial"/>
          <w:color w:val="0033CC"/>
        </w:rPr>
        <w:t>of</w:t>
      </w:r>
      <w:r w:rsidR="002A40EC">
        <w:rPr>
          <w:rFonts w:ascii="Arial" w:eastAsia="Arial" w:hAnsi="Arial" w:cs="Arial"/>
          <w:color w:val="0033CC"/>
        </w:rPr>
        <w:t xml:space="preserve"> </w:t>
      </w:r>
      <w:r w:rsidR="00B4071F" w:rsidRPr="004F10DD">
        <w:rPr>
          <w:rFonts w:ascii="Arial" w:eastAsia="Arial" w:hAnsi="Arial" w:cs="Arial"/>
          <w:color w:val="0033CC"/>
        </w:rPr>
        <w:t>DNA</w:t>
      </w:r>
      <w:r w:rsidR="002A40EC">
        <w:rPr>
          <w:rFonts w:ascii="Arial" w:eastAsia="Arial" w:hAnsi="Arial" w:cs="Arial"/>
          <w:color w:val="0033CC"/>
        </w:rPr>
        <w:t xml:space="preserve"> </w:t>
      </w:r>
      <w:r w:rsidR="00B4071F" w:rsidRPr="004F10DD">
        <w:rPr>
          <w:rFonts w:ascii="Arial" w:eastAsia="Arial" w:hAnsi="Arial" w:cs="Arial"/>
          <w:color w:val="0033CC"/>
        </w:rPr>
        <w:t>source</w:t>
      </w:r>
      <w:r w:rsidR="002A40EC">
        <w:rPr>
          <w:rFonts w:ascii="Arial" w:eastAsia="Arial" w:hAnsi="Arial" w:cs="Arial"/>
          <w:color w:val="0033CC"/>
        </w:rPr>
        <w:t xml:space="preserve"> (mL)</w:t>
      </w:r>
      <w:r w:rsidR="00B4071F" w:rsidRPr="004F10DD">
        <w:rPr>
          <w:rFonts w:ascii="Arial" w:eastAsia="Arial" w:hAnsi="Arial" w:cs="Arial"/>
          <w:color w:val="0033CC"/>
        </w:rPr>
        <w:t>: Volume of plasma or buffy coat used for cfDNA extraction</w:t>
      </w:r>
    </w:p>
    <w:p w14:paraId="2AEDCF1D" w14:textId="0EB6977D" w:rsidR="00413E5F" w:rsidRPr="004F10DD" w:rsidRDefault="00647F17" w:rsidP="00A7225E">
      <w:pPr>
        <w:spacing w:after="0" w:line="240" w:lineRule="auto"/>
        <w:jc w:val="both"/>
        <w:rPr>
          <w:rFonts w:ascii="Arial" w:eastAsia="Arial" w:hAnsi="Arial" w:cs="Arial"/>
          <w:color w:val="0033CC"/>
        </w:rPr>
      </w:pPr>
      <w:r>
        <w:rPr>
          <w:rFonts w:ascii="Arial" w:eastAsia="Arial" w:hAnsi="Arial" w:cs="Arial"/>
          <w:color w:val="0033CC"/>
        </w:rPr>
        <w:t>5</w:t>
      </w:r>
      <w:r w:rsidR="00B4071F" w:rsidRPr="004F10DD">
        <w:rPr>
          <w:rFonts w:ascii="Arial" w:eastAsia="Arial" w:hAnsi="Arial" w:cs="Arial"/>
          <w:color w:val="0033CC"/>
        </w:rPr>
        <w:t>) DNA</w:t>
      </w:r>
      <w:r w:rsidR="002A40EC">
        <w:rPr>
          <w:rFonts w:ascii="Arial" w:eastAsia="Arial" w:hAnsi="Arial" w:cs="Arial"/>
          <w:color w:val="0033CC"/>
        </w:rPr>
        <w:t xml:space="preserve"> </w:t>
      </w:r>
      <w:r w:rsidR="00B4071F" w:rsidRPr="004F10DD">
        <w:rPr>
          <w:rFonts w:ascii="Arial" w:eastAsia="Arial" w:hAnsi="Arial" w:cs="Arial"/>
          <w:color w:val="0033CC"/>
        </w:rPr>
        <w:t>extraction</w:t>
      </w:r>
      <w:r w:rsidR="002A40EC">
        <w:rPr>
          <w:rFonts w:ascii="Arial" w:eastAsia="Arial" w:hAnsi="Arial" w:cs="Arial"/>
          <w:color w:val="0033CC"/>
        </w:rPr>
        <w:t xml:space="preserve"> </w:t>
      </w:r>
      <w:r w:rsidR="00B4071F" w:rsidRPr="004F10DD">
        <w:rPr>
          <w:rFonts w:ascii="Arial" w:eastAsia="Arial" w:hAnsi="Arial" w:cs="Arial"/>
          <w:color w:val="0033CC"/>
        </w:rPr>
        <w:t>yield</w:t>
      </w:r>
      <w:r w:rsidR="002A40EC">
        <w:rPr>
          <w:rFonts w:ascii="Arial" w:eastAsia="Arial" w:hAnsi="Arial" w:cs="Arial"/>
          <w:color w:val="0033CC"/>
        </w:rPr>
        <w:t xml:space="preserve"> (</w:t>
      </w:r>
      <w:r w:rsidR="00B4071F" w:rsidRPr="004F10DD">
        <w:rPr>
          <w:rFonts w:ascii="Arial" w:eastAsia="Arial" w:hAnsi="Arial" w:cs="Arial"/>
          <w:color w:val="0033CC"/>
        </w:rPr>
        <w:t>ng</w:t>
      </w:r>
      <w:r w:rsidR="002A40EC">
        <w:rPr>
          <w:rFonts w:ascii="Arial" w:eastAsia="Arial" w:hAnsi="Arial" w:cs="Arial"/>
          <w:color w:val="0033CC"/>
        </w:rPr>
        <w:t>)</w:t>
      </w:r>
      <w:r w:rsidR="00B4071F" w:rsidRPr="004F10DD">
        <w:rPr>
          <w:rFonts w:ascii="Arial" w:eastAsia="Arial" w:hAnsi="Arial" w:cs="Arial"/>
          <w:color w:val="0033CC"/>
        </w:rPr>
        <w:t>: Yield of DNA after extraction</w:t>
      </w:r>
    </w:p>
    <w:p w14:paraId="002F562B" w14:textId="2FF80FA7" w:rsidR="00413E5F" w:rsidRPr="004F10DD" w:rsidRDefault="00647F17" w:rsidP="00A7225E">
      <w:pPr>
        <w:spacing w:after="0" w:line="240" w:lineRule="auto"/>
        <w:jc w:val="both"/>
        <w:rPr>
          <w:rFonts w:ascii="Arial" w:eastAsia="Arial" w:hAnsi="Arial" w:cs="Arial"/>
          <w:color w:val="0033CC"/>
        </w:rPr>
      </w:pPr>
      <w:r>
        <w:rPr>
          <w:rFonts w:ascii="Arial" w:eastAsia="Arial" w:hAnsi="Arial" w:cs="Arial"/>
          <w:color w:val="0033CC"/>
        </w:rPr>
        <w:t>6</w:t>
      </w:r>
      <w:r w:rsidR="00B4071F" w:rsidRPr="004F10DD">
        <w:rPr>
          <w:rFonts w:ascii="Arial" w:eastAsia="Arial" w:hAnsi="Arial" w:cs="Arial"/>
          <w:color w:val="0033CC"/>
        </w:rPr>
        <w:t>) DNA</w:t>
      </w:r>
      <w:r w:rsidR="002A40EC">
        <w:rPr>
          <w:rFonts w:ascii="Arial" w:eastAsia="Arial" w:hAnsi="Arial" w:cs="Arial"/>
          <w:color w:val="0033CC"/>
        </w:rPr>
        <w:t xml:space="preserve"> </w:t>
      </w:r>
      <w:r w:rsidR="00B4071F" w:rsidRPr="004F10DD">
        <w:rPr>
          <w:rFonts w:ascii="Arial" w:eastAsia="Arial" w:hAnsi="Arial" w:cs="Arial"/>
          <w:color w:val="0033CC"/>
        </w:rPr>
        <w:t>input</w:t>
      </w:r>
      <w:r w:rsidR="002A40EC">
        <w:rPr>
          <w:rFonts w:ascii="Arial" w:eastAsia="Arial" w:hAnsi="Arial" w:cs="Arial"/>
          <w:color w:val="0033CC"/>
        </w:rPr>
        <w:t xml:space="preserve"> </w:t>
      </w:r>
      <w:r w:rsidR="00B4071F" w:rsidRPr="004F10DD">
        <w:rPr>
          <w:rFonts w:ascii="Arial" w:eastAsia="Arial" w:hAnsi="Arial" w:cs="Arial"/>
          <w:color w:val="0033CC"/>
        </w:rPr>
        <w:t>concentration</w:t>
      </w:r>
      <w:r w:rsidR="002A40EC">
        <w:rPr>
          <w:rFonts w:ascii="Arial" w:eastAsia="Arial" w:hAnsi="Arial" w:cs="Arial"/>
          <w:color w:val="0033CC"/>
        </w:rPr>
        <w:t xml:space="preserve"> (</w:t>
      </w:r>
      <w:r w:rsidR="00B4071F" w:rsidRPr="004F10DD">
        <w:rPr>
          <w:rFonts w:ascii="Arial" w:eastAsia="Arial" w:hAnsi="Arial" w:cs="Arial"/>
          <w:color w:val="0033CC"/>
        </w:rPr>
        <w:t>ng</w:t>
      </w:r>
      <w:r w:rsidR="002A40EC">
        <w:rPr>
          <w:rFonts w:ascii="Arial" w:eastAsia="Arial" w:hAnsi="Arial" w:cs="Arial"/>
          <w:color w:val="0033CC"/>
        </w:rPr>
        <w:t>/</w:t>
      </w:r>
      <w:proofErr w:type="spellStart"/>
      <w:r w:rsidR="00B4071F" w:rsidRPr="004F10DD">
        <w:rPr>
          <w:rFonts w:ascii="Arial" w:eastAsia="Arial" w:hAnsi="Arial" w:cs="Arial"/>
          <w:color w:val="0033CC"/>
        </w:rPr>
        <w:t>uL</w:t>
      </w:r>
      <w:proofErr w:type="spellEnd"/>
      <w:r w:rsidR="002A40EC">
        <w:rPr>
          <w:rFonts w:ascii="Arial" w:eastAsia="Arial" w:hAnsi="Arial" w:cs="Arial"/>
          <w:color w:val="0033CC"/>
        </w:rPr>
        <w:t>)</w:t>
      </w:r>
      <w:r w:rsidR="00B4071F" w:rsidRPr="004F10DD">
        <w:rPr>
          <w:rFonts w:ascii="Arial" w:eastAsia="Arial" w:hAnsi="Arial" w:cs="Arial"/>
          <w:color w:val="0033CC"/>
        </w:rPr>
        <w:t>: Concentration of input DNA</w:t>
      </w:r>
    </w:p>
    <w:p w14:paraId="33095FCD" w14:textId="2E43FABF" w:rsidR="00413E5F" w:rsidRPr="004F10DD" w:rsidRDefault="00647F17" w:rsidP="00A7225E">
      <w:pPr>
        <w:spacing w:after="0" w:line="240" w:lineRule="auto"/>
        <w:jc w:val="both"/>
        <w:rPr>
          <w:rFonts w:ascii="Arial" w:eastAsia="Arial" w:hAnsi="Arial" w:cs="Arial"/>
          <w:color w:val="0033CC"/>
        </w:rPr>
      </w:pPr>
      <w:r>
        <w:rPr>
          <w:rFonts w:ascii="Arial" w:eastAsia="Arial" w:hAnsi="Arial" w:cs="Arial"/>
          <w:color w:val="0033CC"/>
        </w:rPr>
        <w:t>7</w:t>
      </w:r>
      <w:r w:rsidR="00B4071F" w:rsidRPr="004F10DD">
        <w:rPr>
          <w:rFonts w:ascii="Arial" w:eastAsia="Arial" w:hAnsi="Arial" w:cs="Arial"/>
          <w:color w:val="0033CC"/>
        </w:rPr>
        <w:t>) Library</w:t>
      </w:r>
      <w:r w:rsidR="002A40EC">
        <w:rPr>
          <w:rFonts w:ascii="Arial" w:eastAsia="Arial" w:hAnsi="Arial" w:cs="Arial"/>
          <w:color w:val="0033CC"/>
        </w:rPr>
        <w:t xml:space="preserve"> </w:t>
      </w:r>
      <w:r w:rsidR="00B4071F" w:rsidRPr="004F10DD">
        <w:rPr>
          <w:rFonts w:ascii="Arial" w:eastAsia="Arial" w:hAnsi="Arial" w:cs="Arial"/>
          <w:color w:val="0033CC"/>
        </w:rPr>
        <w:t>pr</w:t>
      </w:r>
      <w:r w:rsidR="002A40EC">
        <w:rPr>
          <w:rFonts w:ascii="Arial" w:eastAsia="Arial" w:hAnsi="Arial" w:cs="Arial"/>
          <w:color w:val="0033CC"/>
        </w:rPr>
        <w:t>e</w:t>
      </w:r>
      <w:r w:rsidR="00B4071F" w:rsidRPr="004F10DD">
        <w:rPr>
          <w:rFonts w:ascii="Arial" w:eastAsia="Arial" w:hAnsi="Arial" w:cs="Arial"/>
          <w:color w:val="0033CC"/>
        </w:rPr>
        <w:t>paration</w:t>
      </w:r>
      <w:r w:rsidR="002A40EC">
        <w:rPr>
          <w:rFonts w:ascii="Arial" w:eastAsia="Arial" w:hAnsi="Arial" w:cs="Arial"/>
          <w:color w:val="0033CC"/>
        </w:rPr>
        <w:t xml:space="preserve"> </w:t>
      </w:r>
      <w:r w:rsidR="00B4071F" w:rsidRPr="004F10DD">
        <w:rPr>
          <w:rFonts w:ascii="Arial" w:eastAsia="Arial" w:hAnsi="Arial" w:cs="Arial"/>
          <w:color w:val="0033CC"/>
        </w:rPr>
        <w:t>input</w:t>
      </w:r>
      <w:r w:rsidR="002A40EC">
        <w:rPr>
          <w:rFonts w:ascii="Arial" w:eastAsia="Arial" w:hAnsi="Arial" w:cs="Arial"/>
          <w:color w:val="0033CC"/>
        </w:rPr>
        <w:t xml:space="preserve"> (</w:t>
      </w:r>
      <w:r w:rsidR="00B4071F" w:rsidRPr="004F10DD">
        <w:rPr>
          <w:rFonts w:ascii="Arial" w:eastAsia="Arial" w:hAnsi="Arial" w:cs="Arial"/>
          <w:color w:val="0033CC"/>
        </w:rPr>
        <w:t>ng</w:t>
      </w:r>
      <w:r w:rsidR="002A40EC">
        <w:rPr>
          <w:rFonts w:ascii="Arial" w:eastAsia="Arial" w:hAnsi="Arial" w:cs="Arial"/>
          <w:color w:val="0033CC"/>
        </w:rPr>
        <w:t>)</w:t>
      </w:r>
      <w:r w:rsidR="00B4071F" w:rsidRPr="004F10DD">
        <w:rPr>
          <w:rFonts w:ascii="Arial" w:eastAsia="Arial" w:hAnsi="Arial" w:cs="Arial"/>
          <w:color w:val="0033CC"/>
        </w:rPr>
        <w:t>: Amount of DNA used for library preparation</w:t>
      </w:r>
    </w:p>
    <w:p w14:paraId="09AD0D73" w14:textId="3CB5FB8C" w:rsidR="00413E5F" w:rsidRPr="004F10DD" w:rsidRDefault="00647F17" w:rsidP="00A7225E">
      <w:pPr>
        <w:spacing w:after="0" w:line="240" w:lineRule="auto"/>
        <w:jc w:val="both"/>
        <w:rPr>
          <w:rFonts w:ascii="Arial" w:eastAsia="Arial" w:hAnsi="Arial" w:cs="Arial"/>
          <w:color w:val="0033CC"/>
        </w:rPr>
      </w:pPr>
      <w:r>
        <w:rPr>
          <w:rFonts w:ascii="Arial" w:eastAsia="Arial" w:hAnsi="Arial" w:cs="Arial"/>
          <w:color w:val="0033CC"/>
        </w:rPr>
        <w:t>8</w:t>
      </w:r>
      <w:r w:rsidR="00B4071F" w:rsidRPr="004F10DD">
        <w:rPr>
          <w:rFonts w:ascii="Arial" w:eastAsia="Arial" w:hAnsi="Arial" w:cs="Arial"/>
          <w:color w:val="0033CC"/>
        </w:rPr>
        <w:t>) Uncollapsed</w:t>
      </w:r>
      <w:r w:rsidR="002A40EC">
        <w:rPr>
          <w:rFonts w:ascii="Arial" w:eastAsia="Arial" w:hAnsi="Arial" w:cs="Arial"/>
          <w:color w:val="0033CC"/>
        </w:rPr>
        <w:t xml:space="preserve"> m</w:t>
      </w:r>
      <w:r w:rsidR="00B4071F" w:rsidRPr="004F10DD">
        <w:rPr>
          <w:rFonts w:ascii="Arial" w:eastAsia="Arial" w:hAnsi="Arial" w:cs="Arial"/>
          <w:color w:val="0033CC"/>
        </w:rPr>
        <w:t>ean</w:t>
      </w:r>
      <w:r w:rsidR="002A40EC">
        <w:rPr>
          <w:rFonts w:ascii="Arial" w:eastAsia="Arial" w:hAnsi="Arial" w:cs="Arial"/>
          <w:color w:val="0033CC"/>
        </w:rPr>
        <w:t xml:space="preserve"> c</w:t>
      </w:r>
      <w:r w:rsidR="00B4071F" w:rsidRPr="004F10DD">
        <w:rPr>
          <w:rFonts w:ascii="Arial" w:eastAsia="Arial" w:hAnsi="Arial" w:cs="Arial"/>
          <w:color w:val="0033CC"/>
        </w:rPr>
        <w:t>overage: The mean coverage of all baits in the experiment obtained from deduplicated and uncollapsed reads</w:t>
      </w:r>
    </w:p>
    <w:p w14:paraId="4EE9ABB3" w14:textId="1EB3DB08" w:rsidR="00413E5F" w:rsidRPr="004F10DD" w:rsidRDefault="00647F17" w:rsidP="00A7225E">
      <w:pPr>
        <w:spacing w:after="0" w:line="240" w:lineRule="auto"/>
        <w:jc w:val="both"/>
        <w:rPr>
          <w:rFonts w:ascii="Arial" w:eastAsia="Arial" w:hAnsi="Arial" w:cs="Arial"/>
          <w:color w:val="0033CC"/>
        </w:rPr>
      </w:pPr>
      <w:r>
        <w:rPr>
          <w:rFonts w:ascii="Arial" w:eastAsia="Arial" w:hAnsi="Arial" w:cs="Arial"/>
          <w:color w:val="0033CC"/>
        </w:rPr>
        <w:t>9</w:t>
      </w:r>
      <w:r w:rsidR="00B4071F" w:rsidRPr="004F10DD">
        <w:rPr>
          <w:rFonts w:ascii="Arial" w:eastAsia="Arial" w:hAnsi="Arial" w:cs="Arial"/>
          <w:color w:val="0033CC"/>
        </w:rPr>
        <w:t>) Collapsed</w:t>
      </w:r>
      <w:r w:rsidR="002A40EC">
        <w:rPr>
          <w:rFonts w:ascii="Arial" w:eastAsia="Arial" w:hAnsi="Arial" w:cs="Arial"/>
          <w:color w:val="0033CC"/>
        </w:rPr>
        <w:t xml:space="preserve"> m</w:t>
      </w:r>
      <w:r w:rsidR="00B4071F" w:rsidRPr="004F10DD">
        <w:rPr>
          <w:rFonts w:ascii="Arial" w:eastAsia="Arial" w:hAnsi="Arial" w:cs="Arial"/>
          <w:color w:val="0033CC"/>
        </w:rPr>
        <w:t>ean</w:t>
      </w:r>
      <w:r w:rsidR="002A40EC">
        <w:rPr>
          <w:rFonts w:ascii="Arial" w:eastAsia="Arial" w:hAnsi="Arial" w:cs="Arial"/>
          <w:color w:val="0033CC"/>
        </w:rPr>
        <w:t xml:space="preserve"> c</w:t>
      </w:r>
      <w:r w:rsidR="00B4071F" w:rsidRPr="004F10DD">
        <w:rPr>
          <w:rFonts w:ascii="Arial" w:eastAsia="Arial" w:hAnsi="Arial" w:cs="Arial"/>
          <w:color w:val="0033CC"/>
        </w:rPr>
        <w:t>overage: The mean coverage of all baits in the experiment from deduplicated and collapsed reads</w:t>
      </w:r>
    </w:p>
    <w:p w14:paraId="756CD155" w14:textId="733DA68D"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1</w:t>
      </w:r>
      <w:r w:rsidR="00647F17">
        <w:rPr>
          <w:rFonts w:ascii="Arial" w:eastAsia="Arial" w:hAnsi="Arial" w:cs="Arial"/>
          <w:color w:val="0033CC"/>
        </w:rPr>
        <w:t>0</w:t>
      </w:r>
      <w:r w:rsidRPr="004F10DD">
        <w:rPr>
          <w:rFonts w:ascii="Arial" w:eastAsia="Arial" w:hAnsi="Arial" w:cs="Arial"/>
          <w:color w:val="0033CC"/>
        </w:rPr>
        <w:t>) Collapsed</w:t>
      </w:r>
      <w:r w:rsidR="002A40EC">
        <w:rPr>
          <w:rFonts w:ascii="Arial" w:eastAsia="Arial" w:hAnsi="Arial" w:cs="Arial"/>
          <w:color w:val="0033CC"/>
        </w:rPr>
        <w:t xml:space="preserve"> f</w:t>
      </w:r>
      <w:r w:rsidRPr="004F10DD">
        <w:rPr>
          <w:rFonts w:ascii="Arial" w:eastAsia="Arial" w:hAnsi="Arial" w:cs="Arial"/>
          <w:color w:val="0033CC"/>
        </w:rPr>
        <w:t>ragment</w:t>
      </w:r>
      <w:r w:rsidR="002A40EC">
        <w:rPr>
          <w:rFonts w:ascii="Arial" w:eastAsia="Arial" w:hAnsi="Arial" w:cs="Arial"/>
          <w:color w:val="0033CC"/>
        </w:rPr>
        <w:t xml:space="preserve"> m</w:t>
      </w:r>
      <w:r w:rsidRPr="004F10DD">
        <w:rPr>
          <w:rFonts w:ascii="Arial" w:eastAsia="Arial" w:hAnsi="Arial" w:cs="Arial"/>
          <w:color w:val="0033CC"/>
        </w:rPr>
        <w:t>ean</w:t>
      </w:r>
      <w:r w:rsidR="002A40EC">
        <w:rPr>
          <w:rFonts w:ascii="Arial" w:eastAsia="Arial" w:hAnsi="Arial" w:cs="Arial"/>
          <w:color w:val="0033CC"/>
        </w:rPr>
        <w:t xml:space="preserve"> c</w:t>
      </w:r>
      <w:r w:rsidRPr="004F10DD">
        <w:rPr>
          <w:rFonts w:ascii="Arial" w:eastAsia="Arial" w:hAnsi="Arial" w:cs="Arial"/>
          <w:color w:val="0033CC"/>
        </w:rPr>
        <w:t>overage: Mean unique coverage across target regions obtained from deduplicated and collapsed reads</w:t>
      </w:r>
    </w:p>
    <w:p w14:paraId="6AA7ABE1" w14:textId="3494FCEF"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1</w:t>
      </w:r>
      <w:r w:rsidR="00647F17">
        <w:rPr>
          <w:rFonts w:ascii="Arial" w:eastAsia="Arial" w:hAnsi="Arial" w:cs="Arial"/>
          <w:color w:val="0033CC"/>
        </w:rPr>
        <w:t>1</w:t>
      </w:r>
      <w:r w:rsidRPr="004F10DD">
        <w:rPr>
          <w:rFonts w:ascii="Arial" w:eastAsia="Arial" w:hAnsi="Arial" w:cs="Arial"/>
          <w:color w:val="0033CC"/>
        </w:rPr>
        <w:t>) Indel</w:t>
      </w:r>
      <w:r w:rsidR="002A40EC">
        <w:rPr>
          <w:rFonts w:ascii="Arial" w:eastAsia="Arial" w:hAnsi="Arial" w:cs="Arial"/>
          <w:color w:val="0033CC"/>
        </w:rPr>
        <w:t xml:space="preserve"> </w:t>
      </w:r>
      <w:r w:rsidRPr="004F10DD">
        <w:rPr>
          <w:rFonts w:ascii="Arial" w:eastAsia="Arial" w:hAnsi="Arial" w:cs="Arial"/>
          <w:color w:val="0033CC"/>
        </w:rPr>
        <w:t>and</w:t>
      </w:r>
      <w:r w:rsidR="002A40EC">
        <w:rPr>
          <w:rFonts w:ascii="Arial" w:eastAsia="Arial" w:hAnsi="Arial" w:cs="Arial"/>
          <w:color w:val="0033CC"/>
        </w:rPr>
        <w:t xml:space="preserve"> s</w:t>
      </w:r>
      <w:r w:rsidRPr="004F10DD">
        <w:rPr>
          <w:rFonts w:ascii="Arial" w:eastAsia="Arial" w:hAnsi="Arial" w:cs="Arial"/>
          <w:color w:val="0033CC"/>
        </w:rPr>
        <w:t>ubstitution</w:t>
      </w:r>
      <w:r w:rsidR="002A40EC">
        <w:rPr>
          <w:rFonts w:ascii="Arial" w:eastAsia="Arial" w:hAnsi="Arial" w:cs="Arial"/>
          <w:color w:val="0033CC"/>
        </w:rPr>
        <w:t xml:space="preserve"> e</w:t>
      </w:r>
      <w:r w:rsidRPr="004F10DD">
        <w:rPr>
          <w:rFonts w:ascii="Arial" w:eastAsia="Arial" w:hAnsi="Arial" w:cs="Arial"/>
          <w:color w:val="0033CC"/>
        </w:rPr>
        <w:t>rror</w:t>
      </w:r>
      <w:r w:rsidR="002A40EC">
        <w:rPr>
          <w:rFonts w:ascii="Arial" w:eastAsia="Arial" w:hAnsi="Arial" w:cs="Arial"/>
          <w:color w:val="0033CC"/>
        </w:rPr>
        <w:t xml:space="preserve"> r</w:t>
      </w:r>
      <w:r w:rsidRPr="004F10DD">
        <w:rPr>
          <w:rFonts w:ascii="Arial" w:eastAsia="Arial" w:hAnsi="Arial" w:cs="Arial"/>
          <w:color w:val="0033CC"/>
        </w:rPr>
        <w:t>ate: Percentage of collapsed bases with SNV or indels</w:t>
      </w:r>
    </w:p>
    <w:p w14:paraId="3D79B646" w14:textId="314CABA3"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1</w:t>
      </w:r>
      <w:r w:rsidR="00647F17">
        <w:rPr>
          <w:rFonts w:ascii="Arial" w:eastAsia="Arial" w:hAnsi="Arial" w:cs="Arial"/>
          <w:color w:val="0033CC"/>
        </w:rPr>
        <w:t>2</w:t>
      </w:r>
      <w:r w:rsidRPr="004F10DD">
        <w:rPr>
          <w:rFonts w:ascii="Arial" w:eastAsia="Arial" w:hAnsi="Arial" w:cs="Arial"/>
          <w:color w:val="0033CC"/>
        </w:rPr>
        <w:t>) Substitution</w:t>
      </w:r>
      <w:r w:rsidR="002A40EC">
        <w:rPr>
          <w:rFonts w:ascii="Arial" w:eastAsia="Arial" w:hAnsi="Arial" w:cs="Arial"/>
          <w:color w:val="0033CC"/>
        </w:rPr>
        <w:t xml:space="preserve"> e</w:t>
      </w:r>
      <w:r w:rsidRPr="004F10DD">
        <w:rPr>
          <w:rFonts w:ascii="Arial" w:eastAsia="Arial" w:hAnsi="Arial" w:cs="Arial"/>
          <w:color w:val="0033CC"/>
        </w:rPr>
        <w:t>rror</w:t>
      </w:r>
      <w:r w:rsidR="002A40EC">
        <w:rPr>
          <w:rFonts w:ascii="Arial" w:eastAsia="Arial" w:hAnsi="Arial" w:cs="Arial"/>
          <w:color w:val="0033CC"/>
        </w:rPr>
        <w:t xml:space="preserve"> r</w:t>
      </w:r>
      <w:r w:rsidRPr="004F10DD">
        <w:rPr>
          <w:rFonts w:ascii="Arial" w:eastAsia="Arial" w:hAnsi="Arial" w:cs="Arial"/>
          <w:color w:val="0033CC"/>
        </w:rPr>
        <w:t>ate: Percentage of collapsed bases with SNVs</w:t>
      </w:r>
    </w:p>
    <w:p w14:paraId="0152659D" w14:textId="5964752C"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1</w:t>
      </w:r>
      <w:r w:rsidR="00647F17">
        <w:rPr>
          <w:rFonts w:ascii="Arial" w:eastAsia="Arial" w:hAnsi="Arial" w:cs="Arial"/>
          <w:color w:val="0033CC"/>
        </w:rPr>
        <w:t>3</w:t>
      </w:r>
      <w:r w:rsidRPr="004F10DD">
        <w:rPr>
          <w:rFonts w:ascii="Arial" w:eastAsia="Arial" w:hAnsi="Arial" w:cs="Arial"/>
          <w:color w:val="0033CC"/>
        </w:rPr>
        <w:t>) Assay</w:t>
      </w:r>
      <w:r w:rsidR="002A40EC">
        <w:rPr>
          <w:rFonts w:ascii="Arial" w:eastAsia="Arial" w:hAnsi="Arial" w:cs="Arial"/>
          <w:color w:val="0033CC"/>
        </w:rPr>
        <w:t xml:space="preserve"> v</w:t>
      </w:r>
      <w:r w:rsidRPr="004F10DD">
        <w:rPr>
          <w:rFonts w:ascii="Arial" w:eastAsia="Arial" w:hAnsi="Arial" w:cs="Arial"/>
          <w:color w:val="0033CC"/>
        </w:rPr>
        <w:t>ersion: Version of the assay used i.e. V1 or V2</w:t>
      </w:r>
    </w:p>
    <w:p w14:paraId="45D4DFDF" w14:textId="129D3EDD" w:rsidR="00EE1375" w:rsidRPr="004F10DD" w:rsidRDefault="00EE1375" w:rsidP="00A7225E">
      <w:pPr>
        <w:spacing w:after="0" w:line="240" w:lineRule="auto"/>
        <w:jc w:val="both"/>
        <w:rPr>
          <w:rFonts w:ascii="Arial" w:eastAsia="Arial" w:hAnsi="Arial" w:cs="Arial"/>
          <w:color w:val="0033CC"/>
        </w:rPr>
      </w:pPr>
    </w:p>
    <w:p w14:paraId="358162DA" w14:textId="55B57EB0" w:rsidR="00EE1375" w:rsidRPr="004F10DD" w:rsidRDefault="00EE1375"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In addition, we have </w:t>
      </w:r>
      <w:r w:rsidR="005401F8" w:rsidRPr="004F10DD">
        <w:rPr>
          <w:rFonts w:ascii="Arial" w:eastAsia="Arial" w:hAnsi="Arial" w:cs="Arial"/>
          <w:color w:val="0033CC"/>
        </w:rPr>
        <w:t>also</w:t>
      </w:r>
      <w:r w:rsidRPr="004F10DD">
        <w:rPr>
          <w:rFonts w:ascii="Arial" w:eastAsia="Arial" w:hAnsi="Arial" w:cs="Arial"/>
          <w:color w:val="0033CC"/>
        </w:rPr>
        <w:t xml:space="preserve"> </w:t>
      </w:r>
      <w:r w:rsidR="005401F8" w:rsidRPr="004F10DD">
        <w:rPr>
          <w:rFonts w:ascii="Arial" w:eastAsia="Arial" w:hAnsi="Arial" w:cs="Arial"/>
          <w:color w:val="0033CC"/>
        </w:rPr>
        <w:t>included a data dictionary in</w:t>
      </w:r>
      <w:r w:rsidRPr="004F10DD">
        <w:rPr>
          <w:rFonts w:ascii="Arial" w:eastAsia="Arial" w:hAnsi="Arial" w:cs="Arial"/>
          <w:color w:val="0033CC"/>
        </w:rPr>
        <w:t xml:space="preserve"> </w:t>
      </w:r>
      <w:commentRangeStart w:id="13"/>
      <w:r w:rsidRPr="00315905">
        <w:rPr>
          <w:rFonts w:ascii="Arial" w:eastAsia="Arial" w:hAnsi="Arial" w:cs="Arial"/>
          <w:b/>
          <w:color w:val="0033CC"/>
        </w:rPr>
        <w:t xml:space="preserve">Supplementary </w:t>
      </w:r>
      <w:commentRangeStart w:id="14"/>
      <w:r w:rsidRPr="00315905">
        <w:rPr>
          <w:rFonts w:ascii="Arial" w:eastAsia="Arial" w:hAnsi="Arial" w:cs="Arial"/>
          <w:b/>
          <w:color w:val="0033CC"/>
        </w:rPr>
        <w:t xml:space="preserve">Table </w:t>
      </w:r>
      <w:r w:rsidR="00315905" w:rsidRPr="00315905">
        <w:rPr>
          <w:rFonts w:ascii="Arial" w:eastAsia="Arial" w:hAnsi="Arial" w:cs="Arial"/>
          <w:b/>
          <w:color w:val="0033CC"/>
        </w:rPr>
        <w:t>XX</w:t>
      </w:r>
      <w:commentRangeEnd w:id="13"/>
      <w:r w:rsidR="00027AD5" w:rsidRPr="00315905">
        <w:rPr>
          <w:rStyle w:val="CommentReference"/>
          <w:color w:val="0033CC"/>
        </w:rPr>
        <w:commentReference w:id="13"/>
      </w:r>
      <w:commentRangeEnd w:id="14"/>
      <w:r w:rsidR="004F10DD">
        <w:rPr>
          <w:rStyle w:val="CommentReference"/>
        </w:rPr>
        <w:commentReference w:id="14"/>
      </w:r>
      <w:r w:rsidRPr="004F10DD">
        <w:rPr>
          <w:rFonts w:ascii="Arial" w:eastAsia="Arial" w:hAnsi="Arial" w:cs="Arial"/>
          <w:color w:val="0033CC"/>
        </w:rPr>
        <w:t>, explaining each of the fields included.</w:t>
      </w:r>
    </w:p>
    <w:p w14:paraId="5110E4C4" w14:textId="1714E195" w:rsidR="00413E5F" w:rsidRDefault="00413E5F" w:rsidP="00A7225E">
      <w:pPr>
        <w:spacing w:after="0" w:line="240" w:lineRule="auto"/>
        <w:jc w:val="both"/>
        <w:rPr>
          <w:rFonts w:ascii="Arial" w:eastAsia="Arial" w:hAnsi="Arial" w:cs="Arial"/>
        </w:rPr>
      </w:pPr>
    </w:p>
    <w:p w14:paraId="10251DE8" w14:textId="15491EE0"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10. This reviewer considered the median depth levels across variants found in cases versus controls and between leukocytes and cfDNA as tabulated in Excel Supplemental tables 6-8. Unfortunately, there are major differences in the depth of sequencing of cases and controls when considering cfDNA specimens, and also between cfDNA and leukocytes (again with significant differences between </w:t>
      </w:r>
      <w:proofErr w:type="spellStart"/>
      <w:proofErr w:type="gramStart"/>
      <w:r w:rsidRPr="00A7225E">
        <w:rPr>
          <w:rFonts w:ascii="Arial" w:eastAsia="Arial" w:hAnsi="Arial" w:cs="Arial"/>
        </w:rPr>
        <w:t>cases:controls</w:t>
      </w:r>
      <w:proofErr w:type="spellEnd"/>
      <w:proofErr w:type="gramEnd"/>
      <w:r w:rsidRPr="00A7225E">
        <w:rPr>
          <w:rFonts w:ascii="Arial" w:eastAsia="Arial" w:hAnsi="Arial" w:cs="Arial"/>
        </w:rPr>
        <w:t xml:space="preserve"> for this ratio). It is unclear whether this reflects pre-analytic variation or analytic variation, but this could lead to major technical artifacts that could provide for trivial explanations to some of the other differences between </w:t>
      </w:r>
      <w:proofErr w:type="spellStart"/>
      <w:proofErr w:type="gramStart"/>
      <w:r w:rsidRPr="00A7225E">
        <w:rPr>
          <w:rFonts w:ascii="Arial" w:eastAsia="Arial" w:hAnsi="Arial" w:cs="Arial"/>
        </w:rPr>
        <w:t>cases:controls</w:t>
      </w:r>
      <w:proofErr w:type="spellEnd"/>
      <w:proofErr w:type="gramEnd"/>
      <w:r w:rsidRPr="00A7225E">
        <w:rPr>
          <w:rFonts w:ascii="Arial" w:eastAsia="Arial" w:hAnsi="Arial" w:cs="Arial"/>
        </w:rPr>
        <w:t xml:space="preserve"> (</w:t>
      </w:r>
      <w:proofErr w:type="spellStart"/>
      <w:r w:rsidRPr="00A7225E">
        <w:rPr>
          <w:rFonts w:ascii="Arial" w:eastAsia="Arial" w:hAnsi="Arial" w:cs="Arial"/>
        </w:rPr>
        <w:t>eg</w:t>
      </w:r>
      <w:proofErr w:type="spellEnd"/>
      <w:r w:rsidRPr="00A7225E">
        <w:rPr>
          <w:rFonts w:ascii="Arial" w:eastAsia="Arial" w:hAnsi="Arial" w:cs="Arial"/>
        </w:rPr>
        <w:t>, plasma cfDNA concentration).</w:t>
      </w:r>
    </w:p>
    <w:p w14:paraId="31323D96" w14:textId="77777777" w:rsidR="004D66E1" w:rsidRPr="00A7225E" w:rsidRDefault="004D66E1" w:rsidP="00A7225E">
      <w:pPr>
        <w:spacing w:after="0" w:line="240" w:lineRule="auto"/>
        <w:jc w:val="both"/>
        <w:rPr>
          <w:rFonts w:ascii="Arial" w:eastAsia="Arial" w:hAnsi="Arial" w:cs="Arial"/>
        </w:rPr>
      </w:pPr>
    </w:p>
    <w:p w14:paraId="11845267" w14:textId="52056073" w:rsidR="00383A49"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Authors: Sample level metrics are </w:t>
      </w:r>
      <w:r w:rsidR="00370A3E" w:rsidRPr="004F10DD">
        <w:rPr>
          <w:rFonts w:ascii="Arial" w:eastAsia="Arial" w:hAnsi="Arial" w:cs="Arial"/>
          <w:color w:val="0033CC"/>
        </w:rPr>
        <w:t xml:space="preserve">now </w:t>
      </w:r>
      <w:r w:rsidRPr="004F10DD">
        <w:rPr>
          <w:rFonts w:ascii="Arial" w:eastAsia="Arial" w:hAnsi="Arial" w:cs="Arial"/>
          <w:color w:val="0033CC"/>
        </w:rPr>
        <w:t xml:space="preserve">compiled in </w:t>
      </w:r>
      <w:r w:rsidRPr="00315905">
        <w:rPr>
          <w:rFonts w:ascii="Arial" w:eastAsia="Arial" w:hAnsi="Arial" w:cs="Arial"/>
          <w:b/>
          <w:color w:val="0033CC"/>
          <w:highlight w:val="yellow"/>
        </w:rPr>
        <w:t xml:space="preserve">Supplementary Table </w:t>
      </w:r>
      <w:r w:rsidR="00315905" w:rsidRPr="00315905">
        <w:rPr>
          <w:rFonts w:ascii="Arial" w:eastAsia="Arial" w:hAnsi="Arial" w:cs="Arial"/>
          <w:b/>
          <w:color w:val="0033CC"/>
          <w:highlight w:val="yellow"/>
        </w:rPr>
        <w:t>XX</w:t>
      </w:r>
      <w:r w:rsidRPr="004F10DD">
        <w:rPr>
          <w:rFonts w:ascii="Arial" w:eastAsia="Arial" w:hAnsi="Arial" w:cs="Arial"/>
          <w:color w:val="0033CC"/>
        </w:rPr>
        <w:t xml:space="preserve">. </w:t>
      </w:r>
      <w:r w:rsidR="00816557" w:rsidRPr="004F10DD">
        <w:rPr>
          <w:rFonts w:ascii="Arial" w:eastAsia="Arial" w:hAnsi="Arial" w:cs="Arial"/>
          <w:b/>
          <w:color w:val="0033CC"/>
        </w:rPr>
        <w:t xml:space="preserve">Response to Reviewers </w:t>
      </w:r>
      <w:r w:rsidRPr="004F10DD">
        <w:rPr>
          <w:rFonts w:ascii="Arial" w:eastAsia="Arial" w:hAnsi="Arial" w:cs="Arial"/>
          <w:b/>
          <w:color w:val="0033CC"/>
        </w:rPr>
        <w:t xml:space="preserve">Figure </w:t>
      </w:r>
      <w:r w:rsidR="00333B36" w:rsidRPr="004F10DD">
        <w:rPr>
          <w:rFonts w:ascii="Arial" w:eastAsia="Arial" w:hAnsi="Arial" w:cs="Arial"/>
          <w:b/>
          <w:color w:val="0033CC"/>
        </w:rPr>
        <w:t>7</w:t>
      </w:r>
      <w:r w:rsidR="00FD41C8" w:rsidRPr="004F10DD">
        <w:rPr>
          <w:rFonts w:ascii="Arial" w:eastAsia="Arial" w:hAnsi="Arial" w:cs="Arial"/>
          <w:b/>
          <w:color w:val="0033CC"/>
        </w:rPr>
        <w:t xml:space="preserve"> </w:t>
      </w:r>
      <w:r w:rsidR="00FD41C8" w:rsidRPr="00467956">
        <w:rPr>
          <w:rFonts w:ascii="Arial" w:eastAsia="Arial" w:hAnsi="Arial" w:cs="Arial"/>
          <w:color w:val="0033CC"/>
        </w:rPr>
        <w:t>(</w:t>
      </w:r>
      <w:r w:rsidR="00FD41C8" w:rsidRPr="00315905">
        <w:rPr>
          <w:rFonts w:ascii="Arial" w:eastAsia="Arial" w:hAnsi="Arial" w:cs="Arial"/>
          <w:b/>
          <w:color w:val="0033CC"/>
          <w:highlight w:val="yellow"/>
        </w:rPr>
        <w:t xml:space="preserve">Supplementary Fig. </w:t>
      </w:r>
      <w:r w:rsidR="00707656">
        <w:rPr>
          <w:rFonts w:ascii="Arial" w:eastAsia="Arial" w:hAnsi="Arial" w:cs="Arial"/>
          <w:b/>
          <w:color w:val="0033CC"/>
          <w:highlight w:val="yellow"/>
        </w:rPr>
        <w:t>RR7</w:t>
      </w:r>
      <w:r w:rsidR="004343CE" w:rsidRPr="004F10DD">
        <w:rPr>
          <w:rFonts w:ascii="Arial" w:eastAsia="Arial" w:hAnsi="Arial" w:cs="Arial"/>
          <w:b/>
          <w:color w:val="0033CC"/>
        </w:rPr>
        <w:t xml:space="preserve"> of the revised manuscript</w:t>
      </w:r>
      <w:r w:rsidR="00FD41C8" w:rsidRPr="00467956">
        <w:rPr>
          <w:rFonts w:ascii="Arial" w:eastAsia="Arial" w:hAnsi="Arial" w:cs="Arial"/>
          <w:color w:val="0033CC"/>
        </w:rPr>
        <w:t>)</w:t>
      </w:r>
      <w:r w:rsidR="00F419CA" w:rsidRPr="004F10DD">
        <w:rPr>
          <w:rFonts w:ascii="Arial" w:eastAsia="Arial" w:hAnsi="Arial" w:cs="Arial"/>
          <w:color w:val="0033CC"/>
        </w:rPr>
        <w:t xml:space="preserve"> </w:t>
      </w:r>
      <w:r w:rsidR="00920F01" w:rsidRPr="004F10DD">
        <w:rPr>
          <w:rFonts w:ascii="Arial" w:eastAsia="Arial" w:hAnsi="Arial" w:cs="Arial"/>
          <w:color w:val="0033CC"/>
        </w:rPr>
        <w:t xml:space="preserve">demonstrates </w:t>
      </w:r>
      <w:r w:rsidRPr="004F10DD">
        <w:rPr>
          <w:rFonts w:ascii="Arial" w:eastAsia="Arial" w:hAnsi="Arial" w:cs="Arial"/>
          <w:color w:val="0033CC"/>
        </w:rPr>
        <w:t xml:space="preserve">that the distribution of mean target coverage of uncollapsed reads </w:t>
      </w:r>
      <w:r w:rsidR="009E3EAC" w:rsidRPr="004F10DD">
        <w:rPr>
          <w:rFonts w:ascii="Arial" w:eastAsia="Arial" w:hAnsi="Arial" w:cs="Arial"/>
          <w:color w:val="0033CC"/>
        </w:rPr>
        <w:t>of</w:t>
      </w:r>
      <w:r w:rsidRPr="004F10DD">
        <w:rPr>
          <w:rFonts w:ascii="Arial" w:eastAsia="Arial" w:hAnsi="Arial" w:cs="Arial"/>
          <w:color w:val="0033CC"/>
        </w:rPr>
        <w:t xml:space="preserve"> the cfDNA assay </w:t>
      </w:r>
      <w:r w:rsidR="00B35663" w:rsidRPr="004F10DD">
        <w:rPr>
          <w:rFonts w:ascii="Arial" w:eastAsia="Arial" w:hAnsi="Arial" w:cs="Arial"/>
          <w:color w:val="0033CC"/>
        </w:rPr>
        <w:t>were</w:t>
      </w:r>
      <w:r w:rsidRPr="004F10DD">
        <w:rPr>
          <w:rFonts w:ascii="Arial" w:eastAsia="Arial" w:hAnsi="Arial" w:cs="Arial"/>
          <w:color w:val="0033CC"/>
        </w:rPr>
        <w:t xml:space="preserve"> largely overlapping comparing the three cancer cohorts (two-sided Mann-Whitney </w:t>
      </w:r>
      <w:r w:rsidRPr="004F10DD">
        <w:rPr>
          <w:rFonts w:ascii="Arial" w:eastAsia="Arial" w:hAnsi="Arial" w:cs="Arial"/>
          <w:i/>
          <w:color w:val="0033CC"/>
        </w:rPr>
        <w:t>U-</w:t>
      </w:r>
      <w:r w:rsidRPr="004F10DD">
        <w:rPr>
          <w:rFonts w:ascii="Arial" w:eastAsia="Arial" w:hAnsi="Arial" w:cs="Arial"/>
          <w:color w:val="0033CC"/>
        </w:rPr>
        <w:t>test, all p&gt;0.0</w:t>
      </w:r>
      <w:r w:rsidR="00383A49" w:rsidRPr="004F10DD">
        <w:rPr>
          <w:rFonts w:ascii="Arial" w:eastAsia="Arial" w:hAnsi="Arial" w:cs="Arial"/>
          <w:color w:val="0033CC"/>
        </w:rPr>
        <w:t>5</w:t>
      </w:r>
      <w:r w:rsidRPr="004F10DD">
        <w:rPr>
          <w:rFonts w:ascii="Arial" w:eastAsia="Arial" w:hAnsi="Arial" w:cs="Arial"/>
          <w:color w:val="0033CC"/>
        </w:rPr>
        <w:t xml:space="preserve">). The healthy control individuals </w:t>
      </w:r>
      <w:r w:rsidR="00B35663" w:rsidRPr="004F10DD">
        <w:rPr>
          <w:rFonts w:ascii="Arial" w:eastAsia="Arial" w:hAnsi="Arial" w:cs="Arial"/>
          <w:color w:val="0033CC"/>
        </w:rPr>
        <w:t xml:space="preserve">had a </w:t>
      </w:r>
      <w:r w:rsidRPr="004F10DD">
        <w:rPr>
          <w:rFonts w:ascii="Arial" w:eastAsia="Arial" w:hAnsi="Arial" w:cs="Arial"/>
          <w:color w:val="0033CC"/>
        </w:rPr>
        <w:t xml:space="preserve">higher cfDNA mean target </w:t>
      </w:r>
      <w:r w:rsidRPr="004F10DD">
        <w:rPr>
          <w:rFonts w:ascii="Arial" w:eastAsia="Arial" w:hAnsi="Arial" w:cs="Arial"/>
          <w:color w:val="0033CC"/>
        </w:rPr>
        <w:lastRenderedPageBreak/>
        <w:t xml:space="preserve">uncollapsed sequencing depth. This was </w:t>
      </w:r>
      <w:r w:rsidR="00370A3E" w:rsidRPr="004F10DD">
        <w:rPr>
          <w:rFonts w:ascii="Arial" w:eastAsia="Arial" w:hAnsi="Arial" w:cs="Arial"/>
          <w:color w:val="0033CC"/>
        </w:rPr>
        <w:t>intended</w:t>
      </w:r>
      <w:r w:rsidRPr="004F10DD">
        <w:rPr>
          <w:rFonts w:ascii="Arial" w:eastAsia="Arial" w:hAnsi="Arial" w:cs="Arial"/>
          <w:color w:val="0033CC"/>
        </w:rPr>
        <w:t xml:space="preserve"> to accommodate</w:t>
      </w:r>
      <w:r w:rsidR="009E3EAC" w:rsidRPr="004F10DD">
        <w:rPr>
          <w:rFonts w:ascii="Arial" w:eastAsia="Arial" w:hAnsi="Arial" w:cs="Arial"/>
          <w:color w:val="0033CC"/>
        </w:rPr>
        <w:t xml:space="preserve"> the</w:t>
      </w:r>
      <w:r w:rsidRPr="004F10DD">
        <w:rPr>
          <w:rFonts w:ascii="Arial" w:eastAsia="Arial" w:hAnsi="Arial" w:cs="Arial"/>
          <w:color w:val="0033CC"/>
        </w:rPr>
        <w:t xml:space="preserve"> lower sequencing depth after collapsing due to lower input DNA for library preparation and reduced library complexity. The distribution of mean target uncollapsed depth of the WBC assay show</w:t>
      </w:r>
      <w:r w:rsidR="003A08F4" w:rsidRPr="004F10DD">
        <w:rPr>
          <w:rFonts w:ascii="Arial" w:eastAsia="Arial" w:hAnsi="Arial" w:cs="Arial"/>
          <w:color w:val="0033CC"/>
        </w:rPr>
        <w:t>ed</w:t>
      </w:r>
      <w:r w:rsidRPr="004F10DD">
        <w:rPr>
          <w:rFonts w:ascii="Arial" w:eastAsia="Arial" w:hAnsi="Arial" w:cs="Arial"/>
          <w:color w:val="0033CC"/>
        </w:rPr>
        <w:t xml:space="preserve"> no statistically significant differences between cancer and control or between the three cancer cohorts (two-sided Mann-Whitney </w:t>
      </w:r>
      <w:r w:rsidRPr="004F10DD">
        <w:rPr>
          <w:rFonts w:ascii="Arial" w:eastAsia="Arial" w:hAnsi="Arial" w:cs="Arial"/>
          <w:i/>
          <w:color w:val="0033CC"/>
        </w:rPr>
        <w:t>U-</w:t>
      </w:r>
      <w:r w:rsidRPr="004F10DD">
        <w:rPr>
          <w:rFonts w:ascii="Arial" w:eastAsia="Arial" w:hAnsi="Arial" w:cs="Arial"/>
          <w:color w:val="0033CC"/>
        </w:rPr>
        <w:t>test, all p&gt;0.</w:t>
      </w:r>
      <w:r w:rsidR="00C80ED4" w:rsidRPr="004F10DD">
        <w:rPr>
          <w:rFonts w:ascii="Arial" w:eastAsia="Arial" w:hAnsi="Arial" w:cs="Arial"/>
          <w:color w:val="0033CC"/>
        </w:rPr>
        <w:t>0</w:t>
      </w:r>
      <w:r w:rsidR="00DF2422" w:rsidRPr="004F10DD">
        <w:rPr>
          <w:rFonts w:ascii="Arial" w:eastAsia="Arial" w:hAnsi="Arial" w:cs="Arial"/>
          <w:color w:val="0033CC"/>
        </w:rPr>
        <w:t>5</w:t>
      </w:r>
      <w:r w:rsidRPr="004F10DD">
        <w:rPr>
          <w:rFonts w:ascii="Arial" w:eastAsia="Arial" w:hAnsi="Arial" w:cs="Arial"/>
          <w:color w:val="0033CC"/>
        </w:rPr>
        <w:t xml:space="preserve">). Similarly, except for </w:t>
      </w:r>
      <w:r w:rsidR="00383A49" w:rsidRPr="004F10DD">
        <w:rPr>
          <w:rFonts w:ascii="Arial" w:eastAsia="Arial" w:hAnsi="Arial" w:cs="Arial"/>
          <w:color w:val="0033CC"/>
        </w:rPr>
        <w:t xml:space="preserve">healthy controls </w:t>
      </w:r>
      <w:r w:rsidR="009E3EAC" w:rsidRPr="004F10DD">
        <w:rPr>
          <w:rFonts w:ascii="Arial" w:eastAsia="Arial" w:hAnsi="Arial" w:cs="Arial"/>
          <w:color w:val="0033CC"/>
        </w:rPr>
        <w:t>who</w:t>
      </w:r>
      <w:r w:rsidR="00383A49" w:rsidRPr="004F10DD">
        <w:rPr>
          <w:rFonts w:ascii="Arial" w:eastAsia="Arial" w:hAnsi="Arial" w:cs="Arial"/>
          <w:color w:val="0033CC"/>
        </w:rPr>
        <w:t xml:space="preserve"> had a higher target cfDNA mean depth for reasons described above, the </w:t>
      </w:r>
      <w:r w:rsidRPr="004F10DD">
        <w:rPr>
          <w:rFonts w:ascii="Arial" w:eastAsia="Arial" w:hAnsi="Arial" w:cs="Arial"/>
          <w:color w:val="0033CC"/>
        </w:rPr>
        <w:t>comparisons involving the mean target uncollapsed depth of cfDNA</w:t>
      </w:r>
      <w:r w:rsidR="00383A49" w:rsidRPr="004F10DD">
        <w:rPr>
          <w:rFonts w:ascii="Arial" w:eastAsia="Arial" w:hAnsi="Arial" w:cs="Arial"/>
          <w:color w:val="0033CC"/>
        </w:rPr>
        <w:t xml:space="preserve"> and WBC showed </w:t>
      </w:r>
      <w:r w:rsidRPr="004F10DD">
        <w:rPr>
          <w:rFonts w:ascii="Arial" w:eastAsia="Arial" w:hAnsi="Arial" w:cs="Arial"/>
          <w:color w:val="0033CC"/>
        </w:rPr>
        <w:t xml:space="preserve">no statistically significant differences (two-sided Mann-Whitney </w:t>
      </w:r>
      <w:r w:rsidRPr="004F10DD">
        <w:rPr>
          <w:rFonts w:ascii="Arial" w:eastAsia="Arial" w:hAnsi="Arial" w:cs="Arial"/>
          <w:i/>
          <w:color w:val="0033CC"/>
        </w:rPr>
        <w:t>U-</w:t>
      </w:r>
      <w:r w:rsidRPr="004F10DD">
        <w:rPr>
          <w:rFonts w:ascii="Arial" w:eastAsia="Arial" w:hAnsi="Arial" w:cs="Arial"/>
          <w:color w:val="0033CC"/>
        </w:rPr>
        <w:t>test, all p&gt;0.</w:t>
      </w:r>
      <w:r w:rsidR="00C80ED4" w:rsidRPr="004F10DD">
        <w:rPr>
          <w:rFonts w:ascii="Arial" w:eastAsia="Arial" w:hAnsi="Arial" w:cs="Arial"/>
          <w:color w:val="0033CC"/>
        </w:rPr>
        <w:t>0</w:t>
      </w:r>
      <w:r w:rsidR="00DF2422" w:rsidRPr="004F10DD">
        <w:rPr>
          <w:rFonts w:ascii="Arial" w:eastAsia="Arial" w:hAnsi="Arial" w:cs="Arial"/>
          <w:color w:val="0033CC"/>
        </w:rPr>
        <w:t>5</w:t>
      </w:r>
      <w:r w:rsidRPr="004F10DD">
        <w:rPr>
          <w:rFonts w:ascii="Arial" w:eastAsia="Arial" w:hAnsi="Arial" w:cs="Arial"/>
          <w:color w:val="0033CC"/>
        </w:rPr>
        <w:t>).</w:t>
      </w:r>
    </w:p>
    <w:p w14:paraId="42F8B020" w14:textId="77777777" w:rsidR="00383A49" w:rsidRPr="004F10DD" w:rsidRDefault="00383A49" w:rsidP="00A7225E">
      <w:pPr>
        <w:spacing w:after="0" w:line="240" w:lineRule="auto"/>
        <w:jc w:val="both"/>
        <w:rPr>
          <w:rFonts w:ascii="Arial" w:eastAsia="Arial" w:hAnsi="Arial" w:cs="Arial"/>
          <w:color w:val="0033CC"/>
        </w:rPr>
      </w:pPr>
    </w:p>
    <w:p w14:paraId="31AF7A99" w14:textId="3DE8CEE0"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The distribution of cfDNA mean target coverage from collapsed reads</w:t>
      </w:r>
      <w:r w:rsidR="00383A49" w:rsidRPr="004F10DD">
        <w:rPr>
          <w:rFonts w:ascii="Arial" w:eastAsia="Arial" w:hAnsi="Arial" w:cs="Arial"/>
          <w:color w:val="0033CC"/>
        </w:rPr>
        <w:t xml:space="preserve"> (</w:t>
      </w:r>
      <w:r w:rsidR="00816557" w:rsidRPr="004F10DD">
        <w:rPr>
          <w:rFonts w:ascii="Arial" w:eastAsia="Arial" w:hAnsi="Arial" w:cs="Arial"/>
          <w:b/>
          <w:color w:val="0033CC"/>
        </w:rPr>
        <w:t>Response to Reviewers Figure 7b</w:t>
      </w:r>
      <w:r w:rsidR="00816557" w:rsidRPr="004F10DD">
        <w:rPr>
          <w:rFonts w:ascii="Arial" w:eastAsia="Arial" w:hAnsi="Arial" w:cs="Arial"/>
          <w:color w:val="0033CC"/>
        </w:rPr>
        <w:t xml:space="preserve"> </w:t>
      </w:r>
      <w:r w:rsidR="009E3EAC" w:rsidRPr="004F10DD">
        <w:rPr>
          <w:rFonts w:ascii="Arial" w:eastAsia="Arial" w:hAnsi="Arial" w:cs="Arial"/>
          <w:color w:val="0033CC"/>
        </w:rPr>
        <w:t>below</w:t>
      </w:r>
      <w:r w:rsidR="004343CE" w:rsidRPr="004F10DD">
        <w:rPr>
          <w:rFonts w:ascii="Arial" w:eastAsia="Arial" w:hAnsi="Arial" w:cs="Arial"/>
          <w:color w:val="0033CC"/>
        </w:rPr>
        <w:t xml:space="preserve">; </w:t>
      </w:r>
      <w:r w:rsidR="004343CE" w:rsidRPr="00315905">
        <w:rPr>
          <w:rFonts w:ascii="Arial" w:eastAsia="Arial" w:hAnsi="Arial" w:cs="Arial"/>
          <w:b/>
          <w:color w:val="0033CC"/>
          <w:highlight w:val="yellow"/>
        </w:rPr>
        <w:t xml:space="preserve">Supplementary Fig. </w:t>
      </w:r>
      <w:r w:rsidR="00707656">
        <w:rPr>
          <w:rFonts w:ascii="Arial" w:eastAsia="Arial" w:hAnsi="Arial" w:cs="Arial"/>
          <w:b/>
          <w:color w:val="0033CC"/>
          <w:highlight w:val="yellow"/>
        </w:rPr>
        <w:t>RR7</w:t>
      </w:r>
      <w:r w:rsidR="004343CE" w:rsidRPr="004F10DD">
        <w:rPr>
          <w:rFonts w:ascii="Arial" w:eastAsia="Arial" w:hAnsi="Arial" w:cs="Arial"/>
          <w:b/>
          <w:color w:val="0033CC"/>
        </w:rPr>
        <w:t xml:space="preserve"> of the revised manuscript</w:t>
      </w:r>
      <w:r w:rsidR="00F67B34" w:rsidRPr="00467956">
        <w:rPr>
          <w:rFonts w:ascii="Arial" w:eastAsia="Arial" w:hAnsi="Arial" w:cs="Arial"/>
          <w:color w:val="0033CC"/>
        </w:rPr>
        <w:t>)</w:t>
      </w:r>
      <w:r w:rsidRPr="004F10DD">
        <w:rPr>
          <w:rFonts w:ascii="Arial" w:eastAsia="Arial" w:hAnsi="Arial" w:cs="Arial"/>
          <w:color w:val="0033CC"/>
        </w:rPr>
        <w:t xml:space="preserve"> </w:t>
      </w:r>
      <w:r w:rsidR="00B35663" w:rsidRPr="004F10DD">
        <w:rPr>
          <w:rFonts w:ascii="Arial" w:eastAsia="Arial" w:hAnsi="Arial" w:cs="Arial"/>
          <w:color w:val="0033CC"/>
        </w:rPr>
        <w:t>wa</w:t>
      </w:r>
      <w:r w:rsidRPr="004F10DD">
        <w:rPr>
          <w:rFonts w:ascii="Arial" w:eastAsia="Arial" w:hAnsi="Arial" w:cs="Arial"/>
          <w:color w:val="0033CC"/>
        </w:rPr>
        <w:t xml:space="preserve">s </w:t>
      </w:r>
      <w:r w:rsidR="003A08F4" w:rsidRPr="004F10DD">
        <w:rPr>
          <w:rFonts w:ascii="Arial" w:eastAsia="Arial" w:hAnsi="Arial" w:cs="Arial"/>
          <w:color w:val="0033CC"/>
        </w:rPr>
        <w:t xml:space="preserve">also </w:t>
      </w:r>
      <w:r w:rsidRPr="004F10DD">
        <w:rPr>
          <w:rFonts w:ascii="Arial" w:eastAsia="Arial" w:hAnsi="Arial" w:cs="Arial"/>
          <w:color w:val="0033CC"/>
        </w:rPr>
        <w:t xml:space="preserve">comparable within the different cohorts (two-sided Mann-Whitney </w:t>
      </w:r>
      <w:r w:rsidRPr="004F10DD">
        <w:rPr>
          <w:rFonts w:ascii="Arial" w:eastAsia="Arial" w:hAnsi="Arial" w:cs="Arial"/>
          <w:i/>
          <w:color w:val="0033CC"/>
        </w:rPr>
        <w:t>U-</w:t>
      </w:r>
      <w:r w:rsidRPr="004F10DD">
        <w:rPr>
          <w:rFonts w:ascii="Arial" w:eastAsia="Arial" w:hAnsi="Arial" w:cs="Arial"/>
          <w:color w:val="0033CC"/>
        </w:rPr>
        <w:t>test, all p&gt;0.0</w:t>
      </w:r>
      <w:r w:rsidR="00B35663" w:rsidRPr="004F10DD">
        <w:rPr>
          <w:rFonts w:ascii="Arial" w:eastAsia="Arial" w:hAnsi="Arial" w:cs="Arial"/>
          <w:color w:val="0033CC"/>
        </w:rPr>
        <w:t>5</w:t>
      </w:r>
      <w:r w:rsidRPr="004F10DD">
        <w:rPr>
          <w:rFonts w:ascii="Arial" w:eastAsia="Arial" w:hAnsi="Arial" w:cs="Arial"/>
          <w:color w:val="0033CC"/>
        </w:rPr>
        <w:t>).</w:t>
      </w:r>
      <w:r w:rsidR="00B35663" w:rsidRPr="004F10DD">
        <w:rPr>
          <w:rFonts w:ascii="Arial" w:eastAsia="Arial" w:hAnsi="Arial" w:cs="Arial"/>
          <w:color w:val="0033CC"/>
        </w:rPr>
        <w:t xml:space="preserve"> However, t</w:t>
      </w:r>
      <w:r w:rsidRPr="004F10DD">
        <w:rPr>
          <w:rFonts w:ascii="Arial" w:eastAsia="Arial" w:hAnsi="Arial" w:cs="Arial"/>
          <w:color w:val="0033CC"/>
        </w:rPr>
        <w:t xml:space="preserve">here </w:t>
      </w:r>
      <w:r w:rsidR="00B35663" w:rsidRPr="004F10DD">
        <w:rPr>
          <w:rFonts w:ascii="Arial" w:eastAsia="Arial" w:hAnsi="Arial" w:cs="Arial"/>
          <w:color w:val="0033CC"/>
        </w:rPr>
        <w:t>wa</w:t>
      </w:r>
      <w:r w:rsidRPr="004F10DD">
        <w:rPr>
          <w:rFonts w:ascii="Arial" w:eastAsia="Arial" w:hAnsi="Arial" w:cs="Arial"/>
          <w:color w:val="0033CC"/>
        </w:rPr>
        <w:t xml:space="preserve">s a statistically significant difference of mean target collapsed sequencing depth between cfDNA and </w:t>
      </w:r>
      <w:r w:rsidR="00383A49" w:rsidRPr="004F10DD">
        <w:rPr>
          <w:rFonts w:ascii="Arial" w:eastAsia="Arial" w:hAnsi="Arial" w:cs="Arial"/>
          <w:color w:val="0033CC"/>
        </w:rPr>
        <w:t xml:space="preserve">WBC DNA </w:t>
      </w:r>
      <w:r w:rsidR="00B35663" w:rsidRPr="004F10DD">
        <w:rPr>
          <w:rFonts w:ascii="Arial" w:eastAsia="Arial" w:hAnsi="Arial" w:cs="Arial"/>
          <w:color w:val="0033CC"/>
        </w:rPr>
        <w:t>for each cohort</w:t>
      </w:r>
      <w:r w:rsidR="003A08F4" w:rsidRPr="004F10DD">
        <w:rPr>
          <w:rFonts w:ascii="Arial" w:eastAsia="Arial" w:hAnsi="Arial" w:cs="Arial"/>
          <w:color w:val="0033CC"/>
        </w:rPr>
        <w:t xml:space="preserve"> with</w:t>
      </w:r>
      <w:r w:rsidRPr="004F10DD">
        <w:rPr>
          <w:rFonts w:ascii="Arial" w:eastAsia="Arial" w:hAnsi="Arial" w:cs="Arial"/>
          <w:color w:val="0033CC"/>
        </w:rPr>
        <w:t xml:space="preserve"> cfDNA samples </w:t>
      </w:r>
      <w:r w:rsidR="003A08F4" w:rsidRPr="004F10DD">
        <w:rPr>
          <w:rFonts w:ascii="Arial" w:eastAsia="Arial" w:hAnsi="Arial" w:cs="Arial"/>
          <w:color w:val="0033CC"/>
        </w:rPr>
        <w:t xml:space="preserve">having </w:t>
      </w:r>
      <w:r w:rsidRPr="004F10DD">
        <w:rPr>
          <w:rFonts w:ascii="Arial" w:eastAsia="Arial" w:hAnsi="Arial" w:cs="Arial"/>
          <w:color w:val="0033CC"/>
        </w:rPr>
        <w:t xml:space="preserve">on average higher collapsed mean target coverage than </w:t>
      </w:r>
      <w:r w:rsidR="00DF2422" w:rsidRPr="004F10DD">
        <w:rPr>
          <w:rFonts w:ascii="Arial" w:eastAsia="Arial" w:hAnsi="Arial" w:cs="Arial"/>
          <w:color w:val="0033CC"/>
        </w:rPr>
        <w:t>WBC</w:t>
      </w:r>
      <w:r w:rsidRPr="004F10DD">
        <w:rPr>
          <w:rFonts w:ascii="Arial" w:eastAsia="Arial" w:hAnsi="Arial" w:cs="Arial"/>
          <w:color w:val="0033CC"/>
        </w:rPr>
        <w:t xml:space="preserve"> (two-sided paired Mann-Whitney </w:t>
      </w:r>
      <w:r w:rsidRPr="004F10DD">
        <w:rPr>
          <w:rFonts w:ascii="Arial" w:eastAsia="Arial" w:hAnsi="Arial" w:cs="Arial"/>
          <w:i/>
          <w:color w:val="0033CC"/>
        </w:rPr>
        <w:t>U</w:t>
      </w:r>
      <w:r w:rsidRPr="004F10DD">
        <w:rPr>
          <w:rFonts w:ascii="Arial" w:eastAsia="Arial" w:hAnsi="Arial" w:cs="Arial"/>
          <w:color w:val="0033CC"/>
        </w:rPr>
        <w:t xml:space="preserve">-test, p=1.03e-13). This is expected given that a maximum input of 75 ng cfDNA with no lower limit was deemed acceptable for library preparation. On the other hand, a fixed 50 ng of sheared size selected </w:t>
      </w:r>
      <w:r w:rsidR="00DF2422" w:rsidRPr="004F10DD">
        <w:rPr>
          <w:rFonts w:ascii="Arial" w:eastAsia="Arial" w:hAnsi="Arial" w:cs="Arial"/>
          <w:color w:val="0033CC"/>
        </w:rPr>
        <w:t>g</w:t>
      </w:r>
      <w:r w:rsidR="009E3EAC" w:rsidRPr="004F10DD">
        <w:rPr>
          <w:rFonts w:ascii="Arial" w:eastAsia="Arial" w:hAnsi="Arial" w:cs="Arial"/>
          <w:color w:val="0033CC"/>
        </w:rPr>
        <w:t xml:space="preserve">enomic </w:t>
      </w:r>
      <w:r w:rsidRPr="004F10DD">
        <w:rPr>
          <w:rFonts w:ascii="Arial" w:eastAsia="Arial" w:hAnsi="Arial" w:cs="Arial"/>
          <w:color w:val="0033CC"/>
        </w:rPr>
        <w:t xml:space="preserve">DNA </w:t>
      </w:r>
      <w:r w:rsidR="009E3EAC" w:rsidRPr="004F10DD">
        <w:rPr>
          <w:rFonts w:ascii="Arial" w:eastAsia="Arial" w:hAnsi="Arial" w:cs="Arial"/>
          <w:color w:val="0033CC"/>
        </w:rPr>
        <w:t xml:space="preserve">(gDNA) </w:t>
      </w:r>
      <w:r w:rsidRPr="004F10DD">
        <w:rPr>
          <w:rFonts w:ascii="Arial" w:eastAsia="Arial" w:hAnsi="Arial" w:cs="Arial"/>
          <w:color w:val="0033CC"/>
        </w:rPr>
        <w:t xml:space="preserve">extracted from buffy coat was used for the </w:t>
      </w:r>
      <w:r w:rsidR="003A08F4" w:rsidRPr="004F10DD">
        <w:rPr>
          <w:rFonts w:ascii="Arial" w:eastAsia="Arial" w:hAnsi="Arial" w:cs="Arial"/>
          <w:color w:val="0033CC"/>
        </w:rPr>
        <w:t>WBC</w:t>
      </w:r>
      <w:r w:rsidRPr="004F10DD">
        <w:rPr>
          <w:rFonts w:ascii="Arial" w:eastAsia="Arial" w:hAnsi="Arial" w:cs="Arial"/>
          <w:color w:val="0033CC"/>
        </w:rPr>
        <w:t xml:space="preserve"> assay. </w:t>
      </w:r>
      <w:r w:rsidR="00816557" w:rsidRPr="004F10DD">
        <w:rPr>
          <w:rFonts w:ascii="Arial" w:eastAsia="Arial" w:hAnsi="Arial" w:cs="Arial"/>
          <w:b/>
          <w:color w:val="0033CC"/>
        </w:rPr>
        <w:t>Response to Reviewers Figure 7b</w:t>
      </w:r>
      <w:r w:rsidR="00816557" w:rsidRPr="004F10DD">
        <w:rPr>
          <w:rFonts w:ascii="Arial" w:eastAsia="Arial" w:hAnsi="Arial" w:cs="Arial"/>
          <w:color w:val="0033CC"/>
        </w:rPr>
        <w:t xml:space="preserve"> </w:t>
      </w:r>
      <w:r w:rsidR="00F67B34">
        <w:rPr>
          <w:rFonts w:ascii="Arial" w:eastAsia="Arial" w:hAnsi="Arial" w:cs="Arial"/>
          <w:b/>
          <w:color w:val="0033CC"/>
        </w:rPr>
        <w:t>(</w:t>
      </w:r>
      <w:r w:rsidR="00F67B34" w:rsidRPr="00315905">
        <w:rPr>
          <w:rFonts w:ascii="Arial" w:eastAsia="Arial" w:hAnsi="Arial" w:cs="Arial"/>
          <w:b/>
          <w:color w:val="0033CC"/>
          <w:highlight w:val="yellow"/>
        </w:rPr>
        <w:t>S</w:t>
      </w:r>
      <w:r w:rsidR="004343CE" w:rsidRPr="00315905">
        <w:rPr>
          <w:rFonts w:ascii="Arial" w:eastAsia="Arial" w:hAnsi="Arial" w:cs="Arial"/>
          <w:b/>
          <w:color w:val="0033CC"/>
          <w:highlight w:val="yellow"/>
        </w:rPr>
        <w:t xml:space="preserve">upplementary Fig. </w:t>
      </w:r>
      <w:r w:rsidR="00707656">
        <w:rPr>
          <w:rFonts w:ascii="Arial" w:eastAsia="Arial" w:hAnsi="Arial" w:cs="Arial"/>
          <w:b/>
          <w:color w:val="0033CC"/>
          <w:highlight w:val="yellow"/>
        </w:rPr>
        <w:t>RR7</w:t>
      </w:r>
      <w:r w:rsidR="004343CE" w:rsidRPr="004F10DD">
        <w:rPr>
          <w:rFonts w:ascii="Arial" w:eastAsia="Arial" w:hAnsi="Arial" w:cs="Arial"/>
          <w:b/>
          <w:color w:val="0033CC"/>
        </w:rPr>
        <w:t xml:space="preserve"> of the revised manuscript</w:t>
      </w:r>
      <w:r w:rsidR="004343CE" w:rsidRPr="004F10DD">
        <w:rPr>
          <w:rFonts w:ascii="Arial" w:eastAsia="Arial" w:hAnsi="Arial" w:cs="Arial"/>
          <w:color w:val="0033CC"/>
        </w:rPr>
        <w:t xml:space="preserve">) </w:t>
      </w:r>
      <w:r w:rsidR="00816557" w:rsidRPr="004F10DD">
        <w:rPr>
          <w:rFonts w:ascii="Arial" w:eastAsia="Arial" w:hAnsi="Arial" w:cs="Arial"/>
          <w:color w:val="0033CC"/>
        </w:rPr>
        <w:t>illustrates</w:t>
      </w:r>
      <w:r w:rsidRPr="004F10DD">
        <w:rPr>
          <w:rFonts w:ascii="Arial" w:eastAsia="Arial" w:hAnsi="Arial" w:cs="Arial"/>
          <w:color w:val="0033CC"/>
        </w:rPr>
        <w:t xml:space="preserve"> that this effect is present across all cancer types and healthy control individuals. As shown in </w:t>
      </w:r>
      <w:r w:rsidR="00816557" w:rsidRPr="004F10DD">
        <w:rPr>
          <w:rFonts w:ascii="Arial" w:eastAsia="Arial" w:hAnsi="Arial" w:cs="Arial"/>
          <w:b/>
          <w:color w:val="0033CC"/>
        </w:rPr>
        <w:t xml:space="preserve">Response to Reviewers Figure </w:t>
      </w:r>
      <w:r w:rsidR="00C80ED4" w:rsidRPr="004F10DD">
        <w:rPr>
          <w:rFonts w:ascii="Arial" w:eastAsia="Arial" w:hAnsi="Arial" w:cs="Arial"/>
          <w:b/>
          <w:color w:val="0033CC"/>
        </w:rPr>
        <w:t>7</w:t>
      </w:r>
      <w:r w:rsidR="00042C01" w:rsidRPr="004F10DD">
        <w:rPr>
          <w:rFonts w:ascii="Arial" w:eastAsia="Arial" w:hAnsi="Arial" w:cs="Arial"/>
          <w:b/>
          <w:color w:val="0033CC"/>
        </w:rPr>
        <w:t>c</w:t>
      </w:r>
      <w:r w:rsidR="00DF2422" w:rsidRPr="004F10DD">
        <w:rPr>
          <w:rFonts w:ascii="Arial" w:eastAsia="Arial" w:hAnsi="Arial" w:cs="Arial"/>
          <w:b/>
          <w:color w:val="0033CC"/>
        </w:rPr>
        <w:t xml:space="preserve"> </w:t>
      </w:r>
      <w:r w:rsidR="00DF2422" w:rsidRPr="004F10DD">
        <w:rPr>
          <w:rFonts w:ascii="Arial" w:eastAsia="Arial" w:hAnsi="Arial" w:cs="Arial"/>
          <w:color w:val="0033CC"/>
        </w:rPr>
        <w:t xml:space="preserve">and </w:t>
      </w:r>
      <w:r w:rsidR="00DF2422" w:rsidRPr="004F10DD">
        <w:rPr>
          <w:rFonts w:ascii="Arial" w:eastAsia="Arial" w:hAnsi="Arial" w:cs="Arial"/>
          <w:b/>
          <w:color w:val="0033CC"/>
        </w:rPr>
        <w:t>7</w:t>
      </w:r>
      <w:r w:rsidR="00042C01" w:rsidRPr="004F10DD">
        <w:rPr>
          <w:rFonts w:ascii="Arial" w:eastAsia="Arial" w:hAnsi="Arial" w:cs="Arial"/>
          <w:b/>
          <w:color w:val="0033CC"/>
        </w:rPr>
        <w:t>d</w:t>
      </w:r>
      <w:r w:rsidR="00315905">
        <w:rPr>
          <w:rFonts w:ascii="Arial" w:eastAsia="Arial" w:hAnsi="Arial" w:cs="Arial"/>
          <w:b/>
          <w:color w:val="0033CC"/>
        </w:rPr>
        <w:t xml:space="preserve"> </w:t>
      </w:r>
      <w:r w:rsidR="00315905">
        <w:rPr>
          <w:rFonts w:ascii="Arial" w:eastAsia="Arial" w:hAnsi="Arial" w:cs="Arial"/>
          <w:color w:val="0033CC"/>
        </w:rPr>
        <w:t>(</w:t>
      </w:r>
      <w:r w:rsidR="004343CE" w:rsidRPr="00315905">
        <w:rPr>
          <w:rFonts w:ascii="Arial" w:eastAsia="Arial" w:hAnsi="Arial" w:cs="Arial"/>
          <w:b/>
          <w:color w:val="0033CC"/>
          <w:highlight w:val="yellow"/>
        </w:rPr>
        <w:t>Supplementary</w:t>
      </w:r>
      <w:r w:rsidR="00F608E6">
        <w:rPr>
          <w:rFonts w:ascii="Arial" w:eastAsia="Arial" w:hAnsi="Arial" w:cs="Arial"/>
          <w:b/>
          <w:color w:val="0033CC"/>
          <w:highlight w:val="yellow"/>
        </w:rPr>
        <w:t xml:space="preserve"> </w:t>
      </w:r>
      <w:r w:rsidR="004343CE" w:rsidRPr="00315905">
        <w:rPr>
          <w:rFonts w:ascii="Arial" w:eastAsia="Arial" w:hAnsi="Arial" w:cs="Arial"/>
          <w:b/>
          <w:color w:val="0033CC"/>
          <w:highlight w:val="yellow"/>
        </w:rPr>
        <w:t xml:space="preserve">Fig. </w:t>
      </w:r>
      <w:r w:rsidR="00707656">
        <w:rPr>
          <w:rFonts w:ascii="Arial" w:eastAsia="Arial" w:hAnsi="Arial" w:cs="Arial"/>
          <w:b/>
          <w:color w:val="0033CC"/>
          <w:highlight w:val="yellow"/>
        </w:rPr>
        <w:t>RR7</w:t>
      </w:r>
      <w:r w:rsidR="004343CE" w:rsidRPr="004F10DD">
        <w:rPr>
          <w:rFonts w:ascii="Arial" w:eastAsia="Arial" w:hAnsi="Arial" w:cs="Arial"/>
          <w:b/>
          <w:color w:val="0033CC"/>
        </w:rPr>
        <w:t xml:space="preserve"> of the revised manuscript</w:t>
      </w:r>
      <w:r w:rsidR="00315905" w:rsidRPr="00315905">
        <w:rPr>
          <w:rFonts w:ascii="Arial" w:eastAsia="Arial" w:hAnsi="Arial" w:cs="Arial"/>
          <w:color w:val="0033CC"/>
        </w:rPr>
        <w:t>)</w:t>
      </w:r>
      <w:r w:rsidRPr="004F10DD">
        <w:rPr>
          <w:rFonts w:ascii="Arial" w:eastAsia="Arial" w:hAnsi="Arial" w:cs="Arial"/>
          <w:color w:val="0033CC"/>
        </w:rPr>
        <w:t xml:space="preserve">, </w:t>
      </w:r>
      <w:r w:rsidR="00DF2422" w:rsidRPr="004F10DD">
        <w:rPr>
          <w:rFonts w:ascii="Arial" w:eastAsia="Arial" w:hAnsi="Arial" w:cs="Arial"/>
          <w:color w:val="0033CC"/>
        </w:rPr>
        <w:t xml:space="preserve">the input DNA for library preparation is the main </w:t>
      </w:r>
      <w:r w:rsidRPr="004F10DD">
        <w:rPr>
          <w:rFonts w:ascii="Arial" w:eastAsia="Arial" w:hAnsi="Arial" w:cs="Arial"/>
          <w:color w:val="0033CC"/>
        </w:rPr>
        <w:t xml:space="preserve">pre-analytical condition which explains the variability of cfDNA collapsed mean target coverage </w:t>
      </w:r>
      <w:r w:rsidR="00DF2422" w:rsidRPr="004F10DD">
        <w:rPr>
          <w:rFonts w:ascii="Arial" w:eastAsia="Arial" w:hAnsi="Arial" w:cs="Arial"/>
          <w:color w:val="0033CC"/>
        </w:rPr>
        <w:t>(</w:t>
      </w:r>
      <w:r w:rsidR="00DF2422" w:rsidRPr="004F10DD">
        <w:rPr>
          <w:rFonts w:ascii="Arial" w:hAnsi="Arial" w:cs="Arial"/>
          <w:i/>
          <w:color w:val="0033CC"/>
        </w:rPr>
        <w:t>R</w:t>
      </w:r>
      <w:r w:rsidR="00DF2422" w:rsidRPr="004F10DD">
        <w:rPr>
          <w:rFonts w:ascii="Arial" w:hAnsi="Arial" w:cs="Arial"/>
          <w:i/>
          <w:color w:val="0033CC"/>
          <w:vertAlign w:val="superscript"/>
        </w:rPr>
        <w:t>2</w:t>
      </w:r>
      <w:r w:rsidR="00C80ED4" w:rsidRPr="004F10DD">
        <w:rPr>
          <w:rFonts w:ascii="Arial" w:eastAsia="Arial" w:hAnsi="Arial" w:cs="Arial"/>
          <w:color w:val="0033CC"/>
        </w:rPr>
        <w:t xml:space="preserve"> </w:t>
      </w:r>
      <w:r w:rsidR="00DF2422" w:rsidRPr="004F10DD">
        <w:rPr>
          <w:rFonts w:ascii="Arial" w:eastAsia="Arial" w:hAnsi="Arial" w:cs="Arial"/>
          <w:color w:val="0033CC"/>
        </w:rPr>
        <w:t>=</w:t>
      </w:r>
      <w:r w:rsidR="00370A3E" w:rsidRPr="004F10DD">
        <w:rPr>
          <w:rFonts w:ascii="Arial" w:eastAsia="Arial" w:hAnsi="Arial" w:cs="Arial"/>
          <w:color w:val="0033CC"/>
        </w:rPr>
        <w:t xml:space="preserve"> </w:t>
      </w:r>
      <w:r w:rsidR="00DF2422" w:rsidRPr="004F10DD">
        <w:rPr>
          <w:rFonts w:ascii="Arial" w:eastAsia="Arial" w:hAnsi="Arial" w:cs="Arial"/>
          <w:color w:val="0033CC"/>
        </w:rPr>
        <w:t>0.62, p</w:t>
      </w:r>
      <w:r w:rsidR="00C80ED4" w:rsidRPr="004F10DD">
        <w:rPr>
          <w:rFonts w:ascii="Arial" w:eastAsia="Arial" w:hAnsi="Arial" w:cs="Arial"/>
          <w:color w:val="0033CC"/>
        </w:rPr>
        <w:t xml:space="preserve"> = </w:t>
      </w:r>
      <w:r w:rsidR="00DF2422" w:rsidRPr="004F10DD">
        <w:rPr>
          <w:rFonts w:ascii="Arial" w:eastAsia="Arial" w:hAnsi="Arial" w:cs="Arial"/>
          <w:color w:val="0033CC"/>
        </w:rPr>
        <w:t>4.7e-37</w:t>
      </w:r>
      <w:r w:rsidR="00C80ED4" w:rsidRPr="004F10DD">
        <w:rPr>
          <w:rFonts w:ascii="Arial" w:eastAsia="Arial" w:hAnsi="Arial" w:cs="Arial"/>
          <w:color w:val="0033CC"/>
        </w:rPr>
        <w:t>).</w:t>
      </w:r>
    </w:p>
    <w:p w14:paraId="33FF0B7C" w14:textId="77777777" w:rsidR="00413E5F" w:rsidRPr="004F10DD" w:rsidRDefault="00413E5F" w:rsidP="00A7225E">
      <w:pPr>
        <w:spacing w:after="0" w:line="240" w:lineRule="auto"/>
        <w:jc w:val="both"/>
        <w:rPr>
          <w:rFonts w:ascii="Arial" w:eastAsia="Arial" w:hAnsi="Arial" w:cs="Arial"/>
          <w:color w:val="0033CC"/>
        </w:rPr>
      </w:pPr>
    </w:p>
    <w:p w14:paraId="5A686DF6" w14:textId="2F8BCE5F" w:rsidR="00413E5F" w:rsidRPr="004F10DD" w:rsidRDefault="00631A16" w:rsidP="00A7225E">
      <w:pPr>
        <w:spacing w:after="0" w:line="240" w:lineRule="auto"/>
        <w:jc w:val="both"/>
        <w:rPr>
          <w:rFonts w:ascii="Arial" w:eastAsia="Arial" w:hAnsi="Arial" w:cs="Arial"/>
          <w:color w:val="0033CC"/>
        </w:rPr>
      </w:pPr>
      <w:r w:rsidRPr="004F10DD">
        <w:rPr>
          <w:rFonts w:ascii="Arial" w:eastAsia="Arial" w:hAnsi="Arial" w:cs="Arial"/>
          <w:color w:val="0033CC"/>
        </w:rPr>
        <w:t>Although we would be delighted to be in a position of extensively validating the mutations detected using orthogonal m</w:t>
      </w:r>
      <w:r w:rsidR="00397249" w:rsidRPr="004F10DD">
        <w:rPr>
          <w:rFonts w:ascii="Arial" w:eastAsia="Arial" w:hAnsi="Arial" w:cs="Arial"/>
          <w:color w:val="0033CC"/>
        </w:rPr>
        <w:t xml:space="preserve">ethods as the Reviewer suggested, the reality is that for the vast majority of the samples included in this study, no biological material, other than tumor samples, is still available. In addition, the development of assays to validate orthogonally our findings would require several months, even in partnership with commercial vendors, given that the vast majority of the variants identified are not hotspots. In </w:t>
      </w:r>
      <w:r w:rsidR="00B4071F" w:rsidRPr="004F10DD">
        <w:rPr>
          <w:rFonts w:ascii="Arial" w:eastAsia="Arial" w:hAnsi="Arial" w:cs="Arial"/>
          <w:color w:val="0033CC"/>
        </w:rPr>
        <w:t xml:space="preserve">the </w:t>
      </w:r>
      <w:r w:rsidR="00397249" w:rsidRPr="004F10DD">
        <w:rPr>
          <w:rFonts w:ascii="Arial" w:eastAsia="Arial" w:hAnsi="Arial" w:cs="Arial"/>
          <w:color w:val="0033CC"/>
        </w:rPr>
        <w:t xml:space="preserve">original </w:t>
      </w:r>
      <w:r w:rsidR="00B4071F" w:rsidRPr="004F10DD">
        <w:rPr>
          <w:rFonts w:ascii="Arial" w:eastAsia="Arial" w:hAnsi="Arial" w:cs="Arial"/>
          <w:color w:val="0033CC"/>
        </w:rPr>
        <w:t>version of manuscript</w:t>
      </w:r>
      <w:r w:rsidR="00397249" w:rsidRPr="004F10DD">
        <w:rPr>
          <w:rFonts w:ascii="Arial" w:eastAsia="Arial" w:hAnsi="Arial" w:cs="Arial"/>
          <w:color w:val="0033CC"/>
        </w:rPr>
        <w:t xml:space="preserve">, we </w:t>
      </w:r>
      <w:r w:rsidR="00B4071F" w:rsidRPr="004F10DD">
        <w:rPr>
          <w:rFonts w:ascii="Arial" w:eastAsia="Arial" w:hAnsi="Arial" w:cs="Arial"/>
          <w:color w:val="0033CC"/>
        </w:rPr>
        <w:t xml:space="preserve">included </w:t>
      </w:r>
      <w:r w:rsidR="00397249" w:rsidRPr="004F10DD">
        <w:rPr>
          <w:rFonts w:ascii="Arial" w:eastAsia="Arial" w:hAnsi="Arial" w:cs="Arial"/>
          <w:color w:val="0033CC"/>
        </w:rPr>
        <w:t xml:space="preserve">some </w:t>
      </w:r>
      <w:r w:rsidR="00B4071F" w:rsidRPr="004F10DD">
        <w:rPr>
          <w:rFonts w:ascii="Arial" w:eastAsia="Arial" w:hAnsi="Arial" w:cs="Arial"/>
          <w:color w:val="0033CC"/>
        </w:rPr>
        <w:t>experiments</w:t>
      </w:r>
      <w:r w:rsidR="00397249" w:rsidRPr="004F10DD">
        <w:rPr>
          <w:rFonts w:ascii="Arial" w:eastAsia="Arial" w:hAnsi="Arial" w:cs="Arial"/>
          <w:color w:val="0033CC"/>
        </w:rPr>
        <w:t xml:space="preserve"> to demonstrate the accuracy of the ‘</w:t>
      </w:r>
      <w:r w:rsidR="00727001" w:rsidRPr="004F10DD">
        <w:rPr>
          <w:rFonts w:ascii="Arial" w:eastAsia="Arial" w:hAnsi="Arial" w:cs="Arial"/>
          <w:color w:val="0033CC"/>
        </w:rPr>
        <w:t>high-intensity</w:t>
      </w:r>
      <w:r w:rsidR="00397249" w:rsidRPr="004F10DD">
        <w:rPr>
          <w:rFonts w:ascii="Arial" w:eastAsia="Arial" w:hAnsi="Arial" w:cs="Arial"/>
          <w:color w:val="0033CC"/>
        </w:rPr>
        <w:t xml:space="preserve">’ assay; we have now expanded this validation utilizing the samples available and the reagents we had access to from commercial vendors that could be employed as a means to define a </w:t>
      </w:r>
      <w:r w:rsidR="0073025B" w:rsidRPr="004F10DD">
        <w:rPr>
          <w:rFonts w:ascii="Arial" w:eastAsia="Arial" w:hAnsi="Arial" w:cs="Arial"/>
          <w:color w:val="0033CC"/>
        </w:rPr>
        <w:t>`</w:t>
      </w:r>
      <w:r w:rsidR="00397249" w:rsidRPr="004F10DD">
        <w:rPr>
          <w:rFonts w:ascii="Arial" w:eastAsia="Arial" w:hAnsi="Arial" w:cs="Arial"/>
          <w:color w:val="0033CC"/>
        </w:rPr>
        <w:t>ground truth</w:t>
      </w:r>
      <w:r w:rsidR="0073025B" w:rsidRPr="004F10DD">
        <w:rPr>
          <w:rFonts w:ascii="Arial" w:eastAsia="Arial" w:hAnsi="Arial" w:cs="Arial"/>
          <w:color w:val="0033CC"/>
        </w:rPr>
        <w:t>`</w:t>
      </w:r>
      <w:r w:rsidR="00B4071F" w:rsidRPr="004F10DD">
        <w:rPr>
          <w:rFonts w:ascii="Arial" w:eastAsia="Arial" w:hAnsi="Arial" w:cs="Arial"/>
          <w:color w:val="0033CC"/>
        </w:rPr>
        <w:t>. The authors would like, therefore, to bring the following results to the attention of the Reviewer:</w:t>
      </w:r>
    </w:p>
    <w:p w14:paraId="1D27D61A" w14:textId="77777777" w:rsidR="00042C01" w:rsidRPr="004F10DD" w:rsidRDefault="00042C01" w:rsidP="00A7225E">
      <w:pPr>
        <w:spacing w:after="0" w:line="240" w:lineRule="auto"/>
        <w:jc w:val="both"/>
        <w:rPr>
          <w:rFonts w:ascii="Arial" w:eastAsia="Arial" w:hAnsi="Arial" w:cs="Arial"/>
          <w:color w:val="0033CC"/>
        </w:rPr>
      </w:pPr>
    </w:p>
    <w:p w14:paraId="10C2E3E7" w14:textId="0DE09DE5" w:rsidR="00042C01" w:rsidRPr="00F608E6" w:rsidRDefault="003A08F4" w:rsidP="00F608E6">
      <w:pPr>
        <w:pStyle w:val="ListParagraph"/>
        <w:numPr>
          <w:ilvl w:val="3"/>
          <w:numId w:val="4"/>
        </w:numPr>
        <w:spacing w:after="0" w:line="240" w:lineRule="auto"/>
        <w:ind w:left="720"/>
        <w:jc w:val="both"/>
        <w:rPr>
          <w:rFonts w:ascii="Arial" w:eastAsia="Arial" w:hAnsi="Arial" w:cs="Arial"/>
          <w:color w:val="0033CC"/>
        </w:rPr>
      </w:pPr>
      <w:r w:rsidRPr="004F10DD">
        <w:rPr>
          <w:rFonts w:ascii="Arial" w:eastAsia="Arial" w:hAnsi="Arial" w:cs="Arial"/>
          <w:color w:val="0033CC"/>
        </w:rPr>
        <w:t xml:space="preserve">The raw error profiles of cfDNA and WBC assays are displayed in </w:t>
      </w:r>
      <w:r w:rsidR="00B32D77" w:rsidRPr="004F10DD">
        <w:rPr>
          <w:rFonts w:ascii="Arial" w:eastAsia="Arial" w:hAnsi="Arial" w:cs="Arial"/>
          <w:b/>
          <w:color w:val="0033CC"/>
        </w:rPr>
        <w:t xml:space="preserve">Response to Reviewers Figure 7e </w:t>
      </w:r>
      <w:r w:rsidR="00B32D77" w:rsidRPr="004F10DD">
        <w:rPr>
          <w:rFonts w:ascii="Arial" w:eastAsia="Arial" w:hAnsi="Arial" w:cs="Arial"/>
          <w:color w:val="0033CC"/>
        </w:rPr>
        <w:t xml:space="preserve">and </w:t>
      </w:r>
      <w:r w:rsidR="00B32D77" w:rsidRPr="004F10DD">
        <w:rPr>
          <w:rFonts w:ascii="Arial" w:eastAsia="Arial" w:hAnsi="Arial" w:cs="Arial"/>
          <w:b/>
          <w:color w:val="0033CC"/>
        </w:rPr>
        <w:t>7f</w:t>
      </w:r>
      <w:r w:rsidR="00B32D77" w:rsidRPr="004F10DD">
        <w:rPr>
          <w:rFonts w:ascii="Arial" w:eastAsia="Arial" w:hAnsi="Arial" w:cs="Arial"/>
          <w:color w:val="0033CC"/>
        </w:rPr>
        <w:t xml:space="preserve"> </w:t>
      </w:r>
      <w:r w:rsidR="00315905">
        <w:rPr>
          <w:rFonts w:ascii="Arial" w:eastAsia="Arial" w:hAnsi="Arial" w:cs="Arial"/>
          <w:color w:val="0033CC"/>
        </w:rPr>
        <w:t>(</w:t>
      </w:r>
      <w:r w:rsidR="004343CE" w:rsidRPr="00315905">
        <w:rPr>
          <w:rFonts w:ascii="Arial" w:eastAsia="Arial" w:hAnsi="Arial" w:cs="Arial"/>
          <w:b/>
          <w:color w:val="0033CC"/>
          <w:highlight w:val="yellow"/>
        </w:rPr>
        <w:t xml:space="preserve">Supplementary Fig. </w:t>
      </w:r>
      <w:r w:rsidR="00707656">
        <w:rPr>
          <w:rFonts w:ascii="Arial" w:eastAsia="Arial" w:hAnsi="Arial" w:cs="Arial"/>
          <w:b/>
          <w:color w:val="0033CC"/>
          <w:highlight w:val="yellow"/>
        </w:rPr>
        <w:t>RR7</w:t>
      </w:r>
      <w:r w:rsidR="004343CE" w:rsidRPr="004F10DD">
        <w:rPr>
          <w:rFonts w:ascii="Arial" w:eastAsia="Arial" w:hAnsi="Arial" w:cs="Arial"/>
          <w:b/>
          <w:color w:val="0033CC"/>
        </w:rPr>
        <w:t xml:space="preserve"> of the revised manuscript</w:t>
      </w:r>
      <w:r w:rsidR="004343CE" w:rsidRPr="004F10DD">
        <w:rPr>
          <w:rFonts w:ascii="Arial" w:eastAsia="Arial" w:hAnsi="Arial" w:cs="Arial"/>
          <w:color w:val="0033CC"/>
        </w:rPr>
        <w:t xml:space="preserve">) </w:t>
      </w:r>
      <w:r w:rsidRPr="004F10DD">
        <w:rPr>
          <w:rFonts w:ascii="Arial" w:eastAsia="Arial" w:hAnsi="Arial" w:cs="Arial"/>
          <w:color w:val="0033CC"/>
        </w:rPr>
        <w:t xml:space="preserve">and provided in </w:t>
      </w:r>
      <w:r w:rsidRPr="00315905">
        <w:rPr>
          <w:rFonts w:ascii="Arial" w:eastAsia="Arial" w:hAnsi="Arial" w:cs="Arial"/>
          <w:b/>
          <w:color w:val="0033CC"/>
          <w:highlight w:val="yellow"/>
        </w:rPr>
        <w:t xml:space="preserve">Supplementary Table </w:t>
      </w:r>
      <w:r w:rsidR="00315905" w:rsidRPr="00315905">
        <w:rPr>
          <w:rFonts w:ascii="Arial" w:eastAsia="Arial" w:hAnsi="Arial" w:cs="Arial"/>
          <w:b/>
          <w:color w:val="0033CC"/>
          <w:highlight w:val="yellow"/>
        </w:rPr>
        <w:t>XX</w:t>
      </w:r>
      <w:r w:rsidRPr="004F10DD">
        <w:rPr>
          <w:rFonts w:ascii="Arial" w:eastAsia="Arial" w:hAnsi="Arial" w:cs="Arial"/>
          <w:color w:val="0033CC"/>
        </w:rPr>
        <w:t xml:space="preserve">. The substitution error rate represents the percentage of collapsed bases with single nucleotide variants and the indel and substitution error rate represents the percentage of collapsed bases with single nucleotide variants or indels per sample. Although WBC samples have, on average, lower error rates compared to cfDNA, the distribution is comparable for cfDNA samples across the three cancer cohorts (two-sided Mann-Whitney </w:t>
      </w:r>
      <w:r w:rsidRPr="004F10DD">
        <w:rPr>
          <w:rFonts w:ascii="Arial" w:eastAsia="Arial" w:hAnsi="Arial" w:cs="Arial"/>
          <w:i/>
          <w:color w:val="0033CC"/>
        </w:rPr>
        <w:t>U</w:t>
      </w:r>
      <w:r w:rsidRPr="004F10DD">
        <w:rPr>
          <w:rFonts w:ascii="Arial" w:eastAsia="Arial" w:hAnsi="Arial" w:cs="Arial"/>
          <w:color w:val="0033CC"/>
        </w:rPr>
        <w:t>-test; all p&gt;0.0</w:t>
      </w:r>
      <w:r w:rsidR="008533AB" w:rsidRPr="004F10DD">
        <w:rPr>
          <w:rFonts w:ascii="Arial" w:eastAsia="Arial" w:hAnsi="Arial" w:cs="Arial"/>
          <w:color w:val="0033CC"/>
        </w:rPr>
        <w:t>5</w:t>
      </w:r>
      <w:r w:rsidRPr="004F10DD">
        <w:rPr>
          <w:rFonts w:ascii="Arial" w:eastAsia="Arial" w:hAnsi="Arial" w:cs="Arial"/>
          <w:color w:val="0033CC"/>
        </w:rPr>
        <w:t xml:space="preserve">) and higher than in healthy control individuals. The error profiles of white blood cells show no statistically significant differences within the three cancer cohorts </w:t>
      </w:r>
      <w:r w:rsidR="00E82E54" w:rsidRPr="004F10DD">
        <w:rPr>
          <w:rFonts w:ascii="Arial" w:eastAsia="Arial" w:hAnsi="Arial" w:cs="Arial"/>
          <w:color w:val="0033CC"/>
        </w:rPr>
        <w:t xml:space="preserve">(two-sided Mann-Whitney </w:t>
      </w:r>
      <w:r w:rsidR="00E82E54" w:rsidRPr="004F10DD">
        <w:rPr>
          <w:rFonts w:ascii="Arial" w:eastAsia="Arial" w:hAnsi="Arial" w:cs="Arial"/>
          <w:i/>
          <w:color w:val="0033CC"/>
        </w:rPr>
        <w:t>U</w:t>
      </w:r>
      <w:r w:rsidR="00E82E54" w:rsidRPr="004F10DD">
        <w:rPr>
          <w:rFonts w:ascii="Arial" w:eastAsia="Arial" w:hAnsi="Arial" w:cs="Arial"/>
          <w:color w:val="0033CC"/>
        </w:rPr>
        <w:t>-test; all p&gt;0.05)</w:t>
      </w:r>
      <w:r w:rsidRPr="004F10DD">
        <w:rPr>
          <w:rFonts w:ascii="Arial" w:eastAsia="Arial" w:hAnsi="Arial" w:cs="Arial"/>
          <w:color w:val="0033CC"/>
        </w:rPr>
        <w:t>.</w:t>
      </w:r>
    </w:p>
    <w:p w14:paraId="09E27858" w14:textId="050937F7" w:rsidR="00C22B75" w:rsidRPr="00F608E6" w:rsidRDefault="00B4071F" w:rsidP="00F608E6">
      <w:pPr>
        <w:pStyle w:val="ListParagraph"/>
        <w:numPr>
          <w:ilvl w:val="3"/>
          <w:numId w:val="4"/>
        </w:numPr>
        <w:spacing w:after="0" w:line="240" w:lineRule="auto"/>
        <w:ind w:left="720"/>
        <w:jc w:val="both"/>
        <w:rPr>
          <w:rFonts w:ascii="Arial" w:eastAsia="Arial" w:hAnsi="Arial" w:cs="Arial"/>
          <w:color w:val="0033CC"/>
        </w:rPr>
      </w:pPr>
      <w:r w:rsidRPr="004F10DD">
        <w:rPr>
          <w:rFonts w:ascii="Arial" w:eastAsia="Arial" w:hAnsi="Arial" w:cs="Arial"/>
          <w:color w:val="0033CC"/>
        </w:rPr>
        <w:t xml:space="preserve">The manuscript included technical replicates carried out to test the reproducibility of the targeted sequencing assay for cfDNA and WBC using two different versions (V1 and V2) of the protocol. The main differences were the UMI sequences in the library adapters and the reaction volumes in the hybridization enrichment process. Six patient samples, detailed in </w:t>
      </w:r>
      <w:r w:rsidRPr="00315905">
        <w:rPr>
          <w:rFonts w:ascii="Arial" w:eastAsia="Arial" w:hAnsi="Arial" w:cs="Arial"/>
          <w:b/>
          <w:color w:val="0033CC"/>
          <w:highlight w:val="yellow"/>
        </w:rPr>
        <w:t xml:space="preserve">Supplementary Table </w:t>
      </w:r>
      <w:r w:rsidR="00315905" w:rsidRPr="00315905">
        <w:rPr>
          <w:rFonts w:ascii="Arial" w:eastAsia="Arial" w:hAnsi="Arial" w:cs="Arial"/>
          <w:b/>
          <w:color w:val="0033CC"/>
          <w:highlight w:val="yellow"/>
        </w:rPr>
        <w:t>XX</w:t>
      </w:r>
      <w:r w:rsidRPr="004F10DD">
        <w:rPr>
          <w:rFonts w:ascii="Arial" w:eastAsia="Arial" w:hAnsi="Arial" w:cs="Arial"/>
          <w:color w:val="0033CC"/>
        </w:rPr>
        <w:t xml:space="preserve"> of the manuscript, were selected for reprocessing with both assay protocols. The results were shown in </w:t>
      </w:r>
      <w:r w:rsidRPr="004F10DD">
        <w:rPr>
          <w:rFonts w:ascii="Arial" w:eastAsia="Arial" w:hAnsi="Arial" w:cs="Arial"/>
          <w:b/>
          <w:color w:val="0033CC"/>
        </w:rPr>
        <w:t>Fig</w:t>
      </w:r>
      <w:r w:rsidR="00315905">
        <w:rPr>
          <w:rFonts w:ascii="Arial" w:eastAsia="Arial" w:hAnsi="Arial" w:cs="Arial"/>
          <w:b/>
          <w:color w:val="0033CC"/>
        </w:rPr>
        <w:t>.</w:t>
      </w:r>
      <w:r w:rsidRPr="004F10DD">
        <w:rPr>
          <w:rFonts w:ascii="Arial" w:eastAsia="Arial" w:hAnsi="Arial" w:cs="Arial"/>
          <w:b/>
          <w:color w:val="0033CC"/>
        </w:rPr>
        <w:t xml:space="preserve"> 1</w:t>
      </w:r>
      <w:r w:rsidRPr="004F10DD">
        <w:rPr>
          <w:rFonts w:ascii="Arial" w:eastAsia="Arial" w:hAnsi="Arial" w:cs="Arial"/>
          <w:color w:val="0033CC"/>
        </w:rPr>
        <w:t xml:space="preserve"> and </w:t>
      </w:r>
      <w:r w:rsidR="00707656">
        <w:rPr>
          <w:rFonts w:ascii="Arial" w:eastAsia="Arial" w:hAnsi="Arial" w:cs="Arial"/>
          <w:b/>
          <w:color w:val="0033CC"/>
          <w:highlight w:val="yellow"/>
        </w:rPr>
        <w:t>Supplementary</w:t>
      </w:r>
      <w:r w:rsidR="00315905" w:rsidRPr="00F608E6">
        <w:rPr>
          <w:rFonts w:ascii="Arial" w:eastAsia="Arial" w:hAnsi="Arial" w:cs="Arial"/>
          <w:b/>
          <w:color w:val="0033CC"/>
          <w:highlight w:val="yellow"/>
        </w:rPr>
        <w:t xml:space="preserve"> </w:t>
      </w:r>
      <w:r w:rsidRPr="00F608E6">
        <w:rPr>
          <w:rFonts w:ascii="Arial" w:eastAsia="Arial" w:hAnsi="Arial" w:cs="Arial"/>
          <w:b/>
          <w:color w:val="0033CC"/>
          <w:highlight w:val="yellow"/>
        </w:rPr>
        <w:t>Fig</w:t>
      </w:r>
      <w:r w:rsidR="00315905" w:rsidRPr="00F608E6">
        <w:rPr>
          <w:rFonts w:ascii="Arial" w:eastAsia="Arial" w:hAnsi="Arial" w:cs="Arial"/>
          <w:b/>
          <w:color w:val="0033CC"/>
          <w:highlight w:val="yellow"/>
        </w:rPr>
        <w:t>.</w:t>
      </w:r>
      <w:r w:rsidRPr="00F608E6">
        <w:rPr>
          <w:rFonts w:ascii="Arial" w:eastAsia="Arial" w:hAnsi="Arial" w:cs="Arial"/>
          <w:b/>
          <w:color w:val="0033CC"/>
          <w:highlight w:val="yellow"/>
        </w:rPr>
        <w:t xml:space="preserve"> 3</w:t>
      </w:r>
      <w:r w:rsidRPr="004F10DD">
        <w:rPr>
          <w:rFonts w:ascii="Arial" w:eastAsia="Arial" w:hAnsi="Arial" w:cs="Arial"/>
          <w:color w:val="0033CC"/>
        </w:rPr>
        <w:t xml:space="preserve"> of the </w:t>
      </w:r>
      <w:r w:rsidR="001925A7" w:rsidRPr="004F10DD">
        <w:rPr>
          <w:rFonts w:ascii="Arial" w:eastAsia="Arial" w:hAnsi="Arial" w:cs="Arial"/>
          <w:color w:val="0033CC"/>
        </w:rPr>
        <w:t xml:space="preserve">original version of the </w:t>
      </w:r>
      <w:r w:rsidRPr="004F10DD">
        <w:rPr>
          <w:rFonts w:ascii="Arial" w:eastAsia="Arial" w:hAnsi="Arial" w:cs="Arial"/>
          <w:color w:val="0033CC"/>
        </w:rPr>
        <w:t>manuscript. The measured VAFs between the two technical replicates for samples from the five non-hypermutated patients showed a strong agreement (</w:t>
      </w:r>
      <w:r w:rsidRPr="004F10DD">
        <w:rPr>
          <w:rFonts w:ascii="Arial" w:eastAsia="Arial" w:hAnsi="Arial" w:cs="Arial"/>
          <w:i/>
          <w:color w:val="0033CC"/>
        </w:rPr>
        <w:t>R</w:t>
      </w:r>
      <w:r w:rsidRPr="004F10DD">
        <w:rPr>
          <w:rFonts w:ascii="Arial" w:eastAsia="Arial" w:hAnsi="Arial" w:cs="Arial"/>
          <w:i/>
          <w:color w:val="0033CC"/>
          <w:vertAlign w:val="superscript"/>
        </w:rPr>
        <w:t>2</w:t>
      </w:r>
      <w:r w:rsidR="00C80ED4" w:rsidRPr="004F10DD">
        <w:rPr>
          <w:rFonts w:ascii="Arial" w:eastAsia="Arial" w:hAnsi="Arial" w:cs="Arial"/>
          <w:color w:val="0033CC"/>
        </w:rPr>
        <w:t xml:space="preserve"> </w:t>
      </w:r>
      <w:r w:rsidRPr="004F10DD">
        <w:rPr>
          <w:rFonts w:ascii="Arial" w:eastAsia="Arial" w:hAnsi="Arial" w:cs="Arial"/>
          <w:color w:val="0033CC"/>
        </w:rPr>
        <w:t xml:space="preserve">= 0.9997, </w:t>
      </w:r>
      <w:r w:rsidRPr="004F10DD">
        <w:rPr>
          <w:rFonts w:ascii="Arial" w:eastAsia="Arial" w:hAnsi="Arial" w:cs="Arial"/>
          <w:b/>
          <w:color w:val="0033CC"/>
        </w:rPr>
        <w:t>Fi</w:t>
      </w:r>
      <w:r w:rsidR="00315905">
        <w:rPr>
          <w:rFonts w:ascii="Arial" w:eastAsia="Arial" w:hAnsi="Arial" w:cs="Arial"/>
          <w:b/>
          <w:color w:val="0033CC"/>
        </w:rPr>
        <w:t>g.</w:t>
      </w:r>
      <w:r w:rsidRPr="004F10DD">
        <w:rPr>
          <w:rFonts w:ascii="Arial" w:eastAsia="Arial" w:hAnsi="Arial" w:cs="Arial"/>
          <w:b/>
          <w:color w:val="0033CC"/>
        </w:rPr>
        <w:t xml:space="preserve"> 1</w:t>
      </w:r>
      <w:r w:rsidR="00315905">
        <w:rPr>
          <w:rFonts w:ascii="Arial" w:eastAsia="Arial" w:hAnsi="Arial" w:cs="Arial"/>
          <w:b/>
          <w:color w:val="0033CC"/>
        </w:rPr>
        <w:t>c</w:t>
      </w:r>
      <w:r w:rsidRPr="004F10DD">
        <w:rPr>
          <w:rFonts w:ascii="Arial" w:eastAsia="Arial" w:hAnsi="Arial" w:cs="Arial"/>
          <w:color w:val="0033CC"/>
        </w:rPr>
        <w:t>) as well as for one sample from a hypermutated case (</w:t>
      </w:r>
      <w:r w:rsidRPr="004F10DD">
        <w:rPr>
          <w:rFonts w:ascii="Arial" w:eastAsia="Arial" w:hAnsi="Arial" w:cs="Arial"/>
          <w:i/>
          <w:color w:val="0033CC"/>
        </w:rPr>
        <w:t>R</w:t>
      </w:r>
      <w:r w:rsidRPr="004F10DD">
        <w:rPr>
          <w:rFonts w:ascii="Arial" w:eastAsia="Arial" w:hAnsi="Arial" w:cs="Arial"/>
          <w:i/>
          <w:color w:val="0033CC"/>
          <w:vertAlign w:val="superscript"/>
        </w:rPr>
        <w:t>2</w:t>
      </w:r>
      <w:r w:rsidR="00C80ED4" w:rsidRPr="004F10DD">
        <w:rPr>
          <w:rFonts w:ascii="Arial" w:eastAsia="Arial" w:hAnsi="Arial" w:cs="Arial"/>
          <w:color w:val="0033CC"/>
        </w:rPr>
        <w:t xml:space="preserve"> </w:t>
      </w:r>
      <w:r w:rsidRPr="004F10DD">
        <w:rPr>
          <w:rFonts w:ascii="Arial" w:eastAsia="Arial" w:hAnsi="Arial" w:cs="Arial"/>
          <w:color w:val="0033CC"/>
        </w:rPr>
        <w:t xml:space="preserve">= 0.9972, </w:t>
      </w:r>
      <w:r w:rsidR="00707656">
        <w:rPr>
          <w:rFonts w:ascii="Arial" w:eastAsia="Arial" w:hAnsi="Arial" w:cs="Arial"/>
          <w:b/>
          <w:color w:val="0033CC"/>
          <w:highlight w:val="yellow"/>
        </w:rPr>
        <w:t>Supplementary</w:t>
      </w:r>
      <w:r w:rsidR="00315905" w:rsidRPr="00F608E6">
        <w:rPr>
          <w:rFonts w:ascii="Arial" w:eastAsia="Arial" w:hAnsi="Arial" w:cs="Arial"/>
          <w:b/>
          <w:color w:val="0033CC"/>
          <w:highlight w:val="yellow"/>
        </w:rPr>
        <w:t xml:space="preserve"> </w:t>
      </w:r>
      <w:r w:rsidRPr="00F608E6">
        <w:rPr>
          <w:rFonts w:ascii="Arial" w:eastAsia="Arial" w:hAnsi="Arial" w:cs="Arial"/>
          <w:b/>
          <w:color w:val="0033CC"/>
          <w:highlight w:val="yellow"/>
        </w:rPr>
        <w:t>Fig</w:t>
      </w:r>
      <w:r w:rsidR="00315905" w:rsidRPr="00F608E6">
        <w:rPr>
          <w:rFonts w:ascii="Arial" w:eastAsia="Arial" w:hAnsi="Arial" w:cs="Arial"/>
          <w:b/>
          <w:color w:val="0033CC"/>
          <w:highlight w:val="yellow"/>
        </w:rPr>
        <w:t>.</w:t>
      </w:r>
      <w:r w:rsidRPr="00F608E6">
        <w:rPr>
          <w:rFonts w:ascii="Arial" w:eastAsia="Arial" w:hAnsi="Arial" w:cs="Arial"/>
          <w:b/>
          <w:color w:val="0033CC"/>
          <w:highlight w:val="yellow"/>
        </w:rPr>
        <w:t xml:space="preserve"> 3</w:t>
      </w:r>
      <w:r w:rsidRPr="004F10DD">
        <w:rPr>
          <w:rFonts w:ascii="Arial" w:eastAsia="Arial" w:hAnsi="Arial" w:cs="Arial"/>
          <w:color w:val="0033CC"/>
        </w:rPr>
        <w:t xml:space="preserve">). </w:t>
      </w:r>
      <w:bookmarkStart w:id="15" w:name="_Hlk13921347"/>
      <w:r w:rsidR="00CB07F2" w:rsidRPr="004F10DD">
        <w:rPr>
          <w:rFonts w:ascii="Arial" w:eastAsia="Arial" w:hAnsi="Arial" w:cs="Arial"/>
          <w:color w:val="0033CC"/>
          <w:u w:val="single"/>
        </w:rPr>
        <w:t xml:space="preserve">In response to the </w:t>
      </w:r>
      <w:r w:rsidR="00C80ED4" w:rsidRPr="004F10DD">
        <w:rPr>
          <w:rFonts w:ascii="Arial" w:eastAsia="Arial" w:hAnsi="Arial" w:cs="Arial"/>
          <w:color w:val="0033CC"/>
          <w:u w:val="single"/>
        </w:rPr>
        <w:t>Reviewer’s</w:t>
      </w:r>
      <w:r w:rsidR="00CB07F2" w:rsidRPr="004F10DD">
        <w:rPr>
          <w:rFonts w:ascii="Arial" w:eastAsia="Arial" w:hAnsi="Arial" w:cs="Arial"/>
          <w:color w:val="0033CC"/>
          <w:u w:val="single"/>
        </w:rPr>
        <w:t xml:space="preserve"> comment, we </w:t>
      </w:r>
      <w:r w:rsidR="001925A7" w:rsidRPr="004F10DD">
        <w:rPr>
          <w:rFonts w:ascii="Arial" w:eastAsia="Arial" w:hAnsi="Arial" w:cs="Arial"/>
          <w:color w:val="0033CC"/>
          <w:u w:val="single"/>
        </w:rPr>
        <w:t>have now performed additional</w:t>
      </w:r>
      <w:r w:rsidR="00CB07F2" w:rsidRPr="004F10DD">
        <w:rPr>
          <w:rFonts w:ascii="Arial" w:eastAsia="Arial" w:hAnsi="Arial" w:cs="Arial"/>
          <w:color w:val="0033CC"/>
          <w:u w:val="single"/>
        </w:rPr>
        <w:t xml:space="preserve"> replicate cfDNA sequencing </w:t>
      </w:r>
      <w:r w:rsidR="00A576AF" w:rsidRPr="004F10DD">
        <w:rPr>
          <w:rFonts w:ascii="Arial" w:eastAsia="Arial" w:hAnsi="Arial" w:cs="Arial"/>
          <w:color w:val="0033CC"/>
          <w:u w:val="single"/>
        </w:rPr>
        <w:t>o</w:t>
      </w:r>
      <w:r w:rsidR="001925A7" w:rsidRPr="004F10DD">
        <w:rPr>
          <w:rFonts w:ascii="Arial" w:eastAsia="Arial" w:hAnsi="Arial" w:cs="Arial"/>
          <w:color w:val="0033CC"/>
          <w:u w:val="single"/>
        </w:rPr>
        <w:t>f</w:t>
      </w:r>
      <w:r w:rsidRPr="004F10DD">
        <w:rPr>
          <w:rFonts w:ascii="Arial" w:eastAsia="Arial" w:hAnsi="Arial" w:cs="Arial"/>
          <w:color w:val="0033CC"/>
          <w:u w:val="single"/>
        </w:rPr>
        <w:t xml:space="preserve"> three of the above patients using version V2 of the </w:t>
      </w:r>
      <w:r w:rsidR="00A576AF" w:rsidRPr="004F10DD">
        <w:rPr>
          <w:rFonts w:ascii="Arial" w:eastAsia="Arial" w:hAnsi="Arial" w:cs="Arial"/>
          <w:color w:val="0033CC"/>
          <w:u w:val="single"/>
        </w:rPr>
        <w:t>sequencing assay</w:t>
      </w:r>
      <w:r w:rsidRPr="004F10DD">
        <w:rPr>
          <w:rFonts w:ascii="Arial" w:eastAsia="Arial" w:hAnsi="Arial" w:cs="Arial"/>
          <w:color w:val="0033CC"/>
        </w:rPr>
        <w:t xml:space="preserve">. The pairwise comparison of VAFs between versions V1 vs V2 and V2 vs V2 for all the samples that have been retested are shown </w:t>
      </w:r>
      <w:r w:rsidR="001925A7" w:rsidRPr="004F10DD">
        <w:rPr>
          <w:rFonts w:ascii="Arial" w:eastAsia="Arial" w:hAnsi="Arial" w:cs="Arial"/>
          <w:color w:val="0033CC"/>
        </w:rPr>
        <w:t xml:space="preserve">in the </w:t>
      </w:r>
      <w:r w:rsidR="001925A7" w:rsidRPr="004F10DD">
        <w:rPr>
          <w:rFonts w:ascii="Arial" w:eastAsia="Arial" w:hAnsi="Arial" w:cs="Arial"/>
          <w:b/>
          <w:color w:val="0033CC"/>
        </w:rPr>
        <w:t xml:space="preserve">Response to the Reviewers </w:t>
      </w:r>
      <w:r w:rsidRPr="004F10DD">
        <w:rPr>
          <w:rFonts w:ascii="Arial" w:eastAsia="Arial" w:hAnsi="Arial" w:cs="Arial"/>
          <w:b/>
          <w:color w:val="0033CC"/>
        </w:rPr>
        <w:t>Figure 8</w:t>
      </w:r>
      <w:r w:rsidRPr="004F10DD">
        <w:rPr>
          <w:rFonts w:ascii="Arial" w:eastAsia="Arial" w:hAnsi="Arial" w:cs="Arial"/>
          <w:color w:val="0033CC"/>
        </w:rPr>
        <w:t xml:space="preserve"> </w:t>
      </w:r>
      <w:r w:rsidR="00A576AF" w:rsidRPr="004F10DD">
        <w:rPr>
          <w:rFonts w:ascii="Arial" w:eastAsia="Arial" w:hAnsi="Arial" w:cs="Arial"/>
          <w:color w:val="0033CC"/>
        </w:rPr>
        <w:t xml:space="preserve">and </w:t>
      </w:r>
      <w:r w:rsidR="002C2CE5" w:rsidRPr="004F10DD">
        <w:rPr>
          <w:rFonts w:ascii="Arial" w:eastAsia="Arial" w:hAnsi="Arial" w:cs="Arial"/>
          <w:color w:val="0033CC"/>
        </w:rPr>
        <w:t xml:space="preserve">the revised </w:t>
      </w:r>
      <w:r w:rsidR="00707656">
        <w:rPr>
          <w:rFonts w:ascii="Arial" w:eastAsia="Arial" w:hAnsi="Arial" w:cs="Arial"/>
          <w:b/>
          <w:color w:val="0033CC"/>
          <w:highlight w:val="yellow"/>
        </w:rPr>
        <w:t xml:space="preserve">Supplementary </w:t>
      </w:r>
      <w:r w:rsidR="00A576AF" w:rsidRPr="004F10DD">
        <w:rPr>
          <w:rFonts w:ascii="Arial" w:eastAsia="Arial" w:hAnsi="Arial" w:cs="Arial"/>
          <w:b/>
          <w:color w:val="0033CC"/>
          <w:highlight w:val="yellow"/>
        </w:rPr>
        <w:t>Fig</w:t>
      </w:r>
      <w:r w:rsidR="00315905">
        <w:rPr>
          <w:rFonts w:ascii="Arial" w:eastAsia="Arial" w:hAnsi="Arial" w:cs="Arial"/>
          <w:b/>
          <w:color w:val="0033CC"/>
          <w:highlight w:val="yellow"/>
        </w:rPr>
        <w:t>.</w:t>
      </w:r>
      <w:r w:rsidR="00A576AF" w:rsidRPr="004F10DD">
        <w:rPr>
          <w:rFonts w:ascii="Arial" w:eastAsia="Arial" w:hAnsi="Arial" w:cs="Arial"/>
          <w:b/>
          <w:color w:val="0033CC"/>
          <w:highlight w:val="yellow"/>
        </w:rPr>
        <w:t xml:space="preserve"> </w:t>
      </w:r>
      <w:r w:rsidR="00707656">
        <w:rPr>
          <w:rFonts w:ascii="Arial" w:eastAsia="Arial" w:hAnsi="Arial" w:cs="Arial"/>
          <w:b/>
          <w:color w:val="0033CC"/>
          <w:highlight w:val="yellow"/>
        </w:rPr>
        <w:t>RR8</w:t>
      </w:r>
      <w:r w:rsidR="00C80ED4" w:rsidRPr="004F10DD">
        <w:rPr>
          <w:rFonts w:ascii="Arial" w:eastAsia="Arial" w:hAnsi="Arial" w:cs="Arial"/>
          <w:color w:val="0033CC"/>
        </w:rPr>
        <w:t xml:space="preserve"> of manuscript</w:t>
      </w:r>
      <w:r w:rsidRPr="004F10DD">
        <w:rPr>
          <w:rFonts w:ascii="Arial" w:eastAsia="Arial" w:hAnsi="Arial" w:cs="Arial"/>
          <w:color w:val="0033CC"/>
        </w:rPr>
        <w:t xml:space="preserve">. The number of variants from version V1 broken down per variant source category which have been validated across the replicates are displayed in </w:t>
      </w:r>
      <w:r w:rsidR="001925A7" w:rsidRPr="004F10DD">
        <w:rPr>
          <w:rFonts w:ascii="Arial" w:eastAsia="Arial" w:hAnsi="Arial" w:cs="Arial"/>
          <w:b/>
          <w:color w:val="0033CC"/>
        </w:rPr>
        <w:t xml:space="preserve">Response to Reviewers </w:t>
      </w:r>
      <w:r w:rsidRPr="004F10DD">
        <w:rPr>
          <w:rFonts w:ascii="Arial" w:eastAsia="Arial" w:hAnsi="Arial" w:cs="Arial"/>
          <w:b/>
          <w:color w:val="0033CC"/>
        </w:rPr>
        <w:t xml:space="preserve">Tables </w:t>
      </w:r>
      <w:r w:rsidR="00397C20">
        <w:rPr>
          <w:rFonts w:ascii="Arial" w:eastAsia="Arial" w:hAnsi="Arial" w:cs="Arial"/>
          <w:b/>
          <w:color w:val="0033CC"/>
        </w:rPr>
        <w:t>5</w:t>
      </w:r>
      <w:r w:rsidR="00F608E6" w:rsidRPr="00F608E6">
        <w:rPr>
          <w:rFonts w:ascii="Arial" w:eastAsia="Arial" w:hAnsi="Arial" w:cs="Arial"/>
          <w:color w:val="0033CC"/>
        </w:rPr>
        <w:t xml:space="preserve"> </w:t>
      </w:r>
      <w:r w:rsidRPr="00F608E6">
        <w:rPr>
          <w:rFonts w:ascii="Arial" w:eastAsia="Arial" w:hAnsi="Arial" w:cs="Arial"/>
          <w:color w:val="0033CC"/>
        </w:rPr>
        <w:t>and</w:t>
      </w:r>
      <w:r w:rsidRPr="004F10DD">
        <w:rPr>
          <w:rFonts w:ascii="Arial" w:eastAsia="Arial" w:hAnsi="Arial" w:cs="Arial"/>
          <w:b/>
          <w:color w:val="0033CC"/>
        </w:rPr>
        <w:t xml:space="preserve"> </w:t>
      </w:r>
      <w:r w:rsidR="00397C20">
        <w:rPr>
          <w:rFonts w:ascii="Arial" w:eastAsia="Arial" w:hAnsi="Arial" w:cs="Arial"/>
          <w:b/>
          <w:color w:val="0033CC"/>
        </w:rPr>
        <w:t>6</w:t>
      </w:r>
      <w:r w:rsidR="00407C92" w:rsidRPr="004F10DD">
        <w:rPr>
          <w:rFonts w:ascii="Arial" w:eastAsia="Arial" w:hAnsi="Arial" w:cs="Arial"/>
          <w:color w:val="0033CC"/>
        </w:rPr>
        <w:t xml:space="preserve">. </w:t>
      </w:r>
      <w:r w:rsidR="00407C92" w:rsidRPr="004F10DD">
        <w:rPr>
          <w:rFonts w:ascii="Arial" w:eastAsia="Arial" w:hAnsi="Arial" w:cs="Arial"/>
          <w:color w:val="0033CC"/>
        </w:rPr>
        <w:lastRenderedPageBreak/>
        <w:t>Overall, across the five non-hypermutated patients, 170 of variants detected in version V1 have been tested and 152 (89.4%) of these were also detected in version V2. In the hypermutated breast cancer patient, 630 of 659 (95.6%) of variants detected in version V1 were also detected in version V2. Comparing version V1 and V2 for the three patients who have been retested for the purpose of this response, 45 of 51 (88.2%) variants were found present in two non-hypermutated patients whilst the corresponding number in the hypermutated breast cancer patient was 640 of 659 (97.1%)</w:t>
      </w:r>
      <w:r w:rsidRPr="004F10DD">
        <w:rPr>
          <w:rFonts w:ascii="Arial" w:eastAsia="Arial" w:hAnsi="Arial" w:cs="Arial"/>
          <w:color w:val="0033CC"/>
        </w:rPr>
        <w:t>.</w:t>
      </w:r>
      <w:bookmarkEnd w:id="15"/>
    </w:p>
    <w:p w14:paraId="3FD6B4A0" w14:textId="2BF05C5A" w:rsidR="004D66E1" w:rsidRPr="00F608E6" w:rsidRDefault="001925A7" w:rsidP="00F608E6">
      <w:pPr>
        <w:pStyle w:val="ListParagraph"/>
        <w:numPr>
          <w:ilvl w:val="0"/>
          <w:numId w:val="4"/>
        </w:numPr>
        <w:spacing w:after="0" w:line="240" w:lineRule="auto"/>
        <w:jc w:val="both"/>
        <w:rPr>
          <w:rFonts w:ascii="Arial" w:eastAsia="Arial" w:hAnsi="Arial" w:cs="Arial"/>
          <w:color w:val="0033CC"/>
        </w:rPr>
      </w:pPr>
      <w:r w:rsidRPr="004F10DD">
        <w:rPr>
          <w:rFonts w:ascii="Arial" w:eastAsia="Arial" w:hAnsi="Arial" w:cs="Arial"/>
          <w:color w:val="0033CC"/>
        </w:rPr>
        <w:t xml:space="preserve">Although the technical repeats of the samples using </w:t>
      </w:r>
      <w:r w:rsidR="006515BA" w:rsidRPr="004F10DD">
        <w:rPr>
          <w:rFonts w:ascii="Arial" w:eastAsia="Arial" w:hAnsi="Arial" w:cs="Arial"/>
          <w:color w:val="0033CC"/>
        </w:rPr>
        <w:t>V1</w:t>
      </w:r>
      <w:r w:rsidRPr="004F10DD">
        <w:rPr>
          <w:rFonts w:ascii="Arial" w:eastAsia="Arial" w:hAnsi="Arial" w:cs="Arial"/>
          <w:color w:val="0033CC"/>
        </w:rPr>
        <w:t xml:space="preserve"> and </w:t>
      </w:r>
      <w:r w:rsidR="006515BA" w:rsidRPr="004F10DD">
        <w:rPr>
          <w:rFonts w:ascii="Arial" w:eastAsia="Arial" w:hAnsi="Arial" w:cs="Arial"/>
          <w:color w:val="0033CC"/>
        </w:rPr>
        <w:t>V2</w:t>
      </w:r>
      <w:r w:rsidRPr="004F10DD">
        <w:rPr>
          <w:rFonts w:ascii="Arial" w:eastAsia="Arial" w:hAnsi="Arial" w:cs="Arial"/>
          <w:color w:val="0033CC"/>
        </w:rPr>
        <w:t xml:space="preserve"> of the high-intensity assay demonstrate the robustness of the method, one could claim that the measurements were robustly incorrect. Hence, to test the accuracy of the high-intensity </w:t>
      </w:r>
      <w:r w:rsidR="00821E16" w:rsidRPr="004F10DD">
        <w:rPr>
          <w:rFonts w:ascii="Arial" w:eastAsia="Arial" w:hAnsi="Arial" w:cs="Arial"/>
          <w:color w:val="0033CC"/>
        </w:rPr>
        <w:t xml:space="preserve">sequencing </w:t>
      </w:r>
      <w:r w:rsidRPr="004F10DD">
        <w:rPr>
          <w:rFonts w:ascii="Arial" w:eastAsia="Arial" w:hAnsi="Arial" w:cs="Arial"/>
          <w:color w:val="0033CC"/>
        </w:rPr>
        <w:t xml:space="preserve">approach to determine the presence and </w:t>
      </w:r>
      <w:r w:rsidR="007C0F66" w:rsidRPr="004F10DD">
        <w:rPr>
          <w:rFonts w:ascii="Arial" w:eastAsia="Arial" w:hAnsi="Arial" w:cs="Arial"/>
          <w:color w:val="0033CC"/>
        </w:rPr>
        <w:t xml:space="preserve">measure </w:t>
      </w:r>
      <w:r w:rsidRPr="004F10DD">
        <w:rPr>
          <w:rFonts w:ascii="Arial" w:eastAsia="Arial" w:hAnsi="Arial" w:cs="Arial"/>
          <w:color w:val="0033CC"/>
        </w:rPr>
        <w:t xml:space="preserve">the VAF of the mutations, we performed an orthogonal validation of our results utilizing droplet </w:t>
      </w:r>
      <w:r w:rsidR="00397249" w:rsidRPr="004F10DD">
        <w:rPr>
          <w:rFonts w:ascii="Arial" w:eastAsia="Arial" w:hAnsi="Arial" w:cs="Arial"/>
          <w:color w:val="0033CC"/>
        </w:rPr>
        <w:t xml:space="preserve">digital </w:t>
      </w:r>
      <w:r w:rsidRPr="004F10DD">
        <w:rPr>
          <w:rFonts w:ascii="Arial" w:eastAsia="Arial" w:hAnsi="Arial" w:cs="Arial"/>
          <w:color w:val="0033CC"/>
        </w:rPr>
        <w:t>PCR (</w:t>
      </w:r>
      <w:proofErr w:type="spellStart"/>
      <w:r w:rsidRPr="004F10DD">
        <w:rPr>
          <w:rFonts w:ascii="Arial" w:eastAsia="Arial" w:hAnsi="Arial" w:cs="Arial"/>
          <w:color w:val="0033CC"/>
        </w:rPr>
        <w:t>ddPCR</w:t>
      </w:r>
      <w:proofErr w:type="spellEnd"/>
      <w:r w:rsidRPr="004F10DD">
        <w:rPr>
          <w:rFonts w:ascii="Arial" w:eastAsia="Arial" w:hAnsi="Arial" w:cs="Arial"/>
          <w:color w:val="0033CC"/>
        </w:rPr>
        <w:t xml:space="preserve">), which is considered in many contexts to constitute a ‘gold standard’ for the assessment of variants at low VAFs. </w:t>
      </w:r>
      <w:bookmarkStart w:id="16" w:name="_Hlk13920801"/>
      <w:r w:rsidR="00482953" w:rsidRPr="004F10DD">
        <w:rPr>
          <w:rFonts w:ascii="Arial" w:eastAsia="Arial" w:hAnsi="Arial" w:cs="Arial"/>
          <w:color w:val="0033CC"/>
        </w:rPr>
        <w:t>In the original version of the manuscript, w</w:t>
      </w:r>
      <w:r w:rsidRPr="004F10DD">
        <w:rPr>
          <w:rFonts w:ascii="Arial" w:eastAsia="Arial" w:hAnsi="Arial" w:cs="Arial"/>
          <w:color w:val="0033CC"/>
        </w:rPr>
        <w:t xml:space="preserve">e </w:t>
      </w:r>
      <w:r w:rsidR="00482953" w:rsidRPr="004F10DD">
        <w:rPr>
          <w:rFonts w:ascii="Arial" w:eastAsia="Arial" w:hAnsi="Arial" w:cs="Arial"/>
          <w:color w:val="0033CC"/>
        </w:rPr>
        <w:t>had performed</w:t>
      </w:r>
      <w:r w:rsidRPr="004F10DD">
        <w:rPr>
          <w:rFonts w:ascii="Arial" w:eastAsia="Arial" w:hAnsi="Arial" w:cs="Arial"/>
          <w:color w:val="0033CC"/>
        </w:rPr>
        <w:t xml:space="preserve"> </w:t>
      </w:r>
      <w:proofErr w:type="spellStart"/>
      <w:r w:rsidRPr="004F10DD">
        <w:rPr>
          <w:rFonts w:ascii="Arial" w:eastAsia="Arial" w:hAnsi="Arial" w:cs="Arial"/>
          <w:color w:val="0033CC"/>
        </w:rPr>
        <w:t>ddPCR</w:t>
      </w:r>
      <w:proofErr w:type="spellEnd"/>
      <w:r w:rsidRPr="004F10DD">
        <w:rPr>
          <w:rFonts w:ascii="Arial" w:eastAsia="Arial" w:hAnsi="Arial" w:cs="Arial"/>
          <w:color w:val="0033CC"/>
        </w:rPr>
        <w:t xml:space="preserve"> experiments </w:t>
      </w:r>
      <w:r w:rsidR="007C0F66" w:rsidRPr="004F10DD">
        <w:rPr>
          <w:rFonts w:ascii="Arial" w:eastAsia="Arial" w:hAnsi="Arial" w:cs="Arial"/>
          <w:color w:val="0033CC"/>
        </w:rPr>
        <w:t>targeting</w:t>
      </w:r>
      <w:r w:rsidR="00B4071F" w:rsidRPr="004F10DD">
        <w:rPr>
          <w:rFonts w:ascii="Arial" w:eastAsia="Arial" w:hAnsi="Arial" w:cs="Arial"/>
          <w:color w:val="0033CC"/>
        </w:rPr>
        <w:t xml:space="preserve"> five canonical hotspot tumor-matched somatic mutations (</w:t>
      </w:r>
      <w:r w:rsidR="00B4071F" w:rsidRPr="004F10DD">
        <w:rPr>
          <w:rFonts w:ascii="Arial" w:hAnsi="Arial" w:cs="Arial"/>
          <w:i/>
          <w:color w:val="0033CC"/>
        </w:rPr>
        <w:t>PIK3CA</w:t>
      </w:r>
      <w:r w:rsidR="00B4071F" w:rsidRPr="004F10DD">
        <w:rPr>
          <w:rFonts w:ascii="Arial" w:eastAsia="Arial" w:hAnsi="Arial" w:cs="Arial"/>
          <w:color w:val="0033CC"/>
        </w:rPr>
        <w:t xml:space="preserve"> E542K, </w:t>
      </w:r>
      <w:r w:rsidR="00B4071F" w:rsidRPr="004F10DD">
        <w:rPr>
          <w:rFonts w:ascii="Arial" w:hAnsi="Arial" w:cs="Arial"/>
          <w:i/>
          <w:color w:val="0033CC"/>
        </w:rPr>
        <w:t>PIK3CA</w:t>
      </w:r>
      <w:r w:rsidR="00B4071F" w:rsidRPr="004F10DD">
        <w:rPr>
          <w:rFonts w:ascii="Arial" w:eastAsia="Arial" w:hAnsi="Arial" w:cs="Arial"/>
          <w:color w:val="0033CC"/>
        </w:rPr>
        <w:t xml:space="preserve"> H1047R, </w:t>
      </w:r>
      <w:r w:rsidR="00B4071F" w:rsidRPr="004F10DD">
        <w:rPr>
          <w:rFonts w:ascii="Arial" w:hAnsi="Arial" w:cs="Arial"/>
          <w:i/>
          <w:color w:val="0033CC"/>
        </w:rPr>
        <w:t>KRAS</w:t>
      </w:r>
      <w:r w:rsidR="00B4071F" w:rsidRPr="004F10DD">
        <w:rPr>
          <w:rFonts w:ascii="Arial" w:eastAsia="Arial" w:hAnsi="Arial" w:cs="Arial"/>
          <w:color w:val="0033CC"/>
        </w:rPr>
        <w:t xml:space="preserve"> G12C, </w:t>
      </w:r>
      <w:r w:rsidR="00B4071F" w:rsidRPr="004F10DD">
        <w:rPr>
          <w:rFonts w:ascii="Arial" w:hAnsi="Arial" w:cs="Arial"/>
          <w:i/>
          <w:color w:val="0033CC"/>
        </w:rPr>
        <w:t>KRAS</w:t>
      </w:r>
      <w:r w:rsidR="00B4071F" w:rsidRPr="004F10DD">
        <w:rPr>
          <w:rFonts w:ascii="Arial" w:eastAsia="Arial" w:hAnsi="Arial" w:cs="Arial"/>
          <w:color w:val="0033CC"/>
        </w:rPr>
        <w:t xml:space="preserve"> G12A, </w:t>
      </w:r>
      <w:r w:rsidR="00B4071F" w:rsidRPr="004F10DD">
        <w:rPr>
          <w:rFonts w:ascii="Arial" w:hAnsi="Arial" w:cs="Arial"/>
          <w:i/>
          <w:color w:val="0033CC"/>
        </w:rPr>
        <w:t>EGFR</w:t>
      </w:r>
      <w:r w:rsidR="00B4071F" w:rsidRPr="004F10DD">
        <w:rPr>
          <w:rFonts w:ascii="Arial" w:eastAsia="Arial" w:hAnsi="Arial" w:cs="Arial"/>
          <w:color w:val="0033CC"/>
        </w:rPr>
        <w:t xml:space="preserve"> L861Q</w:t>
      </w:r>
      <w:r w:rsidRPr="004F10DD">
        <w:rPr>
          <w:rFonts w:ascii="Arial" w:eastAsia="Arial" w:hAnsi="Arial" w:cs="Arial"/>
          <w:color w:val="0033CC"/>
        </w:rPr>
        <w:t>)</w:t>
      </w:r>
      <w:r w:rsidR="00B4071F" w:rsidRPr="004F10DD">
        <w:rPr>
          <w:rFonts w:ascii="Arial" w:eastAsia="Arial" w:hAnsi="Arial" w:cs="Arial"/>
          <w:color w:val="0033CC"/>
        </w:rPr>
        <w:t xml:space="preserve"> in five patients. </w:t>
      </w:r>
      <w:r w:rsidR="00B4071F" w:rsidRPr="004F10DD">
        <w:rPr>
          <w:rFonts w:ascii="Arial" w:eastAsia="Arial" w:hAnsi="Arial" w:cs="Arial"/>
          <w:b/>
          <w:color w:val="0033CC"/>
        </w:rPr>
        <w:t>Fig</w:t>
      </w:r>
      <w:r w:rsidR="00F608E6">
        <w:rPr>
          <w:rFonts w:ascii="Arial" w:eastAsia="Arial" w:hAnsi="Arial" w:cs="Arial"/>
          <w:b/>
          <w:color w:val="0033CC"/>
        </w:rPr>
        <w:t>.</w:t>
      </w:r>
      <w:r w:rsidR="00B4071F" w:rsidRPr="004F10DD">
        <w:rPr>
          <w:rFonts w:ascii="Arial" w:eastAsia="Arial" w:hAnsi="Arial" w:cs="Arial"/>
          <w:b/>
          <w:color w:val="0033CC"/>
        </w:rPr>
        <w:t xml:space="preserve"> 1</w:t>
      </w:r>
      <w:r w:rsidR="00650F4F" w:rsidRPr="004F10DD">
        <w:rPr>
          <w:rFonts w:ascii="Arial" w:eastAsia="Arial" w:hAnsi="Arial" w:cs="Arial"/>
          <w:b/>
          <w:color w:val="0033CC"/>
        </w:rPr>
        <w:t>b</w:t>
      </w:r>
      <w:r w:rsidR="00650F4F" w:rsidRPr="004F10DD">
        <w:rPr>
          <w:rFonts w:ascii="Arial" w:eastAsia="Arial" w:hAnsi="Arial" w:cs="Arial"/>
          <w:color w:val="0033CC"/>
        </w:rPr>
        <w:t xml:space="preserve"> </w:t>
      </w:r>
      <w:r w:rsidR="00B4071F" w:rsidRPr="004F10DD">
        <w:rPr>
          <w:rFonts w:ascii="Arial" w:eastAsia="Arial" w:hAnsi="Arial" w:cs="Arial"/>
          <w:color w:val="0033CC"/>
        </w:rPr>
        <w:t xml:space="preserve">of the manuscript </w:t>
      </w:r>
      <w:r w:rsidR="00CB07F2" w:rsidRPr="004F10DD">
        <w:rPr>
          <w:rFonts w:ascii="Arial" w:eastAsia="Arial" w:hAnsi="Arial" w:cs="Arial"/>
          <w:color w:val="0033CC"/>
        </w:rPr>
        <w:t xml:space="preserve">and </w:t>
      </w:r>
      <w:r w:rsidRPr="004F10DD">
        <w:rPr>
          <w:rFonts w:ascii="Arial" w:eastAsia="Arial" w:hAnsi="Arial" w:cs="Arial"/>
          <w:b/>
          <w:color w:val="0033CC"/>
        </w:rPr>
        <w:t xml:space="preserve">Response to Reviewers </w:t>
      </w:r>
      <w:r w:rsidR="00CB07F2" w:rsidRPr="004F10DD">
        <w:rPr>
          <w:rFonts w:ascii="Arial" w:eastAsia="Arial" w:hAnsi="Arial" w:cs="Arial"/>
          <w:b/>
          <w:color w:val="0033CC"/>
        </w:rPr>
        <w:t xml:space="preserve">Figure </w:t>
      </w:r>
      <w:r w:rsidR="005D3BAF" w:rsidRPr="004F10DD">
        <w:rPr>
          <w:rFonts w:ascii="Arial" w:eastAsia="Arial" w:hAnsi="Arial" w:cs="Arial"/>
          <w:b/>
          <w:color w:val="0033CC"/>
        </w:rPr>
        <w:t>9</w:t>
      </w:r>
      <w:r w:rsidR="00CB07F2" w:rsidRPr="004F10DD">
        <w:rPr>
          <w:rFonts w:ascii="Arial" w:eastAsia="Arial" w:hAnsi="Arial" w:cs="Arial"/>
          <w:b/>
          <w:color w:val="0033CC"/>
        </w:rPr>
        <w:t>a</w:t>
      </w:r>
      <w:r w:rsidR="00CB07F2" w:rsidRPr="004F10DD">
        <w:rPr>
          <w:rFonts w:ascii="Arial" w:eastAsia="Arial" w:hAnsi="Arial" w:cs="Arial"/>
          <w:color w:val="0033CC"/>
        </w:rPr>
        <w:t xml:space="preserve"> </w:t>
      </w:r>
      <w:r w:rsidRPr="004F10DD">
        <w:rPr>
          <w:rFonts w:ascii="Arial" w:eastAsia="Arial" w:hAnsi="Arial" w:cs="Arial"/>
          <w:color w:val="0033CC"/>
        </w:rPr>
        <w:t>demonstrate</w:t>
      </w:r>
      <w:r w:rsidR="00B4071F" w:rsidRPr="004F10DD">
        <w:rPr>
          <w:rFonts w:ascii="Arial" w:eastAsia="Arial" w:hAnsi="Arial" w:cs="Arial"/>
          <w:color w:val="0033CC"/>
        </w:rPr>
        <w:t xml:space="preserve"> </w:t>
      </w:r>
      <w:r w:rsidR="000A3839" w:rsidRPr="004F10DD">
        <w:rPr>
          <w:rFonts w:ascii="Arial" w:eastAsia="Arial" w:hAnsi="Arial" w:cs="Arial"/>
          <w:color w:val="0033CC"/>
        </w:rPr>
        <w:t xml:space="preserve">a 100% positive percent agreement (PPA) and 100% negative percent agreement (NPA) considering </w:t>
      </w:r>
      <w:proofErr w:type="spellStart"/>
      <w:r w:rsidR="000A3839" w:rsidRPr="004F10DD">
        <w:rPr>
          <w:rFonts w:ascii="Arial" w:eastAsia="Arial" w:hAnsi="Arial" w:cs="Arial"/>
          <w:color w:val="0033CC"/>
        </w:rPr>
        <w:t>ddPCR</w:t>
      </w:r>
      <w:proofErr w:type="spellEnd"/>
      <w:r w:rsidR="000A3839" w:rsidRPr="004F10DD">
        <w:rPr>
          <w:rFonts w:ascii="Arial" w:eastAsia="Arial" w:hAnsi="Arial" w:cs="Arial"/>
          <w:color w:val="0033CC"/>
        </w:rPr>
        <w:t xml:space="preserve"> as the benchmark</w:t>
      </w:r>
      <w:r w:rsidR="007C0F66" w:rsidRPr="004F10DD">
        <w:rPr>
          <w:rFonts w:ascii="Arial" w:eastAsia="Arial" w:hAnsi="Arial" w:cs="Arial"/>
          <w:color w:val="0033CC"/>
        </w:rPr>
        <w:t xml:space="preserve"> whilst </w:t>
      </w:r>
      <w:r w:rsidRPr="004F10DD">
        <w:rPr>
          <w:rFonts w:ascii="Arial" w:eastAsia="Arial" w:hAnsi="Arial" w:cs="Arial"/>
          <w:color w:val="0033CC"/>
        </w:rPr>
        <w:t xml:space="preserve">the </w:t>
      </w:r>
      <w:r w:rsidR="00B4071F" w:rsidRPr="004F10DD">
        <w:rPr>
          <w:rFonts w:ascii="Arial" w:eastAsia="Arial" w:hAnsi="Arial" w:cs="Arial"/>
          <w:color w:val="0033CC"/>
        </w:rPr>
        <w:t xml:space="preserve">VAF measured in cfDNA using either version of the assay protocol closely mirrors that obtained with </w:t>
      </w:r>
      <w:proofErr w:type="spellStart"/>
      <w:r w:rsidR="00B4071F" w:rsidRPr="004F10DD">
        <w:rPr>
          <w:rFonts w:ascii="Arial" w:eastAsia="Arial" w:hAnsi="Arial" w:cs="Arial"/>
          <w:color w:val="0033CC"/>
        </w:rPr>
        <w:t>ddPCR</w:t>
      </w:r>
      <w:proofErr w:type="spellEnd"/>
      <w:r w:rsidR="00B4071F" w:rsidRPr="004F10DD">
        <w:rPr>
          <w:rFonts w:ascii="Arial" w:eastAsia="Arial" w:hAnsi="Arial" w:cs="Arial"/>
          <w:color w:val="0033CC"/>
        </w:rPr>
        <w:t>.</w:t>
      </w:r>
      <w:r w:rsidR="00482953" w:rsidRPr="004F10DD">
        <w:rPr>
          <w:rFonts w:ascii="Arial" w:eastAsia="Arial" w:hAnsi="Arial" w:cs="Arial"/>
          <w:color w:val="0033CC"/>
        </w:rPr>
        <w:t xml:space="preserve"> </w:t>
      </w:r>
      <w:r w:rsidR="00650F4F" w:rsidRPr="004F10DD">
        <w:rPr>
          <w:rFonts w:ascii="Arial" w:eastAsia="Arial" w:hAnsi="Arial" w:cs="Arial"/>
          <w:color w:val="0033CC"/>
          <w:u w:val="single"/>
        </w:rPr>
        <w:t xml:space="preserve">In response to the </w:t>
      </w:r>
      <w:r w:rsidR="00B4071F" w:rsidRPr="004F10DD">
        <w:rPr>
          <w:rFonts w:ascii="Arial" w:eastAsia="Arial" w:hAnsi="Arial" w:cs="Arial"/>
          <w:color w:val="0033CC"/>
          <w:u w:val="single"/>
        </w:rPr>
        <w:t xml:space="preserve">Reviewer’s comment, </w:t>
      </w:r>
      <w:r w:rsidR="00C855A9" w:rsidRPr="004F10DD">
        <w:rPr>
          <w:rFonts w:ascii="Arial" w:eastAsia="Arial" w:hAnsi="Arial" w:cs="Arial"/>
          <w:color w:val="0033CC"/>
          <w:u w:val="single"/>
        </w:rPr>
        <w:t xml:space="preserve">we </w:t>
      </w:r>
      <w:r w:rsidR="00482953" w:rsidRPr="004F10DD">
        <w:rPr>
          <w:rFonts w:ascii="Arial" w:eastAsia="Arial" w:hAnsi="Arial" w:cs="Arial"/>
          <w:color w:val="0033CC"/>
          <w:u w:val="single"/>
        </w:rPr>
        <w:t xml:space="preserve">have now </w:t>
      </w:r>
      <w:r w:rsidR="00C855A9" w:rsidRPr="004F10DD">
        <w:rPr>
          <w:rFonts w:ascii="Arial" w:eastAsia="Arial" w:hAnsi="Arial" w:cs="Arial"/>
          <w:color w:val="0033CC"/>
          <w:u w:val="single"/>
        </w:rPr>
        <w:t>performed</w:t>
      </w:r>
      <w:r w:rsidR="00C80ED4" w:rsidRPr="004F10DD">
        <w:rPr>
          <w:rFonts w:ascii="Arial" w:eastAsia="Arial" w:hAnsi="Arial" w:cs="Arial"/>
          <w:color w:val="0033CC"/>
          <w:u w:val="single"/>
        </w:rPr>
        <w:t xml:space="preserve"> additional</w:t>
      </w:r>
      <w:r w:rsidR="00C855A9" w:rsidRPr="004F10DD">
        <w:rPr>
          <w:rFonts w:ascii="Arial" w:eastAsia="Arial" w:hAnsi="Arial" w:cs="Arial"/>
          <w:color w:val="0033CC"/>
          <w:u w:val="single"/>
        </w:rPr>
        <w:t xml:space="preserve"> </w:t>
      </w:r>
      <w:proofErr w:type="spellStart"/>
      <w:r w:rsidR="00C855A9" w:rsidRPr="004F10DD">
        <w:rPr>
          <w:rFonts w:ascii="Arial" w:eastAsia="Arial" w:hAnsi="Arial" w:cs="Arial"/>
          <w:color w:val="0033CC"/>
          <w:u w:val="single"/>
        </w:rPr>
        <w:t>ddPCR</w:t>
      </w:r>
      <w:proofErr w:type="spellEnd"/>
      <w:r w:rsidR="00C855A9" w:rsidRPr="004F10DD">
        <w:rPr>
          <w:rFonts w:ascii="Arial" w:eastAsia="Arial" w:hAnsi="Arial" w:cs="Arial"/>
          <w:color w:val="0033CC"/>
          <w:u w:val="single"/>
        </w:rPr>
        <w:t xml:space="preserve"> assays targeting </w:t>
      </w:r>
      <w:proofErr w:type="spellStart"/>
      <w:r w:rsidR="00C855A9" w:rsidRPr="004F10DD">
        <w:rPr>
          <w:rFonts w:ascii="Arial" w:eastAsia="Arial" w:hAnsi="Arial" w:cs="Arial"/>
          <w:color w:val="0033CC"/>
          <w:u w:val="single"/>
        </w:rPr>
        <w:t>VUSo</w:t>
      </w:r>
      <w:proofErr w:type="spellEnd"/>
      <w:r w:rsidR="00C855A9" w:rsidRPr="004F10DD">
        <w:rPr>
          <w:rFonts w:ascii="Arial" w:eastAsia="Arial" w:hAnsi="Arial" w:cs="Arial"/>
          <w:color w:val="0033CC"/>
          <w:u w:val="single"/>
        </w:rPr>
        <w:t xml:space="preserve"> </w:t>
      </w:r>
      <w:r w:rsidR="00A576AF" w:rsidRPr="004F10DD">
        <w:rPr>
          <w:rFonts w:ascii="Arial" w:eastAsia="Arial" w:hAnsi="Arial" w:cs="Arial"/>
          <w:color w:val="0033CC"/>
          <w:u w:val="single"/>
        </w:rPr>
        <w:t>(</w:t>
      </w:r>
      <w:r w:rsidR="007C0F66" w:rsidRPr="004F10DD">
        <w:rPr>
          <w:rFonts w:ascii="Arial" w:eastAsia="Arial" w:hAnsi="Arial" w:cs="Arial"/>
          <w:color w:val="0033CC"/>
          <w:u w:val="single"/>
        </w:rPr>
        <w:t xml:space="preserve">i.e. somatic </w:t>
      </w:r>
      <w:r w:rsidR="00A576AF" w:rsidRPr="004F10DD">
        <w:rPr>
          <w:rFonts w:ascii="Arial" w:eastAsia="Arial" w:hAnsi="Arial" w:cs="Arial"/>
          <w:color w:val="0033CC"/>
          <w:u w:val="single"/>
        </w:rPr>
        <w:t xml:space="preserve">cfDNA </w:t>
      </w:r>
      <w:r w:rsidR="007C0F66" w:rsidRPr="004F10DD">
        <w:rPr>
          <w:rFonts w:ascii="Arial" w:eastAsia="Arial" w:hAnsi="Arial" w:cs="Arial"/>
          <w:color w:val="0033CC"/>
          <w:u w:val="single"/>
        </w:rPr>
        <w:t>variants</w:t>
      </w:r>
      <w:r w:rsidR="00C855A9" w:rsidRPr="004F10DD">
        <w:rPr>
          <w:rFonts w:ascii="Arial" w:eastAsia="Arial" w:hAnsi="Arial" w:cs="Arial"/>
          <w:color w:val="0033CC"/>
          <w:u w:val="single"/>
        </w:rPr>
        <w:t xml:space="preserve"> that were not matched to the paired tumors or WBCs) to evaluate the specificity of the cfDNA sequencing assay </w:t>
      </w:r>
      <w:r w:rsidR="00C80ED4" w:rsidRPr="004F10DD">
        <w:rPr>
          <w:rFonts w:ascii="Arial" w:eastAsia="Arial" w:hAnsi="Arial" w:cs="Arial"/>
          <w:color w:val="0033CC"/>
          <w:u w:val="single"/>
        </w:rPr>
        <w:t>for</w:t>
      </w:r>
      <w:r w:rsidR="00C855A9" w:rsidRPr="004F10DD">
        <w:rPr>
          <w:rFonts w:ascii="Arial" w:eastAsia="Arial" w:hAnsi="Arial" w:cs="Arial"/>
          <w:color w:val="0033CC"/>
          <w:u w:val="single"/>
        </w:rPr>
        <w:t xml:space="preserve"> low VAF non</w:t>
      </w:r>
      <w:r w:rsidR="00AA07CB" w:rsidRPr="004F10DD">
        <w:rPr>
          <w:rFonts w:ascii="Arial" w:eastAsia="Arial" w:hAnsi="Arial" w:cs="Arial"/>
          <w:color w:val="0033CC"/>
          <w:u w:val="single"/>
        </w:rPr>
        <w:t>-</w:t>
      </w:r>
      <w:r w:rsidR="00C855A9" w:rsidRPr="004F10DD">
        <w:rPr>
          <w:rFonts w:ascii="Arial" w:eastAsia="Arial" w:hAnsi="Arial" w:cs="Arial"/>
          <w:color w:val="0033CC"/>
          <w:u w:val="single"/>
        </w:rPr>
        <w:t>tumor-matched somatic variants</w:t>
      </w:r>
      <w:r w:rsidR="00C855A9" w:rsidRPr="004F10DD">
        <w:rPr>
          <w:rFonts w:ascii="Arial" w:eastAsia="Arial" w:hAnsi="Arial" w:cs="Arial"/>
          <w:color w:val="0033CC"/>
        </w:rPr>
        <w:t xml:space="preserve">. For this analysis, </w:t>
      </w:r>
      <w:r w:rsidR="00650F4F" w:rsidRPr="004F10DD">
        <w:rPr>
          <w:rFonts w:ascii="Arial" w:eastAsia="Arial" w:hAnsi="Arial" w:cs="Arial"/>
          <w:color w:val="0033CC"/>
        </w:rPr>
        <w:t xml:space="preserve">we </w:t>
      </w:r>
      <w:r w:rsidR="00C855A9" w:rsidRPr="004F10DD">
        <w:rPr>
          <w:rFonts w:ascii="Arial" w:eastAsia="Arial" w:hAnsi="Arial" w:cs="Arial"/>
          <w:color w:val="0033CC"/>
        </w:rPr>
        <w:t xml:space="preserve">first </w:t>
      </w:r>
      <w:r w:rsidR="00650F4F" w:rsidRPr="004F10DD">
        <w:rPr>
          <w:rFonts w:ascii="Arial" w:eastAsia="Arial" w:hAnsi="Arial" w:cs="Arial"/>
          <w:color w:val="0033CC"/>
        </w:rPr>
        <w:t xml:space="preserve">identified the subset of </w:t>
      </w:r>
      <w:proofErr w:type="spellStart"/>
      <w:r w:rsidR="00650F4F" w:rsidRPr="004F10DD">
        <w:rPr>
          <w:rFonts w:ascii="Arial" w:eastAsia="Arial" w:hAnsi="Arial" w:cs="Arial"/>
          <w:color w:val="0033CC"/>
        </w:rPr>
        <w:t>VUSo</w:t>
      </w:r>
      <w:proofErr w:type="spellEnd"/>
      <w:r w:rsidR="00650F4F" w:rsidRPr="004F10DD">
        <w:rPr>
          <w:rFonts w:ascii="Arial" w:eastAsia="Arial" w:hAnsi="Arial" w:cs="Arial"/>
          <w:color w:val="0033CC"/>
        </w:rPr>
        <w:t xml:space="preserve"> for which a validated </w:t>
      </w:r>
      <w:proofErr w:type="spellStart"/>
      <w:r w:rsidR="00650F4F" w:rsidRPr="004F10DD">
        <w:rPr>
          <w:rFonts w:ascii="Arial" w:eastAsia="Arial" w:hAnsi="Arial" w:cs="Arial"/>
          <w:color w:val="0033CC"/>
        </w:rPr>
        <w:t>ddPCR</w:t>
      </w:r>
      <w:proofErr w:type="spellEnd"/>
      <w:r w:rsidR="00650F4F" w:rsidRPr="004F10DD">
        <w:rPr>
          <w:rFonts w:ascii="Arial" w:eastAsia="Arial" w:hAnsi="Arial" w:cs="Arial"/>
          <w:color w:val="0033CC"/>
        </w:rPr>
        <w:t xml:space="preserve"> assay </w:t>
      </w:r>
      <w:r w:rsidR="00C855A9" w:rsidRPr="004F10DD">
        <w:rPr>
          <w:rFonts w:ascii="Arial" w:eastAsia="Arial" w:hAnsi="Arial" w:cs="Arial"/>
          <w:color w:val="0033CC"/>
        </w:rPr>
        <w:t>wa</w:t>
      </w:r>
      <w:r w:rsidR="00650F4F" w:rsidRPr="004F10DD">
        <w:rPr>
          <w:rFonts w:ascii="Arial" w:eastAsia="Arial" w:hAnsi="Arial" w:cs="Arial"/>
          <w:color w:val="0033CC"/>
        </w:rPr>
        <w:t>s available. We then identified all the patients with residual extracted cfDNA and</w:t>
      </w:r>
      <w:r w:rsidR="002C2CE5" w:rsidRPr="004F10DD">
        <w:rPr>
          <w:rFonts w:ascii="Arial" w:eastAsia="Arial" w:hAnsi="Arial" w:cs="Arial"/>
          <w:color w:val="0033CC"/>
        </w:rPr>
        <w:t xml:space="preserve">/or </w:t>
      </w:r>
      <w:r w:rsidR="00650F4F" w:rsidRPr="004F10DD">
        <w:rPr>
          <w:rFonts w:ascii="Arial" w:eastAsia="Arial" w:hAnsi="Arial" w:cs="Arial"/>
          <w:color w:val="0033CC"/>
        </w:rPr>
        <w:t>leftover pre-enrichment sequencing libraries harbor</w:t>
      </w:r>
      <w:r w:rsidR="00C855A9" w:rsidRPr="004F10DD">
        <w:rPr>
          <w:rFonts w:ascii="Arial" w:eastAsia="Arial" w:hAnsi="Arial" w:cs="Arial"/>
          <w:color w:val="0033CC"/>
        </w:rPr>
        <w:t xml:space="preserve">ing </w:t>
      </w:r>
      <w:r w:rsidR="00650F4F" w:rsidRPr="004F10DD">
        <w:rPr>
          <w:rFonts w:ascii="Arial" w:eastAsia="Arial" w:hAnsi="Arial" w:cs="Arial"/>
          <w:color w:val="0033CC"/>
        </w:rPr>
        <w:t xml:space="preserve">any of these mutations. Our final analysis included four </w:t>
      </w:r>
      <w:proofErr w:type="spellStart"/>
      <w:r w:rsidR="00B4071F" w:rsidRPr="004F10DD">
        <w:rPr>
          <w:rFonts w:ascii="Arial" w:eastAsia="Arial" w:hAnsi="Arial" w:cs="Arial"/>
          <w:color w:val="0033CC"/>
        </w:rPr>
        <w:t>ddPCR</w:t>
      </w:r>
      <w:proofErr w:type="spellEnd"/>
      <w:r w:rsidR="00B4071F" w:rsidRPr="004F10DD">
        <w:rPr>
          <w:rFonts w:ascii="Arial" w:eastAsia="Arial" w:hAnsi="Arial" w:cs="Arial"/>
          <w:color w:val="0033CC"/>
        </w:rPr>
        <w:t xml:space="preserve"> assays (</w:t>
      </w:r>
      <w:r w:rsidR="00B4071F" w:rsidRPr="004F10DD">
        <w:rPr>
          <w:rFonts w:ascii="Arial" w:eastAsia="Arial" w:hAnsi="Arial" w:cs="Arial"/>
          <w:i/>
          <w:color w:val="0033CC"/>
        </w:rPr>
        <w:t>PIK3CA</w:t>
      </w:r>
      <w:r w:rsidR="00B4071F" w:rsidRPr="004F10DD">
        <w:rPr>
          <w:rFonts w:ascii="Arial" w:eastAsia="Arial" w:hAnsi="Arial" w:cs="Arial"/>
          <w:color w:val="0033CC"/>
        </w:rPr>
        <w:t xml:space="preserve"> E545K, </w:t>
      </w:r>
      <w:r w:rsidR="00B4071F" w:rsidRPr="004F10DD">
        <w:rPr>
          <w:rFonts w:ascii="Arial" w:eastAsia="Arial" w:hAnsi="Arial" w:cs="Arial"/>
          <w:i/>
          <w:color w:val="0033CC"/>
        </w:rPr>
        <w:t>NRAS</w:t>
      </w:r>
      <w:r w:rsidR="00B4071F" w:rsidRPr="004F10DD">
        <w:rPr>
          <w:rFonts w:ascii="Arial" w:eastAsia="Arial" w:hAnsi="Arial" w:cs="Arial"/>
          <w:color w:val="0033CC"/>
        </w:rPr>
        <w:t xml:space="preserve"> Q61K, </w:t>
      </w:r>
      <w:r w:rsidR="00B4071F" w:rsidRPr="004F10DD">
        <w:rPr>
          <w:rFonts w:ascii="Arial" w:eastAsia="Arial" w:hAnsi="Arial" w:cs="Arial"/>
          <w:i/>
          <w:color w:val="0033CC"/>
        </w:rPr>
        <w:t>CTNNB1</w:t>
      </w:r>
      <w:r w:rsidR="00B4071F" w:rsidRPr="004F10DD">
        <w:rPr>
          <w:rFonts w:ascii="Arial" w:eastAsia="Arial" w:hAnsi="Arial" w:cs="Arial"/>
          <w:color w:val="0033CC"/>
        </w:rPr>
        <w:t xml:space="preserve"> T41I, </w:t>
      </w:r>
      <w:r w:rsidR="00B4071F" w:rsidRPr="004F10DD">
        <w:rPr>
          <w:rFonts w:ascii="Arial" w:eastAsia="Arial" w:hAnsi="Arial" w:cs="Arial"/>
          <w:i/>
          <w:color w:val="0033CC"/>
        </w:rPr>
        <w:t>CTNNB1</w:t>
      </w:r>
      <w:r w:rsidR="00B4071F" w:rsidRPr="004F10DD">
        <w:rPr>
          <w:rFonts w:ascii="Arial" w:eastAsia="Arial" w:hAnsi="Arial" w:cs="Arial"/>
          <w:color w:val="0033CC"/>
        </w:rPr>
        <w:t xml:space="preserve"> S33C) targeting </w:t>
      </w:r>
      <w:proofErr w:type="spellStart"/>
      <w:r w:rsidR="00B4071F" w:rsidRPr="004F10DD">
        <w:rPr>
          <w:rFonts w:ascii="Arial" w:eastAsia="Arial" w:hAnsi="Arial" w:cs="Arial"/>
          <w:color w:val="0033CC"/>
        </w:rPr>
        <w:t>VUSo</w:t>
      </w:r>
      <w:proofErr w:type="spellEnd"/>
      <w:r w:rsidR="00B4071F" w:rsidRPr="004F10DD">
        <w:rPr>
          <w:rFonts w:ascii="Arial" w:eastAsia="Arial" w:hAnsi="Arial" w:cs="Arial"/>
          <w:color w:val="0033CC"/>
        </w:rPr>
        <w:t xml:space="preserve"> in seven patients</w:t>
      </w:r>
      <w:r w:rsidR="00C80ED4" w:rsidRPr="004F10DD">
        <w:rPr>
          <w:rFonts w:ascii="Arial" w:eastAsia="Arial" w:hAnsi="Arial" w:cs="Arial"/>
          <w:color w:val="0033CC"/>
        </w:rPr>
        <w:t>.</w:t>
      </w:r>
      <w:r w:rsidR="00B4071F" w:rsidRPr="004F10DD">
        <w:rPr>
          <w:rFonts w:ascii="Arial" w:eastAsia="Arial" w:hAnsi="Arial" w:cs="Arial"/>
          <w:color w:val="0033CC"/>
        </w:rPr>
        <w:t xml:space="preserve"> For one patient, only cfDNA extracted from plasma was available. For two patients, both cfDNA and pre-enrichment sequencing libraries were available and tested</w:t>
      </w:r>
      <w:r w:rsidR="00482953" w:rsidRPr="004F10DD">
        <w:rPr>
          <w:rFonts w:ascii="Arial" w:eastAsia="Arial" w:hAnsi="Arial" w:cs="Arial"/>
          <w:color w:val="0033CC"/>
        </w:rPr>
        <w:t>,</w:t>
      </w:r>
      <w:r w:rsidR="00B4071F" w:rsidRPr="004F10DD">
        <w:rPr>
          <w:rFonts w:ascii="Arial" w:eastAsia="Arial" w:hAnsi="Arial" w:cs="Arial"/>
          <w:color w:val="0033CC"/>
        </w:rPr>
        <w:t xml:space="preserve"> </w:t>
      </w:r>
      <w:r w:rsidR="00482953" w:rsidRPr="004F10DD">
        <w:rPr>
          <w:rFonts w:ascii="Arial" w:eastAsia="Arial" w:hAnsi="Arial" w:cs="Arial"/>
          <w:color w:val="0033CC"/>
        </w:rPr>
        <w:t xml:space="preserve">whereas </w:t>
      </w:r>
      <w:r w:rsidR="00B4071F" w:rsidRPr="004F10DD">
        <w:rPr>
          <w:rFonts w:ascii="Arial" w:eastAsia="Arial" w:hAnsi="Arial" w:cs="Arial"/>
          <w:color w:val="0033CC"/>
        </w:rPr>
        <w:t>for the remaining four patients, only pre-enrichment libraries were available. As</w:t>
      </w:r>
      <w:r w:rsidR="008243C1" w:rsidRPr="004F10DD">
        <w:rPr>
          <w:rFonts w:ascii="Arial" w:eastAsia="Arial" w:hAnsi="Arial" w:cs="Arial"/>
          <w:color w:val="0033CC"/>
        </w:rPr>
        <w:t xml:space="preserve"> a</w:t>
      </w:r>
      <w:r w:rsidR="00B4071F" w:rsidRPr="004F10DD">
        <w:rPr>
          <w:rFonts w:ascii="Arial" w:eastAsia="Arial" w:hAnsi="Arial" w:cs="Arial"/>
          <w:color w:val="0033CC"/>
        </w:rPr>
        <w:t xml:space="preserve"> negative control, the pre-enrichment sequencing libraries from 12 patients where the target </w:t>
      </w:r>
      <w:proofErr w:type="spellStart"/>
      <w:r w:rsidR="00B4071F" w:rsidRPr="004F10DD">
        <w:rPr>
          <w:rFonts w:ascii="Arial" w:eastAsia="Arial" w:hAnsi="Arial" w:cs="Arial"/>
          <w:color w:val="0033CC"/>
        </w:rPr>
        <w:t>VUSo</w:t>
      </w:r>
      <w:proofErr w:type="spellEnd"/>
      <w:r w:rsidR="00B4071F" w:rsidRPr="004F10DD">
        <w:rPr>
          <w:rFonts w:ascii="Arial" w:eastAsia="Arial" w:hAnsi="Arial" w:cs="Arial"/>
          <w:color w:val="0033CC"/>
        </w:rPr>
        <w:t xml:space="preserve"> were not detected in cfDNA were used. </w:t>
      </w:r>
      <w:r w:rsidR="00AF7908" w:rsidRPr="004F10DD">
        <w:rPr>
          <w:rFonts w:ascii="Arial" w:eastAsia="Arial" w:hAnsi="Arial" w:cs="Arial"/>
          <w:color w:val="0033CC"/>
        </w:rPr>
        <w:t>A</w:t>
      </w:r>
      <w:r w:rsidR="00B4071F" w:rsidRPr="004F10DD">
        <w:rPr>
          <w:rFonts w:ascii="Arial" w:eastAsia="Arial" w:hAnsi="Arial" w:cs="Arial"/>
          <w:color w:val="0033CC"/>
        </w:rPr>
        <w:t xml:space="preserve">ll experiments were performed in triplicate. The results </w:t>
      </w:r>
      <w:r w:rsidR="002C2CE5" w:rsidRPr="004F10DD">
        <w:rPr>
          <w:rFonts w:ascii="Arial" w:eastAsia="Arial" w:hAnsi="Arial" w:cs="Arial"/>
          <w:color w:val="0033CC"/>
        </w:rPr>
        <w:t xml:space="preserve">are </w:t>
      </w:r>
      <w:r w:rsidR="00B4071F" w:rsidRPr="004F10DD">
        <w:rPr>
          <w:rFonts w:ascii="Arial" w:eastAsia="Arial" w:hAnsi="Arial" w:cs="Arial"/>
          <w:color w:val="0033CC"/>
        </w:rPr>
        <w:t xml:space="preserve">shown in </w:t>
      </w:r>
      <w:r w:rsidR="008243C1" w:rsidRPr="004F10DD">
        <w:rPr>
          <w:rFonts w:ascii="Arial" w:eastAsia="Arial" w:hAnsi="Arial" w:cs="Arial"/>
          <w:b/>
          <w:color w:val="0033CC"/>
        </w:rPr>
        <w:t xml:space="preserve">Response to Reviewers </w:t>
      </w:r>
      <w:r w:rsidR="00C855A9" w:rsidRPr="004F10DD">
        <w:rPr>
          <w:rFonts w:ascii="Arial" w:eastAsia="Arial" w:hAnsi="Arial" w:cs="Arial"/>
          <w:b/>
          <w:color w:val="0033CC"/>
        </w:rPr>
        <w:t xml:space="preserve">Figure </w:t>
      </w:r>
      <w:r w:rsidR="005D3BAF" w:rsidRPr="004F10DD">
        <w:rPr>
          <w:rFonts w:ascii="Arial" w:eastAsia="Arial" w:hAnsi="Arial" w:cs="Arial"/>
          <w:b/>
          <w:color w:val="0033CC"/>
        </w:rPr>
        <w:t>9b</w:t>
      </w:r>
      <w:r w:rsidR="005D3BAF" w:rsidRPr="004F10DD">
        <w:rPr>
          <w:rFonts w:ascii="Arial" w:eastAsia="Arial" w:hAnsi="Arial" w:cs="Arial"/>
          <w:color w:val="0033CC"/>
        </w:rPr>
        <w:t xml:space="preserve"> below and </w:t>
      </w:r>
      <w:r w:rsidR="005D3BAF" w:rsidRPr="00F608E6">
        <w:rPr>
          <w:rFonts w:ascii="Arial" w:eastAsia="Arial" w:hAnsi="Arial" w:cs="Arial"/>
          <w:b/>
          <w:color w:val="0033CC"/>
          <w:highlight w:val="yellow"/>
        </w:rPr>
        <w:t>Fig</w:t>
      </w:r>
      <w:r w:rsidR="00F608E6">
        <w:rPr>
          <w:rFonts w:ascii="Arial" w:eastAsia="Arial" w:hAnsi="Arial" w:cs="Arial"/>
          <w:b/>
          <w:color w:val="0033CC"/>
          <w:highlight w:val="yellow"/>
        </w:rPr>
        <w:t>.</w:t>
      </w:r>
      <w:r w:rsidR="005D3BAF" w:rsidRPr="00F608E6">
        <w:rPr>
          <w:rFonts w:ascii="Arial" w:eastAsia="Arial" w:hAnsi="Arial" w:cs="Arial"/>
          <w:b/>
          <w:color w:val="0033CC"/>
          <w:highlight w:val="yellow"/>
        </w:rPr>
        <w:t xml:space="preserve"> </w:t>
      </w:r>
      <w:r w:rsidR="00D8213D" w:rsidRPr="00F608E6">
        <w:rPr>
          <w:rFonts w:ascii="Arial" w:eastAsia="Arial" w:hAnsi="Arial" w:cs="Arial"/>
          <w:b/>
          <w:color w:val="0033CC"/>
          <w:highlight w:val="yellow"/>
        </w:rPr>
        <w:t>4</w:t>
      </w:r>
      <w:r w:rsidR="00F608E6">
        <w:rPr>
          <w:rFonts w:ascii="Arial" w:eastAsia="Arial" w:hAnsi="Arial" w:cs="Arial"/>
          <w:b/>
          <w:color w:val="0033CC"/>
          <w:highlight w:val="yellow"/>
        </w:rPr>
        <w:t>X</w:t>
      </w:r>
      <w:r w:rsidR="00D8213D" w:rsidRPr="004F10DD">
        <w:rPr>
          <w:rFonts w:ascii="Arial" w:eastAsia="Arial" w:hAnsi="Arial" w:cs="Arial"/>
          <w:color w:val="0033CC"/>
        </w:rPr>
        <w:t xml:space="preserve"> of the revised manuscript</w:t>
      </w:r>
      <w:r w:rsidR="005D3BAF" w:rsidRPr="004F10DD">
        <w:rPr>
          <w:rFonts w:ascii="Arial" w:eastAsia="Arial" w:hAnsi="Arial" w:cs="Arial"/>
          <w:color w:val="0033CC"/>
        </w:rPr>
        <w:t xml:space="preserve"> whereby t</w:t>
      </w:r>
      <w:r w:rsidR="00B4071F" w:rsidRPr="004F10DD">
        <w:rPr>
          <w:rFonts w:ascii="Arial" w:eastAsia="Arial" w:hAnsi="Arial" w:cs="Arial"/>
          <w:color w:val="0033CC"/>
        </w:rPr>
        <w:t>he cfDNA</w:t>
      </w:r>
      <w:r w:rsidR="005D3BAF" w:rsidRPr="004F10DD">
        <w:rPr>
          <w:rFonts w:ascii="Arial" w:eastAsia="Arial" w:hAnsi="Arial" w:cs="Arial"/>
          <w:color w:val="0033CC"/>
        </w:rPr>
        <w:t xml:space="preserve"> </w:t>
      </w:r>
      <w:r w:rsidR="00B4071F" w:rsidRPr="004F10DD">
        <w:rPr>
          <w:rFonts w:ascii="Arial" w:eastAsia="Arial" w:hAnsi="Arial" w:cs="Arial"/>
          <w:color w:val="0033CC"/>
        </w:rPr>
        <w:t xml:space="preserve">sequencing assay </w:t>
      </w:r>
      <w:r w:rsidR="00D8213D" w:rsidRPr="004F10DD">
        <w:rPr>
          <w:rFonts w:ascii="Arial" w:eastAsia="Arial" w:hAnsi="Arial" w:cs="Arial"/>
          <w:color w:val="0033CC"/>
        </w:rPr>
        <w:t xml:space="preserve">had a </w:t>
      </w:r>
      <w:r w:rsidR="00B4071F" w:rsidRPr="004F10DD">
        <w:rPr>
          <w:rFonts w:ascii="Arial" w:eastAsia="Arial" w:hAnsi="Arial" w:cs="Arial"/>
          <w:color w:val="0033CC"/>
        </w:rPr>
        <w:t xml:space="preserve">100% PPA and </w:t>
      </w:r>
      <w:r w:rsidR="00C855A9" w:rsidRPr="004F10DD">
        <w:rPr>
          <w:rFonts w:ascii="Arial" w:eastAsia="Arial" w:hAnsi="Arial" w:cs="Arial"/>
          <w:color w:val="0033CC"/>
        </w:rPr>
        <w:t xml:space="preserve">100% </w:t>
      </w:r>
      <w:r w:rsidR="00B4071F" w:rsidRPr="004F10DD">
        <w:rPr>
          <w:rFonts w:ascii="Arial" w:eastAsia="Arial" w:hAnsi="Arial" w:cs="Arial"/>
          <w:color w:val="0033CC"/>
        </w:rPr>
        <w:t xml:space="preserve">NPA considering </w:t>
      </w:r>
      <w:proofErr w:type="spellStart"/>
      <w:r w:rsidR="00B4071F" w:rsidRPr="004F10DD">
        <w:rPr>
          <w:rFonts w:ascii="Arial" w:eastAsia="Arial" w:hAnsi="Arial" w:cs="Arial"/>
          <w:color w:val="0033CC"/>
        </w:rPr>
        <w:t>ddPCR</w:t>
      </w:r>
      <w:proofErr w:type="spellEnd"/>
      <w:r w:rsidR="00B4071F" w:rsidRPr="004F10DD">
        <w:rPr>
          <w:rFonts w:ascii="Arial" w:eastAsia="Arial" w:hAnsi="Arial" w:cs="Arial"/>
          <w:color w:val="0033CC"/>
        </w:rPr>
        <w:t xml:space="preserve"> as the benchmark.</w:t>
      </w:r>
      <w:bookmarkEnd w:id="16"/>
    </w:p>
    <w:p w14:paraId="6E342A06" w14:textId="77777777" w:rsidR="00370A3E" w:rsidRPr="004F10DD" w:rsidRDefault="00370A3E" w:rsidP="00212D50">
      <w:pPr>
        <w:pStyle w:val="ListParagraph"/>
        <w:spacing w:after="0" w:line="240" w:lineRule="auto"/>
        <w:jc w:val="both"/>
        <w:rPr>
          <w:rFonts w:ascii="Arial" w:eastAsia="Arial" w:hAnsi="Arial" w:cs="Arial"/>
          <w:color w:val="0033CC"/>
        </w:rPr>
      </w:pPr>
    </w:p>
    <w:p w14:paraId="033829BC" w14:textId="0CA434A0" w:rsidR="002C2CE5" w:rsidRPr="00F608E6" w:rsidRDefault="008243C1" w:rsidP="00212D50">
      <w:pPr>
        <w:spacing w:after="0" w:line="240" w:lineRule="auto"/>
        <w:rPr>
          <w:rFonts w:ascii="Arial" w:eastAsia="Arial" w:hAnsi="Arial" w:cs="Arial"/>
          <w:color w:val="0033CC"/>
          <w:sz w:val="20"/>
          <w:szCs w:val="20"/>
        </w:rPr>
      </w:pPr>
      <w:r w:rsidRPr="00F608E6">
        <w:rPr>
          <w:rFonts w:ascii="Arial" w:eastAsia="Arial" w:hAnsi="Arial" w:cs="Arial"/>
          <w:b/>
          <w:color w:val="0033CC"/>
          <w:sz w:val="20"/>
          <w:szCs w:val="20"/>
        </w:rPr>
        <w:t xml:space="preserve">Response to Reviewers </w:t>
      </w:r>
      <w:r w:rsidR="002C2CE5" w:rsidRPr="00F608E6">
        <w:rPr>
          <w:rFonts w:ascii="Arial" w:eastAsia="Arial" w:hAnsi="Arial" w:cs="Arial"/>
          <w:b/>
          <w:color w:val="0033CC"/>
          <w:sz w:val="20"/>
          <w:szCs w:val="20"/>
        </w:rPr>
        <w:t xml:space="preserve">Table </w:t>
      </w:r>
      <w:r w:rsidR="00397C20">
        <w:rPr>
          <w:rFonts w:ascii="Arial" w:eastAsia="Arial" w:hAnsi="Arial" w:cs="Arial"/>
          <w:b/>
          <w:color w:val="0033CC"/>
          <w:sz w:val="20"/>
          <w:szCs w:val="20"/>
        </w:rPr>
        <w:t>5</w:t>
      </w:r>
      <w:r w:rsidR="002C2CE5" w:rsidRPr="00F608E6">
        <w:rPr>
          <w:rFonts w:ascii="Arial" w:eastAsia="Arial" w:hAnsi="Arial" w:cs="Arial"/>
          <w:color w:val="0033CC"/>
          <w:sz w:val="20"/>
          <w:szCs w:val="20"/>
        </w:rPr>
        <w:t>: Number of somatic mutations per patient detected in version V1 and confirmed present in six initial technical replicates using version V2 of assay protocol</w:t>
      </w:r>
      <w:r w:rsidR="00CB6412" w:rsidRPr="00F608E6">
        <w:rPr>
          <w:rFonts w:ascii="Arial" w:eastAsia="Arial" w:hAnsi="Arial" w:cs="Arial"/>
          <w:color w:val="0033CC"/>
          <w:sz w:val="20"/>
          <w:szCs w:val="20"/>
        </w:rPr>
        <w:t>.</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784"/>
        <w:gridCol w:w="1783"/>
        <w:gridCol w:w="1783"/>
        <w:gridCol w:w="1783"/>
        <w:gridCol w:w="1783"/>
        <w:gridCol w:w="1783"/>
      </w:tblGrid>
      <w:tr w:rsidR="002C2CE5" w:rsidRPr="006C5808" w14:paraId="43706340" w14:textId="77777777" w:rsidTr="00212D50">
        <w:tc>
          <w:tcPr>
            <w:tcW w:w="1560" w:type="dxa"/>
            <w:shd w:val="clear" w:color="auto" w:fill="4D4D62"/>
            <w:tcMar>
              <w:top w:w="100" w:type="dxa"/>
              <w:left w:w="100" w:type="dxa"/>
              <w:bottom w:w="100" w:type="dxa"/>
              <w:right w:w="100" w:type="dxa"/>
            </w:tcMar>
          </w:tcPr>
          <w:p w14:paraId="1CA5B9E9" w14:textId="77777777" w:rsidR="002C2CE5" w:rsidRPr="00F608E6" w:rsidRDefault="002C2CE5" w:rsidP="00A7225E">
            <w:pPr>
              <w:widowControl w:val="0"/>
              <w:spacing w:after="0" w:line="240" w:lineRule="auto"/>
              <w:jc w:val="both"/>
              <w:rPr>
                <w:rFonts w:ascii="Arial" w:eastAsia="Arial" w:hAnsi="Arial" w:cs="Arial"/>
                <w:color w:val="FFFFFF"/>
                <w:sz w:val="16"/>
                <w:szCs w:val="16"/>
              </w:rPr>
            </w:pPr>
            <w:r w:rsidRPr="00F608E6">
              <w:rPr>
                <w:rFonts w:ascii="Arial" w:eastAsia="Arial" w:hAnsi="Arial" w:cs="Arial"/>
                <w:color w:val="FFFFFF"/>
                <w:sz w:val="16"/>
                <w:szCs w:val="16"/>
              </w:rPr>
              <w:t>Patient ID</w:t>
            </w:r>
          </w:p>
        </w:tc>
        <w:tc>
          <w:tcPr>
            <w:tcW w:w="1560" w:type="dxa"/>
            <w:shd w:val="clear" w:color="auto" w:fill="4D4D62"/>
            <w:tcMar>
              <w:top w:w="100" w:type="dxa"/>
              <w:left w:w="100" w:type="dxa"/>
              <w:bottom w:w="100" w:type="dxa"/>
              <w:right w:w="100" w:type="dxa"/>
            </w:tcMar>
          </w:tcPr>
          <w:p w14:paraId="1CD9E45C" w14:textId="77777777" w:rsidR="002C2CE5" w:rsidRPr="00F608E6" w:rsidRDefault="002C2CE5" w:rsidP="00212D50">
            <w:pPr>
              <w:widowControl w:val="0"/>
              <w:spacing w:after="0" w:line="240" w:lineRule="auto"/>
              <w:jc w:val="center"/>
              <w:rPr>
                <w:rFonts w:ascii="Arial" w:eastAsia="Arial" w:hAnsi="Arial" w:cs="Arial"/>
                <w:color w:val="FFFFFF"/>
                <w:sz w:val="16"/>
                <w:szCs w:val="16"/>
              </w:rPr>
            </w:pPr>
            <w:r w:rsidRPr="00F608E6">
              <w:rPr>
                <w:rFonts w:ascii="Arial" w:eastAsia="Arial" w:hAnsi="Arial" w:cs="Arial"/>
                <w:color w:val="FFFFFF"/>
                <w:sz w:val="16"/>
                <w:szCs w:val="16"/>
              </w:rPr>
              <w:t>No. of Biopsy -matched variants</w:t>
            </w:r>
          </w:p>
        </w:tc>
        <w:tc>
          <w:tcPr>
            <w:tcW w:w="1560" w:type="dxa"/>
            <w:shd w:val="clear" w:color="auto" w:fill="4D4D62"/>
            <w:tcMar>
              <w:top w:w="100" w:type="dxa"/>
              <w:left w:w="100" w:type="dxa"/>
              <w:bottom w:w="100" w:type="dxa"/>
              <w:right w:w="100" w:type="dxa"/>
            </w:tcMar>
          </w:tcPr>
          <w:p w14:paraId="6E1A5730" w14:textId="77777777" w:rsidR="002C2CE5" w:rsidRPr="00F608E6" w:rsidRDefault="002C2CE5" w:rsidP="00212D50">
            <w:pPr>
              <w:widowControl w:val="0"/>
              <w:spacing w:after="0" w:line="240" w:lineRule="auto"/>
              <w:jc w:val="center"/>
              <w:rPr>
                <w:rFonts w:ascii="Arial" w:eastAsia="Arial" w:hAnsi="Arial" w:cs="Arial"/>
                <w:color w:val="FFFFFF"/>
                <w:sz w:val="16"/>
                <w:szCs w:val="16"/>
              </w:rPr>
            </w:pPr>
            <w:r w:rsidRPr="00F608E6">
              <w:rPr>
                <w:rFonts w:ascii="Arial" w:eastAsia="Arial" w:hAnsi="Arial" w:cs="Arial"/>
                <w:color w:val="FFFFFF"/>
                <w:sz w:val="16"/>
                <w:szCs w:val="16"/>
              </w:rPr>
              <w:t>No. of Biopsy -subthreshold variants</w:t>
            </w:r>
          </w:p>
        </w:tc>
        <w:tc>
          <w:tcPr>
            <w:tcW w:w="1560" w:type="dxa"/>
            <w:shd w:val="clear" w:color="auto" w:fill="4D4D62"/>
            <w:tcMar>
              <w:top w:w="100" w:type="dxa"/>
              <w:left w:w="100" w:type="dxa"/>
              <w:bottom w:w="100" w:type="dxa"/>
              <w:right w:w="100" w:type="dxa"/>
            </w:tcMar>
          </w:tcPr>
          <w:p w14:paraId="038FCE5E" w14:textId="77777777" w:rsidR="002C2CE5" w:rsidRPr="00F608E6" w:rsidRDefault="002C2CE5" w:rsidP="00212D50">
            <w:pPr>
              <w:widowControl w:val="0"/>
              <w:spacing w:after="0" w:line="240" w:lineRule="auto"/>
              <w:jc w:val="center"/>
              <w:rPr>
                <w:rFonts w:ascii="Arial" w:eastAsia="Arial" w:hAnsi="Arial" w:cs="Arial"/>
                <w:color w:val="FFFFFF"/>
                <w:sz w:val="16"/>
                <w:szCs w:val="16"/>
              </w:rPr>
            </w:pPr>
            <w:r w:rsidRPr="00F608E6">
              <w:rPr>
                <w:rFonts w:ascii="Arial" w:eastAsia="Arial" w:hAnsi="Arial" w:cs="Arial"/>
                <w:color w:val="FFFFFF"/>
                <w:sz w:val="16"/>
                <w:szCs w:val="16"/>
              </w:rPr>
              <w:t xml:space="preserve">No. of </w:t>
            </w:r>
            <w:proofErr w:type="spellStart"/>
            <w:r w:rsidRPr="00F608E6">
              <w:rPr>
                <w:rFonts w:ascii="Arial" w:eastAsia="Arial" w:hAnsi="Arial" w:cs="Arial"/>
                <w:color w:val="FFFFFF"/>
                <w:sz w:val="16"/>
                <w:szCs w:val="16"/>
              </w:rPr>
              <w:t>VUSo</w:t>
            </w:r>
            <w:proofErr w:type="spellEnd"/>
          </w:p>
        </w:tc>
        <w:tc>
          <w:tcPr>
            <w:tcW w:w="1560" w:type="dxa"/>
            <w:shd w:val="clear" w:color="auto" w:fill="4D4D62"/>
            <w:tcMar>
              <w:top w:w="100" w:type="dxa"/>
              <w:left w:w="100" w:type="dxa"/>
              <w:bottom w:w="100" w:type="dxa"/>
              <w:right w:w="100" w:type="dxa"/>
            </w:tcMar>
          </w:tcPr>
          <w:p w14:paraId="3EEC9E6D" w14:textId="77777777" w:rsidR="002C2CE5" w:rsidRPr="00F608E6" w:rsidRDefault="002C2CE5" w:rsidP="00212D50">
            <w:pPr>
              <w:widowControl w:val="0"/>
              <w:spacing w:after="0" w:line="240" w:lineRule="auto"/>
              <w:jc w:val="center"/>
              <w:rPr>
                <w:rFonts w:ascii="Arial" w:eastAsia="Arial" w:hAnsi="Arial" w:cs="Arial"/>
                <w:color w:val="FFFFFF"/>
                <w:sz w:val="16"/>
                <w:szCs w:val="16"/>
              </w:rPr>
            </w:pPr>
            <w:r w:rsidRPr="00F608E6">
              <w:rPr>
                <w:rFonts w:ascii="Arial" w:eastAsia="Arial" w:hAnsi="Arial" w:cs="Arial"/>
                <w:color w:val="FFFFFF"/>
                <w:sz w:val="16"/>
                <w:szCs w:val="16"/>
              </w:rPr>
              <w:t>No. of WBC -matched variants</w:t>
            </w:r>
          </w:p>
        </w:tc>
        <w:tc>
          <w:tcPr>
            <w:tcW w:w="1560" w:type="dxa"/>
            <w:shd w:val="clear" w:color="auto" w:fill="4D4D62"/>
            <w:tcMar>
              <w:top w:w="100" w:type="dxa"/>
              <w:left w:w="100" w:type="dxa"/>
              <w:bottom w:w="100" w:type="dxa"/>
              <w:right w:w="100" w:type="dxa"/>
            </w:tcMar>
          </w:tcPr>
          <w:p w14:paraId="168690DE" w14:textId="77777777" w:rsidR="002C2CE5" w:rsidRPr="00F608E6" w:rsidRDefault="002C2CE5" w:rsidP="00212D50">
            <w:pPr>
              <w:widowControl w:val="0"/>
              <w:spacing w:after="0" w:line="240" w:lineRule="auto"/>
              <w:jc w:val="center"/>
              <w:rPr>
                <w:rFonts w:ascii="Arial" w:eastAsia="Arial" w:hAnsi="Arial" w:cs="Arial"/>
                <w:color w:val="FFFFFF"/>
                <w:sz w:val="16"/>
                <w:szCs w:val="16"/>
              </w:rPr>
            </w:pPr>
            <w:r w:rsidRPr="00F608E6">
              <w:rPr>
                <w:rFonts w:ascii="Arial" w:eastAsia="Arial" w:hAnsi="Arial" w:cs="Arial"/>
                <w:color w:val="FFFFFF"/>
                <w:sz w:val="16"/>
                <w:szCs w:val="16"/>
              </w:rPr>
              <w:t>Total no. of variants</w:t>
            </w:r>
          </w:p>
        </w:tc>
      </w:tr>
      <w:tr w:rsidR="002C2CE5" w:rsidRPr="006C5808" w14:paraId="4AD8E816" w14:textId="77777777" w:rsidTr="00F608E6">
        <w:trPr>
          <w:trHeight w:hRule="exact" w:val="288"/>
        </w:trPr>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9C567B" w14:textId="77777777" w:rsidR="002C2CE5" w:rsidRPr="00F608E6" w:rsidRDefault="002C2CE5" w:rsidP="00A7225E">
            <w:pPr>
              <w:widowControl w:val="0"/>
              <w:spacing w:after="0" w:line="240" w:lineRule="auto"/>
              <w:ind w:left="100"/>
              <w:jc w:val="both"/>
              <w:rPr>
                <w:rFonts w:ascii="Arial" w:eastAsia="Arial" w:hAnsi="Arial" w:cs="Arial"/>
                <w:sz w:val="16"/>
                <w:szCs w:val="16"/>
              </w:rPr>
            </w:pPr>
            <w:r w:rsidRPr="00F608E6">
              <w:rPr>
                <w:rFonts w:ascii="Arial" w:eastAsia="Arial" w:hAnsi="Arial" w:cs="Arial"/>
                <w:sz w:val="16"/>
                <w:szCs w:val="16"/>
              </w:rPr>
              <w:t>MSK-VB-0050</w:t>
            </w:r>
          </w:p>
        </w:tc>
        <w:tc>
          <w:tcPr>
            <w:tcW w:w="1560" w:type="dxa"/>
            <w:shd w:val="clear" w:color="auto" w:fill="auto"/>
            <w:tcMar>
              <w:top w:w="100" w:type="dxa"/>
              <w:left w:w="100" w:type="dxa"/>
              <w:bottom w:w="100" w:type="dxa"/>
              <w:right w:w="100" w:type="dxa"/>
            </w:tcMar>
          </w:tcPr>
          <w:p w14:paraId="0DAE8A6C"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13 / 16 (81.3%)</w:t>
            </w:r>
          </w:p>
        </w:tc>
        <w:tc>
          <w:tcPr>
            <w:tcW w:w="1560" w:type="dxa"/>
            <w:shd w:val="clear" w:color="auto" w:fill="auto"/>
            <w:tcMar>
              <w:top w:w="100" w:type="dxa"/>
              <w:left w:w="100" w:type="dxa"/>
              <w:bottom w:w="100" w:type="dxa"/>
              <w:right w:w="100" w:type="dxa"/>
            </w:tcMar>
          </w:tcPr>
          <w:p w14:paraId="7C010DA0"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5 / 5 (100%)</w:t>
            </w:r>
          </w:p>
        </w:tc>
        <w:tc>
          <w:tcPr>
            <w:tcW w:w="1560" w:type="dxa"/>
            <w:shd w:val="clear" w:color="auto" w:fill="auto"/>
            <w:tcMar>
              <w:top w:w="100" w:type="dxa"/>
              <w:left w:w="100" w:type="dxa"/>
              <w:bottom w:w="100" w:type="dxa"/>
              <w:right w:w="100" w:type="dxa"/>
            </w:tcMar>
          </w:tcPr>
          <w:p w14:paraId="4F749C66"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53 / 59 (89.8%)</w:t>
            </w:r>
          </w:p>
        </w:tc>
        <w:tc>
          <w:tcPr>
            <w:tcW w:w="1560" w:type="dxa"/>
            <w:shd w:val="clear" w:color="auto" w:fill="auto"/>
            <w:tcMar>
              <w:top w:w="100" w:type="dxa"/>
              <w:left w:w="100" w:type="dxa"/>
              <w:bottom w:w="100" w:type="dxa"/>
              <w:right w:w="100" w:type="dxa"/>
            </w:tcMar>
          </w:tcPr>
          <w:p w14:paraId="47A0D6D6"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5 / 6 (83.3%)</w:t>
            </w:r>
          </w:p>
        </w:tc>
        <w:tc>
          <w:tcPr>
            <w:tcW w:w="1560" w:type="dxa"/>
            <w:shd w:val="clear" w:color="auto" w:fill="auto"/>
            <w:tcMar>
              <w:top w:w="100" w:type="dxa"/>
              <w:left w:w="100" w:type="dxa"/>
              <w:bottom w:w="100" w:type="dxa"/>
              <w:right w:w="100" w:type="dxa"/>
            </w:tcMar>
          </w:tcPr>
          <w:p w14:paraId="005EAB29"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76 / 86 (88.4%)</w:t>
            </w:r>
          </w:p>
        </w:tc>
      </w:tr>
      <w:tr w:rsidR="002C2CE5" w:rsidRPr="006C5808" w14:paraId="5B6AE23C" w14:textId="77777777" w:rsidTr="00F608E6">
        <w:trPr>
          <w:trHeight w:hRule="exact" w:val="288"/>
        </w:trPr>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E4C6390" w14:textId="77777777" w:rsidR="002C2CE5" w:rsidRPr="00F608E6" w:rsidRDefault="002C2CE5" w:rsidP="00A7225E">
            <w:pPr>
              <w:widowControl w:val="0"/>
              <w:spacing w:after="0" w:line="240" w:lineRule="auto"/>
              <w:ind w:left="100"/>
              <w:jc w:val="both"/>
              <w:rPr>
                <w:rFonts w:ascii="Arial" w:eastAsia="Arial" w:hAnsi="Arial" w:cs="Arial"/>
                <w:sz w:val="16"/>
                <w:szCs w:val="16"/>
              </w:rPr>
            </w:pPr>
            <w:r w:rsidRPr="00F608E6">
              <w:rPr>
                <w:rFonts w:ascii="Arial" w:eastAsia="Arial" w:hAnsi="Arial" w:cs="Arial"/>
                <w:sz w:val="16"/>
                <w:szCs w:val="16"/>
              </w:rPr>
              <w:t>MSK-VB-0041</w:t>
            </w:r>
          </w:p>
        </w:tc>
        <w:tc>
          <w:tcPr>
            <w:tcW w:w="1560" w:type="dxa"/>
            <w:shd w:val="clear" w:color="auto" w:fill="auto"/>
            <w:tcMar>
              <w:top w:w="100" w:type="dxa"/>
              <w:left w:w="100" w:type="dxa"/>
              <w:bottom w:w="100" w:type="dxa"/>
              <w:right w:w="100" w:type="dxa"/>
            </w:tcMar>
          </w:tcPr>
          <w:p w14:paraId="53949627"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8 / 8 (100%)</w:t>
            </w:r>
          </w:p>
        </w:tc>
        <w:tc>
          <w:tcPr>
            <w:tcW w:w="1560" w:type="dxa"/>
            <w:shd w:val="clear" w:color="auto" w:fill="auto"/>
            <w:tcMar>
              <w:top w:w="100" w:type="dxa"/>
              <w:left w:w="100" w:type="dxa"/>
              <w:bottom w:w="100" w:type="dxa"/>
              <w:right w:w="100" w:type="dxa"/>
            </w:tcMar>
          </w:tcPr>
          <w:p w14:paraId="06514657"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0 (N/A)</w:t>
            </w:r>
          </w:p>
        </w:tc>
        <w:tc>
          <w:tcPr>
            <w:tcW w:w="1560" w:type="dxa"/>
            <w:shd w:val="clear" w:color="auto" w:fill="auto"/>
            <w:tcMar>
              <w:top w:w="100" w:type="dxa"/>
              <w:left w:w="100" w:type="dxa"/>
              <w:bottom w:w="100" w:type="dxa"/>
              <w:right w:w="100" w:type="dxa"/>
            </w:tcMar>
          </w:tcPr>
          <w:p w14:paraId="770427DB"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2 / 2 (100%)</w:t>
            </w:r>
          </w:p>
        </w:tc>
        <w:tc>
          <w:tcPr>
            <w:tcW w:w="1560" w:type="dxa"/>
            <w:shd w:val="clear" w:color="auto" w:fill="auto"/>
            <w:tcMar>
              <w:top w:w="100" w:type="dxa"/>
              <w:left w:w="100" w:type="dxa"/>
              <w:bottom w:w="100" w:type="dxa"/>
              <w:right w:w="100" w:type="dxa"/>
            </w:tcMar>
          </w:tcPr>
          <w:p w14:paraId="7579FBDC"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1 / 1 (100%)</w:t>
            </w:r>
          </w:p>
        </w:tc>
        <w:tc>
          <w:tcPr>
            <w:tcW w:w="1560" w:type="dxa"/>
            <w:shd w:val="clear" w:color="auto" w:fill="auto"/>
            <w:tcMar>
              <w:top w:w="100" w:type="dxa"/>
              <w:left w:w="100" w:type="dxa"/>
              <w:bottom w:w="100" w:type="dxa"/>
              <w:right w:w="100" w:type="dxa"/>
            </w:tcMar>
          </w:tcPr>
          <w:p w14:paraId="63C01823"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11 / 11 (100%)</w:t>
            </w:r>
          </w:p>
        </w:tc>
      </w:tr>
      <w:tr w:rsidR="002C2CE5" w:rsidRPr="006C5808" w14:paraId="26BB0EA0" w14:textId="77777777" w:rsidTr="00F608E6">
        <w:trPr>
          <w:trHeight w:hRule="exact" w:val="288"/>
        </w:trPr>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E760ABD" w14:textId="77777777" w:rsidR="002C2CE5" w:rsidRPr="00F608E6" w:rsidRDefault="002C2CE5" w:rsidP="00A7225E">
            <w:pPr>
              <w:widowControl w:val="0"/>
              <w:spacing w:after="0" w:line="240" w:lineRule="auto"/>
              <w:ind w:left="100"/>
              <w:jc w:val="both"/>
              <w:rPr>
                <w:rFonts w:ascii="Arial" w:eastAsia="Arial" w:hAnsi="Arial" w:cs="Arial"/>
                <w:sz w:val="16"/>
                <w:szCs w:val="16"/>
              </w:rPr>
            </w:pPr>
            <w:r w:rsidRPr="00F608E6">
              <w:rPr>
                <w:rFonts w:ascii="Arial" w:eastAsia="Arial" w:hAnsi="Arial" w:cs="Arial"/>
                <w:sz w:val="16"/>
                <w:szCs w:val="16"/>
              </w:rPr>
              <w:t>MSK-VL-0028</w:t>
            </w:r>
          </w:p>
        </w:tc>
        <w:tc>
          <w:tcPr>
            <w:tcW w:w="1560" w:type="dxa"/>
            <w:shd w:val="clear" w:color="auto" w:fill="auto"/>
            <w:tcMar>
              <w:top w:w="100" w:type="dxa"/>
              <w:left w:w="100" w:type="dxa"/>
              <w:bottom w:w="100" w:type="dxa"/>
              <w:right w:w="100" w:type="dxa"/>
            </w:tcMar>
          </w:tcPr>
          <w:p w14:paraId="0186C091"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4 / 4 (100%)</w:t>
            </w:r>
          </w:p>
        </w:tc>
        <w:tc>
          <w:tcPr>
            <w:tcW w:w="1560" w:type="dxa"/>
            <w:shd w:val="clear" w:color="auto" w:fill="auto"/>
            <w:tcMar>
              <w:top w:w="100" w:type="dxa"/>
              <w:left w:w="100" w:type="dxa"/>
              <w:bottom w:w="100" w:type="dxa"/>
              <w:right w:w="100" w:type="dxa"/>
            </w:tcMar>
          </w:tcPr>
          <w:p w14:paraId="29962E3A"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0 (N/A)</w:t>
            </w:r>
          </w:p>
        </w:tc>
        <w:tc>
          <w:tcPr>
            <w:tcW w:w="1560" w:type="dxa"/>
            <w:shd w:val="clear" w:color="auto" w:fill="auto"/>
            <w:tcMar>
              <w:top w:w="100" w:type="dxa"/>
              <w:left w:w="100" w:type="dxa"/>
              <w:bottom w:w="100" w:type="dxa"/>
              <w:right w:w="100" w:type="dxa"/>
            </w:tcMar>
          </w:tcPr>
          <w:p w14:paraId="01783FB7"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1 / 3 (33.3%)</w:t>
            </w:r>
          </w:p>
        </w:tc>
        <w:tc>
          <w:tcPr>
            <w:tcW w:w="1560" w:type="dxa"/>
            <w:shd w:val="clear" w:color="auto" w:fill="auto"/>
            <w:tcMar>
              <w:top w:w="100" w:type="dxa"/>
              <w:left w:w="100" w:type="dxa"/>
              <w:bottom w:w="100" w:type="dxa"/>
              <w:right w:w="100" w:type="dxa"/>
            </w:tcMar>
          </w:tcPr>
          <w:p w14:paraId="7D3109E2"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22 / 26 (84.6%)</w:t>
            </w:r>
          </w:p>
        </w:tc>
        <w:tc>
          <w:tcPr>
            <w:tcW w:w="1560" w:type="dxa"/>
            <w:shd w:val="clear" w:color="auto" w:fill="auto"/>
            <w:tcMar>
              <w:top w:w="100" w:type="dxa"/>
              <w:left w:w="100" w:type="dxa"/>
              <w:bottom w:w="100" w:type="dxa"/>
              <w:right w:w="100" w:type="dxa"/>
            </w:tcMar>
          </w:tcPr>
          <w:p w14:paraId="5D5526B6"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27 / 33 (81.8%)</w:t>
            </w:r>
          </w:p>
        </w:tc>
      </w:tr>
      <w:tr w:rsidR="002C2CE5" w:rsidRPr="006C5808" w14:paraId="4B8A8737" w14:textId="77777777" w:rsidTr="00F608E6">
        <w:trPr>
          <w:trHeight w:hRule="exact" w:val="288"/>
        </w:trPr>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12CE949" w14:textId="77777777" w:rsidR="002C2CE5" w:rsidRPr="00F608E6" w:rsidRDefault="002C2CE5" w:rsidP="00A7225E">
            <w:pPr>
              <w:widowControl w:val="0"/>
              <w:spacing w:after="0" w:line="240" w:lineRule="auto"/>
              <w:ind w:left="100"/>
              <w:jc w:val="both"/>
              <w:rPr>
                <w:rFonts w:ascii="Arial" w:eastAsia="Arial" w:hAnsi="Arial" w:cs="Arial"/>
                <w:sz w:val="16"/>
                <w:szCs w:val="16"/>
              </w:rPr>
            </w:pPr>
            <w:r w:rsidRPr="00F608E6">
              <w:rPr>
                <w:rFonts w:ascii="Arial" w:eastAsia="Arial" w:hAnsi="Arial" w:cs="Arial"/>
                <w:sz w:val="16"/>
                <w:szCs w:val="16"/>
              </w:rPr>
              <w:t>MSK-VL-0042</w:t>
            </w:r>
          </w:p>
        </w:tc>
        <w:tc>
          <w:tcPr>
            <w:tcW w:w="1560" w:type="dxa"/>
            <w:shd w:val="clear" w:color="auto" w:fill="auto"/>
            <w:tcMar>
              <w:top w:w="100" w:type="dxa"/>
              <w:left w:w="100" w:type="dxa"/>
              <w:bottom w:w="100" w:type="dxa"/>
              <w:right w:w="100" w:type="dxa"/>
            </w:tcMar>
          </w:tcPr>
          <w:p w14:paraId="62FE9B90"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7 / 7 (100%)</w:t>
            </w:r>
          </w:p>
        </w:tc>
        <w:tc>
          <w:tcPr>
            <w:tcW w:w="1560" w:type="dxa"/>
            <w:shd w:val="clear" w:color="auto" w:fill="auto"/>
            <w:tcMar>
              <w:top w:w="100" w:type="dxa"/>
              <w:left w:w="100" w:type="dxa"/>
              <w:bottom w:w="100" w:type="dxa"/>
              <w:right w:w="100" w:type="dxa"/>
            </w:tcMar>
          </w:tcPr>
          <w:p w14:paraId="5CA2E1DD"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1 / 1 (100%)</w:t>
            </w:r>
          </w:p>
        </w:tc>
        <w:tc>
          <w:tcPr>
            <w:tcW w:w="1560" w:type="dxa"/>
            <w:shd w:val="clear" w:color="auto" w:fill="auto"/>
            <w:tcMar>
              <w:top w:w="100" w:type="dxa"/>
              <w:left w:w="100" w:type="dxa"/>
              <w:bottom w:w="100" w:type="dxa"/>
              <w:right w:w="100" w:type="dxa"/>
            </w:tcMar>
          </w:tcPr>
          <w:p w14:paraId="6FBFD378"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4 / 4 (100%)</w:t>
            </w:r>
          </w:p>
        </w:tc>
        <w:tc>
          <w:tcPr>
            <w:tcW w:w="1560" w:type="dxa"/>
            <w:shd w:val="clear" w:color="auto" w:fill="auto"/>
            <w:tcMar>
              <w:top w:w="100" w:type="dxa"/>
              <w:left w:w="100" w:type="dxa"/>
              <w:bottom w:w="100" w:type="dxa"/>
              <w:right w:w="100" w:type="dxa"/>
            </w:tcMar>
          </w:tcPr>
          <w:p w14:paraId="2D2089EC"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6 / 6 (100%)</w:t>
            </w:r>
          </w:p>
        </w:tc>
        <w:tc>
          <w:tcPr>
            <w:tcW w:w="1560" w:type="dxa"/>
            <w:shd w:val="clear" w:color="auto" w:fill="auto"/>
            <w:tcMar>
              <w:top w:w="100" w:type="dxa"/>
              <w:left w:w="100" w:type="dxa"/>
              <w:bottom w:w="100" w:type="dxa"/>
              <w:right w:w="100" w:type="dxa"/>
            </w:tcMar>
          </w:tcPr>
          <w:p w14:paraId="5457E8CB"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18 / 18 (100%)</w:t>
            </w:r>
          </w:p>
        </w:tc>
      </w:tr>
      <w:tr w:rsidR="002C2CE5" w:rsidRPr="006C5808" w14:paraId="32CAAA3F" w14:textId="77777777" w:rsidTr="00F608E6">
        <w:trPr>
          <w:trHeight w:hRule="exact" w:val="288"/>
        </w:trPr>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C723029" w14:textId="77777777" w:rsidR="002C2CE5" w:rsidRPr="00F608E6" w:rsidRDefault="002C2CE5" w:rsidP="00A7225E">
            <w:pPr>
              <w:widowControl w:val="0"/>
              <w:spacing w:after="0" w:line="240" w:lineRule="auto"/>
              <w:ind w:left="100"/>
              <w:jc w:val="both"/>
              <w:rPr>
                <w:rFonts w:ascii="Arial" w:eastAsia="Arial" w:hAnsi="Arial" w:cs="Arial"/>
                <w:sz w:val="16"/>
                <w:szCs w:val="16"/>
              </w:rPr>
            </w:pPr>
            <w:r w:rsidRPr="00F608E6">
              <w:rPr>
                <w:rFonts w:ascii="Arial" w:eastAsia="Arial" w:hAnsi="Arial" w:cs="Arial"/>
                <w:sz w:val="16"/>
                <w:szCs w:val="16"/>
              </w:rPr>
              <w:t>MSK-VB-0023</w:t>
            </w:r>
          </w:p>
        </w:tc>
        <w:tc>
          <w:tcPr>
            <w:tcW w:w="1560" w:type="dxa"/>
            <w:shd w:val="clear" w:color="auto" w:fill="auto"/>
            <w:tcMar>
              <w:top w:w="100" w:type="dxa"/>
              <w:left w:w="100" w:type="dxa"/>
              <w:bottom w:w="100" w:type="dxa"/>
              <w:right w:w="100" w:type="dxa"/>
            </w:tcMar>
          </w:tcPr>
          <w:p w14:paraId="63AE4CF0"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16 / 16 (100%)</w:t>
            </w:r>
          </w:p>
        </w:tc>
        <w:tc>
          <w:tcPr>
            <w:tcW w:w="1560" w:type="dxa"/>
            <w:shd w:val="clear" w:color="auto" w:fill="auto"/>
            <w:tcMar>
              <w:top w:w="100" w:type="dxa"/>
              <w:left w:w="100" w:type="dxa"/>
              <w:bottom w:w="100" w:type="dxa"/>
              <w:right w:w="100" w:type="dxa"/>
            </w:tcMar>
          </w:tcPr>
          <w:p w14:paraId="30CA8E4C"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51 / 53 (96.2%)</w:t>
            </w:r>
          </w:p>
        </w:tc>
        <w:tc>
          <w:tcPr>
            <w:tcW w:w="1560" w:type="dxa"/>
            <w:shd w:val="clear" w:color="auto" w:fill="auto"/>
            <w:tcMar>
              <w:top w:w="100" w:type="dxa"/>
              <w:left w:w="100" w:type="dxa"/>
              <w:bottom w:w="100" w:type="dxa"/>
              <w:right w:w="100" w:type="dxa"/>
            </w:tcMar>
          </w:tcPr>
          <w:p w14:paraId="65C1BDCB"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553 / 576 (96.0%)</w:t>
            </w:r>
          </w:p>
        </w:tc>
        <w:tc>
          <w:tcPr>
            <w:tcW w:w="1560" w:type="dxa"/>
            <w:shd w:val="clear" w:color="auto" w:fill="auto"/>
            <w:tcMar>
              <w:top w:w="100" w:type="dxa"/>
              <w:left w:w="100" w:type="dxa"/>
              <w:bottom w:w="100" w:type="dxa"/>
              <w:right w:w="100" w:type="dxa"/>
            </w:tcMar>
          </w:tcPr>
          <w:p w14:paraId="549AF9D3"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10 / 14 (71.4%)</w:t>
            </w:r>
          </w:p>
        </w:tc>
        <w:tc>
          <w:tcPr>
            <w:tcW w:w="1560" w:type="dxa"/>
            <w:shd w:val="clear" w:color="auto" w:fill="auto"/>
            <w:tcMar>
              <w:top w:w="100" w:type="dxa"/>
              <w:left w:w="100" w:type="dxa"/>
              <w:bottom w:w="100" w:type="dxa"/>
              <w:right w:w="100" w:type="dxa"/>
            </w:tcMar>
          </w:tcPr>
          <w:p w14:paraId="586EEEC4"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630 / 659 (95.6%)</w:t>
            </w:r>
          </w:p>
        </w:tc>
      </w:tr>
      <w:tr w:rsidR="002C2CE5" w:rsidRPr="006C5808" w14:paraId="152F72F9" w14:textId="77777777" w:rsidTr="00F608E6">
        <w:trPr>
          <w:trHeight w:hRule="exact" w:val="288"/>
        </w:trPr>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3F212F2" w14:textId="77777777" w:rsidR="002C2CE5" w:rsidRPr="00F608E6" w:rsidRDefault="002C2CE5" w:rsidP="00A7225E">
            <w:pPr>
              <w:widowControl w:val="0"/>
              <w:spacing w:after="0" w:line="240" w:lineRule="auto"/>
              <w:ind w:left="100"/>
              <w:jc w:val="both"/>
              <w:rPr>
                <w:rFonts w:ascii="Arial" w:eastAsia="Arial" w:hAnsi="Arial" w:cs="Arial"/>
                <w:sz w:val="16"/>
                <w:szCs w:val="16"/>
              </w:rPr>
            </w:pPr>
            <w:r w:rsidRPr="00F608E6">
              <w:rPr>
                <w:rFonts w:ascii="Arial" w:eastAsia="Arial" w:hAnsi="Arial" w:cs="Arial"/>
                <w:sz w:val="16"/>
                <w:szCs w:val="16"/>
              </w:rPr>
              <w:t>MSK-VL-0038</w:t>
            </w:r>
          </w:p>
        </w:tc>
        <w:tc>
          <w:tcPr>
            <w:tcW w:w="1560" w:type="dxa"/>
            <w:shd w:val="clear" w:color="auto" w:fill="auto"/>
            <w:tcMar>
              <w:top w:w="100" w:type="dxa"/>
              <w:left w:w="100" w:type="dxa"/>
              <w:bottom w:w="100" w:type="dxa"/>
              <w:right w:w="100" w:type="dxa"/>
            </w:tcMar>
          </w:tcPr>
          <w:p w14:paraId="18CDA283"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4 / 4 (100%)</w:t>
            </w:r>
          </w:p>
        </w:tc>
        <w:tc>
          <w:tcPr>
            <w:tcW w:w="1560" w:type="dxa"/>
            <w:shd w:val="clear" w:color="auto" w:fill="auto"/>
            <w:tcMar>
              <w:top w:w="100" w:type="dxa"/>
              <w:left w:w="100" w:type="dxa"/>
              <w:bottom w:w="100" w:type="dxa"/>
              <w:right w:w="100" w:type="dxa"/>
            </w:tcMar>
          </w:tcPr>
          <w:p w14:paraId="23E031D7"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0 (N/A)</w:t>
            </w:r>
          </w:p>
        </w:tc>
        <w:tc>
          <w:tcPr>
            <w:tcW w:w="1560" w:type="dxa"/>
            <w:shd w:val="clear" w:color="auto" w:fill="auto"/>
            <w:tcMar>
              <w:top w:w="100" w:type="dxa"/>
              <w:left w:w="100" w:type="dxa"/>
              <w:bottom w:w="100" w:type="dxa"/>
              <w:right w:w="100" w:type="dxa"/>
            </w:tcMar>
          </w:tcPr>
          <w:p w14:paraId="6AE4CC0F"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2 / 3 (66.7%)</w:t>
            </w:r>
          </w:p>
        </w:tc>
        <w:tc>
          <w:tcPr>
            <w:tcW w:w="1560" w:type="dxa"/>
            <w:shd w:val="clear" w:color="auto" w:fill="auto"/>
            <w:tcMar>
              <w:top w:w="100" w:type="dxa"/>
              <w:left w:w="100" w:type="dxa"/>
              <w:bottom w:w="100" w:type="dxa"/>
              <w:right w:w="100" w:type="dxa"/>
            </w:tcMar>
          </w:tcPr>
          <w:p w14:paraId="66755C2D"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14 / 15 (93.3%)</w:t>
            </w:r>
          </w:p>
        </w:tc>
        <w:tc>
          <w:tcPr>
            <w:tcW w:w="1560" w:type="dxa"/>
            <w:shd w:val="clear" w:color="auto" w:fill="auto"/>
            <w:tcMar>
              <w:top w:w="100" w:type="dxa"/>
              <w:left w:w="100" w:type="dxa"/>
              <w:bottom w:w="100" w:type="dxa"/>
              <w:right w:w="100" w:type="dxa"/>
            </w:tcMar>
          </w:tcPr>
          <w:p w14:paraId="3F5E0696"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20 / 22 (90.9%)</w:t>
            </w:r>
          </w:p>
        </w:tc>
      </w:tr>
      <w:tr w:rsidR="002C2CE5" w:rsidRPr="006C5808" w14:paraId="6C00A024" w14:textId="77777777" w:rsidTr="00F608E6">
        <w:trPr>
          <w:trHeight w:hRule="exact" w:val="288"/>
        </w:trPr>
        <w:tc>
          <w:tcPr>
            <w:tcW w:w="1560"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85A8310" w14:textId="77777777" w:rsidR="002C2CE5" w:rsidRPr="00F608E6" w:rsidRDefault="002C2CE5" w:rsidP="00A7225E">
            <w:pPr>
              <w:widowControl w:val="0"/>
              <w:spacing w:after="0" w:line="240" w:lineRule="auto"/>
              <w:ind w:left="100"/>
              <w:jc w:val="both"/>
              <w:rPr>
                <w:rFonts w:ascii="Arial" w:eastAsia="Arial" w:hAnsi="Arial" w:cs="Arial"/>
                <w:sz w:val="16"/>
                <w:szCs w:val="16"/>
              </w:rPr>
            </w:pPr>
            <w:r w:rsidRPr="00F608E6">
              <w:rPr>
                <w:rFonts w:ascii="Arial" w:eastAsia="Arial" w:hAnsi="Arial" w:cs="Arial"/>
                <w:sz w:val="16"/>
                <w:szCs w:val="16"/>
              </w:rPr>
              <w:t>Total</w:t>
            </w:r>
          </w:p>
        </w:tc>
        <w:tc>
          <w:tcPr>
            <w:tcW w:w="1560" w:type="dxa"/>
            <w:shd w:val="clear" w:color="auto" w:fill="EFEFEF"/>
            <w:tcMar>
              <w:top w:w="100" w:type="dxa"/>
              <w:left w:w="100" w:type="dxa"/>
              <w:bottom w:w="100" w:type="dxa"/>
              <w:right w:w="100" w:type="dxa"/>
            </w:tcMar>
          </w:tcPr>
          <w:p w14:paraId="2362D707"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52 / 55 (94.5%)</w:t>
            </w:r>
          </w:p>
        </w:tc>
        <w:tc>
          <w:tcPr>
            <w:tcW w:w="1560" w:type="dxa"/>
            <w:shd w:val="clear" w:color="auto" w:fill="EFEFEF"/>
            <w:tcMar>
              <w:top w:w="100" w:type="dxa"/>
              <w:left w:w="100" w:type="dxa"/>
              <w:bottom w:w="100" w:type="dxa"/>
              <w:right w:w="100" w:type="dxa"/>
            </w:tcMar>
          </w:tcPr>
          <w:p w14:paraId="21DFF5B2"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57 / 59 (96.6%)</w:t>
            </w:r>
          </w:p>
        </w:tc>
        <w:tc>
          <w:tcPr>
            <w:tcW w:w="1560" w:type="dxa"/>
            <w:shd w:val="clear" w:color="auto" w:fill="EFEFEF"/>
            <w:tcMar>
              <w:top w:w="100" w:type="dxa"/>
              <w:left w:w="100" w:type="dxa"/>
              <w:bottom w:w="100" w:type="dxa"/>
              <w:right w:w="100" w:type="dxa"/>
            </w:tcMar>
          </w:tcPr>
          <w:p w14:paraId="27E17273"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615 / 647 (95.1%)</w:t>
            </w:r>
          </w:p>
        </w:tc>
        <w:tc>
          <w:tcPr>
            <w:tcW w:w="1560" w:type="dxa"/>
            <w:shd w:val="clear" w:color="auto" w:fill="EFEFEF"/>
            <w:tcMar>
              <w:top w:w="100" w:type="dxa"/>
              <w:left w:w="100" w:type="dxa"/>
              <w:bottom w:w="100" w:type="dxa"/>
              <w:right w:w="100" w:type="dxa"/>
            </w:tcMar>
          </w:tcPr>
          <w:p w14:paraId="0EF075E1"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58 / 68 (85.3%)</w:t>
            </w:r>
          </w:p>
        </w:tc>
        <w:tc>
          <w:tcPr>
            <w:tcW w:w="1560" w:type="dxa"/>
            <w:shd w:val="clear" w:color="auto" w:fill="EFEFEF"/>
            <w:tcMar>
              <w:top w:w="100" w:type="dxa"/>
              <w:left w:w="100" w:type="dxa"/>
              <w:bottom w:w="100" w:type="dxa"/>
              <w:right w:w="100" w:type="dxa"/>
            </w:tcMar>
          </w:tcPr>
          <w:p w14:paraId="39E6F2E2"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782 / 829 (94.4%)</w:t>
            </w:r>
          </w:p>
        </w:tc>
      </w:tr>
    </w:tbl>
    <w:p w14:paraId="5965E517" w14:textId="77777777" w:rsidR="00C63D60" w:rsidRDefault="00C63D60">
      <w:pPr>
        <w:rPr>
          <w:rFonts w:ascii="Arial" w:eastAsia="Arial" w:hAnsi="Arial" w:cs="Arial"/>
          <w:color w:val="0033CC"/>
        </w:rPr>
      </w:pPr>
      <w:r>
        <w:rPr>
          <w:rFonts w:ascii="Arial" w:eastAsia="Arial" w:hAnsi="Arial" w:cs="Arial"/>
          <w:color w:val="0033CC"/>
        </w:rPr>
        <w:br w:type="page"/>
      </w:r>
    </w:p>
    <w:p w14:paraId="4B17B2DF" w14:textId="5F0D94BE" w:rsidR="002C2CE5" w:rsidRPr="00F608E6" w:rsidRDefault="008243C1" w:rsidP="00212D50">
      <w:pPr>
        <w:spacing w:after="0" w:line="240" w:lineRule="auto"/>
        <w:rPr>
          <w:rFonts w:ascii="Arial" w:eastAsia="Arial" w:hAnsi="Arial" w:cs="Arial"/>
          <w:color w:val="0033CC"/>
          <w:sz w:val="20"/>
          <w:szCs w:val="20"/>
        </w:rPr>
      </w:pPr>
      <w:r w:rsidRPr="00F608E6">
        <w:rPr>
          <w:rFonts w:ascii="Arial" w:eastAsia="Arial" w:hAnsi="Arial" w:cs="Arial"/>
          <w:b/>
          <w:color w:val="0033CC"/>
          <w:sz w:val="20"/>
          <w:szCs w:val="20"/>
        </w:rPr>
        <w:lastRenderedPageBreak/>
        <w:t xml:space="preserve">Response to Reviewers </w:t>
      </w:r>
      <w:r w:rsidR="002C2CE5" w:rsidRPr="00F608E6">
        <w:rPr>
          <w:rFonts w:ascii="Arial" w:eastAsia="Arial" w:hAnsi="Arial" w:cs="Arial"/>
          <w:b/>
          <w:color w:val="0033CC"/>
          <w:sz w:val="20"/>
          <w:szCs w:val="20"/>
        </w:rPr>
        <w:t xml:space="preserve">Table </w:t>
      </w:r>
      <w:r w:rsidR="00397C20">
        <w:rPr>
          <w:rFonts w:ascii="Arial" w:eastAsia="Arial" w:hAnsi="Arial" w:cs="Arial"/>
          <w:b/>
          <w:color w:val="0033CC"/>
          <w:sz w:val="20"/>
          <w:szCs w:val="20"/>
        </w:rPr>
        <w:t>6</w:t>
      </w:r>
      <w:r w:rsidR="002C2CE5" w:rsidRPr="00F608E6">
        <w:rPr>
          <w:rFonts w:ascii="Arial" w:eastAsia="Arial" w:hAnsi="Arial" w:cs="Arial"/>
          <w:color w:val="0033CC"/>
          <w:sz w:val="20"/>
          <w:szCs w:val="20"/>
        </w:rPr>
        <w:t>: Number of somatic mutations per patient detected in version V1 and confirmed present in three additional technical replicates using version V2 of assay protocol</w:t>
      </w:r>
      <w:r w:rsidR="00CB6412" w:rsidRPr="00F608E6">
        <w:rPr>
          <w:rFonts w:ascii="Arial" w:eastAsia="Arial" w:hAnsi="Arial" w:cs="Arial"/>
          <w:color w:val="0033CC"/>
          <w:sz w:val="20"/>
          <w:szCs w:val="20"/>
        </w:rPr>
        <w:t>.</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784"/>
        <w:gridCol w:w="1783"/>
        <w:gridCol w:w="1783"/>
        <w:gridCol w:w="1783"/>
        <w:gridCol w:w="1783"/>
        <w:gridCol w:w="1783"/>
      </w:tblGrid>
      <w:tr w:rsidR="002C2CE5" w:rsidRPr="006C5808" w14:paraId="124B4DD1" w14:textId="77777777" w:rsidTr="00212D50">
        <w:tc>
          <w:tcPr>
            <w:tcW w:w="1560" w:type="dxa"/>
            <w:shd w:val="clear" w:color="auto" w:fill="4D4D62"/>
            <w:tcMar>
              <w:top w:w="100" w:type="dxa"/>
              <w:left w:w="100" w:type="dxa"/>
              <w:bottom w:w="100" w:type="dxa"/>
              <w:right w:w="100" w:type="dxa"/>
            </w:tcMar>
          </w:tcPr>
          <w:p w14:paraId="6735E841" w14:textId="77777777" w:rsidR="002C2CE5" w:rsidRPr="00F608E6" w:rsidRDefault="002C2CE5" w:rsidP="00A7225E">
            <w:pPr>
              <w:widowControl w:val="0"/>
              <w:spacing w:after="0" w:line="240" w:lineRule="auto"/>
              <w:jc w:val="both"/>
              <w:rPr>
                <w:rFonts w:ascii="Arial" w:eastAsia="Arial" w:hAnsi="Arial" w:cs="Arial"/>
                <w:color w:val="FFFFFF"/>
                <w:sz w:val="16"/>
                <w:szCs w:val="16"/>
              </w:rPr>
            </w:pPr>
            <w:r w:rsidRPr="00F608E6">
              <w:rPr>
                <w:rFonts w:ascii="Arial" w:eastAsia="Arial" w:hAnsi="Arial" w:cs="Arial"/>
                <w:color w:val="FFFFFF"/>
                <w:sz w:val="16"/>
                <w:szCs w:val="16"/>
              </w:rPr>
              <w:t>Patient ID</w:t>
            </w:r>
          </w:p>
        </w:tc>
        <w:tc>
          <w:tcPr>
            <w:tcW w:w="1560" w:type="dxa"/>
            <w:shd w:val="clear" w:color="auto" w:fill="4D4D62"/>
            <w:tcMar>
              <w:top w:w="100" w:type="dxa"/>
              <w:left w:w="100" w:type="dxa"/>
              <w:bottom w:w="100" w:type="dxa"/>
              <w:right w:w="100" w:type="dxa"/>
            </w:tcMar>
          </w:tcPr>
          <w:p w14:paraId="1A1BFE40" w14:textId="77777777" w:rsidR="002C2CE5" w:rsidRPr="00F608E6" w:rsidRDefault="002C2CE5" w:rsidP="00212D50">
            <w:pPr>
              <w:widowControl w:val="0"/>
              <w:spacing w:after="0" w:line="240" w:lineRule="auto"/>
              <w:jc w:val="center"/>
              <w:rPr>
                <w:rFonts w:ascii="Arial" w:eastAsia="Arial" w:hAnsi="Arial" w:cs="Arial"/>
                <w:color w:val="FFFFFF"/>
                <w:sz w:val="16"/>
                <w:szCs w:val="16"/>
              </w:rPr>
            </w:pPr>
            <w:r w:rsidRPr="00F608E6">
              <w:rPr>
                <w:rFonts w:ascii="Arial" w:eastAsia="Arial" w:hAnsi="Arial" w:cs="Arial"/>
                <w:color w:val="FFFFFF"/>
                <w:sz w:val="16"/>
                <w:szCs w:val="16"/>
              </w:rPr>
              <w:t>No. of Biopsy -matched variants</w:t>
            </w:r>
          </w:p>
        </w:tc>
        <w:tc>
          <w:tcPr>
            <w:tcW w:w="1560" w:type="dxa"/>
            <w:shd w:val="clear" w:color="auto" w:fill="4D4D62"/>
            <w:tcMar>
              <w:top w:w="100" w:type="dxa"/>
              <w:left w:w="100" w:type="dxa"/>
              <w:bottom w:w="100" w:type="dxa"/>
              <w:right w:w="100" w:type="dxa"/>
            </w:tcMar>
          </w:tcPr>
          <w:p w14:paraId="3EF5A1A9" w14:textId="77777777" w:rsidR="002C2CE5" w:rsidRPr="00F608E6" w:rsidRDefault="002C2CE5" w:rsidP="00212D50">
            <w:pPr>
              <w:widowControl w:val="0"/>
              <w:spacing w:after="0" w:line="240" w:lineRule="auto"/>
              <w:jc w:val="center"/>
              <w:rPr>
                <w:rFonts w:ascii="Arial" w:eastAsia="Arial" w:hAnsi="Arial" w:cs="Arial"/>
                <w:color w:val="FFFFFF"/>
                <w:sz w:val="16"/>
                <w:szCs w:val="16"/>
              </w:rPr>
            </w:pPr>
            <w:r w:rsidRPr="00F608E6">
              <w:rPr>
                <w:rFonts w:ascii="Arial" w:eastAsia="Arial" w:hAnsi="Arial" w:cs="Arial"/>
                <w:color w:val="FFFFFF"/>
                <w:sz w:val="16"/>
                <w:szCs w:val="16"/>
              </w:rPr>
              <w:t>No. of biopsy -subthreshold variants</w:t>
            </w:r>
          </w:p>
        </w:tc>
        <w:tc>
          <w:tcPr>
            <w:tcW w:w="1560" w:type="dxa"/>
            <w:shd w:val="clear" w:color="auto" w:fill="4D4D62"/>
            <w:tcMar>
              <w:top w:w="100" w:type="dxa"/>
              <w:left w:w="100" w:type="dxa"/>
              <w:bottom w:w="100" w:type="dxa"/>
              <w:right w:w="100" w:type="dxa"/>
            </w:tcMar>
          </w:tcPr>
          <w:p w14:paraId="7047A403" w14:textId="77777777" w:rsidR="002C2CE5" w:rsidRPr="00F608E6" w:rsidRDefault="002C2CE5" w:rsidP="00212D50">
            <w:pPr>
              <w:widowControl w:val="0"/>
              <w:spacing w:after="0" w:line="240" w:lineRule="auto"/>
              <w:jc w:val="center"/>
              <w:rPr>
                <w:rFonts w:ascii="Arial" w:eastAsia="Arial" w:hAnsi="Arial" w:cs="Arial"/>
                <w:color w:val="FFFFFF"/>
                <w:sz w:val="16"/>
                <w:szCs w:val="16"/>
              </w:rPr>
            </w:pPr>
            <w:r w:rsidRPr="00F608E6">
              <w:rPr>
                <w:rFonts w:ascii="Arial" w:eastAsia="Arial" w:hAnsi="Arial" w:cs="Arial"/>
                <w:color w:val="FFFFFF"/>
                <w:sz w:val="16"/>
                <w:szCs w:val="16"/>
              </w:rPr>
              <w:t xml:space="preserve">No. of </w:t>
            </w:r>
            <w:proofErr w:type="spellStart"/>
            <w:r w:rsidRPr="00F608E6">
              <w:rPr>
                <w:rFonts w:ascii="Arial" w:eastAsia="Arial" w:hAnsi="Arial" w:cs="Arial"/>
                <w:color w:val="FFFFFF"/>
                <w:sz w:val="16"/>
                <w:szCs w:val="16"/>
              </w:rPr>
              <w:t>VUSo</w:t>
            </w:r>
            <w:proofErr w:type="spellEnd"/>
          </w:p>
        </w:tc>
        <w:tc>
          <w:tcPr>
            <w:tcW w:w="1560" w:type="dxa"/>
            <w:shd w:val="clear" w:color="auto" w:fill="4D4D62"/>
            <w:tcMar>
              <w:top w:w="100" w:type="dxa"/>
              <w:left w:w="100" w:type="dxa"/>
              <w:bottom w:w="100" w:type="dxa"/>
              <w:right w:w="100" w:type="dxa"/>
            </w:tcMar>
          </w:tcPr>
          <w:p w14:paraId="076BFC35" w14:textId="77777777" w:rsidR="002C2CE5" w:rsidRPr="00F608E6" w:rsidRDefault="002C2CE5" w:rsidP="00212D50">
            <w:pPr>
              <w:widowControl w:val="0"/>
              <w:spacing w:after="0" w:line="240" w:lineRule="auto"/>
              <w:jc w:val="center"/>
              <w:rPr>
                <w:rFonts w:ascii="Arial" w:eastAsia="Arial" w:hAnsi="Arial" w:cs="Arial"/>
                <w:color w:val="FFFFFF"/>
                <w:sz w:val="16"/>
                <w:szCs w:val="16"/>
              </w:rPr>
            </w:pPr>
            <w:r w:rsidRPr="00F608E6">
              <w:rPr>
                <w:rFonts w:ascii="Arial" w:eastAsia="Arial" w:hAnsi="Arial" w:cs="Arial"/>
                <w:color w:val="FFFFFF"/>
                <w:sz w:val="16"/>
                <w:szCs w:val="16"/>
              </w:rPr>
              <w:t>No. of WBC -matched variants</w:t>
            </w:r>
          </w:p>
        </w:tc>
        <w:tc>
          <w:tcPr>
            <w:tcW w:w="1560" w:type="dxa"/>
            <w:shd w:val="clear" w:color="auto" w:fill="4D4D62"/>
            <w:tcMar>
              <w:top w:w="100" w:type="dxa"/>
              <w:left w:w="100" w:type="dxa"/>
              <w:bottom w:w="100" w:type="dxa"/>
              <w:right w:w="100" w:type="dxa"/>
            </w:tcMar>
          </w:tcPr>
          <w:p w14:paraId="54B72D22" w14:textId="77777777" w:rsidR="002C2CE5" w:rsidRPr="00F608E6" w:rsidRDefault="002C2CE5" w:rsidP="00212D50">
            <w:pPr>
              <w:widowControl w:val="0"/>
              <w:spacing w:after="0" w:line="240" w:lineRule="auto"/>
              <w:jc w:val="center"/>
              <w:rPr>
                <w:rFonts w:ascii="Arial" w:eastAsia="Arial" w:hAnsi="Arial" w:cs="Arial"/>
                <w:color w:val="FFFFFF"/>
                <w:sz w:val="16"/>
                <w:szCs w:val="16"/>
              </w:rPr>
            </w:pPr>
            <w:r w:rsidRPr="00F608E6">
              <w:rPr>
                <w:rFonts w:ascii="Arial" w:eastAsia="Arial" w:hAnsi="Arial" w:cs="Arial"/>
                <w:color w:val="FFFFFF"/>
                <w:sz w:val="16"/>
                <w:szCs w:val="16"/>
              </w:rPr>
              <w:t>Total no. of variants</w:t>
            </w:r>
          </w:p>
        </w:tc>
      </w:tr>
      <w:tr w:rsidR="002C2CE5" w:rsidRPr="006C5808" w14:paraId="4E426BF0" w14:textId="77777777" w:rsidTr="00F608E6">
        <w:trPr>
          <w:trHeight w:hRule="exact" w:val="288"/>
        </w:trPr>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DF503F2" w14:textId="77777777" w:rsidR="002C2CE5" w:rsidRPr="00F608E6" w:rsidRDefault="002C2CE5" w:rsidP="00A7225E">
            <w:pPr>
              <w:widowControl w:val="0"/>
              <w:spacing w:after="0" w:line="240" w:lineRule="auto"/>
              <w:ind w:left="100"/>
              <w:jc w:val="both"/>
              <w:rPr>
                <w:rFonts w:ascii="Arial" w:eastAsia="Arial" w:hAnsi="Arial" w:cs="Arial"/>
                <w:sz w:val="16"/>
                <w:szCs w:val="16"/>
              </w:rPr>
            </w:pPr>
            <w:r w:rsidRPr="00F608E6">
              <w:rPr>
                <w:rFonts w:ascii="Arial" w:eastAsia="Arial" w:hAnsi="Arial" w:cs="Arial"/>
                <w:sz w:val="16"/>
                <w:szCs w:val="16"/>
              </w:rPr>
              <w:t>MSK-VL-0028</w:t>
            </w:r>
          </w:p>
        </w:tc>
        <w:tc>
          <w:tcPr>
            <w:tcW w:w="1560" w:type="dxa"/>
            <w:shd w:val="clear" w:color="auto" w:fill="auto"/>
            <w:tcMar>
              <w:top w:w="100" w:type="dxa"/>
              <w:left w:w="100" w:type="dxa"/>
              <w:bottom w:w="100" w:type="dxa"/>
              <w:right w:w="100" w:type="dxa"/>
            </w:tcMar>
          </w:tcPr>
          <w:p w14:paraId="6BA53D84"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4 / 4 (100%)</w:t>
            </w:r>
          </w:p>
        </w:tc>
        <w:tc>
          <w:tcPr>
            <w:tcW w:w="1560" w:type="dxa"/>
            <w:shd w:val="clear" w:color="auto" w:fill="auto"/>
            <w:tcMar>
              <w:top w:w="100" w:type="dxa"/>
              <w:left w:w="100" w:type="dxa"/>
              <w:bottom w:w="100" w:type="dxa"/>
              <w:right w:w="100" w:type="dxa"/>
            </w:tcMar>
          </w:tcPr>
          <w:p w14:paraId="3D35F2A8"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0 (N/A)</w:t>
            </w:r>
          </w:p>
        </w:tc>
        <w:tc>
          <w:tcPr>
            <w:tcW w:w="1560" w:type="dxa"/>
            <w:shd w:val="clear" w:color="auto" w:fill="auto"/>
            <w:tcMar>
              <w:top w:w="100" w:type="dxa"/>
              <w:left w:w="100" w:type="dxa"/>
              <w:bottom w:w="100" w:type="dxa"/>
              <w:right w:w="100" w:type="dxa"/>
            </w:tcMar>
          </w:tcPr>
          <w:p w14:paraId="59AADAB1"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1 / 3 (33.3%)</w:t>
            </w:r>
          </w:p>
        </w:tc>
        <w:tc>
          <w:tcPr>
            <w:tcW w:w="1560" w:type="dxa"/>
            <w:shd w:val="clear" w:color="auto" w:fill="auto"/>
            <w:tcMar>
              <w:top w:w="100" w:type="dxa"/>
              <w:left w:w="100" w:type="dxa"/>
              <w:bottom w:w="100" w:type="dxa"/>
              <w:right w:w="100" w:type="dxa"/>
            </w:tcMar>
          </w:tcPr>
          <w:p w14:paraId="0A9492F8"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24 / 26 (92.3%)</w:t>
            </w:r>
          </w:p>
        </w:tc>
        <w:tc>
          <w:tcPr>
            <w:tcW w:w="1560" w:type="dxa"/>
            <w:shd w:val="clear" w:color="auto" w:fill="auto"/>
            <w:tcMar>
              <w:top w:w="100" w:type="dxa"/>
              <w:left w:w="100" w:type="dxa"/>
              <w:bottom w:w="100" w:type="dxa"/>
              <w:right w:w="100" w:type="dxa"/>
            </w:tcMar>
          </w:tcPr>
          <w:p w14:paraId="00D6DF55"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29 / 33 (87.9%)</w:t>
            </w:r>
          </w:p>
        </w:tc>
      </w:tr>
      <w:tr w:rsidR="002C2CE5" w:rsidRPr="006C5808" w14:paraId="458AD62B" w14:textId="77777777" w:rsidTr="00F608E6">
        <w:trPr>
          <w:trHeight w:hRule="exact" w:val="288"/>
        </w:trPr>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533A888" w14:textId="77777777" w:rsidR="002C2CE5" w:rsidRPr="00F608E6" w:rsidRDefault="002C2CE5" w:rsidP="00A7225E">
            <w:pPr>
              <w:widowControl w:val="0"/>
              <w:spacing w:after="0" w:line="240" w:lineRule="auto"/>
              <w:ind w:left="100"/>
              <w:jc w:val="both"/>
              <w:rPr>
                <w:rFonts w:ascii="Arial" w:eastAsia="Arial" w:hAnsi="Arial" w:cs="Arial"/>
                <w:sz w:val="16"/>
                <w:szCs w:val="16"/>
              </w:rPr>
            </w:pPr>
            <w:r w:rsidRPr="00F608E6">
              <w:rPr>
                <w:rFonts w:ascii="Arial" w:eastAsia="Arial" w:hAnsi="Arial" w:cs="Arial"/>
                <w:sz w:val="16"/>
                <w:szCs w:val="16"/>
              </w:rPr>
              <w:t>MSK-VL-0042</w:t>
            </w:r>
          </w:p>
        </w:tc>
        <w:tc>
          <w:tcPr>
            <w:tcW w:w="1560" w:type="dxa"/>
            <w:shd w:val="clear" w:color="auto" w:fill="auto"/>
            <w:tcMar>
              <w:top w:w="100" w:type="dxa"/>
              <w:left w:w="100" w:type="dxa"/>
              <w:bottom w:w="100" w:type="dxa"/>
              <w:right w:w="100" w:type="dxa"/>
            </w:tcMar>
          </w:tcPr>
          <w:p w14:paraId="09D5669D"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7 / 7 (100%)</w:t>
            </w:r>
          </w:p>
        </w:tc>
        <w:tc>
          <w:tcPr>
            <w:tcW w:w="1560" w:type="dxa"/>
            <w:shd w:val="clear" w:color="auto" w:fill="auto"/>
            <w:tcMar>
              <w:top w:w="100" w:type="dxa"/>
              <w:left w:w="100" w:type="dxa"/>
              <w:bottom w:w="100" w:type="dxa"/>
              <w:right w:w="100" w:type="dxa"/>
            </w:tcMar>
          </w:tcPr>
          <w:p w14:paraId="5ACE5C84"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1 / 1 (100%)</w:t>
            </w:r>
          </w:p>
        </w:tc>
        <w:tc>
          <w:tcPr>
            <w:tcW w:w="1560" w:type="dxa"/>
            <w:shd w:val="clear" w:color="auto" w:fill="auto"/>
            <w:tcMar>
              <w:top w:w="100" w:type="dxa"/>
              <w:left w:w="100" w:type="dxa"/>
              <w:bottom w:w="100" w:type="dxa"/>
              <w:right w:w="100" w:type="dxa"/>
            </w:tcMar>
          </w:tcPr>
          <w:p w14:paraId="39C018BB"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2 / 4 (50.0%)</w:t>
            </w:r>
          </w:p>
        </w:tc>
        <w:tc>
          <w:tcPr>
            <w:tcW w:w="1560" w:type="dxa"/>
            <w:shd w:val="clear" w:color="auto" w:fill="auto"/>
            <w:tcMar>
              <w:top w:w="100" w:type="dxa"/>
              <w:left w:w="100" w:type="dxa"/>
              <w:bottom w:w="100" w:type="dxa"/>
              <w:right w:w="100" w:type="dxa"/>
            </w:tcMar>
          </w:tcPr>
          <w:p w14:paraId="1981A38A"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6 / 6 (100%)</w:t>
            </w:r>
          </w:p>
        </w:tc>
        <w:tc>
          <w:tcPr>
            <w:tcW w:w="1560" w:type="dxa"/>
            <w:shd w:val="clear" w:color="auto" w:fill="auto"/>
            <w:tcMar>
              <w:top w:w="100" w:type="dxa"/>
              <w:left w:w="100" w:type="dxa"/>
              <w:bottom w:w="100" w:type="dxa"/>
              <w:right w:w="100" w:type="dxa"/>
            </w:tcMar>
          </w:tcPr>
          <w:p w14:paraId="1D6BA44D"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16 / 18 (88.9%)</w:t>
            </w:r>
          </w:p>
        </w:tc>
      </w:tr>
      <w:tr w:rsidR="002C2CE5" w:rsidRPr="006C5808" w14:paraId="5EDE3AC6" w14:textId="77777777" w:rsidTr="00F608E6">
        <w:trPr>
          <w:trHeight w:hRule="exact" w:val="288"/>
        </w:trPr>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A47124C" w14:textId="77777777" w:rsidR="002C2CE5" w:rsidRPr="00F608E6" w:rsidRDefault="002C2CE5" w:rsidP="00A7225E">
            <w:pPr>
              <w:widowControl w:val="0"/>
              <w:spacing w:after="0" w:line="240" w:lineRule="auto"/>
              <w:ind w:left="100"/>
              <w:jc w:val="both"/>
              <w:rPr>
                <w:rFonts w:ascii="Arial" w:eastAsia="Arial" w:hAnsi="Arial" w:cs="Arial"/>
                <w:sz w:val="16"/>
                <w:szCs w:val="16"/>
              </w:rPr>
            </w:pPr>
            <w:r w:rsidRPr="00F608E6">
              <w:rPr>
                <w:rFonts w:ascii="Arial" w:eastAsia="Arial" w:hAnsi="Arial" w:cs="Arial"/>
                <w:sz w:val="16"/>
                <w:szCs w:val="16"/>
              </w:rPr>
              <w:t>MSK-VB-0023</w:t>
            </w:r>
          </w:p>
        </w:tc>
        <w:tc>
          <w:tcPr>
            <w:tcW w:w="1560" w:type="dxa"/>
            <w:shd w:val="clear" w:color="auto" w:fill="auto"/>
            <w:tcMar>
              <w:top w:w="100" w:type="dxa"/>
              <w:left w:w="100" w:type="dxa"/>
              <w:bottom w:w="100" w:type="dxa"/>
              <w:right w:w="100" w:type="dxa"/>
            </w:tcMar>
          </w:tcPr>
          <w:p w14:paraId="1395F648"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16 / 16 (100%)</w:t>
            </w:r>
          </w:p>
        </w:tc>
        <w:tc>
          <w:tcPr>
            <w:tcW w:w="1560" w:type="dxa"/>
            <w:shd w:val="clear" w:color="auto" w:fill="auto"/>
            <w:tcMar>
              <w:top w:w="100" w:type="dxa"/>
              <w:left w:w="100" w:type="dxa"/>
              <w:bottom w:w="100" w:type="dxa"/>
              <w:right w:w="100" w:type="dxa"/>
            </w:tcMar>
          </w:tcPr>
          <w:p w14:paraId="7B15E79E"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52 / 53 (98.1%)</w:t>
            </w:r>
          </w:p>
        </w:tc>
        <w:tc>
          <w:tcPr>
            <w:tcW w:w="1560" w:type="dxa"/>
            <w:shd w:val="clear" w:color="auto" w:fill="auto"/>
            <w:tcMar>
              <w:top w:w="100" w:type="dxa"/>
              <w:left w:w="100" w:type="dxa"/>
              <w:bottom w:w="100" w:type="dxa"/>
              <w:right w:w="100" w:type="dxa"/>
            </w:tcMar>
          </w:tcPr>
          <w:p w14:paraId="126392D6"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561 / 576 (97.4%)</w:t>
            </w:r>
          </w:p>
        </w:tc>
        <w:tc>
          <w:tcPr>
            <w:tcW w:w="1560" w:type="dxa"/>
            <w:shd w:val="clear" w:color="auto" w:fill="auto"/>
            <w:tcMar>
              <w:top w:w="100" w:type="dxa"/>
              <w:left w:w="100" w:type="dxa"/>
              <w:bottom w:w="100" w:type="dxa"/>
              <w:right w:w="100" w:type="dxa"/>
            </w:tcMar>
          </w:tcPr>
          <w:p w14:paraId="1104C7BA"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11 / 14 (78.6%)</w:t>
            </w:r>
          </w:p>
        </w:tc>
        <w:tc>
          <w:tcPr>
            <w:tcW w:w="1560" w:type="dxa"/>
            <w:shd w:val="clear" w:color="auto" w:fill="auto"/>
            <w:tcMar>
              <w:top w:w="100" w:type="dxa"/>
              <w:left w:w="100" w:type="dxa"/>
              <w:bottom w:w="100" w:type="dxa"/>
              <w:right w:w="100" w:type="dxa"/>
            </w:tcMar>
          </w:tcPr>
          <w:p w14:paraId="7F6EF5F2"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640 / 659 (97.1%)</w:t>
            </w:r>
          </w:p>
        </w:tc>
      </w:tr>
      <w:tr w:rsidR="002C2CE5" w:rsidRPr="006C5808" w14:paraId="1B248382" w14:textId="77777777" w:rsidTr="00F608E6">
        <w:trPr>
          <w:trHeight w:hRule="exact" w:val="288"/>
        </w:trPr>
        <w:tc>
          <w:tcPr>
            <w:tcW w:w="1560" w:type="dxa"/>
            <w:tcBorders>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0E81B37F" w14:textId="77777777" w:rsidR="002C2CE5" w:rsidRPr="00F608E6" w:rsidRDefault="002C2CE5" w:rsidP="00A7225E">
            <w:pPr>
              <w:widowControl w:val="0"/>
              <w:spacing w:after="0" w:line="240" w:lineRule="auto"/>
              <w:ind w:left="100"/>
              <w:jc w:val="both"/>
              <w:rPr>
                <w:rFonts w:ascii="Arial" w:eastAsia="Arial" w:hAnsi="Arial" w:cs="Arial"/>
                <w:sz w:val="16"/>
                <w:szCs w:val="16"/>
              </w:rPr>
            </w:pPr>
            <w:r w:rsidRPr="00F608E6">
              <w:rPr>
                <w:rFonts w:ascii="Arial" w:eastAsia="Arial" w:hAnsi="Arial" w:cs="Arial"/>
                <w:sz w:val="16"/>
                <w:szCs w:val="16"/>
              </w:rPr>
              <w:t>Total</w:t>
            </w:r>
          </w:p>
        </w:tc>
        <w:tc>
          <w:tcPr>
            <w:tcW w:w="1560" w:type="dxa"/>
            <w:shd w:val="clear" w:color="auto" w:fill="F3F3F3"/>
            <w:tcMar>
              <w:top w:w="100" w:type="dxa"/>
              <w:left w:w="100" w:type="dxa"/>
              <w:bottom w:w="100" w:type="dxa"/>
              <w:right w:w="100" w:type="dxa"/>
            </w:tcMar>
          </w:tcPr>
          <w:p w14:paraId="20CFC264"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27 / 27 (100%)</w:t>
            </w:r>
          </w:p>
        </w:tc>
        <w:tc>
          <w:tcPr>
            <w:tcW w:w="1560" w:type="dxa"/>
            <w:shd w:val="clear" w:color="auto" w:fill="F3F3F3"/>
            <w:tcMar>
              <w:top w:w="100" w:type="dxa"/>
              <w:left w:w="100" w:type="dxa"/>
              <w:bottom w:w="100" w:type="dxa"/>
              <w:right w:w="100" w:type="dxa"/>
            </w:tcMar>
          </w:tcPr>
          <w:p w14:paraId="5D613318"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53 / 54 (98.1%)</w:t>
            </w:r>
          </w:p>
        </w:tc>
        <w:tc>
          <w:tcPr>
            <w:tcW w:w="1560" w:type="dxa"/>
            <w:shd w:val="clear" w:color="auto" w:fill="F3F3F3"/>
            <w:tcMar>
              <w:top w:w="100" w:type="dxa"/>
              <w:left w:w="100" w:type="dxa"/>
              <w:bottom w:w="100" w:type="dxa"/>
              <w:right w:w="100" w:type="dxa"/>
            </w:tcMar>
          </w:tcPr>
          <w:p w14:paraId="74F20578"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564 / 583 (96.7%)</w:t>
            </w:r>
          </w:p>
        </w:tc>
        <w:tc>
          <w:tcPr>
            <w:tcW w:w="1560" w:type="dxa"/>
            <w:shd w:val="clear" w:color="auto" w:fill="F3F3F3"/>
            <w:tcMar>
              <w:top w:w="100" w:type="dxa"/>
              <w:left w:w="100" w:type="dxa"/>
              <w:bottom w:w="100" w:type="dxa"/>
              <w:right w:w="100" w:type="dxa"/>
            </w:tcMar>
          </w:tcPr>
          <w:p w14:paraId="03C8C010"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41 / 46 (89.1%)</w:t>
            </w:r>
          </w:p>
        </w:tc>
        <w:tc>
          <w:tcPr>
            <w:tcW w:w="1560" w:type="dxa"/>
            <w:shd w:val="clear" w:color="auto" w:fill="F3F3F3"/>
            <w:tcMar>
              <w:top w:w="100" w:type="dxa"/>
              <w:left w:w="100" w:type="dxa"/>
              <w:bottom w:w="100" w:type="dxa"/>
              <w:right w:w="100" w:type="dxa"/>
            </w:tcMar>
          </w:tcPr>
          <w:p w14:paraId="477CD5D7"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685 / 710 (96.5%)</w:t>
            </w:r>
          </w:p>
        </w:tc>
      </w:tr>
    </w:tbl>
    <w:p w14:paraId="71C6D26D" w14:textId="77777777" w:rsidR="00F608E6" w:rsidRDefault="00F608E6" w:rsidP="00A7225E">
      <w:pPr>
        <w:spacing w:after="0" w:line="240" w:lineRule="auto"/>
        <w:jc w:val="both"/>
        <w:rPr>
          <w:rFonts w:ascii="Arial" w:eastAsia="Arial" w:hAnsi="Arial" w:cs="Arial"/>
          <w:color w:val="0032CC"/>
          <w:sz w:val="20"/>
          <w:szCs w:val="20"/>
        </w:rPr>
      </w:pPr>
    </w:p>
    <w:p w14:paraId="5330E969" w14:textId="08D63B04" w:rsidR="00F608E6" w:rsidRDefault="00F608E6" w:rsidP="00A7225E">
      <w:pPr>
        <w:spacing w:after="0" w:line="240" w:lineRule="auto"/>
        <w:jc w:val="both"/>
        <w:rPr>
          <w:rFonts w:ascii="Arial" w:eastAsia="Arial" w:hAnsi="Arial" w:cs="Arial"/>
          <w:color w:val="0032CC"/>
          <w:sz w:val="20"/>
          <w:szCs w:val="20"/>
        </w:rPr>
      </w:pPr>
    </w:p>
    <w:p w14:paraId="1DA2B08B" w14:textId="77777777" w:rsidR="00467956" w:rsidRDefault="00467956" w:rsidP="00A7225E">
      <w:pPr>
        <w:spacing w:after="0" w:line="240" w:lineRule="auto"/>
        <w:jc w:val="both"/>
        <w:rPr>
          <w:rFonts w:ascii="Arial" w:eastAsia="Arial" w:hAnsi="Arial" w:cs="Arial"/>
          <w:color w:val="0032CC"/>
          <w:sz w:val="20"/>
          <w:szCs w:val="20"/>
        </w:rPr>
      </w:pPr>
    </w:p>
    <w:p w14:paraId="58377144" w14:textId="40068AEB" w:rsidR="00467956" w:rsidRDefault="00467956" w:rsidP="00A7225E">
      <w:pPr>
        <w:spacing w:after="0" w:line="240" w:lineRule="auto"/>
        <w:jc w:val="both"/>
        <w:rPr>
          <w:rFonts w:ascii="Arial" w:eastAsia="Arial" w:hAnsi="Arial" w:cs="Arial"/>
          <w:color w:val="0032CC"/>
          <w:sz w:val="20"/>
          <w:szCs w:val="20"/>
        </w:rPr>
      </w:pPr>
      <w:r w:rsidRPr="00C63D60">
        <w:rPr>
          <w:rFonts w:ascii="Arial" w:eastAsia="Arial" w:hAnsi="Arial" w:cs="Arial"/>
          <w:noProof/>
          <w:color w:val="0032CC"/>
          <w:sz w:val="20"/>
          <w:szCs w:val="20"/>
        </w:rPr>
        <w:drawing>
          <wp:anchor distT="114300" distB="114300" distL="114300" distR="114300" simplePos="0" relativeHeight="251740160" behindDoc="0" locked="0" layoutInCell="1" hidden="0" allowOverlap="1" wp14:anchorId="63B8B9BC" wp14:editId="2E3D82F8">
            <wp:simplePos x="0" y="0"/>
            <wp:positionH relativeFrom="margin">
              <wp:posOffset>31750</wp:posOffset>
            </wp:positionH>
            <wp:positionV relativeFrom="margin">
              <wp:posOffset>2363470</wp:posOffset>
            </wp:positionV>
            <wp:extent cx="6793865" cy="4046220"/>
            <wp:effectExtent l="0" t="0" r="635" b="5080"/>
            <wp:wrapTopAndBottom/>
            <wp:docPr id="26"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cstate="print">
                      <a:extLst>
                        <a:ext uri="{28A0092B-C50C-407E-A947-70E740481C1C}">
                          <a14:useLocalDpi xmlns:a14="http://schemas.microsoft.com/office/drawing/2010/main" val="0"/>
                        </a:ext>
                      </a:extLst>
                    </a:blip>
                    <a:stretch>
                      <a:fillRect/>
                    </a:stretch>
                  </pic:blipFill>
                  <pic:spPr>
                    <a:xfrm>
                      <a:off x="0" y="0"/>
                      <a:ext cx="6793865" cy="4046220"/>
                    </a:xfrm>
                    <a:prstGeom prst="rect">
                      <a:avLst/>
                    </a:prstGeom>
                    <a:ln/>
                  </pic:spPr>
                </pic:pic>
              </a:graphicData>
            </a:graphic>
            <wp14:sizeRelH relativeFrom="margin">
              <wp14:pctWidth>0</wp14:pctWidth>
            </wp14:sizeRelH>
            <wp14:sizeRelV relativeFrom="margin">
              <wp14:pctHeight>0</wp14:pctHeight>
            </wp14:sizeRelV>
          </wp:anchor>
        </w:drawing>
      </w:r>
    </w:p>
    <w:p w14:paraId="3CB343D5" w14:textId="0C67F506" w:rsidR="002C2CE5" w:rsidRPr="004F10DD" w:rsidRDefault="008243C1" w:rsidP="00A7225E">
      <w:pPr>
        <w:spacing w:after="0" w:line="240" w:lineRule="auto"/>
        <w:jc w:val="both"/>
        <w:rPr>
          <w:rFonts w:ascii="Arial" w:hAnsi="Arial" w:cs="Arial"/>
          <w:color w:val="0033CC"/>
          <w:sz w:val="20"/>
          <w:szCs w:val="20"/>
        </w:rPr>
      </w:pPr>
      <w:r w:rsidRPr="00F608E6">
        <w:rPr>
          <w:rFonts w:ascii="Arial" w:eastAsia="Arial" w:hAnsi="Arial" w:cs="Arial"/>
          <w:b/>
          <w:color w:val="0033CC"/>
          <w:sz w:val="20"/>
          <w:szCs w:val="20"/>
        </w:rPr>
        <w:t xml:space="preserve">Response to Reviewers </w:t>
      </w:r>
      <w:r w:rsidR="00B4071F" w:rsidRPr="00F608E6">
        <w:rPr>
          <w:rFonts w:ascii="Arial" w:hAnsi="Arial" w:cs="Arial"/>
          <w:b/>
          <w:color w:val="0033CC"/>
          <w:sz w:val="20"/>
          <w:szCs w:val="20"/>
        </w:rPr>
        <w:t xml:space="preserve">Figure </w:t>
      </w:r>
      <w:r w:rsidR="00333B36" w:rsidRPr="00F608E6">
        <w:rPr>
          <w:rFonts w:ascii="Arial" w:hAnsi="Arial" w:cs="Arial"/>
          <w:b/>
          <w:color w:val="0033CC"/>
          <w:sz w:val="20"/>
          <w:szCs w:val="20"/>
        </w:rPr>
        <w:t>7</w:t>
      </w:r>
      <w:r w:rsidR="00F608E6">
        <w:rPr>
          <w:rFonts w:ascii="Arial" w:hAnsi="Arial" w:cs="Arial"/>
          <w:b/>
          <w:color w:val="0033CC"/>
          <w:sz w:val="20"/>
          <w:szCs w:val="20"/>
        </w:rPr>
        <w:t xml:space="preserve"> </w:t>
      </w:r>
      <w:r w:rsidR="00FD41C8" w:rsidRPr="00F608E6">
        <w:rPr>
          <w:rFonts w:ascii="Arial" w:hAnsi="Arial" w:cs="Arial"/>
          <w:b/>
          <w:color w:val="0033CC"/>
          <w:sz w:val="20"/>
          <w:szCs w:val="20"/>
        </w:rPr>
        <w:t>(</w:t>
      </w:r>
      <w:r w:rsidR="00FD41C8" w:rsidRPr="00F608E6">
        <w:rPr>
          <w:rFonts w:ascii="Arial" w:hAnsi="Arial" w:cs="Arial"/>
          <w:b/>
          <w:color w:val="0033CC"/>
          <w:sz w:val="20"/>
          <w:szCs w:val="20"/>
          <w:highlight w:val="yellow"/>
        </w:rPr>
        <w:t xml:space="preserve">Supplementary Fig. </w:t>
      </w:r>
      <w:r w:rsidR="00707656">
        <w:rPr>
          <w:rFonts w:ascii="Arial" w:hAnsi="Arial" w:cs="Arial"/>
          <w:b/>
          <w:color w:val="0033CC"/>
          <w:sz w:val="20"/>
          <w:szCs w:val="20"/>
          <w:highlight w:val="yellow"/>
        </w:rPr>
        <w:t>RR7</w:t>
      </w:r>
      <w:r w:rsidR="00F608E6">
        <w:rPr>
          <w:rFonts w:ascii="Arial" w:hAnsi="Arial" w:cs="Arial"/>
          <w:b/>
          <w:color w:val="0033CC"/>
          <w:sz w:val="20"/>
          <w:szCs w:val="20"/>
        </w:rPr>
        <w:t xml:space="preserve"> o</w:t>
      </w:r>
      <w:r w:rsidR="00F608E6" w:rsidRPr="00F608E6">
        <w:rPr>
          <w:rFonts w:ascii="Arial" w:hAnsi="Arial" w:cs="Arial"/>
          <w:b/>
          <w:color w:val="0033CC"/>
          <w:sz w:val="20"/>
          <w:szCs w:val="20"/>
        </w:rPr>
        <w:t>f the revised manuscript</w:t>
      </w:r>
      <w:r w:rsidR="00FD41C8" w:rsidRPr="00F608E6">
        <w:rPr>
          <w:rFonts w:ascii="Arial" w:hAnsi="Arial" w:cs="Arial"/>
          <w:b/>
          <w:color w:val="0033CC"/>
          <w:sz w:val="20"/>
          <w:szCs w:val="20"/>
        </w:rPr>
        <w:t>)</w:t>
      </w:r>
      <w:r w:rsidR="00B4071F" w:rsidRPr="00F608E6">
        <w:rPr>
          <w:rFonts w:ascii="Arial" w:hAnsi="Arial" w:cs="Arial"/>
          <w:b/>
          <w:color w:val="0033CC"/>
          <w:sz w:val="20"/>
          <w:szCs w:val="20"/>
        </w:rPr>
        <w:t>: Comparison of mean target sequencing depth and error rate distribution across the cancer cohorts and healthy controls.</w:t>
      </w:r>
      <w:r w:rsidR="00B4071F" w:rsidRPr="00F608E6">
        <w:rPr>
          <w:rFonts w:ascii="Arial" w:hAnsi="Arial" w:cs="Arial"/>
          <w:color w:val="0033CC"/>
          <w:sz w:val="20"/>
          <w:szCs w:val="20"/>
        </w:rPr>
        <w:t xml:space="preserve"> Shown are the distributions of (a) deduplicated and uncollapsed mean target sequence depth</w:t>
      </w:r>
      <w:r w:rsidR="005D3BAF" w:rsidRPr="00F608E6">
        <w:rPr>
          <w:rFonts w:ascii="Arial" w:hAnsi="Arial" w:cs="Arial"/>
          <w:color w:val="0033CC"/>
          <w:sz w:val="20"/>
          <w:szCs w:val="20"/>
        </w:rPr>
        <w:t xml:space="preserve"> and</w:t>
      </w:r>
      <w:r w:rsidR="00B4071F" w:rsidRPr="00F608E6">
        <w:rPr>
          <w:rFonts w:ascii="Arial" w:hAnsi="Arial" w:cs="Arial"/>
          <w:color w:val="0033CC"/>
          <w:sz w:val="20"/>
          <w:szCs w:val="20"/>
        </w:rPr>
        <w:t xml:space="preserve"> (b) deduplicated </w:t>
      </w:r>
      <w:r w:rsidR="00B4071F" w:rsidRPr="004F10DD">
        <w:rPr>
          <w:rFonts w:ascii="Arial" w:hAnsi="Arial" w:cs="Arial"/>
          <w:color w:val="0033CC"/>
          <w:sz w:val="20"/>
          <w:szCs w:val="20"/>
        </w:rPr>
        <w:t>and collapsed mean target sequence depth</w:t>
      </w:r>
      <w:r w:rsidR="005D3BAF" w:rsidRPr="004F10DD">
        <w:rPr>
          <w:rFonts w:ascii="Arial" w:hAnsi="Arial" w:cs="Arial"/>
          <w:color w:val="0033CC"/>
          <w:sz w:val="20"/>
          <w:szCs w:val="20"/>
        </w:rPr>
        <w:t xml:space="preserve">. Panel </w:t>
      </w:r>
      <w:r w:rsidR="00B4071F" w:rsidRPr="004F10DD">
        <w:rPr>
          <w:rFonts w:ascii="Arial" w:hAnsi="Arial" w:cs="Arial"/>
          <w:color w:val="0033CC"/>
          <w:sz w:val="20"/>
          <w:szCs w:val="20"/>
        </w:rPr>
        <w:t>(c)</w:t>
      </w:r>
      <w:r w:rsidR="005D3BAF" w:rsidRPr="004F10DD">
        <w:rPr>
          <w:rFonts w:ascii="Arial" w:hAnsi="Arial" w:cs="Arial"/>
          <w:color w:val="0033CC"/>
          <w:sz w:val="20"/>
          <w:szCs w:val="20"/>
        </w:rPr>
        <w:t xml:space="preserve"> shows the association between the amount of cfDNA used for library preparation and the mean target deduplicated and collapsed sequencing depth whilst (d) shows the distribution of mean target deduplicated and collapsed sequencing depth across the different cohorts. Panels (e) and (f) show the distribution of the </w:t>
      </w:r>
      <w:r w:rsidR="00B4071F" w:rsidRPr="004F10DD">
        <w:rPr>
          <w:rFonts w:ascii="Arial" w:hAnsi="Arial" w:cs="Arial"/>
          <w:color w:val="0033CC"/>
          <w:sz w:val="20"/>
          <w:szCs w:val="20"/>
        </w:rPr>
        <w:t>substitution error rate and substitution and indel error rate</w:t>
      </w:r>
      <w:r w:rsidR="005D3BAF" w:rsidRPr="004F10DD">
        <w:rPr>
          <w:rFonts w:ascii="Arial" w:hAnsi="Arial" w:cs="Arial"/>
          <w:color w:val="0033CC"/>
          <w:sz w:val="20"/>
          <w:szCs w:val="20"/>
        </w:rPr>
        <w:t>, respectively across the different cohorts</w:t>
      </w:r>
      <w:r w:rsidR="00B4071F" w:rsidRPr="004F10DD">
        <w:rPr>
          <w:rFonts w:ascii="Arial" w:hAnsi="Arial" w:cs="Arial"/>
          <w:color w:val="0033CC"/>
          <w:sz w:val="20"/>
          <w:szCs w:val="20"/>
        </w:rPr>
        <w:t>.</w:t>
      </w:r>
      <w:r w:rsidR="005D3BAF" w:rsidRPr="004F10DD">
        <w:rPr>
          <w:rFonts w:ascii="Arial" w:hAnsi="Arial" w:cs="Arial"/>
          <w:color w:val="0033CC"/>
          <w:sz w:val="20"/>
          <w:szCs w:val="20"/>
        </w:rPr>
        <w:t xml:space="preserve"> In (a), the p-values were obtained using paired two-sided Mann-Whitney </w:t>
      </w:r>
      <w:r w:rsidR="005D3BAF" w:rsidRPr="004F10DD">
        <w:rPr>
          <w:rFonts w:ascii="Arial" w:hAnsi="Arial" w:cs="Arial"/>
          <w:i/>
          <w:color w:val="0033CC"/>
          <w:sz w:val="20"/>
          <w:szCs w:val="20"/>
        </w:rPr>
        <w:t>U</w:t>
      </w:r>
      <w:r w:rsidR="005D3BAF" w:rsidRPr="004F10DD">
        <w:rPr>
          <w:rFonts w:ascii="Arial" w:hAnsi="Arial" w:cs="Arial"/>
          <w:color w:val="0033CC"/>
          <w:sz w:val="20"/>
          <w:szCs w:val="20"/>
        </w:rPr>
        <w:t>-tests</w:t>
      </w:r>
      <w:r w:rsidR="00A304E7" w:rsidRPr="004F10DD">
        <w:rPr>
          <w:rFonts w:ascii="Arial" w:hAnsi="Arial" w:cs="Arial"/>
          <w:color w:val="0033CC"/>
          <w:sz w:val="20"/>
          <w:szCs w:val="20"/>
        </w:rPr>
        <w:t xml:space="preserve">. In (b) and (d)-(f), the p-values were obtained from pairwise comparisons using a two-sided Mann-Whitney </w:t>
      </w:r>
      <w:r w:rsidR="00A304E7" w:rsidRPr="004F10DD">
        <w:rPr>
          <w:rFonts w:ascii="Arial" w:hAnsi="Arial" w:cs="Arial"/>
          <w:i/>
          <w:color w:val="0033CC"/>
          <w:sz w:val="20"/>
          <w:szCs w:val="20"/>
        </w:rPr>
        <w:t>U</w:t>
      </w:r>
      <w:r w:rsidR="00A304E7" w:rsidRPr="004F10DD">
        <w:rPr>
          <w:rFonts w:ascii="Arial" w:hAnsi="Arial" w:cs="Arial"/>
          <w:color w:val="0033CC"/>
          <w:sz w:val="20"/>
          <w:szCs w:val="20"/>
        </w:rPr>
        <w:t xml:space="preserve">-test and adjusted for multiple testing using the Bonferroni method. </w:t>
      </w:r>
      <w:r w:rsidR="005D3BAF" w:rsidRPr="004F10DD">
        <w:rPr>
          <w:rFonts w:ascii="Arial" w:hAnsi="Arial" w:cs="Arial"/>
          <w:color w:val="0033CC"/>
          <w:sz w:val="20"/>
          <w:szCs w:val="20"/>
        </w:rPr>
        <w:t xml:space="preserve">In (c), the diagonal line represents a linear regression with 99% confidence intervals. The p-value was obtained using an </w:t>
      </w:r>
      <w:r w:rsidR="005D3BAF" w:rsidRPr="004F10DD">
        <w:rPr>
          <w:rFonts w:ascii="Arial" w:hAnsi="Arial" w:cs="Arial"/>
          <w:i/>
          <w:color w:val="0033CC"/>
          <w:sz w:val="20"/>
          <w:szCs w:val="20"/>
        </w:rPr>
        <w:t>F</w:t>
      </w:r>
      <w:r w:rsidR="005D3BAF" w:rsidRPr="004F10DD">
        <w:rPr>
          <w:rFonts w:ascii="Arial" w:hAnsi="Arial" w:cs="Arial"/>
          <w:color w:val="0033CC"/>
          <w:sz w:val="20"/>
          <w:szCs w:val="20"/>
        </w:rPr>
        <w:t xml:space="preserve">-test. </w:t>
      </w:r>
      <w:r w:rsidR="00B4071F" w:rsidRPr="004F10DD">
        <w:rPr>
          <w:rFonts w:ascii="Arial" w:hAnsi="Arial" w:cs="Arial"/>
          <w:color w:val="0033CC"/>
          <w:sz w:val="20"/>
          <w:szCs w:val="20"/>
        </w:rPr>
        <w:t>In (</w:t>
      </w:r>
      <w:r w:rsidR="005D3BAF" w:rsidRPr="004F10DD">
        <w:rPr>
          <w:rFonts w:ascii="Arial" w:hAnsi="Arial" w:cs="Arial"/>
          <w:color w:val="0033CC"/>
          <w:sz w:val="20"/>
          <w:szCs w:val="20"/>
        </w:rPr>
        <w:t>e</w:t>
      </w:r>
      <w:r w:rsidR="00B4071F" w:rsidRPr="004F10DD">
        <w:rPr>
          <w:rFonts w:ascii="Arial" w:hAnsi="Arial" w:cs="Arial"/>
          <w:color w:val="0033CC"/>
          <w:sz w:val="20"/>
          <w:szCs w:val="20"/>
        </w:rPr>
        <w:t>), the substitution error rate represents the percentage of collapsed bases with non-reference base. Similarly, in (</w:t>
      </w:r>
      <w:r w:rsidR="005D3BAF" w:rsidRPr="004F10DD">
        <w:rPr>
          <w:rFonts w:ascii="Arial" w:hAnsi="Arial" w:cs="Arial"/>
          <w:color w:val="0033CC"/>
          <w:sz w:val="20"/>
          <w:szCs w:val="20"/>
        </w:rPr>
        <w:t>f</w:t>
      </w:r>
      <w:r w:rsidR="00B4071F" w:rsidRPr="004F10DD">
        <w:rPr>
          <w:rFonts w:ascii="Arial" w:hAnsi="Arial" w:cs="Arial"/>
          <w:color w:val="0033CC"/>
          <w:sz w:val="20"/>
          <w:szCs w:val="20"/>
        </w:rPr>
        <w:t>) the combined error rate represents the percentage of collapsed bases with non-reference base or indels.</w:t>
      </w:r>
    </w:p>
    <w:p w14:paraId="6FAF4E0A" w14:textId="77777777" w:rsidR="00413E5F" w:rsidRPr="004F10DD" w:rsidRDefault="00B4071F" w:rsidP="00A7225E">
      <w:pPr>
        <w:spacing w:after="0" w:line="240" w:lineRule="auto"/>
        <w:jc w:val="both"/>
        <w:rPr>
          <w:rFonts w:ascii="Arial" w:eastAsia="Arial" w:hAnsi="Arial" w:cs="Arial"/>
          <w:color w:val="0033CC"/>
        </w:rPr>
      </w:pPr>
      <w:r w:rsidRPr="00F608E6">
        <w:rPr>
          <w:rFonts w:ascii="Arial" w:hAnsi="Arial" w:cs="Arial"/>
          <w:color w:val="0033CC"/>
        </w:rPr>
        <w:br w:type="page"/>
      </w:r>
    </w:p>
    <w:p w14:paraId="2CACEF22" w14:textId="5C8748C6" w:rsidR="00413E5F" w:rsidRPr="004F10DD" w:rsidRDefault="008243C1" w:rsidP="00A7225E">
      <w:pPr>
        <w:spacing w:after="0" w:line="240" w:lineRule="auto"/>
        <w:jc w:val="both"/>
        <w:rPr>
          <w:rFonts w:ascii="Arial" w:hAnsi="Arial" w:cs="Arial"/>
          <w:color w:val="0033CC"/>
        </w:rPr>
      </w:pPr>
      <w:r w:rsidRPr="00823D0B">
        <w:rPr>
          <w:rFonts w:ascii="Arial" w:eastAsia="Arial" w:hAnsi="Arial" w:cs="Arial"/>
          <w:b/>
          <w:color w:val="0033CC"/>
          <w:sz w:val="20"/>
          <w:szCs w:val="20"/>
        </w:rPr>
        <w:lastRenderedPageBreak/>
        <w:t xml:space="preserve">Response to Reviewers </w:t>
      </w:r>
      <w:r w:rsidR="00B4071F" w:rsidRPr="00823D0B">
        <w:rPr>
          <w:rFonts w:ascii="Arial" w:hAnsi="Arial" w:cs="Arial"/>
          <w:noProof/>
          <w:color w:val="0033CC"/>
          <w:sz w:val="20"/>
          <w:szCs w:val="20"/>
        </w:rPr>
        <w:drawing>
          <wp:anchor distT="114300" distB="114300" distL="114300" distR="114300" simplePos="0" relativeHeight="251664384" behindDoc="0" locked="0" layoutInCell="1" hidden="0" allowOverlap="1" wp14:anchorId="0621E35B" wp14:editId="1F414BB6">
            <wp:simplePos x="0" y="0"/>
            <wp:positionH relativeFrom="margin">
              <wp:align>center</wp:align>
            </wp:positionH>
            <wp:positionV relativeFrom="margin">
              <wp:align>top</wp:align>
            </wp:positionV>
            <wp:extent cx="6793992" cy="5754417"/>
            <wp:effectExtent l="0" t="0" r="635" b="0"/>
            <wp:wrapTopAndBottom distT="114300" distB="114300"/>
            <wp:docPr id="1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l="153" r="153"/>
                    <a:stretch>
                      <a:fillRect/>
                    </a:stretch>
                  </pic:blipFill>
                  <pic:spPr>
                    <a:xfrm>
                      <a:off x="0" y="0"/>
                      <a:ext cx="6793992" cy="5754417"/>
                    </a:xfrm>
                    <a:prstGeom prst="rect">
                      <a:avLst/>
                    </a:prstGeom>
                    <a:ln/>
                  </pic:spPr>
                </pic:pic>
              </a:graphicData>
            </a:graphic>
            <wp14:sizeRelH relativeFrom="margin">
              <wp14:pctWidth>0</wp14:pctWidth>
            </wp14:sizeRelH>
            <wp14:sizeRelV relativeFrom="margin">
              <wp14:pctHeight>0</wp14:pctHeight>
            </wp14:sizeRelV>
          </wp:anchor>
        </w:drawing>
      </w:r>
      <w:r w:rsidR="00B4071F" w:rsidRPr="00823D0B">
        <w:rPr>
          <w:rFonts w:ascii="Arial" w:hAnsi="Arial" w:cs="Arial"/>
          <w:b/>
          <w:color w:val="0033CC"/>
          <w:sz w:val="20"/>
          <w:szCs w:val="20"/>
        </w:rPr>
        <w:t>Figure 8</w:t>
      </w:r>
      <w:r w:rsidR="00FD41C8" w:rsidRPr="00823D0B">
        <w:rPr>
          <w:rFonts w:ascii="Arial" w:hAnsi="Arial" w:cs="Arial"/>
          <w:b/>
          <w:color w:val="0033CC"/>
          <w:sz w:val="20"/>
          <w:szCs w:val="20"/>
        </w:rPr>
        <w:t xml:space="preserve"> </w:t>
      </w:r>
      <w:r w:rsidR="00FD41C8" w:rsidRPr="00823D0B">
        <w:rPr>
          <w:rFonts w:ascii="Arial" w:eastAsia="Arial" w:hAnsi="Arial" w:cs="Arial"/>
          <w:b/>
          <w:color w:val="0033CC"/>
          <w:sz w:val="20"/>
          <w:szCs w:val="20"/>
        </w:rPr>
        <w:t>(</w:t>
      </w:r>
      <w:r w:rsidR="00707656">
        <w:rPr>
          <w:rFonts w:ascii="Arial" w:eastAsia="Arial" w:hAnsi="Arial" w:cs="Arial"/>
          <w:b/>
          <w:color w:val="0033CC"/>
          <w:sz w:val="20"/>
          <w:szCs w:val="20"/>
          <w:highlight w:val="yellow"/>
        </w:rPr>
        <w:t>Supplementary</w:t>
      </w:r>
      <w:r w:rsidR="00FD41C8" w:rsidRPr="00F608E6">
        <w:rPr>
          <w:rFonts w:ascii="Arial" w:eastAsia="Arial" w:hAnsi="Arial" w:cs="Arial"/>
          <w:b/>
          <w:color w:val="0033CC"/>
          <w:sz w:val="20"/>
          <w:szCs w:val="20"/>
          <w:highlight w:val="yellow"/>
        </w:rPr>
        <w:t xml:space="preserve"> Fig. </w:t>
      </w:r>
      <w:r w:rsidR="00707656">
        <w:rPr>
          <w:rFonts w:ascii="Arial" w:eastAsia="Arial" w:hAnsi="Arial" w:cs="Arial"/>
          <w:b/>
          <w:color w:val="0033CC"/>
          <w:sz w:val="20"/>
          <w:szCs w:val="20"/>
          <w:highlight w:val="yellow"/>
        </w:rPr>
        <w:t>RR8</w:t>
      </w:r>
      <w:r w:rsidR="00F608E6">
        <w:rPr>
          <w:rFonts w:ascii="Arial" w:eastAsia="Arial" w:hAnsi="Arial" w:cs="Arial"/>
          <w:b/>
          <w:color w:val="0033CC"/>
          <w:sz w:val="20"/>
          <w:szCs w:val="20"/>
        </w:rPr>
        <w:t xml:space="preserve"> of the revised manuscript)</w:t>
      </w:r>
      <w:r w:rsidR="00B4071F" w:rsidRPr="00823D0B">
        <w:rPr>
          <w:rFonts w:ascii="Arial" w:hAnsi="Arial" w:cs="Arial"/>
          <w:b/>
          <w:color w:val="0033CC"/>
          <w:sz w:val="20"/>
          <w:szCs w:val="20"/>
        </w:rPr>
        <w:t>:</w:t>
      </w:r>
      <w:r w:rsidR="00B4071F" w:rsidRPr="004F10DD">
        <w:rPr>
          <w:rFonts w:ascii="Arial" w:hAnsi="Arial" w:cs="Arial"/>
          <w:b/>
          <w:color w:val="0033CC"/>
          <w:sz w:val="20"/>
          <w:szCs w:val="20"/>
        </w:rPr>
        <w:t xml:space="preserve"> Reproducibility of cfDNA targeted sequencing assay</w:t>
      </w:r>
      <w:r w:rsidR="00B4071F" w:rsidRPr="004F10DD">
        <w:rPr>
          <w:rFonts w:ascii="Arial" w:hAnsi="Arial" w:cs="Arial"/>
          <w:color w:val="0033CC"/>
          <w:sz w:val="20"/>
          <w:szCs w:val="20"/>
        </w:rPr>
        <w:t xml:space="preserve">. Six patient samples were selected for processing using two versions of the assay protocol (V1 and V2). These are labelled Replicate 1 and Replicate 2. A subset of three samples were further retested using version V2 and these are labelled Replicate 3. The panels show the pairwise comparisons of measured VAF between all available replicates for each patient. In all panels, the variants are shape coded based on their origin i.e. whether they were also detected in the matched tumor biopsy and color coded according to their category i.e. whether they were called in both replicates and assigned to similar source categories i.e. </w:t>
      </w:r>
      <w:proofErr w:type="spellStart"/>
      <w:r w:rsidR="00B4071F" w:rsidRPr="004F10DD">
        <w:rPr>
          <w:rFonts w:ascii="Arial" w:hAnsi="Arial" w:cs="Arial"/>
          <w:color w:val="0033CC"/>
          <w:sz w:val="20"/>
          <w:szCs w:val="20"/>
        </w:rPr>
        <w:t>VUSo</w:t>
      </w:r>
      <w:proofErr w:type="spellEnd"/>
      <w:r w:rsidR="00B4071F" w:rsidRPr="004F10DD">
        <w:rPr>
          <w:rFonts w:ascii="Arial" w:hAnsi="Arial" w:cs="Arial"/>
          <w:color w:val="0033CC"/>
          <w:sz w:val="20"/>
          <w:szCs w:val="20"/>
        </w:rPr>
        <w:t>, WBC-matched or noise. In all panels, the samples are labelled on top</w:t>
      </w:r>
      <w:r w:rsidR="00B4071F" w:rsidRPr="004F10DD">
        <w:rPr>
          <w:rFonts w:ascii="Arial" w:hAnsi="Arial" w:cs="Arial"/>
          <w:color w:val="0033CC"/>
        </w:rPr>
        <w:t>.</w:t>
      </w:r>
    </w:p>
    <w:p w14:paraId="015EB097" w14:textId="77777777" w:rsidR="00413E5F" w:rsidRPr="004F10DD" w:rsidRDefault="00B4071F" w:rsidP="00A7225E">
      <w:pPr>
        <w:spacing w:after="0" w:line="240" w:lineRule="auto"/>
        <w:jc w:val="both"/>
        <w:rPr>
          <w:rFonts w:ascii="Arial" w:eastAsia="Arial" w:hAnsi="Arial" w:cs="Arial"/>
          <w:color w:val="0033CC"/>
        </w:rPr>
      </w:pPr>
      <w:r w:rsidRPr="00823D0B">
        <w:rPr>
          <w:rFonts w:ascii="Arial" w:hAnsi="Arial" w:cs="Arial"/>
          <w:color w:val="0033CC"/>
        </w:rPr>
        <w:br w:type="page"/>
      </w:r>
    </w:p>
    <w:p w14:paraId="28A93E0A" w14:textId="26F7E604" w:rsidR="00413E5F" w:rsidRPr="004F10DD" w:rsidRDefault="007C0F66" w:rsidP="00A7225E">
      <w:pPr>
        <w:spacing w:after="0" w:line="240" w:lineRule="auto"/>
        <w:jc w:val="both"/>
        <w:rPr>
          <w:rFonts w:ascii="Arial" w:hAnsi="Arial" w:cs="Arial"/>
          <w:color w:val="0033CC"/>
          <w:sz w:val="20"/>
          <w:szCs w:val="20"/>
        </w:rPr>
      </w:pPr>
      <w:r w:rsidRPr="00823D0B">
        <w:rPr>
          <w:rFonts w:ascii="Arial" w:hAnsi="Arial" w:cs="Arial"/>
          <w:noProof/>
          <w:color w:val="0033CC"/>
          <w:sz w:val="20"/>
          <w:szCs w:val="20"/>
        </w:rPr>
        <w:lastRenderedPageBreak/>
        <w:drawing>
          <wp:anchor distT="114300" distB="114300" distL="114300" distR="114300" simplePos="0" relativeHeight="251691008" behindDoc="0" locked="0" layoutInCell="1" hidden="0" allowOverlap="1" wp14:anchorId="334EF420" wp14:editId="65F1A8F5">
            <wp:simplePos x="0" y="0"/>
            <wp:positionH relativeFrom="margin">
              <wp:posOffset>14393</wp:posOffset>
            </wp:positionH>
            <wp:positionV relativeFrom="margin">
              <wp:posOffset>0</wp:posOffset>
            </wp:positionV>
            <wp:extent cx="6793230" cy="3318510"/>
            <wp:effectExtent l="0" t="0" r="1270" b="0"/>
            <wp:wrapTopAndBottom distT="114300" distB="114300"/>
            <wp:docPr id="2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20"/>
                    <a:srcRect l="21" r="21" b="3815"/>
                    <a:stretch/>
                  </pic:blipFill>
                  <pic:spPr bwMode="auto">
                    <a:xfrm>
                      <a:off x="0" y="0"/>
                      <a:ext cx="6793230" cy="3318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43C1" w:rsidRPr="00823D0B">
        <w:rPr>
          <w:rFonts w:ascii="Arial" w:eastAsia="Arial" w:hAnsi="Arial" w:cs="Arial"/>
          <w:b/>
          <w:color w:val="0033CC"/>
          <w:sz w:val="20"/>
          <w:szCs w:val="20"/>
        </w:rPr>
        <w:t xml:space="preserve">Response to Reviewers </w:t>
      </w:r>
      <w:r w:rsidR="00B4071F" w:rsidRPr="004F10DD">
        <w:rPr>
          <w:rFonts w:ascii="Arial" w:hAnsi="Arial" w:cs="Arial"/>
          <w:b/>
          <w:color w:val="0033CC"/>
          <w:sz w:val="20"/>
          <w:szCs w:val="20"/>
        </w:rPr>
        <w:t>Figure 9</w:t>
      </w:r>
      <w:r w:rsidR="00CB6412" w:rsidRPr="004F10DD">
        <w:rPr>
          <w:rFonts w:ascii="Arial" w:hAnsi="Arial" w:cs="Arial"/>
          <w:b/>
          <w:color w:val="0033CC"/>
          <w:sz w:val="20"/>
          <w:szCs w:val="20"/>
        </w:rPr>
        <w:t xml:space="preserve"> (</w:t>
      </w:r>
      <w:r w:rsidR="00CB6412" w:rsidRPr="00F608E6">
        <w:rPr>
          <w:rFonts w:ascii="Arial" w:hAnsi="Arial" w:cs="Arial"/>
          <w:b/>
          <w:color w:val="0033CC"/>
          <w:sz w:val="20"/>
          <w:szCs w:val="20"/>
          <w:highlight w:val="yellow"/>
        </w:rPr>
        <w:t>Figs. 1</w:t>
      </w:r>
      <w:r w:rsidR="00F608E6" w:rsidRPr="00F608E6">
        <w:rPr>
          <w:rFonts w:ascii="Arial" w:hAnsi="Arial" w:cs="Arial"/>
          <w:b/>
          <w:color w:val="0033CC"/>
          <w:sz w:val="20"/>
          <w:szCs w:val="20"/>
          <w:highlight w:val="yellow"/>
        </w:rPr>
        <w:t>X</w:t>
      </w:r>
      <w:r w:rsidR="00CB6412" w:rsidRPr="00F608E6">
        <w:rPr>
          <w:rFonts w:ascii="Arial" w:hAnsi="Arial" w:cs="Arial"/>
          <w:b/>
          <w:color w:val="0033CC"/>
          <w:sz w:val="20"/>
          <w:szCs w:val="20"/>
          <w:highlight w:val="yellow"/>
        </w:rPr>
        <w:t xml:space="preserve"> and 4</w:t>
      </w:r>
      <w:r w:rsidR="00F608E6" w:rsidRPr="00F608E6">
        <w:rPr>
          <w:rFonts w:ascii="Arial" w:hAnsi="Arial" w:cs="Arial"/>
          <w:b/>
          <w:color w:val="0033CC"/>
          <w:sz w:val="20"/>
          <w:szCs w:val="20"/>
          <w:highlight w:val="yellow"/>
        </w:rPr>
        <w:t>X</w:t>
      </w:r>
      <w:r w:rsidR="00CB6412" w:rsidRPr="004F10DD">
        <w:rPr>
          <w:rFonts w:ascii="Arial" w:hAnsi="Arial" w:cs="Arial"/>
          <w:b/>
          <w:color w:val="0033CC"/>
          <w:sz w:val="20"/>
          <w:szCs w:val="20"/>
        </w:rPr>
        <w:t xml:space="preserve"> of the revised manuscript)</w:t>
      </w:r>
      <w:r w:rsidR="00B4071F" w:rsidRPr="004F10DD">
        <w:rPr>
          <w:rFonts w:ascii="Arial" w:hAnsi="Arial" w:cs="Arial"/>
          <w:b/>
          <w:color w:val="0033CC"/>
          <w:sz w:val="20"/>
          <w:szCs w:val="20"/>
        </w:rPr>
        <w:t xml:space="preserve">: Orthogonal validation of tumor-matched and </w:t>
      </w:r>
      <w:proofErr w:type="spellStart"/>
      <w:r w:rsidR="00B4071F" w:rsidRPr="004F10DD">
        <w:rPr>
          <w:rFonts w:ascii="Arial" w:hAnsi="Arial" w:cs="Arial"/>
          <w:b/>
          <w:color w:val="0033CC"/>
          <w:sz w:val="20"/>
          <w:szCs w:val="20"/>
        </w:rPr>
        <w:t>VUSo</w:t>
      </w:r>
      <w:proofErr w:type="spellEnd"/>
      <w:r w:rsidR="00B4071F" w:rsidRPr="004F10DD">
        <w:rPr>
          <w:rFonts w:ascii="Arial" w:hAnsi="Arial" w:cs="Arial"/>
          <w:b/>
          <w:color w:val="0033CC"/>
          <w:sz w:val="20"/>
          <w:szCs w:val="20"/>
        </w:rPr>
        <w:t xml:space="preserve"> detected in cfDNA using </w:t>
      </w:r>
      <w:proofErr w:type="spellStart"/>
      <w:r w:rsidR="00B4071F" w:rsidRPr="004F10DD">
        <w:rPr>
          <w:rFonts w:ascii="Arial" w:hAnsi="Arial" w:cs="Arial"/>
          <w:b/>
          <w:color w:val="0033CC"/>
          <w:sz w:val="20"/>
          <w:szCs w:val="20"/>
        </w:rPr>
        <w:t>ddPCR</w:t>
      </w:r>
      <w:proofErr w:type="spellEnd"/>
      <w:r w:rsidR="00B4071F" w:rsidRPr="004F10DD">
        <w:rPr>
          <w:rFonts w:ascii="Arial" w:hAnsi="Arial" w:cs="Arial"/>
          <w:b/>
          <w:color w:val="0033CC"/>
          <w:sz w:val="20"/>
          <w:szCs w:val="20"/>
        </w:rPr>
        <w:t>.</w:t>
      </w:r>
      <w:r w:rsidR="00B4071F" w:rsidRPr="004F10DD">
        <w:rPr>
          <w:rFonts w:ascii="Arial" w:hAnsi="Arial" w:cs="Arial"/>
          <w:color w:val="0033CC"/>
          <w:sz w:val="20"/>
          <w:szCs w:val="20"/>
        </w:rPr>
        <w:t xml:space="preserve"> Comparison of VAF measured using </w:t>
      </w:r>
      <w:proofErr w:type="spellStart"/>
      <w:r w:rsidR="00B4071F" w:rsidRPr="004F10DD">
        <w:rPr>
          <w:rFonts w:ascii="Arial" w:hAnsi="Arial" w:cs="Arial"/>
          <w:color w:val="0033CC"/>
          <w:sz w:val="20"/>
          <w:szCs w:val="20"/>
        </w:rPr>
        <w:t>ddPCR</w:t>
      </w:r>
      <w:proofErr w:type="spellEnd"/>
      <w:r w:rsidR="00B4071F" w:rsidRPr="004F10DD">
        <w:rPr>
          <w:rFonts w:ascii="Arial" w:hAnsi="Arial" w:cs="Arial"/>
          <w:color w:val="0033CC"/>
          <w:sz w:val="20"/>
          <w:szCs w:val="20"/>
        </w:rPr>
        <w:t xml:space="preserve"> (</w:t>
      </w:r>
      <w:r w:rsidR="00B4071F" w:rsidRPr="004F10DD">
        <w:rPr>
          <w:rFonts w:ascii="Arial" w:hAnsi="Arial" w:cs="Arial"/>
          <w:i/>
          <w:color w:val="0033CC"/>
          <w:sz w:val="20"/>
          <w:szCs w:val="20"/>
        </w:rPr>
        <w:t>x</w:t>
      </w:r>
      <w:r w:rsidR="00B4071F" w:rsidRPr="004F10DD">
        <w:rPr>
          <w:rFonts w:ascii="Arial" w:hAnsi="Arial" w:cs="Arial"/>
          <w:color w:val="0033CC"/>
          <w:sz w:val="20"/>
          <w:szCs w:val="20"/>
        </w:rPr>
        <w:t>-axis) and the cfDNA targeted assay (</w:t>
      </w:r>
      <w:r w:rsidR="00B4071F" w:rsidRPr="004F10DD">
        <w:rPr>
          <w:rFonts w:ascii="Arial" w:hAnsi="Arial" w:cs="Arial"/>
          <w:i/>
          <w:color w:val="0033CC"/>
          <w:sz w:val="20"/>
          <w:szCs w:val="20"/>
        </w:rPr>
        <w:t>y</w:t>
      </w:r>
      <w:r w:rsidR="00B4071F" w:rsidRPr="004F10DD">
        <w:rPr>
          <w:rFonts w:ascii="Arial" w:hAnsi="Arial" w:cs="Arial"/>
          <w:color w:val="0033CC"/>
          <w:sz w:val="20"/>
          <w:szCs w:val="20"/>
        </w:rPr>
        <w:t xml:space="preserve">-axis) for (a) tumor-matched canonical hotspot mutations and (b) low VAF (&lt;10%) </w:t>
      </w:r>
      <w:proofErr w:type="gramStart"/>
      <w:r w:rsidR="00B4071F" w:rsidRPr="004F10DD">
        <w:rPr>
          <w:rFonts w:ascii="Arial" w:hAnsi="Arial" w:cs="Arial"/>
          <w:color w:val="0033CC"/>
          <w:sz w:val="20"/>
          <w:szCs w:val="20"/>
        </w:rPr>
        <w:t>non tumor</w:t>
      </w:r>
      <w:proofErr w:type="gramEnd"/>
      <w:r w:rsidR="00B4071F" w:rsidRPr="004F10DD">
        <w:rPr>
          <w:rFonts w:ascii="Arial" w:hAnsi="Arial" w:cs="Arial"/>
          <w:color w:val="0033CC"/>
          <w:sz w:val="20"/>
          <w:szCs w:val="20"/>
        </w:rPr>
        <w:t xml:space="preserve">-matched somatic mutations detected in cfDNA i.e. </w:t>
      </w:r>
      <w:proofErr w:type="spellStart"/>
      <w:r w:rsidR="00B4071F" w:rsidRPr="004F10DD">
        <w:rPr>
          <w:rFonts w:ascii="Arial" w:hAnsi="Arial" w:cs="Arial"/>
          <w:color w:val="0033CC"/>
          <w:sz w:val="20"/>
          <w:szCs w:val="20"/>
        </w:rPr>
        <w:t>VUSo</w:t>
      </w:r>
      <w:proofErr w:type="spellEnd"/>
      <w:r w:rsidR="00B4071F" w:rsidRPr="004F10DD">
        <w:rPr>
          <w:rFonts w:ascii="Arial" w:hAnsi="Arial" w:cs="Arial"/>
          <w:color w:val="0033CC"/>
          <w:sz w:val="20"/>
          <w:szCs w:val="20"/>
        </w:rPr>
        <w:t xml:space="preserve">. In (a), plasma cfDNA samples from five patients with hotspot tumor-matched mutations were subjected to </w:t>
      </w:r>
      <w:proofErr w:type="spellStart"/>
      <w:r w:rsidR="00B4071F" w:rsidRPr="004F10DD">
        <w:rPr>
          <w:rFonts w:ascii="Arial" w:hAnsi="Arial" w:cs="Arial"/>
          <w:color w:val="0033CC"/>
          <w:sz w:val="20"/>
          <w:szCs w:val="20"/>
        </w:rPr>
        <w:t>ddPCR</w:t>
      </w:r>
      <w:proofErr w:type="spellEnd"/>
      <w:r w:rsidR="00B4071F" w:rsidRPr="004F10DD">
        <w:rPr>
          <w:rFonts w:ascii="Arial" w:hAnsi="Arial" w:cs="Arial"/>
          <w:color w:val="0033CC"/>
          <w:sz w:val="20"/>
          <w:szCs w:val="20"/>
        </w:rPr>
        <w:t xml:space="preserve">. An aliquot of the same cfDNA isolate was used for the targeted DNA assay using two versions of the assay protocol (V1 and V2). In (b), plasma cfDNA samples and pre-enrichment libraries of seven cancer patients with hotspot mutations not detected in the matched tumor sequencing were subjected to four </w:t>
      </w:r>
      <w:proofErr w:type="spellStart"/>
      <w:r w:rsidR="00B4071F" w:rsidRPr="004F10DD">
        <w:rPr>
          <w:rFonts w:ascii="Arial" w:hAnsi="Arial" w:cs="Arial"/>
          <w:color w:val="0033CC"/>
          <w:sz w:val="20"/>
          <w:szCs w:val="20"/>
        </w:rPr>
        <w:t>ddPCR</w:t>
      </w:r>
      <w:proofErr w:type="spellEnd"/>
      <w:r w:rsidR="00B4071F" w:rsidRPr="004F10DD">
        <w:rPr>
          <w:rFonts w:ascii="Arial" w:hAnsi="Arial" w:cs="Arial"/>
          <w:color w:val="0033CC"/>
          <w:sz w:val="20"/>
          <w:szCs w:val="20"/>
        </w:rPr>
        <w:t xml:space="preserve"> assays. For one patient, only cfDNA isolated from plasma was available. For two patients, both cfDNA and pre-enrichment sequencing libraries were available whilst for the remaining four patients, only libraries were assayed. Sequencing libraries from 12 patients where the </w:t>
      </w:r>
      <w:proofErr w:type="spellStart"/>
      <w:r w:rsidR="00B4071F" w:rsidRPr="004F10DD">
        <w:rPr>
          <w:rFonts w:ascii="Arial" w:hAnsi="Arial" w:cs="Arial"/>
          <w:color w:val="0033CC"/>
          <w:sz w:val="20"/>
          <w:szCs w:val="20"/>
        </w:rPr>
        <w:t>ddPCR</w:t>
      </w:r>
      <w:proofErr w:type="spellEnd"/>
      <w:r w:rsidR="00B4071F" w:rsidRPr="004F10DD">
        <w:rPr>
          <w:rFonts w:ascii="Arial" w:hAnsi="Arial" w:cs="Arial"/>
          <w:color w:val="0033CC"/>
          <w:sz w:val="20"/>
          <w:szCs w:val="20"/>
        </w:rPr>
        <w:t xml:space="preserve"> target variants were not detected by sequencing were used as negative controls. Four negative libraries were used for each </w:t>
      </w:r>
      <w:proofErr w:type="spellStart"/>
      <w:r w:rsidR="00B4071F" w:rsidRPr="004F10DD">
        <w:rPr>
          <w:rFonts w:ascii="Arial" w:hAnsi="Arial" w:cs="Arial"/>
          <w:color w:val="0033CC"/>
          <w:sz w:val="20"/>
          <w:szCs w:val="20"/>
        </w:rPr>
        <w:t>ddPCR</w:t>
      </w:r>
      <w:proofErr w:type="spellEnd"/>
      <w:r w:rsidR="00B4071F" w:rsidRPr="004F10DD">
        <w:rPr>
          <w:rFonts w:ascii="Arial" w:hAnsi="Arial" w:cs="Arial"/>
          <w:color w:val="0033CC"/>
          <w:sz w:val="20"/>
          <w:szCs w:val="20"/>
        </w:rPr>
        <w:t xml:space="preserve"> assay and all experiments were performed in triplicate.</w:t>
      </w:r>
    </w:p>
    <w:p w14:paraId="584BB072" w14:textId="61E2AF18" w:rsidR="00BE09C2" w:rsidRDefault="00BE09C2" w:rsidP="00A7225E">
      <w:pPr>
        <w:spacing w:after="0" w:line="240" w:lineRule="auto"/>
        <w:jc w:val="both"/>
        <w:rPr>
          <w:rFonts w:ascii="Arial" w:eastAsia="Arial" w:hAnsi="Arial" w:cs="Arial"/>
        </w:rPr>
      </w:pPr>
    </w:p>
    <w:p w14:paraId="6C0F83CC" w14:textId="77777777" w:rsidR="00BE09C2" w:rsidRDefault="00BE09C2" w:rsidP="00A7225E">
      <w:pPr>
        <w:spacing w:after="0" w:line="240" w:lineRule="auto"/>
        <w:jc w:val="both"/>
        <w:rPr>
          <w:rFonts w:ascii="Arial" w:eastAsia="Arial" w:hAnsi="Arial" w:cs="Arial"/>
        </w:rPr>
      </w:pPr>
    </w:p>
    <w:p w14:paraId="2F7E414D" w14:textId="06CBB34E"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11. Figure 5 depicts the gene-wise distribution of CH variants in cases and controls, and when considering cases with or without prior history of chemotherapy and radiation. While the latter observation about PPP1MD has been made as a unique CH variant by other groups, in the current analysis presented by the authors, there are too many potential confounders and potential other variables (including mismatching for depths in cfDNA and in ratio of </w:t>
      </w:r>
      <w:proofErr w:type="spellStart"/>
      <w:r w:rsidRPr="00A7225E">
        <w:rPr>
          <w:rFonts w:ascii="Arial" w:eastAsia="Arial" w:hAnsi="Arial" w:cs="Arial"/>
        </w:rPr>
        <w:t>cfDNA:leukocyte</w:t>
      </w:r>
      <w:proofErr w:type="spellEnd"/>
      <w:r w:rsidRPr="00A7225E">
        <w:rPr>
          <w:rFonts w:ascii="Arial" w:eastAsia="Arial" w:hAnsi="Arial" w:cs="Arial"/>
        </w:rPr>
        <w:t xml:space="preserve"> profiling described above) that could affect the presented results. Other potential confounders include age, smoking, or other unmeasured factors that limit the analysis.</w:t>
      </w:r>
    </w:p>
    <w:p w14:paraId="4FAA59E1" w14:textId="77777777" w:rsidR="000800F4" w:rsidRPr="00A7225E" w:rsidRDefault="000800F4" w:rsidP="00A7225E">
      <w:pPr>
        <w:spacing w:after="0" w:line="240" w:lineRule="auto"/>
        <w:jc w:val="both"/>
        <w:rPr>
          <w:rFonts w:ascii="Arial" w:eastAsia="Arial" w:hAnsi="Arial" w:cs="Arial"/>
        </w:rPr>
      </w:pPr>
    </w:p>
    <w:p w14:paraId="517204EB" w14:textId="64DBFFA9" w:rsidR="008243C1"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Authors: </w:t>
      </w:r>
      <w:r w:rsidR="00E40CA2" w:rsidRPr="004F10DD">
        <w:rPr>
          <w:rFonts w:ascii="Arial" w:eastAsia="Arial" w:hAnsi="Arial" w:cs="Arial"/>
          <w:color w:val="0033CC"/>
        </w:rPr>
        <w:t xml:space="preserve">We thank the </w:t>
      </w:r>
      <w:r w:rsidR="00571735" w:rsidRPr="004F10DD">
        <w:rPr>
          <w:rFonts w:ascii="Arial" w:eastAsia="Arial" w:hAnsi="Arial" w:cs="Arial"/>
          <w:color w:val="0033CC"/>
        </w:rPr>
        <w:t>Reviewer</w:t>
      </w:r>
      <w:r w:rsidR="00E40CA2" w:rsidRPr="004F10DD">
        <w:rPr>
          <w:rFonts w:ascii="Arial" w:eastAsia="Arial" w:hAnsi="Arial" w:cs="Arial"/>
          <w:color w:val="0033CC"/>
        </w:rPr>
        <w:t xml:space="preserve"> for this comment</w:t>
      </w:r>
      <w:r w:rsidR="000A3839" w:rsidRPr="004F10DD">
        <w:rPr>
          <w:rFonts w:ascii="Arial" w:eastAsia="Arial" w:hAnsi="Arial" w:cs="Arial"/>
          <w:color w:val="0033CC"/>
        </w:rPr>
        <w:t xml:space="preserve"> </w:t>
      </w:r>
      <w:r w:rsidR="008243C1" w:rsidRPr="004F10DD">
        <w:rPr>
          <w:rFonts w:ascii="Arial" w:eastAsia="Arial" w:hAnsi="Arial" w:cs="Arial"/>
          <w:color w:val="0033CC"/>
        </w:rPr>
        <w:t>and apologize for the lack of clarity. F</w:t>
      </w:r>
      <w:r w:rsidR="00FE0653" w:rsidRPr="004F10DD">
        <w:rPr>
          <w:rFonts w:ascii="Arial" w:eastAsia="Arial" w:hAnsi="Arial" w:cs="Arial"/>
          <w:color w:val="0033CC"/>
        </w:rPr>
        <w:t>irst</w:t>
      </w:r>
      <w:r w:rsidR="008243C1" w:rsidRPr="004F10DD">
        <w:rPr>
          <w:rFonts w:ascii="Arial" w:eastAsia="Arial" w:hAnsi="Arial" w:cs="Arial"/>
          <w:color w:val="0033CC"/>
        </w:rPr>
        <w:t>, we</w:t>
      </w:r>
      <w:r w:rsidR="00FE0653" w:rsidRPr="004F10DD">
        <w:rPr>
          <w:rFonts w:ascii="Arial" w:eastAsia="Arial" w:hAnsi="Arial" w:cs="Arial"/>
          <w:color w:val="0033CC"/>
        </w:rPr>
        <w:t xml:space="preserve"> would like to highlight that </w:t>
      </w:r>
      <w:r w:rsidRPr="004F10DD">
        <w:rPr>
          <w:rFonts w:ascii="Arial" w:eastAsia="Arial" w:hAnsi="Arial" w:cs="Arial"/>
          <w:b/>
          <w:color w:val="0033CC"/>
        </w:rPr>
        <w:t>Fig</w:t>
      </w:r>
      <w:r w:rsidR="004975B7">
        <w:rPr>
          <w:rFonts w:ascii="Arial" w:eastAsia="Arial" w:hAnsi="Arial" w:cs="Arial"/>
          <w:b/>
          <w:color w:val="0033CC"/>
        </w:rPr>
        <w:t>.</w:t>
      </w:r>
      <w:r w:rsidRPr="004F10DD">
        <w:rPr>
          <w:rFonts w:ascii="Arial" w:eastAsia="Arial" w:hAnsi="Arial" w:cs="Arial"/>
          <w:b/>
          <w:color w:val="0033CC"/>
        </w:rPr>
        <w:t xml:space="preserve"> </w:t>
      </w:r>
      <w:r w:rsidR="00C80ED4" w:rsidRPr="004F10DD">
        <w:rPr>
          <w:rFonts w:ascii="Arial" w:eastAsia="Arial" w:hAnsi="Arial" w:cs="Arial"/>
          <w:b/>
          <w:color w:val="0033CC"/>
        </w:rPr>
        <w:t>5</w:t>
      </w:r>
      <w:r w:rsidR="00FE0653" w:rsidRPr="004F10DD">
        <w:rPr>
          <w:rFonts w:ascii="Arial" w:eastAsia="Arial" w:hAnsi="Arial" w:cs="Arial"/>
          <w:b/>
          <w:color w:val="0033CC"/>
        </w:rPr>
        <w:t>a</w:t>
      </w:r>
      <w:r w:rsidRPr="004F10DD">
        <w:rPr>
          <w:rFonts w:ascii="Arial" w:eastAsia="Arial" w:hAnsi="Arial" w:cs="Arial"/>
          <w:color w:val="0033CC"/>
        </w:rPr>
        <w:t xml:space="preserve"> of the </w:t>
      </w:r>
      <w:r w:rsidR="008243C1" w:rsidRPr="004F10DD">
        <w:rPr>
          <w:rFonts w:ascii="Arial" w:eastAsia="Arial" w:hAnsi="Arial" w:cs="Arial"/>
          <w:color w:val="0033CC"/>
        </w:rPr>
        <w:t xml:space="preserve">original </w:t>
      </w:r>
      <w:r w:rsidRPr="004F10DD">
        <w:rPr>
          <w:rFonts w:ascii="Arial" w:eastAsia="Arial" w:hAnsi="Arial" w:cs="Arial"/>
          <w:color w:val="0033CC"/>
        </w:rPr>
        <w:t>manuscript does not depict results from cfDNA but instead, was generated from CH-related mutations detected in WBC</w:t>
      </w:r>
      <w:r w:rsidR="00E40CA2" w:rsidRPr="004F10DD">
        <w:rPr>
          <w:rFonts w:ascii="Arial" w:eastAsia="Arial" w:hAnsi="Arial" w:cs="Arial"/>
          <w:color w:val="0033CC"/>
        </w:rPr>
        <w:t xml:space="preserve">. </w:t>
      </w:r>
      <w:r w:rsidR="00C80ED4" w:rsidRPr="004F10DD">
        <w:rPr>
          <w:rFonts w:ascii="Arial" w:eastAsia="Arial" w:hAnsi="Arial" w:cs="Arial"/>
          <w:color w:val="0033CC"/>
        </w:rPr>
        <w:t>The</w:t>
      </w:r>
      <w:r w:rsidRPr="004F10DD">
        <w:rPr>
          <w:rFonts w:ascii="Arial" w:eastAsia="Arial" w:hAnsi="Arial" w:cs="Arial"/>
          <w:color w:val="0033CC"/>
        </w:rPr>
        <w:t xml:space="preserve"> cfDNA </w:t>
      </w:r>
      <w:r w:rsidR="00E40CA2" w:rsidRPr="004F10DD">
        <w:rPr>
          <w:rFonts w:ascii="Arial" w:eastAsia="Arial" w:hAnsi="Arial" w:cs="Arial"/>
          <w:color w:val="0033CC"/>
        </w:rPr>
        <w:t xml:space="preserve">results are only used </w:t>
      </w:r>
      <w:r w:rsidRPr="004F10DD">
        <w:rPr>
          <w:rFonts w:ascii="Arial" w:eastAsia="Arial" w:hAnsi="Arial" w:cs="Arial"/>
          <w:color w:val="0033CC"/>
        </w:rPr>
        <w:t xml:space="preserve">to estimate the overlap between CH-derived mutations in WBC and WBC-matched variants in cfDNA. The comparisons between cancer and control or RT/CT and no prior history of RT/CT presented in </w:t>
      </w:r>
      <w:r w:rsidRPr="004F10DD">
        <w:rPr>
          <w:rFonts w:ascii="Arial" w:eastAsia="Arial" w:hAnsi="Arial" w:cs="Arial"/>
          <w:b/>
          <w:color w:val="0033CC"/>
        </w:rPr>
        <w:t>Fig</w:t>
      </w:r>
      <w:r w:rsidR="004975B7">
        <w:rPr>
          <w:rFonts w:ascii="Arial" w:eastAsia="Arial" w:hAnsi="Arial" w:cs="Arial"/>
          <w:b/>
          <w:color w:val="0033CC"/>
        </w:rPr>
        <w:t>.</w:t>
      </w:r>
      <w:r w:rsidR="00FE0653" w:rsidRPr="004F10DD">
        <w:rPr>
          <w:rFonts w:ascii="Arial" w:eastAsia="Arial" w:hAnsi="Arial" w:cs="Arial"/>
          <w:b/>
          <w:color w:val="0033CC"/>
        </w:rPr>
        <w:t xml:space="preserve"> 5b</w:t>
      </w:r>
      <w:r w:rsidR="00FE0653" w:rsidRPr="004F10DD">
        <w:rPr>
          <w:rFonts w:ascii="Arial" w:eastAsia="Arial" w:hAnsi="Arial" w:cs="Arial"/>
          <w:color w:val="0033CC"/>
        </w:rPr>
        <w:t xml:space="preserve"> and </w:t>
      </w:r>
      <w:r w:rsidR="00FE0653" w:rsidRPr="004F10DD">
        <w:rPr>
          <w:rFonts w:ascii="Arial" w:eastAsia="Arial" w:hAnsi="Arial" w:cs="Arial"/>
          <w:b/>
          <w:color w:val="0033CC"/>
        </w:rPr>
        <w:t>5c</w:t>
      </w:r>
      <w:r w:rsidR="00A304E7" w:rsidRPr="004F10DD">
        <w:rPr>
          <w:rFonts w:ascii="Arial" w:eastAsia="Arial" w:hAnsi="Arial" w:cs="Arial"/>
          <w:color w:val="0033CC"/>
        </w:rPr>
        <w:t xml:space="preserve"> </w:t>
      </w:r>
      <w:r w:rsidRPr="004F10DD">
        <w:rPr>
          <w:rFonts w:ascii="Arial" w:eastAsia="Arial" w:hAnsi="Arial" w:cs="Arial"/>
          <w:color w:val="0033CC"/>
        </w:rPr>
        <w:t>of the</w:t>
      </w:r>
      <w:r w:rsidR="008243C1" w:rsidRPr="004F10DD">
        <w:rPr>
          <w:rFonts w:ascii="Arial" w:eastAsia="Arial" w:hAnsi="Arial" w:cs="Arial"/>
          <w:color w:val="0033CC"/>
        </w:rPr>
        <w:t xml:space="preserve"> original</w:t>
      </w:r>
      <w:r w:rsidRPr="004F10DD">
        <w:rPr>
          <w:rFonts w:ascii="Arial" w:eastAsia="Arial" w:hAnsi="Arial" w:cs="Arial"/>
          <w:color w:val="0033CC"/>
        </w:rPr>
        <w:t xml:space="preserve"> manuscript were </w:t>
      </w:r>
      <w:r w:rsidR="008243C1" w:rsidRPr="004F10DD">
        <w:rPr>
          <w:rFonts w:ascii="Arial" w:eastAsia="Arial" w:hAnsi="Arial" w:cs="Arial"/>
          <w:color w:val="0033CC"/>
        </w:rPr>
        <w:t>drawn utilizing solely the</w:t>
      </w:r>
      <w:r w:rsidR="00A304E7" w:rsidRPr="004F10DD">
        <w:rPr>
          <w:rFonts w:ascii="Arial" w:eastAsia="Arial" w:hAnsi="Arial" w:cs="Arial"/>
          <w:color w:val="0033CC"/>
        </w:rPr>
        <w:t xml:space="preserve"> </w:t>
      </w:r>
      <w:r w:rsidRPr="004F10DD">
        <w:rPr>
          <w:rFonts w:ascii="Arial" w:eastAsia="Arial" w:hAnsi="Arial" w:cs="Arial"/>
          <w:color w:val="0033CC"/>
        </w:rPr>
        <w:t>CH-derived mutations detected in WBC.</w:t>
      </w:r>
    </w:p>
    <w:p w14:paraId="38E381CA" w14:textId="77777777" w:rsidR="008243C1" w:rsidRPr="004F10DD" w:rsidRDefault="008243C1" w:rsidP="00A7225E">
      <w:pPr>
        <w:spacing w:after="0" w:line="240" w:lineRule="auto"/>
        <w:jc w:val="both"/>
        <w:rPr>
          <w:rFonts w:ascii="Arial" w:eastAsia="Arial" w:hAnsi="Arial" w:cs="Arial"/>
          <w:color w:val="0033CC"/>
        </w:rPr>
      </w:pPr>
    </w:p>
    <w:p w14:paraId="0C996E1F" w14:textId="6419CA22" w:rsidR="00413E5F" w:rsidRPr="004F10DD" w:rsidRDefault="00E40CA2" w:rsidP="00A7225E">
      <w:pPr>
        <w:spacing w:after="0" w:line="240" w:lineRule="auto"/>
        <w:jc w:val="both"/>
        <w:rPr>
          <w:rFonts w:ascii="Arial" w:eastAsia="Arial" w:hAnsi="Arial" w:cs="Arial"/>
          <w:color w:val="0033CC"/>
        </w:rPr>
      </w:pPr>
      <w:r w:rsidRPr="004F10DD">
        <w:rPr>
          <w:rFonts w:ascii="Arial" w:eastAsia="Arial" w:hAnsi="Arial" w:cs="Arial"/>
          <w:color w:val="0033CC"/>
        </w:rPr>
        <w:t>We</w:t>
      </w:r>
      <w:r w:rsidR="00B4071F" w:rsidRPr="004F10DD">
        <w:rPr>
          <w:rFonts w:ascii="Arial" w:eastAsia="Arial" w:hAnsi="Arial" w:cs="Arial"/>
          <w:color w:val="0033CC"/>
        </w:rPr>
        <w:t xml:space="preserve"> acknowledge the differences in </w:t>
      </w:r>
      <w:r w:rsidR="00BE09C2" w:rsidRPr="004F10DD">
        <w:rPr>
          <w:rFonts w:ascii="Arial" w:eastAsia="Arial" w:hAnsi="Arial" w:cs="Arial"/>
          <w:color w:val="0033CC"/>
        </w:rPr>
        <w:t xml:space="preserve">the </w:t>
      </w:r>
      <w:r w:rsidR="00B4071F" w:rsidRPr="004F10DD">
        <w:rPr>
          <w:rFonts w:ascii="Arial" w:eastAsia="Arial" w:hAnsi="Arial" w:cs="Arial"/>
          <w:color w:val="0033CC"/>
        </w:rPr>
        <w:t>mean collapsed sequencing depth</w:t>
      </w:r>
      <w:r w:rsidR="00BE09C2" w:rsidRPr="004F10DD">
        <w:rPr>
          <w:rFonts w:ascii="Arial" w:eastAsia="Arial" w:hAnsi="Arial" w:cs="Arial"/>
          <w:color w:val="0033CC"/>
        </w:rPr>
        <w:t>s</w:t>
      </w:r>
      <w:r w:rsidR="00B4071F" w:rsidRPr="004F10DD">
        <w:rPr>
          <w:rFonts w:ascii="Arial" w:eastAsia="Arial" w:hAnsi="Arial" w:cs="Arial"/>
          <w:color w:val="0033CC"/>
        </w:rPr>
        <w:t xml:space="preserve"> of cfDNA between cancer patients and healthy controls. As shown </w:t>
      </w:r>
      <w:r w:rsidR="008243C1" w:rsidRPr="004F10DD">
        <w:rPr>
          <w:rFonts w:ascii="Arial" w:eastAsia="Arial" w:hAnsi="Arial" w:cs="Arial"/>
          <w:color w:val="0033CC"/>
        </w:rPr>
        <w:t>in response to the previous comment (</w:t>
      </w:r>
      <w:r w:rsidR="007C0F66" w:rsidRPr="004F10DD">
        <w:rPr>
          <w:rFonts w:ascii="Arial" w:eastAsia="Arial" w:hAnsi="Arial" w:cs="Arial"/>
          <w:color w:val="0033CC"/>
        </w:rPr>
        <w:t xml:space="preserve">see </w:t>
      </w:r>
      <w:r w:rsidR="008243C1" w:rsidRPr="004F10DD">
        <w:rPr>
          <w:rFonts w:ascii="Arial" w:eastAsia="Arial" w:hAnsi="Arial" w:cs="Arial"/>
          <w:b/>
          <w:color w:val="0033CC"/>
        </w:rPr>
        <w:t xml:space="preserve">Response to Reviewers </w:t>
      </w:r>
      <w:r w:rsidR="00C80ED4" w:rsidRPr="004F10DD">
        <w:rPr>
          <w:rFonts w:ascii="Arial" w:eastAsia="Arial" w:hAnsi="Arial" w:cs="Arial"/>
          <w:b/>
          <w:color w:val="0033CC"/>
        </w:rPr>
        <w:t xml:space="preserve">Figure </w:t>
      </w:r>
      <w:r w:rsidR="00C63D60" w:rsidRPr="004F10DD">
        <w:rPr>
          <w:rFonts w:ascii="Arial" w:eastAsia="Arial" w:hAnsi="Arial" w:cs="Arial"/>
          <w:b/>
          <w:color w:val="0033CC"/>
        </w:rPr>
        <w:t>7</w:t>
      </w:r>
      <w:r w:rsidR="008243C1" w:rsidRPr="004F10DD">
        <w:rPr>
          <w:rFonts w:ascii="Arial" w:eastAsia="Arial" w:hAnsi="Arial" w:cs="Arial"/>
          <w:color w:val="0033CC"/>
        </w:rPr>
        <w:t>)</w:t>
      </w:r>
      <w:r w:rsidR="00B4071F" w:rsidRPr="004F10DD">
        <w:rPr>
          <w:rFonts w:ascii="Arial" w:eastAsia="Arial" w:hAnsi="Arial" w:cs="Arial"/>
          <w:color w:val="0033CC"/>
        </w:rPr>
        <w:t xml:space="preserve">, however, the mean </w:t>
      </w:r>
      <w:r w:rsidR="00D558BA" w:rsidRPr="004F10DD">
        <w:rPr>
          <w:rFonts w:ascii="Arial" w:eastAsia="Arial" w:hAnsi="Arial" w:cs="Arial"/>
          <w:color w:val="0033CC"/>
        </w:rPr>
        <w:t>un</w:t>
      </w:r>
      <w:r w:rsidR="00B4071F" w:rsidRPr="004F10DD">
        <w:rPr>
          <w:rFonts w:ascii="Arial" w:eastAsia="Arial" w:hAnsi="Arial" w:cs="Arial"/>
          <w:color w:val="0033CC"/>
        </w:rPr>
        <w:t>collapsed sequencing depth of WBC</w:t>
      </w:r>
      <w:r w:rsidR="00D558BA" w:rsidRPr="004F10DD">
        <w:rPr>
          <w:rFonts w:ascii="Arial" w:eastAsia="Arial" w:hAnsi="Arial" w:cs="Arial"/>
          <w:color w:val="0033CC"/>
        </w:rPr>
        <w:t xml:space="preserve"> </w:t>
      </w:r>
      <w:r w:rsidR="00B4071F" w:rsidRPr="004F10DD">
        <w:rPr>
          <w:rFonts w:ascii="Arial" w:eastAsia="Arial" w:hAnsi="Arial" w:cs="Arial"/>
          <w:color w:val="0033CC"/>
        </w:rPr>
        <w:t>as well as the error rate distributions computed from collapsed reads are similar across the different cancer cohorts and comparable to that of healthy controls.</w:t>
      </w:r>
    </w:p>
    <w:p w14:paraId="75226583" w14:textId="77777777" w:rsidR="00413E5F" w:rsidRPr="004F10DD" w:rsidRDefault="00413E5F" w:rsidP="00A7225E">
      <w:pPr>
        <w:spacing w:after="0" w:line="240" w:lineRule="auto"/>
        <w:jc w:val="both"/>
        <w:rPr>
          <w:rFonts w:ascii="Arial" w:eastAsia="Arial" w:hAnsi="Arial" w:cs="Arial"/>
          <w:color w:val="0033CC"/>
        </w:rPr>
      </w:pPr>
    </w:p>
    <w:p w14:paraId="500B138E" w14:textId="12109E47" w:rsidR="0006154C" w:rsidRPr="004F10DD" w:rsidRDefault="00E40CA2"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The </w:t>
      </w:r>
      <w:r w:rsidR="00D558BA" w:rsidRPr="004F10DD">
        <w:rPr>
          <w:rFonts w:ascii="Arial" w:eastAsia="Arial" w:hAnsi="Arial" w:cs="Arial"/>
          <w:color w:val="0033CC"/>
        </w:rPr>
        <w:t>R</w:t>
      </w:r>
      <w:r w:rsidRPr="004F10DD">
        <w:rPr>
          <w:rFonts w:ascii="Arial" w:eastAsia="Arial" w:hAnsi="Arial" w:cs="Arial"/>
          <w:color w:val="0033CC"/>
        </w:rPr>
        <w:t>eviewer is absolutely correct</w:t>
      </w:r>
      <w:r w:rsidR="008243C1" w:rsidRPr="004F10DD">
        <w:rPr>
          <w:rFonts w:ascii="Arial" w:eastAsia="Arial" w:hAnsi="Arial" w:cs="Arial"/>
          <w:color w:val="0033CC"/>
        </w:rPr>
        <w:t xml:space="preserve"> in</w:t>
      </w:r>
      <w:r w:rsidRPr="004F10DD">
        <w:rPr>
          <w:rFonts w:ascii="Arial" w:eastAsia="Arial" w:hAnsi="Arial" w:cs="Arial"/>
          <w:color w:val="0033CC"/>
        </w:rPr>
        <w:t xml:space="preserve"> that other potential confounders such as ag</w:t>
      </w:r>
      <w:r w:rsidR="00936A78" w:rsidRPr="004F10DD">
        <w:rPr>
          <w:rFonts w:ascii="Arial" w:eastAsia="Arial" w:hAnsi="Arial" w:cs="Arial"/>
          <w:color w:val="0033CC"/>
        </w:rPr>
        <w:t>e and</w:t>
      </w:r>
      <w:r w:rsidRPr="004F10DD">
        <w:rPr>
          <w:rFonts w:ascii="Arial" w:eastAsia="Arial" w:hAnsi="Arial" w:cs="Arial"/>
          <w:color w:val="0033CC"/>
        </w:rPr>
        <w:t xml:space="preserve"> smoking history could </w:t>
      </w:r>
      <w:r w:rsidR="00BE5978" w:rsidRPr="004F10DD">
        <w:rPr>
          <w:rFonts w:ascii="Arial" w:eastAsia="Arial" w:hAnsi="Arial" w:cs="Arial"/>
          <w:color w:val="0033CC"/>
        </w:rPr>
        <w:t xml:space="preserve">have </w:t>
      </w:r>
      <w:r w:rsidRPr="004F10DD">
        <w:rPr>
          <w:rFonts w:ascii="Arial" w:eastAsia="Arial" w:hAnsi="Arial" w:cs="Arial"/>
          <w:color w:val="0033CC"/>
        </w:rPr>
        <w:t>affect</w:t>
      </w:r>
      <w:r w:rsidR="00BE5978" w:rsidRPr="004F10DD">
        <w:rPr>
          <w:rFonts w:ascii="Arial" w:eastAsia="Arial" w:hAnsi="Arial" w:cs="Arial"/>
          <w:color w:val="0033CC"/>
        </w:rPr>
        <w:t>ed</w:t>
      </w:r>
      <w:r w:rsidRPr="004F10DD">
        <w:rPr>
          <w:rFonts w:ascii="Arial" w:eastAsia="Arial" w:hAnsi="Arial" w:cs="Arial"/>
          <w:color w:val="0033CC"/>
        </w:rPr>
        <w:t xml:space="preserve"> the results of this analysis. Hence, </w:t>
      </w:r>
      <w:r w:rsidR="008243C1" w:rsidRPr="004F10DD">
        <w:rPr>
          <w:rFonts w:ascii="Arial" w:eastAsia="Arial" w:hAnsi="Arial" w:cs="Arial"/>
          <w:color w:val="0033CC"/>
        </w:rPr>
        <w:t xml:space="preserve">following </w:t>
      </w:r>
      <w:r w:rsidR="00C80ED4" w:rsidRPr="004F10DD">
        <w:rPr>
          <w:rFonts w:ascii="Arial" w:eastAsia="Arial" w:hAnsi="Arial" w:cs="Arial"/>
          <w:color w:val="0033CC"/>
        </w:rPr>
        <w:t>the</w:t>
      </w:r>
      <w:r w:rsidR="00B4071F" w:rsidRPr="004F10DD">
        <w:rPr>
          <w:rFonts w:ascii="Arial" w:eastAsia="Arial" w:hAnsi="Arial" w:cs="Arial"/>
          <w:color w:val="0033CC"/>
        </w:rPr>
        <w:t xml:space="preserve"> Reviewer’s </w:t>
      </w:r>
      <w:r w:rsidR="00BE5978" w:rsidRPr="004F10DD">
        <w:rPr>
          <w:rFonts w:ascii="Arial" w:eastAsia="Arial" w:hAnsi="Arial" w:cs="Arial"/>
          <w:color w:val="0033CC"/>
        </w:rPr>
        <w:t>recommendation</w:t>
      </w:r>
      <w:r w:rsidR="00B4071F" w:rsidRPr="004F10DD">
        <w:rPr>
          <w:rFonts w:ascii="Arial" w:eastAsia="Arial" w:hAnsi="Arial" w:cs="Arial"/>
          <w:color w:val="0033CC"/>
        </w:rPr>
        <w:t xml:space="preserve">, prior smoking history </w:t>
      </w:r>
      <w:r w:rsidR="00B4071F" w:rsidRPr="004F10DD">
        <w:rPr>
          <w:rFonts w:ascii="Arial" w:eastAsia="Arial" w:hAnsi="Arial" w:cs="Arial"/>
          <w:color w:val="0033CC"/>
        </w:rPr>
        <w:lastRenderedPageBreak/>
        <w:t xml:space="preserve">was retrieved from the records of patients included in this study. </w:t>
      </w:r>
      <w:r w:rsidR="00A304E7" w:rsidRPr="004F10DD">
        <w:rPr>
          <w:rFonts w:ascii="Arial" w:eastAsia="Arial" w:hAnsi="Arial" w:cs="Arial"/>
          <w:color w:val="0033CC"/>
        </w:rPr>
        <w:t>T</w:t>
      </w:r>
      <w:r w:rsidR="00B4071F" w:rsidRPr="004F10DD">
        <w:rPr>
          <w:rFonts w:ascii="Arial" w:eastAsia="Arial" w:hAnsi="Arial" w:cs="Arial"/>
          <w:color w:val="0033CC"/>
        </w:rPr>
        <w:t>he healthy control</w:t>
      </w:r>
      <w:r w:rsidR="007C0F66" w:rsidRPr="004F10DD">
        <w:rPr>
          <w:rFonts w:ascii="Arial" w:eastAsia="Arial" w:hAnsi="Arial" w:cs="Arial"/>
          <w:color w:val="0033CC"/>
        </w:rPr>
        <w:t>s</w:t>
      </w:r>
      <w:r w:rsidR="00B4071F" w:rsidRPr="004F10DD">
        <w:rPr>
          <w:rFonts w:ascii="Arial" w:eastAsia="Arial" w:hAnsi="Arial" w:cs="Arial"/>
          <w:color w:val="0033CC"/>
        </w:rPr>
        <w:t xml:space="preserve"> </w:t>
      </w:r>
      <w:r w:rsidR="00BF2B27" w:rsidRPr="004F10DD">
        <w:rPr>
          <w:rFonts w:ascii="Arial" w:eastAsia="Arial" w:hAnsi="Arial" w:cs="Arial"/>
          <w:color w:val="0033CC"/>
        </w:rPr>
        <w:t>accrued th</w:t>
      </w:r>
      <w:r w:rsidR="00BE5978" w:rsidRPr="004F10DD">
        <w:rPr>
          <w:rFonts w:ascii="Arial" w:eastAsia="Arial" w:hAnsi="Arial" w:cs="Arial"/>
          <w:color w:val="0033CC"/>
        </w:rPr>
        <w:t>r</w:t>
      </w:r>
      <w:r w:rsidR="00BF2B27" w:rsidRPr="004F10DD">
        <w:rPr>
          <w:rFonts w:ascii="Arial" w:eastAsia="Arial" w:hAnsi="Arial" w:cs="Arial"/>
          <w:color w:val="0033CC"/>
        </w:rPr>
        <w:t>ough the San Diego Blood Bank</w:t>
      </w:r>
      <w:r w:rsidR="00B4071F" w:rsidRPr="004F10DD">
        <w:rPr>
          <w:rFonts w:ascii="Arial" w:eastAsia="Arial" w:hAnsi="Arial" w:cs="Arial"/>
          <w:color w:val="0033CC"/>
        </w:rPr>
        <w:t xml:space="preserve"> d</w:t>
      </w:r>
      <w:r w:rsidR="008243C1" w:rsidRPr="004F10DD">
        <w:rPr>
          <w:rFonts w:ascii="Arial" w:eastAsia="Arial" w:hAnsi="Arial" w:cs="Arial"/>
          <w:color w:val="0033CC"/>
        </w:rPr>
        <w:t>id</w:t>
      </w:r>
      <w:r w:rsidR="00B4071F" w:rsidRPr="004F10DD">
        <w:rPr>
          <w:rFonts w:ascii="Arial" w:eastAsia="Arial" w:hAnsi="Arial" w:cs="Arial"/>
          <w:color w:val="0033CC"/>
        </w:rPr>
        <w:t xml:space="preserve"> not have a recorded smoking history and this information</w:t>
      </w:r>
      <w:r w:rsidR="008243C1" w:rsidRPr="004F10DD">
        <w:rPr>
          <w:rFonts w:ascii="Arial" w:eastAsia="Arial" w:hAnsi="Arial" w:cs="Arial"/>
          <w:color w:val="0033CC"/>
        </w:rPr>
        <w:t xml:space="preserve">, unfortunately, could not </w:t>
      </w:r>
      <w:r w:rsidR="00B4071F" w:rsidRPr="004F10DD">
        <w:rPr>
          <w:rFonts w:ascii="Arial" w:eastAsia="Arial" w:hAnsi="Arial" w:cs="Arial"/>
          <w:color w:val="0033CC"/>
        </w:rPr>
        <w:t>be obtained retrospectively.</w:t>
      </w:r>
      <w:r w:rsidR="00BE09C2" w:rsidRPr="004F10DD">
        <w:rPr>
          <w:rFonts w:ascii="Arial" w:eastAsia="Arial" w:hAnsi="Arial" w:cs="Arial"/>
          <w:color w:val="0033CC"/>
        </w:rPr>
        <w:t xml:space="preserve"> In the</w:t>
      </w:r>
      <w:r w:rsidR="00FB2721" w:rsidRPr="004F10DD">
        <w:rPr>
          <w:rFonts w:ascii="Arial" w:eastAsia="Arial" w:hAnsi="Arial" w:cs="Arial"/>
          <w:b/>
          <w:color w:val="0033CC"/>
        </w:rPr>
        <w:t xml:space="preserve"> </w:t>
      </w:r>
      <w:r w:rsidR="000C2865" w:rsidRPr="004F10DD">
        <w:rPr>
          <w:rFonts w:ascii="Arial" w:eastAsia="Arial" w:hAnsi="Arial" w:cs="Arial"/>
          <w:b/>
          <w:color w:val="0033CC"/>
        </w:rPr>
        <w:t xml:space="preserve">Response to Reviewers </w:t>
      </w:r>
      <w:r w:rsidR="00B4071F" w:rsidRPr="004F10DD">
        <w:rPr>
          <w:rFonts w:ascii="Arial" w:eastAsia="Arial" w:hAnsi="Arial" w:cs="Arial"/>
          <w:b/>
          <w:color w:val="0033CC"/>
        </w:rPr>
        <w:t>Figure</w:t>
      </w:r>
      <w:r w:rsidR="00BF2B27" w:rsidRPr="004F10DD">
        <w:rPr>
          <w:rFonts w:ascii="Arial" w:eastAsia="Arial" w:hAnsi="Arial" w:cs="Arial"/>
          <w:b/>
          <w:color w:val="0033CC"/>
        </w:rPr>
        <w:t>s</w:t>
      </w:r>
      <w:r w:rsidR="00B4071F" w:rsidRPr="004F10DD">
        <w:rPr>
          <w:rFonts w:ascii="Arial" w:eastAsia="Arial" w:hAnsi="Arial" w:cs="Arial"/>
          <w:b/>
          <w:color w:val="0033CC"/>
        </w:rPr>
        <w:t xml:space="preserve"> 10</w:t>
      </w:r>
      <w:r w:rsidR="0006154C" w:rsidRPr="004F10DD">
        <w:rPr>
          <w:rFonts w:ascii="Arial" w:eastAsia="Arial" w:hAnsi="Arial" w:cs="Arial"/>
          <w:b/>
          <w:color w:val="0033CC"/>
        </w:rPr>
        <w:t>a</w:t>
      </w:r>
      <w:r w:rsidR="0006154C" w:rsidRPr="004F10DD">
        <w:rPr>
          <w:rFonts w:ascii="Arial" w:eastAsia="Arial" w:hAnsi="Arial" w:cs="Arial"/>
          <w:color w:val="0033CC"/>
        </w:rPr>
        <w:t xml:space="preserve"> and </w:t>
      </w:r>
      <w:r w:rsidR="00BF2B27" w:rsidRPr="004F10DD">
        <w:rPr>
          <w:rFonts w:ascii="Arial" w:eastAsia="Arial" w:hAnsi="Arial" w:cs="Arial"/>
          <w:b/>
          <w:color w:val="0033CC"/>
        </w:rPr>
        <w:t>10b</w:t>
      </w:r>
      <w:r w:rsidR="00BE09C2" w:rsidRPr="004F10DD">
        <w:rPr>
          <w:rFonts w:ascii="Arial" w:eastAsia="Arial" w:hAnsi="Arial" w:cs="Arial"/>
          <w:color w:val="0033CC"/>
        </w:rPr>
        <w:t xml:space="preserve">, comparisons of </w:t>
      </w:r>
      <w:r w:rsidR="00B4071F" w:rsidRPr="004F10DD">
        <w:rPr>
          <w:rFonts w:ascii="Arial" w:eastAsia="Arial" w:hAnsi="Arial" w:cs="Arial"/>
          <w:color w:val="0033CC"/>
        </w:rPr>
        <w:t>the age distribution in cancer patients and healthy control</w:t>
      </w:r>
      <w:r w:rsidR="0006154C" w:rsidRPr="004F10DD">
        <w:rPr>
          <w:rFonts w:ascii="Arial" w:eastAsia="Arial" w:hAnsi="Arial" w:cs="Arial"/>
          <w:color w:val="0033CC"/>
        </w:rPr>
        <w:t xml:space="preserve">s </w:t>
      </w:r>
      <w:r w:rsidR="00B4071F" w:rsidRPr="004F10DD">
        <w:rPr>
          <w:rFonts w:ascii="Arial" w:eastAsia="Arial" w:hAnsi="Arial" w:cs="Arial"/>
          <w:color w:val="0033CC"/>
        </w:rPr>
        <w:t xml:space="preserve">and between the different treatment arms </w:t>
      </w:r>
      <w:r w:rsidR="00BE09C2" w:rsidRPr="004F10DD">
        <w:rPr>
          <w:rFonts w:ascii="Arial" w:eastAsia="Arial" w:hAnsi="Arial" w:cs="Arial"/>
          <w:color w:val="0033CC"/>
        </w:rPr>
        <w:t>(</w:t>
      </w:r>
      <w:r w:rsidR="00B4071F" w:rsidRPr="004F10DD">
        <w:rPr>
          <w:rFonts w:ascii="Arial" w:eastAsia="Arial" w:hAnsi="Arial" w:cs="Arial"/>
          <w:color w:val="0033CC"/>
        </w:rPr>
        <w:t>i.e. RT/CT versus no RT/CT</w:t>
      </w:r>
      <w:r w:rsidR="00BE09C2" w:rsidRPr="004F10DD">
        <w:rPr>
          <w:rFonts w:ascii="Arial" w:eastAsia="Arial" w:hAnsi="Arial" w:cs="Arial"/>
          <w:color w:val="0033CC"/>
        </w:rPr>
        <w:t>) are presented</w:t>
      </w:r>
      <w:r w:rsidR="00B4071F" w:rsidRPr="004F10DD">
        <w:rPr>
          <w:rFonts w:ascii="Arial" w:eastAsia="Arial" w:hAnsi="Arial" w:cs="Arial"/>
          <w:color w:val="0033CC"/>
        </w:rPr>
        <w:t xml:space="preserve">. There </w:t>
      </w:r>
      <w:r w:rsidR="0006154C" w:rsidRPr="004F10DD">
        <w:rPr>
          <w:rFonts w:ascii="Arial" w:eastAsia="Arial" w:hAnsi="Arial" w:cs="Arial"/>
          <w:color w:val="0033CC"/>
        </w:rPr>
        <w:t>was</w:t>
      </w:r>
      <w:r w:rsidR="00B4071F" w:rsidRPr="004F10DD">
        <w:rPr>
          <w:rFonts w:ascii="Arial" w:eastAsia="Arial" w:hAnsi="Arial" w:cs="Arial"/>
          <w:color w:val="0033CC"/>
        </w:rPr>
        <w:t xml:space="preserve"> no statistically significant difference between the different groups under consideration. Similarly, excluding healthy control individuals, the frequency of prior smoking history by treatment arms </w:t>
      </w:r>
      <w:r w:rsidR="00C80ED4" w:rsidRPr="004F10DD">
        <w:rPr>
          <w:rFonts w:ascii="Arial" w:eastAsia="Arial" w:hAnsi="Arial" w:cs="Arial"/>
          <w:color w:val="0033CC"/>
        </w:rPr>
        <w:t>was</w:t>
      </w:r>
      <w:r w:rsidR="00B4071F" w:rsidRPr="004F10DD">
        <w:rPr>
          <w:rFonts w:ascii="Arial" w:eastAsia="Arial" w:hAnsi="Arial" w:cs="Arial"/>
          <w:color w:val="0033CC"/>
        </w:rPr>
        <w:t xml:space="preserve"> not statistically different. </w:t>
      </w:r>
      <w:r w:rsidR="0006154C" w:rsidRPr="004F10DD">
        <w:rPr>
          <w:rFonts w:ascii="Arial" w:eastAsia="Arial" w:hAnsi="Arial" w:cs="Arial"/>
          <w:color w:val="0033CC"/>
        </w:rPr>
        <w:t xml:space="preserve">Nevertheless, given the strong association of CH with age and </w:t>
      </w:r>
      <w:r w:rsidR="00B4071F" w:rsidRPr="004F10DD">
        <w:rPr>
          <w:rFonts w:ascii="Arial" w:eastAsia="Arial" w:hAnsi="Arial" w:cs="Arial"/>
          <w:color w:val="0033CC"/>
        </w:rPr>
        <w:t xml:space="preserve">previously reported </w:t>
      </w:r>
      <w:r w:rsidR="0006154C" w:rsidRPr="004F10DD">
        <w:rPr>
          <w:rFonts w:ascii="Arial" w:eastAsia="Arial" w:hAnsi="Arial" w:cs="Arial"/>
          <w:color w:val="0033CC"/>
        </w:rPr>
        <w:t xml:space="preserve">association </w:t>
      </w:r>
      <w:r w:rsidR="00B4071F" w:rsidRPr="004F10DD">
        <w:rPr>
          <w:rFonts w:ascii="Arial" w:eastAsia="Arial" w:hAnsi="Arial" w:cs="Arial"/>
          <w:color w:val="0033CC"/>
        </w:rPr>
        <w:t>with tobacco use (</w:t>
      </w:r>
      <w:r w:rsidR="000C2865" w:rsidRPr="004F10DD">
        <w:rPr>
          <w:rFonts w:ascii="Arial" w:eastAsia="Arial" w:hAnsi="Arial" w:cs="Arial"/>
          <w:color w:val="0033CC"/>
        </w:rPr>
        <w:t xml:space="preserve">PMID: </w:t>
      </w:r>
      <w:r w:rsidR="0006154C" w:rsidRPr="004F10DD">
        <w:rPr>
          <w:rFonts w:ascii="Arial" w:hAnsi="Arial" w:cs="Arial"/>
          <w:color w:val="0033CC"/>
        </w:rPr>
        <w:t>28803919</w:t>
      </w:r>
      <w:r w:rsidR="00C80ED4" w:rsidRPr="004F10DD">
        <w:rPr>
          <w:rFonts w:ascii="Arial" w:eastAsia="Arial" w:hAnsi="Arial" w:cs="Arial"/>
          <w:color w:val="0033CC"/>
        </w:rPr>
        <w:t>),</w:t>
      </w:r>
      <w:r w:rsidR="00BE5978" w:rsidRPr="00823D0B">
        <w:rPr>
          <w:rFonts w:ascii="Arial" w:eastAsia="Arial" w:hAnsi="Arial" w:cs="Arial"/>
          <w:color w:val="0033CC"/>
        </w:rPr>
        <w:t xml:space="preserve"> </w:t>
      </w:r>
      <w:r w:rsidR="0006154C" w:rsidRPr="004F10DD">
        <w:rPr>
          <w:rFonts w:ascii="Arial" w:eastAsia="Arial" w:hAnsi="Arial" w:cs="Arial"/>
          <w:color w:val="0033CC"/>
        </w:rPr>
        <w:t>we further adjusted the analys</w:t>
      </w:r>
      <w:r w:rsidR="00BE5978" w:rsidRPr="004F10DD">
        <w:rPr>
          <w:rFonts w:ascii="Arial" w:eastAsia="Arial" w:hAnsi="Arial" w:cs="Arial"/>
          <w:color w:val="0033CC"/>
        </w:rPr>
        <w:t>e</w:t>
      </w:r>
      <w:r w:rsidR="0006154C" w:rsidRPr="004F10DD">
        <w:rPr>
          <w:rFonts w:ascii="Arial" w:eastAsia="Arial" w:hAnsi="Arial" w:cs="Arial"/>
          <w:color w:val="0033CC"/>
        </w:rPr>
        <w:t xml:space="preserve">s presented in </w:t>
      </w:r>
      <w:r w:rsidR="0006154C" w:rsidRPr="004F10DD">
        <w:rPr>
          <w:rFonts w:ascii="Arial" w:eastAsia="Arial" w:hAnsi="Arial" w:cs="Arial"/>
          <w:b/>
          <w:color w:val="0033CC"/>
        </w:rPr>
        <w:t>Fig</w:t>
      </w:r>
      <w:r w:rsidR="004975B7">
        <w:rPr>
          <w:rFonts w:ascii="Arial" w:eastAsia="Arial" w:hAnsi="Arial" w:cs="Arial"/>
          <w:b/>
          <w:color w:val="0033CC"/>
        </w:rPr>
        <w:t>.</w:t>
      </w:r>
      <w:r w:rsidR="0006154C" w:rsidRPr="004F10DD">
        <w:rPr>
          <w:rFonts w:ascii="Arial" w:eastAsia="Arial" w:hAnsi="Arial" w:cs="Arial"/>
          <w:b/>
          <w:color w:val="0033CC"/>
        </w:rPr>
        <w:t xml:space="preserve"> 5</w:t>
      </w:r>
      <w:r w:rsidR="00BE5978" w:rsidRPr="004F10DD">
        <w:rPr>
          <w:rFonts w:ascii="Arial" w:eastAsia="Arial" w:hAnsi="Arial" w:cs="Arial"/>
          <w:b/>
          <w:color w:val="0033CC"/>
        </w:rPr>
        <w:t>b</w:t>
      </w:r>
      <w:r w:rsidR="0006154C" w:rsidRPr="004F10DD">
        <w:rPr>
          <w:rFonts w:ascii="Arial" w:eastAsia="Arial" w:hAnsi="Arial" w:cs="Arial"/>
          <w:color w:val="0033CC"/>
        </w:rPr>
        <w:t xml:space="preserve"> of the</w:t>
      </w:r>
      <w:r w:rsidR="000C2865" w:rsidRPr="004F10DD">
        <w:rPr>
          <w:rFonts w:ascii="Arial" w:eastAsia="Arial" w:hAnsi="Arial" w:cs="Arial"/>
          <w:color w:val="0033CC"/>
        </w:rPr>
        <w:t xml:space="preserve"> original</w:t>
      </w:r>
      <w:r w:rsidR="0006154C" w:rsidRPr="004F10DD">
        <w:rPr>
          <w:rFonts w:ascii="Arial" w:eastAsia="Arial" w:hAnsi="Arial" w:cs="Arial"/>
          <w:color w:val="0033CC"/>
        </w:rPr>
        <w:t xml:space="preserve"> manuscript </w:t>
      </w:r>
      <w:r w:rsidR="0076751D" w:rsidRPr="004F10DD">
        <w:rPr>
          <w:rFonts w:ascii="Arial" w:eastAsia="Arial" w:hAnsi="Arial" w:cs="Arial"/>
          <w:color w:val="0033CC"/>
        </w:rPr>
        <w:t xml:space="preserve">using a </w:t>
      </w:r>
      <w:proofErr w:type="gramStart"/>
      <w:r w:rsidR="00B6666B" w:rsidRPr="004F10DD">
        <w:rPr>
          <w:rFonts w:ascii="Arial" w:eastAsia="Arial" w:hAnsi="Arial" w:cs="Arial"/>
          <w:color w:val="0033CC"/>
        </w:rPr>
        <w:t>permutation</w:t>
      </w:r>
      <w:r w:rsidR="00501219" w:rsidRPr="004F10DD">
        <w:rPr>
          <w:rFonts w:ascii="Arial" w:eastAsia="Arial" w:hAnsi="Arial" w:cs="Arial"/>
          <w:color w:val="0033CC"/>
        </w:rPr>
        <w:t xml:space="preserve"> based</w:t>
      </w:r>
      <w:proofErr w:type="gramEnd"/>
      <w:r w:rsidR="00B6666B" w:rsidRPr="004F10DD">
        <w:rPr>
          <w:rFonts w:ascii="Arial" w:eastAsia="Arial" w:hAnsi="Arial" w:cs="Arial"/>
          <w:color w:val="0033CC"/>
        </w:rPr>
        <w:t xml:space="preserve"> </w:t>
      </w:r>
      <w:r w:rsidR="00664C13" w:rsidRPr="004F10DD">
        <w:rPr>
          <w:rFonts w:ascii="Arial" w:eastAsia="Arial" w:hAnsi="Arial" w:cs="Arial"/>
          <w:color w:val="0033CC"/>
        </w:rPr>
        <w:t xml:space="preserve">Likelihood ratio test to compute the p-value of a </w:t>
      </w:r>
      <w:r w:rsidR="0076751D" w:rsidRPr="004F10DD">
        <w:rPr>
          <w:rFonts w:ascii="Arial" w:eastAsia="Arial" w:hAnsi="Arial" w:cs="Arial"/>
          <w:color w:val="0033CC"/>
        </w:rPr>
        <w:t xml:space="preserve">logistic regression model with </w:t>
      </w:r>
      <w:r w:rsidR="0006154C" w:rsidRPr="004F10DD">
        <w:rPr>
          <w:rFonts w:ascii="Arial" w:eastAsia="Arial" w:hAnsi="Arial" w:cs="Arial"/>
          <w:color w:val="0033CC"/>
        </w:rPr>
        <w:t xml:space="preserve">age </w:t>
      </w:r>
      <w:r w:rsidR="00FB2721" w:rsidRPr="004F10DD">
        <w:rPr>
          <w:rFonts w:ascii="Arial" w:eastAsia="Arial" w:hAnsi="Arial" w:cs="Arial"/>
          <w:color w:val="0033CC"/>
        </w:rPr>
        <w:t xml:space="preserve">or </w:t>
      </w:r>
      <w:r w:rsidR="0006154C" w:rsidRPr="004F10DD">
        <w:rPr>
          <w:rFonts w:ascii="Arial" w:eastAsia="Arial" w:hAnsi="Arial" w:cs="Arial"/>
          <w:color w:val="0033CC"/>
        </w:rPr>
        <w:t>history of smoking</w:t>
      </w:r>
      <w:r w:rsidR="0076751D" w:rsidRPr="004F10DD">
        <w:rPr>
          <w:rFonts w:ascii="Arial" w:eastAsia="Arial" w:hAnsi="Arial" w:cs="Arial"/>
          <w:color w:val="0033CC"/>
        </w:rPr>
        <w:t xml:space="preserve"> as covariates</w:t>
      </w:r>
      <w:r w:rsidR="0006154C" w:rsidRPr="004F10DD">
        <w:rPr>
          <w:rFonts w:ascii="Arial" w:eastAsia="Arial" w:hAnsi="Arial" w:cs="Arial"/>
          <w:color w:val="0033CC"/>
        </w:rPr>
        <w:t xml:space="preserve">. </w:t>
      </w:r>
      <w:r w:rsidR="0035105C" w:rsidRPr="004F10DD">
        <w:rPr>
          <w:rFonts w:ascii="Arial" w:eastAsia="Arial" w:hAnsi="Arial" w:cs="Arial"/>
          <w:color w:val="0033CC"/>
        </w:rPr>
        <w:t>For the age adjusted models, t</w:t>
      </w:r>
      <w:r w:rsidR="0006154C" w:rsidRPr="004F10DD">
        <w:rPr>
          <w:rFonts w:ascii="Arial" w:eastAsia="Arial" w:hAnsi="Arial" w:cs="Arial"/>
          <w:color w:val="0033CC"/>
        </w:rPr>
        <w:t xml:space="preserve">he results remained unchanged with cancer patients overall having a higher rate of </w:t>
      </w:r>
      <w:r w:rsidR="0076751D" w:rsidRPr="004F10DD">
        <w:rPr>
          <w:rFonts w:ascii="Arial" w:eastAsia="Arial" w:hAnsi="Arial" w:cs="Arial"/>
          <w:color w:val="0033CC"/>
        </w:rPr>
        <w:t xml:space="preserve">CH mutations in </w:t>
      </w:r>
      <w:r w:rsidR="0076751D" w:rsidRPr="004F10DD">
        <w:rPr>
          <w:rFonts w:ascii="Arial" w:eastAsia="Arial" w:hAnsi="Arial" w:cs="Arial"/>
          <w:i/>
          <w:color w:val="0033CC"/>
        </w:rPr>
        <w:t>PPM1D</w:t>
      </w:r>
      <w:r w:rsidR="0076751D" w:rsidRPr="004F10DD">
        <w:rPr>
          <w:rFonts w:ascii="Arial" w:eastAsia="Arial" w:hAnsi="Arial" w:cs="Arial"/>
          <w:color w:val="0033CC"/>
        </w:rPr>
        <w:t xml:space="preserve"> </w:t>
      </w:r>
      <w:r w:rsidR="0006154C" w:rsidRPr="004F10DD">
        <w:rPr>
          <w:rFonts w:ascii="Arial" w:eastAsia="Arial" w:hAnsi="Arial" w:cs="Arial"/>
          <w:color w:val="0033CC"/>
        </w:rPr>
        <w:t>than controls</w:t>
      </w:r>
      <w:r w:rsidR="00191549" w:rsidRPr="004F10DD">
        <w:rPr>
          <w:rFonts w:ascii="Arial" w:eastAsia="Arial" w:hAnsi="Arial" w:cs="Arial"/>
          <w:color w:val="0033CC"/>
        </w:rPr>
        <w:t xml:space="preserve"> </w:t>
      </w:r>
      <w:r w:rsidR="0006154C" w:rsidRPr="004F10DD">
        <w:rPr>
          <w:rFonts w:ascii="Arial" w:eastAsia="Arial" w:hAnsi="Arial" w:cs="Arial"/>
          <w:color w:val="0033CC"/>
        </w:rPr>
        <w:t>(</w:t>
      </w:r>
      <w:r w:rsidR="00BE5978" w:rsidRPr="004F10DD">
        <w:rPr>
          <w:rFonts w:ascii="Arial" w:eastAsia="Arial" w:hAnsi="Arial" w:cs="Arial"/>
          <w:color w:val="0033CC"/>
        </w:rPr>
        <w:t xml:space="preserve">age </w:t>
      </w:r>
      <w:r w:rsidR="0006154C" w:rsidRPr="004F10DD">
        <w:rPr>
          <w:rFonts w:ascii="Arial" w:eastAsia="Arial" w:hAnsi="Arial" w:cs="Arial"/>
          <w:color w:val="0033CC"/>
        </w:rPr>
        <w:t>adjusted p</w:t>
      </w:r>
      <w:r w:rsidR="00C80ED4" w:rsidRPr="004F10DD">
        <w:rPr>
          <w:rFonts w:ascii="Arial" w:eastAsia="Arial" w:hAnsi="Arial" w:cs="Arial"/>
          <w:color w:val="0033CC"/>
        </w:rPr>
        <w:t xml:space="preserve"> = </w:t>
      </w:r>
      <w:r w:rsidR="0035105C" w:rsidRPr="004F10DD">
        <w:rPr>
          <w:rFonts w:ascii="Arial" w:eastAsia="Arial" w:hAnsi="Arial" w:cs="Arial"/>
          <w:color w:val="0033CC"/>
        </w:rPr>
        <w:t>1.1</w:t>
      </w:r>
      <w:r w:rsidR="00664C13" w:rsidRPr="004F10DD">
        <w:rPr>
          <w:rFonts w:ascii="Arial" w:eastAsia="Arial" w:hAnsi="Arial" w:cs="Arial"/>
          <w:color w:val="0033CC"/>
        </w:rPr>
        <w:t>5</w:t>
      </w:r>
      <w:r w:rsidR="0035105C" w:rsidRPr="004F10DD">
        <w:rPr>
          <w:rFonts w:ascii="Arial" w:eastAsia="Arial" w:hAnsi="Arial" w:cs="Arial"/>
          <w:color w:val="0033CC"/>
        </w:rPr>
        <w:t>e-2</w:t>
      </w:r>
      <w:r w:rsidR="0006154C" w:rsidRPr="004F10DD">
        <w:rPr>
          <w:rFonts w:ascii="Arial" w:eastAsia="Arial" w:hAnsi="Arial" w:cs="Arial"/>
          <w:color w:val="0033CC"/>
        </w:rPr>
        <w:t>) and prior RT/CT being associated with increased rate of CH</w:t>
      </w:r>
      <w:r w:rsidR="0035105C" w:rsidRPr="004F10DD">
        <w:rPr>
          <w:rFonts w:ascii="Arial" w:eastAsia="Arial" w:hAnsi="Arial" w:cs="Arial"/>
          <w:color w:val="0033CC"/>
        </w:rPr>
        <w:t xml:space="preserve"> mutations in </w:t>
      </w:r>
      <w:r w:rsidR="0035105C" w:rsidRPr="004F10DD">
        <w:rPr>
          <w:rFonts w:ascii="Arial" w:eastAsia="Arial" w:hAnsi="Arial" w:cs="Arial"/>
          <w:i/>
          <w:color w:val="0033CC"/>
        </w:rPr>
        <w:t>TET2</w:t>
      </w:r>
      <w:r w:rsidR="0035105C" w:rsidRPr="004F10DD">
        <w:rPr>
          <w:rFonts w:ascii="Arial" w:eastAsia="Arial" w:hAnsi="Arial" w:cs="Arial"/>
          <w:color w:val="0033CC"/>
        </w:rPr>
        <w:t xml:space="preserve"> and </w:t>
      </w:r>
      <w:r w:rsidR="0035105C" w:rsidRPr="004F10DD">
        <w:rPr>
          <w:rFonts w:ascii="Arial" w:eastAsia="Arial" w:hAnsi="Arial" w:cs="Arial"/>
          <w:i/>
          <w:color w:val="0033CC"/>
        </w:rPr>
        <w:t>PPM1D</w:t>
      </w:r>
      <w:r w:rsidR="0006154C" w:rsidRPr="004F10DD">
        <w:rPr>
          <w:rFonts w:ascii="Arial" w:eastAsia="Arial" w:hAnsi="Arial" w:cs="Arial"/>
          <w:color w:val="0033CC"/>
        </w:rPr>
        <w:t xml:space="preserve"> (</w:t>
      </w:r>
      <w:r w:rsidR="00BE5978" w:rsidRPr="004F10DD">
        <w:rPr>
          <w:rFonts w:ascii="Arial" w:eastAsia="Arial" w:hAnsi="Arial" w:cs="Arial"/>
          <w:color w:val="0033CC"/>
        </w:rPr>
        <w:t xml:space="preserve">age </w:t>
      </w:r>
      <w:r w:rsidR="0006154C" w:rsidRPr="004F10DD">
        <w:rPr>
          <w:rFonts w:ascii="Arial" w:eastAsia="Arial" w:hAnsi="Arial" w:cs="Arial"/>
          <w:color w:val="0033CC"/>
        </w:rPr>
        <w:t>adjusted p</w:t>
      </w:r>
      <w:r w:rsidR="00C80ED4" w:rsidRPr="004F10DD">
        <w:rPr>
          <w:rFonts w:ascii="Arial" w:eastAsia="Arial" w:hAnsi="Arial" w:cs="Arial"/>
          <w:color w:val="0033CC"/>
        </w:rPr>
        <w:t xml:space="preserve"> = </w:t>
      </w:r>
      <w:r w:rsidR="006D3A4C" w:rsidRPr="004F10DD">
        <w:rPr>
          <w:rFonts w:ascii="Arial" w:eastAsia="Arial" w:hAnsi="Arial" w:cs="Arial"/>
          <w:color w:val="0033CC"/>
        </w:rPr>
        <w:t>2</w:t>
      </w:r>
      <w:r w:rsidR="0035105C" w:rsidRPr="004F10DD">
        <w:rPr>
          <w:rFonts w:ascii="Arial" w:eastAsia="Arial" w:hAnsi="Arial" w:cs="Arial"/>
          <w:color w:val="0033CC"/>
        </w:rPr>
        <w:t>.</w:t>
      </w:r>
      <w:r w:rsidR="006D3A4C" w:rsidRPr="004F10DD">
        <w:rPr>
          <w:rFonts w:ascii="Arial" w:eastAsia="Arial" w:hAnsi="Arial" w:cs="Arial"/>
          <w:color w:val="0033CC"/>
        </w:rPr>
        <w:t>9</w:t>
      </w:r>
      <w:r w:rsidR="0035105C" w:rsidRPr="004F10DD">
        <w:rPr>
          <w:rFonts w:ascii="Arial" w:eastAsia="Arial" w:hAnsi="Arial" w:cs="Arial"/>
          <w:color w:val="0033CC"/>
        </w:rPr>
        <w:t xml:space="preserve">e-3 and p = </w:t>
      </w:r>
      <w:r w:rsidR="006D3A4C" w:rsidRPr="004F10DD">
        <w:rPr>
          <w:rFonts w:ascii="Arial" w:eastAsia="Arial" w:hAnsi="Arial" w:cs="Arial"/>
          <w:color w:val="0033CC"/>
        </w:rPr>
        <w:t>6</w:t>
      </w:r>
      <w:r w:rsidR="0035105C" w:rsidRPr="004F10DD">
        <w:rPr>
          <w:rFonts w:ascii="Arial" w:eastAsia="Arial" w:hAnsi="Arial" w:cs="Arial"/>
          <w:color w:val="0033CC"/>
        </w:rPr>
        <w:t>.</w:t>
      </w:r>
      <w:r w:rsidR="006D3A4C" w:rsidRPr="004F10DD">
        <w:rPr>
          <w:rFonts w:ascii="Arial" w:eastAsia="Arial" w:hAnsi="Arial" w:cs="Arial"/>
          <w:color w:val="0033CC"/>
        </w:rPr>
        <w:t>61</w:t>
      </w:r>
      <w:r w:rsidR="0035105C" w:rsidRPr="004F10DD">
        <w:rPr>
          <w:rFonts w:ascii="Arial" w:eastAsia="Arial" w:hAnsi="Arial" w:cs="Arial"/>
          <w:color w:val="0033CC"/>
        </w:rPr>
        <w:t>e-2, respectively</w:t>
      </w:r>
      <w:r w:rsidR="0006154C" w:rsidRPr="004F10DD">
        <w:rPr>
          <w:rFonts w:ascii="Arial" w:eastAsia="Arial" w:hAnsi="Arial" w:cs="Arial"/>
          <w:color w:val="0033CC"/>
        </w:rPr>
        <w:t>).</w:t>
      </w:r>
      <w:r w:rsidR="0035105C" w:rsidRPr="004F10DD">
        <w:rPr>
          <w:rFonts w:ascii="Arial" w:eastAsia="Arial" w:hAnsi="Arial" w:cs="Arial"/>
          <w:color w:val="0033CC"/>
        </w:rPr>
        <w:t xml:space="preserve"> Due to missing smoking history f</w:t>
      </w:r>
      <w:r w:rsidR="00FB2721" w:rsidRPr="004F10DD">
        <w:rPr>
          <w:rFonts w:ascii="Arial" w:eastAsia="Arial" w:hAnsi="Arial" w:cs="Arial"/>
          <w:color w:val="0033CC"/>
        </w:rPr>
        <w:t>or the</w:t>
      </w:r>
      <w:r w:rsidR="0035105C" w:rsidRPr="004F10DD">
        <w:rPr>
          <w:rFonts w:ascii="Arial" w:eastAsia="Arial" w:hAnsi="Arial" w:cs="Arial"/>
          <w:color w:val="0033CC"/>
        </w:rPr>
        <w:t xml:space="preserve"> </w:t>
      </w:r>
      <w:r w:rsidR="00FB2721" w:rsidRPr="004F10DD">
        <w:rPr>
          <w:rFonts w:ascii="Arial" w:eastAsia="Arial" w:hAnsi="Arial" w:cs="Arial"/>
          <w:color w:val="0033CC"/>
        </w:rPr>
        <w:t xml:space="preserve">healthy </w:t>
      </w:r>
      <w:r w:rsidR="0035105C" w:rsidRPr="004F10DD">
        <w:rPr>
          <w:rFonts w:ascii="Arial" w:eastAsia="Arial" w:hAnsi="Arial" w:cs="Arial"/>
          <w:color w:val="0033CC"/>
        </w:rPr>
        <w:t>controls,</w:t>
      </w:r>
      <w:r w:rsidR="00FB2721" w:rsidRPr="004F10DD">
        <w:rPr>
          <w:rFonts w:ascii="Arial" w:eastAsia="Arial" w:hAnsi="Arial" w:cs="Arial"/>
          <w:color w:val="0033CC"/>
        </w:rPr>
        <w:t xml:space="preserve"> the age and smoking history could only be used as covariates comparing prior RT/CT after discarding observations with missing information. The corresponding p-values were </w:t>
      </w:r>
      <w:bookmarkStart w:id="17" w:name="_Hlk13922437"/>
      <w:r w:rsidR="00FB2721" w:rsidRPr="004F10DD">
        <w:rPr>
          <w:rFonts w:ascii="Arial" w:eastAsia="Arial" w:hAnsi="Arial" w:cs="Arial"/>
          <w:color w:val="0033CC"/>
        </w:rPr>
        <w:t xml:space="preserve">p = </w:t>
      </w:r>
      <w:r w:rsidR="006D3A4C" w:rsidRPr="004F10DD">
        <w:rPr>
          <w:rFonts w:ascii="Arial" w:eastAsia="Arial" w:hAnsi="Arial" w:cs="Arial"/>
          <w:color w:val="0033CC"/>
        </w:rPr>
        <w:t>8</w:t>
      </w:r>
      <w:r w:rsidR="00FB2721" w:rsidRPr="004F10DD">
        <w:rPr>
          <w:rFonts w:ascii="Arial" w:eastAsia="Arial" w:hAnsi="Arial" w:cs="Arial"/>
          <w:color w:val="0033CC"/>
        </w:rPr>
        <w:t>e-4</w:t>
      </w:r>
      <w:bookmarkEnd w:id="17"/>
      <w:r w:rsidR="00FB2721" w:rsidRPr="004F10DD">
        <w:rPr>
          <w:rFonts w:ascii="Arial" w:eastAsia="Arial" w:hAnsi="Arial" w:cs="Arial"/>
          <w:color w:val="0033CC"/>
        </w:rPr>
        <w:t xml:space="preserve"> and p = 0.6</w:t>
      </w:r>
      <w:r w:rsidR="006D3A4C" w:rsidRPr="004F10DD">
        <w:rPr>
          <w:rFonts w:ascii="Arial" w:eastAsia="Arial" w:hAnsi="Arial" w:cs="Arial"/>
          <w:color w:val="0033CC"/>
        </w:rPr>
        <w:t>69</w:t>
      </w:r>
      <w:r w:rsidR="00FB2721" w:rsidRPr="004F10DD">
        <w:rPr>
          <w:rFonts w:ascii="Arial" w:eastAsia="Arial" w:hAnsi="Arial" w:cs="Arial"/>
          <w:color w:val="0033CC"/>
        </w:rPr>
        <w:t xml:space="preserve"> for </w:t>
      </w:r>
      <w:r w:rsidR="00A7184A" w:rsidRPr="004F10DD">
        <w:rPr>
          <w:rFonts w:ascii="Arial" w:eastAsia="Arial" w:hAnsi="Arial" w:cs="Arial"/>
          <w:i/>
          <w:color w:val="0033CC"/>
        </w:rPr>
        <w:t xml:space="preserve">PPM1D </w:t>
      </w:r>
      <w:r w:rsidR="00A7184A" w:rsidRPr="004F10DD">
        <w:rPr>
          <w:rFonts w:ascii="Arial" w:eastAsia="Arial" w:hAnsi="Arial" w:cs="Arial"/>
          <w:color w:val="0033CC"/>
        </w:rPr>
        <w:t xml:space="preserve">and </w:t>
      </w:r>
      <w:r w:rsidR="00FB2721" w:rsidRPr="004F10DD">
        <w:rPr>
          <w:rFonts w:ascii="Arial" w:eastAsia="Arial" w:hAnsi="Arial" w:cs="Arial"/>
          <w:i/>
          <w:color w:val="0033CC"/>
        </w:rPr>
        <w:t>TET2</w:t>
      </w:r>
      <w:r w:rsidR="00FB2721" w:rsidRPr="004F10DD">
        <w:rPr>
          <w:rFonts w:ascii="Arial" w:eastAsia="Arial" w:hAnsi="Arial" w:cs="Arial"/>
          <w:color w:val="0033CC"/>
        </w:rPr>
        <w:t>, respectively.</w:t>
      </w:r>
      <w:r w:rsidR="0006154C" w:rsidRPr="004F10DD">
        <w:rPr>
          <w:rFonts w:ascii="Arial" w:eastAsia="Arial" w:hAnsi="Arial" w:cs="Arial"/>
          <w:color w:val="0033CC"/>
        </w:rPr>
        <w:t xml:space="preserve"> We have updated </w:t>
      </w:r>
      <w:r w:rsidR="00C80ED4" w:rsidRPr="004F10DD">
        <w:rPr>
          <w:rFonts w:ascii="Arial" w:eastAsia="Arial" w:hAnsi="Arial" w:cs="Arial"/>
          <w:color w:val="0033CC"/>
        </w:rPr>
        <w:t xml:space="preserve">the </w:t>
      </w:r>
      <w:r w:rsidR="0006154C" w:rsidRPr="004F10DD">
        <w:rPr>
          <w:rFonts w:ascii="Arial" w:eastAsia="Arial" w:hAnsi="Arial" w:cs="Arial"/>
          <w:color w:val="0033CC"/>
        </w:rPr>
        <w:t>manuscript accordingly to reflect this updated analysis</w:t>
      </w:r>
      <w:r w:rsidR="00191549" w:rsidRPr="004F10DD">
        <w:rPr>
          <w:rFonts w:ascii="Arial" w:eastAsia="Arial" w:hAnsi="Arial" w:cs="Arial"/>
          <w:color w:val="0033CC"/>
        </w:rPr>
        <w:t xml:space="preserve"> (</w:t>
      </w:r>
      <w:r w:rsidR="007B4E09" w:rsidRPr="004F10DD">
        <w:rPr>
          <w:rFonts w:ascii="Arial" w:eastAsia="Arial" w:hAnsi="Arial" w:cs="Arial"/>
          <w:color w:val="0033CC"/>
          <w:highlight w:val="yellow"/>
        </w:rPr>
        <w:t>p</w:t>
      </w:r>
      <w:r w:rsidR="00191549" w:rsidRPr="004F10DD">
        <w:rPr>
          <w:rFonts w:ascii="Arial" w:eastAsia="Arial" w:hAnsi="Arial" w:cs="Arial"/>
          <w:color w:val="0033CC"/>
          <w:highlight w:val="yellow"/>
        </w:rPr>
        <w:t>age XX</w:t>
      </w:r>
      <w:r w:rsidR="0035105C" w:rsidRPr="004F10DD">
        <w:rPr>
          <w:rFonts w:ascii="Arial" w:eastAsia="Arial" w:hAnsi="Arial" w:cs="Arial"/>
          <w:color w:val="0033CC"/>
          <w:highlight w:val="yellow"/>
        </w:rPr>
        <w:t xml:space="preserve">, </w:t>
      </w:r>
      <w:r w:rsidR="004975B7">
        <w:rPr>
          <w:rFonts w:ascii="Arial" w:eastAsia="Arial" w:hAnsi="Arial" w:cs="Arial"/>
          <w:color w:val="0033CC"/>
          <w:highlight w:val="yellow"/>
        </w:rPr>
        <w:t>lines</w:t>
      </w:r>
      <w:r w:rsidR="00191549" w:rsidRPr="004F10DD">
        <w:rPr>
          <w:rFonts w:ascii="Arial" w:eastAsia="Arial" w:hAnsi="Arial" w:cs="Arial"/>
          <w:color w:val="0033CC"/>
          <w:highlight w:val="yellow"/>
        </w:rPr>
        <w:t xml:space="preserve"> XX</w:t>
      </w:r>
      <w:r w:rsidR="00191549" w:rsidRPr="004F10DD">
        <w:rPr>
          <w:rFonts w:ascii="Arial" w:eastAsia="Arial" w:hAnsi="Arial" w:cs="Arial"/>
          <w:color w:val="0033CC"/>
        </w:rPr>
        <w:t>)</w:t>
      </w:r>
      <w:r w:rsidR="000C2865" w:rsidRPr="004F10DD">
        <w:rPr>
          <w:rFonts w:ascii="Arial" w:eastAsia="Arial" w:hAnsi="Arial" w:cs="Arial"/>
          <w:color w:val="0033CC"/>
        </w:rPr>
        <w:t>.</w:t>
      </w:r>
    </w:p>
    <w:p w14:paraId="388FA160" w14:textId="45718032" w:rsidR="0006154C" w:rsidRPr="004F10DD" w:rsidRDefault="0006154C" w:rsidP="00A7225E">
      <w:pPr>
        <w:spacing w:after="0" w:line="240" w:lineRule="auto"/>
        <w:jc w:val="both"/>
        <w:rPr>
          <w:rFonts w:ascii="Arial" w:eastAsia="Arial" w:hAnsi="Arial" w:cs="Arial"/>
          <w:color w:val="0033CC"/>
        </w:rPr>
      </w:pPr>
    </w:p>
    <w:p w14:paraId="0B79226A" w14:textId="33AD1E3E" w:rsidR="004F0618" w:rsidRPr="004F10DD" w:rsidRDefault="0006154C"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Additionally, we further adjusted the analysis presented in </w:t>
      </w:r>
      <w:r w:rsidRPr="004F10DD">
        <w:rPr>
          <w:rFonts w:ascii="Arial" w:eastAsia="Arial" w:hAnsi="Arial" w:cs="Arial"/>
          <w:b/>
          <w:color w:val="0033CC"/>
        </w:rPr>
        <w:t>Fig</w:t>
      </w:r>
      <w:r w:rsidR="004975B7">
        <w:rPr>
          <w:rFonts w:ascii="Arial" w:eastAsia="Arial" w:hAnsi="Arial" w:cs="Arial"/>
          <w:b/>
          <w:color w:val="0033CC"/>
        </w:rPr>
        <w:t>.</w:t>
      </w:r>
      <w:r w:rsidRPr="004F10DD">
        <w:rPr>
          <w:rFonts w:ascii="Arial" w:eastAsia="Arial" w:hAnsi="Arial" w:cs="Arial"/>
          <w:b/>
          <w:color w:val="0033CC"/>
        </w:rPr>
        <w:t xml:space="preserve"> 4c</w:t>
      </w:r>
      <w:r w:rsidRPr="004F10DD">
        <w:rPr>
          <w:rFonts w:ascii="Arial" w:eastAsia="Arial" w:hAnsi="Arial" w:cs="Arial"/>
          <w:color w:val="0033CC"/>
        </w:rPr>
        <w:t xml:space="preserve"> of the </w:t>
      </w:r>
      <w:r w:rsidR="000C2865" w:rsidRPr="004F10DD">
        <w:rPr>
          <w:rFonts w:ascii="Arial" w:eastAsia="Arial" w:hAnsi="Arial" w:cs="Arial"/>
          <w:color w:val="0033CC"/>
        </w:rPr>
        <w:t xml:space="preserve">original </w:t>
      </w:r>
      <w:r w:rsidRPr="004F10DD">
        <w:rPr>
          <w:rFonts w:ascii="Arial" w:eastAsia="Arial" w:hAnsi="Arial" w:cs="Arial"/>
          <w:color w:val="0033CC"/>
        </w:rPr>
        <w:t xml:space="preserve">manuscript </w:t>
      </w:r>
      <w:r w:rsidR="00A304E7" w:rsidRPr="004F10DD">
        <w:rPr>
          <w:rFonts w:ascii="Arial" w:eastAsia="Arial" w:hAnsi="Arial" w:cs="Arial"/>
          <w:color w:val="0033CC"/>
        </w:rPr>
        <w:t xml:space="preserve">showing </w:t>
      </w:r>
      <w:r w:rsidR="00B4071F" w:rsidRPr="004F10DD">
        <w:rPr>
          <w:rFonts w:ascii="Arial" w:eastAsia="Arial" w:hAnsi="Arial" w:cs="Arial"/>
          <w:color w:val="0033CC"/>
        </w:rPr>
        <w:t xml:space="preserve">the association of age and number of somatic mutations in cfDNA categorized into WBC-matched, </w:t>
      </w:r>
      <w:proofErr w:type="spellStart"/>
      <w:r w:rsidR="00B4071F" w:rsidRPr="004F10DD">
        <w:rPr>
          <w:rFonts w:ascii="Arial" w:eastAsia="Arial" w:hAnsi="Arial" w:cs="Arial"/>
          <w:color w:val="0033CC"/>
        </w:rPr>
        <w:t>VUSo</w:t>
      </w:r>
      <w:proofErr w:type="spellEnd"/>
      <w:r w:rsidR="00B4071F" w:rsidRPr="004F10DD">
        <w:rPr>
          <w:rFonts w:ascii="Arial" w:eastAsia="Arial" w:hAnsi="Arial" w:cs="Arial"/>
          <w:color w:val="0033CC"/>
        </w:rPr>
        <w:t>, Biopsy-matched and Biopsy-subthreshold</w:t>
      </w:r>
      <w:r w:rsidRPr="004F10DD">
        <w:rPr>
          <w:rFonts w:ascii="Arial" w:eastAsia="Arial" w:hAnsi="Arial" w:cs="Arial"/>
          <w:color w:val="0033CC"/>
        </w:rPr>
        <w:t xml:space="preserve"> for smoking history</w:t>
      </w:r>
      <w:r w:rsidR="00BE5978" w:rsidRPr="004F10DD">
        <w:rPr>
          <w:rFonts w:ascii="Arial" w:eastAsia="Arial" w:hAnsi="Arial" w:cs="Arial"/>
          <w:color w:val="0033CC"/>
        </w:rPr>
        <w:t xml:space="preserve"> and found all the r</w:t>
      </w:r>
      <w:r w:rsidRPr="004F10DD">
        <w:rPr>
          <w:rFonts w:ascii="Arial" w:eastAsia="Arial" w:hAnsi="Arial" w:cs="Arial"/>
          <w:color w:val="0033CC"/>
        </w:rPr>
        <w:t xml:space="preserve">esults </w:t>
      </w:r>
      <w:r w:rsidR="00BE5978" w:rsidRPr="004F10DD">
        <w:rPr>
          <w:rFonts w:ascii="Arial" w:eastAsia="Arial" w:hAnsi="Arial" w:cs="Arial"/>
          <w:color w:val="0033CC"/>
        </w:rPr>
        <w:t xml:space="preserve">to </w:t>
      </w:r>
      <w:r w:rsidRPr="004F10DD">
        <w:rPr>
          <w:rFonts w:ascii="Arial" w:eastAsia="Arial" w:hAnsi="Arial" w:cs="Arial"/>
          <w:color w:val="0033CC"/>
        </w:rPr>
        <w:t xml:space="preserve">remain unchanged. Please see the updated </w:t>
      </w:r>
      <w:r w:rsidRPr="004F10DD">
        <w:rPr>
          <w:rFonts w:ascii="Arial" w:eastAsia="Arial" w:hAnsi="Arial" w:cs="Arial"/>
          <w:b/>
          <w:color w:val="0033CC"/>
        </w:rPr>
        <w:t>Fig</w:t>
      </w:r>
      <w:r w:rsidR="004975B7">
        <w:rPr>
          <w:rFonts w:ascii="Arial" w:eastAsia="Arial" w:hAnsi="Arial" w:cs="Arial"/>
          <w:b/>
          <w:color w:val="0033CC"/>
        </w:rPr>
        <w:t>.</w:t>
      </w:r>
      <w:r w:rsidRPr="004F10DD">
        <w:rPr>
          <w:rFonts w:ascii="Arial" w:eastAsia="Arial" w:hAnsi="Arial" w:cs="Arial"/>
          <w:b/>
          <w:color w:val="0033CC"/>
        </w:rPr>
        <w:t xml:space="preserve"> 4c</w:t>
      </w:r>
      <w:r w:rsidRPr="004F10DD">
        <w:rPr>
          <w:rFonts w:ascii="Arial" w:eastAsia="Arial" w:hAnsi="Arial" w:cs="Arial"/>
          <w:color w:val="0033CC"/>
        </w:rPr>
        <w:t xml:space="preserve"> of the manuscript presented below as </w:t>
      </w:r>
      <w:r w:rsidR="000C2865" w:rsidRPr="004F10DD">
        <w:rPr>
          <w:rFonts w:ascii="Arial" w:eastAsia="Arial" w:hAnsi="Arial" w:cs="Arial"/>
          <w:b/>
          <w:color w:val="0033CC"/>
        </w:rPr>
        <w:t xml:space="preserve">Response to Reviewer </w:t>
      </w:r>
      <w:r w:rsidR="00C80ED4" w:rsidRPr="004F10DD">
        <w:rPr>
          <w:rFonts w:ascii="Arial" w:eastAsia="Arial" w:hAnsi="Arial" w:cs="Arial"/>
          <w:b/>
          <w:color w:val="0033CC"/>
        </w:rPr>
        <w:t>Figure</w:t>
      </w:r>
      <w:r w:rsidR="00B4071F" w:rsidRPr="004F10DD">
        <w:rPr>
          <w:rFonts w:ascii="Arial" w:eastAsia="Arial" w:hAnsi="Arial" w:cs="Arial"/>
          <w:b/>
          <w:color w:val="0033CC"/>
        </w:rPr>
        <w:t xml:space="preserve"> 11</w:t>
      </w:r>
      <w:r w:rsidR="00B4071F" w:rsidRPr="004F10DD">
        <w:rPr>
          <w:rFonts w:ascii="Arial" w:eastAsia="Arial" w:hAnsi="Arial" w:cs="Arial"/>
          <w:color w:val="0033CC"/>
        </w:rPr>
        <w:t>.</w:t>
      </w:r>
      <w:r w:rsidR="000C2865" w:rsidRPr="004F10DD">
        <w:rPr>
          <w:rFonts w:ascii="Arial" w:eastAsia="Arial" w:hAnsi="Arial" w:cs="Arial"/>
          <w:color w:val="0033CC"/>
        </w:rPr>
        <w:t xml:space="preserve"> We have updated the manuscript accordingly to reflect this updated analysis (</w:t>
      </w:r>
      <w:r w:rsidR="007B4E09" w:rsidRPr="004F10DD">
        <w:rPr>
          <w:rFonts w:ascii="Arial" w:eastAsia="Arial" w:hAnsi="Arial" w:cs="Arial"/>
          <w:color w:val="0033CC"/>
          <w:highlight w:val="yellow"/>
        </w:rPr>
        <w:t>p</w:t>
      </w:r>
      <w:r w:rsidR="000C2865" w:rsidRPr="004F10DD">
        <w:rPr>
          <w:rFonts w:ascii="Arial" w:eastAsia="Arial" w:hAnsi="Arial" w:cs="Arial"/>
          <w:color w:val="0033CC"/>
          <w:highlight w:val="yellow"/>
        </w:rPr>
        <w:t>age XX</w:t>
      </w:r>
      <w:r w:rsidR="0000400E" w:rsidRPr="004F10DD">
        <w:rPr>
          <w:rFonts w:ascii="Arial" w:eastAsia="Arial" w:hAnsi="Arial" w:cs="Arial"/>
          <w:color w:val="0033CC"/>
          <w:highlight w:val="yellow"/>
        </w:rPr>
        <w:t xml:space="preserve">, </w:t>
      </w:r>
      <w:r w:rsidR="00B27DA3" w:rsidRPr="004F10DD">
        <w:rPr>
          <w:rFonts w:ascii="Arial" w:eastAsia="Arial" w:hAnsi="Arial" w:cs="Arial"/>
          <w:color w:val="0033CC"/>
          <w:highlight w:val="yellow"/>
        </w:rPr>
        <w:t xml:space="preserve">lines </w:t>
      </w:r>
      <w:r w:rsidR="000C2865" w:rsidRPr="004F10DD">
        <w:rPr>
          <w:rFonts w:ascii="Arial" w:eastAsia="Arial" w:hAnsi="Arial" w:cs="Arial"/>
          <w:color w:val="0033CC"/>
          <w:highlight w:val="yellow"/>
        </w:rPr>
        <w:t>XX</w:t>
      </w:r>
      <w:r w:rsidR="000C2865" w:rsidRPr="004F10DD">
        <w:rPr>
          <w:rFonts w:ascii="Arial" w:eastAsia="Arial" w:hAnsi="Arial" w:cs="Arial"/>
          <w:color w:val="0033CC"/>
        </w:rPr>
        <w:t>).</w:t>
      </w:r>
    </w:p>
    <w:p w14:paraId="419CF3BC" w14:textId="1247EA2D" w:rsidR="00E670A8" w:rsidRDefault="00E670A8" w:rsidP="00A7225E">
      <w:pPr>
        <w:spacing w:after="0" w:line="240" w:lineRule="auto"/>
        <w:jc w:val="both"/>
        <w:rPr>
          <w:rFonts w:ascii="Arial" w:eastAsia="Arial" w:hAnsi="Arial" w:cs="Arial"/>
          <w:color w:val="0033CC"/>
        </w:rPr>
      </w:pPr>
    </w:p>
    <w:p w14:paraId="6BEF6FA0" w14:textId="77777777" w:rsidR="00C04A03" w:rsidRPr="004F10DD" w:rsidRDefault="00C04A03" w:rsidP="00A7225E">
      <w:pPr>
        <w:spacing w:after="0" w:line="240" w:lineRule="auto"/>
        <w:jc w:val="both"/>
        <w:rPr>
          <w:rFonts w:ascii="Arial" w:eastAsia="Arial" w:hAnsi="Arial" w:cs="Arial"/>
          <w:color w:val="0033CC"/>
        </w:rPr>
      </w:pPr>
    </w:p>
    <w:p w14:paraId="7A3A4839" w14:textId="52848987" w:rsidR="00A4608E" w:rsidRPr="004F10DD" w:rsidRDefault="00A4608E" w:rsidP="00A7225E">
      <w:pPr>
        <w:spacing w:after="0" w:line="240" w:lineRule="auto"/>
        <w:jc w:val="both"/>
        <w:rPr>
          <w:rFonts w:ascii="Arial" w:eastAsia="Arial" w:hAnsi="Arial" w:cs="Arial"/>
          <w:color w:val="0033CC"/>
        </w:rPr>
      </w:pPr>
      <w:r w:rsidRPr="00823D0B">
        <w:rPr>
          <w:rFonts w:ascii="Arial" w:hAnsi="Arial" w:cs="Arial"/>
          <w:noProof/>
          <w:color w:val="0033CC"/>
        </w:rPr>
        <w:drawing>
          <wp:anchor distT="114300" distB="114300" distL="114300" distR="114300" simplePos="0" relativeHeight="251711488" behindDoc="0" locked="0" layoutInCell="1" hidden="0" allowOverlap="1" wp14:anchorId="423CFDF2" wp14:editId="771327CA">
            <wp:simplePos x="0" y="0"/>
            <wp:positionH relativeFrom="margin">
              <wp:posOffset>340360</wp:posOffset>
            </wp:positionH>
            <wp:positionV relativeFrom="paragraph">
              <wp:posOffset>382482</wp:posOffset>
            </wp:positionV>
            <wp:extent cx="6176010" cy="2219325"/>
            <wp:effectExtent l="0" t="0" r="0" b="3175"/>
            <wp:wrapTopAndBottom distT="114300" distB="114300"/>
            <wp:docPr id="42"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cstate="print">
                      <a:extLst>
                        <a:ext uri="{28A0092B-C50C-407E-A947-70E740481C1C}">
                          <a14:useLocalDpi xmlns:a14="http://schemas.microsoft.com/office/drawing/2010/main" val="0"/>
                        </a:ext>
                      </a:extLst>
                    </a:blip>
                    <a:stretch>
                      <a:fillRect/>
                    </a:stretch>
                  </pic:blipFill>
                  <pic:spPr>
                    <a:xfrm>
                      <a:off x="0" y="0"/>
                      <a:ext cx="6176010" cy="2219325"/>
                    </a:xfrm>
                    <a:prstGeom prst="rect">
                      <a:avLst/>
                    </a:prstGeom>
                    <a:ln/>
                  </pic:spPr>
                </pic:pic>
              </a:graphicData>
            </a:graphic>
            <wp14:sizeRelH relativeFrom="margin">
              <wp14:pctWidth>0</wp14:pctWidth>
            </wp14:sizeRelH>
            <wp14:sizeRelV relativeFrom="margin">
              <wp14:pctHeight>0</wp14:pctHeight>
            </wp14:sizeRelV>
          </wp:anchor>
        </w:drawing>
      </w:r>
    </w:p>
    <w:p w14:paraId="47A27C5B" w14:textId="00A84AF2" w:rsidR="0006154C" w:rsidRPr="004F10DD" w:rsidRDefault="000C2865" w:rsidP="00A7225E">
      <w:pPr>
        <w:spacing w:after="0" w:line="240" w:lineRule="auto"/>
        <w:jc w:val="both"/>
        <w:rPr>
          <w:rFonts w:ascii="Arial" w:hAnsi="Arial" w:cs="Arial"/>
          <w:color w:val="0033CC"/>
          <w:sz w:val="20"/>
          <w:szCs w:val="20"/>
        </w:rPr>
      </w:pPr>
      <w:r w:rsidRPr="004F10DD">
        <w:rPr>
          <w:rFonts w:ascii="Arial" w:hAnsi="Arial" w:cs="Arial"/>
          <w:b/>
          <w:color w:val="0033CC"/>
          <w:sz w:val="20"/>
          <w:szCs w:val="20"/>
        </w:rPr>
        <w:t xml:space="preserve">Response to Reviewers </w:t>
      </w:r>
      <w:r w:rsidR="00B4071F" w:rsidRPr="004F10DD">
        <w:rPr>
          <w:rFonts w:ascii="Arial" w:hAnsi="Arial" w:cs="Arial"/>
          <w:b/>
          <w:color w:val="0033CC"/>
          <w:sz w:val="20"/>
          <w:szCs w:val="20"/>
        </w:rPr>
        <w:t>Figure 10: Age and smoking as confounding factors.</w:t>
      </w:r>
      <w:r w:rsidR="00B4071F" w:rsidRPr="004F10DD">
        <w:rPr>
          <w:rFonts w:ascii="Arial" w:hAnsi="Arial" w:cs="Arial"/>
          <w:color w:val="0033CC"/>
          <w:sz w:val="20"/>
          <w:szCs w:val="20"/>
        </w:rPr>
        <w:t xml:space="preserve"> Shown is the distribution of age by (a) cancer status and (b) prior history of RT/CT versus no prior history of RT/CT. Panel (c) shows the frequency of patients who were never smokers and who had a prior smoking history by treatment history. In (a) and (b), the p-values were obtained using a two-sided Mann-Whitney </w:t>
      </w:r>
      <w:r w:rsidR="00B4071F" w:rsidRPr="004F10DD">
        <w:rPr>
          <w:rFonts w:ascii="Arial" w:hAnsi="Arial" w:cs="Arial"/>
          <w:i/>
          <w:color w:val="0033CC"/>
          <w:sz w:val="20"/>
          <w:szCs w:val="20"/>
        </w:rPr>
        <w:t>U</w:t>
      </w:r>
      <w:r w:rsidR="00B4071F" w:rsidRPr="004F10DD">
        <w:rPr>
          <w:rFonts w:ascii="Arial" w:hAnsi="Arial" w:cs="Arial"/>
          <w:color w:val="0033CC"/>
          <w:sz w:val="20"/>
          <w:szCs w:val="20"/>
        </w:rPr>
        <w:t>-test. In (c), the p-value was computed using Fisher exact test.</w:t>
      </w:r>
    </w:p>
    <w:p w14:paraId="7C2309F0" w14:textId="0F8A5229" w:rsidR="00E670A8" w:rsidRPr="004F10DD" w:rsidRDefault="00E670A8">
      <w:pPr>
        <w:rPr>
          <w:rFonts w:ascii="Arial" w:hAnsi="Arial" w:cs="Arial"/>
          <w:color w:val="0033CC"/>
        </w:rPr>
      </w:pPr>
      <w:r w:rsidRPr="004F10DD">
        <w:rPr>
          <w:rFonts w:ascii="Arial" w:hAnsi="Arial" w:cs="Arial"/>
          <w:color w:val="0033CC"/>
        </w:rPr>
        <w:br w:type="page"/>
      </w:r>
    </w:p>
    <w:p w14:paraId="62F6D458" w14:textId="12E55425" w:rsidR="00413E5F" w:rsidRPr="004F10DD" w:rsidRDefault="00F45BF8" w:rsidP="00A7225E">
      <w:pPr>
        <w:spacing w:after="0" w:line="240" w:lineRule="auto"/>
        <w:jc w:val="both"/>
        <w:rPr>
          <w:rFonts w:ascii="Arial" w:hAnsi="Arial" w:cs="Arial"/>
          <w:color w:val="0033CC"/>
          <w:sz w:val="20"/>
          <w:szCs w:val="20"/>
        </w:rPr>
      </w:pPr>
      <w:commentRangeStart w:id="18"/>
      <w:r w:rsidRPr="00FC5E20">
        <w:rPr>
          <w:rFonts w:ascii="Arial" w:hAnsi="Arial" w:cs="Arial"/>
          <w:noProof/>
          <w:color w:val="0033CC"/>
          <w:sz w:val="20"/>
          <w:szCs w:val="20"/>
        </w:rPr>
        <w:lastRenderedPageBreak/>
        <w:drawing>
          <wp:anchor distT="114300" distB="114300" distL="114300" distR="114300" simplePos="0" relativeHeight="251715584" behindDoc="0" locked="0" layoutInCell="1" hidden="0" allowOverlap="1" wp14:anchorId="12DF686E" wp14:editId="6AD303F1">
            <wp:simplePos x="0" y="0"/>
            <wp:positionH relativeFrom="margin">
              <wp:align>center</wp:align>
            </wp:positionH>
            <wp:positionV relativeFrom="margin">
              <wp:align>top</wp:align>
            </wp:positionV>
            <wp:extent cx="6793992" cy="1954416"/>
            <wp:effectExtent l="0" t="0" r="635" b="1905"/>
            <wp:wrapTopAndBottom distT="114300" distB="114300"/>
            <wp:docPr id="30"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cstate="print">
                      <a:extLst>
                        <a:ext uri="{28A0092B-C50C-407E-A947-70E740481C1C}">
                          <a14:useLocalDpi xmlns:a14="http://schemas.microsoft.com/office/drawing/2010/main" val="0"/>
                        </a:ext>
                      </a:extLst>
                    </a:blip>
                    <a:stretch>
                      <a:fillRect/>
                    </a:stretch>
                  </pic:blipFill>
                  <pic:spPr>
                    <a:xfrm>
                      <a:off x="0" y="0"/>
                      <a:ext cx="6793992" cy="1954416"/>
                    </a:xfrm>
                    <a:prstGeom prst="rect">
                      <a:avLst/>
                    </a:prstGeom>
                    <a:ln/>
                  </pic:spPr>
                </pic:pic>
              </a:graphicData>
            </a:graphic>
            <wp14:sizeRelH relativeFrom="margin">
              <wp14:pctWidth>0</wp14:pctWidth>
            </wp14:sizeRelH>
            <wp14:sizeRelV relativeFrom="margin">
              <wp14:pctHeight>0</wp14:pctHeight>
            </wp14:sizeRelV>
          </wp:anchor>
        </w:drawing>
      </w:r>
      <w:r w:rsidR="000C2865" w:rsidRPr="004F10DD">
        <w:rPr>
          <w:rFonts w:ascii="Arial" w:hAnsi="Arial" w:cs="Arial"/>
          <w:b/>
          <w:color w:val="0033CC"/>
          <w:sz w:val="20"/>
          <w:szCs w:val="20"/>
        </w:rPr>
        <w:t xml:space="preserve">Response to Reviewers </w:t>
      </w:r>
      <w:r w:rsidR="00B4071F" w:rsidRPr="004F10DD">
        <w:rPr>
          <w:rFonts w:ascii="Arial" w:hAnsi="Arial" w:cs="Arial"/>
          <w:b/>
          <w:color w:val="0033CC"/>
          <w:sz w:val="20"/>
          <w:szCs w:val="20"/>
        </w:rPr>
        <w:t>Figure 11</w:t>
      </w:r>
      <w:r w:rsidR="00B27DA3" w:rsidRPr="004F10DD">
        <w:rPr>
          <w:rFonts w:ascii="Arial" w:hAnsi="Arial" w:cs="Arial"/>
          <w:b/>
          <w:color w:val="0033CC"/>
          <w:sz w:val="20"/>
          <w:szCs w:val="20"/>
        </w:rPr>
        <w:t xml:space="preserve"> (</w:t>
      </w:r>
      <w:r w:rsidR="00B27DA3" w:rsidRPr="00623441">
        <w:rPr>
          <w:rFonts w:ascii="Arial" w:hAnsi="Arial" w:cs="Arial"/>
          <w:b/>
          <w:color w:val="0033CC"/>
          <w:sz w:val="20"/>
          <w:szCs w:val="20"/>
          <w:highlight w:val="yellow"/>
        </w:rPr>
        <w:t>Fig. 4c</w:t>
      </w:r>
      <w:r w:rsidR="004975B7">
        <w:rPr>
          <w:rFonts w:ascii="Arial" w:hAnsi="Arial" w:cs="Arial"/>
          <w:b/>
          <w:color w:val="0033CC"/>
          <w:sz w:val="20"/>
          <w:szCs w:val="20"/>
        </w:rPr>
        <w:t xml:space="preserve"> of the revised manuscript</w:t>
      </w:r>
      <w:r w:rsidR="00B27DA3" w:rsidRPr="004F10DD">
        <w:rPr>
          <w:rFonts w:ascii="Arial" w:hAnsi="Arial" w:cs="Arial"/>
          <w:b/>
          <w:color w:val="0033CC"/>
          <w:sz w:val="20"/>
          <w:szCs w:val="20"/>
        </w:rPr>
        <w:t>)</w:t>
      </w:r>
      <w:r w:rsidR="00B4071F" w:rsidRPr="004F10DD">
        <w:rPr>
          <w:rFonts w:ascii="Arial" w:hAnsi="Arial" w:cs="Arial"/>
          <w:b/>
          <w:color w:val="0033CC"/>
          <w:sz w:val="20"/>
          <w:szCs w:val="20"/>
        </w:rPr>
        <w:t>: Association of age and mutational burden in cfDNA.</w:t>
      </w:r>
      <w:r w:rsidR="00B4071F" w:rsidRPr="004F10DD">
        <w:rPr>
          <w:rFonts w:ascii="Arial" w:hAnsi="Arial" w:cs="Arial"/>
          <w:color w:val="0033CC"/>
          <w:sz w:val="20"/>
          <w:szCs w:val="20"/>
        </w:rPr>
        <w:t xml:space="preserve"> Shown are the association of age and number of somatic cfDNA variants categorized as </w:t>
      </w:r>
      <w:r w:rsidR="00530E17" w:rsidRPr="004F10DD">
        <w:rPr>
          <w:rFonts w:ascii="Arial" w:hAnsi="Arial" w:cs="Arial"/>
          <w:color w:val="0033CC"/>
          <w:sz w:val="20"/>
          <w:szCs w:val="20"/>
        </w:rPr>
        <w:t xml:space="preserve">(a) </w:t>
      </w:r>
      <w:r w:rsidR="00B4071F" w:rsidRPr="004F10DD">
        <w:rPr>
          <w:rFonts w:ascii="Arial" w:hAnsi="Arial" w:cs="Arial"/>
          <w:color w:val="0033CC"/>
          <w:sz w:val="20"/>
          <w:szCs w:val="20"/>
        </w:rPr>
        <w:t xml:space="preserve">WBC-matched, </w:t>
      </w:r>
      <w:r w:rsidR="00530E17" w:rsidRPr="004F10DD">
        <w:rPr>
          <w:rFonts w:ascii="Arial" w:hAnsi="Arial" w:cs="Arial"/>
          <w:color w:val="0033CC"/>
          <w:sz w:val="20"/>
          <w:szCs w:val="20"/>
        </w:rPr>
        <w:t xml:space="preserve">(b) </w:t>
      </w:r>
      <w:proofErr w:type="spellStart"/>
      <w:r w:rsidR="00B4071F" w:rsidRPr="004F10DD">
        <w:rPr>
          <w:rFonts w:ascii="Arial" w:hAnsi="Arial" w:cs="Arial"/>
          <w:color w:val="0033CC"/>
          <w:sz w:val="20"/>
          <w:szCs w:val="20"/>
        </w:rPr>
        <w:t>VUSo</w:t>
      </w:r>
      <w:proofErr w:type="spellEnd"/>
      <w:r w:rsidR="00B4071F" w:rsidRPr="004F10DD">
        <w:rPr>
          <w:rFonts w:ascii="Arial" w:hAnsi="Arial" w:cs="Arial"/>
          <w:color w:val="0033CC"/>
          <w:sz w:val="20"/>
          <w:szCs w:val="20"/>
        </w:rPr>
        <w:t xml:space="preserve">, </w:t>
      </w:r>
      <w:r w:rsidR="00530E17" w:rsidRPr="004F10DD">
        <w:rPr>
          <w:rFonts w:ascii="Arial" w:hAnsi="Arial" w:cs="Arial"/>
          <w:color w:val="0033CC"/>
          <w:sz w:val="20"/>
          <w:szCs w:val="20"/>
        </w:rPr>
        <w:t xml:space="preserve">(c) </w:t>
      </w:r>
      <w:r w:rsidR="00B4071F" w:rsidRPr="004F10DD">
        <w:rPr>
          <w:rFonts w:ascii="Arial" w:hAnsi="Arial" w:cs="Arial"/>
          <w:color w:val="0033CC"/>
          <w:sz w:val="20"/>
          <w:szCs w:val="20"/>
        </w:rPr>
        <w:t xml:space="preserve">tumor biopsy-matched and </w:t>
      </w:r>
      <w:r w:rsidR="00530E17" w:rsidRPr="004F10DD">
        <w:rPr>
          <w:rFonts w:ascii="Arial" w:hAnsi="Arial" w:cs="Arial"/>
          <w:color w:val="0033CC"/>
          <w:sz w:val="20"/>
          <w:szCs w:val="20"/>
        </w:rPr>
        <w:t xml:space="preserve">(d) </w:t>
      </w:r>
      <w:r w:rsidR="00B4071F" w:rsidRPr="004F10DD">
        <w:rPr>
          <w:rFonts w:ascii="Arial" w:hAnsi="Arial" w:cs="Arial"/>
          <w:color w:val="0033CC"/>
          <w:sz w:val="20"/>
          <w:szCs w:val="20"/>
        </w:rPr>
        <w:t>biopsy-subthreshold</w:t>
      </w:r>
      <w:r w:rsidR="00530E17" w:rsidRPr="004F10DD">
        <w:rPr>
          <w:rFonts w:ascii="Arial" w:hAnsi="Arial" w:cs="Arial"/>
          <w:color w:val="0033CC"/>
          <w:sz w:val="20"/>
          <w:szCs w:val="20"/>
        </w:rPr>
        <w:t xml:space="preserve">. </w:t>
      </w:r>
      <w:r w:rsidR="00B4071F" w:rsidRPr="004F10DD">
        <w:rPr>
          <w:rFonts w:ascii="Arial" w:hAnsi="Arial" w:cs="Arial"/>
          <w:color w:val="0033CC"/>
          <w:sz w:val="20"/>
          <w:szCs w:val="20"/>
        </w:rPr>
        <w:t xml:space="preserve">In all panels, the p-values were obtained using Wald’s test based on the coefficients of the age variable in a Poisson zero-inflated regression model with age and cancer status as explanatory variables. p* indicates the p-values obtained using a similar model with prior smoking history as </w:t>
      </w:r>
      <w:r w:rsidR="002B2FEE" w:rsidRPr="004F10DD">
        <w:rPr>
          <w:rFonts w:ascii="Arial" w:hAnsi="Arial" w:cs="Arial"/>
          <w:color w:val="0033CC"/>
          <w:sz w:val="20"/>
          <w:szCs w:val="20"/>
        </w:rPr>
        <w:t>covariate</w:t>
      </w:r>
      <w:r w:rsidR="00B4071F" w:rsidRPr="004F10DD">
        <w:rPr>
          <w:rFonts w:ascii="Arial" w:hAnsi="Arial" w:cs="Arial"/>
          <w:color w:val="0033CC"/>
          <w:sz w:val="20"/>
          <w:szCs w:val="20"/>
        </w:rPr>
        <w:t>. In (</w:t>
      </w:r>
      <w:r w:rsidR="00530E17" w:rsidRPr="004F10DD">
        <w:rPr>
          <w:rFonts w:ascii="Arial" w:hAnsi="Arial" w:cs="Arial"/>
          <w:color w:val="0033CC"/>
          <w:sz w:val="20"/>
          <w:szCs w:val="20"/>
        </w:rPr>
        <w:t>a</w:t>
      </w:r>
      <w:r w:rsidR="00B4071F" w:rsidRPr="004F10DD">
        <w:rPr>
          <w:rFonts w:ascii="Arial" w:hAnsi="Arial" w:cs="Arial"/>
          <w:color w:val="0033CC"/>
          <w:sz w:val="20"/>
          <w:szCs w:val="20"/>
        </w:rPr>
        <w:t>) and (</w:t>
      </w:r>
      <w:r w:rsidR="00530E17" w:rsidRPr="004F10DD">
        <w:rPr>
          <w:rFonts w:ascii="Arial" w:hAnsi="Arial" w:cs="Arial"/>
          <w:color w:val="0033CC"/>
          <w:sz w:val="20"/>
          <w:szCs w:val="20"/>
        </w:rPr>
        <w:t>b</w:t>
      </w:r>
      <w:r w:rsidR="00B4071F" w:rsidRPr="004F10DD">
        <w:rPr>
          <w:rFonts w:ascii="Arial" w:hAnsi="Arial" w:cs="Arial"/>
          <w:color w:val="0033CC"/>
          <w:sz w:val="20"/>
          <w:szCs w:val="20"/>
        </w:rPr>
        <w:t>), the smoking history of the healthy control individuals were treated as not available in the regression.</w:t>
      </w:r>
      <w:commentRangeEnd w:id="18"/>
      <w:r w:rsidR="00B27DA3" w:rsidRPr="00FC5E20">
        <w:rPr>
          <w:rStyle w:val="CommentReference"/>
          <w:color w:val="0033CC"/>
        </w:rPr>
        <w:commentReference w:id="18"/>
      </w:r>
    </w:p>
    <w:p w14:paraId="1A847EE6" w14:textId="77777777" w:rsidR="000800F4" w:rsidRPr="00212D50" w:rsidRDefault="000800F4" w:rsidP="00A7225E">
      <w:pPr>
        <w:spacing w:after="0" w:line="240" w:lineRule="auto"/>
        <w:jc w:val="both"/>
        <w:rPr>
          <w:rFonts w:ascii="Arial" w:hAnsi="Arial" w:cs="Arial"/>
          <w:sz w:val="20"/>
          <w:szCs w:val="20"/>
        </w:rPr>
      </w:pPr>
    </w:p>
    <w:p w14:paraId="323D2F9A" w14:textId="2D6BC209" w:rsidR="00413E5F" w:rsidRPr="00A7225E" w:rsidRDefault="00413E5F" w:rsidP="00A7225E">
      <w:pPr>
        <w:spacing w:after="0" w:line="240" w:lineRule="auto"/>
        <w:jc w:val="both"/>
        <w:rPr>
          <w:rFonts w:ascii="Arial" w:eastAsia="Arial" w:hAnsi="Arial" w:cs="Arial"/>
        </w:rPr>
      </w:pPr>
    </w:p>
    <w:p w14:paraId="7057F58B" w14:textId="56585E90"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12. Fig 5b depicts the comparison of RT/Chemo vs treatment-naïve patients seems too small to make any firm conclusions about. The use of </w:t>
      </w:r>
      <w:proofErr w:type="gramStart"/>
      <w:r w:rsidRPr="00A7225E">
        <w:rPr>
          <w:rFonts w:ascii="Arial" w:eastAsia="Arial" w:hAnsi="Arial" w:cs="Arial"/>
        </w:rPr>
        <w:t>a ?Fisher</w:t>
      </w:r>
      <w:proofErr w:type="gramEnd"/>
      <w:r w:rsidRPr="00A7225E">
        <w:rPr>
          <w:rFonts w:ascii="Arial" w:eastAsia="Arial" w:hAnsi="Arial" w:cs="Arial"/>
        </w:rPr>
        <w:t xml:space="preserve"> exact or ?Chi-square test in this setting seems problematic, and this analysis would seem best done using a permutation framework for scrambling the case vs control and treatment naïve vs chemo-RT labels and seeing whether the surprisingly small p-values are valid. This is especially because the independence assumption seems violated as depicted in Fig 5a, where the observation of a given CH variant is frequently associated with CH variants in other CH genes. Also, even if assuming this observation to be real, it is unclear what the significance of the finding is. If the difference can be proven to be real, what causes the varied distribution of CH genes affected and the mutation spectrum observed in them? Are any of these of any clinical significance? Finally, the last panel in Fig 5 seems not only seems highly redundant with the preceding panel, but it seems unintelligible as currently depicted, since the legend for the circle sizes does not match the figure.</w:t>
      </w:r>
    </w:p>
    <w:p w14:paraId="1730A8AF" w14:textId="77777777" w:rsidR="00BA2EF5" w:rsidRPr="00A7225E" w:rsidRDefault="00BA2EF5" w:rsidP="00A7225E">
      <w:pPr>
        <w:spacing w:after="0" w:line="240" w:lineRule="auto"/>
        <w:jc w:val="both"/>
        <w:rPr>
          <w:rFonts w:ascii="Arial" w:eastAsia="Arial" w:hAnsi="Arial" w:cs="Arial"/>
        </w:rPr>
      </w:pPr>
    </w:p>
    <w:p w14:paraId="569C1CC2" w14:textId="72FC45D1" w:rsidR="00025A7D"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Authors:</w:t>
      </w:r>
      <w:r w:rsidR="009402FC" w:rsidRPr="00C554E4">
        <w:rPr>
          <w:rFonts w:ascii="Arial" w:eastAsia="Arial" w:hAnsi="Arial" w:cs="Arial"/>
          <w:color w:val="0033CC"/>
        </w:rPr>
        <w:t xml:space="preserve"> We </w:t>
      </w:r>
      <w:r w:rsidR="00025A7D" w:rsidRPr="004F10DD">
        <w:rPr>
          <w:rFonts w:ascii="Arial" w:eastAsia="Arial" w:hAnsi="Arial" w:cs="Arial"/>
          <w:color w:val="0033CC"/>
        </w:rPr>
        <w:t xml:space="preserve">apologize for the lack of clarity in the original version of the manuscript and </w:t>
      </w:r>
      <w:r w:rsidR="009402FC" w:rsidRPr="004F10DD">
        <w:rPr>
          <w:rFonts w:ascii="Arial" w:eastAsia="Arial" w:hAnsi="Arial" w:cs="Arial"/>
          <w:color w:val="0033CC"/>
        </w:rPr>
        <w:t>thank the Reviewer for th</w:t>
      </w:r>
      <w:r w:rsidR="00025A7D" w:rsidRPr="004F10DD">
        <w:rPr>
          <w:rFonts w:ascii="Arial" w:eastAsia="Arial" w:hAnsi="Arial" w:cs="Arial"/>
          <w:color w:val="0033CC"/>
        </w:rPr>
        <w:t>is</w:t>
      </w:r>
      <w:r w:rsidR="009402FC" w:rsidRPr="004F10DD">
        <w:rPr>
          <w:rFonts w:ascii="Arial" w:eastAsia="Arial" w:hAnsi="Arial" w:cs="Arial"/>
          <w:color w:val="0033CC"/>
        </w:rPr>
        <w:t xml:space="preserve"> opportunity</w:t>
      </w:r>
      <w:r w:rsidR="00025A7D" w:rsidRPr="004F10DD">
        <w:rPr>
          <w:rFonts w:ascii="Arial" w:eastAsia="Arial" w:hAnsi="Arial" w:cs="Arial"/>
          <w:color w:val="0033CC"/>
        </w:rPr>
        <w:t xml:space="preserve"> to further elaborate. The assumption of independence in the contingency table requires only that one subject be assigned uniquely to one category when drawn from the relevant population and that this is not influenced by other subjects. Each subject in this case is a patient or healthy control, and each patient or healthy control is assigned to a unique category based on the mutation with highest VAF in CH genes within that patient. No patient or healthy control appears twice in </w:t>
      </w:r>
      <w:r w:rsidR="007A743E" w:rsidRPr="004975B7">
        <w:rPr>
          <w:rFonts w:ascii="Arial" w:eastAsia="Arial" w:hAnsi="Arial" w:cs="Arial"/>
          <w:b/>
          <w:color w:val="0033CC"/>
        </w:rPr>
        <w:t>Fig. 5</w:t>
      </w:r>
      <w:r w:rsidR="004975B7">
        <w:rPr>
          <w:rFonts w:ascii="Arial" w:eastAsia="Arial" w:hAnsi="Arial" w:cs="Arial"/>
          <w:b/>
          <w:color w:val="0033CC"/>
        </w:rPr>
        <w:t>b</w:t>
      </w:r>
      <w:r w:rsidR="004975B7">
        <w:rPr>
          <w:rFonts w:ascii="Arial" w:eastAsia="Arial" w:hAnsi="Arial" w:cs="Arial"/>
          <w:color w:val="0033CC"/>
        </w:rPr>
        <w:t xml:space="preserve"> </w:t>
      </w:r>
      <w:r w:rsidR="00025A7D" w:rsidRPr="00C554E4">
        <w:rPr>
          <w:rFonts w:ascii="Arial" w:eastAsia="Arial" w:hAnsi="Arial" w:cs="Arial"/>
          <w:color w:val="0033CC"/>
        </w:rPr>
        <w:t>based on having more than one mutation, so the cell counts i</w:t>
      </w:r>
      <w:r w:rsidR="00025A7D" w:rsidRPr="004F10DD">
        <w:rPr>
          <w:rFonts w:ascii="Arial" w:eastAsia="Arial" w:hAnsi="Arial" w:cs="Arial"/>
          <w:color w:val="0033CC"/>
        </w:rPr>
        <w:t xml:space="preserve">n the contingency table </w:t>
      </w:r>
      <w:r w:rsidR="007A743E" w:rsidRPr="004F10DD">
        <w:rPr>
          <w:rFonts w:ascii="Arial" w:eastAsia="Arial" w:hAnsi="Arial" w:cs="Arial"/>
          <w:color w:val="0033CC"/>
        </w:rPr>
        <w:t xml:space="preserve">utilized to generate this figure </w:t>
      </w:r>
      <w:r w:rsidR="00025A7D" w:rsidRPr="004F10DD">
        <w:rPr>
          <w:rFonts w:ascii="Arial" w:eastAsia="Arial" w:hAnsi="Arial" w:cs="Arial"/>
          <w:color w:val="0033CC"/>
        </w:rPr>
        <w:t>satisfy independence. Fisher's exact test is a standard choice in this situation for comparing differences in marginal frequencies.</w:t>
      </w:r>
      <w:r w:rsidR="00963EC7" w:rsidRPr="004F10DD">
        <w:rPr>
          <w:rFonts w:ascii="Arial" w:eastAsia="Arial" w:hAnsi="Arial" w:cs="Arial"/>
          <w:color w:val="0033CC"/>
        </w:rPr>
        <w:t xml:space="preserve"> </w:t>
      </w:r>
      <w:r w:rsidR="00262604" w:rsidRPr="004F10DD">
        <w:rPr>
          <w:rFonts w:ascii="Arial" w:eastAsia="Arial" w:hAnsi="Arial" w:cs="Arial"/>
          <w:color w:val="0033CC"/>
        </w:rPr>
        <w:t xml:space="preserve">We repeated these analyses using permutations to calculate the p values, and the results remained unchanged. </w:t>
      </w:r>
      <w:r w:rsidR="00963EC7" w:rsidRPr="004F10DD">
        <w:rPr>
          <w:rFonts w:ascii="Arial" w:eastAsia="Arial" w:hAnsi="Arial" w:cs="Arial"/>
          <w:color w:val="0033CC"/>
        </w:rPr>
        <w:t>Nonetheless, following the Reviewer’s suggestion</w:t>
      </w:r>
      <w:r w:rsidR="007A743E" w:rsidRPr="004F10DD">
        <w:rPr>
          <w:rFonts w:ascii="Arial" w:eastAsia="Arial" w:hAnsi="Arial" w:cs="Arial"/>
          <w:color w:val="0033CC"/>
        </w:rPr>
        <w:t xml:space="preserve"> in </w:t>
      </w:r>
      <w:r w:rsidR="004975B7">
        <w:rPr>
          <w:rFonts w:ascii="Arial" w:eastAsia="Arial" w:hAnsi="Arial" w:cs="Arial"/>
          <w:color w:val="0033CC"/>
        </w:rPr>
        <w:t>C</w:t>
      </w:r>
      <w:r w:rsidR="007A743E" w:rsidRPr="004F10DD">
        <w:rPr>
          <w:rFonts w:ascii="Arial" w:eastAsia="Arial" w:hAnsi="Arial" w:cs="Arial"/>
          <w:color w:val="0033CC"/>
        </w:rPr>
        <w:t>omment #11</w:t>
      </w:r>
      <w:r w:rsidR="00963EC7" w:rsidRPr="004F10DD">
        <w:rPr>
          <w:rFonts w:ascii="Arial" w:eastAsia="Arial" w:hAnsi="Arial" w:cs="Arial"/>
          <w:color w:val="0033CC"/>
        </w:rPr>
        <w:t xml:space="preserve">, we redid these analyses using </w:t>
      </w:r>
      <w:r w:rsidR="007A743E" w:rsidRPr="004F10DD">
        <w:rPr>
          <w:rFonts w:ascii="Arial" w:eastAsia="Arial" w:hAnsi="Arial" w:cs="Arial"/>
          <w:color w:val="0033CC"/>
        </w:rPr>
        <w:t>logistic regression models adjusted for age and smoking history (when available) and calculated p</w:t>
      </w:r>
      <w:r w:rsidR="004975B7">
        <w:rPr>
          <w:rFonts w:ascii="Arial" w:eastAsia="Arial" w:hAnsi="Arial" w:cs="Arial"/>
          <w:color w:val="0033CC"/>
        </w:rPr>
        <w:t>-</w:t>
      </w:r>
      <w:r w:rsidR="007A743E" w:rsidRPr="004F10DD">
        <w:rPr>
          <w:rFonts w:ascii="Arial" w:eastAsia="Arial" w:hAnsi="Arial" w:cs="Arial"/>
          <w:color w:val="0033CC"/>
        </w:rPr>
        <w:t xml:space="preserve">values utilizing </w:t>
      </w:r>
      <w:proofErr w:type="gramStart"/>
      <w:r w:rsidR="00963EC7" w:rsidRPr="004F10DD">
        <w:rPr>
          <w:rFonts w:ascii="Arial" w:eastAsia="Arial" w:hAnsi="Arial" w:cs="Arial"/>
          <w:color w:val="0033CC"/>
        </w:rPr>
        <w:t>permutation based</w:t>
      </w:r>
      <w:proofErr w:type="gramEnd"/>
      <w:r w:rsidR="00963EC7" w:rsidRPr="004F10DD">
        <w:rPr>
          <w:rFonts w:ascii="Arial" w:eastAsia="Arial" w:hAnsi="Arial" w:cs="Arial"/>
          <w:color w:val="0033CC"/>
        </w:rPr>
        <w:t xml:space="preserve"> </w:t>
      </w:r>
      <w:r w:rsidR="004975B7">
        <w:rPr>
          <w:rFonts w:ascii="Arial" w:eastAsia="Arial" w:hAnsi="Arial" w:cs="Arial"/>
          <w:color w:val="0033CC"/>
        </w:rPr>
        <w:t>l</w:t>
      </w:r>
      <w:r w:rsidR="00963EC7" w:rsidRPr="004F10DD">
        <w:rPr>
          <w:rFonts w:ascii="Arial" w:eastAsia="Arial" w:hAnsi="Arial" w:cs="Arial"/>
          <w:color w:val="0033CC"/>
        </w:rPr>
        <w:t>ikelihood ratio test</w:t>
      </w:r>
      <w:r w:rsidR="007A743E" w:rsidRPr="004F10DD">
        <w:rPr>
          <w:rFonts w:ascii="Arial" w:eastAsia="Arial" w:hAnsi="Arial" w:cs="Arial"/>
          <w:color w:val="0033CC"/>
        </w:rPr>
        <w:t>s</w:t>
      </w:r>
      <w:r w:rsidR="00963EC7" w:rsidRPr="004F10DD">
        <w:rPr>
          <w:rFonts w:ascii="Arial" w:eastAsia="Arial" w:hAnsi="Arial" w:cs="Arial"/>
          <w:color w:val="0033CC"/>
        </w:rPr>
        <w:t xml:space="preserve">. The updated results are presented in our response to </w:t>
      </w:r>
      <w:r w:rsidR="007B4E09" w:rsidRPr="004F10DD">
        <w:rPr>
          <w:rFonts w:ascii="Arial" w:eastAsia="Arial" w:hAnsi="Arial" w:cs="Arial"/>
          <w:color w:val="0033CC"/>
        </w:rPr>
        <w:t>point</w:t>
      </w:r>
      <w:r w:rsidR="00963EC7" w:rsidRPr="004F10DD">
        <w:rPr>
          <w:rFonts w:ascii="Arial" w:eastAsia="Arial" w:hAnsi="Arial" w:cs="Arial"/>
          <w:color w:val="0033CC"/>
        </w:rPr>
        <w:t xml:space="preserve"> </w:t>
      </w:r>
      <w:r w:rsidR="007B4E09" w:rsidRPr="004F10DD">
        <w:rPr>
          <w:rFonts w:ascii="Arial" w:eastAsia="Arial" w:hAnsi="Arial" w:cs="Arial"/>
          <w:color w:val="0033CC"/>
        </w:rPr>
        <w:t>#</w:t>
      </w:r>
      <w:r w:rsidR="00963EC7" w:rsidRPr="004F10DD">
        <w:rPr>
          <w:rFonts w:ascii="Arial" w:eastAsia="Arial" w:hAnsi="Arial" w:cs="Arial"/>
          <w:color w:val="0033CC"/>
        </w:rPr>
        <w:t>11 of this Reviewer’s comments.</w:t>
      </w:r>
    </w:p>
    <w:p w14:paraId="6B76492F" w14:textId="77777777" w:rsidR="00413E5F" w:rsidRPr="004F10DD" w:rsidRDefault="00413E5F" w:rsidP="00A7225E">
      <w:pPr>
        <w:spacing w:after="0" w:line="240" w:lineRule="auto"/>
        <w:jc w:val="both"/>
        <w:rPr>
          <w:rFonts w:ascii="Arial" w:eastAsia="Arial" w:hAnsi="Arial" w:cs="Arial"/>
          <w:color w:val="0033CC"/>
        </w:rPr>
      </w:pPr>
    </w:p>
    <w:p w14:paraId="33E28051" w14:textId="6CB3B112"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In </w:t>
      </w:r>
      <w:r w:rsidRPr="004F10DD">
        <w:rPr>
          <w:rFonts w:ascii="Arial" w:eastAsia="Arial" w:hAnsi="Arial" w:cs="Arial"/>
          <w:b/>
          <w:color w:val="0033CC"/>
        </w:rPr>
        <w:t>Fig</w:t>
      </w:r>
      <w:r w:rsidR="004975B7">
        <w:rPr>
          <w:rFonts w:ascii="Arial" w:eastAsia="Arial" w:hAnsi="Arial" w:cs="Arial"/>
          <w:b/>
          <w:color w:val="0033CC"/>
        </w:rPr>
        <w:t>.</w:t>
      </w:r>
      <w:r w:rsidRPr="004F10DD">
        <w:rPr>
          <w:rFonts w:ascii="Arial" w:eastAsia="Arial" w:hAnsi="Arial" w:cs="Arial"/>
          <w:b/>
          <w:color w:val="0033CC"/>
        </w:rPr>
        <w:t xml:space="preserve"> 5</w:t>
      </w:r>
      <w:r w:rsidR="007F153E" w:rsidRPr="004F10DD">
        <w:rPr>
          <w:rFonts w:ascii="Arial" w:eastAsia="Arial" w:hAnsi="Arial" w:cs="Arial"/>
          <w:b/>
          <w:color w:val="0033CC"/>
        </w:rPr>
        <w:t>c</w:t>
      </w:r>
      <w:r w:rsidRPr="004F10DD">
        <w:rPr>
          <w:rFonts w:ascii="Arial" w:eastAsia="Arial" w:hAnsi="Arial" w:cs="Arial"/>
          <w:color w:val="0033CC"/>
        </w:rPr>
        <w:t xml:space="preserve"> of the </w:t>
      </w:r>
      <w:r w:rsidR="009402FC" w:rsidRPr="004F10DD">
        <w:rPr>
          <w:rFonts w:ascii="Arial" w:eastAsia="Arial" w:hAnsi="Arial" w:cs="Arial"/>
          <w:color w:val="0033CC"/>
        </w:rPr>
        <w:t xml:space="preserve">original </w:t>
      </w:r>
      <w:r w:rsidRPr="004F10DD">
        <w:rPr>
          <w:rFonts w:ascii="Arial" w:eastAsia="Arial" w:hAnsi="Arial" w:cs="Arial"/>
          <w:color w:val="0033CC"/>
        </w:rPr>
        <w:t>manuscript, the frequency of mutations in the 15 canonical CH-related genes is expressed as a function of the number of cancer patients and healthy controls in the given arm.</w:t>
      </w:r>
      <w:r w:rsidR="004D4C5D" w:rsidRPr="004F10DD">
        <w:rPr>
          <w:rFonts w:ascii="Arial" w:eastAsia="Arial" w:hAnsi="Arial" w:cs="Arial"/>
          <w:color w:val="0033CC"/>
        </w:rPr>
        <w:t xml:space="preserve"> The</w:t>
      </w:r>
      <w:r w:rsidRPr="004F10DD">
        <w:rPr>
          <w:rFonts w:ascii="Arial" w:eastAsia="Arial" w:hAnsi="Arial" w:cs="Arial"/>
          <w:color w:val="0033CC"/>
        </w:rPr>
        <w:t xml:space="preserve"> </w:t>
      </w:r>
      <w:r w:rsidR="009402FC" w:rsidRPr="004F10DD">
        <w:rPr>
          <w:rFonts w:ascii="Arial" w:eastAsia="Arial" w:hAnsi="Arial" w:cs="Arial"/>
          <w:b/>
          <w:color w:val="0033CC"/>
        </w:rPr>
        <w:t xml:space="preserve">Response to Reviewers </w:t>
      </w:r>
      <w:r w:rsidR="00E218AA" w:rsidRPr="004F10DD">
        <w:rPr>
          <w:rFonts w:ascii="Arial" w:eastAsia="Arial" w:hAnsi="Arial" w:cs="Arial"/>
          <w:b/>
          <w:color w:val="0033CC"/>
        </w:rPr>
        <w:t xml:space="preserve">Figure 12 </w:t>
      </w:r>
      <w:r w:rsidR="00262604" w:rsidRPr="00467956">
        <w:rPr>
          <w:rFonts w:ascii="Arial" w:eastAsia="Arial" w:hAnsi="Arial" w:cs="Arial"/>
          <w:color w:val="0033CC"/>
        </w:rPr>
        <w:t>(</w:t>
      </w:r>
      <w:r w:rsidR="00262604" w:rsidRPr="004975B7">
        <w:rPr>
          <w:rFonts w:ascii="Arial" w:eastAsia="Arial" w:hAnsi="Arial" w:cs="Arial"/>
          <w:b/>
          <w:color w:val="0033CC"/>
          <w:highlight w:val="yellow"/>
        </w:rPr>
        <w:t>Supplementary Fig</w:t>
      </w:r>
      <w:r w:rsidR="004975B7" w:rsidRPr="004975B7">
        <w:rPr>
          <w:rFonts w:ascii="Arial" w:eastAsia="Arial" w:hAnsi="Arial" w:cs="Arial"/>
          <w:b/>
          <w:color w:val="0033CC"/>
          <w:highlight w:val="yellow"/>
        </w:rPr>
        <w:t xml:space="preserve">. </w:t>
      </w:r>
      <w:r w:rsidR="00397C20">
        <w:rPr>
          <w:rFonts w:ascii="Arial" w:eastAsia="Arial" w:hAnsi="Arial" w:cs="Arial"/>
          <w:b/>
          <w:color w:val="0033CC"/>
          <w:highlight w:val="yellow"/>
        </w:rPr>
        <w:t>RR12</w:t>
      </w:r>
      <w:r w:rsidR="00262604" w:rsidRPr="004F10DD">
        <w:rPr>
          <w:rFonts w:ascii="Arial" w:eastAsia="Arial" w:hAnsi="Arial" w:cs="Arial"/>
          <w:b/>
          <w:color w:val="0033CC"/>
        </w:rPr>
        <w:t xml:space="preserve"> of the revised manuscript</w:t>
      </w:r>
      <w:r w:rsidR="00262604" w:rsidRPr="00467956">
        <w:rPr>
          <w:rFonts w:ascii="Arial" w:eastAsia="Arial" w:hAnsi="Arial" w:cs="Arial"/>
          <w:color w:val="0033CC"/>
        </w:rPr>
        <w:t>)</w:t>
      </w:r>
      <w:r w:rsidR="00262604" w:rsidRPr="004F10DD">
        <w:rPr>
          <w:rFonts w:ascii="Arial" w:eastAsia="Arial" w:hAnsi="Arial" w:cs="Arial"/>
          <w:b/>
          <w:color w:val="0033CC"/>
        </w:rPr>
        <w:t xml:space="preserve"> </w:t>
      </w:r>
      <w:r w:rsidR="00730A45" w:rsidRPr="004F10DD">
        <w:rPr>
          <w:rFonts w:ascii="Arial" w:eastAsia="Arial" w:hAnsi="Arial" w:cs="Arial"/>
          <w:color w:val="0033CC"/>
        </w:rPr>
        <w:t>demonstrat</w:t>
      </w:r>
      <w:r w:rsidR="00B06F9A" w:rsidRPr="004F10DD">
        <w:rPr>
          <w:rFonts w:ascii="Arial" w:eastAsia="Arial" w:hAnsi="Arial" w:cs="Arial"/>
          <w:color w:val="0033CC"/>
        </w:rPr>
        <w:t>es</w:t>
      </w:r>
      <w:r w:rsidR="00730A45" w:rsidRPr="004F10DD">
        <w:rPr>
          <w:rFonts w:ascii="Arial" w:eastAsia="Arial" w:hAnsi="Arial" w:cs="Arial"/>
          <w:color w:val="0033CC"/>
        </w:rPr>
        <w:t xml:space="preserve"> </w:t>
      </w:r>
      <w:bookmarkStart w:id="19" w:name="_Hlk13923240"/>
      <w:r w:rsidRPr="004F10DD">
        <w:rPr>
          <w:rFonts w:ascii="Arial" w:eastAsia="Arial" w:hAnsi="Arial" w:cs="Arial"/>
          <w:color w:val="0033CC"/>
        </w:rPr>
        <w:t xml:space="preserve">that many of the </w:t>
      </w:r>
      <w:r w:rsidR="00262604" w:rsidRPr="004F10DD">
        <w:rPr>
          <w:rFonts w:ascii="Arial" w:eastAsia="Arial" w:hAnsi="Arial" w:cs="Arial"/>
          <w:color w:val="0033CC"/>
        </w:rPr>
        <w:t xml:space="preserve">patients may have had more than </w:t>
      </w:r>
      <w:r w:rsidR="004975B7">
        <w:rPr>
          <w:rFonts w:ascii="Arial" w:eastAsia="Arial" w:hAnsi="Arial" w:cs="Arial"/>
          <w:color w:val="0033CC"/>
        </w:rPr>
        <w:t>one</w:t>
      </w:r>
      <w:r w:rsidR="00262604" w:rsidRPr="004F10DD">
        <w:rPr>
          <w:rFonts w:ascii="Arial" w:eastAsia="Arial" w:hAnsi="Arial" w:cs="Arial"/>
          <w:color w:val="0033CC"/>
        </w:rPr>
        <w:t xml:space="preserve"> variant affecting </w:t>
      </w:r>
      <w:r w:rsidR="004975B7">
        <w:rPr>
          <w:rFonts w:ascii="Arial" w:eastAsia="Arial" w:hAnsi="Arial" w:cs="Arial"/>
          <w:color w:val="0033CC"/>
        </w:rPr>
        <w:t xml:space="preserve">the same </w:t>
      </w:r>
      <w:r w:rsidR="00262604" w:rsidRPr="004F10DD">
        <w:rPr>
          <w:rFonts w:ascii="Arial" w:eastAsia="Arial" w:hAnsi="Arial" w:cs="Arial"/>
          <w:color w:val="0033CC"/>
        </w:rPr>
        <w:t>canonical CH genes (</w:t>
      </w:r>
      <w:r w:rsidRPr="004F10DD">
        <w:rPr>
          <w:rFonts w:ascii="Arial" w:eastAsia="Arial" w:hAnsi="Arial" w:cs="Arial"/>
          <w:color w:val="0033CC"/>
        </w:rPr>
        <w:t xml:space="preserve">e.g. </w:t>
      </w:r>
      <w:r w:rsidRPr="004F10DD">
        <w:rPr>
          <w:rFonts w:ascii="Arial" w:eastAsia="Arial" w:hAnsi="Arial" w:cs="Arial"/>
          <w:i/>
          <w:color w:val="0033CC"/>
        </w:rPr>
        <w:t>DNMT3A</w:t>
      </w:r>
      <w:r w:rsidRPr="004F10DD">
        <w:rPr>
          <w:rFonts w:ascii="Arial" w:eastAsia="Arial" w:hAnsi="Arial" w:cs="Arial"/>
          <w:color w:val="0033CC"/>
        </w:rPr>
        <w:t xml:space="preserve">, </w:t>
      </w:r>
      <w:r w:rsidRPr="004F10DD">
        <w:rPr>
          <w:rFonts w:ascii="Arial" w:eastAsia="Arial" w:hAnsi="Arial" w:cs="Arial"/>
          <w:i/>
          <w:color w:val="0033CC"/>
        </w:rPr>
        <w:t>TET2</w:t>
      </w:r>
      <w:r w:rsidRPr="004F10DD">
        <w:rPr>
          <w:rFonts w:ascii="Arial" w:eastAsia="Arial" w:hAnsi="Arial" w:cs="Arial"/>
          <w:color w:val="0033CC"/>
        </w:rPr>
        <w:t xml:space="preserve">, </w:t>
      </w:r>
      <w:r w:rsidRPr="004F10DD">
        <w:rPr>
          <w:rFonts w:ascii="Arial" w:eastAsia="Arial" w:hAnsi="Arial" w:cs="Arial"/>
          <w:i/>
          <w:color w:val="0033CC"/>
        </w:rPr>
        <w:t>PPM1D</w:t>
      </w:r>
      <w:r w:rsidRPr="004F10DD">
        <w:rPr>
          <w:rFonts w:ascii="Arial" w:eastAsia="Arial" w:hAnsi="Arial" w:cs="Arial"/>
          <w:color w:val="0033CC"/>
        </w:rPr>
        <w:t xml:space="preserve">, and </w:t>
      </w:r>
      <w:r w:rsidRPr="004F10DD">
        <w:rPr>
          <w:rFonts w:ascii="Arial" w:eastAsia="Arial" w:hAnsi="Arial" w:cs="Arial"/>
          <w:i/>
          <w:color w:val="0033CC"/>
        </w:rPr>
        <w:t>ASXL1</w:t>
      </w:r>
      <w:r w:rsidR="004975B7" w:rsidRPr="004975B7">
        <w:rPr>
          <w:rFonts w:ascii="Arial" w:eastAsia="Arial" w:hAnsi="Arial" w:cs="Arial"/>
          <w:color w:val="0033CC"/>
        </w:rPr>
        <w:t>)</w:t>
      </w:r>
      <w:r w:rsidR="00C80ED4" w:rsidRPr="004F10DD">
        <w:rPr>
          <w:rFonts w:ascii="Arial" w:eastAsia="Arial" w:hAnsi="Arial" w:cs="Arial"/>
          <w:color w:val="0033CC"/>
        </w:rPr>
        <w:t>.</w:t>
      </w:r>
      <w:r w:rsidR="00730A45" w:rsidRPr="004F10DD">
        <w:rPr>
          <w:rFonts w:ascii="Arial" w:eastAsia="Arial" w:hAnsi="Arial" w:cs="Arial"/>
          <w:color w:val="0033CC"/>
        </w:rPr>
        <w:t xml:space="preserve"> </w:t>
      </w:r>
      <w:r w:rsidRPr="004F10DD">
        <w:rPr>
          <w:rFonts w:ascii="Arial" w:eastAsia="Arial" w:hAnsi="Arial" w:cs="Arial"/>
          <w:color w:val="0033CC"/>
        </w:rPr>
        <w:t>The</w:t>
      </w:r>
      <w:r w:rsidR="00262604" w:rsidRPr="004F10DD">
        <w:rPr>
          <w:rFonts w:ascii="Arial" w:eastAsia="Arial" w:hAnsi="Arial" w:cs="Arial"/>
          <w:color w:val="0033CC"/>
        </w:rPr>
        <w:t xml:space="preserve">refore, the </w:t>
      </w:r>
      <w:r w:rsidRPr="004F10DD">
        <w:rPr>
          <w:rFonts w:ascii="Arial" w:eastAsia="Arial" w:hAnsi="Arial" w:cs="Arial"/>
          <w:color w:val="0033CC"/>
        </w:rPr>
        <w:t xml:space="preserve">size of the circles can exceed 100%. Separately, the color scale provides an indication of the ratio of truncating to missense mutations in those genes displayed. </w:t>
      </w:r>
      <w:bookmarkEnd w:id="19"/>
      <w:r w:rsidRPr="004F10DD">
        <w:rPr>
          <w:rFonts w:ascii="Arial" w:eastAsia="Arial" w:hAnsi="Arial" w:cs="Arial"/>
          <w:color w:val="0033CC"/>
        </w:rPr>
        <w:t xml:space="preserve">This information is not conveyed by other panels in </w:t>
      </w:r>
      <w:r w:rsidRPr="004F10DD">
        <w:rPr>
          <w:rFonts w:ascii="Arial" w:eastAsia="Arial" w:hAnsi="Arial" w:cs="Arial"/>
          <w:b/>
          <w:color w:val="0033CC"/>
        </w:rPr>
        <w:t>Fig</w:t>
      </w:r>
      <w:r w:rsidR="004975B7">
        <w:rPr>
          <w:rFonts w:ascii="Arial" w:eastAsia="Arial" w:hAnsi="Arial" w:cs="Arial"/>
          <w:b/>
          <w:color w:val="0033CC"/>
        </w:rPr>
        <w:t>.</w:t>
      </w:r>
      <w:r w:rsidRPr="004F10DD">
        <w:rPr>
          <w:rFonts w:ascii="Arial" w:eastAsia="Arial" w:hAnsi="Arial" w:cs="Arial"/>
          <w:b/>
          <w:color w:val="0033CC"/>
        </w:rPr>
        <w:t xml:space="preserve"> 5</w:t>
      </w:r>
      <w:r w:rsidRPr="004F10DD">
        <w:rPr>
          <w:rFonts w:ascii="Arial" w:eastAsia="Arial" w:hAnsi="Arial" w:cs="Arial"/>
          <w:color w:val="0033CC"/>
        </w:rPr>
        <w:t xml:space="preserve"> of the manuscript. </w:t>
      </w:r>
      <w:r w:rsidR="00730A45" w:rsidRPr="004F10DD">
        <w:rPr>
          <w:rFonts w:ascii="Arial" w:eastAsia="Arial" w:hAnsi="Arial" w:cs="Arial"/>
          <w:color w:val="0033CC"/>
        </w:rPr>
        <w:t xml:space="preserve">We agree that this </w:t>
      </w:r>
      <w:r w:rsidR="00B06F9A" w:rsidRPr="004F10DD">
        <w:rPr>
          <w:rFonts w:ascii="Arial" w:eastAsia="Arial" w:hAnsi="Arial" w:cs="Arial"/>
          <w:color w:val="0033CC"/>
        </w:rPr>
        <w:t xml:space="preserve">was </w:t>
      </w:r>
      <w:r w:rsidRPr="004F10DD">
        <w:rPr>
          <w:rFonts w:ascii="Arial" w:eastAsia="Arial" w:hAnsi="Arial" w:cs="Arial"/>
          <w:color w:val="0033CC"/>
        </w:rPr>
        <w:t xml:space="preserve">insufficiently described </w:t>
      </w:r>
      <w:r w:rsidR="00730A45" w:rsidRPr="004F10DD">
        <w:rPr>
          <w:rFonts w:ascii="Arial" w:eastAsia="Arial" w:hAnsi="Arial" w:cs="Arial"/>
          <w:color w:val="0033CC"/>
        </w:rPr>
        <w:t xml:space="preserve">and have revised the </w:t>
      </w:r>
      <w:r w:rsidR="00B06F9A" w:rsidRPr="004F10DD">
        <w:rPr>
          <w:rFonts w:ascii="Arial" w:eastAsia="Arial" w:hAnsi="Arial" w:cs="Arial"/>
          <w:color w:val="0033CC"/>
        </w:rPr>
        <w:t>caption</w:t>
      </w:r>
      <w:r w:rsidR="00730A45" w:rsidRPr="004F10DD">
        <w:rPr>
          <w:rFonts w:ascii="Arial" w:eastAsia="Arial" w:hAnsi="Arial" w:cs="Arial"/>
          <w:color w:val="0033CC"/>
        </w:rPr>
        <w:t xml:space="preserve"> of </w:t>
      </w:r>
      <w:r w:rsidRPr="004F10DD">
        <w:rPr>
          <w:rFonts w:ascii="Arial" w:eastAsia="Arial" w:hAnsi="Arial" w:cs="Arial"/>
          <w:b/>
          <w:color w:val="0033CC"/>
        </w:rPr>
        <w:t>Fig</w:t>
      </w:r>
      <w:r w:rsidR="004975B7">
        <w:rPr>
          <w:rFonts w:ascii="Arial" w:eastAsia="Arial" w:hAnsi="Arial" w:cs="Arial"/>
          <w:b/>
          <w:color w:val="0033CC"/>
        </w:rPr>
        <w:t>.</w:t>
      </w:r>
      <w:r w:rsidRPr="004F10DD">
        <w:rPr>
          <w:rFonts w:ascii="Arial" w:eastAsia="Arial" w:hAnsi="Arial" w:cs="Arial"/>
          <w:b/>
          <w:color w:val="0033CC"/>
        </w:rPr>
        <w:t xml:space="preserve"> 5</w:t>
      </w:r>
      <w:r w:rsidRPr="004F10DD">
        <w:rPr>
          <w:rFonts w:ascii="Arial" w:eastAsia="Arial" w:hAnsi="Arial" w:cs="Arial"/>
          <w:color w:val="0033CC"/>
        </w:rPr>
        <w:t xml:space="preserve"> of the manuscript to reflect the above discussion</w:t>
      </w:r>
      <w:r w:rsidR="00C80ED4" w:rsidRPr="004F10DD">
        <w:rPr>
          <w:rFonts w:ascii="Arial" w:eastAsia="Arial" w:hAnsi="Arial" w:cs="Arial"/>
          <w:color w:val="0033CC"/>
        </w:rPr>
        <w:t>. Additional</w:t>
      </w:r>
      <w:r w:rsidR="00B06F9A" w:rsidRPr="004F10DD">
        <w:rPr>
          <w:rFonts w:ascii="Arial" w:eastAsia="Arial" w:hAnsi="Arial" w:cs="Arial"/>
          <w:color w:val="0033CC"/>
        </w:rPr>
        <w:t>ly</w:t>
      </w:r>
      <w:r w:rsidR="00C80ED4" w:rsidRPr="004F10DD">
        <w:rPr>
          <w:rFonts w:ascii="Arial" w:eastAsia="Arial" w:hAnsi="Arial" w:cs="Arial"/>
          <w:color w:val="0033CC"/>
        </w:rPr>
        <w:t>,</w:t>
      </w:r>
      <w:r w:rsidR="004D4C5D" w:rsidRPr="004F10DD">
        <w:rPr>
          <w:rFonts w:ascii="Arial" w:eastAsia="Arial" w:hAnsi="Arial" w:cs="Arial"/>
          <w:color w:val="0033CC"/>
        </w:rPr>
        <w:t xml:space="preserve"> the</w:t>
      </w:r>
      <w:r w:rsidR="00C80ED4" w:rsidRPr="004F10DD">
        <w:rPr>
          <w:rFonts w:ascii="Arial" w:eastAsia="Arial" w:hAnsi="Arial" w:cs="Arial"/>
          <w:color w:val="0033CC"/>
        </w:rPr>
        <w:t xml:space="preserve"> </w:t>
      </w:r>
      <w:r w:rsidR="009402FC" w:rsidRPr="004F10DD">
        <w:rPr>
          <w:rFonts w:ascii="Arial" w:eastAsia="Arial" w:hAnsi="Arial" w:cs="Arial"/>
          <w:b/>
          <w:color w:val="0033CC"/>
        </w:rPr>
        <w:t xml:space="preserve">Response to Reviewers Figure 12 </w:t>
      </w:r>
      <w:r w:rsidR="00C80ED4" w:rsidRPr="004F10DD">
        <w:rPr>
          <w:rFonts w:ascii="Arial" w:eastAsia="Arial" w:hAnsi="Arial" w:cs="Arial"/>
          <w:color w:val="0033CC"/>
        </w:rPr>
        <w:t xml:space="preserve">has been added to the manuscript as </w:t>
      </w:r>
      <w:r w:rsidR="00C80ED4" w:rsidRPr="004F10DD">
        <w:rPr>
          <w:rFonts w:ascii="Arial" w:eastAsia="Arial" w:hAnsi="Arial" w:cs="Arial"/>
          <w:b/>
          <w:color w:val="0033CC"/>
          <w:highlight w:val="yellow"/>
        </w:rPr>
        <w:t>Supplementary Fig</w:t>
      </w:r>
      <w:r w:rsidR="004975B7">
        <w:rPr>
          <w:rFonts w:ascii="Arial" w:eastAsia="Arial" w:hAnsi="Arial" w:cs="Arial"/>
          <w:b/>
          <w:color w:val="0033CC"/>
          <w:highlight w:val="yellow"/>
        </w:rPr>
        <w:t>.</w:t>
      </w:r>
      <w:r w:rsidR="00C80ED4" w:rsidRPr="004F10DD">
        <w:rPr>
          <w:rFonts w:ascii="Arial" w:eastAsia="Arial" w:hAnsi="Arial" w:cs="Arial"/>
          <w:b/>
          <w:color w:val="0033CC"/>
          <w:highlight w:val="yellow"/>
        </w:rPr>
        <w:t xml:space="preserve"> </w:t>
      </w:r>
      <w:r w:rsidR="00397C20">
        <w:rPr>
          <w:rFonts w:ascii="Arial" w:eastAsia="Arial" w:hAnsi="Arial" w:cs="Arial"/>
          <w:b/>
          <w:color w:val="0033CC"/>
          <w:highlight w:val="yellow"/>
        </w:rPr>
        <w:t>RR12</w:t>
      </w:r>
      <w:r w:rsidRPr="004F10DD">
        <w:rPr>
          <w:rFonts w:ascii="Arial" w:eastAsia="Arial" w:hAnsi="Arial" w:cs="Arial"/>
          <w:color w:val="0033CC"/>
        </w:rPr>
        <w:t>.</w:t>
      </w:r>
    </w:p>
    <w:p w14:paraId="1EA4E4A7" w14:textId="08ACC533" w:rsidR="00413E5F" w:rsidRPr="004F10DD" w:rsidRDefault="005C395E" w:rsidP="00A7225E">
      <w:pPr>
        <w:spacing w:after="0" w:line="240" w:lineRule="auto"/>
        <w:jc w:val="both"/>
        <w:rPr>
          <w:rFonts w:ascii="Arial" w:eastAsia="Arial" w:hAnsi="Arial" w:cs="Arial"/>
          <w:color w:val="0033CC"/>
        </w:rPr>
      </w:pPr>
      <w:r w:rsidRPr="004F10DD">
        <w:rPr>
          <w:rFonts w:ascii="Arial" w:eastAsia="Arial" w:hAnsi="Arial" w:cs="Arial"/>
          <w:b/>
          <w:color w:val="0033CC"/>
        </w:rPr>
        <w:lastRenderedPageBreak/>
        <w:t xml:space="preserve">Response to Reviewers Figures 12b </w:t>
      </w:r>
      <w:r w:rsidRPr="004F10DD">
        <w:rPr>
          <w:rFonts w:ascii="Arial" w:eastAsia="Arial" w:hAnsi="Arial" w:cs="Arial"/>
          <w:color w:val="0033CC"/>
        </w:rPr>
        <w:t xml:space="preserve">and </w:t>
      </w:r>
      <w:r w:rsidRPr="004F10DD">
        <w:rPr>
          <w:rFonts w:ascii="Arial" w:eastAsia="Arial" w:hAnsi="Arial" w:cs="Arial"/>
          <w:b/>
          <w:color w:val="0033CC"/>
        </w:rPr>
        <w:t>12c</w:t>
      </w:r>
      <w:r w:rsidR="00B4071F" w:rsidRPr="004F10DD">
        <w:rPr>
          <w:rFonts w:ascii="Arial" w:eastAsia="Arial" w:hAnsi="Arial" w:cs="Arial"/>
          <w:color w:val="0033CC"/>
        </w:rPr>
        <w:t xml:space="preserve"> of this </w:t>
      </w:r>
      <w:r w:rsidR="003A08F4" w:rsidRPr="004F10DD">
        <w:rPr>
          <w:rFonts w:ascii="Arial" w:eastAsia="Arial" w:hAnsi="Arial" w:cs="Arial"/>
          <w:color w:val="0033CC"/>
        </w:rPr>
        <w:t>response</w:t>
      </w:r>
      <w:r w:rsidR="00B4071F" w:rsidRPr="004F10DD">
        <w:rPr>
          <w:rFonts w:ascii="Arial" w:eastAsia="Arial" w:hAnsi="Arial" w:cs="Arial"/>
          <w:color w:val="0033CC"/>
        </w:rPr>
        <w:t xml:space="preserve"> further </w:t>
      </w:r>
      <w:r w:rsidRPr="004F10DD">
        <w:rPr>
          <w:rFonts w:ascii="Arial" w:eastAsia="Arial" w:hAnsi="Arial" w:cs="Arial"/>
          <w:color w:val="0033CC"/>
        </w:rPr>
        <w:t xml:space="preserve">illustrate </w:t>
      </w:r>
      <w:r w:rsidR="00B4071F" w:rsidRPr="004F10DD">
        <w:rPr>
          <w:rFonts w:ascii="Arial" w:eastAsia="Arial" w:hAnsi="Arial" w:cs="Arial"/>
          <w:color w:val="0033CC"/>
        </w:rPr>
        <w:t xml:space="preserve">that most of the mutations in </w:t>
      </w:r>
      <w:r w:rsidR="00B4071F" w:rsidRPr="004F10DD">
        <w:rPr>
          <w:rFonts w:ascii="Arial" w:eastAsia="Arial" w:hAnsi="Arial" w:cs="Arial"/>
          <w:i/>
          <w:color w:val="0033CC"/>
        </w:rPr>
        <w:t>PPM1D</w:t>
      </w:r>
      <w:r w:rsidR="00B4071F" w:rsidRPr="004F10DD">
        <w:rPr>
          <w:rFonts w:ascii="Arial" w:eastAsia="Arial" w:hAnsi="Arial" w:cs="Arial"/>
          <w:color w:val="0033CC"/>
        </w:rPr>
        <w:t xml:space="preserve"> </w:t>
      </w:r>
      <w:r w:rsidR="00E218AA" w:rsidRPr="004F10DD">
        <w:rPr>
          <w:rFonts w:ascii="Arial" w:eastAsia="Arial" w:hAnsi="Arial" w:cs="Arial"/>
          <w:color w:val="0033CC"/>
        </w:rPr>
        <w:t xml:space="preserve">were </w:t>
      </w:r>
      <w:r w:rsidR="00B4071F" w:rsidRPr="004F10DD">
        <w:rPr>
          <w:rFonts w:ascii="Arial" w:eastAsia="Arial" w:hAnsi="Arial" w:cs="Arial"/>
          <w:color w:val="0033CC"/>
        </w:rPr>
        <w:t xml:space="preserve">clustered towards the C-terminus of the protein. For comparison, </w:t>
      </w:r>
      <w:r w:rsidRPr="004F10DD">
        <w:rPr>
          <w:rFonts w:ascii="Arial" w:eastAsia="Arial" w:hAnsi="Arial" w:cs="Arial"/>
          <w:b/>
          <w:color w:val="0033CC"/>
        </w:rPr>
        <w:t xml:space="preserve">Response to Reviewers Figure 12d </w:t>
      </w:r>
      <w:r w:rsidR="00B4071F" w:rsidRPr="004F10DD">
        <w:rPr>
          <w:rFonts w:ascii="Arial" w:eastAsia="Arial" w:hAnsi="Arial" w:cs="Arial"/>
          <w:color w:val="0033CC"/>
        </w:rPr>
        <w:t xml:space="preserve">shows the distribution of mutations in </w:t>
      </w:r>
      <w:r w:rsidR="00B4071F" w:rsidRPr="004F10DD">
        <w:rPr>
          <w:rFonts w:ascii="Arial" w:eastAsia="Arial" w:hAnsi="Arial" w:cs="Arial"/>
          <w:i/>
          <w:color w:val="0033CC"/>
        </w:rPr>
        <w:t>DNMT3A</w:t>
      </w:r>
      <w:r w:rsidR="00B4071F" w:rsidRPr="004F10DD">
        <w:rPr>
          <w:rFonts w:ascii="Arial" w:eastAsia="Arial" w:hAnsi="Arial" w:cs="Arial"/>
          <w:color w:val="0033CC"/>
        </w:rPr>
        <w:t xml:space="preserve">. Truncating mutations clustered in the terminal exon 6 of </w:t>
      </w:r>
      <w:r w:rsidR="00B4071F" w:rsidRPr="004F10DD">
        <w:rPr>
          <w:rFonts w:ascii="Arial" w:eastAsia="Arial" w:hAnsi="Arial" w:cs="Arial"/>
          <w:i/>
          <w:color w:val="0033CC"/>
        </w:rPr>
        <w:t>PPM1D</w:t>
      </w:r>
      <w:r w:rsidR="00B4071F" w:rsidRPr="004F10DD">
        <w:rPr>
          <w:rFonts w:ascii="Arial" w:eastAsia="Arial" w:hAnsi="Arial" w:cs="Arial"/>
          <w:color w:val="0033CC"/>
        </w:rPr>
        <w:t xml:space="preserve"> are known to be associated with clonal hematopoiesis and myeloid neoplasms where they are enriched in patients who have previously been exposed to chemotherapy (</w:t>
      </w:r>
      <w:r w:rsidRPr="004F10DD">
        <w:rPr>
          <w:rFonts w:ascii="Arial" w:eastAsia="Arial" w:hAnsi="Arial" w:cs="Arial"/>
          <w:color w:val="0033CC"/>
        </w:rPr>
        <w:t xml:space="preserve">PMID: </w:t>
      </w:r>
      <w:r w:rsidR="00C80ED4" w:rsidRPr="004F10DD">
        <w:rPr>
          <w:rFonts w:ascii="Arial" w:eastAsia="Arial" w:hAnsi="Arial" w:cs="Arial"/>
          <w:color w:val="0033CC"/>
        </w:rPr>
        <w:t>28803919</w:t>
      </w:r>
      <w:r w:rsidR="00B4071F" w:rsidRPr="004F10DD">
        <w:rPr>
          <w:rFonts w:ascii="Arial" w:eastAsia="Arial" w:hAnsi="Arial" w:cs="Arial"/>
          <w:color w:val="0033CC"/>
        </w:rPr>
        <w:t>). Truncated forms of PPM1D usually display increased activity due to loss of the C-terminal degradation domain and contribute to chemo</w:t>
      </w:r>
      <w:r w:rsidR="00730A45" w:rsidRPr="004F10DD">
        <w:rPr>
          <w:rFonts w:ascii="Arial" w:eastAsia="Arial" w:hAnsi="Arial" w:cs="Arial"/>
          <w:color w:val="0033CC"/>
        </w:rPr>
        <w:t xml:space="preserve">therapy </w:t>
      </w:r>
      <w:r w:rsidR="00B4071F" w:rsidRPr="004F10DD">
        <w:rPr>
          <w:rFonts w:ascii="Arial" w:eastAsia="Arial" w:hAnsi="Arial" w:cs="Arial"/>
          <w:color w:val="0033CC"/>
        </w:rPr>
        <w:t>resistance through selective expansion of mutants in the presence of several cytotoxic DNA damaging agents (</w:t>
      </w:r>
      <w:r w:rsidRPr="004F10DD">
        <w:rPr>
          <w:rFonts w:ascii="Arial" w:eastAsia="Arial" w:hAnsi="Arial" w:cs="Arial"/>
          <w:color w:val="0033CC"/>
        </w:rPr>
        <w:t xml:space="preserve">PMID: </w:t>
      </w:r>
      <w:r w:rsidR="00730A45" w:rsidRPr="004F10DD">
        <w:rPr>
          <w:rFonts w:ascii="Arial" w:hAnsi="Arial" w:cs="Arial"/>
          <w:color w:val="0033CC"/>
        </w:rPr>
        <w:t xml:space="preserve">30388424, </w:t>
      </w:r>
      <w:r w:rsidRPr="004F10DD">
        <w:rPr>
          <w:rFonts w:ascii="Arial" w:hAnsi="Arial" w:cs="Arial"/>
          <w:color w:val="0033CC"/>
        </w:rPr>
        <w:t xml:space="preserve">PMID: </w:t>
      </w:r>
      <w:r w:rsidR="00730A45" w:rsidRPr="004F10DD">
        <w:rPr>
          <w:rFonts w:ascii="Arial" w:hAnsi="Arial" w:cs="Arial"/>
          <w:color w:val="0033CC"/>
        </w:rPr>
        <w:t>29954749).</w:t>
      </w:r>
      <w:r w:rsidR="00B4071F" w:rsidRPr="004F10DD">
        <w:rPr>
          <w:rFonts w:ascii="Arial" w:eastAsia="Arial" w:hAnsi="Arial" w:cs="Arial"/>
          <w:color w:val="0033CC"/>
        </w:rPr>
        <w:t xml:space="preserve"> Although the current cohort </w:t>
      </w:r>
      <w:r w:rsidRPr="004F10DD">
        <w:rPr>
          <w:rFonts w:ascii="Arial" w:eastAsia="Arial" w:hAnsi="Arial" w:cs="Arial"/>
          <w:color w:val="0033CC"/>
        </w:rPr>
        <w:t>comprises</w:t>
      </w:r>
      <w:r w:rsidR="00B4071F" w:rsidRPr="004F10DD">
        <w:rPr>
          <w:rFonts w:ascii="Arial" w:eastAsia="Arial" w:hAnsi="Arial" w:cs="Arial"/>
          <w:color w:val="0033CC"/>
        </w:rPr>
        <w:t xml:space="preserve"> advanced stage cancer patients with follow-up shorter than the latency period of therapy related myeloid neoplasms, technological advances such as the one in the present study are beginning to shape our understanding of the etiology and pathogenesis of secondary </w:t>
      </w:r>
      <w:r w:rsidR="00C80ED4" w:rsidRPr="004F10DD">
        <w:rPr>
          <w:rFonts w:ascii="Arial" w:eastAsia="Arial" w:hAnsi="Arial" w:cs="Arial"/>
          <w:color w:val="0033CC"/>
        </w:rPr>
        <w:t>hematological</w:t>
      </w:r>
      <w:r w:rsidR="00B4071F" w:rsidRPr="004F10DD">
        <w:rPr>
          <w:rFonts w:ascii="Arial" w:eastAsia="Arial" w:hAnsi="Arial" w:cs="Arial"/>
          <w:color w:val="0033CC"/>
        </w:rPr>
        <w:t xml:space="preserve"> malignancies following cytotoxic treatment (</w:t>
      </w:r>
      <w:r w:rsidRPr="004F10DD">
        <w:rPr>
          <w:rFonts w:ascii="Arial" w:eastAsia="Arial" w:hAnsi="Arial" w:cs="Arial"/>
          <w:color w:val="0033CC"/>
        </w:rPr>
        <w:t xml:space="preserve">PMID: </w:t>
      </w:r>
      <w:r w:rsidR="00730A45" w:rsidRPr="004F10DD">
        <w:rPr>
          <w:rFonts w:ascii="Arial" w:hAnsi="Arial" w:cs="Arial"/>
          <w:color w:val="0033CC"/>
        </w:rPr>
        <w:t>2883572</w:t>
      </w:r>
      <w:r w:rsidR="00B06F9A" w:rsidRPr="004F10DD">
        <w:rPr>
          <w:rFonts w:ascii="Arial" w:hAnsi="Arial" w:cs="Arial"/>
          <w:color w:val="0033CC"/>
        </w:rPr>
        <w:t>0)</w:t>
      </w:r>
      <w:r w:rsidR="00B4071F" w:rsidRPr="004F10DD">
        <w:rPr>
          <w:rFonts w:ascii="Arial" w:eastAsia="Arial" w:hAnsi="Arial" w:cs="Arial"/>
          <w:color w:val="0033CC"/>
        </w:rPr>
        <w:t>.</w:t>
      </w:r>
    </w:p>
    <w:p w14:paraId="5913FCC4" w14:textId="3F2FB591" w:rsidR="00CD033A" w:rsidRPr="004F10DD" w:rsidRDefault="00CD033A" w:rsidP="00A7225E">
      <w:pPr>
        <w:spacing w:after="0" w:line="240" w:lineRule="auto"/>
        <w:jc w:val="both"/>
        <w:rPr>
          <w:rFonts w:ascii="Arial" w:eastAsia="Arial" w:hAnsi="Arial" w:cs="Arial"/>
          <w:color w:val="0033CC"/>
        </w:rPr>
      </w:pPr>
      <w:r w:rsidRPr="00FC5E20">
        <w:rPr>
          <w:rFonts w:ascii="Arial" w:hAnsi="Arial" w:cs="Arial"/>
          <w:noProof/>
          <w:color w:val="0033CC"/>
          <w:sz w:val="20"/>
          <w:szCs w:val="20"/>
        </w:rPr>
        <w:drawing>
          <wp:anchor distT="114300" distB="114300" distL="114300" distR="114300" simplePos="0" relativeHeight="251743232" behindDoc="0" locked="0" layoutInCell="1" hidden="0" allowOverlap="1" wp14:anchorId="24555F68" wp14:editId="7A39E98D">
            <wp:simplePos x="0" y="0"/>
            <wp:positionH relativeFrom="margin">
              <wp:posOffset>0</wp:posOffset>
            </wp:positionH>
            <wp:positionV relativeFrom="paragraph">
              <wp:posOffset>274955</wp:posOffset>
            </wp:positionV>
            <wp:extent cx="6793992" cy="3937306"/>
            <wp:effectExtent l="0" t="0" r="635" b="0"/>
            <wp:wrapTopAndBottom distT="114300" distB="114300"/>
            <wp:docPr id="3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l="-771" r="22" b="-1939"/>
                    <a:stretch>
                      <a:fillRect/>
                    </a:stretch>
                  </pic:blipFill>
                  <pic:spPr>
                    <a:xfrm>
                      <a:off x="0" y="0"/>
                      <a:ext cx="6793992" cy="3937306"/>
                    </a:xfrm>
                    <a:prstGeom prst="rect">
                      <a:avLst/>
                    </a:prstGeom>
                    <a:ln/>
                  </pic:spPr>
                </pic:pic>
              </a:graphicData>
            </a:graphic>
            <wp14:sizeRelH relativeFrom="margin">
              <wp14:pctWidth>0</wp14:pctWidth>
            </wp14:sizeRelH>
            <wp14:sizeRelV relativeFrom="margin">
              <wp14:pctHeight>0</wp14:pctHeight>
            </wp14:sizeRelV>
          </wp:anchor>
        </w:drawing>
      </w:r>
    </w:p>
    <w:p w14:paraId="58CC6DC0" w14:textId="58A8BC34" w:rsidR="00CD033A" w:rsidRDefault="005C395E" w:rsidP="00A7225E">
      <w:pPr>
        <w:spacing w:after="0" w:line="240" w:lineRule="auto"/>
        <w:jc w:val="both"/>
        <w:rPr>
          <w:rFonts w:ascii="Arial" w:hAnsi="Arial" w:cs="Arial"/>
          <w:color w:val="0033CC"/>
          <w:sz w:val="20"/>
          <w:szCs w:val="20"/>
        </w:rPr>
      </w:pPr>
      <w:r w:rsidRPr="004F10DD">
        <w:rPr>
          <w:rFonts w:ascii="Arial" w:eastAsia="Arial" w:hAnsi="Arial" w:cs="Arial"/>
          <w:b/>
          <w:color w:val="0033CC"/>
          <w:sz w:val="20"/>
          <w:szCs w:val="20"/>
        </w:rPr>
        <w:t>Response to Reviewers Figure 12</w:t>
      </w:r>
      <w:r w:rsidR="00262604" w:rsidRPr="004F10DD">
        <w:rPr>
          <w:rFonts w:ascii="Arial" w:eastAsia="Arial" w:hAnsi="Arial" w:cs="Arial"/>
          <w:b/>
          <w:color w:val="0033CC"/>
          <w:sz w:val="20"/>
          <w:szCs w:val="20"/>
        </w:rPr>
        <w:t xml:space="preserve"> (</w:t>
      </w:r>
      <w:r w:rsidR="00262604" w:rsidRPr="00302FA4">
        <w:rPr>
          <w:rFonts w:ascii="Arial" w:eastAsia="Arial" w:hAnsi="Arial" w:cs="Arial"/>
          <w:b/>
          <w:color w:val="0033CC"/>
          <w:sz w:val="20"/>
          <w:szCs w:val="20"/>
          <w:highlight w:val="yellow"/>
        </w:rPr>
        <w:t xml:space="preserve">Supplementary Fig. </w:t>
      </w:r>
      <w:r w:rsidR="00397C20">
        <w:rPr>
          <w:rFonts w:ascii="Arial" w:eastAsia="Arial" w:hAnsi="Arial" w:cs="Arial"/>
          <w:b/>
          <w:color w:val="0033CC"/>
          <w:sz w:val="20"/>
          <w:szCs w:val="20"/>
          <w:highlight w:val="yellow"/>
        </w:rPr>
        <w:t>RR12</w:t>
      </w:r>
      <w:r w:rsidR="00302FA4">
        <w:rPr>
          <w:rFonts w:ascii="Arial" w:eastAsia="Arial" w:hAnsi="Arial" w:cs="Arial"/>
          <w:b/>
          <w:color w:val="0033CC"/>
          <w:sz w:val="20"/>
          <w:szCs w:val="20"/>
        </w:rPr>
        <w:t xml:space="preserve"> or the revised manuscript)</w:t>
      </w:r>
      <w:r w:rsidR="00B4071F" w:rsidRPr="004F10DD">
        <w:rPr>
          <w:rFonts w:ascii="Arial" w:hAnsi="Arial" w:cs="Arial"/>
          <w:b/>
          <w:color w:val="0033CC"/>
          <w:sz w:val="20"/>
          <w:szCs w:val="20"/>
        </w:rPr>
        <w:t>: CH-derived somatic mutations detected through direct analysis of WBC.</w:t>
      </w:r>
      <w:r w:rsidR="00B4071F" w:rsidRPr="004F10DD">
        <w:rPr>
          <w:rFonts w:ascii="Arial" w:hAnsi="Arial" w:cs="Arial"/>
          <w:color w:val="0033CC"/>
          <w:sz w:val="20"/>
          <w:szCs w:val="20"/>
        </w:rPr>
        <w:t xml:space="preserve"> The majority of variants detected in WBC are related to clonal hematopoiesis (CH). Shown is (a) CH-related somatic mutations in the top 14 mutated genes across the 124 cancer patients and 47 healthy controls together with the marginal frequencies by patient (top) and by gene (right), (b) clustering of CH-derived mutations in WBC, (c) distribution of mutations in </w:t>
      </w:r>
      <w:r w:rsidR="00B4071F" w:rsidRPr="004F10DD">
        <w:rPr>
          <w:rFonts w:ascii="Arial" w:hAnsi="Arial" w:cs="Arial"/>
          <w:i/>
          <w:color w:val="0033CC"/>
          <w:sz w:val="20"/>
          <w:szCs w:val="20"/>
        </w:rPr>
        <w:t>PPM1D</w:t>
      </w:r>
      <w:r w:rsidR="00B4071F" w:rsidRPr="004F10DD">
        <w:rPr>
          <w:rFonts w:ascii="Arial" w:hAnsi="Arial" w:cs="Arial"/>
          <w:color w:val="0033CC"/>
          <w:sz w:val="20"/>
          <w:szCs w:val="20"/>
        </w:rPr>
        <w:t xml:space="preserve"> according to genomic coordinates and (d) same as in (c) for </w:t>
      </w:r>
      <w:r w:rsidR="00B4071F" w:rsidRPr="004F10DD">
        <w:rPr>
          <w:rFonts w:ascii="Arial" w:hAnsi="Arial" w:cs="Arial"/>
          <w:i/>
          <w:color w:val="0033CC"/>
          <w:sz w:val="20"/>
          <w:szCs w:val="20"/>
        </w:rPr>
        <w:t>DNMT3A</w:t>
      </w:r>
      <w:r w:rsidR="00B4071F" w:rsidRPr="004F10DD">
        <w:rPr>
          <w:rFonts w:ascii="Arial" w:hAnsi="Arial" w:cs="Arial"/>
          <w:color w:val="0033CC"/>
          <w:sz w:val="20"/>
          <w:szCs w:val="20"/>
        </w:rPr>
        <w:t xml:space="preserve">. In (a), (c) and (d), the variants are color coded according to their variant classification and described in the corresponding legend. In (a), </w:t>
      </w:r>
      <w:r w:rsidR="00B4071F" w:rsidRPr="004F10DD">
        <w:rPr>
          <w:rFonts w:ascii="Arial" w:hAnsi="Arial" w:cs="Arial"/>
          <w:i/>
          <w:color w:val="0033CC"/>
          <w:sz w:val="20"/>
          <w:szCs w:val="20"/>
        </w:rPr>
        <w:t>DNMT3A</w:t>
      </w:r>
      <w:r w:rsidR="00B4071F" w:rsidRPr="004F10DD">
        <w:rPr>
          <w:rFonts w:ascii="Arial" w:hAnsi="Arial" w:cs="Arial"/>
          <w:color w:val="0033CC"/>
          <w:sz w:val="20"/>
          <w:szCs w:val="20"/>
        </w:rPr>
        <w:t xml:space="preserve">, </w:t>
      </w:r>
      <w:r w:rsidR="00B4071F" w:rsidRPr="004F10DD">
        <w:rPr>
          <w:rFonts w:ascii="Arial" w:hAnsi="Arial" w:cs="Arial"/>
          <w:i/>
          <w:color w:val="0033CC"/>
          <w:sz w:val="20"/>
          <w:szCs w:val="20"/>
        </w:rPr>
        <w:t>TET2</w:t>
      </w:r>
      <w:r w:rsidR="00B4071F" w:rsidRPr="004F10DD">
        <w:rPr>
          <w:rFonts w:ascii="Arial" w:hAnsi="Arial" w:cs="Arial"/>
          <w:color w:val="0033CC"/>
          <w:sz w:val="20"/>
          <w:szCs w:val="20"/>
        </w:rPr>
        <w:t xml:space="preserve"> and </w:t>
      </w:r>
      <w:r w:rsidR="00B4071F" w:rsidRPr="004F10DD">
        <w:rPr>
          <w:rFonts w:ascii="Arial" w:hAnsi="Arial" w:cs="Arial"/>
          <w:i/>
          <w:color w:val="0033CC"/>
          <w:sz w:val="20"/>
          <w:szCs w:val="20"/>
        </w:rPr>
        <w:t>PPM1D</w:t>
      </w:r>
      <w:r w:rsidR="00B4071F" w:rsidRPr="004F10DD">
        <w:rPr>
          <w:rFonts w:ascii="Arial" w:hAnsi="Arial" w:cs="Arial"/>
          <w:color w:val="0033CC"/>
          <w:sz w:val="20"/>
          <w:szCs w:val="20"/>
        </w:rPr>
        <w:t xml:space="preserve"> are the top mutated genes in WBC and harbor multiple hits i.e. two or more mutations per patient. In (b), the fraction of mutations per gene occurring in clusters is shown on the </w:t>
      </w:r>
      <w:r w:rsidR="00B4071F" w:rsidRPr="004F10DD">
        <w:rPr>
          <w:rFonts w:ascii="Arial" w:hAnsi="Arial" w:cs="Arial"/>
          <w:i/>
          <w:color w:val="0033CC"/>
          <w:sz w:val="20"/>
          <w:szCs w:val="20"/>
        </w:rPr>
        <w:t>x-</w:t>
      </w:r>
      <w:r w:rsidR="00B4071F" w:rsidRPr="004F10DD">
        <w:rPr>
          <w:rFonts w:ascii="Arial" w:hAnsi="Arial" w:cs="Arial"/>
          <w:color w:val="0033CC"/>
          <w:sz w:val="20"/>
          <w:szCs w:val="20"/>
        </w:rPr>
        <w:t xml:space="preserve">axis against the log-transformed FDR-corrected p-value on the </w:t>
      </w:r>
      <w:r w:rsidR="00B4071F" w:rsidRPr="004F10DD">
        <w:rPr>
          <w:rFonts w:ascii="Arial" w:hAnsi="Arial" w:cs="Arial"/>
          <w:i/>
          <w:color w:val="0033CC"/>
          <w:sz w:val="20"/>
          <w:szCs w:val="20"/>
        </w:rPr>
        <w:t>y-</w:t>
      </w:r>
      <w:r w:rsidR="00B4071F" w:rsidRPr="004F10DD">
        <w:rPr>
          <w:rFonts w:ascii="Arial" w:hAnsi="Arial" w:cs="Arial"/>
          <w:color w:val="0033CC"/>
          <w:sz w:val="20"/>
          <w:szCs w:val="20"/>
        </w:rPr>
        <w:t xml:space="preserve">axis. The clusters and associated p-values were computed using </w:t>
      </w:r>
      <w:proofErr w:type="spellStart"/>
      <w:r w:rsidR="00B4071F" w:rsidRPr="004F10DD">
        <w:rPr>
          <w:rFonts w:ascii="Arial" w:hAnsi="Arial" w:cs="Arial"/>
          <w:color w:val="0033CC"/>
          <w:sz w:val="20"/>
          <w:szCs w:val="20"/>
        </w:rPr>
        <w:t>OncodriveCLUST</w:t>
      </w:r>
      <w:proofErr w:type="spellEnd"/>
      <w:r w:rsidR="00B4071F" w:rsidRPr="004F10DD">
        <w:rPr>
          <w:rFonts w:ascii="Arial" w:hAnsi="Arial" w:cs="Arial"/>
          <w:color w:val="0033CC"/>
          <w:sz w:val="20"/>
          <w:szCs w:val="20"/>
        </w:rPr>
        <w:t xml:space="preserve"> (</w:t>
      </w:r>
      <w:r w:rsidRPr="004F10DD">
        <w:rPr>
          <w:rFonts w:ascii="Arial" w:hAnsi="Arial" w:cs="Arial"/>
          <w:color w:val="0033CC"/>
          <w:sz w:val="20"/>
          <w:szCs w:val="20"/>
        </w:rPr>
        <w:t xml:space="preserve">PMID: </w:t>
      </w:r>
      <w:r w:rsidR="00730A45" w:rsidRPr="004F10DD">
        <w:rPr>
          <w:rFonts w:ascii="Arial" w:hAnsi="Arial" w:cs="Arial"/>
          <w:color w:val="0033CC"/>
          <w:sz w:val="20"/>
          <w:szCs w:val="20"/>
        </w:rPr>
        <w:t>23884480</w:t>
      </w:r>
      <w:r w:rsidR="00730A45" w:rsidRPr="00FC5E20">
        <w:rPr>
          <w:rFonts w:ascii="Arial" w:eastAsia="Arial" w:hAnsi="Arial" w:cs="Arial"/>
          <w:color w:val="0033CC"/>
          <w:sz w:val="20"/>
          <w:szCs w:val="20"/>
        </w:rPr>
        <w:t>)</w:t>
      </w:r>
      <w:r w:rsidR="00B4071F" w:rsidRPr="004F10DD">
        <w:rPr>
          <w:rFonts w:ascii="Arial" w:hAnsi="Arial" w:cs="Arial"/>
          <w:color w:val="0033CC"/>
          <w:sz w:val="20"/>
          <w:szCs w:val="20"/>
        </w:rPr>
        <w:t xml:space="preserve">. In (c), mutations detected in </w:t>
      </w:r>
      <w:r w:rsidR="00B4071F" w:rsidRPr="004F10DD">
        <w:rPr>
          <w:rFonts w:ascii="Arial" w:hAnsi="Arial" w:cs="Arial"/>
          <w:i/>
          <w:color w:val="0033CC"/>
          <w:sz w:val="20"/>
          <w:szCs w:val="20"/>
        </w:rPr>
        <w:t>PPM1D</w:t>
      </w:r>
      <w:r w:rsidR="00B4071F" w:rsidRPr="004F10DD">
        <w:rPr>
          <w:rFonts w:ascii="Arial" w:hAnsi="Arial" w:cs="Arial"/>
          <w:color w:val="0033CC"/>
          <w:sz w:val="20"/>
          <w:szCs w:val="20"/>
        </w:rPr>
        <w:t xml:space="preserve"> are clustered in the C-terminus of the protein. For comparison, there are more mutations detected in </w:t>
      </w:r>
      <w:r w:rsidR="00B4071F" w:rsidRPr="004F10DD">
        <w:rPr>
          <w:rFonts w:ascii="Arial" w:hAnsi="Arial" w:cs="Arial"/>
          <w:i/>
          <w:color w:val="0033CC"/>
          <w:sz w:val="20"/>
          <w:szCs w:val="20"/>
        </w:rPr>
        <w:t>DNMT3A</w:t>
      </w:r>
      <w:r w:rsidR="00B4071F" w:rsidRPr="004F10DD">
        <w:rPr>
          <w:rFonts w:ascii="Arial" w:hAnsi="Arial" w:cs="Arial"/>
          <w:color w:val="0033CC"/>
          <w:sz w:val="20"/>
          <w:szCs w:val="20"/>
        </w:rPr>
        <w:t>. As shown in panels (b) and (d), these are distributed throughout the length of the protein.</w:t>
      </w:r>
    </w:p>
    <w:p w14:paraId="1E7ACEAB" w14:textId="77777777" w:rsidR="00CD033A" w:rsidRDefault="00CD033A">
      <w:pPr>
        <w:rPr>
          <w:rFonts w:ascii="Arial" w:hAnsi="Arial" w:cs="Arial"/>
          <w:color w:val="0033CC"/>
          <w:sz w:val="20"/>
          <w:szCs w:val="20"/>
        </w:rPr>
      </w:pPr>
      <w:r>
        <w:rPr>
          <w:rFonts w:ascii="Arial" w:hAnsi="Arial" w:cs="Arial"/>
          <w:color w:val="0033CC"/>
          <w:sz w:val="20"/>
          <w:szCs w:val="20"/>
        </w:rPr>
        <w:br w:type="page"/>
      </w:r>
    </w:p>
    <w:p w14:paraId="29E95272" w14:textId="5466E6B9" w:rsidR="000E130A" w:rsidRDefault="000E130A" w:rsidP="00A7225E">
      <w:pPr>
        <w:spacing w:after="0" w:line="240" w:lineRule="auto"/>
        <w:jc w:val="both"/>
        <w:rPr>
          <w:rFonts w:ascii="Arial" w:hAnsi="Arial" w:cs="Arial"/>
          <w:color w:val="0033CC"/>
        </w:rPr>
      </w:pPr>
      <w:r w:rsidRPr="004F10DD">
        <w:rPr>
          <w:rFonts w:ascii="Arial" w:hAnsi="Arial" w:cs="Arial"/>
          <w:color w:val="0033CC"/>
        </w:rPr>
        <w:lastRenderedPageBreak/>
        <w:t xml:space="preserve">The Reviewer highlights a rather important point, that in the samples analyzed, if a CH </w:t>
      </w:r>
      <w:r w:rsidR="009A439F" w:rsidRPr="004F10DD">
        <w:rPr>
          <w:rFonts w:ascii="Arial" w:hAnsi="Arial" w:cs="Arial"/>
          <w:color w:val="0033CC"/>
        </w:rPr>
        <w:t xml:space="preserve">variant was detected in a patient, there </w:t>
      </w:r>
      <w:bookmarkStart w:id="20" w:name="_Hlk13923850"/>
      <w:r w:rsidR="009A439F" w:rsidRPr="004F10DD">
        <w:rPr>
          <w:rFonts w:ascii="Arial" w:hAnsi="Arial" w:cs="Arial"/>
          <w:color w:val="0033CC"/>
        </w:rPr>
        <w:t>was a high likelihood of other CH mutations being detected in the same patient</w:t>
      </w:r>
      <w:bookmarkEnd w:id="20"/>
      <w:r w:rsidR="009A439F" w:rsidRPr="004F10DD">
        <w:rPr>
          <w:rFonts w:ascii="Arial" w:hAnsi="Arial" w:cs="Arial"/>
          <w:color w:val="0033CC"/>
        </w:rPr>
        <w:t xml:space="preserve">. Although we do not have a definitive biological explanation for this finding, we have performed additional analyses that demonstrate that the number of CH mutations in cfDNA and in WBCs in </w:t>
      </w:r>
      <w:r w:rsidR="004D4C5D" w:rsidRPr="004F10DD">
        <w:rPr>
          <w:rFonts w:ascii="Arial" w:hAnsi="Arial" w:cs="Arial"/>
          <w:color w:val="0033CC"/>
        </w:rPr>
        <w:t>advanced stage</w:t>
      </w:r>
      <w:r w:rsidR="009A439F" w:rsidRPr="004F10DD">
        <w:rPr>
          <w:rFonts w:ascii="Arial" w:hAnsi="Arial" w:cs="Arial"/>
          <w:color w:val="0033CC"/>
        </w:rPr>
        <w:t xml:space="preserve"> cancer patients and healthy </w:t>
      </w:r>
      <w:r w:rsidR="004D4C5D" w:rsidRPr="004F10DD">
        <w:rPr>
          <w:rFonts w:ascii="Arial" w:hAnsi="Arial" w:cs="Arial"/>
          <w:color w:val="0033CC"/>
        </w:rPr>
        <w:t xml:space="preserve">individuals </w:t>
      </w:r>
      <w:r w:rsidR="009A439F" w:rsidRPr="004F10DD">
        <w:rPr>
          <w:rFonts w:ascii="Arial" w:hAnsi="Arial" w:cs="Arial"/>
          <w:color w:val="0033CC"/>
        </w:rPr>
        <w:t>who have at least one CH mutation correlates strongly with age (</w:t>
      </w:r>
      <w:r w:rsidR="004D4C5D" w:rsidRPr="004F10DD">
        <w:rPr>
          <w:rFonts w:ascii="Arial" w:hAnsi="Arial" w:cs="Arial"/>
          <w:color w:val="0033CC"/>
        </w:rPr>
        <w:t xml:space="preserve">see </w:t>
      </w:r>
      <w:r w:rsidR="009A439F" w:rsidRPr="004F10DD">
        <w:rPr>
          <w:rFonts w:ascii="Arial" w:eastAsia="Arial" w:hAnsi="Arial" w:cs="Arial"/>
          <w:b/>
          <w:color w:val="0033CC"/>
        </w:rPr>
        <w:t>Response to Reviewers Figure 13</w:t>
      </w:r>
      <w:r w:rsidR="00E019AB" w:rsidRPr="00E019AB">
        <w:rPr>
          <w:rFonts w:ascii="Arial" w:eastAsia="Arial" w:hAnsi="Arial" w:cs="Arial"/>
          <w:color w:val="0033CC"/>
        </w:rPr>
        <w:t xml:space="preserve"> and </w:t>
      </w:r>
      <w:r w:rsidR="00E019AB" w:rsidRPr="00E019AB">
        <w:rPr>
          <w:rFonts w:ascii="Arial" w:eastAsia="Arial" w:hAnsi="Arial" w:cs="Arial"/>
          <w:b/>
          <w:color w:val="0033CC"/>
          <w:highlight w:val="yellow"/>
        </w:rPr>
        <w:t>Fig5X</w:t>
      </w:r>
      <w:r w:rsidR="00E019AB">
        <w:rPr>
          <w:rFonts w:ascii="Arial" w:eastAsia="Arial" w:hAnsi="Arial" w:cs="Arial"/>
          <w:b/>
          <w:color w:val="0033CC"/>
        </w:rPr>
        <w:t xml:space="preserve"> of the revised manuscript</w:t>
      </w:r>
      <w:r w:rsidR="009A439F" w:rsidRPr="004F10DD">
        <w:rPr>
          <w:rFonts w:ascii="Arial" w:hAnsi="Arial" w:cs="Arial"/>
          <w:color w:val="0033CC"/>
        </w:rPr>
        <w:t>), providing strong circumstantial evidence that this observation may a biological phenomenon (e.g. CH).</w:t>
      </w:r>
    </w:p>
    <w:p w14:paraId="475F1AD0" w14:textId="192A6C25" w:rsidR="00C04A03" w:rsidRPr="004F10DD" w:rsidRDefault="00692CA4" w:rsidP="00A7225E">
      <w:pPr>
        <w:spacing w:after="0" w:line="240" w:lineRule="auto"/>
        <w:jc w:val="both"/>
        <w:rPr>
          <w:rFonts w:ascii="Arial" w:hAnsi="Arial" w:cs="Arial"/>
          <w:color w:val="0033CC"/>
        </w:rPr>
      </w:pPr>
      <w:r w:rsidRPr="00CD033A">
        <w:rPr>
          <w:rFonts w:ascii="Arial" w:eastAsia="Arial" w:hAnsi="Arial" w:cs="Arial"/>
          <w:noProof/>
          <w:color w:val="0033CC"/>
        </w:rPr>
        <w:drawing>
          <wp:anchor distT="0" distB="0" distL="114300" distR="114300" simplePos="0" relativeHeight="251738112" behindDoc="0" locked="0" layoutInCell="1" allowOverlap="1" wp14:anchorId="6F01406B" wp14:editId="51EC2E8E">
            <wp:simplePos x="0" y="0"/>
            <wp:positionH relativeFrom="margin">
              <wp:posOffset>423545</wp:posOffset>
            </wp:positionH>
            <wp:positionV relativeFrom="paragraph">
              <wp:posOffset>299720</wp:posOffset>
            </wp:positionV>
            <wp:extent cx="6010910" cy="6231890"/>
            <wp:effectExtent l="0" t="0" r="0" b="381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_13.png"/>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6010910" cy="6231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F2A265" w14:textId="45A83AB8" w:rsidR="000E130A" w:rsidRDefault="00073C5C" w:rsidP="00A7225E">
      <w:pPr>
        <w:spacing w:after="0" w:line="240" w:lineRule="auto"/>
        <w:jc w:val="both"/>
        <w:rPr>
          <w:rFonts w:ascii="Arial" w:hAnsi="Arial" w:cs="Arial"/>
          <w:color w:val="0033CC"/>
          <w:sz w:val="20"/>
          <w:szCs w:val="20"/>
        </w:rPr>
      </w:pPr>
      <w:r w:rsidRPr="00623441">
        <w:rPr>
          <w:rFonts w:ascii="Arial" w:eastAsia="Arial" w:hAnsi="Arial" w:cs="Arial"/>
          <w:b/>
          <w:color w:val="0033CC"/>
          <w:sz w:val="20"/>
          <w:szCs w:val="20"/>
        </w:rPr>
        <w:t>Response to Reviewers Figure 13</w:t>
      </w:r>
      <w:r w:rsidR="00E019AB">
        <w:rPr>
          <w:rFonts w:ascii="Arial" w:eastAsia="Arial" w:hAnsi="Arial" w:cs="Arial"/>
          <w:b/>
          <w:color w:val="0033CC"/>
          <w:sz w:val="20"/>
          <w:szCs w:val="20"/>
        </w:rPr>
        <w:t xml:space="preserve"> </w:t>
      </w:r>
      <w:r w:rsidR="00E019AB" w:rsidRPr="004F10DD">
        <w:rPr>
          <w:rFonts w:ascii="Arial" w:eastAsia="Arial" w:hAnsi="Arial" w:cs="Arial"/>
          <w:b/>
          <w:color w:val="0033CC"/>
          <w:sz w:val="20"/>
          <w:szCs w:val="20"/>
        </w:rPr>
        <w:t>(</w:t>
      </w:r>
      <w:r w:rsidR="00E019AB" w:rsidRPr="00302FA4">
        <w:rPr>
          <w:rFonts w:ascii="Arial" w:eastAsia="Arial" w:hAnsi="Arial" w:cs="Arial"/>
          <w:b/>
          <w:color w:val="0033CC"/>
          <w:sz w:val="20"/>
          <w:szCs w:val="20"/>
          <w:highlight w:val="yellow"/>
        </w:rPr>
        <w:t xml:space="preserve">Fig. </w:t>
      </w:r>
      <w:r w:rsidR="00E019AB">
        <w:rPr>
          <w:rFonts w:ascii="Arial" w:eastAsia="Arial" w:hAnsi="Arial" w:cs="Arial"/>
          <w:b/>
          <w:color w:val="0033CC"/>
          <w:sz w:val="20"/>
          <w:szCs w:val="20"/>
          <w:highlight w:val="yellow"/>
        </w:rPr>
        <w:t>5X</w:t>
      </w:r>
      <w:r w:rsidR="00E019AB">
        <w:rPr>
          <w:rFonts w:ascii="Arial" w:eastAsia="Arial" w:hAnsi="Arial" w:cs="Arial"/>
          <w:b/>
          <w:color w:val="0033CC"/>
          <w:sz w:val="20"/>
          <w:szCs w:val="20"/>
        </w:rPr>
        <w:t xml:space="preserve"> or the revised manuscript)</w:t>
      </w:r>
      <w:r w:rsidRPr="00623441">
        <w:rPr>
          <w:rFonts w:ascii="Arial" w:hAnsi="Arial" w:cs="Arial"/>
          <w:b/>
          <w:color w:val="0033CC"/>
          <w:sz w:val="20"/>
          <w:szCs w:val="20"/>
        </w:rPr>
        <w:t>: Association of age and CH burden.</w:t>
      </w:r>
      <w:r w:rsidRPr="00623441">
        <w:rPr>
          <w:rFonts w:ascii="Arial" w:hAnsi="Arial" w:cs="Arial"/>
          <w:color w:val="0033CC"/>
          <w:sz w:val="20"/>
          <w:szCs w:val="20"/>
        </w:rPr>
        <w:t xml:space="preserve"> The number of CH-derived mutations per patient or healthy control (y-axis) as measured in (a)</w:t>
      </w:r>
      <w:r w:rsidR="00A23345">
        <w:rPr>
          <w:rFonts w:ascii="Arial" w:hAnsi="Arial" w:cs="Arial"/>
          <w:color w:val="0033CC"/>
          <w:sz w:val="20"/>
          <w:szCs w:val="20"/>
        </w:rPr>
        <w:t xml:space="preserve"> and (c)</w:t>
      </w:r>
      <w:r w:rsidRPr="00623441">
        <w:rPr>
          <w:rFonts w:ascii="Arial" w:hAnsi="Arial" w:cs="Arial"/>
          <w:color w:val="0033CC"/>
          <w:sz w:val="20"/>
          <w:szCs w:val="20"/>
        </w:rPr>
        <w:t xml:space="preserve"> cfDNA and (b)</w:t>
      </w:r>
      <w:r w:rsidR="00A23345">
        <w:rPr>
          <w:rFonts w:ascii="Arial" w:hAnsi="Arial" w:cs="Arial"/>
          <w:color w:val="0033CC"/>
          <w:sz w:val="20"/>
          <w:szCs w:val="20"/>
        </w:rPr>
        <w:t xml:space="preserve"> and (d)</w:t>
      </w:r>
      <w:r w:rsidRPr="00623441">
        <w:rPr>
          <w:rFonts w:ascii="Arial" w:hAnsi="Arial" w:cs="Arial"/>
          <w:color w:val="0033CC"/>
          <w:sz w:val="20"/>
          <w:szCs w:val="20"/>
        </w:rPr>
        <w:t xml:space="preserve"> WBC is plotted against age (x-axis). </w:t>
      </w:r>
      <w:r w:rsidR="00A23345">
        <w:rPr>
          <w:rFonts w:ascii="Arial" w:hAnsi="Arial" w:cs="Arial"/>
          <w:color w:val="0033CC"/>
          <w:sz w:val="20"/>
          <w:szCs w:val="20"/>
        </w:rPr>
        <w:t xml:space="preserve">Panels (c) and (d) show the number of such mutations in canonical CH genes. </w:t>
      </w:r>
      <w:r w:rsidRPr="00623441">
        <w:rPr>
          <w:rFonts w:ascii="Arial" w:hAnsi="Arial" w:cs="Arial"/>
          <w:color w:val="0033CC"/>
          <w:sz w:val="20"/>
          <w:szCs w:val="20"/>
        </w:rPr>
        <w:t xml:space="preserve">In </w:t>
      </w:r>
      <w:r w:rsidR="00A23345">
        <w:rPr>
          <w:rFonts w:ascii="Arial" w:hAnsi="Arial" w:cs="Arial"/>
          <w:color w:val="0033CC"/>
          <w:sz w:val="20"/>
          <w:szCs w:val="20"/>
        </w:rPr>
        <w:t xml:space="preserve">all </w:t>
      </w:r>
      <w:r w:rsidRPr="00623441">
        <w:rPr>
          <w:rFonts w:ascii="Arial" w:hAnsi="Arial" w:cs="Arial"/>
          <w:color w:val="0033CC"/>
          <w:sz w:val="20"/>
          <w:szCs w:val="20"/>
        </w:rPr>
        <w:t>panels, the p-values were obtained from a zero-inflated Poisson regression model.</w:t>
      </w:r>
    </w:p>
    <w:p w14:paraId="3CED799D" w14:textId="7D5F5CC4" w:rsidR="00A23345" w:rsidRDefault="00A23345">
      <w:pPr>
        <w:rPr>
          <w:rFonts w:ascii="Arial" w:eastAsia="Arial" w:hAnsi="Arial" w:cs="Arial"/>
          <w:color w:val="0033CC"/>
          <w:sz w:val="20"/>
          <w:szCs w:val="20"/>
        </w:rPr>
      </w:pPr>
      <w:r>
        <w:rPr>
          <w:rFonts w:ascii="Arial" w:eastAsia="Arial" w:hAnsi="Arial" w:cs="Arial"/>
          <w:color w:val="0033CC"/>
          <w:sz w:val="20"/>
          <w:szCs w:val="20"/>
        </w:rPr>
        <w:br w:type="page"/>
      </w:r>
    </w:p>
    <w:p w14:paraId="0398742C" w14:textId="4623453A" w:rsidR="00413E5F" w:rsidRDefault="00B4071F" w:rsidP="00A7225E">
      <w:pPr>
        <w:spacing w:after="0" w:line="240" w:lineRule="auto"/>
        <w:jc w:val="both"/>
        <w:rPr>
          <w:rFonts w:ascii="Arial" w:eastAsia="Arial" w:hAnsi="Arial" w:cs="Arial"/>
        </w:rPr>
      </w:pPr>
      <w:r w:rsidRPr="00A7225E">
        <w:rPr>
          <w:rFonts w:ascii="Arial" w:eastAsia="Arial" w:hAnsi="Arial" w:cs="Arial"/>
        </w:rPr>
        <w:lastRenderedPageBreak/>
        <w:t>13. One of the major contributions of this study could be making the mutation and sequencing data available as a resource, and it is not immediately clear if this is the case.</w:t>
      </w:r>
    </w:p>
    <w:p w14:paraId="4AB5F358" w14:textId="77777777" w:rsidR="00793DEB" w:rsidRPr="00A7225E" w:rsidRDefault="00793DEB" w:rsidP="00A7225E">
      <w:pPr>
        <w:spacing w:after="0" w:line="240" w:lineRule="auto"/>
        <w:jc w:val="both"/>
        <w:rPr>
          <w:rFonts w:ascii="Arial" w:eastAsia="Arial" w:hAnsi="Arial" w:cs="Arial"/>
        </w:rPr>
      </w:pPr>
    </w:p>
    <w:p w14:paraId="01158521" w14:textId="0B9F6DE6" w:rsidR="00BA2EF5"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Authors: </w:t>
      </w:r>
      <w:r w:rsidR="00730A45" w:rsidRPr="004F10DD">
        <w:rPr>
          <w:rFonts w:ascii="Arial" w:eastAsia="Arial" w:hAnsi="Arial" w:cs="Arial"/>
          <w:color w:val="0033CC"/>
        </w:rPr>
        <w:t xml:space="preserve">We </w:t>
      </w:r>
      <w:r w:rsidR="00853ABA" w:rsidRPr="004F10DD">
        <w:rPr>
          <w:rFonts w:ascii="Arial" w:eastAsia="Arial" w:hAnsi="Arial" w:cs="Arial"/>
          <w:color w:val="0033CC"/>
        </w:rPr>
        <w:t>thank the</w:t>
      </w:r>
      <w:r w:rsidR="00730A45" w:rsidRPr="004F10DD">
        <w:rPr>
          <w:rFonts w:ascii="Arial" w:eastAsia="Arial" w:hAnsi="Arial" w:cs="Arial"/>
          <w:color w:val="0033CC"/>
        </w:rPr>
        <w:t xml:space="preserve"> </w:t>
      </w:r>
      <w:r w:rsidR="00C80ED4" w:rsidRPr="004F10DD">
        <w:rPr>
          <w:rFonts w:ascii="Arial" w:eastAsia="Arial" w:hAnsi="Arial" w:cs="Arial"/>
          <w:color w:val="0033CC"/>
        </w:rPr>
        <w:t>Reviewer for this insightful suggestion</w:t>
      </w:r>
      <w:r w:rsidR="00853ABA" w:rsidRPr="004F10DD">
        <w:rPr>
          <w:rFonts w:ascii="Arial" w:eastAsia="Arial" w:hAnsi="Arial" w:cs="Arial"/>
          <w:color w:val="0033CC"/>
        </w:rPr>
        <w:t xml:space="preserve"> and </w:t>
      </w:r>
      <w:r w:rsidR="005C395E" w:rsidRPr="004F10DD">
        <w:rPr>
          <w:rFonts w:ascii="Arial" w:eastAsia="Arial" w:hAnsi="Arial" w:cs="Arial"/>
          <w:color w:val="0033CC"/>
        </w:rPr>
        <w:t xml:space="preserve">entirely </w:t>
      </w:r>
      <w:r w:rsidR="00853ABA" w:rsidRPr="004F10DD">
        <w:rPr>
          <w:rFonts w:ascii="Arial" w:eastAsia="Arial" w:hAnsi="Arial" w:cs="Arial"/>
          <w:color w:val="0033CC"/>
        </w:rPr>
        <w:t xml:space="preserve">agree that </w:t>
      </w:r>
      <w:r w:rsidR="00B06F9A" w:rsidRPr="004F10DD">
        <w:rPr>
          <w:rFonts w:ascii="Arial" w:eastAsia="Arial" w:hAnsi="Arial" w:cs="Arial"/>
          <w:color w:val="0033CC"/>
        </w:rPr>
        <w:t>releasing</w:t>
      </w:r>
      <w:r w:rsidR="007E380A" w:rsidRPr="004F10DD">
        <w:rPr>
          <w:rFonts w:ascii="Arial" w:eastAsia="Arial" w:hAnsi="Arial" w:cs="Arial"/>
          <w:color w:val="0033CC"/>
        </w:rPr>
        <w:t xml:space="preserve"> the sequencing data </w:t>
      </w:r>
      <w:r w:rsidR="00C80ED4" w:rsidRPr="004F10DD">
        <w:rPr>
          <w:rFonts w:ascii="Arial" w:eastAsia="Arial" w:hAnsi="Arial" w:cs="Arial"/>
          <w:color w:val="0033CC"/>
        </w:rPr>
        <w:t xml:space="preserve">to the </w:t>
      </w:r>
      <w:r w:rsidR="007E380A" w:rsidRPr="004F10DD">
        <w:rPr>
          <w:rFonts w:ascii="Arial" w:eastAsia="Arial" w:hAnsi="Arial" w:cs="Arial"/>
          <w:color w:val="0033CC"/>
        </w:rPr>
        <w:t xml:space="preserve">public </w:t>
      </w:r>
      <w:r w:rsidR="00C80ED4" w:rsidRPr="004F10DD">
        <w:rPr>
          <w:rFonts w:ascii="Arial" w:eastAsia="Arial" w:hAnsi="Arial" w:cs="Arial"/>
          <w:color w:val="0033CC"/>
        </w:rPr>
        <w:t xml:space="preserve">domain </w:t>
      </w:r>
      <w:r w:rsidR="007E380A" w:rsidRPr="004F10DD">
        <w:rPr>
          <w:rFonts w:ascii="Arial" w:eastAsia="Arial" w:hAnsi="Arial" w:cs="Arial"/>
          <w:color w:val="0033CC"/>
        </w:rPr>
        <w:t>will make this manuscript a resource paper for the research community to replicate our methodology and also to</w:t>
      </w:r>
      <w:r w:rsidR="00A225D5" w:rsidRPr="004F10DD">
        <w:rPr>
          <w:rFonts w:ascii="Arial" w:eastAsia="Arial" w:hAnsi="Arial" w:cs="Arial"/>
          <w:color w:val="0033CC"/>
        </w:rPr>
        <w:t xml:space="preserve"> develop novel analytical approaches utilizing our high-intensity sequencing approach. We </w:t>
      </w:r>
      <w:r w:rsidR="00010544" w:rsidRPr="004F10DD">
        <w:rPr>
          <w:rFonts w:ascii="Arial" w:eastAsia="Arial" w:hAnsi="Arial" w:cs="Arial"/>
          <w:color w:val="0033CC"/>
        </w:rPr>
        <w:t xml:space="preserve">have </w:t>
      </w:r>
      <w:r w:rsidR="00A225D5" w:rsidRPr="004F10DD">
        <w:rPr>
          <w:rFonts w:ascii="Arial" w:eastAsia="Arial" w:hAnsi="Arial" w:cs="Arial"/>
          <w:color w:val="0033CC"/>
        </w:rPr>
        <w:t>now deposited</w:t>
      </w:r>
      <w:r w:rsidR="007E380A" w:rsidRPr="004F10DD">
        <w:rPr>
          <w:rFonts w:ascii="Arial" w:eastAsia="Arial" w:hAnsi="Arial" w:cs="Arial"/>
          <w:color w:val="0033CC"/>
        </w:rPr>
        <w:t xml:space="preserve"> all the sequencing </w:t>
      </w:r>
      <w:r w:rsidR="00C80ED4" w:rsidRPr="004F10DD">
        <w:rPr>
          <w:rFonts w:ascii="Arial" w:eastAsia="Arial" w:hAnsi="Arial" w:cs="Arial"/>
          <w:color w:val="0033CC"/>
        </w:rPr>
        <w:t>data reported in the manuscript</w:t>
      </w:r>
      <w:r w:rsidR="00853ABA" w:rsidRPr="004F10DD">
        <w:rPr>
          <w:rFonts w:ascii="Arial" w:eastAsia="Arial" w:hAnsi="Arial" w:cs="Arial"/>
          <w:color w:val="0033CC"/>
        </w:rPr>
        <w:t xml:space="preserve"> </w:t>
      </w:r>
      <w:r w:rsidR="007E380A" w:rsidRPr="004F10DD">
        <w:rPr>
          <w:rFonts w:ascii="Arial" w:eastAsia="Arial" w:hAnsi="Arial" w:cs="Arial"/>
          <w:color w:val="0033CC"/>
        </w:rPr>
        <w:t>including</w:t>
      </w:r>
      <w:r w:rsidR="00A225D5" w:rsidRPr="004F10DD">
        <w:rPr>
          <w:rFonts w:ascii="Arial" w:eastAsia="Arial" w:hAnsi="Arial" w:cs="Arial"/>
          <w:color w:val="0033CC"/>
        </w:rPr>
        <w:t xml:space="preserve"> </w:t>
      </w:r>
      <w:r w:rsidR="00C80ED4" w:rsidRPr="004F10DD">
        <w:rPr>
          <w:rFonts w:ascii="Arial" w:eastAsia="Arial" w:hAnsi="Arial" w:cs="Arial"/>
          <w:color w:val="0033CC"/>
        </w:rPr>
        <w:t>the</w:t>
      </w:r>
      <w:r w:rsidR="00853ABA" w:rsidRPr="004F10DD">
        <w:rPr>
          <w:rFonts w:ascii="Arial" w:eastAsia="Arial" w:hAnsi="Arial" w:cs="Arial"/>
          <w:color w:val="0033CC"/>
        </w:rPr>
        <w:t xml:space="preserve"> </w:t>
      </w:r>
      <w:r w:rsidR="006E04C6" w:rsidRPr="004F10DD">
        <w:rPr>
          <w:rFonts w:ascii="Arial" w:eastAsia="Arial" w:hAnsi="Arial" w:cs="Arial"/>
          <w:color w:val="0033CC"/>
        </w:rPr>
        <w:t xml:space="preserve">raw </w:t>
      </w:r>
      <w:r w:rsidRPr="004F10DD">
        <w:rPr>
          <w:rFonts w:ascii="Arial" w:eastAsia="Arial" w:hAnsi="Arial" w:cs="Arial"/>
          <w:color w:val="0033CC"/>
        </w:rPr>
        <w:t xml:space="preserve">BAM, collapsed BAM and </w:t>
      </w:r>
      <w:r w:rsidR="007E380A" w:rsidRPr="004F10DD">
        <w:rPr>
          <w:rFonts w:ascii="Arial" w:eastAsia="Arial" w:hAnsi="Arial" w:cs="Arial"/>
          <w:color w:val="0033CC"/>
        </w:rPr>
        <w:t>VCF</w:t>
      </w:r>
      <w:r w:rsidRPr="004F10DD">
        <w:rPr>
          <w:rFonts w:ascii="Arial" w:eastAsia="Arial" w:hAnsi="Arial" w:cs="Arial"/>
          <w:color w:val="0033CC"/>
        </w:rPr>
        <w:t xml:space="preserve"> files</w:t>
      </w:r>
      <w:r w:rsidR="00A225D5" w:rsidRPr="004F10DD">
        <w:rPr>
          <w:rFonts w:ascii="Arial" w:eastAsia="Arial" w:hAnsi="Arial" w:cs="Arial"/>
          <w:color w:val="0033CC"/>
        </w:rPr>
        <w:t xml:space="preserve"> </w:t>
      </w:r>
      <w:r w:rsidR="00C80ED4" w:rsidRPr="004F10DD">
        <w:rPr>
          <w:rFonts w:ascii="Arial" w:eastAsia="Arial" w:hAnsi="Arial" w:cs="Arial"/>
          <w:color w:val="0033CC"/>
        </w:rPr>
        <w:t>of</w:t>
      </w:r>
      <w:r w:rsidR="00A225D5" w:rsidRPr="004F10DD">
        <w:rPr>
          <w:rFonts w:ascii="Arial" w:eastAsia="Arial" w:hAnsi="Arial" w:cs="Arial"/>
          <w:color w:val="0033CC"/>
        </w:rPr>
        <w:t xml:space="preserve"> cfDNA</w:t>
      </w:r>
      <w:r w:rsidR="007E380A" w:rsidRPr="004F10DD">
        <w:rPr>
          <w:rFonts w:ascii="Arial" w:eastAsia="Arial" w:hAnsi="Arial" w:cs="Arial"/>
          <w:color w:val="0033CC"/>
        </w:rPr>
        <w:t xml:space="preserve"> </w:t>
      </w:r>
      <w:r w:rsidR="00A225D5" w:rsidRPr="004F10DD">
        <w:rPr>
          <w:rFonts w:ascii="Arial" w:eastAsia="Arial" w:hAnsi="Arial" w:cs="Arial"/>
          <w:color w:val="0033CC"/>
        </w:rPr>
        <w:t>and WBC for the full cohort (</w:t>
      </w:r>
      <w:r w:rsidR="00853ABA" w:rsidRPr="004F10DD">
        <w:rPr>
          <w:rFonts w:ascii="Arial" w:eastAsia="Arial" w:hAnsi="Arial" w:cs="Arial"/>
          <w:color w:val="0033CC"/>
        </w:rPr>
        <w:t>&gt;</w:t>
      </w:r>
      <w:r w:rsidR="00556849" w:rsidRPr="004F10DD">
        <w:rPr>
          <w:rFonts w:ascii="Arial" w:eastAsia="Arial" w:hAnsi="Arial" w:cs="Arial"/>
          <w:color w:val="0033CC"/>
        </w:rPr>
        <w:t>45</w:t>
      </w:r>
      <w:r w:rsidR="00853ABA" w:rsidRPr="004F10DD">
        <w:rPr>
          <w:rFonts w:ascii="Arial" w:eastAsia="Arial" w:hAnsi="Arial" w:cs="Arial"/>
          <w:color w:val="0033CC"/>
        </w:rPr>
        <w:t xml:space="preserve"> T</w:t>
      </w:r>
      <w:r w:rsidR="00CF5323" w:rsidRPr="004F10DD">
        <w:rPr>
          <w:rFonts w:ascii="Arial" w:eastAsia="Arial" w:hAnsi="Arial" w:cs="Arial"/>
          <w:color w:val="0033CC"/>
        </w:rPr>
        <w:t>B</w:t>
      </w:r>
      <w:r w:rsidR="00A225D5" w:rsidRPr="004F10DD">
        <w:rPr>
          <w:rFonts w:ascii="Arial" w:eastAsia="Arial" w:hAnsi="Arial" w:cs="Arial"/>
          <w:color w:val="0033CC"/>
        </w:rPr>
        <w:t xml:space="preserve"> of data) </w:t>
      </w:r>
      <w:r w:rsidRPr="004F10DD">
        <w:rPr>
          <w:rFonts w:ascii="Arial" w:eastAsia="Arial" w:hAnsi="Arial" w:cs="Arial"/>
          <w:color w:val="0033CC"/>
        </w:rPr>
        <w:t xml:space="preserve">at the European Genome-phenome Archive, which is hosted by the EBI and the CRG, under accession number </w:t>
      </w:r>
      <w:r w:rsidR="00963EC7" w:rsidRPr="004F10DD">
        <w:rPr>
          <w:rFonts w:ascii="Arial" w:eastAsia="Arial" w:hAnsi="Arial" w:cs="Arial"/>
          <w:color w:val="0033CC"/>
        </w:rPr>
        <w:t>EGAS00001003755.</w:t>
      </w:r>
    </w:p>
    <w:p w14:paraId="1EDAE9E2" w14:textId="77777777" w:rsidR="00413E5F" w:rsidRPr="00A7225E" w:rsidRDefault="00413E5F" w:rsidP="00A7225E">
      <w:pPr>
        <w:spacing w:after="0" w:line="240" w:lineRule="auto"/>
        <w:jc w:val="both"/>
        <w:rPr>
          <w:rFonts w:ascii="Arial" w:eastAsia="Arial" w:hAnsi="Arial" w:cs="Arial"/>
        </w:rPr>
      </w:pPr>
    </w:p>
    <w:p w14:paraId="4F4B3EF8" w14:textId="797DFD46" w:rsidR="00413E5F" w:rsidRDefault="00B4071F" w:rsidP="00A7225E">
      <w:pPr>
        <w:spacing w:after="0" w:line="240" w:lineRule="auto"/>
        <w:jc w:val="both"/>
        <w:rPr>
          <w:rFonts w:ascii="Arial" w:eastAsia="Arial" w:hAnsi="Arial" w:cs="Arial"/>
        </w:rPr>
      </w:pPr>
      <w:r w:rsidRPr="00A7225E">
        <w:rPr>
          <w:rFonts w:ascii="Arial" w:eastAsia="Arial" w:hAnsi="Arial" w:cs="Arial"/>
        </w:rPr>
        <w:t>14. The Bayesian model depicted graphically in the supplemental figures seems to be missing key analysis of its performance in terms of AUC, Sn, Sp in the context of held out data.</w:t>
      </w:r>
    </w:p>
    <w:p w14:paraId="716A6C1A" w14:textId="77777777" w:rsidR="00793DEB" w:rsidRPr="00A7225E" w:rsidRDefault="00793DEB" w:rsidP="00A7225E">
      <w:pPr>
        <w:spacing w:after="0" w:line="240" w:lineRule="auto"/>
        <w:jc w:val="both"/>
        <w:rPr>
          <w:rFonts w:ascii="Arial" w:eastAsia="Arial" w:hAnsi="Arial" w:cs="Arial"/>
        </w:rPr>
      </w:pPr>
    </w:p>
    <w:p w14:paraId="7A67FED4" w14:textId="77179AD3" w:rsidR="00413E5F" w:rsidRPr="00CD033A" w:rsidRDefault="00B4071F" w:rsidP="00A7225E">
      <w:pPr>
        <w:spacing w:after="0" w:line="240" w:lineRule="auto"/>
        <w:jc w:val="both"/>
        <w:rPr>
          <w:rFonts w:ascii="Arial" w:eastAsia="Arial" w:hAnsi="Arial" w:cs="Arial"/>
          <w:color w:val="0033CC"/>
        </w:rPr>
      </w:pPr>
      <w:r w:rsidRPr="00CD033A">
        <w:rPr>
          <w:rFonts w:ascii="Arial" w:eastAsia="Arial" w:hAnsi="Arial" w:cs="Arial"/>
          <w:color w:val="0033CC"/>
        </w:rPr>
        <w:t xml:space="preserve">Authors: </w:t>
      </w:r>
      <w:r w:rsidR="00853ABA" w:rsidRPr="00CD033A">
        <w:rPr>
          <w:rFonts w:ascii="Arial" w:eastAsia="Arial" w:hAnsi="Arial" w:cs="Arial"/>
          <w:color w:val="0033CC"/>
        </w:rPr>
        <w:t>We</w:t>
      </w:r>
      <w:r w:rsidRPr="00CD033A">
        <w:rPr>
          <w:rFonts w:ascii="Arial" w:eastAsia="Arial" w:hAnsi="Arial" w:cs="Arial"/>
          <w:color w:val="0033CC"/>
        </w:rPr>
        <w:t xml:space="preserve"> thank the Reviewer for th</w:t>
      </w:r>
      <w:r w:rsidR="00010544" w:rsidRPr="00CD033A">
        <w:rPr>
          <w:rFonts w:ascii="Arial" w:eastAsia="Arial" w:hAnsi="Arial" w:cs="Arial"/>
          <w:color w:val="0033CC"/>
        </w:rPr>
        <w:t>e</w:t>
      </w:r>
      <w:r w:rsidRPr="00CD033A">
        <w:rPr>
          <w:rFonts w:ascii="Arial" w:eastAsia="Arial" w:hAnsi="Arial" w:cs="Arial"/>
          <w:color w:val="0033CC"/>
        </w:rPr>
        <w:t xml:space="preserve"> opportunity to clarify</w:t>
      </w:r>
      <w:r w:rsidR="005C395E" w:rsidRPr="00CD033A">
        <w:rPr>
          <w:rFonts w:ascii="Arial" w:eastAsia="Arial" w:hAnsi="Arial" w:cs="Arial"/>
          <w:color w:val="0033CC"/>
        </w:rPr>
        <w:t xml:space="preserve"> this point</w:t>
      </w:r>
      <w:r w:rsidRPr="00CD033A">
        <w:rPr>
          <w:rFonts w:ascii="Arial" w:eastAsia="Arial" w:hAnsi="Arial" w:cs="Arial"/>
          <w:color w:val="0033CC"/>
        </w:rPr>
        <w:t xml:space="preserve">. The cfDNA samples of the </w:t>
      </w:r>
      <w:r w:rsidR="00CF5323" w:rsidRPr="00CD033A">
        <w:rPr>
          <w:rFonts w:ascii="Arial" w:eastAsia="Arial" w:hAnsi="Arial" w:cs="Arial"/>
          <w:color w:val="0033CC"/>
        </w:rPr>
        <w:t>43</w:t>
      </w:r>
      <w:r w:rsidRPr="00CD033A">
        <w:rPr>
          <w:rFonts w:ascii="Arial" w:eastAsia="Arial" w:hAnsi="Arial" w:cs="Arial"/>
          <w:color w:val="0033CC"/>
        </w:rPr>
        <w:t xml:space="preserve"> healthy control individuals used to train the hierarchical Bayesian model and learn the site-specific error rates </w:t>
      </w:r>
      <m:oMath>
        <m:sSub>
          <m:sSubPr>
            <m:ctrlPr>
              <w:rPr>
                <w:rFonts w:ascii="Cambria Math" w:hAnsi="Cambria Math" w:cs="Arial"/>
                <w:color w:val="0033CC"/>
              </w:rPr>
            </m:ctrlPr>
          </m:sSubPr>
          <m:e>
            <m:r>
              <w:rPr>
                <w:rFonts w:ascii="Cambria Math" w:hAnsi="Cambria Math" w:cs="Arial"/>
                <w:color w:val="0033CC"/>
              </w:rPr>
              <m:t>μ</m:t>
            </m:r>
          </m:e>
          <m:sub>
            <m:r>
              <w:rPr>
                <w:rFonts w:ascii="Cambria Math" w:hAnsi="Cambria Math" w:cs="Arial"/>
                <w:color w:val="0033CC"/>
              </w:rPr>
              <m:t>p</m:t>
            </m:r>
          </m:sub>
        </m:sSub>
      </m:oMath>
      <w:r w:rsidRPr="00CD033A">
        <w:rPr>
          <w:rFonts w:ascii="Arial" w:eastAsia="Arial" w:hAnsi="Arial" w:cs="Arial"/>
          <w:color w:val="0033CC"/>
        </w:rPr>
        <w:t xml:space="preserve"> have no ground truth by which the specificity can be evaluated. Furthermore, in the present context, the AUC is likely not a useful metric for evaluating the performance of variant calling since the underlying ROC would evaluate the test over regions of the ROC space in which one would not operate. The low specificity high sensitivity region would be uninteresting and inadequate for uncovering biological truth. Instead, the key characteristics of the hierarchical Bayesian model are detailed </w:t>
      </w:r>
      <w:r w:rsidR="00973DB2" w:rsidRPr="00CD033A">
        <w:rPr>
          <w:rFonts w:ascii="Arial" w:eastAsia="Arial" w:hAnsi="Arial" w:cs="Arial"/>
          <w:color w:val="0033CC"/>
        </w:rPr>
        <w:t xml:space="preserve">in the response to </w:t>
      </w:r>
      <w:r w:rsidR="007176FF" w:rsidRPr="00CD033A">
        <w:rPr>
          <w:rFonts w:ascii="Arial" w:eastAsia="Arial" w:hAnsi="Arial" w:cs="Arial"/>
          <w:color w:val="0033CC"/>
        </w:rPr>
        <w:t>point</w:t>
      </w:r>
      <w:r w:rsidR="00CF5323" w:rsidRPr="00CD033A">
        <w:rPr>
          <w:rFonts w:ascii="Arial" w:eastAsia="Arial" w:hAnsi="Arial" w:cs="Arial"/>
          <w:color w:val="0033CC"/>
        </w:rPr>
        <w:t xml:space="preserve"> </w:t>
      </w:r>
      <w:r w:rsidRPr="00CD033A">
        <w:rPr>
          <w:rFonts w:ascii="Arial" w:eastAsia="Arial" w:hAnsi="Arial" w:cs="Arial"/>
          <w:color w:val="0033CC"/>
        </w:rPr>
        <w:t xml:space="preserve">#3 of </w:t>
      </w:r>
      <w:r w:rsidR="00973DB2" w:rsidRPr="00CD033A">
        <w:rPr>
          <w:rFonts w:ascii="Arial" w:eastAsia="Arial" w:hAnsi="Arial" w:cs="Arial"/>
          <w:color w:val="0033CC"/>
        </w:rPr>
        <w:t xml:space="preserve">this </w:t>
      </w:r>
      <w:r w:rsidRPr="00CD033A">
        <w:rPr>
          <w:rFonts w:ascii="Arial" w:eastAsia="Arial" w:hAnsi="Arial" w:cs="Arial"/>
          <w:color w:val="0033CC"/>
        </w:rPr>
        <w:t>Reviewer</w:t>
      </w:r>
      <w:r w:rsidR="007176FF" w:rsidRPr="00CD033A">
        <w:rPr>
          <w:rFonts w:ascii="Arial" w:eastAsia="Arial" w:hAnsi="Arial" w:cs="Arial"/>
          <w:color w:val="0033CC"/>
        </w:rPr>
        <w:t>’s comments</w:t>
      </w:r>
      <w:r w:rsidR="00973DB2" w:rsidRPr="00CD033A">
        <w:rPr>
          <w:rFonts w:ascii="Arial" w:eastAsia="Arial" w:hAnsi="Arial" w:cs="Arial"/>
          <w:color w:val="0033CC"/>
        </w:rPr>
        <w:t>,</w:t>
      </w:r>
      <w:r w:rsidRPr="00CD033A">
        <w:rPr>
          <w:rFonts w:ascii="Arial" w:eastAsia="Arial" w:hAnsi="Arial" w:cs="Arial"/>
          <w:color w:val="0033CC"/>
        </w:rPr>
        <w:t xml:space="preserve"> where we supplied false positive-recall curves directly measuring the effective false positive versus recall rates of biopsy-matched variants and determine reasonable cancer-specific thresholds on continuous scores returned by the hierarchical Bayesian model. The procedures used for doing so are detailed in the </w:t>
      </w:r>
      <w:r w:rsidR="00CF5323" w:rsidRPr="00CD033A">
        <w:rPr>
          <w:rFonts w:ascii="Arial" w:eastAsia="Arial" w:hAnsi="Arial" w:cs="Arial"/>
          <w:color w:val="0033CC"/>
        </w:rPr>
        <w:t>M</w:t>
      </w:r>
      <w:r w:rsidRPr="00CD033A">
        <w:rPr>
          <w:rFonts w:ascii="Arial" w:eastAsia="Arial" w:hAnsi="Arial" w:cs="Arial"/>
          <w:color w:val="0033CC"/>
        </w:rPr>
        <w:t>ethods of the manuscript under sections “Machine learning error model” and “Joint variant analysis using the machine learning error model”</w:t>
      </w:r>
      <w:r w:rsidR="00973DB2" w:rsidRPr="00CD033A">
        <w:rPr>
          <w:rFonts w:ascii="Arial" w:eastAsia="Arial" w:hAnsi="Arial" w:cs="Arial"/>
          <w:color w:val="0033CC"/>
        </w:rPr>
        <w:t xml:space="preserve"> </w:t>
      </w:r>
      <w:r w:rsidR="00973DB2" w:rsidRPr="00623441">
        <w:rPr>
          <w:rFonts w:ascii="Arial" w:eastAsia="Arial" w:hAnsi="Arial" w:cs="Arial"/>
          <w:color w:val="0033CC"/>
        </w:rPr>
        <w:t>(</w:t>
      </w:r>
      <w:r w:rsidR="00973DB2" w:rsidRPr="00623441">
        <w:rPr>
          <w:rFonts w:ascii="Arial" w:eastAsia="Arial" w:hAnsi="Arial" w:cs="Arial"/>
          <w:color w:val="0033CC"/>
          <w:highlight w:val="yellow"/>
        </w:rPr>
        <w:t xml:space="preserve">on pages </w:t>
      </w:r>
      <w:r w:rsidR="00010544" w:rsidRPr="00623441">
        <w:rPr>
          <w:rFonts w:ascii="Arial" w:eastAsia="Arial" w:hAnsi="Arial" w:cs="Arial"/>
          <w:color w:val="0033CC"/>
          <w:highlight w:val="yellow"/>
        </w:rPr>
        <w:t>XX</w:t>
      </w:r>
      <w:r w:rsidR="00973DB2" w:rsidRPr="00623441">
        <w:rPr>
          <w:rFonts w:ascii="Arial" w:eastAsia="Arial" w:hAnsi="Arial" w:cs="Arial"/>
          <w:color w:val="0033CC"/>
          <w:highlight w:val="yellow"/>
        </w:rPr>
        <w:t xml:space="preserve"> </w:t>
      </w:r>
      <w:r w:rsidR="00010544" w:rsidRPr="00623441">
        <w:rPr>
          <w:rFonts w:ascii="Arial" w:eastAsia="Arial" w:hAnsi="Arial" w:cs="Arial"/>
          <w:color w:val="0033CC"/>
          <w:highlight w:val="yellow"/>
        </w:rPr>
        <w:t>and XX</w:t>
      </w:r>
      <w:r w:rsidR="00010544" w:rsidRPr="00623441">
        <w:rPr>
          <w:rFonts w:ascii="Arial" w:eastAsia="Arial" w:hAnsi="Arial" w:cs="Arial"/>
          <w:color w:val="0033CC"/>
        </w:rPr>
        <w:t xml:space="preserve"> </w:t>
      </w:r>
      <w:r w:rsidR="00973DB2" w:rsidRPr="00623441">
        <w:rPr>
          <w:rFonts w:ascii="Arial" w:eastAsia="Arial" w:hAnsi="Arial" w:cs="Arial"/>
          <w:color w:val="0033CC"/>
        </w:rPr>
        <w:t xml:space="preserve">of the </w:t>
      </w:r>
      <w:r w:rsidR="002A0139" w:rsidRPr="00623441">
        <w:rPr>
          <w:rFonts w:ascii="Arial" w:eastAsia="Arial" w:hAnsi="Arial" w:cs="Arial"/>
          <w:b/>
          <w:color w:val="0033CC"/>
        </w:rPr>
        <w:t>Methods</w:t>
      </w:r>
      <w:r w:rsidR="00973DB2" w:rsidRPr="00623441">
        <w:rPr>
          <w:rFonts w:ascii="Arial" w:eastAsia="Arial" w:hAnsi="Arial" w:cs="Arial"/>
          <w:color w:val="0033CC"/>
        </w:rPr>
        <w:t>)</w:t>
      </w:r>
      <w:r w:rsidRPr="00623441">
        <w:rPr>
          <w:rFonts w:ascii="Arial" w:eastAsia="Arial" w:hAnsi="Arial" w:cs="Arial"/>
          <w:color w:val="0033CC"/>
        </w:rPr>
        <w:t>.</w:t>
      </w:r>
    </w:p>
    <w:p w14:paraId="02A80334" w14:textId="77777777" w:rsidR="00413E5F" w:rsidRPr="00CD033A" w:rsidRDefault="00413E5F" w:rsidP="00A7225E">
      <w:pPr>
        <w:spacing w:after="0" w:line="240" w:lineRule="auto"/>
        <w:jc w:val="both"/>
        <w:rPr>
          <w:rFonts w:ascii="Arial" w:eastAsia="Arial" w:hAnsi="Arial" w:cs="Arial"/>
          <w:color w:val="0033CC"/>
        </w:rPr>
      </w:pPr>
    </w:p>
    <w:p w14:paraId="028FA2DC" w14:textId="78EAA7BD" w:rsidR="00413E5F" w:rsidRPr="004F10DD" w:rsidRDefault="00973DB2"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As for </w:t>
      </w:r>
      <w:r w:rsidR="00B4071F" w:rsidRPr="004F10DD">
        <w:rPr>
          <w:rFonts w:ascii="Arial" w:eastAsia="Arial" w:hAnsi="Arial" w:cs="Arial"/>
          <w:color w:val="0033CC"/>
        </w:rPr>
        <w:t xml:space="preserve">the validation cohorts reported in the manuscript, the 47 healthy control individuals have no orthogonal validation which would allow one to assess the performance in a supervised machine learning approach. Similarly, the 124 cancer patients reported in the manuscript were recruited for the purpose of evaluating this prototype </w:t>
      </w:r>
      <w:r w:rsidRPr="004F10DD">
        <w:rPr>
          <w:rFonts w:ascii="Arial" w:eastAsia="Arial" w:hAnsi="Arial" w:cs="Arial"/>
          <w:color w:val="0033CC"/>
        </w:rPr>
        <w:t>high-intensity</w:t>
      </w:r>
      <w:r w:rsidR="00B4071F" w:rsidRPr="004F10DD">
        <w:rPr>
          <w:rFonts w:ascii="Arial" w:eastAsia="Arial" w:hAnsi="Arial" w:cs="Arial"/>
          <w:color w:val="0033CC"/>
        </w:rPr>
        <w:t xml:space="preserve"> sequencing assay relative to their matched tumor sequencing. Although the variants detected in the matched tumor biopsy using the MSK-IMPACT assay are what comes closest to ground truth, due to intra-tumor heterogeneity and the lower sequence depth of the tissue assay which affords a lower sensitivity/power to detect low allele frequency </w:t>
      </w:r>
      <w:proofErr w:type="spellStart"/>
      <w:r w:rsidR="00B4071F" w:rsidRPr="004F10DD">
        <w:rPr>
          <w:rFonts w:ascii="Arial" w:eastAsia="Arial" w:hAnsi="Arial" w:cs="Arial"/>
          <w:color w:val="0033CC"/>
        </w:rPr>
        <w:t>subclonal</w:t>
      </w:r>
      <w:proofErr w:type="spellEnd"/>
      <w:r w:rsidR="00B4071F" w:rsidRPr="004F10DD">
        <w:rPr>
          <w:rFonts w:ascii="Arial" w:eastAsia="Arial" w:hAnsi="Arial" w:cs="Arial"/>
          <w:color w:val="0033CC"/>
        </w:rPr>
        <w:t xml:space="preserve"> variants, biopsy-matched variants by no means constitute the gold standard with which one could train a supervised model and assess the performance. Instead, the authors would like to refer the Reviewer to replicate experiments and the </w:t>
      </w:r>
      <w:proofErr w:type="spellStart"/>
      <w:r w:rsidR="00B4071F" w:rsidRPr="004F10DD">
        <w:rPr>
          <w:rFonts w:ascii="Arial" w:eastAsia="Arial" w:hAnsi="Arial" w:cs="Arial"/>
          <w:color w:val="0033CC"/>
        </w:rPr>
        <w:t>ddPCR</w:t>
      </w:r>
      <w:proofErr w:type="spellEnd"/>
      <w:r w:rsidR="00B4071F" w:rsidRPr="004F10DD">
        <w:rPr>
          <w:rFonts w:ascii="Arial" w:eastAsia="Arial" w:hAnsi="Arial" w:cs="Arial"/>
          <w:color w:val="0033CC"/>
        </w:rPr>
        <w:t xml:space="preserve"> experiments detailed at point #10 </w:t>
      </w:r>
      <w:r w:rsidRPr="004F10DD">
        <w:rPr>
          <w:rFonts w:ascii="Arial" w:eastAsia="Arial" w:hAnsi="Arial" w:cs="Arial"/>
          <w:color w:val="0033CC"/>
        </w:rPr>
        <w:t>th</w:t>
      </w:r>
      <w:r w:rsidR="007176FF" w:rsidRPr="004F10DD">
        <w:rPr>
          <w:rFonts w:ascii="Arial" w:eastAsia="Arial" w:hAnsi="Arial" w:cs="Arial"/>
          <w:color w:val="0033CC"/>
        </w:rPr>
        <w:t>is</w:t>
      </w:r>
      <w:r w:rsidR="00B4071F" w:rsidRPr="004F10DD">
        <w:rPr>
          <w:rFonts w:ascii="Arial" w:eastAsia="Arial" w:hAnsi="Arial" w:cs="Arial"/>
          <w:color w:val="0033CC"/>
        </w:rPr>
        <w:t xml:space="preserve"> Reviewer</w:t>
      </w:r>
      <w:r w:rsidRPr="004F10DD">
        <w:rPr>
          <w:rFonts w:ascii="Arial" w:eastAsia="Arial" w:hAnsi="Arial" w:cs="Arial"/>
          <w:color w:val="0033CC"/>
        </w:rPr>
        <w:t>’s comments</w:t>
      </w:r>
      <w:r w:rsidR="00B4071F" w:rsidRPr="004F10DD">
        <w:rPr>
          <w:rFonts w:ascii="Arial" w:eastAsia="Arial" w:hAnsi="Arial" w:cs="Arial"/>
          <w:color w:val="0033CC"/>
        </w:rPr>
        <w:t xml:space="preserve"> and </w:t>
      </w:r>
      <w:r w:rsidRPr="004F10DD">
        <w:rPr>
          <w:rFonts w:ascii="Arial" w:eastAsia="Arial" w:hAnsi="Arial" w:cs="Arial"/>
          <w:color w:val="0033CC"/>
        </w:rPr>
        <w:t xml:space="preserve">the </w:t>
      </w:r>
      <w:r w:rsidR="00B4071F" w:rsidRPr="004F10DD">
        <w:rPr>
          <w:rFonts w:ascii="Arial" w:eastAsia="Arial" w:hAnsi="Arial" w:cs="Arial"/>
          <w:color w:val="0033CC"/>
        </w:rPr>
        <w:t>section “Sensitivity and specificity of the targeted DNA assay” of the manuscript involving titrations of gDNA from cell lines where ground truth is known</w:t>
      </w:r>
      <w:r w:rsidRPr="004F10DD">
        <w:rPr>
          <w:rFonts w:ascii="Arial" w:eastAsia="Arial" w:hAnsi="Arial" w:cs="Arial"/>
          <w:color w:val="0033CC"/>
        </w:rPr>
        <w:t xml:space="preserve"> </w:t>
      </w:r>
      <w:commentRangeStart w:id="21"/>
      <w:r w:rsidRPr="004F10DD">
        <w:rPr>
          <w:rFonts w:ascii="Arial" w:eastAsia="Arial" w:hAnsi="Arial" w:cs="Arial"/>
          <w:color w:val="0033CC"/>
          <w:highlight w:val="yellow"/>
        </w:rPr>
        <w:t>(</w:t>
      </w:r>
      <w:r w:rsidR="00623441">
        <w:rPr>
          <w:rFonts w:ascii="Arial" w:eastAsia="Arial" w:hAnsi="Arial" w:cs="Arial"/>
          <w:color w:val="0033CC"/>
          <w:highlight w:val="yellow"/>
        </w:rPr>
        <w:t xml:space="preserve">on </w:t>
      </w:r>
      <w:r w:rsidRPr="00623441">
        <w:rPr>
          <w:rFonts w:ascii="Arial" w:eastAsia="Arial" w:hAnsi="Arial" w:cs="Arial"/>
          <w:color w:val="0033CC"/>
        </w:rPr>
        <w:t xml:space="preserve">page </w:t>
      </w:r>
      <w:r w:rsidR="00FA73CE" w:rsidRPr="00623441">
        <w:rPr>
          <w:rFonts w:ascii="Arial" w:eastAsia="Arial" w:hAnsi="Arial" w:cs="Arial"/>
          <w:color w:val="0033CC"/>
        </w:rPr>
        <w:t>XX</w:t>
      </w:r>
      <w:r w:rsidRPr="004F10DD">
        <w:rPr>
          <w:rFonts w:ascii="Arial" w:eastAsia="Arial" w:hAnsi="Arial" w:cs="Arial"/>
          <w:color w:val="0033CC"/>
          <w:highlight w:val="yellow"/>
        </w:rPr>
        <w:t xml:space="preserve"> of the </w:t>
      </w:r>
      <w:r w:rsidR="00FA73CE" w:rsidRPr="004F10DD">
        <w:rPr>
          <w:rFonts w:ascii="Arial" w:eastAsia="Arial" w:hAnsi="Arial" w:cs="Arial"/>
          <w:color w:val="0033CC"/>
          <w:highlight w:val="yellow"/>
        </w:rPr>
        <w:t xml:space="preserve">revised </w:t>
      </w:r>
      <w:r w:rsidRPr="004F10DD">
        <w:rPr>
          <w:rFonts w:ascii="Arial" w:eastAsia="Arial" w:hAnsi="Arial" w:cs="Arial"/>
          <w:color w:val="0033CC"/>
          <w:highlight w:val="yellow"/>
        </w:rPr>
        <w:t>manuscript)</w:t>
      </w:r>
      <w:commentRangeEnd w:id="21"/>
      <w:r w:rsidR="00027AD5" w:rsidRPr="00CD033A">
        <w:rPr>
          <w:rStyle w:val="CommentReference"/>
          <w:rFonts w:ascii="Arial" w:hAnsi="Arial" w:cs="Arial"/>
          <w:color w:val="0033CC"/>
          <w:sz w:val="22"/>
          <w:szCs w:val="22"/>
        </w:rPr>
        <w:commentReference w:id="21"/>
      </w:r>
      <w:r w:rsidR="00B4071F" w:rsidRPr="004F10DD">
        <w:rPr>
          <w:rFonts w:ascii="Arial" w:eastAsia="Arial" w:hAnsi="Arial" w:cs="Arial"/>
          <w:color w:val="0033CC"/>
        </w:rPr>
        <w:t>.</w:t>
      </w:r>
    </w:p>
    <w:p w14:paraId="61BA1CCE" w14:textId="77777777" w:rsidR="00BA2EF5" w:rsidRPr="00A7225E" w:rsidRDefault="00BA2EF5" w:rsidP="00A7225E">
      <w:pPr>
        <w:spacing w:after="0" w:line="240" w:lineRule="auto"/>
        <w:jc w:val="both"/>
        <w:rPr>
          <w:rFonts w:ascii="Arial" w:eastAsia="Arial" w:hAnsi="Arial" w:cs="Arial"/>
        </w:rPr>
      </w:pPr>
    </w:p>
    <w:p w14:paraId="2A7BC4FF"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15. There are 2 technical experiments in the manuscript, (1) an experiment intended to assess the reproducibility of their assay after implementing a change in protocol (Fig 1b-c and Supp Fig 3) and (2) in a spike experiment to determine probability of detection of mutations at different allele frequencies (supp fig 2).</w:t>
      </w:r>
    </w:p>
    <w:p w14:paraId="69414539" w14:textId="77777777" w:rsidR="00413E5F" w:rsidRPr="00A7225E" w:rsidRDefault="00413E5F" w:rsidP="00A7225E">
      <w:pPr>
        <w:spacing w:after="0" w:line="240" w:lineRule="auto"/>
        <w:jc w:val="both"/>
        <w:rPr>
          <w:rFonts w:ascii="Arial" w:eastAsia="Arial" w:hAnsi="Arial" w:cs="Arial"/>
        </w:rPr>
      </w:pPr>
    </w:p>
    <w:p w14:paraId="08098CB4" w14:textId="43456248" w:rsidR="00413E5F" w:rsidRPr="00FA73CE" w:rsidRDefault="00FA73CE" w:rsidP="00FA73CE">
      <w:pPr>
        <w:spacing w:after="0" w:line="240" w:lineRule="auto"/>
        <w:jc w:val="both"/>
        <w:rPr>
          <w:rFonts w:ascii="Arial" w:eastAsia="Arial" w:hAnsi="Arial" w:cs="Arial"/>
        </w:rPr>
      </w:pPr>
      <w:r>
        <w:rPr>
          <w:rFonts w:ascii="Arial" w:eastAsia="Arial" w:hAnsi="Arial" w:cs="Arial"/>
        </w:rPr>
        <w:t xml:space="preserve">a. </w:t>
      </w:r>
      <w:r w:rsidR="00B4071F" w:rsidRPr="00FA73CE">
        <w:rPr>
          <w:rFonts w:ascii="Arial" w:eastAsia="Arial" w:hAnsi="Arial" w:cs="Arial"/>
        </w:rPr>
        <w:t xml:space="preserve">In experiment 1, the authors validate five mutations with </w:t>
      </w:r>
      <w:proofErr w:type="spellStart"/>
      <w:r w:rsidR="00B4071F" w:rsidRPr="00FA73CE">
        <w:rPr>
          <w:rFonts w:ascii="Arial" w:eastAsia="Arial" w:hAnsi="Arial" w:cs="Arial"/>
        </w:rPr>
        <w:t>ddPCR</w:t>
      </w:r>
      <w:proofErr w:type="spellEnd"/>
      <w:r w:rsidR="00B4071F" w:rsidRPr="00FA73CE">
        <w:rPr>
          <w:rFonts w:ascii="Arial" w:eastAsia="Arial" w:hAnsi="Arial" w:cs="Arial"/>
        </w:rPr>
        <w:t xml:space="preserve"> in one patient. While this is a good approach to validate the mutation calls of their assay, it is not applied broadly enough to be meaningful. The results based on validating these 5 mutations are very much overstated in that only 1/5 of the mutations validated has an AF &lt; 0.5% (a KRAS mutation at 0.2% by </w:t>
      </w:r>
      <w:proofErr w:type="spellStart"/>
      <w:r w:rsidR="00B4071F" w:rsidRPr="00FA73CE">
        <w:rPr>
          <w:rFonts w:ascii="Arial" w:eastAsia="Arial" w:hAnsi="Arial" w:cs="Arial"/>
        </w:rPr>
        <w:t>ddPCR</w:t>
      </w:r>
      <w:proofErr w:type="spellEnd"/>
      <w:r w:rsidR="00B4071F" w:rsidRPr="00FA73CE">
        <w:rPr>
          <w:rFonts w:ascii="Arial" w:eastAsia="Arial" w:hAnsi="Arial" w:cs="Arial"/>
        </w:rPr>
        <w:t xml:space="preserve">). Thus, the authors are only validating one of the many hundred low AF mutations called by their cfDNA assay in the study. However, in reference to this experiment at line 354 the authors state “This cfDNA sequencing approach allowed for robust de novo detection of somatic mutations (Fig. 1c) with a sensitivity similar to that of </w:t>
      </w:r>
      <w:proofErr w:type="spellStart"/>
      <w:r w:rsidR="00B4071F" w:rsidRPr="00FA73CE">
        <w:rPr>
          <w:rFonts w:ascii="Arial" w:eastAsia="Arial" w:hAnsi="Arial" w:cs="Arial"/>
        </w:rPr>
        <w:t>ddPCR</w:t>
      </w:r>
      <w:proofErr w:type="spellEnd"/>
      <w:r w:rsidR="00B4071F" w:rsidRPr="00FA73CE">
        <w:rPr>
          <w:rFonts w:ascii="Arial" w:eastAsia="Arial" w:hAnsi="Arial" w:cs="Arial"/>
        </w:rPr>
        <w:t xml:space="preserve"> (Fig. 1b).” This statement seems problematic for obvious reasons. Further, given the fact that they report 454 mutations &lt; 0.1% in Supp Table 7, it would be useful to validate a more substantial portion of these low AF mutations (the </w:t>
      </w:r>
      <w:proofErr w:type="spellStart"/>
      <w:r w:rsidR="00B4071F" w:rsidRPr="00FA73CE">
        <w:rPr>
          <w:rFonts w:ascii="Arial" w:eastAsia="Arial" w:hAnsi="Arial" w:cs="Arial"/>
        </w:rPr>
        <w:t>VUSo</w:t>
      </w:r>
      <w:proofErr w:type="spellEnd"/>
      <w:r w:rsidR="00B4071F" w:rsidRPr="00FA73CE">
        <w:rPr>
          <w:rFonts w:ascii="Arial" w:eastAsia="Arial" w:hAnsi="Arial" w:cs="Arial"/>
        </w:rPr>
        <w:t xml:space="preserve"> mutations in particular) using </w:t>
      </w:r>
      <w:proofErr w:type="spellStart"/>
      <w:r w:rsidR="00B4071F" w:rsidRPr="00FA73CE">
        <w:rPr>
          <w:rFonts w:ascii="Arial" w:eastAsia="Arial" w:hAnsi="Arial" w:cs="Arial"/>
        </w:rPr>
        <w:t>ddPCR</w:t>
      </w:r>
      <w:proofErr w:type="spellEnd"/>
      <w:r w:rsidR="00B4071F" w:rsidRPr="00FA73CE">
        <w:rPr>
          <w:rFonts w:ascii="Arial" w:eastAsia="Arial" w:hAnsi="Arial" w:cs="Arial"/>
        </w:rPr>
        <w:t xml:space="preserve"> or some other method to empirically determine what fraction (if any) of these mutations are potential noise in their data.</w:t>
      </w:r>
    </w:p>
    <w:p w14:paraId="2B7C0403" w14:textId="7119BFD3"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lastRenderedPageBreak/>
        <w:t xml:space="preserve">Authors: </w:t>
      </w:r>
      <w:r w:rsidR="00407C92" w:rsidRPr="004F10DD">
        <w:rPr>
          <w:rFonts w:ascii="Arial" w:eastAsia="Arial" w:hAnsi="Arial" w:cs="Arial"/>
          <w:color w:val="0033CC"/>
        </w:rPr>
        <w:t xml:space="preserve">We thank the Reviewer for the opportunity of addressing this comment through the provision of additional experiments. </w:t>
      </w:r>
      <w:r w:rsidRPr="004F10DD">
        <w:rPr>
          <w:rFonts w:ascii="Arial" w:eastAsia="Arial" w:hAnsi="Arial" w:cs="Arial"/>
          <w:color w:val="0033CC"/>
        </w:rPr>
        <w:t xml:space="preserve">As detailed at point #10 of </w:t>
      </w:r>
      <w:r w:rsidR="00407C92" w:rsidRPr="004F10DD">
        <w:rPr>
          <w:rFonts w:ascii="Arial" w:eastAsia="Arial" w:hAnsi="Arial" w:cs="Arial"/>
          <w:color w:val="0033CC"/>
        </w:rPr>
        <w:t>th</w:t>
      </w:r>
      <w:r w:rsidR="00ED0D4B" w:rsidRPr="004F10DD">
        <w:rPr>
          <w:rFonts w:ascii="Arial" w:eastAsia="Arial" w:hAnsi="Arial" w:cs="Arial"/>
          <w:color w:val="0033CC"/>
        </w:rPr>
        <w:t>is</w:t>
      </w:r>
      <w:r w:rsidRPr="004F10DD">
        <w:rPr>
          <w:rFonts w:ascii="Arial" w:eastAsia="Arial" w:hAnsi="Arial" w:cs="Arial"/>
          <w:color w:val="0033CC"/>
        </w:rPr>
        <w:t xml:space="preserve"> Reviewer</w:t>
      </w:r>
      <w:r w:rsidR="00407C92" w:rsidRPr="004F10DD">
        <w:rPr>
          <w:rFonts w:ascii="Arial" w:eastAsia="Arial" w:hAnsi="Arial" w:cs="Arial"/>
          <w:color w:val="0033CC"/>
        </w:rPr>
        <w:t>’s comments</w:t>
      </w:r>
      <w:r w:rsidRPr="004F10DD">
        <w:rPr>
          <w:rFonts w:ascii="Arial" w:eastAsia="Arial" w:hAnsi="Arial" w:cs="Arial"/>
          <w:color w:val="0033CC"/>
        </w:rPr>
        <w:t xml:space="preserve">, in addition to the technical replicates provided in the manuscript, </w:t>
      </w:r>
      <w:r w:rsidRPr="004F10DD">
        <w:rPr>
          <w:rFonts w:ascii="Arial" w:eastAsia="Arial" w:hAnsi="Arial" w:cs="Arial"/>
          <w:color w:val="0033CC"/>
          <w:u w:val="single"/>
        </w:rPr>
        <w:t>three patients have</w:t>
      </w:r>
      <w:r w:rsidR="00407C92" w:rsidRPr="004F10DD">
        <w:rPr>
          <w:rFonts w:ascii="Arial" w:eastAsia="Arial" w:hAnsi="Arial" w:cs="Arial"/>
          <w:color w:val="0033CC"/>
          <w:u w:val="single"/>
        </w:rPr>
        <w:t xml:space="preserve"> now</w:t>
      </w:r>
      <w:r w:rsidRPr="004F10DD">
        <w:rPr>
          <w:rFonts w:ascii="Arial" w:eastAsia="Arial" w:hAnsi="Arial" w:cs="Arial"/>
          <w:color w:val="0033CC"/>
          <w:u w:val="single"/>
        </w:rPr>
        <w:t xml:space="preserve"> been retested </w:t>
      </w:r>
      <w:r w:rsidR="002F74A0" w:rsidRPr="004F10DD">
        <w:rPr>
          <w:rFonts w:ascii="Arial" w:eastAsia="Arial" w:hAnsi="Arial" w:cs="Arial"/>
          <w:color w:val="0033CC"/>
          <w:u w:val="single"/>
        </w:rPr>
        <w:t xml:space="preserve">for a second time </w:t>
      </w:r>
      <w:r w:rsidRPr="004F10DD">
        <w:rPr>
          <w:rFonts w:ascii="Arial" w:eastAsia="Arial" w:hAnsi="Arial" w:cs="Arial"/>
          <w:color w:val="0033CC"/>
          <w:u w:val="single"/>
        </w:rPr>
        <w:t>using version V2 of the protocol</w:t>
      </w:r>
      <w:r w:rsidRPr="004F10DD">
        <w:rPr>
          <w:rFonts w:ascii="Arial" w:eastAsia="Arial" w:hAnsi="Arial" w:cs="Arial"/>
          <w:color w:val="0033CC"/>
        </w:rPr>
        <w:t xml:space="preserve">. The pairwise comparison of measured VAFs between versions V1 vs V2 and V2 vs V2 for all the samples that have been retested are shown </w:t>
      </w:r>
      <w:r w:rsidR="00407C92" w:rsidRPr="004F10DD">
        <w:rPr>
          <w:rFonts w:ascii="Arial" w:eastAsia="Arial" w:hAnsi="Arial" w:cs="Arial"/>
          <w:b/>
          <w:color w:val="0033CC"/>
        </w:rPr>
        <w:t xml:space="preserve">Response to Reviewers </w:t>
      </w:r>
      <w:r w:rsidRPr="004F10DD">
        <w:rPr>
          <w:rFonts w:ascii="Arial" w:eastAsia="Arial" w:hAnsi="Arial" w:cs="Arial"/>
          <w:b/>
          <w:color w:val="0033CC"/>
        </w:rPr>
        <w:t>Figure 8</w:t>
      </w:r>
      <w:r w:rsidR="00623441">
        <w:rPr>
          <w:rFonts w:ascii="Arial" w:eastAsia="Arial" w:hAnsi="Arial" w:cs="Arial"/>
          <w:b/>
          <w:color w:val="0033CC"/>
        </w:rPr>
        <w:t xml:space="preserve"> </w:t>
      </w:r>
      <w:r w:rsidR="00623441" w:rsidRPr="00623441">
        <w:rPr>
          <w:rFonts w:ascii="Arial" w:eastAsia="Arial" w:hAnsi="Arial" w:cs="Arial"/>
          <w:color w:val="0033CC"/>
        </w:rPr>
        <w:t>(</w:t>
      </w:r>
      <w:r w:rsidR="00E019AB">
        <w:rPr>
          <w:rFonts w:ascii="Arial" w:eastAsia="Arial" w:hAnsi="Arial" w:cs="Arial"/>
          <w:b/>
          <w:color w:val="0033CC"/>
          <w:highlight w:val="yellow"/>
        </w:rPr>
        <w:t>Supplementary</w:t>
      </w:r>
      <w:r w:rsidR="00784486" w:rsidRPr="00623441">
        <w:rPr>
          <w:rFonts w:ascii="Arial" w:eastAsia="Arial" w:hAnsi="Arial" w:cs="Arial"/>
          <w:b/>
          <w:color w:val="0033CC"/>
          <w:highlight w:val="yellow"/>
        </w:rPr>
        <w:t xml:space="preserve"> Fig. </w:t>
      </w:r>
      <w:r w:rsidR="00E019AB">
        <w:rPr>
          <w:rFonts w:ascii="Arial" w:eastAsia="Arial" w:hAnsi="Arial" w:cs="Arial"/>
          <w:b/>
          <w:color w:val="0033CC"/>
          <w:highlight w:val="yellow"/>
        </w:rPr>
        <w:t>RR8</w:t>
      </w:r>
      <w:r w:rsidR="00623441">
        <w:rPr>
          <w:rFonts w:ascii="Arial" w:eastAsia="Arial" w:hAnsi="Arial" w:cs="Arial"/>
          <w:b/>
          <w:color w:val="0033CC"/>
        </w:rPr>
        <w:t xml:space="preserve"> of the revised manuscript</w:t>
      </w:r>
      <w:r w:rsidR="00623441" w:rsidRPr="00623441">
        <w:rPr>
          <w:rFonts w:ascii="Arial" w:eastAsia="Arial" w:hAnsi="Arial" w:cs="Arial"/>
          <w:color w:val="0033CC"/>
        </w:rPr>
        <w:t>)</w:t>
      </w:r>
      <w:r w:rsidR="00407C92" w:rsidRPr="004F10DD">
        <w:rPr>
          <w:rFonts w:ascii="Arial" w:eastAsia="Arial" w:hAnsi="Arial" w:cs="Arial"/>
          <w:color w:val="0033CC"/>
        </w:rPr>
        <w:t>,</w:t>
      </w:r>
      <w:r w:rsidRPr="004F10DD">
        <w:rPr>
          <w:rFonts w:ascii="Arial" w:eastAsia="Arial" w:hAnsi="Arial" w:cs="Arial"/>
          <w:color w:val="0033CC"/>
        </w:rPr>
        <w:t xml:space="preserve"> wh</w:t>
      </w:r>
      <w:r w:rsidR="00407C92" w:rsidRPr="004F10DD">
        <w:rPr>
          <w:rFonts w:ascii="Arial" w:eastAsia="Arial" w:hAnsi="Arial" w:cs="Arial"/>
          <w:color w:val="0033CC"/>
        </w:rPr>
        <w:t>ereas</w:t>
      </w:r>
      <w:r w:rsidRPr="004F10DD">
        <w:rPr>
          <w:rFonts w:ascii="Arial" w:eastAsia="Arial" w:hAnsi="Arial" w:cs="Arial"/>
          <w:color w:val="0033CC"/>
        </w:rPr>
        <w:t xml:space="preserve"> the number of variants from version V1 broken down per variant source category which have been validated across the replicates are displayed in </w:t>
      </w:r>
      <w:r w:rsidR="00407C92" w:rsidRPr="004F10DD">
        <w:rPr>
          <w:rFonts w:ascii="Arial" w:eastAsia="Arial" w:hAnsi="Arial" w:cs="Arial"/>
          <w:b/>
          <w:color w:val="0033CC"/>
        </w:rPr>
        <w:t xml:space="preserve">Response to Reviewers </w:t>
      </w:r>
      <w:r w:rsidRPr="004F10DD">
        <w:rPr>
          <w:rFonts w:ascii="Arial" w:eastAsia="Arial" w:hAnsi="Arial" w:cs="Arial"/>
          <w:b/>
          <w:color w:val="0033CC"/>
        </w:rPr>
        <w:t>Tables</w:t>
      </w:r>
      <w:r w:rsidRPr="00E019AB">
        <w:rPr>
          <w:rFonts w:ascii="Arial" w:eastAsia="Arial" w:hAnsi="Arial" w:cs="Arial"/>
          <w:b/>
          <w:color w:val="0033CC"/>
        </w:rPr>
        <w:t xml:space="preserve"> </w:t>
      </w:r>
      <w:r w:rsidR="00E019AB" w:rsidRPr="00E019AB">
        <w:rPr>
          <w:rFonts w:ascii="Arial" w:eastAsia="Arial" w:hAnsi="Arial" w:cs="Arial"/>
          <w:b/>
          <w:color w:val="0033CC"/>
        </w:rPr>
        <w:t>5</w:t>
      </w:r>
      <w:r w:rsidRPr="004F10DD">
        <w:rPr>
          <w:rFonts w:ascii="Arial" w:eastAsia="Arial" w:hAnsi="Arial" w:cs="Arial"/>
          <w:color w:val="0033CC"/>
        </w:rPr>
        <w:t xml:space="preserve"> and </w:t>
      </w:r>
      <w:r w:rsidR="00E019AB">
        <w:rPr>
          <w:rFonts w:ascii="Arial" w:eastAsia="Arial" w:hAnsi="Arial" w:cs="Arial"/>
          <w:b/>
          <w:color w:val="0033CC"/>
        </w:rPr>
        <w:t>6</w:t>
      </w:r>
      <w:r w:rsidR="00C80ED4" w:rsidRPr="004F10DD">
        <w:rPr>
          <w:rFonts w:ascii="Arial" w:eastAsia="Arial" w:hAnsi="Arial" w:cs="Arial"/>
          <w:color w:val="0033CC"/>
        </w:rPr>
        <w:t>.</w:t>
      </w:r>
      <w:r w:rsidRPr="004F10DD">
        <w:rPr>
          <w:rFonts w:ascii="Arial" w:eastAsia="Arial" w:hAnsi="Arial" w:cs="Arial"/>
          <w:color w:val="0033CC"/>
        </w:rPr>
        <w:t xml:space="preserve"> Overall, across the five non-hypermutated patients, 170 variants detected in version V1 have been tested and 152 (89.4%) of these were also detected in version V2. In the hypermutated breast cancer patient, 630 of 659 (95.6%) variants detected in version V1 were also detected in version V2. Comparing version V1 and V2 for the three patients </w:t>
      </w:r>
      <w:r w:rsidR="00B06F9A" w:rsidRPr="004F10DD">
        <w:rPr>
          <w:rFonts w:ascii="Arial" w:eastAsia="Arial" w:hAnsi="Arial" w:cs="Arial"/>
          <w:color w:val="0033CC"/>
        </w:rPr>
        <w:t>who</w:t>
      </w:r>
      <w:r w:rsidRPr="004F10DD">
        <w:rPr>
          <w:rFonts w:ascii="Arial" w:eastAsia="Arial" w:hAnsi="Arial" w:cs="Arial"/>
          <w:color w:val="0033CC"/>
        </w:rPr>
        <w:t xml:space="preserve"> have been retested for </w:t>
      </w:r>
      <w:r w:rsidR="00C80ED4" w:rsidRPr="004F10DD">
        <w:rPr>
          <w:rFonts w:ascii="Arial" w:eastAsia="Arial" w:hAnsi="Arial" w:cs="Arial"/>
          <w:color w:val="0033CC"/>
        </w:rPr>
        <w:t>the</w:t>
      </w:r>
      <w:r w:rsidR="00D02890" w:rsidRPr="004F10DD">
        <w:rPr>
          <w:rFonts w:ascii="Arial" w:eastAsia="Arial" w:hAnsi="Arial" w:cs="Arial"/>
          <w:color w:val="0033CC"/>
        </w:rPr>
        <w:t xml:space="preserve"> </w:t>
      </w:r>
      <w:r w:rsidR="00B06F9A" w:rsidRPr="004F10DD">
        <w:rPr>
          <w:rFonts w:ascii="Arial" w:eastAsia="Arial" w:hAnsi="Arial" w:cs="Arial"/>
          <w:color w:val="0033CC"/>
        </w:rPr>
        <w:t xml:space="preserve">purpose of this </w:t>
      </w:r>
      <w:r w:rsidR="00C80ED4" w:rsidRPr="004F10DD">
        <w:rPr>
          <w:rFonts w:ascii="Arial" w:eastAsia="Arial" w:hAnsi="Arial" w:cs="Arial"/>
          <w:color w:val="0033CC"/>
        </w:rPr>
        <w:t>response</w:t>
      </w:r>
      <w:r w:rsidRPr="004F10DD">
        <w:rPr>
          <w:rFonts w:ascii="Arial" w:eastAsia="Arial" w:hAnsi="Arial" w:cs="Arial"/>
          <w:color w:val="0033CC"/>
        </w:rPr>
        <w:t>, 45 of 51 (88.2%) variants were found present in two non-hypermutated patients whilst the corresponding number in the hypermutated breast cancer patient was 640 of 659 (97.1%).</w:t>
      </w:r>
    </w:p>
    <w:p w14:paraId="4FB2B623" w14:textId="77777777" w:rsidR="00413E5F" w:rsidRPr="004F10DD" w:rsidRDefault="00413E5F" w:rsidP="00A7225E">
      <w:pPr>
        <w:spacing w:after="0" w:line="240" w:lineRule="auto"/>
        <w:jc w:val="both"/>
        <w:rPr>
          <w:rFonts w:ascii="Arial" w:eastAsia="Arial" w:hAnsi="Arial" w:cs="Arial"/>
          <w:color w:val="0033CC"/>
        </w:rPr>
      </w:pPr>
    </w:p>
    <w:p w14:paraId="16024EC2" w14:textId="451AA168"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Additionally, as the VAF of these variants range between 0.3% and 91.2%, we limited the list to those which were initially detected in version V1 with VAF</w:t>
      </w:r>
      <w:r w:rsidR="00F90BF2" w:rsidRPr="004F10DD">
        <w:rPr>
          <w:rFonts w:ascii="Arial" w:eastAsia="Arial" w:hAnsi="Arial" w:cs="Arial"/>
          <w:color w:val="0033CC"/>
        </w:rPr>
        <w:t>&lt;</w:t>
      </w:r>
      <w:r w:rsidRPr="004F10DD">
        <w:rPr>
          <w:rFonts w:ascii="Arial" w:eastAsia="Arial" w:hAnsi="Arial" w:cs="Arial"/>
          <w:color w:val="0033CC"/>
        </w:rPr>
        <w:t xml:space="preserve">1%. The results are summarized in </w:t>
      </w:r>
      <w:r w:rsidR="00611C71" w:rsidRPr="004F10DD">
        <w:rPr>
          <w:rFonts w:ascii="Arial" w:eastAsia="Arial" w:hAnsi="Arial" w:cs="Arial"/>
          <w:b/>
          <w:color w:val="0033CC"/>
        </w:rPr>
        <w:t xml:space="preserve">Response to Reviewers </w:t>
      </w:r>
      <w:r w:rsidRPr="004F10DD">
        <w:rPr>
          <w:rFonts w:ascii="Arial" w:eastAsia="Arial" w:hAnsi="Arial" w:cs="Arial"/>
          <w:b/>
          <w:color w:val="0033CC"/>
        </w:rPr>
        <w:t xml:space="preserve">Tables </w:t>
      </w:r>
      <w:r w:rsidR="00E019AB">
        <w:rPr>
          <w:rFonts w:ascii="Arial" w:eastAsia="Arial" w:hAnsi="Arial" w:cs="Arial"/>
          <w:b/>
          <w:color w:val="0033CC"/>
        </w:rPr>
        <w:t>7</w:t>
      </w:r>
      <w:r w:rsidRPr="004F10DD">
        <w:rPr>
          <w:rFonts w:ascii="Arial" w:eastAsia="Arial" w:hAnsi="Arial" w:cs="Arial"/>
          <w:b/>
          <w:color w:val="0033CC"/>
        </w:rPr>
        <w:t xml:space="preserve"> </w:t>
      </w:r>
      <w:r w:rsidRPr="004F10DD">
        <w:rPr>
          <w:rFonts w:ascii="Arial" w:eastAsia="Arial" w:hAnsi="Arial" w:cs="Arial"/>
          <w:color w:val="0033CC"/>
        </w:rPr>
        <w:t>and</w:t>
      </w:r>
      <w:r w:rsidRPr="004F10DD">
        <w:rPr>
          <w:rFonts w:ascii="Arial" w:eastAsia="Arial" w:hAnsi="Arial" w:cs="Arial"/>
          <w:b/>
          <w:color w:val="0033CC"/>
        </w:rPr>
        <w:t xml:space="preserve"> </w:t>
      </w:r>
      <w:r w:rsidR="00E019AB">
        <w:rPr>
          <w:rFonts w:ascii="Arial" w:eastAsia="Arial" w:hAnsi="Arial" w:cs="Arial"/>
          <w:b/>
          <w:color w:val="0033CC"/>
        </w:rPr>
        <w:t>8</w:t>
      </w:r>
      <w:r w:rsidRPr="004F10DD">
        <w:rPr>
          <w:rFonts w:ascii="Arial" w:eastAsia="Arial" w:hAnsi="Arial" w:cs="Arial"/>
          <w:color w:val="0033CC"/>
        </w:rPr>
        <w:t xml:space="preserve">. Finally, </w:t>
      </w:r>
      <w:r w:rsidR="00611C71" w:rsidRPr="004F10DD">
        <w:rPr>
          <w:rFonts w:ascii="Arial" w:eastAsia="Arial" w:hAnsi="Arial" w:cs="Arial"/>
          <w:color w:val="0033CC"/>
        </w:rPr>
        <w:t>following the</w:t>
      </w:r>
      <w:r w:rsidRPr="004F10DD">
        <w:rPr>
          <w:rFonts w:ascii="Arial" w:eastAsia="Arial" w:hAnsi="Arial" w:cs="Arial"/>
          <w:color w:val="0033CC"/>
        </w:rPr>
        <w:t xml:space="preserve"> Reviewer’s suggestion, </w:t>
      </w:r>
      <w:r w:rsidRPr="004F10DD">
        <w:rPr>
          <w:rFonts w:ascii="Arial" w:eastAsia="Arial" w:hAnsi="Arial" w:cs="Arial"/>
          <w:color w:val="0033CC"/>
          <w:u w:val="single"/>
        </w:rPr>
        <w:t xml:space="preserve">additional </w:t>
      </w:r>
      <w:proofErr w:type="spellStart"/>
      <w:r w:rsidRPr="004F10DD">
        <w:rPr>
          <w:rFonts w:ascii="Arial" w:eastAsia="Arial" w:hAnsi="Arial" w:cs="Arial"/>
          <w:color w:val="0033CC"/>
          <w:u w:val="single"/>
        </w:rPr>
        <w:t>ddPCR</w:t>
      </w:r>
      <w:proofErr w:type="spellEnd"/>
      <w:r w:rsidRPr="004F10DD">
        <w:rPr>
          <w:rFonts w:ascii="Arial" w:eastAsia="Arial" w:hAnsi="Arial" w:cs="Arial"/>
          <w:color w:val="0033CC"/>
          <w:u w:val="single"/>
        </w:rPr>
        <w:t xml:space="preserve"> experiments for </w:t>
      </w:r>
      <w:proofErr w:type="spellStart"/>
      <w:r w:rsidRPr="004F10DD">
        <w:rPr>
          <w:rFonts w:ascii="Arial" w:eastAsia="Arial" w:hAnsi="Arial" w:cs="Arial"/>
          <w:color w:val="0033CC"/>
          <w:u w:val="single"/>
        </w:rPr>
        <w:t>VUSo</w:t>
      </w:r>
      <w:proofErr w:type="spellEnd"/>
      <w:r w:rsidRPr="004F10DD">
        <w:rPr>
          <w:rFonts w:ascii="Arial" w:eastAsia="Arial" w:hAnsi="Arial" w:cs="Arial"/>
          <w:color w:val="0033CC"/>
          <w:u w:val="single"/>
        </w:rPr>
        <w:t xml:space="preserve"> </w:t>
      </w:r>
      <w:r w:rsidR="00010544" w:rsidRPr="004F10DD">
        <w:rPr>
          <w:rFonts w:ascii="Arial" w:eastAsia="Arial" w:hAnsi="Arial" w:cs="Arial"/>
          <w:color w:val="0033CC"/>
          <w:u w:val="single"/>
        </w:rPr>
        <w:t>occurring</w:t>
      </w:r>
      <w:r w:rsidRPr="004F10DD">
        <w:rPr>
          <w:rFonts w:ascii="Arial" w:eastAsia="Arial" w:hAnsi="Arial" w:cs="Arial"/>
          <w:color w:val="0033CC"/>
          <w:u w:val="single"/>
        </w:rPr>
        <w:t xml:space="preserve"> at VAF&lt;1% were </w:t>
      </w:r>
      <w:r w:rsidR="00611C71" w:rsidRPr="004F10DD">
        <w:rPr>
          <w:rFonts w:ascii="Arial" w:eastAsia="Arial" w:hAnsi="Arial" w:cs="Arial"/>
          <w:color w:val="0033CC"/>
          <w:u w:val="single"/>
        </w:rPr>
        <w:t>performed for the revised version of th</w:t>
      </w:r>
      <w:r w:rsidR="00ED0D4B" w:rsidRPr="004F10DD">
        <w:rPr>
          <w:rFonts w:ascii="Arial" w:eastAsia="Arial" w:hAnsi="Arial" w:cs="Arial"/>
          <w:color w:val="0033CC"/>
          <w:u w:val="single"/>
        </w:rPr>
        <w:t>e</w:t>
      </w:r>
      <w:r w:rsidR="00611C71" w:rsidRPr="004F10DD">
        <w:rPr>
          <w:rFonts w:ascii="Arial" w:eastAsia="Arial" w:hAnsi="Arial" w:cs="Arial"/>
          <w:color w:val="0033CC"/>
          <w:u w:val="single"/>
        </w:rPr>
        <w:t xml:space="preserve"> manuscript</w:t>
      </w:r>
      <w:r w:rsidRPr="004F10DD">
        <w:rPr>
          <w:rFonts w:ascii="Arial" w:eastAsia="Arial" w:hAnsi="Arial" w:cs="Arial"/>
          <w:color w:val="0033CC"/>
        </w:rPr>
        <w:t xml:space="preserve">. This is detailed </w:t>
      </w:r>
      <w:r w:rsidR="00555733" w:rsidRPr="004F10DD">
        <w:rPr>
          <w:rFonts w:ascii="Arial" w:eastAsia="Arial" w:hAnsi="Arial" w:cs="Arial"/>
          <w:color w:val="0033CC"/>
        </w:rPr>
        <w:t xml:space="preserve">in our response </w:t>
      </w:r>
      <w:r w:rsidR="00B06F9A" w:rsidRPr="004F10DD">
        <w:rPr>
          <w:rFonts w:ascii="Arial" w:eastAsia="Arial" w:hAnsi="Arial" w:cs="Arial"/>
          <w:color w:val="0033CC"/>
        </w:rPr>
        <w:t xml:space="preserve">at </w:t>
      </w:r>
      <w:r w:rsidR="007176FF" w:rsidRPr="004F10DD">
        <w:rPr>
          <w:rFonts w:ascii="Arial" w:eastAsia="Arial" w:hAnsi="Arial" w:cs="Arial"/>
          <w:color w:val="0033CC"/>
        </w:rPr>
        <w:t>C</w:t>
      </w:r>
      <w:r w:rsidR="008F3B1E" w:rsidRPr="004F10DD">
        <w:rPr>
          <w:rFonts w:ascii="Arial" w:eastAsia="Arial" w:hAnsi="Arial" w:cs="Arial"/>
          <w:color w:val="0033CC"/>
        </w:rPr>
        <w:t xml:space="preserve">omment </w:t>
      </w:r>
      <w:r w:rsidRPr="004F10DD">
        <w:rPr>
          <w:rFonts w:ascii="Arial" w:eastAsia="Arial" w:hAnsi="Arial" w:cs="Arial"/>
          <w:color w:val="0033CC"/>
        </w:rPr>
        <w:t xml:space="preserve">#10. In summary, </w:t>
      </w:r>
      <w:proofErr w:type="spellStart"/>
      <w:r w:rsidRPr="004F10DD">
        <w:rPr>
          <w:rFonts w:ascii="Arial" w:eastAsia="Arial" w:hAnsi="Arial" w:cs="Arial"/>
          <w:color w:val="0033CC"/>
        </w:rPr>
        <w:t>ddPCR</w:t>
      </w:r>
      <w:proofErr w:type="spellEnd"/>
      <w:r w:rsidRPr="004F10DD">
        <w:rPr>
          <w:rFonts w:ascii="Arial" w:eastAsia="Arial" w:hAnsi="Arial" w:cs="Arial"/>
          <w:color w:val="0033CC"/>
        </w:rPr>
        <w:t xml:space="preserve"> measurements of select</w:t>
      </w:r>
      <w:r w:rsidR="00B06F9A" w:rsidRPr="004F10DD">
        <w:rPr>
          <w:rFonts w:ascii="Arial" w:eastAsia="Arial" w:hAnsi="Arial" w:cs="Arial"/>
          <w:color w:val="0033CC"/>
        </w:rPr>
        <w:t>ed</w:t>
      </w:r>
      <w:r w:rsidRPr="004F10DD">
        <w:rPr>
          <w:rFonts w:ascii="Arial" w:eastAsia="Arial" w:hAnsi="Arial" w:cs="Arial"/>
          <w:color w:val="0033CC"/>
        </w:rPr>
        <w:t xml:space="preserve"> </w:t>
      </w:r>
      <w:proofErr w:type="spellStart"/>
      <w:r w:rsidRPr="004F10DD">
        <w:rPr>
          <w:rFonts w:ascii="Arial" w:eastAsia="Arial" w:hAnsi="Arial" w:cs="Arial"/>
          <w:color w:val="0033CC"/>
        </w:rPr>
        <w:t>VUSo</w:t>
      </w:r>
      <w:proofErr w:type="spellEnd"/>
      <w:r w:rsidRPr="004F10DD">
        <w:rPr>
          <w:rFonts w:ascii="Arial" w:eastAsia="Arial" w:hAnsi="Arial" w:cs="Arial"/>
          <w:color w:val="0033CC"/>
        </w:rPr>
        <w:t xml:space="preserve"> mutations from 7 patients (6 of 7 mutations have VAF&lt;1%) were performed. The experiments are limited by residual sample availability i.e. cfDNA or pre-enrichment library, VAF, and availability of validated </w:t>
      </w:r>
      <w:proofErr w:type="spellStart"/>
      <w:r w:rsidRPr="004F10DD">
        <w:rPr>
          <w:rFonts w:ascii="Arial" w:eastAsia="Arial" w:hAnsi="Arial" w:cs="Arial"/>
          <w:color w:val="0033CC"/>
        </w:rPr>
        <w:t>ddPCR</w:t>
      </w:r>
      <w:proofErr w:type="spellEnd"/>
      <w:r w:rsidRPr="004F10DD">
        <w:rPr>
          <w:rFonts w:ascii="Arial" w:eastAsia="Arial" w:hAnsi="Arial" w:cs="Arial"/>
          <w:color w:val="0033CC"/>
        </w:rPr>
        <w:t xml:space="preserve"> assay. The </w:t>
      </w:r>
      <w:proofErr w:type="spellStart"/>
      <w:r w:rsidRPr="004F10DD">
        <w:rPr>
          <w:rFonts w:ascii="Arial" w:eastAsia="Arial" w:hAnsi="Arial" w:cs="Arial"/>
          <w:color w:val="0033CC"/>
        </w:rPr>
        <w:t>ddPCR</w:t>
      </w:r>
      <w:proofErr w:type="spellEnd"/>
      <w:r w:rsidRPr="004F10DD">
        <w:rPr>
          <w:rFonts w:ascii="Arial" w:eastAsia="Arial" w:hAnsi="Arial" w:cs="Arial"/>
          <w:color w:val="0033CC"/>
        </w:rPr>
        <w:t xml:space="preserve"> and cfDNA targeted assay </w:t>
      </w:r>
      <w:r w:rsidR="00611C71" w:rsidRPr="004F10DD">
        <w:rPr>
          <w:rFonts w:ascii="Arial" w:eastAsia="Arial" w:hAnsi="Arial" w:cs="Arial"/>
          <w:color w:val="0033CC"/>
        </w:rPr>
        <w:t xml:space="preserve">were found to have </w:t>
      </w:r>
      <w:r w:rsidRPr="004F10DD">
        <w:rPr>
          <w:rFonts w:ascii="Arial" w:eastAsia="Arial" w:hAnsi="Arial" w:cs="Arial"/>
          <w:color w:val="0033CC"/>
        </w:rPr>
        <w:t>100% PPA.</w:t>
      </w:r>
    </w:p>
    <w:p w14:paraId="597042E9" w14:textId="04E06514" w:rsidR="00555733" w:rsidRPr="004F10DD" w:rsidRDefault="00555733" w:rsidP="00A7225E">
      <w:pPr>
        <w:spacing w:after="0" w:line="240" w:lineRule="auto"/>
        <w:jc w:val="both"/>
        <w:rPr>
          <w:rFonts w:ascii="Arial" w:eastAsia="Arial" w:hAnsi="Arial" w:cs="Arial"/>
          <w:color w:val="0033CC"/>
          <w:sz w:val="20"/>
          <w:szCs w:val="20"/>
        </w:rPr>
      </w:pPr>
    </w:p>
    <w:p w14:paraId="5CA1D30C" w14:textId="355F70F4" w:rsidR="00413E5F" w:rsidRPr="00CD033A" w:rsidRDefault="00611C71" w:rsidP="00212D50">
      <w:pPr>
        <w:spacing w:after="0" w:line="240" w:lineRule="auto"/>
        <w:rPr>
          <w:rFonts w:ascii="Arial" w:eastAsia="Arial" w:hAnsi="Arial" w:cs="Arial"/>
          <w:color w:val="0033CC"/>
          <w:sz w:val="20"/>
          <w:szCs w:val="20"/>
        </w:rPr>
      </w:pPr>
      <w:r w:rsidRPr="00CD033A">
        <w:rPr>
          <w:rFonts w:ascii="Arial" w:eastAsia="Arial" w:hAnsi="Arial" w:cs="Arial"/>
          <w:b/>
          <w:color w:val="0033CC"/>
          <w:sz w:val="20"/>
          <w:szCs w:val="20"/>
        </w:rPr>
        <w:t xml:space="preserve">Response to Reviewers </w:t>
      </w:r>
      <w:r w:rsidR="00B4071F" w:rsidRPr="00CD033A">
        <w:rPr>
          <w:rFonts w:ascii="Arial" w:eastAsia="Arial" w:hAnsi="Arial" w:cs="Arial"/>
          <w:b/>
          <w:color w:val="0033CC"/>
          <w:sz w:val="20"/>
          <w:szCs w:val="20"/>
        </w:rPr>
        <w:t xml:space="preserve">Table </w:t>
      </w:r>
      <w:r w:rsidR="00E019AB">
        <w:rPr>
          <w:rFonts w:ascii="Arial" w:eastAsia="Arial" w:hAnsi="Arial" w:cs="Arial"/>
          <w:b/>
          <w:color w:val="0033CC"/>
          <w:sz w:val="20"/>
          <w:szCs w:val="20"/>
        </w:rPr>
        <w:t>7</w:t>
      </w:r>
      <w:r w:rsidR="00B4071F" w:rsidRPr="00CD033A">
        <w:rPr>
          <w:rFonts w:ascii="Arial" w:eastAsia="Arial" w:hAnsi="Arial" w:cs="Arial"/>
          <w:color w:val="0033CC"/>
          <w:sz w:val="20"/>
          <w:szCs w:val="20"/>
        </w:rPr>
        <w:t>: Number of somatic mutations per patient detected in version V1 with VAF&lt;1% and confirmed present in six initial technical replicates using version V2 of assay protocol</w:t>
      </w:r>
      <w:r w:rsidR="004F10DD">
        <w:rPr>
          <w:rFonts w:ascii="Arial" w:eastAsia="Arial" w:hAnsi="Arial" w:cs="Arial"/>
          <w:color w:val="0033CC"/>
          <w:sz w:val="20"/>
          <w:szCs w:val="20"/>
        </w:rPr>
        <w:t>.</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784"/>
        <w:gridCol w:w="1783"/>
        <w:gridCol w:w="1783"/>
        <w:gridCol w:w="1783"/>
        <w:gridCol w:w="1783"/>
        <w:gridCol w:w="1783"/>
      </w:tblGrid>
      <w:tr w:rsidR="00413E5F" w:rsidRPr="00ED0D4B" w14:paraId="5C844591" w14:textId="77777777" w:rsidTr="00212D50">
        <w:tc>
          <w:tcPr>
            <w:tcW w:w="1560" w:type="dxa"/>
            <w:shd w:val="clear" w:color="auto" w:fill="4D4D62"/>
            <w:tcMar>
              <w:top w:w="100" w:type="dxa"/>
              <w:left w:w="100" w:type="dxa"/>
              <w:bottom w:w="100" w:type="dxa"/>
              <w:right w:w="100" w:type="dxa"/>
            </w:tcMar>
          </w:tcPr>
          <w:p w14:paraId="472A6DDE" w14:textId="77777777" w:rsidR="00413E5F" w:rsidRPr="00212D50" w:rsidRDefault="00B4071F" w:rsidP="00212D50">
            <w:pPr>
              <w:widowControl w:val="0"/>
              <w:spacing w:after="0" w:line="240" w:lineRule="auto"/>
              <w:rPr>
                <w:rFonts w:ascii="Arial" w:eastAsia="Arial" w:hAnsi="Arial" w:cs="Arial"/>
                <w:color w:val="FFFFFF"/>
                <w:sz w:val="18"/>
                <w:szCs w:val="18"/>
              </w:rPr>
            </w:pPr>
            <w:r w:rsidRPr="00212D50">
              <w:rPr>
                <w:rFonts w:ascii="Arial" w:eastAsia="Arial" w:hAnsi="Arial" w:cs="Arial"/>
                <w:color w:val="FFFFFF"/>
                <w:sz w:val="18"/>
                <w:szCs w:val="18"/>
              </w:rPr>
              <w:t>Patient ID</w:t>
            </w:r>
          </w:p>
        </w:tc>
        <w:tc>
          <w:tcPr>
            <w:tcW w:w="1560" w:type="dxa"/>
            <w:shd w:val="clear" w:color="auto" w:fill="4D4D62"/>
            <w:tcMar>
              <w:top w:w="100" w:type="dxa"/>
              <w:left w:w="100" w:type="dxa"/>
              <w:bottom w:w="100" w:type="dxa"/>
              <w:right w:w="100" w:type="dxa"/>
            </w:tcMar>
          </w:tcPr>
          <w:p w14:paraId="41C5B6D0"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Biopsy -matched variants</w:t>
            </w:r>
          </w:p>
        </w:tc>
        <w:tc>
          <w:tcPr>
            <w:tcW w:w="1560" w:type="dxa"/>
            <w:shd w:val="clear" w:color="auto" w:fill="4D4D62"/>
            <w:tcMar>
              <w:top w:w="100" w:type="dxa"/>
              <w:left w:w="100" w:type="dxa"/>
              <w:bottom w:w="100" w:type="dxa"/>
              <w:right w:w="100" w:type="dxa"/>
            </w:tcMar>
          </w:tcPr>
          <w:p w14:paraId="5903293F"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Biopsy -subthreshold variants</w:t>
            </w:r>
          </w:p>
        </w:tc>
        <w:tc>
          <w:tcPr>
            <w:tcW w:w="1560" w:type="dxa"/>
            <w:shd w:val="clear" w:color="auto" w:fill="4D4D62"/>
            <w:tcMar>
              <w:top w:w="100" w:type="dxa"/>
              <w:left w:w="100" w:type="dxa"/>
              <w:bottom w:w="100" w:type="dxa"/>
              <w:right w:w="100" w:type="dxa"/>
            </w:tcMar>
          </w:tcPr>
          <w:p w14:paraId="69522E00"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 xml:space="preserve">No. of </w:t>
            </w:r>
            <w:proofErr w:type="spellStart"/>
            <w:r w:rsidRPr="00212D50">
              <w:rPr>
                <w:rFonts w:ascii="Arial" w:eastAsia="Arial" w:hAnsi="Arial" w:cs="Arial"/>
                <w:color w:val="FFFFFF"/>
                <w:sz w:val="18"/>
                <w:szCs w:val="18"/>
              </w:rPr>
              <w:t>VUSo</w:t>
            </w:r>
            <w:proofErr w:type="spellEnd"/>
          </w:p>
        </w:tc>
        <w:tc>
          <w:tcPr>
            <w:tcW w:w="1560" w:type="dxa"/>
            <w:shd w:val="clear" w:color="auto" w:fill="4D4D62"/>
            <w:tcMar>
              <w:top w:w="100" w:type="dxa"/>
              <w:left w:w="100" w:type="dxa"/>
              <w:bottom w:w="100" w:type="dxa"/>
              <w:right w:w="100" w:type="dxa"/>
            </w:tcMar>
          </w:tcPr>
          <w:p w14:paraId="10BBA738"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WBC -matched variants</w:t>
            </w:r>
          </w:p>
        </w:tc>
        <w:tc>
          <w:tcPr>
            <w:tcW w:w="1560" w:type="dxa"/>
            <w:shd w:val="clear" w:color="auto" w:fill="4D4D62"/>
            <w:tcMar>
              <w:top w:w="100" w:type="dxa"/>
              <w:left w:w="100" w:type="dxa"/>
              <w:bottom w:w="100" w:type="dxa"/>
              <w:right w:w="100" w:type="dxa"/>
            </w:tcMar>
          </w:tcPr>
          <w:p w14:paraId="0A0AD46E"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Total no. of variants</w:t>
            </w:r>
          </w:p>
        </w:tc>
      </w:tr>
      <w:tr w:rsidR="00413E5F" w:rsidRPr="00ED0D4B" w14:paraId="59796D0F" w14:textId="77777777" w:rsidTr="00212D50">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6DC210"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MSK-VB-0050</w:t>
            </w:r>
          </w:p>
        </w:tc>
        <w:tc>
          <w:tcPr>
            <w:tcW w:w="1560" w:type="dxa"/>
            <w:shd w:val="clear" w:color="auto" w:fill="auto"/>
            <w:tcMar>
              <w:top w:w="100" w:type="dxa"/>
              <w:left w:w="100" w:type="dxa"/>
              <w:bottom w:w="100" w:type="dxa"/>
              <w:right w:w="100" w:type="dxa"/>
            </w:tcMar>
          </w:tcPr>
          <w:p w14:paraId="62BAB95A"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10 / 13 (76.9%)</w:t>
            </w:r>
          </w:p>
        </w:tc>
        <w:tc>
          <w:tcPr>
            <w:tcW w:w="1560" w:type="dxa"/>
            <w:shd w:val="clear" w:color="auto" w:fill="auto"/>
            <w:tcMar>
              <w:top w:w="100" w:type="dxa"/>
              <w:left w:w="100" w:type="dxa"/>
              <w:bottom w:w="100" w:type="dxa"/>
              <w:right w:w="100" w:type="dxa"/>
            </w:tcMar>
          </w:tcPr>
          <w:p w14:paraId="30658DD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 / 4 (100%)</w:t>
            </w:r>
          </w:p>
        </w:tc>
        <w:tc>
          <w:tcPr>
            <w:tcW w:w="1560" w:type="dxa"/>
            <w:shd w:val="clear" w:color="auto" w:fill="auto"/>
            <w:tcMar>
              <w:top w:w="100" w:type="dxa"/>
              <w:left w:w="100" w:type="dxa"/>
              <w:bottom w:w="100" w:type="dxa"/>
              <w:right w:w="100" w:type="dxa"/>
            </w:tcMar>
          </w:tcPr>
          <w:p w14:paraId="42FFF46F"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35 / 41 (85.4%)</w:t>
            </w:r>
          </w:p>
        </w:tc>
        <w:tc>
          <w:tcPr>
            <w:tcW w:w="1560" w:type="dxa"/>
            <w:shd w:val="clear" w:color="auto" w:fill="auto"/>
            <w:tcMar>
              <w:top w:w="100" w:type="dxa"/>
              <w:left w:w="100" w:type="dxa"/>
              <w:bottom w:w="100" w:type="dxa"/>
              <w:right w:w="100" w:type="dxa"/>
            </w:tcMar>
          </w:tcPr>
          <w:p w14:paraId="7051130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 / 6 (83.3%)</w:t>
            </w:r>
          </w:p>
        </w:tc>
        <w:tc>
          <w:tcPr>
            <w:tcW w:w="1560" w:type="dxa"/>
            <w:shd w:val="clear" w:color="auto" w:fill="auto"/>
            <w:tcMar>
              <w:top w:w="100" w:type="dxa"/>
              <w:left w:w="100" w:type="dxa"/>
              <w:bottom w:w="100" w:type="dxa"/>
              <w:right w:w="100" w:type="dxa"/>
            </w:tcMar>
          </w:tcPr>
          <w:p w14:paraId="7154B38F"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54 / 64 (84.4%)</w:t>
            </w:r>
          </w:p>
        </w:tc>
      </w:tr>
      <w:tr w:rsidR="00413E5F" w:rsidRPr="00ED0D4B" w14:paraId="4F059F10"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259B8E2"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MSK-VB-0041</w:t>
            </w:r>
          </w:p>
        </w:tc>
        <w:tc>
          <w:tcPr>
            <w:tcW w:w="1560" w:type="dxa"/>
            <w:shd w:val="clear" w:color="auto" w:fill="auto"/>
            <w:tcMar>
              <w:top w:w="100" w:type="dxa"/>
              <w:left w:w="100" w:type="dxa"/>
              <w:bottom w:w="100" w:type="dxa"/>
              <w:right w:w="100" w:type="dxa"/>
            </w:tcMar>
          </w:tcPr>
          <w:p w14:paraId="6716872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664C915A"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227118E4"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67D4AB95"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1 (100%)</w:t>
            </w:r>
          </w:p>
        </w:tc>
        <w:tc>
          <w:tcPr>
            <w:tcW w:w="1560" w:type="dxa"/>
            <w:shd w:val="clear" w:color="auto" w:fill="auto"/>
            <w:tcMar>
              <w:top w:w="100" w:type="dxa"/>
              <w:left w:w="100" w:type="dxa"/>
              <w:bottom w:w="100" w:type="dxa"/>
              <w:right w:w="100" w:type="dxa"/>
            </w:tcMar>
          </w:tcPr>
          <w:p w14:paraId="64C75B47"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1 (100%)</w:t>
            </w:r>
          </w:p>
        </w:tc>
      </w:tr>
      <w:tr w:rsidR="00413E5F" w:rsidRPr="00ED0D4B" w14:paraId="6FDADFC7"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5B414B6"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MSK-VL-0028</w:t>
            </w:r>
          </w:p>
        </w:tc>
        <w:tc>
          <w:tcPr>
            <w:tcW w:w="1560" w:type="dxa"/>
            <w:shd w:val="clear" w:color="auto" w:fill="auto"/>
            <w:tcMar>
              <w:top w:w="100" w:type="dxa"/>
              <w:left w:w="100" w:type="dxa"/>
              <w:bottom w:w="100" w:type="dxa"/>
              <w:right w:w="100" w:type="dxa"/>
            </w:tcMar>
          </w:tcPr>
          <w:p w14:paraId="088B532D"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 / 4 (100%)</w:t>
            </w:r>
          </w:p>
        </w:tc>
        <w:tc>
          <w:tcPr>
            <w:tcW w:w="1560" w:type="dxa"/>
            <w:shd w:val="clear" w:color="auto" w:fill="auto"/>
            <w:tcMar>
              <w:top w:w="100" w:type="dxa"/>
              <w:left w:w="100" w:type="dxa"/>
              <w:bottom w:w="100" w:type="dxa"/>
              <w:right w:w="100" w:type="dxa"/>
            </w:tcMar>
          </w:tcPr>
          <w:p w14:paraId="64029CA5"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534041BA"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3 (33.3%)</w:t>
            </w:r>
          </w:p>
        </w:tc>
        <w:tc>
          <w:tcPr>
            <w:tcW w:w="1560" w:type="dxa"/>
            <w:shd w:val="clear" w:color="auto" w:fill="auto"/>
            <w:tcMar>
              <w:top w:w="100" w:type="dxa"/>
              <w:left w:w="100" w:type="dxa"/>
              <w:bottom w:w="100" w:type="dxa"/>
              <w:right w:w="100" w:type="dxa"/>
            </w:tcMar>
          </w:tcPr>
          <w:p w14:paraId="632669F7"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17 / 21 (81.0%)</w:t>
            </w:r>
          </w:p>
        </w:tc>
        <w:tc>
          <w:tcPr>
            <w:tcW w:w="1560" w:type="dxa"/>
            <w:shd w:val="clear" w:color="auto" w:fill="auto"/>
            <w:tcMar>
              <w:top w:w="100" w:type="dxa"/>
              <w:left w:w="100" w:type="dxa"/>
              <w:bottom w:w="100" w:type="dxa"/>
              <w:right w:w="100" w:type="dxa"/>
            </w:tcMar>
          </w:tcPr>
          <w:p w14:paraId="53BC0A10"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22 / 28 (78.6%)</w:t>
            </w:r>
          </w:p>
        </w:tc>
      </w:tr>
      <w:tr w:rsidR="00413E5F" w:rsidRPr="00ED0D4B" w14:paraId="18EB58AE"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AC7B893"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MSK-VL-0042</w:t>
            </w:r>
          </w:p>
        </w:tc>
        <w:tc>
          <w:tcPr>
            <w:tcW w:w="1560" w:type="dxa"/>
            <w:shd w:val="clear" w:color="auto" w:fill="auto"/>
            <w:tcMar>
              <w:top w:w="100" w:type="dxa"/>
              <w:left w:w="100" w:type="dxa"/>
              <w:bottom w:w="100" w:type="dxa"/>
              <w:right w:w="100" w:type="dxa"/>
            </w:tcMar>
          </w:tcPr>
          <w:p w14:paraId="1B00ACCE"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03F226AB"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1 (100%)</w:t>
            </w:r>
          </w:p>
        </w:tc>
        <w:tc>
          <w:tcPr>
            <w:tcW w:w="1560" w:type="dxa"/>
            <w:shd w:val="clear" w:color="auto" w:fill="auto"/>
            <w:tcMar>
              <w:top w:w="100" w:type="dxa"/>
              <w:left w:w="100" w:type="dxa"/>
              <w:bottom w:w="100" w:type="dxa"/>
              <w:right w:w="100" w:type="dxa"/>
            </w:tcMar>
          </w:tcPr>
          <w:p w14:paraId="7BC21AB3"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 / 4 (50%)</w:t>
            </w:r>
          </w:p>
        </w:tc>
        <w:tc>
          <w:tcPr>
            <w:tcW w:w="1560" w:type="dxa"/>
            <w:shd w:val="clear" w:color="auto" w:fill="auto"/>
            <w:tcMar>
              <w:top w:w="100" w:type="dxa"/>
              <w:left w:w="100" w:type="dxa"/>
              <w:bottom w:w="100" w:type="dxa"/>
              <w:right w:w="100" w:type="dxa"/>
            </w:tcMar>
          </w:tcPr>
          <w:p w14:paraId="6087482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6 / 6 (100%)</w:t>
            </w:r>
          </w:p>
        </w:tc>
        <w:tc>
          <w:tcPr>
            <w:tcW w:w="1560" w:type="dxa"/>
            <w:shd w:val="clear" w:color="auto" w:fill="auto"/>
            <w:tcMar>
              <w:top w:w="100" w:type="dxa"/>
              <w:left w:w="100" w:type="dxa"/>
              <w:bottom w:w="100" w:type="dxa"/>
              <w:right w:w="100" w:type="dxa"/>
            </w:tcMar>
          </w:tcPr>
          <w:p w14:paraId="40E7D53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9 / 11 (81.8%)</w:t>
            </w:r>
          </w:p>
        </w:tc>
      </w:tr>
      <w:tr w:rsidR="00413E5F" w:rsidRPr="00ED0D4B" w14:paraId="51451C9F"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7B5B972"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MSK-VB-0023</w:t>
            </w:r>
          </w:p>
        </w:tc>
        <w:tc>
          <w:tcPr>
            <w:tcW w:w="1560" w:type="dxa"/>
            <w:shd w:val="clear" w:color="auto" w:fill="auto"/>
            <w:tcMar>
              <w:top w:w="100" w:type="dxa"/>
              <w:left w:w="100" w:type="dxa"/>
              <w:bottom w:w="100" w:type="dxa"/>
              <w:right w:w="100" w:type="dxa"/>
            </w:tcMar>
          </w:tcPr>
          <w:p w14:paraId="319800AA"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1 (100%)</w:t>
            </w:r>
          </w:p>
        </w:tc>
        <w:tc>
          <w:tcPr>
            <w:tcW w:w="1560" w:type="dxa"/>
            <w:shd w:val="clear" w:color="auto" w:fill="auto"/>
            <w:tcMar>
              <w:top w:w="100" w:type="dxa"/>
              <w:left w:w="100" w:type="dxa"/>
              <w:bottom w:w="100" w:type="dxa"/>
              <w:right w:w="100" w:type="dxa"/>
            </w:tcMar>
          </w:tcPr>
          <w:p w14:paraId="2F5E40B7"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44 / 46 (95.7%)</w:t>
            </w:r>
          </w:p>
        </w:tc>
        <w:tc>
          <w:tcPr>
            <w:tcW w:w="1560" w:type="dxa"/>
            <w:shd w:val="clear" w:color="auto" w:fill="auto"/>
            <w:tcMar>
              <w:top w:w="100" w:type="dxa"/>
              <w:left w:w="100" w:type="dxa"/>
              <w:bottom w:w="100" w:type="dxa"/>
              <w:right w:w="100" w:type="dxa"/>
            </w:tcMar>
          </w:tcPr>
          <w:p w14:paraId="4DE586D8"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479 / 502 (95.4%)</w:t>
            </w:r>
          </w:p>
        </w:tc>
        <w:tc>
          <w:tcPr>
            <w:tcW w:w="1560" w:type="dxa"/>
            <w:shd w:val="clear" w:color="auto" w:fill="auto"/>
            <w:tcMar>
              <w:top w:w="100" w:type="dxa"/>
              <w:left w:w="100" w:type="dxa"/>
              <w:bottom w:w="100" w:type="dxa"/>
              <w:right w:w="100" w:type="dxa"/>
            </w:tcMar>
          </w:tcPr>
          <w:p w14:paraId="7972E88D"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10 / 12 (83.3%)</w:t>
            </w:r>
          </w:p>
        </w:tc>
        <w:tc>
          <w:tcPr>
            <w:tcW w:w="1560" w:type="dxa"/>
            <w:shd w:val="clear" w:color="auto" w:fill="auto"/>
            <w:tcMar>
              <w:top w:w="100" w:type="dxa"/>
              <w:left w:w="100" w:type="dxa"/>
              <w:bottom w:w="100" w:type="dxa"/>
              <w:right w:w="100" w:type="dxa"/>
            </w:tcMar>
          </w:tcPr>
          <w:p w14:paraId="4850727E"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534 / 561 (95.2%)</w:t>
            </w:r>
          </w:p>
        </w:tc>
      </w:tr>
      <w:tr w:rsidR="00413E5F" w:rsidRPr="00ED0D4B" w14:paraId="1F5EA784"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367D939"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MSK-VL-0038</w:t>
            </w:r>
          </w:p>
        </w:tc>
        <w:tc>
          <w:tcPr>
            <w:tcW w:w="1560" w:type="dxa"/>
            <w:shd w:val="clear" w:color="auto" w:fill="auto"/>
            <w:tcMar>
              <w:top w:w="100" w:type="dxa"/>
              <w:left w:w="100" w:type="dxa"/>
              <w:bottom w:w="100" w:type="dxa"/>
              <w:right w:w="100" w:type="dxa"/>
            </w:tcMar>
          </w:tcPr>
          <w:p w14:paraId="22055B44"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 / 4 (100%)</w:t>
            </w:r>
          </w:p>
        </w:tc>
        <w:tc>
          <w:tcPr>
            <w:tcW w:w="1560" w:type="dxa"/>
            <w:shd w:val="clear" w:color="auto" w:fill="auto"/>
            <w:tcMar>
              <w:top w:w="100" w:type="dxa"/>
              <w:left w:w="100" w:type="dxa"/>
              <w:bottom w:w="100" w:type="dxa"/>
              <w:right w:w="100" w:type="dxa"/>
            </w:tcMar>
          </w:tcPr>
          <w:p w14:paraId="428B075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6AA53A98"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 / 3 (66.7%)</w:t>
            </w:r>
          </w:p>
        </w:tc>
        <w:tc>
          <w:tcPr>
            <w:tcW w:w="1560" w:type="dxa"/>
            <w:shd w:val="clear" w:color="auto" w:fill="auto"/>
            <w:tcMar>
              <w:top w:w="100" w:type="dxa"/>
              <w:left w:w="100" w:type="dxa"/>
              <w:bottom w:w="100" w:type="dxa"/>
              <w:right w:w="100" w:type="dxa"/>
            </w:tcMar>
          </w:tcPr>
          <w:p w14:paraId="5FC5B694"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11 / 12 (91.7%)</w:t>
            </w:r>
          </w:p>
        </w:tc>
        <w:tc>
          <w:tcPr>
            <w:tcW w:w="1560" w:type="dxa"/>
            <w:shd w:val="clear" w:color="auto" w:fill="auto"/>
            <w:tcMar>
              <w:top w:w="100" w:type="dxa"/>
              <w:left w:w="100" w:type="dxa"/>
              <w:bottom w:w="100" w:type="dxa"/>
              <w:right w:w="100" w:type="dxa"/>
            </w:tcMar>
          </w:tcPr>
          <w:p w14:paraId="3EFA320B"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17 / 19 (89.5%)</w:t>
            </w:r>
          </w:p>
        </w:tc>
      </w:tr>
      <w:tr w:rsidR="00413E5F" w:rsidRPr="00ED0D4B" w14:paraId="3D37357F" w14:textId="77777777" w:rsidTr="00212D50">
        <w:tc>
          <w:tcPr>
            <w:tcW w:w="1560"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D4D2C6D"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Total</w:t>
            </w:r>
          </w:p>
        </w:tc>
        <w:tc>
          <w:tcPr>
            <w:tcW w:w="1560" w:type="dxa"/>
            <w:shd w:val="clear" w:color="auto" w:fill="EFEFEF"/>
            <w:tcMar>
              <w:top w:w="100" w:type="dxa"/>
              <w:left w:w="100" w:type="dxa"/>
              <w:bottom w:w="100" w:type="dxa"/>
              <w:right w:w="100" w:type="dxa"/>
            </w:tcMar>
          </w:tcPr>
          <w:p w14:paraId="64AE1149"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19 / 22 (86.4%)</w:t>
            </w:r>
          </w:p>
        </w:tc>
        <w:tc>
          <w:tcPr>
            <w:tcW w:w="1560" w:type="dxa"/>
            <w:shd w:val="clear" w:color="auto" w:fill="EFEFEF"/>
            <w:tcMar>
              <w:top w:w="100" w:type="dxa"/>
              <w:left w:w="100" w:type="dxa"/>
              <w:bottom w:w="100" w:type="dxa"/>
              <w:right w:w="100" w:type="dxa"/>
            </w:tcMar>
          </w:tcPr>
          <w:p w14:paraId="04DA067F"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49 / 51 (96.1%)</w:t>
            </w:r>
          </w:p>
        </w:tc>
        <w:tc>
          <w:tcPr>
            <w:tcW w:w="1560" w:type="dxa"/>
            <w:shd w:val="clear" w:color="auto" w:fill="EFEFEF"/>
            <w:tcMar>
              <w:top w:w="100" w:type="dxa"/>
              <w:left w:w="100" w:type="dxa"/>
              <w:bottom w:w="100" w:type="dxa"/>
              <w:right w:w="100" w:type="dxa"/>
            </w:tcMar>
          </w:tcPr>
          <w:p w14:paraId="3B37FBF8"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519 / 553 (93.9%)</w:t>
            </w:r>
          </w:p>
        </w:tc>
        <w:tc>
          <w:tcPr>
            <w:tcW w:w="1560" w:type="dxa"/>
            <w:shd w:val="clear" w:color="auto" w:fill="EFEFEF"/>
            <w:tcMar>
              <w:top w:w="100" w:type="dxa"/>
              <w:left w:w="100" w:type="dxa"/>
              <w:bottom w:w="100" w:type="dxa"/>
              <w:right w:w="100" w:type="dxa"/>
            </w:tcMar>
          </w:tcPr>
          <w:p w14:paraId="6DCA3E05"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50 / 58 (86.2%)</w:t>
            </w:r>
          </w:p>
        </w:tc>
        <w:tc>
          <w:tcPr>
            <w:tcW w:w="1560" w:type="dxa"/>
            <w:shd w:val="clear" w:color="auto" w:fill="EFEFEF"/>
            <w:tcMar>
              <w:top w:w="100" w:type="dxa"/>
              <w:left w:w="100" w:type="dxa"/>
              <w:bottom w:w="100" w:type="dxa"/>
              <w:right w:w="100" w:type="dxa"/>
            </w:tcMar>
          </w:tcPr>
          <w:p w14:paraId="02BA395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637 / 684 (93.1%)</w:t>
            </w:r>
          </w:p>
        </w:tc>
      </w:tr>
    </w:tbl>
    <w:p w14:paraId="27A37259" w14:textId="77777777" w:rsidR="00010544" w:rsidRPr="00A7225E" w:rsidRDefault="00010544" w:rsidP="00A7225E">
      <w:pPr>
        <w:spacing w:after="0"/>
        <w:jc w:val="both"/>
        <w:rPr>
          <w:rFonts w:ascii="Arial" w:eastAsia="Arial" w:hAnsi="Arial" w:cs="Arial"/>
        </w:rPr>
      </w:pPr>
    </w:p>
    <w:p w14:paraId="0BCF7A38" w14:textId="3952813A" w:rsidR="00413E5F" w:rsidRPr="00CD033A" w:rsidRDefault="00611C71" w:rsidP="00212D50">
      <w:pPr>
        <w:spacing w:after="0" w:line="240" w:lineRule="auto"/>
        <w:rPr>
          <w:rFonts w:ascii="Arial" w:eastAsia="Arial" w:hAnsi="Arial" w:cs="Arial"/>
          <w:color w:val="0033CC"/>
          <w:sz w:val="20"/>
          <w:szCs w:val="20"/>
        </w:rPr>
      </w:pPr>
      <w:r w:rsidRPr="00CD033A">
        <w:rPr>
          <w:rFonts w:ascii="Arial" w:eastAsia="Arial" w:hAnsi="Arial" w:cs="Arial"/>
          <w:b/>
          <w:color w:val="0033CC"/>
          <w:sz w:val="20"/>
          <w:szCs w:val="20"/>
        </w:rPr>
        <w:t xml:space="preserve">Response to Reviewers Table </w:t>
      </w:r>
      <w:r w:rsidR="00E019AB">
        <w:rPr>
          <w:rFonts w:ascii="Arial" w:eastAsia="Arial" w:hAnsi="Arial" w:cs="Arial"/>
          <w:b/>
          <w:color w:val="0033CC"/>
          <w:sz w:val="20"/>
          <w:szCs w:val="20"/>
        </w:rPr>
        <w:t>8</w:t>
      </w:r>
      <w:r w:rsidR="00B4071F" w:rsidRPr="00CD033A">
        <w:rPr>
          <w:rFonts w:ascii="Arial" w:eastAsia="Arial" w:hAnsi="Arial" w:cs="Arial"/>
          <w:color w:val="0033CC"/>
          <w:sz w:val="20"/>
          <w:szCs w:val="20"/>
        </w:rPr>
        <w:t>: Number of somatic mutations per patient detected in version V1 with VAF&lt;1% and confirmed present in three additional technical replicates using version V2 of assay protocol</w:t>
      </w:r>
      <w:r w:rsidR="004F10DD" w:rsidRPr="00CD033A">
        <w:rPr>
          <w:rFonts w:ascii="Arial" w:eastAsia="Arial" w:hAnsi="Arial" w:cs="Arial"/>
          <w:color w:val="0033CC"/>
          <w:sz w:val="20"/>
          <w:szCs w:val="20"/>
        </w:rPr>
        <w:t>.</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790"/>
        <w:gridCol w:w="1890"/>
        <w:gridCol w:w="1800"/>
        <w:gridCol w:w="1710"/>
        <w:gridCol w:w="1800"/>
        <w:gridCol w:w="1709"/>
      </w:tblGrid>
      <w:tr w:rsidR="00BD163E" w:rsidRPr="00ED0D4B" w14:paraId="5C16F831" w14:textId="77777777" w:rsidTr="00DF30AA">
        <w:tc>
          <w:tcPr>
            <w:tcW w:w="1790" w:type="dxa"/>
            <w:shd w:val="clear" w:color="auto" w:fill="4D4D62"/>
            <w:tcMar>
              <w:top w:w="100" w:type="dxa"/>
              <w:left w:w="100" w:type="dxa"/>
              <w:bottom w:w="100" w:type="dxa"/>
              <w:right w:w="100" w:type="dxa"/>
            </w:tcMar>
          </w:tcPr>
          <w:p w14:paraId="31906720" w14:textId="77777777" w:rsidR="00413E5F" w:rsidRPr="00212D50" w:rsidRDefault="00B4071F" w:rsidP="00212D50">
            <w:pPr>
              <w:widowControl w:val="0"/>
              <w:spacing w:after="0" w:line="240" w:lineRule="auto"/>
              <w:rPr>
                <w:rFonts w:ascii="Arial" w:eastAsia="Arial" w:hAnsi="Arial" w:cs="Arial"/>
                <w:color w:val="FFFFFF"/>
                <w:sz w:val="18"/>
                <w:szCs w:val="18"/>
              </w:rPr>
            </w:pPr>
            <w:r w:rsidRPr="00212D50">
              <w:rPr>
                <w:rFonts w:ascii="Arial" w:eastAsia="Arial" w:hAnsi="Arial" w:cs="Arial"/>
                <w:color w:val="FFFFFF"/>
                <w:sz w:val="18"/>
                <w:szCs w:val="18"/>
              </w:rPr>
              <w:t>Patient ID</w:t>
            </w:r>
          </w:p>
        </w:tc>
        <w:tc>
          <w:tcPr>
            <w:tcW w:w="1890" w:type="dxa"/>
            <w:shd w:val="clear" w:color="auto" w:fill="4D4D62"/>
            <w:tcMar>
              <w:top w:w="100" w:type="dxa"/>
              <w:left w:w="100" w:type="dxa"/>
              <w:bottom w:w="100" w:type="dxa"/>
              <w:right w:w="100" w:type="dxa"/>
            </w:tcMar>
          </w:tcPr>
          <w:p w14:paraId="0BD0F39F"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Biopsy -matched variants</w:t>
            </w:r>
          </w:p>
        </w:tc>
        <w:tc>
          <w:tcPr>
            <w:tcW w:w="1800" w:type="dxa"/>
            <w:shd w:val="clear" w:color="auto" w:fill="4D4D62"/>
            <w:tcMar>
              <w:top w:w="100" w:type="dxa"/>
              <w:left w:w="100" w:type="dxa"/>
              <w:bottom w:w="100" w:type="dxa"/>
              <w:right w:w="100" w:type="dxa"/>
            </w:tcMar>
          </w:tcPr>
          <w:p w14:paraId="6A1EC8B1"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biopsy -subthreshold variants</w:t>
            </w:r>
          </w:p>
        </w:tc>
        <w:tc>
          <w:tcPr>
            <w:tcW w:w="1710" w:type="dxa"/>
            <w:shd w:val="clear" w:color="auto" w:fill="4D4D62"/>
            <w:tcMar>
              <w:top w:w="100" w:type="dxa"/>
              <w:left w:w="100" w:type="dxa"/>
              <w:bottom w:w="100" w:type="dxa"/>
              <w:right w:w="100" w:type="dxa"/>
            </w:tcMar>
          </w:tcPr>
          <w:p w14:paraId="3A061567"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 xml:space="preserve">No. of </w:t>
            </w:r>
            <w:proofErr w:type="spellStart"/>
            <w:r w:rsidRPr="00212D50">
              <w:rPr>
                <w:rFonts w:ascii="Arial" w:eastAsia="Arial" w:hAnsi="Arial" w:cs="Arial"/>
                <w:color w:val="FFFFFF"/>
                <w:sz w:val="18"/>
                <w:szCs w:val="18"/>
              </w:rPr>
              <w:t>VUSo</w:t>
            </w:r>
            <w:proofErr w:type="spellEnd"/>
          </w:p>
        </w:tc>
        <w:tc>
          <w:tcPr>
            <w:tcW w:w="1800" w:type="dxa"/>
            <w:shd w:val="clear" w:color="auto" w:fill="4D4D62"/>
            <w:tcMar>
              <w:top w:w="100" w:type="dxa"/>
              <w:left w:w="100" w:type="dxa"/>
              <w:bottom w:w="100" w:type="dxa"/>
              <w:right w:w="100" w:type="dxa"/>
            </w:tcMar>
          </w:tcPr>
          <w:p w14:paraId="166FE7DD"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WBC -matched variants</w:t>
            </w:r>
          </w:p>
        </w:tc>
        <w:tc>
          <w:tcPr>
            <w:tcW w:w="1709" w:type="dxa"/>
            <w:shd w:val="clear" w:color="auto" w:fill="4D4D62"/>
            <w:tcMar>
              <w:top w:w="100" w:type="dxa"/>
              <w:left w:w="100" w:type="dxa"/>
              <w:bottom w:w="100" w:type="dxa"/>
              <w:right w:w="100" w:type="dxa"/>
            </w:tcMar>
          </w:tcPr>
          <w:p w14:paraId="5E1EBBC9"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Total no. of variants</w:t>
            </w:r>
          </w:p>
        </w:tc>
      </w:tr>
      <w:tr w:rsidR="00BD163E" w:rsidRPr="00ED0D4B" w14:paraId="15582F10" w14:textId="77777777" w:rsidTr="00DF30AA">
        <w:tc>
          <w:tcPr>
            <w:tcW w:w="179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83C5866"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MSK-VL-0028</w:t>
            </w:r>
          </w:p>
        </w:tc>
        <w:tc>
          <w:tcPr>
            <w:tcW w:w="1890" w:type="dxa"/>
            <w:shd w:val="clear" w:color="auto" w:fill="auto"/>
            <w:tcMar>
              <w:top w:w="100" w:type="dxa"/>
              <w:left w:w="100" w:type="dxa"/>
              <w:bottom w:w="100" w:type="dxa"/>
              <w:right w:w="100" w:type="dxa"/>
            </w:tcMar>
          </w:tcPr>
          <w:p w14:paraId="3E1830C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 / 4 (100%)</w:t>
            </w:r>
          </w:p>
        </w:tc>
        <w:tc>
          <w:tcPr>
            <w:tcW w:w="1800" w:type="dxa"/>
            <w:shd w:val="clear" w:color="auto" w:fill="auto"/>
            <w:tcMar>
              <w:top w:w="100" w:type="dxa"/>
              <w:left w:w="100" w:type="dxa"/>
              <w:bottom w:w="100" w:type="dxa"/>
              <w:right w:w="100" w:type="dxa"/>
            </w:tcMar>
          </w:tcPr>
          <w:p w14:paraId="4113EF2D"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710" w:type="dxa"/>
            <w:shd w:val="clear" w:color="auto" w:fill="auto"/>
            <w:tcMar>
              <w:top w:w="100" w:type="dxa"/>
              <w:left w:w="100" w:type="dxa"/>
              <w:bottom w:w="100" w:type="dxa"/>
              <w:right w:w="100" w:type="dxa"/>
            </w:tcMar>
          </w:tcPr>
          <w:p w14:paraId="34CB639F"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3 (33.3%)</w:t>
            </w:r>
          </w:p>
        </w:tc>
        <w:tc>
          <w:tcPr>
            <w:tcW w:w="1800" w:type="dxa"/>
            <w:shd w:val="clear" w:color="auto" w:fill="auto"/>
            <w:tcMar>
              <w:top w:w="100" w:type="dxa"/>
              <w:left w:w="100" w:type="dxa"/>
              <w:bottom w:w="100" w:type="dxa"/>
              <w:right w:w="100" w:type="dxa"/>
            </w:tcMar>
          </w:tcPr>
          <w:p w14:paraId="79B98F2B"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19 / 21 (90.5%)</w:t>
            </w:r>
          </w:p>
        </w:tc>
        <w:tc>
          <w:tcPr>
            <w:tcW w:w="1709" w:type="dxa"/>
            <w:shd w:val="clear" w:color="auto" w:fill="auto"/>
            <w:tcMar>
              <w:top w:w="100" w:type="dxa"/>
              <w:left w:w="100" w:type="dxa"/>
              <w:bottom w:w="100" w:type="dxa"/>
              <w:right w:w="100" w:type="dxa"/>
            </w:tcMar>
          </w:tcPr>
          <w:p w14:paraId="5EB65E9A" w14:textId="77777777" w:rsidR="00413E5F" w:rsidRPr="00212D50" w:rsidRDefault="00B4071F" w:rsidP="00FA73CE">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24 / 28 (85.7%)</w:t>
            </w:r>
          </w:p>
        </w:tc>
      </w:tr>
      <w:tr w:rsidR="00BD163E" w:rsidRPr="00ED0D4B" w14:paraId="1EAF8B46" w14:textId="77777777" w:rsidTr="00DF30AA">
        <w:tc>
          <w:tcPr>
            <w:tcW w:w="179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312289D"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MSK-VL-0042</w:t>
            </w:r>
          </w:p>
        </w:tc>
        <w:tc>
          <w:tcPr>
            <w:tcW w:w="1890" w:type="dxa"/>
            <w:shd w:val="clear" w:color="auto" w:fill="auto"/>
            <w:tcMar>
              <w:top w:w="100" w:type="dxa"/>
              <w:left w:w="100" w:type="dxa"/>
              <w:bottom w:w="100" w:type="dxa"/>
              <w:right w:w="100" w:type="dxa"/>
            </w:tcMar>
          </w:tcPr>
          <w:p w14:paraId="1AAD0AE5"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800" w:type="dxa"/>
            <w:shd w:val="clear" w:color="auto" w:fill="auto"/>
            <w:tcMar>
              <w:top w:w="100" w:type="dxa"/>
              <w:left w:w="100" w:type="dxa"/>
              <w:bottom w:w="100" w:type="dxa"/>
              <w:right w:w="100" w:type="dxa"/>
            </w:tcMar>
          </w:tcPr>
          <w:p w14:paraId="7B87B068"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1 (100%)</w:t>
            </w:r>
          </w:p>
        </w:tc>
        <w:tc>
          <w:tcPr>
            <w:tcW w:w="1710" w:type="dxa"/>
            <w:shd w:val="clear" w:color="auto" w:fill="auto"/>
            <w:tcMar>
              <w:top w:w="100" w:type="dxa"/>
              <w:left w:w="100" w:type="dxa"/>
              <w:bottom w:w="100" w:type="dxa"/>
              <w:right w:w="100" w:type="dxa"/>
            </w:tcMar>
          </w:tcPr>
          <w:p w14:paraId="1F876EF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 / 4 (50%)</w:t>
            </w:r>
          </w:p>
        </w:tc>
        <w:tc>
          <w:tcPr>
            <w:tcW w:w="1800" w:type="dxa"/>
            <w:shd w:val="clear" w:color="auto" w:fill="auto"/>
            <w:tcMar>
              <w:top w:w="100" w:type="dxa"/>
              <w:left w:w="100" w:type="dxa"/>
              <w:bottom w:w="100" w:type="dxa"/>
              <w:right w:w="100" w:type="dxa"/>
            </w:tcMar>
          </w:tcPr>
          <w:p w14:paraId="29B96DE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6 / 6 (100%)</w:t>
            </w:r>
          </w:p>
        </w:tc>
        <w:tc>
          <w:tcPr>
            <w:tcW w:w="1709" w:type="dxa"/>
            <w:shd w:val="clear" w:color="auto" w:fill="auto"/>
            <w:tcMar>
              <w:top w:w="100" w:type="dxa"/>
              <w:left w:w="100" w:type="dxa"/>
              <w:bottom w:w="100" w:type="dxa"/>
              <w:right w:w="100" w:type="dxa"/>
            </w:tcMar>
          </w:tcPr>
          <w:p w14:paraId="49BACF4D" w14:textId="77777777" w:rsidR="00413E5F" w:rsidRPr="00212D50" w:rsidRDefault="00B4071F" w:rsidP="00FA73CE">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9 / 11 (81.8%)</w:t>
            </w:r>
          </w:p>
        </w:tc>
      </w:tr>
      <w:tr w:rsidR="00BD163E" w:rsidRPr="00ED0D4B" w14:paraId="1E73B663" w14:textId="77777777" w:rsidTr="00DF30AA">
        <w:tc>
          <w:tcPr>
            <w:tcW w:w="179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F7ECF26"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MSK-VB-0023</w:t>
            </w:r>
          </w:p>
        </w:tc>
        <w:tc>
          <w:tcPr>
            <w:tcW w:w="1890" w:type="dxa"/>
            <w:shd w:val="clear" w:color="auto" w:fill="auto"/>
            <w:tcMar>
              <w:top w:w="100" w:type="dxa"/>
              <w:left w:w="100" w:type="dxa"/>
              <w:bottom w:w="100" w:type="dxa"/>
              <w:right w:w="100" w:type="dxa"/>
            </w:tcMar>
          </w:tcPr>
          <w:p w14:paraId="4EDDD30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1 (100%)</w:t>
            </w:r>
          </w:p>
        </w:tc>
        <w:tc>
          <w:tcPr>
            <w:tcW w:w="1800" w:type="dxa"/>
            <w:shd w:val="clear" w:color="auto" w:fill="auto"/>
            <w:tcMar>
              <w:top w:w="100" w:type="dxa"/>
              <w:left w:w="100" w:type="dxa"/>
              <w:bottom w:w="100" w:type="dxa"/>
              <w:right w:w="100" w:type="dxa"/>
            </w:tcMar>
          </w:tcPr>
          <w:p w14:paraId="2EF56E70"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45 / 46 (97.8%)</w:t>
            </w:r>
          </w:p>
        </w:tc>
        <w:tc>
          <w:tcPr>
            <w:tcW w:w="1710" w:type="dxa"/>
            <w:shd w:val="clear" w:color="auto" w:fill="auto"/>
            <w:tcMar>
              <w:top w:w="100" w:type="dxa"/>
              <w:left w:w="100" w:type="dxa"/>
              <w:bottom w:w="100" w:type="dxa"/>
              <w:right w:w="100" w:type="dxa"/>
            </w:tcMar>
          </w:tcPr>
          <w:p w14:paraId="189A8FB0"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487 / 502 (97.0%)</w:t>
            </w:r>
          </w:p>
        </w:tc>
        <w:tc>
          <w:tcPr>
            <w:tcW w:w="1800" w:type="dxa"/>
            <w:shd w:val="clear" w:color="auto" w:fill="auto"/>
            <w:tcMar>
              <w:top w:w="100" w:type="dxa"/>
              <w:left w:w="100" w:type="dxa"/>
              <w:bottom w:w="100" w:type="dxa"/>
              <w:right w:w="100" w:type="dxa"/>
            </w:tcMar>
          </w:tcPr>
          <w:p w14:paraId="7C8713F9"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11 / 12 (91.7%)</w:t>
            </w:r>
          </w:p>
        </w:tc>
        <w:tc>
          <w:tcPr>
            <w:tcW w:w="1709" w:type="dxa"/>
            <w:shd w:val="clear" w:color="auto" w:fill="auto"/>
            <w:tcMar>
              <w:top w:w="100" w:type="dxa"/>
              <w:left w:w="100" w:type="dxa"/>
              <w:bottom w:w="100" w:type="dxa"/>
              <w:right w:w="100" w:type="dxa"/>
            </w:tcMar>
          </w:tcPr>
          <w:p w14:paraId="65162AC5" w14:textId="77777777" w:rsidR="00413E5F" w:rsidRPr="00212D50" w:rsidRDefault="00B4071F" w:rsidP="00FA73CE">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544 / 561 (97.0%)</w:t>
            </w:r>
          </w:p>
        </w:tc>
      </w:tr>
      <w:tr w:rsidR="00BD163E" w:rsidRPr="00ED0D4B" w14:paraId="7D60A567" w14:textId="77777777" w:rsidTr="00DF30AA">
        <w:tc>
          <w:tcPr>
            <w:tcW w:w="1790" w:type="dxa"/>
            <w:tcBorders>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5828C03E"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Total</w:t>
            </w:r>
          </w:p>
        </w:tc>
        <w:tc>
          <w:tcPr>
            <w:tcW w:w="1890" w:type="dxa"/>
            <w:shd w:val="clear" w:color="auto" w:fill="EFEFEF"/>
            <w:tcMar>
              <w:top w:w="100" w:type="dxa"/>
              <w:left w:w="100" w:type="dxa"/>
              <w:bottom w:w="100" w:type="dxa"/>
              <w:right w:w="100" w:type="dxa"/>
            </w:tcMar>
          </w:tcPr>
          <w:p w14:paraId="2E63E0EB"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 / 5 (100%)</w:t>
            </w:r>
          </w:p>
        </w:tc>
        <w:tc>
          <w:tcPr>
            <w:tcW w:w="1800" w:type="dxa"/>
            <w:shd w:val="clear" w:color="auto" w:fill="EFEFEF"/>
            <w:tcMar>
              <w:top w:w="100" w:type="dxa"/>
              <w:left w:w="100" w:type="dxa"/>
              <w:bottom w:w="100" w:type="dxa"/>
              <w:right w:w="100" w:type="dxa"/>
            </w:tcMar>
          </w:tcPr>
          <w:p w14:paraId="48B85B68"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46 / 47 (97.9%)</w:t>
            </w:r>
          </w:p>
        </w:tc>
        <w:tc>
          <w:tcPr>
            <w:tcW w:w="1710" w:type="dxa"/>
            <w:shd w:val="clear" w:color="auto" w:fill="EFEFEF"/>
            <w:tcMar>
              <w:top w:w="100" w:type="dxa"/>
              <w:left w:w="100" w:type="dxa"/>
              <w:bottom w:w="100" w:type="dxa"/>
              <w:right w:w="100" w:type="dxa"/>
            </w:tcMar>
          </w:tcPr>
          <w:p w14:paraId="63977BE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490 / 509 (96.3%)</w:t>
            </w:r>
          </w:p>
        </w:tc>
        <w:tc>
          <w:tcPr>
            <w:tcW w:w="1800" w:type="dxa"/>
            <w:shd w:val="clear" w:color="auto" w:fill="EFEFEF"/>
            <w:tcMar>
              <w:top w:w="100" w:type="dxa"/>
              <w:left w:w="100" w:type="dxa"/>
              <w:bottom w:w="100" w:type="dxa"/>
              <w:right w:w="100" w:type="dxa"/>
            </w:tcMar>
          </w:tcPr>
          <w:p w14:paraId="4579F017"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36 / 39 (92.3%)</w:t>
            </w:r>
          </w:p>
        </w:tc>
        <w:tc>
          <w:tcPr>
            <w:tcW w:w="1709" w:type="dxa"/>
            <w:shd w:val="clear" w:color="auto" w:fill="EFEFEF"/>
            <w:tcMar>
              <w:top w:w="100" w:type="dxa"/>
              <w:left w:w="100" w:type="dxa"/>
              <w:bottom w:w="100" w:type="dxa"/>
              <w:right w:w="100" w:type="dxa"/>
            </w:tcMar>
          </w:tcPr>
          <w:p w14:paraId="71FC76A6" w14:textId="13852916" w:rsidR="00413E5F" w:rsidRPr="00DF30AA" w:rsidRDefault="00FA73CE" w:rsidP="00DF30AA">
            <w:pPr>
              <w:widowControl w:val="0"/>
              <w:spacing w:after="0" w:line="240" w:lineRule="auto"/>
              <w:ind w:left="-16"/>
              <w:jc w:val="center"/>
              <w:rPr>
                <w:rFonts w:ascii="Arial" w:eastAsia="Arial" w:hAnsi="Arial" w:cs="Arial"/>
                <w:sz w:val="18"/>
                <w:szCs w:val="18"/>
              </w:rPr>
            </w:pPr>
            <w:r>
              <w:rPr>
                <w:rFonts w:ascii="Arial" w:eastAsia="Arial" w:hAnsi="Arial" w:cs="Arial"/>
                <w:sz w:val="18"/>
                <w:szCs w:val="18"/>
              </w:rPr>
              <w:t xml:space="preserve">577 / </w:t>
            </w:r>
            <w:r w:rsidR="00B4071F" w:rsidRPr="00DF30AA">
              <w:rPr>
                <w:rFonts w:ascii="Arial" w:eastAsia="Arial" w:hAnsi="Arial" w:cs="Arial"/>
                <w:sz w:val="18"/>
                <w:szCs w:val="18"/>
              </w:rPr>
              <w:t>600 (96.2%)</w:t>
            </w:r>
          </w:p>
        </w:tc>
      </w:tr>
    </w:tbl>
    <w:p w14:paraId="7FB65E38" w14:textId="77777777" w:rsidR="00413E5F" w:rsidRPr="00A7225E" w:rsidRDefault="00413E5F" w:rsidP="00A7225E">
      <w:pPr>
        <w:spacing w:after="0" w:line="240" w:lineRule="auto"/>
        <w:jc w:val="both"/>
        <w:rPr>
          <w:rFonts w:ascii="Arial" w:eastAsia="Arial" w:hAnsi="Arial" w:cs="Arial"/>
          <w:color w:val="0033CC"/>
        </w:rPr>
      </w:pPr>
    </w:p>
    <w:p w14:paraId="124989A6" w14:textId="76132792" w:rsidR="00413E5F" w:rsidRPr="005401F8" w:rsidRDefault="005401F8" w:rsidP="005401F8">
      <w:pPr>
        <w:spacing w:after="0" w:line="240" w:lineRule="auto"/>
        <w:jc w:val="both"/>
        <w:rPr>
          <w:rFonts w:ascii="Arial" w:eastAsia="Arial" w:hAnsi="Arial" w:cs="Arial"/>
        </w:rPr>
      </w:pPr>
      <w:r>
        <w:rPr>
          <w:rFonts w:ascii="Arial" w:eastAsia="Arial" w:hAnsi="Arial" w:cs="Arial"/>
        </w:rPr>
        <w:lastRenderedPageBreak/>
        <w:t xml:space="preserve">b. </w:t>
      </w:r>
      <w:r w:rsidR="00B4071F" w:rsidRPr="005401F8">
        <w:rPr>
          <w:rFonts w:ascii="Arial" w:eastAsia="Arial" w:hAnsi="Arial" w:cs="Arial"/>
        </w:rPr>
        <w:t xml:space="preserve">In the spiking experiment in Supp fig 2, a reference standard DNA was spiked into genomic DNA extracted from a cell line and the following mixtures were made in triplicate 0%, 0.1%, 0.25%, 0.5% and 1%. The mean depth of a replicate is stated to be 2,430X, and it is stated that the 3 replicates were pooled at the </w:t>
      </w:r>
      <w:proofErr w:type="spellStart"/>
      <w:r w:rsidR="00B4071F" w:rsidRPr="005401F8">
        <w:rPr>
          <w:rFonts w:ascii="Arial" w:eastAsia="Arial" w:hAnsi="Arial" w:cs="Arial"/>
        </w:rPr>
        <w:t>fastq</w:t>
      </w:r>
      <w:proofErr w:type="spellEnd"/>
      <w:r w:rsidR="00B4071F" w:rsidRPr="005401F8">
        <w:rPr>
          <w:rFonts w:ascii="Arial" w:eastAsia="Arial" w:hAnsi="Arial" w:cs="Arial"/>
        </w:rPr>
        <w:t xml:space="preserve"> level to simulate a higher input mass, resulting in a depth of ~4,577X. It is entirely unclear why the pooled depth us roughly 2X the depth of an individual replicate, rather than 3X. Shouldn’t the combined depth be closer to 7,200X? In the manuscript there are many mutations at positions with &gt; 10,000 deduped depth (215 mutations in supp table 7) and there are numerous mutations at low AFs reported (as mentioned above) and I am insufficiently convinced that all these low AF mutations are somatic mutations and not noise. Also, a much better spike would utilize a high AF </w:t>
      </w:r>
      <w:proofErr w:type="spellStart"/>
      <w:r w:rsidR="00B4071F" w:rsidRPr="005401F8">
        <w:rPr>
          <w:rFonts w:ascii="Arial" w:eastAsia="Arial" w:hAnsi="Arial" w:cs="Arial"/>
        </w:rPr>
        <w:t>ctDNA</w:t>
      </w:r>
      <w:proofErr w:type="spellEnd"/>
      <w:r w:rsidR="00B4071F" w:rsidRPr="005401F8">
        <w:rPr>
          <w:rFonts w:ascii="Arial" w:eastAsia="Arial" w:hAnsi="Arial" w:cs="Arial"/>
        </w:rPr>
        <w:t xml:space="preserve"> sample that is spiked into healthy cfDNA as the error profile of cfDNA may be different from that of sonicated reference standard DNA and gDNA from a cell line as used here.</w:t>
      </w:r>
    </w:p>
    <w:p w14:paraId="01A27F88" w14:textId="77777777" w:rsidR="00BA2EF5" w:rsidRPr="00A7225E" w:rsidRDefault="00BA2EF5" w:rsidP="00A7225E">
      <w:pPr>
        <w:spacing w:after="0" w:line="240" w:lineRule="auto"/>
        <w:jc w:val="both"/>
        <w:rPr>
          <w:rFonts w:ascii="Arial" w:eastAsia="Arial" w:hAnsi="Arial" w:cs="Arial"/>
        </w:rPr>
      </w:pPr>
    </w:p>
    <w:p w14:paraId="6C0599FA" w14:textId="78ACC189"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Authors: The spike-in experiments are detailed in section “Sensitivity and specificity of the targeted DNA assay” of the </w:t>
      </w:r>
      <w:r w:rsidR="00192AA7" w:rsidRPr="004F10DD">
        <w:rPr>
          <w:rFonts w:ascii="Arial" w:eastAsia="Arial" w:hAnsi="Arial" w:cs="Arial"/>
          <w:color w:val="0033CC"/>
        </w:rPr>
        <w:t xml:space="preserve">original </w:t>
      </w:r>
      <w:r w:rsidRPr="004F10DD">
        <w:rPr>
          <w:rFonts w:ascii="Arial" w:eastAsia="Arial" w:hAnsi="Arial" w:cs="Arial"/>
          <w:color w:val="0033CC"/>
        </w:rPr>
        <w:t xml:space="preserve">manuscript. Five DNA titrations using the HD753 standard and NA12878 genomic DNA were prepared in triplicate </w:t>
      </w:r>
      <w:r w:rsidR="002A0139" w:rsidRPr="004F10DD">
        <w:rPr>
          <w:rFonts w:ascii="Arial" w:eastAsia="Arial" w:hAnsi="Arial" w:cs="Arial"/>
          <w:color w:val="0033CC"/>
        </w:rPr>
        <w:t>(</w:t>
      </w:r>
      <w:r w:rsidRPr="004F10DD">
        <w:rPr>
          <w:rFonts w:ascii="Arial" w:eastAsia="Arial" w:hAnsi="Arial" w:cs="Arial"/>
          <w:color w:val="0033CC"/>
        </w:rPr>
        <w:t>i.e. fifteen titrations overall to have nominal expected variant allele fractions of 0, 0.1, 0.25, 0.5, and 1% for a majority of variants</w:t>
      </w:r>
      <w:r w:rsidR="002A0139" w:rsidRPr="004F10DD">
        <w:rPr>
          <w:rFonts w:ascii="Arial" w:eastAsia="Arial" w:hAnsi="Arial" w:cs="Arial"/>
          <w:color w:val="0033CC"/>
        </w:rPr>
        <w:t>)</w:t>
      </w:r>
      <w:r w:rsidRPr="004F10DD">
        <w:rPr>
          <w:rFonts w:ascii="Arial" w:eastAsia="Arial" w:hAnsi="Arial" w:cs="Arial"/>
          <w:color w:val="0033CC"/>
        </w:rPr>
        <w:t>. The mean deduplicated and collapsed target coverage of all fifteen experiments was 2</w:t>
      </w:r>
      <w:r w:rsidR="00192AA7" w:rsidRPr="004F10DD">
        <w:rPr>
          <w:rFonts w:ascii="Arial" w:eastAsia="Arial" w:hAnsi="Arial" w:cs="Arial"/>
          <w:color w:val="0033CC"/>
        </w:rPr>
        <w:t>,</w:t>
      </w:r>
      <w:r w:rsidRPr="004F10DD">
        <w:rPr>
          <w:rFonts w:ascii="Arial" w:eastAsia="Arial" w:hAnsi="Arial" w:cs="Arial"/>
          <w:color w:val="0033CC"/>
        </w:rPr>
        <w:t xml:space="preserve">430X. </w:t>
      </w:r>
      <w:bookmarkStart w:id="22" w:name="_Hlk13924521"/>
      <w:r w:rsidRPr="004F10DD">
        <w:rPr>
          <w:rFonts w:ascii="Arial" w:eastAsia="Arial" w:hAnsi="Arial" w:cs="Arial"/>
          <w:color w:val="0033CC"/>
        </w:rPr>
        <w:t xml:space="preserve">In addition, </w:t>
      </w:r>
      <w:r w:rsidRPr="004F10DD">
        <w:rPr>
          <w:rFonts w:ascii="Arial" w:eastAsia="Arial" w:hAnsi="Arial" w:cs="Arial"/>
          <w:i/>
          <w:color w:val="0033CC"/>
        </w:rPr>
        <w:t>in silico</w:t>
      </w:r>
      <w:r w:rsidRPr="004F10DD">
        <w:rPr>
          <w:rFonts w:ascii="Arial" w:eastAsia="Arial" w:hAnsi="Arial" w:cs="Arial"/>
          <w:color w:val="0033CC"/>
        </w:rPr>
        <w:t xml:space="preserve"> spike-in experiments were performed to simulate higher input mass where at each given titration, half of each </w:t>
      </w:r>
      <w:r w:rsidR="00555733" w:rsidRPr="004F10DD">
        <w:rPr>
          <w:rFonts w:ascii="Arial" w:eastAsia="Arial" w:hAnsi="Arial" w:cs="Arial"/>
          <w:color w:val="0033CC"/>
        </w:rPr>
        <w:t xml:space="preserve">FASTQ </w:t>
      </w:r>
      <w:r w:rsidRPr="004F10DD">
        <w:rPr>
          <w:rFonts w:ascii="Arial" w:eastAsia="Arial" w:hAnsi="Arial" w:cs="Arial"/>
          <w:color w:val="0033CC"/>
        </w:rPr>
        <w:t xml:space="preserve">was subsampled and combined to create three additional </w:t>
      </w:r>
      <w:r w:rsidR="00C80ED4" w:rsidRPr="004F10DD">
        <w:rPr>
          <w:rFonts w:ascii="Arial" w:eastAsia="Arial" w:hAnsi="Arial" w:cs="Arial"/>
          <w:color w:val="0033CC"/>
        </w:rPr>
        <w:t>FASTQ</w:t>
      </w:r>
      <w:r w:rsidR="00555733" w:rsidRPr="004F10DD">
        <w:rPr>
          <w:rFonts w:ascii="Arial" w:eastAsia="Arial" w:hAnsi="Arial" w:cs="Arial"/>
          <w:color w:val="0033CC"/>
        </w:rPr>
        <w:t xml:space="preserve"> </w:t>
      </w:r>
      <w:r w:rsidR="00C134E7" w:rsidRPr="004F10DD">
        <w:rPr>
          <w:rFonts w:ascii="Arial" w:eastAsia="Arial" w:hAnsi="Arial" w:cs="Arial"/>
          <w:color w:val="0033CC"/>
        </w:rPr>
        <w:t>(</w:t>
      </w:r>
      <w:r w:rsidRPr="004F10DD">
        <w:rPr>
          <w:rFonts w:ascii="Arial" w:eastAsia="Arial" w:hAnsi="Arial" w:cs="Arial"/>
          <w:color w:val="0033CC"/>
        </w:rPr>
        <w:t>i.e. if the triplicates are labelled A, B and C, the three simulated samples are AB = 0.5A+0.5B, AC = 0.5A+0.5C and BC = 0.5B+0.5C</w:t>
      </w:r>
      <w:r w:rsidR="00623441">
        <w:rPr>
          <w:rFonts w:ascii="Arial" w:eastAsia="Arial" w:hAnsi="Arial" w:cs="Arial"/>
          <w:color w:val="0033CC"/>
        </w:rPr>
        <w:t>)</w:t>
      </w:r>
      <w:r w:rsidRPr="004F10DD">
        <w:rPr>
          <w:rFonts w:ascii="Arial" w:eastAsia="Arial" w:hAnsi="Arial" w:cs="Arial"/>
          <w:color w:val="0033CC"/>
        </w:rPr>
        <w:t>. Therefore, the mean target collapsed depth of these three simulated samples is approximately twice rather than three times that of a single replicate at any given titration</w:t>
      </w:r>
      <w:r w:rsidR="00C134E7" w:rsidRPr="004F10DD">
        <w:rPr>
          <w:rFonts w:ascii="Arial" w:eastAsia="Arial" w:hAnsi="Arial" w:cs="Arial"/>
          <w:color w:val="0033CC"/>
        </w:rPr>
        <w:t xml:space="preserve"> (please see </w:t>
      </w:r>
      <w:r w:rsidR="00C134E7" w:rsidRPr="004F10DD">
        <w:rPr>
          <w:rFonts w:ascii="Arial" w:eastAsia="Arial" w:hAnsi="Arial" w:cs="Arial"/>
          <w:b/>
          <w:color w:val="0033CC"/>
        </w:rPr>
        <w:t xml:space="preserve">Methods, </w:t>
      </w:r>
      <w:r w:rsidR="00C134E7" w:rsidRPr="00CD033A">
        <w:rPr>
          <w:rFonts w:ascii="Arial" w:eastAsia="Arial" w:hAnsi="Arial" w:cs="Arial"/>
          <w:color w:val="0033CC"/>
          <w:highlight w:val="yellow"/>
        </w:rPr>
        <w:t>pages xx, lines xx</w:t>
      </w:r>
      <w:r w:rsidR="00C134E7" w:rsidRPr="004F10DD">
        <w:rPr>
          <w:rFonts w:ascii="Arial" w:eastAsia="Arial" w:hAnsi="Arial" w:cs="Arial"/>
          <w:color w:val="0033CC"/>
        </w:rPr>
        <w:t>)</w:t>
      </w:r>
      <w:r w:rsidRPr="004F10DD">
        <w:rPr>
          <w:rFonts w:ascii="Arial" w:eastAsia="Arial" w:hAnsi="Arial" w:cs="Arial"/>
          <w:color w:val="0033CC"/>
        </w:rPr>
        <w:t>.</w:t>
      </w:r>
      <w:bookmarkEnd w:id="22"/>
    </w:p>
    <w:p w14:paraId="2DF0F7CB" w14:textId="77777777" w:rsidR="00413E5F" w:rsidRPr="004F10DD" w:rsidRDefault="00413E5F" w:rsidP="00A7225E">
      <w:pPr>
        <w:spacing w:after="0" w:line="240" w:lineRule="auto"/>
        <w:jc w:val="both"/>
        <w:rPr>
          <w:rFonts w:ascii="Arial" w:eastAsia="Arial" w:hAnsi="Arial" w:cs="Arial"/>
          <w:color w:val="0033CC"/>
        </w:rPr>
      </w:pPr>
    </w:p>
    <w:p w14:paraId="105EF6D9" w14:textId="114D6BBD" w:rsidR="00413E5F" w:rsidRPr="004F10DD" w:rsidRDefault="00B4071F" w:rsidP="00A7225E">
      <w:pPr>
        <w:spacing w:after="0" w:line="240" w:lineRule="auto"/>
        <w:jc w:val="both"/>
        <w:rPr>
          <w:rFonts w:ascii="Arial" w:eastAsia="Arial" w:hAnsi="Arial" w:cs="Arial"/>
          <w:color w:val="0033CC"/>
        </w:rPr>
      </w:pPr>
      <w:r w:rsidRPr="00E019AB">
        <w:rPr>
          <w:rFonts w:ascii="Arial" w:eastAsia="Arial" w:hAnsi="Arial" w:cs="Arial"/>
          <w:b/>
          <w:color w:val="0033CC"/>
          <w:highlight w:val="yellow"/>
        </w:rPr>
        <w:t xml:space="preserve">Supplementary Table </w:t>
      </w:r>
      <w:r w:rsidR="00E019AB" w:rsidRPr="00E019AB">
        <w:rPr>
          <w:rFonts w:ascii="Arial" w:eastAsia="Arial" w:hAnsi="Arial" w:cs="Arial"/>
          <w:b/>
          <w:color w:val="0033CC"/>
          <w:highlight w:val="yellow"/>
        </w:rPr>
        <w:t>XX</w:t>
      </w:r>
      <w:r w:rsidRPr="004F10DD">
        <w:rPr>
          <w:rFonts w:ascii="Arial" w:eastAsia="Arial" w:hAnsi="Arial" w:cs="Arial"/>
          <w:color w:val="0033CC"/>
        </w:rPr>
        <w:t xml:space="preserve"> of the </w:t>
      </w:r>
      <w:r w:rsidR="00192AA7" w:rsidRPr="004F10DD">
        <w:rPr>
          <w:rFonts w:ascii="Arial" w:eastAsia="Arial" w:hAnsi="Arial" w:cs="Arial"/>
          <w:color w:val="0033CC"/>
        </w:rPr>
        <w:t xml:space="preserve">original </w:t>
      </w:r>
      <w:r w:rsidRPr="004F10DD">
        <w:rPr>
          <w:rFonts w:ascii="Arial" w:eastAsia="Arial" w:hAnsi="Arial" w:cs="Arial"/>
          <w:color w:val="0033CC"/>
        </w:rPr>
        <w:t xml:space="preserve">manuscript reports </w:t>
      </w:r>
      <w:bookmarkStart w:id="23" w:name="_Hlk13925182"/>
      <w:r w:rsidRPr="004F10DD">
        <w:rPr>
          <w:rFonts w:ascii="Arial" w:eastAsia="Arial" w:hAnsi="Arial" w:cs="Arial"/>
          <w:color w:val="0033CC"/>
        </w:rPr>
        <w:t xml:space="preserve">215 somatic mutations labelled as either one of </w:t>
      </w:r>
      <w:r w:rsidR="00010544" w:rsidRPr="004F10DD">
        <w:rPr>
          <w:rFonts w:ascii="Arial" w:eastAsia="Arial" w:hAnsi="Arial" w:cs="Arial"/>
          <w:color w:val="0033CC"/>
        </w:rPr>
        <w:t>`</w:t>
      </w:r>
      <w:r w:rsidRPr="004F10DD">
        <w:rPr>
          <w:rFonts w:ascii="Arial" w:eastAsia="Arial" w:hAnsi="Arial" w:cs="Arial"/>
          <w:color w:val="0033CC"/>
        </w:rPr>
        <w:t>Biopsy-matched</w:t>
      </w:r>
      <w:r w:rsidR="00010544" w:rsidRPr="004F10DD">
        <w:rPr>
          <w:rFonts w:ascii="Arial" w:eastAsia="Arial" w:hAnsi="Arial" w:cs="Arial"/>
          <w:color w:val="0033CC"/>
        </w:rPr>
        <w:t>`</w:t>
      </w:r>
      <w:r w:rsidRPr="004F10DD">
        <w:rPr>
          <w:rFonts w:ascii="Arial" w:eastAsia="Arial" w:hAnsi="Arial" w:cs="Arial"/>
          <w:color w:val="0033CC"/>
        </w:rPr>
        <w:t xml:space="preserve">, </w:t>
      </w:r>
      <w:r w:rsidR="00010544" w:rsidRPr="004F10DD">
        <w:rPr>
          <w:rFonts w:ascii="Arial" w:eastAsia="Arial" w:hAnsi="Arial" w:cs="Arial"/>
          <w:color w:val="0033CC"/>
        </w:rPr>
        <w:t>`</w:t>
      </w:r>
      <w:r w:rsidRPr="004F10DD">
        <w:rPr>
          <w:rFonts w:ascii="Arial" w:eastAsia="Arial" w:hAnsi="Arial" w:cs="Arial"/>
          <w:color w:val="0033CC"/>
        </w:rPr>
        <w:t>Biopsy-subthreshold</w:t>
      </w:r>
      <w:r w:rsidR="00010544" w:rsidRPr="004F10DD">
        <w:rPr>
          <w:rFonts w:ascii="Arial" w:eastAsia="Arial" w:hAnsi="Arial" w:cs="Arial"/>
          <w:color w:val="0033CC"/>
        </w:rPr>
        <w:t>`</w:t>
      </w:r>
      <w:r w:rsidRPr="004F10DD">
        <w:rPr>
          <w:rFonts w:ascii="Arial" w:eastAsia="Arial" w:hAnsi="Arial" w:cs="Arial"/>
          <w:color w:val="0033CC"/>
        </w:rPr>
        <w:t xml:space="preserve">, </w:t>
      </w:r>
      <w:r w:rsidR="00010544" w:rsidRPr="004F10DD">
        <w:rPr>
          <w:rFonts w:ascii="Arial" w:eastAsia="Arial" w:hAnsi="Arial" w:cs="Arial"/>
          <w:color w:val="0033CC"/>
        </w:rPr>
        <w:t>`</w:t>
      </w:r>
      <w:r w:rsidRPr="004F10DD">
        <w:rPr>
          <w:rFonts w:ascii="Arial" w:eastAsia="Arial" w:hAnsi="Arial" w:cs="Arial"/>
          <w:color w:val="0033CC"/>
        </w:rPr>
        <w:t>WBC-matched</w:t>
      </w:r>
      <w:r w:rsidR="00010544" w:rsidRPr="004F10DD">
        <w:rPr>
          <w:rFonts w:ascii="Arial" w:eastAsia="Arial" w:hAnsi="Arial" w:cs="Arial"/>
          <w:color w:val="0033CC"/>
        </w:rPr>
        <w:t>`</w:t>
      </w:r>
      <w:r w:rsidRPr="004F10DD">
        <w:rPr>
          <w:rFonts w:ascii="Arial" w:eastAsia="Arial" w:hAnsi="Arial" w:cs="Arial"/>
          <w:color w:val="0033CC"/>
        </w:rPr>
        <w:t xml:space="preserve"> or </w:t>
      </w:r>
      <w:r w:rsidR="00010544" w:rsidRPr="004F10DD">
        <w:rPr>
          <w:rFonts w:ascii="Arial" w:eastAsia="Arial" w:hAnsi="Arial" w:cs="Arial"/>
          <w:color w:val="0033CC"/>
        </w:rPr>
        <w:t>`</w:t>
      </w:r>
      <w:proofErr w:type="spellStart"/>
      <w:r w:rsidRPr="004F10DD">
        <w:rPr>
          <w:rFonts w:ascii="Arial" w:eastAsia="Arial" w:hAnsi="Arial" w:cs="Arial"/>
          <w:color w:val="0033CC"/>
        </w:rPr>
        <w:t>VUSo</w:t>
      </w:r>
      <w:proofErr w:type="spellEnd"/>
      <w:r w:rsidR="00010544" w:rsidRPr="004F10DD">
        <w:rPr>
          <w:rFonts w:ascii="Arial" w:eastAsia="Arial" w:hAnsi="Arial" w:cs="Arial"/>
          <w:color w:val="0033CC"/>
        </w:rPr>
        <w:t>`</w:t>
      </w:r>
      <w:r w:rsidRPr="004F10DD">
        <w:rPr>
          <w:rFonts w:ascii="Arial" w:eastAsia="Arial" w:hAnsi="Arial" w:cs="Arial"/>
          <w:color w:val="0033CC"/>
        </w:rPr>
        <w:t xml:space="preserve"> at collapsed depth &gt;10,000X</w:t>
      </w:r>
      <w:bookmarkEnd w:id="23"/>
      <w:r w:rsidRPr="004F10DD">
        <w:rPr>
          <w:rFonts w:ascii="Arial" w:eastAsia="Arial" w:hAnsi="Arial" w:cs="Arial"/>
          <w:color w:val="0033CC"/>
        </w:rPr>
        <w:t xml:space="preserve">. </w:t>
      </w:r>
      <w:r w:rsidR="00192AA7" w:rsidRPr="004F10DD">
        <w:rPr>
          <w:rFonts w:ascii="Arial" w:eastAsia="Arial" w:hAnsi="Arial" w:cs="Arial"/>
          <w:b/>
          <w:color w:val="0033CC"/>
        </w:rPr>
        <w:t xml:space="preserve">Response to Reviewers </w:t>
      </w:r>
      <w:r w:rsidRPr="004F10DD">
        <w:rPr>
          <w:rFonts w:ascii="Arial" w:eastAsia="Arial" w:hAnsi="Arial" w:cs="Arial"/>
          <w:b/>
          <w:color w:val="0033CC"/>
        </w:rPr>
        <w:t xml:space="preserve">Table </w:t>
      </w:r>
      <w:r w:rsidR="00E019AB">
        <w:rPr>
          <w:rFonts w:ascii="Arial" w:eastAsia="Arial" w:hAnsi="Arial" w:cs="Arial"/>
          <w:b/>
          <w:color w:val="0033CC"/>
        </w:rPr>
        <w:t>9</w:t>
      </w:r>
      <w:r w:rsidRPr="004F10DD">
        <w:rPr>
          <w:rFonts w:ascii="Arial" w:eastAsia="Arial" w:hAnsi="Arial" w:cs="Arial"/>
          <w:color w:val="0033CC"/>
        </w:rPr>
        <w:t xml:space="preserve"> and </w:t>
      </w:r>
      <w:r w:rsidR="00192AA7" w:rsidRPr="004F10DD">
        <w:rPr>
          <w:rFonts w:ascii="Arial" w:eastAsia="Arial" w:hAnsi="Arial" w:cs="Arial"/>
          <w:b/>
          <w:color w:val="0033CC"/>
        </w:rPr>
        <w:t xml:space="preserve">Response to Reviewers Figure </w:t>
      </w:r>
      <w:r w:rsidRPr="004F10DD">
        <w:rPr>
          <w:rFonts w:ascii="Arial" w:eastAsia="Arial" w:hAnsi="Arial" w:cs="Arial"/>
          <w:b/>
          <w:color w:val="0033CC"/>
        </w:rPr>
        <w:t>1</w:t>
      </w:r>
      <w:r w:rsidR="009A439F" w:rsidRPr="004F10DD">
        <w:rPr>
          <w:rFonts w:ascii="Arial" w:eastAsia="Arial" w:hAnsi="Arial" w:cs="Arial"/>
          <w:b/>
          <w:color w:val="0033CC"/>
        </w:rPr>
        <w:t>4</w:t>
      </w:r>
      <w:r w:rsidR="005C1B81" w:rsidRPr="004F10DD">
        <w:rPr>
          <w:rFonts w:ascii="Arial" w:eastAsia="Arial" w:hAnsi="Arial" w:cs="Arial"/>
          <w:b/>
          <w:color w:val="0033CC"/>
        </w:rPr>
        <w:t>a</w:t>
      </w:r>
      <w:r w:rsidRPr="004F10DD">
        <w:rPr>
          <w:rFonts w:ascii="Arial" w:eastAsia="Arial" w:hAnsi="Arial" w:cs="Arial"/>
          <w:color w:val="0033CC"/>
        </w:rPr>
        <w:t xml:space="preserve"> </w:t>
      </w:r>
      <w:r w:rsidR="000A710B" w:rsidRPr="001D4069">
        <w:rPr>
          <w:rFonts w:ascii="Arial" w:hAnsi="Arial" w:cs="Arial"/>
          <w:color w:val="0033CC"/>
        </w:rPr>
        <w:t>(</w:t>
      </w:r>
      <w:r w:rsidR="000A710B" w:rsidRPr="001D4069">
        <w:rPr>
          <w:rFonts w:ascii="Arial" w:hAnsi="Arial" w:cs="Arial"/>
          <w:b/>
          <w:color w:val="0033CC"/>
          <w:highlight w:val="yellow"/>
        </w:rPr>
        <w:t>Supplementa</w:t>
      </w:r>
      <w:r w:rsidR="00181F98" w:rsidRPr="001D4069">
        <w:rPr>
          <w:rFonts w:ascii="Arial" w:hAnsi="Arial" w:cs="Arial"/>
          <w:b/>
          <w:color w:val="0033CC"/>
          <w:highlight w:val="yellow"/>
        </w:rPr>
        <w:t>ry</w:t>
      </w:r>
      <w:r w:rsidR="000A710B" w:rsidRPr="001D4069">
        <w:rPr>
          <w:rFonts w:ascii="Arial" w:hAnsi="Arial" w:cs="Arial"/>
          <w:b/>
          <w:color w:val="0033CC"/>
          <w:highlight w:val="yellow"/>
        </w:rPr>
        <w:t xml:space="preserve"> Fig. </w:t>
      </w:r>
      <w:r w:rsidR="00E019AB">
        <w:rPr>
          <w:rFonts w:ascii="Arial" w:hAnsi="Arial" w:cs="Arial"/>
          <w:b/>
          <w:color w:val="0033CC"/>
          <w:highlight w:val="yellow"/>
        </w:rPr>
        <w:t>RR14</w:t>
      </w:r>
      <w:r w:rsidR="000A710B" w:rsidRPr="00CD033A">
        <w:rPr>
          <w:rFonts w:ascii="Arial" w:hAnsi="Arial" w:cs="Arial"/>
          <w:b/>
          <w:color w:val="0033CC"/>
        </w:rPr>
        <w:t xml:space="preserve"> of the revised manuscript</w:t>
      </w:r>
      <w:r w:rsidR="000A710B" w:rsidRPr="001D4069">
        <w:rPr>
          <w:rFonts w:ascii="Arial" w:hAnsi="Arial" w:cs="Arial"/>
          <w:color w:val="0033CC"/>
        </w:rPr>
        <w:t>)</w:t>
      </w:r>
      <w:r w:rsidR="000A710B" w:rsidRPr="004F10DD">
        <w:rPr>
          <w:rFonts w:ascii="Arial" w:eastAsia="Arial" w:hAnsi="Arial" w:cs="Arial"/>
          <w:color w:val="0033CC"/>
        </w:rPr>
        <w:t xml:space="preserve"> </w:t>
      </w:r>
      <w:r w:rsidRPr="004F10DD">
        <w:rPr>
          <w:rFonts w:ascii="Arial" w:eastAsia="Arial" w:hAnsi="Arial" w:cs="Arial"/>
          <w:color w:val="0033CC"/>
        </w:rPr>
        <w:t xml:space="preserve">show that </w:t>
      </w:r>
      <w:bookmarkStart w:id="24" w:name="_Hlk13925201"/>
      <w:r w:rsidRPr="004F10DD">
        <w:rPr>
          <w:rFonts w:ascii="Arial" w:eastAsia="Arial" w:hAnsi="Arial" w:cs="Arial"/>
          <w:color w:val="0033CC"/>
        </w:rPr>
        <w:t xml:space="preserve">121 (56.3%) and 20 (9.3%) of these mutations were detected in samples from patients MSK-VB-0023 and MSK-VB-0050, respectively, both of </w:t>
      </w:r>
      <w:r w:rsidR="00215C5A" w:rsidRPr="004F10DD">
        <w:rPr>
          <w:rFonts w:ascii="Arial" w:eastAsia="Arial" w:hAnsi="Arial" w:cs="Arial"/>
          <w:color w:val="0033CC"/>
        </w:rPr>
        <w:t xml:space="preserve">which </w:t>
      </w:r>
      <w:r w:rsidRPr="004F10DD">
        <w:rPr>
          <w:rFonts w:ascii="Arial" w:eastAsia="Arial" w:hAnsi="Arial" w:cs="Arial"/>
          <w:color w:val="0033CC"/>
        </w:rPr>
        <w:t xml:space="preserve">were </w:t>
      </w:r>
      <w:r w:rsidR="00215C5A" w:rsidRPr="004F10DD">
        <w:rPr>
          <w:rFonts w:ascii="Arial" w:eastAsia="Arial" w:hAnsi="Arial" w:cs="Arial"/>
          <w:color w:val="0033CC"/>
        </w:rPr>
        <w:t xml:space="preserve">samples from </w:t>
      </w:r>
      <w:r w:rsidRPr="004F10DD">
        <w:rPr>
          <w:rFonts w:ascii="Arial" w:eastAsia="Arial" w:hAnsi="Arial" w:cs="Arial"/>
          <w:color w:val="0033CC"/>
        </w:rPr>
        <w:t xml:space="preserve">hypermutated </w:t>
      </w:r>
      <w:r w:rsidR="00215C5A" w:rsidRPr="004F10DD">
        <w:rPr>
          <w:rFonts w:ascii="Arial" w:eastAsia="Arial" w:hAnsi="Arial" w:cs="Arial"/>
          <w:color w:val="0033CC"/>
        </w:rPr>
        <w:t>cancers</w:t>
      </w:r>
      <w:r w:rsidRPr="004F10DD">
        <w:rPr>
          <w:rFonts w:ascii="Arial" w:eastAsia="Arial" w:hAnsi="Arial" w:cs="Arial"/>
          <w:color w:val="0033CC"/>
        </w:rPr>
        <w:t xml:space="preserve">. Besides these two patients, only 74 mutations occurred with depth &gt;10,000X of which 57 (77%) were also detected in the matched tumor biopsy or WBC. </w:t>
      </w:r>
      <w:r w:rsidR="00835270" w:rsidRPr="004F10DD">
        <w:rPr>
          <w:rFonts w:ascii="Arial" w:eastAsia="Arial" w:hAnsi="Arial" w:cs="Arial"/>
          <w:b/>
          <w:color w:val="0033CC"/>
        </w:rPr>
        <w:t xml:space="preserve">Response to Reviewers Figures </w:t>
      </w:r>
      <w:r w:rsidRPr="004F10DD">
        <w:rPr>
          <w:rFonts w:ascii="Arial" w:eastAsia="Arial" w:hAnsi="Arial" w:cs="Arial"/>
          <w:b/>
          <w:color w:val="0033CC"/>
        </w:rPr>
        <w:t>1</w:t>
      </w:r>
      <w:r w:rsidR="009A439F" w:rsidRPr="004F10DD">
        <w:rPr>
          <w:rFonts w:ascii="Arial" w:eastAsia="Arial" w:hAnsi="Arial" w:cs="Arial"/>
          <w:b/>
          <w:color w:val="0033CC"/>
        </w:rPr>
        <w:t>4</w:t>
      </w:r>
      <w:r w:rsidR="00555733" w:rsidRPr="004F10DD">
        <w:rPr>
          <w:rFonts w:ascii="Arial" w:eastAsia="Arial" w:hAnsi="Arial" w:cs="Arial"/>
          <w:b/>
          <w:color w:val="0033CC"/>
        </w:rPr>
        <w:t>b</w:t>
      </w:r>
      <w:r w:rsidR="00555733" w:rsidRPr="004F10DD">
        <w:rPr>
          <w:rFonts w:ascii="Arial" w:eastAsia="Arial" w:hAnsi="Arial" w:cs="Arial"/>
          <w:color w:val="0033CC"/>
        </w:rPr>
        <w:t xml:space="preserve"> and </w:t>
      </w:r>
      <w:r w:rsidR="00555733" w:rsidRPr="004F10DD">
        <w:rPr>
          <w:rFonts w:ascii="Arial" w:eastAsia="Arial" w:hAnsi="Arial" w:cs="Arial"/>
          <w:b/>
          <w:color w:val="0033CC"/>
        </w:rPr>
        <w:t>1</w:t>
      </w:r>
      <w:r w:rsidR="009A439F" w:rsidRPr="004F10DD">
        <w:rPr>
          <w:rFonts w:ascii="Arial" w:eastAsia="Arial" w:hAnsi="Arial" w:cs="Arial"/>
          <w:b/>
          <w:color w:val="0033CC"/>
        </w:rPr>
        <w:t>4</w:t>
      </w:r>
      <w:r w:rsidR="00555733" w:rsidRPr="004F10DD">
        <w:rPr>
          <w:rFonts w:ascii="Arial" w:eastAsia="Arial" w:hAnsi="Arial" w:cs="Arial"/>
          <w:b/>
          <w:color w:val="0033CC"/>
        </w:rPr>
        <w:t>c</w:t>
      </w:r>
      <w:r w:rsidRPr="004F10DD">
        <w:rPr>
          <w:rFonts w:ascii="Arial" w:eastAsia="Arial" w:hAnsi="Arial" w:cs="Arial"/>
          <w:color w:val="0033CC"/>
        </w:rPr>
        <w:t xml:space="preserve"> </w:t>
      </w:r>
      <w:r w:rsidR="000A710B" w:rsidRPr="001D4069">
        <w:rPr>
          <w:rFonts w:ascii="Arial" w:hAnsi="Arial" w:cs="Arial"/>
          <w:color w:val="0033CC"/>
        </w:rPr>
        <w:t>(</w:t>
      </w:r>
      <w:r w:rsidR="000A710B" w:rsidRPr="001D4069">
        <w:rPr>
          <w:rFonts w:ascii="Arial" w:hAnsi="Arial" w:cs="Arial"/>
          <w:b/>
          <w:color w:val="0033CC"/>
          <w:highlight w:val="yellow"/>
        </w:rPr>
        <w:t>Supplementa</w:t>
      </w:r>
      <w:r w:rsidR="00181F98" w:rsidRPr="001D4069">
        <w:rPr>
          <w:rFonts w:ascii="Arial" w:hAnsi="Arial" w:cs="Arial"/>
          <w:b/>
          <w:color w:val="0033CC"/>
          <w:highlight w:val="yellow"/>
        </w:rPr>
        <w:t>ry</w:t>
      </w:r>
      <w:r w:rsidR="000A710B" w:rsidRPr="001D4069">
        <w:rPr>
          <w:rFonts w:ascii="Arial" w:hAnsi="Arial" w:cs="Arial"/>
          <w:b/>
          <w:color w:val="0033CC"/>
          <w:highlight w:val="yellow"/>
        </w:rPr>
        <w:t xml:space="preserve"> Fig. </w:t>
      </w:r>
      <w:r w:rsidR="00E019AB">
        <w:rPr>
          <w:rFonts w:ascii="Arial" w:hAnsi="Arial" w:cs="Arial"/>
          <w:b/>
          <w:color w:val="0033CC"/>
          <w:highlight w:val="yellow"/>
        </w:rPr>
        <w:t>RR14</w:t>
      </w:r>
      <w:r w:rsidR="000A710B" w:rsidRPr="00CD033A">
        <w:rPr>
          <w:rFonts w:ascii="Arial" w:hAnsi="Arial" w:cs="Arial"/>
          <w:b/>
          <w:color w:val="0033CC"/>
        </w:rPr>
        <w:t xml:space="preserve"> of the revised manuscript</w:t>
      </w:r>
      <w:r w:rsidR="000A710B" w:rsidRPr="001D4069">
        <w:rPr>
          <w:rFonts w:ascii="Arial" w:hAnsi="Arial" w:cs="Arial"/>
          <w:color w:val="0033CC"/>
        </w:rPr>
        <w:t>)</w:t>
      </w:r>
      <w:r w:rsidR="000A710B" w:rsidRPr="00CD033A">
        <w:rPr>
          <w:rFonts w:ascii="Arial" w:hAnsi="Arial" w:cs="Arial"/>
          <w:b/>
          <w:color w:val="0033CC"/>
        </w:rPr>
        <w:t xml:space="preserve"> </w:t>
      </w:r>
      <w:r w:rsidR="00835270" w:rsidRPr="004F10DD">
        <w:rPr>
          <w:rFonts w:ascii="Arial" w:eastAsia="Arial" w:hAnsi="Arial" w:cs="Arial"/>
          <w:color w:val="0033CC"/>
        </w:rPr>
        <w:t>demonstrate</w:t>
      </w:r>
      <w:r w:rsidRPr="004F10DD">
        <w:rPr>
          <w:rFonts w:ascii="Arial" w:eastAsia="Arial" w:hAnsi="Arial" w:cs="Arial"/>
          <w:color w:val="0033CC"/>
        </w:rPr>
        <w:t xml:space="preserve"> that the total depth of somatic mutations detected in cfDNA is a function of the mean collapsed target coverage in cfDNA which is itself a function of the amount of input DNA used for library preparation. Furthermore, there is no association between the VAF and the sequencing depth of variants irrespective of source of origin.</w:t>
      </w:r>
      <w:bookmarkEnd w:id="24"/>
    </w:p>
    <w:p w14:paraId="26309CFA" w14:textId="77777777" w:rsidR="00413E5F" w:rsidRPr="004F10DD" w:rsidRDefault="00413E5F" w:rsidP="00A7225E">
      <w:pPr>
        <w:spacing w:after="0" w:line="240" w:lineRule="auto"/>
        <w:jc w:val="both"/>
        <w:rPr>
          <w:rFonts w:ascii="Arial" w:eastAsia="Arial" w:hAnsi="Arial" w:cs="Arial"/>
          <w:color w:val="0033CC"/>
        </w:rPr>
      </w:pPr>
    </w:p>
    <w:p w14:paraId="51A65573" w14:textId="69092D6F" w:rsidR="00AC06ED" w:rsidRPr="004F10DD" w:rsidRDefault="00B4071F" w:rsidP="00A7225E">
      <w:pPr>
        <w:spacing w:after="0" w:line="240" w:lineRule="auto"/>
        <w:jc w:val="both"/>
        <w:rPr>
          <w:rFonts w:ascii="Arial" w:eastAsia="Arial" w:hAnsi="Arial" w:cs="Arial"/>
          <w:color w:val="0033CC"/>
        </w:rPr>
      </w:pPr>
      <w:bookmarkStart w:id="25" w:name="_Hlk13925425"/>
      <w:r w:rsidRPr="004F10DD">
        <w:rPr>
          <w:rFonts w:ascii="Arial" w:eastAsia="Arial" w:hAnsi="Arial" w:cs="Arial"/>
          <w:color w:val="0033CC"/>
        </w:rPr>
        <w:t xml:space="preserve">As the majority of variants detected at &gt;10,000X </w:t>
      </w:r>
      <w:r w:rsidR="00C80ED4" w:rsidRPr="004F10DD">
        <w:rPr>
          <w:rFonts w:ascii="Arial" w:eastAsia="Arial" w:hAnsi="Arial" w:cs="Arial"/>
          <w:color w:val="0033CC"/>
        </w:rPr>
        <w:t>occurred</w:t>
      </w:r>
      <w:r w:rsidRPr="004F10DD">
        <w:rPr>
          <w:rFonts w:ascii="Arial" w:eastAsia="Arial" w:hAnsi="Arial" w:cs="Arial"/>
          <w:color w:val="0033CC"/>
        </w:rPr>
        <w:t xml:space="preserve"> in patient MSK-VB-0023, we investigated whether these co-occurred with copy number </w:t>
      </w:r>
      <w:r w:rsidR="00215C5A" w:rsidRPr="004F10DD">
        <w:rPr>
          <w:rFonts w:ascii="Arial" w:eastAsia="Arial" w:hAnsi="Arial" w:cs="Arial"/>
          <w:color w:val="0033CC"/>
        </w:rPr>
        <w:t xml:space="preserve">gains or </w:t>
      </w:r>
      <w:r w:rsidRPr="004F10DD">
        <w:rPr>
          <w:rFonts w:ascii="Arial" w:eastAsia="Arial" w:hAnsi="Arial" w:cs="Arial"/>
          <w:color w:val="0033CC"/>
        </w:rPr>
        <w:t xml:space="preserve">amplifications. </w:t>
      </w:r>
      <w:r w:rsidR="00835270" w:rsidRPr="004F10DD">
        <w:rPr>
          <w:rFonts w:ascii="Arial" w:eastAsia="Arial" w:hAnsi="Arial" w:cs="Arial"/>
          <w:b/>
          <w:color w:val="0033CC"/>
        </w:rPr>
        <w:t xml:space="preserve">Response to Reviewers Figures </w:t>
      </w:r>
      <w:r w:rsidRPr="004F10DD">
        <w:rPr>
          <w:rFonts w:ascii="Arial" w:eastAsia="Arial" w:hAnsi="Arial" w:cs="Arial"/>
          <w:b/>
          <w:color w:val="0033CC"/>
        </w:rPr>
        <w:t>1</w:t>
      </w:r>
      <w:r w:rsidR="009A439F" w:rsidRPr="004F10DD">
        <w:rPr>
          <w:rFonts w:ascii="Arial" w:eastAsia="Arial" w:hAnsi="Arial" w:cs="Arial"/>
          <w:b/>
          <w:color w:val="0033CC"/>
        </w:rPr>
        <w:t>5</w:t>
      </w:r>
      <w:r w:rsidR="00555733" w:rsidRPr="004F10DD">
        <w:rPr>
          <w:rFonts w:ascii="Arial" w:eastAsia="Arial" w:hAnsi="Arial" w:cs="Arial"/>
          <w:b/>
          <w:color w:val="0033CC"/>
        </w:rPr>
        <w:t xml:space="preserve">a </w:t>
      </w:r>
      <w:r w:rsidR="00555733" w:rsidRPr="004F10DD">
        <w:rPr>
          <w:rFonts w:ascii="Arial" w:eastAsia="Arial" w:hAnsi="Arial" w:cs="Arial"/>
          <w:color w:val="0033CC"/>
        </w:rPr>
        <w:t>and</w:t>
      </w:r>
      <w:r w:rsidR="00555733" w:rsidRPr="004F10DD">
        <w:rPr>
          <w:rFonts w:ascii="Arial" w:eastAsia="Arial" w:hAnsi="Arial" w:cs="Arial"/>
          <w:b/>
          <w:color w:val="0033CC"/>
        </w:rPr>
        <w:t xml:space="preserve"> 1</w:t>
      </w:r>
      <w:r w:rsidR="009A439F" w:rsidRPr="004F10DD">
        <w:rPr>
          <w:rFonts w:ascii="Arial" w:eastAsia="Arial" w:hAnsi="Arial" w:cs="Arial"/>
          <w:b/>
          <w:color w:val="0033CC"/>
        </w:rPr>
        <w:t>5</w:t>
      </w:r>
      <w:r w:rsidR="00555733" w:rsidRPr="004F10DD">
        <w:rPr>
          <w:rFonts w:ascii="Arial" w:eastAsia="Arial" w:hAnsi="Arial" w:cs="Arial"/>
          <w:b/>
          <w:color w:val="0033CC"/>
        </w:rPr>
        <w:t>b</w:t>
      </w:r>
      <w:r w:rsidRPr="004F10DD">
        <w:rPr>
          <w:rFonts w:ascii="Arial" w:eastAsia="Arial" w:hAnsi="Arial" w:cs="Arial"/>
          <w:color w:val="0033CC"/>
        </w:rPr>
        <w:t xml:space="preserve"> </w:t>
      </w:r>
      <w:r w:rsidR="000A710B" w:rsidRPr="008F685D">
        <w:rPr>
          <w:rFonts w:ascii="Arial" w:hAnsi="Arial" w:cs="Arial"/>
          <w:color w:val="0033CC"/>
        </w:rPr>
        <w:t>(</w:t>
      </w:r>
      <w:r w:rsidR="000A710B" w:rsidRPr="008F685D">
        <w:rPr>
          <w:rFonts w:ascii="Arial" w:hAnsi="Arial" w:cs="Arial"/>
          <w:b/>
          <w:color w:val="0033CC"/>
          <w:highlight w:val="yellow"/>
        </w:rPr>
        <w:t>Supplementa</w:t>
      </w:r>
      <w:r w:rsidR="00181F98" w:rsidRPr="008F685D">
        <w:rPr>
          <w:rFonts w:ascii="Arial" w:hAnsi="Arial" w:cs="Arial"/>
          <w:b/>
          <w:color w:val="0033CC"/>
          <w:highlight w:val="yellow"/>
        </w:rPr>
        <w:t>ry</w:t>
      </w:r>
      <w:r w:rsidR="000A710B" w:rsidRPr="008F685D">
        <w:rPr>
          <w:rFonts w:ascii="Arial" w:hAnsi="Arial" w:cs="Arial"/>
          <w:b/>
          <w:color w:val="0033CC"/>
          <w:highlight w:val="yellow"/>
        </w:rPr>
        <w:t xml:space="preserve"> Fig. </w:t>
      </w:r>
      <w:r w:rsidR="00E019AB">
        <w:rPr>
          <w:rFonts w:ascii="Arial" w:hAnsi="Arial" w:cs="Arial"/>
          <w:b/>
          <w:color w:val="0033CC"/>
          <w:highlight w:val="yellow"/>
        </w:rPr>
        <w:t>RR15</w:t>
      </w:r>
      <w:r w:rsidR="000A710B" w:rsidRPr="004F10DD">
        <w:rPr>
          <w:rFonts w:ascii="Arial" w:hAnsi="Arial" w:cs="Arial"/>
          <w:b/>
          <w:color w:val="0033CC"/>
        </w:rPr>
        <w:t xml:space="preserve"> of the revised manuscript</w:t>
      </w:r>
      <w:r w:rsidR="000A710B" w:rsidRPr="008F685D">
        <w:rPr>
          <w:rFonts w:ascii="Arial" w:hAnsi="Arial" w:cs="Arial"/>
          <w:color w:val="0033CC"/>
        </w:rPr>
        <w:t>)</w:t>
      </w:r>
      <w:r w:rsidR="000A710B" w:rsidRPr="004F10DD">
        <w:rPr>
          <w:rFonts w:ascii="Arial" w:hAnsi="Arial" w:cs="Arial"/>
          <w:b/>
          <w:color w:val="0033CC"/>
        </w:rPr>
        <w:t xml:space="preserve"> </w:t>
      </w:r>
      <w:r w:rsidR="00C80ED4" w:rsidRPr="004F10DD">
        <w:rPr>
          <w:rFonts w:ascii="Arial" w:eastAsia="Arial" w:hAnsi="Arial" w:cs="Arial"/>
          <w:color w:val="0033CC"/>
        </w:rPr>
        <w:t>show</w:t>
      </w:r>
      <w:r w:rsidRPr="004F10DD">
        <w:rPr>
          <w:rFonts w:ascii="Arial" w:eastAsia="Arial" w:hAnsi="Arial" w:cs="Arial"/>
          <w:color w:val="0033CC"/>
        </w:rPr>
        <w:t xml:space="preserve"> that other than a gain of chromosome arm 1q and a hemizygous loss of chromosome arm 16q, both of which were detected in cfDNA and the matched tumor biopsy, the profile of patient MSK-VB-0023 was devoid of any copy number alterations. The mutations detected at &gt;10,000X depth, therefore, cannot be attributed to amplifications of the corresponding loci. As the pair </w:t>
      </w:r>
      <w:r w:rsidR="00C105A1" w:rsidRPr="004F10DD">
        <w:rPr>
          <w:rFonts w:ascii="Arial" w:eastAsia="Arial" w:hAnsi="Arial" w:cs="Arial"/>
          <w:color w:val="0033CC"/>
        </w:rPr>
        <w:t xml:space="preserve">of </w:t>
      </w:r>
      <w:r w:rsidRPr="004F10DD">
        <w:rPr>
          <w:rFonts w:ascii="Arial" w:eastAsia="Arial" w:hAnsi="Arial" w:cs="Arial"/>
          <w:color w:val="0033CC"/>
        </w:rPr>
        <w:t xml:space="preserve">cfDNA and WBC samples from patient MSK-VB-0023 was sequenced in triplicate, the pairwise comparisons of VAF of all 121 mutations occurring &gt;10,000X across the three replicates are shown in </w:t>
      </w:r>
      <w:r w:rsidR="00613514" w:rsidRPr="004F10DD">
        <w:rPr>
          <w:rFonts w:ascii="Arial" w:eastAsia="Arial" w:hAnsi="Arial" w:cs="Arial"/>
          <w:b/>
          <w:color w:val="0033CC"/>
        </w:rPr>
        <w:t>Response to Reviewers Figures</w:t>
      </w:r>
      <w:r w:rsidRPr="004F10DD">
        <w:rPr>
          <w:rFonts w:ascii="Arial" w:eastAsia="Arial" w:hAnsi="Arial" w:cs="Arial"/>
          <w:b/>
          <w:color w:val="0033CC"/>
        </w:rPr>
        <w:t xml:space="preserve"> 1</w:t>
      </w:r>
      <w:r w:rsidR="009A439F" w:rsidRPr="004F10DD">
        <w:rPr>
          <w:rFonts w:ascii="Arial" w:eastAsia="Arial" w:hAnsi="Arial" w:cs="Arial"/>
          <w:b/>
          <w:color w:val="0033CC"/>
        </w:rPr>
        <w:t>5</w:t>
      </w:r>
      <w:r w:rsidR="00626527" w:rsidRPr="004F10DD">
        <w:rPr>
          <w:rFonts w:ascii="Arial" w:eastAsia="Arial" w:hAnsi="Arial" w:cs="Arial"/>
          <w:b/>
          <w:color w:val="0033CC"/>
        </w:rPr>
        <w:t>e</w:t>
      </w:r>
      <w:r w:rsidR="00626527" w:rsidRPr="004F10DD">
        <w:rPr>
          <w:rFonts w:ascii="Arial" w:eastAsia="Arial" w:hAnsi="Arial" w:cs="Arial"/>
          <w:color w:val="0033CC"/>
        </w:rPr>
        <w:t xml:space="preserve"> and </w:t>
      </w:r>
      <w:r w:rsidR="00626527" w:rsidRPr="004F10DD">
        <w:rPr>
          <w:rFonts w:ascii="Arial" w:eastAsia="Arial" w:hAnsi="Arial" w:cs="Arial"/>
          <w:b/>
          <w:color w:val="0033CC"/>
        </w:rPr>
        <w:t>1</w:t>
      </w:r>
      <w:r w:rsidR="009A439F" w:rsidRPr="004F10DD">
        <w:rPr>
          <w:rFonts w:ascii="Arial" w:eastAsia="Arial" w:hAnsi="Arial" w:cs="Arial"/>
          <w:b/>
          <w:color w:val="0033CC"/>
        </w:rPr>
        <w:t>5</w:t>
      </w:r>
      <w:r w:rsidR="00626527" w:rsidRPr="004F10DD">
        <w:rPr>
          <w:rFonts w:ascii="Arial" w:eastAsia="Arial" w:hAnsi="Arial" w:cs="Arial"/>
          <w:b/>
          <w:color w:val="0033CC"/>
        </w:rPr>
        <w:t>f</w:t>
      </w:r>
      <w:r w:rsidR="000A710B" w:rsidRPr="004F10DD">
        <w:rPr>
          <w:rFonts w:ascii="Arial" w:eastAsia="Arial" w:hAnsi="Arial" w:cs="Arial"/>
          <w:b/>
          <w:color w:val="0033CC"/>
        </w:rPr>
        <w:t xml:space="preserve"> </w:t>
      </w:r>
      <w:r w:rsidR="008F685D" w:rsidRPr="008F685D">
        <w:rPr>
          <w:rFonts w:ascii="Arial" w:eastAsia="Arial" w:hAnsi="Arial" w:cs="Arial"/>
          <w:color w:val="0033CC"/>
        </w:rPr>
        <w:t>(</w:t>
      </w:r>
      <w:r w:rsidR="000A710B" w:rsidRPr="008F685D">
        <w:rPr>
          <w:rFonts w:ascii="Arial" w:hAnsi="Arial" w:cs="Arial"/>
          <w:b/>
          <w:color w:val="0033CC"/>
          <w:highlight w:val="yellow"/>
        </w:rPr>
        <w:t>Supplementa</w:t>
      </w:r>
      <w:r w:rsidR="00181F98" w:rsidRPr="008F685D">
        <w:rPr>
          <w:rFonts w:ascii="Arial" w:hAnsi="Arial" w:cs="Arial"/>
          <w:b/>
          <w:color w:val="0033CC"/>
          <w:highlight w:val="yellow"/>
        </w:rPr>
        <w:t>ry</w:t>
      </w:r>
      <w:r w:rsidR="000A710B" w:rsidRPr="008F685D">
        <w:rPr>
          <w:rFonts w:ascii="Arial" w:hAnsi="Arial" w:cs="Arial"/>
          <w:b/>
          <w:color w:val="0033CC"/>
          <w:highlight w:val="yellow"/>
        </w:rPr>
        <w:t xml:space="preserve"> Fig. </w:t>
      </w:r>
      <w:r w:rsidR="00E019AB">
        <w:rPr>
          <w:rFonts w:ascii="Arial" w:hAnsi="Arial" w:cs="Arial"/>
          <w:b/>
          <w:color w:val="0033CC"/>
          <w:highlight w:val="yellow"/>
        </w:rPr>
        <w:t>RR15</w:t>
      </w:r>
      <w:r w:rsidR="000A710B" w:rsidRPr="00CD033A">
        <w:rPr>
          <w:rFonts w:ascii="Arial" w:hAnsi="Arial" w:cs="Arial"/>
          <w:b/>
          <w:color w:val="0033CC"/>
        </w:rPr>
        <w:t xml:space="preserve"> of the revised manuscript</w:t>
      </w:r>
      <w:r w:rsidR="008F685D" w:rsidRPr="008F685D">
        <w:rPr>
          <w:rFonts w:ascii="Arial" w:hAnsi="Arial" w:cs="Arial"/>
          <w:color w:val="0033CC"/>
        </w:rPr>
        <w:t>)</w:t>
      </w:r>
      <w:r w:rsidRPr="004F10DD">
        <w:rPr>
          <w:rFonts w:ascii="Arial" w:eastAsia="Arial" w:hAnsi="Arial" w:cs="Arial"/>
          <w:color w:val="0033CC"/>
        </w:rPr>
        <w:t>.</w:t>
      </w:r>
      <w:bookmarkEnd w:id="25"/>
    </w:p>
    <w:p w14:paraId="42C897B2" w14:textId="77777777" w:rsidR="00AC06ED" w:rsidRPr="004F10DD" w:rsidRDefault="00AC06ED" w:rsidP="00A7225E">
      <w:pPr>
        <w:spacing w:after="0" w:line="240" w:lineRule="auto"/>
        <w:jc w:val="both"/>
        <w:rPr>
          <w:rFonts w:ascii="Arial" w:eastAsia="Arial" w:hAnsi="Arial" w:cs="Arial"/>
          <w:color w:val="0033CC"/>
        </w:rPr>
      </w:pPr>
    </w:p>
    <w:p w14:paraId="3202FADD" w14:textId="142DBD7C" w:rsidR="00413E5F" w:rsidRPr="004F10DD" w:rsidRDefault="00F0124B" w:rsidP="00A7225E">
      <w:pPr>
        <w:spacing w:after="0" w:line="240" w:lineRule="auto"/>
        <w:jc w:val="both"/>
        <w:rPr>
          <w:rFonts w:ascii="Arial" w:eastAsia="Arial" w:hAnsi="Arial" w:cs="Arial"/>
          <w:color w:val="0033CC"/>
        </w:rPr>
      </w:pPr>
      <w:r w:rsidRPr="004F10DD">
        <w:rPr>
          <w:rFonts w:ascii="Arial" w:eastAsia="Arial" w:hAnsi="Arial" w:cs="Arial"/>
          <w:color w:val="0033CC"/>
        </w:rPr>
        <w:t>We thank the Reviewer for th</w:t>
      </w:r>
      <w:r w:rsidR="00AC06ED" w:rsidRPr="004F10DD">
        <w:rPr>
          <w:rFonts w:ascii="Arial" w:eastAsia="Arial" w:hAnsi="Arial" w:cs="Arial"/>
          <w:color w:val="0033CC"/>
        </w:rPr>
        <w:t>is</w:t>
      </w:r>
      <w:r w:rsidRPr="004F10DD">
        <w:rPr>
          <w:rFonts w:ascii="Arial" w:eastAsia="Arial" w:hAnsi="Arial" w:cs="Arial"/>
          <w:color w:val="0033CC"/>
        </w:rPr>
        <w:t xml:space="preserve"> opportunity to further elaborate</w:t>
      </w:r>
      <w:r w:rsidR="00C105A1" w:rsidRPr="004F10DD">
        <w:rPr>
          <w:rFonts w:ascii="Arial" w:eastAsia="Arial" w:hAnsi="Arial" w:cs="Arial"/>
          <w:color w:val="0033CC"/>
        </w:rPr>
        <w:t xml:space="preserve"> </w:t>
      </w:r>
      <w:r w:rsidR="00AC06ED" w:rsidRPr="004F10DD">
        <w:rPr>
          <w:rFonts w:ascii="Arial" w:eastAsia="Arial" w:hAnsi="Arial" w:cs="Arial"/>
          <w:color w:val="0033CC"/>
        </w:rPr>
        <w:t xml:space="preserve">on </w:t>
      </w:r>
      <w:r w:rsidRPr="004F10DD">
        <w:rPr>
          <w:rFonts w:ascii="Arial" w:eastAsia="Arial" w:hAnsi="Arial" w:cs="Arial"/>
          <w:color w:val="0033CC"/>
        </w:rPr>
        <w:t xml:space="preserve">our </w:t>
      </w:r>
      <w:r w:rsidR="00AC06ED" w:rsidRPr="004F10DD">
        <w:rPr>
          <w:rFonts w:ascii="Arial" w:eastAsia="Arial" w:hAnsi="Arial" w:cs="Arial"/>
          <w:color w:val="0033CC"/>
        </w:rPr>
        <w:t xml:space="preserve">initial </w:t>
      </w:r>
      <w:r w:rsidRPr="004F10DD">
        <w:rPr>
          <w:rFonts w:ascii="Arial" w:eastAsia="Arial" w:hAnsi="Arial" w:cs="Arial"/>
          <w:color w:val="0033CC"/>
        </w:rPr>
        <w:t xml:space="preserve">results. </w:t>
      </w:r>
      <w:r w:rsidR="00C134E7" w:rsidRPr="004F10DD">
        <w:rPr>
          <w:rFonts w:ascii="Arial" w:eastAsia="Arial" w:hAnsi="Arial" w:cs="Arial"/>
          <w:color w:val="0033CC"/>
        </w:rPr>
        <w:t>T</w:t>
      </w:r>
      <w:r w:rsidR="00C105A1" w:rsidRPr="004F10DD">
        <w:rPr>
          <w:rFonts w:ascii="Arial" w:eastAsia="Arial" w:hAnsi="Arial" w:cs="Arial"/>
          <w:color w:val="0033CC"/>
        </w:rPr>
        <w:t>o reflect the above discussion, w</w:t>
      </w:r>
      <w:r w:rsidR="00A1397F" w:rsidRPr="004F10DD">
        <w:rPr>
          <w:rFonts w:ascii="Arial" w:eastAsia="Arial" w:hAnsi="Arial" w:cs="Arial"/>
          <w:color w:val="0033CC"/>
        </w:rPr>
        <w:t xml:space="preserve">e have now </w:t>
      </w:r>
      <w:r w:rsidR="00AC06ED" w:rsidRPr="004F10DD">
        <w:rPr>
          <w:rFonts w:ascii="Arial" w:eastAsia="Arial" w:hAnsi="Arial" w:cs="Arial"/>
          <w:color w:val="0033CC"/>
        </w:rPr>
        <w:t>added</w:t>
      </w:r>
      <w:r w:rsidR="00A1397F" w:rsidRPr="004F10DD">
        <w:rPr>
          <w:rFonts w:ascii="Arial" w:eastAsia="Arial" w:hAnsi="Arial" w:cs="Arial"/>
          <w:color w:val="0033CC"/>
        </w:rPr>
        <w:t xml:space="preserve"> </w:t>
      </w:r>
      <w:r w:rsidR="00C105A1" w:rsidRPr="004F10DD">
        <w:rPr>
          <w:rFonts w:ascii="Arial" w:eastAsia="Arial" w:hAnsi="Arial" w:cs="Arial"/>
          <w:b/>
          <w:color w:val="0033CC"/>
        </w:rPr>
        <w:t>Response to Reviewers Figures 14</w:t>
      </w:r>
      <w:r w:rsidR="00C105A1" w:rsidRPr="004F10DD">
        <w:rPr>
          <w:rFonts w:ascii="Arial" w:eastAsia="Arial" w:hAnsi="Arial" w:cs="Arial"/>
          <w:color w:val="0033CC"/>
        </w:rPr>
        <w:t xml:space="preserve"> and </w:t>
      </w:r>
      <w:r w:rsidR="00C105A1" w:rsidRPr="004F10DD">
        <w:rPr>
          <w:rFonts w:ascii="Arial" w:eastAsia="Arial" w:hAnsi="Arial" w:cs="Arial"/>
          <w:b/>
          <w:color w:val="0033CC"/>
        </w:rPr>
        <w:t>15</w:t>
      </w:r>
      <w:r w:rsidR="00C105A1" w:rsidRPr="004F10DD">
        <w:rPr>
          <w:rFonts w:ascii="Arial" w:eastAsia="Arial" w:hAnsi="Arial" w:cs="Arial"/>
          <w:color w:val="0033CC"/>
        </w:rPr>
        <w:t xml:space="preserve"> </w:t>
      </w:r>
      <w:r w:rsidR="00AC06ED" w:rsidRPr="004F10DD">
        <w:rPr>
          <w:rFonts w:ascii="Arial" w:eastAsia="Arial" w:hAnsi="Arial" w:cs="Arial"/>
          <w:color w:val="0033CC"/>
        </w:rPr>
        <w:t>to</w:t>
      </w:r>
      <w:r w:rsidR="00A1397F" w:rsidRPr="004F10DD">
        <w:rPr>
          <w:rFonts w:ascii="Arial" w:eastAsia="Arial" w:hAnsi="Arial" w:cs="Arial"/>
          <w:color w:val="0033CC"/>
        </w:rPr>
        <w:t xml:space="preserve"> </w:t>
      </w:r>
      <w:r w:rsidR="00C105A1" w:rsidRPr="004F10DD">
        <w:rPr>
          <w:rFonts w:ascii="Arial" w:eastAsia="Arial" w:hAnsi="Arial" w:cs="Arial"/>
          <w:color w:val="0033CC"/>
        </w:rPr>
        <w:t xml:space="preserve">the </w:t>
      </w:r>
      <w:r w:rsidR="00AC06ED" w:rsidRPr="004F10DD">
        <w:rPr>
          <w:rFonts w:ascii="Arial" w:eastAsia="Arial" w:hAnsi="Arial" w:cs="Arial"/>
          <w:color w:val="0033CC"/>
        </w:rPr>
        <w:t xml:space="preserve">revised version of the </w:t>
      </w:r>
      <w:r w:rsidR="00C105A1" w:rsidRPr="004F10DD">
        <w:rPr>
          <w:rFonts w:ascii="Arial" w:eastAsia="Arial" w:hAnsi="Arial" w:cs="Arial"/>
          <w:color w:val="0033CC"/>
        </w:rPr>
        <w:t xml:space="preserve">manuscript as </w:t>
      </w:r>
      <w:r w:rsidR="00501219" w:rsidRPr="004F10DD">
        <w:rPr>
          <w:rFonts w:ascii="Arial" w:eastAsia="Arial" w:hAnsi="Arial" w:cs="Arial"/>
          <w:b/>
          <w:color w:val="0033CC"/>
          <w:highlight w:val="yellow"/>
        </w:rPr>
        <w:t>Supplementary F</w:t>
      </w:r>
      <w:r w:rsidR="00A1397F" w:rsidRPr="004F10DD">
        <w:rPr>
          <w:rFonts w:ascii="Arial" w:eastAsia="Arial" w:hAnsi="Arial" w:cs="Arial"/>
          <w:b/>
          <w:color w:val="0033CC"/>
          <w:highlight w:val="yellow"/>
        </w:rPr>
        <w:t>ig</w:t>
      </w:r>
      <w:r w:rsidR="00C105A1" w:rsidRPr="004F10DD">
        <w:rPr>
          <w:rFonts w:ascii="Arial" w:eastAsia="Arial" w:hAnsi="Arial" w:cs="Arial"/>
          <w:b/>
          <w:color w:val="0033CC"/>
          <w:highlight w:val="yellow"/>
        </w:rPr>
        <w:t>s</w:t>
      </w:r>
      <w:r w:rsidR="000155DC">
        <w:rPr>
          <w:rFonts w:ascii="Arial" w:eastAsia="Arial" w:hAnsi="Arial" w:cs="Arial"/>
          <w:b/>
          <w:color w:val="0033CC"/>
          <w:highlight w:val="yellow"/>
        </w:rPr>
        <w:t>.</w:t>
      </w:r>
      <w:r w:rsidR="00A1397F" w:rsidRPr="004F10DD">
        <w:rPr>
          <w:rFonts w:ascii="Arial" w:eastAsia="Arial" w:hAnsi="Arial" w:cs="Arial"/>
          <w:b/>
          <w:color w:val="0033CC"/>
          <w:highlight w:val="yellow"/>
        </w:rPr>
        <w:t xml:space="preserve"> </w:t>
      </w:r>
      <w:r w:rsidR="00E019AB">
        <w:rPr>
          <w:rFonts w:ascii="Arial" w:eastAsia="Arial" w:hAnsi="Arial" w:cs="Arial"/>
          <w:b/>
          <w:color w:val="0033CC"/>
          <w:highlight w:val="yellow"/>
        </w:rPr>
        <w:t>RR14</w:t>
      </w:r>
      <w:r w:rsidR="000155DC">
        <w:rPr>
          <w:rFonts w:ascii="Arial" w:eastAsia="Arial" w:hAnsi="Arial" w:cs="Arial"/>
          <w:color w:val="0033CC"/>
          <w:highlight w:val="yellow"/>
        </w:rPr>
        <w:t xml:space="preserve"> </w:t>
      </w:r>
      <w:r w:rsidR="00C105A1" w:rsidRPr="004F10DD">
        <w:rPr>
          <w:rFonts w:ascii="Arial" w:eastAsia="Arial" w:hAnsi="Arial" w:cs="Arial"/>
          <w:color w:val="0033CC"/>
          <w:highlight w:val="yellow"/>
        </w:rPr>
        <w:t xml:space="preserve">and </w:t>
      </w:r>
      <w:r w:rsidR="00E019AB">
        <w:rPr>
          <w:rFonts w:ascii="Arial" w:eastAsia="Arial" w:hAnsi="Arial" w:cs="Arial"/>
          <w:b/>
          <w:color w:val="0033CC"/>
          <w:highlight w:val="yellow"/>
        </w:rPr>
        <w:t>RR15</w:t>
      </w:r>
      <w:r w:rsidR="00A1397F" w:rsidRPr="004F10DD">
        <w:rPr>
          <w:rFonts w:ascii="Arial" w:eastAsia="Arial" w:hAnsi="Arial" w:cs="Arial"/>
          <w:color w:val="0033CC"/>
        </w:rPr>
        <w:t>.</w:t>
      </w:r>
      <w:r w:rsidRPr="004F10DD">
        <w:rPr>
          <w:rFonts w:ascii="Arial" w:eastAsia="Arial" w:hAnsi="Arial" w:cs="Arial"/>
          <w:color w:val="0033CC"/>
        </w:rPr>
        <w:t xml:space="preserve"> </w:t>
      </w:r>
      <w:r w:rsidR="00AC06ED" w:rsidRPr="004F10DD">
        <w:rPr>
          <w:rFonts w:ascii="Arial" w:eastAsia="Arial" w:hAnsi="Arial" w:cs="Arial"/>
          <w:color w:val="0033CC"/>
        </w:rPr>
        <w:t xml:space="preserve">We have also added the following passage </w:t>
      </w:r>
      <w:r w:rsidR="000B331F" w:rsidRPr="004F10DD">
        <w:rPr>
          <w:rFonts w:ascii="Arial" w:eastAsia="Arial" w:hAnsi="Arial" w:cs="Arial"/>
          <w:color w:val="0033CC"/>
        </w:rPr>
        <w:t xml:space="preserve">to the Methods, </w:t>
      </w:r>
      <w:r w:rsidR="00AC06ED" w:rsidRPr="004F10DD">
        <w:rPr>
          <w:rFonts w:ascii="Arial" w:eastAsia="Arial" w:hAnsi="Arial" w:cs="Arial"/>
          <w:color w:val="0033CC"/>
        </w:rPr>
        <w:t xml:space="preserve">on </w:t>
      </w:r>
      <w:r w:rsidR="00AC06ED" w:rsidRPr="004F10DD">
        <w:rPr>
          <w:rFonts w:ascii="Arial" w:eastAsia="Arial" w:hAnsi="Arial" w:cs="Arial"/>
          <w:color w:val="0033CC"/>
          <w:highlight w:val="yellow"/>
        </w:rPr>
        <w:t xml:space="preserve">page XX, </w:t>
      </w:r>
      <w:r w:rsidR="000B331F" w:rsidRPr="004F10DD">
        <w:rPr>
          <w:rFonts w:ascii="Arial" w:eastAsia="Arial" w:hAnsi="Arial" w:cs="Arial"/>
          <w:color w:val="0033CC"/>
          <w:highlight w:val="yellow"/>
        </w:rPr>
        <w:t xml:space="preserve">lines </w:t>
      </w:r>
      <w:r w:rsidR="00AC06ED" w:rsidRPr="004F10DD">
        <w:rPr>
          <w:rFonts w:ascii="Arial" w:eastAsia="Arial" w:hAnsi="Arial" w:cs="Arial"/>
          <w:color w:val="0033CC"/>
          <w:highlight w:val="yellow"/>
        </w:rPr>
        <w:t>XX</w:t>
      </w:r>
      <w:r w:rsidR="00AC06ED" w:rsidRPr="000155DC">
        <w:rPr>
          <w:rFonts w:ascii="Arial" w:eastAsia="Arial" w:hAnsi="Arial" w:cs="Arial"/>
          <w:color w:val="0033CC"/>
        </w:rPr>
        <w:t>.</w:t>
      </w:r>
    </w:p>
    <w:p w14:paraId="69E0DC02" w14:textId="77777777" w:rsidR="00A23345" w:rsidRDefault="00A23345">
      <w:pPr>
        <w:rPr>
          <w:rFonts w:ascii="Arial" w:eastAsia="Arial" w:hAnsi="Arial" w:cs="Arial"/>
          <w:b/>
          <w:color w:val="0033CC"/>
          <w:sz w:val="20"/>
          <w:szCs w:val="20"/>
        </w:rPr>
      </w:pPr>
      <w:r>
        <w:rPr>
          <w:rFonts w:ascii="Arial" w:eastAsia="Arial" w:hAnsi="Arial" w:cs="Arial"/>
          <w:b/>
          <w:color w:val="0033CC"/>
          <w:sz w:val="20"/>
          <w:szCs w:val="20"/>
        </w:rPr>
        <w:br w:type="page"/>
      </w:r>
    </w:p>
    <w:p w14:paraId="4732C530" w14:textId="68B10384" w:rsidR="00413E5F" w:rsidRPr="004F10DD" w:rsidRDefault="00835270" w:rsidP="00212D50">
      <w:pPr>
        <w:spacing w:after="0" w:line="240" w:lineRule="auto"/>
        <w:rPr>
          <w:rFonts w:ascii="Arial" w:eastAsia="Arial" w:hAnsi="Arial" w:cs="Arial"/>
          <w:color w:val="0033CC"/>
          <w:sz w:val="20"/>
          <w:szCs w:val="20"/>
        </w:rPr>
      </w:pPr>
      <w:r w:rsidRPr="004F10DD">
        <w:rPr>
          <w:rFonts w:ascii="Arial" w:eastAsia="Arial" w:hAnsi="Arial" w:cs="Arial"/>
          <w:b/>
          <w:color w:val="0033CC"/>
          <w:sz w:val="20"/>
          <w:szCs w:val="20"/>
        </w:rPr>
        <w:lastRenderedPageBreak/>
        <w:t>R</w:t>
      </w:r>
      <w:r w:rsidRPr="00CD033A">
        <w:rPr>
          <w:rFonts w:ascii="Arial" w:eastAsia="Arial" w:hAnsi="Arial" w:cs="Arial"/>
          <w:b/>
          <w:color w:val="0033CC"/>
          <w:sz w:val="20"/>
          <w:szCs w:val="20"/>
        </w:rPr>
        <w:t xml:space="preserve">esponse to Reviewers </w:t>
      </w:r>
      <w:r w:rsidR="00B4071F" w:rsidRPr="00CD033A">
        <w:rPr>
          <w:rFonts w:ascii="Arial" w:eastAsia="Arial" w:hAnsi="Arial" w:cs="Arial"/>
          <w:b/>
          <w:color w:val="0033CC"/>
          <w:sz w:val="20"/>
          <w:szCs w:val="20"/>
        </w:rPr>
        <w:t xml:space="preserve">Table </w:t>
      </w:r>
      <w:r w:rsidR="00E019AB">
        <w:rPr>
          <w:rFonts w:ascii="Arial" w:eastAsia="Arial" w:hAnsi="Arial" w:cs="Arial"/>
          <w:b/>
          <w:color w:val="0033CC"/>
          <w:sz w:val="20"/>
          <w:szCs w:val="20"/>
        </w:rPr>
        <w:t>9</w:t>
      </w:r>
      <w:r w:rsidR="00B4071F" w:rsidRPr="00CD033A">
        <w:rPr>
          <w:rFonts w:ascii="Arial" w:eastAsia="Arial" w:hAnsi="Arial" w:cs="Arial"/>
          <w:color w:val="0033CC"/>
          <w:sz w:val="20"/>
          <w:szCs w:val="20"/>
        </w:rPr>
        <w:t>: Somatic mutations detected at high sequencing depth in cfDNA</w:t>
      </w:r>
      <w:r w:rsidR="004F10DD">
        <w:rPr>
          <w:rFonts w:ascii="Arial" w:eastAsia="Arial" w:hAnsi="Arial" w:cs="Arial"/>
          <w:color w:val="0033CC"/>
          <w:sz w:val="20"/>
          <w:szCs w:val="20"/>
        </w:rPr>
        <w:t>.</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787"/>
        <w:gridCol w:w="1272"/>
        <w:gridCol w:w="1528"/>
        <w:gridCol w:w="1528"/>
        <w:gridCol w:w="1528"/>
        <w:gridCol w:w="1528"/>
        <w:gridCol w:w="1528"/>
      </w:tblGrid>
      <w:tr w:rsidR="00413E5F" w:rsidRPr="00212D50" w14:paraId="4F1B4549" w14:textId="77777777" w:rsidTr="00212D50">
        <w:trPr>
          <w:trHeight w:val="72"/>
        </w:trPr>
        <w:tc>
          <w:tcPr>
            <w:tcW w:w="1560" w:type="dxa"/>
            <w:shd w:val="clear" w:color="auto" w:fill="4D4D62"/>
            <w:tcMar>
              <w:top w:w="100" w:type="dxa"/>
              <w:left w:w="100" w:type="dxa"/>
              <w:bottom w:w="100" w:type="dxa"/>
              <w:right w:w="100" w:type="dxa"/>
            </w:tcMar>
          </w:tcPr>
          <w:p w14:paraId="01C3AE0A" w14:textId="77777777" w:rsidR="00413E5F" w:rsidRPr="00212D50" w:rsidRDefault="00B4071F" w:rsidP="00212D50">
            <w:pPr>
              <w:widowControl w:val="0"/>
              <w:spacing w:after="0" w:line="240" w:lineRule="auto"/>
              <w:jc w:val="center"/>
              <w:rPr>
                <w:rFonts w:ascii="Arial" w:hAnsi="Arial" w:cs="Arial"/>
                <w:color w:val="0033CC"/>
                <w:sz w:val="16"/>
                <w:szCs w:val="16"/>
              </w:rPr>
            </w:pPr>
            <w:r w:rsidRPr="00212D50">
              <w:rPr>
                <w:rFonts w:ascii="Arial" w:hAnsi="Arial" w:cs="Arial"/>
                <w:color w:val="FFFFFF"/>
                <w:sz w:val="16"/>
                <w:szCs w:val="16"/>
              </w:rPr>
              <w:t>Patient ID</w:t>
            </w:r>
          </w:p>
        </w:tc>
        <w:tc>
          <w:tcPr>
            <w:tcW w:w="1110" w:type="dxa"/>
            <w:shd w:val="clear" w:color="auto" w:fill="4D4D62"/>
            <w:tcMar>
              <w:top w:w="100" w:type="dxa"/>
              <w:left w:w="100" w:type="dxa"/>
              <w:bottom w:w="100" w:type="dxa"/>
              <w:right w:w="100" w:type="dxa"/>
            </w:tcMar>
          </w:tcPr>
          <w:p w14:paraId="4AF862D0" w14:textId="77777777" w:rsidR="00413E5F" w:rsidRPr="00212D50" w:rsidRDefault="00B4071F" w:rsidP="00212D50">
            <w:pPr>
              <w:widowControl w:val="0"/>
              <w:spacing w:after="0" w:line="240" w:lineRule="auto"/>
              <w:jc w:val="center"/>
              <w:rPr>
                <w:rFonts w:ascii="Arial" w:hAnsi="Arial" w:cs="Arial"/>
                <w:color w:val="0033CC"/>
                <w:sz w:val="16"/>
                <w:szCs w:val="16"/>
              </w:rPr>
            </w:pPr>
            <w:r w:rsidRPr="00212D50">
              <w:rPr>
                <w:rFonts w:ascii="Arial" w:hAnsi="Arial" w:cs="Arial"/>
                <w:color w:val="FFFFFF"/>
                <w:sz w:val="16"/>
                <w:szCs w:val="16"/>
              </w:rPr>
              <w:t>Total no. of somatic mutations</w:t>
            </w:r>
          </w:p>
        </w:tc>
        <w:tc>
          <w:tcPr>
            <w:tcW w:w="1335" w:type="dxa"/>
            <w:shd w:val="clear" w:color="auto" w:fill="4D4D62"/>
            <w:tcMar>
              <w:top w:w="100" w:type="dxa"/>
              <w:left w:w="100" w:type="dxa"/>
              <w:bottom w:w="100" w:type="dxa"/>
              <w:right w:w="100" w:type="dxa"/>
            </w:tcMar>
          </w:tcPr>
          <w:p w14:paraId="35F3B3B6" w14:textId="77777777" w:rsidR="00413E5F" w:rsidRPr="00212D50" w:rsidRDefault="00B4071F" w:rsidP="00212D50">
            <w:pPr>
              <w:widowControl w:val="0"/>
              <w:spacing w:after="0" w:line="240" w:lineRule="auto"/>
              <w:jc w:val="center"/>
              <w:rPr>
                <w:rFonts w:ascii="Arial" w:hAnsi="Arial" w:cs="Arial"/>
                <w:color w:val="0033CC"/>
                <w:sz w:val="16"/>
                <w:szCs w:val="16"/>
              </w:rPr>
            </w:pPr>
            <w:r w:rsidRPr="00212D50">
              <w:rPr>
                <w:rFonts w:ascii="Arial" w:hAnsi="Arial" w:cs="Arial"/>
                <w:color w:val="FFFFFF"/>
                <w:sz w:val="16"/>
                <w:szCs w:val="16"/>
              </w:rPr>
              <w:t>Total no. of somatic mutations &gt; 10,000X</w:t>
            </w:r>
          </w:p>
        </w:tc>
        <w:tc>
          <w:tcPr>
            <w:tcW w:w="1335" w:type="dxa"/>
            <w:shd w:val="clear" w:color="auto" w:fill="4D4D62"/>
            <w:tcMar>
              <w:top w:w="100" w:type="dxa"/>
              <w:left w:w="100" w:type="dxa"/>
              <w:bottom w:w="100" w:type="dxa"/>
              <w:right w:w="100" w:type="dxa"/>
            </w:tcMar>
          </w:tcPr>
          <w:p w14:paraId="6142180B" w14:textId="77777777" w:rsidR="00413E5F" w:rsidRPr="00212D50" w:rsidRDefault="00B4071F" w:rsidP="00212D50">
            <w:pPr>
              <w:widowControl w:val="0"/>
              <w:spacing w:after="0" w:line="240" w:lineRule="auto"/>
              <w:jc w:val="center"/>
              <w:rPr>
                <w:rFonts w:ascii="Arial" w:hAnsi="Arial" w:cs="Arial"/>
                <w:color w:val="FFFFFF"/>
                <w:sz w:val="16"/>
                <w:szCs w:val="16"/>
              </w:rPr>
            </w:pPr>
            <w:r w:rsidRPr="00212D50">
              <w:rPr>
                <w:rFonts w:ascii="Arial" w:hAnsi="Arial" w:cs="Arial"/>
                <w:color w:val="FFFFFF"/>
                <w:sz w:val="16"/>
                <w:szCs w:val="16"/>
              </w:rPr>
              <w:t>No. of biopsy matched mutations &gt; 10,000X</w:t>
            </w:r>
          </w:p>
        </w:tc>
        <w:tc>
          <w:tcPr>
            <w:tcW w:w="1335" w:type="dxa"/>
            <w:shd w:val="clear" w:color="auto" w:fill="4D4D62"/>
            <w:tcMar>
              <w:top w:w="100" w:type="dxa"/>
              <w:left w:w="100" w:type="dxa"/>
              <w:bottom w:w="100" w:type="dxa"/>
              <w:right w:w="100" w:type="dxa"/>
            </w:tcMar>
          </w:tcPr>
          <w:p w14:paraId="3FA15069" w14:textId="77777777" w:rsidR="00413E5F" w:rsidRPr="00212D50" w:rsidRDefault="00B4071F" w:rsidP="00212D50">
            <w:pPr>
              <w:widowControl w:val="0"/>
              <w:spacing w:after="0" w:line="240" w:lineRule="auto"/>
              <w:jc w:val="center"/>
              <w:rPr>
                <w:rFonts w:ascii="Arial" w:hAnsi="Arial" w:cs="Arial"/>
                <w:color w:val="FFFFFF"/>
                <w:sz w:val="16"/>
                <w:szCs w:val="16"/>
              </w:rPr>
            </w:pPr>
            <w:r w:rsidRPr="00212D50">
              <w:rPr>
                <w:rFonts w:ascii="Arial" w:hAnsi="Arial" w:cs="Arial"/>
                <w:color w:val="FFFFFF"/>
                <w:sz w:val="16"/>
                <w:szCs w:val="16"/>
              </w:rPr>
              <w:t>No. of biopsy subthreshold mutations &gt; 10,000X</w:t>
            </w:r>
          </w:p>
        </w:tc>
        <w:tc>
          <w:tcPr>
            <w:tcW w:w="1335" w:type="dxa"/>
            <w:shd w:val="clear" w:color="auto" w:fill="4D4D62"/>
            <w:tcMar>
              <w:top w:w="100" w:type="dxa"/>
              <w:left w:w="100" w:type="dxa"/>
              <w:bottom w:w="100" w:type="dxa"/>
              <w:right w:w="100" w:type="dxa"/>
            </w:tcMar>
          </w:tcPr>
          <w:p w14:paraId="2A96B3FF" w14:textId="77777777" w:rsidR="00413E5F" w:rsidRPr="00212D50" w:rsidRDefault="00B4071F" w:rsidP="00212D50">
            <w:pPr>
              <w:widowControl w:val="0"/>
              <w:spacing w:after="0" w:line="240" w:lineRule="auto"/>
              <w:jc w:val="center"/>
              <w:rPr>
                <w:rFonts w:ascii="Arial" w:hAnsi="Arial" w:cs="Arial"/>
                <w:color w:val="FFFFFF"/>
                <w:sz w:val="16"/>
                <w:szCs w:val="16"/>
              </w:rPr>
            </w:pPr>
            <w:r w:rsidRPr="00212D50">
              <w:rPr>
                <w:rFonts w:ascii="Arial" w:hAnsi="Arial" w:cs="Arial"/>
                <w:color w:val="FFFFFF"/>
                <w:sz w:val="16"/>
                <w:szCs w:val="16"/>
              </w:rPr>
              <w:t>No. of WBC matched mutations &gt; 10,000X</w:t>
            </w:r>
          </w:p>
        </w:tc>
        <w:tc>
          <w:tcPr>
            <w:tcW w:w="1335" w:type="dxa"/>
            <w:shd w:val="clear" w:color="auto" w:fill="4D4D62"/>
            <w:tcMar>
              <w:top w:w="100" w:type="dxa"/>
              <w:left w:w="100" w:type="dxa"/>
              <w:bottom w:w="100" w:type="dxa"/>
              <w:right w:w="100" w:type="dxa"/>
            </w:tcMar>
          </w:tcPr>
          <w:p w14:paraId="72840E08" w14:textId="77777777" w:rsidR="00413E5F" w:rsidRPr="00212D50" w:rsidRDefault="00B4071F" w:rsidP="00212D50">
            <w:pPr>
              <w:widowControl w:val="0"/>
              <w:spacing w:after="0" w:line="240" w:lineRule="auto"/>
              <w:jc w:val="center"/>
              <w:rPr>
                <w:rFonts w:ascii="Arial" w:hAnsi="Arial" w:cs="Arial"/>
                <w:color w:val="FFFFFF"/>
                <w:sz w:val="16"/>
                <w:szCs w:val="16"/>
              </w:rPr>
            </w:pPr>
            <w:r w:rsidRPr="00212D50">
              <w:rPr>
                <w:rFonts w:ascii="Arial" w:hAnsi="Arial" w:cs="Arial"/>
                <w:color w:val="FFFFFF"/>
                <w:sz w:val="16"/>
                <w:szCs w:val="16"/>
              </w:rPr>
              <w:t xml:space="preserve">No. of </w:t>
            </w:r>
            <w:proofErr w:type="spellStart"/>
            <w:r w:rsidRPr="00212D50">
              <w:rPr>
                <w:rFonts w:ascii="Arial" w:hAnsi="Arial" w:cs="Arial"/>
                <w:color w:val="FFFFFF"/>
                <w:sz w:val="16"/>
                <w:szCs w:val="16"/>
              </w:rPr>
              <w:t>VUSo</w:t>
            </w:r>
            <w:proofErr w:type="spellEnd"/>
            <w:r w:rsidRPr="00212D50">
              <w:rPr>
                <w:rFonts w:ascii="Arial" w:hAnsi="Arial" w:cs="Arial"/>
                <w:color w:val="FFFFFF"/>
                <w:sz w:val="16"/>
                <w:szCs w:val="16"/>
              </w:rPr>
              <w:t xml:space="preserve"> mutations &gt; 10,000X</w:t>
            </w:r>
          </w:p>
        </w:tc>
      </w:tr>
      <w:tr w:rsidR="00413E5F" w:rsidRPr="00212D50" w14:paraId="281D9759" w14:textId="77777777" w:rsidTr="00DF30AA">
        <w:trPr>
          <w:trHeight w:hRule="exact" w:val="274"/>
        </w:trPr>
        <w:tc>
          <w:tcPr>
            <w:tcW w:w="1560" w:type="dxa"/>
            <w:tcMar>
              <w:top w:w="100" w:type="dxa"/>
              <w:left w:w="100" w:type="dxa"/>
              <w:bottom w:w="100" w:type="dxa"/>
              <w:right w:w="100" w:type="dxa"/>
            </w:tcMar>
            <w:vAlign w:val="center"/>
          </w:tcPr>
          <w:p w14:paraId="643DEF70"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MSK-VB-0023†</w:t>
            </w:r>
          </w:p>
        </w:tc>
        <w:tc>
          <w:tcPr>
            <w:tcW w:w="1110" w:type="dxa"/>
            <w:tcMar>
              <w:top w:w="100" w:type="dxa"/>
              <w:left w:w="100" w:type="dxa"/>
              <w:bottom w:w="100" w:type="dxa"/>
              <w:right w:w="100" w:type="dxa"/>
            </w:tcMar>
            <w:vAlign w:val="center"/>
          </w:tcPr>
          <w:p w14:paraId="3717876F"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659</w:t>
            </w:r>
          </w:p>
        </w:tc>
        <w:tc>
          <w:tcPr>
            <w:tcW w:w="1335" w:type="dxa"/>
            <w:tcMar>
              <w:top w:w="100" w:type="dxa"/>
              <w:left w:w="100" w:type="dxa"/>
              <w:bottom w:w="100" w:type="dxa"/>
              <w:right w:w="100" w:type="dxa"/>
            </w:tcMar>
            <w:vAlign w:val="center"/>
          </w:tcPr>
          <w:p w14:paraId="1CB38ECF"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121(18.4%)</w:t>
            </w:r>
          </w:p>
        </w:tc>
        <w:tc>
          <w:tcPr>
            <w:tcW w:w="1335" w:type="dxa"/>
            <w:tcMar>
              <w:top w:w="100" w:type="dxa"/>
              <w:left w:w="100" w:type="dxa"/>
              <w:bottom w:w="100" w:type="dxa"/>
              <w:right w:w="100" w:type="dxa"/>
            </w:tcMar>
            <w:vAlign w:val="center"/>
          </w:tcPr>
          <w:p w14:paraId="2F7A5AB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2</w:t>
            </w:r>
          </w:p>
        </w:tc>
        <w:tc>
          <w:tcPr>
            <w:tcW w:w="1335" w:type="dxa"/>
            <w:tcMar>
              <w:top w:w="100" w:type="dxa"/>
              <w:left w:w="100" w:type="dxa"/>
              <w:bottom w:w="100" w:type="dxa"/>
              <w:right w:w="100" w:type="dxa"/>
            </w:tcMar>
            <w:vAlign w:val="center"/>
          </w:tcPr>
          <w:p w14:paraId="03F7DFB4"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4</w:t>
            </w:r>
          </w:p>
        </w:tc>
        <w:tc>
          <w:tcPr>
            <w:tcW w:w="1335" w:type="dxa"/>
            <w:tcMar>
              <w:top w:w="100" w:type="dxa"/>
              <w:left w:w="100" w:type="dxa"/>
              <w:bottom w:w="100" w:type="dxa"/>
              <w:right w:w="100" w:type="dxa"/>
            </w:tcMar>
            <w:vAlign w:val="center"/>
          </w:tcPr>
          <w:p w14:paraId="574DA41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5</w:t>
            </w:r>
          </w:p>
        </w:tc>
        <w:tc>
          <w:tcPr>
            <w:tcW w:w="1335" w:type="dxa"/>
            <w:tcMar>
              <w:top w:w="100" w:type="dxa"/>
              <w:left w:w="100" w:type="dxa"/>
              <w:bottom w:w="100" w:type="dxa"/>
              <w:right w:w="100" w:type="dxa"/>
            </w:tcMar>
            <w:vAlign w:val="center"/>
          </w:tcPr>
          <w:p w14:paraId="589D5DA0"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110</w:t>
            </w:r>
          </w:p>
        </w:tc>
      </w:tr>
      <w:tr w:rsidR="00413E5F" w:rsidRPr="00212D50" w14:paraId="7CC850BD" w14:textId="77777777" w:rsidTr="00DF30AA">
        <w:trPr>
          <w:trHeight w:hRule="exact" w:val="274"/>
        </w:trPr>
        <w:tc>
          <w:tcPr>
            <w:tcW w:w="1560" w:type="dxa"/>
            <w:tcMar>
              <w:top w:w="100" w:type="dxa"/>
              <w:left w:w="100" w:type="dxa"/>
              <w:bottom w:w="100" w:type="dxa"/>
              <w:right w:w="100" w:type="dxa"/>
            </w:tcMar>
            <w:vAlign w:val="center"/>
          </w:tcPr>
          <w:p w14:paraId="1243EB1B"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MSK-VB-0050†</w:t>
            </w:r>
          </w:p>
        </w:tc>
        <w:tc>
          <w:tcPr>
            <w:tcW w:w="1110" w:type="dxa"/>
            <w:tcMar>
              <w:top w:w="100" w:type="dxa"/>
              <w:left w:w="100" w:type="dxa"/>
              <w:bottom w:w="100" w:type="dxa"/>
              <w:right w:w="100" w:type="dxa"/>
            </w:tcMar>
            <w:vAlign w:val="center"/>
          </w:tcPr>
          <w:p w14:paraId="529F2002"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86</w:t>
            </w:r>
          </w:p>
        </w:tc>
        <w:tc>
          <w:tcPr>
            <w:tcW w:w="1335" w:type="dxa"/>
            <w:tcMar>
              <w:top w:w="100" w:type="dxa"/>
              <w:left w:w="100" w:type="dxa"/>
              <w:bottom w:w="100" w:type="dxa"/>
              <w:right w:w="100" w:type="dxa"/>
            </w:tcMar>
            <w:vAlign w:val="center"/>
          </w:tcPr>
          <w:p w14:paraId="3D9BC538"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20 (23.3%)</w:t>
            </w:r>
          </w:p>
        </w:tc>
        <w:tc>
          <w:tcPr>
            <w:tcW w:w="1335" w:type="dxa"/>
            <w:tcMar>
              <w:top w:w="100" w:type="dxa"/>
              <w:left w:w="100" w:type="dxa"/>
              <w:bottom w:w="100" w:type="dxa"/>
              <w:right w:w="100" w:type="dxa"/>
            </w:tcMar>
            <w:vAlign w:val="center"/>
          </w:tcPr>
          <w:p w14:paraId="1BE9BCAE"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4</w:t>
            </w:r>
          </w:p>
        </w:tc>
        <w:tc>
          <w:tcPr>
            <w:tcW w:w="1335" w:type="dxa"/>
            <w:tcMar>
              <w:top w:w="100" w:type="dxa"/>
              <w:left w:w="100" w:type="dxa"/>
              <w:bottom w:w="100" w:type="dxa"/>
              <w:right w:w="100" w:type="dxa"/>
            </w:tcMar>
            <w:vAlign w:val="center"/>
          </w:tcPr>
          <w:p w14:paraId="70F80FB0"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3</w:t>
            </w:r>
          </w:p>
        </w:tc>
        <w:tc>
          <w:tcPr>
            <w:tcW w:w="1335" w:type="dxa"/>
            <w:tcMar>
              <w:top w:w="100" w:type="dxa"/>
              <w:left w:w="100" w:type="dxa"/>
              <w:bottom w:w="100" w:type="dxa"/>
              <w:right w:w="100" w:type="dxa"/>
            </w:tcMar>
            <w:vAlign w:val="center"/>
          </w:tcPr>
          <w:p w14:paraId="777EC0C8"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54B69D9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12</w:t>
            </w:r>
          </w:p>
        </w:tc>
      </w:tr>
      <w:tr w:rsidR="00413E5F" w:rsidRPr="00212D50" w14:paraId="2D8CE128" w14:textId="77777777" w:rsidTr="00DF30AA">
        <w:trPr>
          <w:trHeight w:hRule="exact" w:val="274"/>
        </w:trPr>
        <w:tc>
          <w:tcPr>
            <w:tcW w:w="1560" w:type="dxa"/>
            <w:tcMar>
              <w:top w:w="100" w:type="dxa"/>
              <w:left w:w="100" w:type="dxa"/>
              <w:bottom w:w="100" w:type="dxa"/>
              <w:right w:w="100" w:type="dxa"/>
            </w:tcMar>
            <w:vAlign w:val="center"/>
          </w:tcPr>
          <w:p w14:paraId="2BCE6D47"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MSK-VB-0029</w:t>
            </w:r>
          </w:p>
        </w:tc>
        <w:tc>
          <w:tcPr>
            <w:tcW w:w="1110" w:type="dxa"/>
            <w:tcMar>
              <w:top w:w="100" w:type="dxa"/>
              <w:left w:w="100" w:type="dxa"/>
              <w:bottom w:w="100" w:type="dxa"/>
              <w:right w:w="100" w:type="dxa"/>
            </w:tcMar>
            <w:vAlign w:val="center"/>
          </w:tcPr>
          <w:p w14:paraId="29431822"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30</w:t>
            </w:r>
          </w:p>
        </w:tc>
        <w:tc>
          <w:tcPr>
            <w:tcW w:w="1335" w:type="dxa"/>
            <w:tcMar>
              <w:top w:w="100" w:type="dxa"/>
              <w:left w:w="100" w:type="dxa"/>
              <w:bottom w:w="100" w:type="dxa"/>
              <w:right w:w="100" w:type="dxa"/>
            </w:tcMar>
            <w:vAlign w:val="center"/>
          </w:tcPr>
          <w:p w14:paraId="0E0193F1"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13 (23.3%)</w:t>
            </w:r>
          </w:p>
        </w:tc>
        <w:tc>
          <w:tcPr>
            <w:tcW w:w="1335" w:type="dxa"/>
            <w:tcMar>
              <w:top w:w="100" w:type="dxa"/>
              <w:left w:w="100" w:type="dxa"/>
              <w:bottom w:w="100" w:type="dxa"/>
              <w:right w:w="100" w:type="dxa"/>
            </w:tcMar>
            <w:vAlign w:val="center"/>
          </w:tcPr>
          <w:p w14:paraId="6D9531E1"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4</w:t>
            </w:r>
          </w:p>
        </w:tc>
        <w:tc>
          <w:tcPr>
            <w:tcW w:w="1335" w:type="dxa"/>
            <w:tcMar>
              <w:top w:w="100" w:type="dxa"/>
              <w:left w:w="100" w:type="dxa"/>
              <w:bottom w:w="100" w:type="dxa"/>
              <w:right w:w="100" w:type="dxa"/>
            </w:tcMar>
            <w:vAlign w:val="center"/>
          </w:tcPr>
          <w:p w14:paraId="0FA780D3"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2805CA56"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5</w:t>
            </w:r>
          </w:p>
        </w:tc>
        <w:tc>
          <w:tcPr>
            <w:tcW w:w="1335" w:type="dxa"/>
            <w:tcMar>
              <w:top w:w="100" w:type="dxa"/>
              <w:left w:w="100" w:type="dxa"/>
              <w:bottom w:w="100" w:type="dxa"/>
              <w:right w:w="100" w:type="dxa"/>
            </w:tcMar>
            <w:vAlign w:val="center"/>
          </w:tcPr>
          <w:p w14:paraId="01301B1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4</w:t>
            </w:r>
          </w:p>
        </w:tc>
      </w:tr>
      <w:tr w:rsidR="00413E5F" w:rsidRPr="00212D50" w14:paraId="0B71113E" w14:textId="77777777" w:rsidTr="00DF30AA">
        <w:trPr>
          <w:trHeight w:hRule="exact" w:val="274"/>
        </w:trPr>
        <w:tc>
          <w:tcPr>
            <w:tcW w:w="1560" w:type="dxa"/>
            <w:tcMar>
              <w:top w:w="100" w:type="dxa"/>
              <w:left w:w="100" w:type="dxa"/>
              <w:bottom w:w="100" w:type="dxa"/>
              <w:right w:w="100" w:type="dxa"/>
            </w:tcMar>
            <w:vAlign w:val="center"/>
          </w:tcPr>
          <w:p w14:paraId="10A68929"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W044216563370</w:t>
            </w:r>
          </w:p>
        </w:tc>
        <w:tc>
          <w:tcPr>
            <w:tcW w:w="1110" w:type="dxa"/>
            <w:tcMar>
              <w:top w:w="100" w:type="dxa"/>
              <w:left w:w="100" w:type="dxa"/>
              <w:bottom w:w="100" w:type="dxa"/>
              <w:right w:w="100" w:type="dxa"/>
            </w:tcMar>
            <w:vAlign w:val="center"/>
          </w:tcPr>
          <w:p w14:paraId="5FE8AFC3"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15</w:t>
            </w:r>
          </w:p>
        </w:tc>
        <w:tc>
          <w:tcPr>
            <w:tcW w:w="1335" w:type="dxa"/>
            <w:tcMar>
              <w:top w:w="100" w:type="dxa"/>
              <w:left w:w="100" w:type="dxa"/>
              <w:bottom w:w="100" w:type="dxa"/>
              <w:right w:w="100" w:type="dxa"/>
            </w:tcMar>
            <w:vAlign w:val="center"/>
          </w:tcPr>
          <w:p w14:paraId="7CABC76E"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8 (43.3%)</w:t>
            </w:r>
          </w:p>
        </w:tc>
        <w:tc>
          <w:tcPr>
            <w:tcW w:w="1335" w:type="dxa"/>
            <w:tcMar>
              <w:top w:w="100" w:type="dxa"/>
              <w:left w:w="100" w:type="dxa"/>
              <w:bottom w:w="100" w:type="dxa"/>
              <w:right w:w="100" w:type="dxa"/>
            </w:tcMar>
            <w:vAlign w:val="center"/>
          </w:tcPr>
          <w:p w14:paraId="650ECB9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03A50074"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N/A</w:t>
            </w:r>
          </w:p>
        </w:tc>
        <w:tc>
          <w:tcPr>
            <w:tcW w:w="1335" w:type="dxa"/>
            <w:tcMar>
              <w:top w:w="100" w:type="dxa"/>
              <w:left w:w="100" w:type="dxa"/>
              <w:bottom w:w="100" w:type="dxa"/>
              <w:right w:w="100" w:type="dxa"/>
            </w:tcMar>
            <w:vAlign w:val="center"/>
          </w:tcPr>
          <w:p w14:paraId="6C0F162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7</w:t>
            </w:r>
          </w:p>
        </w:tc>
        <w:tc>
          <w:tcPr>
            <w:tcW w:w="1335" w:type="dxa"/>
            <w:tcMar>
              <w:top w:w="100" w:type="dxa"/>
              <w:left w:w="100" w:type="dxa"/>
              <w:bottom w:w="100" w:type="dxa"/>
              <w:right w:w="100" w:type="dxa"/>
            </w:tcMar>
            <w:vAlign w:val="center"/>
          </w:tcPr>
          <w:p w14:paraId="19D13F2B"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r>
      <w:tr w:rsidR="00413E5F" w:rsidRPr="00212D50" w14:paraId="765EEFC7" w14:textId="77777777" w:rsidTr="00DF30AA">
        <w:trPr>
          <w:trHeight w:hRule="exact" w:val="274"/>
        </w:trPr>
        <w:tc>
          <w:tcPr>
            <w:tcW w:w="1560" w:type="dxa"/>
            <w:tcMar>
              <w:top w:w="100" w:type="dxa"/>
              <w:left w:w="100" w:type="dxa"/>
              <w:bottom w:w="100" w:type="dxa"/>
              <w:right w:w="100" w:type="dxa"/>
            </w:tcMar>
            <w:vAlign w:val="center"/>
          </w:tcPr>
          <w:p w14:paraId="0BAF28FB"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MSK-VP-0047</w:t>
            </w:r>
          </w:p>
        </w:tc>
        <w:tc>
          <w:tcPr>
            <w:tcW w:w="1110" w:type="dxa"/>
            <w:tcMar>
              <w:top w:w="100" w:type="dxa"/>
              <w:left w:w="100" w:type="dxa"/>
              <w:bottom w:w="100" w:type="dxa"/>
              <w:right w:w="100" w:type="dxa"/>
            </w:tcMar>
            <w:vAlign w:val="center"/>
          </w:tcPr>
          <w:p w14:paraId="59C3D42A"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33</w:t>
            </w:r>
          </w:p>
        </w:tc>
        <w:tc>
          <w:tcPr>
            <w:tcW w:w="1335" w:type="dxa"/>
            <w:tcMar>
              <w:top w:w="100" w:type="dxa"/>
              <w:left w:w="100" w:type="dxa"/>
              <w:bottom w:w="100" w:type="dxa"/>
              <w:right w:w="100" w:type="dxa"/>
            </w:tcMar>
            <w:vAlign w:val="center"/>
          </w:tcPr>
          <w:p w14:paraId="48AF24D3"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7 (21.2%)</w:t>
            </w:r>
          </w:p>
        </w:tc>
        <w:tc>
          <w:tcPr>
            <w:tcW w:w="1335" w:type="dxa"/>
            <w:tcMar>
              <w:top w:w="100" w:type="dxa"/>
              <w:left w:w="100" w:type="dxa"/>
              <w:bottom w:w="100" w:type="dxa"/>
              <w:right w:w="100" w:type="dxa"/>
            </w:tcMar>
            <w:vAlign w:val="center"/>
          </w:tcPr>
          <w:p w14:paraId="02249D21"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51ACB2B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6951B588"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6</w:t>
            </w:r>
          </w:p>
        </w:tc>
        <w:tc>
          <w:tcPr>
            <w:tcW w:w="1335" w:type="dxa"/>
            <w:tcMar>
              <w:top w:w="100" w:type="dxa"/>
              <w:left w:w="100" w:type="dxa"/>
              <w:bottom w:w="100" w:type="dxa"/>
              <w:right w:w="100" w:type="dxa"/>
            </w:tcMar>
            <w:vAlign w:val="center"/>
          </w:tcPr>
          <w:p w14:paraId="7EAE0E1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3539C0E4" w14:textId="77777777" w:rsidTr="00DF30AA">
        <w:trPr>
          <w:trHeight w:hRule="exact" w:val="274"/>
        </w:trPr>
        <w:tc>
          <w:tcPr>
            <w:tcW w:w="1560" w:type="dxa"/>
            <w:tcMar>
              <w:top w:w="100" w:type="dxa"/>
              <w:left w:w="100" w:type="dxa"/>
              <w:bottom w:w="100" w:type="dxa"/>
              <w:right w:w="100" w:type="dxa"/>
            </w:tcMar>
            <w:vAlign w:val="center"/>
          </w:tcPr>
          <w:p w14:paraId="33218F51" w14:textId="31A10154"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MSK-VB-0040</w:t>
            </w:r>
          </w:p>
        </w:tc>
        <w:tc>
          <w:tcPr>
            <w:tcW w:w="1110" w:type="dxa"/>
            <w:tcMar>
              <w:top w:w="100" w:type="dxa"/>
              <w:left w:w="100" w:type="dxa"/>
              <w:bottom w:w="100" w:type="dxa"/>
              <w:right w:w="100" w:type="dxa"/>
            </w:tcMar>
            <w:vAlign w:val="center"/>
          </w:tcPr>
          <w:p w14:paraId="2983F12A"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24</w:t>
            </w:r>
          </w:p>
        </w:tc>
        <w:tc>
          <w:tcPr>
            <w:tcW w:w="1335" w:type="dxa"/>
            <w:tcMar>
              <w:top w:w="100" w:type="dxa"/>
              <w:left w:w="100" w:type="dxa"/>
              <w:bottom w:w="100" w:type="dxa"/>
              <w:right w:w="100" w:type="dxa"/>
            </w:tcMar>
            <w:vAlign w:val="center"/>
          </w:tcPr>
          <w:p w14:paraId="45C7B0D3"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6 (25%)</w:t>
            </w:r>
          </w:p>
        </w:tc>
        <w:tc>
          <w:tcPr>
            <w:tcW w:w="1335" w:type="dxa"/>
            <w:tcMar>
              <w:top w:w="100" w:type="dxa"/>
              <w:left w:w="100" w:type="dxa"/>
              <w:bottom w:w="100" w:type="dxa"/>
              <w:right w:w="100" w:type="dxa"/>
            </w:tcMar>
            <w:vAlign w:val="center"/>
          </w:tcPr>
          <w:p w14:paraId="18D75CF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1915CF5D"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74C0EAA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2</w:t>
            </w:r>
          </w:p>
        </w:tc>
        <w:tc>
          <w:tcPr>
            <w:tcW w:w="1335" w:type="dxa"/>
            <w:tcMar>
              <w:top w:w="100" w:type="dxa"/>
              <w:left w:w="100" w:type="dxa"/>
              <w:bottom w:w="100" w:type="dxa"/>
              <w:right w:w="100" w:type="dxa"/>
            </w:tcMar>
            <w:vAlign w:val="center"/>
          </w:tcPr>
          <w:p w14:paraId="27F676D6"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3</w:t>
            </w:r>
          </w:p>
        </w:tc>
      </w:tr>
      <w:tr w:rsidR="00413E5F" w:rsidRPr="00212D50" w14:paraId="3F2D2296" w14:textId="77777777" w:rsidTr="00DF30AA">
        <w:trPr>
          <w:trHeight w:hRule="exact" w:val="274"/>
        </w:trPr>
        <w:tc>
          <w:tcPr>
            <w:tcW w:w="1560" w:type="dxa"/>
            <w:tcMar>
              <w:top w:w="100" w:type="dxa"/>
              <w:left w:w="100" w:type="dxa"/>
              <w:bottom w:w="100" w:type="dxa"/>
              <w:right w:w="100" w:type="dxa"/>
            </w:tcMar>
            <w:vAlign w:val="center"/>
          </w:tcPr>
          <w:p w14:paraId="03A9B9CE"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MSK-VL-0017</w:t>
            </w:r>
          </w:p>
        </w:tc>
        <w:tc>
          <w:tcPr>
            <w:tcW w:w="1110" w:type="dxa"/>
            <w:tcMar>
              <w:top w:w="100" w:type="dxa"/>
              <w:left w:w="100" w:type="dxa"/>
              <w:bottom w:w="100" w:type="dxa"/>
              <w:right w:w="100" w:type="dxa"/>
            </w:tcMar>
            <w:vAlign w:val="center"/>
          </w:tcPr>
          <w:p w14:paraId="2149D88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35</w:t>
            </w:r>
          </w:p>
        </w:tc>
        <w:tc>
          <w:tcPr>
            <w:tcW w:w="1335" w:type="dxa"/>
            <w:tcMar>
              <w:top w:w="100" w:type="dxa"/>
              <w:left w:w="100" w:type="dxa"/>
              <w:bottom w:w="100" w:type="dxa"/>
              <w:right w:w="100" w:type="dxa"/>
            </w:tcMar>
            <w:vAlign w:val="center"/>
          </w:tcPr>
          <w:p w14:paraId="29053BFE"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6 (17.1%)</w:t>
            </w:r>
          </w:p>
        </w:tc>
        <w:tc>
          <w:tcPr>
            <w:tcW w:w="1335" w:type="dxa"/>
            <w:tcMar>
              <w:top w:w="100" w:type="dxa"/>
              <w:left w:w="100" w:type="dxa"/>
              <w:bottom w:w="100" w:type="dxa"/>
              <w:right w:w="100" w:type="dxa"/>
            </w:tcMar>
            <w:vAlign w:val="center"/>
          </w:tcPr>
          <w:p w14:paraId="48DB3D8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1DD4AECD"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0342B5E2"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5</w:t>
            </w:r>
          </w:p>
        </w:tc>
        <w:tc>
          <w:tcPr>
            <w:tcW w:w="1335" w:type="dxa"/>
            <w:tcMar>
              <w:top w:w="100" w:type="dxa"/>
              <w:left w:w="100" w:type="dxa"/>
              <w:bottom w:w="100" w:type="dxa"/>
              <w:right w:w="100" w:type="dxa"/>
            </w:tcMar>
            <w:vAlign w:val="center"/>
          </w:tcPr>
          <w:p w14:paraId="3148568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15C112E7" w14:textId="77777777" w:rsidTr="00DF30AA">
        <w:trPr>
          <w:trHeight w:hRule="exact" w:val="274"/>
        </w:trPr>
        <w:tc>
          <w:tcPr>
            <w:tcW w:w="1560" w:type="dxa"/>
            <w:tcMar>
              <w:top w:w="100" w:type="dxa"/>
              <w:left w:w="100" w:type="dxa"/>
              <w:bottom w:w="100" w:type="dxa"/>
              <w:right w:w="100" w:type="dxa"/>
            </w:tcMar>
            <w:vAlign w:val="center"/>
          </w:tcPr>
          <w:p w14:paraId="4194AA49"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W044216564054</w:t>
            </w:r>
          </w:p>
        </w:tc>
        <w:tc>
          <w:tcPr>
            <w:tcW w:w="1110" w:type="dxa"/>
            <w:tcMar>
              <w:top w:w="100" w:type="dxa"/>
              <w:left w:w="100" w:type="dxa"/>
              <w:bottom w:w="100" w:type="dxa"/>
              <w:right w:w="100" w:type="dxa"/>
            </w:tcMar>
            <w:vAlign w:val="center"/>
          </w:tcPr>
          <w:p w14:paraId="7F558B88"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23</w:t>
            </w:r>
          </w:p>
        </w:tc>
        <w:tc>
          <w:tcPr>
            <w:tcW w:w="1335" w:type="dxa"/>
            <w:tcMar>
              <w:top w:w="100" w:type="dxa"/>
              <w:left w:w="100" w:type="dxa"/>
              <w:bottom w:w="100" w:type="dxa"/>
              <w:right w:w="100" w:type="dxa"/>
            </w:tcMar>
            <w:vAlign w:val="center"/>
          </w:tcPr>
          <w:p w14:paraId="0FD6D885"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6 (26.1%)</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403D206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N/A</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0410470B"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N/A</w:t>
            </w:r>
          </w:p>
        </w:tc>
        <w:tc>
          <w:tcPr>
            <w:tcW w:w="1335" w:type="dxa"/>
            <w:tcMar>
              <w:top w:w="100" w:type="dxa"/>
              <w:left w:w="100" w:type="dxa"/>
              <w:bottom w:w="100" w:type="dxa"/>
              <w:right w:w="100" w:type="dxa"/>
            </w:tcMar>
            <w:vAlign w:val="center"/>
          </w:tcPr>
          <w:p w14:paraId="7F8212A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6</w:t>
            </w:r>
          </w:p>
        </w:tc>
        <w:tc>
          <w:tcPr>
            <w:tcW w:w="1335" w:type="dxa"/>
            <w:tcMar>
              <w:top w:w="100" w:type="dxa"/>
              <w:left w:w="100" w:type="dxa"/>
              <w:bottom w:w="100" w:type="dxa"/>
              <w:right w:w="100" w:type="dxa"/>
            </w:tcMar>
            <w:vAlign w:val="center"/>
          </w:tcPr>
          <w:p w14:paraId="3C11E669"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66BE5C00" w14:textId="77777777" w:rsidTr="00DF30AA">
        <w:trPr>
          <w:trHeight w:hRule="exact" w:val="274"/>
        </w:trPr>
        <w:tc>
          <w:tcPr>
            <w:tcW w:w="1560" w:type="dxa"/>
            <w:tcMar>
              <w:top w:w="100" w:type="dxa"/>
              <w:left w:w="100" w:type="dxa"/>
              <w:bottom w:w="100" w:type="dxa"/>
              <w:right w:w="100" w:type="dxa"/>
            </w:tcMar>
            <w:vAlign w:val="center"/>
          </w:tcPr>
          <w:p w14:paraId="2AFEE9B5"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MSK-VB-0063</w:t>
            </w:r>
          </w:p>
        </w:tc>
        <w:tc>
          <w:tcPr>
            <w:tcW w:w="1110" w:type="dxa"/>
            <w:tcMar>
              <w:top w:w="100" w:type="dxa"/>
              <w:left w:w="100" w:type="dxa"/>
              <w:bottom w:w="100" w:type="dxa"/>
              <w:right w:w="100" w:type="dxa"/>
            </w:tcMar>
            <w:vAlign w:val="center"/>
          </w:tcPr>
          <w:p w14:paraId="10588AAA"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22</w:t>
            </w:r>
          </w:p>
        </w:tc>
        <w:tc>
          <w:tcPr>
            <w:tcW w:w="1335" w:type="dxa"/>
            <w:tcMar>
              <w:top w:w="100" w:type="dxa"/>
              <w:left w:w="100" w:type="dxa"/>
              <w:bottom w:w="100" w:type="dxa"/>
              <w:right w:w="100" w:type="dxa"/>
            </w:tcMar>
            <w:vAlign w:val="center"/>
          </w:tcPr>
          <w:p w14:paraId="2FCC614B"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3 (13.6%)</w:t>
            </w:r>
          </w:p>
        </w:tc>
        <w:tc>
          <w:tcPr>
            <w:tcW w:w="1335" w:type="dxa"/>
            <w:tcMar>
              <w:top w:w="100" w:type="dxa"/>
              <w:left w:w="100" w:type="dxa"/>
              <w:bottom w:w="100" w:type="dxa"/>
              <w:right w:w="100" w:type="dxa"/>
            </w:tcMar>
            <w:vAlign w:val="center"/>
          </w:tcPr>
          <w:p w14:paraId="4EBD434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4DCBBEA2"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1C5D28A4"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3CECE29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w:t>
            </w:r>
          </w:p>
        </w:tc>
      </w:tr>
      <w:tr w:rsidR="00413E5F" w:rsidRPr="00212D50" w14:paraId="65E13698" w14:textId="77777777" w:rsidTr="00DF30AA">
        <w:trPr>
          <w:trHeight w:hRule="exact" w:val="274"/>
        </w:trPr>
        <w:tc>
          <w:tcPr>
            <w:tcW w:w="1560" w:type="dxa"/>
            <w:tcMar>
              <w:top w:w="100" w:type="dxa"/>
              <w:left w:w="100" w:type="dxa"/>
              <w:bottom w:w="100" w:type="dxa"/>
              <w:right w:w="100" w:type="dxa"/>
            </w:tcMar>
            <w:vAlign w:val="center"/>
          </w:tcPr>
          <w:p w14:paraId="2FDC6A55"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MSK-VB-0008</w:t>
            </w:r>
          </w:p>
        </w:tc>
        <w:tc>
          <w:tcPr>
            <w:tcW w:w="1110" w:type="dxa"/>
            <w:tcMar>
              <w:top w:w="100" w:type="dxa"/>
              <w:left w:w="100" w:type="dxa"/>
              <w:bottom w:w="100" w:type="dxa"/>
              <w:right w:w="100" w:type="dxa"/>
            </w:tcMar>
            <w:vAlign w:val="center"/>
          </w:tcPr>
          <w:p w14:paraId="35E7FBC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17</w:t>
            </w:r>
          </w:p>
        </w:tc>
        <w:tc>
          <w:tcPr>
            <w:tcW w:w="1335" w:type="dxa"/>
            <w:tcMar>
              <w:top w:w="100" w:type="dxa"/>
              <w:left w:w="100" w:type="dxa"/>
              <w:bottom w:w="100" w:type="dxa"/>
              <w:right w:w="100" w:type="dxa"/>
            </w:tcMar>
            <w:vAlign w:val="center"/>
          </w:tcPr>
          <w:p w14:paraId="1FB38E70"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 (11.8%)</w:t>
            </w:r>
          </w:p>
        </w:tc>
        <w:tc>
          <w:tcPr>
            <w:tcW w:w="1335" w:type="dxa"/>
            <w:tcMar>
              <w:top w:w="100" w:type="dxa"/>
              <w:left w:w="100" w:type="dxa"/>
              <w:bottom w:w="100" w:type="dxa"/>
              <w:right w:w="100" w:type="dxa"/>
            </w:tcMar>
            <w:vAlign w:val="center"/>
          </w:tcPr>
          <w:p w14:paraId="466C238C"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3D9C88ED"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393DC87C"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12411577"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w:t>
            </w:r>
          </w:p>
        </w:tc>
      </w:tr>
      <w:tr w:rsidR="00413E5F" w:rsidRPr="00212D50" w14:paraId="4530FC5B" w14:textId="77777777" w:rsidTr="00DF30AA">
        <w:trPr>
          <w:trHeight w:hRule="exact" w:val="274"/>
        </w:trPr>
        <w:tc>
          <w:tcPr>
            <w:tcW w:w="1560" w:type="dxa"/>
            <w:tcMar>
              <w:top w:w="100" w:type="dxa"/>
              <w:left w:w="100" w:type="dxa"/>
              <w:bottom w:w="100" w:type="dxa"/>
              <w:right w:w="100" w:type="dxa"/>
            </w:tcMar>
            <w:vAlign w:val="center"/>
          </w:tcPr>
          <w:p w14:paraId="0BF8402F"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MSK-VB-0041</w:t>
            </w:r>
          </w:p>
        </w:tc>
        <w:tc>
          <w:tcPr>
            <w:tcW w:w="1110" w:type="dxa"/>
            <w:tcMar>
              <w:top w:w="100" w:type="dxa"/>
              <w:left w:w="100" w:type="dxa"/>
              <w:bottom w:w="100" w:type="dxa"/>
              <w:right w:w="100" w:type="dxa"/>
            </w:tcMar>
            <w:vAlign w:val="center"/>
          </w:tcPr>
          <w:p w14:paraId="4DC3122E"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11</w:t>
            </w:r>
          </w:p>
        </w:tc>
        <w:tc>
          <w:tcPr>
            <w:tcW w:w="1335" w:type="dxa"/>
            <w:tcMar>
              <w:top w:w="100" w:type="dxa"/>
              <w:left w:w="100" w:type="dxa"/>
              <w:bottom w:w="100" w:type="dxa"/>
              <w:right w:w="100" w:type="dxa"/>
            </w:tcMar>
            <w:vAlign w:val="center"/>
          </w:tcPr>
          <w:p w14:paraId="4F9D5703"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 (18.2%)</w:t>
            </w:r>
          </w:p>
        </w:tc>
        <w:tc>
          <w:tcPr>
            <w:tcW w:w="1335" w:type="dxa"/>
            <w:tcMar>
              <w:top w:w="100" w:type="dxa"/>
              <w:left w:w="100" w:type="dxa"/>
              <w:bottom w:w="100" w:type="dxa"/>
              <w:right w:w="100" w:type="dxa"/>
            </w:tcMar>
            <w:vAlign w:val="center"/>
          </w:tcPr>
          <w:p w14:paraId="621FE1EF"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2</w:t>
            </w:r>
          </w:p>
        </w:tc>
        <w:tc>
          <w:tcPr>
            <w:tcW w:w="1335" w:type="dxa"/>
            <w:tcMar>
              <w:top w:w="100" w:type="dxa"/>
              <w:left w:w="100" w:type="dxa"/>
              <w:bottom w:w="100" w:type="dxa"/>
              <w:right w:w="100" w:type="dxa"/>
            </w:tcMar>
            <w:vAlign w:val="center"/>
          </w:tcPr>
          <w:p w14:paraId="7C2B717A"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29AD457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774FA319"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604B3C3D" w14:textId="77777777" w:rsidTr="00DF30AA">
        <w:trPr>
          <w:trHeight w:hRule="exact" w:val="274"/>
        </w:trPr>
        <w:tc>
          <w:tcPr>
            <w:tcW w:w="1560" w:type="dxa"/>
            <w:tcMar>
              <w:top w:w="100" w:type="dxa"/>
              <w:left w:w="100" w:type="dxa"/>
              <w:bottom w:w="100" w:type="dxa"/>
              <w:right w:w="100" w:type="dxa"/>
            </w:tcMar>
            <w:vAlign w:val="center"/>
          </w:tcPr>
          <w:p w14:paraId="034DF5B8"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MSK-VL-0002</w:t>
            </w:r>
          </w:p>
        </w:tc>
        <w:tc>
          <w:tcPr>
            <w:tcW w:w="1110" w:type="dxa"/>
            <w:tcMar>
              <w:top w:w="100" w:type="dxa"/>
              <w:left w:w="100" w:type="dxa"/>
              <w:bottom w:w="100" w:type="dxa"/>
              <w:right w:w="100" w:type="dxa"/>
            </w:tcMar>
            <w:vAlign w:val="center"/>
          </w:tcPr>
          <w:p w14:paraId="60D85255"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15</w:t>
            </w:r>
          </w:p>
        </w:tc>
        <w:tc>
          <w:tcPr>
            <w:tcW w:w="1335" w:type="dxa"/>
            <w:tcMar>
              <w:top w:w="100" w:type="dxa"/>
              <w:left w:w="100" w:type="dxa"/>
              <w:bottom w:w="100" w:type="dxa"/>
              <w:right w:w="100" w:type="dxa"/>
            </w:tcMar>
            <w:vAlign w:val="center"/>
          </w:tcPr>
          <w:p w14:paraId="65DB7373"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 (13.3%)</w:t>
            </w:r>
          </w:p>
        </w:tc>
        <w:tc>
          <w:tcPr>
            <w:tcW w:w="1335" w:type="dxa"/>
            <w:tcMar>
              <w:top w:w="100" w:type="dxa"/>
              <w:left w:w="100" w:type="dxa"/>
              <w:bottom w:w="100" w:type="dxa"/>
              <w:right w:w="100" w:type="dxa"/>
            </w:tcMar>
            <w:vAlign w:val="center"/>
          </w:tcPr>
          <w:p w14:paraId="2EE8FB30"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3AF9364E"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05A52E5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2</w:t>
            </w:r>
          </w:p>
        </w:tc>
        <w:tc>
          <w:tcPr>
            <w:tcW w:w="1335" w:type="dxa"/>
            <w:tcMar>
              <w:top w:w="100" w:type="dxa"/>
              <w:left w:w="100" w:type="dxa"/>
              <w:bottom w:w="100" w:type="dxa"/>
              <w:right w:w="100" w:type="dxa"/>
            </w:tcMar>
            <w:vAlign w:val="center"/>
          </w:tcPr>
          <w:p w14:paraId="2CEECD6B"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06ADFECD" w14:textId="77777777" w:rsidTr="00DF30AA">
        <w:trPr>
          <w:trHeight w:hRule="exact" w:val="274"/>
        </w:trPr>
        <w:tc>
          <w:tcPr>
            <w:tcW w:w="1560" w:type="dxa"/>
            <w:tcMar>
              <w:top w:w="100" w:type="dxa"/>
              <w:left w:w="100" w:type="dxa"/>
              <w:bottom w:w="100" w:type="dxa"/>
              <w:right w:w="100" w:type="dxa"/>
            </w:tcMar>
            <w:vAlign w:val="center"/>
          </w:tcPr>
          <w:p w14:paraId="4152DD1B"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MSK-VL-0054</w:t>
            </w:r>
          </w:p>
        </w:tc>
        <w:tc>
          <w:tcPr>
            <w:tcW w:w="1110" w:type="dxa"/>
            <w:tcMar>
              <w:top w:w="100" w:type="dxa"/>
              <w:left w:w="100" w:type="dxa"/>
              <w:bottom w:w="100" w:type="dxa"/>
              <w:right w:w="100" w:type="dxa"/>
            </w:tcMar>
            <w:vAlign w:val="center"/>
          </w:tcPr>
          <w:p w14:paraId="22F932B2"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40</w:t>
            </w:r>
          </w:p>
        </w:tc>
        <w:tc>
          <w:tcPr>
            <w:tcW w:w="1335" w:type="dxa"/>
            <w:tcMar>
              <w:top w:w="100" w:type="dxa"/>
              <w:left w:w="100" w:type="dxa"/>
              <w:bottom w:w="100" w:type="dxa"/>
              <w:right w:w="100" w:type="dxa"/>
            </w:tcMar>
            <w:vAlign w:val="center"/>
          </w:tcPr>
          <w:p w14:paraId="4D1AA0FE"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 (5.0%)</w:t>
            </w:r>
          </w:p>
        </w:tc>
        <w:tc>
          <w:tcPr>
            <w:tcW w:w="1335" w:type="dxa"/>
            <w:tcMar>
              <w:top w:w="100" w:type="dxa"/>
              <w:left w:w="100" w:type="dxa"/>
              <w:bottom w:w="100" w:type="dxa"/>
              <w:right w:w="100" w:type="dxa"/>
            </w:tcMar>
            <w:vAlign w:val="center"/>
          </w:tcPr>
          <w:p w14:paraId="119F114F"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1E67BFCB"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0D359C27"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5CB429A1"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2</w:t>
            </w:r>
          </w:p>
        </w:tc>
      </w:tr>
      <w:tr w:rsidR="00413E5F" w:rsidRPr="00212D50" w14:paraId="1E701B58" w14:textId="77777777" w:rsidTr="00DF30AA">
        <w:trPr>
          <w:trHeight w:hRule="exact" w:val="274"/>
        </w:trPr>
        <w:tc>
          <w:tcPr>
            <w:tcW w:w="1560" w:type="dxa"/>
            <w:tcMar>
              <w:top w:w="100" w:type="dxa"/>
              <w:left w:w="100" w:type="dxa"/>
              <w:bottom w:w="100" w:type="dxa"/>
              <w:right w:w="100" w:type="dxa"/>
            </w:tcMar>
            <w:vAlign w:val="center"/>
          </w:tcPr>
          <w:p w14:paraId="5C14B4DF"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W044216563959</w:t>
            </w:r>
          </w:p>
        </w:tc>
        <w:tc>
          <w:tcPr>
            <w:tcW w:w="1110" w:type="dxa"/>
            <w:tcMar>
              <w:top w:w="100" w:type="dxa"/>
              <w:left w:w="100" w:type="dxa"/>
              <w:bottom w:w="100" w:type="dxa"/>
              <w:right w:w="100" w:type="dxa"/>
            </w:tcMar>
            <w:vAlign w:val="center"/>
          </w:tcPr>
          <w:p w14:paraId="216BA3E8"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3</w:t>
            </w:r>
          </w:p>
        </w:tc>
        <w:tc>
          <w:tcPr>
            <w:tcW w:w="1335" w:type="dxa"/>
            <w:tcMar>
              <w:top w:w="100" w:type="dxa"/>
              <w:left w:w="100" w:type="dxa"/>
              <w:bottom w:w="100" w:type="dxa"/>
              <w:right w:w="100" w:type="dxa"/>
            </w:tcMar>
            <w:vAlign w:val="center"/>
          </w:tcPr>
          <w:p w14:paraId="397BCD67"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 (66.7%)</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5D83C541"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N/A</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23332A7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N/A</w:t>
            </w:r>
          </w:p>
        </w:tc>
        <w:tc>
          <w:tcPr>
            <w:tcW w:w="1335" w:type="dxa"/>
            <w:tcMar>
              <w:top w:w="100" w:type="dxa"/>
              <w:left w:w="100" w:type="dxa"/>
              <w:bottom w:w="100" w:type="dxa"/>
              <w:right w:w="100" w:type="dxa"/>
            </w:tcMar>
            <w:vAlign w:val="center"/>
          </w:tcPr>
          <w:p w14:paraId="7CF15851"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2</w:t>
            </w:r>
          </w:p>
        </w:tc>
        <w:tc>
          <w:tcPr>
            <w:tcW w:w="1335" w:type="dxa"/>
            <w:tcMar>
              <w:top w:w="100" w:type="dxa"/>
              <w:left w:w="100" w:type="dxa"/>
              <w:bottom w:w="100" w:type="dxa"/>
              <w:right w:w="100" w:type="dxa"/>
            </w:tcMar>
            <w:vAlign w:val="center"/>
          </w:tcPr>
          <w:p w14:paraId="51D61F00"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535F5BAF" w14:textId="77777777" w:rsidTr="00DF30AA">
        <w:trPr>
          <w:trHeight w:hRule="exact" w:val="274"/>
        </w:trPr>
        <w:tc>
          <w:tcPr>
            <w:tcW w:w="1560" w:type="dxa"/>
            <w:tcMar>
              <w:top w:w="100" w:type="dxa"/>
              <w:left w:w="100" w:type="dxa"/>
              <w:bottom w:w="100" w:type="dxa"/>
              <w:right w:w="100" w:type="dxa"/>
            </w:tcMar>
            <w:vAlign w:val="center"/>
          </w:tcPr>
          <w:p w14:paraId="4DD5B85D"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MSK-VB-0001</w:t>
            </w:r>
          </w:p>
        </w:tc>
        <w:tc>
          <w:tcPr>
            <w:tcW w:w="1110" w:type="dxa"/>
            <w:tcMar>
              <w:top w:w="100" w:type="dxa"/>
              <w:left w:w="100" w:type="dxa"/>
              <w:bottom w:w="100" w:type="dxa"/>
              <w:right w:w="100" w:type="dxa"/>
            </w:tcMar>
            <w:vAlign w:val="center"/>
          </w:tcPr>
          <w:p w14:paraId="1B0EA6DF"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9</w:t>
            </w:r>
          </w:p>
        </w:tc>
        <w:tc>
          <w:tcPr>
            <w:tcW w:w="1335" w:type="dxa"/>
            <w:tcMar>
              <w:top w:w="100" w:type="dxa"/>
              <w:left w:w="100" w:type="dxa"/>
              <w:bottom w:w="100" w:type="dxa"/>
              <w:right w:w="100" w:type="dxa"/>
            </w:tcMar>
            <w:vAlign w:val="center"/>
          </w:tcPr>
          <w:p w14:paraId="1C247FBF"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(11.1%)</w:t>
            </w:r>
          </w:p>
        </w:tc>
        <w:tc>
          <w:tcPr>
            <w:tcW w:w="1335" w:type="dxa"/>
            <w:tcMar>
              <w:top w:w="100" w:type="dxa"/>
              <w:left w:w="100" w:type="dxa"/>
              <w:bottom w:w="100" w:type="dxa"/>
              <w:right w:w="100" w:type="dxa"/>
            </w:tcMar>
            <w:vAlign w:val="center"/>
          </w:tcPr>
          <w:p w14:paraId="3F4587D8"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697951EB"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6E488626"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6F4F6194"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r>
      <w:tr w:rsidR="00413E5F" w:rsidRPr="00212D50" w14:paraId="66D54273" w14:textId="77777777" w:rsidTr="00DF30AA">
        <w:trPr>
          <w:trHeight w:hRule="exact" w:val="274"/>
        </w:trPr>
        <w:tc>
          <w:tcPr>
            <w:tcW w:w="1560" w:type="dxa"/>
            <w:tcMar>
              <w:top w:w="100" w:type="dxa"/>
              <w:left w:w="100" w:type="dxa"/>
              <w:bottom w:w="100" w:type="dxa"/>
              <w:right w:w="100" w:type="dxa"/>
            </w:tcMar>
            <w:vAlign w:val="center"/>
          </w:tcPr>
          <w:p w14:paraId="0C4D183A"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MSK-VB-0044</w:t>
            </w:r>
            <w:r w:rsidRPr="00212D50">
              <w:rPr>
                <w:rFonts w:ascii="Arial" w:eastAsia="Arial" w:hAnsi="Arial" w:cs="Arial"/>
                <w:sz w:val="16"/>
                <w:szCs w:val="16"/>
              </w:rPr>
              <w:t>†</w:t>
            </w:r>
          </w:p>
        </w:tc>
        <w:tc>
          <w:tcPr>
            <w:tcW w:w="1110" w:type="dxa"/>
            <w:tcMar>
              <w:top w:w="100" w:type="dxa"/>
              <w:left w:w="100" w:type="dxa"/>
              <w:bottom w:w="100" w:type="dxa"/>
              <w:right w:w="100" w:type="dxa"/>
            </w:tcMar>
            <w:vAlign w:val="center"/>
          </w:tcPr>
          <w:p w14:paraId="04A71FC6"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110</w:t>
            </w:r>
          </w:p>
        </w:tc>
        <w:tc>
          <w:tcPr>
            <w:tcW w:w="1335" w:type="dxa"/>
            <w:tcMar>
              <w:top w:w="100" w:type="dxa"/>
              <w:left w:w="100" w:type="dxa"/>
              <w:bottom w:w="100" w:type="dxa"/>
              <w:right w:w="100" w:type="dxa"/>
            </w:tcMar>
            <w:vAlign w:val="center"/>
          </w:tcPr>
          <w:p w14:paraId="1A7A92F9"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(0.9%)</w:t>
            </w:r>
          </w:p>
        </w:tc>
        <w:tc>
          <w:tcPr>
            <w:tcW w:w="1335" w:type="dxa"/>
            <w:tcMar>
              <w:top w:w="100" w:type="dxa"/>
              <w:left w:w="100" w:type="dxa"/>
              <w:bottom w:w="100" w:type="dxa"/>
              <w:right w:w="100" w:type="dxa"/>
            </w:tcMar>
            <w:vAlign w:val="center"/>
          </w:tcPr>
          <w:p w14:paraId="6B651C18"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20F3A30E"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3DC31DF0"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01604F77"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r>
      <w:tr w:rsidR="00413E5F" w:rsidRPr="00212D50" w14:paraId="5182AAC4" w14:textId="77777777" w:rsidTr="00DF30AA">
        <w:trPr>
          <w:trHeight w:hRule="exact" w:val="274"/>
        </w:trPr>
        <w:tc>
          <w:tcPr>
            <w:tcW w:w="1560" w:type="dxa"/>
            <w:tcMar>
              <w:top w:w="100" w:type="dxa"/>
              <w:left w:w="100" w:type="dxa"/>
              <w:bottom w:w="100" w:type="dxa"/>
              <w:right w:w="100" w:type="dxa"/>
            </w:tcMar>
            <w:vAlign w:val="center"/>
          </w:tcPr>
          <w:p w14:paraId="1E6314CA"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MSK-VB-0046</w:t>
            </w:r>
            <w:r w:rsidRPr="00212D50">
              <w:rPr>
                <w:rFonts w:ascii="Arial" w:eastAsia="Arial" w:hAnsi="Arial" w:cs="Arial"/>
                <w:sz w:val="16"/>
                <w:szCs w:val="16"/>
              </w:rPr>
              <w:t>†</w:t>
            </w:r>
          </w:p>
        </w:tc>
        <w:tc>
          <w:tcPr>
            <w:tcW w:w="1110" w:type="dxa"/>
            <w:tcMar>
              <w:top w:w="100" w:type="dxa"/>
              <w:left w:w="100" w:type="dxa"/>
              <w:bottom w:w="100" w:type="dxa"/>
              <w:right w:w="100" w:type="dxa"/>
            </w:tcMar>
            <w:vAlign w:val="center"/>
          </w:tcPr>
          <w:p w14:paraId="5A21549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118</w:t>
            </w:r>
          </w:p>
        </w:tc>
        <w:tc>
          <w:tcPr>
            <w:tcW w:w="1335" w:type="dxa"/>
            <w:tcMar>
              <w:top w:w="100" w:type="dxa"/>
              <w:left w:w="100" w:type="dxa"/>
              <w:bottom w:w="100" w:type="dxa"/>
              <w:right w:w="100" w:type="dxa"/>
            </w:tcMar>
            <w:vAlign w:val="center"/>
          </w:tcPr>
          <w:p w14:paraId="4BB7CC99"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(0.8%)</w:t>
            </w:r>
          </w:p>
        </w:tc>
        <w:tc>
          <w:tcPr>
            <w:tcW w:w="1335" w:type="dxa"/>
            <w:tcMar>
              <w:top w:w="100" w:type="dxa"/>
              <w:left w:w="100" w:type="dxa"/>
              <w:bottom w:w="100" w:type="dxa"/>
              <w:right w:w="100" w:type="dxa"/>
            </w:tcMar>
            <w:vAlign w:val="center"/>
          </w:tcPr>
          <w:p w14:paraId="6530E0F2"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1F329C2D"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739E3247"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16FBB60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4F339FDA" w14:textId="77777777" w:rsidTr="00DF30AA">
        <w:trPr>
          <w:trHeight w:hRule="exact" w:val="274"/>
        </w:trPr>
        <w:tc>
          <w:tcPr>
            <w:tcW w:w="1560" w:type="dxa"/>
            <w:tcMar>
              <w:top w:w="100" w:type="dxa"/>
              <w:left w:w="100" w:type="dxa"/>
              <w:bottom w:w="100" w:type="dxa"/>
              <w:right w:w="100" w:type="dxa"/>
            </w:tcMar>
            <w:vAlign w:val="center"/>
          </w:tcPr>
          <w:p w14:paraId="1CDE0FF3"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MSK-VB-0057</w:t>
            </w:r>
            <w:r w:rsidRPr="00212D50">
              <w:rPr>
                <w:rFonts w:ascii="Arial" w:eastAsia="Arial" w:hAnsi="Arial" w:cs="Arial"/>
                <w:sz w:val="16"/>
                <w:szCs w:val="16"/>
              </w:rPr>
              <w:t>†</w:t>
            </w:r>
          </w:p>
        </w:tc>
        <w:tc>
          <w:tcPr>
            <w:tcW w:w="1110" w:type="dxa"/>
            <w:tcMar>
              <w:top w:w="100" w:type="dxa"/>
              <w:left w:w="100" w:type="dxa"/>
              <w:bottom w:w="100" w:type="dxa"/>
              <w:right w:w="100" w:type="dxa"/>
            </w:tcMar>
            <w:vAlign w:val="center"/>
          </w:tcPr>
          <w:p w14:paraId="0E16A297"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55</w:t>
            </w:r>
          </w:p>
        </w:tc>
        <w:tc>
          <w:tcPr>
            <w:tcW w:w="1335" w:type="dxa"/>
            <w:tcMar>
              <w:top w:w="100" w:type="dxa"/>
              <w:left w:w="100" w:type="dxa"/>
              <w:bottom w:w="100" w:type="dxa"/>
              <w:right w:w="100" w:type="dxa"/>
            </w:tcMar>
            <w:vAlign w:val="center"/>
          </w:tcPr>
          <w:p w14:paraId="15682F02"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(1.8%)</w:t>
            </w:r>
          </w:p>
        </w:tc>
        <w:tc>
          <w:tcPr>
            <w:tcW w:w="1335" w:type="dxa"/>
            <w:tcMar>
              <w:top w:w="100" w:type="dxa"/>
              <w:left w:w="100" w:type="dxa"/>
              <w:bottom w:w="100" w:type="dxa"/>
              <w:right w:w="100" w:type="dxa"/>
            </w:tcMar>
            <w:vAlign w:val="center"/>
          </w:tcPr>
          <w:p w14:paraId="58E0236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29BA67A1"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6F265D1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2DCDE76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r>
      <w:tr w:rsidR="00413E5F" w:rsidRPr="00212D50" w14:paraId="4361579D" w14:textId="77777777" w:rsidTr="00DF30AA">
        <w:trPr>
          <w:trHeight w:hRule="exact" w:val="274"/>
        </w:trPr>
        <w:tc>
          <w:tcPr>
            <w:tcW w:w="1560" w:type="dxa"/>
            <w:tcMar>
              <w:top w:w="100" w:type="dxa"/>
              <w:left w:w="100" w:type="dxa"/>
              <w:bottom w:w="100" w:type="dxa"/>
              <w:right w:w="100" w:type="dxa"/>
            </w:tcMar>
            <w:vAlign w:val="center"/>
          </w:tcPr>
          <w:p w14:paraId="0A885FF1"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MSK-VL-0003</w:t>
            </w:r>
          </w:p>
        </w:tc>
        <w:tc>
          <w:tcPr>
            <w:tcW w:w="1110" w:type="dxa"/>
            <w:tcMar>
              <w:top w:w="100" w:type="dxa"/>
              <w:left w:w="100" w:type="dxa"/>
              <w:bottom w:w="100" w:type="dxa"/>
              <w:right w:w="100" w:type="dxa"/>
            </w:tcMar>
            <w:vAlign w:val="center"/>
          </w:tcPr>
          <w:p w14:paraId="2CD549B0"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25</w:t>
            </w:r>
          </w:p>
        </w:tc>
        <w:tc>
          <w:tcPr>
            <w:tcW w:w="1335" w:type="dxa"/>
            <w:tcMar>
              <w:top w:w="100" w:type="dxa"/>
              <w:left w:w="100" w:type="dxa"/>
              <w:bottom w:w="100" w:type="dxa"/>
              <w:right w:w="100" w:type="dxa"/>
            </w:tcMar>
            <w:vAlign w:val="center"/>
          </w:tcPr>
          <w:p w14:paraId="0D78B411"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(4%)</w:t>
            </w:r>
          </w:p>
        </w:tc>
        <w:tc>
          <w:tcPr>
            <w:tcW w:w="1335" w:type="dxa"/>
            <w:tcMar>
              <w:top w:w="100" w:type="dxa"/>
              <w:left w:w="100" w:type="dxa"/>
              <w:bottom w:w="100" w:type="dxa"/>
              <w:right w:w="100" w:type="dxa"/>
            </w:tcMar>
            <w:vAlign w:val="center"/>
          </w:tcPr>
          <w:p w14:paraId="6AA09C7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2E9F1BC2"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28F8A07E"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6531D26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1532023C" w14:textId="77777777" w:rsidTr="00DF30AA">
        <w:trPr>
          <w:trHeight w:hRule="exact" w:val="274"/>
        </w:trPr>
        <w:tc>
          <w:tcPr>
            <w:tcW w:w="1560" w:type="dxa"/>
            <w:tcMar>
              <w:top w:w="100" w:type="dxa"/>
              <w:left w:w="100" w:type="dxa"/>
              <w:bottom w:w="100" w:type="dxa"/>
              <w:right w:w="100" w:type="dxa"/>
            </w:tcMar>
            <w:vAlign w:val="center"/>
          </w:tcPr>
          <w:p w14:paraId="086B0398"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MSK-VL-0042</w:t>
            </w:r>
          </w:p>
        </w:tc>
        <w:tc>
          <w:tcPr>
            <w:tcW w:w="1110" w:type="dxa"/>
            <w:tcMar>
              <w:top w:w="100" w:type="dxa"/>
              <w:left w:w="100" w:type="dxa"/>
              <w:bottom w:w="100" w:type="dxa"/>
              <w:right w:w="100" w:type="dxa"/>
            </w:tcMar>
            <w:vAlign w:val="center"/>
          </w:tcPr>
          <w:p w14:paraId="0C75A4BB"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18</w:t>
            </w:r>
          </w:p>
        </w:tc>
        <w:tc>
          <w:tcPr>
            <w:tcW w:w="1335" w:type="dxa"/>
            <w:tcMar>
              <w:top w:w="100" w:type="dxa"/>
              <w:left w:w="100" w:type="dxa"/>
              <w:bottom w:w="100" w:type="dxa"/>
              <w:right w:w="100" w:type="dxa"/>
            </w:tcMar>
            <w:vAlign w:val="center"/>
          </w:tcPr>
          <w:p w14:paraId="183D4A7D"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(5.6%)</w:t>
            </w:r>
          </w:p>
        </w:tc>
        <w:tc>
          <w:tcPr>
            <w:tcW w:w="1335" w:type="dxa"/>
            <w:tcMar>
              <w:top w:w="100" w:type="dxa"/>
              <w:left w:w="100" w:type="dxa"/>
              <w:bottom w:w="100" w:type="dxa"/>
              <w:right w:w="100" w:type="dxa"/>
            </w:tcMar>
            <w:vAlign w:val="center"/>
          </w:tcPr>
          <w:p w14:paraId="025F6BD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21B9B795"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6CC48EBE"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4BA50808"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41B24C07" w14:textId="77777777" w:rsidTr="00DF30AA">
        <w:trPr>
          <w:trHeight w:hRule="exact" w:val="274"/>
        </w:trPr>
        <w:tc>
          <w:tcPr>
            <w:tcW w:w="1560" w:type="dxa"/>
            <w:tcMar>
              <w:top w:w="100" w:type="dxa"/>
              <w:left w:w="100" w:type="dxa"/>
              <w:bottom w:w="100" w:type="dxa"/>
              <w:right w:w="100" w:type="dxa"/>
            </w:tcMar>
            <w:vAlign w:val="center"/>
          </w:tcPr>
          <w:p w14:paraId="3A8C7DC8"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MSK-VL-0048</w:t>
            </w:r>
          </w:p>
        </w:tc>
        <w:tc>
          <w:tcPr>
            <w:tcW w:w="1110" w:type="dxa"/>
            <w:tcMar>
              <w:top w:w="100" w:type="dxa"/>
              <w:left w:w="100" w:type="dxa"/>
              <w:bottom w:w="100" w:type="dxa"/>
              <w:right w:w="100" w:type="dxa"/>
            </w:tcMar>
            <w:vAlign w:val="center"/>
          </w:tcPr>
          <w:p w14:paraId="3AC22E29"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25</w:t>
            </w:r>
          </w:p>
        </w:tc>
        <w:tc>
          <w:tcPr>
            <w:tcW w:w="1335" w:type="dxa"/>
            <w:tcMar>
              <w:top w:w="100" w:type="dxa"/>
              <w:left w:w="100" w:type="dxa"/>
              <w:bottom w:w="100" w:type="dxa"/>
              <w:right w:w="100" w:type="dxa"/>
            </w:tcMar>
            <w:vAlign w:val="center"/>
          </w:tcPr>
          <w:p w14:paraId="46719FD4"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(4%)</w:t>
            </w:r>
          </w:p>
        </w:tc>
        <w:tc>
          <w:tcPr>
            <w:tcW w:w="1335" w:type="dxa"/>
            <w:tcMar>
              <w:top w:w="100" w:type="dxa"/>
              <w:left w:w="100" w:type="dxa"/>
              <w:bottom w:w="100" w:type="dxa"/>
              <w:right w:w="100" w:type="dxa"/>
            </w:tcMar>
            <w:vAlign w:val="center"/>
          </w:tcPr>
          <w:p w14:paraId="100D660E"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6D10D8F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3A613AB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3F15C84F"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525C01AF" w14:textId="77777777" w:rsidTr="00DF30AA">
        <w:trPr>
          <w:trHeight w:hRule="exact" w:val="274"/>
        </w:trPr>
        <w:tc>
          <w:tcPr>
            <w:tcW w:w="1560" w:type="dxa"/>
            <w:tcMar>
              <w:top w:w="100" w:type="dxa"/>
              <w:left w:w="100" w:type="dxa"/>
              <w:bottom w:w="100" w:type="dxa"/>
              <w:right w:w="100" w:type="dxa"/>
            </w:tcMar>
            <w:vAlign w:val="center"/>
          </w:tcPr>
          <w:p w14:paraId="701B6D66"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MSK-VL-0055</w:t>
            </w:r>
          </w:p>
        </w:tc>
        <w:tc>
          <w:tcPr>
            <w:tcW w:w="1110" w:type="dxa"/>
            <w:tcMar>
              <w:top w:w="100" w:type="dxa"/>
              <w:left w:w="100" w:type="dxa"/>
              <w:bottom w:w="100" w:type="dxa"/>
              <w:right w:w="100" w:type="dxa"/>
            </w:tcMar>
            <w:vAlign w:val="center"/>
          </w:tcPr>
          <w:p w14:paraId="6740DF7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46</w:t>
            </w:r>
          </w:p>
        </w:tc>
        <w:tc>
          <w:tcPr>
            <w:tcW w:w="1335" w:type="dxa"/>
            <w:tcMar>
              <w:top w:w="100" w:type="dxa"/>
              <w:left w:w="100" w:type="dxa"/>
              <w:bottom w:w="100" w:type="dxa"/>
              <w:right w:w="100" w:type="dxa"/>
            </w:tcMar>
            <w:vAlign w:val="center"/>
          </w:tcPr>
          <w:p w14:paraId="3ECA7495"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(2.2%)</w:t>
            </w:r>
          </w:p>
        </w:tc>
        <w:tc>
          <w:tcPr>
            <w:tcW w:w="1335" w:type="dxa"/>
            <w:tcMar>
              <w:top w:w="100" w:type="dxa"/>
              <w:left w:w="100" w:type="dxa"/>
              <w:bottom w:w="100" w:type="dxa"/>
              <w:right w:w="100" w:type="dxa"/>
            </w:tcMar>
            <w:vAlign w:val="center"/>
          </w:tcPr>
          <w:p w14:paraId="77E75E7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0220732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31EF1469"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3BEEC72E"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4F7F1DBC" w14:textId="77777777" w:rsidTr="00DF30AA">
        <w:trPr>
          <w:trHeight w:hRule="exact" w:val="274"/>
        </w:trPr>
        <w:tc>
          <w:tcPr>
            <w:tcW w:w="1560" w:type="dxa"/>
            <w:tcMar>
              <w:top w:w="100" w:type="dxa"/>
              <w:left w:w="100" w:type="dxa"/>
              <w:bottom w:w="100" w:type="dxa"/>
              <w:right w:w="100" w:type="dxa"/>
            </w:tcMar>
            <w:vAlign w:val="center"/>
          </w:tcPr>
          <w:p w14:paraId="2EB9657A"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MSK-VL-0056</w:t>
            </w:r>
          </w:p>
        </w:tc>
        <w:tc>
          <w:tcPr>
            <w:tcW w:w="1110" w:type="dxa"/>
            <w:tcMar>
              <w:top w:w="100" w:type="dxa"/>
              <w:left w:w="100" w:type="dxa"/>
              <w:bottom w:w="100" w:type="dxa"/>
              <w:right w:w="100" w:type="dxa"/>
            </w:tcMar>
            <w:vAlign w:val="center"/>
          </w:tcPr>
          <w:p w14:paraId="1976B710"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17</w:t>
            </w:r>
          </w:p>
        </w:tc>
        <w:tc>
          <w:tcPr>
            <w:tcW w:w="1335" w:type="dxa"/>
            <w:tcMar>
              <w:top w:w="100" w:type="dxa"/>
              <w:left w:w="100" w:type="dxa"/>
              <w:bottom w:w="100" w:type="dxa"/>
              <w:right w:w="100" w:type="dxa"/>
            </w:tcMar>
            <w:vAlign w:val="center"/>
          </w:tcPr>
          <w:p w14:paraId="7A59AE0F"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(5.9%)</w:t>
            </w:r>
          </w:p>
        </w:tc>
        <w:tc>
          <w:tcPr>
            <w:tcW w:w="1335" w:type="dxa"/>
            <w:tcMar>
              <w:top w:w="100" w:type="dxa"/>
              <w:left w:w="100" w:type="dxa"/>
              <w:bottom w:w="100" w:type="dxa"/>
              <w:right w:w="100" w:type="dxa"/>
            </w:tcMar>
            <w:vAlign w:val="center"/>
          </w:tcPr>
          <w:p w14:paraId="5D778011"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4C78E783"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5556768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710E5FD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465E4FA5" w14:textId="77777777" w:rsidTr="00DF30AA">
        <w:trPr>
          <w:trHeight w:hRule="exact" w:val="274"/>
        </w:trPr>
        <w:tc>
          <w:tcPr>
            <w:tcW w:w="1560" w:type="dxa"/>
            <w:tcMar>
              <w:top w:w="100" w:type="dxa"/>
              <w:left w:w="100" w:type="dxa"/>
              <w:bottom w:w="100" w:type="dxa"/>
              <w:right w:w="100" w:type="dxa"/>
            </w:tcMar>
            <w:vAlign w:val="center"/>
          </w:tcPr>
          <w:p w14:paraId="5AA48758"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MSK-VP-0014</w:t>
            </w:r>
          </w:p>
        </w:tc>
        <w:tc>
          <w:tcPr>
            <w:tcW w:w="1110" w:type="dxa"/>
            <w:tcMar>
              <w:top w:w="100" w:type="dxa"/>
              <w:left w:w="100" w:type="dxa"/>
              <w:bottom w:w="100" w:type="dxa"/>
              <w:right w:w="100" w:type="dxa"/>
            </w:tcMar>
            <w:vAlign w:val="center"/>
          </w:tcPr>
          <w:p w14:paraId="74E910D5"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22</w:t>
            </w:r>
          </w:p>
        </w:tc>
        <w:tc>
          <w:tcPr>
            <w:tcW w:w="1335" w:type="dxa"/>
            <w:tcMar>
              <w:top w:w="100" w:type="dxa"/>
              <w:left w:w="100" w:type="dxa"/>
              <w:bottom w:w="100" w:type="dxa"/>
              <w:right w:w="100" w:type="dxa"/>
            </w:tcMar>
            <w:vAlign w:val="center"/>
          </w:tcPr>
          <w:p w14:paraId="2C37C1BA"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(4.5%)</w:t>
            </w:r>
          </w:p>
        </w:tc>
        <w:tc>
          <w:tcPr>
            <w:tcW w:w="1335" w:type="dxa"/>
            <w:tcMar>
              <w:top w:w="100" w:type="dxa"/>
              <w:left w:w="100" w:type="dxa"/>
              <w:bottom w:w="100" w:type="dxa"/>
              <w:right w:w="100" w:type="dxa"/>
            </w:tcMar>
            <w:vAlign w:val="center"/>
          </w:tcPr>
          <w:p w14:paraId="720FCA4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62CFA0C4"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52576807"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7E3EB2C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32B18E7F" w14:textId="77777777" w:rsidTr="00DF30AA">
        <w:trPr>
          <w:trHeight w:hRule="exact" w:val="274"/>
        </w:trPr>
        <w:tc>
          <w:tcPr>
            <w:tcW w:w="1560" w:type="dxa"/>
            <w:tcMar>
              <w:top w:w="100" w:type="dxa"/>
              <w:left w:w="100" w:type="dxa"/>
              <w:bottom w:w="100" w:type="dxa"/>
              <w:right w:w="100" w:type="dxa"/>
            </w:tcMar>
            <w:vAlign w:val="center"/>
          </w:tcPr>
          <w:p w14:paraId="2B223972"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MSK-VP-0021</w:t>
            </w:r>
          </w:p>
        </w:tc>
        <w:tc>
          <w:tcPr>
            <w:tcW w:w="1110" w:type="dxa"/>
            <w:tcMar>
              <w:top w:w="100" w:type="dxa"/>
              <w:left w:w="100" w:type="dxa"/>
              <w:bottom w:w="100" w:type="dxa"/>
              <w:right w:w="100" w:type="dxa"/>
            </w:tcMar>
            <w:vAlign w:val="center"/>
          </w:tcPr>
          <w:p w14:paraId="5B028F59"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13</w:t>
            </w:r>
          </w:p>
        </w:tc>
        <w:tc>
          <w:tcPr>
            <w:tcW w:w="1335" w:type="dxa"/>
            <w:tcMar>
              <w:top w:w="100" w:type="dxa"/>
              <w:left w:w="100" w:type="dxa"/>
              <w:bottom w:w="100" w:type="dxa"/>
              <w:right w:w="100" w:type="dxa"/>
            </w:tcMar>
            <w:vAlign w:val="center"/>
          </w:tcPr>
          <w:p w14:paraId="0C42275F"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(7.7%)</w:t>
            </w:r>
          </w:p>
        </w:tc>
        <w:tc>
          <w:tcPr>
            <w:tcW w:w="1335" w:type="dxa"/>
            <w:tcMar>
              <w:top w:w="100" w:type="dxa"/>
              <w:left w:w="100" w:type="dxa"/>
              <w:bottom w:w="100" w:type="dxa"/>
              <w:right w:w="100" w:type="dxa"/>
            </w:tcMar>
            <w:vAlign w:val="center"/>
          </w:tcPr>
          <w:p w14:paraId="60ED196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02F4D04D"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04E7D6D2"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4D28D649"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59CF7262" w14:textId="77777777" w:rsidTr="00DF30AA">
        <w:trPr>
          <w:trHeight w:hRule="exact" w:val="274"/>
        </w:trPr>
        <w:tc>
          <w:tcPr>
            <w:tcW w:w="1560" w:type="dxa"/>
            <w:tcMar>
              <w:top w:w="100" w:type="dxa"/>
              <w:left w:w="100" w:type="dxa"/>
              <w:bottom w:w="100" w:type="dxa"/>
              <w:right w:w="100" w:type="dxa"/>
            </w:tcMar>
            <w:vAlign w:val="center"/>
          </w:tcPr>
          <w:p w14:paraId="60B45C7A"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MSK-VP-0026</w:t>
            </w:r>
          </w:p>
        </w:tc>
        <w:tc>
          <w:tcPr>
            <w:tcW w:w="1110" w:type="dxa"/>
            <w:tcMar>
              <w:top w:w="100" w:type="dxa"/>
              <w:left w:w="100" w:type="dxa"/>
              <w:bottom w:w="100" w:type="dxa"/>
              <w:right w:w="100" w:type="dxa"/>
            </w:tcMar>
            <w:vAlign w:val="center"/>
          </w:tcPr>
          <w:p w14:paraId="024C92F5"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21</w:t>
            </w:r>
          </w:p>
        </w:tc>
        <w:tc>
          <w:tcPr>
            <w:tcW w:w="1335" w:type="dxa"/>
            <w:tcMar>
              <w:top w:w="100" w:type="dxa"/>
              <w:left w:w="100" w:type="dxa"/>
              <w:bottom w:w="100" w:type="dxa"/>
              <w:right w:w="100" w:type="dxa"/>
            </w:tcMar>
            <w:vAlign w:val="center"/>
          </w:tcPr>
          <w:p w14:paraId="4EAE844A"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(4.8%)</w:t>
            </w:r>
          </w:p>
        </w:tc>
        <w:tc>
          <w:tcPr>
            <w:tcW w:w="1335" w:type="dxa"/>
            <w:tcMar>
              <w:top w:w="100" w:type="dxa"/>
              <w:left w:w="100" w:type="dxa"/>
              <w:bottom w:w="100" w:type="dxa"/>
              <w:right w:w="100" w:type="dxa"/>
            </w:tcMar>
            <w:vAlign w:val="center"/>
          </w:tcPr>
          <w:p w14:paraId="1815E91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1B9B2E62"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2B4F2D16"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17816369"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4908310B" w14:textId="77777777" w:rsidTr="00DF30AA">
        <w:trPr>
          <w:trHeight w:hRule="exact" w:val="274"/>
        </w:trPr>
        <w:tc>
          <w:tcPr>
            <w:tcW w:w="1560" w:type="dxa"/>
            <w:tcMar>
              <w:top w:w="100" w:type="dxa"/>
              <w:left w:w="100" w:type="dxa"/>
              <w:bottom w:w="100" w:type="dxa"/>
              <w:right w:w="100" w:type="dxa"/>
            </w:tcMar>
            <w:vAlign w:val="center"/>
          </w:tcPr>
          <w:p w14:paraId="0663FF22"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MSK-VP-0046</w:t>
            </w:r>
          </w:p>
        </w:tc>
        <w:tc>
          <w:tcPr>
            <w:tcW w:w="1110" w:type="dxa"/>
            <w:tcMar>
              <w:top w:w="100" w:type="dxa"/>
              <w:left w:w="100" w:type="dxa"/>
              <w:bottom w:w="100" w:type="dxa"/>
              <w:right w:w="100" w:type="dxa"/>
            </w:tcMar>
            <w:vAlign w:val="center"/>
          </w:tcPr>
          <w:p w14:paraId="453F738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7</w:t>
            </w:r>
          </w:p>
        </w:tc>
        <w:tc>
          <w:tcPr>
            <w:tcW w:w="1335" w:type="dxa"/>
            <w:tcMar>
              <w:top w:w="100" w:type="dxa"/>
              <w:left w:w="100" w:type="dxa"/>
              <w:bottom w:w="100" w:type="dxa"/>
              <w:right w:w="100" w:type="dxa"/>
            </w:tcMar>
            <w:vAlign w:val="center"/>
          </w:tcPr>
          <w:p w14:paraId="2E40A48B"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(14.3%)</w:t>
            </w:r>
          </w:p>
        </w:tc>
        <w:tc>
          <w:tcPr>
            <w:tcW w:w="1335" w:type="dxa"/>
            <w:tcMar>
              <w:top w:w="100" w:type="dxa"/>
              <w:left w:w="100" w:type="dxa"/>
              <w:bottom w:w="100" w:type="dxa"/>
              <w:right w:w="100" w:type="dxa"/>
            </w:tcMar>
            <w:vAlign w:val="center"/>
          </w:tcPr>
          <w:p w14:paraId="00F52471"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5783C284"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74CA160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07BBC1D8"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0E179CF6" w14:textId="77777777" w:rsidTr="00DF30AA">
        <w:trPr>
          <w:trHeight w:hRule="exact" w:val="274"/>
        </w:trPr>
        <w:tc>
          <w:tcPr>
            <w:tcW w:w="1560" w:type="dxa"/>
            <w:tcMar>
              <w:top w:w="100" w:type="dxa"/>
              <w:left w:w="100" w:type="dxa"/>
              <w:bottom w:w="100" w:type="dxa"/>
              <w:right w:w="100" w:type="dxa"/>
            </w:tcMar>
            <w:vAlign w:val="center"/>
          </w:tcPr>
          <w:p w14:paraId="5A4E47F7"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MSK-VP-0057</w:t>
            </w:r>
          </w:p>
        </w:tc>
        <w:tc>
          <w:tcPr>
            <w:tcW w:w="1110" w:type="dxa"/>
            <w:tcMar>
              <w:top w:w="100" w:type="dxa"/>
              <w:left w:w="100" w:type="dxa"/>
              <w:bottom w:w="100" w:type="dxa"/>
              <w:right w:w="100" w:type="dxa"/>
            </w:tcMar>
            <w:vAlign w:val="center"/>
          </w:tcPr>
          <w:p w14:paraId="082BA7D3"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14</w:t>
            </w:r>
          </w:p>
        </w:tc>
        <w:tc>
          <w:tcPr>
            <w:tcW w:w="1335" w:type="dxa"/>
            <w:tcMar>
              <w:top w:w="100" w:type="dxa"/>
              <w:left w:w="100" w:type="dxa"/>
              <w:bottom w:w="100" w:type="dxa"/>
              <w:right w:w="100" w:type="dxa"/>
            </w:tcMar>
            <w:vAlign w:val="center"/>
          </w:tcPr>
          <w:p w14:paraId="0DD1FC02"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(7.1%)</w:t>
            </w:r>
          </w:p>
        </w:tc>
        <w:tc>
          <w:tcPr>
            <w:tcW w:w="1335" w:type="dxa"/>
            <w:tcMar>
              <w:top w:w="100" w:type="dxa"/>
              <w:left w:w="100" w:type="dxa"/>
              <w:bottom w:w="100" w:type="dxa"/>
              <w:right w:w="100" w:type="dxa"/>
            </w:tcMar>
            <w:vAlign w:val="center"/>
          </w:tcPr>
          <w:p w14:paraId="4BBD8E9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4214746D"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25C3423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4ECF9F1B"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2454BC3C" w14:textId="77777777" w:rsidTr="00DF30AA">
        <w:trPr>
          <w:trHeight w:hRule="exact" w:val="274"/>
        </w:trPr>
        <w:tc>
          <w:tcPr>
            <w:tcW w:w="1560" w:type="dxa"/>
            <w:tcMar>
              <w:top w:w="100" w:type="dxa"/>
              <w:left w:w="100" w:type="dxa"/>
              <w:bottom w:w="100" w:type="dxa"/>
              <w:right w:w="100" w:type="dxa"/>
            </w:tcMar>
            <w:vAlign w:val="center"/>
          </w:tcPr>
          <w:p w14:paraId="3AED4E27"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W044216564621</w:t>
            </w:r>
          </w:p>
        </w:tc>
        <w:tc>
          <w:tcPr>
            <w:tcW w:w="1110" w:type="dxa"/>
            <w:tcMar>
              <w:top w:w="100" w:type="dxa"/>
              <w:left w:w="100" w:type="dxa"/>
              <w:bottom w:w="100" w:type="dxa"/>
              <w:right w:w="100" w:type="dxa"/>
            </w:tcMar>
            <w:vAlign w:val="center"/>
          </w:tcPr>
          <w:p w14:paraId="3CDBFE44"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16</w:t>
            </w:r>
          </w:p>
        </w:tc>
        <w:tc>
          <w:tcPr>
            <w:tcW w:w="1335" w:type="dxa"/>
            <w:tcMar>
              <w:top w:w="100" w:type="dxa"/>
              <w:left w:w="100" w:type="dxa"/>
              <w:bottom w:w="100" w:type="dxa"/>
              <w:right w:w="100" w:type="dxa"/>
            </w:tcMar>
            <w:vAlign w:val="center"/>
          </w:tcPr>
          <w:p w14:paraId="5EB65736"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(6.3%)</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143C8AA9"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N/A</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71A03947"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N/A</w:t>
            </w:r>
          </w:p>
        </w:tc>
        <w:tc>
          <w:tcPr>
            <w:tcW w:w="1335" w:type="dxa"/>
            <w:tcMar>
              <w:top w:w="100" w:type="dxa"/>
              <w:left w:w="100" w:type="dxa"/>
              <w:bottom w:w="100" w:type="dxa"/>
              <w:right w:w="100" w:type="dxa"/>
            </w:tcMar>
            <w:vAlign w:val="center"/>
          </w:tcPr>
          <w:p w14:paraId="2AC2485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7A5EDD17"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2690758A" w14:textId="77777777" w:rsidTr="00DF30AA">
        <w:trPr>
          <w:trHeight w:hRule="exact" w:val="274"/>
        </w:trPr>
        <w:tc>
          <w:tcPr>
            <w:tcW w:w="1560"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61C60D7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Total</w:t>
            </w:r>
          </w:p>
        </w:tc>
        <w:tc>
          <w:tcPr>
            <w:tcW w:w="1110"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05FF1C2C"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1529</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26E86F38"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215 (14.1%)</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3DFF89C4"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17 (7.9%)</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0F54F68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14 (6.5%)</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49834A9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45 (20.9%)</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4CD1C572"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139 (64.7%)</w:t>
            </w:r>
          </w:p>
        </w:tc>
      </w:tr>
    </w:tbl>
    <w:p w14:paraId="2F719213" w14:textId="1F061CEB" w:rsidR="00AC06ED" w:rsidRDefault="00B4071F" w:rsidP="00A7225E">
      <w:pPr>
        <w:shd w:val="clear" w:color="auto" w:fill="FFFFFF"/>
        <w:spacing w:after="0" w:line="240" w:lineRule="auto"/>
        <w:jc w:val="both"/>
        <w:rPr>
          <w:rFonts w:ascii="Arial" w:eastAsia="Arial" w:hAnsi="Arial" w:cs="Arial"/>
          <w:sz w:val="18"/>
          <w:szCs w:val="18"/>
        </w:rPr>
      </w:pPr>
      <w:r w:rsidRPr="00212D50">
        <w:rPr>
          <w:rFonts w:ascii="Arial" w:eastAsia="Arial" w:hAnsi="Arial" w:cs="Arial"/>
          <w:sz w:val="18"/>
          <w:szCs w:val="18"/>
        </w:rPr>
        <w:t>† denotes hypermutated samples</w:t>
      </w:r>
    </w:p>
    <w:p w14:paraId="48901C9E" w14:textId="77777777" w:rsidR="00AC06ED" w:rsidRDefault="00AC06ED">
      <w:pPr>
        <w:rPr>
          <w:rFonts w:ascii="Arial" w:eastAsia="Arial" w:hAnsi="Arial" w:cs="Arial"/>
          <w:sz w:val="18"/>
          <w:szCs w:val="18"/>
        </w:rPr>
      </w:pPr>
      <w:r>
        <w:rPr>
          <w:rFonts w:ascii="Arial" w:eastAsia="Arial" w:hAnsi="Arial" w:cs="Arial"/>
          <w:sz w:val="18"/>
          <w:szCs w:val="18"/>
        </w:rPr>
        <w:br w:type="page"/>
      </w:r>
    </w:p>
    <w:p w14:paraId="6524B7DF" w14:textId="53FECB9C" w:rsidR="00413E5F" w:rsidRPr="00A7225E" w:rsidRDefault="00613514" w:rsidP="00A7225E">
      <w:pPr>
        <w:spacing w:after="0" w:line="240" w:lineRule="auto"/>
        <w:jc w:val="both"/>
        <w:rPr>
          <w:rFonts w:ascii="Arial" w:hAnsi="Arial" w:cs="Arial"/>
          <w:color w:val="0033CC"/>
        </w:rPr>
      </w:pPr>
      <w:r w:rsidRPr="00212D50">
        <w:rPr>
          <w:rFonts w:ascii="Arial" w:hAnsi="Arial" w:cs="Arial"/>
          <w:noProof/>
          <w:sz w:val="20"/>
          <w:szCs w:val="20"/>
        </w:rPr>
        <w:lastRenderedPageBreak/>
        <w:drawing>
          <wp:anchor distT="114300" distB="114300" distL="114300" distR="114300" simplePos="0" relativeHeight="251699200" behindDoc="0" locked="0" layoutInCell="1" hidden="0" allowOverlap="1" wp14:anchorId="042E61F4" wp14:editId="2E7E3D44">
            <wp:simplePos x="0" y="0"/>
            <wp:positionH relativeFrom="margin">
              <wp:align>center</wp:align>
            </wp:positionH>
            <wp:positionV relativeFrom="margin">
              <wp:posOffset>0</wp:posOffset>
            </wp:positionV>
            <wp:extent cx="6793865" cy="4829175"/>
            <wp:effectExtent l="0" t="0" r="0" b="0"/>
            <wp:wrapTopAndBottom distT="114300" distB="114300"/>
            <wp:docPr id="32"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25"/>
                    <a:srcRect l="748" r="-748"/>
                    <a:stretch/>
                  </pic:blipFill>
                  <pic:spPr>
                    <a:xfrm>
                      <a:off x="0" y="0"/>
                      <a:ext cx="6793865" cy="4829175"/>
                    </a:xfrm>
                    <a:prstGeom prst="rect">
                      <a:avLst/>
                    </a:prstGeom>
                    <a:ln/>
                  </pic:spPr>
                </pic:pic>
              </a:graphicData>
            </a:graphic>
            <wp14:sizeRelH relativeFrom="margin">
              <wp14:pctWidth>0</wp14:pctWidth>
            </wp14:sizeRelH>
            <wp14:sizeRelV relativeFrom="margin">
              <wp14:pctHeight>0</wp14:pctHeight>
            </wp14:sizeRelV>
          </wp:anchor>
        </w:drawing>
      </w:r>
      <w:r w:rsidR="00835270" w:rsidRPr="00212D50">
        <w:rPr>
          <w:rFonts w:ascii="Arial" w:eastAsia="Arial" w:hAnsi="Arial" w:cs="Arial"/>
          <w:b/>
          <w:color w:val="0033CC"/>
          <w:sz w:val="20"/>
          <w:szCs w:val="20"/>
        </w:rPr>
        <w:t xml:space="preserve">Response to Reviewers Figure </w:t>
      </w:r>
      <w:r w:rsidR="00B4071F" w:rsidRPr="00212D50">
        <w:rPr>
          <w:rFonts w:ascii="Arial" w:hAnsi="Arial" w:cs="Arial"/>
          <w:b/>
          <w:color w:val="0033CC"/>
          <w:sz w:val="20"/>
          <w:szCs w:val="20"/>
        </w:rPr>
        <w:t>1</w:t>
      </w:r>
      <w:r w:rsidR="009A439F">
        <w:rPr>
          <w:rFonts w:ascii="Arial" w:hAnsi="Arial" w:cs="Arial"/>
          <w:b/>
          <w:color w:val="0033CC"/>
          <w:sz w:val="20"/>
          <w:szCs w:val="20"/>
        </w:rPr>
        <w:t>4</w:t>
      </w:r>
      <w:r w:rsidR="00C134E7">
        <w:rPr>
          <w:rFonts w:ascii="Arial" w:hAnsi="Arial" w:cs="Arial"/>
          <w:b/>
          <w:color w:val="0033CC"/>
          <w:sz w:val="20"/>
          <w:szCs w:val="20"/>
        </w:rPr>
        <w:t xml:space="preserve"> (</w:t>
      </w:r>
      <w:r w:rsidR="00C134E7" w:rsidRPr="000155DC">
        <w:rPr>
          <w:rFonts w:ascii="Arial" w:hAnsi="Arial" w:cs="Arial"/>
          <w:b/>
          <w:color w:val="0033CC"/>
          <w:sz w:val="20"/>
          <w:szCs w:val="20"/>
          <w:highlight w:val="yellow"/>
        </w:rPr>
        <w:t>Supplementa</w:t>
      </w:r>
      <w:r w:rsidR="00181F98" w:rsidRPr="000155DC">
        <w:rPr>
          <w:rFonts w:ascii="Arial" w:hAnsi="Arial" w:cs="Arial"/>
          <w:b/>
          <w:color w:val="0033CC"/>
          <w:sz w:val="20"/>
          <w:szCs w:val="20"/>
          <w:highlight w:val="yellow"/>
        </w:rPr>
        <w:t>ry</w:t>
      </w:r>
      <w:r w:rsidR="00C134E7" w:rsidRPr="000155DC">
        <w:rPr>
          <w:rFonts w:ascii="Arial" w:hAnsi="Arial" w:cs="Arial"/>
          <w:b/>
          <w:color w:val="0033CC"/>
          <w:sz w:val="20"/>
          <w:szCs w:val="20"/>
          <w:highlight w:val="yellow"/>
        </w:rPr>
        <w:t xml:space="preserve"> Fig. </w:t>
      </w:r>
      <w:r w:rsidR="00E019AB">
        <w:rPr>
          <w:rFonts w:ascii="Arial" w:hAnsi="Arial" w:cs="Arial"/>
          <w:b/>
          <w:color w:val="0033CC"/>
          <w:sz w:val="20"/>
          <w:szCs w:val="20"/>
          <w:highlight w:val="yellow"/>
        </w:rPr>
        <w:t>RR14</w:t>
      </w:r>
      <w:r w:rsidR="00C134E7">
        <w:rPr>
          <w:rFonts w:ascii="Arial" w:hAnsi="Arial" w:cs="Arial"/>
          <w:b/>
          <w:color w:val="0033CC"/>
          <w:sz w:val="20"/>
          <w:szCs w:val="20"/>
        </w:rPr>
        <w:t xml:space="preserve"> of the revised manuscript)</w:t>
      </w:r>
      <w:r w:rsidR="00B4071F" w:rsidRPr="00212D50">
        <w:rPr>
          <w:rFonts w:ascii="Arial" w:hAnsi="Arial" w:cs="Arial"/>
          <w:b/>
          <w:color w:val="0033CC"/>
          <w:sz w:val="20"/>
          <w:szCs w:val="20"/>
        </w:rPr>
        <w:t xml:space="preserve">: Somatic mutations </w:t>
      </w:r>
      <w:r w:rsidRPr="00613514">
        <w:rPr>
          <w:rFonts w:ascii="Arial" w:hAnsi="Arial" w:cs="Arial"/>
          <w:b/>
          <w:color w:val="0033CC"/>
          <w:sz w:val="20"/>
          <w:szCs w:val="20"/>
        </w:rPr>
        <w:t>occurring</w:t>
      </w:r>
      <w:r w:rsidR="00B4071F" w:rsidRPr="00212D50">
        <w:rPr>
          <w:rFonts w:ascii="Arial" w:hAnsi="Arial" w:cs="Arial"/>
          <w:b/>
          <w:color w:val="0033CC"/>
          <w:sz w:val="20"/>
          <w:szCs w:val="20"/>
        </w:rPr>
        <w:t xml:space="preserve"> at high sequencing depth in cfDNA.</w:t>
      </w:r>
      <w:r w:rsidR="00B4071F" w:rsidRPr="00212D50">
        <w:rPr>
          <w:rFonts w:ascii="Arial" w:hAnsi="Arial" w:cs="Arial"/>
          <w:color w:val="0033CC"/>
          <w:sz w:val="20"/>
          <w:szCs w:val="20"/>
        </w:rPr>
        <w:t xml:space="preserve"> Somatic mutations detected at sequencing depth &gt;10</w:t>
      </w:r>
      <w:r w:rsidR="00090688" w:rsidRPr="00212D50">
        <w:rPr>
          <w:rFonts w:ascii="Arial" w:hAnsi="Arial" w:cs="Arial"/>
          <w:color w:val="0033CC"/>
          <w:sz w:val="20"/>
          <w:szCs w:val="20"/>
        </w:rPr>
        <w:t>,</w:t>
      </w:r>
      <w:r w:rsidR="00B4071F" w:rsidRPr="00212D50">
        <w:rPr>
          <w:rFonts w:ascii="Arial" w:hAnsi="Arial" w:cs="Arial"/>
          <w:color w:val="0033CC"/>
          <w:sz w:val="20"/>
          <w:szCs w:val="20"/>
        </w:rPr>
        <w:t>000X in cfDNA occur mostly in hypermutated samples and are related to sample level mean target collapsed depth which is itself a function of the amount of input DNA used for library preparation. Shown in (a), the number of somatic mutations occurring at &gt;10</w:t>
      </w:r>
      <w:r w:rsidR="00090688" w:rsidRPr="00212D50">
        <w:rPr>
          <w:rFonts w:ascii="Arial" w:hAnsi="Arial" w:cs="Arial"/>
          <w:color w:val="0033CC"/>
          <w:sz w:val="20"/>
          <w:szCs w:val="20"/>
        </w:rPr>
        <w:t>,</w:t>
      </w:r>
      <w:r w:rsidR="00B4071F" w:rsidRPr="00212D50">
        <w:rPr>
          <w:rFonts w:ascii="Arial" w:hAnsi="Arial" w:cs="Arial"/>
          <w:color w:val="0033CC"/>
          <w:sz w:val="20"/>
          <w:szCs w:val="20"/>
        </w:rPr>
        <w:t xml:space="preserve">000X per patient and categorized into WBC-matched, </w:t>
      </w:r>
      <w:proofErr w:type="spellStart"/>
      <w:r w:rsidR="00B4071F" w:rsidRPr="00212D50">
        <w:rPr>
          <w:rFonts w:ascii="Arial" w:hAnsi="Arial" w:cs="Arial"/>
          <w:color w:val="0033CC"/>
          <w:sz w:val="20"/>
          <w:szCs w:val="20"/>
        </w:rPr>
        <w:t>VUSo</w:t>
      </w:r>
      <w:proofErr w:type="spellEnd"/>
      <w:r w:rsidR="00B4071F" w:rsidRPr="00212D50">
        <w:rPr>
          <w:rFonts w:ascii="Arial" w:hAnsi="Arial" w:cs="Arial"/>
          <w:color w:val="0033CC"/>
          <w:sz w:val="20"/>
          <w:szCs w:val="20"/>
        </w:rPr>
        <w:t xml:space="preserve"> or Tumor-matched where the latter category is composed of Biopsy-matched and Biopsy-subthreshold mutations, (b) variant level collapsed depth for all somatic mutations detected in cfDNA categorized in Tumor-matched, </w:t>
      </w:r>
      <w:proofErr w:type="spellStart"/>
      <w:r w:rsidR="00B4071F" w:rsidRPr="00212D50">
        <w:rPr>
          <w:rFonts w:ascii="Arial" w:hAnsi="Arial" w:cs="Arial"/>
          <w:color w:val="0033CC"/>
          <w:sz w:val="20"/>
          <w:szCs w:val="20"/>
        </w:rPr>
        <w:t>VUSo</w:t>
      </w:r>
      <w:proofErr w:type="spellEnd"/>
      <w:r w:rsidR="00B4071F" w:rsidRPr="00212D50">
        <w:rPr>
          <w:rFonts w:ascii="Arial" w:hAnsi="Arial" w:cs="Arial"/>
          <w:color w:val="0033CC"/>
          <w:sz w:val="20"/>
          <w:szCs w:val="20"/>
        </w:rPr>
        <w:t xml:space="preserve"> or WBC-matched and grouped according to the amount of input DNA used for library preparation, (c) variant level collapsed depth for all somatic mutations detected in cfDNA against sample level mean collapsed target depth and (d) variant level collapsed depth for all somatic mutations against the modeled VAF in cfDNA. In (a), ‘1’ denotes hypermutated samples.</w:t>
      </w:r>
    </w:p>
    <w:p w14:paraId="4CAEDCFF" w14:textId="77777777" w:rsidR="00413E5F" w:rsidRPr="00A7225E" w:rsidRDefault="00B4071F" w:rsidP="00A7225E">
      <w:pPr>
        <w:spacing w:after="0" w:line="240" w:lineRule="auto"/>
        <w:jc w:val="both"/>
        <w:rPr>
          <w:rFonts w:ascii="Arial" w:eastAsia="Arial" w:hAnsi="Arial" w:cs="Arial"/>
        </w:rPr>
      </w:pPr>
      <w:r w:rsidRPr="00A7225E">
        <w:rPr>
          <w:rFonts w:ascii="Arial" w:hAnsi="Arial" w:cs="Arial"/>
        </w:rPr>
        <w:br w:type="page"/>
      </w:r>
    </w:p>
    <w:p w14:paraId="4B17D472" w14:textId="315754CF" w:rsidR="00F90BF2" w:rsidRDefault="00C80ED4" w:rsidP="00A7225E">
      <w:pPr>
        <w:spacing w:after="0" w:line="240" w:lineRule="auto"/>
        <w:jc w:val="both"/>
        <w:rPr>
          <w:rFonts w:ascii="Arial" w:hAnsi="Arial" w:cs="Arial"/>
          <w:color w:val="0032CC"/>
        </w:rPr>
      </w:pPr>
      <w:r w:rsidRPr="00212D50">
        <w:rPr>
          <w:rFonts w:ascii="Arial" w:hAnsi="Arial" w:cs="Arial"/>
          <w:noProof/>
          <w:sz w:val="20"/>
          <w:szCs w:val="20"/>
        </w:rPr>
        <w:lastRenderedPageBreak/>
        <w:drawing>
          <wp:anchor distT="114300" distB="114300" distL="114300" distR="114300" simplePos="0" relativeHeight="251701248" behindDoc="0" locked="0" layoutInCell="1" hidden="0" allowOverlap="1" wp14:anchorId="1AFB7521" wp14:editId="195F55B1">
            <wp:simplePos x="0" y="0"/>
            <wp:positionH relativeFrom="margin">
              <wp:align>center</wp:align>
            </wp:positionH>
            <wp:positionV relativeFrom="margin">
              <wp:align>top</wp:align>
            </wp:positionV>
            <wp:extent cx="6793992" cy="4302496"/>
            <wp:effectExtent l="0" t="0" r="635" b="3175"/>
            <wp:wrapTopAndBottom distT="114300" distB="114300"/>
            <wp:docPr id="3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t="4936" b="4936"/>
                    <a:stretch>
                      <a:fillRect/>
                    </a:stretch>
                  </pic:blipFill>
                  <pic:spPr>
                    <a:xfrm>
                      <a:off x="0" y="0"/>
                      <a:ext cx="6793992" cy="4302496"/>
                    </a:xfrm>
                    <a:prstGeom prst="rect">
                      <a:avLst/>
                    </a:prstGeom>
                    <a:ln/>
                  </pic:spPr>
                </pic:pic>
              </a:graphicData>
            </a:graphic>
            <wp14:sizeRelH relativeFrom="margin">
              <wp14:pctWidth>0</wp14:pctWidth>
            </wp14:sizeRelH>
            <wp14:sizeRelV relativeFrom="margin">
              <wp14:pctHeight>0</wp14:pctHeight>
            </wp14:sizeRelV>
          </wp:anchor>
        </w:drawing>
      </w:r>
      <w:r w:rsidR="00835270" w:rsidRPr="00212D50">
        <w:rPr>
          <w:rFonts w:ascii="Arial" w:eastAsia="Arial" w:hAnsi="Arial" w:cs="Arial"/>
          <w:b/>
          <w:color w:val="0033CC"/>
          <w:sz w:val="20"/>
          <w:szCs w:val="20"/>
        </w:rPr>
        <w:t xml:space="preserve">Response to Reviewers Figure </w:t>
      </w:r>
      <w:r w:rsidR="00626527" w:rsidRPr="00212D50">
        <w:rPr>
          <w:rFonts w:ascii="Arial" w:hAnsi="Arial" w:cs="Arial"/>
          <w:b/>
          <w:color w:val="0032CC"/>
          <w:sz w:val="20"/>
          <w:szCs w:val="20"/>
        </w:rPr>
        <w:t>1</w:t>
      </w:r>
      <w:r w:rsidR="009A439F">
        <w:rPr>
          <w:rFonts w:ascii="Arial" w:hAnsi="Arial" w:cs="Arial"/>
          <w:b/>
          <w:color w:val="0032CC"/>
          <w:sz w:val="20"/>
          <w:szCs w:val="20"/>
        </w:rPr>
        <w:t>5</w:t>
      </w:r>
      <w:r w:rsidR="00C134E7">
        <w:rPr>
          <w:rFonts w:ascii="Arial" w:hAnsi="Arial" w:cs="Arial"/>
          <w:b/>
          <w:color w:val="0032CC"/>
          <w:sz w:val="20"/>
          <w:szCs w:val="20"/>
        </w:rPr>
        <w:t xml:space="preserve"> </w:t>
      </w:r>
      <w:r w:rsidR="00C134E7">
        <w:rPr>
          <w:rFonts w:ascii="Arial" w:hAnsi="Arial" w:cs="Arial"/>
          <w:b/>
          <w:color w:val="0033CC"/>
          <w:sz w:val="20"/>
          <w:szCs w:val="20"/>
        </w:rPr>
        <w:t>(</w:t>
      </w:r>
      <w:r w:rsidR="00C134E7" w:rsidRPr="000155DC">
        <w:rPr>
          <w:rFonts w:ascii="Arial" w:hAnsi="Arial" w:cs="Arial"/>
          <w:b/>
          <w:color w:val="0033CC"/>
          <w:sz w:val="20"/>
          <w:szCs w:val="20"/>
          <w:highlight w:val="yellow"/>
        </w:rPr>
        <w:t>Supplementa</w:t>
      </w:r>
      <w:r w:rsidR="00181F98" w:rsidRPr="000155DC">
        <w:rPr>
          <w:rFonts w:ascii="Arial" w:hAnsi="Arial" w:cs="Arial"/>
          <w:b/>
          <w:color w:val="0033CC"/>
          <w:sz w:val="20"/>
          <w:szCs w:val="20"/>
          <w:highlight w:val="yellow"/>
        </w:rPr>
        <w:t>ry</w:t>
      </w:r>
      <w:r w:rsidR="00C134E7" w:rsidRPr="000155DC">
        <w:rPr>
          <w:rFonts w:ascii="Arial" w:hAnsi="Arial" w:cs="Arial"/>
          <w:b/>
          <w:color w:val="0033CC"/>
          <w:sz w:val="20"/>
          <w:szCs w:val="20"/>
          <w:highlight w:val="yellow"/>
        </w:rPr>
        <w:t xml:space="preserve"> Fig. </w:t>
      </w:r>
      <w:r w:rsidR="00E019AB">
        <w:rPr>
          <w:rFonts w:ascii="Arial" w:hAnsi="Arial" w:cs="Arial"/>
          <w:b/>
          <w:color w:val="0033CC"/>
          <w:sz w:val="20"/>
          <w:szCs w:val="20"/>
          <w:highlight w:val="yellow"/>
        </w:rPr>
        <w:t>RR15</w:t>
      </w:r>
      <w:r w:rsidR="00C134E7">
        <w:rPr>
          <w:rFonts w:ascii="Arial" w:hAnsi="Arial" w:cs="Arial"/>
          <w:b/>
          <w:color w:val="0033CC"/>
          <w:sz w:val="20"/>
          <w:szCs w:val="20"/>
        </w:rPr>
        <w:t xml:space="preserve"> of the revised manuscript)</w:t>
      </w:r>
      <w:r w:rsidR="00626527" w:rsidRPr="00212D50">
        <w:rPr>
          <w:rFonts w:ascii="Arial" w:hAnsi="Arial" w:cs="Arial"/>
          <w:b/>
          <w:color w:val="0032CC"/>
          <w:sz w:val="20"/>
          <w:szCs w:val="20"/>
        </w:rPr>
        <w:t xml:space="preserve">: Somatic mutations occurring in the cfDNA of hypermutated patient MSK-VB-0023. </w:t>
      </w:r>
      <w:r w:rsidR="00626527" w:rsidRPr="00212D50">
        <w:rPr>
          <w:rFonts w:ascii="Arial" w:hAnsi="Arial" w:cs="Arial"/>
          <w:color w:val="0032CC"/>
          <w:sz w:val="20"/>
          <w:szCs w:val="20"/>
        </w:rPr>
        <w:t>121 of 215 (56.3%) somatic mutations detected at sequencing depth &gt;10</w:t>
      </w:r>
      <w:r w:rsidR="00A1397F">
        <w:rPr>
          <w:rFonts w:ascii="Arial" w:hAnsi="Arial" w:cs="Arial"/>
          <w:color w:val="0032CC"/>
          <w:sz w:val="20"/>
          <w:szCs w:val="20"/>
        </w:rPr>
        <w:t>,</w:t>
      </w:r>
      <w:r w:rsidR="00626527" w:rsidRPr="00212D50">
        <w:rPr>
          <w:rFonts w:ascii="Arial" w:hAnsi="Arial" w:cs="Arial"/>
          <w:color w:val="0032CC"/>
          <w:sz w:val="20"/>
          <w:szCs w:val="20"/>
        </w:rPr>
        <w:t>000X in cfDNA occurred in the hypermutated patient MSK-VB-0023. Panels (a) and (b) show the Log2 Ratio profiles of the tumor biopsy and cfDNA, respectively. Panels (c) and (d) show the genomic coordinates of somatic mutations detected in cfDNA at &gt;10</w:t>
      </w:r>
      <w:r w:rsidR="00090688" w:rsidRPr="00212D50">
        <w:rPr>
          <w:rFonts w:ascii="Arial" w:hAnsi="Arial" w:cs="Arial"/>
          <w:color w:val="0032CC"/>
          <w:sz w:val="20"/>
          <w:szCs w:val="20"/>
        </w:rPr>
        <w:t>,</w:t>
      </w:r>
      <w:r w:rsidR="00626527" w:rsidRPr="00212D50">
        <w:rPr>
          <w:rFonts w:ascii="Arial" w:hAnsi="Arial" w:cs="Arial"/>
          <w:color w:val="0032CC"/>
          <w:sz w:val="20"/>
          <w:szCs w:val="20"/>
        </w:rPr>
        <w:t>000X and ≤10</w:t>
      </w:r>
      <w:r w:rsidR="00090688" w:rsidRPr="00212D50">
        <w:rPr>
          <w:rFonts w:ascii="Arial" w:hAnsi="Arial" w:cs="Arial"/>
          <w:color w:val="0032CC"/>
          <w:sz w:val="20"/>
          <w:szCs w:val="20"/>
        </w:rPr>
        <w:t>,</w:t>
      </w:r>
      <w:r w:rsidR="00626527" w:rsidRPr="00212D50">
        <w:rPr>
          <w:rFonts w:ascii="Arial" w:hAnsi="Arial" w:cs="Arial"/>
          <w:color w:val="0032CC"/>
          <w:sz w:val="20"/>
          <w:szCs w:val="20"/>
        </w:rPr>
        <w:t>000X, respectively. The tumor biopsy and cfDNA showed similar copy number alterations i.e. 1q+/16q- and somatic mutations did not cluster at specific genomic loci nor did they co-occur with copy number amplifications. Three replicate sequencing of cfDNA and WBC were available for patient MSK-VB-0023. Panels (e) and (f) show the pairwise comparisons of VAF for the 121 mutations detected at &gt;10</w:t>
      </w:r>
      <w:r w:rsidR="00090688" w:rsidRPr="00212D50">
        <w:rPr>
          <w:rFonts w:ascii="Arial" w:hAnsi="Arial" w:cs="Arial"/>
          <w:color w:val="0032CC"/>
          <w:sz w:val="20"/>
          <w:szCs w:val="20"/>
        </w:rPr>
        <w:t>,</w:t>
      </w:r>
      <w:r w:rsidR="00626527" w:rsidRPr="00212D50">
        <w:rPr>
          <w:rFonts w:ascii="Arial" w:hAnsi="Arial" w:cs="Arial"/>
          <w:color w:val="0032CC"/>
          <w:sz w:val="20"/>
          <w:szCs w:val="20"/>
        </w:rPr>
        <w:t xml:space="preserve">000X in the index cfDNA sequencing reported in the manuscript. In (c) and (d), the variants are color coded according to their origin i.e. Tumor biopsy-matched, </w:t>
      </w:r>
      <w:proofErr w:type="spellStart"/>
      <w:r w:rsidR="00626527" w:rsidRPr="00212D50">
        <w:rPr>
          <w:rFonts w:ascii="Arial" w:hAnsi="Arial" w:cs="Arial"/>
          <w:color w:val="0032CC"/>
          <w:sz w:val="20"/>
          <w:szCs w:val="20"/>
        </w:rPr>
        <w:t>VUSo</w:t>
      </w:r>
      <w:proofErr w:type="spellEnd"/>
      <w:r w:rsidR="00626527" w:rsidRPr="00212D50">
        <w:rPr>
          <w:rFonts w:ascii="Arial" w:hAnsi="Arial" w:cs="Arial"/>
          <w:color w:val="0032CC"/>
          <w:sz w:val="20"/>
          <w:szCs w:val="20"/>
        </w:rPr>
        <w:t xml:space="preserve"> and WBC-matched. In (e) and (f), the variants are shape coded based on their origin </w:t>
      </w:r>
      <w:r w:rsidR="00090688" w:rsidRPr="00212D50">
        <w:rPr>
          <w:rFonts w:ascii="Arial" w:hAnsi="Arial" w:cs="Arial"/>
          <w:color w:val="0032CC"/>
          <w:sz w:val="20"/>
          <w:szCs w:val="20"/>
        </w:rPr>
        <w:t>(</w:t>
      </w:r>
      <w:r w:rsidR="00626527" w:rsidRPr="00212D50">
        <w:rPr>
          <w:rFonts w:ascii="Arial" w:hAnsi="Arial" w:cs="Arial"/>
          <w:color w:val="0032CC"/>
          <w:sz w:val="20"/>
          <w:szCs w:val="20"/>
        </w:rPr>
        <w:t>i.e. whether they were also detected in the matched tumor biopsy and color coded according to their category</w:t>
      </w:r>
      <w:r w:rsidR="00090688" w:rsidRPr="00212D50">
        <w:rPr>
          <w:rFonts w:ascii="Arial" w:hAnsi="Arial" w:cs="Arial"/>
          <w:color w:val="0032CC"/>
          <w:sz w:val="20"/>
          <w:szCs w:val="20"/>
        </w:rPr>
        <w:t>;</w:t>
      </w:r>
      <w:r w:rsidR="00626527" w:rsidRPr="00212D50">
        <w:rPr>
          <w:rFonts w:ascii="Arial" w:hAnsi="Arial" w:cs="Arial"/>
          <w:color w:val="0032CC"/>
          <w:sz w:val="20"/>
          <w:szCs w:val="20"/>
        </w:rPr>
        <w:t xml:space="preserve"> whether they were called in both replicates and assigned to similar source categories i.e. </w:t>
      </w:r>
      <w:proofErr w:type="spellStart"/>
      <w:r w:rsidR="00626527" w:rsidRPr="00212D50">
        <w:rPr>
          <w:rFonts w:ascii="Arial" w:hAnsi="Arial" w:cs="Arial"/>
          <w:color w:val="0032CC"/>
          <w:sz w:val="20"/>
          <w:szCs w:val="20"/>
        </w:rPr>
        <w:t>VUSo</w:t>
      </w:r>
      <w:proofErr w:type="spellEnd"/>
      <w:r w:rsidR="00626527" w:rsidRPr="00212D50">
        <w:rPr>
          <w:rFonts w:ascii="Arial" w:hAnsi="Arial" w:cs="Arial"/>
          <w:color w:val="0032CC"/>
          <w:sz w:val="20"/>
          <w:szCs w:val="20"/>
        </w:rPr>
        <w:t>, WBC-matched or noise</w:t>
      </w:r>
      <w:r w:rsidR="00090688" w:rsidRPr="00212D50">
        <w:rPr>
          <w:rFonts w:ascii="Arial" w:hAnsi="Arial" w:cs="Arial"/>
          <w:color w:val="0032CC"/>
          <w:sz w:val="20"/>
          <w:szCs w:val="20"/>
        </w:rPr>
        <w:t>)</w:t>
      </w:r>
      <w:r w:rsidR="00626527" w:rsidRPr="00212D50">
        <w:rPr>
          <w:rFonts w:ascii="Arial" w:hAnsi="Arial" w:cs="Arial"/>
          <w:color w:val="0032CC"/>
          <w:sz w:val="20"/>
          <w:szCs w:val="20"/>
        </w:rPr>
        <w:t xml:space="preserve">. The methods used to infer the copy number alterations are described </w:t>
      </w:r>
      <w:r w:rsidR="00090688" w:rsidRPr="00212D50">
        <w:rPr>
          <w:rFonts w:ascii="Arial" w:hAnsi="Arial" w:cs="Arial"/>
          <w:color w:val="0032CC"/>
          <w:sz w:val="20"/>
          <w:szCs w:val="20"/>
        </w:rPr>
        <w:t xml:space="preserve">in response to Reviewer 2’s </w:t>
      </w:r>
      <w:r w:rsidR="007F1F53" w:rsidRPr="00212D50">
        <w:rPr>
          <w:rFonts w:ascii="Arial" w:hAnsi="Arial" w:cs="Arial"/>
          <w:color w:val="0032CC"/>
          <w:sz w:val="20"/>
          <w:szCs w:val="20"/>
        </w:rPr>
        <w:t>Comment</w:t>
      </w:r>
      <w:r w:rsidR="00626527" w:rsidRPr="00212D50">
        <w:rPr>
          <w:rFonts w:ascii="Arial" w:hAnsi="Arial" w:cs="Arial"/>
          <w:color w:val="0032CC"/>
          <w:sz w:val="20"/>
          <w:szCs w:val="20"/>
        </w:rPr>
        <w:t xml:space="preserve"> #9</w:t>
      </w:r>
      <w:r w:rsidR="00626527" w:rsidRPr="00A7225E">
        <w:rPr>
          <w:rFonts w:ascii="Arial" w:hAnsi="Arial" w:cs="Arial"/>
          <w:color w:val="0032CC"/>
        </w:rPr>
        <w:t>.</w:t>
      </w:r>
    </w:p>
    <w:p w14:paraId="3802C7A5" w14:textId="77777777" w:rsidR="00090688" w:rsidRPr="00A7225E" w:rsidRDefault="00090688" w:rsidP="00A7225E">
      <w:pPr>
        <w:spacing w:after="0" w:line="240" w:lineRule="auto"/>
        <w:jc w:val="both"/>
        <w:rPr>
          <w:rFonts w:ascii="Arial" w:hAnsi="Arial" w:cs="Arial"/>
        </w:rPr>
      </w:pPr>
    </w:p>
    <w:p w14:paraId="74DCA7F4"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Minor comments:</w:t>
      </w:r>
    </w:p>
    <w:p w14:paraId="50242836" w14:textId="2C1168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1. It is unclear what the authors mean by “high intensity sequencing”, which reads a bit like advertising. If considering intensity to mean the depth of sequencing allotted for a given input of DNA, then several prior papers have exceeded the depths targeted by the authors, which is only relevant in the context of the achieved error profile from UMI-informed suppression of PCR artifacts. If considering the breadth of sequencing as intensity, then prior studies that have targeted broader portions of the genome, including the whole genome or whole exome would seem to be higher intensity. If considering multiple specimens/analytes from the same subject as the basis for their intensity, then multi-regional sequencing studies of </w:t>
      </w:r>
      <w:proofErr w:type="spellStart"/>
      <w:r w:rsidRPr="00A7225E">
        <w:rPr>
          <w:rFonts w:ascii="Arial" w:eastAsia="Arial" w:hAnsi="Arial" w:cs="Arial"/>
        </w:rPr>
        <w:t>tumours</w:t>
      </w:r>
      <w:proofErr w:type="spellEnd"/>
      <w:r w:rsidRPr="00A7225E">
        <w:rPr>
          <w:rFonts w:ascii="Arial" w:eastAsia="Arial" w:hAnsi="Arial" w:cs="Arial"/>
        </w:rPr>
        <w:t>, premalignant lesions, plasma, etc have far exceeded this current study in intensity. If the authors consider their seemingly unique combination of depth/breadth/samples profiled as “high intensity”, then it would seem important to much better capture how this unique combination informs a useful tool when considering biological discovery, clinical utility, etc</w:t>
      </w:r>
    </w:p>
    <w:p w14:paraId="19B7C33F" w14:textId="11F9A8CF" w:rsidR="00EE1F5D" w:rsidRPr="00CD033A" w:rsidRDefault="00B4071F" w:rsidP="004F10DD">
      <w:pPr>
        <w:spacing w:after="0" w:line="240" w:lineRule="auto"/>
        <w:jc w:val="both"/>
        <w:rPr>
          <w:rFonts w:ascii="Arial" w:eastAsia="Arial" w:hAnsi="Arial" w:cs="Arial"/>
          <w:b/>
          <w:color w:val="0033CC"/>
        </w:rPr>
      </w:pPr>
      <w:r w:rsidRPr="004F10DD">
        <w:rPr>
          <w:rFonts w:ascii="Arial" w:eastAsia="Arial" w:hAnsi="Arial" w:cs="Arial"/>
          <w:color w:val="0033CC"/>
        </w:rPr>
        <w:t>Authors: The authors thank the Reviewer for this insightful suggestion. “</w:t>
      </w:r>
      <w:r w:rsidR="00727001" w:rsidRPr="004F10DD">
        <w:rPr>
          <w:rFonts w:ascii="Arial" w:eastAsia="Arial" w:hAnsi="Arial" w:cs="Arial"/>
          <w:color w:val="0033CC"/>
        </w:rPr>
        <w:t>high-intensity</w:t>
      </w:r>
      <w:r w:rsidRPr="004F10DD">
        <w:rPr>
          <w:rFonts w:ascii="Arial" w:eastAsia="Arial" w:hAnsi="Arial" w:cs="Arial"/>
          <w:color w:val="0033CC"/>
        </w:rPr>
        <w:t xml:space="preserve"> sequencing” in fact refers to the unique combination of depth/breadth/sample profiled in this study. </w:t>
      </w:r>
      <w:r w:rsidR="00626527" w:rsidRPr="004F10DD">
        <w:rPr>
          <w:rFonts w:ascii="Arial" w:eastAsia="Arial" w:hAnsi="Arial" w:cs="Arial"/>
          <w:color w:val="0033CC"/>
        </w:rPr>
        <w:t xml:space="preserve">We have now revised the text </w:t>
      </w:r>
      <w:r w:rsidRPr="004F10DD">
        <w:rPr>
          <w:rFonts w:ascii="Arial" w:eastAsia="Arial" w:hAnsi="Arial" w:cs="Arial"/>
          <w:color w:val="0033CC"/>
        </w:rPr>
        <w:t>to better emphasize this point</w:t>
      </w:r>
      <w:r w:rsidR="00626527" w:rsidRPr="004F10DD">
        <w:rPr>
          <w:rFonts w:ascii="Arial" w:eastAsia="Arial" w:hAnsi="Arial" w:cs="Arial"/>
          <w:color w:val="0033CC"/>
        </w:rPr>
        <w:t xml:space="preserve"> (</w:t>
      </w:r>
      <w:r w:rsidR="007B4E09" w:rsidRPr="004F10DD">
        <w:rPr>
          <w:rFonts w:ascii="Arial" w:eastAsia="Arial" w:hAnsi="Arial" w:cs="Arial"/>
          <w:color w:val="0033CC"/>
          <w:highlight w:val="yellow"/>
        </w:rPr>
        <w:t>p</w:t>
      </w:r>
      <w:r w:rsidR="00626527" w:rsidRPr="004F10DD">
        <w:rPr>
          <w:rFonts w:ascii="Arial" w:eastAsia="Arial" w:hAnsi="Arial" w:cs="Arial"/>
          <w:color w:val="0033CC"/>
          <w:highlight w:val="yellow"/>
        </w:rPr>
        <w:t xml:space="preserve">age </w:t>
      </w:r>
      <w:r w:rsidR="008F3B1E" w:rsidRPr="004F10DD">
        <w:rPr>
          <w:rFonts w:ascii="Arial" w:eastAsia="Arial" w:hAnsi="Arial" w:cs="Arial"/>
          <w:color w:val="0033CC"/>
          <w:highlight w:val="yellow"/>
        </w:rPr>
        <w:t>X</w:t>
      </w:r>
      <w:r w:rsidR="00626527" w:rsidRPr="004F10DD">
        <w:rPr>
          <w:rFonts w:ascii="Arial" w:eastAsia="Arial" w:hAnsi="Arial" w:cs="Arial"/>
          <w:color w:val="0033CC"/>
          <w:highlight w:val="yellow"/>
        </w:rPr>
        <w:t>X</w:t>
      </w:r>
      <w:r w:rsidR="008F3B1E" w:rsidRPr="004F10DD">
        <w:rPr>
          <w:rFonts w:ascii="Arial" w:eastAsia="Arial" w:hAnsi="Arial" w:cs="Arial"/>
          <w:color w:val="0033CC"/>
          <w:highlight w:val="yellow"/>
        </w:rPr>
        <w:t xml:space="preserve">, </w:t>
      </w:r>
      <w:r w:rsidR="00430EF5" w:rsidRPr="004F10DD">
        <w:rPr>
          <w:rFonts w:ascii="Arial" w:eastAsia="Arial" w:hAnsi="Arial" w:cs="Arial"/>
          <w:color w:val="0033CC"/>
          <w:highlight w:val="yellow"/>
        </w:rPr>
        <w:t xml:space="preserve">lines </w:t>
      </w:r>
      <w:r w:rsidR="008F3B1E" w:rsidRPr="004F10DD">
        <w:rPr>
          <w:rFonts w:ascii="Arial" w:eastAsia="Arial" w:hAnsi="Arial" w:cs="Arial"/>
          <w:color w:val="0033CC"/>
          <w:highlight w:val="yellow"/>
        </w:rPr>
        <w:t>X</w:t>
      </w:r>
      <w:r w:rsidR="00626527" w:rsidRPr="004F10DD">
        <w:rPr>
          <w:rFonts w:ascii="Arial" w:eastAsia="Arial" w:hAnsi="Arial" w:cs="Arial"/>
          <w:color w:val="0033CC"/>
          <w:highlight w:val="yellow"/>
        </w:rPr>
        <w:t>X</w:t>
      </w:r>
      <w:r w:rsidR="00430EF5" w:rsidRPr="000155DC">
        <w:rPr>
          <w:rFonts w:ascii="Arial" w:eastAsia="Arial" w:hAnsi="Arial" w:cs="Arial"/>
          <w:color w:val="0033CC"/>
        </w:rPr>
        <w:t>, “</w:t>
      </w:r>
      <w:r w:rsidR="00430EF5" w:rsidRPr="00CD033A">
        <w:rPr>
          <w:rFonts w:ascii="Arial" w:eastAsia="Arial" w:hAnsi="Arial" w:cs="Arial"/>
          <w:color w:val="0033CC"/>
        </w:rPr>
        <w:t xml:space="preserve">Here, we devised a high-intensity cfDNA sequencing assay covering </w:t>
      </w:r>
      <w:r w:rsidR="00430EF5" w:rsidRPr="00CD033A">
        <w:rPr>
          <w:rFonts w:ascii="Arial" w:eastAsia="Arial" w:hAnsi="Arial" w:cs="Arial"/>
          <w:color w:val="0033CC"/>
        </w:rPr>
        <w:lastRenderedPageBreak/>
        <w:t>a large genomic region based on a joint analysis of cfDNA and WBC gDNA, utilizing UMIs to suppress technical assay errors and hierarchical Bayesian error correction models to mitigate mutation detection artifacts stemming from ultra-high sequencing depths</w:t>
      </w:r>
      <w:r w:rsidR="00430EF5" w:rsidRPr="000155DC">
        <w:rPr>
          <w:rFonts w:ascii="Arial" w:eastAsia="Arial" w:hAnsi="Arial" w:cs="Arial"/>
          <w:color w:val="0033CC"/>
        </w:rPr>
        <w:t>”</w:t>
      </w:r>
      <w:r w:rsidR="00626527" w:rsidRPr="004F10DD">
        <w:rPr>
          <w:rFonts w:ascii="Arial" w:eastAsia="Arial" w:hAnsi="Arial" w:cs="Arial"/>
          <w:color w:val="0033CC"/>
        </w:rPr>
        <w:t>)</w:t>
      </w:r>
      <w:r w:rsidR="008F3B1E" w:rsidRPr="00CD033A">
        <w:rPr>
          <w:rFonts w:ascii="Arial" w:eastAsia="Arial" w:hAnsi="Arial" w:cs="Arial"/>
          <w:color w:val="0033CC"/>
        </w:rPr>
        <w:t>.</w:t>
      </w:r>
    </w:p>
    <w:p w14:paraId="18B682AE" w14:textId="77777777" w:rsidR="00EE1F5D" w:rsidRPr="00A7225E" w:rsidRDefault="00EE1F5D" w:rsidP="00A7225E">
      <w:pPr>
        <w:spacing w:after="0"/>
        <w:jc w:val="both"/>
        <w:rPr>
          <w:rFonts w:ascii="Arial" w:eastAsia="Arial" w:hAnsi="Arial" w:cs="Arial"/>
          <w:b/>
        </w:rPr>
      </w:pPr>
    </w:p>
    <w:p w14:paraId="03ACF792" w14:textId="66934E38" w:rsidR="00413E5F" w:rsidRPr="00A7225E" w:rsidRDefault="00B4071F" w:rsidP="00212D50">
      <w:pPr>
        <w:spacing w:after="0"/>
        <w:jc w:val="both"/>
        <w:rPr>
          <w:rFonts w:ascii="Arial" w:eastAsia="Arial" w:hAnsi="Arial" w:cs="Arial"/>
          <w:b/>
        </w:rPr>
      </w:pPr>
      <w:r w:rsidRPr="00A7225E">
        <w:rPr>
          <w:rFonts w:ascii="Arial" w:eastAsia="Arial" w:hAnsi="Arial" w:cs="Arial"/>
          <w:b/>
        </w:rPr>
        <w:t>Reviewer #2:</w:t>
      </w:r>
    </w:p>
    <w:p w14:paraId="1DA259DB"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Remarks to the Author:</w:t>
      </w:r>
    </w:p>
    <w:p w14:paraId="785DFAC6"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The manuscript by Razavi and colleagues reports the development and validation of a technology to assess mutational characterization in plasma samples from patients with solid tumors. The approach robustly detects somatic mutations related to the tumor but also identifies clonal hematopoiesis as a source of additional mutations present in plasma.</w:t>
      </w:r>
    </w:p>
    <w:p w14:paraId="486A846D" w14:textId="77777777" w:rsidR="00413E5F" w:rsidRPr="00A7225E" w:rsidRDefault="00413E5F" w:rsidP="00A7225E">
      <w:pPr>
        <w:spacing w:after="0" w:line="240" w:lineRule="auto"/>
        <w:jc w:val="both"/>
        <w:rPr>
          <w:rFonts w:ascii="Arial" w:eastAsia="Arial" w:hAnsi="Arial" w:cs="Arial"/>
        </w:rPr>
      </w:pPr>
    </w:p>
    <w:p w14:paraId="3967253C"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This work addresses critical concepts in the era of molecular characterization of cancer patients by using liquid biopsy/plasma samples with direct clinical implications. The development of a broad gene-sequencing assay with high sensitivity and the analysis of the origin of these variants detected are of utmost importance. Indeed, the identification and analysis of the role of clonal hematopoiesis as a source of gene variants that may not be related to the tumor under scope has direct clinical implications.</w:t>
      </w:r>
    </w:p>
    <w:p w14:paraId="450C4E41" w14:textId="77777777" w:rsidR="00413E5F" w:rsidRPr="00A7225E" w:rsidRDefault="00413E5F" w:rsidP="00A7225E">
      <w:pPr>
        <w:spacing w:after="0" w:line="240" w:lineRule="auto"/>
        <w:jc w:val="both"/>
        <w:rPr>
          <w:rFonts w:ascii="Arial" w:eastAsia="Arial" w:hAnsi="Arial" w:cs="Arial"/>
        </w:rPr>
      </w:pPr>
    </w:p>
    <w:p w14:paraId="0422FD31"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There are a few suggestions to clarify data presented in the manuscript and improve on the relevance of the clinical findings:</w:t>
      </w:r>
    </w:p>
    <w:p w14:paraId="4D57F1A7" w14:textId="77777777" w:rsidR="00413E5F" w:rsidRPr="00A7225E" w:rsidRDefault="00413E5F" w:rsidP="00A7225E">
      <w:pPr>
        <w:spacing w:after="0" w:line="240" w:lineRule="auto"/>
        <w:jc w:val="both"/>
        <w:rPr>
          <w:rFonts w:ascii="Arial" w:eastAsia="Arial" w:hAnsi="Arial" w:cs="Arial"/>
        </w:rPr>
      </w:pPr>
    </w:p>
    <w:p w14:paraId="41DE7DFE" w14:textId="7C70F1AA" w:rsidR="00413E5F" w:rsidRDefault="00B4071F" w:rsidP="00A7225E">
      <w:pPr>
        <w:spacing w:after="0" w:line="240" w:lineRule="auto"/>
        <w:jc w:val="both"/>
        <w:rPr>
          <w:rFonts w:ascii="Arial" w:eastAsia="Arial" w:hAnsi="Arial" w:cs="Arial"/>
        </w:rPr>
      </w:pPr>
      <w:r w:rsidRPr="00A7225E">
        <w:rPr>
          <w:rFonts w:ascii="Arial" w:eastAsia="Arial" w:hAnsi="Arial" w:cs="Arial"/>
        </w:rPr>
        <w:t>1. The authors have analyzed some of the most prevalent tumor types. However, no group of colorectal cancer patients has been included. What was the reason for skipping this segment of patients? Were there some technical issues? Would it be possible to include a similar group of colorectal cancer patients?</w:t>
      </w:r>
    </w:p>
    <w:p w14:paraId="13F3F86D" w14:textId="77777777" w:rsidR="00BA2EF5" w:rsidRPr="00A7225E" w:rsidRDefault="00BA2EF5" w:rsidP="00A7225E">
      <w:pPr>
        <w:spacing w:after="0" w:line="240" w:lineRule="auto"/>
        <w:jc w:val="both"/>
        <w:rPr>
          <w:rFonts w:ascii="Arial" w:eastAsia="Arial" w:hAnsi="Arial" w:cs="Arial"/>
        </w:rPr>
      </w:pPr>
    </w:p>
    <w:p w14:paraId="46D281E4" w14:textId="743597BE"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Authors: </w:t>
      </w:r>
      <w:r w:rsidR="00F90BF2" w:rsidRPr="004F10DD">
        <w:rPr>
          <w:rFonts w:ascii="Arial" w:eastAsia="Arial" w:hAnsi="Arial" w:cs="Arial"/>
          <w:color w:val="0033CC"/>
        </w:rPr>
        <w:t>We</w:t>
      </w:r>
      <w:r w:rsidRPr="004F10DD">
        <w:rPr>
          <w:rFonts w:ascii="Arial" w:eastAsia="Arial" w:hAnsi="Arial" w:cs="Arial"/>
          <w:color w:val="0033CC"/>
        </w:rPr>
        <w:t xml:space="preserve"> thank the Reviewer for th</w:t>
      </w:r>
      <w:r w:rsidR="008476B0" w:rsidRPr="004F10DD">
        <w:rPr>
          <w:rFonts w:ascii="Arial" w:eastAsia="Arial" w:hAnsi="Arial" w:cs="Arial"/>
          <w:color w:val="0033CC"/>
        </w:rPr>
        <w:t>ese</w:t>
      </w:r>
      <w:r w:rsidRPr="004F10DD">
        <w:rPr>
          <w:rFonts w:ascii="Arial" w:eastAsia="Arial" w:hAnsi="Arial" w:cs="Arial"/>
          <w:color w:val="0033CC"/>
        </w:rPr>
        <w:t xml:space="preserve"> </w:t>
      </w:r>
      <w:r w:rsidR="008476B0" w:rsidRPr="004F10DD">
        <w:rPr>
          <w:rFonts w:ascii="Arial" w:eastAsia="Arial" w:hAnsi="Arial" w:cs="Arial"/>
          <w:color w:val="0033CC"/>
        </w:rPr>
        <w:t>most pertinent questions</w:t>
      </w:r>
      <w:r w:rsidRPr="004F10DD">
        <w:rPr>
          <w:rFonts w:ascii="Arial" w:eastAsia="Arial" w:hAnsi="Arial" w:cs="Arial"/>
          <w:color w:val="0033CC"/>
        </w:rPr>
        <w:t xml:space="preserve">. </w:t>
      </w:r>
      <w:r w:rsidR="00C80ED4" w:rsidRPr="004F10DD">
        <w:rPr>
          <w:rFonts w:ascii="Arial" w:eastAsia="Arial" w:hAnsi="Arial" w:cs="Arial"/>
          <w:color w:val="0033CC"/>
        </w:rPr>
        <w:t>The patients were prospectively recruite</w:t>
      </w:r>
      <w:r w:rsidR="00C80ED4" w:rsidRPr="00C554E4">
        <w:rPr>
          <w:rFonts w:ascii="Arial" w:eastAsia="Arial" w:hAnsi="Arial" w:cs="Arial"/>
          <w:color w:val="0033CC"/>
        </w:rPr>
        <w:t xml:space="preserve">d for the purpose of this study. </w:t>
      </w:r>
      <w:r w:rsidR="00EC4060" w:rsidRPr="004F10DD">
        <w:rPr>
          <w:rFonts w:ascii="Arial" w:eastAsia="Arial" w:hAnsi="Arial" w:cs="Arial"/>
          <w:color w:val="0033CC"/>
        </w:rPr>
        <w:t xml:space="preserve">The selection of breast, lung and prostate </w:t>
      </w:r>
      <w:r w:rsidR="005E36C5" w:rsidRPr="004F10DD">
        <w:rPr>
          <w:rFonts w:ascii="Arial" w:eastAsia="Arial" w:hAnsi="Arial" w:cs="Arial"/>
          <w:color w:val="0033CC"/>
        </w:rPr>
        <w:t xml:space="preserve">cancers </w:t>
      </w:r>
      <w:r w:rsidR="00EC4060" w:rsidRPr="004F10DD">
        <w:rPr>
          <w:rFonts w:ascii="Arial" w:eastAsia="Arial" w:hAnsi="Arial" w:cs="Arial"/>
          <w:color w:val="0033CC"/>
        </w:rPr>
        <w:t xml:space="preserve">was </w:t>
      </w:r>
      <w:r w:rsidR="00AE0348" w:rsidRPr="004F10DD">
        <w:rPr>
          <w:rFonts w:ascii="Arial" w:eastAsia="Arial" w:hAnsi="Arial" w:cs="Arial"/>
          <w:color w:val="0033CC"/>
        </w:rPr>
        <w:t xml:space="preserve">based on the fact that these three cancer types cover the most common cancers </w:t>
      </w:r>
      <w:r w:rsidR="00AC06ED" w:rsidRPr="004F10DD">
        <w:rPr>
          <w:rFonts w:ascii="Arial" w:eastAsia="Arial" w:hAnsi="Arial" w:cs="Arial"/>
          <w:color w:val="0033CC"/>
        </w:rPr>
        <w:t xml:space="preserve">of </w:t>
      </w:r>
      <w:r w:rsidR="00AE0348" w:rsidRPr="004F10DD">
        <w:rPr>
          <w:rFonts w:ascii="Arial" w:eastAsia="Arial" w:hAnsi="Arial" w:cs="Arial"/>
          <w:color w:val="0033CC"/>
        </w:rPr>
        <w:t xml:space="preserve">both genders, and </w:t>
      </w:r>
      <w:r w:rsidR="00350D35" w:rsidRPr="004F10DD">
        <w:rPr>
          <w:rFonts w:ascii="Arial" w:eastAsia="Arial" w:hAnsi="Arial" w:cs="Arial"/>
          <w:color w:val="0033CC"/>
        </w:rPr>
        <w:t>i</w:t>
      </w:r>
      <w:r w:rsidR="00EC4060" w:rsidRPr="004F10DD">
        <w:rPr>
          <w:rFonts w:ascii="Arial" w:eastAsia="Arial" w:hAnsi="Arial" w:cs="Arial"/>
          <w:color w:val="0033CC"/>
        </w:rPr>
        <w:t xml:space="preserve">t is, regrettably, not </w:t>
      </w:r>
      <w:r w:rsidR="005E36C5" w:rsidRPr="004F10DD">
        <w:rPr>
          <w:rFonts w:ascii="Arial" w:eastAsia="Arial" w:hAnsi="Arial" w:cs="Arial"/>
          <w:color w:val="0033CC"/>
        </w:rPr>
        <w:t xml:space="preserve">possible </w:t>
      </w:r>
      <w:r w:rsidR="00EC4060" w:rsidRPr="004F10DD">
        <w:rPr>
          <w:rFonts w:ascii="Arial" w:eastAsia="Arial" w:hAnsi="Arial" w:cs="Arial"/>
          <w:color w:val="0033CC"/>
        </w:rPr>
        <w:t xml:space="preserve">to perform additional </w:t>
      </w:r>
      <w:r w:rsidR="00C80ED4" w:rsidRPr="004F10DD">
        <w:rPr>
          <w:rFonts w:ascii="Arial" w:eastAsia="Arial" w:hAnsi="Arial" w:cs="Arial"/>
          <w:color w:val="0033CC"/>
        </w:rPr>
        <w:t xml:space="preserve">analysis of </w:t>
      </w:r>
      <w:r w:rsidRPr="004F10DD">
        <w:rPr>
          <w:rFonts w:ascii="Arial" w:eastAsia="Arial" w:hAnsi="Arial" w:cs="Arial"/>
          <w:color w:val="0033CC"/>
        </w:rPr>
        <w:t>colorectal cancer patients</w:t>
      </w:r>
      <w:r w:rsidR="00AE0348" w:rsidRPr="004F10DD">
        <w:rPr>
          <w:rFonts w:ascii="Arial" w:eastAsia="Arial" w:hAnsi="Arial" w:cs="Arial"/>
          <w:color w:val="0033CC"/>
        </w:rPr>
        <w:t xml:space="preserve"> as they have not been included in this prospective study. </w:t>
      </w:r>
      <w:r w:rsidR="00EC4060" w:rsidRPr="004F10DD">
        <w:rPr>
          <w:rFonts w:ascii="Arial" w:eastAsia="Arial" w:hAnsi="Arial" w:cs="Arial"/>
          <w:color w:val="0033CC"/>
        </w:rPr>
        <w:t xml:space="preserve">We appreciate the Reviewer’s </w:t>
      </w:r>
      <w:r w:rsidR="00A1397F" w:rsidRPr="004F10DD">
        <w:rPr>
          <w:rFonts w:ascii="Arial" w:eastAsia="Arial" w:hAnsi="Arial" w:cs="Arial"/>
          <w:color w:val="0033CC"/>
        </w:rPr>
        <w:t xml:space="preserve">suggestion </w:t>
      </w:r>
      <w:r w:rsidR="00EC4060" w:rsidRPr="004F10DD">
        <w:rPr>
          <w:rFonts w:ascii="Arial" w:eastAsia="Arial" w:hAnsi="Arial" w:cs="Arial"/>
          <w:color w:val="0033CC"/>
        </w:rPr>
        <w:t>and have added to the paragraph outlining the limitations of the study in the discussion of the manuscript (</w:t>
      </w:r>
      <w:r w:rsidR="007B4E09" w:rsidRPr="004F10DD">
        <w:rPr>
          <w:rFonts w:ascii="Arial" w:eastAsia="Arial" w:hAnsi="Arial" w:cs="Arial"/>
          <w:color w:val="0033CC"/>
          <w:highlight w:val="yellow"/>
        </w:rPr>
        <w:t>p</w:t>
      </w:r>
      <w:r w:rsidR="00EC4060" w:rsidRPr="004F10DD">
        <w:rPr>
          <w:rFonts w:ascii="Arial" w:eastAsia="Arial" w:hAnsi="Arial" w:cs="Arial"/>
          <w:color w:val="0033CC"/>
          <w:highlight w:val="yellow"/>
        </w:rPr>
        <w:t xml:space="preserve">age </w:t>
      </w:r>
      <w:r w:rsidR="00350D35" w:rsidRPr="004F10DD">
        <w:rPr>
          <w:rFonts w:ascii="Arial" w:eastAsia="Arial" w:hAnsi="Arial" w:cs="Arial"/>
          <w:color w:val="0033CC"/>
          <w:highlight w:val="yellow"/>
        </w:rPr>
        <w:t xml:space="preserve">XX, </w:t>
      </w:r>
      <w:r w:rsidR="006C796B" w:rsidRPr="004F10DD">
        <w:rPr>
          <w:rFonts w:ascii="Arial" w:eastAsia="Arial" w:hAnsi="Arial" w:cs="Arial"/>
          <w:color w:val="0033CC"/>
          <w:highlight w:val="yellow"/>
        </w:rPr>
        <w:t>line</w:t>
      </w:r>
      <w:r w:rsidR="000155DC">
        <w:rPr>
          <w:rFonts w:ascii="Arial" w:eastAsia="Arial" w:hAnsi="Arial" w:cs="Arial"/>
          <w:color w:val="0033CC"/>
          <w:highlight w:val="yellow"/>
        </w:rPr>
        <w:t>s</w:t>
      </w:r>
      <w:r w:rsidR="006C796B" w:rsidRPr="004F10DD">
        <w:rPr>
          <w:rFonts w:ascii="Arial" w:eastAsia="Arial" w:hAnsi="Arial" w:cs="Arial"/>
          <w:color w:val="0033CC"/>
          <w:highlight w:val="yellow"/>
        </w:rPr>
        <w:t xml:space="preserve"> </w:t>
      </w:r>
      <w:r w:rsidR="00350D35" w:rsidRPr="004F10DD">
        <w:rPr>
          <w:rFonts w:ascii="Arial" w:eastAsia="Arial" w:hAnsi="Arial" w:cs="Arial"/>
          <w:color w:val="0033CC"/>
          <w:highlight w:val="yellow"/>
        </w:rPr>
        <w:t>XX</w:t>
      </w:r>
      <w:r w:rsidR="00EC4060" w:rsidRPr="004F10DD">
        <w:rPr>
          <w:rFonts w:ascii="Arial" w:eastAsia="Arial" w:hAnsi="Arial" w:cs="Arial"/>
          <w:color w:val="0033CC"/>
        </w:rPr>
        <w:t>), the following passage: “</w:t>
      </w:r>
      <w:bookmarkStart w:id="26" w:name="_Hlk13941797"/>
      <w:r w:rsidR="00EC4060" w:rsidRPr="004F10DD">
        <w:rPr>
          <w:rFonts w:ascii="Arial" w:eastAsia="Arial" w:hAnsi="Arial" w:cs="Arial"/>
          <w:color w:val="0033CC"/>
        </w:rPr>
        <w:t xml:space="preserve">Colorectal carcinomas, another common form of cancer, were not included in this study; hence, further studies are warranted to define the sources of cfDNA mutations in patients </w:t>
      </w:r>
      <w:r w:rsidR="00350D35" w:rsidRPr="004F10DD">
        <w:rPr>
          <w:rFonts w:ascii="Arial" w:eastAsia="Arial" w:hAnsi="Arial" w:cs="Arial"/>
          <w:color w:val="0033CC"/>
        </w:rPr>
        <w:t>in</w:t>
      </w:r>
      <w:r w:rsidR="00EC4060" w:rsidRPr="004F10DD">
        <w:rPr>
          <w:rFonts w:ascii="Arial" w:eastAsia="Arial" w:hAnsi="Arial" w:cs="Arial"/>
          <w:color w:val="0033CC"/>
        </w:rPr>
        <w:t xml:space="preserve"> this disease</w:t>
      </w:r>
      <w:bookmarkEnd w:id="26"/>
      <w:r w:rsidR="00EC4060" w:rsidRPr="004F10DD">
        <w:rPr>
          <w:rFonts w:ascii="Arial" w:eastAsia="Arial" w:hAnsi="Arial" w:cs="Arial"/>
          <w:color w:val="0033CC"/>
        </w:rPr>
        <w:t>”.</w:t>
      </w:r>
    </w:p>
    <w:p w14:paraId="14CDDBC0" w14:textId="77777777" w:rsidR="00413E5F" w:rsidRPr="00A7225E" w:rsidRDefault="00413E5F" w:rsidP="00A7225E">
      <w:pPr>
        <w:spacing w:after="0" w:line="240" w:lineRule="auto"/>
        <w:jc w:val="both"/>
        <w:rPr>
          <w:rFonts w:ascii="Arial" w:eastAsia="Arial" w:hAnsi="Arial" w:cs="Arial"/>
        </w:rPr>
      </w:pPr>
    </w:p>
    <w:p w14:paraId="38741903" w14:textId="1C8C690A" w:rsidR="00413E5F" w:rsidRDefault="00B4071F" w:rsidP="00A7225E">
      <w:pPr>
        <w:spacing w:after="0" w:line="240" w:lineRule="auto"/>
        <w:jc w:val="both"/>
        <w:rPr>
          <w:rFonts w:ascii="Arial" w:eastAsia="Arial" w:hAnsi="Arial" w:cs="Arial"/>
        </w:rPr>
      </w:pPr>
      <w:bookmarkStart w:id="27" w:name="_Hlk13563843"/>
      <w:bookmarkStart w:id="28" w:name="_Hlk13563900"/>
      <w:r w:rsidRPr="00A7225E">
        <w:rPr>
          <w:rFonts w:ascii="Arial" w:eastAsia="Arial" w:hAnsi="Arial" w:cs="Arial"/>
        </w:rPr>
        <w:t>2. The authors describe the use of two versions of the protocol V1 and V2 (Figure 1b). It would be of value to detail what was the distribution of the protocol used among samples and controls?</w:t>
      </w:r>
    </w:p>
    <w:p w14:paraId="51A66632" w14:textId="77777777" w:rsidR="00BA2EF5" w:rsidRPr="00A7225E" w:rsidRDefault="00BA2EF5" w:rsidP="00A7225E">
      <w:pPr>
        <w:spacing w:after="0" w:line="240" w:lineRule="auto"/>
        <w:jc w:val="both"/>
        <w:rPr>
          <w:rFonts w:ascii="Arial" w:eastAsia="Arial" w:hAnsi="Arial" w:cs="Arial"/>
        </w:rPr>
      </w:pPr>
    </w:p>
    <w:p w14:paraId="15E47BED" w14:textId="25DC6AC8" w:rsidR="00413E5F" w:rsidRPr="004F10DD" w:rsidRDefault="00B4071F" w:rsidP="00A7225E">
      <w:pPr>
        <w:spacing w:after="0" w:line="240" w:lineRule="auto"/>
        <w:jc w:val="both"/>
        <w:rPr>
          <w:rFonts w:ascii="Arial" w:eastAsia="Arial" w:hAnsi="Arial" w:cs="Arial"/>
          <w:color w:val="0033CC"/>
        </w:rPr>
      </w:pPr>
      <w:commentRangeStart w:id="29"/>
      <w:commentRangeStart w:id="30"/>
      <w:r w:rsidRPr="004F10DD">
        <w:rPr>
          <w:rFonts w:ascii="Arial" w:eastAsia="Arial" w:hAnsi="Arial" w:cs="Arial"/>
          <w:color w:val="0033CC"/>
        </w:rPr>
        <w:t xml:space="preserve">Authors: </w:t>
      </w:r>
      <w:commentRangeEnd w:id="29"/>
      <w:r w:rsidR="00CC1ADC" w:rsidRPr="00CD033A">
        <w:rPr>
          <w:rStyle w:val="CommentReference"/>
          <w:color w:val="0033CC"/>
        </w:rPr>
        <w:commentReference w:id="29"/>
      </w:r>
      <w:commentRangeEnd w:id="30"/>
      <w:r w:rsidR="00B8173A" w:rsidRPr="00CD033A">
        <w:rPr>
          <w:rStyle w:val="CommentReference"/>
          <w:color w:val="0033CC"/>
        </w:rPr>
        <w:commentReference w:id="30"/>
      </w:r>
      <w:r w:rsidR="00F80FA6" w:rsidRPr="004F10DD">
        <w:rPr>
          <w:rFonts w:ascii="Arial" w:eastAsia="Arial" w:hAnsi="Arial" w:cs="Arial"/>
          <w:color w:val="0033CC"/>
        </w:rPr>
        <w:t xml:space="preserve">We apologize for the lack of clarity. We have now provided this information </w:t>
      </w:r>
      <w:r w:rsidRPr="004F10DD">
        <w:rPr>
          <w:rFonts w:ascii="Arial" w:eastAsia="Arial" w:hAnsi="Arial" w:cs="Arial"/>
          <w:color w:val="0033CC"/>
        </w:rPr>
        <w:t xml:space="preserve">in </w:t>
      </w:r>
      <w:r w:rsidRPr="004F10DD">
        <w:rPr>
          <w:rFonts w:ascii="Arial" w:eastAsia="Arial" w:hAnsi="Arial" w:cs="Arial"/>
          <w:b/>
          <w:color w:val="0033CC"/>
          <w:highlight w:val="yellow"/>
        </w:rPr>
        <w:t xml:space="preserve">Supplementary Table </w:t>
      </w:r>
      <w:r w:rsidR="000155DC">
        <w:rPr>
          <w:rFonts w:ascii="Arial" w:eastAsia="Arial" w:hAnsi="Arial" w:cs="Arial"/>
          <w:b/>
          <w:color w:val="0033CC"/>
          <w:highlight w:val="yellow"/>
        </w:rPr>
        <w:t>XX</w:t>
      </w:r>
      <w:r w:rsidRPr="004F10DD">
        <w:rPr>
          <w:rFonts w:ascii="Arial" w:eastAsia="Arial" w:hAnsi="Arial" w:cs="Arial"/>
          <w:color w:val="0033CC"/>
        </w:rPr>
        <w:t xml:space="preserve"> of the revised manuscript.</w:t>
      </w:r>
      <w:r w:rsidR="00F80FA6" w:rsidRPr="004F10DD">
        <w:rPr>
          <w:rFonts w:ascii="Arial" w:eastAsia="Arial" w:hAnsi="Arial" w:cs="Arial"/>
          <w:color w:val="0033CC"/>
        </w:rPr>
        <w:t xml:space="preserve"> </w:t>
      </w:r>
      <w:r w:rsidR="00F30D61" w:rsidRPr="004F10DD">
        <w:rPr>
          <w:rFonts w:ascii="Arial" w:eastAsia="Arial" w:hAnsi="Arial" w:cs="Arial"/>
          <w:color w:val="0033CC"/>
        </w:rPr>
        <w:t xml:space="preserve">The samples used for training the </w:t>
      </w:r>
      <w:r w:rsidR="00AC06ED" w:rsidRPr="004F10DD">
        <w:rPr>
          <w:rFonts w:ascii="Arial" w:eastAsia="Arial" w:hAnsi="Arial" w:cs="Arial"/>
          <w:color w:val="0033CC"/>
        </w:rPr>
        <w:t xml:space="preserve">hierarchical Bayesian </w:t>
      </w:r>
      <w:r w:rsidR="00F30D61" w:rsidRPr="004F10DD">
        <w:rPr>
          <w:rFonts w:ascii="Arial" w:eastAsia="Arial" w:hAnsi="Arial" w:cs="Arial"/>
          <w:color w:val="0033CC"/>
        </w:rPr>
        <w:t xml:space="preserve">model </w:t>
      </w:r>
      <w:r w:rsidR="001B7FB6" w:rsidRPr="004F10DD">
        <w:rPr>
          <w:rFonts w:ascii="Arial" w:eastAsia="Arial" w:hAnsi="Arial" w:cs="Arial"/>
          <w:color w:val="0033CC"/>
        </w:rPr>
        <w:t xml:space="preserve">were </w:t>
      </w:r>
      <w:r w:rsidR="00F30D61" w:rsidRPr="004F10DD">
        <w:rPr>
          <w:rFonts w:ascii="Arial" w:eastAsia="Arial" w:hAnsi="Arial" w:cs="Arial"/>
          <w:color w:val="0033CC"/>
        </w:rPr>
        <w:t>sequenced</w:t>
      </w:r>
      <w:r w:rsidR="001B7FB6" w:rsidRPr="004F10DD">
        <w:rPr>
          <w:rFonts w:ascii="Arial" w:eastAsia="Arial" w:hAnsi="Arial" w:cs="Arial"/>
          <w:color w:val="0033CC"/>
        </w:rPr>
        <w:t xml:space="preserve"> using both versions V1 and V2 of the assay</w:t>
      </w:r>
      <w:r w:rsidR="00F30D61" w:rsidRPr="004F10DD">
        <w:rPr>
          <w:rFonts w:ascii="Arial" w:eastAsia="Arial" w:hAnsi="Arial" w:cs="Arial"/>
          <w:color w:val="0033CC"/>
        </w:rPr>
        <w:t xml:space="preserve"> </w:t>
      </w:r>
      <w:r w:rsidR="001B7FB6" w:rsidRPr="004F10DD">
        <w:rPr>
          <w:rFonts w:ascii="Arial" w:eastAsia="Arial" w:hAnsi="Arial" w:cs="Arial"/>
          <w:color w:val="0033CC"/>
        </w:rPr>
        <w:t xml:space="preserve">and internal cross-validation showed no apparent differences in error control between the two assays. </w:t>
      </w:r>
      <w:r w:rsidR="00A1397F" w:rsidRPr="004F10DD">
        <w:rPr>
          <w:rFonts w:ascii="Arial" w:eastAsia="Arial" w:hAnsi="Arial" w:cs="Arial"/>
          <w:color w:val="0033CC"/>
        </w:rPr>
        <w:t>As shown in the replicate analyses (</w:t>
      </w:r>
      <w:r w:rsidR="00AC06ED" w:rsidRPr="004F10DD">
        <w:rPr>
          <w:rFonts w:ascii="Arial" w:eastAsia="Arial" w:hAnsi="Arial" w:cs="Arial"/>
          <w:color w:val="0033CC"/>
        </w:rPr>
        <w:t xml:space="preserve">see </w:t>
      </w:r>
      <w:r w:rsidR="00A1397F" w:rsidRPr="004F10DD">
        <w:rPr>
          <w:rFonts w:ascii="Arial" w:eastAsia="Arial" w:hAnsi="Arial" w:cs="Arial"/>
          <w:b/>
          <w:color w:val="0033CC"/>
        </w:rPr>
        <w:t>Response to Reviewers Figure 8</w:t>
      </w:r>
      <w:r w:rsidR="00B8173A" w:rsidRPr="004F10DD">
        <w:rPr>
          <w:rFonts w:ascii="Arial" w:eastAsia="Arial" w:hAnsi="Arial" w:cs="Arial"/>
          <w:b/>
          <w:color w:val="0033CC"/>
        </w:rPr>
        <w:t xml:space="preserve">; </w:t>
      </w:r>
      <w:r w:rsidR="00E019AB">
        <w:rPr>
          <w:rFonts w:ascii="Arial" w:eastAsia="Arial" w:hAnsi="Arial" w:cs="Arial"/>
          <w:b/>
          <w:color w:val="0033CC"/>
          <w:highlight w:val="yellow"/>
        </w:rPr>
        <w:t>Supplementary</w:t>
      </w:r>
      <w:r w:rsidR="00B8173A" w:rsidRPr="00CD033A">
        <w:rPr>
          <w:rFonts w:ascii="Arial" w:eastAsia="Arial" w:hAnsi="Arial" w:cs="Arial"/>
          <w:b/>
          <w:color w:val="0033CC"/>
          <w:highlight w:val="yellow"/>
        </w:rPr>
        <w:t xml:space="preserve"> Fig. </w:t>
      </w:r>
      <w:r w:rsidR="00E019AB">
        <w:rPr>
          <w:rFonts w:ascii="Arial" w:eastAsia="Arial" w:hAnsi="Arial" w:cs="Arial"/>
          <w:b/>
          <w:color w:val="0033CC"/>
          <w:highlight w:val="yellow"/>
        </w:rPr>
        <w:t>RR8</w:t>
      </w:r>
      <w:r w:rsidR="000155DC" w:rsidRPr="000155DC">
        <w:rPr>
          <w:rFonts w:ascii="Arial" w:eastAsia="Arial" w:hAnsi="Arial" w:cs="Arial"/>
          <w:b/>
          <w:color w:val="0033CC"/>
        </w:rPr>
        <w:t xml:space="preserve"> or the revised manuscript</w:t>
      </w:r>
      <w:r w:rsidR="00A1397F" w:rsidRPr="004F10DD">
        <w:rPr>
          <w:rFonts w:ascii="Arial" w:eastAsia="Arial" w:hAnsi="Arial" w:cs="Arial"/>
          <w:color w:val="0033CC"/>
        </w:rPr>
        <w:t>), the results from versions V1 and V2 of the assay were highly concordant</w:t>
      </w:r>
      <w:r w:rsidR="001B7FB6" w:rsidRPr="004F10DD">
        <w:rPr>
          <w:rFonts w:ascii="Arial" w:eastAsia="Arial" w:hAnsi="Arial" w:cs="Arial"/>
          <w:color w:val="0033CC"/>
        </w:rPr>
        <w:t xml:space="preserve"> on samples harboring biological variants</w:t>
      </w:r>
      <w:r w:rsidR="00A1397F" w:rsidRPr="004F10DD">
        <w:rPr>
          <w:rFonts w:ascii="Arial" w:eastAsia="Arial" w:hAnsi="Arial" w:cs="Arial"/>
          <w:color w:val="0033CC"/>
        </w:rPr>
        <w:t xml:space="preserve">. </w:t>
      </w:r>
      <w:r w:rsidR="006D4F1D" w:rsidRPr="004F10DD">
        <w:rPr>
          <w:rFonts w:ascii="Arial" w:eastAsia="Arial" w:hAnsi="Arial" w:cs="Arial"/>
          <w:color w:val="0033CC"/>
        </w:rPr>
        <w:t xml:space="preserve">Owing to the timing of </w:t>
      </w:r>
      <w:r w:rsidR="001B7FB6" w:rsidRPr="004F10DD">
        <w:rPr>
          <w:rFonts w:ascii="Arial" w:eastAsia="Arial" w:hAnsi="Arial" w:cs="Arial"/>
          <w:color w:val="0033CC"/>
        </w:rPr>
        <w:t>assay</w:t>
      </w:r>
      <w:r w:rsidR="006D4F1D" w:rsidRPr="004F10DD">
        <w:rPr>
          <w:rFonts w:ascii="Arial" w:eastAsia="Arial" w:hAnsi="Arial" w:cs="Arial"/>
          <w:color w:val="0033CC"/>
        </w:rPr>
        <w:t xml:space="preserve"> development and availability of the samples</w:t>
      </w:r>
      <w:r w:rsidR="00F80FA6" w:rsidRPr="004F10DD">
        <w:rPr>
          <w:rFonts w:ascii="Arial" w:eastAsia="Arial" w:hAnsi="Arial" w:cs="Arial"/>
          <w:color w:val="0033CC"/>
        </w:rPr>
        <w:t xml:space="preserve">, all the cancer patients were sequenced </w:t>
      </w:r>
      <w:r w:rsidR="00C80ED4" w:rsidRPr="004F10DD">
        <w:rPr>
          <w:rFonts w:ascii="Arial" w:eastAsia="Arial" w:hAnsi="Arial" w:cs="Arial"/>
          <w:color w:val="0033CC"/>
        </w:rPr>
        <w:t>using version</w:t>
      </w:r>
      <w:r w:rsidR="00F80FA6" w:rsidRPr="004F10DD">
        <w:rPr>
          <w:rFonts w:ascii="Arial" w:eastAsia="Arial" w:hAnsi="Arial" w:cs="Arial"/>
          <w:color w:val="0033CC"/>
        </w:rPr>
        <w:t xml:space="preserve"> </w:t>
      </w:r>
      <w:r w:rsidR="006515BA" w:rsidRPr="004F10DD">
        <w:rPr>
          <w:rFonts w:ascii="Arial" w:eastAsia="Arial" w:hAnsi="Arial" w:cs="Arial"/>
          <w:color w:val="0033CC"/>
        </w:rPr>
        <w:t>V</w:t>
      </w:r>
      <w:r w:rsidR="00F80FA6" w:rsidRPr="004F10DD">
        <w:rPr>
          <w:rFonts w:ascii="Arial" w:eastAsia="Arial" w:hAnsi="Arial" w:cs="Arial"/>
          <w:color w:val="0033CC"/>
        </w:rPr>
        <w:t>1</w:t>
      </w:r>
      <w:r w:rsidR="001B7FB6" w:rsidRPr="004F10DD">
        <w:rPr>
          <w:rFonts w:ascii="Arial" w:eastAsia="Arial" w:hAnsi="Arial" w:cs="Arial"/>
          <w:color w:val="0033CC"/>
        </w:rPr>
        <w:t xml:space="preserve"> as were approximately half of the training samples. The V2 assay was used for further experiments: replicates as a bridging study between the V1 and V2 assay</w:t>
      </w:r>
      <w:r w:rsidR="00AC06ED" w:rsidRPr="004F10DD">
        <w:rPr>
          <w:rFonts w:ascii="Arial" w:eastAsia="Arial" w:hAnsi="Arial" w:cs="Arial"/>
          <w:color w:val="0033CC"/>
        </w:rPr>
        <w:t xml:space="preserve"> versions</w:t>
      </w:r>
      <w:r w:rsidR="001B7FB6" w:rsidRPr="004F10DD">
        <w:rPr>
          <w:rFonts w:ascii="Arial" w:eastAsia="Arial" w:hAnsi="Arial" w:cs="Arial"/>
          <w:color w:val="0033CC"/>
        </w:rPr>
        <w:t xml:space="preserve">, a set of control individuals allocated to additional </w:t>
      </w:r>
      <w:r w:rsidR="00394B9B" w:rsidRPr="004F10DD">
        <w:rPr>
          <w:rFonts w:ascii="Arial" w:eastAsia="Arial" w:hAnsi="Arial" w:cs="Arial"/>
          <w:color w:val="0033CC"/>
        </w:rPr>
        <w:t xml:space="preserve">training of the hierarchical Bayesian </w:t>
      </w:r>
      <w:r w:rsidR="001B7FB6" w:rsidRPr="004F10DD">
        <w:rPr>
          <w:rFonts w:ascii="Arial" w:eastAsia="Arial" w:hAnsi="Arial" w:cs="Arial"/>
          <w:color w:val="0033CC"/>
        </w:rPr>
        <w:t xml:space="preserve">noise model, and an independent set of non-cancer individuals reported in this manuscript to demonstrate </w:t>
      </w:r>
      <w:r w:rsidR="00394B9B" w:rsidRPr="004F10DD">
        <w:rPr>
          <w:rFonts w:ascii="Arial" w:eastAsia="Arial" w:hAnsi="Arial" w:cs="Arial"/>
          <w:color w:val="0033CC"/>
        </w:rPr>
        <w:t xml:space="preserve">effective control of </w:t>
      </w:r>
      <w:r w:rsidR="001B7FB6" w:rsidRPr="004F10DD">
        <w:rPr>
          <w:rFonts w:ascii="Arial" w:eastAsia="Arial" w:hAnsi="Arial" w:cs="Arial"/>
          <w:color w:val="0033CC"/>
        </w:rPr>
        <w:t xml:space="preserve">error </w:t>
      </w:r>
      <w:r w:rsidR="00394B9B" w:rsidRPr="004F10DD">
        <w:rPr>
          <w:rFonts w:ascii="Arial" w:eastAsia="Arial" w:hAnsi="Arial" w:cs="Arial"/>
          <w:color w:val="0033CC"/>
        </w:rPr>
        <w:t>rates</w:t>
      </w:r>
      <w:r w:rsidR="001B7FB6" w:rsidRPr="004F10DD">
        <w:rPr>
          <w:rFonts w:ascii="Arial" w:eastAsia="Arial" w:hAnsi="Arial" w:cs="Arial"/>
          <w:color w:val="0033CC"/>
        </w:rPr>
        <w:t>.</w:t>
      </w:r>
      <w:r w:rsidR="00F80FA6" w:rsidRPr="004F10DD">
        <w:rPr>
          <w:rFonts w:ascii="Arial" w:eastAsia="Arial" w:hAnsi="Arial" w:cs="Arial"/>
          <w:color w:val="0033CC"/>
        </w:rPr>
        <w:t xml:space="preserve"> </w:t>
      </w:r>
      <w:r w:rsidR="006D4F1D" w:rsidRPr="004F10DD">
        <w:rPr>
          <w:rFonts w:ascii="Arial" w:eastAsia="Arial" w:hAnsi="Arial" w:cs="Arial"/>
          <w:color w:val="0033CC"/>
        </w:rPr>
        <w:t>Given the equivalence of the assays observed during the technical development and in the direct comparison of actual cases (</w:t>
      </w:r>
      <w:r w:rsidR="006D4F1D" w:rsidRPr="004F10DD">
        <w:rPr>
          <w:rFonts w:ascii="Arial" w:eastAsia="Arial" w:hAnsi="Arial" w:cs="Arial"/>
          <w:b/>
          <w:color w:val="0033CC"/>
        </w:rPr>
        <w:t>Response to Reviewers Figure 8</w:t>
      </w:r>
      <w:r w:rsidR="00B8173A" w:rsidRPr="004F10DD">
        <w:rPr>
          <w:rFonts w:ascii="Arial" w:eastAsia="Arial" w:hAnsi="Arial" w:cs="Arial"/>
          <w:b/>
          <w:color w:val="0033CC"/>
        </w:rPr>
        <w:t xml:space="preserve">; </w:t>
      </w:r>
      <w:r w:rsidR="00E019AB">
        <w:rPr>
          <w:rFonts w:ascii="Arial" w:eastAsia="Arial" w:hAnsi="Arial" w:cs="Arial"/>
          <w:b/>
          <w:color w:val="0033CC"/>
          <w:highlight w:val="yellow"/>
        </w:rPr>
        <w:t>Supplementary Fig</w:t>
      </w:r>
      <w:r w:rsidR="00B8173A" w:rsidRPr="004F10DD">
        <w:rPr>
          <w:rFonts w:ascii="Arial" w:eastAsia="Arial" w:hAnsi="Arial" w:cs="Arial"/>
          <w:b/>
          <w:color w:val="0033CC"/>
          <w:highlight w:val="yellow"/>
        </w:rPr>
        <w:t xml:space="preserve">. </w:t>
      </w:r>
      <w:r w:rsidR="00E019AB">
        <w:rPr>
          <w:rFonts w:ascii="Arial" w:eastAsia="Arial" w:hAnsi="Arial" w:cs="Arial"/>
          <w:b/>
          <w:color w:val="0033CC"/>
          <w:highlight w:val="yellow"/>
        </w:rPr>
        <w:t>RR8</w:t>
      </w:r>
      <w:r w:rsidR="006D4F1D" w:rsidRPr="004F10DD">
        <w:rPr>
          <w:rFonts w:ascii="Arial" w:eastAsia="Arial" w:hAnsi="Arial" w:cs="Arial"/>
          <w:color w:val="0033CC"/>
        </w:rPr>
        <w:t xml:space="preserve">), we consider the </w:t>
      </w:r>
      <w:r w:rsidR="00394B9B" w:rsidRPr="004F10DD">
        <w:rPr>
          <w:rFonts w:ascii="Arial" w:eastAsia="Arial" w:hAnsi="Arial" w:cs="Arial"/>
          <w:color w:val="0033CC"/>
        </w:rPr>
        <w:t xml:space="preserve">two versions of the </w:t>
      </w:r>
      <w:r w:rsidR="006D4F1D" w:rsidRPr="004F10DD">
        <w:rPr>
          <w:rFonts w:ascii="Arial" w:eastAsia="Arial" w:hAnsi="Arial" w:cs="Arial"/>
          <w:color w:val="0033CC"/>
        </w:rPr>
        <w:t>assay equivalent in their performance</w:t>
      </w:r>
      <w:r w:rsidR="00F80FA6" w:rsidRPr="004F10DD">
        <w:rPr>
          <w:rFonts w:ascii="Arial" w:eastAsia="Arial" w:hAnsi="Arial" w:cs="Arial"/>
          <w:color w:val="0033CC"/>
        </w:rPr>
        <w:t>.</w:t>
      </w:r>
      <w:bookmarkEnd w:id="27"/>
    </w:p>
    <w:bookmarkEnd w:id="28"/>
    <w:p w14:paraId="7972E226" w14:textId="77AB6387" w:rsidR="00413E5F" w:rsidRDefault="00413E5F" w:rsidP="00A7225E">
      <w:pPr>
        <w:spacing w:after="0" w:line="240" w:lineRule="auto"/>
        <w:jc w:val="both"/>
        <w:rPr>
          <w:rFonts w:ascii="Arial" w:eastAsia="Arial" w:hAnsi="Arial" w:cs="Arial"/>
        </w:rPr>
      </w:pPr>
    </w:p>
    <w:p w14:paraId="05162A4F" w14:textId="77777777" w:rsidR="00BA2EF5" w:rsidRPr="00A7225E" w:rsidRDefault="00BA2EF5" w:rsidP="00A7225E">
      <w:pPr>
        <w:spacing w:after="0" w:line="240" w:lineRule="auto"/>
        <w:jc w:val="both"/>
        <w:rPr>
          <w:rFonts w:ascii="Arial" w:eastAsia="Arial" w:hAnsi="Arial" w:cs="Arial"/>
        </w:rPr>
      </w:pPr>
    </w:p>
    <w:p w14:paraId="475ACEB4" w14:textId="3E61BA58"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3. A good correlation is found between </w:t>
      </w:r>
      <w:proofErr w:type="spellStart"/>
      <w:r w:rsidRPr="00A7225E">
        <w:rPr>
          <w:rFonts w:ascii="Arial" w:eastAsia="Arial" w:hAnsi="Arial" w:cs="Arial"/>
        </w:rPr>
        <w:t>ddPCR</w:t>
      </w:r>
      <w:proofErr w:type="spellEnd"/>
      <w:r w:rsidRPr="00A7225E">
        <w:rPr>
          <w:rFonts w:ascii="Arial" w:eastAsia="Arial" w:hAnsi="Arial" w:cs="Arial"/>
        </w:rPr>
        <w:t xml:space="preserve"> and the targeted DNA assay in the 5 cases with high amount of cfDNA, although protocol V1 provides lower MAF in the variant KRAS G12A that has a </w:t>
      </w:r>
      <w:proofErr w:type="spellStart"/>
      <w:r w:rsidRPr="00A7225E">
        <w:rPr>
          <w:rFonts w:ascii="Arial" w:eastAsia="Arial" w:hAnsi="Arial" w:cs="Arial"/>
        </w:rPr>
        <w:t>ddPCR</w:t>
      </w:r>
      <w:proofErr w:type="spellEnd"/>
      <w:r w:rsidRPr="00A7225E">
        <w:rPr>
          <w:rFonts w:ascii="Arial" w:eastAsia="Arial" w:hAnsi="Arial" w:cs="Arial"/>
        </w:rPr>
        <w:t xml:space="preserve"> MAF of around </w:t>
      </w:r>
      <w:r w:rsidRPr="00A7225E">
        <w:rPr>
          <w:rFonts w:ascii="Arial" w:eastAsia="Arial" w:hAnsi="Arial" w:cs="Arial"/>
        </w:rPr>
        <w:lastRenderedPageBreak/>
        <w:t>0.2%. It would be important to confirm the reproducibility of mutations with low MAF from some additional samples</w:t>
      </w:r>
    </w:p>
    <w:p w14:paraId="46368ACD" w14:textId="77777777" w:rsidR="00BA2EF5" w:rsidRPr="00A7225E" w:rsidRDefault="00BA2EF5" w:rsidP="00A7225E">
      <w:pPr>
        <w:spacing w:after="0" w:line="240" w:lineRule="auto"/>
        <w:jc w:val="both"/>
        <w:rPr>
          <w:rFonts w:ascii="Arial" w:eastAsia="Arial" w:hAnsi="Arial" w:cs="Arial"/>
        </w:rPr>
      </w:pPr>
    </w:p>
    <w:p w14:paraId="2623F861" w14:textId="7751A558"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Authors: </w:t>
      </w:r>
      <w:r w:rsidR="00F80FA6" w:rsidRPr="004F10DD">
        <w:rPr>
          <w:rFonts w:ascii="Arial" w:eastAsia="Arial" w:hAnsi="Arial" w:cs="Arial"/>
          <w:color w:val="0033CC"/>
        </w:rPr>
        <w:t xml:space="preserve">We thank the </w:t>
      </w:r>
      <w:r w:rsidR="00571735" w:rsidRPr="004F10DD">
        <w:rPr>
          <w:rFonts w:ascii="Arial" w:eastAsia="Arial" w:hAnsi="Arial" w:cs="Arial"/>
          <w:color w:val="0033CC"/>
        </w:rPr>
        <w:t>Reviewer</w:t>
      </w:r>
      <w:r w:rsidR="00F80FA6" w:rsidRPr="004F10DD">
        <w:rPr>
          <w:rFonts w:ascii="Arial" w:eastAsia="Arial" w:hAnsi="Arial" w:cs="Arial"/>
          <w:color w:val="0033CC"/>
        </w:rPr>
        <w:t xml:space="preserve"> for </w:t>
      </w:r>
      <w:r w:rsidR="00C80ED4" w:rsidRPr="004F10DD">
        <w:rPr>
          <w:rFonts w:ascii="Arial" w:eastAsia="Arial" w:hAnsi="Arial" w:cs="Arial"/>
          <w:color w:val="0033CC"/>
        </w:rPr>
        <w:t xml:space="preserve">bringing </w:t>
      </w:r>
      <w:r w:rsidR="00F80FA6" w:rsidRPr="004F10DD">
        <w:rPr>
          <w:rFonts w:ascii="Arial" w:eastAsia="Arial" w:hAnsi="Arial" w:cs="Arial"/>
          <w:color w:val="0033CC"/>
        </w:rPr>
        <w:t>this important point</w:t>
      </w:r>
      <w:r w:rsidR="000678DD" w:rsidRPr="004F10DD">
        <w:rPr>
          <w:rFonts w:ascii="Arial" w:eastAsia="Arial" w:hAnsi="Arial" w:cs="Arial"/>
          <w:color w:val="0033CC"/>
        </w:rPr>
        <w:t xml:space="preserve"> to our attention</w:t>
      </w:r>
      <w:r w:rsidR="00F80FA6" w:rsidRPr="004F10DD">
        <w:rPr>
          <w:rFonts w:ascii="Arial" w:eastAsia="Arial" w:hAnsi="Arial" w:cs="Arial"/>
          <w:color w:val="0033CC"/>
        </w:rPr>
        <w:t xml:space="preserve">. We have now performed additional </w:t>
      </w:r>
      <w:r w:rsidR="000678DD" w:rsidRPr="004F10DD">
        <w:rPr>
          <w:rFonts w:ascii="Arial" w:eastAsia="Arial" w:hAnsi="Arial" w:cs="Arial"/>
          <w:color w:val="0033CC"/>
        </w:rPr>
        <w:t xml:space="preserve">technical repeats using V1 and V2 of the high-intensity </w:t>
      </w:r>
      <w:r w:rsidR="00350D35" w:rsidRPr="004F10DD">
        <w:rPr>
          <w:rFonts w:ascii="Arial" w:eastAsia="Arial" w:hAnsi="Arial" w:cs="Arial"/>
          <w:color w:val="0033CC"/>
        </w:rPr>
        <w:t xml:space="preserve">sequencing </w:t>
      </w:r>
      <w:r w:rsidR="000678DD" w:rsidRPr="004F10DD">
        <w:rPr>
          <w:rFonts w:ascii="Arial" w:eastAsia="Arial" w:hAnsi="Arial" w:cs="Arial"/>
          <w:color w:val="0033CC"/>
        </w:rPr>
        <w:t xml:space="preserve">assay and additional </w:t>
      </w:r>
      <w:proofErr w:type="spellStart"/>
      <w:r w:rsidR="00F80FA6" w:rsidRPr="004F10DD">
        <w:rPr>
          <w:rFonts w:ascii="Arial" w:eastAsia="Arial" w:hAnsi="Arial" w:cs="Arial"/>
          <w:color w:val="0033CC"/>
        </w:rPr>
        <w:t>ddPCR</w:t>
      </w:r>
      <w:proofErr w:type="spellEnd"/>
      <w:r w:rsidR="00F80FA6" w:rsidRPr="004F10DD">
        <w:rPr>
          <w:rFonts w:ascii="Arial" w:eastAsia="Arial" w:hAnsi="Arial" w:cs="Arial"/>
          <w:color w:val="0033CC"/>
        </w:rPr>
        <w:t xml:space="preserve"> </w:t>
      </w:r>
      <w:r w:rsidR="000678DD" w:rsidRPr="004F10DD">
        <w:rPr>
          <w:rFonts w:ascii="Arial" w:eastAsia="Arial" w:hAnsi="Arial" w:cs="Arial"/>
          <w:color w:val="0033CC"/>
        </w:rPr>
        <w:t xml:space="preserve">testing </w:t>
      </w:r>
      <w:proofErr w:type="spellStart"/>
      <w:r w:rsidR="00C80ED4" w:rsidRPr="004F10DD">
        <w:rPr>
          <w:rFonts w:ascii="Arial" w:eastAsia="Arial" w:hAnsi="Arial" w:cs="Arial"/>
          <w:color w:val="0033CC"/>
        </w:rPr>
        <w:t>VUSo</w:t>
      </w:r>
      <w:proofErr w:type="spellEnd"/>
      <w:r w:rsidR="002F1FB2" w:rsidRPr="004F10DD">
        <w:rPr>
          <w:rFonts w:ascii="Arial" w:eastAsia="Arial" w:hAnsi="Arial" w:cs="Arial"/>
          <w:color w:val="0033CC"/>
        </w:rPr>
        <w:t xml:space="preserve"> </w:t>
      </w:r>
      <w:r w:rsidR="00F80FA6" w:rsidRPr="004F10DD">
        <w:rPr>
          <w:rFonts w:ascii="Arial" w:eastAsia="Arial" w:hAnsi="Arial" w:cs="Arial"/>
          <w:color w:val="0033CC"/>
        </w:rPr>
        <w:t xml:space="preserve">with low VAFs. Please see our response to </w:t>
      </w:r>
      <w:r w:rsidR="000678DD" w:rsidRPr="004F10DD">
        <w:rPr>
          <w:rFonts w:ascii="Arial" w:eastAsia="Arial" w:hAnsi="Arial" w:cs="Arial"/>
          <w:color w:val="0033CC"/>
        </w:rPr>
        <w:t xml:space="preserve">Reviewer 1’s </w:t>
      </w:r>
      <w:r w:rsidR="000155DC">
        <w:rPr>
          <w:rFonts w:ascii="Arial" w:eastAsia="Arial" w:hAnsi="Arial" w:cs="Arial"/>
          <w:color w:val="0033CC"/>
        </w:rPr>
        <w:t>C</w:t>
      </w:r>
      <w:r w:rsidR="00350D35" w:rsidRPr="004F10DD">
        <w:rPr>
          <w:rFonts w:ascii="Arial" w:eastAsia="Arial" w:hAnsi="Arial" w:cs="Arial"/>
          <w:color w:val="0033CC"/>
        </w:rPr>
        <w:t>omment</w:t>
      </w:r>
      <w:r w:rsidR="00F80FA6" w:rsidRPr="004F10DD">
        <w:rPr>
          <w:rFonts w:ascii="Arial" w:eastAsia="Arial" w:hAnsi="Arial" w:cs="Arial"/>
          <w:color w:val="0033CC"/>
        </w:rPr>
        <w:t xml:space="preserve"> </w:t>
      </w:r>
      <w:r w:rsidRPr="004F10DD">
        <w:rPr>
          <w:rFonts w:ascii="Arial" w:eastAsia="Arial" w:hAnsi="Arial" w:cs="Arial"/>
          <w:color w:val="0033CC"/>
        </w:rPr>
        <w:t>#10</w:t>
      </w:r>
      <w:r w:rsidR="000678DD" w:rsidRPr="004F10DD">
        <w:rPr>
          <w:rFonts w:ascii="Arial" w:eastAsia="Arial" w:hAnsi="Arial" w:cs="Arial"/>
          <w:color w:val="0033CC"/>
        </w:rPr>
        <w:t xml:space="preserve">, and this Reviewer’s </w:t>
      </w:r>
      <w:r w:rsidR="000155DC">
        <w:rPr>
          <w:rFonts w:ascii="Arial" w:eastAsia="Arial" w:hAnsi="Arial" w:cs="Arial"/>
          <w:color w:val="0033CC"/>
        </w:rPr>
        <w:t>C</w:t>
      </w:r>
      <w:r w:rsidR="00350D35" w:rsidRPr="004F10DD">
        <w:rPr>
          <w:rFonts w:ascii="Arial" w:eastAsia="Arial" w:hAnsi="Arial" w:cs="Arial"/>
          <w:color w:val="0033CC"/>
        </w:rPr>
        <w:t>omment</w:t>
      </w:r>
      <w:r w:rsidR="001C1C49" w:rsidRPr="004F10DD">
        <w:rPr>
          <w:rFonts w:ascii="Arial" w:eastAsia="Arial" w:hAnsi="Arial" w:cs="Arial"/>
          <w:color w:val="0033CC"/>
        </w:rPr>
        <w:t xml:space="preserve"> </w:t>
      </w:r>
      <w:r w:rsidR="002F1FB2" w:rsidRPr="004F10DD">
        <w:rPr>
          <w:rFonts w:ascii="Arial" w:eastAsia="Arial" w:hAnsi="Arial" w:cs="Arial"/>
          <w:color w:val="0033CC"/>
        </w:rPr>
        <w:t>#</w:t>
      </w:r>
      <w:r w:rsidRPr="004F10DD">
        <w:rPr>
          <w:rFonts w:ascii="Arial" w:eastAsia="Arial" w:hAnsi="Arial" w:cs="Arial"/>
          <w:color w:val="0033CC"/>
        </w:rPr>
        <w:t>5. The authors kindly refer the Reviewer to the corresponding sections for a more elaborate discussion of the results.</w:t>
      </w:r>
      <w:r w:rsidR="00256EB9" w:rsidRPr="004F10DD">
        <w:rPr>
          <w:rFonts w:ascii="Arial" w:eastAsia="Arial" w:hAnsi="Arial" w:cs="Arial"/>
          <w:color w:val="0033CC"/>
        </w:rPr>
        <w:t xml:space="preserve"> B</w:t>
      </w:r>
      <w:r w:rsidR="000678DD" w:rsidRPr="004F10DD">
        <w:rPr>
          <w:rFonts w:ascii="Arial" w:eastAsia="Arial" w:hAnsi="Arial" w:cs="Arial"/>
          <w:color w:val="0033CC"/>
        </w:rPr>
        <w:t>rief</w:t>
      </w:r>
      <w:r w:rsidR="00256EB9" w:rsidRPr="004F10DD">
        <w:rPr>
          <w:rFonts w:ascii="Arial" w:eastAsia="Arial" w:hAnsi="Arial" w:cs="Arial"/>
          <w:color w:val="0033CC"/>
        </w:rPr>
        <w:t>ly here</w:t>
      </w:r>
      <w:r w:rsidR="000678DD" w:rsidRPr="004F10DD">
        <w:rPr>
          <w:rFonts w:ascii="Arial" w:eastAsia="Arial" w:hAnsi="Arial" w:cs="Arial"/>
          <w:color w:val="0033CC"/>
        </w:rPr>
        <w:t xml:space="preserve">, in the technical replicates utilizing V1 and V2 of the high-intensity </w:t>
      </w:r>
      <w:r w:rsidR="00256EB9" w:rsidRPr="004F10DD">
        <w:rPr>
          <w:rFonts w:ascii="Arial" w:eastAsia="Arial" w:hAnsi="Arial" w:cs="Arial"/>
          <w:color w:val="0033CC"/>
        </w:rPr>
        <w:t xml:space="preserve">sequencing </w:t>
      </w:r>
      <w:r w:rsidR="000678DD" w:rsidRPr="004F10DD">
        <w:rPr>
          <w:rFonts w:ascii="Arial" w:eastAsia="Arial" w:hAnsi="Arial" w:cs="Arial"/>
          <w:color w:val="0033CC"/>
        </w:rPr>
        <w:t xml:space="preserve">assay, the pairwise comparison of VAFs between versions V1 vs V2 and V2 vs V2 for all the samples that have been retested are shown in the </w:t>
      </w:r>
      <w:r w:rsidR="000678DD" w:rsidRPr="004F10DD">
        <w:rPr>
          <w:rFonts w:ascii="Arial" w:eastAsia="Arial" w:hAnsi="Arial" w:cs="Arial"/>
          <w:b/>
          <w:color w:val="0033CC"/>
        </w:rPr>
        <w:t>Response to Reviewers Figure 8</w:t>
      </w:r>
      <w:r w:rsidR="000C614D" w:rsidRPr="004F10DD">
        <w:rPr>
          <w:rFonts w:ascii="Arial" w:eastAsia="Arial" w:hAnsi="Arial" w:cs="Arial"/>
          <w:b/>
          <w:color w:val="0033CC"/>
        </w:rPr>
        <w:t xml:space="preserve">, </w:t>
      </w:r>
      <w:r w:rsidR="000678DD" w:rsidRPr="004F10DD">
        <w:rPr>
          <w:rFonts w:ascii="Arial" w:eastAsia="Arial" w:hAnsi="Arial" w:cs="Arial"/>
          <w:color w:val="0033CC"/>
        </w:rPr>
        <w:t xml:space="preserve">and the revised </w:t>
      </w:r>
      <w:r w:rsidR="00E019AB">
        <w:rPr>
          <w:rFonts w:ascii="Arial" w:eastAsia="Arial" w:hAnsi="Arial" w:cs="Arial"/>
          <w:b/>
          <w:color w:val="0033CC"/>
          <w:highlight w:val="yellow"/>
        </w:rPr>
        <w:t>Supplementary</w:t>
      </w:r>
      <w:r w:rsidR="000678DD" w:rsidRPr="000155DC">
        <w:rPr>
          <w:rFonts w:ascii="Arial" w:eastAsia="Arial" w:hAnsi="Arial" w:cs="Arial"/>
          <w:b/>
          <w:color w:val="0033CC"/>
          <w:highlight w:val="yellow"/>
        </w:rPr>
        <w:t xml:space="preserve"> </w:t>
      </w:r>
      <w:commentRangeStart w:id="31"/>
      <w:r w:rsidR="000678DD" w:rsidRPr="000155DC">
        <w:rPr>
          <w:rFonts w:ascii="Arial" w:eastAsia="Arial" w:hAnsi="Arial" w:cs="Arial"/>
          <w:b/>
          <w:color w:val="0033CC"/>
          <w:highlight w:val="yellow"/>
        </w:rPr>
        <w:t>Fig</w:t>
      </w:r>
      <w:r w:rsidR="000C614D" w:rsidRPr="000155DC">
        <w:rPr>
          <w:rFonts w:ascii="Arial" w:eastAsia="Arial" w:hAnsi="Arial" w:cs="Arial"/>
          <w:b/>
          <w:color w:val="0033CC"/>
          <w:highlight w:val="yellow"/>
        </w:rPr>
        <w:t>.</w:t>
      </w:r>
      <w:r w:rsidR="000678DD" w:rsidRPr="000155DC">
        <w:rPr>
          <w:rFonts w:ascii="Arial" w:eastAsia="Arial" w:hAnsi="Arial" w:cs="Arial"/>
          <w:b/>
          <w:color w:val="0033CC"/>
          <w:highlight w:val="yellow"/>
        </w:rPr>
        <w:t xml:space="preserve"> </w:t>
      </w:r>
      <w:commentRangeEnd w:id="31"/>
      <w:r w:rsidR="004F10DD" w:rsidRPr="000155DC">
        <w:rPr>
          <w:rStyle w:val="CommentReference"/>
          <w:highlight w:val="yellow"/>
        </w:rPr>
        <w:commentReference w:id="31"/>
      </w:r>
      <w:r w:rsidR="00E019AB">
        <w:rPr>
          <w:rFonts w:ascii="Arial" w:eastAsia="Arial" w:hAnsi="Arial" w:cs="Arial"/>
          <w:b/>
          <w:color w:val="0033CC"/>
          <w:highlight w:val="yellow"/>
        </w:rPr>
        <w:t>RR8</w:t>
      </w:r>
      <w:r w:rsidR="000678DD" w:rsidRPr="004F10DD">
        <w:rPr>
          <w:rFonts w:ascii="Arial" w:eastAsia="Arial" w:hAnsi="Arial" w:cs="Arial"/>
          <w:color w:val="0033CC"/>
        </w:rPr>
        <w:t xml:space="preserve"> of the manuscript. The number of variants from version V1 broken down per variant source category which have been validated across the replicates are displayed in </w:t>
      </w:r>
      <w:r w:rsidR="000678DD" w:rsidRPr="004F10DD">
        <w:rPr>
          <w:rFonts w:ascii="Arial" w:eastAsia="Arial" w:hAnsi="Arial" w:cs="Arial"/>
          <w:b/>
          <w:color w:val="0033CC"/>
        </w:rPr>
        <w:t xml:space="preserve">Response to Reviewers Tables </w:t>
      </w:r>
      <w:r w:rsidR="00E019AB">
        <w:rPr>
          <w:rFonts w:ascii="Arial" w:eastAsia="Arial" w:hAnsi="Arial" w:cs="Arial"/>
          <w:b/>
          <w:color w:val="0033CC"/>
        </w:rPr>
        <w:t>5</w:t>
      </w:r>
      <w:r w:rsidR="000678DD" w:rsidRPr="004F10DD">
        <w:rPr>
          <w:rFonts w:ascii="Arial" w:eastAsia="Arial" w:hAnsi="Arial" w:cs="Arial"/>
          <w:b/>
          <w:color w:val="0033CC"/>
        </w:rPr>
        <w:t xml:space="preserve"> </w:t>
      </w:r>
      <w:r w:rsidR="000678DD" w:rsidRPr="000155DC">
        <w:rPr>
          <w:rFonts w:ascii="Arial" w:eastAsia="Arial" w:hAnsi="Arial" w:cs="Arial"/>
          <w:color w:val="0033CC"/>
        </w:rPr>
        <w:t>and</w:t>
      </w:r>
      <w:r w:rsidR="000678DD" w:rsidRPr="004F10DD">
        <w:rPr>
          <w:rFonts w:ascii="Arial" w:eastAsia="Arial" w:hAnsi="Arial" w:cs="Arial"/>
          <w:b/>
          <w:color w:val="0033CC"/>
        </w:rPr>
        <w:t xml:space="preserve"> </w:t>
      </w:r>
      <w:r w:rsidR="00E019AB">
        <w:rPr>
          <w:rFonts w:ascii="Arial" w:eastAsia="Arial" w:hAnsi="Arial" w:cs="Arial"/>
          <w:b/>
          <w:color w:val="0033CC"/>
        </w:rPr>
        <w:t>6</w:t>
      </w:r>
      <w:r w:rsidR="000678DD" w:rsidRPr="004F10DD">
        <w:rPr>
          <w:rFonts w:ascii="Arial" w:eastAsia="Arial" w:hAnsi="Arial" w:cs="Arial"/>
          <w:color w:val="0033CC"/>
        </w:rPr>
        <w:t xml:space="preserve">. Overall, across the five non-hypermutated patients, 170 of variants detected in version V1 have been tested and 152 (89.4%) of these were also detected in version V2. In the hypermutated breast cancer patient, 630 of 659 (95.6%) of variants detected in version V1 were also detected in version V2. Comparing version V1 and V2 for the three patients who have been retested for the purpose of this response, 45 of 51 (88.2%) variants were found present in two non-hypermutated patients whilst the corresponding number in the hypermutated breast cancer patient was 640 of 659 (97.1%). As for the </w:t>
      </w:r>
      <w:proofErr w:type="spellStart"/>
      <w:r w:rsidR="000678DD" w:rsidRPr="004F10DD">
        <w:rPr>
          <w:rFonts w:ascii="Arial" w:eastAsia="Arial" w:hAnsi="Arial" w:cs="Arial"/>
          <w:color w:val="0033CC"/>
        </w:rPr>
        <w:t>ddPCR</w:t>
      </w:r>
      <w:proofErr w:type="spellEnd"/>
      <w:r w:rsidR="000678DD" w:rsidRPr="004F10DD">
        <w:rPr>
          <w:rFonts w:ascii="Arial" w:eastAsia="Arial" w:hAnsi="Arial" w:cs="Arial"/>
          <w:color w:val="0033CC"/>
        </w:rPr>
        <w:t xml:space="preserve"> assays, in the revised version of the manuscript</w:t>
      </w:r>
      <w:r w:rsidR="00256EB9" w:rsidRPr="004F10DD">
        <w:rPr>
          <w:rFonts w:ascii="Arial" w:eastAsia="Arial" w:hAnsi="Arial" w:cs="Arial"/>
          <w:color w:val="0033CC"/>
        </w:rPr>
        <w:t>,</w:t>
      </w:r>
      <w:r w:rsidR="000678DD" w:rsidRPr="004F10DD">
        <w:rPr>
          <w:rFonts w:ascii="Arial" w:eastAsia="Arial" w:hAnsi="Arial" w:cs="Arial"/>
          <w:color w:val="0033CC"/>
        </w:rPr>
        <w:t xml:space="preserve"> we have now </w:t>
      </w:r>
      <w:r w:rsidR="00256EB9" w:rsidRPr="004F10DD">
        <w:rPr>
          <w:rFonts w:ascii="Arial" w:eastAsia="Arial" w:hAnsi="Arial" w:cs="Arial"/>
          <w:color w:val="0033CC"/>
        </w:rPr>
        <w:t>assessed</w:t>
      </w:r>
      <w:r w:rsidR="000678DD" w:rsidRPr="004F10DD">
        <w:rPr>
          <w:rFonts w:ascii="Arial" w:eastAsia="Arial" w:hAnsi="Arial" w:cs="Arial"/>
          <w:color w:val="0033CC"/>
        </w:rPr>
        <w:t xml:space="preserve"> the performance of the high-intensity </w:t>
      </w:r>
      <w:r w:rsidR="00256EB9" w:rsidRPr="004F10DD">
        <w:rPr>
          <w:rFonts w:ascii="Arial" w:eastAsia="Arial" w:hAnsi="Arial" w:cs="Arial"/>
          <w:color w:val="0033CC"/>
        </w:rPr>
        <w:t xml:space="preserve">sequencing </w:t>
      </w:r>
      <w:r w:rsidR="000678DD" w:rsidRPr="004F10DD">
        <w:rPr>
          <w:rFonts w:ascii="Arial" w:eastAsia="Arial" w:hAnsi="Arial" w:cs="Arial"/>
          <w:color w:val="0033CC"/>
        </w:rPr>
        <w:t>assay for detectin</w:t>
      </w:r>
      <w:r w:rsidR="00256EB9" w:rsidRPr="004F10DD">
        <w:rPr>
          <w:rFonts w:ascii="Arial" w:eastAsia="Arial" w:hAnsi="Arial" w:cs="Arial"/>
          <w:color w:val="0033CC"/>
        </w:rPr>
        <w:t>g</w:t>
      </w:r>
      <w:r w:rsidR="007C15F8" w:rsidRPr="004F10DD">
        <w:rPr>
          <w:rFonts w:ascii="Arial" w:eastAsia="Arial" w:hAnsi="Arial" w:cs="Arial"/>
          <w:color w:val="0033CC"/>
        </w:rPr>
        <w:t xml:space="preserve"> </w:t>
      </w:r>
      <w:proofErr w:type="spellStart"/>
      <w:r w:rsidR="007C15F8" w:rsidRPr="004F10DD">
        <w:rPr>
          <w:rFonts w:ascii="Arial" w:eastAsia="Arial" w:hAnsi="Arial" w:cs="Arial"/>
          <w:color w:val="0033CC"/>
        </w:rPr>
        <w:t>VUSo</w:t>
      </w:r>
      <w:proofErr w:type="spellEnd"/>
      <w:r w:rsidR="000678DD" w:rsidRPr="004F10DD">
        <w:rPr>
          <w:rFonts w:ascii="Arial" w:eastAsia="Arial" w:hAnsi="Arial" w:cs="Arial"/>
          <w:color w:val="0033CC"/>
        </w:rPr>
        <w:t xml:space="preserve"> and </w:t>
      </w:r>
      <w:r w:rsidR="007C15F8" w:rsidRPr="004F10DD">
        <w:rPr>
          <w:rFonts w:ascii="Arial" w:eastAsia="Arial" w:hAnsi="Arial" w:cs="Arial"/>
          <w:color w:val="0033CC"/>
        </w:rPr>
        <w:t xml:space="preserve">accurately measuring </w:t>
      </w:r>
      <w:r w:rsidR="000678DD" w:rsidRPr="004F10DD">
        <w:rPr>
          <w:rFonts w:ascii="Arial" w:eastAsia="Arial" w:hAnsi="Arial" w:cs="Arial"/>
          <w:color w:val="0033CC"/>
        </w:rPr>
        <w:t xml:space="preserve">VAF. For this analysis, we first identified the subset of cfDNA </w:t>
      </w:r>
      <w:proofErr w:type="spellStart"/>
      <w:r w:rsidR="000678DD" w:rsidRPr="004F10DD">
        <w:rPr>
          <w:rFonts w:ascii="Arial" w:eastAsia="Arial" w:hAnsi="Arial" w:cs="Arial"/>
          <w:color w:val="0033CC"/>
        </w:rPr>
        <w:t>VUSo</w:t>
      </w:r>
      <w:proofErr w:type="spellEnd"/>
      <w:r w:rsidR="000678DD" w:rsidRPr="004F10DD">
        <w:rPr>
          <w:rFonts w:ascii="Arial" w:eastAsia="Arial" w:hAnsi="Arial" w:cs="Arial"/>
          <w:color w:val="0033CC"/>
        </w:rPr>
        <w:t xml:space="preserve"> for which a validated </w:t>
      </w:r>
      <w:proofErr w:type="spellStart"/>
      <w:r w:rsidR="000678DD" w:rsidRPr="004F10DD">
        <w:rPr>
          <w:rFonts w:ascii="Arial" w:eastAsia="Arial" w:hAnsi="Arial" w:cs="Arial"/>
          <w:color w:val="0033CC"/>
        </w:rPr>
        <w:t>ddPCR</w:t>
      </w:r>
      <w:proofErr w:type="spellEnd"/>
      <w:r w:rsidR="000678DD" w:rsidRPr="004F10DD">
        <w:rPr>
          <w:rFonts w:ascii="Arial" w:eastAsia="Arial" w:hAnsi="Arial" w:cs="Arial"/>
          <w:color w:val="0033CC"/>
        </w:rPr>
        <w:t xml:space="preserve"> assay was available. We then identified all the patients with residual extracted cfDNA and/or leftover pre-enrichment sequencing libraries harboring any of these mutations. Our final analysis included four </w:t>
      </w:r>
      <w:proofErr w:type="spellStart"/>
      <w:r w:rsidR="000678DD" w:rsidRPr="004F10DD">
        <w:rPr>
          <w:rFonts w:ascii="Arial" w:eastAsia="Arial" w:hAnsi="Arial" w:cs="Arial"/>
          <w:color w:val="0033CC"/>
        </w:rPr>
        <w:t>ddPCR</w:t>
      </w:r>
      <w:proofErr w:type="spellEnd"/>
      <w:r w:rsidR="000678DD" w:rsidRPr="004F10DD">
        <w:rPr>
          <w:rFonts w:ascii="Arial" w:eastAsia="Arial" w:hAnsi="Arial" w:cs="Arial"/>
          <w:color w:val="0033CC"/>
        </w:rPr>
        <w:t xml:space="preserve"> assays (</w:t>
      </w:r>
      <w:r w:rsidR="000678DD" w:rsidRPr="004F10DD">
        <w:rPr>
          <w:rFonts w:ascii="Arial" w:eastAsia="Arial" w:hAnsi="Arial" w:cs="Arial"/>
          <w:i/>
          <w:color w:val="0033CC"/>
        </w:rPr>
        <w:t>PIK3CA</w:t>
      </w:r>
      <w:r w:rsidR="000678DD" w:rsidRPr="004F10DD">
        <w:rPr>
          <w:rFonts w:ascii="Arial" w:eastAsia="Arial" w:hAnsi="Arial" w:cs="Arial"/>
          <w:color w:val="0033CC"/>
        </w:rPr>
        <w:t xml:space="preserve"> E545K, </w:t>
      </w:r>
      <w:r w:rsidR="000678DD" w:rsidRPr="004F10DD">
        <w:rPr>
          <w:rFonts w:ascii="Arial" w:eastAsia="Arial" w:hAnsi="Arial" w:cs="Arial"/>
          <w:i/>
          <w:color w:val="0033CC"/>
        </w:rPr>
        <w:t>NRAS</w:t>
      </w:r>
      <w:r w:rsidR="000678DD" w:rsidRPr="004F10DD">
        <w:rPr>
          <w:rFonts w:ascii="Arial" w:eastAsia="Arial" w:hAnsi="Arial" w:cs="Arial"/>
          <w:color w:val="0033CC"/>
        </w:rPr>
        <w:t xml:space="preserve"> Q61K, </w:t>
      </w:r>
      <w:r w:rsidR="000678DD" w:rsidRPr="004F10DD">
        <w:rPr>
          <w:rFonts w:ascii="Arial" w:eastAsia="Arial" w:hAnsi="Arial" w:cs="Arial"/>
          <w:i/>
          <w:color w:val="0033CC"/>
        </w:rPr>
        <w:t>CTNNB1</w:t>
      </w:r>
      <w:r w:rsidR="000678DD" w:rsidRPr="004F10DD">
        <w:rPr>
          <w:rFonts w:ascii="Arial" w:eastAsia="Arial" w:hAnsi="Arial" w:cs="Arial"/>
          <w:color w:val="0033CC"/>
        </w:rPr>
        <w:t xml:space="preserve"> T41I, </w:t>
      </w:r>
      <w:r w:rsidR="000678DD" w:rsidRPr="004F10DD">
        <w:rPr>
          <w:rFonts w:ascii="Arial" w:eastAsia="Arial" w:hAnsi="Arial" w:cs="Arial"/>
          <w:i/>
          <w:color w:val="0033CC"/>
        </w:rPr>
        <w:t>CTNNB1</w:t>
      </w:r>
      <w:r w:rsidR="000678DD" w:rsidRPr="004F10DD">
        <w:rPr>
          <w:rFonts w:ascii="Arial" w:eastAsia="Arial" w:hAnsi="Arial" w:cs="Arial"/>
          <w:color w:val="0033CC"/>
        </w:rPr>
        <w:t xml:space="preserve"> S33C) targeting </w:t>
      </w:r>
      <w:proofErr w:type="spellStart"/>
      <w:r w:rsidR="000678DD" w:rsidRPr="004F10DD">
        <w:rPr>
          <w:rFonts w:ascii="Arial" w:eastAsia="Arial" w:hAnsi="Arial" w:cs="Arial"/>
          <w:color w:val="0033CC"/>
        </w:rPr>
        <w:t>VUSo</w:t>
      </w:r>
      <w:proofErr w:type="spellEnd"/>
      <w:r w:rsidR="000678DD" w:rsidRPr="004F10DD">
        <w:rPr>
          <w:rFonts w:ascii="Arial" w:eastAsia="Arial" w:hAnsi="Arial" w:cs="Arial"/>
          <w:color w:val="0033CC"/>
        </w:rPr>
        <w:t xml:space="preserve"> in seven patients. For one patient, only cfDNA extracted from plasma was available. For two patients, both cfDNA and pre-enrichment sequencing libraries were available and tested, whereas for the remaining four patients, only pre-enrichment libraries were available. As a negative control, the pre-enrichment sequencing libraries from 12 patients where the target </w:t>
      </w:r>
      <w:proofErr w:type="spellStart"/>
      <w:r w:rsidR="000678DD" w:rsidRPr="004F10DD">
        <w:rPr>
          <w:rFonts w:ascii="Arial" w:eastAsia="Arial" w:hAnsi="Arial" w:cs="Arial"/>
          <w:color w:val="0033CC"/>
        </w:rPr>
        <w:t>VUSo</w:t>
      </w:r>
      <w:proofErr w:type="spellEnd"/>
      <w:r w:rsidR="000678DD" w:rsidRPr="004F10DD">
        <w:rPr>
          <w:rFonts w:ascii="Arial" w:eastAsia="Arial" w:hAnsi="Arial" w:cs="Arial"/>
          <w:color w:val="0033CC"/>
        </w:rPr>
        <w:t xml:space="preserve"> were not detected in cfDNA were used. </w:t>
      </w:r>
      <w:r w:rsidR="00394B9B" w:rsidRPr="004F10DD">
        <w:rPr>
          <w:rFonts w:ascii="Arial" w:eastAsia="Arial" w:hAnsi="Arial" w:cs="Arial"/>
          <w:color w:val="0033CC"/>
        </w:rPr>
        <w:t>A</w:t>
      </w:r>
      <w:r w:rsidR="000678DD" w:rsidRPr="004F10DD">
        <w:rPr>
          <w:rFonts w:ascii="Arial" w:eastAsia="Arial" w:hAnsi="Arial" w:cs="Arial"/>
          <w:color w:val="0033CC"/>
        </w:rPr>
        <w:t xml:space="preserve">ll experiments were performed in triplicate. The results are shown in </w:t>
      </w:r>
      <w:r w:rsidR="000678DD" w:rsidRPr="004F10DD">
        <w:rPr>
          <w:rFonts w:ascii="Arial" w:eastAsia="Arial" w:hAnsi="Arial" w:cs="Arial"/>
          <w:b/>
          <w:color w:val="0033CC"/>
        </w:rPr>
        <w:t>Response to Reviewers Figure 9b</w:t>
      </w:r>
      <w:r w:rsidR="000678DD" w:rsidRPr="004F10DD">
        <w:rPr>
          <w:rFonts w:ascii="Arial" w:eastAsia="Arial" w:hAnsi="Arial" w:cs="Arial"/>
          <w:color w:val="0033CC"/>
        </w:rPr>
        <w:t xml:space="preserve"> and </w:t>
      </w:r>
      <w:r w:rsidR="000678DD" w:rsidRPr="004F10DD">
        <w:rPr>
          <w:rFonts w:ascii="Arial" w:eastAsia="Arial" w:hAnsi="Arial" w:cs="Arial"/>
          <w:b/>
          <w:color w:val="0033CC"/>
          <w:highlight w:val="yellow"/>
        </w:rPr>
        <w:t>Fig</w:t>
      </w:r>
      <w:r w:rsidR="000155DC">
        <w:rPr>
          <w:rFonts w:ascii="Arial" w:eastAsia="Arial" w:hAnsi="Arial" w:cs="Arial"/>
          <w:b/>
          <w:color w:val="0033CC"/>
          <w:highlight w:val="yellow"/>
        </w:rPr>
        <w:t>.</w:t>
      </w:r>
      <w:r w:rsidR="000678DD" w:rsidRPr="004F10DD">
        <w:rPr>
          <w:rFonts w:ascii="Arial" w:eastAsia="Arial" w:hAnsi="Arial" w:cs="Arial"/>
          <w:b/>
          <w:color w:val="0033CC"/>
          <w:highlight w:val="yellow"/>
        </w:rPr>
        <w:t xml:space="preserve"> 4</w:t>
      </w:r>
      <w:r w:rsidR="000155DC">
        <w:rPr>
          <w:rFonts w:ascii="Arial" w:eastAsia="Arial" w:hAnsi="Arial" w:cs="Arial"/>
          <w:b/>
          <w:color w:val="0033CC"/>
          <w:highlight w:val="yellow"/>
        </w:rPr>
        <w:t>X</w:t>
      </w:r>
      <w:r w:rsidR="000678DD" w:rsidRPr="004F10DD">
        <w:rPr>
          <w:rFonts w:ascii="Arial" w:eastAsia="Arial" w:hAnsi="Arial" w:cs="Arial"/>
          <w:color w:val="0033CC"/>
        </w:rPr>
        <w:t xml:space="preserve"> of the revised manuscript whereby the cfDNA sequencing assay had a 100% PPA and 100% NPA considering </w:t>
      </w:r>
      <w:proofErr w:type="spellStart"/>
      <w:r w:rsidR="000678DD" w:rsidRPr="004F10DD">
        <w:rPr>
          <w:rFonts w:ascii="Arial" w:eastAsia="Arial" w:hAnsi="Arial" w:cs="Arial"/>
          <w:color w:val="0033CC"/>
        </w:rPr>
        <w:t>ddPCR</w:t>
      </w:r>
      <w:proofErr w:type="spellEnd"/>
      <w:r w:rsidR="000678DD" w:rsidRPr="004F10DD">
        <w:rPr>
          <w:rFonts w:ascii="Arial" w:eastAsia="Arial" w:hAnsi="Arial" w:cs="Arial"/>
          <w:color w:val="0033CC"/>
        </w:rPr>
        <w:t xml:space="preserve"> as the benchmark.</w:t>
      </w:r>
    </w:p>
    <w:p w14:paraId="6E79CB83" w14:textId="77777777" w:rsidR="00BA2EF5" w:rsidRPr="00A7225E" w:rsidRDefault="00BA2EF5" w:rsidP="00A7225E">
      <w:pPr>
        <w:spacing w:after="0" w:line="240" w:lineRule="auto"/>
        <w:jc w:val="both"/>
        <w:rPr>
          <w:rFonts w:ascii="Arial" w:eastAsia="Arial" w:hAnsi="Arial" w:cs="Arial"/>
          <w:color w:val="0033CC"/>
        </w:rPr>
      </w:pPr>
    </w:p>
    <w:p w14:paraId="4CFC78D5" w14:textId="77777777" w:rsidR="00413E5F" w:rsidRPr="00A7225E" w:rsidRDefault="00413E5F" w:rsidP="00A7225E">
      <w:pPr>
        <w:spacing w:after="0" w:line="240" w:lineRule="auto"/>
        <w:jc w:val="both"/>
        <w:rPr>
          <w:rFonts w:ascii="Arial" w:eastAsia="Arial" w:hAnsi="Arial" w:cs="Arial"/>
        </w:rPr>
      </w:pPr>
    </w:p>
    <w:p w14:paraId="0CB45AD3" w14:textId="5181443E" w:rsidR="00413E5F" w:rsidRDefault="00B4071F" w:rsidP="00A7225E">
      <w:pPr>
        <w:spacing w:after="0" w:line="240" w:lineRule="auto"/>
        <w:jc w:val="both"/>
        <w:rPr>
          <w:rFonts w:ascii="Arial" w:eastAsia="Arial" w:hAnsi="Arial" w:cs="Arial"/>
        </w:rPr>
      </w:pPr>
      <w:r w:rsidRPr="00A7225E">
        <w:rPr>
          <w:rFonts w:ascii="Arial" w:eastAsia="Arial" w:hAnsi="Arial" w:cs="Arial"/>
        </w:rPr>
        <w:t>4. In the technique validation some variants are not called in one of the replicates due to WBC filtering (green dots, figures 1c and suppl fig3). How can this observation be interpreted? In general variants present in WBC have MAFs higher than 1% that should be detected with good reproducibility</w:t>
      </w:r>
    </w:p>
    <w:p w14:paraId="6723EED7" w14:textId="77777777" w:rsidR="00BA2EF5" w:rsidRPr="00A7225E" w:rsidRDefault="00BA2EF5" w:rsidP="00A7225E">
      <w:pPr>
        <w:spacing w:after="0" w:line="240" w:lineRule="auto"/>
        <w:jc w:val="both"/>
        <w:rPr>
          <w:rFonts w:ascii="Arial" w:eastAsia="Arial" w:hAnsi="Arial" w:cs="Arial"/>
        </w:rPr>
      </w:pPr>
    </w:p>
    <w:p w14:paraId="543ED957" w14:textId="3E5BC074"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The category “Not called in one replicate due to WBC-filtered” in </w:t>
      </w:r>
      <w:r w:rsidRPr="00212D50">
        <w:rPr>
          <w:rFonts w:ascii="Arial" w:eastAsia="Arial" w:hAnsi="Arial" w:cs="Arial"/>
          <w:b/>
          <w:color w:val="0033CC"/>
        </w:rPr>
        <w:t>Fig</w:t>
      </w:r>
      <w:r w:rsidR="000155DC">
        <w:rPr>
          <w:rFonts w:ascii="Arial" w:eastAsia="Arial" w:hAnsi="Arial" w:cs="Arial"/>
          <w:b/>
          <w:color w:val="0033CC"/>
        </w:rPr>
        <w:t>.</w:t>
      </w:r>
      <w:r w:rsidRPr="00212D50">
        <w:rPr>
          <w:rFonts w:ascii="Arial" w:eastAsia="Arial" w:hAnsi="Arial" w:cs="Arial"/>
          <w:b/>
          <w:color w:val="0033CC"/>
        </w:rPr>
        <w:t xml:space="preserve"> 1</w:t>
      </w:r>
      <w:r w:rsidRPr="00A7225E">
        <w:rPr>
          <w:rFonts w:ascii="Arial" w:eastAsia="Arial" w:hAnsi="Arial" w:cs="Arial"/>
          <w:color w:val="0033CC"/>
        </w:rPr>
        <w:t xml:space="preserve"> and </w:t>
      </w:r>
      <w:r w:rsidR="00E019AB">
        <w:rPr>
          <w:rFonts w:ascii="Arial" w:eastAsia="Arial" w:hAnsi="Arial" w:cs="Arial"/>
          <w:b/>
          <w:color w:val="0033CC"/>
          <w:highlight w:val="yellow"/>
        </w:rPr>
        <w:t>Supplementary</w:t>
      </w:r>
      <w:commentRangeStart w:id="32"/>
      <w:r w:rsidRPr="00F717C1">
        <w:rPr>
          <w:rFonts w:ascii="Arial" w:eastAsia="Arial" w:hAnsi="Arial" w:cs="Arial"/>
          <w:b/>
          <w:color w:val="0033CC"/>
          <w:highlight w:val="yellow"/>
        </w:rPr>
        <w:t xml:space="preserve"> Fig</w:t>
      </w:r>
      <w:r w:rsidR="000155DC" w:rsidRPr="00F717C1">
        <w:rPr>
          <w:rFonts w:ascii="Arial" w:eastAsia="Arial" w:hAnsi="Arial" w:cs="Arial"/>
          <w:b/>
          <w:color w:val="0033CC"/>
          <w:highlight w:val="yellow"/>
        </w:rPr>
        <w:t>.</w:t>
      </w:r>
      <w:r w:rsidRPr="00F717C1">
        <w:rPr>
          <w:rFonts w:ascii="Arial" w:eastAsia="Arial" w:hAnsi="Arial" w:cs="Arial"/>
          <w:b/>
          <w:color w:val="0033CC"/>
          <w:highlight w:val="yellow"/>
        </w:rPr>
        <w:t xml:space="preserve"> 3</w:t>
      </w:r>
      <w:r w:rsidRPr="00A7225E">
        <w:rPr>
          <w:rFonts w:ascii="Arial" w:eastAsia="Arial" w:hAnsi="Arial" w:cs="Arial"/>
          <w:color w:val="0033CC"/>
        </w:rPr>
        <w:t xml:space="preserve"> of </w:t>
      </w:r>
      <w:commentRangeEnd w:id="32"/>
      <w:r w:rsidR="004F10DD">
        <w:rPr>
          <w:rStyle w:val="CommentReference"/>
        </w:rPr>
        <w:commentReference w:id="32"/>
      </w:r>
      <w:r w:rsidRPr="00A7225E">
        <w:rPr>
          <w:rFonts w:ascii="Arial" w:eastAsia="Arial" w:hAnsi="Arial" w:cs="Arial"/>
          <w:color w:val="0033CC"/>
        </w:rPr>
        <w:t xml:space="preserve">the manuscript is composed of low allele fraction variants (&lt;1%) which, although they are definite present, are classified in one of the replicates as </w:t>
      </w:r>
      <w:r w:rsidR="00394B9B">
        <w:rPr>
          <w:rFonts w:ascii="Arial" w:eastAsia="Arial" w:hAnsi="Arial" w:cs="Arial"/>
          <w:color w:val="0033CC"/>
        </w:rPr>
        <w:t>`</w:t>
      </w:r>
      <w:proofErr w:type="spellStart"/>
      <w:r w:rsidRPr="00A7225E">
        <w:rPr>
          <w:rFonts w:ascii="Arial" w:eastAsia="Arial" w:hAnsi="Arial" w:cs="Arial"/>
          <w:color w:val="0033CC"/>
        </w:rPr>
        <w:t>VUSo</w:t>
      </w:r>
      <w:proofErr w:type="spellEnd"/>
      <w:r w:rsidR="00394B9B">
        <w:rPr>
          <w:rFonts w:ascii="Arial" w:eastAsia="Arial" w:hAnsi="Arial" w:cs="Arial"/>
          <w:color w:val="0033CC"/>
        </w:rPr>
        <w:t>`</w:t>
      </w:r>
      <w:r w:rsidRPr="00A7225E">
        <w:rPr>
          <w:rFonts w:ascii="Arial" w:eastAsia="Arial" w:hAnsi="Arial" w:cs="Arial"/>
          <w:color w:val="0033CC"/>
        </w:rPr>
        <w:t xml:space="preserve"> and </w:t>
      </w:r>
      <w:r w:rsidR="00394B9B">
        <w:rPr>
          <w:rFonts w:ascii="Arial" w:eastAsia="Arial" w:hAnsi="Arial" w:cs="Arial"/>
          <w:color w:val="0033CC"/>
        </w:rPr>
        <w:t>`</w:t>
      </w:r>
      <w:r w:rsidRPr="00A7225E">
        <w:rPr>
          <w:rFonts w:ascii="Arial" w:eastAsia="Arial" w:hAnsi="Arial" w:cs="Arial"/>
          <w:color w:val="0033CC"/>
        </w:rPr>
        <w:t>WBC-matched</w:t>
      </w:r>
      <w:r w:rsidR="00394B9B">
        <w:rPr>
          <w:rFonts w:ascii="Arial" w:eastAsia="Arial" w:hAnsi="Arial" w:cs="Arial"/>
          <w:color w:val="0033CC"/>
        </w:rPr>
        <w:t>`</w:t>
      </w:r>
      <w:r w:rsidRPr="00A7225E">
        <w:rPr>
          <w:rFonts w:ascii="Arial" w:eastAsia="Arial" w:hAnsi="Arial" w:cs="Arial"/>
          <w:color w:val="0033CC"/>
        </w:rPr>
        <w:t xml:space="preserve"> in the other, rather than being filtered out as germline variants. This occurs as a result of varying alternate read support in the matched WBC sequencing and to ensure the highest confidence in those mutations which are detected as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even a low number of </w:t>
      </w:r>
      <w:r w:rsidR="00BA2277">
        <w:rPr>
          <w:rFonts w:ascii="Arial" w:eastAsia="Arial" w:hAnsi="Arial" w:cs="Arial"/>
          <w:color w:val="0033CC"/>
        </w:rPr>
        <w:t xml:space="preserve">supporting </w:t>
      </w:r>
      <w:r w:rsidRPr="00A7225E">
        <w:rPr>
          <w:rFonts w:ascii="Arial" w:eastAsia="Arial" w:hAnsi="Arial" w:cs="Arial"/>
          <w:color w:val="0033CC"/>
        </w:rPr>
        <w:t>alternate read</w:t>
      </w:r>
      <w:r w:rsidR="00BA2277">
        <w:rPr>
          <w:rFonts w:ascii="Arial" w:eastAsia="Arial" w:hAnsi="Arial" w:cs="Arial"/>
          <w:color w:val="0033CC"/>
        </w:rPr>
        <w:t>s</w:t>
      </w:r>
      <w:r w:rsidRPr="00A7225E">
        <w:rPr>
          <w:rFonts w:ascii="Arial" w:eastAsia="Arial" w:hAnsi="Arial" w:cs="Arial"/>
          <w:color w:val="0033CC"/>
        </w:rPr>
        <w:t xml:space="preserve"> in the matched WBC would be deemed sufficient to classify a given mutation as WBC-matched. Across the six patients who were chosen to assess the reproducibility of the assay, only 75 of the 1</w:t>
      </w:r>
      <w:r w:rsidR="00846D06">
        <w:rPr>
          <w:rFonts w:ascii="Arial" w:eastAsia="Arial" w:hAnsi="Arial" w:cs="Arial"/>
          <w:color w:val="0033CC"/>
        </w:rPr>
        <w:t>,</w:t>
      </w:r>
      <w:r w:rsidRPr="00A7225E">
        <w:rPr>
          <w:rFonts w:ascii="Arial" w:eastAsia="Arial" w:hAnsi="Arial" w:cs="Arial"/>
          <w:color w:val="0033CC"/>
        </w:rPr>
        <w:t xml:space="preserve">726 (4.3%) variants were found to be misclassified in one or the other replicate. </w:t>
      </w:r>
      <w:commentRangeStart w:id="33"/>
      <w:r w:rsidR="00846D06" w:rsidRPr="00212D50">
        <w:rPr>
          <w:rFonts w:ascii="Arial" w:eastAsia="Arial" w:hAnsi="Arial" w:cs="Arial"/>
          <w:b/>
          <w:color w:val="0033CC"/>
        </w:rPr>
        <w:t xml:space="preserve">Response to Reviewers </w:t>
      </w:r>
      <w:r w:rsidRPr="00212D50">
        <w:rPr>
          <w:rFonts w:ascii="Arial" w:eastAsia="Arial" w:hAnsi="Arial" w:cs="Arial"/>
          <w:b/>
          <w:color w:val="0033CC"/>
        </w:rPr>
        <w:t xml:space="preserve">Table </w:t>
      </w:r>
      <w:r w:rsidR="00C80ED4" w:rsidRPr="00212D50">
        <w:rPr>
          <w:rFonts w:ascii="Arial" w:eastAsia="Arial" w:hAnsi="Arial" w:cs="Arial"/>
          <w:b/>
          <w:color w:val="0033CC"/>
        </w:rPr>
        <w:t>1</w:t>
      </w:r>
      <w:r w:rsidR="00E019AB">
        <w:rPr>
          <w:rFonts w:ascii="Arial" w:eastAsia="Arial" w:hAnsi="Arial" w:cs="Arial"/>
          <w:b/>
          <w:color w:val="0033CC"/>
        </w:rPr>
        <w:t>0</w:t>
      </w:r>
      <w:r w:rsidRPr="00A7225E">
        <w:rPr>
          <w:rFonts w:ascii="Arial" w:eastAsia="Arial" w:hAnsi="Arial" w:cs="Arial"/>
          <w:color w:val="0033CC"/>
        </w:rPr>
        <w:t xml:space="preserve"> </w:t>
      </w:r>
      <w:r w:rsidR="00846D06">
        <w:rPr>
          <w:rFonts w:ascii="Arial" w:eastAsia="Arial" w:hAnsi="Arial" w:cs="Arial"/>
          <w:color w:val="0033CC"/>
        </w:rPr>
        <w:t>summarizes</w:t>
      </w:r>
      <w:r w:rsidRPr="00A7225E">
        <w:rPr>
          <w:rFonts w:ascii="Arial" w:eastAsia="Arial" w:hAnsi="Arial" w:cs="Arial"/>
          <w:color w:val="0033CC"/>
        </w:rPr>
        <w:t xml:space="preserve"> those variants </w:t>
      </w:r>
      <w:r w:rsidR="00846D06">
        <w:rPr>
          <w:rFonts w:ascii="Arial" w:eastAsia="Arial" w:hAnsi="Arial" w:cs="Arial"/>
          <w:color w:val="0033CC"/>
        </w:rPr>
        <w:t>that</w:t>
      </w:r>
      <w:r w:rsidR="00846D06" w:rsidRPr="00A7225E">
        <w:rPr>
          <w:rFonts w:ascii="Arial" w:eastAsia="Arial" w:hAnsi="Arial" w:cs="Arial"/>
          <w:color w:val="0033CC"/>
        </w:rPr>
        <w:t xml:space="preserve"> </w:t>
      </w:r>
      <w:r w:rsidRPr="00A7225E">
        <w:rPr>
          <w:rFonts w:ascii="Arial" w:eastAsia="Arial" w:hAnsi="Arial" w:cs="Arial"/>
          <w:color w:val="0033CC"/>
        </w:rPr>
        <w:t>were discordant in the five non-hypermutated patients</w:t>
      </w:r>
      <w:commentRangeEnd w:id="33"/>
      <w:r w:rsidR="00EF21A6">
        <w:rPr>
          <w:rStyle w:val="CommentReference"/>
        </w:rPr>
        <w:commentReference w:id="33"/>
      </w:r>
      <w:r w:rsidRPr="00A7225E">
        <w:rPr>
          <w:rFonts w:ascii="Arial" w:eastAsia="Arial" w:hAnsi="Arial" w:cs="Arial"/>
          <w:color w:val="0033CC"/>
        </w:rPr>
        <w:t>.</w:t>
      </w:r>
    </w:p>
    <w:p w14:paraId="0A24C749" w14:textId="77777777" w:rsidR="00413E5F" w:rsidRPr="00A7225E" w:rsidRDefault="00413E5F" w:rsidP="00A7225E">
      <w:pPr>
        <w:spacing w:after="0" w:line="240" w:lineRule="auto"/>
        <w:jc w:val="both"/>
        <w:rPr>
          <w:rFonts w:ascii="Arial" w:eastAsia="Arial" w:hAnsi="Arial" w:cs="Arial"/>
          <w:color w:val="0033CC"/>
        </w:rPr>
      </w:pPr>
    </w:p>
    <w:p w14:paraId="149CE50C" w14:textId="0C232623" w:rsidR="007B4E09" w:rsidRDefault="0031314A" w:rsidP="00DF30AA">
      <w:pPr>
        <w:spacing w:after="0" w:line="240" w:lineRule="auto"/>
        <w:jc w:val="both"/>
        <w:rPr>
          <w:rFonts w:ascii="Arial" w:eastAsia="Arial" w:hAnsi="Arial" w:cs="Arial"/>
          <w:color w:val="0033CC"/>
        </w:rPr>
      </w:pPr>
      <w:r w:rsidRPr="00A7225E">
        <w:rPr>
          <w:rFonts w:ascii="Arial" w:eastAsia="Arial" w:hAnsi="Arial" w:cs="Arial"/>
          <w:color w:val="0033CC"/>
        </w:rPr>
        <w:t>We</w:t>
      </w:r>
      <w:r w:rsidR="002F1FB2" w:rsidRPr="00A7225E">
        <w:rPr>
          <w:rFonts w:ascii="Arial" w:eastAsia="Arial" w:hAnsi="Arial" w:cs="Arial"/>
          <w:color w:val="0033CC"/>
        </w:rPr>
        <w:t xml:space="preserve"> </w:t>
      </w:r>
      <w:r w:rsidRPr="00A7225E">
        <w:rPr>
          <w:rFonts w:ascii="Arial" w:eastAsia="Arial" w:hAnsi="Arial" w:cs="Arial"/>
          <w:color w:val="0033CC"/>
        </w:rPr>
        <w:t xml:space="preserve">agree with the Reviewer </w:t>
      </w:r>
      <w:r w:rsidR="00B4071F" w:rsidRPr="00A7225E">
        <w:rPr>
          <w:rFonts w:ascii="Arial" w:eastAsia="Arial" w:hAnsi="Arial" w:cs="Arial"/>
          <w:color w:val="0033CC"/>
        </w:rPr>
        <w:t xml:space="preserve">that the labelling of </w:t>
      </w:r>
      <w:r w:rsidR="00B4071F" w:rsidRPr="00212D50">
        <w:rPr>
          <w:rFonts w:ascii="Arial" w:eastAsia="Arial" w:hAnsi="Arial" w:cs="Arial"/>
          <w:b/>
          <w:color w:val="0033CC"/>
        </w:rPr>
        <w:t>Fig</w:t>
      </w:r>
      <w:r w:rsidR="000155DC">
        <w:rPr>
          <w:rFonts w:ascii="Arial" w:eastAsia="Arial" w:hAnsi="Arial" w:cs="Arial"/>
          <w:b/>
          <w:color w:val="0033CC"/>
        </w:rPr>
        <w:t>.</w:t>
      </w:r>
      <w:r w:rsidR="00B4071F" w:rsidRPr="00212D50">
        <w:rPr>
          <w:rFonts w:ascii="Arial" w:eastAsia="Arial" w:hAnsi="Arial" w:cs="Arial"/>
          <w:b/>
          <w:color w:val="0033CC"/>
        </w:rPr>
        <w:t xml:space="preserve"> 1</w:t>
      </w:r>
      <w:r w:rsidR="00B4071F" w:rsidRPr="00A7225E">
        <w:rPr>
          <w:rFonts w:ascii="Arial" w:eastAsia="Arial" w:hAnsi="Arial" w:cs="Arial"/>
          <w:color w:val="0033CC"/>
        </w:rPr>
        <w:t xml:space="preserve"> and </w:t>
      </w:r>
      <w:r w:rsidR="000155DC" w:rsidRPr="00F717C1">
        <w:rPr>
          <w:rFonts w:ascii="Arial" w:eastAsia="Arial" w:hAnsi="Arial" w:cs="Arial"/>
          <w:b/>
          <w:color w:val="0033CC"/>
          <w:highlight w:val="yellow"/>
        </w:rPr>
        <w:t>Extended Data</w:t>
      </w:r>
      <w:r w:rsidR="00B4071F" w:rsidRPr="00F717C1">
        <w:rPr>
          <w:rFonts w:ascii="Arial" w:eastAsia="Arial" w:hAnsi="Arial" w:cs="Arial"/>
          <w:b/>
          <w:color w:val="0033CC"/>
          <w:highlight w:val="yellow"/>
        </w:rPr>
        <w:t xml:space="preserve"> Fig</w:t>
      </w:r>
      <w:r w:rsidR="000155DC" w:rsidRPr="00F717C1">
        <w:rPr>
          <w:rFonts w:ascii="Arial" w:eastAsia="Arial" w:hAnsi="Arial" w:cs="Arial"/>
          <w:b/>
          <w:color w:val="0033CC"/>
          <w:highlight w:val="yellow"/>
        </w:rPr>
        <w:t>.</w:t>
      </w:r>
      <w:r w:rsidR="00B4071F" w:rsidRPr="00F717C1">
        <w:rPr>
          <w:rFonts w:ascii="Arial" w:eastAsia="Arial" w:hAnsi="Arial" w:cs="Arial"/>
          <w:b/>
          <w:color w:val="0033CC"/>
          <w:highlight w:val="yellow"/>
        </w:rPr>
        <w:t xml:space="preserve"> 3</w:t>
      </w:r>
      <w:r w:rsidR="00B4071F" w:rsidRPr="00A7225E">
        <w:rPr>
          <w:rFonts w:ascii="Arial" w:eastAsia="Arial" w:hAnsi="Arial" w:cs="Arial"/>
          <w:color w:val="0033CC"/>
        </w:rPr>
        <w:t xml:space="preserve"> of the manuscript may be misleading</w:t>
      </w:r>
      <w:r w:rsidRPr="00A7225E">
        <w:rPr>
          <w:rFonts w:ascii="Arial" w:eastAsia="Arial" w:hAnsi="Arial" w:cs="Arial"/>
          <w:color w:val="0033CC"/>
        </w:rPr>
        <w:t xml:space="preserve">. </w:t>
      </w:r>
      <w:r w:rsidR="00846D06">
        <w:rPr>
          <w:rFonts w:ascii="Arial" w:eastAsia="Arial" w:hAnsi="Arial" w:cs="Arial"/>
          <w:color w:val="0033CC"/>
        </w:rPr>
        <w:t>T</w:t>
      </w:r>
      <w:r w:rsidR="00B4071F" w:rsidRPr="00A7225E">
        <w:rPr>
          <w:rFonts w:ascii="Arial" w:eastAsia="Arial" w:hAnsi="Arial" w:cs="Arial"/>
          <w:color w:val="0033CC"/>
        </w:rPr>
        <w:t>h</w:t>
      </w:r>
      <w:r w:rsidR="00190B38" w:rsidRPr="00A7225E">
        <w:rPr>
          <w:rFonts w:ascii="Arial" w:eastAsia="Arial" w:hAnsi="Arial" w:cs="Arial"/>
          <w:color w:val="0033CC"/>
        </w:rPr>
        <w:t>is</w:t>
      </w:r>
      <w:r w:rsidR="009C385D" w:rsidRPr="00A7225E">
        <w:rPr>
          <w:rFonts w:ascii="Arial" w:eastAsia="Arial" w:hAnsi="Arial" w:cs="Arial"/>
          <w:color w:val="0033CC"/>
        </w:rPr>
        <w:t xml:space="preserve"> important </w:t>
      </w:r>
      <w:r w:rsidR="00B4071F" w:rsidRPr="00A7225E">
        <w:rPr>
          <w:rFonts w:ascii="Arial" w:eastAsia="Arial" w:hAnsi="Arial" w:cs="Arial"/>
          <w:color w:val="0033CC"/>
        </w:rPr>
        <w:t>issue raised by th</w:t>
      </w:r>
      <w:r w:rsidR="00190B38" w:rsidRPr="00A7225E">
        <w:rPr>
          <w:rFonts w:ascii="Arial" w:eastAsia="Arial" w:hAnsi="Arial" w:cs="Arial"/>
          <w:color w:val="0033CC"/>
        </w:rPr>
        <w:t>is</w:t>
      </w:r>
      <w:r w:rsidR="00B4071F" w:rsidRPr="00A7225E">
        <w:rPr>
          <w:rFonts w:ascii="Arial" w:eastAsia="Arial" w:hAnsi="Arial" w:cs="Arial"/>
          <w:color w:val="0033CC"/>
        </w:rPr>
        <w:t xml:space="preserve"> Reviewer </w:t>
      </w:r>
      <w:r w:rsidR="009C385D" w:rsidRPr="00A7225E">
        <w:rPr>
          <w:rFonts w:ascii="Arial" w:eastAsia="Arial" w:hAnsi="Arial" w:cs="Arial"/>
          <w:color w:val="0033CC"/>
        </w:rPr>
        <w:t>and Reviewer 3</w:t>
      </w:r>
      <w:r w:rsidR="00846D06">
        <w:rPr>
          <w:rFonts w:ascii="Arial" w:eastAsia="Arial" w:hAnsi="Arial" w:cs="Arial"/>
          <w:color w:val="0033CC"/>
        </w:rPr>
        <w:t>, however,</w:t>
      </w:r>
      <w:r w:rsidR="009C385D" w:rsidRPr="00A7225E">
        <w:rPr>
          <w:rFonts w:ascii="Arial" w:eastAsia="Arial" w:hAnsi="Arial" w:cs="Arial"/>
          <w:color w:val="0033CC"/>
        </w:rPr>
        <w:t xml:space="preserve"> </w:t>
      </w:r>
      <w:r w:rsidR="00B4071F" w:rsidRPr="00A7225E">
        <w:rPr>
          <w:rFonts w:ascii="Arial" w:eastAsia="Arial" w:hAnsi="Arial" w:cs="Arial"/>
          <w:color w:val="0033CC"/>
        </w:rPr>
        <w:t xml:space="preserve">strengthens </w:t>
      </w:r>
      <w:r w:rsidRPr="00A7225E">
        <w:rPr>
          <w:rFonts w:ascii="Arial" w:eastAsia="Arial" w:hAnsi="Arial" w:cs="Arial"/>
          <w:color w:val="0033CC"/>
        </w:rPr>
        <w:t>our</w:t>
      </w:r>
      <w:r w:rsidR="00B4071F" w:rsidRPr="00A7225E">
        <w:rPr>
          <w:rFonts w:ascii="Arial" w:eastAsia="Arial" w:hAnsi="Arial" w:cs="Arial"/>
          <w:color w:val="0033CC"/>
        </w:rPr>
        <w:t xml:space="preserve"> critical argument </w:t>
      </w:r>
      <w:r w:rsidRPr="00A7225E">
        <w:rPr>
          <w:rFonts w:ascii="Arial" w:eastAsia="Arial" w:hAnsi="Arial" w:cs="Arial"/>
          <w:color w:val="0033CC"/>
        </w:rPr>
        <w:t xml:space="preserve">in response to </w:t>
      </w:r>
      <w:r w:rsidR="00B4071F" w:rsidRPr="00A7225E">
        <w:rPr>
          <w:rFonts w:ascii="Arial" w:eastAsia="Arial" w:hAnsi="Arial" w:cs="Arial"/>
          <w:color w:val="0033CC"/>
        </w:rPr>
        <w:t xml:space="preserve">Reviewer 1, namely that cfDNA sequencing without matched WBC is likely to </w:t>
      </w:r>
      <w:r w:rsidR="009C385D" w:rsidRPr="00A7225E">
        <w:rPr>
          <w:rFonts w:ascii="Arial" w:eastAsia="Arial" w:hAnsi="Arial" w:cs="Arial"/>
          <w:color w:val="0033CC"/>
        </w:rPr>
        <w:t xml:space="preserve">identify </w:t>
      </w:r>
      <w:r w:rsidR="00B4071F" w:rsidRPr="00A7225E">
        <w:rPr>
          <w:rFonts w:ascii="Arial" w:eastAsia="Arial" w:hAnsi="Arial" w:cs="Arial"/>
          <w:color w:val="0033CC"/>
        </w:rPr>
        <w:t>CH-derived</w:t>
      </w:r>
      <w:r w:rsidR="009C385D" w:rsidRPr="00A7225E">
        <w:rPr>
          <w:rFonts w:ascii="Arial" w:eastAsia="Arial" w:hAnsi="Arial" w:cs="Arial"/>
          <w:color w:val="0033CC"/>
        </w:rPr>
        <w:t xml:space="preserve"> somat</w:t>
      </w:r>
      <w:r w:rsidR="00190B38" w:rsidRPr="00A7225E">
        <w:rPr>
          <w:rFonts w:ascii="Arial" w:eastAsia="Arial" w:hAnsi="Arial" w:cs="Arial"/>
          <w:color w:val="0033CC"/>
        </w:rPr>
        <w:t>i</w:t>
      </w:r>
      <w:r w:rsidR="009C385D" w:rsidRPr="00A7225E">
        <w:rPr>
          <w:rFonts w:ascii="Arial" w:eastAsia="Arial" w:hAnsi="Arial" w:cs="Arial"/>
          <w:color w:val="0033CC"/>
        </w:rPr>
        <w:t xml:space="preserve">c </w:t>
      </w:r>
      <w:r w:rsidR="00B4071F" w:rsidRPr="00A7225E">
        <w:rPr>
          <w:rFonts w:ascii="Arial" w:eastAsia="Arial" w:hAnsi="Arial" w:cs="Arial"/>
          <w:color w:val="0033CC"/>
        </w:rPr>
        <w:t xml:space="preserve">mutations which may be misinterpreted as cancer derived. As this is most likely to occur close to or at the limit of detection, it stresses the need for ultra-deep sequenced WBC and </w:t>
      </w:r>
      <w:r w:rsidR="00846D06">
        <w:rPr>
          <w:rFonts w:ascii="Arial" w:eastAsia="Arial" w:hAnsi="Arial" w:cs="Arial"/>
          <w:color w:val="0033CC"/>
        </w:rPr>
        <w:t xml:space="preserve">further emphasizes </w:t>
      </w:r>
      <w:r w:rsidR="00B4071F" w:rsidRPr="00A7225E">
        <w:rPr>
          <w:rFonts w:ascii="Arial" w:eastAsia="Arial" w:hAnsi="Arial" w:cs="Arial"/>
          <w:color w:val="0033CC"/>
        </w:rPr>
        <w:t xml:space="preserve">the </w:t>
      </w:r>
      <w:r w:rsidR="00846D06">
        <w:rPr>
          <w:rFonts w:ascii="Arial" w:eastAsia="Arial" w:hAnsi="Arial" w:cs="Arial"/>
          <w:color w:val="0033CC"/>
        </w:rPr>
        <w:t>timeliness and importance</w:t>
      </w:r>
      <w:r w:rsidR="00846D06" w:rsidRPr="00A7225E">
        <w:rPr>
          <w:rFonts w:ascii="Arial" w:eastAsia="Arial" w:hAnsi="Arial" w:cs="Arial"/>
          <w:color w:val="0033CC"/>
        </w:rPr>
        <w:t xml:space="preserve"> </w:t>
      </w:r>
      <w:r w:rsidR="00B4071F" w:rsidRPr="00A7225E">
        <w:rPr>
          <w:rFonts w:ascii="Arial" w:eastAsia="Arial" w:hAnsi="Arial" w:cs="Arial"/>
          <w:color w:val="0033CC"/>
        </w:rPr>
        <w:t xml:space="preserve">of </w:t>
      </w:r>
      <w:r w:rsidR="00846D06">
        <w:rPr>
          <w:rFonts w:ascii="Arial" w:eastAsia="Arial" w:hAnsi="Arial" w:cs="Arial"/>
          <w:color w:val="0033CC"/>
        </w:rPr>
        <w:t>the findings reported in our</w:t>
      </w:r>
      <w:r w:rsidR="00846D06" w:rsidRPr="00A7225E">
        <w:rPr>
          <w:rFonts w:ascii="Arial" w:eastAsia="Arial" w:hAnsi="Arial" w:cs="Arial"/>
          <w:color w:val="0033CC"/>
        </w:rPr>
        <w:t xml:space="preserve"> </w:t>
      </w:r>
      <w:r w:rsidR="00B4071F" w:rsidRPr="00A7225E">
        <w:rPr>
          <w:rFonts w:ascii="Arial" w:eastAsia="Arial" w:hAnsi="Arial" w:cs="Arial"/>
          <w:color w:val="0033CC"/>
        </w:rPr>
        <w:t xml:space="preserve">study. The legend of </w:t>
      </w:r>
      <w:r w:rsidR="00B4071F" w:rsidRPr="00394B9B">
        <w:rPr>
          <w:rFonts w:ascii="Arial" w:eastAsia="Arial" w:hAnsi="Arial" w:cs="Arial"/>
          <w:b/>
          <w:color w:val="0033CC"/>
          <w:highlight w:val="yellow"/>
        </w:rPr>
        <w:t>Fig</w:t>
      </w:r>
      <w:r w:rsidR="000155DC">
        <w:rPr>
          <w:rFonts w:ascii="Arial" w:eastAsia="Arial" w:hAnsi="Arial" w:cs="Arial"/>
          <w:b/>
          <w:color w:val="0033CC"/>
          <w:highlight w:val="yellow"/>
        </w:rPr>
        <w:t>.</w:t>
      </w:r>
      <w:r w:rsidR="00B4071F" w:rsidRPr="00394B9B">
        <w:rPr>
          <w:rFonts w:ascii="Arial" w:eastAsia="Arial" w:hAnsi="Arial" w:cs="Arial"/>
          <w:b/>
          <w:color w:val="0033CC"/>
          <w:highlight w:val="yellow"/>
        </w:rPr>
        <w:t xml:space="preserve"> 1</w:t>
      </w:r>
      <w:r w:rsidR="00B4071F" w:rsidRPr="00A7225E">
        <w:rPr>
          <w:rFonts w:ascii="Arial" w:eastAsia="Arial" w:hAnsi="Arial" w:cs="Arial"/>
          <w:color w:val="0033CC"/>
        </w:rPr>
        <w:t xml:space="preserve"> and </w:t>
      </w:r>
      <w:r w:rsidR="000155DC">
        <w:rPr>
          <w:rFonts w:ascii="Arial" w:eastAsia="Arial" w:hAnsi="Arial" w:cs="Arial"/>
          <w:b/>
          <w:color w:val="0033CC"/>
          <w:highlight w:val="yellow"/>
        </w:rPr>
        <w:t>Extended</w:t>
      </w:r>
      <w:r w:rsidR="00B4071F" w:rsidRPr="00394B9B">
        <w:rPr>
          <w:rFonts w:ascii="Arial" w:eastAsia="Arial" w:hAnsi="Arial" w:cs="Arial"/>
          <w:b/>
          <w:color w:val="0033CC"/>
          <w:highlight w:val="yellow"/>
        </w:rPr>
        <w:t xml:space="preserve"> </w:t>
      </w:r>
      <w:r w:rsidR="000155DC">
        <w:rPr>
          <w:rFonts w:ascii="Arial" w:eastAsia="Arial" w:hAnsi="Arial" w:cs="Arial"/>
          <w:b/>
          <w:color w:val="0033CC"/>
          <w:highlight w:val="yellow"/>
        </w:rPr>
        <w:t xml:space="preserve">Data </w:t>
      </w:r>
      <w:r w:rsidR="00B4071F" w:rsidRPr="00394B9B">
        <w:rPr>
          <w:rFonts w:ascii="Arial" w:eastAsia="Arial" w:hAnsi="Arial" w:cs="Arial"/>
          <w:b/>
          <w:color w:val="0033CC"/>
          <w:highlight w:val="yellow"/>
        </w:rPr>
        <w:t>Fig</w:t>
      </w:r>
      <w:r w:rsidR="000155DC">
        <w:rPr>
          <w:rFonts w:ascii="Arial" w:eastAsia="Arial" w:hAnsi="Arial" w:cs="Arial"/>
          <w:b/>
          <w:color w:val="0033CC"/>
          <w:highlight w:val="yellow"/>
        </w:rPr>
        <w:t>.</w:t>
      </w:r>
      <w:r w:rsidR="00B4071F" w:rsidRPr="00394B9B">
        <w:rPr>
          <w:rFonts w:ascii="Arial" w:eastAsia="Arial" w:hAnsi="Arial" w:cs="Arial"/>
          <w:b/>
          <w:color w:val="0033CC"/>
          <w:highlight w:val="yellow"/>
        </w:rPr>
        <w:t xml:space="preserve"> 3</w:t>
      </w:r>
      <w:r w:rsidR="00B4071F" w:rsidRPr="00A7225E">
        <w:rPr>
          <w:rFonts w:ascii="Arial" w:eastAsia="Arial" w:hAnsi="Arial" w:cs="Arial"/>
          <w:color w:val="0033CC"/>
        </w:rPr>
        <w:t xml:space="preserve"> of the </w:t>
      </w:r>
      <w:r w:rsidR="00394B9B">
        <w:rPr>
          <w:rFonts w:ascii="Arial" w:eastAsia="Arial" w:hAnsi="Arial" w:cs="Arial"/>
          <w:color w:val="0033CC"/>
        </w:rPr>
        <w:t xml:space="preserve">revised </w:t>
      </w:r>
      <w:r w:rsidR="00B4071F" w:rsidRPr="00A7225E">
        <w:rPr>
          <w:rFonts w:ascii="Arial" w:eastAsia="Arial" w:hAnsi="Arial" w:cs="Arial"/>
          <w:color w:val="0033CC"/>
        </w:rPr>
        <w:t xml:space="preserve">manuscript have been changed to </w:t>
      </w:r>
      <w:commentRangeStart w:id="34"/>
      <w:r w:rsidR="00B4071F" w:rsidRPr="00DF30AA">
        <w:rPr>
          <w:rFonts w:ascii="Arial" w:eastAsia="Arial" w:hAnsi="Arial" w:cs="Arial"/>
          <w:color w:val="0033CC"/>
          <w:highlight w:val="yellow"/>
        </w:rPr>
        <w:t>“</w:t>
      </w:r>
      <w:proofErr w:type="spellStart"/>
      <w:r w:rsidR="00027A7C">
        <w:rPr>
          <w:rFonts w:ascii="Arial" w:eastAsia="Arial" w:hAnsi="Arial" w:cs="Arial"/>
          <w:color w:val="0033CC"/>
          <w:highlight w:val="yellow"/>
        </w:rPr>
        <w:t>Mis</w:t>
      </w:r>
      <w:r w:rsidR="00B4071F" w:rsidRPr="00DF30AA">
        <w:rPr>
          <w:rFonts w:ascii="Arial" w:eastAsia="Arial" w:hAnsi="Arial" w:cs="Arial"/>
          <w:color w:val="0033CC"/>
          <w:highlight w:val="yellow"/>
        </w:rPr>
        <w:t>assignment</w:t>
      </w:r>
      <w:proofErr w:type="spellEnd"/>
      <w:r w:rsidR="00B4071F" w:rsidRPr="00DF30AA">
        <w:rPr>
          <w:rFonts w:ascii="Arial" w:eastAsia="Arial" w:hAnsi="Arial" w:cs="Arial"/>
          <w:color w:val="0033CC"/>
          <w:highlight w:val="yellow"/>
        </w:rPr>
        <w:t xml:space="preserve"> between replicates”</w:t>
      </w:r>
      <w:r w:rsidR="00B4071F" w:rsidRPr="00A7225E">
        <w:rPr>
          <w:rFonts w:ascii="Arial" w:eastAsia="Arial" w:hAnsi="Arial" w:cs="Arial"/>
          <w:color w:val="0033CC"/>
        </w:rPr>
        <w:t xml:space="preserve"> </w:t>
      </w:r>
      <w:commentRangeEnd w:id="34"/>
      <w:r w:rsidR="00027A7C">
        <w:rPr>
          <w:rStyle w:val="CommentReference"/>
        </w:rPr>
        <w:commentReference w:id="34"/>
      </w:r>
      <w:r w:rsidR="00B4071F" w:rsidRPr="00A7225E">
        <w:rPr>
          <w:rFonts w:ascii="Arial" w:eastAsia="Arial" w:hAnsi="Arial" w:cs="Arial"/>
          <w:color w:val="0033CC"/>
        </w:rPr>
        <w:t xml:space="preserve">to reflect the above discussion and the captions have been </w:t>
      </w:r>
      <w:r w:rsidR="00394B9B">
        <w:rPr>
          <w:rFonts w:ascii="Arial" w:eastAsia="Arial" w:hAnsi="Arial" w:cs="Arial"/>
          <w:color w:val="0033CC"/>
        </w:rPr>
        <w:t>updated</w:t>
      </w:r>
      <w:r w:rsidR="00B4071F" w:rsidRPr="00A7225E">
        <w:rPr>
          <w:rFonts w:ascii="Arial" w:eastAsia="Arial" w:hAnsi="Arial" w:cs="Arial"/>
          <w:color w:val="0033CC"/>
        </w:rPr>
        <w:t xml:space="preserve"> accordingly.</w:t>
      </w:r>
    </w:p>
    <w:p w14:paraId="47C49524" w14:textId="77777777" w:rsidR="0055192D" w:rsidRDefault="0055192D">
      <w:pPr>
        <w:rPr>
          <w:rFonts w:ascii="Arial" w:eastAsia="Arial" w:hAnsi="Arial" w:cs="Arial"/>
          <w:b/>
          <w:color w:val="0032CC"/>
          <w:sz w:val="20"/>
          <w:szCs w:val="20"/>
        </w:rPr>
      </w:pPr>
      <w:r>
        <w:rPr>
          <w:rFonts w:ascii="Arial" w:eastAsia="Arial" w:hAnsi="Arial" w:cs="Arial"/>
          <w:b/>
          <w:color w:val="0032CC"/>
          <w:sz w:val="20"/>
          <w:szCs w:val="20"/>
        </w:rPr>
        <w:br w:type="page"/>
      </w:r>
    </w:p>
    <w:p w14:paraId="23F9EDFA" w14:textId="62A0160A" w:rsidR="00413E5F" w:rsidRPr="00D11A33" w:rsidRDefault="00846D06" w:rsidP="00212D50">
      <w:pPr>
        <w:spacing w:after="0" w:line="240" w:lineRule="auto"/>
        <w:rPr>
          <w:rFonts w:ascii="Arial" w:eastAsia="Arial" w:hAnsi="Arial" w:cs="Arial"/>
          <w:color w:val="0032CC"/>
          <w:sz w:val="20"/>
          <w:szCs w:val="20"/>
        </w:rPr>
      </w:pPr>
      <w:r w:rsidRPr="00D11A33">
        <w:rPr>
          <w:rFonts w:ascii="Arial" w:eastAsia="Arial" w:hAnsi="Arial" w:cs="Arial"/>
          <w:b/>
          <w:color w:val="0032CC"/>
          <w:sz w:val="20"/>
          <w:szCs w:val="20"/>
        </w:rPr>
        <w:lastRenderedPageBreak/>
        <w:t xml:space="preserve">Response to Reviewers </w:t>
      </w:r>
      <w:r w:rsidR="00B4071F" w:rsidRPr="00D11A33">
        <w:rPr>
          <w:rFonts w:ascii="Arial" w:eastAsia="Arial" w:hAnsi="Arial" w:cs="Arial"/>
          <w:b/>
          <w:color w:val="0032CC"/>
          <w:sz w:val="20"/>
          <w:szCs w:val="20"/>
        </w:rPr>
        <w:t xml:space="preserve">Table </w:t>
      </w:r>
      <w:r w:rsidR="00C80ED4" w:rsidRPr="00D11A33">
        <w:rPr>
          <w:rFonts w:ascii="Arial" w:eastAsia="Arial" w:hAnsi="Arial" w:cs="Arial"/>
          <w:b/>
          <w:color w:val="0032CC"/>
          <w:sz w:val="20"/>
          <w:szCs w:val="20"/>
        </w:rPr>
        <w:t>1</w:t>
      </w:r>
      <w:r w:rsidR="00E019AB">
        <w:rPr>
          <w:rFonts w:ascii="Arial" w:eastAsia="Arial" w:hAnsi="Arial" w:cs="Arial"/>
          <w:b/>
          <w:color w:val="0032CC"/>
          <w:sz w:val="20"/>
          <w:szCs w:val="20"/>
        </w:rPr>
        <w:t>0</w:t>
      </w:r>
      <w:r w:rsidR="00B4071F" w:rsidRPr="00D11A33">
        <w:rPr>
          <w:rFonts w:ascii="Arial" w:eastAsia="Arial" w:hAnsi="Arial" w:cs="Arial"/>
          <w:color w:val="0032CC"/>
          <w:sz w:val="20"/>
          <w:szCs w:val="20"/>
        </w:rPr>
        <w:t>: Somatic mutations with incorrect assignment of variant category between replicates</w:t>
      </w:r>
      <w:r w:rsidR="00C554E4">
        <w:rPr>
          <w:rFonts w:ascii="Arial" w:eastAsia="Arial" w:hAnsi="Arial" w:cs="Arial"/>
          <w:color w:val="0032CC"/>
          <w:sz w:val="20"/>
          <w:szCs w:val="20"/>
        </w:rPr>
        <w:t>.</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435"/>
        <w:gridCol w:w="1106"/>
        <w:gridCol w:w="1452"/>
        <w:gridCol w:w="1089"/>
        <w:gridCol w:w="1540"/>
        <w:gridCol w:w="1304"/>
        <w:gridCol w:w="1469"/>
        <w:gridCol w:w="1304"/>
      </w:tblGrid>
      <w:tr w:rsidR="0031314A" w:rsidRPr="00954898" w14:paraId="6E5E43E9" w14:textId="77777777" w:rsidTr="00212D50">
        <w:trPr>
          <w:trHeight w:val="144"/>
        </w:trPr>
        <w:tc>
          <w:tcPr>
            <w:tcW w:w="1305" w:type="dxa"/>
            <w:shd w:val="clear" w:color="auto" w:fill="4D4D62"/>
            <w:tcMar>
              <w:top w:w="100" w:type="dxa"/>
              <w:left w:w="100" w:type="dxa"/>
              <w:bottom w:w="100" w:type="dxa"/>
              <w:right w:w="100" w:type="dxa"/>
            </w:tcMar>
          </w:tcPr>
          <w:p w14:paraId="462B54D4" w14:textId="77777777" w:rsidR="00413E5F" w:rsidRPr="00394B9B" w:rsidRDefault="00B4071F" w:rsidP="00A7225E">
            <w:pPr>
              <w:widowControl w:val="0"/>
              <w:spacing w:after="0" w:line="240" w:lineRule="auto"/>
              <w:jc w:val="both"/>
              <w:rPr>
                <w:rFonts w:ascii="Arial" w:hAnsi="Arial" w:cs="Arial"/>
                <w:color w:val="0033CC"/>
                <w:sz w:val="18"/>
                <w:szCs w:val="18"/>
              </w:rPr>
            </w:pPr>
            <w:r w:rsidRPr="00394B9B">
              <w:rPr>
                <w:rFonts w:ascii="Arial" w:hAnsi="Arial" w:cs="Arial"/>
                <w:color w:val="FFFFFF"/>
                <w:sz w:val="18"/>
                <w:szCs w:val="18"/>
              </w:rPr>
              <w:t>Patient ID</w:t>
            </w:r>
          </w:p>
        </w:tc>
        <w:tc>
          <w:tcPr>
            <w:tcW w:w="1005" w:type="dxa"/>
            <w:shd w:val="clear" w:color="auto" w:fill="4D4D62"/>
            <w:tcMar>
              <w:top w:w="100" w:type="dxa"/>
              <w:left w:w="100" w:type="dxa"/>
              <w:bottom w:w="100" w:type="dxa"/>
              <w:right w:w="100" w:type="dxa"/>
            </w:tcMar>
          </w:tcPr>
          <w:p w14:paraId="07622E06" w14:textId="77777777" w:rsidR="00413E5F" w:rsidRPr="00394B9B" w:rsidRDefault="00B4071F" w:rsidP="00212D50">
            <w:pPr>
              <w:widowControl w:val="0"/>
              <w:spacing w:after="0" w:line="240" w:lineRule="auto"/>
              <w:jc w:val="center"/>
              <w:rPr>
                <w:rFonts w:ascii="Arial" w:hAnsi="Arial" w:cs="Arial"/>
                <w:color w:val="0033CC"/>
                <w:sz w:val="18"/>
                <w:szCs w:val="18"/>
              </w:rPr>
            </w:pPr>
            <w:r w:rsidRPr="00394B9B">
              <w:rPr>
                <w:rFonts w:ascii="Arial" w:hAnsi="Arial" w:cs="Arial"/>
                <w:color w:val="FFFFFF"/>
                <w:sz w:val="18"/>
                <w:szCs w:val="18"/>
              </w:rPr>
              <w:t>Gene Symbol</w:t>
            </w:r>
          </w:p>
        </w:tc>
        <w:tc>
          <w:tcPr>
            <w:tcW w:w="1320" w:type="dxa"/>
            <w:shd w:val="clear" w:color="auto" w:fill="4D4D62"/>
            <w:tcMar>
              <w:top w:w="100" w:type="dxa"/>
              <w:left w:w="100" w:type="dxa"/>
              <w:bottom w:w="100" w:type="dxa"/>
              <w:right w:w="100" w:type="dxa"/>
            </w:tcMar>
          </w:tcPr>
          <w:p w14:paraId="5C8C49F6" w14:textId="77777777" w:rsidR="00413E5F" w:rsidRPr="00394B9B" w:rsidRDefault="00B4071F" w:rsidP="00212D50">
            <w:pPr>
              <w:widowControl w:val="0"/>
              <w:spacing w:after="0" w:line="240" w:lineRule="auto"/>
              <w:jc w:val="center"/>
              <w:rPr>
                <w:rFonts w:ascii="Arial" w:hAnsi="Arial" w:cs="Arial"/>
                <w:color w:val="0033CC"/>
                <w:sz w:val="18"/>
                <w:szCs w:val="18"/>
              </w:rPr>
            </w:pPr>
            <w:proofErr w:type="spellStart"/>
            <w:r w:rsidRPr="00394B9B">
              <w:rPr>
                <w:rFonts w:ascii="Arial" w:hAnsi="Arial" w:cs="Arial"/>
                <w:color w:val="FFFFFF"/>
                <w:sz w:val="18"/>
                <w:szCs w:val="18"/>
              </w:rPr>
              <w:t>HGVSp</w:t>
            </w:r>
            <w:proofErr w:type="spellEnd"/>
          </w:p>
        </w:tc>
        <w:tc>
          <w:tcPr>
            <w:tcW w:w="990" w:type="dxa"/>
            <w:shd w:val="clear" w:color="auto" w:fill="4D4D62"/>
            <w:tcMar>
              <w:top w:w="100" w:type="dxa"/>
              <w:left w:w="100" w:type="dxa"/>
              <w:bottom w:w="100" w:type="dxa"/>
              <w:right w:w="100" w:type="dxa"/>
            </w:tcMar>
          </w:tcPr>
          <w:p w14:paraId="0CFE3B89" w14:textId="77777777" w:rsidR="00413E5F" w:rsidRPr="00394B9B" w:rsidRDefault="00B4071F" w:rsidP="00212D50">
            <w:pPr>
              <w:widowControl w:val="0"/>
              <w:spacing w:after="0" w:line="240" w:lineRule="auto"/>
              <w:jc w:val="center"/>
              <w:rPr>
                <w:rFonts w:ascii="Arial" w:hAnsi="Arial" w:cs="Arial"/>
                <w:color w:val="0033CC"/>
                <w:sz w:val="18"/>
                <w:szCs w:val="18"/>
              </w:rPr>
            </w:pPr>
            <w:r w:rsidRPr="00394B9B">
              <w:rPr>
                <w:rFonts w:ascii="Arial" w:hAnsi="Arial" w:cs="Arial"/>
                <w:color w:val="FFFFFF"/>
                <w:sz w:val="18"/>
                <w:szCs w:val="18"/>
              </w:rPr>
              <w:t>Variant Type</w:t>
            </w:r>
          </w:p>
        </w:tc>
        <w:tc>
          <w:tcPr>
            <w:tcW w:w="1400" w:type="dxa"/>
            <w:shd w:val="clear" w:color="auto" w:fill="4D4D62"/>
            <w:tcMar>
              <w:top w:w="100" w:type="dxa"/>
              <w:left w:w="100" w:type="dxa"/>
              <w:bottom w:w="100" w:type="dxa"/>
              <w:right w:w="100" w:type="dxa"/>
            </w:tcMar>
          </w:tcPr>
          <w:p w14:paraId="195BEE4C" w14:textId="77777777" w:rsidR="00394B9B" w:rsidRPr="00394B9B" w:rsidRDefault="00B4071F" w:rsidP="00212D50">
            <w:pPr>
              <w:widowControl w:val="0"/>
              <w:spacing w:after="0" w:line="240" w:lineRule="auto"/>
              <w:jc w:val="center"/>
              <w:rPr>
                <w:rFonts w:ascii="Arial" w:hAnsi="Arial" w:cs="Arial"/>
                <w:color w:val="FFFFFF"/>
                <w:sz w:val="18"/>
                <w:szCs w:val="18"/>
              </w:rPr>
            </w:pPr>
            <w:r w:rsidRPr="00394B9B">
              <w:rPr>
                <w:rFonts w:ascii="Arial" w:hAnsi="Arial" w:cs="Arial"/>
                <w:color w:val="FFFFFF"/>
                <w:sz w:val="18"/>
                <w:szCs w:val="18"/>
              </w:rPr>
              <w:t>cfDNA VAF %</w:t>
            </w:r>
          </w:p>
          <w:p w14:paraId="103EB018" w14:textId="76D19493" w:rsidR="00413E5F" w:rsidRPr="00394B9B" w:rsidRDefault="00394B9B" w:rsidP="00212D50">
            <w:pPr>
              <w:widowControl w:val="0"/>
              <w:spacing w:after="0" w:line="240" w:lineRule="auto"/>
              <w:jc w:val="center"/>
              <w:rPr>
                <w:rFonts w:ascii="Arial" w:hAnsi="Arial" w:cs="Arial"/>
                <w:color w:val="FFFFFF"/>
                <w:sz w:val="18"/>
                <w:szCs w:val="18"/>
              </w:rPr>
            </w:pPr>
            <w:r w:rsidRPr="00394B9B">
              <w:rPr>
                <w:rFonts w:ascii="Arial" w:hAnsi="Arial" w:cs="Arial"/>
                <w:color w:val="FFFFFF"/>
                <w:sz w:val="18"/>
                <w:szCs w:val="18"/>
              </w:rPr>
              <w:t>(Replicate 1 | Replicate 2)</w:t>
            </w:r>
          </w:p>
        </w:tc>
        <w:tc>
          <w:tcPr>
            <w:tcW w:w="1185" w:type="dxa"/>
            <w:shd w:val="clear" w:color="auto" w:fill="4D4D62"/>
            <w:tcMar>
              <w:top w:w="100" w:type="dxa"/>
              <w:left w:w="100" w:type="dxa"/>
              <w:bottom w:w="100" w:type="dxa"/>
              <w:right w:w="100" w:type="dxa"/>
            </w:tcMar>
          </w:tcPr>
          <w:p w14:paraId="196762AC" w14:textId="77777777" w:rsidR="00394B9B" w:rsidRDefault="00B4071F" w:rsidP="00212D50">
            <w:pPr>
              <w:widowControl w:val="0"/>
              <w:spacing w:after="0" w:line="240" w:lineRule="auto"/>
              <w:jc w:val="center"/>
              <w:rPr>
                <w:rFonts w:ascii="Arial" w:hAnsi="Arial" w:cs="Arial"/>
                <w:color w:val="FFFFFF"/>
                <w:sz w:val="18"/>
                <w:szCs w:val="18"/>
              </w:rPr>
            </w:pPr>
            <w:r w:rsidRPr="00394B9B">
              <w:rPr>
                <w:rFonts w:ascii="Arial" w:hAnsi="Arial" w:cs="Arial"/>
                <w:color w:val="FFFFFF"/>
                <w:sz w:val="18"/>
                <w:szCs w:val="18"/>
              </w:rPr>
              <w:t>Alternate allele count in cfDNA</w:t>
            </w:r>
          </w:p>
          <w:p w14:paraId="4FF63A78" w14:textId="535C5CF7" w:rsidR="00413E5F" w:rsidRPr="00394B9B" w:rsidRDefault="00394B9B" w:rsidP="00212D50">
            <w:pPr>
              <w:widowControl w:val="0"/>
              <w:spacing w:after="0" w:line="240" w:lineRule="auto"/>
              <w:jc w:val="center"/>
              <w:rPr>
                <w:rFonts w:ascii="Arial" w:hAnsi="Arial" w:cs="Arial"/>
                <w:color w:val="FFFFFF"/>
                <w:sz w:val="18"/>
                <w:szCs w:val="18"/>
              </w:rPr>
            </w:pPr>
            <w:r w:rsidRPr="00394B9B">
              <w:rPr>
                <w:rFonts w:ascii="Arial" w:hAnsi="Arial" w:cs="Arial"/>
                <w:color w:val="FFFFFF"/>
                <w:sz w:val="18"/>
                <w:szCs w:val="18"/>
              </w:rPr>
              <w:t>(Replicate 1 | Replicate 2)</w:t>
            </w:r>
          </w:p>
        </w:tc>
        <w:tc>
          <w:tcPr>
            <w:tcW w:w="1335" w:type="dxa"/>
            <w:shd w:val="clear" w:color="auto" w:fill="4D4D62"/>
            <w:tcMar>
              <w:top w:w="100" w:type="dxa"/>
              <w:left w:w="100" w:type="dxa"/>
              <w:bottom w:w="100" w:type="dxa"/>
              <w:right w:w="100" w:type="dxa"/>
            </w:tcMar>
          </w:tcPr>
          <w:p w14:paraId="1550ABE2" w14:textId="77777777" w:rsidR="00394B9B" w:rsidRDefault="00B4071F" w:rsidP="00212D50">
            <w:pPr>
              <w:widowControl w:val="0"/>
              <w:spacing w:after="0" w:line="240" w:lineRule="auto"/>
              <w:jc w:val="center"/>
              <w:rPr>
                <w:rFonts w:ascii="Arial" w:hAnsi="Arial" w:cs="Arial"/>
                <w:color w:val="FFFFFF"/>
                <w:sz w:val="18"/>
                <w:szCs w:val="18"/>
              </w:rPr>
            </w:pPr>
            <w:r w:rsidRPr="00394B9B">
              <w:rPr>
                <w:rFonts w:ascii="Arial" w:hAnsi="Arial" w:cs="Arial"/>
                <w:color w:val="FFFFFF"/>
                <w:sz w:val="18"/>
                <w:szCs w:val="18"/>
              </w:rPr>
              <w:t>WBC VAF %</w:t>
            </w:r>
          </w:p>
          <w:p w14:paraId="342DFED0" w14:textId="44CB617F" w:rsidR="00413E5F" w:rsidRPr="00394B9B" w:rsidRDefault="00394B9B" w:rsidP="00212D50">
            <w:pPr>
              <w:widowControl w:val="0"/>
              <w:spacing w:after="0" w:line="240" w:lineRule="auto"/>
              <w:jc w:val="center"/>
              <w:rPr>
                <w:rFonts w:ascii="Arial" w:hAnsi="Arial" w:cs="Arial"/>
                <w:color w:val="FFFFFF"/>
                <w:sz w:val="18"/>
                <w:szCs w:val="18"/>
              </w:rPr>
            </w:pPr>
            <w:r w:rsidRPr="00394B9B">
              <w:rPr>
                <w:rFonts w:ascii="Arial" w:hAnsi="Arial" w:cs="Arial"/>
                <w:color w:val="FFFFFF"/>
                <w:sz w:val="18"/>
                <w:szCs w:val="18"/>
              </w:rPr>
              <w:t>(Replicate 1 | Replicate 2)</w:t>
            </w:r>
          </w:p>
        </w:tc>
        <w:tc>
          <w:tcPr>
            <w:tcW w:w="1185" w:type="dxa"/>
            <w:shd w:val="clear" w:color="auto" w:fill="4D4D62"/>
            <w:tcMar>
              <w:top w:w="100" w:type="dxa"/>
              <w:left w:w="100" w:type="dxa"/>
              <w:bottom w:w="100" w:type="dxa"/>
              <w:right w:w="100" w:type="dxa"/>
            </w:tcMar>
          </w:tcPr>
          <w:p w14:paraId="0D0D178F" w14:textId="77777777" w:rsidR="00C4225F" w:rsidRDefault="00B4071F" w:rsidP="00212D50">
            <w:pPr>
              <w:widowControl w:val="0"/>
              <w:spacing w:after="0" w:line="240" w:lineRule="auto"/>
              <w:jc w:val="center"/>
              <w:rPr>
                <w:rFonts w:ascii="Arial" w:hAnsi="Arial" w:cs="Arial"/>
                <w:color w:val="FFFFFF"/>
                <w:sz w:val="18"/>
                <w:szCs w:val="18"/>
              </w:rPr>
            </w:pPr>
            <w:r w:rsidRPr="00394B9B">
              <w:rPr>
                <w:rFonts w:ascii="Arial" w:hAnsi="Arial" w:cs="Arial"/>
                <w:color w:val="FFFFFF"/>
                <w:sz w:val="18"/>
                <w:szCs w:val="18"/>
              </w:rPr>
              <w:t>Alternate allele count in WBC</w:t>
            </w:r>
          </w:p>
          <w:p w14:paraId="639536A5" w14:textId="3AD80A3A" w:rsidR="00413E5F" w:rsidRPr="00394B9B" w:rsidRDefault="00394B9B" w:rsidP="00212D50">
            <w:pPr>
              <w:widowControl w:val="0"/>
              <w:spacing w:after="0" w:line="240" w:lineRule="auto"/>
              <w:jc w:val="center"/>
              <w:rPr>
                <w:rFonts w:ascii="Arial" w:hAnsi="Arial" w:cs="Arial"/>
                <w:color w:val="FFFFFF"/>
                <w:sz w:val="18"/>
                <w:szCs w:val="18"/>
              </w:rPr>
            </w:pPr>
            <w:r w:rsidRPr="00394B9B">
              <w:rPr>
                <w:rFonts w:ascii="Arial" w:hAnsi="Arial" w:cs="Arial"/>
                <w:color w:val="FFFFFF"/>
                <w:sz w:val="18"/>
                <w:szCs w:val="18"/>
              </w:rPr>
              <w:t>(Replicate 1 | Replicate 2)</w:t>
            </w:r>
          </w:p>
        </w:tc>
      </w:tr>
      <w:tr w:rsidR="0031314A" w:rsidRPr="00954898" w14:paraId="670AAE61" w14:textId="77777777" w:rsidTr="00212D50">
        <w:trPr>
          <w:trHeight w:val="144"/>
        </w:trPr>
        <w:tc>
          <w:tcPr>
            <w:tcW w:w="1305" w:type="dxa"/>
            <w:tcMar>
              <w:top w:w="100" w:type="dxa"/>
              <w:left w:w="100" w:type="dxa"/>
              <w:bottom w:w="100" w:type="dxa"/>
              <w:right w:w="100" w:type="dxa"/>
            </w:tcMar>
          </w:tcPr>
          <w:p w14:paraId="31603808"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53526472"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NOTCH2</w:t>
            </w:r>
          </w:p>
        </w:tc>
        <w:tc>
          <w:tcPr>
            <w:tcW w:w="1320" w:type="dxa"/>
            <w:tcMar>
              <w:top w:w="100" w:type="dxa"/>
              <w:left w:w="100" w:type="dxa"/>
              <w:bottom w:w="100" w:type="dxa"/>
              <w:right w:w="100" w:type="dxa"/>
            </w:tcMar>
          </w:tcPr>
          <w:p w14:paraId="1AE44594"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Q2367E</w:t>
            </w:r>
          </w:p>
        </w:tc>
        <w:tc>
          <w:tcPr>
            <w:tcW w:w="990" w:type="dxa"/>
            <w:tcMar>
              <w:top w:w="100" w:type="dxa"/>
              <w:left w:w="100" w:type="dxa"/>
              <w:bottom w:w="100" w:type="dxa"/>
              <w:right w:w="100" w:type="dxa"/>
            </w:tcMar>
          </w:tcPr>
          <w:p w14:paraId="424E0247"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45BA2A85"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0.077 | 0.154</w:t>
            </w:r>
          </w:p>
        </w:tc>
        <w:tc>
          <w:tcPr>
            <w:tcW w:w="1185" w:type="dxa"/>
            <w:tcMar>
              <w:top w:w="100" w:type="dxa"/>
              <w:left w:w="100" w:type="dxa"/>
              <w:bottom w:w="100" w:type="dxa"/>
              <w:right w:w="100" w:type="dxa"/>
            </w:tcMar>
          </w:tcPr>
          <w:p w14:paraId="11FE0A29"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5 | 11</w:t>
            </w:r>
          </w:p>
        </w:tc>
        <w:tc>
          <w:tcPr>
            <w:tcW w:w="1335" w:type="dxa"/>
            <w:tcMar>
              <w:top w:w="100" w:type="dxa"/>
              <w:left w:w="100" w:type="dxa"/>
              <w:bottom w:w="100" w:type="dxa"/>
              <w:right w:w="100" w:type="dxa"/>
            </w:tcMar>
          </w:tcPr>
          <w:p w14:paraId="59D87234"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c>
          <w:tcPr>
            <w:tcW w:w="1185" w:type="dxa"/>
            <w:tcMar>
              <w:top w:w="100" w:type="dxa"/>
              <w:left w:w="100" w:type="dxa"/>
              <w:bottom w:w="100" w:type="dxa"/>
              <w:right w:w="100" w:type="dxa"/>
            </w:tcMar>
          </w:tcPr>
          <w:p w14:paraId="5FA20E47"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r>
      <w:tr w:rsidR="0031314A" w:rsidRPr="00954898" w14:paraId="47779448" w14:textId="77777777" w:rsidTr="00212D50">
        <w:trPr>
          <w:trHeight w:val="144"/>
        </w:trPr>
        <w:tc>
          <w:tcPr>
            <w:tcW w:w="1305" w:type="dxa"/>
            <w:tcMar>
              <w:top w:w="100" w:type="dxa"/>
              <w:left w:w="100" w:type="dxa"/>
              <w:bottom w:w="100" w:type="dxa"/>
              <w:right w:w="100" w:type="dxa"/>
            </w:tcMar>
          </w:tcPr>
          <w:p w14:paraId="1FD0B15B" w14:textId="77777777" w:rsidR="00413E5F" w:rsidRPr="00212D50" w:rsidRDefault="00B4071F" w:rsidP="00A7225E">
            <w:pPr>
              <w:widowControl w:val="0"/>
              <w:shd w:val="clear" w:color="auto" w:fill="FFFFFF"/>
              <w:spacing w:after="0" w:line="240" w:lineRule="auto"/>
              <w:jc w:val="both"/>
              <w:rPr>
                <w:rFonts w:ascii="Arial" w:hAnsi="Arial" w:cs="Arial"/>
                <w:color w:val="FFFFFF"/>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2430BC0A"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TET1</w:t>
            </w:r>
          </w:p>
        </w:tc>
        <w:tc>
          <w:tcPr>
            <w:tcW w:w="1320" w:type="dxa"/>
            <w:tcMar>
              <w:top w:w="100" w:type="dxa"/>
              <w:left w:w="100" w:type="dxa"/>
              <w:bottom w:w="100" w:type="dxa"/>
              <w:right w:w="100" w:type="dxa"/>
            </w:tcMar>
          </w:tcPr>
          <w:p w14:paraId="7CAA8626"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S919*</w:t>
            </w:r>
          </w:p>
        </w:tc>
        <w:tc>
          <w:tcPr>
            <w:tcW w:w="990" w:type="dxa"/>
            <w:tcMar>
              <w:top w:w="100" w:type="dxa"/>
              <w:left w:w="100" w:type="dxa"/>
              <w:bottom w:w="100" w:type="dxa"/>
              <w:right w:w="100" w:type="dxa"/>
            </w:tcMar>
          </w:tcPr>
          <w:p w14:paraId="34E95AB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7748E794"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0.055 | 0.098</w:t>
            </w:r>
          </w:p>
        </w:tc>
        <w:tc>
          <w:tcPr>
            <w:tcW w:w="1185" w:type="dxa"/>
            <w:tcMar>
              <w:top w:w="100" w:type="dxa"/>
              <w:left w:w="100" w:type="dxa"/>
              <w:bottom w:w="100" w:type="dxa"/>
              <w:right w:w="100" w:type="dxa"/>
            </w:tcMar>
          </w:tcPr>
          <w:p w14:paraId="42E90A35"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7 | 13</w:t>
            </w:r>
          </w:p>
        </w:tc>
        <w:tc>
          <w:tcPr>
            <w:tcW w:w="1335" w:type="dxa"/>
            <w:tcMar>
              <w:top w:w="100" w:type="dxa"/>
              <w:left w:w="100" w:type="dxa"/>
              <w:bottom w:w="100" w:type="dxa"/>
              <w:right w:w="100" w:type="dxa"/>
            </w:tcMar>
          </w:tcPr>
          <w:p w14:paraId="01396D66"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c>
          <w:tcPr>
            <w:tcW w:w="1185" w:type="dxa"/>
            <w:tcMar>
              <w:top w:w="100" w:type="dxa"/>
              <w:left w:w="100" w:type="dxa"/>
              <w:bottom w:w="100" w:type="dxa"/>
              <w:right w:w="100" w:type="dxa"/>
            </w:tcMar>
          </w:tcPr>
          <w:p w14:paraId="132682E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r>
      <w:tr w:rsidR="0031314A" w:rsidRPr="00954898" w14:paraId="49EDEC86" w14:textId="77777777" w:rsidTr="00212D50">
        <w:trPr>
          <w:trHeight w:val="144"/>
        </w:trPr>
        <w:tc>
          <w:tcPr>
            <w:tcW w:w="1305" w:type="dxa"/>
            <w:tcMar>
              <w:top w:w="100" w:type="dxa"/>
              <w:left w:w="100" w:type="dxa"/>
              <w:bottom w:w="100" w:type="dxa"/>
              <w:right w:w="100" w:type="dxa"/>
            </w:tcMar>
          </w:tcPr>
          <w:p w14:paraId="51806961"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4657A0E1" w14:textId="77777777" w:rsidR="00413E5F" w:rsidRPr="00212D50" w:rsidRDefault="00B4071F" w:rsidP="00212D50">
            <w:pPr>
              <w:widowControl w:val="0"/>
              <w:shd w:val="clear" w:color="auto" w:fill="FFFFFF"/>
              <w:spacing w:after="0" w:line="240" w:lineRule="auto"/>
              <w:jc w:val="center"/>
              <w:rPr>
                <w:rFonts w:ascii="Arial" w:hAnsi="Arial" w:cs="Arial"/>
                <w:i/>
                <w:sz w:val="18"/>
                <w:szCs w:val="18"/>
              </w:rPr>
            </w:pPr>
            <w:r w:rsidRPr="00212D50">
              <w:rPr>
                <w:rFonts w:ascii="Arial" w:hAnsi="Arial" w:cs="Arial"/>
                <w:i/>
                <w:sz w:val="18"/>
                <w:szCs w:val="18"/>
              </w:rPr>
              <w:t>ARID2</w:t>
            </w:r>
          </w:p>
        </w:tc>
        <w:tc>
          <w:tcPr>
            <w:tcW w:w="1320" w:type="dxa"/>
            <w:tcMar>
              <w:top w:w="100" w:type="dxa"/>
              <w:left w:w="100" w:type="dxa"/>
              <w:bottom w:w="100" w:type="dxa"/>
              <w:right w:w="100" w:type="dxa"/>
            </w:tcMar>
          </w:tcPr>
          <w:p w14:paraId="2AC3AE22"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L1452V</w:t>
            </w:r>
          </w:p>
        </w:tc>
        <w:tc>
          <w:tcPr>
            <w:tcW w:w="990" w:type="dxa"/>
            <w:tcMar>
              <w:top w:w="100" w:type="dxa"/>
              <w:left w:w="100" w:type="dxa"/>
              <w:bottom w:w="100" w:type="dxa"/>
              <w:right w:w="100" w:type="dxa"/>
            </w:tcMar>
          </w:tcPr>
          <w:p w14:paraId="2FFC1263"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745A371B"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0.073 | 0.044</w:t>
            </w:r>
          </w:p>
        </w:tc>
        <w:tc>
          <w:tcPr>
            <w:tcW w:w="1185" w:type="dxa"/>
            <w:tcMar>
              <w:top w:w="100" w:type="dxa"/>
              <w:left w:w="100" w:type="dxa"/>
              <w:bottom w:w="100" w:type="dxa"/>
              <w:right w:w="100" w:type="dxa"/>
            </w:tcMar>
          </w:tcPr>
          <w:p w14:paraId="4400EA2A"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10 | 6</w:t>
            </w:r>
          </w:p>
        </w:tc>
        <w:tc>
          <w:tcPr>
            <w:tcW w:w="1335" w:type="dxa"/>
            <w:tcMar>
              <w:top w:w="100" w:type="dxa"/>
              <w:left w:w="100" w:type="dxa"/>
              <w:bottom w:w="100" w:type="dxa"/>
              <w:right w:w="100" w:type="dxa"/>
            </w:tcMar>
          </w:tcPr>
          <w:p w14:paraId="722421B3"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0.018</w:t>
            </w:r>
          </w:p>
        </w:tc>
        <w:tc>
          <w:tcPr>
            <w:tcW w:w="1185" w:type="dxa"/>
            <w:tcMar>
              <w:top w:w="100" w:type="dxa"/>
              <w:left w:w="100" w:type="dxa"/>
              <w:bottom w:w="100" w:type="dxa"/>
              <w:right w:w="100" w:type="dxa"/>
            </w:tcMar>
          </w:tcPr>
          <w:p w14:paraId="6F2DC51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1</w:t>
            </w:r>
          </w:p>
        </w:tc>
      </w:tr>
      <w:tr w:rsidR="0031314A" w:rsidRPr="00954898" w14:paraId="524F64DE" w14:textId="77777777" w:rsidTr="00212D50">
        <w:trPr>
          <w:trHeight w:val="144"/>
        </w:trPr>
        <w:tc>
          <w:tcPr>
            <w:tcW w:w="1305" w:type="dxa"/>
            <w:tcMar>
              <w:top w:w="100" w:type="dxa"/>
              <w:left w:w="100" w:type="dxa"/>
              <w:bottom w:w="100" w:type="dxa"/>
              <w:right w:w="100" w:type="dxa"/>
            </w:tcMar>
          </w:tcPr>
          <w:p w14:paraId="4797B84E"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22866A32"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KMT2D</w:t>
            </w:r>
          </w:p>
        </w:tc>
        <w:tc>
          <w:tcPr>
            <w:tcW w:w="1320" w:type="dxa"/>
            <w:tcMar>
              <w:top w:w="100" w:type="dxa"/>
              <w:left w:w="100" w:type="dxa"/>
              <w:bottom w:w="100" w:type="dxa"/>
              <w:right w:w="100" w:type="dxa"/>
            </w:tcMar>
          </w:tcPr>
          <w:p w14:paraId="19A4BC2F"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E1136*</w:t>
            </w:r>
          </w:p>
        </w:tc>
        <w:tc>
          <w:tcPr>
            <w:tcW w:w="990" w:type="dxa"/>
            <w:tcMar>
              <w:top w:w="100" w:type="dxa"/>
              <w:left w:w="100" w:type="dxa"/>
              <w:bottom w:w="100" w:type="dxa"/>
              <w:right w:w="100" w:type="dxa"/>
            </w:tcMar>
          </w:tcPr>
          <w:p w14:paraId="5FD41D81"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677CD42C"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0.103 | 0.059</w:t>
            </w:r>
          </w:p>
        </w:tc>
        <w:tc>
          <w:tcPr>
            <w:tcW w:w="1185" w:type="dxa"/>
            <w:tcMar>
              <w:top w:w="100" w:type="dxa"/>
              <w:left w:w="100" w:type="dxa"/>
              <w:bottom w:w="100" w:type="dxa"/>
              <w:right w:w="100" w:type="dxa"/>
            </w:tcMar>
          </w:tcPr>
          <w:p w14:paraId="3AE494EB"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14 | 8</w:t>
            </w:r>
          </w:p>
        </w:tc>
        <w:tc>
          <w:tcPr>
            <w:tcW w:w="1335" w:type="dxa"/>
            <w:tcMar>
              <w:top w:w="100" w:type="dxa"/>
              <w:left w:w="100" w:type="dxa"/>
              <w:bottom w:w="100" w:type="dxa"/>
              <w:right w:w="100" w:type="dxa"/>
            </w:tcMar>
          </w:tcPr>
          <w:p w14:paraId="6E31DBA7"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c>
          <w:tcPr>
            <w:tcW w:w="1185" w:type="dxa"/>
            <w:tcMar>
              <w:top w:w="100" w:type="dxa"/>
              <w:left w:w="100" w:type="dxa"/>
              <w:bottom w:w="100" w:type="dxa"/>
              <w:right w:w="100" w:type="dxa"/>
            </w:tcMar>
          </w:tcPr>
          <w:p w14:paraId="09C47F2C"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r>
      <w:tr w:rsidR="0031314A" w:rsidRPr="00954898" w14:paraId="7EC9EECE" w14:textId="77777777" w:rsidTr="00212D50">
        <w:trPr>
          <w:trHeight w:val="144"/>
        </w:trPr>
        <w:tc>
          <w:tcPr>
            <w:tcW w:w="1305" w:type="dxa"/>
            <w:tcMar>
              <w:top w:w="100" w:type="dxa"/>
              <w:left w:w="100" w:type="dxa"/>
              <w:bottom w:w="100" w:type="dxa"/>
              <w:right w:w="100" w:type="dxa"/>
            </w:tcMar>
          </w:tcPr>
          <w:p w14:paraId="4ADD8718"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2F947385"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MAPK3</w:t>
            </w:r>
          </w:p>
        </w:tc>
        <w:tc>
          <w:tcPr>
            <w:tcW w:w="1320" w:type="dxa"/>
            <w:tcMar>
              <w:top w:w="100" w:type="dxa"/>
              <w:left w:w="100" w:type="dxa"/>
              <w:bottom w:w="100" w:type="dxa"/>
              <w:right w:w="100" w:type="dxa"/>
            </w:tcMar>
          </w:tcPr>
          <w:p w14:paraId="6D2079F3"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F346L</w:t>
            </w:r>
          </w:p>
        </w:tc>
        <w:tc>
          <w:tcPr>
            <w:tcW w:w="990" w:type="dxa"/>
            <w:tcMar>
              <w:top w:w="100" w:type="dxa"/>
              <w:left w:w="100" w:type="dxa"/>
              <w:bottom w:w="100" w:type="dxa"/>
              <w:right w:w="100" w:type="dxa"/>
            </w:tcMar>
          </w:tcPr>
          <w:p w14:paraId="11F347CE"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3D166C4C"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0.095 | 0.080</w:t>
            </w:r>
          </w:p>
        </w:tc>
        <w:tc>
          <w:tcPr>
            <w:tcW w:w="1185" w:type="dxa"/>
            <w:tcMar>
              <w:top w:w="100" w:type="dxa"/>
              <w:left w:w="100" w:type="dxa"/>
              <w:bottom w:w="100" w:type="dxa"/>
              <w:right w:w="100" w:type="dxa"/>
            </w:tcMar>
          </w:tcPr>
          <w:p w14:paraId="20457DDF"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13 | 11</w:t>
            </w:r>
          </w:p>
        </w:tc>
        <w:tc>
          <w:tcPr>
            <w:tcW w:w="1335" w:type="dxa"/>
            <w:tcMar>
              <w:top w:w="100" w:type="dxa"/>
              <w:left w:w="100" w:type="dxa"/>
              <w:bottom w:w="100" w:type="dxa"/>
              <w:right w:w="100" w:type="dxa"/>
            </w:tcMar>
          </w:tcPr>
          <w:p w14:paraId="24FA9AD2"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0.026</w:t>
            </w:r>
          </w:p>
        </w:tc>
        <w:tc>
          <w:tcPr>
            <w:tcW w:w="1185" w:type="dxa"/>
            <w:tcMar>
              <w:top w:w="100" w:type="dxa"/>
              <w:left w:w="100" w:type="dxa"/>
              <w:bottom w:w="100" w:type="dxa"/>
              <w:right w:w="100" w:type="dxa"/>
            </w:tcMar>
          </w:tcPr>
          <w:p w14:paraId="3D1236B7"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1</w:t>
            </w:r>
          </w:p>
        </w:tc>
      </w:tr>
      <w:tr w:rsidR="0031314A" w:rsidRPr="00954898" w14:paraId="779CAD31" w14:textId="77777777" w:rsidTr="00212D50">
        <w:trPr>
          <w:trHeight w:val="144"/>
        </w:trPr>
        <w:tc>
          <w:tcPr>
            <w:tcW w:w="1305" w:type="dxa"/>
            <w:tcMar>
              <w:top w:w="100" w:type="dxa"/>
              <w:left w:w="100" w:type="dxa"/>
              <w:bottom w:w="100" w:type="dxa"/>
              <w:right w:w="100" w:type="dxa"/>
            </w:tcMar>
          </w:tcPr>
          <w:p w14:paraId="23DB5D5B"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3199441A"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MAPK3</w:t>
            </w:r>
          </w:p>
        </w:tc>
        <w:tc>
          <w:tcPr>
            <w:tcW w:w="1320" w:type="dxa"/>
            <w:tcMar>
              <w:top w:w="100" w:type="dxa"/>
              <w:left w:w="100" w:type="dxa"/>
              <w:bottom w:w="100" w:type="dxa"/>
              <w:right w:w="100" w:type="dxa"/>
            </w:tcMar>
          </w:tcPr>
          <w:p w14:paraId="5FD65D54"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S159Y</w:t>
            </w:r>
          </w:p>
        </w:tc>
        <w:tc>
          <w:tcPr>
            <w:tcW w:w="990" w:type="dxa"/>
            <w:tcMar>
              <w:top w:w="100" w:type="dxa"/>
              <w:left w:w="100" w:type="dxa"/>
              <w:bottom w:w="100" w:type="dxa"/>
              <w:right w:w="100" w:type="dxa"/>
            </w:tcMar>
          </w:tcPr>
          <w:p w14:paraId="3DC74F16"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2231C43A"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0.134 | 0.061</w:t>
            </w:r>
          </w:p>
        </w:tc>
        <w:tc>
          <w:tcPr>
            <w:tcW w:w="1185" w:type="dxa"/>
            <w:tcMar>
              <w:top w:w="100" w:type="dxa"/>
              <w:left w:w="100" w:type="dxa"/>
              <w:bottom w:w="100" w:type="dxa"/>
              <w:right w:w="100" w:type="dxa"/>
            </w:tcMar>
          </w:tcPr>
          <w:p w14:paraId="6A41B89D"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12 | 6</w:t>
            </w:r>
          </w:p>
        </w:tc>
        <w:tc>
          <w:tcPr>
            <w:tcW w:w="1335" w:type="dxa"/>
            <w:tcMar>
              <w:top w:w="100" w:type="dxa"/>
              <w:left w:w="100" w:type="dxa"/>
              <w:bottom w:w="100" w:type="dxa"/>
              <w:right w:w="100" w:type="dxa"/>
            </w:tcMar>
          </w:tcPr>
          <w:p w14:paraId="76544D2D"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c>
          <w:tcPr>
            <w:tcW w:w="1185" w:type="dxa"/>
            <w:tcMar>
              <w:top w:w="100" w:type="dxa"/>
              <w:left w:w="100" w:type="dxa"/>
              <w:bottom w:w="100" w:type="dxa"/>
              <w:right w:w="100" w:type="dxa"/>
            </w:tcMar>
          </w:tcPr>
          <w:p w14:paraId="1B21B801"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r>
      <w:tr w:rsidR="0031314A" w:rsidRPr="00954898" w14:paraId="5B1B248C" w14:textId="77777777" w:rsidTr="00212D50">
        <w:trPr>
          <w:trHeight w:val="144"/>
        </w:trPr>
        <w:tc>
          <w:tcPr>
            <w:tcW w:w="1305" w:type="dxa"/>
            <w:tcMar>
              <w:top w:w="100" w:type="dxa"/>
              <w:left w:w="100" w:type="dxa"/>
              <w:bottom w:w="100" w:type="dxa"/>
              <w:right w:w="100" w:type="dxa"/>
            </w:tcMar>
          </w:tcPr>
          <w:p w14:paraId="50AD1ECB"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1C834477"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FANCA</w:t>
            </w:r>
          </w:p>
        </w:tc>
        <w:tc>
          <w:tcPr>
            <w:tcW w:w="1320" w:type="dxa"/>
            <w:tcMar>
              <w:top w:w="100" w:type="dxa"/>
              <w:left w:w="100" w:type="dxa"/>
              <w:bottom w:w="100" w:type="dxa"/>
              <w:right w:w="100" w:type="dxa"/>
            </w:tcMar>
          </w:tcPr>
          <w:p w14:paraId="72E6403A"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L910V</w:t>
            </w:r>
          </w:p>
        </w:tc>
        <w:tc>
          <w:tcPr>
            <w:tcW w:w="990" w:type="dxa"/>
            <w:tcMar>
              <w:top w:w="100" w:type="dxa"/>
              <w:left w:w="100" w:type="dxa"/>
              <w:bottom w:w="100" w:type="dxa"/>
              <w:right w:w="100" w:type="dxa"/>
            </w:tcMar>
          </w:tcPr>
          <w:p w14:paraId="063AD75A"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1A6448ED"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0.109 | 0.105</w:t>
            </w:r>
          </w:p>
        </w:tc>
        <w:tc>
          <w:tcPr>
            <w:tcW w:w="1185" w:type="dxa"/>
            <w:tcMar>
              <w:top w:w="100" w:type="dxa"/>
              <w:left w:w="100" w:type="dxa"/>
              <w:bottom w:w="100" w:type="dxa"/>
              <w:right w:w="100" w:type="dxa"/>
            </w:tcMar>
          </w:tcPr>
          <w:p w14:paraId="144E6C8A"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9 | 10</w:t>
            </w:r>
          </w:p>
        </w:tc>
        <w:tc>
          <w:tcPr>
            <w:tcW w:w="1335" w:type="dxa"/>
            <w:tcMar>
              <w:top w:w="100" w:type="dxa"/>
              <w:left w:w="100" w:type="dxa"/>
              <w:bottom w:w="100" w:type="dxa"/>
              <w:right w:w="100" w:type="dxa"/>
            </w:tcMar>
          </w:tcPr>
          <w:p w14:paraId="1FA6A5B4"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c>
          <w:tcPr>
            <w:tcW w:w="1185" w:type="dxa"/>
            <w:tcMar>
              <w:top w:w="100" w:type="dxa"/>
              <w:left w:w="100" w:type="dxa"/>
              <w:bottom w:w="100" w:type="dxa"/>
              <w:right w:w="100" w:type="dxa"/>
            </w:tcMar>
          </w:tcPr>
          <w:p w14:paraId="572FAD6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r>
      <w:tr w:rsidR="0031314A" w:rsidRPr="00954898" w14:paraId="0326430E" w14:textId="77777777" w:rsidTr="00212D50">
        <w:trPr>
          <w:trHeight w:val="144"/>
        </w:trPr>
        <w:tc>
          <w:tcPr>
            <w:tcW w:w="1305" w:type="dxa"/>
            <w:tcMar>
              <w:top w:w="100" w:type="dxa"/>
              <w:left w:w="100" w:type="dxa"/>
              <w:bottom w:w="100" w:type="dxa"/>
              <w:right w:w="100" w:type="dxa"/>
            </w:tcMar>
          </w:tcPr>
          <w:p w14:paraId="3B56058C"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6E1F9AE8"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INSR</w:t>
            </w:r>
          </w:p>
        </w:tc>
        <w:tc>
          <w:tcPr>
            <w:tcW w:w="1320" w:type="dxa"/>
            <w:tcMar>
              <w:top w:w="100" w:type="dxa"/>
              <w:left w:w="100" w:type="dxa"/>
              <w:bottom w:w="100" w:type="dxa"/>
              <w:right w:w="100" w:type="dxa"/>
            </w:tcMar>
          </w:tcPr>
          <w:p w14:paraId="4D86A852"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S54C</w:t>
            </w:r>
          </w:p>
        </w:tc>
        <w:tc>
          <w:tcPr>
            <w:tcW w:w="990" w:type="dxa"/>
            <w:tcMar>
              <w:top w:w="100" w:type="dxa"/>
              <w:left w:w="100" w:type="dxa"/>
              <w:bottom w:w="100" w:type="dxa"/>
              <w:right w:w="100" w:type="dxa"/>
            </w:tcMar>
          </w:tcPr>
          <w:p w14:paraId="41F43D5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51E0F2A3"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0.094 | 0.178</w:t>
            </w:r>
          </w:p>
        </w:tc>
        <w:tc>
          <w:tcPr>
            <w:tcW w:w="1185" w:type="dxa"/>
            <w:tcMar>
              <w:top w:w="100" w:type="dxa"/>
              <w:left w:w="100" w:type="dxa"/>
              <w:bottom w:w="100" w:type="dxa"/>
              <w:right w:w="100" w:type="dxa"/>
            </w:tcMar>
          </w:tcPr>
          <w:p w14:paraId="3DC9497B"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10 | 20</w:t>
            </w:r>
          </w:p>
        </w:tc>
        <w:tc>
          <w:tcPr>
            <w:tcW w:w="1335" w:type="dxa"/>
            <w:tcMar>
              <w:top w:w="100" w:type="dxa"/>
              <w:left w:w="100" w:type="dxa"/>
              <w:bottom w:w="100" w:type="dxa"/>
              <w:right w:w="100" w:type="dxa"/>
            </w:tcMar>
          </w:tcPr>
          <w:p w14:paraId="6E14CD98"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c>
          <w:tcPr>
            <w:tcW w:w="1185" w:type="dxa"/>
            <w:tcMar>
              <w:top w:w="100" w:type="dxa"/>
              <w:left w:w="100" w:type="dxa"/>
              <w:bottom w:w="100" w:type="dxa"/>
              <w:right w:w="100" w:type="dxa"/>
            </w:tcMar>
          </w:tcPr>
          <w:p w14:paraId="2F203F39"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r>
      <w:tr w:rsidR="0031314A" w:rsidRPr="00954898" w14:paraId="0CAFC6E1" w14:textId="77777777" w:rsidTr="00212D50">
        <w:trPr>
          <w:trHeight w:val="144"/>
        </w:trPr>
        <w:tc>
          <w:tcPr>
            <w:tcW w:w="1305" w:type="dxa"/>
            <w:tcMar>
              <w:top w:w="100" w:type="dxa"/>
              <w:left w:w="100" w:type="dxa"/>
              <w:bottom w:w="100" w:type="dxa"/>
              <w:right w:w="100" w:type="dxa"/>
            </w:tcMar>
          </w:tcPr>
          <w:p w14:paraId="6DE71F4A"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56A8445B"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PIK3CG</w:t>
            </w:r>
          </w:p>
        </w:tc>
        <w:tc>
          <w:tcPr>
            <w:tcW w:w="1320" w:type="dxa"/>
            <w:tcMar>
              <w:top w:w="100" w:type="dxa"/>
              <w:left w:w="100" w:type="dxa"/>
              <w:bottom w:w="100" w:type="dxa"/>
              <w:right w:w="100" w:type="dxa"/>
            </w:tcMar>
          </w:tcPr>
          <w:p w14:paraId="10534C2D"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Q432H</w:t>
            </w:r>
          </w:p>
        </w:tc>
        <w:tc>
          <w:tcPr>
            <w:tcW w:w="990" w:type="dxa"/>
            <w:tcMar>
              <w:top w:w="100" w:type="dxa"/>
              <w:left w:w="100" w:type="dxa"/>
              <w:bottom w:w="100" w:type="dxa"/>
              <w:right w:w="100" w:type="dxa"/>
            </w:tcMar>
          </w:tcPr>
          <w:p w14:paraId="669E0A26"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57F84FA9"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0.052 | 0.090</w:t>
            </w:r>
          </w:p>
        </w:tc>
        <w:tc>
          <w:tcPr>
            <w:tcW w:w="1185" w:type="dxa"/>
            <w:tcMar>
              <w:top w:w="100" w:type="dxa"/>
              <w:left w:w="100" w:type="dxa"/>
              <w:bottom w:w="100" w:type="dxa"/>
              <w:right w:w="100" w:type="dxa"/>
            </w:tcMar>
          </w:tcPr>
          <w:p w14:paraId="6C14E9E6"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5 | 9</w:t>
            </w:r>
          </w:p>
        </w:tc>
        <w:tc>
          <w:tcPr>
            <w:tcW w:w="1335" w:type="dxa"/>
            <w:tcMar>
              <w:top w:w="100" w:type="dxa"/>
              <w:left w:w="100" w:type="dxa"/>
              <w:bottom w:w="100" w:type="dxa"/>
              <w:right w:w="100" w:type="dxa"/>
            </w:tcMar>
          </w:tcPr>
          <w:p w14:paraId="795DFEC8"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0.023 | 0</w:t>
            </w:r>
          </w:p>
        </w:tc>
        <w:tc>
          <w:tcPr>
            <w:tcW w:w="1185" w:type="dxa"/>
            <w:tcMar>
              <w:top w:w="100" w:type="dxa"/>
              <w:left w:w="100" w:type="dxa"/>
              <w:bottom w:w="100" w:type="dxa"/>
              <w:right w:w="100" w:type="dxa"/>
            </w:tcMar>
          </w:tcPr>
          <w:p w14:paraId="260443F5"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 | 0</w:t>
            </w:r>
          </w:p>
        </w:tc>
      </w:tr>
      <w:tr w:rsidR="0031314A" w:rsidRPr="00954898" w14:paraId="202B57F7" w14:textId="77777777" w:rsidTr="00212D50">
        <w:trPr>
          <w:trHeight w:val="144"/>
        </w:trPr>
        <w:tc>
          <w:tcPr>
            <w:tcW w:w="1305" w:type="dxa"/>
            <w:tcMar>
              <w:top w:w="100" w:type="dxa"/>
              <w:left w:w="100" w:type="dxa"/>
              <w:bottom w:w="100" w:type="dxa"/>
              <w:right w:w="100" w:type="dxa"/>
            </w:tcMar>
          </w:tcPr>
          <w:p w14:paraId="4E6D540B"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MSK-VL-0038</w:t>
            </w:r>
          </w:p>
        </w:tc>
        <w:tc>
          <w:tcPr>
            <w:tcW w:w="1005" w:type="dxa"/>
            <w:tcMar>
              <w:top w:w="100" w:type="dxa"/>
              <w:left w:w="100" w:type="dxa"/>
              <w:bottom w:w="100" w:type="dxa"/>
              <w:right w:w="100" w:type="dxa"/>
            </w:tcMar>
          </w:tcPr>
          <w:p w14:paraId="533E0D93"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TET1</w:t>
            </w:r>
          </w:p>
        </w:tc>
        <w:tc>
          <w:tcPr>
            <w:tcW w:w="1320" w:type="dxa"/>
            <w:tcMar>
              <w:top w:w="100" w:type="dxa"/>
              <w:left w:w="100" w:type="dxa"/>
              <w:bottom w:w="100" w:type="dxa"/>
              <w:right w:w="100" w:type="dxa"/>
            </w:tcMar>
          </w:tcPr>
          <w:p w14:paraId="0E9BA99B"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K1162M</w:t>
            </w:r>
          </w:p>
        </w:tc>
        <w:tc>
          <w:tcPr>
            <w:tcW w:w="990" w:type="dxa"/>
            <w:tcMar>
              <w:top w:w="100" w:type="dxa"/>
              <w:left w:w="100" w:type="dxa"/>
              <w:bottom w:w="100" w:type="dxa"/>
              <w:right w:w="100" w:type="dxa"/>
            </w:tcMar>
          </w:tcPr>
          <w:p w14:paraId="04C653B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47853924"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0.109 | 0.087</w:t>
            </w:r>
          </w:p>
        </w:tc>
        <w:tc>
          <w:tcPr>
            <w:tcW w:w="1185" w:type="dxa"/>
            <w:tcMar>
              <w:top w:w="100" w:type="dxa"/>
              <w:left w:w="100" w:type="dxa"/>
              <w:bottom w:w="100" w:type="dxa"/>
              <w:right w:w="100" w:type="dxa"/>
            </w:tcMar>
          </w:tcPr>
          <w:p w14:paraId="5CEDE86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6 | 7</w:t>
            </w:r>
          </w:p>
        </w:tc>
        <w:tc>
          <w:tcPr>
            <w:tcW w:w="1335" w:type="dxa"/>
            <w:tcMar>
              <w:top w:w="100" w:type="dxa"/>
              <w:left w:w="100" w:type="dxa"/>
              <w:bottom w:w="100" w:type="dxa"/>
              <w:right w:w="100" w:type="dxa"/>
            </w:tcMar>
          </w:tcPr>
          <w:p w14:paraId="2DF8A3F6"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0.030 | 0</w:t>
            </w:r>
          </w:p>
        </w:tc>
        <w:tc>
          <w:tcPr>
            <w:tcW w:w="1185" w:type="dxa"/>
            <w:tcMar>
              <w:top w:w="100" w:type="dxa"/>
              <w:left w:w="100" w:type="dxa"/>
              <w:bottom w:w="100" w:type="dxa"/>
              <w:right w:w="100" w:type="dxa"/>
            </w:tcMar>
          </w:tcPr>
          <w:p w14:paraId="36B6DC39"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 | 0</w:t>
            </w:r>
          </w:p>
        </w:tc>
      </w:tr>
      <w:tr w:rsidR="0031314A" w:rsidRPr="00954898" w14:paraId="041BF31C" w14:textId="77777777" w:rsidTr="00212D50">
        <w:trPr>
          <w:trHeight w:val="144"/>
        </w:trPr>
        <w:tc>
          <w:tcPr>
            <w:tcW w:w="1305" w:type="dxa"/>
            <w:tcMar>
              <w:top w:w="100" w:type="dxa"/>
              <w:left w:w="100" w:type="dxa"/>
              <w:bottom w:w="100" w:type="dxa"/>
              <w:right w:w="100" w:type="dxa"/>
            </w:tcMar>
          </w:tcPr>
          <w:p w14:paraId="39DA6FBB"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MSK-VL-0038</w:t>
            </w:r>
          </w:p>
        </w:tc>
        <w:tc>
          <w:tcPr>
            <w:tcW w:w="1005" w:type="dxa"/>
            <w:tcMar>
              <w:top w:w="100" w:type="dxa"/>
              <w:left w:w="100" w:type="dxa"/>
              <w:bottom w:w="100" w:type="dxa"/>
              <w:right w:w="100" w:type="dxa"/>
            </w:tcMar>
          </w:tcPr>
          <w:p w14:paraId="0BFD19FA"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STAG2</w:t>
            </w:r>
          </w:p>
        </w:tc>
        <w:tc>
          <w:tcPr>
            <w:tcW w:w="1320" w:type="dxa"/>
            <w:tcMar>
              <w:top w:w="100" w:type="dxa"/>
              <w:left w:w="100" w:type="dxa"/>
              <w:bottom w:w="100" w:type="dxa"/>
              <w:right w:w="100" w:type="dxa"/>
            </w:tcMar>
          </w:tcPr>
          <w:p w14:paraId="07DA326A"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Y1155*</w:t>
            </w:r>
          </w:p>
        </w:tc>
        <w:tc>
          <w:tcPr>
            <w:tcW w:w="990" w:type="dxa"/>
            <w:tcMar>
              <w:top w:w="100" w:type="dxa"/>
              <w:left w:w="100" w:type="dxa"/>
              <w:bottom w:w="100" w:type="dxa"/>
              <w:right w:w="100" w:type="dxa"/>
            </w:tcMar>
          </w:tcPr>
          <w:p w14:paraId="58CCAE86"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3F50365A"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0.232 | 0.100</w:t>
            </w:r>
          </w:p>
        </w:tc>
        <w:tc>
          <w:tcPr>
            <w:tcW w:w="1185" w:type="dxa"/>
            <w:tcMar>
              <w:top w:w="100" w:type="dxa"/>
              <w:left w:w="100" w:type="dxa"/>
              <w:bottom w:w="100" w:type="dxa"/>
              <w:right w:w="100" w:type="dxa"/>
            </w:tcMar>
          </w:tcPr>
          <w:p w14:paraId="0341F536"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11 | 7</w:t>
            </w:r>
          </w:p>
        </w:tc>
        <w:tc>
          <w:tcPr>
            <w:tcW w:w="1335" w:type="dxa"/>
            <w:tcMar>
              <w:top w:w="100" w:type="dxa"/>
              <w:left w:w="100" w:type="dxa"/>
              <w:bottom w:w="100" w:type="dxa"/>
              <w:right w:w="100" w:type="dxa"/>
            </w:tcMar>
          </w:tcPr>
          <w:p w14:paraId="1468DC48"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0.035 | 0.053</w:t>
            </w:r>
          </w:p>
        </w:tc>
        <w:tc>
          <w:tcPr>
            <w:tcW w:w="1185" w:type="dxa"/>
            <w:tcMar>
              <w:top w:w="100" w:type="dxa"/>
              <w:left w:w="100" w:type="dxa"/>
              <w:bottom w:w="100" w:type="dxa"/>
              <w:right w:w="100" w:type="dxa"/>
            </w:tcMar>
          </w:tcPr>
          <w:p w14:paraId="15D76A76"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 | 2</w:t>
            </w:r>
          </w:p>
        </w:tc>
      </w:tr>
      <w:tr w:rsidR="0031314A" w:rsidRPr="00954898" w14:paraId="013D6D4E" w14:textId="77777777" w:rsidTr="00212D50">
        <w:trPr>
          <w:trHeight w:val="144"/>
        </w:trPr>
        <w:tc>
          <w:tcPr>
            <w:tcW w:w="1305" w:type="dxa"/>
            <w:tcMar>
              <w:top w:w="100" w:type="dxa"/>
              <w:left w:w="100" w:type="dxa"/>
              <w:bottom w:w="100" w:type="dxa"/>
              <w:right w:w="100" w:type="dxa"/>
            </w:tcMar>
          </w:tcPr>
          <w:p w14:paraId="3F4A1C2A"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MSK-VL-0042</w:t>
            </w:r>
          </w:p>
        </w:tc>
        <w:tc>
          <w:tcPr>
            <w:tcW w:w="1005" w:type="dxa"/>
            <w:tcMar>
              <w:top w:w="100" w:type="dxa"/>
              <w:left w:w="100" w:type="dxa"/>
              <w:bottom w:w="100" w:type="dxa"/>
              <w:right w:w="100" w:type="dxa"/>
            </w:tcMar>
          </w:tcPr>
          <w:p w14:paraId="19274A6E"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TET2</w:t>
            </w:r>
          </w:p>
        </w:tc>
        <w:tc>
          <w:tcPr>
            <w:tcW w:w="1320" w:type="dxa"/>
            <w:tcMar>
              <w:top w:w="100" w:type="dxa"/>
              <w:left w:w="100" w:type="dxa"/>
              <w:bottom w:w="100" w:type="dxa"/>
              <w:right w:w="100" w:type="dxa"/>
            </w:tcMar>
          </w:tcPr>
          <w:p w14:paraId="135F2944"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Q1534*</w:t>
            </w:r>
          </w:p>
        </w:tc>
        <w:tc>
          <w:tcPr>
            <w:tcW w:w="990" w:type="dxa"/>
            <w:tcMar>
              <w:top w:w="100" w:type="dxa"/>
              <w:left w:w="100" w:type="dxa"/>
              <w:bottom w:w="100" w:type="dxa"/>
              <w:right w:w="100" w:type="dxa"/>
            </w:tcMar>
          </w:tcPr>
          <w:p w14:paraId="44BEDE3C"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6960770A"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0.078 | 0.075</w:t>
            </w:r>
          </w:p>
        </w:tc>
        <w:tc>
          <w:tcPr>
            <w:tcW w:w="1185" w:type="dxa"/>
            <w:tcMar>
              <w:top w:w="100" w:type="dxa"/>
              <w:left w:w="100" w:type="dxa"/>
              <w:bottom w:w="100" w:type="dxa"/>
              <w:right w:w="100" w:type="dxa"/>
            </w:tcMar>
          </w:tcPr>
          <w:p w14:paraId="34C3B345"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7 | 10</w:t>
            </w:r>
          </w:p>
        </w:tc>
        <w:tc>
          <w:tcPr>
            <w:tcW w:w="1335" w:type="dxa"/>
            <w:tcMar>
              <w:top w:w="100" w:type="dxa"/>
              <w:left w:w="100" w:type="dxa"/>
              <w:bottom w:w="100" w:type="dxa"/>
              <w:right w:w="100" w:type="dxa"/>
            </w:tcMar>
          </w:tcPr>
          <w:p w14:paraId="52C1227A"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0.080</w:t>
            </w:r>
          </w:p>
        </w:tc>
        <w:tc>
          <w:tcPr>
            <w:tcW w:w="1185" w:type="dxa"/>
            <w:tcMar>
              <w:top w:w="100" w:type="dxa"/>
              <w:left w:w="100" w:type="dxa"/>
              <w:bottom w:w="100" w:type="dxa"/>
              <w:right w:w="100" w:type="dxa"/>
            </w:tcMar>
          </w:tcPr>
          <w:p w14:paraId="565475F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4</w:t>
            </w:r>
          </w:p>
        </w:tc>
      </w:tr>
      <w:tr w:rsidR="0031314A" w:rsidRPr="00954898" w14:paraId="71955D8C" w14:textId="77777777" w:rsidTr="00212D50">
        <w:trPr>
          <w:trHeight w:val="144"/>
        </w:trPr>
        <w:tc>
          <w:tcPr>
            <w:tcW w:w="1305" w:type="dxa"/>
            <w:tcMar>
              <w:top w:w="100" w:type="dxa"/>
              <w:left w:w="100" w:type="dxa"/>
              <w:bottom w:w="100" w:type="dxa"/>
              <w:right w:w="100" w:type="dxa"/>
            </w:tcMar>
          </w:tcPr>
          <w:p w14:paraId="2C96F924"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MSK-VL-0042</w:t>
            </w:r>
          </w:p>
        </w:tc>
        <w:tc>
          <w:tcPr>
            <w:tcW w:w="1005" w:type="dxa"/>
            <w:tcMar>
              <w:top w:w="100" w:type="dxa"/>
              <w:left w:w="100" w:type="dxa"/>
              <w:bottom w:w="100" w:type="dxa"/>
              <w:right w:w="100" w:type="dxa"/>
            </w:tcMar>
          </w:tcPr>
          <w:p w14:paraId="36E0AF93"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AMER1</w:t>
            </w:r>
          </w:p>
        </w:tc>
        <w:tc>
          <w:tcPr>
            <w:tcW w:w="1320" w:type="dxa"/>
            <w:tcMar>
              <w:top w:w="100" w:type="dxa"/>
              <w:left w:w="100" w:type="dxa"/>
              <w:bottom w:w="100" w:type="dxa"/>
              <w:right w:w="100" w:type="dxa"/>
            </w:tcMar>
          </w:tcPr>
          <w:p w14:paraId="64BC630B"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G432A</w:t>
            </w:r>
          </w:p>
        </w:tc>
        <w:tc>
          <w:tcPr>
            <w:tcW w:w="990" w:type="dxa"/>
            <w:tcMar>
              <w:top w:w="100" w:type="dxa"/>
              <w:left w:w="100" w:type="dxa"/>
              <w:bottom w:w="100" w:type="dxa"/>
              <w:right w:w="100" w:type="dxa"/>
            </w:tcMar>
          </w:tcPr>
          <w:p w14:paraId="2A308DD7"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23BE39B7"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0.083 | 0.079</w:t>
            </w:r>
          </w:p>
        </w:tc>
        <w:tc>
          <w:tcPr>
            <w:tcW w:w="1185" w:type="dxa"/>
            <w:tcMar>
              <w:top w:w="100" w:type="dxa"/>
              <w:left w:w="100" w:type="dxa"/>
              <w:bottom w:w="100" w:type="dxa"/>
              <w:right w:w="100" w:type="dxa"/>
            </w:tcMar>
          </w:tcPr>
          <w:p w14:paraId="53B8D554"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6 | 10</w:t>
            </w:r>
          </w:p>
        </w:tc>
        <w:tc>
          <w:tcPr>
            <w:tcW w:w="1335" w:type="dxa"/>
            <w:tcMar>
              <w:top w:w="100" w:type="dxa"/>
              <w:left w:w="100" w:type="dxa"/>
              <w:bottom w:w="100" w:type="dxa"/>
              <w:right w:w="100" w:type="dxa"/>
            </w:tcMar>
          </w:tcPr>
          <w:p w14:paraId="74DCEC07"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c>
          <w:tcPr>
            <w:tcW w:w="1185" w:type="dxa"/>
            <w:tcMar>
              <w:top w:w="100" w:type="dxa"/>
              <w:left w:w="100" w:type="dxa"/>
              <w:bottom w:w="100" w:type="dxa"/>
              <w:right w:w="100" w:type="dxa"/>
            </w:tcMar>
          </w:tcPr>
          <w:p w14:paraId="5A57B3B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r>
    </w:tbl>
    <w:p w14:paraId="0A32B24F" w14:textId="77777777" w:rsidR="00413E5F" w:rsidRPr="00A7225E" w:rsidRDefault="00413E5F" w:rsidP="00A7225E">
      <w:pPr>
        <w:shd w:val="clear" w:color="auto" w:fill="FFFFFF"/>
        <w:spacing w:after="0" w:line="240" w:lineRule="auto"/>
        <w:jc w:val="both"/>
        <w:rPr>
          <w:rFonts w:ascii="Arial" w:eastAsia="Arial" w:hAnsi="Arial" w:cs="Arial"/>
          <w:color w:val="0033CC"/>
        </w:rPr>
      </w:pPr>
    </w:p>
    <w:p w14:paraId="55EF2A49" w14:textId="50EC58F7"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5. The identification of </w:t>
      </w:r>
      <w:proofErr w:type="spellStart"/>
      <w:r w:rsidRPr="00A7225E">
        <w:rPr>
          <w:rFonts w:ascii="Arial" w:eastAsia="Arial" w:hAnsi="Arial" w:cs="Arial"/>
        </w:rPr>
        <w:t>VUSo</w:t>
      </w:r>
      <w:proofErr w:type="spellEnd"/>
      <w:r w:rsidRPr="00A7225E">
        <w:rPr>
          <w:rFonts w:ascii="Arial" w:eastAsia="Arial" w:hAnsi="Arial" w:cs="Arial"/>
        </w:rPr>
        <w:t xml:space="preserve"> in the different cohorts analyzed provides challenging information. Were these </w:t>
      </w:r>
      <w:proofErr w:type="spellStart"/>
      <w:r w:rsidRPr="00A7225E">
        <w:rPr>
          <w:rFonts w:ascii="Arial" w:eastAsia="Arial" w:hAnsi="Arial" w:cs="Arial"/>
        </w:rPr>
        <w:t>VUSo</w:t>
      </w:r>
      <w:proofErr w:type="spellEnd"/>
      <w:r w:rsidRPr="00A7225E">
        <w:rPr>
          <w:rFonts w:ascii="Arial" w:eastAsia="Arial" w:hAnsi="Arial" w:cs="Arial"/>
        </w:rPr>
        <w:t xml:space="preserve"> somehow confirmed? Replicates? </w:t>
      </w:r>
      <w:proofErr w:type="spellStart"/>
      <w:r w:rsidRPr="00A7225E">
        <w:rPr>
          <w:rFonts w:ascii="Arial" w:eastAsia="Arial" w:hAnsi="Arial" w:cs="Arial"/>
        </w:rPr>
        <w:t>ddPCR</w:t>
      </w:r>
      <w:proofErr w:type="spellEnd"/>
      <w:r w:rsidRPr="00A7225E">
        <w:rPr>
          <w:rFonts w:ascii="Arial" w:eastAsia="Arial" w:hAnsi="Arial" w:cs="Arial"/>
        </w:rPr>
        <w:t xml:space="preserve"> of specific variants? The low MAFs detected suggest the possibility of artifacts and it would be important to confirm these results. Were </w:t>
      </w:r>
      <w:proofErr w:type="spellStart"/>
      <w:r w:rsidRPr="00A7225E">
        <w:rPr>
          <w:rFonts w:ascii="Arial" w:eastAsia="Arial" w:hAnsi="Arial" w:cs="Arial"/>
        </w:rPr>
        <w:t>VUSo</w:t>
      </w:r>
      <w:proofErr w:type="spellEnd"/>
      <w:r w:rsidRPr="00A7225E">
        <w:rPr>
          <w:rFonts w:ascii="Arial" w:eastAsia="Arial" w:hAnsi="Arial" w:cs="Arial"/>
        </w:rPr>
        <w:t xml:space="preserve"> analyzed in sequential samples? Are they stable in time?</w:t>
      </w:r>
    </w:p>
    <w:p w14:paraId="161DE5AF" w14:textId="77777777" w:rsidR="00BA2EF5" w:rsidRPr="00A7225E" w:rsidRDefault="00BA2EF5" w:rsidP="00A7225E">
      <w:pPr>
        <w:spacing w:after="0" w:line="240" w:lineRule="auto"/>
        <w:jc w:val="both"/>
        <w:rPr>
          <w:rFonts w:ascii="Arial" w:eastAsia="Arial" w:hAnsi="Arial" w:cs="Arial"/>
        </w:rPr>
      </w:pPr>
    </w:p>
    <w:p w14:paraId="5A6E23A3" w14:textId="34948E76" w:rsidR="00413E5F" w:rsidRPr="00C554E4" w:rsidRDefault="00B4071F" w:rsidP="00A7225E">
      <w:pPr>
        <w:spacing w:after="0" w:line="240" w:lineRule="auto"/>
        <w:jc w:val="both"/>
        <w:rPr>
          <w:rFonts w:ascii="Arial" w:eastAsia="Arial" w:hAnsi="Arial" w:cs="Arial"/>
          <w:color w:val="0033CC"/>
        </w:rPr>
      </w:pPr>
      <w:r w:rsidRPr="00C554E4">
        <w:rPr>
          <w:rFonts w:ascii="Arial" w:eastAsia="Arial" w:hAnsi="Arial" w:cs="Arial"/>
          <w:color w:val="0033CC"/>
        </w:rPr>
        <w:t xml:space="preserve">Authors: </w:t>
      </w:r>
      <w:r w:rsidR="00EC2E42" w:rsidRPr="00AB5580">
        <w:rPr>
          <w:rFonts w:ascii="Arial" w:eastAsia="Arial" w:hAnsi="Arial" w:cs="Arial"/>
          <w:color w:val="0033CC"/>
        </w:rPr>
        <w:t xml:space="preserve">We thank the </w:t>
      </w:r>
      <w:r w:rsidR="00571735" w:rsidRPr="00C554E4">
        <w:rPr>
          <w:rFonts w:ascii="Arial" w:eastAsia="Arial" w:hAnsi="Arial" w:cs="Arial"/>
          <w:color w:val="0033CC"/>
        </w:rPr>
        <w:t>Reviewer</w:t>
      </w:r>
      <w:r w:rsidR="00EC2E42" w:rsidRPr="00C554E4">
        <w:rPr>
          <w:rFonts w:ascii="Arial" w:eastAsia="Arial" w:hAnsi="Arial" w:cs="Arial"/>
          <w:color w:val="0033CC"/>
        </w:rPr>
        <w:t xml:space="preserve"> for highlighting this issue and the opportunity to strengthen our findings. </w:t>
      </w:r>
      <w:r w:rsidRPr="00C554E4">
        <w:rPr>
          <w:rFonts w:ascii="Arial" w:eastAsia="Arial" w:hAnsi="Arial" w:cs="Arial"/>
          <w:color w:val="0033CC"/>
        </w:rPr>
        <w:t xml:space="preserve">The manuscript included technical replicates carried out to test reproducibility using two different versions (V1 and V2) of the assay for cfDNA and WBC. Samples from six patients, detailed in </w:t>
      </w:r>
      <w:commentRangeStart w:id="35"/>
      <w:r w:rsidRPr="00F717C1">
        <w:rPr>
          <w:rFonts w:ascii="Arial" w:eastAsia="Arial" w:hAnsi="Arial" w:cs="Arial"/>
          <w:b/>
          <w:color w:val="0033CC"/>
          <w:highlight w:val="yellow"/>
        </w:rPr>
        <w:t xml:space="preserve">Supplementary Table </w:t>
      </w:r>
      <w:r w:rsidR="00F717C1" w:rsidRPr="00F717C1">
        <w:rPr>
          <w:rFonts w:ascii="Arial" w:eastAsia="Arial" w:hAnsi="Arial" w:cs="Arial"/>
          <w:b/>
          <w:color w:val="0033CC"/>
          <w:highlight w:val="yellow"/>
        </w:rPr>
        <w:t>XX</w:t>
      </w:r>
      <w:r w:rsidRPr="00F717C1">
        <w:rPr>
          <w:rFonts w:ascii="Arial" w:eastAsia="Arial" w:hAnsi="Arial" w:cs="Arial"/>
          <w:color w:val="0033CC"/>
          <w:highlight w:val="yellow"/>
        </w:rPr>
        <w:t xml:space="preserve"> </w:t>
      </w:r>
      <w:commentRangeEnd w:id="35"/>
      <w:r w:rsidR="00C554E4" w:rsidRPr="00F717C1">
        <w:rPr>
          <w:rStyle w:val="CommentReference"/>
          <w:color w:val="0033CC"/>
          <w:highlight w:val="yellow"/>
        </w:rPr>
        <w:commentReference w:id="35"/>
      </w:r>
      <w:r w:rsidRPr="00C554E4">
        <w:rPr>
          <w:rFonts w:ascii="Arial" w:eastAsia="Arial" w:hAnsi="Arial" w:cs="Arial"/>
          <w:color w:val="0033CC"/>
        </w:rPr>
        <w:t xml:space="preserve">of the manuscript, were selected for reprocessing with both assay protocols. The results are shown in </w:t>
      </w:r>
      <w:r w:rsidRPr="00C554E4">
        <w:rPr>
          <w:rFonts w:ascii="Arial" w:eastAsia="Arial" w:hAnsi="Arial" w:cs="Arial"/>
          <w:b/>
          <w:color w:val="0033CC"/>
        </w:rPr>
        <w:t>Fig</w:t>
      </w:r>
      <w:r w:rsidR="00F717C1">
        <w:rPr>
          <w:rFonts w:ascii="Arial" w:eastAsia="Arial" w:hAnsi="Arial" w:cs="Arial"/>
          <w:b/>
          <w:color w:val="0033CC"/>
        </w:rPr>
        <w:t>.</w:t>
      </w:r>
      <w:r w:rsidRPr="00C554E4">
        <w:rPr>
          <w:rFonts w:ascii="Arial" w:eastAsia="Arial" w:hAnsi="Arial" w:cs="Arial"/>
          <w:b/>
          <w:color w:val="0033CC"/>
        </w:rPr>
        <w:t xml:space="preserve"> 1</w:t>
      </w:r>
      <w:r w:rsidR="00F717C1">
        <w:rPr>
          <w:rFonts w:ascii="Arial" w:eastAsia="Arial" w:hAnsi="Arial" w:cs="Arial"/>
          <w:b/>
          <w:color w:val="0033CC"/>
        </w:rPr>
        <w:t>c</w:t>
      </w:r>
      <w:r w:rsidRPr="00AB5580">
        <w:rPr>
          <w:rFonts w:ascii="Arial" w:eastAsia="Arial" w:hAnsi="Arial" w:cs="Arial"/>
          <w:color w:val="0033CC"/>
        </w:rPr>
        <w:t xml:space="preserve"> and </w:t>
      </w:r>
      <w:r w:rsidR="00E019AB">
        <w:rPr>
          <w:rFonts w:ascii="Arial" w:eastAsia="Arial" w:hAnsi="Arial" w:cs="Arial"/>
          <w:b/>
          <w:color w:val="0033CC"/>
          <w:highlight w:val="yellow"/>
        </w:rPr>
        <w:t>Supplementary</w:t>
      </w:r>
      <w:commentRangeStart w:id="36"/>
      <w:r w:rsidRPr="00F717C1">
        <w:rPr>
          <w:rFonts w:ascii="Arial" w:eastAsia="Arial" w:hAnsi="Arial" w:cs="Arial"/>
          <w:b/>
          <w:color w:val="0033CC"/>
          <w:highlight w:val="yellow"/>
        </w:rPr>
        <w:t xml:space="preserve"> Fig</w:t>
      </w:r>
      <w:r w:rsidR="00F717C1" w:rsidRPr="00F717C1">
        <w:rPr>
          <w:rFonts w:ascii="Arial" w:eastAsia="Arial" w:hAnsi="Arial" w:cs="Arial"/>
          <w:b/>
          <w:color w:val="0033CC"/>
          <w:highlight w:val="yellow"/>
        </w:rPr>
        <w:t>.</w:t>
      </w:r>
      <w:r w:rsidRPr="00F717C1">
        <w:rPr>
          <w:rFonts w:ascii="Arial" w:eastAsia="Arial" w:hAnsi="Arial" w:cs="Arial"/>
          <w:b/>
          <w:color w:val="0033CC"/>
          <w:highlight w:val="yellow"/>
        </w:rPr>
        <w:t xml:space="preserve"> </w:t>
      </w:r>
      <w:commentRangeEnd w:id="36"/>
      <w:r w:rsidR="00C554E4" w:rsidRPr="00F717C1">
        <w:rPr>
          <w:rStyle w:val="CommentReference"/>
          <w:color w:val="0033CC"/>
          <w:highlight w:val="yellow"/>
        </w:rPr>
        <w:commentReference w:id="36"/>
      </w:r>
      <w:r w:rsidRPr="00F717C1">
        <w:rPr>
          <w:rFonts w:ascii="Arial" w:eastAsia="Arial" w:hAnsi="Arial" w:cs="Arial"/>
          <w:b/>
          <w:color w:val="0033CC"/>
          <w:highlight w:val="yellow"/>
        </w:rPr>
        <w:t>3</w:t>
      </w:r>
      <w:r w:rsidRPr="00C554E4">
        <w:rPr>
          <w:rFonts w:ascii="Arial" w:eastAsia="Arial" w:hAnsi="Arial" w:cs="Arial"/>
          <w:color w:val="0033CC"/>
        </w:rPr>
        <w:t xml:space="preserve"> of the manuscript where the measured VAFs between the two technical replicates for samples from the five non-hypermutated patients showed a strong agreement (</w:t>
      </w:r>
      <w:r w:rsidRPr="00C554E4">
        <w:rPr>
          <w:rFonts w:ascii="Arial" w:eastAsia="Arial" w:hAnsi="Arial" w:cs="Arial"/>
          <w:i/>
          <w:color w:val="0033CC"/>
        </w:rPr>
        <w:t>R</w:t>
      </w:r>
      <w:r w:rsidRPr="00C554E4">
        <w:rPr>
          <w:rFonts w:ascii="Arial" w:eastAsia="Arial" w:hAnsi="Arial" w:cs="Arial"/>
          <w:i/>
          <w:color w:val="0033CC"/>
          <w:vertAlign w:val="superscript"/>
        </w:rPr>
        <w:t>2</w:t>
      </w:r>
      <w:r w:rsidR="00C4225F" w:rsidRPr="00C554E4">
        <w:rPr>
          <w:rFonts w:ascii="Arial" w:eastAsia="Arial" w:hAnsi="Arial" w:cs="Arial"/>
          <w:i/>
          <w:color w:val="0033CC"/>
        </w:rPr>
        <w:t xml:space="preserve"> </w:t>
      </w:r>
      <w:r w:rsidRPr="00C554E4">
        <w:rPr>
          <w:rFonts w:ascii="Arial" w:eastAsia="Arial" w:hAnsi="Arial" w:cs="Arial"/>
          <w:color w:val="0033CC"/>
        </w:rPr>
        <w:t xml:space="preserve">= 0.9997, </w:t>
      </w:r>
      <w:r w:rsidRPr="00C554E4">
        <w:rPr>
          <w:rFonts w:ascii="Arial" w:eastAsia="Arial" w:hAnsi="Arial" w:cs="Arial"/>
          <w:b/>
          <w:color w:val="0033CC"/>
        </w:rPr>
        <w:t>Fig</w:t>
      </w:r>
      <w:r w:rsidR="00F717C1">
        <w:rPr>
          <w:rFonts w:ascii="Arial" w:eastAsia="Arial" w:hAnsi="Arial" w:cs="Arial"/>
          <w:b/>
          <w:color w:val="0033CC"/>
        </w:rPr>
        <w:t>.</w:t>
      </w:r>
      <w:r w:rsidRPr="00C554E4">
        <w:rPr>
          <w:rFonts w:ascii="Arial" w:eastAsia="Arial" w:hAnsi="Arial" w:cs="Arial"/>
          <w:b/>
          <w:color w:val="0033CC"/>
        </w:rPr>
        <w:t xml:space="preserve"> 1</w:t>
      </w:r>
      <w:r w:rsidR="00F717C1">
        <w:rPr>
          <w:rFonts w:ascii="Arial" w:eastAsia="Arial" w:hAnsi="Arial" w:cs="Arial"/>
          <w:b/>
          <w:color w:val="0033CC"/>
        </w:rPr>
        <w:t>c</w:t>
      </w:r>
      <w:r w:rsidRPr="00C554E4">
        <w:rPr>
          <w:rFonts w:ascii="Arial" w:eastAsia="Arial" w:hAnsi="Arial" w:cs="Arial"/>
          <w:color w:val="0033CC"/>
        </w:rPr>
        <w:t>) as well as for one sample from a hypermutated case (</w:t>
      </w:r>
      <w:r w:rsidRPr="00C554E4">
        <w:rPr>
          <w:rFonts w:ascii="Arial" w:eastAsia="Arial" w:hAnsi="Arial" w:cs="Arial"/>
          <w:i/>
          <w:color w:val="0033CC"/>
        </w:rPr>
        <w:t>R</w:t>
      </w:r>
      <w:r w:rsidRPr="00C554E4">
        <w:rPr>
          <w:rFonts w:ascii="Arial" w:eastAsia="Arial" w:hAnsi="Arial" w:cs="Arial"/>
          <w:i/>
          <w:color w:val="0033CC"/>
          <w:vertAlign w:val="superscript"/>
        </w:rPr>
        <w:t>2</w:t>
      </w:r>
      <w:r w:rsidR="00C4225F" w:rsidRPr="00C554E4">
        <w:rPr>
          <w:rFonts w:ascii="Arial" w:eastAsia="Arial" w:hAnsi="Arial" w:cs="Arial"/>
          <w:color w:val="0033CC"/>
        </w:rPr>
        <w:t xml:space="preserve"> </w:t>
      </w:r>
      <w:r w:rsidRPr="00C554E4">
        <w:rPr>
          <w:rFonts w:ascii="Arial" w:eastAsia="Arial" w:hAnsi="Arial" w:cs="Arial"/>
          <w:color w:val="0033CC"/>
        </w:rPr>
        <w:t xml:space="preserve">= 0.9972, </w:t>
      </w:r>
      <w:r w:rsidR="00E019AB">
        <w:rPr>
          <w:rFonts w:ascii="Arial" w:eastAsia="Arial" w:hAnsi="Arial" w:cs="Arial"/>
          <w:b/>
          <w:color w:val="0033CC"/>
          <w:highlight w:val="yellow"/>
        </w:rPr>
        <w:t>Supplementary</w:t>
      </w:r>
      <w:r w:rsidR="00221CA1" w:rsidRPr="00221CA1">
        <w:rPr>
          <w:rFonts w:ascii="Arial" w:eastAsia="Arial" w:hAnsi="Arial" w:cs="Arial"/>
          <w:b/>
          <w:color w:val="0033CC"/>
          <w:highlight w:val="yellow"/>
        </w:rPr>
        <w:t xml:space="preserve"> Fig.</w:t>
      </w:r>
      <w:r w:rsidRPr="00221CA1">
        <w:rPr>
          <w:rFonts w:ascii="Arial" w:eastAsia="Arial" w:hAnsi="Arial" w:cs="Arial"/>
          <w:b/>
          <w:color w:val="0033CC"/>
          <w:highlight w:val="yellow"/>
        </w:rPr>
        <w:t xml:space="preserve"> 3</w:t>
      </w:r>
      <w:r w:rsidRPr="00C554E4">
        <w:rPr>
          <w:rFonts w:ascii="Arial" w:eastAsia="Arial" w:hAnsi="Arial" w:cs="Arial"/>
          <w:color w:val="0033CC"/>
        </w:rPr>
        <w:t xml:space="preserve">). </w:t>
      </w:r>
      <w:r w:rsidR="00EC2E42" w:rsidRPr="00C554E4">
        <w:rPr>
          <w:rFonts w:ascii="Arial" w:eastAsia="Arial" w:hAnsi="Arial" w:cs="Arial"/>
          <w:color w:val="0033CC"/>
        </w:rPr>
        <w:t xml:space="preserve">We now </w:t>
      </w:r>
      <w:r w:rsidR="00C80ED4" w:rsidRPr="00C554E4">
        <w:rPr>
          <w:rFonts w:ascii="Arial" w:eastAsia="Arial" w:hAnsi="Arial" w:cs="Arial"/>
          <w:color w:val="0033CC"/>
        </w:rPr>
        <w:t>performed</w:t>
      </w:r>
      <w:r w:rsidR="00EC2E42" w:rsidRPr="00C554E4">
        <w:rPr>
          <w:rFonts w:ascii="Arial" w:eastAsia="Arial" w:hAnsi="Arial" w:cs="Arial"/>
          <w:color w:val="0033CC"/>
        </w:rPr>
        <w:t xml:space="preserve"> additional sequencing of replicates for </w:t>
      </w:r>
      <w:r w:rsidRPr="00C554E4">
        <w:rPr>
          <w:rFonts w:ascii="Arial" w:eastAsia="Arial" w:hAnsi="Arial" w:cs="Arial"/>
          <w:color w:val="0033CC"/>
        </w:rPr>
        <w:t xml:space="preserve">three of the above patients </w:t>
      </w:r>
      <w:r w:rsidR="00EC2E42" w:rsidRPr="00C554E4">
        <w:rPr>
          <w:rFonts w:ascii="Arial" w:eastAsia="Arial" w:hAnsi="Arial" w:cs="Arial"/>
          <w:color w:val="0033CC"/>
        </w:rPr>
        <w:t xml:space="preserve">utilizing </w:t>
      </w:r>
      <w:r w:rsidRPr="00C554E4">
        <w:rPr>
          <w:rFonts w:ascii="Arial" w:eastAsia="Arial" w:hAnsi="Arial" w:cs="Arial"/>
          <w:color w:val="0033CC"/>
        </w:rPr>
        <w:t xml:space="preserve">version V2 of the </w:t>
      </w:r>
      <w:r w:rsidR="00C80ED4" w:rsidRPr="00C554E4">
        <w:rPr>
          <w:rFonts w:ascii="Arial" w:eastAsia="Arial" w:hAnsi="Arial" w:cs="Arial"/>
          <w:color w:val="0033CC"/>
        </w:rPr>
        <w:t>assay</w:t>
      </w:r>
      <w:r w:rsidRPr="00C554E4">
        <w:rPr>
          <w:rFonts w:ascii="Arial" w:eastAsia="Arial" w:hAnsi="Arial" w:cs="Arial"/>
          <w:color w:val="0033CC"/>
        </w:rPr>
        <w:t xml:space="preserve">. The pairwise comparison of VAFs between versions V1 vs V2 and V2 vs V2 for all the samples that have been retested are shown </w:t>
      </w:r>
      <w:r w:rsidR="00E23C53" w:rsidRPr="00C554E4">
        <w:rPr>
          <w:rFonts w:ascii="Arial" w:eastAsia="Arial" w:hAnsi="Arial" w:cs="Arial"/>
          <w:b/>
          <w:color w:val="0033CC"/>
        </w:rPr>
        <w:t xml:space="preserve">Response to Reviewers </w:t>
      </w:r>
      <w:r w:rsidRPr="00C554E4">
        <w:rPr>
          <w:rFonts w:ascii="Arial" w:eastAsia="Arial" w:hAnsi="Arial" w:cs="Arial"/>
          <w:b/>
          <w:color w:val="0033CC"/>
        </w:rPr>
        <w:t>Figure 8</w:t>
      </w:r>
      <w:r w:rsidR="003666D5" w:rsidRPr="00C554E4">
        <w:rPr>
          <w:rFonts w:ascii="Arial" w:eastAsia="Arial" w:hAnsi="Arial" w:cs="Arial"/>
          <w:b/>
          <w:color w:val="0033CC"/>
        </w:rPr>
        <w:t xml:space="preserve"> </w:t>
      </w:r>
      <w:r w:rsidR="003666D5" w:rsidRPr="00F717C1">
        <w:rPr>
          <w:rFonts w:ascii="Arial" w:eastAsia="Arial" w:hAnsi="Arial" w:cs="Arial"/>
          <w:color w:val="0033CC"/>
        </w:rPr>
        <w:t>(</w:t>
      </w:r>
      <w:r w:rsidR="00E019AB">
        <w:rPr>
          <w:rFonts w:ascii="Arial" w:eastAsia="Arial" w:hAnsi="Arial" w:cs="Arial"/>
          <w:b/>
          <w:color w:val="0033CC"/>
          <w:highlight w:val="yellow"/>
        </w:rPr>
        <w:t>Supplementary</w:t>
      </w:r>
      <w:r w:rsidR="003666D5" w:rsidRPr="00221CA1">
        <w:rPr>
          <w:rFonts w:ascii="Arial" w:eastAsia="Arial" w:hAnsi="Arial" w:cs="Arial"/>
          <w:b/>
          <w:color w:val="0033CC"/>
          <w:highlight w:val="yellow"/>
        </w:rPr>
        <w:t xml:space="preserve"> Fig. </w:t>
      </w:r>
      <w:r w:rsidR="00E019AB">
        <w:rPr>
          <w:rFonts w:ascii="Arial" w:eastAsia="Arial" w:hAnsi="Arial" w:cs="Arial"/>
          <w:b/>
          <w:color w:val="0033CC"/>
          <w:highlight w:val="yellow"/>
        </w:rPr>
        <w:t>RR8</w:t>
      </w:r>
      <w:r w:rsidR="003666D5" w:rsidRPr="00C554E4">
        <w:rPr>
          <w:rFonts w:ascii="Arial" w:eastAsia="Arial" w:hAnsi="Arial" w:cs="Arial"/>
          <w:b/>
          <w:color w:val="0033CC"/>
        </w:rPr>
        <w:t xml:space="preserve"> of the revised manuscript</w:t>
      </w:r>
      <w:r w:rsidR="003666D5" w:rsidRPr="00F717C1">
        <w:rPr>
          <w:rFonts w:ascii="Arial" w:eastAsia="Arial" w:hAnsi="Arial" w:cs="Arial"/>
          <w:color w:val="0033CC"/>
        </w:rPr>
        <w:t>)</w:t>
      </w:r>
      <w:r w:rsidRPr="00C554E4">
        <w:rPr>
          <w:rFonts w:ascii="Arial" w:eastAsia="Arial" w:hAnsi="Arial" w:cs="Arial"/>
          <w:color w:val="0033CC"/>
        </w:rPr>
        <w:t>.</w:t>
      </w:r>
    </w:p>
    <w:p w14:paraId="4E5A0DB7" w14:textId="77777777" w:rsidR="00413E5F" w:rsidRPr="00C554E4" w:rsidRDefault="00413E5F" w:rsidP="00A7225E">
      <w:pPr>
        <w:spacing w:after="0" w:line="240" w:lineRule="auto"/>
        <w:jc w:val="both"/>
        <w:rPr>
          <w:rFonts w:ascii="Arial" w:eastAsia="Arial" w:hAnsi="Arial" w:cs="Arial"/>
          <w:color w:val="0033CC"/>
        </w:rPr>
      </w:pPr>
    </w:p>
    <w:p w14:paraId="6FCCF5BA" w14:textId="5B904E1C" w:rsidR="00413E5F" w:rsidRPr="00C554E4" w:rsidRDefault="00E23C53" w:rsidP="00A7225E">
      <w:pPr>
        <w:spacing w:after="0" w:line="240" w:lineRule="auto"/>
        <w:jc w:val="both"/>
        <w:rPr>
          <w:rFonts w:ascii="Arial" w:eastAsia="Arial" w:hAnsi="Arial" w:cs="Arial"/>
          <w:color w:val="0033CC"/>
        </w:rPr>
      </w:pPr>
      <w:r w:rsidRPr="00C554E4">
        <w:rPr>
          <w:rFonts w:ascii="Arial" w:eastAsia="Arial" w:hAnsi="Arial" w:cs="Arial"/>
          <w:b/>
          <w:color w:val="0033CC"/>
        </w:rPr>
        <w:t xml:space="preserve">Response to Reviewers </w:t>
      </w:r>
      <w:r w:rsidR="00B4071F" w:rsidRPr="00C554E4">
        <w:rPr>
          <w:rFonts w:ascii="Arial" w:eastAsia="Arial" w:hAnsi="Arial" w:cs="Arial"/>
          <w:b/>
          <w:color w:val="0033CC"/>
        </w:rPr>
        <w:t>Table</w:t>
      </w:r>
      <w:r w:rsidR="00EC2E42" w:rsidRPr="00C554E4">
        <w:rPr>
          <w:rFonts w:ascii="Arial" w:eastAsia="Arial" w:hAnsi="Arial" w:cs="Arial"/>
          <w:b/>
          <w:color w:val="0033CC"/>
        </w:rPr>
        <w:t xml:space="preserve"> </w:t>
      </w:r>
      <w:r w:rsidR="00E019AB">
        <w:rPr>
          <w:rFonts w:ascii="Arial" w:eastAsia="Arial" w:hAnsi="Arial" w:cs="Arial"/>
          <w:b/>
          <w:color w:val="0033CC"/>
        </w:rPr>
        <w:t>5</w:t>
      </w:r>
      <w:r w:rsidR="001C1C49" w:rsidRPr="00C554E4">
        <w:rPr>
          <w:rFonts w:ascii="Arial" w:eastAsia="Arial" w:hAnsi="Arial" w:cs="Arial"/>
          <w:color w:val="0033CC"/>
        </w:rPr>
        <w:t xml:space="preserve"> </w:t>
      </w:r>
      <w:r w:rsidR="00EC2E42" w:rsidRPr="00C554E4">
        <w:rPr>
          <w:rFonts w:ascii="Arial" w:eastAsia="Arial" w:hAnsi="Arial" w:cs="Arial"/>
          <w:color w:val="0033CC"/>
        </w:rPr>
        <w:t xml:space="preserve">(in response to </w:t>
      </w:r>
      <w:r w:rsidRPr="00C554E4">
        <w:rPr>
          <w:rFonts w:ascii="Arial" w:eastAsia="Arial" w:hAnsi="Arial" w:cs="Arial"/>
          <w:color w:val="0033CC"/>
        </w:rPr>
        <w:t xml:space="preserve">Reviewer 1’s </w:t>
      </w:r>
      <w:r w:rsidR="00C82F45" w:rsidRPr="00C554E4">
        <w:rPr>
          <w:rFonts w:ascii="Arial" w:eastAsia="Arial" w:hAnsi="Arial" w:cs="Arial"/>
          <w:color w:val="0033CC"/>
        </w:rPr>
        <w:t xml:space="preserve">Comment </w:t>
      </w:r>
      <w:r w:rsidR="00EC2E42" w:rsidRPr="00C554E4">
        <w:rPr>
          <w:rFonts w:ascii="Arial" w:eastAsia="Arial" w:hAnsi="Arial" w:cs="Arial"/>
          <w:color w:val="0033CC"/>
        </w:rPr>
        <w:t xml:space="preserve">#15) </w:t>
      </w:r>
      <w:r w:rsidR="00B4071F" w:rsidRPr="00C554E4">
        <w:rPr>
          <w:rFonts w:ascii="Arial" w:eastAsia="Arial" w:hAnsi="Arial" w:cs="Arial"/>
          <w:color w:val="0033CC"/>
        </w:rPr>
        <w:t xml:space="preserve">further </w:t>
      </w:r>
      <w:r w:rsidRPr="00C554E4">
        <w:rPr>
          <w:rFonts w:ascii="Arial" w:eastAsia="Arial" w:hAnsi="Arial" w:cs="Arial"/>
          <w:color w:val="0033CC"/>
        </w:rPr>
        <w:t xml:space="preserve">summarizes </w:t>
      </w:r>
      <w:r w:rsidR="00B4071F" w:rsidRPr="00C554E4">
        <w:rPr>
          <w:rFonts w:ascii="Arial" w:eastAsia="Arial" w:hAnsi="Arial" w:cs="Arial"/>
          <w:color w:val="0033CC"/>
        </w:rPr>
        <w:t xml:space="preserve">the number of Biopsy-matched, Biopsy-subthreshold, </w:t>
      </w:r>
      <w:proofErr w:type="spellStart"/>
      <w:r w:rsidR="00B4071F" w:rsidRPr="00C554E4">
        <w:rPr>
          <w:rFonts w:ascii="Arial" w:eastAsia="Arial" w:hAnsi="Arial" w:cs="Arial"/>
          <w:color w:val="0033CC"/>
        </w:rPr>
        <w:t>VUSo</w:t>
      </w:r>
      <w:proofErr w:type="spellEnd"/>
      <w:r w:rsidR="00B4071F" w:rsidRPr="00C554E4">
        <w:rPr>
          <w:rFonts w:ascii="Arial" w:eastAsia="Arial" w:hAnsi="Arial" w:cs="Arial"/>
          <w:color w:val="0033CC"/>
        </w:rPr>
        <w:t xml:space="preserve"> and WBC-matched variants detected in the index cfDNA sequencing of those six patients </w:t>
      </w:r>
      <w:r w:rsidR="001713FE">
        <w:rPr>
          <w:rFonts w:ascii="Arial" w:eastAsia="Arial" w:hAnsi="Arial" w:cs="Arial"/>
          <w:color w:val="0033CC"/>
        </w:rPr>
        <w:t>(</w:t>
      </w:r>
      <w:r w:rsidR="00B4071F" w:rsidRPr="00C554E4">
        <w:rPr>
          <w:rFonts w:ascii="Arial" w:eastAsia="Arial" w:hAnsi="Arial" w:cs="Arial"/>
          <w:color w:val="0033CC"/>
        </w:rPr>
        <w:t xml:space="preserve">i.e. using version V1 of the assay and reported in </w:t>
      </w:r>
      <w:r w:rsidR="00B4071F" w:rsidRPr="00C554E4">
        <w:rPr>
          <w:rFonts w:ascii="Arial" w:eastAsia="Arial" w:hAnsi="Arial" w:cs="Arial"/>
          <w:b/>
          <w:color w:val="0033CC"/>
        </w:rPr>
        <w:t>Figs</w:t>
      </w:r>
      <w:r w:rsidR="001713FE">
        <w:rPr>
          <w:rFonts w:ascii="Arial" w:eastAsia="Arial" w:hAnsi="Arial" w:cs="Arial"/>
          <w:b/>
          <w:color w:val="0033CC"/>
        </w:rPr>
        <w:t>.</w:t>
      </w:r>
      <w:r w:rsidR="00B4071F" w:rsidRPr="00C554E4">
        <w:rPr>
          <w:rFonts w:ascii="Arial" w:eastAsia="Arial" w:hAnsi="Arial" w:cs="Arial"/>
          <w:b/>
          <w:color w:val="0033CC"/>
        </w:rPr>
        <w:t xml:space="preserve"> 2 to 5</w:t>
      </w:r>
      <w:r w:rsidR="00B4071F" w:rsidRPr="00C554E4">
        <w:rPr>
          <w:rFonts w:ascii="Arial" w:eastAsia="Arial" w:hAnsi="Arial" w:cs="Arial"/>
          <w:color w:val="0033CC"/>
        </w:rPr>
        <w:t xml:space="preserve"> of the manuscript together with the percentages of those variants which were confirmed present</w:t>
      </w:r>
      <w:r w:rsidR="003666D5" w:rsidRPr="00C554E4">
        <w:rPr>
          <w:rFonts w:ascii="Arial" w:eastAsia="Arial" w:hAnsi="Arial" w:cs="Arial"/>
          <w:color w:val="0033CC"/>
        </w:rPr>
        <w:t xml:space="preserve">, as defined by </w:t>
      </w:r>
      <w:r w:rsidR="00B4071F" w:rsidRPr="00C554E4">
        <w:rPr>
          <w:rFonts w:ascii="Arial" w:eastAsia="Arial" w:hAnsi="Arial" w:cs="Arial"/>
          <w:color w:val="0033CC"/>
        </w:rPr>
        <w:t>non-zero alternate read support irrespective of variant source category using version V2</w:t>
      </w:r>
      <w:r w:rsidRPr="00C554E4">
        <w:rPr>
          <w:rFonts w:ascii="Arial" w:eastAsia="Arial" w:hAnsi="Arial" w:cs="Arial"/>
          <w:color w:val="0033CC"/>
        </w:rPr>
        <w:t>)</w:t>
      </w:r>
      <w:r w:rsidR="00B4071F" w:rsidRPr="00C554E4">
        <w:rPr>
          <w:rFonts w:ascii="Arial" w:eastAsia="Arial" w:hAnsi="Arial" w:cs="Arial"/>
          <w:color w:val="0033CC"/>
        </w:rPr>
        <w:t>.</w:t>
      </w:r>
      <w:r w:rsidR="00EC2E42" w:rsidRPr="00C554E4">
        <w:rPr>
          <w:rFonts w:ascii="Arial" w:eastAsia="Arial" w:hAnsi="Arial" w:cs="Arial"/>
          <w:color w:val="0033CC"/>
        </w:rPr>
        <w:t xml:space="preserve"> Additionally, </w:t>
      </w:r>
      <w:r w:rsidRPr="00C554E4">
        <w:rPr>
          <w:rFonts w:ascii="Arial" w:eastAsia="Arial" w:hAnsi="Arial" w:cs="Arial"/>
          <w:b/>
          <w:color w:val="0033CC"/>
        </w:rPr>
        <w:t xml:space="preserve">Response to Reviewers </w:t>
      </w:r>
      <w:r w:rsidR="00B4071F" w:rsidRPr="00C554E4">
        <w:rPr>
          <w:rFonts w:ascii="Arial" w:eastAsia="Arial" w:hAnsi="Arial" w:cs="Arial"/>
          <w:b/>
          <w:color w:val="0033CC"/>
        </w:rPr>
        <w:t xml:space="preserve">Table </w:t>
      </w:r>
      <w:r w:rsidR="00E019AB">
        <w:rPr>
          <w:rFonts w:ascii="Arial" w:eastAsia="Arial" w:hAnsi="Arial" w:cs="Arial"/>
          <w:b/>
          <w:color w:val="0033CC"/>
        </w:rPr>
        <w:t>6</w:t>
      </w:r>
      <w:r w:rsidR="00EC2E42" w:rsidRPr="00C554E4">
        <w:rPr>
          <w:rFonts w:ascii="Arial" w:eastAsia="Arial" w:hAnsi="Arial" w:cs="Arial"/>
          <w:color w:val="0033CC"/>
        </w:rPr>
        <w:t xml:space="preserve"> (in response to </w:t>
      </w:r>
      <w:r w:rsidRPr="00C554E4">
        <w:rPr>
          <w:rFonts w:ascii="Arial" w:eastAsia="Arial" w:hAnsi="Arial" w:cs="Arial"/>
          <w:color w:val="0033CC"/>
        </w:rPr>
        <w:t xml:space="preserve">Reviewer 1’s </w:t>
      </w:r>
      <w:r w:rsidR="00760210" w:rsidRPr="00C554E4">
        <w:rPr>
          <w:rFonts w:ascii="Arial" w:eastAsia="Arial" w:hAnsi="Arial" w:cs="Arial"/>
          <w:color w:val="0033CC"/>
        </w:rPr>
        <w:t>Commen</w:t>
      </w:r>
      <w:r w:rsidR="001C1C49" w:rsidRPr="00C554E4">
        <w:rPr>
          <w:rFonts w:ascii="Arial" w:eastAsia="Arial" w:hAnsi="Arial" w:cs="Arial"/>
          <w:color w:val="0033CC"/>
        </w:rPr>
        <w:t>t</w:t>
      </w:r>
      <w:r w:rsidR="00EC2E42" w:rsidRPr="00C554E4">
        <w:rPr>
          <w:rFonts w:ascii="Arial" w:eastAsia="Arial" w:hAnsi="Arial" w:cs="Arial"/>
          <w:color w:val="0033CC"/>
        </w:rPr>
        <w:t xml:space="preserve"> #15) </w:t>
      </w:r>
      <w:r w:rsidR="003666D5" w:rsidRPr="00C554E4">
        <w:rPr>
          <w:rFonts w:ascii="Arial" w:eastAsia="Arial" w:hAnsi="Arial" w:cs="Arial"/>
          <w:color w:val="0033CC"/>
        </w:rPr>
        <w:t xml:space="preserve">illustrates </w:t>
      </w:r>
      <w:r w:rsidR="00B4071F" w:rsidRPr="00C554E4">
        <w:rPr>
          <w:rFonts w:ascii="Arial" w:eastAsia="Arial" w:hAnsi="Arial" w:cs="Arial"/>
          <w:color w:val="0033CC"/>
        </w:rPr>
        <w:t xml:space="preserve">the </w:t>
      </w:r>
      <w:r w:rsidR="003666D5" w:rsidRPr="00C554E4">
        <w:rPr>
          <w:rFonts w:ascii="Arial" w:eastAsia="Arial" w:hAnsi="Arial" w:cs="Arial"/>
          <w:color w:val="0033CC"/>
        </w:rPr>
        <w:t xml:space="preserve">same information </w:t>
      </w:r>
      <w:r w:rsidR="00B4071F" w:rsidRPr="00C554E4">
        <w:rPr>
          <w:rFonts w:ascii="Arial" w:eastAsia="Arial" w:hAnsi="Arial" w:cs="Arial"/>
          <w:color w:val="0033CC"/>
        </w:rPr>
        <w:t>for the three patients who were selected for retesting</w:t>
      </w:r>
      <w:r w:rsidR="003666D5" w:rsidRPr="00C554E4">
        <w:rPr>
          <w:rFonts w:ascii="Arial" w:eastAsia="Arial" w:hAnsi="Arial" w:cs="Arial"/>
          <w:color w:val="0033CC"/>
        </w:rPr>
        <w:t xml:space="preserve"> using V2</w:t>
      </w:r>
      <w:r w:rsidR="00B4071F" w:rsidRPr="00C554E4">
        <w:rPr>
          <w:rFonts w:ascii="Arial" w:eastAsia="Arial" w:hAnsi="Arial" w:cs="Arial"/>
          <w:color w:val="0033CC"/>
        </w:rPr>
        <w:t>.</w:t>
      </w:r>
    </w:p>
    <w:p w14:paraId="27C62AAF" w14:textId="77777777" w:rsidR="001C1C49" w:rsidRPr="00C554E4" w:rsidRDefault="001C1C49" w:rsidP="00A7225E">
      <w:pPr>
        <w:spacing w:after="0" w:line="240" w:lineRule="auto"/>
        <w:jc w:val="both"/>
        <w:rPr>
          <w:rFonts w:ascii="Arial" w:eastAsia="Arial" w:hAnsi="Arial" w:cs="Arial"/>
          <w:color w:val="0033CC"/>
        </w:rPr>
      </w:pPr>
    </w:p>
    <w:p w14:paraId="1446F7E3" w14:textId="01AAA521" w:rsidR="00413E5F" w:rsidRPr="00C554E4" w:rsidRDefault="00B4071F" w:rsidP="00A7225E">
      <w:pPr>
        <w:spacing w:after="0" w:line="240" w:lineRule="auto"/>
        <w:jc w:val="both"/>
        <w:rPr>
          <w:rFonts w:ascii="Arial" w:eastAsia="Arial" w:hAnsi="Arial" w:cs="Arial"/>
          <w:color w:val="0033CC"/>
        </w:rPr>
      </w:pPr>
      <w:r w:rsidRPr="00C554E4">
        <w:rPr>
          <w:rFonts w:ascii="Arial" w:eastAsia="Arial" w:hAnsi="Arial" w:cs="Arial"/>
          <w:color w:val="0033CC"/>
        </w:rPr>
        <w:t xml:space="preserve">Overall, 647 of 829 (78.0%) mutations were classified as </w:t>
      </w:r>
      <w:proofErr w:type="spellStart"/>
      <w:r w:rsidRPr="00C554E4">
        <w:rPr>
          <w:rFonts w:ascii="Arial" w:eastAsia="Arial" w:hAnsi="Arial" w:cs="Arial"/>
          <w:color w:val="0033CC"/>
        </w:rPr>
        <w:t>VUSo</w:t>
      </w:r>
      <w:proofErr w:type="spellEnd"/>
      <w:r w:rsidRPr="00C554E4">
        <w:rPr>
          <w:rFonts w:ascii="Arial" w:eastAsia="Arial" w:hAnsi="Arial" w:cs="Arial"/>
          <w:color w:val="0033CC"/>
        </w:rPr>
        <w:t xml:space="preserve">. Comparing versions V1 and V2 as reported in </w:t>
      </w:r>
      <w:r w:rsidRPr="00C554E4">
        <w:rPr>
          <w:rFonts w:ascii="Arial" w:eastAsia="Arial" w:hAnsi="Arial" w:cs="Arial"/>
          <w:b/>
          <w:color w:val="0033CC"/>
        </w:rPr>
        <w:t>Fig</w:t>
      </w:r>
      <w:r w:rsidR="001713FE">
        <w:rPr>
          <w:rFonts w:ascii="Arial" w:eastAsia="Arial" w:hAnsi="Arial" w:cs="Arial"/>
          <w:b/>
          <w:color w:val="0033CC"/>
        </w:rPr>
        <w:t>.</w:t>
      </w:r>
      <w:r w:rsidRPr="00C554E4">
        <w:rPr>
          <w:rFonts w:ascii="Arial" w:eastAsia="Arial" w:hAnsi="Arial" w:cs="Arial"/>
          <w:b/>
          <w:color w:val="0033CC"/>
        </w:rPr>
        <w:t xml:space="preserve"> 1</w:t>
      </w:r>
      <w:r w:rsidRPr="00C554E4">
        <w:rPr>
          <w:rFonts w:ascii="Arial" w:eastAsia="Arial" w:hAnsi="Arial" w:cs="Arial"/>
          <w:color w:val="0033CC"/>
        </w:rPr>
        <w:t xml:space="preserve"> and </w:t>
      </w:r>
      <w:r w:rsidR="00E019AB">
        <w:rPr>
          <w:rFonts w:ascii="Arial" w:eastAsia="Arial" w:hAnsi="Arial" w:cs="Arial"/>
          <w:b/>
          <w:color w:val="0033CC"/>
          <w:highlight w:val="yellow"/>
        </w:rPr>
        <w:t>Supplementary</w:t>
      </w:r>
      <w:r w:rsidRPr="0055192D">
        <w:rPr>
          <w:rFonts w:ascii="Arial" w:eastAsia="Arial" w:hAnsi="Arial" w:cs="Arial"/>
          <w:b/>
          <w:color w:val="0033CC"/>
          <w:highlight w:val="yellow"/>
        </w:rPr>
        <w:t xml:space="preserve"> </w:t>
      </w:r>
      <w:r w:rsidR="001713FE" w:rsidRPr="0055192D">
        <w:rPr>
          <w:rFonts w:ascii="Arial" w:eastAsia="Arial" w:hAnsi="Arial" w:cs="Arial"/>
          <w:b/>
          <w:color w:val="0033CC"/>
          <w:highlight w:val="yellow"/>
        </w:rPr>
        <w:t xml:space="preserve">Fig. </w:t>
      </w:r>
      <w:r w:rsidRPr="0055192D">
        <w:rPr>
          <w:rFonts w:ascii="Arial" w:eastAsia="Arial" w:hAnsi="Arial" w:cs="Arial"/>
          <w:b/>
          <w:color w:val="0033CC"/>
          <w:highlight w:val="yellow"/>
        </w:rPr>
        <w:t>3</w:t>
      </w:r>
      <w:r w:rsidRPr="00C554E4">
        <w:rPr>
          <w:rFonts w:ascii="Arial" w:eastAsia="Arial" w:hAnsi="Arial" w:cs="Arial"/>
          <w:color w:val="0033CC"/>
        </w:rPr>
        <w:t xml:space="preserve"> of the </w:t>
      </w:r>
      <w:r w:rsidR="00954898" w:rsidRPr="00C554E4">
        <w:rPr>
          <w:rFonts w:ascii="Arial" w:eastAsia="Arial" w:hAnsi="Arial" w:cs="Arial"/>
          <w:color w:val="0033CC"/>
        </w:rPr>
        <w:t xml:space="preserve">original </w:t>
      </w:r>
      <w:r w:rsidRPr="00C554E4">
        <w:rPr>
          <w:rFonts w:ascii="Arial" w:eastAsia="Arial" w:hAnsi="Arial" w:cs="Arial"/>
          <w:color w:val="0033CC"/>
        </w:rPr>
        <w:t xml:space="preserve">manuscript, 615 of 647 (95.1%) mutations classified as </w:t>
      </w:r>
      <w:proofErr w:type="spellStart"/>
      <w:r w:rsidRPr="00C554E4">
        <w:rPr>
          <w:rFonts w:ascii="Arial" w:eastAsia="Arial" w:hAnsi="Arial" w:cs="Arial"/>
          <w:color w:val="0033CC"/>
        </w:rPr>
        <w:t>VUSo</w:t>
      </w:r>
      <w:proofErr w:type="spellEnd"/>
      <w:r w:rsidRPr="00C554E4">
        <w:rPr>
          <w:rFonts w:ascii="Arial" w:eastAsia="Arial" w:hAnsi="Arial" w:cs="Arial"/>
          <w:color w:val="0033CC"/>
        </w:rPr>
        <w:t xml:space="preserve"> </w:t>
      </w:r>
      <w:r w:rsidRPr="00C554E4">
        <w:rPr>
          <w:rFonts w:ascii="Arial" w:eastAsia="Arial" w:hAnsi="Arial" w:cs="Arial"/>
          <w:color w:val="0033CC"/>
        </w:rPr>
        <w:lastRenderedPageBreak/>
        <w:t xml:space="preserve">were positively validated. Additionally, comparing versions V1 and V2 for the three patients who were selected for retesting, 564 of 583 (96.7%) of </w:t>
      </w:r>
      <w:proofErr w:type="spellStart"/>
      <w:r w:rsidRPr="00C554E4">
        <w:rPr>
          <w:rFonts w:ascii="Arial" w:eastAsia="Arial" w:hAnsi="Arial" w:cs="Arial"/>
          <w:color w:val="0033CC"/>
        </w:rPr>
        <w:t>VUSo</w:t>
      </w:r>
      <w:proofErr w:type="spellEnd"/>
      <w:r w:rsidRPr="00C554E4">
        <w:rPr>
          <w:rFonts w:ascii="Arial" w:eastAsia="Arial" w:hAnsi="Arial" w:cs="Arial"/>
          <w:color w:val="0033CC"/>
        </w:rPr>
        <w:t xml:space="preserve"> mutations were positively validated.</w:t>
      </w:r>
    </w:p>
    <w:p w14:paraId="01A07AAA" w14:textId="77777777" w:rsidR="00413E5F" w:rsidRPr="00C554E4" w:rsidRDefault="00413E5F" w:rsidP="00A7225E">
      <w:pPr>
        <w:spacing w:after="0" w:line="240" w:lineRule="auto"/>
        <w:jc w:val="both"/>
        <w:rPr>
          <w:rFonts w:ascii="Arial" w:eastAsia="Arial" w:hAnsi="Arial" w:cs="Arial"/>
          <w:color w:val="0033CC"/>
        </w:rPr>
      </w:pPr>
    </w:p>
    <w:p w14:paraId="0C316E16" w14:textId="31FA0F86" w:rsidR="007C1C64" w:rsidRPr="001713FE" w:rsidRDefault="00B4071F" w:rsidP="00BA2EF5">
      <w:pPr>
        <w:spacing w:after="0" w:line="240" w:lineRule="auto"/>
        <w:jc w:val="both"/>
        <w:rPr>
          <w:rFonts w:ascii="Arial" w:eastAsia="Arial" w:hAnsi="Arial" w:cs="Arial"/>
          <w:color w:val="0033CC"/>
        </w:rPr>
      </w:pPr>
      <w:r w:rsidRPr="00C554E4">
        <w:rPr>
          <w:rFonts w:ascii="Arial" w:eastAsia="Arial" w:hAnsi="Arial" w:cs="Arial"/>
          <w:color w:val="0033CC"/>
        </w:rPr>
        <w:t>Additionally, following the Reviewer’s comment,</w:t>
      </w:r>
      <w:r w:rsidR="00EC2E42" w:rsidRPr="00C554E4">
        <w:rPr>
          <w:rFonts w:ascii="Arial" w:eastAsia="Arial" w:hAnsi="Arial" w:cs="Arial"/>
          <w:color w:val="0033CC"/>
        </w:rPr>
        <w:t xml:space="preserve"> we performed additional </w:t>
      </w:r>
      <w:proofErr w:type="spellStart"/>
      <w:r w:rsidR="00EC2E42" w:rsidRPr="00C554E4">
        <w:rPr>
          <w:rFonts w:ascii="Arial" w:eastAsia="Arial" w:hAnsi="Arial" w:cs="Arial"/>
          <w:color w:val="0033CC"/>
        </w:rPr>
        <w:t>ddPCR</w:t>
      </w:r>
      <w:proofErr w:type="spellEnd"/>
      <w:r w:rsidR="00EC2E42" w:rsidRPr="00C554E4">
        <w:rPr>
          <w:rFonts w:ascii="Arial" w:eastAsia="Arial" w:hAnsi="Arial" w:cs="Arial"/>
          <w:color w:val="0033CC"/>
        </w:rPr>
        <w:t xml:space="preserve"> assays targeting </w:t>
      </w:r>
      <w:proofErr w:type="spellStart"/>
      <w:r w:rsidR="00EC2E42" w:rsidRPr="00C554E4">
        <w:rPr>
          <w:rFonts w:ascii="Arial" w:eastAsia="Arial" w:hAnsi="Arial" w:cs="Arial"/>
          <w:color w:val="0033CC"/>
        </w:rPr>
        <w:t>VUSo</w:t>
      </w:r>
      <w:proofErr w:type="spellEnd"/>
      <w:r w:rsidRPr="00C554E4">
        <w:rPr>
          <w:rFonts w:ascii="Arial" w:eastAsia="Arial" w:hAnsi="Arial" w:cs="Arial"/>
          <w:color w:val="0033CC"/>
        </w:rPr>
        <w:t xml:space="preserve"> in seven patients</w:t>
      </w:r>
      <w:r w:rsidR="00EC2E42" w:rsidRPr="00C554E4">
        <w:rPr>
          <w:rFonts w:ascii="Arial" w:eastAsia="Arial" w:hAnsi="Arial" w:cs="Arial"/>
          <w:color w:val="0033CC"/>
        </w:rPr>
        <w:t xml:space="preserve"> with leftover cfDNA or pre-enrichment libraries or both. </w:t>
      </w:r>
      <w:r w:rsidR="00C80ED4" w:rsidRPr="00C554E4">
        <w:rPr>
          <w:rFonts w:ascii="Arial" w:eastAsia="Arial" w:hAnsi="Arial" w:cs="Arial"/>
          <w:color w:val="0033CC"/>
        </w:rPr>
        <w:t xml:space="preserve">We kindly refer the Reviewer to </w:t>
      </w:r>
      <w:r w:rsidR="00EC2E42" w:rsidRPr="00C554E4">
        <w:rPr>
          <w:rFonts w:ascii="Arial" w:eastAsia="Arial" w:hAnsi="Arial" w:cs="Arial"/>
          <w:color w:val="0033CC"/>
        </w:rPr>
        <w:t xml:space="preserve">our response to </w:t>
      </w:r>
      <w:r w:rsidR="00E23C53" w:rsidRPr="00C554E4">
        <w:rPr>
          <w:rFonts w:ascii="Arial" w:eastAsia="Arial" w:hAnsi="Arial" w:cs="Arial"/>
          <w:color w:val="0033CC"/>
        </w:rPr>
        <w:t>Reviewer 1’s</w:t>
      </w:r>
      <w:r w:rsidR="00760210" w:rsidRPr="00C554E4">
        <w:rPr>
          <w:rFonts w:ascii="Arial" w:eastAsia="Arial" w:hAnsi="Arial" w:cs="Arial"/>
          <w:color w:val="0033CC"/>
        </w:rPr>
        <w:t xml:space="preserve"> Comment </w:t>
      </w:r>
      <w:r w:rsidR="00EC2E42" w:rsidRPr="00C554E4">
        <w:rPr>
          <w:rFonts w:ascii="Arial" w:eastAsia="Arial" w:hAnsi="Arial" w:cs="Arial"/>
          <w:color w:val="0033CC"/>
        </w:rPr>
        <w:t xml:space="preserve">#10 and </w:t>
      </w:r>
      <w:r w:rsidR="00E23C53" w:rsidRPr="001713FE">
        <w:rPr>
          <w:rFonts w:ascii="Arial" w:eastAsia="Arial" w:hAnsi="Arial" w:cs="Arial"/>
          <w:b/>
          <w:color w:val="0033CC"/>
        </w:rPr>
        <w:t>Response to Reviewers</w:t>
      </w:r>
      <w:r w:rsidR="00E23C53" w:rsidRPr="001713FE">
        <w:rPr>
          <w:rFonts w:ascii="Arial" w:eastAsia="Arial" w:hAnsi="Arial" w:cs="Arial"/>
          <w:color w:val="0033CC"/>
        </w:rPr>
        <w:t xml:space="preserve"> </w:t>
      </w:r>
      <w:r w:rsidR="00EC2E42" w:rsidRPr="001713FE">
        <w:rPr>
          <w:rFonts w:ascii="Arial" w:eastAsia="Arial" w:hAnsi="Arial" w:cs="Arial"/>
          <w:b/>
          <w:color w:val="0033CC"/>
        </w:rPr>
        <w:t>Figure 9b</w:t>
      </w:r>
      <w:r w:rsidR="003666D5" w:rsidRPr="001713FE">
        <w:rPr>
          <w:rFonts w:ascii="Arial" w:eastAsia="Arial" w:hAnsi="Arial" w:cs="Arial"/>
          <w:b/>
          <w:color w:val="0033CC"/>
        </w:rPr>
        <w:t xml:space="preserve"> (</w:t>
      </w:r>
      <w:r w:rsidR="003666D5" w:rsidRPr="001713FE">
        <w:rPr>
          <w:rFonts w:ascii="Arial" w:hAnsi="Arial" w:cs="Arial"/>
          <w:b/>
          <w:color w:val="0033CC"/>
          <w:highlight w:val="yellow"/>
        </w:rPr>
        <w:t>Fig. 4</w:t>
      </w:r>
      <w:r w:rsidR="001713FE" w:rsidRPr="001713FE">
        <w:rPr>
          <w:rFonts w:ascii="Arial" w:hAnsi="Arial" w:cs="Arial"/>
          <w:b/>
          <w:color w:val="0033CC"/>
          <w:highlight w:val="yellow"/>
        </w:rPr>
        <w:t>X</w:t>
      </w:r>
      <w:r w:rsidR="003666D5" w:rsidRPr="001713FE">
        <w:rPr>
          <w:rFonts w:ascii="Arial" w:hAnsi="Arial" w:cs="Arial"/>
          <w:b/>
          <w:color w:val="0033CC"/>
        </w:rPr>
        <w:t xml:space="preserve"> of the revised </w:t>
      </w:r>
      <w:r w:rsidR="001713FE">
        <w:rPr>
          <w:rFonts w:ascii="Arial" w:hAnsi="Arial" w:cs="Arial"/>
          <w:b/>
          <w:color w:val="0033CC"/>
        </w:rPr>
        <w:t>m</w:t>
      </w:r>
      <w:r w:rsidR="003666D5" w:rsidRPr="001713FE">
        <w:rPr>
          <w:rFonts w:ascii="Arial" w:hAnsi="Arial" w:cs="Arial"/>
          <w:b/>
          <w:color w:val="0033CC"/>
        </w:rPr>
        <w:t>anuscript</w:t>
      </w:r>
      <w:r w:rsidR="003666D5" w:rsidRPr="001713FE">
        <w:rPr>
          <w:rFonts w:ascii="Arial" w:eastAsia="Arial" w:hAnsi="Arial" w:cs="Arial"/>
          <w:b/>
          <w:color w:val="0033CC"/>
        </w:rPr>
        <w:t>)</w:t>
      </w:r>
      <w:r w:rsidR="00EC2E42" w:rsidRPr="001713FE">
        <w:rPr>
          <w:rFonts w:ascii="Arial" w:eastAsia="Arial" w:hAnsi="Arial" w:cs="Arial"/>
          <w:color w:val="0033CC"/>
        </w:rPr>
        <w:t xml:space="preserve">. Briefly, our additional analyses </w:t>
      </w:r>
      <w:r w:rsidR="008F0488" w:rsidRPr="001713FE">
        <w:rPr>
          <w:rFonts w:ascii="Arial" w:eastAsia="Arial" w:hAnsi="Arial" w:cs="Arial"/>
          <w:color w:val="0033CC"/>
        </w:rPr>
        <w:t xml:space="preserve">demonstrated </w:t>
      </w:r>
      <w:r w:rsidRPr="001713FE">
        <w:rPr>
          <w:rFonts w:ascii="Arial" w:eastAsia="Arial" w:hAnsi="Arial" w:cs="Arial"/>
          <w:color w:val="0033CC"/>
        </w:rPr>
        <w:t>100% PPA and</w:t>
      </w:r>
      <w:r w:rsidR="008F0488" w:rsidRPr="001713FE">
        <w:rPr>
          <w:rFonts w:ascii="Arial" w:eastAsia="Arial" w:hAnsi="Arial" w:cs="Arial"/>
          <w:color w:val="0033CC"/>
        </w:rPr>
        <w:t xml:space="preserve"> 100%</w:t>
      </w:r>
      <w:r w:rsidRPr="001713FE">
        <w:rPr>
          <w:rFonts w:ascii="Arial" w:eastAsia="Arial" w:hAnsi="Arial" w:cs="Arial"/>
          <w:color w:val="0033CC"/>
        </w:rPr>
        <w:t xml:space="preserve"> NPA</w:t>
      </w:r>
      <w:r w:rsidR="00E23C53" w:rsidRPr="001713FE">
        <w:rPr>
          <w:rFonts w:ascii="Arial" w:eastAsia="Arial" w:hAnsi="Arial" w:cs="Arial"/>
          <w:color w:val="0033CC"/>
        </w:rPr>
        <w:t>,</w:t>
      </w:r>
      <w:r w:rsidRPr="001713FE">
        <w:rPr>
          <w:rFonts w:ascii="Arial" w:eastAsia="Arial" w:hAnsi="Arial" w:cs="Arial"/>
          <w:color w:val="0033CC"/>
        </w:rPr>
        <w:t xml:space="preserve"> considering </w:t>
      </w:r>
      <w:proofErr w:type="spellStart"/>
      <w:r w:rsidRPr="001713FE">
        <w:rPr>
          <w:rFonts w:ascii="Arial" w:eastAsia="Arial" w:hAnsi="Arial" w:cs="Arial"/>
          <w:color w:val="0033CC"/>
        </w:rPr>
        <w:t>ddPCR</w:t>
      </w:r>
      <w:proofErr w:type="spellEnd"/>
      <w:r w:rsidRPr="001713FE">
        <w:rPr>
          <w:rFonts w:ascii="Arial" w:eastAsia="Arial" w:hAnsi="Arial" w:cs="Arial"/>
          <w:color w:val="0033CC"/>
        </w:rPr>
        <w:t xml:space="preserve"> as the </w:t>
      </w:r>
      <w:r w:rsidR="00E23C53" w:rsidRPr="001713FE">
        <w:rPr>
          <w:rFonts w:ascii="Arial" w:eastAsia="Arial" w:hAnsi="Arial" w:cs="Arial"/>
          <w:color w:val="0033CC"/>
        </w:rPr>
        <w:t>‘gold standard’</w:t>
      </w:r>
      <w:r w:rsidRPr="001713FE">
        <w:rPr>
          <w:rFonts w:ascii="Arial" w:eastAsia="Arial" w:hAnsi="Arial" w:cs="Arial"/>
          <w:color w:val="0033CC"/>
        </w:rPr>
        <w:t>.</w:t>
      </w:r>
    </w:p>
    <w:p w14:paraId="7166AF7F" w14:textId="77777777" w:rsidR="00BA2EF5" w:rsidRDefault="00BA2EF5" w:rsidP="00212D50">
      <w:pPr>
        <w:spacing w:after="0" w:line="240" w:lineRule="auto"/>
        <w:jc w:val="both"/>
        <w:rPr>
          <w:rFonts w:ascii="Arial" w:eastAsia="Arial" w:hAnsi="Arial" w:cs="Arial"/>
          <w:color w:val="0033CC"/>
        </w:rPr>
      </w:pPr>
    </w:p>
    <w:p w14:paraId="147312B1" w14:textId="5130F0B1"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6. It would be important to incorporate the distribution of </w:t>
      </w:r>
      <w:proofErr w:type="spellStart"/>
      <w:r w:rsidRPr="00A7225E">
        <w:rPr>
          <w:rFonts w:ascii="Arial" w:eastAsia="Arial" w:hAnsi="Arial" w:cs="Arial"/>
        </w:rPr>
        <w:t>VUSo</w:t>
      </w:r>
      <w:proofErr w:type="spellEnd"/>
      <w:r w:rsidRPr="00A7225E">
        <w:rPr>
          <w:rFonts w:ascii="Arial" w:eastAsia="Arial" w:hAnsi="Arial" w:cs="Arial"/>
        </w:rPr>
        <w:t xml:space="preserve"> among genes in controls as part of figure 2b to infer the possible confounding effect when assessing patient samples</w:t>
      </w:r>
    </w:p>
    <w:p w14:paraId="5D8E995B" w14:textId="77777777" w:rsidR="00BA2EF5" w:rsidRPr="00A7225E" w:rsidRDefault="00BA2EF5" w:rsidP="00A7225E">
      <w:pPr>
        <w:spacing w:after="0" w:line="240" w:lineRule="auto"/>
        <w:jc w:val="both"/>
        <w:rPr>
          <w:rFonts w:ascii="Arial" w:eastAsia="Arial" w:hAnsi="Arial" w:cs="Arial"/>
        </w:rPr>
      </w:pPr>
    </w:p>
    <w:p w14:paraId="3D97430A" w14:textId="65734E5B" w:rsidR="00413E5F" w:rsidRPr="00C554E4" w:rsidRDefault="00B4071F" w:rsidP="00A7225E">
      <w:pPr>
        <w:spacing w:after="0" w:line="240" w:lineRule="auto"/>
        <w:jc w:val="both"/>
        <w:rPr>
          <w:rFonts w:ascii="Arial" w:eastAsia="Arial" w:hAnsi="Arial" w:cs="Arial"/>
          <w:color w:val="0033CC"/>
        </w:rPr>
      </w:pPr>
      <w:r w:rsidRPr="00C554E4">
        <w:rPr>
          <w:rFonts w:ascii="Arial" w:eastAsia="Arial" w:hAnsi="Arial" w:cs="Arial"/>
          <w:color w:val="0033CC"/>
        </w:rPr>
        <w:t>Authors:</w:t>
      </w:r>
      <w:r w:rsidR="00BF45F4" w:rsidRPr="00C554E4">
        <w:rPr>
          <w:rFonts w:ascii="Arial" w:eastAsia="Arial" w:hAnsi="Arial" w:cs="Arial"/>
          <w:color w:val="0033CC"/>
        </w:rPr>
        <w:t xml:space="preserve"> We agree with the Reviewer’s comment and </w:t>
      </w:r>
      <w:r w:rsidR="00F768C4" w:rsidRPr="00C554E4">
        <w:rPr>
          <w:rFonts w:ascii="Arial" w:eastAsia="Arial" w:hAnsi="Arial" w:cs="Arial"/>
          <w:color w:val="0033CC"/>
        </w:rPr>
        <w:t xml:space="preserve">have </w:t>
      </w:r>
      <w:r w:rsidR="00BF45F4" w:rsidRPr="00C554E4">
        <w:rPr>
          <w:rFonts w:ascii="Arial" w:eastAsia="Arial" w:hAnsi="Arial" w:cs="Arial"/>
          <w:color w:val="0033CC"/>
        </w:rPr>
        <w:t xml:space="preserve">now provided </w:t>
      </w:r>
      <w:r w:rsidRPr="00C554E4">
        <w:rPr>
          <w:rFonts w:ascii="Arial" w:eastAsia="Arial" w:hAnsi="Arial" w:cs="Arial"/>
          <w:color w:val="0033CC"/>
        </w:rPr>
        <w:t xml:space="preserve">the genes harboring </w:t>
      </w:r>
      <w:proofErr w:type="spellStart"/>
      <w:r w:rsidRPr="00C554E4">
        <w:rPr>
          <w:rFonts w:ascii="Arial" w:eastAsia="Arial" w:hAnsi="Arial" w:cs="Arial"/>
          <w:color w:val="0033CC"/>
        </w:rPr>
        <w:t>VUSo</w:t>
      </w:r>
      <w:proofErr w:type="spellEnd"/>
      <w:r w:rsidRPr="00C554E4">
        <w:rPr>
          <w:rFonts w:ascii="Arial" w:eastAsia="Arial" w:hAnsi="Arial" w:cs="Arial"/>
          <w:color w:val="0033CC"/>
        </w:rPr>
        <w:t xml:space="preserve"> in healthy control individuals </w:t>
      </w:r>
      <w:r w:rsidR="00BF45F4" w:rsidRPr="00C554E4">
        <w:rPr>
          <w:rFonts w:ascii="Arial" w:eastAsia="Arial" w:hAnsi="Arial" w:cs="Arial"/>
          <w:color w:val="0033CC"/>
        </w:rPr>
        <w:t>as</w:t>
      </w:r>
      <w:r w:rsidRPr="00C554E4">
        <w:rPr>
          <w:rFonts w:ascii="Arial" w:eastAsia="Arial" w:hAnsi="Arial" w:cs="Arial"/>
          <w:color w:val="0033CC"/>
        </w:rPr>
        <w:t xml:space="preserve"> </w:t>
      </w:r>
      <w:r w:rsidR="00303E6C" w:rsidRPr="00C554E4">
        <w:rPr>
          <w:rFonts w:ascii="Arial" w:eastAsia="Arial" w:hAnsi="Arial" w:cs="Arial"/>
          <w:color w:val="0033CC"/>
        </w:rPr>
        <w:t xml:space="preserve">part of the revised </w:t>
      </w:r>
      <w:r w:rsidR="00E019AB">
        <w:rPr>
          <w:rFonts w:ascii="Arial" w:eastAsia="Arial" w:hAnsi="Arial" w:cs="Arial"/>
          <w:b/>
          <w:color w:val="0033CC"/>
          <w:highlight w:val="yellow"/>
        </w:rPr>
        <w:t>Supplementary</w:t>
      </w:r>
      <w:r w:rsidR="001713FE">
        <w:rPr>
          <w:rFonts w:ascii="Arial" w:eastAsia="Arial" w:hAnsi="Arial" w:cs="Arial"/>
          <w:b/>
          <w:color w:val="0033CC"/>
          <w:highlight w:val="yellow"/>
        </w:rPr>
        <w:t xml:space="preserve"> </w:t>
      </w:r>
      <w:r w:rsidR="00BF45F4" w:rsidRPr="00CD033A">
        <w:rPr>
          <w:rFonts w:ascii="Arial" w:eastAsia="Arial" w:hAnsi="Arial" w:cs="Arial"/>
          <w:b/>
          <w:color w:val="0033CC"/>
          <w:highlight w:val="yellow"/>
        </w:rPr>
        <w:t>Fig</w:t>
      </w:r>
      <w:r w:rsidR="001713FE">
        <w:rPr>
          <w:rFonts w:ascii="Arial" w:eastAsia="Arial" w:hAnsi="Arial" w:cs="Arial"/>
          <w:b/>
          <w:color w:val="0033CC"/>
          <w:highlight w:val="yellow"/>
        </w:rPr>
        <w:t>.</w:t>
      </w:r>
      <w:r w:rsidR="00BF45F4" w:rsidRPr="00CD033A">
        <w:rPr>
          <w:rFonts w:ascii="Arial" w:eastAsia="Arial" w:hAnsi="Arial" w:cs="Arial"/>
          <w:b/>
          <w:color w:val="0033CC"/>
          <w:highlight w:val="yellow"/>
        </w:rPr>
        <w:t xml:space="preserve"> </w:t>
      </w:r>
      <w:r w:rsidR="00E019AB">
        <w:rPr>
          <w:rFonts w:ascii="Arial" w:eastAsia="Arial" w:hAnsi="Arial" w:cs="Arial"/>
          <w:b/>
          <w:color w:val="0033CC"/>
          <w:highlight w:val="yellow"/>
        </w:rPr>
        <w:t>RR16</w:t>
      </w:r>
      <w:r w:rsidR="007C1C64" w:rsidRPr="00C554E4">
        <w:rPr>
          <w:rFonts w:ascii="Arial" w:eastAsia="Arial" w:hAnsi="Arial" w:cs="Arial"/>
          <w:color w:val="0033CC"/>
        </w:rPr>
        <w:t xml:space="preserve"> </w:t>
      </w:r>
      <w:r w:rsidR="00F768C4" w:rsidRPr="00C554E4">
        <w:rPr>
          <w:rFonts w:ascii="Arial" w:eastAsia="Arial" w:hAnsi="Arial" w:cs="Arial"/>
          <w:color w:val="0033CC"/>
        </w:rPr>
        <w:t>(</w:t>
      </w:r>
      <w:r w:rsidR="007C1C64" w:rsidRPr="00C554E4">
        <w:rPr>
          <w:rFonts w:ascii="Arial" w:eastAsia="Arial" w:hAnsi="Arial" w:cs="Arial"/>
          <w:color w:val="0033CC"/>
        </w:rPr>
        <w:t xml:space="preserve">see also </w:t>
      </w:r>
      <w:r w:rsidR="00E23C53" w:rsidRPr="00C554E4">
        <w:rPr>
          <w:rFonts w:ascii="Arial" w:eastAsia="Arial" w:hAnsi="Arial" w:cs="Arial"/>
          <w:b/>
          <w:color w:val="0033CC"/>
        </w:rPr>
        <w:t>Response to Reviewers</w:t>
      </w:r>
      <w:r w:rsidR="00E23C53" w:rsidRPr="00C554E4">
        <w:rPr>
          <w:rFonts w:ascii="Arial" w:eastAsia="Arial" w:hAnsi="Arial" w:cs="Arial"/>
          <w:color w:val="0033CC"/>
        </w:rPr>
        <w:t xml:space="preserve"> </w:t>
      </w:r>
      <w:r w:rsidR="007C1C64" w:rsidRPr="00C554E4">
        <w:rPr>
          <w:rFonts w:ascii="Arial" w:eastAsia="Arial" w:hAnsi="Arial" w:cs="Arial"/>
          <w:b/>
          <w:color w:val="0033CC"/>
        </w:rPr>
        <w:t>Fi</w:t>
      </w:r>
      <w:r w:rsidR="00F768C4" w:rsidRPr="00C554E4">
        <w:rPr>
          <w:rFonts w:ascii="Arial" w:eastAsia="Arial" w:hAnsi="Arial" w:cs="Arial"/>
          <w:b/>
          <w:color w:val="0033CC"/>
        </w:rPr>
        <w:t xml:space="preserve">gure </w:t>
      </w:r>
      <w:r w:rsidR="004C300A" w:rsidRPr="00C554E4">
        <w:rPr>
          <w:rFonts w:ascii="Arial" w:eastAsia="Arial" w:hAnsi="Arial" w:cs="Arial"/>
          <w:b/>
          <w:color w:val="0033CC"/>
        </w:rPr>
        <w:t>16</w:t>
      </w:r>
      <w:r w:rsidR="00F768C4" w:rsidRPr="00C554E4">
        <w:rPr>
          <w:rFonts w:ascii="Arial" w:eastAsia="Arial" w:hAnsi="Arial" w:cs="Arial"/>
          <w:color w:val="0033CC"/>
        </w:rPr>
        <w:t xml:space="preserve">) </w:t>
      </w:r>
      <w:r w:rsidRPr="00C554E4">
        <w:rPr>
          <w:rFonts w:ascii="Arial" w:eastAsia="Arial" w:hAnsi="Arial" w:cs="Arial"/>
          <w:color w:val="0033CC"/>
        </w:rPr>
        <w:t xml:space="preserve">together with the full list of these mutations in </w:t>
      </w:r>
      <w:r w:rsidRPr="00CD033A">
        <w:rPr>
          <w:rFonts w:ascii="Arial" w:eastAsia="Arial" w:hAnsi="Arial" w:cs="Arial"/>
          <w:b/>
          <w:color w:val="0033CC"/>
          <w:highlight w:val="yellow"/>
        </w:rPr>
        <w:t xml:space="preserve">Supplementary Table </w:t>
      </w:r>
      <w:r w:rsidR="001713FE">
        <w:rPr>
          <w:rFonts w:ascii="Arial" w:eastAsia="Arial" w:hAnsi="Arial" w:cs="Arial"/>
          <w:b/>
          <w:color w:val="0033CC"/>
          <w:highlight w:val="yellow"/>
        </w:rPr>
        <w:t>XX</w:t>
      </w:r>
      <w:r w:rsidRPr="00C554E4">
        <w:rPr>
          <w:rFonts w:ascii="Arial" w:eastAsia="Arial" w:hAnsi="Arial" w:cs="Arial"/>
          <w:color w:val="0033CC"/>
        </w:rPr>
        <w:t xml:space="preserve"> of the </w:t>
      </w:r>
      <w:r w:rsidR="00E23C53" w:rsidRPr="00C554E4">
        <w:rPr>
          <w:rFonts w:ascii="Arial" w:eastAsia="Arial" w:hAnsi="Arial" w:cs="Arial"/>
          <w:color w:val="0033CC"/>
        </w:rPr>
        <w:t xml:space="preserve">revised </w:t>
      </w:r>
      <w:r w:rsidRPr="00C554E4">
        <w:rPr>
          <w:rFonts w:ascii="Arial" w:eastAsia="Arial" w:hAnsi="Arial" w:cs="Arial"/>
          <w:color w:val="0033CC"/>
        </w:rPr>
        <w:t>manuscript.</w:t>
      </w:r>
    </w:p>
    <w:p w14:paraId="30B0853E" w14:textId="42F58E23" w:rsidR="004C300A" w:rsidRPr="00C554E4" w:rsidRDefault="004C300A" w:rsidP="00A7225E">
      <w:pPr>
        <w:spacing w:after="0" w:line="240" w:lineRule="auto"/>
        <w:jc w:val="both"/>
        <w:rPr>
          <w:rFonts w:ascii="Arial" w:eastAsia="Arial" w:hAnsi="Arial" w:cs="Arial"/>
          <w:color w:val="0033CC"/>
        </w:rPr>
      </w:pPr>
    </w:p>
    <w:p w14:paraId="295CF070" w14:textId="46772B7E" w:rsidR="004C300A" w:rsidRPr="00C554E4" w:rsidRDefault="00353AE8" w:rsidP="00A7225E">
      <w:pPr>
        <w:spacing w:after="0" w:line="240" w:lineRule="auto"/>
        <w:jc w:val="both"/>
        <w:rPr>
          <w:rFonts w:ascii="Arial" w:eastAsia="Arial" w:hAnsi="Arial" w:cs="Arial"/>
          <w:color w:val="0033CC"/>
        </w:rPr>
      </w:pPr>
      <w:ins w:id="37" w:author="David Brown" w:date="2019-07-16T18:24:00Z">
        <w:r>
          <w:rPr>
            <w:rFonts w:ascii="Arial" w:eastAsia="Arial" w:hAnsi="Arial" w:cs="Arial"/>
            <w:noProof/>
            <w:color w:val="0033CC"/>
          </w:rPr>
          <w:drawing>
            <wp:anchor distT="0" distB="0" distL="114300" distR="114300" simplePos="0" relativeHeight="251745280" behindDoc="0" locked="0" layoutInCell="1" allowOverlap="1" wp14:anchorId="64CC4EC6" wp14:editId="794DB8B6">
              <wp:simplePos x="0" y="0"/>
              <wp:positionH relativeFrom="margin">
                <wp:align>center</wp:align>
              </wp:positionH>
              <wp:positionV relativeFrom="paragraph">
                <wp:posOffset>156845</wp:posOffset>
              </wp:positionV>
              <wp:extent cx="5925185" cy="3618230"/>
              <wp:effectExtent l="0" t="0" r="5715" b="1270"/>
              <wp:wrapTopAndBottom/>
              <wp:docPr id="14"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S8_v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25185" cy="3618230"/>
                      </a:xfrm>
                      <a:prstGeom prst="rect">
                        <a:avLst/>
                      </a:prstGeom>
                    </pic:spPr>
                  </pic:pic>
                </a:graphicData>
              </a:graphic>
              <wp14:sizeRelH relativeFrom="page">
                <wp14:pctWidth>0</wp14:pctWidth>
              </wp14:sizeRelH>
              <wp14:sizeRelV relativeFrom="page">
                <wp14:pctHeight>0</wp14:pctHeight>
              </wp14:sizeRelV>
            </wp:anchor>
          </w:drawing>
        </w:r>
      </w:ins>
    </w:p>
    <w:p w14:paraId="635F51E3" w14:textId="0D74E4FB" w:rsidR="004C300A" w:rsidRPr="00CD033A" w:rsidRDefault="004C300A" w:rsidP="00A7225E">
      <w:pPr>
        <w:spacing w:after="0" w:line="240" w:lineRule="auto"/>
        <w:jc w:val="both"/>
        <w:rPr>
          <w:rFonts w:ascii="Arial" w:eastAsia="Arial" w:hAnsi="Arial" w:cs="Arial"/>
          <w:color w:val="0033CC"/>
          <w:sz w:val="20"/>
          <w:szCs w:val="20"/>
        </w:rPr>
      </w:pPr>
      <w:r w:rsidRPr="00CD033A">
        <w:rPr>
          <w:rFonts w:ascii="Arial" w:eastAsia="Arial" w:hAnsi="Arial" w:cs="Arial"/>
          <w:b/>
          <w:color w:val="0033CC"/>
          <w:sz w:val="20"/>
          <w:szCs w:val="20"/>
        </w:rPr>
        <w:t>Response to Reviewers</w:t>
      </w:r>
      <w:r w:rsidRPr="00CD033A">
        <w:rPr>
          <w:rFonts w:ascii="Arial" w:eastAsia="Arial" w:hAnsi="Arial" w:cs="Arial"/>
          <w:color w:val="0033CC"/>
          <w:sz w:val="20"/>
          <w:szCs w:val="20"/>
        </w:rPr>
        <w:t xml:space="preserve"> </w:t>
      </w:r>
      <w:r w:rsidRPr="00CD033A">
        <w:rPr>
          <w:rFonts w:ascii="Arial" w:eastAsia="Arial" w:hAnsi="Arial" w:cs="Arial"/>
          <w:b/>
          <w:color w:val="0033CC"/>
          <w:sz w:val="20"/>
          <w:szCs w:val="20"/>
        </w:rPr>
        <w:t>Figure 16</w:t>
      </w:r>
      <w:r w:rsidR="003666D5" w:rsidRPr="00CD033A">
        <w:rPr>
          <w:rFonts w:ascii="Arial" w:eastAsia="Arial" w:hAnsi="Arial" w:cs="Arial"/>
          <w:b/>
          <w:color w:val="0033CC"/>
          <w:sz w:val="20"/>
          <w:szCs w:val="20"/>
        </w:rPr>
        <w:t xml:space="preserve"> </w:t>
      </w:r>
      <w:r w:rsidR="001713FE">
        <w:rPr>
          <w:rFonts w:ascii="Arial" w:eastAsia="Arial" w:hAnsi="Arial" w:cs="Arial"/>
          <w:b/>
          <w:color w:val="0033CC"/>
          <w:sz w:val="20"/>
          <w:szCs w:val="20"/>
        </w:rPr>
        <w:t>(</w:t>
      </w:r>
      <w:r w:rsidR="00707656">
        <w:rPr>
          <w:rFonts w:ascii="Arial" w:eastAsia="Arial" w:hAnsi="Arial" w:cs="Arial"/>
          <w:b/>
          <w:color w:val="0033CC"/>
          <w:sz w:val="20"/>
          <w:szCs w:val="20"/>
          <w:highlight w:val="yellow"/>
        </w:rPr>
        <w:t xml:space="preserve">Supplementary </w:t>
      </w:r>
      <w:r w:rsidR="003666D5" w:rsidRPr="001713FE">
        <w:rPr>
          <w:rFonts w:ascii="Arial" w:eastAsia="Arial" w:hAnsi="Arial" w:cs="Arial"/>
          <w:b/>
          <w:color w:val="0033CC"/>
          <w:sz w:val="20"/>
          <w:szCs w:val="20"/>
          <w:highlight w:val="yellow"/>
        </w:rPr>
        <w:t xml:space="preserve">Fig. </w:t>
      </w:r>
      <w:r w:rsidR="00707656">
        <w:rPr>
          <w:rFonts w:ascii="Arial" w:eastAsia="Arial" w:hAnsi="Arial" w:cs="Arial"/>
          <w:b/>
          <w:color w:val="0033CC"/>
          <w:sz w:val="20"/>
          <w:szCs w:val="20"/>
          <w:highlight w:val="yellow"/>
        </w:rPr>
        <w:t>RR16</w:t>
      </w:r>
      <w:r w:rsidR="001713FE">
        <w:rPr>
          <w:rFonts w:ascii="Arial" w:eastAsia="Arial" w:hAnsi="Arial" w:cs="Arial"/>
          <w:b/>
          <w:color w:val="0033CC"/>
          <w:sz w:val="20"/>
          <w:szCs w:val="20"/>
        </w:rPr>
        <w:t xml:space="preserve"> of the revised manuscript</w:t>
      </w:r>
      <w:r w:rsidR="001713FE" w:rsidRPr="001713FE">
        <w:rPr>
          <w:rFonts w:ascii="Arial" w:eastAsia="Arial" w:hAnsi="Arial" w:cs="Arial"/>
          <w:b/>
          <w:color w:val="0033CC"/>
          <w:sz w:val="20"/>
          <w:szCs w:val="20"/>
        </w:rPr>
        <w:t>)</w:t>
      </w:r>
      <w:r w:rsidR="001713FE">
        <w:rPr>
          <w:rFonts w:ascii="Arial" w:eastAsia="Arial" w:hAnsi="Arial" w:cs="Arial"/>
          <w:b/>
          <w:color w:val="0033CC"/>
          <w:sz w:val="20"/>
          <w:szCs w:val="20"/>
        </w:rPr>
        <w:t>:</w:t>
      </w:r>
      <w:r w:rsidRPr="00CD033A">
        <w:rPr>
          <w:rFonts w:ascii="Arial" w:eastAsia="Arial" w:hAnsi="Arial" w:cs="Arial"/>
          <w:b/>
          <w:color w:val="0033CC"/>
          <w:sz w:val="20"/>
          <w:szCs w:val="20"/>
        </w:rPr>
        <w:t xml:space="preserve"> Top mutated genes carrying </w:t>
      </w:r>
      <w:proofErr w:type="spellStart"/>
      <w:r w:rsidRPr="00CD033A">
        <w:rPr>
          <w:rFonts w:ascii="Arial" w:eastAsia="Arial" w:hAnsi="Arial" w:cs="Arial"/>
          <w:b/>
          <w:color w:val="0033CC"/>
          <w:sz w:val="20"/>
          <w:szCs w:val="20"/>
        </w:rPr>
        <w:t>VUSo</w:t>
      </w:r>
      <w:proofErr w:type="spellEnd"/>
      <w:r w:rsidRPr="00CD033A">
        <w:rPr>
          <w:rFonts w:ascii="Arial" w:eastAsia="Arial" w:hAnsi="Arial" w:cs="Arial"/>
          <w:b/>
          <w:color w:val="0033CC"/>
          <w:sz w:val="20"/>
          <w:szCs w:val="20"/>
        </w:rPr>
        <w:t>.</w:t>
      </w:r>
      <w:r w:rsidRPr="00CD033A">
        <w:rPr>
          <w:rFonts w:ascii="Arial" w:eastAsia="Arial" w:hAnsi="Arial" w:cs="Arial"/>
          <w:color w:val="0033CC"/>
          <w:sz w:val="20"/>
          <w:szCs w:val="20"/>
        </w:rPr>
        <w:t xml:space="preserve"> The heat maps show the top mutated genes harboring somatic variants detected in plasma cfDNA that are neither tumor-matched (biopsy-matched or subthreshold) nor WBC-matched across each cohort in (a) control, (b) non-hypermutated and (c) hypermutated cases. The numbers in the cells indicate the number of </w:t>
      </w:r>
      <w:r w:rsidR="00C4225F" w:rsidRPr="00CD033A">
        <w:rPr>
          <w:rFonts w:ascii="Arial" w:eastAsia="Arial" w:hAnsi="Arial" w:cs="Arial"/>
          <w:color w:val="0033CC"/>
          <w:sz w:val="20"/>
          <w:szCs w:val="20"/>
        </w:rPr>
        <w:t>control individuals or patients</w:t>
      </w:r>
      <w:r w:rsidRPr="00CD033A">
        <w:rPr>
          <w:rFonts w:ascii="Arial" w:eastAsia="Arial" w:hAnsi="Arial" w:cs="Arial"/>
          <w:color w:val="0033CC"/>
          <w:sz w:val="20"/>
          <w:szCs w:val="20"/>
        </w:rPr>
        <w:t>.</w:t>
      </w:r>
    </w:p>
    <w:p w14:paraId="1D8E43D7" w14:textId="77777777" w:rsidR="00C4225F" w:rsidRDefault="00C4225F">
      <w:pPr>
        <w:rPr>
          <w:rFonts w:ascii="Arial" w:eastAsia="Arial" w:hAnsi="Arial" w:cs="Arial"/>
        </w:rPr>
      </w:pPr>
      <w:r>
        <w:rPr>
          <w:rFonts w:ascii="Arial" w:eastAsia="Arial" w:hAnsi="Arial" w:cs="Arial"/>
        </w:rPr>
        <w:br w:type="page"/>
      </w:r>
    </w:p>
    <w:p w14:paraId="19E06936" w14:textId="68B908AA" w:rsidR="00BA2EF5" w:rsidRDefault="00B4071F" w:rsidP="00A7225E">
      <w:pPr>
        <w:spacing w:after="0" w:line="240" w:lineRule="auto"/>
        <w:jc w:val="both"/>
        <w:rPr>
          <w:rFonts w:ascii="Arial" w:eastAsia="Arial" w:hAnsi="Arial" w:cs="Arial"/>
          <w:color w:val="0033CC"/>
        </w:rPr>
      </w:pPr>
      <w:r w:rsidRPr="00A7225E">
        <w:rPr>
          <w:rFonts w:ascii="Arial" w:eastAsia="Arial" w:hAnsi="Arial" w:cs="Arial"/>
        </w:rPr>
        <w:lastRenderedPageBreak/>
        <w:t xml:space="preserve">7. In page 7, line 174, the authors </w:t>
      </w:r>
      <w:proofErr w:type="gramStart"/>
      <w:r w:rsidRPr="00A7225E">
        <w:rPr>
          <w:rFonts w:ascii="Arial" w:eastAsia="Arial" w:hAnsi="Arial" w:cs="Arial"/>
        </w:rPr>
        <w:t>say</w:t>
      </w:r>
      <w:proofErr w:type="gramEnd"/>
      <w:r w:rsidRPr="00A7225E">
        <w:rPr>
          <w:rFonts w:ascii="Arial" w:eastAsia="Arial" w:hAnsi="Arial" w:cs="Arial"/>
        </w:rPr>
        <w:t xml:space="preserve"> “somatic mutations with the highest VAF”, it would be informative to include the mean/median value of this VAF</w:t>
      </w:r>
    </w:p>
    <w:p w14:paraId="17801C2C" w14:textId="77777777" w:rsidR="000678DD" w:rsidRPr="00A7225E" w:rsidRDefault="000678DD" w:rsidP="00A7225E">
      <w:pPr>
        <w:spacing w:after="0" w:line="240" w:lineRule="auto"/>
        <w:jc w:val="both"/>
        <w:rPr>
          <w:rFonts w:ascii="Arial" w:eastAsia="Arial" w:hAnsi="Arial" w:cs="Arial"/>
        </w:rPr>
      </w:pPr>
    </w:p>
    <w:p w14:paraId="452291CC" w14:textId="1B2CED6E" w:rsidR="00413E5F" w:rsidRPr="00C554E4" w:rsidRDefault="00B4071F" w:rsidP="00A7225E">
      <w:pPr>
        <w:spacing w:after="0" w:line="240" w:lineRule="auto"/>
        <w:jc w:val="both"/>
        <w:rPr>
          <w:rFonts w:ascii="Arial" w:eastAsia="Arial" w:hAnsi="Arial" w:cs="Arial"/>
          <w:color w:val="0033CC"/>
        </w:rPr>
      </w:pPr>
      <w:r w:rsidRPr="00C554E4">
        <w:rPr>
          <w:rFonts w:ascii="Arial" w:eastAsia="Arial" w:hAnsi="Arial" w:cs="Arial"/>
          <w:color w:val="0033CC"/>
        </w:rPr>
        <w:t xml:space="preserve">Authors: </w:t>
      </w:r>
      <w:r w:rsidRPr="00C554E4">
        <w:rPr>
          <w:rFonts w:ascii="Arial" w:eastAsia="Arial" w:hAnsi="Arial" w:cs="Arial"/>
          <w:b/>
          <w:color w:val="0033CC"/>
        </w:rPr>
        <w:t>Fig</w:t>
      </w:r>
      <w:r w:rsidR="001713FE">
        <w:rPr>
          <w:rFonts w:ascii="Arial" w:eastAsia="Arial" w:hAnsi="Arial" w:cs="Arial"/>
          <w:b/>
          <w:color w:val="0033CC"/>
        </w:rPr>
        <w:t>.</w:t>
      </w:r>
      <w:r w:rsidRPr="00C554E4">
        <w:rPr>
          <w:rFonts w:ascii="Arial" w:eastAsia="Arial" w:hAnsi="Arial" w:cs="Arial"/>
          <w:b/>
          <w:color w:val="0033CC"/>
        </w:rPr>
        <w:t xml:space="preserve"> 2</w:t>
      </w:r>
      <w:r w:rsidRPr="00C554E4">
        <w:rPr>
          <w:rFonts w:ascii="Arial" w:eastAsia="Arial" w:hAnsi="Arial" w:cs="Arial"/>
          <w:color w:val="0033CC"/>
        </w:rPr>
        <w:t xml:space="preserve"> of the </w:t>
      </w:r>
      <w:r w:rsidR="007C1C64" w:rsidRPr="00C554E4">
        <w:rPr>
          <w:rFonts w:ascii="Arial" w:eastAsia="Arial" w:hAnsi="Arial" w:cs="Arial"/>
          <w:color w:val="0033CC"/>
        </w:rPr>
        <w:t xml:space="preserve">original </w:t>
      </w:r>
      <w:r w:rsidRPr="00C554E4">
        <w:rPr>
          <w:rFonts w:ascii="Arial" w:eastAsia="Arial" w:hAnsi="Arial" w:cs="Arial"/>
          <w:color w:val="0033CC"/>
        </w:rPr>
        <w:t xml:space="preserve">manuscript shows the VAF in cfDNA of all variants classified as Biopsy-matched, Biopsy-subthreshold and </w:t>
      </w:r>
      <w:proofErr w:type="spellStart"/>
      <w:r w:rsidRPr="00C554E4">
        <w:rPr>
          <w:rFonts w:ascii="Arial" w:eastAsia="Arial" w:hAnsi="Arial" w:cs="Arial"/>
          <w:color w:val="0033CC"/>
        </w:rPr>
        <w:t>VUSo</w:t>
      </w:r>
      <w:proofErr w:type="spellEnd"/>
      <w:r w:rsidRPr="00C554E4">
        <w:rPr>
          <w:rFonts w:ascii="Arial" w:eastAsia="Arial" w:hAnsi="Arial" w:cs="Arial"/>
          <w:color w:val="0033CC"/>
        </w:rPr>
        <w:t xml:space="preserve"> across all patients. The </w:t>
      </w:r>
      <w:bookmarkStart w:id="38" w:name="_Hlk13945517"/>
      <w:r w:rsidRPr="00C554E4">
        <w:rPr>
          <w:rFonts w:ascii="Arial" w:eastAsia="Arial" w:hAnsi="Arial" w:cs="Arial"/>
          <w:color w:val="0033CC"/>
        </w:rPr>
        <w:t>mean and median of the highest VAF mutations are 15.10% and 9.18%, respectively</w:t>
      </w:r>
      <w:bookmarkEnd w:id="38"/>
      <w:r w:rsidRPr="00C554E4">
        <w:rPr>
          <w:rFonts w:ascii="Arial" w:eastAsia="Arial" w:hAnsi="Arial" w:cs="Arial"/>
          <w:color w:val="0033CC"/>
        </w:rPr>
        <w:t>.</w:t>
      </w:r>
      <w:r w:rsidR="002E317A" w:rsidRPr="00C554E4">
        <w:rPr>
          <w:rFonts w:ascii="Arial" w:eastAsia="Arial" w:hAnsi="Arial" w:cs="Arial"/>
          <w:color w:val="0033CC"/>
        </w:rPr>
        <w:t xml:space="preserve"> </w:t>
      </w:r>
      <w:r w:rsidRPr="00C554E4">
        <w:rPr>
          <w:rFonts w:ascii="Arial" w:eastAsia="Arial" w:hAnsi="Arial" w:cs="Arial"/>
          <w:color w:val="0033CC"/>
        </w:rPr>
        <w:t xml:space="preserve">Following the Reviewer’s suggestion, the manuscript has been revised </w:t>
      </w:r>
      <w:r w:rsidR="002E317A" w:rsidRPr="00C554E4">
        <w:rPr>
          <w:rFonts w:ascii="Arial" w:eastAsia="Arial" w:hAnsi="Arial" w:cs="Arial"/>
          <w:color w:val="0033CC"/>
        </w:rPr>
        <w:t>to provide the mean/median value of the VAF (</w:t>
      </w:r>
      <w:r w:rsidR="007B4E09" w:rsidRPr="00C554E4">
        <w:rPr>
          <w:rFonts w:ascii="Arial" w:eastAsia="Arial" w:hAnsi="Arial" w:cs="Arial"/>
          <w:color w:val="0033CC"/>
          <w:highlight w:val="yellow"/>
        </w:rPr>
        <w:t>p</w:t>
      </w:r>
      <w:r w:rsidR="002E317A" w:rsidRPr="00C554E4">
        <w:rPr>
          <w:rFonts w:ascii="Arial" w:eastAsia="Arial" w:hAnsi="Arial" w:cs="Arial"/>
          <w:color w:val="0033CC"/>
          <w:highlight w:val="yellow"/>
        </w:rPr>
        <w:t>age XX</w:t>
      </w:r>
      <w:r w:rsidR="00BA2277" w:rsidRPr="00C554E4">
        <w:rPr>
          <w:rFonts w:ascii="Arial" w:eastAsia="Arial" w:hAnsi="Arial" w:cs="Arial"/>
          <w:color w:val="0033CC"/>
          <w:highlight w:val="yellow"/>
        </w:rPr>
        <w:t xml:space="preserve">, </w:t>
      </w:r>
      <w:r w:rsidR="003666D5" w:rsidRPr="00C554E4">
        <w:rPr>
          <w:rFonts w:ascii="Arial" w:eastAsia="Arial" w:hAnsi="Arial" w:cs="Arial"/>
          <w:color w:val="0033CC"/>
          <w:highlight w:val="yellow"/>
        </w:rPr>
        <w:t xml:space="preserve">lines </w:t>
      </w:r>
      <w:r w:rsidR="002E317A" w:rsidRPr="00C554E4">
        <w:rPr>
          <w:rFonts w:ascii="Arial" w:eastAsia="Arial" w:hAnsi="Arial" w:cs="Arial"/>
          <w:color w:val="0033CC"/>
          <w:highlight w:val="yellow"/>
        </w:rPr>
        <w:t>XX</w:t>
      </w:r>
      <w:r w:rsidR="002E317A" w:rsidRPr="00C554E4">
        <w:rPr>
          <w:rFonts w:ascii="Arial" w:eastAsia="Arial" w:hAnsi="Arial" w:cs="Arial"/>
          <w:color w:val="0033CC"/>
        </w:rPr>
        <w:t>)</w:t>
      </w:r>
      <w:r w:rsidR="001713FE">
        <w:rPr>
          <w:rFonts w:ascii="Arial" w:eastAsia="Arial" w:hAnsi="Arial" w:cs="Arial"/>
          <w:color w:val="0033CC"/>
        </w:rPr>
        <w:t>.</w:t>
      </w:r>
    </w:p>
    <w:p w14:paraId="5A401D25" w14:textId="77777777" w:rsidR="00413E5F" w:rsidRPr="00A7225E" w:rsidRDefault="00413E5F" w:rsidP="00A7225E">
      <w:pPr>
        <w:spacing w:after="0" w:line="240" w:lineRule="auto"/>
        <w:jc w:val="both"/>
        <w:rPr>
          <w:rFonts w:ascii="Arial" w:eastAsia="Arial" w:hAnsi="Arial" w:cs="Arial"/>
          <w:color w:val="0033CC"/>
        </w:rPr>
      </w:pPr>
    </w:p>
    <w:p w14:paraId="45DF2DB1" w14:textId="77777777" w:rsidR="00BA2EF5" w:rsidRDefault="00B4071F" w:rsidP="00A7225E">
      <w:pPr>
        <w:spacing w:after="0" w:line="240" w:lineRule="auto"/>
        <w:jc w:val="both"/>
        <w:rPr>
          <w:rFonts w:ascii="Arial" w:eastAsia="Arial" w:hAnsi="Arial" w:cs="Arial"/>
        </w:rPr>
      </w:pPr>
      <w:r w:rsidRPr="00A7225E">
        <w:rPr>
          <w:rFonts w:ascii="Arial" w:eastAsia="Arial" w:hAnsi="Arial" w:cs="Arial"/>
        </w:rPr>
        <w:t xml:space="preserve">8. The number of patients with high TMB is unfortunately very low (only 6), to confirm the capacity of the system in robustly identifying this marker, although the results are promising. Interestingly 10 samples showed high TMB in CfDNA. The variants defining these high TMB were probably obtained after filtering for WBC, but this should be indicated. The authors justify that the TMB is not detected in breast and prostate cancers because in </w:t>
      </w:r>
      <w:proofErr w:type="gramStart"/>
      <w:r w:rsidRPr="00A7225E">
        <w:rPr>
          <w:rFonts w:ascii="Arial" w:eastAsia="Arial" w:hAnsi="Arial" w:cs="Arial"/>
        </w:rPr>
        <w:t>this patients</w:t>
      </w:r>
      <w:proofErr w:type="gramEnd"/>
      <w:r w:rsidRPr="00A7225E">
        <w:rPr>
          <w:rFonts w:ascii="Arial" w:eastAsia="Arial" w:hAnsi="Arial" w:cs="Arial"/>
        </w:rPr>
        <w:t xml:space="preserve"> the hypermutator phenotype is acquired later in evolution. And in NSCLC cases? How could the differences between CfDNA and tumor biopsy be explained? Lapse in sample collection? Additional therapy?</w:t>
      </w:r>
    </w:p>
    <w:p w14:paraId="68AAECB4" w14:textId="429E16D8" w:rsidR="00413E5F" w:rsidRPr="00A7225E" w:rsidRDefault="00413E5F" w:rsidP="00A7225E">
      <w:pPr>
        <w:spacing w:after="0" w:line="240" w:lineRule="auto"/>
        <w:jc w:val="both"/>
        <w:rPr>
          <w:rFonts w:ascii="Arial" w:eastAsia="Arial" w:hAnsi="Arial" w:cs="Arial"/>
        </w:rPr>
      </w:pPr>
    </w:p>
    <w:p w14:paraId="59E61BB3" w14:textId="77777777" w:rsidR="00413E5F" w:rsidRPr="00C554E4" w:rsidRDefault="00B4071F" w:rsidP="00A7225E">
      <w:pPr>
        <w:spacing w:after="0" w:line="240" w:lineRule="auto"/>
        <w:jc w:val="both"/>
        <w:rPr>
          <w:rFonts w:ascii="Arial" w:eastAsia="Arial" w:hAnsi="Arial" w:cs="Arial"/>
          <w:color w:val="0033CC"/>
        </w:rPr>
      </w:pPr>
      <w:r w:rsidRPr="00C554E4">
        <w:rPr>
          <w:rFonts w:ascii="Arial" w:eastAsia="Arial" w:hAnsi="Arial" w:cs="Arial"/>
          <w:color w:val="0033CC"/>
        </w:rPr>
        <w:t xml:space="preserve">Authors: The inclusion criteria of this study are outlined in section “Patient enrolment” of the manuscript. Briefly, patients with MBC, NSCLC, or CRPC with disease progression as assessed by the investigator were eligible. Disease progression was based on objective radiographic and/or physical exam and/or biomarker results. Patients diagnosed with </w:t>
      </w:r>
      <w:r w:rsidRPr="00C554E4">
        <w:rPr>
          <w:rFonts w:ascii="Arial" w:eastAsia="Arial" w:hAnsi="Arial" w:cs="Arial"/>
          <w:i/>
          <w:color w:val="0033CC"/>
        </w:rPr>
        <w:t>de novo</w:t>
      </w:r>
      <w:r w:rsidRPr="00C554E4">
        <w:rPr>
          <w:rFonts w:ascii="Arial" w:eastAsia="Arial" w:hAnsi="Arial" w:cs="Arial"/>
          <w:color w:val="0033CC"/>
        </w:rPr>
        <w:t xml:space="preserve"> or recurrent stage IV NSCLC or breast cancer were allowed to be included if enrolled prior to initiation of the first line of treatment for metastatic disease. Patients who initiated new therapies between tissue biopsy and blood draw were not eligible. Patients with progressive disease on stable doses of treatment (e.g. hormone therapy) were eligible. Blood was drawn within 6 weeks of tissue biopsy for MSK-IMPACT analysis either prior to or after tissue biopsy. Whole blood samples received outside of the stability timeframe for Streck DNA BCT (5 days) were excluded.</w:t>
      </w:r>
    </w:p>
    <w:p w14:paraId="6BC18EBF" w14:textId="77777777" w:rsidR="00413E5F" w:rsidRPr="00C554E4" w:rsidRDefault="00413E5F" w:rsidP="00A7225E">
      <w:pPr>
        <w:spacing w:after="0" w:line="240" w:lineRule="auto"/>
        <w:jc w:val="both"/>
        <w:rPr>
          <w:rFonts w:ascii="Arial" w:eastAsia="Arial" w:hAnsi="Arial" w:cs="Arial"/>
          <w:color w:val="0033CC"/>
        </w:rPr>
      </w:pPr>
    </w:p>
    <w:p w14:paraId="7B8E331D" w14:textId="44ACE390" w:rsidR="00413E5F" w:rsidRPr="00C554E4" w:rsidRDefault="00B4071F" w:rsidP="00A7225E">
      <w:pPr>
        <w:spacing w:after="0" w:line="240" w:lineRule="auto"/>
        <w:jc w:val="both"/>
        <w:rPr>
          <w:rFonts w:ascii="Arial" w:eastAsia="Arial" w:hAnsi="Arial" w:cs="Arial"/>
          <w:color w:val="0033CC"/>
        </w:rPr>
      </w:pPr>
      <w:r w:rsidRPr="00C554E4">
        <w:rPr>
          <w:rFonts w:ascii="Arial" w:eastAsia="Arial" w:hAnsi="Arial" w:cs="Arial"/>
          <w:color w:val="0033CC"/>
        </w:rPr>
        <w:t xml:space="preserve">The tumor mutation burden (TMB) was defined as the number of mutations per </w:t>
      </w:r>
      <w:proofErr w:type="spellStart"/>
      <w:r w:rsidRPr="00C554E4">
        <w:rPr>
          <w:rFonts w:ascii="Arial" w:eastAsia="Arial" w:hAnsi="Arial" w:cs="Arial"/>
          <w:color w:val="0033CC"/>
        </w:rPr>
        <w:t>megabase</w:t>
      </w:r>
      <w:proofErr w:type="spellEnd"/>
      <w:r w:rsidRPr="00C554E4">
        <w:rPr>
          <w:rFonts w:ascii="Arial" w:eastAsia="Arial" w:hAnsi="Arial" w:cs="Arial"/>
          <w:color w:val="0033CC"/>
        </w:rPr>
        <w:t xml:space="preserve"> (Mb) in the matched tumor biopsies and was computed from somatic non-synonymous mutations reported as part of the clinically validated MSK-IMPACT pipeline (</w:t>
      </w:r>
      <w:r w:rsidR="00E23C53" w:rsidRPr="00C554E4">
        <w:rPr>
          <w:rFonts w:ascii="Arial" w:eastAsia="Arial" w:hAnsi="Arial" w:cs="Arial"/>
          <w:color w:val="0033CC"/>
        </w:rPr>
        <w:t xml:space="preserve">PMID: </w:t>
      </w:r>
      <w:r w:rsidR="00C80ED4" w:rsidRPr="00C554E4">
        <w:rPr>
          <w:rFonts w:ascii="Arial" w:eastAsia="Arial" w:hAnsi="Arial" w:cs="Arial"/>
          <w:color w:val="0033CC"/>
        </w:rPr>
        <w:t xml:space="preserve">2580182, </w:t>
      </w:r>
      <w:r w:rsidR="00E23C53" w:rsidRPr="00C554E4">
        <w:rPr>
          <w:rFonts w:ascii="Arial" w:eastAsia="Arial" w:hAnsi="Arial" w:cs="Arial"/>
          <w:color w:val="0033CC"/>
        </w:rPr>
        <w:t xml:space="preserve">PMID: </w:t>
      </w:r>
      <w:r w:rsidR="00C80ED4" w:rsidRPr="00C554E4">
        <w:rPr>
          <w:rFonts w:ascii="Arial" w:eastAsia="Arial" w:hAnsi="Arial" w:cs="Arial"/>
          <w:color w:val="0033CC"/>
        </w:rPr>
        <w:t>28481359</w:t>
      </w:r>
      <w:r w:rsidRPr="00C554E4">
        <w:rPr>
          <w:rFonts w:ascii="Arial" w:eastAsia="Arial" w:hAnsi="Arial" w:cs="Arial"/>
          <w:color w:val="0033CC"/>
        </w:rPr>
        <w:t>)</w:t>
      </w:r>
      <w:r w:rsidR="000832D0" w:rsidRPr="00C554E4">
        <w:rPr>
          <w:rFonts w:ascii="Arial" w:eastAsia="Arial" w:hAnsi="Arial" w:cs="Arial"/>
          <w:color w:val="0033CC"/>
        </w:rPr>
        <w:t>, namely</w:t>
      </w:r>
      <w:r w:rsidRPr="00C554E4">
        <w:rPr>
          <w:rFonts w:ascii="Arial" w:eastAsia="Arial" w:hAnsi="Arial" w:cs="Arial"/>
          <w:color w:val="0033CC"/>
        </w:rPr>
        <w:t xml:space="preserve"> Biopsy-matched and Biopsy-only categories using the definitions in the manuscript. The cfDNA mutation burden was computed from somatic non-synonymous mutations categorized as </w:t>
      </w:r>
      <w:proofErr w:type="spellStart"/>
      <w:r w:rsidRPr="00C554E4">
        <w:rPr>
          <w:rFonts w:ascii="Arial" w:eastAsia="Arial" w:hAnsi="Arial" w:cs="Arial"/>
          <w:color w:val="0033CC"/>
        </w:rPr>
        <w:t>VUSo</w:t>
      </w:r>
      <w:proofErr w:type="spellEnd"/>
      <w:r w:rsidRPr="00C554E4">
        <w:rPr>
          <w:rFonts w:ascii="Arial" w:eastAsia="Arial" w:hAnsi="Arial" w:cs="Arial"/>
          <w:color w:val="0033CC"/>
        </w:rPr>
        <w:t xml:space="preserve">, Biopsy-matched and Biopsy-subthreshold. Both estimates were restricted to mutations </w:t>
      </w:r>
      <w:r w:rsidR="00C80ED4" w:rsidRPr="00C554E4">
        <w:rPr>
          <w:rFonts w:ascii="Arial" w:eastAsia="Arial" w:hAnsi="Arial" w:cs="Arial"/>
          <w:color w:val="0033CC"/>
        </w:rPr>
        <w:t>occurring</w:t>
      </w:r>
      <w:r w:rsidRPr="00C554E4">
        <w:rPr>
          <w:rFonts w:ascii="Arial" w:eastAsia="Arial" w:hAnsi="Arial" w:cs="Arial"/>
          <w:color w:val="0033CC"/>
        </w:rPr>
        <w:t xml:space="preserve"> within 1Mb of the human genome common to both assay designs. The threshold of mutation burden used to define hypermutated patients was 13.8 mutations/Mb for the tumor biopsy (</w:t>
      </w:r>
      <w:r w:rsidR="000832D0" w:rsidRPr="00C554E4">
        <w:rPr>
          <w:rFonts w:ascii="Arial" w:eastAsia="Arial" w:hAnsi="Arial" w:cs="Arial"/>
          <w:color w:val="0033CC"/>
        </w:rPr>
        <w:t xml:space="preserve">PMID: </w:t>
      </w:r>
      <w:r w:rsidR="00C80ED4" w:rsidRPr="00C554E4">
        <w:rPr>
          <w:rFonts w:ascii="Arial" w:eastAsia="Arial" w:hAnsi="Arial" w:cs="Arial"/>
          <w:color w:val="0033CC"/>
        </w:rPr>
        <w:t>28481359</w:t>
      </w:r>
      <w:r w:rsidRPr="00C554E4">
        <w:rPr>
          <w:rFonts w:ascii="Arial" w:eastAsia="Arial" w:hAnsi="Arial" w:cs="Arial"/>
          <w:color w:val="0033CC"/>
        </w:rPr>
        <w:t xml:space="preserve">) </w:t>
      </w:r>
      <w:r w:rsidR="000832D0" w:rsidRPr="00C554E4">
        <w:rPr>
          <w:rFonts w:ascii="Arial" w:eastAsia="Arial" w:hAnsi="Arial" w:cs="Arial"/>
          <w:color w:val="0033CC"/>
        </w:rPr>
        <w:t xml:space="preserve">whereas </w:t>
      </w:r>
      <w:r w:rsidRPr="00C554E4">
        <w:rPr>
          <w:rFonts w:ascii="Arial" w:eastAsia="Arial" w:hAnsi="Arial" w:cs="Arial"/>
          <w:color w:val="0033CC"/>
        </w:rPr>
        <w:t xml:space="preserve">the corresponding value for cfDNA was computed </w:t>
      </w:r>
      <w:r w:rsidRPr="00C554E4">
        <w:rPr>
          <w:rFonts w:ascii="Arial" w:eastAsia="Arial" w:hAnsi="Arial" w:cs="Arial"/>
          <w:i/>
          <w:color w:val="0033CC"/>
        </w:rPr>
        <w:t>de novo</w:t>
      </w:r>
      <w:r w:rsidRPr="00C554E4">
        <w:rPr>
          <w:rFonts w:ascii="Arial" w:eastAsia="Arial" w:hAnsi="Arial" w:cs="Arial"/>
          <w:color w:val="0033CC"/>
        </w:rPr>
        <w:t xml:space="preserve"> as the median (cfDNA mutation burden) + 2 × IQR (cfDNA mutation burden), where IQR is the interquartile range. A threshold of 22.7 mutation/Mb was used for the cfDNA assay.</w:t>
      </w:r>
    </w:p>
    <w:p w14:paraId="194BD7F3" w14:textId="77777777" w:rsidR="00413E5F" w:rsidRPr="00C554E4" w:rsidRDefault="00413E5F" w:rsidP="00A7225E">
      <w:pPr>
        <w:spacing w:after="0" w:line="240" w:lineRule="auto"/>
        <w:jc w:val="both"/>
        <w:rPr>
          <w:rFonts w:ascii="Arial" w:eastAsia="Arial" w:hAnsi="Arial" w:cs="Arial"/>
          <w:color w:val="0033CC"/>
        </w:rPr>
      </w:pPr>
    </w:p>
    <w:p w14:paraId="0DA834DC" w14:textId="13701713" w:rsidR="00413E5F" w:rsidRPr="00C554E4" w:rsidRDefault="00B4071F" w:rsidP="00A7225E">
      <w:pPr>
        <w:spacing w:after="0" w:line="240" w:lineRule="auto"/>
        <w:jc w:val="both"/>
        <w:rPr>
          <w:rFonts w:ascii="Arial" w:eastAsia="Arial" w:hAnsi="Arial" w:cs="Arial"/>
          <w:color w:val="0033CC"/>
        </w:rPr>
      </w:pPr>
      <w:r w:rsidRPr="00C554E4">
        <w:rPr>
          <w:rFonts w:ascii="Arial" w:eastAsia="Arial" w:hAnsi="Arial" w:cs="Arial"/>
          <w:color w:val="0033CC"/>
        </w:rPr>
        <w:t xml:space="preserve">The mutation burden is a compound measure which depends on the region of genome sequenced, the clonal structure of the sample being assessed, the sensitivity of the assay to detect </w:t>
      </w:r>
      <w:proofErr w:type="spellStart"/>
      <w:r w:rsidRPr="00C554E4">
        <w:rPr>
          <w:rFonts w:ascii="Arial" w:eastAsia="Arial" w:hAnsi="Arial" w:cs="Arial"/>
          <w:color w:val="0033CC"/>
        </w:rPr>
        <w:t>subclonal</w:t>
      </w:r>
      <w:proofErr w:type="spellEnd"/>
      <w:r w:rsidRPr="00C554E4">
        <w:rPr>
          <w:rFonts w:ascii="Arial" w:eastAsia="Arial" w:hAnsi="Arial" w:cs="Arial"/>
          <w:color w:val="0033CC"/>
        </w:rPr>
        <w:t xml:space="preserve"> mutations and the purity of the sample which, in the case of cfDNA, is the </w:t>
      </w:r>
      <w:proofErr w:type="spellStart"/>
      <w:r w:rsidRPr="00C554E4">
        <w:rPr>
          <w:rFonts w:ascii="Arial" w:eastAsia="Arial" w:hAnsi="Arial" w:cs="Arial"/>
          <w:color w:val="0033CC"/>
        </w:rPr>
        <w:t>ctDNA</w:t>
      </w:r>
      <w:proofErr w:type="spellEnd"/>
      <w:r w:rsidRPr="00C554E4">
        <w:rPr>
          <w:rFonts w:ascii="Arial" w:eastAsia="Arial" w:hAnsi="Arial" w:cs="Arial"/>
          <w:color w:val="0033CC"/>
        </w:rPr>
        <w:t xml:space="preserve"> fraction estimate. As illustrated </w:t>
      </w:r>
      <w:r w:rsidR="000832D0" w:rsidRPr="00C554E4">
        <w:rPr>
          <w:rFonts w:ascii="Arial" w:eastAsia="Arial" w:hAnsi="Arial" w:cs="Arial"/>
          <w:color w:val="0033CC"/>
        </w:rPr>
        <w:t xml:space="preserve">in the response to </w:t>
      </w:r>
      <w:r w:rsidR="00D12DE6" w:rsidRPr="00C554E4">
        <w:rPr>
          <w:rFonts w:ascii="Arial" w:eastAsia="Arial" w:hAnsi="Arial" w:cs="Arial"/>
          <w:color w:val="0033CC"/>
        </w:rPr>
        <w:t xml:space="preserve">point #9 of </w:t>
      </w:r>
      <w:r w:rsidR="000832D0" w:rsidRPr="00C554E4">
        <w:rPr>
          <w:rFonts w:ascii="Arial" w:eastAsia="Arial" w:hAnsi="Arial" w:cs="Arial"/>
          <w:color w:val="0033CC"/>
        </w:rPr>
        <w:t xml:space="preserve">this Reviewer’s </w:t>
      </w:r>
      <w:r w:rsidR="00D12DE6" w:rsidRPr="00C554E4">
        <w:rPr>
          <w:rFonts w:ascii="Arial" w:eastAsia="Arial" w:hAnsi="Arial" w:cs="Arial"/>
          <w:color w:val="0033CC"/>
        </w:rPr>
        <w:t>c</w:t>
      </w:r>
      <w:r w:rsidR="00F81451" w:rsidRPr="00C554E4">
        <w:rPr>
          <w:rFonts w:ascii="Arial" w:eastAsia="Arial" w:hAnsi="Arial" w:cs="Arial"/>
          <w:color w:val="0033CC"/>
        </w:rPr>
        <w:t>omment</w:t>
      </w:r>
      <w:r w:rsidR="00D12DE6" w:rsidRPr="00C554E4">
        <w:rPr>
          <w:rFonts w:ascii="Arial" w:eastAsia="Arial" w:hAnsi="Arial" w:cs="Arial"/>
          <w:color w:val="0033CC"/>
        </w:rPr>
        <w:t>s</w:t>
      </w:r>
      <w:r w:rsidR="00F81451" w:rsidRPr="00C554E4">
        <w:rPr>
          <w:rFonts w:ascii="Arial" w:eastAsia="Arial" w:hAnsi="Arial" w:cs="Arial"/>
          <w:color w:val="0033CC"/>
        </w:rPr>
        <w:t xml:space="preserve"> </w:t>
      </w:r>
      <w:r w:rsidRPr="00C554E4">
        <w:rPr>
          <w:rFonts w:ascii="Arial" w:eastAsia="Arial" w:hAnsi="Arial" w:cs="Arial"/>
          <w:color w:val="0033CC"/>
        </w:rPr>
        <w:t xml:space="preserve">and </w:t>
      </w:r>
      <w:r w:rsidR="000832D0" w:rsidRPr="00C554E4">
        <w:rPr>
          <w:rFonts w:ascii="Arial" w:eastAsia="Arial" w:hAnsi="Arial" w:cs="Arial"/>
          <w:b/>
          <w:color w:val="0033CC"/>
        </w:rPr>
        <w:t>Response to Reviewers</w:t>
      </w:r>
      <w:r w:rsidR="000832D0" w:rsidRPr="00C554E4">
        <w:rPr>
          <w:rFonts w:ascii="Arial" w:eastAsia="Arial" w:hAnsi="Arial" w:cs="Arial"/>
          <w:color w:val="0033CC"/>
        </w:rPr>
        <w:t xml:space="preserve"> </w:t>
      </w:r>
      <w:r w:rsidRPr="00C554E4">
        <w:rPr>
          <w:rFonts w:ascii="Arial" w:eastAsia="Arial" w:hAnsi="Arial" w:cs="Arial"/>
          <w:b/>
          <w:color w:val="0033CC"/>
        </w:rPr>
        <w:t xml:space="preserve">Figure </w:t>
      </w:r>
      <w:r w:rsidR="00D12DE6" w:rsidRPr="00C554E4">
        <w:rPr>
          <w:rFonts w:ascii="Arial" w:eastAsia="Arial" w:hAnsi="Arial" w:cs="Arial"/>
          <w:b/>
          <w:color w:val="0033CC"/>
        </w:rPr>
        <w:t>3</w:t>
      </w:r>
      <w:r w:rsidRPr="00C554E4">
        <w:rPr>
          <w:rFonts w:ascii="Arial" w:eastAsia="Arial" w:hAnsi="Arial" w:cs="Arial"/>
          <w:color w:val="0033CC"/>
        </w:rPr>
        <w:t xml:space="preserve">, there is a larger number of breast and prostate cancer </w:t>
      </w:r>
      <w:r w:rsidR="00E25995" w:rsidRPr="00C554E4">
        <w:rPr>
          <w:rFonts w:ascii="Arial" w:eastAsia="Arial" w:hAnsi="Arial" w:cs="Arial"/>
          <w:color w:val="0033CC"/>
        </w:rPr>
        <w:t>patients</w:t>
      </w:r>
      <w:r w:rsidRPr="00C554E4">
        <w:rPr>
          <w:rFonts w:ascii="Arial" w:eastAsia="Arial" w:hAnsi="Arial" w:cs="Arial"/>
          <w:color w:val="0033CC"/>
        </w:rPr>
        <w:t xml:space="preserve"> displaying a high </w:t>
      </w:r>
      <w:proofErr w:type="spellStart"/>
      <w:r w:rsidRPr="00C554E4">
        <w:rPr>
          <w:rFonts w:ascii="Arial" w:eastAsia="Arial" w:hAnsi="Arial" w:cs="Arial"/>
          <w:color w:val="0033CC"/>
        </w:rPr>
        <w:t>ctDNA</w:t>
      </w:r>
      <w:proofErr w:type="spellEnd"/>
      <w:r w:rsidRPr="00C554E4">
        <w:rPr>
          <w:rFonts w:ascii="Arial" w:eastAsia="Arial" w:hAnsi="Arial" w:cs="Arial"/>
          <w:color w:val="0033CC"/>
        </w:rPr>
        <w:t xml:space="preserve"> fraction compared to lung cancers. The tumor purities estimated using FACETS (</w:t>
      </w:r>
      <w:r w:rsidR="000832D0" w:rsidRPr="00C554E4">
        <w:rPr>
          <w:rFonts w:ascii="Arial" w:eastAsia="Arial" w:hAnsi="Arial" w:cs="Arial"/>
          <w:color w:val="0033CC"/>
        </w:rPr>
        <w:t xml:space="preserve">PMID: </w:t>
      </w:r>
      <w:r w:rsidR="00C80ED4" w:rsidRPr="00C554E4">
        <w:rPr>
          <w:rFonts w:ascii="Arial" w:eastAsia="Arial" w:hAnsi="Arial" w:cs="Arial"/>
          <w:color w:val="0033CC"/>
        </w:rPr>
        <w:t>27270079</w:t>
      </w:r>
      <w:r w:rsidRPr="00C554E4">
        <w:rPr>
          <w:rFonts w:ascii="Arial" w:eastAsia="Arial" w:hAnsi="Arial" w:cs="Arial"/>
          <w:color w:val="0033CC"/>
        </w:rPr>
        <w:t xml:space="preserve">) from copy number alterations and </w:t>
      </w:r>
      <w:proofErr w:type="spellStart"/>
      <w:r w:rsidRPr="00C554E4">
        <w:rPr>
          <w:rFonts w:ascii="Arial" w:eastAsia="Arial" w:hAnsi="Arial" w:cs="Arial"/>
          <w:color w:val="0033CC"/>
        </w:rPr>
        <w:t>ctDNA</w:t>
      </w:r>
      <w:proofErr w:type="spellEnd"/>
      <w:r w:rsidRPr="00C554E4">
        <w:rPr>
          <w:rFonts w:ascii="Arial" w:eastAsia="Arial" w:hAnsi="Arial" w:cs="Arial"/>
          <w:color w:val="0033CC"/>
        </w:rPr>
        <w:t xml:space="preserve"> fraction estimates of the patients defined as hypermutated </w:t>
      </w:r>
      <w:r w:rsidR="00E25995" w:rsidRPr="00C554E4">
        <w:rPr>
          <w:rFonts w:ascii="Arial" w:eastAsia="Arial" w:hAnsi="Arial" w:cs="Arial"/>
          <w:color w:val="0033CC"/>
        </w:rPr>
        <w:t xml:space="preserve">using either </w:t>
      </w:r>
      <w:r w:rsidRPr="00C554E4">
        <w:rPr>
          <w:rFonts w:ascii="Arial" w:eastAsia="Arial" w:hAnsi="Arial" w:cs="Arial"/>
          <w:color w:val="0033CC"/>
        </w:rPr>
        <w:t xml:space="preserve">the tumor or cfDNA assays are displayed in </w:t>
      </w:r>
      <w:r w:rsidR="000832D0" w:rsidRPr="00C554E4">
        <w:rPr>
          <w:rFonts w:ascii="Arial" w:eastAsia="Arial" w:hAnsi="Arial" w:cs="Arial"/>
          <w:b/>
          <w:color w:val="0033CC"/>
        </w:rPr>
        <w:t>Response to Reviewers</w:t>
      </w:r>
      <w:r w:rsidR="000832D0" w:rsidRPr="00C554E4">
        <w:rPr>
          <w:rFonts w:ascii="Arial" w:eastAsia="Arial" w:hAnsi="Arial" w:cs="Arial"/>
          <w:color w:val="0033CC"/>
        </w:rPr>
        <w:t xml:space="preserve"> </w:t>
      </w:r>
      <w:r w:rsidRPr="00C554E4">
        <w:rPr>
          <w:rFonts w:ascii="Arial" w:eastAsia="Arial" w:hAnsi="Arial" w:cs="Arial"/>
          <w:b/>
          <w:color w:val="0033CC"/>
        </w:rPr>
        <w:t xml:space="preserve">Table </w:t>
      </w:r>
      <w:r w:rsidR="00E019AB">
        <w:rPr>
          <w:rFonts w:ascii="Arial" w:eastAsia="Arial" w:hAnsi="Arial" w:cs="Arial"/>
          <w:b/>
          <w:color w:val="0033CC"/>
        </w:rPr>
        <w:t>11</w:t>
      </w:r>
      <w:r w:rsidRPr="00C554E4">
        <w:rPr>
          <w:rFonts w:ascii="Arial" w:eastAsia="Arial" w:hAnsi="Arial" w:cs="Arial"/>
          <w:color w:val="0033CC"/>
        </w:rPr>
        <w:t xml:space="preserve">. For the two lung cancer patients found to be hypermutated based on the tumor biopsy sequencing only, the </w:t>
      </w:r>
      <w:proofErr w:type="spellStart"/>
      <w:r w:rsidRPr="00C554E4">
        <w:rPr>
          <w:rFonts w:ascii="Arial" w:eastAsia="Arial" w:hAnsi="Arial" w:cs="Arial"/>
          <w:color w:val="0033CC"/>
        </w:rPr>
        <w:t>ctDNA</w:t>
      </w:r>
      <w:proofErr w:type="spellEnd"/>
      <w:r w:rsidRPr="00C554E4">
        <w:rPr>
          <w:rFonts w:ascii="Arial" w:eastAsia="Arial" w:hAnsi="Arial" w:cs="Arial"/>
          <w:color w:val="0033CC"/>
        </w:rPr>
        <w:t xml:space="preserve"> fraction estimates were below 10%</w:t>
      </w:r>
      <w:r w:rsidR="000832D0" w:rsidRPr="00C554E4">
        <w:rPr>
          <w:rFonts w:ascii="Arial" w:eastAsia="Arial" w:hAnsi="Arial" w:cs="Arial"/>
          <w:color w:val="0033CC"/>
        </w:rPr>
        <w:t>, providing the basis for the discrepancy between the biopsy and cfDNA results</w:t>
      </w:r>
      <w:r w:rsidRPr="00C554E4">
        <w:rPr>
          <w:rFonts w:ascii="Arial" w:eastAsia="Arial" w:hAnsi="Arial" w:cs="Arial"/>
          <w:color w:val="0033CC"/>
        </w:rPr>
        <w:t xml:space="preserve">. </w:t>
      </w:r>
      <w:r w:rsidR="00190B38" w:rsidRPr="00C554E4">
        <w:rPr>
          <w:rFonts w:ascii="Arial" w:eastAsia="Arial" w:hAnsi="Arial" w:cs="Arial"/>
          <w:color w:val="0033CC"/>
        </w:rPr>
        <w:t>Conversely</w:t>
      </w:r>
      <w:r w:rsidRPr="00C554E4">
        <w:rPr>
          <w:rFonts w:ascii="Arial" w:eastAsia="Arial" w:hAnsi="Arial" w:cs="Arial"/>
          <w:color w:val="0033CC"/>
        </w:rPr>
        <w:t>, for the five cases found to be hypermutated through the cfDNA assay only,</w:t>
      </w:r>
      <w:r w:rsidR="000832D0" w:rsidRPr="00C554E4">
        <w:rPr>
          <w:rFonts w:ascii="Arial" w:eastAsia="Arial" w:hAnsi="Arial" w:cs="Arial"/>
          <w:color w:val="0033CC"/>
        </w:rPr>
        <w:t xml:space="preserve"> based on the known intra-tumor genetic heterogeneity elegantly documented in the numerous studies published by Charles Swanton based on the analysis of samples from the </w:t>
      </w:r>
      <w:proofErr w:type="spellStart"/>
      <w:r w:rsidR="000832D0" w:rsidRPr="00C554E4">
        <w:rPr>
          <w:rFonts w:ascii="Arial" w:eastAsia="Arial" w:hAnsi="Arial" w:cs="Arial"/>
          <w:color w:val="0033CC"/>
        </w:rPr>
        <w:t>TRACERx</w:t>
      </w:r>
      <w:proofErr w:type="spellEnd"/>
      <w:r w:rsidR="00760210" w:rsidRPr="00C554E4">
        <w:rPr>
          <w:rFonts w:ascii="Arial" w:eastAsia="Arial" w:hAnsi="Arial" w:cs="Arial"/>
          <w:color w:val="0033CC"/>
        </w:rPr>
        <w:t xml:space="preserve"> (</w:t>
      </w:r>
      <w:r w:rsidR="00E25995" w:rsidRPr="00C554E4">
        <w:rPr>
          <w:rFonts w:ascii="Arial" w:eastAsia="Arial" w:hAnsi="Arial" w:cs="Arial"/>
          <w:color w:val="0033CC"/>
        </w:rPr>
        <w:t>PMID: 28445469</w:t>
      </w:r>
      <w:r w:rsidR="00760210" w:rsidRPr="00C554E4">
        <w:rPr>
          <w:rFonts w:ascii="Arial" w:eastAsia="Arial" w:hAnsi="Arial" w:cs="Arial"/>
          <w:color w:val="0033CC"/>
        </w:rPr>
        <w:t>)</w:t>
      </w:r>
      <w:r w:rsidR="000832D0" w:rsidRPr="00C554E4">
        <w:rPr>
          <w:rFonts w:ascii="Arial" w:eastAsia="Arial" w:hAnsi="Arial" w:cs="Arial"/>
          <w:color w:val="0033CC"/>
        </w:rPr>
        <w:t xml:space="preserve">, </w:t>
      </w:r>
      <w:r w:rsidRPr="00C554E4">
        <w:rPr>
          <w:rFonts w:ascii="Arial" w:eastAsia="Arial" w:hAnsi="Arial" w:cs="Arial"/>
          <w:color w:val="0033CC"/>
        </w:rPr>
        <w:t xml:space="preserve">it is plausible that despite having a high tumor purity, the </w:t>
      </w:r>
      <w:proofErr w:type="spellStart"/>
      <w:r w:rsidRPr="00C554E4">
        <w:rPr>
          <w:rFonts w:ascii="Arial" w:eastAsia="Arial" w:hAnsi="Arial" w:cs="Arial"/>
          <w:color w:val="0033CC"/>
        </w:rPr>
        <w:t>VUSo</w:t>
      </w:r>
      <w:proofErr w:type="spellEnd"/>
      <w:r w:rsidRPr="00C554E4">
        <w:rPr>
          <w:rFonts w:ascii="Arial" w:eastAsia="Arial" w:hAnsi="Arial" w:cs="Arial"/>
          <w:color w:val="0033CC"/>
        </w:rPr>
        <w:t xml:space="preserve"> mutations contributing to the high cfDNA mutation burden are either </w:t>
      </w:r>
      <w:bookmarkStart w:id="39" w:name="_Hlk13946343"/>
      <w:r w:rsidRPr="00C554E4">
        <w:rPr>
          <w:rFonts w:ascii="Arial" w:eastAsia="Arial" w:hAnsi="Arial" w:cs="Arial"/>
          <w:color w:val="0033CC"/>
        </w:rPr>
        <w:t xml:space="preserve">(1) late evolving at the same tumor site, (2) present in parts of the tumors which were not sampled by the biopsy procedure or (3) found in tumor </w:t>
      </w:r>
      <w:r w:rsidR="000832D0" w:rsidRPr="00C554E4">
        <w:rPr>
          <w:rFonts w:ascii="Arial" w:eastAsia="Arial" w:hAnsi="Arial" w:cs="Arial"/>
          <w:color w:val="0033CC"/>
        </w:rPr>
        <w:t xml:space="preserve">metastases </w:t>
      </w:r>
      <w:r w:rsidRPr="00C554E4">
        <w:rPr>
          <w:rFonts w:ascii="Arial" w:eastAsia="Arial" w:hAnsi="Arial" w:cs="Arial"/>
          <w:color w:val="0033CC"/>
        </w:rPr>
        <w:t>at different anatomical locations</w:t>
      </w:r>
      <w:bookmarkEnd w:id="39"/>
      <w:r w:rsidRPr="00C554E4">
        <w:rPr>
          <w:rFonts w:ascii="Arial" w:eastAsia="Arial" w:hAnsi="Arial" w:cs="Arial"/>
          <w:color w:val="0033CC"/>
        </w:rPr>
        <w:t xml:space="preserve">. Thus, despite the limitations imposed by low purities, this heterogeneity is more readily captured through cfDNA sequencing, which emphasizes the importance of this study. The authors thank the Reviewer </w:t>
      </w:r>
      <w:r w:rsidR="00D12DE6" w:rsidRPr="00C554E4">
        <w:rPr>
          <w:rFonts w:ascii="Arial" w:eastAsia="Arial" w:hAnsi="Arial" w:cs="Arial"/>
          <w:color w:val="0033CC"/>
        </w:rPr>
        <w:t xml:space="preserve">for </w:t>
      </w:r>
      <w:r w:rsidRPr="00C554E4">
        <w:rPr>
          <w:rFonts w:ascii="Arial" w:eastAsia="Arial" w:hAnsi="Arial" w:cs="Arial"/>
          <w:color w:val="0033CC"/>
        </w:rPr>
        <w:t xml:space="preserve">this </w:t>
      </w:r>
      <w:r w:rsidR="000832D0" w:rsidRPr="00C554E4">
        <w:rPr>
          <w:rFonts w:ascii="Arial" w:eastAsia="Arial" w:hAnsi="Arial" w:cs="Arial"/>
          <w:color w:val="0033CC"/>
        </w:rPr>
        <w:t xml:space="preserve">most </w:t>
      </w:r>
      <w:r w:rsidRPr="00C554E4">
        <w:rPr>
          <w:rFonts w:ascii="Arial" w:eastAsia="Arial" w:hAnsi="Arial" w:cs="Arial"/>
          <w:color w:val="0033CC"/>
        </w:rPr>
        <w:t xml:space="preserve">pertinent </w:t>
      </w:r>
      <w:r w:rsidR="000832D0" w:rsidRPr="00C554E4">
        <w:rPr>
          <w:rFonts w:ascii="Arial" w:eastAsia="Arial" w:hAnsi="Arial" w:cs="Arial"/>
          <w:color w:val="0033CC"/>
        </w:rPr>
        <w:t xml:space="preserve">of </w:t>
      </w:r>
      <w:r w:rsidRPr="00C554E4">
        <w:rPr>
          <w:rFonts w:ascii="Arial" w:eastAsia="Arial" w:hAnsi="Arial" w:cs="Arial"/>
          <w:color w:val="0033CC"/>
        </w:rPr>
        <w:t>observation</w:t>
      </w:r>
      <w:r w:rsidR="000832D0" w:rsidRPr="00C554E4">
        <w:rPr>
          <w:rFonts w:ascii="Arial" w:eastAsia="Arial" w:hAnsi="Arial" w:cs="Arial"/>
          <w:color w:val="0033CC"/>
        </w:rPr>
        <w:t>s</w:t>
      </w:r>
      <w:r w:rsidRPr="00C554E4">
        <w:rPr>
          <w:rFonts w:ascii="Arial" w:eastAsia="Arial" w:hAnsi="Arial" w:cs="Arial"/>
          <w:color w:val="0033CC"/>
        </w:rPr>
        <w:t>. The manuscript has been revised accordingly to reflect the above discussion</w:t>
      </w:r>
      <w:r w:rsidR="00D12DE6" w:rsidRPr="00C554E4">
        <w:rPr>
          <w:rFonts w:ascii="Arial" w:eastAsia="Arial" w:hAnsi="Arial" w:cs="Arial"/>
          <w:color w:val="0033CC"/>
        </w:rPr>
        <w:t xml:space="preserve"> (</w:t>
      </w:r>
      <w:r w:rsidR="00D12DE6" w:rsidRPr="00C554E4">
        <w:rPr>
          <w:rFonts w:ascii="Arial" w:eastAsia="Arial" w:hAnsi="Arial" w:cs="Arial"/>
          <w:color w:val="0033CC"/>
          <w:highlight w:val="yellow"/>
        </w:rPr>
        <w:t xml:space="preserve">page </w:t>
      </w:r>
      <w:r w:rsidR="00D12DE6" w:rsidRPr="00C554E4">
        <w:rPr>
          <w:rFonts w:ascii="Arial" w:eastAsia="Arial" w:hAnsi="Arial" w:cs="Arial"/>
          <w:color w:val="0033CC"/>
          <w:highlight w:val="yellow"/>
        </w:rPr>
        <w:lastRenderedPageBreak/>
        <w:t xml:space="preserve">XX, </w:t>
      </w:r>
      <w:r w:rsidR="000B504D" w:rsidRPr="00C554E4">
        <w:rPr>
          <w:rFonts w:ascii="Arial" w:eastAsia="Arial" w:hAnsi="Arial" w:cs="Arial"/>
          <w:color w:val="0033CC"/>
          <w:highlight w:val="yellow"/>
        </w:rPr>
        <w:t xml:space="preserve">lines </w:t>
      </w:r>
      <w:r w:rsidR="00D12DE6" w:rsidRPr="00C554E4">
        <w:rPr>
          <w:rFonts w:ascii="Arial" w:eastAsia="Arial" w:hAnsi="Arial" w:cs="Arial"/>
          <w:color w:val="0033CC"/>
          <w:highlight w:val="yellow"/>
        </w:rPr>
        <w:t>XX</w:t>
      </w:r>
      <w:r w:rsidR="000B504D" w:rsidRPr="0055192D">
        <w:rPr>
          <w:rFonts w:ascii="Arial" w:eastAsia="Arial" w:hAnsi="Arial" w:cs="Arial"/>
          <w:color w:val="0033CC"/>
        </w:rPr>
        <w:t>, “</w:t>
      </w:r>
      <w:r w:rsidR="000B504D" w:rsidRPr="00C554E4">
        <w:rPr>
          <w:rFonts w:ascii="Arial" w:eastAsia="Arial" w:hAnsi="Arial" w:cs="Arial"/>
          <w:color w:val="0033CC"/>
        </w:rPr>
        <w:t xml:space="preserve">The two samples where MSK-IMPACT but not the </w:t>
      </w:r>
      <w:r w:rsidR="00727001" w:rsidRPr="00C554E4">
        <w:rPr>
          <w:rFonts w:ascii="Arial" w:eastAsia="Arial" w:hAnsi="Arial" w:cs="Arial"/>
          <w:color w:val="0033CC"/>
        </w:rPr>
        <w:t>high-intensity</w:t>
      </w:r>
      <w:r w:rsidR="000B504D" w:rsidRPr="00C554E4">
        <w:rPr>
          <w:rFonts w:ascii="Arial" w:eastAsia="Arial" w:hAnsi="Arial" w:cs="Arial"/>
          <w:color w:val="0033CC"/>
        </w:rPr>
        <w:t xml:space="preserve"> </w:t>
      </w:r>
      <w:r w:rsidR="001713FE">
        <w:rPr>
          <w:rFonts w:ascii="Arial" w:eastAsia="Arial" w:hAnsi="Arial" w:cs="Arial"/>
          <w:color w:val="0033CC"/>
        </w:rPr>
        <w:t xml:space="preserve">cfDNA </w:t>
      </w:r>
      <w:r w:rsidR="000B504D" w:rsidRPr="00C554E4">
        <w:rPr>
          <w:rFonts w:ascii="Arial" w:eastAsia="Arial" w:hAnsi="Arial" w:cs="Arial"/>
          <w:color w:val="0033CC"/>
        </w:rPr>
        <w:t xml:space="preserve">assay identified as hypermutators displayed low (&lt;10%) </w:t>
      </w:r>
      <w:proofErr w:type="spellStart"/>
      <w:r w:rsidR="000B504D" w:rsidRPr="00C554E4">
        <w:rPr>
          <w:rFonts w:ascii="Arial" w:eastAsia="Arial" w:hAnsi="Arial" w:cs="Arial"/>
          <w:color w:val="0033CC"/>
        </w:rPr>
        <w:t>ctDNA</w:t>
      </w:r>
      <w:proofErr w:type="spellEnd"/>
      <w:r w:rsidR="000B504D" w:rsidRPr="00C554E4">
        <w:rPr>
          <w:rFonts w:ascii="Arial" w:eastAsia="Arial" w:hAnsi="Arial" w:cs="Arial"/>
          <w:color w:val="0033CC"/>
        </w:rPr>
        <w:t xml:space="preserve"> fraction; the remaining cases were also </w:t>
      </w:r>
      <w:r w:rsidR="000B504D" w:rsidRPr="00CD033A">
        <w:rPr>
          <w:rFonts w:ascii="Arial" w:eastAsia="Arial" w:hAnsi="Arial" w:cs="Arial"/>
          <w:color w:val="0033CC"/>
        </w:rPr>
        <w:t xml:space="preserve">classified as having high TMB by cfDNA analysis (&gt;22.7 mutations/Mb; see </w:t>
      </w:r>
      <w:r w:rsidR="000B504D" w:rsidRPr="00CD033A">
        <w:rPr>
          <w:rFonts w:ascii="Arial" w:eastAsia="Arial" w:hAnsi="Arial" w:cs="Arial"/>
          <w:b/>
          <w:color w:val="0033CC"/>
        </w:rPr>
        <w:t>Methods</w:t>
      </w:r>
      <w:r w:rsidR="000B504D" w:rsidRPr="00CD033A">
        <w:rPr>
          <w:rFonts w:ascii="Arial" w:eastAsia="Arial" w:hAnsi="Arial" w:cs="Arial"/>
          <w:color w:val="0033CC"/>
        </w:rPr>
        <w:t>). Importantly, cfDNA analysis identified six additional cases with a high TMB (</w:t>
      </w:r>
      <w:r w:rsidR="000B504D" w:rsidRPr="00CD033A">
        <w:rPr>
          <w:rFonts w:ascii="Arial" w:eastAsia="Arial" w:hAnsi="Arial" w:cs="Arial"/>
          <w:b/>
          <w:color w:val="0033CC"/>
        </w:rPr>
        <w:t>Fig. 3a</w:t>
      </w:r>
      <w:r w:rsidR="000B504D" w:rsidRPr="00CD033A">
        <w:rPr>
          <w:rFonts w:ascii="Arial" w:eastAsia="Arial" w:hAnsi="Arial" w:cs="Arial"/>
          <w:color w:val="0033CC"/>
        </w:rPr>
        <w:t xml:space="preserve">) </w:t>
      </w:r>
      <w:r w:rsidR="000B504D" w:rsidRPr="00C554E4">
        <w:rPr>
          <w:rFonts w:ascii="Arial" w:eastAsia="Arial" w:hAnsi="Arial" w:cs="Arial"/>
          <w:color w:val="0033CC"/>
        </w:rPr>
        <w:t xml:space="preserve">not detected as hypermutators by MSK-IMPACT analysis of the tumor biopsy. Potential explanations for this observation include both spatial and genetic heterogeneity between primary tumor and metastatic sites and between metastatic sites, </w:t>
      </w:r>
      <w:r w:rsidR="001713FE">
        <w:rPr>
          <w:rFonts w:ascii="Arial" w:eastAsia="Arial" w:hAnsi="Arial" w:cs="Arial"/>
          <w:color w:val="0033CC"/>
        </w:rPr>
        <w:t>or</w:t>
      </w:r>
      <w:r w:rsidR="000B504D" w:rsidRPr="00C554E4">
        <w:rPr>
          <w:rFonts w:ascii="Arial" w:eastAsia="Arial" w:hAnsi="Arial" w:cs="Arial"/>
          <w:color w:val="0033CC"/>
        </w:rPr>
        <w:t xml:space="preserve"> the acquisition of the hypermutator phenotype at a relatively late stage in tumor </w:t>
      </w:r>
      <w:r w:rsidR="000B504D" w:rsidRPr="001713FE">
        <w:rPr>
          <w:rFonts w:ascii="Arial" w:eastAsia="Arial" w:hAnsi="Arial" w:cs="Arial"/>
          <w:color w:val="0033CC"/>
        </w:rPr>
        <w:t>evolution”</w:t>
      </w:r>
      <w:r w:rsidR="00D12DE6" w:rsidRPr="001713FE">
        <w:rPr>
          <w:rFonts w:ascii="Arial" w:eastAsia="Arial" w:hAnsi="Arial" w:cs="Arial"/>
          <w:color w:val="0033CC"/>
        </w:rPr>
        <w:t>)</w:t>
      </w:r>
      <w:r w:rsidRPr="001713FE">
        <w:rPr>
          <w:rFonts w:ascii="Arial" w:eastAsia="Arial" w:hAnsi="Arial" w:cs="Arial"/>
          <w:color w:val="0033CC"/>
        </w:rPr>
        <w:t>.</w:t>
      </w:r>
    </w:p>
    <w:p w14:paraId="09009C84" w14:textId="77777777" w:rsidR="00413E5F" w:rsidRPr="00C554E4" w:rsidRDefault="00413E5F" w:rsidP="00A7225E">
      <w:pPr>
        <w:spacing w:after="0" w:line="240" w:lineRule="auto"/>
        <w:jc w:val="both"/>
        <w:rPr>
          <w:rFonts w:ascii="Arial" w:eastAsia="Arial" w:hAnsi="Arial" w:cs="Arial"/>
          <w:color w:val="0033CC"/>
        </w:rPr>
      </w:pPr>
    </w:p>
    <w:p w14:paraId="77811717" w14:textId="6A21D5F2" w:rsidR="00413E5F" w:rsidRPr="00CD033A" w:rsidRDefault="000832D0" w:rsidP="00A7225E">
      <w:pPr>
        <w:spacing w:after="0" w:line="240" w:lineRule="auto"/>
        <w:jc w:val="both"/>
        <w:rPr>
          <w:rFonts w:ascii="Arial" w:eastAsia="Arial" w:hAnsi="Arial" w:cs="Arial"/>
          <w:color w:val="0033CC"/>
          <w:sz w:val="20"/>
          <w:szCs w:val="20"/>
        </w:rPr>
      </w:pPr>
      <w:r w:rsidRPr="00CD033A">
        <w:rPr>
          <w:rFonts w:ascii="Arial" w:eastAsia="Arial" w:hAnsi="Arial" w:cs="Arial"/>
          <w:b/>
          <w:color w:val="0033CC"/>
          <w:sz w:val="20"/>
          <w:szCs w:val="20"/>
        </w:rPr>
        <w:t xml:space="preserve">Response to Reviewers </w:t>
      </w:r>
      <w:r w:rsidR="00B4071F" w:rsidRPr="00CD033A">
        <w:rPr>
          <w:rFonts w:ascii="Arial" w:eastAsia="Arial" w:hAnsi="Arial" w:cs="Arial"/>
          <w:b/>
          <w:color w:val="0033CC"/>
          <w:sz w:val="20"/>
          <w:szCs w:val="20"/>
        </w:rPr>
        <w:t xml:space="preserve">Table </w:t>
      </w:r>
      <w:r w:rsidR="00C80ED4" w:rsidRPr="00CD033A">
        <w:rPr>
          <w:rFonts w:ascii="Arial" w:eastAsia="Arial" w:hAnsi="Arial" w:cs="Arial"/>
          <w:b/>
          <w:color w:val="0033CC"/>
          <w:sz w:val="20"/>
          <w:szCs w:val="20"/>
        </w:rPr>
        <w:t>1</w:t>
      </w:r>
      <w:r w:rsidR="00E019AB">
        <w:rPr>
          <w:rFonts w:ascii="Arial" w:eastAsia="Arial" w:hAnsi="Arial" w:cs="Arial"/>
          <w:b/>
          <w:color w:val="0033CC"/>
          <w:sz w:val="20"/>
          <w:szCs w:val="20"/>
        </w:rPr>
        <w:t>1</w:t>
      </w:r>
      <w:r w:rsidR="00B4071F" w:rsidRPr="00CD033A">
        <w:rPr>
          <w:rFonts w:ascii="Arial" w:eastAsia="Arial" w:hAnsi="Arial" w:cs="Arial"/>
          <w:color w:val="0033CC"/>
          <w:sz w:val="20"/>
          <w:szCs w:val="20"/>
        </w:rPr>
        <w:t xml:space="preserve">: Mutation burden and purity estimates for hypermutated cases defined through tumor biopsy or cfDNA sequencing. </w:t>
      </w:r>
      <w:commentRangeStart w:id="40"/>
      <w:r w:rsidR="00B4071F" w:rsidRPr="00CD033A">
        <w:rPr>
          <w:rFonts w:ascii="Arial" w:eastAsia="Arial" w:hAnsi="Arial" w:cs="Arial"/>
          <w:color w:val="0033CC"/>
          <w:sz w:val="20"/>
          <w:szCs w:val="20"/>
        </w:rPr>
        <w:t>Discordant cases are highlighted.</w:t>
      </w:r>
      <w:commentRangeEnd w:id="40"/>
      <w:r w:rsidR="000863B7" w:rsidRPr="00CD033A">
        <w:rPr>
          <w:rStyle w:val="CommentReference"/>
          <w:color w:val="0033CC"/>
        </w:rPr>
        <w:commentReference w:id="40"/>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139"/>
        <w:gridCol w:w="2140"/>
        <w:gridCol w:w="2140"/>
        <w:gridCol w:w="2140"/>
        <w:gridCol w:w="2140"/>
      </w:tblGrid>
      <w:tr w:rsidR="00413E5F" w:rsidRPr="00760210" w14:paraId="1BF68044" w14:textId="77777777" w:rsidTr="00212D50">
        <w:trPr>
          <w:trHeight w:val="144"/>
        </w:trPr>
        <w:tc>
          <w:tcPr>
            <w:tcW w:w="1872" w:type="dxa"/>
            <w:shd w:val="clear" w:color="auto" w:fill="4D4D62"/>
            <w:tcMar>
              <w:top w:w="100" w:type="dxa"/>
              <w:left w:w="100" w:type="dxa"/>
              <w:bottom w:w="100" w:type="dxa"/>
              <w:right w:w="100" w:type="dxa"/>
            </w:tcMar>
          </w:tcPr>
          <w:p w14:paraId="2E5FD4D4" w14:textId="77777777" w:rsidR="00413E5F" w:rsidRPr="00212D50" w:rsidRDefault="00B4071F" w:rsidP="00A7225E">
            <w:pPr>
              <w:widowControl w:val="0"/>
              <w:spacing w:after="0" w:line="240" w:lineRule="auto"/>
              <w:jc w:val="both"/>
              <w:rPr>
                <w:rFonts w:ascii="Arial" w:eastAsia="Arial" w:hAnsi="Arial" w:cs="Arial"/>
                <w:color w:val="FFFFFF"/>
                <w:sz w:val="18"/>
                <w:szCs w:val="18"/>
              </w:rPr>
            </w:pPr>
            <w:r w:rsidRPr="00212D50">
              <w:rPr>
                <w:rFonts w:ascii="Arial" w:eastAsia="Arial" w:hAnsi="Arial" w:cs="Arial"/>
                <w:color w:val="FFFFFF"/>
                <w:sz w:val="18"/>
                <w:szCs w:val="18"/>
              </w:rPr>
              <w:t>Patient ID</w:t>
            </w:r>
          </w:p>
        </w:tc>
        <w:tc>
          <w:tcPr>
            <w:tcW w:w="1872" w:type="dxa"/>
            <w:shd w:val="clear" w:color="auto" w:fill="4D4D62"/>
            <w:tcMar>
              <w:top w:w="100" w:type="dxa"/>
              <w:left w:w="100" w:type="dxa"/>
              <w:bottom w:w="100" w:type="dxa"/>
              <w:right w:w="100" w:type="dxa"/>
            </w:tcMar>
          </w:tcPr>
          <w:p w14:paraId="2D748C14" w14:textId="3E2D188E" w:rsidR="00413E5F" w:rsidRPr="00212D50" w:rsidRDefault="00D12DE6" w:rsidP="00212D50">
            <w:pPr>
              <w:widowControl w:val="0"/>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TMB</w:t>
            </w:r>
          </w:p>
        </w:tc>
        <w:tc>
          <w:tcPr>
            <w:tcW w:w="1872" w:type="dxa"/>
            <w:shd w:val="clear" w:color="auto" w:fill="4D4D62"/>
            <w:tcMar>
              <w:top w:w="100" w:type="dxa"/>
              <w:left w:w="100" w:type="dxa"/>
              <w:bottom w:w="100" w:type="dxa"/>
              <w:right w:w="100" w:type="dxa"/>
            </w:tcMar>
          </w:tcPr>
          <w:p w14:paraId="6B2EA48B" w14:textId="6BAC1521"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 xml:space="preserve">cfDNA </w:t>
            </w:r>
            <w:r w:rsidR="00353AE8">
              <w:rPr>
                <w:rFonts w:ascii="Arial" w:eastAsia="Arial" w:hAnsi="Arial" w:cs="Arial"/>
                <w:color w:val="FFFFFF"/>
                <w:sz w:val="18"/>
                <w:szCs w:val="18"/>
              </w:rPr>
              <w:t>TMB</w:t>
            </w:r>
          </w:p>
        </w:tc>
        <w:tc>
          <w:tcPr>
            <w:tcW w:w="1872" w:type="dxa"/>
            <w:shd w:val="clear" w:color="auto" w:fill="4D4D62"/>
            <w:tcMar>
              <w:top w:w="100" w:type="dxa"/>
              <w:left w:w="100" w:type="dxa"/>
              <w:bottom w:w="100" w:type="dxa"/>
              <w:right w:w="100" w:type="dxa"/>
            </w:tcMar>
          </w:tcPr>
          <w:p w14:paraId="776B5B0F"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Tumor purity (%)</w:t>
            </w:r>
          </w:p>
        </w:tc>
        <w:tc>
          <w:tcPr>
            <w:tcW w:w="1872" w:type="dxa"/>
            <w:shd w:val="clear" w:color="auto" w:fill="4D4D62"/>
            <w:tcMar>
              <w:top w:w="100" w:type="dxa"/>
              <w:left w:w="100" w:type="dxa"/>
              <w:bottom w:w="100" w:type="dxa"/>
              <w:right w:w="100" w:type="dxa"/>
            </w:tcMar>
          </w:tcPr>
          <w:p w14:paraId="6C91444F"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proofErr w:type="spellStart"/>
            <w:r w:rsidRPr="00212D50">
              <w:rPr>
                <w:rFonts w:ascii="Arial" w:eastAsia="Arial" w:hAnsi="Arial" w:cs="Arial"/>
                <w:color w:val="FFFFFF"/>
                <w:sz w:val="18"/>
                <w:szCs w:val="18"/>
              </w:rPr>
              <w:t>ctDNA</w:t>
            </w:r>
            <w:proofErr w:type="spellEnd"/>
            <w:r w:rsidRPr="00212D50">
              <w:rPr>
                <w:rFonts w:ascii="Arial" w:eastAsia="Arial" w:hAnsi="Arial" w:cs="Arial"/>
                <w:color w:val="FFFFFF"/>
                <w:sz w:val="18"/>
                <w:szCs w:val="18"/>
              </w:rPr>
              <w:t xml:space="preserve"> fraction (%)</w:t>
            </w:r>
          </w:p>
        </w:tc>
      </w:tr>
      <w:tr w:rsidR="00413E5F" w:rsidRPr="00760210" w14:paraId="78A8F5D9" w14:textId="77777777" w:rsidTr="00212D50">
        <w:trPr>
          <w:trHeight w:val="144"/>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AA36407"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MSK-VB-0023</w:t>
            </w:r>
          </w:p>
        </w:tc>
        <w:tc>
          <w:tcPr>
            <w:tcW w:w="1872" w:type="dxa"/>
            <w:shd w:val="clear" w:color="auto" w:fill="auto"/>
            <w:tcMar>
              <w:top w:w="100" w:type="dxa"/>
              <w:left w:w="100" w:type="dxa"/>
              <w:bottom w:w="100" w:type="dxa"/>
              <w:right w:w="100" w:type="dxa"/>
            </w:tcMar>
          </w:tcPr>
          <w:p w14:paraId="49414AA4"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14.5</w:t>
            </w:r>
          </w:p>
        </w:tc>
        <w:tc>
          <w:tcPr>
            <w:tcW w:w="1872" w:type="dxa"/>
            <w:shd w:val="clear" w:color="auto" w:fill="auto"/>
            <w:tcMar>
              <w:top w:w="100" w:type="dxa"/>
              <w:left w:w="100" w:type="dxa"/>
              <w:bottom w:w="100" w:type="dxa"/>
              <w:right w:w="100" w:type="dxa"/>
            </w:tcMar>
          </w:tcPr>
          <w:p w14:paraId="68D95735"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585.6</w:t>
            </w:r>
          </w:p>
        </w:tc>
        <w:tc>
          <w:tcPr>
            <w:tcW w:w="1872" w:type="dxa"/>
            <w:tcMar>
              <w:top w:w="20" w:type="dxa"/>
              <w:left w:w="20" w:type="dxa"/>
              <w:bottom w:w="100" w:type="dxa"/>
              <w:right w:w="20" w:type="dxa"/>
            </w:tcMar>
          </w:tcPr>
          <w:p w14:paraId="74F38017"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50.0</w:t>
            </w:r>
          </w:p>
        </w:tc>
        <w:tc>
          <w:tcPr>
            <w:tcW w:w="1872" w:type="dxa"/>
            <w:tcMar>
              <w:top w:w="20" w:type="dxa"/>
              <w:left w:w="20" w:type="dxa"/>
              <w:bottom w:w="100" w:type="dxa"/>
              <w:right w:w="20" w:type="dxa"/>
            </w:tcMar>
          </w:tcPr>
          <w:p w14:paraId="3C85EB84"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59.7</w:t>
            </w:r>
          </w:p>
        </w:tc>
      </w:tr>
      <w:tr w:rsidR="00413E5F" w:rsidRPr="00760210" w14:paraId="440C91CE" w14:textId="77777777" w:rsidTr="00212D50">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4EC904E"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MSK-VB-0044</w:t>
            </w:r>
          </w:p>
        </w:tc>
        <w:tc>
          <w:tcPr>
            <w:tcW w:w="1872" w:type="dxa"/>
            <w:shd w:val="clear" w:color="auto" w:fill="EFEFEF"/>
            <w:tcMar>
              <w:top w:w="100" w:type="dxa"/>
              <w:left w:w="100" w:type="dxa"/>
              <w:bottom w:w="100" w:type="dxa"/>
              <w:right w:w="100" w:type="dxa"/>
            </w:tcMar>
          </w:tcPr>
          <w:p w14:paraId="0268A73A"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5.45</w:t>
            </w:r>
          </w:p>
        </w:tc>
        <w:tc>
          <w:tcPr>
            <w:tcW w:w="1872" w:type="dxa"/>
            <w:shd w:val="clear" w:color="auto" w:fill="EFEFEF"/>
            <w:tcMar>
              <w:top w:w="100" w:type="dxa"/>
              <w:left w:w="100" w:type="dxa"/>
              <w:bottom w:w="100" w:type="dxa"/>
              <w:right w:w="100" w:type="dxa"/>
            </w:tcMar>
          </w:tcPr>
          <w:p w14:paraId="03E419F7"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94.4</w:t>
            </w:r>
          </w:p>
        </w:tc>
        <w:tc>
          <w:tcPr>
            <w:tcW w:w="1872" w:type="dxa"/>
            <w:shd w:val="clear" w:color="auto" w:fill="EFEFEF"/>
            <w:tcMar>
              <w:top w:w="100" w:type="dxa"/>
              <w:left w:w="100" w:type="dxa"/>
              <w:bottom w:w="100" w:type="dxa"/>
              <w:right w:w="100" w:type="dxa"/>
            </w:tcMar>
          </w:tcPr>
          <w:p w14:paraId="60C4CD8E"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80.3</w:t>
            </w:r>
          </w:p>
        </w:tc>
        <w:tc>
          <w:tcPr>
            <w:tcW w:w="1872" w:type="dxa"/>
            <w:shd w:val="clear" w:color="auto" w:fill="EFEFEF"/>
            <w:tcMar>
              <w:top w:w="20" w:type="dxa"/>
              <w:left w:w="20" w:type="dxa"/>
              <w:bottom w:w="100" w:type="dxa"/>
              <w:right w:w="20" w:type="dxa"/>
            </w:tcMar>
          </w:tcPr>
          <w:p w14:paraId="790EB397"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30.6</w:t>
            </w:r>
          </w:p>
        </w:tc>
      </w:tr>
      <w:tr w:rsidR="00413E5F" w:rsidRPr="00760210" w14:paraId="232039A7" w14:textId="77777777" w:rsidTr="00212D50">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1425FAF"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MSK-VB-0046</w:t>
            </w:r>
          </w:p>
        </w:tc>
        <w:tc>
          <w:tcPr>
            <w:tcW w:w="1872" w:type="dxa"/>
            <w:shd w:val="clear" w:color="auto" w:fill="EFEFEF"/>
            <w:tcMar>
              <w:top w:w="100" w:type="dxa"/>
              <w:left w:w="100" w:type="dxa"/>
              <w:bottom w:w="100" w:type="dxa"/>
              <w:right w:w="100" w:type="dxa"/>
            </w:tcMar>
          </w:tcPr>
          <w:p w14:paraId="5A5D79DD"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1.82</w:t>
            </w:r>
          </w:p>
        </w:tc>
        <w:tc>
          <w:tcPr>
            <w:tcW w:w="1872" w:type="dxa"/>
            <w:shd w:val="clear" w:color="auto" w:fill="EFEFEF"/>
            <w:tcMar>
              <w:top w:w="100" w:type="dxa"/>
              <w:left w:w="100" w:type="dxa"/>
              <w:bottom w:w="100" w:type="dxa"/>
              <w:right w:w="100" w:type="dxa"/>
            </w:tcMar>
          </w:tcPr>
          <w:p w14:paraId="4F190374"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106.2</w:t>
            </w:r>
          </w:p>
        </w:tc>
        <w:tc>
          <w:tcPr>
            <w:tcW w:w="1872" w:type="dxa"/>
            <w:shd w:val="clear" w:color="auto" w:fill="EFEFEF"/>
            <w:tcMar>
              <w:top w:w="100" w:type="dxa"/>
              <w:left w:w="100" w:type="dxa"/>
              <w:bottom w:w="100" w:type="dxa"/>
              <w:right w:w="100" w:type="dxa"/>
            </w:tcMar>
          </w:tcPr>
          <w:p w14:paraId="0DA64FC3"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58.9</w:t>
            </w:r>
          </w:p>
        </w:tc>
        <w:tc>
          <w:tcPr>
            <w:tcW w:w="1872" w:type="dxa"/>
            <w:shd w:val="clear" w:color="auto" w:fill="EFEFEF"/>
            <w:tcMar>
              <w:top w:w="20" w:type="dxa"/>
              <w:left w:w="20" w:type="dxa"/>
              <w:bottom w:w="100" w:type="dxa"/>
              <w:right w:w="20" w:type="dxa"/>
            </w:tcMar>
          </w:tcPr>
          <w:p w14:paraId="404E9E6B"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11.4</w:t>
            </w:r>
          </w:p>
        </w:tc>
      </w:tr>
      <w:tr w:rsidR="00413E5F" w:rsidRPr="00760210" w14:paraId="6E978CDC" w14:textId="77777777" w:rsidTr="00212D50">
        <w:trPr>
          <w:trHeight w:val="144"/>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65079C9"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MSK-VB-0050</w:t>
            </w:r>
          </w:p>
        </w:tc>
        <w:tc>
          <w:tcPr>
            <w:tcW w:w="1872" w:type="dxa"/>
            <w:shd w:val="clear" w:color="auto" w:fill="auto"/>
            <w:tcMar>
              <w:top w:w="100" w:type="dxa"/>
              <w:left w:w="100" w:type="dxa"/>
              <w:bottom w:w="100" w:type="dxa"/>
              <w:right w:w="100" w:type="dxa"/>
            </w:tcMar>
          </w:tcPr>
          <w:p w14:paraId="785CDDBF"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14.5</w:t>
            </w:r>
          </w:p>
        </w:tc>
        <w:tc>
          <w:tcPr>
            <w:tcW w:w="1872" w:type="dxa"/>
            <w:shd w:val="clear" w:color="auto" w:fill="auto"/>
            <w:tcMar>
              <w:top w:w="100" w:type="dxa"/>
              <w:left w:w="100" w:type="dxa"/>
              <w:bottom w:w="100" w:type="dxa"/>
              <w:right w:w="100" w:type="dxa"/>
            </w:tcMar>
          </w:tcPr>
          <w:p w14:paraId="1DB3DE67"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72.6</w:t>
            </w:r>
          </w:p>
        </w:tc>
        <w:tc>
          <w:tcPr>
            <w:tcW w:w="1872" w:type="dxa"/>
            <w:shd w:val="clear" w:color="auto" w:fill="auto"/>
            <w:tcMar>
              <w:top w:w="100" w:type="dxa"/>
              <w:left w:w="100" w:type="dxa"/>
              <w:bottom w:w="100" w:type="dxa"/>
              <w:right w:w="100" w:type="dxa"/>
            </w:tcMar>
          </w:tcPr>
          <w:p w14:paraId="1867CC31"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90.2</w:t>
            </w:r>
          </w:p>
        </w:tc>
        <w:tc>
          <w:tcPr>
            <w:tcW w:w="1872" w:type="dxa"/>
            <w:tcMar>
              <w:top w:w="20" w:type="dxa"/>
              <w:left w:w="20" w:type="dxa"/>
              <w:bottom w:w="100" w:type="dxa"/>
              <w:right w:w="20" w:type="dxa"/>
            </w:tcMar>
          </w:tcPr>
          <w:p w14:paraId="6111452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25.3</w:t>
            </w:r>
          </w:p>
        </w:tc>
      </w:tr>
      <w:tr w:rsidR="00413E5F" w:rsidRPr="00760210" w14:paraId="77F2A754" w14:textId="77777777" w:rsidTr="00212D50">
        <w:trPr>
          <w:trHeight w:val="144"/>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703D8FF"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MSK-VB-0057</w:t>
            </w:r>
          </w:p>
        </w:tc>
        <w:tc>
          <w:tcPr>
            <w:tcW w:w="1872" w:type="dxa"/>
            <w:shd w:val="clear" w:color="auto" w:fill="auto"/>
            <w:tcMar>
              <w:top w:w="100" w:type="dxa"/>
              <w:left w:w="100" w:type="dxa"/>
              <w:bottom w:w="100" w:type="dxa"/>
              <w:right w:w="100" w:type="dxa"/>
            </w:tcMar>
          </w:tcPr>
          <w:p w14:paraId="79A878E3"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20.0</w:t>
            </w:r>
          </w:p>
        </w:tc>
        <w:tc>
          <w:tcPr>
            <w:tcW w:w="1872" w:type="dxa"/>
            <w:shd w:val="clear" w:color="auto" w:fill="auto"/>
            <w:tcMar>
              <w:top w:w="100" w:type="dxa"/>
              <w:left w:w="100" w:type="dxa"/>
              <w:bottom w:w="100" w:type="dxa"/>
              <w:right w:w="100" w:type="dxa"/>
            </w:tcMar>
          </w:tcPr>
          <w:p w14:paraId="4F329CE4"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48.1</w:t>
            </w:r>
          </w:p>
        </w:tc>
        <w:tc>
          <w:tcPr>
            <w:tcW w:w="1872" w:type="dxa"/>
            <w:shd w:val="clear" w:color="auto" w:fill="auto"/>
            <w:tcMar>
              <w:top w:w="100" w:type="dxa"/>
              <w:left w:w="100" w:type="dxa"/>
              <w:bottom w:w="100" w:type="dxa"/>
              <w:right w:w="100" w:type="dxa"/>
            </w:tcMar>
          </w:tcPr>
          <w:p w14:paraId="63B9BD8E"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77.3</w:t>
            </w:r>
          </w:p>
        </w:tc>
        <w:tc>
          <w:tcPr>
            <w:tcW w:w="1872" w:type="dxa"/>
            <w:tcMar>
              <w:top w:w="20" w:type="dxa"/>
              <w:left w:w="20" w:type="dxa"/>
              <w:bottom w:w="100" w:type="dxa"/>
              <w:right w:w="20" w:type="dxa"/>
            </w:tcMar>
          </w:tcPr>
          <w:p w14:paraId="67A9CB8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19.0</w:t>
            </w:r>
          </w:p>
        </w:tc>
      </w:tr>
      <w:tr w:rsidR="00413E5F" w:rsidRPr="00760210" w14:paraId="51C08D31" w14:textId="77777777" w:rsidTr="00212D50">
        <w:trPr>
          <w:trHeight w:val="144"/>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30A29D1"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MSK-VL-0035</w:t>
            </w:r>
          </w:p>
        </w:tc>
        <w:tc>
          <w:tcPr>
            <w:tcW w:w="1872" w:type="dxa"/>
            <w:shd w:val="clear" w:color="auto" w:fill="auto"/>
            <w:tcMar>
              <w:top w:w="100" w:type="dxa"/>
              <w:left w:w="100" w:type="dxa"/>
              <w:bottom w:w="100" w:type="dxa"/>
              <w:right w:w="100" w:type="dxa"/>
            </w:tcMar>
          </w:tcPr>
          <w:p w14:paraId="27F30AC6"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30.0</w:t>
            </w:r>
          </w:p>
        </w:tc>
        <w:tc>
          <w:tcPr>
            <w:tcW w:w="1872" w:type="dxa"/>
            <w:shd w:val="clear" w:color="auto" w:fill="auto"/>
            <w:tcMar>
              <w:top w:w="100" w:type="dxa"/>
              <w:left w:w="100" w:type="dxa"/>
              <w:bottom w:w="100" w:type="dxa"/>
              <w:right w:w="100" w:type="dxa"/>
            </w:tcMar>
          </w:tcPr>
          <w:p w14:paraId="31F10B39"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55.4</w:t>
            </w:r>
          </w:p>
        </w:tc>
        <w:tc>
          <w:tcPr>
            <w:tcW w:w="1872" w:type="dxa"/>
            <w:shd w:val="clear" w:color="auto" w:fill="auto"/>
            <w:tcMar>
              <w:top w:w="100" w:type="dxa"/>
              <w:left w:w="100" w:type="dxa"/>
              <w:bottom w:w="100" w:type="dxa"/>
              <w:right w:w="100" w:type="dxa"/>
            </w:tcMar>
          </w:tcPr>
          <w:p w14:paraId="07485384"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37.1</w:t>
            </w:r>
          </w:p>
        </w:tc>
        <w:tc>
          <w:tcPr>
            <w:tcW w:w="1872" w:type="dxa"/>
            <w:tcMar>
              <w:top w:w="20" w:type="dxa"/>
              <w:left w:w="20" w:type="dxa"/>
              <w:bottom w:w="100" w:type="dxa"/>
              <w:right w:w="20" w:type="dxa"/>
            </w:tcMar>
          </w:tcPr>
          <w:p w14:paraId="7CB89F34"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19.7</w:t>
            </w:r>
          </w:p>
        </w:tc>
      </w:tr>
      <w:tr w:rsidR="00413E5F" w:rsidRPr="00760210" w14:paraId="7F401388" w14:textId="77777777" w:rsidTr="00212D50">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2F58204"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MSK-VL-0054</w:t>
            </w:r>
          </w:p>
        </w:tc>
        <w:tc>
          <w:tcPr>
            <w:tcW w:w="1872" w:type="dxa"/>
            <w:shd w:val="clear" w:color="auto" w:fill="EFEFEF"/>
            <w:tcMar>
              <w:top w:w="100" w:type="dxa"/>
              <w:left w:w="100" w:type="dxa"/>
              <w:bottom w:w="100" w:type="dxa"/>
              <w:right w:w="100" w:type="dxa"/>
            </w:tcMar>
          </w:tcPr>
          <w:p w14:paraId="7F89BEE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5.45</w:t>
            </w:r>
          </w:p>
        </w:tc>
        <w:tc>
          <w:tcPr>
            <w:tcW w:w="1872" w:type="dxa"/>
            <w:shd w:val="clear" w:color="auto" w:fill="EFEFEF"/>
            <w:tcMar>
              <w:top w:w="100" w:type="dxa"/>
              <w:left w:w="100" w:type="dxa"/>
              <w:bottom w:w="100" w:type="dxa"/>
              <w:right w:w="100" w:type="dxa"/>
            </w:tcMar>
          </w:tcPr>
          <w:p w14:paraId="626D698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32.7</w:t>
            </w:r>
          </w:p>
        </w:tc>
        <w:tc>
          <w:tcPr>
            <w:tcW w:w="1872" w:type="dxa"/>
            <w:shd w:val="clear" w:color="auto" w:fill="EFEFEF"/>
            <w:tcMar>
              <w:top w:w="100" w:type="dxa"/>
              <w:left w:w="100" w:type="dxa"/>
              <w:bottom w:w="100" w:type="dxa"/>
              <w:right w:w="100" w:type="dxa"/>
            </w:tcMar>
          </w:tcPr>
          <w:p w14:paraId="1A763025"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40.4</w:t>
            </w:r>
          </w:p>
        </w:tc>
        <w:tc>
          <w:tcPr>
            <w:tcW w:w="1872" w:type="dxa"/>
            <w:shd w:val="clear" w:color="auto" w:fill="EFEFEF"/>
            <w:tcMar>
              <w:top w:w="20" w:type="dxa"/>
              <w:left w:w="20" w:type="dxa"/>
              <w:bottom w:w="100" w:type="dxa"/>
              <w:right w:w="20" w:type="dxa"/>
            </w:tcMar>
          </w:tcPr>
          <w:p w14:paraId="4321B59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22.2</w:t>
            </w:r>
          </w:p>
        </w:tc>
      </w:tr>
      <w:tr w:rsidR="00413E5F" w:rsidRPr="00760210" w14:paraId="7EE2D893" w14:textId="77777777" w:rsidTr="00212D50">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83A32A7"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MSK-VP-0031</w:t>
            </w:r>
          </w:p>
        </w:tc>
        <w:tc>
          <w:tcPr>
            <w:tcW w:w="1872" w:type="dxa"/>
            <w:shd w:val="clear" w:color="auto" w:fill="EFEFEF"/>
            <w:tcMar>
              <w:top w:w="100" w:type="dxa"/>
              <w:left w:w="100" w:type="dxa"/>
              <w:bottom w:w="100" w:type="dxa"/>
              <w:right w:w="100" w:type="dxa"/>
            </w:tcMar>
          </w:tcPr>
          <w:p w14:paraId="4BB62063"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2.72</w:t>
            </w:r>
          </w:p>
        </w:tc>
        <w:tc>
          <w:tcPr>
            <w:tcW w:w="1872" w:type="dxa"/>
            <w:shd w:val="clear" w:color="auto" w:fill="EFEFEF"/>
            <w:tcMar>
              <w:top w:w="100" w:type="dxa"/>
              <w:left w:w="100" w:type="dxa"/>
              <w:bottom w:w="100" w:type="dxa"/>
              <w:right w:w="100" w:type="dxa"/>
            </w:tcMar>
          </w:tcPr>
          <w:p w14:paraId="25054923"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33.6</w:t>
            </w:r>
          </w:p>
        </w:tc>
        <w:tc>
          <w:tcPr>
            <w:tcW w:w="1872" w:type="dxa"/>
            <w:shd w:val="clear" w:color="auto" w:fill="EFEFEF"/>
            <w:tcMar>
              <w:top w:w="100" w:type="dxa"/>
              <w:left w:w="100" w:type="dxa"/>
              <w:bottom w:w="100" w:type="dxa"/>
              <w:right w:w="100" w:type="dxa"/>
            </w:tcMar>
          </w:tcPr>
          <w:p w14:paraId="56D38F04"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30.0</w:t>
            </w:r>
          </w:p>
        </w:tc>
        <w:tc>
          <w:tcPr>
            <w:tcW w:w="1872" w:type="dxa"/>
            <w:shd w:val="clear" w:color="auto" w:fill="EFEFEF"/>
            <w:tcMar>
              <w:top w:w="20" w:type="dxa"/>
              <w:left w:w="20" w:type="dxa"/>
              <w:bottom w:w="100" w:type="dxa"/>
              <w:right w:w="20" w:type="dxa"/>
            </w:tcMar>
          </w:tcPr>
          <w:p w14:paraId="0D227B5A"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14.9</w:t>
            </w:r>
          </w:p>
        </w:tc>
      </w:tr>
      <w:tr w:rsidR="00413E5F" w:rsidRPr="00760210" w14:paraId="254D1490" w14:textId="77777777" w:rsidTr="00212D50">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F9B7809"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MSK-VP-0054</w:t>
            </w:r>
          </w:p>
        </w:tc>
        <w:tc>
          <w:tcPr>
            <w:tcW w:w="1872" w:type="dxa"/>
            <w:shd w:val="clear" w:color="auto" w:fill="EFEFEF"/>
            <w:tcMar>
              <w:top w:w="100" w:type="dxa"/>
              <w:left w:w="100" w:type="dxa"/>
              <w:bottom w:w="100" w:type="dxa"/>
              <w:right w:w="100" w:type="dxa"/>
            </w:tcMar>
          </w:tcPr>
          <w:p w14:paraId="6A58DC31"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4.54</w:t>
            </w:r>
          </w:p>
        </w:tc>
        <w:tc>
          <w:tcPr>
            <w:tcW w:w="1872" w:type="dxa"/>
            <w:shd w:val="clear" w:color="auto" w:fill="EFEFEF"/>
            <w:tcMar>
              <w:top w:w="100" w:type="dxa"/>
              <w:left w:w="100" w:type="dxa"/>
              <w:bottom w:w="100" w:type="dxa"/>
              <w:right w:w="100" w:type="dxa"/>
            </w:tcMar>
          </w:tcPr>
          <w:p w14:paraId="6E04255B"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30.9</w:t>
            </w:r>
          </w:p>
        </w:tc>
        <w:tc>
          <w:tcPr>
            <w:tcW w:w="1872" w:type="dxa"/>
            <w:shd w:val="clear" w:color="auto" w:fill="EFEFEF"/>
            <w:tcMar>
              <w:top w:w="100" w:type="dxa"/>
              <w:left w:w="100" w:type="dxa"/>
              <w:bottom w:w="100" w:type="dxa"/>
              <w:right w:w="100" w:type="dxa"/>
            </w:tcMar>
          </w:tcPr>
          <w:p w14:paraId="301A00EE"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74.3</w:t>
            </w:r>
          </w:p>
        </w:tc>
        <w:tc>
          <w:tcPr>
            <w:tcW w:w="1872" w:type="dxa"/>
            <w:shd w:val="clear" w:color="auto" w:fill="EFEFEF"/>
            <w:tcMar>
              <w:top w:w="20" w:type="dxa"/>
              <w:left w:w="20" w:type="dxa"/>
              <w:bottom w:w="100" w:type="dxa"/>
              <w:right w:w="20" w:type="dxa"/>
            </w:tcMar>
          </w:tcPr>
          <w:p w14:paraId="70A28173"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31.0</w:t>
            </w:r>
          </w:p>
        </w:tc>
      </w:tr>
      <w:tr w:rsidR="00413E5F" w:rsidRPr="00760210" w14:paraId="15451FA6" w14:textId="77777777" w:rsidTr="00212D50">
        <w:trPr>
          <w:trHeight w:val="144"/>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91A8E7D"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MSK-VP-0041†</w:t>
            </w:r>
          </w:p>
        </w:tc>
        <w:tc>
          <w:tcPr>
            <w:tcW w:w="1872" w:type="dxa"/>
            <w:shd w:val="clear" w:color="auto" w:fill="auto"/>
            <w:tcMar>
              <w:top w:w="100" w:type="dxa"/>
              <w:left w:w="100" w:type="dxa"/>
              <w:bottom w:w="100" w:type="dxa"/>
              <w:right w:w="100" w:type="dxa"/>
            </w:tcMar>
          </w:tcPr>
          <w:p w14:paraId="2AD91167"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15.4</w:t>
            </w:r>
          </w:p>
        </w:tc>
        <w:tc>
          <w:tcPr>
            <w:tcW w:w="1872" w:type="dxa"/>
            <w:shd w:val="clear" w:color="auto" w:fill="auto"/>
            <w:tcMar>
              <w:top w:w="100" w:type="dxa"/>
              <w:left w:w="100" w:type="dxa"/>
              <w:bottom w:w="100" w:type="dxa"/>
              <w:right w:w="100" w:type="dxa"/>
            </w:tcMar>
          </w:tcPr>
          <w:p w14:paraId="647D548A"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39.0</w:t>
            </w:r>
          </w:p>
        </w:tc>
        <w:tc>
          <w:tcPr>
            <w:tcW w:w="1872" w:type="dxa"/>
            <w:shd w:val="clear" w:color="auto" w:fill="auto"/>
            <w:tcMar>
              <w:top w:w="100" w:type="dxa"/>
              <w:left w:w="100" w:type="dxa"/>
              <w:bottom w:w="100" w:type="dxa"/>
              <w:right w:w="100" w:type="dxa"/>
            </w:tcMar>
          </w:tcPr>
          <w:p w14:paraId="37210DD9"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80.0</w:t>
            </w:r>
          </w:p>
        </w:tc>
        <w:tc>
          <w:tcPr>
            <w:tcW w:w="1872" w:type="dxa"/>
            <w:tcMar>
              <w:top w:w="20" w:type="dxa"/>
              <w:left w:w="20" w:type="dxa"/>
              <w:bottom w:w="100" w:type="dxa"/>
              <w:right w:w="20" w:type="dxa"/>
            </w:tcMar>
          </w:tcPr>
          <w:p w14:paraId="0A1CFDE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39.1</w:t>
            </w:r>
          </w:p>
        </w:tc>
      </w:tr>
      <w:tr w:rsidR="00413E5F" w:rsidRPr="00760210" w14:paraId="2D90D4F8" w14:textId="77777777" w:rsidTr="00212D50">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7DBD489"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MSK-VL-0060</w:t>
            </w:r>
          </w:p>
        </w:tc>
        <w:tc>
          <w:tcPr>
            <w:tcW w:w="1872" w:type="dxa"/>
            <w:shd w:val="clear" w:color="auto" w:fill="EFEFEF"/>
            <w:tcMar>
              <w:top w:w="100" w:type="dxa"/>
              <w:left w:w="100" w:type="dxa"/>
              <w:bottom w:w="100" w:type="dxa"/>
              <w:right w:w="100" w:type="dxa"/>
            </w:tcMar>
          </w:tcPr>
          <w:p w14:paraId="67754C35"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16.3</w:t>
            </w:r>
          </w:p>
        </w:tc>
        <w:tc>
          <w:tcPr>
            <w:tcW w:w="1872" w:type="dxa"/>
            <w:shd w:val="clear" w:color="auto" w:fill="EFEFEF"/>
            <w:tcMar>
              <w:top w:w="100" w:type="dxa"/>
              <w:left w:w="100" w:type="dxa"/>
              <w:bottom w:w="100" w:type="dxa"/>
              <w:right w:w="100" w:type="dxa"/>
            </w:tcMar>
          </w:tcPr>
          <w:p w14:paraId="19F96F30"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20.0</w:t>
            </w:r>
          </w:p>
        </w:tc>
        <w:tc>
          <w:tcPr>
            <w:tcW w:w="1872" w:type="dxa"/>
            <w:shd w:val="clear" w:color="auto" w:fill="EFEFEF"/>
            <w:tcMar>
              <w:top w:w="100" w:type="dxa"/>
              <w:left w:w="100" w:type="dxa"/>
              <w:bottom w:w="100" w:type="dxa"/>
              <w:right w:w="100" w:type="dxa"/>
            </w:tcMar>
          </w:tcPr>
          <w:p w14:paraId="112B476D"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40.1</w:t>
            </w:r>
          </w:p>
        </w:tc>
        <w:tc>
          <w:tcPr>
            <w:tcW w:w="1872" w:type="dxa"/>
            <w:shd w:val="clear" w:color="auto" w:fill="EFEFEF"/>
            <w:tcMar>
              <w:top w:w="20" w:type="dxa"/>
              <w:left w:w="20" w:type="dxa"/>
              <w:bottom w:w="100" w:type="dxa"/>
              <w:right w:w="20" w:type="dxa"/>
            </w:tcMar>
          </w:tcPr>
          <w:p w14:paraId="445FE2E9"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8.56</w:t>
            </w:r>
          </w:p>
        </w:tc>
      </w:tr>
      <w:tr w:rsidR="00413E5F" w:rsidRPr="00760210" w14:paraId="2ADE2EBE" w14:textId="77777777" w:rsidTr="00212D50">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846FD25"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MSK-VL-0065</w:t>
            </w:r>
          </w:p>
        </w:tc>
        <w:tc>
          <w:tcPr>
            <w:tcW w:w="1872" w:type="dxa"/>
            <w:shd w:val="clear" w:color="auto" w:fill="EFEFEF"/>
            <w:tcMar>
              <w:top w:w="100" w:type="dxa"/>
              <w:left w:w="100" w:type="dxa"/>
              <w:bottom w:w="100" w:type="dxa"/>
              <w:right w:w="100" w:type="dxa"/>
            </w:tcMar>
          </w:tcPr>
          <w:p w14:paraId="466A401E"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18.2</w:t>
            </w:r>
          </w:p>
        </w:tc>
        <w:tc>
          <w:tcPr>
            <w:tcW w:w="1872" w:type="dxa"/>
            <w:shd w:val="clear" w:color="auto" w:fill="EFEFEF"/>
            <w:tcMar>
              <w:top w:w="100" w:type="dxa"/>
              <w:left w:w="100" w:type="dxa"/>
              <w:bottom w:w="100" w:type="dxa"/>
              <w:right w:w="100" w:type="dxa"/>
            </w:tcMar>
          </w:tcPr>
          <w:p w14:paraId="752AAA45"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18.2</w:t>
            </w:r>
          </w:p>
        </w:tc>
        <w:tc>
          <w:tcPr>
            <w:tcW w:w="1872" w:type="dxa"/>
            <w:shd w:val="clear" w:color="auto" w:fill="EFEFEF"/>
            <w:tcMar>
              <w:top w:w="100" w:type="dxa"/>
              <w:left w:w="100" w:type="dxa"/>
              <w:bottom w:w="100" w:type="dxa"/>
              <w:right w:w="100" w:type="dxa"/>
            </w:tcMar>
          </w:tcPr>
          <w:p w14:paraId="00D2FE13"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30.0</w:t>
            </w:r>
          </w:p>
        </w:tc>
        <w:tc>
          <w:tcPr>
            <w:tcW w:w="1872" w:type="dxa"/>
            <w:shd w:val="clear" w:color="auto" w:fill="EFEFEF"/>
            <w:tcMar>
              <w:top w:w="20" w:type="dxa"/>
              <w:left w:w="20" w:type="dxa"/>
              <w:bottom w:w="100" w:type="dxa"/>
              <w:right w:w="20" w:type="dxa"/>
            </w:tcMar>
          </w:tcPr>
          <w:p w14:paraId="3969CCAF"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0.19</w:t>
            </w:r>
          </w:p>
        </w:tc>
      </w:tr>
    </w:tbl>
    <w:p w14:paraId="28B3F3CF" w14:textId="77777777" w:rsidR="00413E5F" w:rsidRPr="00212D50" w:rsidRDefault="00B4071F" w:rsidP="00A7225E">
      <w:pPr>
        <w:shd w:val="clear" w:color="auto" w:fill="FFFFFF"/>
        <w:spacing w:after="0" w:line="240" w:lineRule="auto"/>
        <w:jc w:val="both"/>
        <w:rPr>
          <w:rFonts w:ascii="Arial" w:eastAsia="Arial" w:hAnsi="Arial" w:cs="Arial"/>
          <w:color w:val="0033CC"/>
          <w:sz w:val="18"/>
          <w:szCs w:val="18"/>
        </w:rPr>
      </w:pPr>
      <w:r w:rsidRPr="00212D50">
        <w:rPr>
          <w:rFonts w:ascii="Arial" w:eastAsia="Arial" w:hAnsi="Arial" w:cs="Arial"/>
          <w:sz w:val="18"/>
          <w:szCs w:val="18"/>
        </w:rPr>
        <w:t>† denotes the MSI-high prostate cancer</w:t>
      </w:r>
    </w:p>
    <w:p w14:paraId="1A9D1C4D" w14:textId="77777777" w:rsidR="00413E5F" w:rsidRPr="00A7225E" w:rsidRDefault="00413E5F" w:rsidP="00A7225E">
      <w:pPr>
        <w:spacing w:after="0" w:line="240" w:lineRule="auto"/>
        <w:jc w:val="both"/>
        <w:rPr>
          <w:rFonts w:ascii="Arial" w:eastAsia="Arial" w:hAnsi="Arial" w:cs="Arial"/>
          <w:color w:val="0033CC"/>
        </w:rPr>
      </w:pPr>
    </w:p>
    <w:p w14:paraId="1853701F" w14:textId="11CBFBD4" w:rsidR="00413E5F" w:rsidRDefault="00B4071F" w:rsidP="00A7225E">
      <w:pPr>
        <w:spacing w:after="0" w:line="240" w:lineRule="auto"/>
        <w:jc w:val="both"/>
        <w:rPr>
          <w:rFonts w:ascii="Arial" w:eastAsia="Arial" w:hAnsi="Arial" w:cs="Arial"/>
        </w:rPr>
      </w:pPr>
      <w:r w:rsidRPr="00A7225E">
        <w:rPr>
          <w:rFonts w:ascii="Arial" w:eastAsia="Arial" w:hAnsi="Arial" w:cs="Arial"/>
        </w:rPr>
        <w:t>9. The approach used to characterize the molecular profile should allow for detection of CNVs and fusion genes. What results have been obtained in this area in the three groups of patients? Is the system reliable to detect these alterations which may be relevant for treatment decision making in the subset of patients analyzed? And in controls? Were any CNVs and/or gene fusions detected that may condition the interpretation of these findings in patient samples?</w:t>
      </w:r>
    </w:p>
    <w:p w14:paraId="5988AEC2" w14:textId="77777777" w:rsidR="00BA2EF5" w:rsidRPr="00A7225E" w:rsidRDefault="00BA2EF5" w:rsidP="00A7225E">
      <w:pPr>
        <w:spacing w:after="0" w:line="240" w:lineRule="auto"/>
        <w:jc w:val="both"/>
        <w:rPr>
          <w:rFonts w:ascii="Arial" w:eastAsia="Arial" w:hAnsi="Arial" w:cs="Arial"/>
        </w:rPr>
      </w:pPr>
    </w:p>
    <w:p w14:paraId="29B75F02" w14:textId="6313C8A4" w:rsidR="00D03452" w:rsidRPr="00C554E4" w:rsidRDefault="00B4071F" w:rsidP="00A7225E">
      <w:pPr>
        <w:spacing w:after="0" w:line="240" w:lineRule="auto"/>
        <w:jc w:val="both"/>
        <w:rPr>
          <w:rFonts w:ascii="Arial" w:eastAsia="Arial" w:hAnsi="Arial" w:cs="Arial"/>
          <w:color w:val="0033CC"/>
        </w:rPr>
      </w:pPr>
      <w:r w:rsidRPr="00C554E4">
        <w:rPr>
          <w:rFonts w:ascii="Arial" w:eastAsia="Arial" w:hAnsi="Arial" w:cs="Arial"/>
          <w:color w:val="0033CC"/>
        </w:rPr>
        <w:t xml:space="preserve">Authors: </w:t>
      </w:r>
      <w:r w:rsidR="00812C09" w:rsidRPr="00C554E4">
        <w:rPr>
          <w:rFonts w:ascii="Arial" w:eastAsia="Arial" w:hAnsi="Arial" w:cs="Arial"/>
          <w:color w:val="0033CC"/>
        </w:rPr>
        <w:t>We greatly appreciate the Reviewer’s comment and acknowledge the importance and clinical relevance of accurate detection of copy number alterations</w:t>
      </w:r>
      <w:r w:rsidR="00303E6C" w:rsidRPr="00C554E4">
        <w:rPr>
          <w:rFonts w:ascii="Arial" w:eastAsia="Arial" w:hAnsi="Arial" w:cs="Arial"/>
          <w:color w:val="0033CC"/>
        </w:rPr>
        <w:t xml:space="preserve"> and fusion genes</w:t>
      </w:r>
      <w:r w:rsidR="00812C09" w:rsidRPr="00C554E4">
        <w:rPr>
          <w:rFonts w:ascii="Arial" w:eastAsia="Arial" w:hAnsi="Arial" w:cs="Arial"/>
          <w:color w:val="0033CC"/>
        </w:rPr>
        <w:t xml:space="preserve"> utilizing cfDNA. We would like to first </w:t>
      </w:r>
      <w:r w:rsidR="00C80ED4" w:rsidRPr="00C554E4">
        <w:rPr>
          <w:rFonts w:ascii="Arial" w:eastAsia="Arial" w:hAnsi="Arial" w:cs="Arial"/>
          <w:color w:val="0033CC"/>
        </w:rPr>
        <w:t>point out</w:t>
      </w:r>
      <w:r w:rsidR="00812C09" w:rsidRPr="00C554E4">
        <w:rPr>
          <w:rFonts w:ascii="Arial" w:eastAsia="Arial" w:hAnsi="Arial" w:cs="Arial"/>
          <w:color w:val="0033CC"/>
        </w:rPr>
        <w:t xml:space="preserve"> that the </w:t>
      </w:r>
      <w:r w:rsidR="00C80ED4" w:rsidRPr="00C554E4">
        <w:rPr>
          <w:rFonts w:ascii="Arial" w:eastAsia="Arial" w:hAnsi="Arial" w:cs="Arial"/>
          <w:color w:val="0033CC"/>
        </w:rPr>
        <w:t>current</w:t>
      </w:r>
      <w:r w:rsidR="00812C09" w:rsidRPr="00C554E4">
        <w:rPr>
          <w:rFonts w:ascii="Arial" w:eastAsia="Arial" w:hAnsi="Arial" w:cs="Arial"/>
          <w:color w:val="0033CC"/>
        </w:rPr>
        <w:t xml:space="preserve"> cfDNA assay had not been </w:t>
      </w:r>
      <w:r w:rsidR="00C7522A" w:rsidRPr="00C554E4">
        <w:rPr>
          <w:rFonts w:ascii="Arial" w:eastAsia="Arial" w:hAnsi="Arial" w:cs="Arial"/>
          <w:color w:val="0033CC"/>
        </w:rPr>
        <w:t xml:space="preserve">optimized </w:t>
      </w:r>
      <w:r w:rsidR="00812C09" w:rsidRPr="00C554E4">
        <w:rPr>
          <w:rFonts w:ascii="Arial" w:eastAsia="Arial" w:hAnsi="Arial" w:cs="Arial"/>
          <w:color w:val="0033CC"/>
        </w:rPr>
        <w:t>to detect CNVs</w:t>
      </w:r>
      <w:r w:rsidR="00303E6C" w:rsidRPr="00C554E4">
        <w:rPr>
          <w:rFonts w:ascii="Arial" w:eastAsia="Arial" w:hAnsi="Arial" w:cs="Arial"/>
          <w:color w:val="0033CC"/>
        </w:rPr>
        <w:t xml:space="preserve"> and/or fusion genes</w:t>
      </w:r>
      <w:r w:rsidR="000832D0" w:rsidRPr="00C554E4">
        <w:rPr>
          <w:rFonts w:ascii="Arial" w:eastAsia="Arial" w:hAnsi="Arial" w:cs="Arial"/>
          <w:color w:val="0033CC"/>
        </w:rPr>
        <w:t>,</w:t>
      </w:r>
      <w:r w:rsidR="00812C09" w:rsidRPr="00C554E4">
        <w:rPr>
          <w:rFonts w:ascii="Arial" w:eastAsia="Arial" w:hAnsi="Arial" w:cs="Arial"/>
          <w:color w:val="0033CC"/>
        </w:rPr>
        <w:t xml:space="preserve"> as this was not </w:t>
      </w:r>
      <w:r w:rsidR="00C7522A" w:rsidRPr="00C554E4">
        <w:rPr>
          <w:rFonts w:ascii="Arial" w:eastAsia="Arial" w:hAnsi="Arial" w:cs="Arial"/>
          <w:color w:val="0033CC"/>
        </w:rPr>
        <w:t xml:space="preserve">one </w:t>
      </w:r>
      <w:r w:rsidR="00812C09" w:rsidRPr="00C554E4">
        <w:rPr>
          <w:rFonts w:ascii="Arial" w:eastAsia="Arial" w:hAnsi="Arial" w:cs="Arial"/>
          <w:color w:val="0033CC"/>
        </w:rPr>
        <w:t xml:space="preserve">the aims </w:t>
      </w:r>
      <w:r w:rsidR="00C7522A" w:rsidRPr="00C554E4">
        <w:rPr>
          <w:rFonts w:ascii="Arial" w:eastAsia="Arial" w:hAnsi="Arial" w:cs="Arial"/>
          <w:color w:val="0033CC"/>
        </w:rPr>
        <w:t xml:space="preserve">that motivated </w:t>
      </w:r>
      <w:r w:rsidR="000832D0" w:rsidRPr="00C554E4">
        <w:rPr>
          <w:rFonts w:ascii="Arial" w:eastAsia="Arial" w:hAnsi="Arial" w:cs="Arial"/>
          <w:color w:val="0033CC"/>
        </w:rPr>
        <w:t xml:space="preserve">the development of the assay or </w:t>
      </w:r>
      <w:r w:rsidR="00812C09" w:rsidRPr="00C554E4">
        <w:rPr>
          <w:rFonts w:ascii="Arial" w:eastAsia="Arial" w:hAnsi="Arial" w:cs="Arial"/>
          <w:color w:val="0033CC"/>
        </w:rPr>
        <w:t xml:space="preserve">this study. </w:t>
      </w:r>
      <w:r w:rsidR="000832D0" w:rsidRPr="00C554E4">
        <w:rPr>
          <w:rFonts w:ascii="Arial" w:eastAsia="Arial" w:hAnsi="Arial" w:cs="Arial"/>
          <w:color w:val="0033CC"/>
        </w:rPr>
        <w:t xml:space="preserve">Given the importance of the </w:t>
      </w:r>
      <w:r w:rsidR="00812C09" w:rsidRPr="00C554E4">
        <w:rPr>
          <w:rFonts w:ascii="Arial" w:eastAsia="Arial" w:hAnsi="Arial" w:cs="Arial"/>
          <w:color w:val="0033CC"/>
        </w:rPr>
        <w:t xml:space="preserve">Reviewer’s insightful comment, </w:t>
      </w:r>
      <w:r w:rsidR="00303E6C" w:rsidRPr="00C554E4">
        <w:rPr>
          <w:rFonts w:ascii="Arial" w:eastAsia="Arial" w:hAnsi="Arial" w:cs="Arial"/>
          <w:color w:val="0033CC"/>
        </w:rPr>
        <w:t xml:space="preserve">although we could not perform an analysis of the detection of fusion genes, as the assay did not include the intronic regions involved in fusion that would potentially allow for their detection, </w:t>
      </w:r>
      <w:r w:rsidR="00812C09" w:rsidRPr="00C554E4">
        <w:rPr>
          <w:rFonts w:ascii="Arial" w:eastAsia="Arial" w:hAnsi="Arial" w:cs="Arial"/>
          <w:color w:val="0033CC"/>
        </w:rPr>
        <w:t xml:space="preserve">we </w:t>
      </w:r>
      <w:r w:rsidR="00546E06" w:rsidRPr="00C554E4">
        <w:rPr>
          <w:rFonts w:ascii="Arial" w:eastAsia="Arial" w:hAnsi="Arial" w:cs="Arial"/>
          <w:color w:val="0033CC"/>
        </w:rPr>
        <w:t xml:space="preserve">still </w:t>
      </w:r>
      <w:r w:rsidR="000832D0" w:rsidRPr="00C554E4">
        <w:rPr>
          <w:rFonts w:ascii="Arial" w:eastAsia="Arial" w:hAnsi="Arial" w:cs="Arial"/>
          <w:color w:val="0033CC"/>
        </w:rPr>
        <w:t>perform</w:t>
      </w:r>
      <w:r w:rsidR="00546E06" w:rsidRPr="00C554E4">
        <w:rPr>
          <w:rFonts w:ascii="Arial" w:eastAsia="Arial" w:hAnsi="Arial" w:cs="Arial"/>
          <w:color w:val="0033CC"/>
        </w:rPr>
        <w:t>ed</w:t>
      </w:r>
      <w:r w:rsidR="000832D0" w:rsidRPr="00C554E4">
        <w:rPr>
          <w:rFonts w:ascii="Arial" w:eastAsia="Arial" w:hAnsi="Arial" w:cs="Arial"/>
          <w:color w:val="0033CC"/>
        </w:rPr>
        <w:t xml:space="preserve"> an </w:t>
      </w:r>
      <w:r w:rsidR="00812C09" w:rsidRPr="00C554E4">
        <w:rPr>
          <w:rFonts w:ascii="Arial" w:eastAsia="Arial" w:hAnsi="Arial" w:cs="Arial"/>
          <w:color w:val="0033CC"/>
        </w:rPr>
        <w:t>exploratory</w:t>
      </w:r>
      <w:r w:rsidR="00303E6C" w:rsidRPr="00C554E4">
        <w:rPr>
          <w:rFonts w:ascii="Arial" w:eastAsia="Arial" w:hAnsi="Arial" w:cs="Arial"/>
          <w:color w:val="0033CC"/>
        </w:rPr>
        <w:t>,</w:t>
      </w:r>
      <w:r w:rsidR="000832D0" w:rsidRPr="00C554E4">
        <w:rPr>
          <w:rFonts w:ascii="Arial" w:eastAsia="Arial" w:hAnsi="Arial" w:cs="Arial"/>
          <w:color w:val="0033CC"/>
        </w:rPr>
        <w:t xml:space="preserve"> hypothesis generating analysis</w:t>
      </w:r>
      <w:r w:rsidR="00812C09" w:rsidRPr="00C554E4">
        <w:rPr>
          <w:rFonts w:ascii="Arial" w:eastAsia="Arial" w:hAnsi="Arial" w:cs="Arial"/>
          <w:color w:val="0033CC"/>
        </w:rPr>
        <w:t xml:space="preserve"> of CNVs.</w:t>
      </w:r>
    </w:p>
    <w:p w14:paraId="615A2302" w14:textId="77777777" w:rsidR="00D03452" w:rsidRPr="00C554E4" w:rsidRDefault="00D03452" w:rsidP="00A7225E">
      <w:pPr>
        <w:spacing w:after="0" w:line="240" w:lineRule="auto"/>
        <w:jc w:val="both"/>
        <w:rPr>
          <w:rFonts w:ascii="Arial" w:eastAsia="Arial" w:hAnsi="Arial" w:cs="Arial"/>
          <w:color w:val="0033CC"/>
        </w:rPr>
      </w:pPr>
    </w:p>
    <w:p w14:paraId="46740F70" w14:textId="73899681" w:rsidR="00413E5F" w:rsidRPr="00C554E4" w:rsidRDefault="00812C09" w:rsidP="00A7225E">
      <w:pPr>
        <w:spacing w:after="0" w:line="240" w:lineRule="auto"/>
        <w:jc w:val="both"/>
        <w:rPr>
          <w:rFonts w:ascii="Arial" w:eastAsia="Arial" w:hAnsi="Arial" w:cs="Arial"/>
          <w:color w:val="0033CC"/>
        </w:rPr>
      </w:pPr>
      <w:r w:rsidRPr="00C554E4">
        <w:rPr>
          <w:rFonts w:ascii="Arial" w:eastAsia="Arial" w:hAnsi="Arial" w:cs="Arial"/>
          <w:color w:val="0033CC"/>
        </w:rPr>
        <w:t xml:space="preserve">For </w:t>
      </w:r>
      <w:r w:rsidR="00D03452" w:rsidRPr="00C554E4">
        <w:rPr>
          <w:rFonts w:ascii="Arial" w:eastAsia="Arial" w:hAnsi="Arial" w:cs="Arial"/>
          <w:color w:val="0033CC"/>
        </w:rPr>
        <w:t>the CNV exploratory analysis</w:t>
      </w:r>
      <w:r w:rsidRPr="00C554E4">
        <w:rPr>
          <w:rFonts w:ascii="Arial" w:eastAsia="Arial" w:hAnsi="Arial" w:cs="Arial"/>
          <w:color w:val="0033CC"/>
        </w:rPr>
        <w:t xml:space="preserve">, we first </w:t>
      </w:r>
      <w:r w:rsidR="00C80ED4" w:rsidRPr="00C554E4">
        <w:rPr>
          <w:rFonts w:ascii="Arial" w:eastAsia="Arial" w:hAnsi="Arial" w:cs="Arial"/>
          <w:color w:val="0033CC"/>
        </w:rPr>
        <w:t>computed</w:t>
      </w:r>
      <w:r w:rsidR="00F768C4" w:rsidRPr="00C554E4">
        <w:rPr>
          <w:rFonts w:ascii="Arial" w:eastAsia="Arial" w:hAnsi="Arial" w:cs="Arial"/>
          <w:color w:val="0033CC"/>
        </w:rPr>
        <w:t xml:space="preserve"> </w:t>
      </w:r>
      <w:r w:rsidR="00B4071F" w:rsidRPr="00C554E4">
        <w:rPr>
          <w:rFonts w:ascii="Arial" w:eastAsia="Arial" w:hAnsi="Arial" w:cs="Arial"/>
          <w:color w:val="0033CC"/>
        </w:rPr>
        <w:t>the Log</w:t>
      </w:r>
      <w:r w:rsidR="00B4071F" w:rsidRPr="00C554E4">
        <w:rPr>
          <w:rFonts w:ascii="Arial" w:eastAsia="Arial" w:hAnsi="Arial" w:cs="Arial"/>
          <w:color w:val="0033CC"/>
          <w:vertAlign w:val="subscript"/>
        </w:rPr>
        <w:t>2</w:t>
      </w:r>
      <w:r w:rsidR="00B4071F" w:rsidRPr="00C554E4">
        <w:rPr>
          <w:rFonts w:ascii="Arial" w:eastAsia="Arial" w:hAnsi="Arial" w:cs="Arial"/>
          <w:color w:val="0033CC"/>
        </w:rPr>
        <w:t xml:space="preserve"> Ratios, absolute copy numbers, purity and ploidy of the tumor biopsies using FACETS (</w:t>
      </w:r>
      <w:r w:rsidR="000832D0" w:rsidRPr="00C554E4">
        <w:rPr>
          <w:rFonts w:ascii="Arial" w:eastAsia="Arial" w:hAnsi="Arial" w:cs="Arial"/>
          <w:color w:val="0033CC"/>
        </w:rPr>
        <w:t xml:space="preserve">PMID: </w:t>
      </w:r>
      <w:r w:rsidR="00A31752" w:rsidRPr="00C554E4">
        <w:rPr>
          <w:rFonts w:ascii="Arial" w:eastAsia="Arial" w:hAnsi="Arial" w:cs="Arial"/>
          <w:color w:val="0033CC"/>
        </w:rPr>
        <w:t>27270079)</w:t>
      </w:r>
      <w:r w:rsidR="00B4071F" w:rsidRPr="00C554E4">
        <w:rPr>
          <w:rFonts w:ascii="Arial" w:eastAsia="Arial" w:hAnsi="Arial" w:cs="Arial"/>
          <w:color w:val="0033CC"/>
        </w:rPr>
        <w:t xml:space="preserve">. The raw read counts of the cfDNA and WBC samples were extracted from deduplicated uncollapsed BAM files and processed using </w:t>
      </w:r>
      <w:proofErr w:type="spellStart"/>
      <w:r w:rsidR="00B4071F" w:rsidRPr="00C554E4">
        <w:rPr>
          <w:rFonts w:ascii="Arial" w:eastAsia="Arial" w:hAnsi="Arial" w:cs="Arial"/>
          <w:color w:val="0033CC"/>
        </w:rPr>
        <w:t>CNVkit</w:t>
      </w:r>
      <w:proofErr w:type="spellEnd"/>
      <w:r w:rsidR="00B4071F" w:rsidRPr="00C554E4">
        <w:rPr>
          <w:rFonts w:ascii="Arial" w:eastAsia="Arial" w:hAnsi="Arial" w:cs="Arial"/>
          <w:color w:val="0033CC"/>
        </w:rPr>
        <w:t xml:space="preserve"> (</w:t>
      </w:r>
      <w:r w:rsidR="000832D0" w:rsidRPr="00C554E4">
        <w:rPr>
          <w:rFonts w:ascii="Arial" w:eastAsia="Arial" w:hAnsi="Arial" w:cs="Arial"/>
          <w:color w:val="0033CC"/>
        </w:rPr>
        <w:t xml:space="preserve">PMID: </w:t>
      </w:r>
      <w:r w:rsidR="00A31752" w:rsidRPr="00C554E4">
        <w:rPr>
          <w:rFonts w:ascii="Arial" w:eastAsia="Arial" w:hAnsi="Arial" w:cs="Arial"/>
          <w:color w:val="0033CC"/>
        </w:rPr>
        <w:t>27100738)</w:t>
      </w:r>
      <w:r w:rsidR="00B4071F" w:rsidRPr="00C554E4">
        <w:rPr>
          <w:rFonts w:ascii="Arial" w:eastAsia="Arial" w:hAnsi="Arial" w:cs="Arial"/>
          <w:color w:val="0033CC"/>
        </w:rPr>
        <w:t xml:space="preserve"> to obtain an estimate of Log</w:t>
      </w:r>
      <w:r w:rsidR="00B4071F" w:rsidRPr="00C554E4">
        <w:rPr>
          <w:rFonts w:ascii="Arial" w:eastAsia="Arial" w:hAnsi="Arial" w:cs="Arial"/>
          <w:color w:val="0033CC"/>
          <w:vertAlign w:val="subscript"/>
        </w:rPr>
        <w:t>2</w:t>
      </w:r>
      <w:r w:rsidR="00B4071F" w:rsidRPr="00C554E4">
        <w:rPr>
          <w:rFonts w:ascii="Arial" w:eastAsia="Arial" w:hAnsi="Arial" w:cs="Arial"/>
          <w:color w:val="0033CC"/>
        </w:rPr>
        <w:t xml:space="preserve"> Ratios for both on- and off-target regions. The raw read counts were corrected for library size, GC content and target length after which the WBC samples were averaged and used as baseline to normalize each cfDNA sample. The resulting Log</w:t>
      </w:r>
      <w:r w:rsidR="00B4071F" w:rsidRPr="00C554E4">
        <w:rPr>
          <w:rFonts w:ascii="Arial" w:eastAsia="Arial" w:hAnsi="Arial" w:cs="Arial"/>
          <w:color w:val="0033CC"/>
          <w:vertAlign w:val="subscript"/>
        </w:rPr>
        <w:t>2</w:t>
      </w:r>
      <w:r w:rsidR="00B4071F" w:rsidRPr="00C554E4">
        <w:rPr>
          <w:rFonts w:ascii="Arial" w:eastAsia="Arial" w:hAnsi="Arial" w:cs="Arial"/>
          <w:color w:val="0033CC"/>
        </w:rPr>
        <w:t xml:space="preserve"> Ratios were smoothed using the median absolute deviation and segmented by </w:t>
      </w:r>
      <w:r w:rsidR="00C80ED4" w:rsidRPr="00C554E4">
        <w:rPr>
          <w:rFonts w:ascii="Arial" w:eastAsia="Arial" w:hAnsi="Arial" w:cs="Arial"/>
          <w:color w:val="0033CC"/>
        </w:rPr>
        <w:t>penalized</w:t>
      </w:r>
      <w:r w:rsidR="00B4071F" w:rsidRPr="00C554E4">
        <w:rPr>
          <w:rFonts w:ascii="Arial" w:eastAsia="Arial" w:hAnsi="Arial" w:cs="Arial"/>
          <w:color w:val="0033CC"/>
        </w:rPr>
        <w:t xml:space="preserve"> least squares regression using the R/Bioconductor library copy</w:t>
      </w:r>
      <w:r w:rsidR="00BA2EF5" w:rsidRPr="00C554E4">
        <w:rPr>
          <w:rFonts w:ascii="Arial" w:eastAsia="Arial" w:hAnsi="Arial" w:cs="Arial"/>
          <w:color w:val="0033CC"/>
        </w:rPr>
        <w:t xml:space="preserve"> </w:t>
      </w:r>
      <w:r w:rsidR="00B4071F" w:rsidRPr="00C554E4">
        <w:rPr>
          <w:rFonts w:ascii="Arial" w:eastAsia="Arial" w:hAnsi="Arial" w:cs="Arial"/>
          <w:color w:val="0033CC"/>
        </w:rPr>
        <w:t>number (</w:t>
      </w:r>
      <w:r w:rsidR="000832D0" w:rsidRPr="00C554E4">
        <w:rPr>
          <w:rFonts w:ascii="Arial" w:eastAsia="Arial" w:hAnsi="Arial" w:cs="Arial"/>
          <w:color w:val="0033CC"/>
        </w:rPr>
        <w:t xml:space="preserve">PMID: </w:t>
      </w:r>
      <w:r w:rsidR="00A31752" w:rsidRPr="00C554E4">
        <w:rPr>
          <w:rFonts w:ascii="Arial" w:eastAsia="Arial" w:hAnsi="Arial" w:cs="Arial"/>
          <w:color w:val="0033CC"/>
        </w:rPr>
        <w:lastRenderedPageBreak/>
        <w:t>23442169)</w:t>
      </w:r>
      <w:r w:rsidR="00B4071F" w:rsidRPr="00C554E4">
        <w:rPr>
          <w:rFonts w:ascii="Arial" w:eastAsia="Arial" w:hAnsi="Arial" w:cs="Arial"/>
          <w:color w:val="0033CC"/>
        </w:rPr>
        <w:t xml:space="preserve"> with default parameter values</w:t>
      </w:r>
      <w:r w:rsidR="000832D0" w:rsidRPr="00C554E4">
        <w:rPr>
          <w:rFonts w:ascii="Arial" w:eastAsia="Arial" w:hAnsi="Arial" w:cs="Arial"/>
          <w:color w:val="0033CC"/>
        </w:rPr>
        <w:t>,</w:t>
      </w:r>
      <w:r w:rsidR="00B4071F" w:rsidRPr="00C554E4">
        <w:rPr>
          <w:rFonts w:ascii="Arial" w:eastAsia="Arial" w:hAnsi="Arial" w:cs="Arial"/>
          <w:color w:val="0033CC"/>
        </w:rPr>
        <w:t xml:space="preserve"> except for the minimum number of probes in each segment </w:t>
      </w:r>
      <m:oMath>
        <m:r>
          <w:rPr>
            <w:rFonts w:ascii="Cambria Math" w:eastAsia="Arial" w:hAnsi="Cambria Math" w:cs="Arial"/>
            <w:color w:val="0033CC"/>
          </w:rPr>
          <m:t>kmin = 10</m:t>
        </m:r>
      </m:oMath>
      <w:r w:rsidR="00B4071F" w:rsidRPr="00C554E4">
        <w:rPr>
          <w:rFonts w:ascii="Arial" w:eastAsia="Arial" w:hAnsi="Arial" w:cs="Arial"/>
          <w:color w:val="0033CC"/>
        </w:rPr>
        <w:t xml:space="preserve"> and the penalty parameter </w:t>
      </w:r>
      <m:oMath>
        <m:r>
          <w:rPr>
            <w:rFonts w:ascii="Cambria Math" w:eastAsia="Arial" w:hAnsi="Cambria Math" w:cs="Arial"/>
            <w:color w:val="0033CC"/>
          </w:rPr>
          <m:t>gamma = 50</m:t>
        </m:r>
      </m:oMath>
      <w:r w:rsidR="00B4071F" w:rsidRPr="00C554E4">
        <w:rPr>
          <w:rFonts w:ascii="Arial" w:eastAsia="Arial" w:hAnsi="Arial" w:cs="Arial"/>
          <w:color w:val="0033CC"/>
        </w:rPr>
        <w:t xml:space="preserve"> for allowing discontinuities in Log</w:t>
      </w:r>
      <w:r w:rsidR="00B4071F" w:rsidRPr="00C554E4">
        <w:rPr>
          <w:rFonts w:ascii="Arial" w:eastAsia="Arial" w:hAnsi="Arial" w:cs="Arial"/>
          <w:color w:val="0033CC"/>
          <w:vertAlign w:val="subscript"/>
        </w:rPr>
        <w:t>2</w:t>
      </w:r>
      <w:r w:rsidR="00B4071F" w:rsidRPr="00C554E4">
        <w:rPr>
          <w:rFonts w:ascii="Arial" w:eastAsia="Arial" w:hAnsi="Arial" w:cs="Arial"/>
          <w:color w:val="0033CC"/>
        </w:rPr>
        <w:t xml:space="preserve"> Ratios. Absolute copy numbers were inferred from the segmented Log</w:t>
      </w:r>
      <w:r w:rsidR="00B4071F" w:rsidRPr="00C554E4">
        <w:rPr>
          <w:rFonts w:ascii="Arial" w:eastAsia="Arial" w:hAnsi="Arial" w:cs="Arial"/>
          <w:color w:val="0033CC"/>
          <w:vertAlign w:val="subscript"/>
        </w:rPr>
        <w:t>2</w:t>
      </w:r>
      <w:r w:rsidR="00B4071F" w:rsidRPr="00C554E4">
        <w:rPr>
          <w:rFonts w:ascii="Arial" w:eastAsia="Arial" w:hAnsi="Arial" w:cs="Arial"/>
          <w:color w:val="0033CC"/>
        </w:rPr>
        <w:t xml:space="preserve"> Ratios based on the </w:t>
      </w:r>
      <w:proofErr w:type="spellStart"/>
      <w:r w:rsidR="00B4071F" w:rsidRPr="00C554E4">
        <w:rPr>
          <w:rFonts w:ascii="Arial" w:eastAsia="Arial" w:hAnsi="Arial" w:cs="Arial"/>
          <w:color w:val="0033CC"/>
        </w:rPr>
        <w:t>ctDNA</w:t>
      </w:r>
      <w:proofErr w:type="spellEnd"/>
      <w:r w:rsidR="00B4071F" w:rsidRPr="00C554E4">
        <w:rPr>
          <w:rFonts w:ascii="Arial" w:eastAsia="Arial" w:hAnsi="Arial" w:cs="Arial"/>
          <w:color w:val="0033CC"/>
        </w:rPr>
        <w:t xml:space="preserve"> fraction estimates using the following equation:</w:t>
      </w:r>
    </w:p>
    <w:p w14:paraId="6D8104E4" w14:textId="77777777" w:rsidR="00413E5F" w:rsidRPr="00C554E4" w:rsidRDefault="00413E5F" w:rsidP="00A7225E">
      <w:pPr>
        <w:spacing w:after="0" w:line="240" w:lineRule="auto"/>
        <w:jc w:val="both"/>
        <w:rPr>
          <w:rFonts w:ascii="Arial" w:eastAsia="Arial" w:hAnsi="Arial" w:cs="Arial"/>
          <w:color w:val="0033CC"/>
        </w:rPr>
      </w:pPr>
    </w:p>
    <w:p w14:paraId="09A58A6E" w14:textId="77777777" w:rsidR="00413E5F" w:rsidRPr="00C554E4" w:rsidRDefault="00B4071F" w:rsidP="00A7225E">
      <w:pPr>
        <w:spacing w:after="0" w:line="240" w:lineRule="auto"/>
        <w:jc w:val="both"/>
        <w:rPr>
          <w:rFonts w:ascii="Arial" w:eastAsia="Arial" w:hAnsi="Arial" w:cs="Arial"/>
          <w:color w:val="0033CC"/>
        </w:rPr>
      </w:pPr>
      <m:oMathPara>
        <m:oMathParaPr>
          <m:jc m:val="center"/>
        </m:oMathParaPr>
        <m:oMath>
          <m:r>
            <w:rPr>
              <w:rFonts w:ascii="Cambria Math" w:eastAsia="Arial" w:hAnsi="Cambria Math" w:cs="Arial"/>
              <w:color w:val="0033CC"/>
            </w:rPr>
            <m:t>n =</m:t>
          </m:r>
          <m:f>
            <m:fPr>
              <m:ctrlPr>
                <w:rPr>
                  <w:rFonts w:ascii="Cambria Math" w:eastAsia="Arial" w:hAnsi="Cambria Math" w:cs="Arial"/>
                  <w:color w:val="0033CC"/>
                </w:rPr>
              </m:ctrlPr>
            </m:fPr>
            <m:num>
              <m:r>
                <w:rPr>
                  <w:rFonts w:ascii="Cambria Math" w:eastAsia="Arial" w:hAnsi="Cambria Math" w:cs="Arial"/>
                  <w:color w:val="0033CC"/>
                </w:rPr>
                <m:t>1</m:t>
              </m:r>
            </m:num>
            <m:den>
              <m:r>
                <w:rPr>
                  <w:rFonts w:ascii="Cambria Math" w:eastAsia="Arial" w:hAnsi="Cambria Math" w:cs="Arial"/>
                  <w:color w:val="0033CC"/>
                </w:rPr>
                <m:t>α</m:t>
              </m:r>
            </m:den>
          </m:f>
          <m:r>
            <w:rPr>
              <w:rFonts w:ascii="Cambria Math" w:eastAsia="Arial" w:hAnsi="Cambria Math" w:cs="Arial"/>
              <w:color w:val="0033CC"/>
            </w:rPr>
            <m:t xml:space="preserve"> </m:t>
          </m:r>
          <m:d>
            <m:dPr>
              <m:ctrlPr>
                <w:rPr>
                  <w:rFonts w:ascii="Cambria Math" w:eastAsia="Arial" w:hAnsi="Cambria Math" w:cs="Arial"/>
                  <w:color w:val="0033CC"/>
                </w:rPr>
              </m:ctrlPr>
            </m:dPr>
            <m:e>
              <m:sSup>
                <m:sSupPr>
                  <m:ctrlPr>
                    <w:rPr>
                      <w:rFonts w:ascii="Cambria Math" w:eastAsia="Arial" w:hAnsi="Cambria Math" w:cs="Arial"/>
                      <w:color w:val="0033CC"/>
                    </w:rPr>
                  </m:ctrlPr>
                </m:sSupPr>
                <m:e>
                  <m:r>
                    <w:rPr>
                      <w:rFonts w:ascii="Cambria Math" w:eastAsia="Arial" w:hAnsi="Cambria Math" w:cs="Arial"/>
                      <w:color w:val="0033CC"/>
                    </w:rPr>
                    <m:t>2</m:t>
                  </m:r>
                </m:e>
                <m:sup>
                  <m:f>
                    <m:fPr>
                      <m:ctrlPr>
                        <w:rPr>
                          <w:rFonts w:ascii="Cambria Math" w:eastAsia="Arial" w:hAnsi="Cambria Math" w:cs="Arial"/>
                          <w:color w:val="0033CC"/>
                        </w:rPr>
                      </m:ctrlPr>
                    </m:fPr>
                    <m:num>
                      <m:r>
                        <w:rPr>
                          <w:rFonts w:ascii="Cambria Math" w:eastAsia="Arial" w:hAnsi="Cambria Math" w:cs="Arial"/>
                          <w:color w:val="0033CC"/>
                        </w:rPr>
                        <m:t>y</m:t>
                      </m:r>
                    </m:num>
                    <m:den>
                      <m:r>
                        <w:rPr>
                          <w:rFonts w:ascii="Cambria Math" w:eastAsia="Arial" w:hAnsi="Cambria Math" w:cs="Arial"/>
                          <w:color w:val="0033CC"/>
                        </w:rPr>
                        <m:t>γ</m:t>
                      </m:r>
                    </m:den>
                  </m:f>
                </m:sup>
              </m:sSup>
              <m:r>
                <w:rPr>
                  <w:rFonts w:ascii="Cambria Math" w:eastAsia="Arial" w:hAnsi="Cambria Math" w:cs="Arial"/>
                  <w:color w:val="0033CC"/>
                </w:rPr>
                <m:t xml:space="preserve"> </m:t>
              </m:r>
              <m:d>
                <m:dPr>
                  <m:ctrlPr>
                    <w:rPr>
                      <w:rFonts w:ascii="Cambria Math" w:eastAsia="Arial" w:hAnsi="Cambria Math" w:cs="Arial"/>
                      <w:color w:val="0033CC"/>
                    </w:rPr>
                  </m:ctrlPr>
                </m:dPr>
                <m:e>
                  <m:r>
                    <w:rPr>
                      <w:rFonts w:ascii="Cambria Math" w:eastAsia="Arial" w:hAnsi="Cambria Math" w:cs="Arial"/>
                      <w:color w:val="0033CC"/>
                    </w:rPr>
                    <m:t>αφ + 2(1-α)</m:t>
                  </m:r>
                </m:e>
              </m:d>
              <m:r>
                <w:rPr>
                  <w:rFonts w:ascii="Cambria Math" w:eastAsia="Arial" w:hAnsi="Cambria Math" w:cs="Arial"/>
                  <w:color w:val="0033CC"/>
                </w:rPr>
                <m:t xml:space="preserve"> - 2(1-α)</m:t>
              </m:r>
            </m:e>
          </m:d>
        </m:oMath>
      </m:oMathPara>
    </w:p>
    <w:p w14:paraId="2EBC4B25" w14:textId="77777777" w:rsidR="00413E5F" w:rsidRPr="00C554E4" w:rsidRDefault="00413E5F" w:rsidP="00A7225E">
      <w:pPr>
        <w:spacing w:after="0" w:line="240" w:lineRule="auto"/>
        <w:jc w:val="both"/>
        <w:rPr>
          <w:rFonts w:ascii="Arial" w:eastAsia="Arial" w:hAnsi="Arial" w:cs="Arial"/>
          <w:color w:val="0033CC"/>
        </w:rPr>
      </w:pPr>
    </w:p>
    <w:p w14:paraId="089B923A" w14:textId="77777777" w:rsidR="00413E5F" w:rsidRPr="00CD033A" w:rsidRDefault="00B4071F" w:rsidP="00A7225E">
      <w:pPr>
        <w:spacing w:after="0" w:line="240" w:lineRule="auto"/>
        <w:jc w:val="both"/>
        <w:rPr>
          <w:rFonts w:ascii="Arial" w:eastAsia="Arial" w:hAnsi="Arial" w:cs="Arial"/>
          <w:color w:val="0033CC"/>
        </w:rPr>
      </w:pPr>
      <w:r w:rsidRPr="00CD033A">
        <w:rPr>
          <w:rFonts w:ascii="Arial" w:hAnsi="Arial" w:cs="Arial"/>
          <w:color w:val="0033CC"/>
        </w:rPr>
        <w:t xml:space="preserve">where </w:t>
      </w:r>
      <m:oMath>
        <m:r>
          <w:rPr>
            <w:rFonts w:ascii="Cambria Math" w:hAnsi="Cambria Math" w:cs="Arial"/>
            <w:color w:val="0033CC"/>
          </w:rPr>
          <m:t xml:space="preserve">n ∈ </m:t>
        </m:r>
        <m:sSup>
          <m:sSupPr>
            <m:ctrlPr>
              <w:rPr>
                <w:rFonts w:ascii="Cambria Math" w:hAnsi="Cambria Math" w:cs="Arial"/>
                <w:color w:val="0033CC"/>
              </w:rPr>
            </m:ctrlPr>
          </m:sSupPr>
          <m:e>
            <m:r>
              <w:rPr>
                <w:rFonts w:ascii="Cambria Math" w:hAnsi="Cambria Math" w:cs="Arial"/>
                <w:color w:val="0033CC"/>
              </w:rPr>
              <m:t>R</m:t>
            </m:r>
          </m:e>
          <m:sup>
            <m:r>
              <w:rPr>
                <w:rFonts w:ascii="Cambria Math" w:hAnsi="Cambria Math" w:cs="Arial"/>
                <w:color w:val="0033CC"/>
              </w:rPr>
              <m:t>+</m:t>
            </m:r>
          </m:sup>
        </m:sSup>
        <m:r>
          <w:rPr>
            <w:rFonts w:ascii="Cambria Math" w:hAnsi="Cambria Math" w:cs="Arial"/>
            <w:color w:val="0033CC"/>
          </w:rPr>
          <m:t xml:space="preserve"> </m:t>
        </m:r>
      </m:oMath>
      <w:r w:rsidRPr="00CD033A">
        <w:rPr>
          <w:rFonts w:ascii="Arial" w:hAnsi="Arial" w:cs="Arial"/>
          <w:color w:val="0033CC"/>
        </w:rPr>
        <w:t xml:space="preserve">is the absolute copy number of a given segment, </w:t>
      </w:r>
      <m:oMath>
        <m:r>
          <w:rPr>
            <w:rFonts w:ascii="Cambria Math" w:hAnsi="Cambria Math" w:cs="Arial"/>
            <w:color w:val="0033CC"/>
          </w:rPr>
          <m:t>α</m:t>
        </m:r>
      </m:oMath>
      <w:r w:rsidRPr="00CD033A">
        <w:rPr>
          <w:rFonts w:ascii="Arial" w:hAnsi="Arial" w:cs="Arial"/>
          <w:color w:val="0033CC"/>
        </w:rPr>
        <w:t xml:space="preserve"> is the </w:t>
      </w:r>
      <w:proofErr w:type="spellStart"/>
      <w:r w:rsidRPr="00CD033A">
        <w:rPr>
          <w:rFonts w:ascii="Arial" w:hAnsi="Arial" w:cs="Arial"/>
          <w:color w:val="0033CC"/>
        </w:rPr>
        <w:t>ctDNA</w:t>
      </w:r>
      <w:proofErr w:type="spellEnd"/>
      <w:r w:rsidRPr="00CD033A">
        <w:rPr>
          <w:rFonts w:ascii="Arial" w:hAnsi="Arial" w:cs="Arial"/>
          <w:color w:val="0033CC"/>
        </w:rPr>
        <w:t xml:space="preserve"> fraction estimate of the sample, </w:t>
      </w:r>
      <m:oMath>
        <m:r>
          <w:rPr>
            <w:rFonts w:ascii="Cambria Math" w:hAnsi="Cambria Math" w:cs="Arial"/>
            <w:color w:val="0033CC"/>
          </w:rPr>
          <m:t>φ</m:t>
        </m:r>
      </m:oMath>
      <w:r w:rsidRPr="00CD033A">
        <w:rPr>
          <w:rFonts w:ascii="Arial" w:hAnsi="Arial" w:cs="Arial"/>
          <w:color w:val="0033CC"/>
        </w:rPr>
        <w:t xml:space="preserve"> is the ploidy of the cfDNA sample, </w:t>
      </w:r>
      <m:oMath>
        <m:r>
          <w:rPr>
            <w:rFonts w:ascii="Cambria Math" w:hAnsi="Cambria Math" w:cs="Arial"/>
            <w:color w:val="0033CC"/>
          </w:rPr>
          <m:t>y</m:t>
        </m:r>
      </m:oMath>
      <w:r w:rsidRPr="00CD033A">
        <w:rPr>
          <w:rFonts w:ascii="Arial" w:hAnsi="Arial" w:cs="Arial"/>
          <w:color w:val="0033CC"/>
        </w:rPr>
        <w:t xml:space="preserve"> is the Log</w:t>
      </w:r>
      <w:r w:rsidRPr="00CD033A">
        <w:rPr>
          <w:rFonts w:ascii="Arial" w:hAnsi="Arial" w:cs="Arial"/>
          <w:color w:val="0033CC"/>
          <w:vertAlign w:val="subscript"/>
        </w:rPr>
        <w:t>2</w:t>
      </w:r>
      <w:r w:rsidRPr="00CD033A">
        <w:rPr>
          <w:rFonts w:ascii="Arial" w:hAnsi="Arial" w:cs="Arial"/>
          <w:color w:val="0033CC"/>
        </w:rPr>
        <w:t xml:space="preserve"> Ratio of the given segment and </w:t>
      </w:r>
      <m:oMath>
        <m:r>
          <w:rPr>
            <w:rFonts w:ascii="Cambria Math" w:hAnsi="Cambria Math" w:cs="Arial"/>
            <w:color w:val="0033CC"/>
          </w:rPr>
          <m:t>γ</m:t>
        </m:r>
      </m:oMath>
      <w:r w:rsidRPr="00CD033A">
        <w:rPr>
          <w:rFonts w:ascii="Arial" w:hAnsi="Arial" w:cs="Arial"/>
          <w:color w:val="0033CC"/>
        </w:rPr>
        <w:t xml:space="preserve"> is a compression ratio. Since </w:t>
      </w:r>
      <m:oMath>
        <m:r>
          <w:rPr>
            <w:rFonts w:ascii="Cambria Math" w:hAnsi="Cambria Math" w:cs="Arial"/>
            <w:color w:val="0033CC"/>
          </w:rPr>
          <m:t>φ</m:t>
        </m:r>
      </m:oMath>
      <w:r w:rsidRPr="00CD033A">
        <w:rPr>
          <w:rFonts w:ascii="Arial" w:hAnsi="Arial" w:cs="Arial"/>
          <w:color w:val="0033CC"/>
        </w:rPr>
        <w:t xml:space="preserve"> is unknown, we use an iterative approach to minimize the weighted sum of squared errors (SSE) over a range of ploidy values according to the following equation</w:t>
      </w:r>
      <w:r w:rsidRPr="00CD033A">
        <w:rPr>
          <w:rFonts w:ascii="Arial" w:eastAsia="Arial" w:hAnsi="Arial" w:cs="Arial"/>
          <w:color w:val="0033CC"/>
        </w:rPr>
        <w:t>:</w:t>
      </w:r>
    </w:p>
    <w:p w14:paraId="53456EFF" w14:textId="77777777" w:rsidR="00413E5F" w:rsidRPr="00CD033A" w:rsidRDefault="00413E5F" w:rsidP="00A7225E">
      <w:pPr>
        <w:spacing w:after="0" w:line="240" w:lineRule="auto"/>
        <w:jc w:val="both"/>
        <w:rPr>
          <w:rFonts w:ascii="Arial" w:eastAsia="Arial" w:hAnsi="Arial" w:cs="Arial"/>
          <w:color w:val="0033CC"/>
        </w:rPr>
      </w:pPr>
    </w:p>
    <w:p w14:paraId="29C001C2" w14:textId="14D2049B" w:rsidR="00413E5F" w:rsidRPr="00CD033A" w:rsidRDefault="00B4071F" w:rsidP="00A7225E">
      <w:pPr>
        <w:spacing w:after="0" w:line="240" w:lineRule="auto"/>
        <w:jc w:val="both"/>
        <w:rPr>
          <w:rFonts w:ascii="Arial" w:eastAsia="Arial" w:hAnsi="Arial" w:cs="Arial"/>
          <w:color w:val="0033CC"/>
        </w:rPr>
      </w:pPr>
      <m:oMathPara>
        <m:oMathParaPr>
          <m:jc m:val="center"/>
        </m:oMathParaPr>
        <m:oMath>
          <m:r>
            <w:rPr>
              <w:rFonts w:ascii="Cambria Math" w:eastAsia="Arial" w:hAnsi="Cambria Math" w:cs="Arial"/>
              <w:color w:val="0033CC"/>
            </w:rPr>
            <m:t xml:space="preserve">SSE(φ) = </m:t>
          </m:r>
          <m:nary>
            <m:naryPr>
              <m:chr m:val="∑"/>
              <m:ctrlPr>
                <w:rPr>
                  <w:rFonts w:ascii="Cambria Math" w:eastAsia="Arial" w:hAnsi="Cambria Math" w:cs="Arial"/>
                  <w:color w:val="0033CC"/>
                </w:rPr>
              </m:ctrlPr>
            </m:naryPr>
            <m:sub>
              <m:r>
                <w:rPr>
                  <w:rFonts w:ascii="Cambria Math" w:eastAsia="Arial" w:hAnsi="Cambria Math" w:cs="Arial"/>
                  <w:color w:val="0033CC"/>
                </w:rPr>
                <m:t>i = 1</m:t>
              </m:r>
            </m:sub>
            <m:sup>
              <m:r>
                <w:rPr>
                  <w:rFonts w:ascii="Cambria Math" w:eastAsia="Arial" w:hAnsi="Cambria Math" w:cs="Arial"/>
                  <w:color w:val="0033CC"/>
                </w:rPr>
                <m:t>N</m:t>
              </m:r>
            </m:sup>
            <m:e>
              <m:sSup>
                <m:sSupPr>
                  <m:ctrlPr>
                    <w:rPr>
                      <w:rFonts w:ascii="Cambria Math" w:eastAsia="Arial" w:hAnsi="Cambria Math" w:cs="Arial"/>
                      <w:color w:val="0033CC"/>
                    </w:rPr>
                  </m:ctrlPr>
                </m:sSupPr>
                <m:e>
                  <m:d>
                    <m:dPr>
                      <m:ctrlPr>
                        <w:rPr>
                          <w:rFonts w:ascii="Cambria Math" w:eastAsia="Arial" w:hAnsi="Cambria Math" w:cs="Arial"/>
                          <w:color w:val="0033CC"/>
                        </w:rPr>
                      </m:ctrlPr>
                    </m:dPr>
                    <m:e>
                      <m:sSub>
                        <m:sSubPr>
                          <m:ctrlPr>
                            <w:rPr>
                              <w:rFonts w:ascii="Cambria Math" w:eastAsia="Arial" w:hAnsi="Cambria Math" w:cs="Arial"/>
                              <w:color w:val="0033CC"/>
                            </w:rPr>
                          </m:ctrlPr>
                        </m:sSubPr>
                        <m:e>
                          <m:r>
                            <w:rPr>
                              <w:rFonts w:ascii="Cambria Math" w:eastAsia="Arial" w:hAnsi="Cambria Math" w:cs="Arial"/>
                              <w:color w:val="0033CC"/>
                            </w:rPr>
                            <m:t>w</m:t>
                          </m:r>
                        </m:e>
                        <m:sub>
                          <m:r>
                            <w:rPr>
                              <w:rFonts w:ascii="Cambria Math" w:eastAsia="Arial" w:hAnsi="Cambria Math" w:cs="Arial"/>
                              <w:color w:val="0033CC"/>
                            </w:rPr>
                            <m:t>i</m:t>
                          </m:r>
                        </m:sub>
                      </m:sSub>
                      <m:r>
                        <w:rPr>
                          <w:rFonts w:ascii="Cambria Math" w:eastAsia="Arial" w:hAnsi="Cambria Math" w:cs="Arial"/>
                          <w:color w:val="0033CC"/>
                        </w:rPr>
                        <m:t xml:space="preserve"> </m:t>
                      </m:r>
                      <m:d>
                        <m:dPr>
                          <m:ctrlPr>
                            <w:rPr>
                              <w:rFonts w:ascii="Cambria Math" w:eastAsia="Arial" w:hAnsi="Cambria Math" w:cs="Arial"/>
                              <w:color w:val="0033CC"/>
                            </w:rPr>
                          </m:ctrlPr>
                        </m:dPr>
                        <m:e>
                          <m:sSub>
                            <m:sSubPr>
                              <m:ctrlPr>
                                <w:rPr>
                                  <w:rFonts w:ascii="Cambria Math" w:eastAsia="Arial" w:hAnsi="Cambria Math" w:cs="Arial"/>
                                  <w:color w:val="0033CC"/>
                                </w:rPr>
                              </m:ctrlPr>
                            </m:sSubPr>
                            <m:e>
                              <m:r>
                                <w:rPr>
                                  <w:rFonts w:ascii="Cambria Math" w:eastAsia="Arial" w:hAnsi="Cambria Math" w:cs="Arial"/>
                                  <w:color w:val="0033CC"/>
                                </w:rPr>
                                <m:t>n</m:t>
                              </m:r>
                            </m:e>
                            <m:sub>
                              <m:r>
                                <w:rPr>
                                  <w:rFonts w:ascii="Cambria Math" w:eastAsia="Arial" w:hAnsi="Cambria Math" w:cs="Arial"/>
                                  <w:color w:val="0033CC"/>
                                </w:rPr>
                                <m:t>i</m:t>
                              </m:r>
                            </m:sub>
                          </m:sSub>
                          <m:r>
                            <w:rPr>
                              <w:rFonts w:ascii="Cambria Math" w:eastAsia="Arial" w:hAnsi="Cambria Math" w:cs="Arial"/>
                              <w:color w:val="0033CC"/>
                            </w:rPr>
                            <m:t xml:space="preserve"> - </m:t>
                          </m:r>
                          <m:r>
                            <m:rPr>
                              <m:nor/>
                            </m:rPr>
                            <w:rPr>
                              <w:rFonts w:ascii="Cambria Math" w:eastAsia="Arial" w:hAnsi="Cambria Math" w:cs="Arial"/>
                              <w:color w:val="0033CC"/>
                            </w:rPr>
                            <m:t>round</m:t>
                          </m:r>
                          <m:r>
                            <w:rPr>
                              <w:rFonts w:ascii="Cambria Math" w:eastAsia="Arial" w:hAnsi="Cambria Math" w:cs="Arial"/>
                              <w:color w:val="0033CC"/>
                            </w:rPr>
                            <m:t>(</m:t>
                          </m:r>
                          <m:sSub>
                            <m:sSubPr>
                              <m:ctrlPr>
                                <w:rPr>
                                  <w:rFonts w:ascii="Cambria Math" w:eastAsia="Arial" w:hAnsi="Cambria Math" w:cs="Arial"/>
                                  <w:color w:val="0033CC"/>
                                </w:rPr>
                              </m:ctrlPr>
                            </m:sSubPr>
                            <m:e>
                              <m:r>
                                <w:rPr>
                                  <w:rFonts w:ascii="Cambria Math" w:eastAsia="Arial" w:hAnsi="Cambria Math" w:cs="Arial"/>
                                  <w:color w:val="0033CC"/>
                                </w:rPr>
                                <m:t>n</m:t>
                              </m:r>
                            </m:e>
                            <m:sub>
                              <m:r>
                                <w:rPr>
                                  <w:rFonts w:ascii="Cambria Math" w:eastAsia="Arial" w:hAnsi="Cambria Math" w:cs="Arial"/>
                                  <w:color w:val="0033CC"/>
                                </w:rPr>
                                <m:t>i</m:t>
                              </m:r>
                            </m:sub>
                          </m:sSub>
                          <m:r>
                            <w:rPr>
                              <w:rFonts w:ascii="Cambria Math" w:eastAsia="Arial" w:hAnsi="Cambria Math" w:cs="Arial"/>
                              <w:color w:val="0033CC"/>
                            </w:rPr>
                            <m:t>)</m:t>
                          </m:r>
                        </m:e>
                      </m:d>
                    </m:e>
                  </m:d>
                </m:e>
                <m:sup>
                  <m:r>
                    <w:rPr>
                      <w:rFonts w:ascii="Cambria Math" w:eastAsia="Arial" w:hAnsi="Cambria Math" w:cs="Arial"/>
                      <w:color w:val="0033CC"/>
                    </w:rPr>
                    <m:t>2</m:t>
                  </m:r>
                </m:sup>
              </m:sSup>
            </m:e>
          </m:nary>
        </m:oMath>
      </m:oMathPara>
    </w:p>
    <w:p w14:paraId="46103024" w14:textId="77777777" w:rsidR="00413E5F" w:rsidRPr="00CD033A" w:rsidRDefault="00413E5F" w:rsidP="00A7225E">
      <w:pPr>
        <w:spacing w:after="0" w:line="240" w:lineRule="auto"/>
        <w:jc w:val="both"/>
        <w:rPr>
          <w:rFonts w:ascii="Arial" w:eastAsia="Arial" w:hAnsi="Arial" w:cs="Arial"/>
          <w:color w:val="0033CC"/>
        </w:rPr>
      </w:pPr>
    </w:p>
    <w:p w14:paraId="7613A58C" w14:textId="77777777" w:rsidR="00413E5F" w:rsidRPr="00CD033A" w:rsidRDefault="00B4071F" w:rsidP="00A7225E">
      <w:pPr>
        <w:spacing w:after="0" w:line="240" w:lineRule="auto"/>
        <w:jc w:val="both"/>
        <w:rPr>
          <w:rFonts w:ascii="Arial" w:hAnsi="Arial" w:cs="Arial"/>
          <w:color w:val="0033CC"/>
        </w:rPr>
      </w:pPr>
      <w:r w:rsidRPr="00CD033A">
        <w:rPr>
          <w:rFonts w:ascii="Arial" w:hAnsi="Arial" w:cs="Arial"/>
          <w:color w:val="0033CC"/>
        </w:rPr>
        <w:t xml:space="preserve">where </w:t>
      </w:r>
      <m:oMath>
        <m:sSub>
          <m:sSubPr>
            <m:ctrlPr>
              <w:rPr>
                <w:rFonts w:ascii="Cambria Math" w:hAnsi="Cambria Math" w:cs="Arial"/>
                <w:color w:val="0033CC"/>
              </w:rPr>
            </m:ctrlPr>
          </m:sSubPr>
          <m:e>
            <m:r>
              <w:rPr>
                <w:rFonts w:ascii="Cambria Math" w:hAnsi="Cambria Math" w:cs="Arial"/>
                <w:color w:val="0033CC"/>
              </w:rPr>
              <m:t>w</m:t>
            </m:r>
          </m:e>
          <m:sub>
            <m:r>
              <w:rPr>
                <w:rFonts w:ascii="Cambria Math" w:hAnsi="Cambria Math" w:cs="Arial"/>
                <w:color w:val="0033CC"/>
              </w:rPr>
              <m:t>i</m:t>
            </m:r>
          </m:sub>
        </m:sSub>
      </m:oMath>
      <w:r w:rsidRPr="00CD033A">
        <w:rPr>
          <w:rFonts w:ascii="Arial" w:hAnsi="Arial" w:cs="Arial"/>
          <w:color w:val="0033CC"/>
        </w:rPr>
        <w:t xml:space="preserve"> is the length of segment </w:t>
      </w:r>
      <m:oMath>
        <m:r>
          <w:rPr>
            <w:rFonts w:ascii="Cambria Math" w:hAnsi="Cambria Math" w:cs="Arial"/>
            <w:color w:val="0033CC"/>
          </w:rPr>
          <m:t>i</m:t>
        </m:r>
      </m:oMath>
      <w:r w:rsidRPr="00CD033A">
        <w:rPr>
          <w:rFonts w:ascii="Arial" w:hAnsi="Arial" w:cs="Arial"/>
          <w:color w:val="0033CC"/>
        </w:rPr>
        <w:t xml:space="preserve"> and </w:t>
      </w:r>
      <m:oMath>
        <m:r>
          <w:rPr>
            <w:rFonts w:ascii="Cambria Math" w:hAnsi="Cambria Math" w:cs="Arial"/>
            <w:color w:val="0033CC"/>
          </w:rPr>
          <m:t>N</m:t>
        </m:r>
      </m:oMath>
      <w:r w:rsidRPr="00CD033A">
        <w:rPr>
          <w:rFonts w:ascii="Arial" w:hAnsi="Arial" w:cs="Arial"/>
          <w:color w:val="0033CC"/>
        </w:rPr>
        <w:t xml:space="preserve"> is the number of segments in a given </w:t>
      </w:r>
      <w:proofErr w:type="gramStart"/>
      <w:r w:rsidRPr="00CD033A">
        <w:rPr>
          <w:rFonts w:ascii="Arial" w:hAnsi="Arial" w:cs="Arial"/>
          <w:color w:val="0033CC"/>
        </w:rPr>
        <w:t>sample.</w:t>
      </w:r>
      <w:proofErr w:type="gramEnd"/>
      <w:r w:rsidRPr="00CD033A">
        <w:rPr>
          <w:rFonts w:ascii="Arial" w:hAnsi="Arial" w:cs="Arial"/>
          <w:color w:val="0033CC"/>
        </w:rPr>
        <w:t xml:space="preserve"> The optimal ploidy </w:t>
      </w:r>
      <m:oMath>
        <m:sSup>
          <m:sSupPr>
            <m:ctrlPr>
              <w:rPr>
                <w:rFonts w:ascii="Cambria Math" w:hAnsi="Cambria Math" w:cs="Arial"/>
                <w:color w:val="0033CC"/>
              </w:rPr>
            </m:ctrlPr>
          </m:sSupPr>
          <m:e>
            <m:r>
              <w:rPr>
                <w:rFonts w:ascii="Cambria Math" w:hAnsi="Cambria Math" w:cs="Arial"/>
                <w:color w:val="0033CC"/>
              </w:rPr>
              <m:t>φ</m:t>
            </m:r>
          </m:e>
          <m:sup>
            <m:r>
              <w:rPr>
                <w:rFonts w:ascii="Cambria Math" w:hAnsi="Cambria Math" w:cs="Arial"/>
                <w:color w:val="0033CC"/>
              </w:rPr>
              <m:t>*</m:t>
            </m:r>
          </m:sup>
        </m:sSup>
      </m:oMath>
      <w:r w:rsidRPr="00CD033A">
        <w:rPr>
          <w:rFonts w:ascii="Arial" w:hAnsi="Arial" w:cs="Arial"/>
          <w:color w:val="0033CC"/>
        </w:rPr>
        <w:t xml:space="preserve"> is given by:</w:t>
      </w:r>
    </w:p>
    <w:p w14:paraId="6AC2EF35" w14:textId="77777777" w:rsidR="00413E5F" w:rsidRPr="00CD033A" w:rsidRDefault="00413E5F" w:rsidP="00A7225E">
      <w:pPr>
        <w:spacing w:after="0" w:line="240" w:lineRule="auto"/>
        <w:jc w:val="both"/>
        <w:rPr>
          <w:rFonts w:ascii="Arial" w:hAnsi="Arial" w:cs="Arial"/>
          <w:color w:val="0033CC"/>
        </w:rPr>
      </w:pPr>
    </w:p>
    <w:p w14:paraId="19D1018C" w14:textId="47DDC514" w:rsidR="003A0D4C" w:rsidRPr="00CD033A" w:rsidRDefault="00A0490B" w:rsidP="00A7225E">
      <w:pPr>
        <w:spacing w:after="0" w:line="240" w:lineRule="auto"/>
        <w:jc w:val="both"/>
        <w:rPr>
          <w:rFonts w:ascii="Arial" w:hAnsi="Arial" w:cs="Arial"/>
          <w:color w:val="0033CC"/>
        </w:rPr>
      </w:pPr>
      <m:oMathPara>
        <m:oMath>
          <m:func>
            <m:funcPr>
              <m:ctrlPr>
                <w:rPr>
                  <w:rFonts w:ascii="Cambria Math" w:eastAsiaTheme="minorHAnsi" w:hAnsi="Cambria Math" w:cstheme="minorBidi"/>
                  <w:i/>
                  <w:color w:val="0033CC"/>
                  <w:sz w:val="24"/>
                  <w:szCs w:val="24"/>
                </w:rPr>
              </m:ctrlPr>
            </m:funcPr>
            <m:fName>
              <m:sSup>
                <m:sSupPr>
                  <m:ctrlPr>
                    <w:rPr>
                      <w:rFonts w:ascii="Cambria Math" w:eastAsiaTheme="minorHAnsi" w:hAnsi="Cambria Math" w:cstheme="minorBidi"/>
                      <w:i/>
                      <w:color w:val="0033CC"/>
                      <w:sz w:val="24"/>
                      <w:szCs w:val="24"/>
                    </w:rPr>
                  </m:ctrlPr>
                </m:sSupPr>
                <m:e>
                  <m:r>
                    <w:rPr>
                      <w:rFonts w:ascii="Cambria Math" w:hAnsi="Cambria Math"/>
                      <w:color w:val="0033CC"/>
                    </w:rPr>
                    <m:t>φ</m:t>
                  </m:r>
                </m:e>
                <m:sup>
                  <m:r>
                    <w:rPr>
                      <w:rFonts w:ascii="Cambria Math" w:hAnsi="Cambria Math"/>
                      <w:color w:val="0033CC"/>
                    </w:rPr>
                    <m:t>*</m:t>
                  </m:r>
                </m:sup>
              </m:sSup>
              <m:r>
                <w:rPr>
                  <w:rFonts w:ascii="Cambria Math" w:hAnsi="Cambria Math"/>
                  <w:color w:val="0033CC"/>
                </w:rPr>
                <m:t xml:space="preserve">= </m:t>
              </m:r>
              <m:limLow>
                <m:limLowPr>
                  <m:ctrlPr>
                    <w:rPr>
                      <w:rFonts w:ascii="Cambria Math" w:eastAsiaTheme="minorHAnsi" w:hAnsi="Cambria Math" w:cstheme="minorBidi"/>
                      <w:i/>
                      <w:color w:val="0033CC"/>
                      <w:sz w:val="24"/>
                      <w:szCs w:val="24"/>
                    </w:rPr>
                  </m:ctrlPr>
                </m:limLowPr>
                <m:e>
                  <m:r>
                    <m:rPr>
                      <m:sty m:val="p"/>
                    </m:rPr>
                    <w:rPr>
                      <w:rFonts w:ascii="Cambria Math" w:hAnsi="Cambria Math"/>
                      <w:color w:val="0033CC"/>
                    </w:rPr>
                    <m:t>arg</m:t>
                  </m:r>
                  <m:r>
                    <m:rPr>
                      <m:sty m:val="p"/>
                    </m:rPr>
                    <w:rPr>
                      <w:rFonts w:ascii="Cambria Math" w:eastAsiaTheme="minorHAnsi" w:hAnsi="Cambria Math"/>
                      <w:color w:val="0033CC"/>
                    </w:rPr>
                    <m:t>min</m:t>
                  </m:r>
                </m:e>
                <m:lim>
                  <m:r>
                    <w:rPr>
                      <w:rFonts w:ascii="Cambria Math" w:hAnsi="Cambria Math"/>
                      <w:color w:val="0033CC"/>
                    </w:rPr>
                    <m:t>φ ∈ {1, …, 5}</m:t>
                  </m:r>
                </m:lim>
              </m:limLow>
            </m:fName>
            <m:e>
              <m:r>
                <w:rPr>
                  <w:rFonts w:ascii="Cambria Math" w:hAnsi="Cambria Math"/>
                  <w:color w:val="0033CC"/>
                </w:rPr>
                <m:t>SSE(φ)</m:t>
              </m:r>
            </m:e>
          </m:func>
        </m:oMath>
      </m:oMathPara>
    </w:p>
    <w:p w14:paraId="7C4AEAC6" w14:textId="77777777" w:rsidR="003A0D4C" w:rsidRPr="00CD033A" w:rsidRDefault="003A0D4C" w:rsidP="00A7225E">
      <w:pPr>
        <w:spacing w:after="0" w:line="240" w:lineRule="auto"/>
        <w:jc w:val="both"/>
        <w:rPr>
          <w:rFonts w:ascii="Arial" w:hAnsi="Arial" w:cs="Arial"/>
          <w:color w:val="0033CC"/>
        </w:rPr>
      </w:pPr>
    </w:p>
    <w:p w14:paraId="7E63EA51" w14:textId="77777777" w:rsidR="00413E5F" w:rsidRPr="00CD033A" w:rsidRDefault="00B4071F" w:rsidP="00A7225E">
      <w:pPr>
        <w:spacing w:after="0" w:line="240" w:lineRule="auto"/>
        <w:jc w:val="both"/>
        <w:rPr>
          <w:rFonts w:ascii="Arial" w:hAnsi="Arial" w:cs="Arial"/>
          <w:color w:val="0033CC"/>
        </w:rPr>
      </w:pPr>
      <w:r w:rsidRPr="00CD033A">
        <w:rPr>
          <w:rFonts w:ascii="Arial" w:hAnsi="Arial" w:cs="Arial"/>
          <w:color w:val="0033CC"/>
        </w:rPr>
        <w:t xml:space="preserve">Amplifications and homozygous deletions were inferred for the 410 genes included in the MSK-IMPACT assay based on the amplitude of </w:t>
      </w:r>
      <m:oMath>
        <m:r>
          <w:rPr>
            <w:rFonts w:ascii="Cambria Math" w:hAnsi="Cambria Math" w:cs="Arial"/>
            <w:color w:val="0033CC"/>
          </w:rPr>
          <m:t>n</m:t>
        </m:r>
      </m:oMath>
      <w:r w:rsidRPr="00CD033A">
        <w:rPr>
          <w:rFonts w:ascii="Arial" w:hAnsi="Arial" w:cs="Arial"/>
          <w:color w:val="0033CC"/>
        </w:rPr>
        <w:t xml:space="preserve"> and </w:t>
      </w:r>
      <m:oMath>
        <m:sSup>
          <m:sSupPr>
            <m:ctrlPr>
              <w:rPr>
                <w:rFonts w:ascii="Cambria Math" w:hAnsi="Cambria Math" w:cs="Arial"/>
                <w:color w:val="0033CC"/>
              </w:rPr>
            </m:ctrlPr>
          </m:sSupPr>
          <m:e>
            <m:r>
              <w:rPr>
                <w:rFonts w:ascii="Cambria Math" w:hAnsi="Cambria Math" w:cs="Arial"/>
                <w:color w:val="0033CC"/>
              </w:rPr>
              <m:t>φ</m:t>
            </m:r>
          </m:e>
          <m:sup>
            <m:r>
              <w:rPr>
                <w:rFonts w:ascii="Cambria Math" w:hAnsi="Cambria Math" w:cs="Arial"/>
                <w:color w:val="0033CC"/>
              </w:rPr>
              <m:t>*</m:t>
            </m:r>
          </m:sup>
        </m:sSup>
      </m:oMath>
      <w:r w:rsidRPr="00CD033A">
        <w:rPr>
          <w:rFonts w:ascii="Arial" w:hAnsi="Arial" w:cs="Arial"/>
          <w:color w:val="0033CC"/>
        </w:rPr>
        <w:t xml:space="preserve"> as follows:</w:t>
      </w:r>
    </w:p>
    <w:p w14:paraId="5A211D76" w14:textId="29A8C08A" w:rsidR="00413E5F" w:rsidRPr="00CD033A" w:rsidRDefault="00413E5F" w:rsidP="00A7225E">
      <w:pPr>
        <w:spacing w:after="0" w:line="240" w:lineRule="auto"/>
        <w:jc w:val="both"/>
        <w:rPr>
          <w:rFonts w:ascii="Arial" w:hAnsi="Arial" w:cs="Arial"/>
          <w:color w:val="0033CC"/>
        </w:rPr>
      </w:pPr>
    </w:p>
    <w:p w14:paraId="49EF3564" w14:textId="6C0C85D1" w:rsidR="00694987" w:rsidRPr="00CD033A" w:rsidRDefault="00694987" w:rsidP="00A7225E">
      <w:pPr>
        <w:spacing w:after="0" w:line="240" w:lineRule="auto"/>
        <w:jc w:val="both"/>
        <w:rPr>
          <w:rFonts w:ascii="Arial" w:hAnsi="Arial" w:cs="Arial"/>
          <w:color w:val="0033CC"/>
        </w:rPr>
      </w:pPr>
      <m:oMathPara>
        <m:oMathParaPr>
          <m:jc m:val="center"/>
        </m:oMathParaPr>
        <m:oMath>
          <m:r>
            <w:rPr>
              <w:rFonts w:ascii="Cambria Math" w:eastAsiaTheme="minorHAnsi" w:hAnsi="Cambria Math"/>
              <w:color w:val="0033CC"/>
            </w:rPr>
            <m:t>f</m:t>
          </m:r>
          <m:d>
            <m:dPr>
              <m:ctrlPr>
                <w:rPr>
                  <w:rFonts w:ascii="Cambria Math" w:eastAsiaTheme="minorHAnsi" w:hAnsi="Cambria Math" w:cstheme="minorBidi"/>
                  <w:i/>
                  <w:color w:val="0033CC"/>
                  <w:sz w:val="24"/>
                  <w:szCs w:val="24"/>
                </w:rPr>
              </m:ctrlPr>
            </m:dPr>
            <m:e>
              <m:r>
                <w:rPr>
                  <w:rFonts w:ascii="Cambria Math" w:hAnsi="Cambria Math"/>
                  <w:color w:val="0033CC"/>
                </w:rPr>
                <m:t>n</m:t>
              </m:r>
            </m:e>
          </m:d>
          <m:r>
            <w:rPr>
              <w:rFonts w:ascii="Cambria Math" w:eastAsiaTheme="minorHAnsi" w:hAnsi="Cambria Math"/>
              <w:color w:val="0033CC"/>
            </w:rPr>
            <m:t>=</m:t>
          </m:r>
          <m:d>
            <m:dPr>
              <m:begChr m:val="{"/>
              <m:endChr m:val=""/>
              <m:ctrlPr>
                <w:rPr>
                  <w:rFonts w:ascii="Cambria Math" w:eastAsiaTheme="minorHAnsi" w:hAnsi="Cambria Math" w:cstheme="minorBidi"/>
                  <w:i/>
                  <w:color w:val="0033CC"/>
                  <w:sz w:val="24"/>
                  <w:szCs w:val="24"/>
                </w:rPr>
              </m:ctrlPr>
            </m:dPr>
            <m:e>
              <m:eqArr>
                <m:eqArrPr>
                  <m:ctrlPr>
                    <w:rPr>
                      <w:rFonts w:ascii="Cambria Math" w:eastAsiaTheme="minorHAnsi" w:hAnsi="Cambria Math" w:cstheme="minorBidi"/>
                      <w:i/>
                      <w:color w:val="0033CC"/>
                      <w:sz w:val="24"/>
                      <w:szCs w:val="24"/>
                    </w:rPr>
                  </m:ctrlPr>
                </m:eqArrPr>
                <m:e>
                  <m:r>
                    <w:rPr>
                      <w:rFonts w:ascii="Cambria Math" w:eastAsiaTheme="minorHAnsi" w:hAnsi="Cambria Math"/>
                      <w:color w:val="0033CC"/>
                    </w:rPr>
                    <m:t>-</m:t>
                  </m:r>
                  <m:r>
                    <w:rPr>
                      <w:rFonts w:ascii="Cambria Math" w:hAnsi="Cambria Math"/>
                      <w:color w:val="0033CC"/>
                    </w:rPr>
                    <m:t xml:space="preserve">1 </m:t>
                  </m:r>
                  <m:r>
                    <w:rPr>
                      <w:rFonts w:ascii="Cambria Math" w:eastAsiaTheme="minorHAnsi" w:hAnsi="Cambria Math"/>
                      <w:color w:val="0033CC"/>
                    </w:rPr>
                    <m:t>,</m:t>
                  </m:r>
                  <m:r>
                    <m:rPr>
                      <m:nor/>
                    </m:rPr>
                    <w:rPr>
                      <w:rFonts w:ascii="Cambria Math" w:hAnsi="Cambria Math"/>
                      <w:color w:val="0033CC"/>
                    </w:rPr>
                    <m:t xml:space="preserve">   round</m:t>
                  </m:r>
                  <m:d>
                    <m:dPr>
                      <m:ctrlPr>
                        <w:rPr>
                          <w:rFonts w:ascii="Cambria Math" w:hAnsi="Cambria Math"/>
                          <w:i/>
                          <w:color w:val="0033CC"/>
                        </w:rPr>
                      </m:ctrlPr>
                    </m:dPr>
                    <m:e>
                      <m:r>
                        <w:rPr>
                          <w:rFonts w:ascii="Cambria Math" w:hAnsi="Cambria Math"/>
                          <w:color w:val="0033CC"/>
                        </w:rPr>
                        <m:t>n</m:t>
                      </m:r>
                    </m:e>
                  </m:d>
                  <m:r>
                    <w:rPr>
                      <w:rFonts w:ascii="Cambria Math" w:eastAsiaTheme="minorHAnsi" w:hAnsi="Cambria Math"/>
                      <w:color w:val="0033CC"/>
                    </w:rPr>
                    <m:t>&lt;</m:t>
                  </m:r>
                  <m:r>
                    <m:rPr>
                      <m:nor/>
                    </m:rPr>
                    <w:rPr>
                      <w:rFonts w:ascii="Cambria Math" w:hAnsi="Cambria Math"/>
                      <w:color w:val="0033CC"/>
                    </w:rPr>
                    <m:t>round</m:t>
                  </m:r>
                  <m:d>
                    <m:dPr>
                      <m:ctrlPr>
                        <w:rPr>
                          <w:rFonts w:ascii="Cambria Math" w:hAnsi="Cambria Math"/>
                          <w:i/>
                          <w:color w:val="0033CC"/>
                        </w:rPr>
                      </m:ctrlPr>
                    </m:dPr>
                    <m:e>
                      <m:sSup>
                        <m:sSupPr>
                          <m:ctrlPr>
                            <w:rPr>
                              <w:rFonts w:ascii="Cambria Math" w:eastAsiaTheme="minorHAnsi" w:hAnsi="Cambria Math" w:cstheme="minorBidi"/>
                              <w:i/>
                              <w:color w:val="0033CC"/>
                              <w:sz w:val="24"/>
                              <w:szCs w:val="24"/>
                            </w:rPr>
                          </m:ctrlPr>
                        </m:sSupPr>
                        <m:e>
                          <m:r>
                            <w:rPr>
                              <w:rFonts w:ascii="Cambria Math" w:hAnsi="Cambria Math"/>
                              <w:color w:val="0033CC"/>
                            </w:rPr>
                            <m:t>φ</m:t>
                          </m:r>
                        </m:e>
                        <m:sup>
                          <m:r>
                            <w:rPr>
                              <w:rFonts w:ascii="Cambria Math" w:hAnsi="Cambria Math"/>
                              <w:color w:val="0033CC"/>
                            </w:rPr>
                            <m:t>*</m:t>
                          </m:r>
                        </m:sup>
                      </m:sSup>
                    </m:e>
                  </m:d>
                  <m:r>
                    <w:rPr>
                      <w:rFonts w:ascii="Cambria Math" w:hAnsi="Cambria Math"/>
                      <w:color w:val="0033CC"/>
                    </w:rPr>
                    <m:t xml:space="preserve">- </m:t>
                  </m:r>
                  <m:sSub>
                    <m:sSubPr>
                      <m:ctrlPr>
                        <w:rPr>
                          <w:rFonts w:ascii="Cambria Math" w:eastAsiaTheme="minorHAnsi" w:hAnsi="Cambria Math" w:cstheme="minorBidi"/>
                          <w:i/>
                          <w:color w:val="0033CC"/>
                          <w:sz w:val="24"/>
                          <w:szCs w:val="24"/>
                        </w:rPr>
                      </m:ctrlPr>
                    </m:sSubPr>
                    <m:e>
                      <m:r>
                        <w:rPr>
                          <w:rFonts w:ascii="Cambria Math" w:hAnsi="Cambria Math"/>
                          <w:color w:val="0033CC"/>
                        </w:rPr>
                        <m:t>x</m:t>
                      </m:r>
                    </m:e>
                    <m:sub>
                      <m:r>
                        <w:rPr>
                          <w:rFonts w:ascii="Cambria Math" w:hAnsi="Cambria Math"/>
                          <w:color w:val="0033CC"/>
                        </w:rPr>
                        <m:t>1</m:t>
                      </m:r>
                    </m:sub>
                  </m:sSub>
                </m:e>
                <m:e>
                  <m:r>
                    <w:rPr>
                      <w:rFonts w:ascii="Cambria Math" w:hAnsi="Cambria Math"/>
                      <w:color w:val="0033CC"/>
                    </w:rPr>
                    <m:t xml:space="preserve">+1 </m:t>
                  </m:r>
                  <m:r>
                    <w:rPr>
                      <w:rFonts w:ascii="Cambria Math" w:eastAsiaTheme="minorHAnsi" w:hAnsi="Cambria Math"/>
                      <w:color w:val="0033CC"/>
                    </w:rPr>
                    <m:t>, &amp;</m:t>
                  </m:r>
                  <m:r>
                    <m:rPr>
                      <m:nor/>
                    </m:rPr>
                    <w:rPr>
                      <w:rFonts w:ascii="Cambria Math" w:hAnsi="Cambria Math"/>
                      <w:color w:val="0033CC"/>
                    </w:rPr>
                    <m:t xml:space="preserve">  round</m:t>
                  </m:r>
                  <m:r>
                    <w:rPr>
                      <w:rFonts w:ascii="Cambria Math" w:hAnsi="Cambria Math"/>
                      <w:color w:val="0033CC"/>
                    </w:rPr>
                    <m:t>(n)&gt;</m:t>
                  </m:r>
                  <m:r>
                    <m:rPr>
                      <m:nor/>
                    </m:rPr>
                    <w:rPr>
                      <w:rFonts w:ascii="Cambria Math" w:hAnsi="Cambria Math"/>
                      <w:color w:val="0033CC"/>
                    </w:rPr>
                    <m:t>round</m:t>
                  </m:r>
                  <m:d>
                    <m:dPr>
                      <m:ctrlPr>
                        <w:rPr>
                          <w:rFonts w:ascii="Cambria Math" w:hAnsi="Cambria Math"/>
                          <w:i/>
                          <w:color w:val="0033CC"/>
                        </w:rPr>
                      </m:ctrlPr>
                    </m:dPr>
                    <m:e>
                      <m:sSup>
                        <m:sSupPr>
                          <m:ctrlPr>
                            <w:rPr>
                              <w:rFonts w:ascii="Cambria Math" w:eastAsiaTheme="minorHAnsi" w:hAnsi="Cambria Math" w:cstheme="minorBidi"/>
                              <w:i/>
                              <w:color w:val="0033CC"/>
                              <w:sz w:val="24"/>
                              <w:szCs w:val="24"/>
                            </w:rPr>
                          </m:ctrlPr>
                        </m:sSupPr>
                        <m:e>
                          <m:r>
                            <w:rPr>
                              <w:rFonts w:ascii="Cambria Math" w:hAnsi="Cambria Math"/>
                              <w:color w:val="0033CC"/>
                            </w:rPr>
                            <m:t>φ</m:t>
                          </m:r>
                        </m:e>
                        <m:sup>
                          <m:r>
                            <w:rPr>
                              <w:rFonts w:ascii="Cambria Math" w:hAnsi="Cambria Math"/>
                              <w:color w:val="0033CC"/>
                            </w:rPr>
                            <m:t>*</m:t>
                          </m:r>
                        </m:sup>
                      </m:sSup>
                    </m:e>
                  </m:d>
                  <m:r>
                    <w:rPr>
                      <w:rFonts w:ascii="Cambria Math" w:hAnsi="Cambria Math"/>
                      <w:color w:val="0033CC"/>
                    </w:rPr>
                    <m:t xml:space="preserve">+ </m:t>
                  </m:r>
                  <m:sSub>
                    <m:sSubPr>
                      <m:ctrlPr>
                        <w:rPr>
                          <w:rFonts w:ascii="Cambria Math" w:eastAsiaTheme="minorHAnsi" w:hAnsi="Cambria Math" w:cstheme="minorBidi"/>
                          <w:i/>
                          <w:color w:val="0033CC"/>
                          <w:sz w:val="24"/>
                          <w:szCs w:val="24"/>
                        </w:rPr>
                      </m:ctrlPr>
                    </m:sSubPr>
                    <m:e>
                      <m:r>
                        <w:rPr>
                          <w:rFonts w:ascii="Cambria Math" w:hAnsi="Cambria Math"/>
                          <w:color w:val="0033CC"/>
                        </w:rPr>
                        <m:t>x</m:t>
                      </m:r>
                    </m:e>
                    <m:sub>
                      <m:r>
                        <w:rPr>
                          <w:rFonts w:ascii="Cambria Math" w:hAnsi="Cambria Math"/>
                          <w:color w:val="0033CC"/>
                        </w:rPr>
                        <m:t>2</m:t>
                      </m:r>
                    </m:sub>
                  </m:sSub>
                  <m:ctrlPr>
                    <w:rPr>
                      <w:rFonts w:ascii="Cambria Math" w:eastAsia="Cambria Math" w:hAnsi="Cambria Math" w:cs="Cambria Math"/>
                      <w:i/>
                      <w:color w:val="0033CC"/>
                    </w:rPr>
                  </m:ctrlPr>
                </m:e>
                <m:e>
                  <m:r>
                    <w:rPr>
                      <w:rFonts w:ascii="Cambria Math" w:eastAsia="Cambria Math" w:hAnsi="Cambria Math" w:cs="Cambria Math"/>
                      <w:color w:val="0033CC"/>
                    </w:rPr>
                    <m:t xml:space="preserve">   0 ,    </m:t>
                  </m:r>
                  <m:r>
                    <m:rPr>
                      <m:nor/>
                    </m:rPr>
                    <w:rPr>
                      <w:rFonts w:ascii="Cambria Math" w:eastAsia="Cambria Math" w:hAnsi="Cambria Math" w:cs="Cambria Math"/>
                      <w:color w:val="0033CC"/>
                    </w:rPr>
                    <m:t xml:space="preserve">othersiwe                                   </m:t>
                  </m:r>
                </m:e>
              </m:eqArr>
            </m:e>
          </m:d>
        </m:oMath>
      </m:oMathPara>
    </w:p>
    <w:p w14:paraId="56CC9EF1" w14:textId="5B4B4620" w:rsidR="00413E5F" w:rsidRPr="00CD033A" w:rsidRDefault="00413E5F" w:rsidP="00694987">
      <w:pPr>
        <w:spacing w:after="0" w:line="240" w:lineRule="auto"/>
        <w:jc w:val="both"/>
        <w:rPr>
          <w:rFonts w:ascii="Arial" w:hAnsi="Arial" w:cs="Arial"/>
          <w:color w:val="0033CC"/>
        </w:rPr>
      </w:pPr>
    </w:p>
    <w:p w14:paraId="53D338FE" w14:textId="56ADBACB" w:rsidR="00413E5F" w:rsidRPr="00CD033A" w:rsidRDefault="00B4071F" w:rsidP="00A7225E">
      <w:pPr>
        <w:spacing w:after="0" w:line="240" w:lineRule="auto"/>
        <w:jc w:val="both"/>
        <w:rPr>
          <w:rFonts w:ascii="Arial" w:hAnsi="Arial" w:cs="Arial"/>
          <w:color w:val="0033CC"/>
        </w:rPr>
      </w:pPr>
      <w:r w:rsidRPr="00CD033A">
        <w:rPr>
          <w:rFonts w:ascii="Arial" w:hAnsi="Arial" w:cs="Arial"/>
          <w:color w:val="0033CC"/>
        </w:rPr>
        <w:t xml:space="preserve">where </w:t>
      </w:r>
      <m:oMath>
        <m:r>
          <w:rPr>
            <w:rFonts w:ascii="Cambria Math" w:hAnsi="Cambria Math" w:cs="Arial"/>
            <w:color w:val="0033CC"/>
          </w:rPr>
          <m:t>f(n)</m:t>
        </m:r>
      </m:oMath>
      <w:r w:rsidRPr="00CD033A">
        <w:rPr>
          <w:rFonts w:ascii="Arial" w:hAnsi="Arial" w:cs="Arial"/>
          <w:color w:val="0033CC"/>
        </w:rPr>
        <w:t xml:space="preserve"> is the ordinal copy number call of a given gene, </w:t>
      </w:r>
      <m:oMath>
        <m:sSub>
          <m:sSubPr>
            <m:ctrlPr>
              <w:rPr>
                <w:rFonts w:ascii="Cambria Math" w:hAnsi="Cambria Math" w:cs="Arial"/>
                <w:color w:val="0033CC"/>
              </w:rPr>
            </m:ctrlPr>
          </m:sSubPr>
          <m:e>
            <m:r>
              <w:rPr>
                <w:rFonts w:ascii="Cambria Math" w:hAnsi="Cambria Math" w:cs="Arial"/>
                <w:color w:val="0033CC"/>
              </w:rPr>
              <m:t>x</m:t>
            </m:r>
          </m:e>
          <m:sub>
            <m:r>
              <w:rPr>
                <w:rFonts w:ascii="Cambria Math" w:hAnsi="Cambria Math" w:cs="Arial"/>
                <w:color w:val="0033CC"/>
              </w:rPr>
              <m:t>1</m:t>
            </m:r>
          </m:sub>
        </m:sSub>
      </m:oMath>
      <w:r w:rsidRPr="00CD033A">
        <w:rPr>
          <w:rFonts w:ascii="Arial" w:hAnsi="Arial" w:cs="Arial"/>
          <w:color w:val="0033CC"/>
        </w:rPr>
        <w:t xml:space="preserve"> and </w:t>
      </w:r>
      <m:oMath>
        <m:sSub>
          <m:sSubPr>
            <m:ctrlPr>
              <w:rPr>
                <w:rFonts w:ascii="Cambria Math" w:hAnsi="Cambria Math" w:cs="Arial"/>
                <w:color w:val="0033CC"/>
              </w:rPr>
            </m:ctrlPr>
          </m:sSubPr>
          <m:e>
            <m:r>
              <w:rPr>
                <w:rFonts w:ascii="Cambria Math" w:hAnsi="Cambria Math" w:cs="Arial"/>
                <w:color w:val="0033CC"/>
              </w:rPr>
              <m:t>x</m:t>
            </m:r>
          </m:e>
          <m:sub>
            <m:r>
              <w:rPr>
                <w:rFonts w:ascii="Cambria Math" w:hAnsi="Cambria Math" w:cs="Arial"/>
                <w:color w:val="0033CC"/>
              </w:rPr>
              <m:t>2</m:t>
            </m:r>
          </m:sub>
        </m:sSub>
      </m:oMath>
      <w:r w:rsidRPr="00CD033A">
        <w:rPr>
          <w:rFonts w:ascii="Arial" w:hAnsi="Arial" w:cs="Arial"/>
          <w:color w:val="0033CC"/>
        </w:rPr>
        <w:t xml:space="preserve"> are ploidy specific thresholds such </w:t>
      </w:r>
      <w:proofErr w:type="gramStart"/>
      <w:r w:rsidRPr="00CD033A">
        <w:rPr>
          <w:rFonts w:ascii="Arial" w:hAnsi="Arial" w:cs="Arial"/>
          <w:color w:val="0033CC"/>
        </w:rPr>
        <w:t>that:</w:t>
      </w:r>
      <w:proofErr w:type="gramEnd"/>
    </w:p>
    <w:p w14:paraId="6D34DEE6" w14:textId="77777777" w:rsidR="00190B38" w:rsidRPr="00CD033A" w:rsidRDefault="00190B38" w:rsidP="00A7225E">
      <w:pPr>
        <w:spacing w:after="0" w:line="240" w:lineRule="auto"/>
        <w:jc w:val="both"/>
        <w:rPr>
          <w:rFonts w:ascii="Arial" w:hAnsi="Arial" w:cs="Arial"/>
          <w:color w:val="0033CC"/>
        </w:rPr>
      </w:pPr>
    </w:p>
    <w:p w14:paraId="693E50F2" w14:textId="20A7A184" w:rsidR="00413E5F" w:rsidRPr="00CD033A" w:rsidRDefault="00A0490B" w:rsidP="00A7225E">
      <w:pPr>
        <w:spacing w:after="0" w:line="240" w:lineRule="auto"/>
        <w:jc w:val="both"/>
        <w:rPr>
          <w:rFonts w:ascii="Arial" w:hAnsi="Arial" w:cs="Arial"/>
          <w:color w:val="0033CC"/>
        </w:rPr>
      </w:pPr>
      <m:oMathPara>
        <m:oMathParaPr>
          <m:jc m:val="center"/>
        </m:oMathParaPr>
        <m:oMath>
          <m:sSub>
            <m:sSubPr>
              <m:ctrlPr>
                <w:rPr>
                  <w:rFonts w:ascii="Cambria Math" w:eastAsiaTheme="minorHAnsi" w:hAnsi="Cambria Math" w:cstheme="minorBidi"/>
                  <w:i/>
                  <w:color w:val="0033CC"/>
                  <w:sz w:val="24"/>
                  <w:szCs w:val="24"/>
                </w:rPr>
              </m:ctrlPr>
            </m:sSubPr>
            <m:e>
              <m:r>
                <w:rPr>
                  <w:rFonts w:ascii="Cambria Math" w:hAnsi="Cambria Math"/>
                  <w:color w:val="0033CC"/>
                </w:rPr>
                <m:t>x</m:t>
              </m:r>
            </m:e>
            <m:sub>
              <m:r>
                <w:rPr>
                  <w:rFonts w:ascii="Cambria Math" w:hAnsi="Cambria Math"/>
                  <w:color w:val="0033CC"/>
                </w:rPr>
                <m:t>1</m:t>
              </m:r>
            </m:sub>
          </m:sSub>
          <m:r>
            <w:rPr>
              <w:rFonts w:ascii="Cambria Math" w:eastAsiaTheme="minorHAnsi" w:hAnsi="Cambria Math"/>
              <w:color w:val="0033CC"/>
            </w:rPr>
            <m:t>=</m:t>
          </m:r>
          <m:d>
            <m:dPr>
              <m:begChr m:val="{"/>
              <m:endChr m:val=""/>
              <m:ctrlPr>
                <w:rPr>
                  <w:rFonts w:ascii="Cambria Math" w:eastAsiaTheme="minorHAnsi" w:hAnsi="Cambria Math" w:cstheme="minorBidi"/>
                  <w:i/>
                  <w:color w:val="0033CC"/>
                  <w:sz w:val="24"/>
                  <w:szCs w:val="24"/>
                </w:rPr>
              </m:ctrlPr>
            </m:dPr>
            <m:e>
              <m:eqArr>
                <m:eqArrPr>
                  <m:ctrlPr>
                    <w:rPr>
                      <w:rFonts w:ascii="Cambria Math" w:eastAsiaTheme="minorHAnsi" w:hAnsi="Cambria Math" w:cstheme="minorBidi"/>
                      <w:i/>
                      <w:color w:val="0033CC"/>
                      <w:sz w:val="24"/>
                      <w:szCs w:val="24"/>
                    </w:rPr>
                  </m:ctrlPr>
                </m:eqArrPr>
                <m:e>
                  <m:r>
                    <w:rPr>
                      <w:rFonts w:ascii="Cambria Math" w:hAnsi="Cambria Math"/>
                      <w:color w:val="0033CC"/>
                    </w:rPr>
                    <m:t xml:space="preserve"> 1 </m:t>
                  </m:r>
                  <m:r>
                    <w:rPr>
                      <w:rFonts w:ascii="Cambria Math" w:eastAsiaTheme="minorHAnsi" w:hAnsi="Cambria Math"/>
                      <w:color w:val="0033CC"/>
                    </w:rPr>
                    <m:t>,</m:t>
                  </m:r>
                  <m:r>
                    <m:rPr>
                      <m:nor/>
                    </m:rPr>
                    <w:rPr>
                      <w:rFonts w:ascii="Cambria Math" w:hAnsi="Cambria Math"/>
                      <w:color w:val="0033CC"/>
                    </w:rPr>
                    <m:t xml:space="preserve">    round</m:t>
                  </m:r>
                  <m:d>
                    <m:dPr>
                      <m:ctrlPr>
                        <w:rPr>
                          <w:rFonts w:ascii="Cambria Math" w:hAnsi="Cambria Math"/>
                          <w:i/>
                          <w:color w:val="0033CC"/>
                        </w:rPr>
                      </m:ctrlPr>
                    </m:dPr>
                    <m:e>
                      <m:sSup>
                        <m:sSupPr>
                          <m:ctrlPr>
                            <w:rPr>
                              <w:rFonts w:ascii="Cambria Math" w:eastAsiaTheme="minorHAnsi" w:hAnsi="Cambria Math" w:cstheme="minorBidi"/>
                              <w:i/>
                              <w:color w:val="0033CC"/>
                              <w:sz w:val="24"/>
                              <w:szCs w:val="24"/>
                            </w:rPr>
                          </m:ctrlPr>
                        </m:sSupPr>
                        <m:e>
                          <m:r>
                            <w:rPr>
                              <w:rFonts w:ascii="Cambria Math" w:hAnsi="Cambria Math"/>
                              <w:color w:val="0033CC"/>
                            </w:rPr>
                            <m:t>φ</m:t>
                          </m:r>
                        </m:e>
                        <m:sup>
                          <m:r>
                            <w:rPr>
                              <w:rFonts w:ascii="Cambria Math" w:hAnsi="Cambria Math"/>
                              <w:color w:val="0033CC"/>
                            </w:rPr>
                            <m:t>*</m:t>
                          </m:r>
                        </m:sup>
                      </m:sSup>
                    </m:e>
                  </m:d>
                  <m:r>
                    <w:rPr>
                      <w:rFonts w:ascii="Cambria Math" w:hAnsi="Cambria Math"/>
                      <w:color w:val="0033CC"/>
                    </w:rPr>
                    <m:t>=2</m:t>
                  </m:r>
                </m:e>
                <m:e>
                  <m:r>
                    <w:rPr>
                      <w:rFonts w:ascii="Cambria Math" w:hAnsi="Cambria Math"/>
                      <w:color w:val="0033CC"/>
                    </w:rPr>
                    <m:t xml:space="preserve"> 2 </m:t>
                  </m:r>
                  <m:r>
                    <w:rPr>
                      <w:rFonts w:ascii="Cambria Math" w:eastAsiaTheme="minorHAnsi" w:hAnsi="Cambria Math"/>
                      <w:color w:val="0033CC"/>
                    </w:rPr>
                    <m:t>, &amp;</m:t>
                  </m:r>
                  <m:r>
                    <m:rPr>
                      <m:nor/>
                    </m:rPr>
                    <w:rPr>
                      <w:rFonts w:ascii="Cambria Math" w:hAnsi="Cambria Math"/>
                      <w:color w:val="0033CC"/>
                    </w:rPr>
                    <m:t xml:space="preserve">   round</m:t>
                  </m:r>
                  <m:d>
                    <m:dPr>
                      <m:ctrlPr>
                        <w:rPr>
                          <w:rFonts w:ascii="Cambria Math" w:hAnsi="Cambria Math"/>
                          <w:i/>
                          <w:color w:val="0033CC"/>
                        </w:rPr>
                      </m:ctrlPr>
                    </m:dPr>
                    <m:e>
                      <m:sSup>
                        <m:sSupPr>
                          <m:ctrlPr>
                            <w:rPr>
                              <w:rFonts w:ascii="Cambria Math" w:eastAsiaTheme="minorHAnsi" w:hAnsi="Cambria Math" w:cstheme="minorBidi"/>
                              <w:i/>
                              <w:color w:val="0033CC"/>
                              <w:sz w:val="24"/>
                              <w:szCs w:val="24"/>
                            </w:rPr>
                          </m:ctrlPr>
                        </m:sSupPr>
                        <m:e>
                          <m:r>
                            <w:rPr>
                              <w:rFonts w:ascii="Cambria Math" w:hAnsi="Cambria Math"/>
                              <w:color w:val="0033CC"/>
                            </w:rPr>
                            <m:t>φ</m:t>
                          </m:r>
                        </m:e>
                        <m:sup>
                          <m:r>
                            <w:rPr>
                              <w:rFonts w:ascii="Cambria Math" w:hAnsi="Cambria Math"/>
                              <w:color w:val="0033CC"/>
                            </w:rPr>
                            <m:t>*</m:t>
                          </m:r>
                        </m:sup>
                      </m:sSup>
                    </m:e>
                  </m:d>
                  <m:r>
                    <w:rPr>
                      <w:rFonts w:ascii="Cambria Math" w:hAnsi="Cambria Math"/>
                      <w:color w:val="0033CC"/>
                    </w:rPr>
                    <m:t>=3</m:t>
                  </m:r>
                  <m:ctrlPr>
                    <w:rPr>
                      <w:rFonts w:ascii="Cambria Math" w:eastAsia="Cambria Math" w:hAnsi="Cambria Math" w:cs="Cambria Math"/>
                      <w:i/>
                      <w:color w:val="0033CC"/>
                    </w:rPr>
                  </m:ctrlPr>
                </m:e>
                <m:e>
                  <m:r>
                    <w:rPr>
                      <w:rFonts w:ascii="Cambria Math" w:eastAsia="Cambria Math" w:hAnsi="Cambria Math" w:cs="Cambria Math"/>
                      <w:color w:val="0033CC"/>
                    </w:rPr>
                    <m:t xml:space="preserve"> 3 ,    </m:t>
                  </m:r>
                  <m:r>
                    <m:rPr>
                      <m:nor/>
                    </m:rPr>
                    <w:rPr>
                      <w:rFonts w:ascii="Cambria Math" w:hAnsi="Cambria Math"/>
                      <w:color w:val="0033CC"/>
                    </w:rPr>
                    <m:t>round</m:t>
                  </m:r>
                  <m:d>
                    <m:dPr>
                      <m:ctrlPr>
                        <w:rPr>
                          <w:rFonts w:ascii="Cambria Math" w:hAnsi="Cambria Math"/>
                          <w:i/>
                          <w:color w:val="0033CC"/>
                        </w:rPr>
                      </m:ctrlPr>
                    </m:dPr>
                    <m:e>
                      <m:sSup>
                        <m:sSupPr>
                          <m:ctrlPr>
                            <w:rPr>
                              <w:rFonts w:ascii="Cambria Math" w:eastAsiaTheme="minorHAnsi" w:hAnsi="Cambria Math" w:cstheme="minorBidi"/>
                              <w:i/>
                              <w:color w:val="0033CC"/>
                              <w:sz w:val="24"/>
                              <w:szCs w:val="24"/>
                            </w:rPr>
                          </m:ctrlPr>
                        </m:sSupPr>
                        <m:e>
                          <m:r>
                            <w:rPr>
                              <w:rFonts w:ascii="Cambria Math" w:hAnsi="Cambria Math"/>
                              <w:color w:val="0033CC"/>
                            </w:rPr>
                            <m:t>φ</m:t>
                          </m:r>
                        </m:e>
                        <m:sup>
                          <m:r>
                            <w:rPr>
                              <w:rFonts w:ascii="Cambria Math" w:hAnsi="Cambria Math"/>
                              <w:color w:val="0033CC"/>
                            </w:rPr>
                            <m:t>*</m:t>
                          </m:r>
                        </m:sup>
                      </m:sSup>
                    </m:e>
                  </m:d>
                  <m:r>
                    <w:rPr>
                      <w:rFonts w:ascii="Cambria Math" w:hAnsi="Cambria Math"/>
                      <w:color w:val="0033CC"/>
                    </w:rPr>
                    <m:t>≥4</m:t>
                  </m:r>
                </m:e>
              </m:eqArr>
            </m:e>
          </m:d>
        </m:oMath>
      </m:oMathPara>
    </w:p>
    <w:p w14:paraId="16B44A9A" w14:textId="65C87F08" w:rsidR="00413E5F" w:rsidRPr="00CD033A" w:rsidRDefault="00413E5F" w:rsidP="00A7225E">
      <w:pPr>
        <w:spacing w:after="0" w:line="240" w:lineRule="auto"/>
        <w:jc w:val="both"/>
        <w:rPr>
          <w:rFonts w:ascii="Arial" w:hAnsi="Arial" w:cs="Arial"/>
          <w:color w:val="0033CC"/>
        </w:rPr>
      </w:pPr>
    </w:p>
    <w:p w14:paraId="1D9EC4FF" w14:textId="5AEA6653" w:rsidR="00413E5F" w:rsidRPr="00CD033A" w:rsidRDefault="00A0490B" w:rsidP="00A7225E">
      <w:pPr>
        <w:spacing w:after="0" w:line="240" w:lineRule="auto"/>
        <w:jc w:val="both"/>
        <w:rPr>
          <w:rFonts w:ascii="Arial" w:hAnsi="Arial" w:cs="Arial"/>
          <w:color w:val="0033CC"/>
        </w:rPr>
      </w:pPr>
      <m:oMathPara>
        <m:oMathParaPr>
          <m:jc m:val="center"/>
        </m:oMathParaPr>
        <m:oMath>
          <m:sSub>
            <m:sSubPr>
              <m:ctrlPr>
                <w:rPr>
                  <w:rFonts w:ascii="Cambria Math" w:eastAsiaTheme="minorHAnsi" w:hAnsi="Cambria Math" w:cstheme="minorBidi"/>
                  <w:i/>
                  <w:color w:val="0033CC"/>
                  <w:sz w:val="24"/>
                  <w:szCs w:val="24"/>
                </w:rPr>
              </m:ctrlPr>
            </m:sSubPr>
            <m:e>
              <m:r>
                <w:rPr>
                  <w:rFonts w:ascii="Cambria Math" w:hAnsi="Cambria Math"/>
                  <w:color w:val="0033CC"/>
                </w:rPr>
                <m:t>x</m:t>
              </m:r>
            </m:e>
            <m:sub>
              <m:r>
                <w:rPr>
                  <w:rFonts w:ascii="Cambria Math" w:hAnsi="Cambria Math"/>
                  <w:color w:val="0033CC"/>
                </w:rPr>
                <m:t>2</m:t>
              </m:r>
            </m:sub>
          </m:sSub>
          <m:r>
            <w:rPr>
              <w:rFonts w:ascii="Cambria Math" w:eastAsiaTheme="minorHAnsi" w:hAnsi="Cambria Math"/>
              <w:color w:val="0033CC"/>
            </w:rPr>
            <m:t>=</m:t>
          </m:r>
          <m:d>
            <m:dPr>
              <m:begChr m:val="{"/>
              <m:endChr m:val=""/>
              <m:ctrlPr>
                <w:rPr>
                  <w:rFonts w:ascii="Cambria Math" w:eastAsiaTheme="minorHAnsi" w:hAnsi="Cambria Math" w:cstheme="minorBidi"/>
                  <w:i/>
                  <w:color w:val="0033CC"/>
                  <w:sz w:val="24"/>
                  <w:szCs w:val="24"/>
                </w:rPr>
              </m:ctrlPr>
            </m:dPr>
            <m:e>
              <m:eqArr>
                <m:eqArrPr>
                  <m:ctrlPr>
                    <w:rPr>
                      <w:rFonts w:ascii="Cambria Math" w:eastAsiaTheme="minorHAnsi" w:hAnsi="Cambria Math" w:cstheme="minorBidi"/>
                      <w:i/>
                      <w:color w:val="0033CC"/>
                      <w:sz w:val="24"/>
                      <w:szCs w:val="24"/>
                    </w:rPr>
                  </m:ctrlPr>
                </m:eqArrPr>
                <m:e>
                  <m:r>
                    <w:rPr>
                      <w:rFonts w:ascii="Cambria Math" w:hAnsi="Cambria Math"/>
                      <w:color w:val="0033CC"/>
                    </w:rPr>
                    <m:t xml:space="preserve"> 4 </m:t>
                  </m:r>
                  <m:r>
                    <w:rPr>
                      <w:rFonts w:ascii="Cambria Math" w:eastAsiaTheme="minorHAnsi" w:hAnsi="Cambria Math"/>
                      <w:color w:val="0033CC"/>
                    </w:rPr>
                    <m:t>,</m:t>
                  </m:r>
                  <m:r>
                    <m:rPr>
                      <m:nor/>
                    </m:rPr>
                    <w:rPr>
                      <w:rFonts w:ascii="Cambria Math" w:hAnsi="Cambria Math"/>
                      <w:color w:val="0033CC"/>
                    </w:rPr>
                    <m:t xml:space="preserve">    round</m:t>
                  </m:r>
                  <m:d>
                    <m:dPr>
                      <m:ctrlPr>
                        <w:rPr>
                          <w:rFonts w:ascii="Cambria Math" w:hAnsi="Cambria Math"/>
                          <w:i/>
                          <w:color w:val="0033CC"/>
                        </w:rPr>
                      </m:ctrlPr>
                    </m:dPr>
                    <m:e>
                      <m:sSup>
                        <m:sSupPr>
                          <m:ctrlPr>
                            <w:rPr>
                              <w:rFonts w:ascii="Cambria Math" w:eastAsiaTheme="minorHAnsi" w:hAnsi="Cambria Math" w:cstheme="minorBidi"/>
                              <w:i/>
                              <w:color w:val="0033CC"/>
                              <w:sz w:val="24"/>
                              <w:szCs w:val="24"/>
                            </w:rPr>
                          </m:ctrlPr>
                        </m:sSupPr>
                        <m:e>
                          <m:r>
                            <w:rPr>
                              <w:rFonts w:ascii="Cambria Math" w:hAnsi="Cambria Math"/>
                              <w:color w:val="0033CC"/>
                            </w:rPr>
                            <m:t>φ</m:t>
                          </m:r>
                        </m:e>
                        <m:sup>
                          <m:r>
                            <w:rPr>
                              <w:rFonts w:ascii="Cambria Math" w:hAnsi="Cambria Math"/>
                              <w:color w:val="0033CC"/>
                            </w:rPr>
                            <m:t>*</m:t>
                          </m:r>
                        </m:sup>
                      </m:sSup>
                    </m:e>
                  </m:d>
                  <m:r>
                    <w:rPr>
                      <w:rFonts w:ascii="Cambria Math" w:hAnsi="Cambria Math"/>
                      <w:color w:val="0033CC"/>
                    </w:rPr>
                    <m:t>=2</m:t>
                  </m:r>
                </m:e>
                <m:e>
                  <m:r>
                    <w:rPr>
                      <w:rFonts w:ascii="Cambria Math" w:hAnsi="Cambria Math"/>
                      <w:color w:val="0033CC"/>
                    </w:rPr>
                    <m:t xml:space="preserve"> 5 </m:t>
                  </m:r>
                  <m:r>
                    <w:rPr>
                      <w:rFonts w:ascii="Cambria Math" w:eastAsiaTheme="minorHAnsi" w:hAnsi="Cambria Math"/>
                      <w:color w:val="0033CC"/>
                    </w:rPr>
                    <m:t xml:space="preserve">, &amp;   </m:t>
                  </m:r>
                  <m:r>
                    <m:rPr>
                      <m:nor/>
                    </m:rPr>
                    <w:rPr>
                      <w:rFonts w:ascii="Cambria Math" w:hAnsi="Cambria Math"/>
                      <w:color w:val="0033CC"/>
                    </w:rPr>
                    <m:t>round</m:t>
                  </m:r>
                  <m:d>
                    <m:dPr>
                      <m:ctrlPr>
                        <w:rPr>
                          <w:rFonts w:ascii="Cambria Math" w:hAnsi="Cambria Math"/>
                          <w:i/>
                          <w:color w:val="0033CC"/>
                        </w:rPr>
                      </m:ctrlPr>
                    </m:dPr>
                    <m:e>
                      <m:sSup>
                        <m:sSupPr>
                          <m:ctrlPr>
                            <w:rPr>
                              <w:rFonts w:ascii="Cambria Math" w:eastAsiaTheme="minorHAnsi" w:hAnsi="Cambria Math" w:cstheme="minorBidi"/>
                              <w:i/>
                              <w:color w:val="0033CC"/>
                              <w:sz w:val="24"/>
                              <w:szCs w:val="24"/>
                            </w:rPr>
                          </m:ctrlPr>
                        </m:sSupPr>
                        <m:e>
                          <m:r>
                            <w:rPr>
                              <w:rFonts w:ascii="Cambria Math" w:hAnsi="Cambria Math"/>
                              <w:color w:val="0033CC"/>
                            </w:rPr>
                            <m:t>φ</m:t>
                          </m:r>
                        </m:e>
                        <m:sup>
                          <m:r>
                            <w:rPr>
                              <w:rFonts w:ascii="Cambria Math" w:hAnsi="Cambria Math"/>
                              <w:color w:val="0033CC"/>
                            </w:rPr>
                            <m:t>*</m:t>
                          </m:r>
                        </m:sup>
                      </m:sSup>
                    </m:e>
                  </m:d>
                  <m:r>
                    <w:rPr>
                      <w:rFonts w:ascii="Cambria Math" w:hAnsi="Cambria Math"/>
                      <w:color w:val="0033CC"/>
                    </w:rPr>
                    <m:t>=3</m:t>
                  </m:r>
                  <m:ctrlPr>
                    <w:rPr>
                      <w:rFonts w:ascii="Cambria Math" w:eastAsia="Cambria Math" w:hAnsi="Cambria Math" w:cs="Cambria Math"/>
                      <w:i/>
                      <w:color w:val="0033CC"/>
                    </w:rPr>
                  </m:ctrlPr>
                </m:e>
                <m:e>
                  <m:r>
                    <w:rPr>
                      <w:rFonts w:ascii="Cambria Math" w:eastAsia="Cambria Math" w:hAnsi="Cambria Math" w:cs="Cambria Math"/>
                      <w:color w:val="0033CC"/>
                    </w:rPr>
                    <m:t xml:space="preserve"> 6 ,    </m:t>
                  </m:r>
                  <m:r>
                    <m:rPr>
                      <m:nor/>
                    </m:rPr>
                    <w:rPr>
                      <w:rFonts w:ascii="Cambria Math" w:hAnsi="Cambria Math"/>
                      <w:color w:val="0033CC"/>
                    </w:rPr>
                    <m:t>round</m:t>
                  </m:r>
                  <m:d>
                    <m:dPr>
                      <m:ctrlPr>
                        <w:rPr>
                          <w:rFonts w:ascii="Cambria Math" w:hAnsi="Cambria Math"/>
                          <w:i/>
                          <w:color w:val="0033CC"/>
                        </w:rPr>
                      </m:ctrlPr>
                    </m:dPr>
                    <m:e>
                      <m:sSup>
                        <m:sSupPr>
                          <m:ctrlPr>
                            <w:rPr>
                              <w:rFonts w:ascii="Cambria Math" w:eastAsiaTheme="minorHAnsi" w:hAnsi="Cambria Math" w:cstheme="minorBidi"/>
                              <w:i/>
                              <w:color w:val="0033CC"/>
                              <w:sz w:val="24"/>
                              <w:szCs w:val="24"/>
                            </w:rPr>
                          </m:ctrlPr>
                        </m:sSupPr>
                        <m:e>
                          <m:r>
                            <w:rPr>
                              <w:rFonts w:ascii="Cambria Math" w:hAnsi="Cambria Math"/>
                              <w:color w:val="0033CC"/>
                            </w:rPr>
                            <m:t>φ</m:t>
                          </m:r>
                        </m:e>
                        <m:sup>
                          <m:r>
                            <w:rPr>
                              <w:rFonts w:ascii="Cambria Math" w:hAnsi="Cambria Math"/>
                              <w:color w:val="0033CC"/>
                            </w:rPr>
                            <m:t>*</m:t>
                          </m:r>
                        </m:sup>
                      </m:sSup>
                    </m:e>
                  </m:d>
                  <m:r>
                    <w:rPr>
                      <w:rFonts w:ascii="Cambria Math" w:hAnsi="Cambria Math"/>
                      <w:color w:val="0033CC"/>
                    </w:rPr>
                    <m:t>≥4</m:t>
                  </m:r>
                </m:e>
              </m:eqArr>
            </m:e>
          </m:d>
        </m:oMath>
      </m:oMathPara>
    </w:p>
    <w:p w14:paraId="6EF83650" w14:textId="77777777" w:rsidR="00413E5F" w:rsidRPr="00CD033A" w:rsidRDefault="00413E5F" w:rsidP="00A7225E">
      <w:pPr>
        <w:spacing w:after="0" w:line="240" w:lineRule="auto"/>
        <w:jc w:val="both"/>
        <w:rPr>
          <w:rFonts w:ascii="Arial" w:hAnsi="Arial" w:cs="Arial"/>
          <w:color w:val="0033CC"/>
        </w:rPr>
      </w:pPr>
    </w:p>
    <w:p w14:paraId="4348866F" w14:textId="495CD514" w:rsidR="00413E5F" w:rsidRPr="00CD033A" w:rsidRDefault="00B4071F" w:rsidP="00A7225E">
      <w:pPr>
        <w:spacing w:after="0" w:line="240" w:lineRule="auto"/>
        <w:jc w:val="both"/>
        <w:rPr>
          <w:rFonts w:ascii="Arial" w:hAnsi="Arial" w:cs="Arial"/>
          <w:color w:val="0033CC"/>
        </w:rPr>
      </w:pPr>
      <w:r w:rsidRPr="00CD033A">
        <w:rPr>
          <w:rFonts w:ascii="Arial" w:hAnsi="Arial" w:cs="Arial"/>
          <w:color w:val="0033CC"/>
        </w:rPr>
        <w:t>The Log</w:t>
      </w:r>
      <w:r w:rsidRPr="00CD033A">
        <w:rPr>
          <w:rFonts w:ascii="Arial" w:hAnsi="Arial" w:cs="Arial"/>
          <w:color w:val="0033CC"/>
          <w:vertAlign w:val="subscript"/>
        </w:rPr>
        <w:t>2</w:t>
      </w:r>
      <w:r w:rsidRPr="00CD033A">
        <w:rPr>
          <w:rFonts w:ascii="Arial" w:hAnsi="Arial" w:cs="Arial"/>
          <w:color w:val="0033CC"/>
        </w:rPr>
        <w:t xml:space="preserve"> Ratios of representative healthy male and female controls are shown in </w:t>
      </w:r>
      <w:r w:rsidR="000832D0" w:rsidRPr="00CD033A">
        <w:rPr>
          <w:rFonts w:ascii="Arial" w:hAnsi="Arial" w:cs="Arial"/>
          <w:b/>
          <w:color w:val="0033CC"/>
        </w:rPr>
        <w:t xml:space="preserve">Response to Reviewers </w:t>
      </w:r>
      <w:r w:rsidRPr="00CD033A">
        <w:rPr>
          <w:rFonts w:ascii="Arial" w:hAnsi="Arial" w:cs="Arial"/>
          <w:b/>
          <w:color w:val="0033CC"/>
        </w:rPr>
        <w:t>Figure</w:t>
      </w:r>
      <w:r w:rsidR="00152750" w:rsidRPr="00CD033A">
        <w:rPr>
          <w:rFonts w:ascii="Arial" w:hAnsi="Arial" w:cs="Arial"/>
          <w:b/>
          <w:color w:val="0033CC"/>
        </w:rPr>
        <w:t>s</w:t>
      </w:r>
      <w:r w:rsidRPr="00CD033A">
        <w:rPr>
          <w:rFonts w:ascii="Arial" w:hAnsi="Arial" w:cs="Arial"/>
          <w:b/>
          <w:color w:val="0033CC"/>
        </w:rPr>
        <w:t xml:space="preserve"> 1</w:t>
      </w:r>
      <w:r w:rsidR="00D12DE6" w:rsidRPr="00CD033A">
        <w:rPr>
          <w:rFonts w:ascii="Arial" w:hAnsi="Arial" w:cs="Arial"/>
          <w:b/>
          <w:color w:val="0033CC"/>
        </w:rPr>
        <w:t>7</w:t>
      </w:r>
      <w:r w:rsidR="00152750" w:rsidRPr="00CD033A">
        <w:rPr>
          <w:rFonts w:ascii="Arial" w:hAnsi="Arial" w:cs="Arial"/>
          <w:b/>
          <w:color w:val="0033CC"/>
        </w:rPr>
        <w:t>a</w:t>
      </w:r>
      <w:r w:rsidR="000832D0" w:rsidRPr="00CD033A">
        <w:rPr>
          <w:rFonts w:ascii="Arial" w:hAnsi="Arial" w:cs="Arial"/>
          <w:b/>
          <w:color w:val="0033CC"/>
        </w:rPr>
        <w:t>-</w:t>
      </w:r>
      <w:r w:rsidR="00152750" w:rsidRPr="00CD033A">
        <w:rPr>
          <w:rFonts w:ascii="Arial" w:hAnsi="Arial" w:cs="Arial"/>
          <w:b/>
          <w:color w:val="0033CC"/>
        </w:rPr>
        <w:t>f</w:t>
      </w:r>
      <w:r w:rsidR="00A11A4A" w:rsidRPr="00CD033A">
        <w:rPr>
          <w:rFonts w:ascii="Arial" w:hAnsi="Arial" w:cs="Arial"/>
          <w:b/>
          <w:color w:val="0033CC"/>
        </w:rPr>
        <w:t xml:space="preserve"> </w:t>
      </w:r>
      <w:r w:rsidR="00A11A4A" w:rsidRPr="001713FE">
        <w:rPr>
          <w:rFonts w:ascii="Arial" w:hAnsi="Arial" w:cs="Arial"/>
          <w:color w:val="0033CC"/>
        </w:rPr>
        <w:t>(</w:t>
      </w:r>
      <w:r w:rsidR="00A11A4A" w:rsidRPr="00CD033A">
        <w:rPr>
          <w:rFonts w:ascii="Arial" w:hAnsi="Arial" w:cs="Arial"/>
          <w:b/>
          <w:color w:val="0033CC"/>
          <w:highlight w:val="yellow"/>
        </w:rPr>
        <w:t xml:space="preserve">Supplementary Figs. </w:t>
      </w:r>
      <w:r w:rsidR="00E019AB">
        <w:rPr>
          <w:rFonts w:ascii="Arial" w:hAnsi="Arial" w:cs="Arial"/>
          <w:b/>
          <w:color w:val="0033CC"/>
          <w:highlight w:val="yellow"/>
        </w:rPr>
        <w:t>RR17</w:t>
      </w:r>
      <w:r w:rsidR="00724B39">
        <w:rPr>
          <w:rFonts w:ascii="Arial" w:hAnsi="Arial" w:cs="Arial"/>
          <w:b/>
          <w:color w:val="0033CC"/>
          <w:highlight w:val="yellow"/>
        </w:rPr>
        <w:t>a-f</w:t>
      </w:r>
      <w:r w:rsidR="00A11A4A" w:rsidRPr="007F2130">
        <w:rPr>
          <w:rFonts w:ascii="Arial" w:hAnsi="Arial" w:cs="Arial"/>
          <w:b/>
          <w:color w:val="0033CC"/>
        </w:rPr>
        <w:t xml:space="preserve"> of the revised manuscript</w:t>
      </w:r>
      <w:r w:rsidR="00A11A4A" w:rsidRPr="001713FE">
        <w:rPr>
          <w:rFonts w:ascii="Arial" w:hAnsi="Arial" w:cs="Arial"/>
          <w:color w:val="0033CC"/>
        </w:rPr>
        <w:t>)</w:t>
      </w:r>
      <w:r w:rsidRPr="00CD033A">
        <w:rPr>
          <w:rFonts w:ascii="Arial" w:hAnsi="Arial" w:cs="Arial"/>
          <w:color w:val="0033CC"/>
        </w:rPr>
        <w:t>. The low variance of raw Log</w:t>
      </w:r>
      <w:r w:rsidRPr="00CD033A">
        <w:rPr>
          <w:rFonts w:ascii="Arial" w:hAnsi="Arial" w:cs="Arial"/>
          <w:color w:val="0033CC"/>
          <w:vertAlign w:val="subscript"/>
        </w:rPr>
        <w:t>2</w:t>
      </w:r>
      <w:r w:rsidRPr="00CD033A">
        <w:rPr>
          <w:rFonts w:ascii="Arial" w:hAnsi="Arial" w:cs="Arial"/>
          <w:color w:val="0033CC"/>
        </w:rPr>
        <w:t xml:space="preserve"> Ratios observed is expected due to the ultra-high depth </w:t>
      </w:r>
      <w:r w:rsidRPr="00CD033A">
        <w:rPr>
          <w:rFonts w:ascii="Arial" w:eastAsia="Arial" w:hAnsi="Arial" w:cs="Arial"/>
          <w:color w:val="0033CC"/>
        </w:rPr>
        <w:t xml:space="preserve">sequence coverage achieved for the cfDNA and WBC samples. Since no </w:t>
      </w:r>
      <w:r w:rsidRPr="00CD033A">
        <w:rPr>
          <w:rFonts w:ascii="Arial" w:hAnsi="Arial" w:cs="Arial"/>
          <w:color w:val="0033CC"/>
        </w:rPr>
        <w:t xml:space="preserve">systematic technical artefact was observed in the healthy controls, these </w:t>
      </w:r>
      <w:r w:rsidR="00D03452" w:rsidRPr="00CD033A">
        <w:rPr>
          <w:rFonts w:ascii="Arial" w:hAnsi="Arial" w:cs="Arial"/>
          <w:color w:val="0033CC"/>
        </w:rPr>
        <w:t xml:space="preserve">data </w:t>
      </w:r>
      <w:r w:rsidRPr="00CD033A">
        <w:rPr>
          <w:rFonts w:ascii="Arial" w:hAnsi="Arial" w:cs="Arial"/>
          <w:color w:val="0033CC"/>
        </w:rPr>
        <w:t>can be used to derive parameter estimates for the analysis of cancer samples. There is, usually, a platform specific compression of Log</w:t>
      </w:r>
      <w:r w:rsidRPr="00CD033A">
        <w:rPr>
          <w:rFonts w:ascii="Arial" w:hAnsi="Arial" w:cs="Arial"/>
          <w:color w:val="0033CC"/>
          <w:vertAlign w:val="subscript"/>
        </w:rPr>
        <w:t>2</w:t>
      </w:r>
      <w:r w:rsidRPr="00CD033A">
        <w:rPr>
          <w:rFonts w:ascii="Arial" w:hAnsi="Arial" w:cs="Arial"/>
          <w:color w:val="0033CC"/>
        </w:rPr>
        <w:t xml:space="preserve"> Ratio (</w:t>
      </w:r>
      <w:r w:rsidR="000832D0" w:rsidRPr="00CD033A">
        <w:rPr>
          <w:rFonts w:ascii="Arial" w:hAnsi="Arial" w:cs="Arial"/>
          <w:color w:val="0033CC"/>
        </w:rPr>
        <w:t xml:space="preserve">PMID: </w:t>
      </w:r>
      <w:r w:rsidR="00A31752" w:rsidRPr="00CD033A">
        <w:rPr>
          <w:rFonts w:ascii="Arial" w:hAnsi="Arial" w:cs="Arial"/>
          <w:color w:val="0033CC"/>
        </w:rPr>
        <w:t>20837533</w:t>
      </w:r>
      <w:r w:rsidR="00A31752" w:rsidRPr="00CD033A">
        <w:rPr>
          <w:rFonts w:ascii="Arial" w:eastAsia="Arial" w:hAnsi="Arial" w:cs="Arial"/>
          <w:color w:val="0033CC"/>
        </w:rPr>
        <w:t>)</w:t>
      </w:r>
      <w:r w:rsidRPr="00CD033A">
        <w:rPr>
          <w:rFonts w:ascii="Arial" w:hAnsi="Arial" w:cs="Arial"/>
          <w:color w:val="0033CC"/>
        </w:rPr>
        <w:t xml:space="preserve"> which describes the ratio of observed to expected Log</w:t>
      </w:r>
      <w:r w:rsidRPr="00CD033A">
        <w:rPr>
          <w:rFonts w:ascii="Arial" w:hAnsi="Arial" w:cs="Arial"/>
          <w:color w:val="0033CC"/>
          <w:vertAlign w:val="subscript"/>
        </w:rPr>
        <w:t>2</w:t>
      </w:r>
      <w:r w:rsidRPr="00CD033A">
        <w:rPr>
          <w:rFonts w:ascii="Arial" w:hAnsi="Arial" w:cs="Arial"/>
          <w:color w:val="0033CC"/>
        </w:rPr>
        <w:t xml:space="preserve"> Ratio for a clonal loss of one copy in a diploid background in a sample with 100% purity. The compression ratio </w:t>
      </w:r>
      <m:oMath>
        <m:r>
          <w:rPr>
            <w:rFonts w:ascii="Cambria Math" w:hAnsi="Cambria Math" w:cs="Arial"/>
            <w:color w:val="0033CC"/>
          </w:rPr>
          <m:t>γ = 0.85</m:t>
        </m:r>
      </m:oMath>
      <w:r w:rsidRPr="00CD033A">
        <w:rPr>
          <w:rFonts w:ascii="Arial" w:hAnsi="Arial" w:cs="Arial"/>
          <w:color w:val="0033CC"/>
        </w:rPr>
        <w:t xml:space="preserve"> was estimated from the mean segmented Log</w:t>
      </w:r>
      <w:r w:rsidRPr="00CD033A">
        <w:rPr>
          <w:rFonts w:ascii="Arial" w:hAnsi="Arial" w:cs="Arial"/>
          <w:color w:val="0033CC"/>
          <w:vertAlign w:val="subscript"/>
        </w:rPr>
        <w:t>2</w:t>
      </w:r>
      <w:r w:rsidRPr="00CD033A">
        <w:rPr>
          <w:rFonts w:ascii="Arial" w:hAnsi="Arial" w:cs="Arial"/>
          <w:color w:val="0033CC"/>
        </w:rPr>
        <w:t xml:space="preserve"> Ratio of chromosome X across healthy male controls</w:t>
      </w:r>
      <w:r w:rsidR="00C80ED4" w:rsidRPr="00CD033A">
        <w:rPr>
          <w:rFonts w:ascii="Arial" w:eastAsia="Arial" w:hAnsi="Arial" w:cs="Arial"/>
          <w:color w:val="0033CC"/>
        </w:rPr>
        <w:t xml:space="preserve"> (</w:t>
      </w:r>
      <w:r w:rsidR="00C7522A" w:rsidRPr="00CD033A">
        <w:rPr>
          <w:rFonts w:ascii="Arial" w:eastAsia="Arial" w:hAnsi="Arial" w:cs="Arial"/>
          <w:b/>
          <w:color w:val="0033CC"/>
        </w:rPr>
        <w:t xml:space="preserve">Response to </w:t>
      </w:r>
      <w:r w:rsidR="00F84781" w:rsidRPr="00CD033A">
        <w:rPr>
          <w:rFonts w:ascii="Arial" w:eastAsia="Arial" w:hAnsi="Arial" w:cs="Arial"/>
          <w:b/>
          <w:color w:val="0033CC"/>
        </w:rPr>
        <w:t xml:space="preserve">Reviewers </w:t>
      </w:r>
      <w:r w:rsidR="00C80ED4" w:rsidRPr="00CD033A">
        <w:rPr>
          <w:rFonts w:ascii="Arial" w:eastAsia="Arial" w:hAnsi="Arial" w:cs="Arial"/>
          <w:b/>
          <w:color w:val="0033CC"/>
        </w:rPr>
        <w:t>Figure</w:t>
      </w:r>
      <w:r w:rsidR="00190B38" w:rsidRPr="00CD033A">
        <w:rPr>
          <w:rFonts w:ascii="Arial" w:eastAsia="Arial" w:hAnsi="Arial" w:cs="Arial"/>
          <w:b/>
          <w:color w:val="0033CC"/>
        </w:rPr>
        <w:t>s</w:t>
      </w:r>
      <w:r w:rsidR="00C80ED4" w:rsidRPr="00CD033A">
        <w:rPr>
          <w:rFonts w:ascii="Arial" w:eastAsia="Arial" w:hAnsi="Arial" w:cs="Arial"/>
          <w:b/>
          <w:color w:val="0033CC"/>
        </w:rPr>
        <w:t xml:space="preserve"> 1</w:t>
      </w:r>
      <w:r w:rsidR="004C300A" w:rsidRPr="00CD033A">
        <w:rPr>
          <w:rFonts w:ascii="Arial" w:eastAsia="Arial" w:hAnsi="Arial" w:cs="Arial"/>
          <w:b/>
          <w:color w:val="0033CC"/>
        </w:rPr>
        <w:t>7</w:t>
      </w:r>
      <w:r w:rsidR="00C80ED4" w:rsidRPr="00CD033A">
        <w:rPr>
          <w:rFonts w:ascii="Arial" w:eastAsia="Arial" w:hAnsi="Arial" w:cs="Arial"/>
          <w:b/>
          <w:color w:val="0033CC"/>
        </w:rPr>
        <w:t>g and 1</w:t>
      </w:r>
      <w:r w:rsidR="004C300A" w:rsidRPr="00CD033A">
        <w:rPr>
          <w:rFonts w:ascii="Arial" w:eastAsia="Arial" w:hAnsi="Arial" w:cs="Arial"/>
          <w:b/>
          <w:color w:val="0033CC"/>
        </w:rPr>
        <w:t>7</w:t>
      </w:r>
      <w:r w:rsidR="00C80ED4" w:rsidRPr="00CD033A">
        <w:rPr>
          <w:rFonts w:ascii="Arial" w:eastAsia="Arial" w:hAnsi="Arial" w:cs="Arial"/>
          <w:b/>
          <w:color w:val="0033CC"/>
        </w:rPr>
        <w:t>h</w:t>
      </w:r>
      <w:r w:rsidR="00C80ED4" w:rsidRPr="00CD033A">
        <w:rPr>
          <w:rFonts w:ascii="Arial" w:eastAsia="Arial" w:hAnsi="Arial" w:cs="Arial"/>
          <w:color w:val="0033CC"/>
        </w:rPr>
        <w:t xml:space="preserve"> below</w:t>
      </w:r>
      <w:r w:rsidR="00A11A4A" w:rsidRPr="00CD033A">
        <w:rPr>
          <w:rFonts w:ascii="Arial" w:eastAsia="Arial" w:hAnsi="Arial" w:cs="Arial"/>
          <w:color w:val="0033CC"/>
        </w:rPr>
        <w:t xml:space="preserve">; </w:t>
      </w:r>
      <w:r w:rsidR="00A11A4A" w:rsidRPr="00CD033A">
        <w:rPr>
          <w:rFonts w:ascii="Arial" w:hAnsi="Arial" w:cs="Arial"/>
          <w:b/>
          <w:color w:val="0033CC"/>
          <w:highlight w:val="yellow"/>
        </w:rPr>
        <w:t>Supplementary Figs.</w:t>
      </w:r>
      <w:r w:rsidR="001713FE">
        <w:rPr>
          <w:rFonts w:ascii="Arial" w:hAnsi="Arial" w:cs="Arial"/>
          <w:b/>
          <w:color w:val="0033CC"/>
          <w:highlight w:val="yellow"/>
        </w:rPr>
        <w:t xml:space="preserve"> </w:t>
      </w:r>
      <w:r w:rsidR="00724B39">
        <w:rPr>
          <w:rFonts w:ascii="Arial" w:hAnsi="Arial" w:cs="Arial"/>
          <w:b/>
          <w:color w:val="0033CC"/>
          <w:highlight w:val="yellow"/>
        </w:rPr>
        <w:t>RR17g-h</w:t>
      </w:r>
      <w:r w:rsidR="00A11A4A" w:rsidRPr="007F2130">
        <w:rPr>
          <w:rFonts w:ascii="Arial" w:hAnsi="Arial" w:cs="Arial"/>
          <w:b/>
          <w:color w:val="0033CC"/>
        </w:rPr>
        <w:t xml:space="preserve"> of the revised manuscript</w:t>
      </w:r>
      <w:r w:rsidR="00C80ED4" w:rsidRPr="00CD033A">
        <w:rPr>
          <w:rFonts w:ascii="Arial" w:eastAsia="Arial" w:hAnsi="Arial" w:cs="Arial"/>
          <w:color w:val="0033CC"/>
        </w:rPr>
        <w:t>).</w:t>
      </w:r>
    </w:p>
    <w:p w14:paraId="505A3567" w14:textId="77777777" w:rsidR="00413E5F" w:rsidRPr="00CD033A" w:rsidRDefault="00413E5F" w:rsidP="00A7225E">
      <w:pPr>
        <w:spacing w:after="0" w:line="240" w:lineRule="auto"/>
        <w:jc w:val="both"/>
        <w:rPr>
          <w:rFonts w:ascii="Arial" w:hAnsi="Arial" w:cs="Arial"/>
          <w:color w:val="0033CC"/>
        </w:rPr>
      </w:pPr>
    </w:p>
    <w:p w14:paraId="2FBF8B88" w14:textId="53AB3D54" w:rsidR="00413E5F" w:rsidRPr="00C554E4" w:rsidRDefault="00B4071F" w:rsidP="00A7225E">
      <w:pPr>
        <w:spacing w:after="0" w:line="240" w:lineRule="auto"/>
        <w:jc w:val="both"/>
        <w:rPr>
          <w:rFonts w:ascii="Arial" w:hAnsi="Arial" w:cs="Arial"/>
          <w:color w:val="0033CC"/>
        </w:rPr>
      </w:pPr>
      <w:r w:rsidRPr="00C554E4">
        <w:rPr>
          <w:rFonts w:ascii="Arial" w:hAnsi="Arial" w:cs="Arial"/>
          <w:color w:val="0033CC"/>
        </w:rPr>
        <w:t>A comparison of Log</w:t>
      </w:r>
      <w:r w:rsidRPr="00C554E4">
        <w:rPr>
          <w:rFonts w:ascii="Arial" w:hAnsi="Arial" w:cs="Arial"/>
          <w:color w:val="0033CC"/>
          <w:vertAlign w:val="subscript"/>
        </w:rPr>
        <w:t>2</w:t>
      </w:r>
      <w:r w:rsidRPr="00C554E4">
        <w:rPr>
          <w:rFonts w:ascii="Arial" w:hAnsi="Arial" w:cs="Arial"/>
          <w:color w:val="0033CC"/>
        </w:rPr>
        <w:t xml:space="preserve"> Ratios of three tumor biopsy and matched cfDNA sample pairs, one of each cancer type</w:t>
      </w:r>
      <w:r w:rsidR="00190B38" w:rsidRPr="00C554E4">
        <w:rPr>
          <w:rFonts w:ascii="Arial" w:hAnsi="Arial" w:cs="Arial"/>
          <w:color w:val="0033CC"/>
        </w:rPr>
        <w:t>s</w:t>
      </w:r>
      <w:r w:rsidRPr="00C554E4">
        <w:rPr>
          <w:rFonts w:ascii="Arial" w:hAnsi="Arial" w:cs="Arial"/>
          <w:color w:val="0033CC"/>
        </w:rPr>
        <w:t>, where amplifications (</w:t>
      </w:r>
      <w:r w:rsidRPr="00C554E4">
        <w:rPr>
          <w:rFonts w:ascii="Arial" w:hAnsi="Arial" w:cs="Arial"/>
          <w:i/>
          <w:color w:val="0033CC"/>
        </w:rPr>
        <w:t>FGFR1</w:t>
      </w:r>
      <w:r w:rsidRPr="00C554E4">
        <w:rPr>
          <w:rFonts w:ascii="Arial" w:hAnsi="Arial" w:cs="Arial"/>
          <w:color w:val="0033CC"/>
        </w:rPr>
        <w:t xml:space="preserve"> and </w:t>
      </w:r>
      <w:r w:rsidRPr="00C554E4">
        <w:rPr>
          <w:rFonts w:ascii="Arial" w:hAnsi="Arial" w:cs="Arial"/>
          <w:i/>
          <w:color w:val="0033CC"/>
        </w:rPr>
        <w:t>CCND1</w:t>
      </w:r>
      <w:r w:rsidRPr="00C554E4">
        <w:rPr>
          <w:rFonts w:ascii="Arial" w:hAnsi="Arial" w:cs="Arial"/>
          <w:color w:val="0033CC"/>
        </w:rPr>
        <w:t xml:space="preserve"> in the breast cancer case, </w:t>
      </w:r>
      <w:r w:rsidRPr="00C554E4">
        <w:rPr>
          <w:rFonts w:ascii="Arial" w:hAnsi="Arial" w:cs="Arial"/>
          <w:i/>
          <w:color w:val="0033CC"/>
        </w:rPr>
        <w:t>EGFR</w:t>
      </w:r>
      <w:r w:rsidRPr="00C554E4">
        <w:rPr>
          <w:rFonts w:ascii="Arial" w:hAnsi="Arial" w:cs="Arial"/>
          <w:color w:val="0033CC"/>
        </w:rPr>
        <w:t xml:space="preserve"> in the lung cancer case) and a homozygous deletion (</w:t>
      </w:r>
      <w:r w:rsidRPr="00C554E4">
        <w:rPr>
          <w:rFonts w:ascii="Arial" w:hAnsi="Arial" w:cs="Arial"/>
          <w:i/>
          <w:color w:val="0033CC"/>
        </w:rPr>
        <w:t>BRCA2</w:t>
      </w:r>
      <w:r w:rsidRPr="00C554E4">
        <w:rPr>
          <w:rFonts w:ascii="Arial" w:hAnsi="Arial" w:cs="Arial"/>
          <w:color w:val="0033CC"/>
        </w:rPr>
        <w:t xml:space="preserve"> in the prostate cancer case) were detected in the tumor biopsies is shown in </w:t>
      </w:r>
      <w:r w:rsidR="000832D0" w:rsidRPr="00C554E4">
        <w:rPr>
          <w:rFonts w:ascii="Arial" w:hAnsi="Arial" w:cs="Arial"/>
          <w:b/>
          <w:color w:val="0033CC"/>
        </w:rPr>
        <w:lastRenderedPageBreak/>
        <w:t xml:space="preserve">Response to Reviewers </w:t>
      </w:r>
      <w:r w:rsidR="00C80ED4" w:rsidRPr="00C554E4">
        <w:rPr>
          <w:rFonts w:ascii="Arial" w:eastAsia="Arial" w:hAnsi="Arial" w:cs="Arial"/>
          <w:b/>
          <w:color w:val="0033CC"/>
        </w:rPr>
        <w:t>Figure</w:t>
      </w:r>
      <w:r w:rsidR="00152750" w:rsidRPr="00CD033A">
        <w:rPr>
          <w:rFonts w:ascii="Arial" w:eastAsia="Arial" w:hAnsi="Arial" w:cs="Arial"/>
          <w:b/>
          <w:color w:val="0033CC"/>
        </w:rPr>
        <w:t>s</w:t>
      </w:r>
      <w:r w:rsidRPr="00C554E4">
        <w:rPr>
          <w:rFonts w:ascii="Arial" w:hAnsi="Arial" w:cs="Arial"/>
          <w:b/>
          <w:color w:val="0033CC"/>
        </w:rPr>
        <w:t xml:space="preserve"> 1</w:t>
      </w:r>
      <w:r w:rsidR="00D12DE6" w:rsidRPr="00C554E4">
        <w:rPr>
          <w:rFonts w:ascii="Arial" w:hAnsi="Arial" w:cs="Arial"/>
          <w:b/>
          <w:color w:val="0033CC"/>
        </w:rPr>
        <w:t>8</w:t>
      </w:r>
      <w:r w:rsidR="00152750" w:rsidRPr="00C554E4">
        <w:rPr>
          <w:rFonts w:ascii="Arial" w:hAnsi="Arial" w:cs="Arial"/>
          <w:b/>
          <w:color w:val="0033CC"/>
        </w:rPr>
        <w:t>a</w:t>
      </w:r>
      <w:r w:rsidR="000832D0" w:rsidRPr="00C554E4">
        <w:rPr>
          <w:rFonts w:ascii="Arial" w:eastAsia="Arial" w:hAnsi="Arial" w:cs="Arial"/>
          <w:b/>
          <w:color w:val="0033CC"/>
        </w:rPr>
        <w:t>-</w:t>
      </w:r>
      <w:r w:rsidR="00152750" w:rsidRPr="00C554E4">
        <w:rPr>
          <w:rFonts w:ascii="Arial" w:hAnsi="Arial" w:cs="Arial"/>
          <w:b/>
          <w:color w:val="0033CC"/>
        </w:rPr>
        <w:t>1</w:t>
      </w:r>
      <w:r w:rsidR="00D12DE6" w:rsidRPr="00C554E4">
        <w:rPr>
          <w:rFonts w:ascii="Arial" w:hAnsi="Arial" w:cs="Arial"/>
          <w:b/>
          <w:color w:val="0033CC"/>
        </w:rPr>
        <w:t>8</w:t>
      </w:r>
      <w:r w:rsidR="00152750" w:rsidRPr="00C554E4">
        <w:rPr>
          <w:rFonts w:ascii="Arial" w:hAnsi="Arial" w:cs="Arial"/>
          <w:b/>
          <w:color w:val="0033CC"/>
        </w:rPr>
        <w:t>f</w:t>
      </w:r>
      <w:r w:rsidR="00A11A4A" w:rsidRPr="00C554E4">
        <w:rPr>
          <w:rFonts w:ascii="Arial" w:hAnsi="Arial" w:cs="Arial"/>
          <w:b/>
          <w:color w:val="0033CC"/>
        </w:rPr>
        <w:t xml:space="preserve"> </w:t>
      </w:r>
      <w:r w:rsidR="00A11A4A" w:rsidRPr="007F2130">
        <w:rPr>
          <w:rFonts w:ascii="Arial" w:hAnsi="Arial" w:cs="Arial"/>
          <w:color w:val="0033CC"/>
        </w:rPr>
        <w:t>(</w:t>
      </w:r>
      <w:r w:rsidR="00A11A4A" w:rsidRPr="00CD033A">
        <w:rPr>
          <w:rFonts w:ascii="Arial" w:hAnsi="Arial" w:cs="Arial"/>
          <w:b/>
          <w:color w:val="0033CC"/>
          <w:highlight w:val="yellow"/>
        </w:rPr>
        <w:t>Supplementary Figs.</w:t>
      </w:r>
      <w:r w:rsidR="007F2130">
        <w:rPr>
          <w:rFonts w:ascii="Arial" w:hAnsi="Arial" w:cs="Arial"/>
          <w:b/>
          <w:color w:val="0033CC"/>
          <w:highlight w:val="yellow"/>
        </w:rPr>
        <w:t xml:space="preserve"> </w:t>
      </w:r>
      <w:r w:rsidR="00724B39">
        <w:rPr>
          <w:rFonts w:ascii="Arial" w:hAnsi="Arial" w:cs="Arial"/>
          <w:b/>
          <w:color w:val="0033CC"/>
          <w:highlight w:val="yellow"/>
        </w:rPr>
        <w:t>RR18a</w:t>
      </w:r>
      <w:r w:rsidR="00A11A4A" w:rsidRPr="00CD033A">
        <w:rPr>
          <w:rFonts w:ascii="Arial" w:hAnsi="Arial" w:cs="Arial"/>
          <w:b/>
          <w:color w:val="0033CC"/>
          <w:highlight w:val="yellow"/>
        </w:rPr>
        <w:t>-</w:t>
      </w:r>
      <w:r w:rsidR="00724B39">
        <w:rPr>
          <w:rFonts w:ascii="Arial" w:hAnsi="Arial" w:cs="Arial"/>
          <w:b/>
          <w:color w:val="0033CC"/>
          <w:highlight w:val="yellow"/>
        </w:rPr>
        <w:t>f</w:t>
      </w:r>
      <w:r w:rsidR="00A11A4A" w:rsidRPr="007F2130">
        <w:rPr>
          <w:rFonts w:ascii="Arial" w:hAnsi="Arial" w:cs="Arial"/>
          <w:b/>
          <w:color w:val="0033CC"/>
        </w:rPr>
        <w:t xml:space="preserve"> of the revised manuscript</w:t>
      </w:r>
      <w:r w:rsidR="00A11A4A" w:rsidRPr="007F2130">
        <w:rPr>
          <w:rFonts w:ascii="Arial" w:hAnsi="Arial" w:cs="Arial"/>
          <w:color w:val="0033CC"/>
        </w:rPr>
        <w:t>)</w:t>
      </w:r>
      <w:r w:rsidRPr="00C554E4">
        <w:rPr>
          <w:rFonts w:ascii="Arial" w:hAnsi="Arial" w:cs="Arial"/>
          <w:color w:val="0033CC"/>
        </w:rPr>
        <w:t xml:space="preserve"> of this </w:t>
      </w:r>
      <w:r w:rsidR="003A08F4" w:rsidRPr="00C554E4">
        <w:rPr>
          <w:rFonts w:ascii="Arial" w:eastAsia="Arial" w:hAnsi="Arial" w:cs="Arial"/>
          <w:color w:val="0033CC"/>
        </w:rPr>
        <w:t>response</w:t>
      </w:r>
      <w:r w:rsidRPr="00C554E4">
        <w:rPr>
          <w:rFonts w:ascii="Arial" w:hAnsi="Arial" w:cs="Arial"/>
          <w:color w:val="0033CC"/>
        </w:rPr>
        <w:t>. Based on these initial observations, the concordance between the tumor biopsies and cfDNA samples was evaluated using two complementary approaches:</w:t>
      </w:r>
    </w:p>
    <w:p w14:paraId="6258B573" w14:textId="77777777" w:rsidR="00413E5F" w:rsidRPr="00C554E4" w:rsidRDefault="00413E5F" w:rsidP="00A7225E">
      <w:pPr>
        <w:spacing w:after="0" w:line="240" w:lineRule="auto"/>
        <w:jc w:val="both"/>
        <w:rPr>
          <w:rFonts w:ascii="Arial" w:hAnsi="Arial" w:cs="Arial"/>
          <w:color w:val="0033CC"/>
        </w:rPr>
      </w:pPr>
    </w:p>
    <w:p w14:paraId="2D65D256" w14:textId="5149529E" w:rsidR="00413E5F" w:rsidRPr="00C554E4" w:rsidRDefault="00B4071F" w:rsidP="00212D50">
      <w:pPr>
        <w:numPr>
          <w:ilvl w:val="0"/>
          <w:numId w:val="5"/>
        </w:numPr>
        <w:spacing w:after="0" w:line="240" w:lineRule="auto"/>
        <w:jc w:val="both"/>
        <w:rPr>
          <w:rFonts w:ascii="Arial" w:hAnsi="Arial" w:cs="Arial"/>
          <w:color w:val="0033CC"/>
        </w:rPr>
      </w:pPr>
      <w:r w:rsidRPr="00C554E4">
        <w:rPr>
          <w:rFonts w:ascii="Arial" w:hAnsi="Arial" w:cs="Arial"/>
          <w:color w:val="0033CC"/>
        </w:rPr>
        <w:t>As the correlation of segmented Log</w:t>
      </w:r>
      <w:r w:rsidRPr="00C554E4">
        <w:rPr>
          <w:rFonts w:ascii="Arial" w:hAnsi="Arial" w:cs="Arial"/>
          <w:color w:val="0033CC"/>
          <w:vertAlign w:val="subscript"/>
        </w:rPr>
        <w:t>2</w:t>
      </w:r>
      <w:r w:rsidRPr="00C554E4">
        <w:rPr>
          <w:rFonts w:ascii="Arial" w:hAnsi="Arial" w:cs="Arial"/>
          <w:color w:val="0033CC"/>
        </w:rPr>
        <w:t xml:space="preserve"> Ratios for segments overlapping ≥75%. The </w:t>
      </w:r>
      <w:r w:rsidR="00C80ED4" w:rsidRPr="00C554E4">
        <w:rPr>
          <w:rFonts w:ascii="Arial" w:eastAsia="Arial Unicode MS" w:hAnsi="Arial" w:cs="Arial"/>
          <w:color w:val="0033CC"/>
        </w:rPr>
        <w:t>distribution</w:t>
      </w:r>
      <w:r w:rsidRPr="00C554E4">
        <w:rPr>
          <w:rFonts w:ascii="Arial" w:hAnsi="Arial" w:cs="Arial"/>
          <w:color w:val="0033CC"/>
        </w:rPr>
        <w:t xml:space="preserve"> of Pearson’s </w:t>
      </w:r>
      <w:r w:rsidRPr="00C554E4">
        <w:rPr>
          <w:rFonts w:ascii="Arial" w:hAnsi="Arial" w:cs="Arial"/>
          <w:i/>
          <w:color w:val="0033CC"/>
        </w:rPr>
        <w:t>r</w:t>
      </w:r>
      <w:r w:rsidRPr="00C554E4">
        <w:rPr>
          <w:rFonts w:ascii="Arial" w:hAnsi="Arial" w:cs="Arial"/>
          <w:color w:val="0033CC"/>
        </w:rPr>
        <w:t xml:space="preserve"> </w:t>
      </w:r>
      <w:r w:rsidR="00C80ED4" w:rsidRPr="00C554E4">
        <w:rPr>
          <w:rFonts w:ascii="Arial" w:eastAsia="Arial" w:hAnsi="Arial" w:cs="Arial"/>
          <w:color w:val="0033CC"/>
        </w:rPr>
        <w:t>is</w:t>
      </w:r>
      <w:r w:rsidRPr="00C554E4">
        <w:rPr>
          <w:rFonts w:ascii="Arial" w:hAnsi="Arial" w:cs="Arial"/>
          <w:color w:val="0033CC"/>
        </w:rPr>
        <w:t xml:space="preserve"> shown in </w:t>
      </w:r>
      <w:r w:rsidR="000832D0" w:rsidRPr="00C554E4">
        <w:rPr>
          <w:rFonts w:ascii="Arial" w:hAnsi="Arial" w:cs="Arial"/>
          <w:b/>
          <w:color w:val="0033CC"/>
        </w:rPr>
        <w:t xml:space="preserve">Response to Reviewers </w:t>
      </w:r>
      <w:r w:rsidRPr="00C554E4">
        <w:rPr>
          <w:rFonts w:ascii="Arial" w:hAnsi="Arial" w:cs="Arial"/>
          <w:b/>
          <w:color w:val="0033CC"/>
        </w:rPr>
        <w:t>Figure 1</w:t>
      </w:r>
      <w:r w:rsidR="004C300A" w:rsidRPr="00C554E4">
        <w:rPr>
          <w:rFonts w:ascii="Arial" w:hAnsi="Arial" w:cs="Arial"/>
          <w:b/>
          <w:color w:val="0033CC"/>
        </w:rPr>
        <w:t>8</w:t>
      </w:r>
      <w:r w:rsidR="00152750" w:rsidRPr="00C554E4">
        <w:rPr>
          <w:rFonts w:ascii="Arial" w:hAnsi="Arial" w:cs="Arial"/>
          <w:b/>
          <w:color w:val="0033CC"/>
        </w:rPr>
        <w:t>g</w:t>
      </w:r>
      <w:r w:rsidR="00152750" w:rsidRPr="00CD033A">
        <w:rPr>
          <w:rFonts w:ascii="Arial" w:eastAsia="Arial" w:hAnsi="Arial" w:cs="Arial"/>
          <w:b/>
          <w:color w:val="0033CC"/>
        </w:rPr>
        <w:t>-1</w:t>
      </w:r>
      <w:r w:rsidR="004C300A" w:rsidRPr="00CD033A">
        <w:rPr>
          <w:rFonts w:ascii="Arial" w:eastAsia="Arial" w:hAnsi="Arial" w:cs="Arial"/>
          <w:b/>
          <w:color w:val="0033CC"/>
        </w:rPr>
        <w:t>8</w:t>
      </w:r>
      <w:r w:rsidR="00152750" w:rsidRPr="00CD033A">
        <w:rPr>
          <w:rFonts w:ascii="Arial" w:eastAsia="Arial" w:hAnsi="Arial" w:cs="Arial"/>
          <w:b/>
          <w:color w:val="0033CC"/>
        </w:rPr>
        <w:t>h</w:t>
      </w:r>
      <w:r w:rsidR="00A11A4A" w:rsidRPr="00CD033A">
        <w:rPr>
          <w:rFonts w:ascii="Arial" w:eastAsia="Arial" w:hAnsi="Arial" w:cs="Arial"/>
          <w:b/>
          <w:color w:val="0033CC"/>
        </w:rPr>
        <w:t xml:space="preserve"> </w:t>
      </w:r>
      <w:r w:rsidR="00A11A4A" w:rsidRPr="007F2130">
        <w:rPr>
          <w:rFonts w:ascii="Arial" w:hAnsi="Arial" w:cs="Arial"/>
          <w:color w:val="0033CC"/>
        </w:rPr>
        <w:t>(</w:t>
      </w:r>
      <w:r w:rsidR="00A11A4A" w:rsidRPr="00CD033A">
        <w:rPr>
          <w:rFonts w:ascii="Arial" w:hAnsi="Arial" w:cs="Arial"/>
          <w:b/>
          <w:color w:val="0033CC"/>
          <w:highlight w:val="yellow"/>
        </w:rPr>
        <w:t xml:space="preserve">Supplementary Figs. </w:t>
      </w:r>
      <w:r w:rsidR="00724B39">
        <w:rPr>
          <w:rFonts w:ascii="Arial" w:hAnsi="Arial" w:cs="Arial"/>
          <w:b/>
          <w:color w:val="0033CC"/>
          <w:highlight w:val="yellow"/>
        </w:rPr>
        <w:t>RR18g</w:t>
      </w:r>
      <w:r w:rsidR="00A11A4A" w:rsidRPr="00CD033A">
        <w:rPr>
          <w:rFonts w:ascii="Arial" w:hAnsi="Arial" w:cs="Arial"/>
          <w:b/>
          <w:color w:val="0033CC"/>
          <w:highlight w:val="yellow"/>
        </w:rPr>
        <w:t>-</w:t>
      </w:r>
      <w:r w:rsidR="00724B39">
        <w:rPr>
          <w:rFonts w:ascii="Arial" w:hAnsi="Arial" w:cs="Arial"/>
          <w:b/>
          <w:color w:val="0033CC"/>
          <w:highlight w:val="yellow"/>
        </w:rPr>
        <w:t>h</w:t>
      </w:r>
      <w:r w:rsidR="00A11A4A" w:rsidRPr="007F2130">
        <w:rPr>
          <w:rFonts w:ascii="Arial" w:hAnsi="Arial" w:cs="Arial"/>
          <w:b/>
          <w:color w:val="0033CC"/>
        </w:rPr>
        <w:t xml:space="preserve"> of the revised manuscript</w:t>
      </w:r>
      <w:r w:rsidR="00A11A4A" w:rsidRPr="007F2130">
        <w:rPr>
          <w:rFonts w:ascii="Arial" w:hAnsi="Arial" w:cs="Arial"/>
          <w:color w:val="0033CC"/>
        </w:rPr>
        <w:t>)</w:t>
      </w:r>
      <w:r w:rsidRPr="00C554E4">
        <w:rPr>
          <w:rFonts w:ascii="Arial" w:hAnsi="Arial" w:cs="Arial"/>
          <w:color w:val="0033CC"/>
        </w:rPr>
        <w:t xml:space="preserve">. There was a statistically significant association between the Pearson’s </w:t>
      </w:r>
      <w:r w:rsidRPr="00C554E4">
        <w:rPr>
          <w:rFonts w:ascii="Arial" w:hAnsi="Arial" w:cs="Arial"/>
          <w:i/>
          <w:color w:val="0033CC"/>
        </w:rPr>
        <w:t>r</w:t>
      </w:r>
      <w:r w:rsidRPr="00C554E4">
        <w:rPr>
          <w:rFonts w:ascii="Arial" w:hAnsi="Arial" w:cs="Arial"/>
          <w:color w:val="0033CC"/>
        </w:rPr>
        <w:t xml:space="preserve"> and the </w:t>
      </w:r>
      <w:proofErr w:type="spellStart"/>
      <w:r w:rsidRPr="00C554E4">
        <w:rPr>
          <w:rFonts w:ascii="Arial" w:hAnsi="Arial" w:cs="Arial"/>
          <w:color w:val="0033CC"/>
        </w:rPr>
        <w:t>ctDNA</w:t>
      </w:r>
      <w:proofErr w:type="spellEnd"/>
      <w:r w:rsidRPr="00C554E4">
        <w:rPr>
          <w:rFonts w:ascii="Arial" w:hAnsi="Arial" w:cs="Arial"/>
          <w:color w:val="0033CC"/>
        </w:rPr>
        <w:t xml:space="preserve"> fraction </w:t>
      </w:r>
      <w:r w:rsidR="00C80ED4" w:rsidRPr="00C554E4">
        <w:rPr>
          <w:rFonts w:ascii="Arial" w:eastAsia="Arial" w:hAnsi="Arial" w:cs="Arial"/>
          <w:color w:val="0033CC"/>
        </w:rPr>
        <w:t xml:space="preserve">(one-sided </w:t>
      </w:r>
      <w:proofErr w:type="spellStart"/>
      <w:r w:rsidR="00C80ED4" w:rsidRPr="00C554E4">
        <w:rPr>
          <w:rFonts w:ascii="Arial" w:eastAsia="Arial" w:hAnsi="Arial" w:cs="Arial"/>
          <w:color w:val="0033CC"/>
        </w:rPr>
        <w:t>Jonckheere</w:t>
      </w:r>
      <w:proofErr w:type="spellEnd"/>
      <w:r w:rsidR="00C80ED4" w:rsidRPr="00C554E4">
        <w:rPr>
          <w:rFonts w:ascii="Arial" w:eastAsia="Arial" w:hAnsi="Arial" w:cs="Arial"/>
          <w:color w:val="0033CC"/>
        </w:rPr>
        <w:t>-Terpstra test p</w:t>
      </w:r>
      <w:r w:rsidR="00190B38" w:rsidRPr="00C554E4">
        <w:rPr>
          <w:rFonts w:ascii="Arial" w:eastAsia="Arial" w:hAnsi="Arial" w:cs="Arial"/>
          <w:color w:val="0033CC"/>
        </w:rPr>
        <w:t xml:space="preserve"> </w:t>
      </w:r>
      <w:r w:rsidR="00C80ED4" w:rsidRPr="00C554E4">
        <w:rPr>
          <w:rFonts w:ascii="Arial" w:eastAsia="Arial" w:hAnsi="Arial" w:cs="Arial"/>
          <w:color w:val="0033CC"/>
        </w:rPr>
        <w:t>=</w:t>
      </w:r>
      <w:r w:rsidR="00190B38" w:rsidRPr="00C554E4">
        <w:rPr>
          <w:rFonts w:ascii="Arial" w:eastAsia="Arial" w:hAnsi="Arial" w:cs="Arial"/>
          <w:color w:val="0033CC"/>
        </w:rPr>
        <w:t xml:space="preserve"> </w:t>
      </w:r>
      <w:r w:rsidR="00C80ED4" w:rsidRPr="00C554E4">
        <w:rPr>
          <w:rFonts w:ascii="Arial" w:eastAsia="Arial" w:hAnsi="Arial" w:cs="Arial"/>
          <w:color w:val="0033CC"/>
        </w:rPr>
        <w:t>1e-4).</w:t>
      </w:r>
      <w:r w:rsidRPr="00C554E4">
        <w:rPr>
          <w:rFonts w:ascii="Arial" w:hAnsi="Arial" w:cs="Arial"/>
          <w:color w:val="0033CC"/>
        </w:rPr>
        <w:t xml:space="preserve"> A larger number of the breast and prostate cancer cases had high </w:t>
      </w:r>
      <w:proofErr w:type="spellStart"/>
      <w:r w:rsidRPr="00C554E4">
        <w:rPr>
          <w:rFonts w:ascii="Arial" w:hAnsi="Arial" w:cs="Arial"/>
          <w:color w:val="0033CC"/>
        </w:rPr>
        <w:t>ctDNA</w:t>
      </w:r>
      <w:proofErr w:type="spellEnd"/>
      <w:r w:rsidRPr="00C554E4">
        <w:rPr>
          <w:rFonts w:ascii="Arial" w:hAnsi="Arial" w:cs="Arial"/>
          <w:color w:val="0033CC"/>
        </w:rPr>
        <w:t xml:space="preserve"> fractions and Pearson’s </w:t>
      </w:r>
      <w:r w:rsidRPr="00C554E4">
        <w:rPr>
          <w:rFonts w:ascii="Arial" w:hAnsi="Arial" w:cs="Arial"/>
          <w:i/>
          <w:color w:val="0033CC"/>
        </w:rPr>
        <w:t>r</w:t>
      </w:r>
      <w:r w:rsidRPr="00C554E4">
        <w:rPr>
          <w:rFonts w:ascii="Arial" w:hAnsi="Arial" w:cs="Arial"/>
          <w:color w:val="0033CC"/>
        </w:rPr>
        <w:t xml:space="preserve"> &gt; 0.5. There was no association between the Pearson’s </w:t>
      </w:r>
      <w:r w:rsidRPr="00C554E4">
        <w:rPr>
          <w:rFonts w:ascii="Arial" w:hAnsi="Arial" w:cs="Arial"/>
          <w:i/>
          <w:color w:val="0033CC"/>
        </w:rPr>
        <w:t>r</w:t>
      </w:r>
      <w:r w:rsidRPr="00C554E4">
        <w:rPr>
          <w:rFonts w:ascii="Arial" w:hAnsi="Arial" w:cs="Arial"/>
          <w:color w:val="0033CC"/>
        </w:rPr>
        <w:t xml:space="preserve"> and the purity of the matched tumor biopsy.</w:t>
      </w:r>
    </w:p>
    <w:p w14:paraId="57540AA4" w14:textId="74362836" w:rsidR="000832D0" w:rsidRPr="00C554E4" w:rsidRDefault="00546E06" w:rsidP="000832D0">
      <w:pPr>
        <w:numPr>
          <w:ilvl w:val="0"/>
          <w:numId w:val="5"/>
        </w:numPr>
        <w:spacing w:after="0" w:line="240" w:lineRule="auto"/>
        <w:jc w:val="both"/>
        <w:rPr>
          <w:rFonts w:ascii="Arial" w:eastAsia="Arial" w:hAnsi="Arial" w:cs="Arial"/>
          <w:color w:val="0033CC"/>
        </w:rPr>
      </w:pPr>
      <w:r w:rsidRPr="00C554E4">
        <w:rPr>
          <w:rFonts w:ascii="Arial" w:hAnsi="Arial" w:cs="Arial"/>
          <w:color w:val="0033CC"/>
        </w:rPr>
        <w:t>Based on the previous observation that the Log</w:t>
      </w:r>
      <w:r w:rsidRPr="00C554E4">
        <w:rPr>
          <w:rFonts w:ascii="Arial" w:hAnsi="Arial" w:cs="Arial"/>
          <w:color w:val="0033CC"/>
          <w:vertAlign w:val="subscript"/>
        </w:rPr>
        <w:t>2</w:t>
      </w:r>
      <w:r w:rsidRPr="00C554E4">
        <w:rPr>
          <w:rFonts w:ascii="Arial" w:hAnsi="Arial" w:cs="Arial"/>
          <w:color w:val="0033CC"/>
        </w:rPr>
        <w:t xml:space="preserve"> Ratios estimated from the tumor biopsy and cfDNA are comparable only for samples with high </w:t>
      </w:r>
      <w:proofErr w:type="spellStart"/>
      <w:r w:rsidRPr="00C554E4">
        <w:rPr>
          <w:rFonts w:ascii="Arial" w:hAnsi="Arial" w:cs="Arial"/>
          <w:color w:val="0033CC"/>
        </w:rPr>
        <w:t>ctDNA</w:t>
      </w:r>
      <w:proofErr w:type="spellEnd"/>
      <w:r w:rsidRPr="00C554E4">
        <w:rPr>
          <w:rFonts w:ascii="Arial" w:hAnsi="Arial" w:cs="Arial"/>
          <w:color w:val="0033CC"/>
        </w:rPr>
        <w:t xml:space="preserve"> fraction estimates, we c</w:t>
      </w:r>
      <w:r w:rsidR="00B4071F" w:rsidRPr="00C554E4">
        <w:rPr>
          <w:rFonts w:ascii="Arial" w:hAnsi="Arial" w:cs="Arial"/>
          <w:color w:val="0033CC"/>
        </w:rPr>
        <w:t>ompar</w:t>
      </w:r>
      <w:r w:rsidRPr="00C554E4">
        <w:rPr>
          <w:rFonts w:ascii="Arial" w:hAnsi="Arial" w:cs="Arial"/>
          <w:color w:val="0033CC"/>
        </w:rPr>
        <w:t>ed</w:t>
      </w:r>
      <w:r w:rsidR="00B4071F" w:rsidRPr="00C554E4">
        <w:rPr>
          <w:rFonts w:ascii="Arial" w:hAnsi="Arial" w:cs="Arial"/>
          <w:color w:val="0033CC"/>
        </w:rPr>
        <w:t xml:space="preserve"> amplifications and homozygous deletions in any of the 410 genes included in the MSK-IMPACT assay for </w:t>
      </w:r>
      <w:r w:rsidRPr="00C554E4">
        <w:rPr>
          <w:rFonts w:ascii="Arial" w:hAnsi="Arial" w:cs="Arial"/>
          <w:color w:val="0033CC"/>
        </w:rPr>
        <w:t xml:space="preserve">only </w:t>
      </w:r>
      <w:r w:rsidR="00B4071F" w:rsidRPr="00C554E4">
        <w:rPr>
          <w:rFonts w:ascii="Arial" w:hAnsi="Arial" w:cs="Arial"/>
          <w:color w:val="0033CC"/>
        </w:rPr>
        <w:t xml:space="preserve">N = 49 tumor biopsy and cfDNA sample pairs with </w:t>
      </w:r>
      <w:proofErr w:type="spellStart"/>
      <w:r w:rsidR="00B4071F" w:rsidRPr="00C554E4">
        <w:rPr>
          <w:rFonts w:ascii="Arial" w:hAnsi="Arial" w:cs="Arial"/>
          <w:color w:val="0033CC"/>
        </w:rPr>
        <w:t>ctDNA</w:t>
      </w:r>
      <w:proofErr w:type="spellEnd"/>
      <w:r w:rsidR="00B4071F" w:rsidRPr="00C554E4">
        <w:rPr>
          <w:rFonts w:ascii="Arial" w:hAnsi="Arial" w:cs="Arial"/>
          <w:color w:val="0033CC"/>
        </w:rPr>
        <w:t xml:space="preserve"> fraction estimate </w:t>
      </w:r>
      <w:r w:rsidR="009C12FD" w:rsidRPr="00C554E4">
        <w:rPr>
          <w:rFonts w:ascii="Arial" w:hAnsi="Arial" w:cs="Arial"/>
          <w:color w:val="0033CC"/>
        </w:rPr>
        <w:t>≥</w:t>
      </w:r>
      <w:r w:rsidR="00B4071F" w:rsidRPr="00C554E4">
        <w:rPr>
          <w:rFonts w:ascii="Arial" w:hAnsi="Arial" w:cs="Arial"/>
          <w:color w:val="0033CC"/>
        </w:rPr>
        <w:t xml:space="preserve">10%. The ROC curves for predicting amplifications or homozygous deletions from the absolute copy numbers in cfDNA are shown in </w:t>
      </w:r>
      <w:r w:rsidR="000832D0" w:rsidRPr="00C554E4">
        <w:rPr>
          <w:rFonts w:ascii="Arial" w:hAnsi="Arial" w:cs="Arial"/>
          <w:b/>
          <w:color w:val="0033CC"/>
        </w:rPr>
        <w:t xml:space="preserve">Response to Reviewers </w:t>
      </w:r>
      <w:r w:rsidR="00C80ED4" w:rsidRPr="00C554E4">
        <w:rPr>
          <w:rFonts w:ascii="Arial" w:eastAsia="Arial" w:hAnsi="Arial" w:cs="Arial"/>
          <w:b/>
          <w:color w:val="0033CC"/>
        </w:rPr>
        <w:t>Figures</w:t>
      </w:r>
      <w:r w:rsidR="00B4071F" w:rsidRPr="00C554E4">
        <w:rPr>
          <w:rFonts w:ascii="Arial" w:hAnsi="Arial" w:cs="Arial"/>
          <w:b/>
          <w:color w:val="0033CC"/>
        </w:rPr>
        <w:t xml:space="preserve"> 1</w:t>
      </w:r>
      <w:r w:rsidR="004C300A" w:rsidRPr="00C554E4">
        <w:rPr>
          <w:rFonts w:ascii="Arial" w:hAnsi="Arial" w:cs="Arial"/>
          <w:b/>
          <w:color w:val="0033CC"/>
        </w:rPr>
        <w:t>9</w:t>
      </w:r>
      <w:r w:rsidR="00586724" w:rsidRPr="00C554E4">
        <w:rPr>
          <w:rFonts w:ascii="Arial" w:hAnsi="Arial" w:cs="Arial"/>
          <w:b/>
          <w:color w:val="0033CC"/>
        </w:rPr>
        <w:t>a</w:t>
      </w:r>
      <w:r w:rsidR="00C80ED4" w:rsidRPr="00C554E4">
        <w:rPr>
          <w:rFonts w:ascii="Arial" w:eastAsia="Arial" w:hAnsi="Arial" w:cs="Arial"/>
          <w:color w:val="0033CC"/>
        </w:rPr>
        <w:t xml:space="preserve"> </w:t>
      </w:r>
      <w:r w:rsidR="000832D0" w:rsidRPr="00C554E4">
        <w:rPr>
          <w:rFonts w:ascii="Arial" w:eastAsia="Arial" w:hAnsi="Arial" w:cs="Arial"/>
          <w:color w:val="0033CC"/>
        </w:rPr>
        <w:t xml:space="preserve">and </w:t>
      </w:r>
      <w:r w:rsidR="00C80ED4" w:rsidRPr="00C554E4">
        <w:rPr>
          <w:rFonts w:ascii="Arial" w:eastAsia="Arial" w:hAnsi="Arial" w:cs="Arial"/>
          <w:b/>
          <w:color w:val="0033CC"/>
        </w:rPr>
        <w:t>1</w:t>
      </w:r>
      <w:r w:rsidR="004C300A" w:rsidRPr="00C554E4">
        <w:rPr>
          <w:rFonts w:ascii="Arial" w:eastAsia="Arial" w:hAnsi="Arial" w:cs="Arial"/>
          <w:b/>
          <w:color w:val="0033CC"/>
        </w:rPr>
        <w:t>9</w:t>
      </w:r>
      <w:r w:rsidR="00586724" w:rsidRPr="00C554E4">
        <w:rPr>
          <w:rFonts w:ascii="Arial" w:eastAsia="Arial" w:hAnsi="Arial" w:cs="Arial"/>
          <w:b/>
          <w:color w:val="0033CC"/>
        </w:rPr>
        <w:t>b</w:t>
      </w:r>
      <w:r w:rsidR="00A11A4A" w:rsidRPr="00C554E4">
        <w:rPr>
          <w:rFonts w:ascii="Arial" w:eastAsia="Arial" w:hAnsi="Arial" w:cs="Arial"/>
          <w:b/>
          <w:color w:val="0033CC"/>
        </w:rPr>
        <w:t xml:space="preserve"> </w:t>
      </w:r>
      <w:r w:rsidR="00A11A4A" w:rsidRPr="007F2130">
        <w:rPr>
          <w:rFonts w:ascii="Arial" w:hAnsi="Arial" w:cs="Arial"/>
          <w:color w:val="0033CC"/>
        </w:rPr>
        <w:t>(</w:t>
      </w:r>
      <w:r w:rsidR="00A11A4A" w:rsidRPr="00CD033A">
        <w:rPr>
          <w:rFonts w:ascii="Arial" w:hAnsi="Arial" w:cs="Arial"/>
          <w:b/>
          <w:color w:val="0033CC"/>
          <w:highlight w:val="yellow"/>
        </w:rPr>
        <w:t xml:space="preserve">Supplementary Figs. </w:t>
      </w:r>
      <w:r w:rsidR="00724B39">
        <w:rPr>
          <w:rFonts w:ascii="Arial" w:hAnsi="Arial" w:cs="Arial"/>
          <w:b/>
          <w:color w:val="0033CC"/>
          <w:highlight w:val="yellow"/>
        </w:rPr>
        <w:t>RR18i</w:t>
      </w:r>
      <w:r w:rsidR="00A11A4A" w:rsidRPr="00CD033A">
        <w:rPr>
          <w:rFonts w:ascii="Arial" w:hAnsi="Arial" w:cs="Arial"/>
          <w:b/>
          <w:color w:val="0033CC"/>
          <w:highlight w:val="yellow"/>
        </w:rPr>
        <w:t>-</w:t>
      </w:r>
      <w:r w:rsidR="00724B39">
        <w:rPr>
          <w:rFonts w:ascii="Arial" w:hAnsi="Arial" w:cs="Arial"/>
          <w:b/>
          <w:color w:val="0033CC"/>
          <w:highlight w:val="yellow"/>
        </w:rPr>
        <w:t>j</w:t>
      </w:r>
      <w:r w:rsidR="00A11A4A" w:rsidRPr="007F2130">
        <w:rPr>
          <w:rFonts w:ascii="Arial" w:hAnsi="Arial" w:cs="Arial"/>
          <w:b/>
          <w:color w:val="0033CC"/>
        </w:rPr>
        <w:t xml:space="preserve"> of the revised manuscript</w:t>
      </w:r>
      <w:r w:rsidR="00A11A4A" w:rsidRPr="007F2130">
        <w:rPr>
          <w:rFonts w:ascii="Arial" w:hAnsi="Arial" w:cs="Arial"/>
          <w:color w:val="0033CC"/>
        </w:rPr>
        <w:t>)</w:t>
      </w:r>
      <w:r w:rsidR="00B4071F" w:rsidRPr="00C554E4">
        <w:rPr>
          <w:rFonts w:ascii="Arial" w:eastAsia="Arial" w:hAnsi="Arial" w:cs="Arial"/>
          <w:color w:val="0033CC"/>
        </w:rPr>
        <w:t>.</w:t>
      </w:r>
      <w:r w:rsidR="00586724" w:rsidRPr="00C554E4">
        <w:rPr>
          <w:rFonts w:ascii="Arial" w:eastAsia="Arial" w:hAnsi="Arial" w:cs="Arial"/>
          <w:color w:val="0033CC"/>
        </w:rPr>
        <w:t xml:space="preserve"> Pairwise comparisons between the cancer cohorts show</w:t>
      </w:r>
      <w:r w:rsidR="006F093F" w:rsidRPr="00C554E4">
        <w:rPr>
          <w:rFonts w:ascii="Arial" w:eastAsia="Arial" w:hAnsi="Arial" w:cs="Arial"/>
          <w:color w:val="0033CC"/>
        </w:rPr>
        <w:t>ed</w:t>
      </w:r>
      <w:r w:rsidR="00586724" w:rsidRPr="00C554E4">
        <w:rPr>
          <w:rFonts w:ascii="Arial" w:eastAsia="Arial" w:hAnsi="Arial" w:cs="Arial"/>
          <w:color w:val="0033CC"/>
        </w:rPr>
        <w:t xml:space="preserve"> that </w:t>
      </w:r>
      <w:r w:rsidR="003625F0" w:rsidRPr="00C554E4">
        <w:rPr>
          <w:rFonts w:ascii="Arial" w:eastAsia="Arial" w:hAnsi="Arial" w:cs="Arial"/>
          <w:color w:val="0033CC"/>
        </w:rPr>
        <w:t xml:space="preserve">none of </w:t>
      </w:r>
      <w:r w:rsidR="00586724" w:rsidRPr="00C554E4">
        <w:rPr>
          <w:rFonts w:ascii="Arial" w:eastAsia="Arial" w:hAnsi="Arial" w:cs="Arial"/>
          <w:color w:val="0033CC"/>
        </w:rPr>
        <w:t xml:space="preserve">the AUC </w:t>
      </w:r>
      <w:r w:rsidR="00444D77" w:rsidRPr="00C554E4">
        <w:rPr>
          <w:rFonts w:ascii="Arial" w:eastAsia="Arial" w:hAnsi="Arial" w:cs="Arial"/>
          <w:color w:val="0033CC"/>
        </w:rPr>
        <w:t xml:space="preserve">for amplifications </w:t>
      </w:r>
      <w:r w:rsidR="00586724" w:rsidRPr="00C554E4">
        <w:rPr>
          <w:rFonts w:ascii="Arial" w:eastAsia="Arial" w:hAnsi="Arial" w:cs="Arial"/>
          <w:color w:val="0033CC"/>
        </w:rPr>
        <w:t>were significantly different (</w:t>
      </w:r>
      <w:r w:rsidR="003625F0" w:rsidRPr="00C554E4">
        <w:rPr>
          <w:rFonts w:ascii="Arial" w:eastAsia="Arial" w:hAnsi="Arial" w:cs="Arial"/>
          <w:color w:val="0033CC"/>
        </w:rPr>
        <w:t xml:space="preserve">DeLong two-sided test for AUC; </w:t>
      </w:r>
      <w:r w:rsidR="00586724" w:rsidRPr="00C554E4">
        <w:rPr>
          <w:rFonts w:ascii="Arial" w:eastAsia="Arial" w:hAnsi="Arial" w:cs="Arial"/>
          <w:color w:val="0033CC"/>
        </w:rPr>
        <w:t>p</w:t>
      </w:r>
      <w:r w:rsidR="003625F0" w:rsidRPr="00C554E4">
        <w:rPr>
          <w:rFonts w:ascii="Arial" w:eastAsia="Arial" w:hAnsi="Arial" w:cs="Arial"/>
          <w:color w:val="0033CC"/>
        </w:rPr>
        <w:t>&gt;</w:t>
      </w:r>
      <w:r w:rsidR="00586724" w:rsidRPr="00C554E4">
        <w:rPr>
          <w:rFonts w:ascii="Arial" w:eastAsia="Arial" w:hAnsi="Arial" w:cs="Arial"/>
          <w:color w:val="0033CC"/>
        </w:rPr>
        <w:t>0.</w:t>
      </w:r>
      <w:r w:rsidR="003625F0" w:rsidRPr="00C554E4">
        <w:rPr>
          <w:rFonts w:ascii="Arial" w:eastAsia="Arial" w:hAnsi="Arial" w:cs="Arial"/>
          <w:color w:val="0033CC"/>
        </w:rPr>
        <w:t>05</w:t>
      </w:r>
      <w:r w:rsidR="00586724" w:rsidRPr="00C554E4">
        <w:rPr>
          <w:rFonts w:ascii="Arial" w:eastAsia="Arial" w:hAnsi="Arial" w:cs="Arial"/>
          <w:color w:val="0033CC"/>
        </w:rPr>
        <w:t xml:space="preserve">) </w:t>
      </w:r>
      <w:r w:rsidR="003625F0" w:rsidRPr="00C554E4">
        <w:rPr>
          <w:rFonts w:ascii="Arial" w:eastAsia="Arial" w:hAnsi="Arial" w:cs="Arial"/>
          <w:color w:val="0033CC"/>
        </w:rPr>
        <w:t xml:space="preserve">except </w:t>
      </w:r>
      <w:r w:rsidR="006F093F" w:rsidRPr="00C554E4">
        <w:rPr>
          <w:rFonts w:ascii="Arial" w:eastAsia="Arial" w:hAnsi="Arial" w:cs="Arial"/>
          <w:color w:val="0033CC"/>
        </w:rPr>
        <w:t xml:space="preserve">comparing breast and prostate cancers (DeLong two-sided test for AUC; p = 0.042). This was expected given that breast cancers had the highest number of amplifications whilst prostate cancers harbored the fewest. Similarly, comparing </w:t>
      </w:r>
      <w:r w:rsidR="00444D77" w:rsidRPr="00C554E4">
        <w:rPr>
          <w:rFonts w:ascii="Arial" w:eastAsia="Arial" w:hAnsi="Arial" w:cs="Arial"/>
          <w:color w:val="0033CC"/>
        </w:rPr>
        <w:t xml:space="preserve">homozygous deletions </w:t>
      </w:r>
      <w:r w:rsidR="006F093F" w:rsidRPr="00C554E4">
        <w:rPr>
          <w:rFonts w:ascii="Arial" w:eastAsia="Arial" w:hAnsi="Arial" w:cs="Arial"/>
          <w:color w:val="0033CC"/>
        </w:rPr>
        <w:t>across the different cancer cohorts showed that prostate cancers had a statistically higher AUC than breast (p =</w:t>
      </w:r>
      <w:r w:rsidR="00586724" w:rsidRPr="00C554E4">
        <w:rPr>
          <w:rFonts w:ascii="Arial" w:eastAsia="Arial" w:hAnsi="Arial" w:cs="Arial"/>
          <w:color w:val="0033CC"/>
        </w:rPr>
        <w:t xml:space="preserve"> </w:t>
      </w:r>
      <w:r w:rsidR="006009FB" w:rsidRPr="00C554E4">
        <w:rPr>
          <w:rFonts w:ascii="Arial" w:eastAsia="Arial" w:hAnsi="Arial" w:cs="Arial"/>
          <w:color w:val="0033CC"/>
        </w:rPr>
        <w:t>3.95e-3</w:t>
      </w:r>
      <w:r w:rsidR="006F093F" w:rsidRPr="00C554E4">
        <w:rPr>
          <w:rFonts w:ascii="Arial" w:eastAsia="Arial" w:hAnsi="Arial" w:cs="Arial"/>
          <w:color w:val="0033CC"/>
        </w:rPr>
        <w:t xml:space="preserve">) and lung (p = </w:t>
      </w:r>
      <w:r w:rsidR="006009FB" w:rsidRPr="00C554E4">
        <w:rPr>
          <w:rFonts w:ascii="Arial" w:eastAsia="Arial" w:hAnsi="Arial" w:cs="Arial"/>
          <w:color w:val="0033CC"/>
        </w:rPr>
        <w:t>8.56e-2</w:t>
      </w:r>
      <w:r w:rsidR="006F093F" w:rsidRPr="00C554E4">
        <w:rPr>
          <w:rFonts w:ascii="Arial" w:eastAsia="Arial" w:hAnsi="Arial" w:cs="Arial"/>
          <w:color w:val="0033CC"/>
        </w:rPr>
        <w:t>) cancers possibly explained by the higher number of such alterations in prostate cancers.</w:t>
      </w:r>
      <w:r w:rsidR="006009FB" w:rsidRPr="00C554E4">
        <w:rPr>
          <w:rFonts w:ascii="Arial" w:eastAsia="Arial" w:hAnsi="Arial" w:cs="Arial"/>
          <w:color w:val="0033CC"/>
        </w:rPr>
        <w:t xml:space="preserve"> We also estimated the probability of detecting an amplification in cfDNA as a function of the amplitude of the corresponding copy number in the matched tumor biopsy for sample pairs with concordant diploid or near diploid genome mass. The probit regressions are shown in </w:t>
      </w:r>
      <w:r w:rsidR="006009FB" w:rsidRPr="00C554E4">
        <w:rPr>
          <w:rFonts w:ascii="Arial" w:hAnsi="Arial" w:cs="Arial"/>
          <w:b/>
          <w:color w:val="0033CC"/>
        </w:rPr>
        <w:t xml:space="preserve">Response to Reviewers </w:t>
      </w:r>
      <w:r w:rsidR="006009FB" w:rsidRPr="00C554E4">
        <w:rPr>
          <w:rFonts w:ascii="Arial" w:eastAsia="Arial" w:hAnsi="Arial" w:cs="Arial"/>
          <w:b/>
          <w:color w:val="0033CC"/>
        </w:rPr>
        <w:t>Figure</w:t>
      </w:r>
      <w:r w:rsidR="006009FB" w:rsidRPr="00C554E4">
        <w:rPr>
          <w:rFonts w:ascii="Arial" w:hAnsi="Arial" w:cs="Arial"/>
          <w:b/>
          <w:color w:val="0033CC"/>
        </w:rPr>
        <w:t xml:space="preserve"> </w:t>
      </w:r>
      <w:r w:rsidR="006009FB" w:rsidRPr="00C554E4">
        <w:rPr>
          <w:rFonts w:ascii="Arial" w:eastAsia="Arial" w:hAnsi="Arial" w:cs="Arial"/>
          <w:b/>
          <w:color w:val="0033CC"/>
        </w:rPr>
        <w:t>1</w:t>
      </w:r>
      <w:r w:rsidR="004C300A" w:rsidRPr="00C554E4">
        <w:rPr>
          <w:rFonts w:ascii="Arial" w:eastAsia="Arial" w:hAnsi="Arial" w:cs="Arial"/>
          <w:b/>
          <w:color w:val="0033CC"/>
        </w:rPr>
        <w:t>9</w:t>
      </w:r>
      <w:r w:rsidR="006009FB" w:rsidRPr="00C554E4">
        <w:rPr>
          <w:rFonts w:ascii="Arial" w:eastAsia="Arial" w:hAnsi="Arial" w:cs="Arial"/>
          <w:b/>
          <w:color w:val="0033CC"/>
        </w:rPr>
        <w:t>c</w:t>
      </w:r>
      <w:r w:rsidR="00F05C26" w:rsidRPr="00C554E4">
        <w:rPr>
          <w:rFonts w:ascii="Arial" w:eastAsia="Arial" w:hAnsi="Arial" w:cs="Arial"/>
          <w:b/>
          <w:color w:val="0033CC"/>
        </w:rPr>
        <w:t xml:space="preserve"> </w:t>
      </w:r>
      <w:r w:rsidR="00F05C26" w:rsidRPr="007F2130">
        <w:rPr>
          <w:rFonts w:ascii="Arial" w:eastAsia="Arial" w:hAnsi="Arial" w:cs="Arial"/>
          <w:color w:val="0033CC"/>
        </w:rPr>
        <w:t>(</w:t>
      </w:r>
      <w:r w:rsidR="00F05C26" w:rsidRPr="00CD033A">
        <w:rPr>
          <w:rFonts w:ascii="Arial" w:hAnsi="Arial" w:cs="Arial"/>
          <w:b/>
          <w:color w:val="0033CC"/>
          <w:highlight w:val="yellow"/>
        </w:rPr>
        <w:t xml:space="preserve">Supplementary Fig. </w:t>
      </w:r>
      <w:r w:rsidR="00724B39">
        <w:rPr>
          <w:rFonts w:ascii="Arial" w:hAnsi="Arial" w:cs="Arial"/>
          <w:b/>
          <w:color w:val="0033CC"/>
          <w:highlight w:val="yellow"/>
        </w:rPr>
        <w:t>RR18k</w:t>
      </w:r>
      <w:r w:rsidR="00F05C26" w:rsidRPr="007F2130">
        <w:rPr>
          <w:rFonts w:ascii="Arial" w:hAnsi="Arial" w:cs="Arial"/>
          <w:b/>
          <w:color w:val="0033CC"/>
        </w:rPr>
        <w:t xml:space="preserve"> of the revised manuscript</w:t>
      </w:r>
      <w:r w:rsidR="00F05C26" w:rsidRPr="007F2130">
        <w:rPr>
          <w:rFonts w:ascii="Arial" w:eastAsia="Arial" w:hAnsi="Arial" w:cs="Arial"/>
          <w:color w:val="0033CC"/>
        </w:rPr>
        <w:t>)</w:t>
      </w:r>
      <w:r w:rsidR="006009FB" w:rsidRPr="00C554E4">
        <w:rPr>
          <w:rFonts w:ascii="Arial" w:eastAsia="Arial" w:hAnsi="Arial" w:cs="Arial"/>
          <w:color w:val="0033CC"/>
        </w:rPr>
        <w:t>.</w:t>
      </w:r>
    </w:p>
    <w:p w14:paraId="625E7027" w14:textId="77777777" w:rsidR="00F81451" w:rsidRPr="00C554E4" w:rsidRDefault="00F81451" w:rsidP="00F81451">
      <w:pPr>
        <w:spacing w:after="0" w:line="240" w:lineRule="auto"/>
        <w:jc w:val="both"/>
        <w:rPr>
          <w:rFonts w:ascii="Arial" w:eastAsia="Arial" w:hAnsi="Arial" w:cs="Arial"/>
          <w:color w:val="0033CC"/>
        </w:rPr>
      </w:pPr>
    </w:p>
    <w:p w14:paraId="364309DB" w14:textId="6F8C7A60" w:rsidR="00413E5F" w:rsidRPr="00C554E4" w:rsidRDefault="00B4071F" w:rsidP="00212D50">
      <w:pPr>
        <w:spacing w:after="0" w:line="240" w:lineRule="auto"/>
        <w:jc w:val="both"/>
        <w:rPr>
          <w:rFonts w:ascii="Arial" w:eastAsia="Arial" w:hAnsi="Arial" w:cs="Arial"/>
          <w:color w:val="0033CC"/>
        </w:rPr>
      </w:pPr>
      <w:r w:rsidRPr="00C554E4">
        <w:rPr>
          <w:rFonts w:ascii="Arial" w:eastAsia="Arial" w:hAnsi="Arial" w:cs="Arial"/>
          <w:color w:val="0033CC"/>
        </w:rPr>
        <w:t>Overall</w:t>
      </w:r>
      <w:r w:rsidR="00D03452" w:rsidRPr="00C554E4">
        <w:rPr>
          <w:rFonts w:ascii="Arial" w:eastAsia="Arial" w:hAnsi="Arial" w:cs="Arial"/>
          <w:color w:val="0033CC"/>
        </w:rPr>
        <w:t>,</w:t>
      </w:r>
      <w:r w:rsidRPr="00C554E4">
        <w:rPr>
          <w:rFonts w:ascii="Arial" w:eastAsia="Arial" w:hAnsi="Arial" w:cs="Arial"/>
          <w:color w:val="0033CC"/>
        </w:rPr>
        <w:t xml:space="preserve"> 34 of 49 (69%) patients had at least one amplification or homozygous deletion reported in their matched tumor biopsies</w:t>
      </w:r>
      <w:r w:rsidR="00D03452" w:rsidRPr="00C554E4">
        <w:rPr>
          <w:rFonts w:ascii="Arial" w:eastAsia="Arial" w:hAnsi="Arial" w:cs="Arial"/>
          <w:color w:val="0033CC"/>
        </w:rPr>
        <w:t>. Among th</w:t>
      </w:r>
      <w:r w:rsidR="00B12FAB" w:rsidRPr="00C554E4">
        <w:rPr>
          <w:rFonts w:ascii="Arial" w:eastAsia="Arial" w:hAnsi="Arial" w:cs="Arial"/>
          <w:color w:val="0033CC"/>
        </w:rPr>
        <w:t>o</w:t>
      </w:r>
      <w:r w:rsidR="00D03452" w:rsidRPr="00C554E4">
        <w:rPr>
          <w:rFonts w:ascii="Arial" w:eastAsia="Arial" w:hAnsi="Arial" w:cs="Arial"/>
          <w:color w:val="0033CC"/>
        </w:rPr>
        <w:t>se,</w:t>
      </w:r>
      <w:r w:rsidRPr="00C554E4">
        <w:rPr>
          <w:rFonts w:ascii="Arial" w:eastAsia="Arial" w:hAnsi="Arial" w:cs="Arial"/>
          <w:color w:val="0033CC"/>
        </w:rPr>
        <w:t xml:space="preserve"> 26 (76.5%) patients</w:t>
      </w:r>
      <w:r w:rsidR="00D03452" w:rsidRPr="00C554E4">
        <w:rPr>
          <w:rFonts w:ascii="Arial" w:eastAsia="Arial" w:hAnsi="Arial" w:cs="Arial"/>
          <w:color w:val="0033CC"/>
        </w:rPr>
        <w:t xml:space="preserve"> displayed </w:t>
      </w:r>
      <w:r w:rsidRPr="00C554E4">
        <w:rPr>
          <w:rFonts w:ascii="Arial" w:eastAsia="Arial" w:hAnsi="Arial" w:cs="Arial"/>
          <w:color w:val="0033CC"/>
        </w:rPr>
        <w:t>at least one concordant</w:t>
      </w:r>
      <w:r w:rsidR="00B12FAB" w:rsidRPr="00C554E4">
        <w:rPr>
          <w:rFonts w:ascii="Arial" w:eastAsia="Arial" w:hAnsi="Arial" w:cs="Arial"/>
          <w:color w:val="0033CC"/>
        </w:rPr>
        <w:t xml:space="preserve"> alteration</w:t>
      </w:r>
      <w:r w:rsidRPr="00C554E4">
        <w:rPr>
          <w:rFonts w:ascii="Arial" w:eastAsia="Arial" w:hAnsi="Arial" w:cs="Arial"/>
          <w:color w:val="0033CC"/>
        </w:rPr>
        <w:t xml:space="preserve">. </w:t>
      </w:r>
      <w:r w:rsidR="000832D0" w:rsidRPr="00C554E4">
        <w:rPr>
          <w:rFonts w:ascii="Arial" w:hAnsi="Arial" w:cs="Arial"/>
          <w:b/>
          <w:color w:val="0033CC"/>
        </w:rPr>
        <w:t xml:space="preserve">Response to Reviewers </w:t>
      </w:r>
      <w:r w:rsidR="000832D0" w:rsidRPr="00C554E4">
        <w:rPr>
          <w:rFonts w:ascii="Arial" w:eastAsia="Arial" w:hAnsi="Arial" w:cs="Arial"/>
          <w:b/>
          <w:color w:val="0033CC"/>
        </w:rPr>
        <w:t>T</w:t>
      </w:r>
      <w:r w:rsidRPr="00C554E4">
        <w:rPr>
          <w:rFonts w:ascii="Arial" w:eastAsia="Arial" w:hAnsi="Arial" w:cs="Arial"/>
          <w:b/>
          <w:color w:val="0033CC"/>
        </w:rPr>
        <w:t xml:space="preserve">able </w:t>
      </w:r>
      <w:r w:rsidR="00C80ED4" w:rsidRPr="00C554E4">
        <w:rPr>
          <w:rFonts w:ascii="Arial" w:eastAsia="Arial" w:hAnsi="Arial" w:cs="Arial"/>
          <w:b/>
          <w:color w:val="0033CC"/>
        </w:rPr>
        <w:t>1</w:t>
      </w:r>
      <w:r w:rsidR="00724B39">
        <w:rPr>
          <w:rFonts w:ascii="Arial" w:eastAsia="Arial" w:hAnsi="Arial" w:cs="Arial"/>
          <w:b/>
          <w:color w:val="0033CC"/>
        </w:rPr>
        <w:t>2</w:t>
      </w:r>
      <w:r w:rsidRPr="00C554E4">
        <w:rPr>
          <w:rFonts w:ascii="Arial" w:eastAsia="Arial" w:hAnsi="Arial" w:cs="Arial"/>
          <w:color w:val="0033CC"/>
        </w:rPr>
        <w:t xml:space="preserve"> provides </w:t>
      </w:r>
      <w:r w:rsidR="000832D0" w:rsidRPr="00C554E4">
        <w:rPr>
          <w:rFonts w:ascii="Arial" w:eastAsia="Arial" w:hAnsi="Arial" w:cs="Arial"/>
          <w:color w:val="0033CC"/>
        </w:rPr>
        <w:t xml:space="preserve">a </w:t>
      </w:r>
      <w:r w:rsidRPr="00C554E4">
        <w:rPr>
          <w:rFonts w:ascii="Arial" w:eastAsia="Arial" w:hAnsi="Arial" w:cs="Arial"/>
          <w:color w:val="0033CC"/>
        </w:rPr>
        <w:t xml:space="preserve">detailed breakdown of detection rate by cancer type. </w:t>
      </w:r>
      <w:r w:rsidR="00D03452" w:rsidRPr="00C554E4">
        <w:rPr>
          <w:rFonts w:ascii="Arial" w:eastAsia="Arial" w:hAnsi="Arial" w:cs="Arial"/>
          <w:color w:val="0033CC"/>
        </w:rPr>
        <w:t xml:space="preserve">In summary, </w:t>
      </w:r>
      <w:r w:rsidRPr="00C554E4">
        <w:rPr>
          <w:rFonts w:ascii="Arial" w:eastAsia="Arial" w:hAnsi="Arial" w:cs="Arial"/>
          <w:color w:val="0033CC"/>
        </w:rPr>
        <w:t xml:space="preserve">154 amplifications in </w:t>
      </w:r>
      <w:r w:rsidR="00C80ED4" w:rsidRPr="00C554E4">
        <w:rPr>
          <w:rFonts w:ascii="Arial" w:eastAsia="Arial" w:hAnsi="Arial" w:cs="Arial"/>
          <w:color w:val="0033CC"/>
        </w:rPr>
        <w:t>100</w:t>
      </w:r>
      <w:r w:rsidRPr="00C554E4">
        <w:rPr>
          <w:rFonts w:ascii="Arial" w:eastAsia="Arial" w:hAnsi="Arial" w:cs="Arial"/>
          <w:color w:val="0033CC"/>
        </w:rPr>
        <w:t xml:space="preserve"> unique genes were detected in the </w:t>
      </w:r>
      <w:r w:rsidR="00050E65" w:rsidRPr="00C554E4">
        <w:rPr>
          <w:rFonts w:ascii="Arial" w:eastAsia="Arial" w:hAnsi="Arial" w:cs="Arial"/>
          <w:color w:val="0033CC"/>
        </w:rPr>
        <w:t xml:space="preserve">34 </w:t>
      </w:r>
      <w:r w:rsidRPr="00C554E4">
        <w:rPr>
          <w:rFonts w:ascii="Arial" w:eastAsia="Arial" w:hAnsi="Arial" w:cs="Arial"/>
          <w:color w:val="0033CC"/>
        </w:rPr>
        <w:t>tumor biopsies and 106 (68.8%) of these were also detected in cfDNA. Only 23 of 51 (45.1%) homozygous deletions detected in the</w:t>
      </w:r>
      <w:r w:rsidR="00050E65" w:rsidRPr="00C554E4">
        <w:rPr>
          <w:rFonts w:ascii="Arial" w:eastAsia="Arial" w:hAnsi="Arial" w:cs="Arial"/>
          <w:color w:val="0033CC"/>
        </w:rPr>
        <w:t xml:space="preserve"> same</w:t>
      </w:r>
      <w:r w:rsidRPr="00C554E4">
        <w:rPr>
          <w:rFonts w:ascii="Arial" w:eastAsia="Arial" w:hAnsi="Arial" w:cs="Arial"/>
          <w:color w:val="0033CC"/>
        </w:rPr>
        <w:t xml:space="preserve"> tumor biopsies, mostly in prostate cancer patients, were also detected in cfDNA. This was expected given the sparse number of events </w:t>
      </w:r>
      <w:r w:rsidR="006009FB" w:rsidRPr="00C554E4">
        <w:rPr>
          <w:rFonts w:ascii="Arial" w:eastAsia="Arial" w:hAnsi="Arial" w:cs="Arial"/>
          <w:color w:val="0033CC"/>
        </w:rPr>
        <w:t xml:space="preserve">as noted above </w:t>
      </w:r>
      <w:r w:rsidRPr="00C554E4">
        <w:rPr>
          <w:rFonts w:ascii="Arial" w:eastAsia="Arial" w:hAnsi="Arial" w:cs="Arial"/>
          <w:color w:val="0033CC"/>
        </w:rPr>
        <w:t>and low sensitivity at high specificity observed for the breast and lung cohort</w:t>
      </w:r>
      <w:r w:rsidR="00050E65" w:rsidRPr="00C554E4">
        <w:rPr>
          <w:rFonts w:ascii="Arial" w:eastAsia="Arial" w:hAnsi="Arial" w:cs="Arial"/>
          <w:color w:val="0033CC"/>
        </w:rPr>
        <w:t>s.</w:t>
      </w:r>
      <w:r w:rsidRPr="00C554E4">
        <w:rPr>
          <w:rFonts w:ascii="Arial" w:eastAsia="Arial" w:hAnsi="Arial" w:cs="Arial"/>
          <w:color w:val="0033CC"/>
        </w:rPr>
        <w:t xml:space="preserve"> </w:t>
      </w:r>
      <w:r w:rsidR="000832D0" w:rsidRPr="00C554E4">
        <w:rPr>
          <w:rFonts w:ascii="Arial" w:hAnsi="Arial" w:cs="Arial"/>
          <w:b/>
          <w:color w:val="0033CC"/>
        </w:rPr>
        <w:t xml:space="preserve">Response to Reviewers </w:t>
      </w:r>
      <w:r w:rsidR="000832D0" w:rsidRPr="00C554E4">
        <w:rPr>
          <w:rFonts w:ascii="Arial" w:eastAsia="Arial" w:hAnsi="Arial" w:cs="Arial"/>
          <w:b/>
          <w:color w:val="0033CC"/>
        </w:rPr>
        <w:t xml:space="preserve">Figure </w:t>
      </w:r>
      <w:r w:rsidR="004C300A" w:rsidRPr="00C554E4">
        <w:rPr>
          <w:rFonts w:ascii="Arial" w:eastAsia="Arial" w:hAnsi="Arial" w:cs="Arial"/>
          <w:b/>
          <w:color w:val="0033CC"/>
        </w:rPr>
        <w:t>20</w:t>
      </w:r>
      <w:r w:rsidR="00A11A4A" w:rsidRPr="00C554E4">
        <w:rPr>
          <w:rFonts w:ascii="Arial" w:eastAsia="Arial" w:hAnsi="Arial" w:cs="Arial"/>
          <w:b/>
          <w:color w:val="0033CC"/>
        </w:rPr>
        <w:t xml:space="preserve"> </w:t>
      </w:r>
      <w:r w:rsidR="00A11A4A" w:rsidRPr="007F2130">
        <w:rPr>
          <w:rFonts w:ascii="Arial" w:hAnsi="Arial" w:cs="Arial"/>
          <w:color w:val="0033CC"/>
        </w:rPr>
        <w:t>(</w:t>
      </w:r>
      <w:r w:rsidR="00A11A4A" w:rsidRPr="00CD033A">
        <w:rPr>
          <w:rFonts w:ascii="Arial" w:hAnsi="Arial" w:cs="Arial"/>
          <w:b/>
          <w:color w:val="0033CC"/>
          <w:highlight w:val="yellow"/>
        </w:rPr>
        <w:t xml:space="preserve">Supplementary Fig. </w:t>
      </w:r>
      <w:r w:rsidR="00724B39">
        <w:rPr>
          <w:rFonts w:ascii="Arial" w:hAnsi="Arial" w:cs="Arial"/>
          <w:b/>
          <w:color w:val="0033CC"/>
          <w:highlight w:val="yellow"/>
        </w:rPr>
        <w:t>RR20</w:t>
      </w:r>
      <w:r w:rsidR="00A11A4A" w:rsidRPr="007F2130">
        <w:rPr>
          <w:rFonts w:ascii="Arial" w:hAnsi="Arial" w:cs="Arial"/>
          <w:b/>
          <w:color w:val="0033CC"/>
        </w:rPr>
        <w:t xml:space="preserve"> of the revised manuscript</w:t>
      </w:r>
      <w:r w:rsidR="00A11A4A" w:rsidRPr="007F2130">
        <w:rPr>
          <w:rFonts w:ascii="Arial" w:hAnsi="Arial" w:cs="Arial"/>
          <w:color w:val="0033CC"/>
        </w:rPr>
        <w:t>)</w:t>
      </w:r>
      <w:r w:rsidR="00190B38" w:rsidRPr="00C554E4">
        <w:rPr>
          <w:rFonts w:ascii="Arial" w:eastAsia="Arial" w:hAnsi="Arial" w:cs="Arial"/>
          <w:color w:val="0033CC"/>
        </w:rPr>
        <w:t xml:space="preserve"> </w:t>
      </w:r>
      <w:r w:rsidR="00D03452" w:rsidRPr="00C554E4">
        <w:rPr>
          <w:rFonts w:ascii="Arial" w:eastAsia="Arial" w:hAnsi="Arial" w:cs="Arial"/>
          <w:color w:val="0033CC"/>
        </w:rPr>
        <w:t>illustrates</w:t>
      </w:r>
      <w:r w:rsidR="00050E65" w:rsidRPr="00C554E4">
        <w:rPr>
          <w:rFonts w:ascii="Arial" w:eastAsia="Arial" w:hAnsi="Arial" w:cs="Arial"/>
          <w:color w:val="0033CC"/>
        </w:rPr>
        <w:t xml:space="preserve"> </w:t>
      </w:r>
      <w:r w:rsidR="006009FB" w:rsidRPr="00C554E4">
        <w:rPr>
          <w:rFonts w:ascii="Arial" w:eastAsia="Arial" w:hAnsi="Arial" w:cs="Arial"/>
          <w:color w:val="0033CC"/>
        </w:rPr>
        <w:t>all the amplifications and homozygous deletions detected in</w:t>
      </w:r>
      <w:r w:rsidR="006E1F9B" w:rsidRPr="00C554E4">
        <w:rPr>
          <w:rFonts w:ascii="Arial" w:eastAsia="Arial" w:hAnsi="Arial" w:cs="Arial"/>
          <w:color w:val="0033CC"/>
        </w:rPr>
        <w:t xml:space="preserve"> cfDNA </w:t>
      </w:r>
      <w:r w:rsidR="006009FB" w:rsidRPr="00C554E4">
        <w:rPr>
          <w:rFonts w:ascii="Arial" w:eastAsia="Arial" w:hAnsi="Arial" w:cs="Arial"/>
          <w:color w:val="0033CC"/>
        </w:rPr>
        <w:t xml:space="preserve">and the </w:t>
      </w:r>
      <w:r w:rsidR="006E1F9B" w:rsidRPr="00C554E4">
        <w:rPr>
          <w:rFonts w:ascii="Arial" w:eastAsia="Arial" w:hAnsi="Arial" w:cs="Arial"/>
          <w:color w:val="0033CC"/>
        </w:rPr>
        <w:t>paired tumor tissue</w:t>
      </w:r>
      <w:r w:rsidR="000832D0" w:rsidRPr="00C554E4">
        <w:rPr>
          <w:rFonts w:ascii="Arial" w:eastAsia="Arial" w:hAnsi="Arial" w:cs="Arial"/>
          <w:color w:val="0033CC"/>
        </w:rPr>
        <w:t>.</w:t>
      </w:r>
      <w:r w:rsidR="006009FB" w:rsidRPr="00C554E4">
        <w:rPr>
          <w:rFonts w:ascii="Arial" w:eastAsia="Arial" w:hAnsi="Arial" w:cs="Arial"/>
          <w:color w:val="0033CC"/>
        </w:rPr>
        <w:t xml:space="preserve"> Whilst in many cases, concordant alterations were found, CNVs </w:t>
      </w:r>
      <w:r w:rsidR="00D03452" w:rsidRPr="00C554E4">
        <w:rPr>
          <w:rFonts w:ascii="Arial" w:eastAsia="Arial" w:hAnsi="Arial" w:cs="Arial"/>
          <w:color w:val="0033CC"/>
        </w:rPr>
        <w:t xml:space="preserve">present in </w:t>
      </w:r>
      <w:r w:rsidR="006009FB" w:rsidRPr="00C554E4">
        <w:rPr>
          <w:rFonts w:ascii="Arial" w:eastAsia="Arial" w:hAnsi="Arial" w:cs="Arial"/>
          <w:color w:val="0033CC"/>
        </w:rPr>
        <w:t xml:space="preserve">the cfDNA </w:t>
      </w:r>
      <w:r w:rsidR="00D03452" w:rsidRPr="00C554E4">
        <w:rPr>
          <w:rFonts w:ascii="Arial" w:eastAsia="Arial" w:hAnsi="Arial" w:cs="Arial"/>
          <w:color w:val="0033CC"/>
        </w:rPr>
        <w:t xml:space="preserve">but not in tumor biopsies </w:t>
      </w:r>
      <w:r w:rsidR="006009FB" w:rsidRPr="00C554E4">
        <w:rPr>
          <w:rFonts w:ascii="Arial" w:eastAsia="Arial" w:hAnsi="Arial" w:cs="Arial"/>
          <w:color w:val="0033CC"/>
        </w:rPr>
        <w:t>were detected</w:t>
      </w:r>
      <w:r w:rsidR="00D03452" w:rsidRPr="00C554E4">
        <w:rPr>
          <w:rFonts w:ascii="Arial" w:eastAsia="Arial" w:hAnsi="Arial" w:cs="Arial"/>
          <w:color w:val="0033CC"/>
        </w:rPr>
        <w:t>, consistent with the tumor CNV heterogeneity extensively documented in cancer</w:t>
      </w:r>
      <w:r w:rsidR="00050E65" w:rsidRPr="00C554E4">
        <w:rPr>
          <w:rFonts w:ascii="Arial" w:eastAsia="Arial" w:hAnsi="Arial" w:cs="Arial"/>
          <w:color w:val="0033CC"/>
        </w:rPr>
        <w:t xml:space="preserve">s of advanced </w:t>
      </w:r>
      <w:r w:rsidR="00D03452" w:rsidRPr="00C554E4">
        <w:rPr>
          <w:rFonts w:ascii="Arial" w:eastAsia="Arial" w:hAnsi="Arial" w:cs="Arial"/>
          <w:color w:val="0033CC"/>
        </w:rPr>
        <w:t>stage</w:t>
      </w:r>
      <w:r w:rsidR="00050E65" w:rsidRPr="00C554E4">
        <w:rPr>
          <w:rFonts w:ascii="Arial" w:eastAsia="Arial" w:hAnsi="Arial" w:cs="Arial"/>
          <w:color w:val="0033CC"/>
        </w:rPr>
        <w:t xml:space="preserve"> (</w:t>
      </w:r>
      <w:r w:rsidR="00FC332E" w:rsidRPr="00C554E4">
        <w:rPr>
          <w:rFonts w:ascii="Arial" w:eastAsia="Arial" w:hAnsi="Arial" w:cs="Arial"/>
          <w:color w:val="0033CC"/>
        </w:rPr>
        <w:t>e.g. PMID: 22397650, 20981102, 23539594</w:t>
      </w:r>
      <w:r w:rsidR="00050E65" w:rsidRPr="00C554E4">
        <w:rPr>
          <w:rFonts w:ascii="Arial" w:eastAsia="Arial" w:hAnsi="Arial" w:cs="Arial"/>
          <w:color w:val="0033CC"/>
        </w:rPr>
        <w:t>)</w:t>
      </w:r>
      <w:r w:rsidRPr="00C554E4">
        <w:rPr>
          <w:rFonts w:ascii="Arial" w:eastAsia="Arial" w:hAnsi="Arial" w:cs="Arial"/>
          <w:color w:val="0033CC"/>
        </w:rPr>
        <w:t>.</w:t>
      </w:r>
    </w:p>
    <w:p w14:paraId="44DDEBE7" w14:textId="77777777" w:rsidR="00413E5F" w:rsidRPr="00C554E4" w:rsidRDefault="00413E5F" w:rsidP="00A7225E">
      <w:pPr>
        <w:spacing w:after="0" w:line="240" w:lineRule="auto"/>
        <w:jc w:val="both"/>
        <w:rPr>
          <w:rFonts w:ascii="Arial" w:eastAsia="Arial" w:hAnsi="Arial" w:cs="Arial"/>
          <w:color w:val="0033CC"/>
        </w:rPr>
      </w:pPr>
    </w:p>
    <w:p w14:paraId="10AFD27D" w14:textId="0E7DB8C0" w:rsidR="00B12FAB" w:rsidRPr="00C554E4" w:rsidRDefault="00B4071F" w:rsidP="00A7225E">
      <w:pPr>
        <w:spacing w:after="0" w:line="240" w:lineRule="auto"/>
        <w:jc w:val="both"/>
        <w:rPr>
          <w:rFonts w:ascii="Arial" w:eastAsia="Arial" w:hAnsi="Arial" w:cs="Arial"/>
          <w:color w:val="0033CC"/>
        </w:rPr>
      </w:pPr>
      <w:r w:rsidRPr="00C554E4">
        <w:rPr>
          <w:rFonts w:ascii="Arial" w:eastAsia="Arial" w:hAnsi="Arial" w:cs="Arial"/>
          <w:color w:val="0033CC"/>
        </w:rPr>
        <w:t xml:space="preserve">Finally, we </w:t>
      </w:r>
      <w:r w:rsidR="00B12FAB" w:rsidRPr="00C554E4">
        <w:rPr>
          <w:rFonts w:ascii="Arial" w:eastAsia="Arial" w:hAnsi="Arial" w:cs="Arial"/>
          <w:color w:val="0033CC"/>
        </w:rPr>
        <w:t xml:space="preserve">attempted to </w:t>
      </w:r>
      <w:r w:rsidRPr="00C554E4">
        <w:rPr>
          <w:rFonts w:ascii="Arial" w:eastAsia="Arial" w:hAnsi="Arial" w:cs="Arial"/>
          <w:color w:val="0033CC"/>
        </w:rPr>
        <w:t xml:space="preserve">evaluate the concordance between the tumor biopsies and cfDNA samples </w:t>
      </w:r>
      <w:r w:rsidR="00C530E9" w:rsidRPr="00C554E4">
        <w:rPr>
          <w:rFonts w:ascii="Arial" w:eastAsia="Arial" w:hAnsi="Arial" w:cs="Arial"/>
          <w:color w:val="0033CC"/>
        </w:rPr>
        <w:t xml:space="preserve">of </w:t>
      </w:r>
      <w:r w:rsidRPr="00C554E4">
        <w:rPr>
          <w:rFonts w:ascii="Arial" w:eastAsia="Arial" w:hAnsi="Arial" w:cs="Arial"/>
          <w:color w:val="0033CC"/>
        </w:rPr>
        <w:t>clinically actionable alterations</w:t>
      </w:r>
      <w:r w:rsidR="000832D0" w:rsidRPr="00C554E4">
        <w:rPr>
          <w:rFonts w:ascii="Arial" w:eastAsia="Arial" w:hAnsi="Arial" w:cs="Arial"/>
          <w:color w:val="0033CC"/>
        </w:rPr>
        <w:t xml:space="preserve"> (</w:t>
      </w:r>
      <w:proofErr w:type="spellStart"/>
      <w:r w:rsidR="000832D0" w:rsidRPr="00C554E4">
        <w:rPr>
          <w:rFonts w:ascii="Arial" w:eastAsia="Arial" w:hAnsi="Arial" w:cs="Arial"/>
          <w:color w:val="0033CC"/>
        </w:rPr>
        <w:t>OncoK</w:t>
      </w:r>
      <w:r w:rsidR="003A0D4C" w:rsidRPr="00C554E4">
        <w:rPr>
          <w:rFonts w:ascii="Arial" w:eastAsia="Arial" w:hAnsi="Arial" w:cs="Arial"/>
          <w:color w:val="0033CC"/>
        </w:rPr>
        <w:t>B</w:t>
      </w:r>
      <w:proofErr w:type="spellEnd"/>
      <w:r w:rsidR="000832D0" w:rsidRPr="00C554E4">
        <w:rPr>
          <w:rFonts w:ascii="Arial" w:eastAsia="Arial" w:hAnsi="Arial" w:cs="Arial"/>
          <w:color w:val="0033CC"/>
        </w:rPr>
        <w:t xml:space="preserve"> </w:t>
      </w:r>
      <w:r w:rsidR="00116A7E" w:rsidRPr="00C554E4">
        <w:rPr>
          <w:rFonts w:ascii="Arial" w:eastAsia="Arial" w:hAnsi="Arial" w:cs="Arial"/>
          <w:color w:val="0033CC"/>
        </w:rPr>
        <w:t>L</w:t>
      </w:r>
      <w:r w:rsidR="000832D0" w:rsidRPr="00C554E4">
        <w:rPr>
          <w:rFonts w:ascii="Arial" w:eastAsia="Arial" w:hAnsi="Arial" w:cs="Arial"/>
          <w:color w:val="0033CC"/>
        </w:rPr>
        <w:t xml:space="preserve">evel 1; </w:t>
      </w:r>
      <w:r w:rsidR="00602866" w:rsidRPr="00C554E4">
        <w:rPr>
          <w:rFonts w:ascii="Arial" w:eastAsia="Arial" w:hAnsi="Arial" w:cs="Arial"/>
          <w:color w:val="0033CC"/>
        </w:rPr>
        <w:t>PMID: 28890946</w:t>
      </w:r>
      <w:r w:rsidR="000832D0" w:rsidRPr="00C554E4">
        <w:rPr>
          <w:rFonts w:ascii="Arial" w:eastAsia="Arial" w:hAnsi="Arial" w:cs="Arial"/>
          <w:color w:val="0033CC"/>
        </w:rPr>
        <w:t>)</w:t>
      </w:r>
      <w:r w:rsidR="00C530E9" w:rsidRPr="00C554E4">
        <w:rPr>
          <w:rFonts w:ascii="Arial" w:eastAsia="Arial" w:hAnsi="Arial" w:cs="Arial"/>
          <w:color w:val="0033CC"/>
        </w:rPr>
        <w:t xml:space="preserve"> for all patients irrespective of the </w:t>
      </w:r>
      <w:proofErr w:type="spellStart"/>
      <w:r w:rsidR="00C530E9" w:rsidRPr="00C554E4">
        <w:rPr>
          <w:rFonts w:ascii="Arial" w:eastAsia="Arial" w:hAnsi="Arial" w:cs="Arial"/>
          <w:color w:val="0033CC"/>
        </w:rPr>
        <w:t>ctDNA</w:t>
      </w:r>
      <w:proofErr w:type="spellEnd"/>
      <w:r w:rsidR="00C530E9" w:rsidRPr="00C554E4">
        <w:rPr>
          <w:rFonts w:ascii="Arial" w:eastAsia="Arial" w:hAnsi="Arial" w:cs="Arial"/>
          <w:color w:val="0033CC"/>
        </w:rPr>
        <w:t xml:space="preserve"> fraction</w:t>
      </w:r>
      <w:r w:rsidRPr="00C554E4">
        <w:rPr>
          <w:rFonts w:ascii="Arial" w:eastAsia="Arial" w:hAnsi="Arial" w:cs="Arial"/>
          <w:color w:val="0033CC"/>
        </w:rPr>
        <w:t xml:space="preserve">. Four breast cancer patients harbored an amplification of </w:t>
      </w:r>
      <w:r w:rsidRPr="00C554E4">
        <w:rPr>
          <w:rFonts w:ascii="Arial" w:eastAsia="Arial" w:hAnsi="Arial" w:cs="Arial"/>
          <w:i/>
          <w:color w:val="0033CC"/>
        </w:rPr>
        <w:t>ERBB2</w:t>
      </w:r>
      <w:r w:rsidRPr="00C554E4">
        <w:rPr>
          <w:rFonts w:ascii="Arial" w:eastAsia="Arial" w:hAnsi="Arial" w:cs="Arial"/>
          <w:color w:val="0033CC"/>
        </w:rPr>
        <w:t xml:space="preserve"> on 17q and one lung cancer patient had an amplification of </w:t>
      </w:r>
      <w:r w:rsidRPr="00C554E4">
        <w:rPr>
          <w:rFonts w:ascii="Arial" w:eastAsia="Arial" w:hAnsi="Arial" w:cs="Arial"/>
          <w:i/>
          <w:color w:val="0033CC"/>
        </w:rPr>
        <w:t>MET</w:t>
      </w:r>
      <w:r w:rsidRPr="00C554E4">
        <w:rPr>
          <w:rFonts w:ascii="Arial" w:eastAsia="Arial" w:hAnsi="Arial" w:cs="Arial"/>
          <w:color w:val="0033CC"/>
        </w:rPr>
        <w:t xml:space="preserve"> on 7q. The Log</w:t>
      </w:r>
      <w:r w:rsidRPr="00C554E4">
        <w:rPr>
          <w:rFonts w:ascii="Arial" w:eastAsia="Arial" w:hAnsi="Arial" w:cs="Arial"/>
          <w:color w:val="0033CC"/>
          <w:vertAlign w:val="subscript"/>
        </w:rPr>
        <w:t>2</w:t>
      </w:r>
      <w:r w:rsidRPr="00C554E4">
        <w:rPr>
          <w:rFonts w:ascii="Arial" w:eastAsia="Arial" w:hAnsi="Arial" w:cs="Arial"/>
          <w:color w:val="0033CC"/>
        </w:rPr>
        <w:t xml:space="preserve"> Ratio of the tumor biopsies and matched cfDNA samples are shown in </w:t>
      </w:r>
      <w:r w:rsidR="003A0D4C" w:rsidRPr="00C554E4">
        <w:rPr>
          <w:rFonts w:ascii="Arial" w:hAnsi="Arial" w:cs="Arial"/>
          <w:b/>
          <w:color w:val="0033CC"/>
        </w:rPr>
        <w:t>Response to Reviewers</w:t>
      </w:r>
      <w:r w:rsidR="003A0D4C" w:rsidRPr="00C554E4">
        <w:rPr>
          <w:rFonts w:ascii="Arial" w:eastAsia="Arial" w:hAnsi="Arial" w:cs="Arial"/>
          <w:color w:val="0033CC"/>
        </w:rPr>
        <w:t xml:space="preserve"> </w:t>
      </w:r>
      <w:r w:rsidRPr="00C554E4">
        <w:rPr>
          <w:rFonts w:ascii="Arial" w:eastAsia="Arial" w:hAnsi="Arial" w:cs="Arial"/>
          <w:b/>
          <w:color w:val="0033CC"/>
        </w:rPr>
        <w:t xml:space="preserve">Figure </w:t>
      </w:r>
      <w:r w:rsidR="009066F7" w:rsidRPr="00C554E4">
        <w:rPr>
          <w:rFonts w:ascii="Arial" w:eastAsia="Arial" w:hAnsi="Arial" w:cs="Arial"/>
          <w:b/>
          <w:color w:val="0033CC"/>
        </w:rPr>
        <w:t>2</w:t>
      </w:r>
      <w:r w:rsidR="004C300A" w:rsidRPr="00C554E4">
        <w:rPr>
          <w:rFonts w:ascii="Arial" w:eastAsia="Arial" w:hAnsi="Arial" w:cs="Arial"/>
          <w:b/>
          <w:color w:val="0033CC"/>
        </w:rPr>
        <w:t>1</w:t>
      </w:r>
      <w:r w:rsidR="00A11A4A" w:rsidRPr="00C554E4">
        <w:rPr>
          <w:rFonts w:ascii="Arial" w:eastAsia="Arial" w:hAnsi="Arial" w:cs="Arial"/>
          <w:b/>
          <w:color w:val="0033CC"/>
        </w:rPr>
        <w:t xml:space="preserve"> </w:t>
      </w:r>
      <w:bookmarkStart w:id="41" w:name="_Hlk13947870"/>
      <w:r w:rsidR="00A11A4A" w:rsidRPr="007F2130">
        <w:rPr>
          <w:rFonts w:ascii="Arial" w:hAnsi="Arial" w:cs="Arial"/>
          <w:color w:val="0033CC"/>
        </w:rPr>
        <w:t>(</w:t>
      </w:r>
      <w:r w:rsidR="00A11A4A" w:rsidRPr="00CD033A">
        <w:rPr>
          <w:rFonts w:ascii="Arial" w:hAnsi="Arial" w:cs="Arial"/>
          <w:b/>
          <w:color w:val="0033CC"/>
          <w:highlight w:val="yellow"/>
        </w:rPr>
        <w:t xml:space="preserve">Supplementary Fig. </w:t>
      </w:r>
      <w:r w:rsidR="00724B39">
        <w:rPr>
          <w:rFonts w:ascii="Arial" w:hAnsi="Arial" w:cs="Arial"/>
          <w:b/>
          <w:color w:val="0033CC"/>
          <w:highlight w:val="yellow"/>
        </w:rPr>
        <w:t>RR21</w:t>
      </w:r>
      <w:r w:rsidR="00A11A4A" w:rsidRPr="007F2130">
        <w:rPr>
          <w:rFonts w:ascii="Arial" w:hAnsi="Arial" w:cs="Arial"/>
          <w:b/>
          <w:color w:val="0033CC"/>
        </w:rPr>
        <w:t xml:space="preserve"> of the revised manuscript</w:t>
      </w:r>
      <w:bookmarkEnd w:id="41"/>
      <w:r w:rsidR="007F2130" w:rsidRPr="007F2130">
        <w:rPr>
          <w:rFonts w:ascii="Arial" w:hAnsi="Arial" w:cs="Arial"/>
          <w:color w:val="0033CC"/>
        </w:rPr>
        <w:t>)</w:t>
      </w:r>
      <w:r w:rsidRPr="00C554E4">
        <w:rPr>
          <w:rFonts w:ascii="Arial" w:eastAsia="Arial" w:hAnsi="Arial" w:cs="Arial"/>
          <w:color w:val="0033CC"/>
        </w:rPr>
        <w:t xml:space="preserve">. </w:t>
      </w:r>
      <w:r w:rsidR="00C530E9" w:rsidRPr="00C554E4">
        <w:rPr>
          <w:rFonts w:ascii="Arial" w:eastAsia="Arial" w:hAnsi="Arial" w:cs="Arial"/>
          <w:color w:val="0033CC"/>
        </w:rPr>
        <w:t>A</w:t>
      </w:r>
      <w:r w:rsidR="004501D4" w:rsidRPr="00C554E4">
        <w:rPr>
          <w:rFonts w:ascii="Arial" w:eastAsia="Arial" w:hAnsi="Arial" w:cs="Arial"/>
          <w:color w:val="0033CC"/>
        </w:rPr>
        <w:t>ll</w:t>
      </w:r>
      <w:r w:rsidR="00C530E9" w:rsidRPr="00C554E4">
        <w:rPr>
          <w:rFonts w:ascii="Arial" w:eastAsia="Arial" w:hAnsi="Arial" w:cs="Arial"/>
          <w:color w:val="0033CC"/>
        </w:rPr>
        <w:t xml:space="preserve"> but two of the</w:t>
      </w:r>
      <w:r w:rsidR="004501D4" w:rsidRPr="00C554E4">
        <w:rPr>
          <w:rFonts w:ascii="Arial" w:eastAsia="Arial" w:hAnsi="Arial" w:cs="Arial"/>
          <w:color w:val="0033CC"/>
        </w:rPr>
        <w:t xml:space="preserve"> actionable CNV alterations </w:t>
      </w:r>
      <w:r w:rsidR="00C530E9" w:rsidRPr="00C554E4">
        <w:rPr>
          <w:rFonts w:ascii="Arial" w:eastAsia="Arial" w:hAnsi="Arial" w:cs="Arial"/>
          <w:color w:val="0033CC"/>
        </w:rPr>
        <w:t>could be</w:t>
      </w:r>
      <w:r w:rsidR="004501D4" w:rsidRPr="00C554E4">
        <w:rPr>
          <w:rFonts w:ascii="Arial" w:eastAsia="Arial" w:hAnsi="Arial" w:cs="Arial"/>
          <w:color w:val="0033CC"/>
        </w:rPr>
        <w:t xml:space="preserve"> detected. One </w:t>
      </w:r>
      <w:r w:rsidRPr="00C554E4">
        <w:rPr>
          <w:rFonts w:ascii="Arial" w:eastAsia="Arial" w:hAnsi="Arial" w:cs="Arial"/>
          <w:color w:val="0033CC"/>
        </w:rPr>
        <w:t xml:space="preserve">of the four </w:t>
      </w:r>
      <w:r w:rsidR="004501D4" w:rsidRPr="00C554E4">
        <w:rPr>
          <w:rFonts w:ascii="Arial" w:eastAsia="Arial" w:hAnsi="Arial" w:cs="Arial"/>
          <w:color w:val="0033CC"/>
        </w:rPr>
        <w:t xml:space="preserve">metastatic </w:t>
      </w:r>
      <w:r w:rsidR="00C530E9" w:rsidRPr="00C554E4">
        <w:rPr>
          <w:rFonts w:ascii="Arial" w:eastAsia="Arial" w:hAnsi="Arial" w:cs="Arial"/>
          <w:i/>
          <w:color w:val="0033CC"/>
        </w:rPr>
        <w:t>HER2</w:t>
      </w:r>
      <w:r w:rsidR="00C530E9" w:rsidRPr="00C554E4">
        <w:rPr>
          <w:rFonts w:ascii="Arial" w:eastAsia="Arial" w:hAnsi="Arial" w:cs="Arial"/>
          <w:color w:val="0033CC"/>
        </w:rPr>
        <w:t xml:space="preserve"> amplified </w:t>
      </w:r>
      <w:r w:rsidR="004501D4" w:rsidRPr="00C554E4">
        <w:rPr>
          <w:rFonts w:ascii="Arial" w:eastAsia="Arial" w:hAnsi="Arial" w:cs="Arial"/>
          <w:color w:val="0033CC"/>
        </w:rPr>
        <w:t xml:space="preserve">breast cancer cases did not have detectable </w:t>
      </w:r>
      <w:r w:rsidR="004501D4" w:rsidRPr="00C554E4">
        <w:rPr>
          <w:rFonts w:ascii="Arial" w:eastAsia="Arial" w:hAnsi="Arial" w:cs="Arial"/>
          <w:i/>
          <w:color w:val="0033CC"/>
        </w:rPr>
        <w:t xml:space="preserve">HER2 </w:t>
      </w:r>
      <w:r w:rsidR="004501D4" w:rsidRPr="00C554E4">
        <w:rPr>
          <w:rFonts w:ascii="Arial" w:eastAsia="Arial" w:hAnsi="Arial" w:cs="Arial"/>
          <w:color w:val="0033CC"/>
        </w:rPr>
        <w:t xml:space="preserve">amplification in the cfDNA, and the </w:t>
      </w:r>
      <w:r w:rsidR="004501D4" w:rsidRPr="00C554E4">
        <w:rPr>
          <w:rFonts w:ascii="Arial" w:eastAsia="Arial" w:hAnsi="Arial" w:cs="Arial"/>
          <w:i/>
          <w:color w:val="0033CC"/>
        </w:rPr>
        <w:t xml:space="preserve">MET </w:t>
      </w:r>
      <w:r w:rsidR="004501D4" w:rsidRPr="00C554E4">
        <w:rPr>
          <w:rFonts w:ascii="Arial" w:eastAsia="Arial" w:hAnsi="Arial" w:cs="Arial"/>
          <w:color w:val="0033CC"/>
        </w:rPr>
        <w:t xml:space="preserve">amplified metastatic lung cancer did not have detectable </w:t>
      </w:r>
      <w:r w:rsidR="004501D4" w:rsidRPr="00C554E4">
        <w:rPr>
          <w:rFonts w:ascii="Arial" w:eastAsia="Arial" w:hAnsi="Arial" w:cs="Arial"/>
          <w:i/>
          <w:color w:val="0033CC"/>
        </w:rPr>
        <w:t xml:space="preserve">MET </w:t>
      </w:r>
      <w:r w:rsidR="004501D4" w:rsidRPr="00C554E4">
        <w:rPr>
          <w:rFonts w:ascii="Arial" w:eastAsia="Arial" w:hAnsi="Arial" w:cs="Arial"/>
          <w:color w:val="0033CC"/>
        </w:rPr>
        <w:t xml:space="preserve">amplification in the cfDNA. In </w:t>
      </w:r>
      <w:r w:rsidR="00C530E9" w:rsidRPr="00C554E4">
        <w:rPr>
          <w:rFonts w:ascii="Arial" w:eastAsia="Arial" w:hAnsi="Arial" w:cs="Arial"/>
          <w:color w:val="0033CC"/>
        </w:rPr>
        <w:t>these</w:t>
      </w:r>
      <w:r w:rsidR="004501D4" w:rsidRPr="00C554E4">
        <w:rPr>
          <w:rFonts w:ascii="Arial" w:eastAsia="Arial" w:hAnsi="Arial" w:cs="Arial"/>
          <w:color w:val="0033CC"/>
        </w:rPr>
        <w:t xml:space="preserve"> cases, t</w:t>
      </w:r>
      <w:r w:rsidRPr="00C554E4">
        <w:rPr>
          <w:rFonts w:ascii="Arial" w:eastAsia="Arial" w:hAnsi="Arial" w:cs="Arial"/>
          <w:color w:val="0033CC"/>
        </w:rPr>
        <w:t xml:space="preserve">he </w:t>
      </w:r>
      <w:proofErr w:type="spellStart"/>
      <w:r w:rsidRPr="00C554E4">
        <w:rPr>
          <w:rFonts w:ascii="Arial" w:eastAsia="Arial" w:hAnsi="Arial" w:cs="Arial"/>
          <w:color w:val="0033CC"/>
        </w:rPr>
        <w:t>ctDNA</w:t>
      </w:r>
      <w:proofErr w:type="spellEnd"/>
      <w:r w:rsidRPr="00C554E4">
        <w:rPr>
          <w:rFonts w:ascii="Arial" w:eastAsia="Arial" w:hAnsi="Arial" w:cs="Arial"/>
          <w:color w:val="0033CC"/>
        </w:rPr>
        <w:t xml:space="preserve"> fraction</w:t>
      </w:r>
      <w:r w:rsidR="004501D4" w:rsidRPr="00C554E4">
        <w:rPr>
          <w:rFonts w:ascii="Arial" w:eastAsia="Arial" w:hAnsi="Arial" w:cs="Arial"/>
          <w:color w:val="0033CC"/>
        </w:rPr>
        <w:t>s</w:t>
      </w:r>
      <w:r w:rsidRPr="00C554E4">
        <w:rPr>
          <w:rFonts w:ascii="Arial" w:eastAsia="Arial" w:hAnsi="Arial" w:cs="Arial"/>
          <w:color w:val="0033CC"/>
        </w:rPr>
        <w:t xml:space="preserve"> estimated were </w:t>
      </w:r>
      <w:bookmarkStart w:id="42" w:name="_Hlk13946975"/>
      <w:r w:rsidRPr="00C554E4">
        <w:rPr>
          <w:rFonts w:ascii="Arial" w:eastAsia="Arial" w:hAnsi="Arial" w:cs="Arial"/>
          <w:color w:val="0033CC"/>
        </w:rPr>
        <w:t>1.3% and 1.9%,</w:t>
      </w:r>
      <w:bookmarkEnd w:id="42"/>
      <w:r w:rsidRPr="00C554E4">
        <w:rPr>
          <w:rFonts w:ascii="Arial" w:eastAsia="Arial" w:hAnsi="Arial" w:cs="Arial"/>
          <w:color w:val="0033CC"/>
        </w:rPr>
        <w:t xml:space="preserve"> respectively</w:t>
      </w:r>
      <w:r w:rsidR="00602866" w:rsidRPr="00C554E4">
        <w:rPr>
          <w:rFonts w:ascii="Arial" w:eastAsia="Arial" w:hAnsi="Arial" w:cs="Arial"/>
          <w:color w:val="0033CC"/>
        </w:rPr>
        <w:t xml:space="preserve">, providing an explanation as to why these could not be detected in cfDNA using the high-intensity cfDNA </w:t>
      </w:r>
      <w:commentRangeStart w:id="43"/>
      <w:r w:rsidR="00602866" w:rsidRPr="00C554E4">
        <w:rPr>
          <w:rFonts w:ascii="Arial" w:eastAsia="Arial" w:hAnsi="Arial" w:cs="Arial"/>
          <w:color w:val="0033CC"/>
        </w:rPr>
        <w:t>assay</w:t>
      </w:r>
      <w:commentRangeEnd w:id="43"/>
      <w:r w:rsidR="009218EE" w:rsidRPr="00CD033A">
        <w:rPr>
          <w:rStyle w:val="CommentReference"/>
          <w:color w:val="0033CC"/>
        </w:rPr>
        <w:commentReference w:id="43"/>
      </w:r>
      <w:r w:rsidRPr="00C554E4">
        <w:rPr>
          <w:rFonts w:ascii="Arial" w:eastAsia="Arial" w:hAnsi="Arial" w:cs="Arial"/>
          <w:color w:val="0033CC"/>
        </w:rPr>
        <w:t>.</w:t>
      </w:r>
    </w:p>
    <w:p w14:paraId="79C411CF" w14:textId="1CD6B1D1" w:rsidR="00B12FAB" w:rsidRPr="00AB5580" w:rsidRDefault="00B12FAB">
      <w:pPr>
        <w:rPr>
          <w:rFonts w:ascii="Arial" w:eastAsia="Arial" w:hAnsi="Arial" w:cs="Arial"/>
          <w:color w:val="0033CC"/>
        </w:rPr>
      </w:pPr>
    </w:p>
    <w:p w14:paraId="194AF972" w14:textId="4C9586C8" w:rsidR="00413E5F" w:rsidRPr="00CD033A" w:rsidRDefault="00595713" w:rsidP="00A7225E">
      <w:pPr>
        <w:spacing w:after="0" w:line="240" w:lineRule="auto"/>
        <w:jc w:val="both"/>
        <w:rPr>
          <w:rFonts w:ascii="Arial" w:hAnsi="Arial" w:cs="Arial"/>
          <w:color w:val="0033CC"/>
          <w:sz w:val="20"/>
          <w:szCs w:val="20"/>
        </w:rPr>
      </w:pPr>
      <w:r w:rsidRPr="00CD033A">
        <w:rPr>
          <w:rFonts w:ascii="Arial" w:eastAsia="Arial" w:hAnsi="Arial" w:cs="Arial"/>
          <w:b/>
          <w:noProof/>
          <w:color w:val="0033CC"/>
          <w:sz w:val="20"/>
          <w:szCs w:val="20"/>
        </w:rPr>
        <w:lastRenderedPageBreak/>
        <w:drawing>
          <wp:anchor distT="0" distB="0" distL="114300" distR="114300" simplePos="0" relativeHeight="251735040" behindDoc="0" locked="0" layoutInCell="1" allowOverlap="1" wp14:anchorId="4A83CAB0" wp14:editId="2BCABB85">
            <wp:simplePos x="0" y="0"/>
            <wp:positionH relativeFrom="margin">
              <wp:align>center</wp:align>
            </wp:positionH>
            <wp:positionV relativeFrom="paragraph">
              <wp:posOffset>135255</wp:posOffset>
            </wp:positionV>
            <wp:extent cx="6793992" cy="5075523"/>
            <wp:effectExtent l="0" t="0" r="635" b="5080"/>
            <wp:wrapTopAndBottom/>
            <wp:docPr id="8"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cstate="print">
                      <a:extLst>
                        <a:ext uri="{28A0092B-C50C-407E-A947-70E740481C1C}">
                          <a14:useLocalDpi xmlns:a14="http://schemas.microsoft.com/office/drawing/2010/main" val="0"/>
                        </a:ext>
                      </a:extLst>
                    </a:blip>
                    <a:stretch>
                      <a:fillRect/>
                    </a:stretch>
                  </pic:blipFill>
                  <pic:spPr>
                    <a:xfrm>
                      <a:off x="0" y="0"/>
                      <a:ext cx="6793992" cy="5075523"/>
                    </a:xfrm>
                    <a:prstGeom prst="rect">
                      <a:avLst/>
                    </a:prstGeom>
                    <a:ln/>
                  </pic:spPr>
                </pic:pic>
              </a:graphicData>
            </a:graphic>
            <wp14:sizeRelH relativeFrom="page">
              <wp14:pctWidth>0</wp14:pctWidth>
            </wp14:sizeRelH>
            <wp14:sizeRelV relativeFrom="page">
              <wp14:pctHeight>0</wp14:pctHeight>
            </wp14:sizeRelV>
          </wp:anchor>
        </w:drawing>
      </w:r>
      <w:r w:rsidR="00602866" w:rsidRPr="00CD033A">
        <w:rPr>
          <w:rFonts w:ascii="Arial" w:eastAsia="Arial" w:hAnsi="Arial" w:cs="Arial"/>
          <w:b/>
          <w:color w:val="0033CC"/>
          <w:sz w:val="20"/>
          <w:szCs w:val="20"/>
        </w:rPr>
        <w:t xml:space="preserve">Response to Reviewers </w:t>
      </w:r>
      <w:r w:rsidR="00B4071F" w:rsidRPr="00CD033A">
        <w:rPr>
          <w:rFonts w:ascii="Arial" w:hAnsi="Arial" w:cs="Arial"/>
          <w:b/>
          <w:color w:val="0033CC"/>
          <w:sz w:val="20"/>
          <w:szCs w:val="20"/>
        </w:rPr>
        <w:t>Figure 1</w:t>
      </w:r>
      <w:r w:rsidR="004C300A" w:rsidRPr="00CD033A">
        <w:rPr>
          <w:rFonts w:ascii="Arial" w:hAnsi="Arial" w:cs="Arial"/>
          <w:b/>
          <w:color w:val="0033CC"/>
          <w:sz w:val="20"/>
          <w:szCs w:val="20"/>
        </w:rPr>
        <w:t>7</w:t>
      </w:r>
      <w:r w:rsidR="00A11A4A" w:rsidRPr="00CD033A">
        <w:rPr>
          <w:rFonts w:ascii="Arial" w:hAnsi="Arial" w:cs="Arial"/>
          <w:b/>
          <w:color w:val="0033CC"/>
          <w:sz w:val="20"/>
          <w:szCs w:val="20"/>
        </w:rPr>
        <w:t xml:space="preserve"> (</w:t>
      </w:r>
      <w:r w:rsidR="00A11A4A" w:rsidRPr="007F2130">
        <w:rPr>
          <w:rFonts w:ascii="Arial" w:hAnsi="Arial" w:cs="Arial"/>
          <w:b/>
          <w:color w:val="0033CC"/>
          <w:sz w:val="20"/>
          <w:szCs w:val="20"/>
          <w:highlight w:val="yellow"/>
        </w:rPr>
        <w:t xml:space="preserve">Supplementary Fig. </w:t>
      </w:r>
      <w:r w:rsidR="00724B39">
        <w:rPr>
          <w:rFonts w:ascii="Arial" w:hAnsi="Arial" w:cs="Arial"/>
          <w:b/>
          <w:color w:val="0033CC"/>
          <w:sz w:val="20"/>
          <w:szCs w:val="20"/>
          <w:highlight w:val="yellow"/>
        </w:rPr>
        <w:t>RR17</w:t>
      </w:r>
      <w:r w:rsidR="00A11A4A" w:rsidRPr="007F2130">
        <w:rPr>
          <w:rFonts w:ascii="Arial" w:hAnsi="Arial" w:cs="Arial"/>
          <w:b/>
          <w:color w:val="0033CC"/>
          <w:sz w:val="20"/>
          <w:szCs w:val="20"/>
        </w:rPr>
        <w:t xml:space="preserve"> of the revised manuscript</w:t>
      </w:r>
      <w:r w:rsidR="00A11A4A" w:rsidRPr="00CD033A">
        <w:rPr>
          <w:rFonts w:ascii="Arial" w:hAnsi="Arial" w:cs="Arial"/>
          <w:b/>
          <w:color w:val="0033CC"/>
          <w:sz w:val="20"/>
          <w:szCs w:val="20"/>
        </w:rPr>
        <w:t>)</w:t>
      </w:r>
      <w:r w:rsidR="00B4071F" w:rsidRPr="00CD033A">
        <w:rPr>
          <w:rFonts w:ascii="Arial" w:hAnsi="Arial" w:cs="Arial"/>
          <w:b/>
          <w:color w:val="0033CC"/>
          <w:sz w:val="20"/>
          <w:szCs w:val="20"/>
        </w:rPr>
        <w:t>: Log</w:t>
      </w:r>
      <w:r w:rsidR="00B4071F" w:rsidRPr="00CD033A">
        <w:rPr>
          <w:rFonts w:ascii="Arial" w:hAnsi="Arial" w:cs="Arial"/>
          <w:b/>
          <w:color w:val="0033CC"/>
          <w:sz w:val="20"/>
          <w:szCs w:val="20"/>
          <w:vertAlign w:val="subscript"/>
        </w:rPr>
        <w:t>2</w:t>
      </w:r>
      <w:r w:rsidR="00B4071F" w:rsidRPr="00CD033A">
        <w:rPr>
          <w:rFonts w:ascii="Arial" w:hAnsi="Arial" w:cs="Arial"/>
          <w:b/>
          <w:color w:val="0033CC"/>
          <w:sz w:val="20"/>
          <w:szCs w:val="20"/>
        </w:rPr>
        <w:t xml:space="preserve"> Ratios derived from cfDNA of healthy control individuals.</w:t>
      </w:r>
      <w:r w:rsidR="00B4071F" w:rsidRPr="00CD033A">
        <w:rPr>
          <w:rFonts w:ascii="Arial" w:hAnsi="Arial" w:cs="Arial"/>
          <w:color w:val="0033CC"/>
          <w:sz w:val="20"/>
          <w:szCs w:val="20"/>
        </w:rPr>
        <w:t xml:space="preserve"> Example Log</w:t>
      </w:r>
      <w:r w:rsidR="00B4071F" w:rsidRPr="00CD033A">
        <w:rPr>
          <w:rFonts w:ascii="Arial" w:hAnsi="Arial" w:cs="Arial"/>
          <w:color w:val="0033CC"/>
          <w:sz w:val="20"/>
          <w:szCs w:val="20"/>
          <w:vertAlign w:val="subscript"/>
        </w:rPr>
        <w:t>2</w:t>
      </w:r>
      <w:r w:rsidR="00B4071F" w:rsidRPr="00CD033A">
        <w:rPr>
          <w:rFonts w:ascii="Arial" w:hAnsi="Arial" w:cs="Arial"/>
          <w:color w:val="0033CC"/>
          <w:sz w:val="20"/>
          <w:szCs w:val="20"/>
        </w:rPr>
        <w:t xml:space="preserve"> Ratios estimated from </w:t>
      </w:r>
      <w:r w:rsidR="00B4071F" w:rsidRPr="00C554E4">
        <w:rPr>
          <w:rFonts w:ascii="Arial" w:hAnsi="Arial" w:cs="Arial"/>
          <w:color w:val="0033CC"/>
          <w:sz w:val="20"/>
          <w:szCs w:val="20"/>
        </w:rPr>
        <w:t>the cfDNA of four healthy (a)-(d) female and (e)-(f) male control individuals. (g) and (h) show the density of segmented Log</w:t>
      </w:r>
      <w:r w:rsidR="00B4071F" w:rsidRPr="00C554E4">
        <w:rPr>
          <w:rFonts w:ascii="Arial" w:hAnsi="Arial" w:cs="Arial"/>
          <w:color w:val="0033CC"/>
          <w:sz w:val="20"/>
          <w:szCs w:val="20"/>
          <w:vertAlign w:val="subscript"/>
        </w:rPr>
        <w:t>2</w:t>
      </w:r>
      <w:r w:rsidR="00B4071F" w:rsidRPr="00C554E4">
        <w:rPr>
          <w:rFonts w:ascii="Arial" w:hAnsi="Arial" w:cs="Arial"/>
          <w:color w:val="0033CC"/>
          <w:sz w:val="20"/>
          <w:szCs w:val="20"/>
        </w:rPr>
        <w:t xml:space="preserve"> Ratios for the female and male controls, respectively. In (a) to (f), the Log</w:t>
      </w:r>
      <w:r w:rsidR="00B4071F" w:rsidRPr="00C554E4">
        <w:rPr>
          <w:rFonts w:ascii="Arial" w:hAnsi="Arial" w:cs="Arial"/>
          <w:color w:val="0033CC"/>
          <w:sz w:val="20"/>
          <w:szCs w:val="20"/>
          <w:vertAlign w:val="subscript"/>
        </w:rPr>
        <w:t>2</w:t>
      </w:r>
      <w:r w:rsidR="00B4071F" w:rsidRPr="00C554E4">
        <w:rPr>
          <w:rFonts w:ascii="Arial" w:hAnsi="Arial" w:cs="Arial"/>
          <w:color w:val="0033CC"/>
          <w:sz w:val="20"/>
          <w:szCs w:val="20"/>
        </w:rPr>
        <w:t xml:space="preserve"> ratios are displayed according to their genomic coordinates. The grey dots show the raw estimates while the red lines represent segmented values.</w:t>
      </w:r>
    </w:p>
    <w:p w14:paraId="6C503B6A" w14:textId="17A64AA2" w:rsidR="00413E5F" w:rsidRPr="00CD033A" w:rsidRDefault="00B4071F" w:rsidP="00A7225E">
      <w:pPr>
        <w:spacing w:after="0" w:line="240" w:lineRule="auto"/>
        <w:jc w:val="both"/>
        <w:rPr>
          <w:rFonts w:ascii="Arial" w:eastAsia="Arial" w:hAnsi="Arial" w:cs="Arial"/>
          <w:color w:val="0033CC"/>
          <w:sz w:val="20"/>
          <w:szCs w:val="20"/>
        </w:rPr>
      </w:pPr>
      <w:r w:rsidRPr="00CD033A">
        <w:rPr>
          <w:rFonts w:ascii="Arial" w:hAnsi="Arial" w:cs="Arial"/>
          <w:color w:val="0033CC"/>
          <w:sz w:val="20"/>
          <w:szCs w:val="20"/>
        </w:rPr>
        <w:br w:type="page"/>
      </w:r>
    </w:p>
    <w:p w14:paraId="5D0449C4" w14:textId="7A55BC65" w:rsidR="00413E5F" w:rsidRPr="00C554E4" w:rsidRDefault="003000E2" w:rsidP="00A7225E">
      <w:pPr>
        <w:spacing w:after="0" w:line="240" w:lineRule="auto"/>
        <w:jc w:val="both"/>
        <w:rPr>
          <w:rFonts w:ascii="Arial" w:hAnsi="Arial" w:cs="Arial"/>
          <w:color w:val="0033CC"/>
          <w:sz w:val="20"/>
          <w:szCs w:val="20"/>
        </w:rPr>
      </w:pPr>
      <w:r w:rsidRPr="00CD033A">
        <w:rPr>
          <w:rFonts w:ascii="Arial" w:hAnsi="Arial" w:cs="Arial"/>
          <w:noProof/>
          <w:color w:val="0033CC"/>
          <w:sz w:val="20"/>
          <w:szCs w:val="20"/>
        </w:rPr>
        <w:lastRenderedPageBreak/>
        <w:drawing>
          <wp:anchor distT="114300" distB="114300" distL="114300" distR="114300" simplePos="0" relativeHeight="251703296" behindDoc="0" locked="0" layoutInCell="1" hidden="0" allowOverlap="1" wp14:anchorId="0D8ED385" wp14:editId="127EA02A">
            <wp:simplePos x="0" y="0"/>
            <wp:positionH relativeFrom="margin">
              <wp:posOffset>33655</wp:posOffset>
            </wp:positionH>
            <wp:positionV relativeFrom="margin">
              <wp:posOffset>12700</wp:posOffset>
            </wp:positionV>
            <wp:extent cx="6793865" cy="4905375"/>
            <wp:effectExtent l="0" t="0" r="635" b="0"/>
            <wp:wrapTopAndBottom distT="114300" distB="114300"/>
            <wp:docPr id="3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cstate="print">
                      <a:extLst>
                        <a:ext uri="{28A0092B-C50C-407E-A947-70E740481C1C}">
                          <a14:useLocalDpi xmlns:a14="http://schemas.microsoft.com/office/drawing/2010/main" val="0"/>
                        </a:ext>
                      </a:extLst>
                    </a:blip>
                    <a:stretch>
                      <a:fillRect/>
                    </a:stretch>
                  </pic:blipFill>
                  <pic:spPr bwMode="auto">
                    <a:xfrm>
                      <a:off x="0" y="0"/>
                      <a:ext cx="6793865" cy="4905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2866" w:rsidRPr="00CD033A">
        <w:rPr>
          <w:rFonts w:ascii="Arial" w:eastAsia="Arial" w:hAnsi="Arial" w:cs="Arial"/>
          <w:b/>
          <w:color w:val="0033CC"/>
          <w:sz w:val="20"/>
          <w:szCs w:val="20"/>
        </w:rPr>
        <w:t xml:space="preserve">Response to Reviewers </w:t>
      </w:r>
      <w:r w:rsidR="00B4071F" w:rsidRPr="00CD033A">
        <w:rPr>
          <w:rFonts w:ascii="Arial" w:hAnsi="Arial" w:cs="Arial"/>
          <w:b/>
          <w:color w:val="0033CC"/>
          <w:sz w:val="20"/>
          <w:szCs w:val="20"/>
        </w:rPr>
        <w:t>Figure 1</w:t>
      </w:r>
      <w:r w:rsidR="004C300A" w:rsidRPr="00CD033A">
        <w:rPr>
          <w:rFonts w:ascii="Arial" w:hAnsi="Arial" w:cs="Arial"/>
          <w:b/>
          <w:color w:val="0033CC"/>
          <w:sz w:val="20"/>
          <w:szCs w:val="20"/>
        </w:rPr>
        <w:t>8</w:t>
      </w:r>
      <w:r w:rsidR="00A11A4A" w:rsidRPr="00CD033A">
        <w:rPr>
          <w:rFonts w:ascii="Arial" w:hAnsi="Arial" w:cs="Arial"/>
          <w:b/>
          <w:color w:val="0033CC"/>
          <w:sz w:val="20"/>
          <w:szCs w:val="20"/>
        </w:rPr>
        <w:t xml:space="preserve"> (</w:t>
      </w:r>
      <w:r w:rsidR="00A11A4A" w:rsidRPr="00CD033A">
        <w:rPr>
          <w:rFonts w:ascii="Arial" w:hAnsi="Arial" w:cs="Arial"/>
          <w:b/>
          <w:color w:val="0033CC"/>
          <w:sz w:val="20"/>
          <w:szCs w:val="20"/>
          <w:highlight w:val="yellow"/>
        </w:rPr>
        <w:t xml:space="preserve">Supplementary Fig. </w:t>
      </w:r>
      <w:r w:rsidR="00724B39">
        <w:rPr>
          <w:rFonts w:ascii="Arial" w:hAnsi="Arial" w:cs="Arial"/>
          <w:b/>
          <w:color w:val="0033CC"/>
          <w:sz w:val="20"/>
          <w:szCs w:val="20"/>
          <w:highlight w:val="yellow"/>
        </w:rPr>
        <w:t>RR18</w:t>
      </w:r>
      <w:r w:rsidR="00A11A4A" w:rsidRPr="007F2130">
        <w:rPr>
          <w:rFonts w:ascii="Arial" w:hAnsi="Arial" w:cs="Arial"/>
          <w:b/>
          <w:color w:val="0033CC"/>
          <w:sz w:val="20"/>
          <w:szCs w:val="20"/>
        </w:rPr>
        <w:t xml:space="preserve"> of the revised manuscript</w:t>
      </w:r>
      <w:r w:rsidR="00A11A4A" w:rsidRPr="00CD033A">
        <w:rPr>
          <w:rFonts w:ascii="Arial" w:hAnsi="Arial" w:cs="Arial"/>
          <w:b/>
          <w:color w:val="0033CC"/>
          <w:sz w:val="20"/>
          <w:szCs w:val="20"/>
        </w:rPr>
        <w:t>)</w:t>
      </w:r>
      <w:r w:rsidR="00B4071F" w:rsidRPr="00CD033A">
        <w:rPr>
          <w:rFonts w:ascii="Arial" w:hAnsi="Arial" w:cs="Arial"/>
          <w:b/>
          <w:color w:val="0033CC"/>
          <w:sz w:val="20"/>
          <w:szCs w:val="20"/>
        </w:rPr>
        <w:t>: Comparison of copy number alterations in tumor biopsy and matched cfDNA.</w:t>
      </w:r>
      <w:r w:rsidR="00B4071F" w:rsidRPr="00CD033A">
        <w:rPr>
          <w:rFonts w:ascii="Arial" w:hAnsi="Arial" w:cs="Arial"/>
          <w:color w:val="0033CC"/>
          <w:sz w:val="20"/>
          <w:szCs w:val="20"/>
        </w:rPr>
        <w:t xml:space="preserve"> Log</w:t>
      </w:r>
      <w:r w:rsidR="00B4071F" w:rsidRPr="00CD033A">
        <w:rPr>
          <w:rFonts w:ascii="Arial" w:hAnsi="Arial" w:cs="Arial"/>
          <w:color w:val="0033CC"/>
          <w:sz w:val="20"/>
          <w:szCs w:val="20"/>
          <w:vertAlign w:val="subscript"/>
        </w:rPr>
        <w:t>2</w:t>
      </w:r>
      <w:r w:rsidR="00B4071F" w:rsidRPr="00CD033A">
        <w:rPr>
          <w:rFonts w:ascii="Arial" w:hAnsi="Arial" w:cs="Arial"/>
          <w:color w:val="0033CC"/>
          <w:sz w:val="20"/>
          <w:szCs w:val="20"/>
        </w:rPr>
        <w:t xml:space="preserve"> Ratios of tumor biopsies </w:t>
      </w:r>
      <w:r w:rsidR="00B4071F" w:rsidRPr="00C554E4">
        <w:rPr>
          <w:rFonts w:ascii="Arial" w:hAnsi="Arial" w:cs="Arial"/>
          <w:color w:val="0033CC"/>
          <w:sz w:val="20"/>
          <w:szCs w:val="20"/>
        </w:rPr>
        <w:t xml:space="preserve">for three cases (a) MSK-VB-0008, (c) MSK-VL-0056 and (e) MSK-VP-0004 where amplifications of </w:t>
      </w:r>
      <w:r w:rsidR="00B4071F" w:rsidRPr="00C554E4">
        <w:rPr>
          <w:rFonts w:ascii="Arial" w:hAnsi="Arial" w:cs="Arial"/>
          <w:i/>
          <w:color w:val="0033CC"/>
          <w:sz w:val="20"/>
          <w:szCs w:val="20"/>
        </w:rPr>
        <w:t>CCND1, FGFR1</w:t>
      </w:r>
      <w:r w:rsidR="00B4071F" w:rsidRPr="00C554E4">
        <w:rPr>
          <w:rFonts w:ascii="Arial" w:hAnsi="Arial" w:cs="Arial"/>
          <w:color w:val="0033CC"/>
          <w:sz w:val="20"/>
          <w:szCs w:val="20"/>
        </w:rPr>
        <w:t xml:space="preserve">, </w:t>
      </w:r>
      <w:r w:rsidR="00B4071F" w:rsidRPr="00C554E4">
        <w:rPr>
          <w:rFonts w:ascii="Arial" w:hAnsi="Arial" w:cs="Arial"/>
          <w:i/>
          <w:color w:val="0033CC"/>
          <w:sz w:val="20"/>
          <w:szCs w:val="20"/>
        </w:rPr>
        <w:t>EGFR</w:t>
      </w:r>
      <w:r w:rsidR="00B4071F" w:rsidRPr="00C554E4">
        <w:rPr>
          <w:rFonts w:ascii="Arial" w:hAnsi="Arial" w:cs="Arial"/>
          <w:color w:val="0033CC"/>
          <w:sz w:val="20"/>
          <w:szCs w:val="20"/>
        </w:rPr>
        <w:t xml:space="preserve"> and a homozygous deletion of </w:t>
      </w:r>
      <w:r w:rsidR="00B4071F" w:rsidRPr="00C554E4">
        <w:rPr>
          <w:rFonts w:ascii="Arial" w:hAnsi="Arial" w:cs="Arial"/>
          <w:i/>
          <w:color w:val="0033CC"/>
          <w:sz w:val="20"/>
          <w:szCs w:val="20"/>
        </w:rPr>
        <w:t>BRCA2</w:t>
      </w:r>
      <w:r w:rsidR="00B4071F" w:rsidRPr="00C554E4">
        <w:rPr>
          <w:rFonts w:ascii="Arial" w:hAnsi="Arial" w:cs="Arial"/>
          <w:color w:val="0033CC"/>
          <w:sz w:val="20"/>
          <w:szCs w:val="20"/>
        </w:rPr>
        <w:t xml:space="preserve"> were reported. The corresponding Log</w:t>
      </w:r>
      <w:r w:rsidR="00B4071F" w:rsidRPr="00C554E4">
        <w:rPr>
          <w:rFonts w:ascii="Arial" w:hAnsi="Arial" w:cs="Arial"/>
          <w:color w:val="0033CC"/>
          <w:sz w:val="20"/>
          <w:szCs w:val="20"/>
          <w:vertAlign w:val="subscript"/>
        </w:rPr>
        <w:t>2</w:t>
      </w:r>
      <w:r w:rsidR="00B4071F" w:rsidRPr="00C554E4">
        <w:rPr>
          <w:rFonts w:ascii="Arial" w:hAnsi="Arial" w:cs="Arial"/>
          <w:color w:val="0033CC"/>
          <w:sz w:val="20"/>
          <w:szCs w:val="20"/>
        </w:rPr>
        <w:t xml:space="preserve"> Ratios of the matched cfDNA are shown in (b), (d) and (f), respectively where the arrows point to the reported amplifications or deletions. The segmented Log</w:t>
      </w:r>
      <w:r w:rsidR="00B4071F" w:rsidRPr="00C554E4">
        <w:rPr>
          <w:rFonts w:ascii="Arial" w:hAnsi="Arial" w:cs="Arial"/>
          <w:color w:val="0033CC"/>
          <w:sz w:val="20"/>
          <w:szCs w:val="20"/>
          <w:vertAlign w:val="subscript"/>
        </w:rPr>
        <w:t>2</w:t>
      </w:r>
      <w:r w:rsidR="00B4071F" w:rsidRPr="00C554E4">
        <w:rPr>
          <w:rFonts w:ascii="Arial" w:hAnsi="Arial" w:cs="Arial"/>
          <w:color w:val="0033CC"/>
          <w:sz w:val="20"/>
          <w:szCs w:val="20"/>
        </w:rPr>
        <w:t xml:space="preserve"> Ratios were used to compute the Pearson’s correlation coefficient comparing segments overlapping &gt;75% in the tumor biopsies and cfDNA samples. The association of the Pearson’s </w:t>
      </w:r>
      <w:r w:rsidR="00B4071F" w:rsidRPr="00C554E4">
        <w:rPr>
          <w:rFonts w:ascii="Arial" w:hAnsi="Arial" w:cs="Arial"/>
          <w:i/>
          <w:color w:val="0033CC"/>
          <w:sz w:val="20"/>
          <w:szCs w:val="20"/>
        </w:rPr>
        <w:t>r</w:t>
      </w:r>
      <w:r w:rsidR="00B4071F" w:rsidRPr="00C554E4">
        <w:rPr>
          <w:rFonts w:ascii="Arial" w:hAnsi="Arial" w:cs="Arial"/>
          <w:color w:val="0033CC"/>
          <w:sz w:val="20"/>
          <w:szCs w:val="20"/>
        </w:rPr>
        <w:t xml:space="preserve"> is shown in (g) against the </w:t>
      </w:r>
      <w:proofErr w:type="spellStart"/>
      <w:r w:rsidR="00B4071F" w:rsidRPr="00C554E4">
        <w:rPr>
          <w:rFonts w:ascii="Arial" w:hAnsi="Arial" w:cs="Arial"/>
          <w:color w:val="0033CC"/>
          <w:sz w:val="20"/>
          <w:szCs w:val="20"/>
        </w:rPr>
        <w:t>ctDNA</w:t>
      </w:r>
      <w:proofErr w:type="spellEnd"/>
      <w:r w:rsidR="00B4071F" w:rsidRPr="00C554E4">
        <w:rPr>
          <w:rFonts w:ascii="Arial" w:hAnsi="Arial" w:cs="Arial"/>
          <w:color w:val="0033CC"/>
          <w:sz w:val="20"/>
          <w:szCs w:val="20"/>
        </w:rPr>
        <w:t xml:space="preserve"> fraction. In (a) to (f), the Log</w:t>
      </w:r>
      <w:r w:rsidR="00B4071F" w:rsidRPr="00C554E4">
        <w:rPr>
          <w:rFonts w:ascii="Arial" w:hAnsi="Arial" w:cs="Arial"/>
          <w:color w:val="0033CC"/>
          <w:sz w:val="20"/>
          <w:szCs w:val="20"/>
          <w:vertAlign w:val="subscript"/>
        </w:rPr>
        <w:t>2</w:t>
      </w:r>
      <w:r w:rsidR="00B4071F" w:rsidRPr="00C554E4">
        <w:rPr>
          <w:rFonts w:ascii="Arial" w:hAnsi="Arial" w:cs="Arial"/>
          <w:color w:val="0033CC"/>
          <w:sz w:val="20"/>
          <w:szCs w:val="20"/>
        </w:rPr>
        <w:t xml:space="preserve"> Ratios are displayed according to their genomic coordinates. The grey dots show the raw estimates while the red lines represent the segmented values. In (</w:t>
      </w:r>
      <w:r w:rsidR="00C80ED4" w:rsidRPr="00C554E4">
        <w:rPr>
          <w:rFonts w:ascii="Arial" w:eastAsia="Arial" w:hAnsi="Arial" w:cs="Arial"/>
          <w:color w:val="0033CC"/>
          <w:sz w:val="20"/>
          <w:szCs w:val="20"/>
        </w:rPr>
        <w:t>g</w:t>
      </w:r>
      <w:r w:rsidR="00B4071F" w:rsidRPr="00C554E4">
        <w:rPr>
          <w:rFonts w:ascii="Arial" w:hAnsi="Arial" w:cs="Arial"/>
          <w:color w:val="0033CC"/>
          <w:sz w:val="20"/>
          <w:szCs w:val="20"/>
        </w:rPr>
        <w:t xml:space="preserve">), the </w:t>
      </w:r>
      <w:r w:rsidR="00C80ED4" w:rsidRPr="00C554E4">
        <w:rPr>
          <w:rFonts w:ascii="Arial" w:eastAsia="Arial" w:hAnsi="Arial" w:cs="Arial"/>
          <w:color w:val="0033CC"/>
          <w:sz w:val="20"/>
          <w:szCs w:val="20"/>
        </w:rPr>
        <w:t xml:space="preserve">p-value was obtained using a permutation based one-sided </w:t>
      </w:r>
      <w:proofErr w:type="spellStart"/>
      <w:r w:rsidR="00C80ED4" w:rsidRPr="00C554E4">
        <w:rPr>
          <w:rFonts w:ascii="Arial" w:eastAsia="Arial" w:hAnsi="Arial" w:cs="Arial"/>
          <w:color w:val="0033CC"/>
          <w:sz w:val="20"/>
          <w:szCs w:val="20"/>
        </w:rPr>
        <w:t>Jonckheere</w:t>
      </w:r>
      <w:proofErr w:type="spellEnd"/>
      <w:r w:rsidR="00C80ED4" w:rsidRPr="00C554E4">
        <w:rPr>
          <w:rFonts w:ascii="Arial" w:eastAsia="Arial" w:hAnsi="Arial" w:cs="Arial"/>
          <w:color w:val="0033CC"/>
          <w:sz w:val="20"/>
          <w:szCs w:val="20"/>
        </w:rPr>
        <w:t>-Terpstra test</w:t>
      </w:r>
      <w:r w:rsidR="00B4071F" w:rsidRPr="00C554E4">
        <w:rPr>
          <w:rFonts w:ascii="Arial" w:hAnsi="Arial" w:cs="Arial"/>
          <w:color w:val="0033CC"/>
          <w:sz w:val="20"/>
          <w:szCs w:val="20"/>
        </w:rPr>
        <w:t xml:space="preserve"> for </w:t>
      </w:r>
      <w:r w:rsidR="00C80ED4" w:rsidRPr="00C554E4">
        <w:rPr>
          <w:rFonts w:ascii="Arial" w:eastAsia="Arial" w:hAnsi="Arial" w:cs="Arial"/>
          <w:color w:val="0033CC"/>
          <w:sz w:val="20"/>
          <w:szCs w:val="20"/>
        </w:rPr>
        <w:t xml:space="preserve">increasing Pearson’s </w:t>
      </w:r>
      <w:r w:rsidR="00C80ED4" w:rsidRPr="00C554E4">
        <w:rPr>
          <w:rFonts w:ascii="Arial" w:eastAsia="Arial" w:hAnsi="Arial" w:cs="Arial"/>
          <w:i/>
          <w:color w:val="0033CC"/>
          <w:sz w:val="20"/>
          <w:szCs w:val="20"/>
        </w:rPr>
        <w:t>r</w:t>
      </w:r>
      <w:r w:rsidR="00C80ED4" w:rsidRPr="00C554E4">
        <w:rPr>
          <w:rFonts w:ascii="Arial" w:eastAsia="Arial" w:hAnsi="Arial" w:cs="Arial"/>
          <w:color w:val="0033CC"/>
          <w:sz w:val="20"/>
          <w:szCs w:val="20"/>
        </w:rPr>
        <w:t xml:space="preserve"> with </w:t>
      </w:r>
      <w:proofErr w:type="spellStart"/>
      <w:r w:rsidR="00C80ED4" w:rsidRPr="00C554E4">
        <w:rPr>
          <w:rFonts w:ascii="Arial" w:eastAsia="Arial" w:hAnsi="Arial" w:cs="Arial"/>
          <w:color w:val="0033CC"/>
          <w:sz w:val="20"/>
          <w:szCs w:val="20"/>
        </w:rPr>
        <w:t>ctDNA</w:t>
      </w:r>
      <w:proofErr w:type="spellEnd"/>
      <w:r w:rsidR="00C80ED4" w:rsidRPr="00C554E4">
        <w:rPr>
          <w:rFonts w:ascii="Arial" w:eastAsia="Arial" w:hAnsi="Arial" w:cs="Arial"/>
          <w:color w:val="0033CC"/>
          <w:sz w:val="20"/>
          <w:szCs w:val="20"/>
        </w:rPr>
        <w:t xml:space="preserve"> fraction.</w:t>
      </w:r>
      <w:r w:rsidR="00B4071F" w:rsidRPr="00C554E4">
        <w:rPr>
          <w:rFonts w:ascii="Arial" w:hAnsi="Arial" w:cs="Arial"/>
          <w:color w:val="0033CC"/>
          <w:sz w:val="20"/>
          <w:szCs w:val="20"/>
        </w:rPr>
        <w:t xml:space="preserve"> NE; not evaluable.</w:t>
      </w:r>
    </w:p>
    <w:p w14:paraId="088ED294" w14:textId="77777777" w:rsidR="00413E5F" w:rsidRPr="00CD033A" w:rsidRDefault="00B4071F" w:rsidP="00A7225E">
      <w:pPr>
        <w:spacing w:after="0" w:line="240" w:lineRule="auto"/>
        <w:jc w:val="both"/>
        <w:rPr>
          <w:rFonts w:ascii="Arial" w:eastAsia="Arial" w:hAnsi="Arial" w:cs="Arial"/>
          <w:color w:val="0033CC"/>
          <w:sz w:val="20"/>
          <w:szCs w:val="20"/>
        </w:rPr>
      </w:pPr>
      <w:r w:rsidRPr="00CD033A">
        <w:rPr>
          <w:rFonts w:ascii="Arial" w:hAnsi="Arial" w:cs="Arial"/>
          <w:color w:val="0033CC"/>
          <w:sz w:val="20"/>
          <w:szCs w:val="20"/>
        </w:rPr>
        <w:br w:type="page"/>
      </w:r>
    </w:p>
    <w:p w14:paraId="03B7167C" w14:textId="62D2BD3F" w:rsidR="002538F6" w:rsidRPr="00C554E4" w:rsidRDefault="002538F6" w:rsidP="007F2130">
      <w:pPr>
        <w:spacing w:after="0" w:line="240" w:lineRule="auto"/>
        <w:jc w:val="both"/>
        <w:rPr>
          <w:rFonts w:ascii="Arial" w:hAnsi="Arial" w:cs="Arial"/>
          <w:color w:val="0033CC"/>
          <w:sz w:val="20"/>
          <w:szCs w:val="20"/>
        </w:rPr>
      </w:pPr>
      <w:r w:rsidRPr="00CD033A">
        <w:rPr>
          <w:rFonts w:ascii="Arial" w:hAnsi="Arial" w:cs="Arial"/>
          <w:noProof/>
          <w:color w:val="0033CC"/>
          <w:sz w:val="20"/>
          <w:szCs w:val="20"/>
        </w:rPr>
        <w:lastRenderedPageBreak/>
        <w:drawing>
          <wp:anchor distT="114300" distB="114300" distL="114300" distR="114300" simplePos="0" relativeHeight="251724800" behindDoc="0" locked="0" layoutInCell="1" hidden="0" allowOverlap="1" wp14:anchorId="25A597AC" wp14:editId="5CB86B23">
            <wp:simplePos x="0" y="0"/>
            <wp:positionH relativeFrom="margin">
              <wp:posOffset>31750</wp:posOffset>
            </wp:positionH>
            <wp:positionV relativeFrom="margin">
              <wp:posOffset>0</wp:posOffset>
            </wp:positionV>
            <wp:extent cx="6793992" cy="2395318"/>
            <wp:effectExtent l="0" t="0" r="635" b="0"/>
            <wp:wrapTopAndBottom distT="114300" distB="114300"/>
            <wp:docPr id="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b="-3773"/>
                    <a:stretch>
                      <a:fillRect/>
                    </a:stretch>
                  </pic:blipFill>
                  <pic:spPr>
                    <a:xfrm>
                      <a:off x="0" y="0"/>
                      <a:ext cx="6793992" cy="2395318"/>
                    </a:xfrm>
                    <a:prstGeom prst="rect">
                      <a:avLst/>
                    </a:prstGeom>
                    <a:ln/>
                  </pic:spPr>
                </pic:pic>
              </a:graphicData>
            </a:graphic>
            <wp14:sizeRelH relativeFrom="margin">
              <wp14:pctWidth>0</wp14:pctWidth>
            </wp14:sizeRelH>
            <wp14:sizeRelV relativeFrom="margin">
              <wp14:pctHeight>0</wp14:pctHeight>
            </wp14:sizeRelV>
          </wp:anchor>
        </w:drawing>
      </w:r>
      <w:r w:rsidR="00602866" w:rsidRPr="00CD033A">
        <w:rPr>
          <w:rFonts w:ascii="Arial" w:eastAsia="Arial" w:hAnsi="Arial" w:cs="Arial"/>
          <w:b/>
          <w:color w:val="0033CC"/>
          <w:sz w:val="20"/>
          <w:szCs w:val="20"/>
        </w:rPr>
        <w:t xml:space="preserve">Response to Reviewers </w:t>
      </w:r>
      <w:r w:rsidR="00B4071F" w:rsidRPr="00CD033A">
        <w:rPr>
          <w:rFonts w:ascii="Arial" w:hAnsi="Arial" w:cs="Arial"/>
          <w:b/>
          <w:color w:val="0033CC"/>
          <w:sz w:val="20"/>
          <w:szCs w:val="20"/>
        </w:rPr>
        <w:t>Figure 1</w:t>
      </w:r>
      <w:r w:rsidR="004C300A" w:rsidRPr="00CD033A">
        <w:rPr>
          <w:rFonts w:ascii="Arial" w:hAnsi="Arial" w:cs="Arial"/>
          <w:b/>
          <w:color w:val="0033CC"/>
          <w:sz w:val="20"/>
          <w:szCs w:val="20"/>
        </w:rPr>
        <w:t>9</w:t>
      </w:r>
      <w:r w:rsidR="00A11A4A" w:rsidRPr="00CD033A">
        <w:rPr>
          <w:rFonts w:ascii="Arial" w:hAnsi="Arial" w:cs="Arial"/>
          <w:b/>
          <w:color w:val="0033CC"/>
          <w:sz w:val="20"/>
          <w:szCs w:val="20"/>
        </w:rPr>
        <w:t xml:space="preserve"> (</w:t>
      </w:r>
      <w:r w:rsidR="00A11A4A" w:rsidRPr="00CD033A">
        <w:rPr>
          <w:rFonts w:ascii="Arial" w:hAnsi="Arial" w:cs="Arial"/>
          <w:b/>
          <w:color w:val="0033CC"/>
          <w:sz w:val="20"/>
          <w:szCs w:val="20"/>
          <w:highlight w:val="yellow"/>
        </w:rPr>
        <w:t xml:space="preserve">Supplementary Fig. </w:t>
      </w:r>
      <w:r w:rsidR="00724B39">
        <w:rPr>
          <w:rFonts w:ascii="Arial" w:hAnsi="Arial" w:cs="Arial"/>
          <w:b/>
          <w:color w:val="0033CC"/>
          <w:sz w:val="20"/>
          <w:szCs w:val="20"/>
          <w:highlight w:val="yellow"/>
        </w:rPr>
        <w:t>RR18</w:t>
      </w:r>
      <w:r w:rsidR="00A11A4A" w:rsidRPr="007F2130">
        <w:rPr>
          <w:rFonts w:ascii="Arial" w:hAnsi="Arial" w:cs="Arial"/>
          <w:b/>
          <w:color w:val="0033CC"/>
          <w:sz w:val="20"/>
          <w:szCs w:val="20"/>
        </w:rPr>
        <w:t xml:space="preserve"> of the revised manuscript</w:t>
      </w:r>
      <w:r w:rsidR="00A11A4A" w:rsidRPr="00CD033A">
        <w:rPr>
          <w:rFonts w:ascii="Arial" w:hAnsi="Arial" w:cs="Arial"/>
          <w:b/>
          <w:color w:val="0033CC"/>
          <w:sz w:val="20"/>
          <w:szCs w:val="20"/>
        </w:rPr>
        <w:t>)</w:t>
      </w:r>
      <w:r w:rsidR="00B4071F" w:rsidRPr="00CD033A">
        <w:rPr>
          <w:rFonts w:ascii="Arial" w:hAnsi="Arial" w:cs="Arial"/>
          <w:b/>
          <w:color w:val="0033CC"/>
          <w:sz w:val="20"/>
          <w:szCs w:val="20"/>
        </w:rPr>
        <w:t>: Performance assessment of cfDNA for detecting amplifications and homozygous deletions.</w:t>
      </w:r>
      <w:r w:rsidR="00B4071F" w:rsidRPr="00CD033A">
        <w:rPr>
          <w:rFonts w:ascii="Arial" w:hAnsi="Arial" w:cs="Arial"/>
          <w:color w:val="0033CC"/>
          <w:sz w:val="20"/>
          <w:szCs w:val="20"/>
        </w:rPr>
        <w:t xml:space="preserve"> The ROC curves compare (</w:t>
      </w:r>
      <w:r w:rsidR="00C80ED4" w:rsidRPr="00CD033A">
        <w:rPr>
          <w:rFonts w:ascii="Arial" w:eastAsia="Arial Unicode MS" w:hAnsi="Arial" w:cs="Arial"/>
          <w:color w:val="0033CC"/>
          <w:sz w:val="20"/>
          <w:szCs w:val="20"/>
        </w:rPr>
        <w:t>a</w:t>
      </w:r>
      <w:r w:rsidR="00B4071F" w:rsidRPr="00CD033A">
        <w:rPr>
          <w:rFonts w:ascii="Arial" w:hAnsi="Arial" w:cs="Arial"/>
          <w:color w:val="0033CC"/>
          <w:sz w:val="20"/>
          <w:szCs w:val="20"/>
        </w:rPr>
        <w:t>) copy number amplifications and (</w:t>
      </w:r>
      <w:r w:rsidR="00C80ED4" w:rsidRPr="00CD033A">
        <w:rPr>
          <w:rFonts w:ascii="Arial" w:eastAsia="Arial Unicode MS" w:hAnsi="Arial" w:cs="Arial"/>
          <w:color w:val="0033CC"/>
          <w:sz w:val="20"/>
          <w:szCs w:val="20"/>
        </w:rPr>
        <w:t>b</w:t>
      </w:r>
      <w:r w:rsidR="00B4071F" w:rsidRPr="00CD033A">
        <w:rPr>
          <w:rFonts w:ascii="Arial" w:hAnsi="Arial" w:cs="Arial"/>
          <w:color w:val="0033CC"/>
          <w:sz w:val="20"/>
          <w:szCs w:val="20"/>
        </w:rPr>
        <w:t xml:space="preserve">) homozygous deletions detected in the tumor biopsy with </w:t>
      </w:r>
      <w:r w:rsidR="00B4071F" w:rsidRPr="00C554E4">
        <w:rPr>
          <w:rFonts w:ascii="Arial" w:hAnsi="Arial" w:cs="Arial"/>
          <w:color w:val="0033CC"/>
          <w:sz w:val="20"/>
          <w:szCs w:val="20"/>
        </w:rPr>
        <w:t>the absolute copy numbers inferred in cfDNA. The probability of detecting a copy number amplification as a function of the absolute copy number in the tumor biopsy is shown by cancer type in panel (</w:t>
      </w:r>
      <w:r w:rsidR="00C80ED4" w:rsidRPr="00C554E4">
        <w:rPr>
          <w:rFonts w:ascii="Arial" w:eastAsia="Arial Unicode MS" w:hAnsi="Arial" w:cs="Arial"/>
          <w:color w:val="0033CC"/>
          <w:sz w:val="20"/>
          <w:szCs w:val="20"/>
        </w:rPr>
        <w:t>c). In (a) and (b</w:t>
      </w:r>
      <w:r w:rsidR="00B4071F" w:rsidRPr="00C554E4">
        <w:rPr>
          <w:rFonts w:ascii="Arial" w:hAnsi="Arial" w:cs="Arial"/>
          <w:color w:val="0033CC"/>
          <w:sz w:val="20"/>
          <w:szCs w:val="20"/>
        </w:rPr>
        <w:t>), each tumor-cfDNA sample pair was used to construct individual curves. These were averaged after fitting a local polynomial regression and estimating the sensitivities over fixed intervals of specificities. In (</w:t>
      </w:r>
      <w:r w:rsidR="00C80ED4" w:rsidRPr="00C554E4">
        <w:rPr>
          <w:rFonts w:ascii="Arial" w:eastAsia="Arial Unicode MS" w:hAnsi="Arial" w:cs="Arial"/>
          <w:color w:val="0033CC"/>
          <w:sz w:val="20"/>
          <w:szCs w:val="20"/>
        </w:rPr>
        <w:t>c</w:t>
      </w:r>
      <w:r w:rsidR="00B4071F" w:rsidRPr="00C554E4">
        <w:rPr>
          <w:rFonts w:ascii="Arial" w:hAnsi="Arial" w:cs="Arial"/>
          <w:color w:val="0033CC"/>
          <w:sz w:val="20"/>
          <w:szCs w:val="20"/>
        </w:rPr>
        <w:t>), only tumor-cfDNA sample pairs with concordant diploid or near diploid genome mass were used. In</w:t>
      </w:r>
      <w:r w:rsidR="00C80ED4" w:rsidRPr="00C554E4">
        <w:rPr>
          <w:rFonts w:ascii="Arial" w:eastAsia="Arial Unicode MS" w:hAnsi="Arial" w:cs="Arial"/>
          <w:color w:val="0033CC"/>
          <w:sz w:val="20"/>
          <w:szCs w:val="20"/>
        </w:rPr>
        <w:t xml:space="preserve"> all</w:t>
      </w:r>
      <w:r w:rsidR="00B4071F" w:rsidRPr="00C554E4">
        <w:rPr>
          <w:rFonts w:ascii="Arial" w:hAnsi="Arial" w:cs="Arial"/>
          <w:color w:val="0033CC"/>
          <w:sz w:val="20"/>
          <w:szCs w:val="20"/>
        </w:rPr>
        <w:t xml:space="preserve"> panels</w:t>
      </w:r>
      <w:r w:rsidR="00C80ED4" w:rsidRPr="00C554E4">
        <w:rPr>
          <w:rFonts w:ascii="Arial" w:eastAsia="Arial Unicode MS" w:hAnsi="Arial" w:cs="Arial"/>
          <w:color w:val="0033CC"/>
          <w:sz w:val="20"/>
          <w:szCs w:val="20"/>
        </w:rPr>
        <w:t>,</w:t>
      </w:r>
      <w:r w:rsidR="00B4071F" w:rsidRPr="00C554E4">
        <w:rPr>
          <w:rFonts w:ascii="Arial" w:hAnsi="Arial" w:cs="Arial"/>
          <w:color w:val="0033CC"/>
          <w:sz w:val="20"/>
          <w:szCs w:val="20"/>
        </w:rPr>
        <w:t xml:space="preserve"> only sample pairs with ≥10% </w:t>
      </w:r>
      <w:proofErr w:type="spellStart"/>
      <w:r w:rsidR="00B4071F" w:rsidRPr="00C554E4">
        <w:rPr>
          <w:rFonts w:ascii="Arial" w:hAnsi="Arial" w:cs="Arial"/>
          <w:color w:val="0033CC"/>
          <w:sz w:val="20"/>
          <w:szCs w:val="20"/>
        </w:rPr>
        <w:t>ctDNA</w:t>
      </w:r>
      <w:proofErr w:type="spellEnd"/>
      <w:r w:rsidR="00B4071F" w:rsidRPr="00C554E4">
        <w:rPr>
          <w:rFonts w:ascii="Arial" w:hAnsi="Arial" w:cs="Arial"/>
          <w:color w:val="0033CC"/>
          <w:sz w:val="20"/>
          <w:szCs w:val="20"/>
        </w:rPr>
        <w:t xml:space="preserve"> fraction were used. NE; not evaluable.</w:t>
      </w:r>
    </w:p>
    <w:p w14:paraId="4F5CD842" w14:textId="71EC2895" w:rsidR="00793DEB" w:rsidRPr="00CD033A" w:rsidRDefault="00793DEB" w:rsidP="00793DEB">
      <w:pPr>
        <w:spacing w:after="0" w:line="240" w:lineRule="auto"/>
        <w:jc w:val="both"/>
        <w:rPr>
          <w:rFonts w:ascii="Arial" w:eastAsia="Arial" w:hAnsi="Arial" w:cs="Arial"/>
          <w:color w:val="0033CC"/>
          <w:sz w:val="20"/>
          <w:szCs w:val="20"/>
        </w:rPr>
      </w:pPr>
    </w:p>
    <w:p w14:paraId="0BDDDC09" w14:textId="594EFB24" w:rsidR="00B12FAB" w:rsidRPr="00CD033A" w:rsidRDefault="00B12FAB" w:rsidP="00793DEB">
      <w:pPr>
        <w:spacing w:after="0" w:line="240" w:lineRule="auto"/>
        <w:jc w:val="both"/>
        <w:rPr>
          <w:rFonts w:ascii="Arial" w:eastAsia="Arial" w:hAnsi="Arial" w:cs="Arial"/>
          <w:color w:val="0033CC"/>
          <w:sz w:val="20"/>
          <w:szCs w:val="20"/>
        </w:rPr>
      </w:pPr>
    </w:p>
    <w:p w14:paraId="460584EC" w14:textId="035D2771" w:rsidR="00B12FAB" w:rsidRPr="00CD033A" w:rsidRDefault="00B12FAB" w:rsidP="00793DEB">
      <w:pPr>
        <w:spacing w:after="0" w:line="240" w:lineRule="auto"/>
        <w:jc w:val="both"/>
        <w:rPr>
          <w:rFonts w:ascii="Arial" w:eastAsia="Arial" w:hAnsi="Arial" w:cs="Arial"/>
          <w:color w:val="0033CC"/>
          <w:sz w:val="20"/>
          <w:szCs w:val="20"/>
        </w:rPr>
      </w:pPr>
    </w:p>
    <w:p w14:paraId="2A0455D2" w14:textId="77777777" w:rsidR="00B12FAB" w:rsidRPr="00CD033A" w:rsidRDefault="00B12FAB" w:rsidP="00793DEB">
      <w:pPr>
        <w:spacing w:after="0" w:line="240" w:lineRule="auto"/>
        <w:jc w:val="both"/>
        <w:rPr>
          <w:rFonts w:ascii="Arial" w:eastAsia="Arial" w:hAnsi="Arial" w:cs="Arial"/>
          <w:color w:val="0033CC"/>
          <w:sz w:val="20"/>
          <w:szCs w:val="20"/>
        </w:rPr>
      </w:pPr>
    </w:p>
    <w:p w14:paraId="37E1348B" w14:textId="101BF010" w:rsidR="00793DEB" w:rsidRPr="00CD033A" w:rsidRDefault="00793DEB" w:rsidP="00793DEB">
      <w:pPr>
        <w:spacing w:after="0" w:line="240" w:lineRule="auto"/>
        <w:jc w:val="both"/>
        <w:rPr>
          <w:rFonts w:ascii="Arial" w:eastAsia="Arial" w:hAnsi="Arial" w:cs="Arial"/>
          <w:color w:val="0033CC"/>
          <w:sz w:val="20"/>
          <w:szCs w:val="20"/>
        </w:rPr>
      </w:pPr>
      <w:r w:rsidRPr="00CD033A">
        <w:rPr>
          <w:rFonts w:ascii="Arial" w:eastAsia="Arial" w:hAnsi="Arial" w:cs="Arial"/>
          <w:b/>
          <w:color w:val="0033CC"/>
          <w:sz w:val="20"/>
          <w:szCs w:val="20"/>
        </w:rPr>
        <w:t>Response to Reviewers Table 1</w:t>
      </w:r>
      <w:r w:rsidR="00724B39">
        <w:rPr>
          <w:rFonts w:ascii="Arial" w:eastAsia="Arial" w:hAnsi="Arial" w:cs="Arial"/>
          <w:b/>
          <w:color w:val="0033CC"/>
          <w:sz w:val="20"/>
          <w:szCs w:val="20"/>
        </w:rPr>
        <w:t>2</w:t>
      </w:r>
      <w:r w:rsidRPr="00CD033A">
        <w:rPr>
          <w:rFonts w:ascii="Arial" w:eastAsia="Arial" w:hAnsi="Arial" w:cs="Arial"/>
          <w:color w:val="0033CC"/>
          <w:sz w:val="20"/>
          <w:szCs w:val="20"/>
        </w:rPr>
        <w:t>: Summary statistics of concordance of amplifications and homozygous deletions between cfDNA and tumor biopsy assays</w:t>
      </w:r>
      <w:r w:rsidR="00C554E4">
        <w:rPr>
          <w:rFonts w:ascii="Arial" w:eastAsia="Arial" w:hAnsi="Arial" w:cs="Arial"/>
          <w:color w:val="0033CC"/>
          <w:sz w:val="20"/>
          <w:szCs w:val="20"/>
        </w:rPr>
        <w:t>.</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139"/>
        <w:gridCol w:w="2140"/>
        <w:gridCol w:w="2140"/>
        <w:gridCol w:w="2140"/>
        <w:gridCol w:w="2140"/>
      </w:tblGrid>
      <w:tr w:rsidR="00793DEB" w:rsidRPr="00A11A4A" w14:paraId="25CA080E" w14:textId="77777777" w:rsidTr="005401F8">
        <w:trPr>
          <w:trHeight w:val="330"/>
        </w:trPr>
        <w:tc>
          <w:tcPr>
            <w:tcW w:w="1872" w:type="dxa"/>
            <w:vMerge w:val="restart"/>
            <w:shd w:val="clear" w:color="auto" w:fill="4D4D62"/>
            <w:tcMar>
              <w:top w:w="100" w:type="dxa"/>
              <w:left w:w="100" w:type="dxa"/>
              <w:bottom w:w="100" w:type="dxa"/>
              <w:right w:w="100" w:type="dxa"/>
            </w:tcMar>
          </w:tcPr>
          <w:p w14:paraId="55A986CC" w14:textId="77777777" w:rsidR="00793DEB" w:rsidRPr="00CD033A" w:rsidRDefault="00793DEB" w:rsidP="005401F8">
            <w:pPr>
              <w:widowControl w:val="0"/>
              <w:pBdr>
                <w:top w:val="nil"/>
                <w:left w:val="nil"/>
                <w:bottom w:val="nil"/>
                <w:right w:val="nil"/>
                <w:between w:val="nil"/>
              </w:pBdr>
              <w:spacing w:after="0" w:line="240" w:lineRule="auto"/>
              <w:jc w:val="both"/>
              <w:rPr>
                <w:rFonts w:ascii="Arial" w:hAnsi="Arial" w:cs="Arial"/>
                <w:color w:val="FFFFFF"/>
                <w:sz w:val="20"/>
                <w:szCs w:val="20"/>
              </w:rPr>
            </w:pPr>
          </w:p>
        </w:tc>
        <w:tc>
          <w:tcPr>
            <w:tcW w:w="3744" w:type="dxa"/>
            <w:gridSpan w:val="2"/>
            <w:shd w:val="clear" w:color="auto" w:fill="4D4D62"/>
            <w:tcMar>
              <w:top w:w="100" w:type="dxa"/>
              <w:left w:w="100" w:type="dxa"/>
              <w:bottom w:w="100" w:type="dxa"/>
              <w:right w:w="100" w:type="dxa"/>
            </w:tcMar>
            <w:vAlign w:val="center"/>
          </w:tcPr>
          <w:p w14:paraId="63A512D4" w14:textId="77777777" w:rsidR="00793DEB" w:rsidRPr="00CD033A" w:rsidRDefault="00793DEB" w:rsidP="005401F8">
            <w:pPr>
              <w:widowControl w:val="0"/>
              <w:pBdr>
                <w:top w:val="nil"/>
                <w:left w:val="nil"/>
                <w:bottom w:val="nil"/>
                <w:right w:val="nil"/>
                <w:between w:val="nil"/>
              </w:pBdr>
              <w:spacing w:after="0" w:line="240" w:lineRule="auto"/>
              <w:jc w:val="center"/>
              <w:rPr>
                <w:rFonts w:ascii="Arial" w:hAnsi="Arial" w:cs="Arial"/>
                <w:color w:val="FFFFFF"/>
                <w:sz w:val="20"/>
                <w:szCs w:val="20"/>
              </w:rPr>
            </w:pPr>
            <w:r w:rsidRPr="00CD033A">
              <w:rPr>
                <w:rFonts w:ascii="Arial" w:hAnsi="Arial" w:cs="Arial"/>
                <w:color w:val="FFFFFF"/>
                <w:sz w:val="20"/>
                <w:szCs w:val="20"/>
              </w:rPr>
              <w:t>Patients for whom ≥ 1 amplification or homozygous deletion detected in tumor was also detected in plasma cfDNA</w:t>
            </w:r>
          </w:p>
        </w:tc>
        <w:tc>
          <w:tcPr>
            <w:tcW w:w="3744" w:type="dxa"/>
            <w:gridSpan w:val="2"/>
            <w:shd w:val="clear" w:color="auto" w:fill="4D4D62"/>
            <w:tcMar>
              <w:top w:w="100" w:type="dxa"/>
              <w:left w:w="100" w:type="dxa"/>
              <w:bottom w:w="100" w:type="dxa"/>
              <w:right w:w="100" w:type="dxa"/>
            </w:tcMar>
            <w:vAlign w:val="center"/>
          </w:tcPr>
          <w:p w14:paraId="4ED03D3C" w14:textId="77777777" w:rsidR="00793DEB" w:rsidRPr="00CD033A" w:rsidRDefault="00793DEB" w:rsidP="005401F8">
            <w:pPr>
              <w:widowControl w:val="0"/>
              <w:pBdr>
                <w:top w:val="nil"/>
                <w:left w:val="nil"/>
                <w:bottom w:val="nil"/>
                <w:right w:val="nil"/>
                <w:between w:val="nil"/>
              </w:pBdr>
              <w:spacing w:after="0" w:line="240" w:lineRule="auto"/>
              <w:jc w:val="center"/>
              <w:rPr>
                <w:rFonts w:ascii="Arial" w:hAnsi="Arial" w:cs="Arial"/>
                <w:color w:val="FFFFFF"/>
                <w:sz w:val="20"/>
                <w:szCs w:val="20"/>
              </w:rPr>
            </w:pPr>
            <w:r w:rsidRPr="00CD033A">
              <w:rPr>
                <w:rFonts w:ascii="Arial" w:hAnsi="Arial" w:cs="Arial"/>
                <w:color w:val="FFFFFF"/>
                <w:sz w:val="20"/>
                <w:szCs w:val="20"/>
              </w:rPr>
              <w:t>Detection rate of all aberrations</w:t>
            </w:r>
          </w:p>
        </w:tc>
      </w:tr>
      <w:tr w:rsidR="00793DEB" w:rsidRPr="00A11A4A" w14:paraId="3D0D417F" w14:textId="77777777" w:rsidTr="005401F8">
        <w:trPr>
          <w:trHeight w:val="420"/>
        </w:trPr>
        <w:tc>
          <w:tcPr>
            <w:tcW w:w="1872" w:type="dxa"/>
            <w:vMerge/>
            <w:shd w:val="clear" w:color="auto" w:fill="4D4D62"/>
            <w:tcMar>
              <w:top w:w="100" w:type="dxa"/>
              <w:left w:w="100" w:type="dxa"/>
              <w:bottom w:w="100" w:type="dxa"/>
              <w:right w:w="100" w:type="dxa"/>
            </w:tcMar>
          </w:tcPr>
          <w:p w14:paraId="52A3D215" w14:textId="77777777" w:rsidR="00793DEB" w:rsidRPr="00467956" w:rsidRDefault="00793DEB" w:rsidP="005401F8">
            <w:pPr>
              <w:widowControl w:val="0"/>
              <w:pBdr>
                <w:top w:val="nil"/>
                <w:left w:val="nil"/>
                <w:bottom w:val="nil"/>
                <w:right w:val="nil"/>
                <w:between w:val="nil"/>
              </w:pBdr>
              <w:spacing w:after="0" w:line="240" w:lineRule="auto"/>
              <w:jc w:val="both"/>
              <w:rPr>
                <w:rFonts w:ascii="Arial" w:hAnsi="Arial" w:cs="Arial"/>
                <w:color w:val="0033CC"/>
                <w:sz w:val="20"/>
                <w:szCs w:val="20"/>
              </w:rPr>
            </w:pPr>
          </w:p>
        </w:tc>
        <w:tc>
          <w:tcPr>
            <w:tcW w:w="1872" w:type="dxa"/>
            <w:shd w:val="clear" w:color="auto" w:fill="4D4D62"/>
            <w:tcMar>
              <w:top w:w="100" w:type="dxa"/>
              <w:left w:w="100" w:type="dxa"/>
              <w:bottom w:w="100" w:type="dxa"/>
              <w:right w:w="100" w:type="dxa"/>
            </w:tcMar>
            <w:vAlign w:val="center"/>
          </w:tcPr>
          <w:p w14:paraId="71BF5707" w14:textId="77777777" w:rsidR="00793DEB" w:rsidRPr="00467956" w:rsidRDefault="00793DEB" w:rsidP="005401F8">
            <w:pPr>
              <w:widowControl w:val="0"/>
              <w:pBdr>
                <w:top w:val="nil"/>
                <w:left w:val="nil"/>
                <w:bottom w:val="nil"/>
                <w:right w:val="nil"/>
                <w:between w:val="nil"/>
              </w:pBdr>
              <w:spacing w:after="0" w:line="240" w:lineRule="auto"/>
              <w:jc w:val="center"/>
              <w:rPr>
                <w:rFonts w:ascii="Arial" w:hAnsi="Arial" w:cs="Arial"/>
                <w:color w:val="FFFFFF"/>
                <w:sz w:val="20"/>
                <w:szCs w:val="20"/>
              </w:rPr>
            </w:pPr>
            <w:r w:rsidRPr="00467956">
              <w:rPr>
                <w:rFonts w:ascii="Arial" w:hAnsi="Arial" w:cs="Arial"/>
                <w:color w:val="FFFFFF"/>
                <w:sz w:val="20"/>
                <w:szCs w:val="20"/>
              </w:rPr>
              <w:t>No. of patients cfDNA / tissue</w:t>
            </w:r>
          </w:p>
        </w:tc>
        <w:tc>
          <w:tcPr>
            <w:tcW w:w="1872" w:type="dxa"/>
            <w:shd w:val="clear" w:color="auto" w:fill="4D4D62"/>
            <w:tcMar>
              <w:top w:w="100" w:type="dxa"/>
              <w:left w:w="100" w:type="dxa"/>
              <w:bottom w:w="100" w:type="dxa"/>
              <w:right w:w="100" w:type="dxa"/>
            </w:tcMar>
            <w:vAlign w:val="center"/>
          </w:tcPr>
          <w:p w14:paraId="547A9ADB" w14:textId="77777777" w:rsidR="00793DEB" w:rsidRPr="00467956" w:rsidRDefault="00793DEB" w:rsidP="005401F8">
            <w:pPr>
              <w:widowControl w:val="0"/>
              <w:pBdr>
                <w:top w:val="nil"/>
                <w:left w:val="nil"/>
                <w:bottom w:val="nil"/>
                <w:right w:val="nil"/>
                <w:between w:val="nil"/>
              </w:pBdr>
              <w:spacing w:after="0" w:line="240" w:lineRule="auto"/>
              <w:jc w:val="center"/>
              <w:rPr>
                <w:rFonts w:ascii="Arial" w:hAnsi="Arial" w:cs="Arial"/>
                <w:color w:val="FFFFFF"/>
                <w:sz w:val="20"/>
                <w:szCs w:val="20"/>
              </w:rPr>
            </w:pPr>
            <w:r w:rsidRPr="00467956">
              <w:rPr>
                <w:rFonts w:ascii="Arial" w:hAnsi="Arial" w:cs="Arial"/>
                <w:color w:val="FFFFFF"/>
                <w:sz w:val="20"/>
                <w:szCs w:val="20"/>
              </w:rPr>
              <w:t>Detection rate (%)</w:t>
            </w:r>
          </w:p>
        </w:tc>
        <w:tc>
          <w:tcPr>
            <w:tcW w:w="1872" w:type="dxa"/>
            <w:shd w:val="clear" w:color="auto" w:fill="4D4D62"/>
            <w:tcMar>
              <w:top w:w="100" w:type="dxa"/>
              <w:left w:w="100" w:type="dxa"/>
              <w:bottom w:w="100" w:type="dxa"/>
              <w:right w:w="100" w:type="dxa"/>
            </w:tcMar>
            <w:vAlign w:val="center"/>
          </w:tcPr>
          <w:p w14:paraId="7E93B260" w14:textId="77777777" w:rsidR="00793DEB" w:rsidRPr="00467956" w:rsidRDefault="00793DEB" w:rsidP="005401F8">
            <w:pPr>
              <w:widowControl w:val="0"/>
              <w:pBdr>
                <w:top w:val="nil"/>
                <w:left w:val="nil"/>
                <w:bottom w:val="nil"/>
                <w:right w:val="nil"/>
                <w:between w:val="nil"/>
              </w:pBdr>
              <w:spacing w:after="0" w:line="240" w:lineRule="auto"/>
              <w:jc w:val="center"/>
              <w:rPr>
                <w:rFonts w:ascii="Arial" w:hAnsi="Arial" w:cs="Arial"/>
                <w:color w:val="FFFFFF"/>
                <w:sz w:val="20"/>
                <w:szCs w:val="20"/>
              </w:rPr>
            </w:pPr>
            <w:r w:rsidRPr="00467956">
              <w:rPr>
                <w:rFonts w:ascii="Arial" w:hAnsi="Arial" w:cs="Arial"/>
                <w:color w:val="FFFFFF"/>
                <w:sz w:val="20"/>
                <w:szCs w:val="20"/>
              </w:rPr>
              <w:t>Amplifications (%)</w:t>
            </w:r>
          </w:p>
        </w:tc>
        <w:tc>
          <w:tcPr>
            <w:tcW w:w="1872" w:type="dxa"/>
            <w:shd w:val="clear" w:color="auto" w:fill="4D4D62"/>
            <w:tcMar>
              <w:top w:w="100" w:type="dxa"/>
              <w:left w:w="100" w:type="dxa"/>
              <w:bottom w:w="100" w:type="dxa"/>
              <w:right w:w="100" w:type="dxa"/>
            </w:tcMar>
            <w:vAlign w:val="center"/>
          </w:tcPr>
          <w:p w14:paraId="032EFF85" w14:textId="77777777" w:rsidR="00793DEB" w:rsidRPr="00467956" w:rsidRDefault="00793DEB" w:rsidP="005401F8">
            <w:pPr>
              <w:widowControl w:val="0"/>
              <w:pBdr>
                <w:top w:val="nil"/>
                <w:left w:val="nil"/>
                <w:bottom w:val="nil"/>
                <w:right w:val="nil"/>
                <w:between w:val="nil"/>
              </w:pBdr>
              <w:spacing w:after="0" w:line="240" w:lineRule="auto"/>
              <w:jc w:val="center"/>
              <w:rPr>
                <w:rFonts w:ascii="Arial" w:hAnsi="Arial" w:cs="Arial"/>
                <w:color w:val="FFFFFF"/>
                <w:sz w:val="20"/>
                <w:szCs w:val="20"/>
              </w:rPr>
            </w:pPr>
            <w:r w:rsidRPr="00467956">
              <w:rPr>
                <w:rFonts w:ascii="Arial" w:hAnsi="Arial" w:cs="Arial"/>
                <w:color w:val="FFFFFF"/>
                <w:sz w:val="20"/>
                <w:szCs w:val="20"/>
              </w:rPr>
              <w:t>Homozygous deletions (%)</w:t>
            </w:r>
          </w:p>
        </w:tc>
      </w:tr>
      <w:tr w:rsidR="00793DEB" w:rsidRPr="00A11A4A" w14:paraId="36CBEFA2" w14:textId="77777777" w:rsidTr="005401F8">
        <w:tc>
          <w:tcPr>
            <w:tcW w:w="1872" w:type="dxa"/>
            <w:shd w:val="clear" w:color="auto" w:fill="auto"/>
            <w:tcMar>
              <w:top w:w="100" w:type="dxa"/>
              <w:left w:w="100" w:type="dxa"/>
              <w:bottom w:w="100" w:type="dxa"/>
              <w:right w:w="100" w:type="dxa"/>
            </w:tcMar>
          </w:tcPr>
          <w:p w14:paraId="4096771C" w14:textId="77777777" w:rsidR="00793DEB" w:rsidRPr="00CD033A" w:rsidRDefault="00793DEB" w:rsidP="005401F8">
            <w:pPr>
              <w:widowControl w:val="0"/>
              <w:pBdr>
                <w:top w:val="nil"/>
                <w:left w:val="nil"/>
                <w:bottom w:val="nil"/>
                <w:right w:val="nil"/>
                <w:between w:val="nil"/>
              </w:pBdr>
              <w:spacing w:after="0" w:line="240" w:lineRule="auto"/>
              <w:jc w:val="both"/>
              <w:rPr>
                <w:rFonts w:ascii="Arial" w:hAnsi="Arial" w:cs="Arial"/>
                <w:sz w:val="20"/>
                <w:szCs w:val="20"/>
              </w:rPr>
            </w:pPr>
            <w:r w:rsidRPr="00CD033A">
              <w:rPr>
                <w:rFonts w:ascii="Arial" w:hAnsi="Arial" w:cs="Arial"/>
                <w:sz w:val="20"/>
                <w:szCs w:val="20"/>
              </w:rPr>
              <w:t>All</w:t>
            </w:r>
          </w:p>
        </w:tc>
        <w:tc>
          <w:tcPr>
            <w:tcW w:w="1872" w:type="dxa"/>
            <w:shd w:val="clear" w:color="auto" w:fill="auto"/>
            <w:tcMar>
              <w:top w:w="100" w:type="dxa"/>
              <w:left w:w="100" w:type="dxa"/>
              <w:bottom w:w="100" w:type="dxa"/>
              <w:right w:w="100" w:type="dxa"/>
            </w:tcMar>
          </w:tcPr>
          <w:p w14:paraId="67645313" w14:textId="77777777" w:rsidR="00793DEB" w:rsidRPr="00CD033A" w:rsidRDefault="00793DEB" w:rsidP="005401F8">
            <w:pPr>
              <w:widowControl w:val="0"/>
              <w:pBdr>
                <w:top w:val="nil"/>
                <w:left w:val="nil"/>
                <w:bottom w:val="nil"/>
                <w:right w:val="nil"/>
                <w:between w:val="nil"/>
              </w:pBdr>
              <w:spacing w:after="0" w:line="240" w:lineRule="auto"/>
              <w:jc w:val="center"/>
              <w:rPr>
                <w:rFonts w:ascii="Arial" w:hAnsi="Arial" w:cs="Arial"/>
                <w:sz w:val="20"/>
                <w:szCs w:val="20"/>
              </w:rPr>
            </w:pPr>
            <w:r w:rsidRPr="00CD033A">
              <w:rPr>
                <w:rFonts w:ascii="Arial" w:hAnsi="Arial" w:cs="Arial"/>
                <w:sz w:val="20"/>
                <w:szCs w:val="20"/>
              </w:rPr>
              <w:t>26 / 34</w:t>
            </w:r>
          </w:p>
        </w:tc>
        <w:tc>
          <w:tcPr>
            <w:tcW w:w="1872" w:type="dxa"/>
            <w:shd w:val="clear" w:color="auto" w:fill="auto"/>
            <w:tcMar>
              <w:top w:w="100" w:type="dxa"/>
              <w:left w:w="100" w:type="dxa"/>
              <w:bottom w:w="100" w:type="dxa"/>
              <w:right w:w="100" w:type="dxa"/>
            </w:tcMar>
          </w:tcPr>
          <w:p w14:paraId="0ED3DAF2" w14:textId="77777777" w:rsidR="00793DEB" w:rsidRPr="00CD033A" w:rsidRDefault="00793DEB" w:rsidP="005401F8">
            <w:pPr>
              <w:widowControl w:val="0"/>
              <w:pBdr>
                <w:top w:val="nil"/>
                <w:left w:val="nil"/>
                <w:bottom w:val="nil"/>
                <w:right w:val="nil"/>
                <w:between w:val="nil"/>
              </w:pBdr>
              <w:spacing w:after="0" w:line="240" w:lineRule="auto"/>
              <w:jc w:val="center"/>
              <w:rPr>
                <w:rFonts w:ascii="Arial" w:hAnsi="Arial" w:cs="Arial"/>
                <w:sz w:val="20"/>
                <w:szCs w:val="20"/>
              </w:rPr>
            </w:pPr>
            <w:r w:rsidRPr="00CD033A">
              <w:rPr>
                <w:rFonts w:ascii="Arial" w:hAnsi="Arial" w:cs="Arial"/>
                <w:sz w:val="20"/>
                <w:szCs w:val="20"/>
              </w:rPr>
              <w:t>76.5%</w:t>
            </w:r>
          </w:p>
        </w:tc>
        <w:tc>
          <w:tcPr>
            <w:tcW w:w="1872" w:type="dxa"/>
            <w:shd w:val="clear" w:color="auto" w:fill="auto"/>
            <w:tcMar>
              <w:top w:w="100" w:type="dxa"/>
              <w:left w:w="100" w:type="dxa"/>
              <w:bottom w:w="100" w:type="dxa"/>
              <w:right w:w="100" w:type="dxa"/>
            </w:tcMar>
          </w:tcPr>
          <w:p w14:paraId="70831DA0" w14:textId="77777777" w:rsidR="00793DEB" w:rsidRPr="00CD033A" w:rsidRDefault="00793DEB" w:rsidP="005401F8">
            <w:pPr>
              <w:widowControl w:val="0"/>
              <w:pBdr>
                <w:top w:val="nil"/>
                <w:left w:val="nil"/>
                <w:bottom w:val="nil"/>
                <w:right w:val="nil"/>
                <w:between w:val="nil"/>
              </w:pBdr>
              <w:spacing w:after="0" w:line="240" w:lineRule="auto"/>
              <w:jc w:val="center"/>
              <w:rPr>
                <w:rFonts w:ascii="Arial" w:hAnsi="Arial" w:cs="Arial"/>
                <w:sz w:val="20"/>
                <w:szCs w:val="20"/>
              </w:rPr>
            </w:pPr>
            <w:r w:rsidRPr="00CD033A">
              <w:rPr>
                <w:rFonts w:ascii="Arial" w:hAnsi="Arial" w:cs="Arial"/>
                <w:sz w:val="20"/>
                <w:szCs w:val="20"/>
              </w:rPr>
              <w:t>106 / 154 (68.8)</w:t>
            </w:r>
          </w:p>
        </w:tc>
        <w:tc>
          <w:tcPr>
            <w:tcW w:w="1872" w:type="dxa"/>
            <w:shd w:val="clear" w:color="auto" w:fill="auto"/>
            <w:tcMar>
              <w:top w:w="100" w:type="dxa"/>
              <w:left w:w="100" w:type="dxa"/>
              <w:bottom w:w="100" w:type="dxa"/>
              <w:right w:w="100" w:type="dxa"/>
            </w:tcMar>
          </w:tcPr>
          <w:p w14:paraId="7114674D" w14:textId="77777777" w:rsidR="00793DEB" w:rsidRPr="00CD033A" w:rsidRDefault="00793DEB" w:rsidP="005401F8">
            <w:pPr>
              <w:widowControl w:val="0"/>
              <w:pBdr>
                <w:top w:val="nil"/>
                <w:left w:val="nil"/>
                <w:bottom w:val="nil"/>
                <w:right w:val="nil"/>
                <w:between w:val="nil"/>
              </w:pBdr>
              <w:spacing w:after="0" w:line="240" w:lineRule="auto"/>
              <w:jc w:val="center"/>
              <w:rPr>
                <w:rFonts w:ascii="Arial" w:hAnsi="Arial" w:cs="Arial"/>
                <w:sz w:val="20"/>
                <w:szCs w:val="20"/>
              </w:rPr>
            </w:pPr>
            <w:r w:rsidRPr="00CD033A">
              <w:rPr>
                <w:rFonts w:ascii="Arial" w:hAnsi="Arial" w:cs="Arial"/>
                <w:sz w:val="20"/>
                <w:szCs w:val="20"/>
              </w:rPr>
              <w:t>23 / 51 (45.1)</w:t>
            </w:r>
          </w:p>
        </w:tc>
      </w:tr>
      <w:tr w:rsidR="00793DEB" w:rsidRPr="00A11A4A" w14:paraId="2DBA4131" w14:textId="77777777" w:rsidTr="005401F8">
        <w:tc>
          <w:tcPr>
            <w:tcW w:w="1872" w:type="dxa"/>
            <w:shd w:val="clear" w:color="auto" w:fill="auto"/>
            <w:tcMar>
              <w:top w:w="100" w:type="dxa"/>
              <w:left w:w="100" w:type="dxa"/>
              <w:bottom w:w="100" w:type="dxa"/>
              <w:right w:w="100" w:type="dxa"/>
            </w:tcMar>
          </w:tcPr>
          <w:p w14:paraId="48B4DAAA" w14:textId="77777777" w:rsidR="00793DEB" w:rsidRPr="00CD033A" w:rsidRDefault="00793DEB" w:rsidP="005401F8">
            <w:pPr>
              <w:widowControl w:val="0"/>
              <w:pBdr>
                <w:top w:val="nil"/>
                <w:left w:val="nil"/>
                <w:bottom w:val="nil"/>
                <w:right w:val="nil"/>
                <w:between w:val="nil"/>
              </w:pBdr>
              <w:spacing w:after="0" w:line="240" w:lineRule="auto"/>
              <w:jc w:val="both"/>
              <w:rPr>
                <w:rFonts w:ascii="Arial" w:hAnsi="Arial" w:cs="Arial"/>
                <w:sz w:val="20"/>
                <w:szCs w:val="20"/>
              </w:rPr>
            </w:pPr>
            <w:r w:rsidRPr="00CD033A">
              <w:rPr>
                <w:rFonts w:ascii="Arial" w:hAnsi="Arial" w:cs="Arial"/>
                <w:sz w:val="20"/>
                <w:szCs w:val="20"/>
              </w:rPr>
              <w:t>Breast</w:t>
            </w:r>
          </w:p>
        </w:tc>
        <w:tc>
          <w:tcPr>
            <w:tcW w:w="1872" w:type="dxa"/>
            <w:shd w:val="clear" w:color="auto" w:fill="auto"/>
            <w:tcMar>
              <w:top w:w="100" w:type="dxa"/>
              <w:left w:w="100" w:type="dxa"/>
              <w:bottom w:w="100" w:type="dxa"/>
              <w:right w:w="100" w:type="dxa"/>
            </w:tcMar>
          </w:tcPr>
          <w:p w14:paraId="5D358A2A" w14:textId="77777777" w:rsidR="00793DEB" w:rsidRPr="00CD033A" w:rsidRDefault="00793DEB" w:rsidP="005401F8">
            <w:pPr>
              <w:widowControl w:val="0"/>
              <w:pBdr>
                <w:top w:val="nil"/>
                <w:left w:val="nil"/>
                <w:bottom w:val="nil"/>
                <w:right w:val="nil"/>
                <w:between w:val="nil"/>
              </w:pBdr>
              <w:spacing w:after="0" w:line="240" w:lineRule="auto"/>
              <w:jc w:val="center"/>
              <w:rPr>
                <w:rFonts w:ascii="Arial" w:hAnsi="Arial" w:cs="Arial"/>
                <w:sz w:val="20"/>
                <w:szCs w:val="20"/>
              </w:rPr>
            </w:pPr>
            <w:r w:rsidRPr="00CD033A">
              <w:rPr>
                <w:rFonts w:ascii="Arial" w:hAnsi="Arial" w:cs="Arial"/>
                <w:sz w:val="20"/>
                <w:szCs w:val="20"/>
              </w:rPr>
              <w:t>11 / 14</w:t>
            </w:r>
          </w:p>
        </w:tc>
        <w:tc>
          <w:tcPr>
            <w:tcW w:w="1872" w:type="dxa"/>
            <w:shd w:val="clear" w:color="auto" w:fill="auto"/>
            <w:tcMar>
              <w:top w:w="100" w:type="dxa"/>
              <w:left w:w="100" w:type="dxa"/>
              <w:bottom w:w="100" w:type="dxa"/>
              <w:right w:w="100" w:type="dxa"/>
            </w:tcMar>
          </w:tcPr>
          <w:p w14:paraId="6A02685D" w14:textId="77777777" w:rsidR="00793DEB" w:rsidRPr="00CD033A" w:rsidRDefault="00793DEB" w:rsidP="005401F8">
            <w:pPr>
              <w:widowControl w:val="0"/>
              <w:pBdr>
                <w:top w:val="nil"/>
                <w:left w:val="nil"/>
                <w:bottom w:val="nil"/>
                <w:right w:val="nil"/>
                <w:between w:val="nil"/>
              </w:pBdr>
              <w:spacing w:after="0" w:line="240" w:lineRule="auto"/>
              <w:jc w:val="center"/>
              <w:rPr>
                <w:rFonts w:ascii="Arial" w:hAnsi="Arial" w:cs="Arial"/>
                <w:sz w:val="20"/>
                <w:szCs w:val="20"/>
              </w:rPr>
            </w:pPr>
            <w:r w:rsidRPr="00CD033A">
              <w:rPr>
                <w:rFonts w:ascii="Arial" w:hAnsi="Arial" w:cs="Arial"/>
                <w:sz w:val="20"/>
                <w:szCs w:val="20"/>
              </w:rPr>
              <w:t>78.6%</w:t>
            </w:r>
          </w:p>
        </w:tc>
        <w:tc>
          <w:tcPr>
            <w:tcW w:w="1872" w:type="dxa"/>
            <w:shd w:val="clear" w:color="auto" w:fill="auto"/>
            <w:tcMar>
              <w:top w:w="100" w:type="dxa"/>
              <w:left w:w="100" w:type="dxa"/>
              <w:bottom w:w="100" w:type="dxa"/>
              <w:right w:w="100" w:type="dxa"/>
            </w:tcMar>
          </w:tcPr>
          <w:p w14:paraId="796AA254" w14:textId="77777777" w:rsidR="00793DEB" w:rsidRPr="00CD033A" w:rsidRDefault="00793DEB" w:rsidP="005401F8">
            <w:pPr>
              <w:widowControl w:val="0"/>
              <w:pBdr>
                <w:top w:val="nil"/>
                <w:left w:val="nil"/>
                <w:bottom w:val="nil"/>
                <w:right w:val="nil"/>
                <w:between w:val="nil"/>
              </w:pBdr>
              <w:spacing w:after="0" w:line="240" w:lineRule="auto"/>
              <w:jc w:val="center"/>
              <w:rPr>
                <w:rFonts w:ascii="Arial" w:hAnsi="Arial" w:cs="Arial"/>
                <w:sz w:val="20"/>
                <w:szCs w:val="20"/>
              </w:rPr>
            </w:pPr>
            <w:r w:rsidRPr="00CD033A">
              <w:rPr>
                <w:rFonts w:ascii="Arial" w:hAnsi="Arial" w:cs="Arial"/>
                <w:sz w:val="20"/>
                <w:szCs w:val="20"/>
              </w:rPr>
              <w:t>57 / 84 (67.9)</w:t>
            </w:r>
          </w:p>
        </w:tc>
        <w:tc>
          <w:tcPr>
            <w:tcW w:w="1872" w:type="dxa"/>
            <w:shd w:val="clear" w:color="auto" w:fill="auto"/>
            <w:tcMar>
              <w:top w:w="100" w:type="dxa"/>
              <w:left w:w="100" w:type="dxa"/>
              <w:bottom w:w="100" w:type="dxa"/>
              <w:right w:w="100" w:type="dxa"/>
            </w:tcMar>
          </w:tcPr>
          <w:p w14:paraId="0AE27BF6" w14:textId="77777777" w:rsidR="00793DEB" w:rsidRPr="00CD033A" w:rsidRDefault="00793DEB" w:rsidP="005401F8">
            <w:pPr>
              <w:widowControl w:val="0"/>
              <w:pBdr>
                <w:top w:val="nil"/>
                <w:left w:val="nil"/>
                <w:bottom w:val="nil"/>
                <w:right w:val="nil"/>
                <w:between w:val="nil"/>
              </w:pBdr>
              <w:spacing w:after="0" w:line="240" w:lineRule="auto"/>
              <w:jc w:val="center"/>
              <w:rPr>
                <w:rFonts w:ascii="Arial" w:hAnsi="Arial" w:cs="Arial"/>
                <w:sz w:val="20"/>
                <w:szCs w:val="20"/>
              </w:rPr>
            </w:pPr>
            <w:r w:rsidRPr="00CD033A">
              <w:rPr>
                <w:rFonts w:ascii="Arial" w:hAnsi="Arial" w:cs="Arial"/>
                <w:sz w:val="20"/>
                <w:szCs w:val="20"/>
              </w:rPr>
              <w:t>7 / 16 (43.8)</w:t>
            </w:r>
          </w:p>
        </w:tc>
      </w:tr>
      <w:tr w:rsidR="00793DEB" w:rsidRPr="00A11A4A" w14:paraId="6990471E" w14:textId="77777777" w:rsidTr="005401F8">
        <w:tc>
          <w:tcPr>
            <w:tcW w:w="1872" w:type="dxa"/>
            <w:shd w:val="clear" w:color="auto" w:fill="auto"/>
            <w:tcMar>
              <w:top w:w="100" w:type="dxa"/>
              <w:left w:w="100" w:type="dxa"/>
              <w:bottom w:w="100" w:type="dxa"/>
              <w:right w:w="100" w:type="dxa"/>
            </w:tcMar>
          </w:tcPr>
          <w:p w14:paraId="5D63D0D0" w14:textId="77777777" w:rsidR="00793DEB" w:rsidRPr="00CD033A" w:rsidRDefault="00793DEB" w:rsidP="005401F8">
            <w:pPr>
              <w:widowControl w:val="0"/>
              <w:pBdr>
                <w:top w:val="nil"/>
                <w:left w:val="nil"/>
                <w:bottom w:val="nil"/>
                <w:right w:val="nil"/>
                <w:between w:val="nil"/>
              </w:pBdr>
              <w:spacing w:after="0" w:line="240" w:lineRule="auto"/>
              <w:jc w:val="both"/>
              <w:rPr>
                <w:rFonts w:ascii="Arial" w:hAnsi="Arial" w:cs="Arial"/>
                <w:sz w:val="20"/>
                <w:szCs w:val="20"/>
              </w:rPr>
            </w:pPr>
            <w:r w:rsidRPr="00CD033A">
              <w:rPr>
                <w:rFonts w:ascii="Arial" w:hAnsi="Arial" w:cs="Arial"/>
                <w:sz w:val="20"/>
                <w:szCs w:val="20"/>
              </w:rPr>
              <w:t>Lung</w:t>
            </w:r>
          </w:p>
        </w:tc>
        <w:tc>
          <w:tcPr>
            <w:tcW w:w="1872" w:type="dxa"/>
            <w:shd w:val="clear" w:color="auto" w:fill="auto"/>
            <w:tcMar>
              <w:top w:w="100" w:type="dxa"/>
              <w:left w:w="100" w:type="dxa"/>
              <w:bottom w:w="100" w:type="dxa"/>
              <w:right w:w="100" w:type="dxa"/>
            </w:tcMar>
          </w:tcPr>
          <w:p w14:paraId="594E9780" w14:textId="77777777" w:rsidR="00793DEB" w:rsidRPr="00CD033A" w:rsidRDefault="00793DEB" w:rsidP="005401F8">
            <w:pPr>
              <w:widowControl w:val="0"/>
              <w:pBdr>
                <w:top w:val="nil"/>
                <w:left w:val="nil"/>
                <w:bottom w:val="nil"/>
                <w:right w:val="nil"/>
                <w:between w:val="nil"/>
              </w:pBdr>
              <w:spacing w:after="0" w:line="240" w:lineRule="auto"/>
              <w:jc w:val="center"/>
              <w:rPr>
                <w:rFonts w:ascii="Arial" w:hAnsi="Arial" w:cs="Arial"/>
                <w:sz w:val="20"/>
                <w:szCs w:val="20"/>
              </w:rPr>
            </w:pPr>
            <w:r w:rsidRPr="00CD033A">
              <w:rPr>
                <w:rFonts w:ascii="Arial" w:hAnsi="Arial" w:cs="Arial"/>
                <w:sz w:val="20"/>
                <w:szCs w:val="20"/>
              </w:rPr>
              <w:t>4 / 6</w:t>
            </w:r>
          </w:p>
        </w:tc>
        <w:tc>
          <w:tcPr>
            <w:tcW w:w="1872" w:type="dxa"/>
            <w:shd w:val="clear" w:color="auto" w:fill="auto"/>
            <w:tcMar>
              <w:top w:w="100" w:type="dxa"/>
              <w:left w:w="100" w:type="dxa"/>
              <w:bottom w:w="100" w:type="dxa"/>
              <w:right w:w="100" w:type="dxa"/>
            </w:tcMar>
          </w:tcPr>
          <w:p w14:paraId="3716DE78" w14:textId="77777777" w:rsidR="00793DEB" w:rsidRPr="00CD033A" w:rsidRDefault="00793DEB" w:rsidP="005401F8">
            <w:pPr>
              <w:widowControl w:val="0"/>
              <w:pBdr>
                <w:top w:val="nil"/>
                <w:left w:val="nil"/>
                <w:bottom w:val="nil"/>
                <w:right w:val="nil"/>
                <w:between w:val="nil"/>
              </w:pBdr>
              <w:spacing w:after="0" w:line="240" w:lineRule="auto"/>
              <w:jc w:val="center"/>
              <w:rPr>
                <w:rFonts w:ascii="Arial" w:hAnsi="Arial" w:cs="Arial"/>
                <w:sz w:val="20"/>
                <w:szCs w:val="20"/>
              </w:rPr>
            </w:pPr>
            <w:r w:rsidRPr="00CD033A">
              <w:rPr>
                <w:rFonts w:ascii="Arial" w:hAnsi="Arial" w:cs="Arial"/>
                <w:sz w:val="20"/>
                <w:szCs w:val="20"/>
              </w:rPr>
              <w:t>66.7%</w:t>
            </w:r>
          </w:p>
        </w:tc>
        <w:tc>
          <w:tcPr>
            <w:tcW w:w="1872" w:type="dxa"/>
            <w:shd w:val="clear" w:color="auto" w:fill="auto"/>
            <w:tcMar>
              <w:top w:w="100" w:type="dxa"/>
              <w:left w:w="100" w:type="dxa"/>
              <w:bottom w:w="100" w:type="dxa"/>
              <w:right w:w="100" w:type="dxa"/>
            </w:tcMar>
          </w:tcPr>
          <w:p w14:paraId="03617AB0" w14:textId="77777777" w:rsidR="00793DEB" w:rsidRPr="00CD033A" w:rsidRDefault="00793DEB" w:rsidP="005401F8">
            <w:pPr>
              <w:widowControl w:val="0"/>
              <w:pBdr>
                <w:top w:val="nil"/>
                <w:left w:val="nil"/>
                <w:bottom w:val="nil"/>
                <w:right w:val="nil"/>
                <w:between w:val="nil"/>
              </w:pBdr>
              <w:spacing w:after="0" w:line="240" w:lineRule="auto"/>
              <w:jc w:val="center"/>
              <w:rPr>
                <w:rFonts w:ascii="Arial" w:hAnsi="Arial" w:cs="Arial"/>
                <w:sz w:val="20"/>
                <w:szCs w:val="20"/>
              </w:rPr>
            </w:pPr>
            <w:r w:rsidRPr="00CD033A">
              <w:rPr>
                <w:rFonts w:ascii="Arial" w:hAnsi="Arial" w:cs="Arial"/>
                <w:sz w:val="20"/>
                <w:szCs w:val="20"/>
              </w:rPr>
              <w:t>38 / 48 (79.2)</w:t>
            </w:r>
          </w:p>
        </w:tc>
        <w:tc>
          <w:tcPr>
            <w:tcW w:w="1872" w:type="dxa"/>
            <w:shd w:val="clear" w:color="auto" w:fill="auto"/>
            <w:tcMar>
              <w:top w:w="100" w:type="dxa"/>
              <w:left w:w="100" w:type="dxa"/>
              <w:bottom w:w="100" w:type="dxa"/>
              <w:right w:w="100" w:type="dxa"/>
            </w:tcMar>
          </w:tcPr>
          <w:p w14:paraId="4DAC644A" w14:textId="77777777" w:rsidR="00793DEB" w:rsidRPr="00CD033A" w:rsidRDefault="00793DEB" w:rsidP="005401F8">
            <w:pPr>
              <w:widowControl w:val="0"/>
              <w:pBdr>
                <w:top w:val="nil"/>
                <w:left w:val="nil"/>
                <w:bottom w:val="nil"/>
                <w:right w:val="nil"/>
                <w:between w:val="nil"/>
              </w:pBdr>
              <w:spacing w:after="0" w:line="240" w:lineRule="auto"/>
              <w:jc w:val="center"/>
              <w:rPr>
                <w:rFonts w:ascii="Arial" w:hAnsi="Arial" w:cs="Arial"/>
                <w:sz w:val="20"/>
                <w:szCs w:val="20"/>
              </w:rPr>
            </w:pPr>
            <w:r w:rsidRPr="00CD033A">
              <w:rPr>
                <w:rFonts w:ascii="Arial" w:hAnsi="Arial" w:cs="Arial"/>
                <w:sz w:val="20"/>
                <w:szCs w:val="20"/>
              </w:rPr>
              <w:t>2 / 9 (22.2)</w:t>
            </w:r>
          </w:p>
        </w:tc>
      </w:tr>
      <w:tr w:rsidR="00793DEB" w:rsidRPr="00A11A4A" w14:paraId="35751368" w14:textId="77777777" w:rsidTr="005401F8">
        <w:tc>
          <w:tcPr>
            <w:tcW w:w="1872" w:type="dxa"/>
            <w:shd w:val="clear" w:color="auto" w:fill="auto"/>
            <w:tcMar>
              <w:top w:w="100" w:type="dxa"/>
              <w:left w:w="100" w:type="dxa"/>
              <w:bottom w:w="100" w:type="dxa"/>
              <w:right w:w="100" w:type="dxa"/>
            </w:tcMar>
          </w:tcPr>
          <w:p w14:paraId="5F053ABD" w14:textId="77777777" w:rsidR="00793DEB" w:rsidRPr="00CD033A" w:rsidRDefault="00793DEB" w:rsidP="005401F8">
            <w:pPr>
              <w:widowControl w:val="0"/>
              <w:pBdr>
                <w:top w:val="nil"/>
                <w:left w:val="nil"/>
                <w:bottom w:val="nil"/>
                <w:right w:val="nil"/>
                <w:between w:val="nil"/>
              </w:pBdr>
              <w:spacing w:after="0" w:line="240" w:lineRule="auto"/>
              <w:jc w:val="both"/>
              <w:rPr>
                <w:rFonts w:ascii="Arial" w:hAnsi="Arial" w:cs="Arial"/>
                <w:sz w:val="20"/>
                <w:szCs w:val="20"/>
              </w:rPr>
            </w:pPr>
            <w:r w:rsidRPr="00CD033A">
              <w:rPr>
                <w:rFonts w:ascii="Arial" w:hAnsi="Arial" w:cs="Arial"/>
                <w:sz w:val="20"/>
                <w:szCs w:val="20"/>
              </w:rPr>
              <w:t>Prostate</w:t>
            </w:r>
          </w:p>
        </w:tc>
        <w:tc>
          <w:tcPr>
            <w:tcW w:w="1872" w:type="dxa"/>
            <w:shd w:val="clear" w:color="auto" w:fill="auto"/>
            <w:tcMar>
              <w:top w:w="100" w:type="dxa"/>
              <w:left w:w="100" w:type="dxa"/>
              <w:bottom w:w="100" w:type="dxa"/>
              <w:right w:w="100" w:type="dxa"/>
            </w:tcMar>
          </w:tcPr>
          <w:p w14:paraId="66AB53A0" w14:textId="77777777" w:rsidR="00793DEB" w:rsidRPr="00CD033A" w:rsidRDefault="00793DEB" w:rsidP="005401F8">
            <w:pPr>
              <w:widowControl w:val="0"/>
              <w:pBdr>
                <w:top w:val="nil"/>
                <w:left w:val="nil"/>
                <w:bottom w:val="nil"/>
                <w:right w:val="nil"/>
                <w:between w:val="nil"/>
              </w:pBdr>
              <w:spacing w:after="0" w:line="240" w:lineRule="auto"/>
              <w:jc w:val="center"/>
              <w:rPr>
                <w:rFonts w:ascii="Arial" w:hAnsi="Arial" w:cs="Arial"/>
                <w:sz w:val="20"/>
                <w:szCs w:val="20"/>
              </w:rPr>
            </w:pPr>
            <w:r w:rsidRPr="00CD033A">
              <w:rPr>
                <w:rFonts w:ascii="Arial" w:hAnsi="Arial" w:cs="Arial"/>
                <w:sz w:val="20"/>
                <w:szCs w:val="20"/>
              </w:rPr>
              <w:t>11 / 14</w:t>
            </w:r>
          </w:p>
        </w:tc>
        <w:tc>
          <w:tcPr>
            <w:tcW w:w="1872" w:type="dxa"/>
            <w:shd w:val="clear" w:color="auto" w:fill="auto"/>
            <w:tcMar>
              <w:top w:w="100" w:type="dxa"/>
              <w:left w:w="100" w:type="dxa"/>
              <w:bottom w:w="100" w:type="dxa"/>
              <w:right w:w="100" w:type="dxa"/>
            </w:tcMar>
          </w:tcPr>
          <w:p w14:paraId="55B421B3" w14:textId="77777777" w:rsidR="00793DEB" w:rsidRPr="00CD033A" w:rsidRDefault="00793DEB" w:rsidP="005401F8">
            <w:pPr>
              <w:widowControl w:val="0"/>
              <w:pBdr>
                <w:top w:val="nil"/>
                <w:left w:val="nil"/>
                <w:bottom w:val="nil"/>
                <w:right w:val="nil"/>
                <w:between w:val="nil"/>
              </w:pBdr>
              <w:spacing w:after="0" w:line="240" w:lineRule="auto"/>
              <w:jc w:val="center"/>
              <w:rPr>
                <w:rFonts w:ascii="Arial" w:hAnsi="Arial" w:cs="Arial"/>
                <w:sz w:val="20"/>
                <w:szCs w:val="20"/>
              </w:rPr>
            </w:pPr>
            <w:r w:rsidRPr="00CD033A">
              <w:rPr>
                <w:rFonts w:ascii="Arial" w:hAnsi="Arial" w:cs="Arial"/>
                <w:sz w:val="20"/>
                <w:szCs w:val="20"/>
              </w:rPr>
              <w:t>78.6%</w:t>
            </w:r>
          </w:p>
        </w:tc>
        <w:tc>
          <w:tcPr>
            <w:tcW w:w="1872" w:type="dxa"/>
            <w:shd w:val="clear" w:color="auto" w:fill="auto"/>
            <w:tcMar>
              <w:top w:w="100" w:type="dxa"/>
              <w:left w:w="100" w:type="dxa"/>
              <w:bottom w:w="100" w:type="dxa"/>
              <w:right w:w="100" w:type="dxa"/>
            </w:tcMar>
          </w:tcPr>
          <w:p w14:paraId="7A7DC48A" w14:textId="77777777" w:rsidR="00793DEB" w:rsidRPr="00CD033A" w:rsidRDefault="00793DEB" w:rsidP="005401F8">
            <w:pPr>
              <w:widowControl w:val="0"/>
              <w:pBdr>
                <w:top w:val="nil"/>
                <w:left w:val="nil"/>
                <w:bottom w:val="nil"/>
                <w:right w:val="nil"/>
                <w:between w:val="nil"/>
              </w:pBdr>
              <w:spacing w:after="0" w:line="240" w:lineRule="auto"/>
              <w:jc w:val="center"/>
              <w:rPr>
                <w:rFonts w:ascii="Arial" w:hAnsi="Arial" w:cs="Arial"/>
                <w:sz w:val="20"/>
                <w:szCs w:val="20"/>
              </w:rPr>
            </w:pPr>
            <w:r w:rsidRPr="00CD033A">
              <w:rPr>
                <w:rFonts w:ascii="Arial" w:hAnsi="Arial" w:cs="Arial"/>
                <w:sz w:val="20"/>
                <w:szCs w:val="20"/>
              </w:rPr>
              <w:t>11 / 22 (50.0)</w:t>
            </w:r>
          </w:p>
        </w:tc>
        <w:tc>
          <w:tcPr>
            <w:tcW w:w="1872" w:type="dxa"/>
            <w:shd w:val="clear" w:color="auto" w:fill="auto"/>
            <w:tcMar>
              <w:top w:w="100" w:type="dxa"/>
              <w:left w:w="100" w:type="dxa"/>
              <w:bottom w:w="100" w:type="dxa"/>
              <w:right w:w="100" w:type="dxa"/>
            </w:tcMar>
          </w:tcPr>
          <w:p w14:paraId="45E9CD48" w14:textId="77777777" w:rsidR="00793DEB" w:rsidRPr="00CD033A" w:rsidRDefault="00793DEB" w:rsidP="005401F8">
            <w:pPr>
              <w:widowControl w:val="0"/>
              <w:pBdr>
                <w:top w:val="nil"/>
                <w:left w:val="nil"/>
                <w:bottom w:val="nil"/>
                <w:right w:val="nil"/>
                <w:between w:val="nil"/>
              </w:pBdr>
              <w:spacing w:after="0" w:line="240" w:lineRule="auto"/>
              <w:jc w:val="center"/>
              <w:rPr>
                <w:rFonts w:ascii="Arial" w:hAnsi="Arial" w:cs="Arial"/>
                <w:sz w:val="20"/>
                <w:szCs w:val="20"/>
              </w:rPr>
            </w:pPr>
            <w:r w:rsidRPr="00CD033A">
              <w:rPr>
                <w:rFonts w:ascii="Arial" w:hAnsi="Arial" w:cs="Arial"/>
                <w:sz w:val="20"/>
                <w:szCs w:val="20"/>
              </w:rPr>
              <w:t>14 / 26 (53.8)</w:t>
            </w:r>
          </w:p>
        </w:tc>
      </w:tr>
    </w:tbl>
    <w:p w14:paraId="093F67C6" w14:textId="12883B0F" w:rsidR="002538F6" w:rsidRPr="00A11A4A" w:rsidRDefault="002538F6">
      <w:pPr>
        <w:rPr>
          <w:rFonts w:ascii="Arial" w:hAnsi="Arial" w:cs="Arial"/>
          <w:color w:val="0033CC"/>
          <w:sz w:val="20"/>
          <w:szCs w:val="20"/>
        </w:rPr>
      </w:pPr>
      <w:r w:rsidRPr="00A11A4A">
        <w:rPr>
          <w:rFonts w:ascii="Arial" w:hAnsi="Arial" w:cs="Arial"/>
          <w:color w:val="0033CC"/>
          <w:sz w:val="20"/>
          <w:szCs w:val="20"/>
        </w:rPr>
        <w:br w:type="page"/>
      </w:r>
    </w:p>
    <w:p w14:paraId="5598AD32" w14:textId="21D9FD25" w:rsidR="00AB454A" w:rsidRPr="00C554E4" w:rsidRDefault="008B6DAD" w:rsidP="007F2130">
      <w:pPr>
        <w:spacing w:line="240" w:lineRule="auto"/>
        <w:jc w:val="both"/>
        <w:rPr>
          <w:rFonts w:ascii="Arial" w:eastAsia="Arial" w:hAnsi="Arial" w:cs="Arial"/>
          <w:color w:val="0033CC"/>
          <w:sz w:val="20"/>
          <w:szCs w:val="20"/>
        </w:rPr>
      </w:pPr>
      <w:r w:rsidRPr="00CD033A">
        <w:rPr>
          <w:rFonts w:ascii="Arial" w:hAnsi="Arial" w:cs="Arial"/>
          <w:noProof/>
          <w:color w:val="0033CC"/>
          <w:sz w:val="20"/>
          <w:szCs w:val="20"/>
        </w:rPr>
        <w:lastRenderedPageBreak/>
        <w:drawing>
          <wp:anchor distT="0" distB="0" distL="114300" distR="114300" simplePos="0" relativeHeight="251725824" behindDoc="0" locked="0" layoutInCell="1" allowOverlap="1" wp14:anchorId="3C1ACE1C" wp14:editId="5275699D">
            <wp:simplePos x="0" y="0"/>
            <wp:positionH relativeFrom="margin">
              <wp:posOffset>668232</wp:posOffset>
            </wp:positionH>
            <wp:positionV relativeFrom="margin">
              <wp:posOffset>-1270</wp:posOffset>
            </wp:positionV>
            <wp:extent cx="5984875" cy="7259955"/>
            <wp:effectExtent l="0" t="0" r="0" b="444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18.png"/>
                    <pic:cNvPicPr/>
                  </pic:nvPicPr>
                  <pic:blipFill rotWithShape="1">
                    <a:blip r:embed="rId31" cstate="print">
                      <a:extLst>
                        <a:ext uri="{28A0092B-C50C-407E-A947-70E740481C1C}">
                          <a14:useLocalDpi xmlns:a14="http://schemas.microsoft.com/office/drawing/2010/main" val="0"/>
                        </a:ext>
                      </a:extLst>
                    </a:blip>
                    <a:srcRect l="4957"/>
                    <a:stretch/>
                  </pic:blipFill>
                  <pic:spPr bwMode="auto">
                    <a:xfrm>
                      <a:off x="0" y="0"/>
                      <a:ext cx="5984875" cy="7259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2866" w:rsidRPr="00CD033A">
        <w:rPr>
          <w:rFonts w:ascii="Arial" w:eastAsia="Arial" w:hAnsi="Arial" w:cs="Arial"/>
          <w:b/>
          <w:color w:val="0033CC"/>
          <w:sz w:val="20"/>
          <w:szCs w:val="20"/>
        </w:rPr>
        <w:t xml:space="preserve">Response to Reviewers </w:t>
      </w:r>
      <w:r w:rsidR="00C80ED4" w:rsidRPr="00CD033A">
        <w:rPr>
          <w:rFonts w:ascii="Arial" w:eastAsia="Arial" w:hAnsi="Arial" w:cs="Arial"/>
          <w:b/>
          <w:color w:val="0033CC"/>
          <w:sz w:val="20"/>
          <w:szCs w:val="20"/>
        </w:rPr>
        <w:t xml:space="preserve">Figure </w:t>
      </w:r>
      <w:r w:rsidR="004C300A" w:rsidRPr="00CD033A">
        <w:rPr>
          <w:rFonts w:ascii="Arial" w:eastAsia="Arial" w:hAnsi="Arial" w:cs="Arial"/>
          <w:b/>
          <w:color w:val="0033CC"/>
          <w:sz w:val="20"/>
          <w:szCs w:val="20"/>
        </w:rPr>
        <w:t>20</w:t>
      </w:r>
      <w:r w:rsidR="00A11A4A" w:rsidRPr="00CD033A">
        <w:rPr>
          <w:rFonts w:ascii="Arial" w:eastAsia="Arial" w:hAnsi="Arial" w:cs="Arial"/>
          <w:b/>
          <w:color w:val="0033CC"/>
          <w:sz w:val="20"/>
          <w:szCs w:val="20"/>
        </w:rPr>
        <w:t xml:space="preserve"> </w:t>
      </w:r>
      <w:r w:rsidR="00A11A4A" w:rsidRPr="00CD033A">
        <w:rPr>
          <w:rFonts w:ascii="Arial" w:hAnsi="Arial" w:cs="Arial"/>
          <w:b/>
          <w:color w:val="0033CC"/>
          <w:sz w:val="20"/>
          <w:szCs w:val="20"/>
        </w:rPr>
        <w:t>(</w:t>
      </w:r>
      <w:r w:rsidR="00A11A4A" w:rsidRPr="00CD033A">
        <w:rPr>
          <w:rFonts w:ascii="Arial" w:hAnsi="Arial" w:cs="Arial"/>
          <w:b/>
          <w:color w:val="0033CC"/>
          <w:sz w:val="20"/>
          <w:szCs w:val="20"/>
          <w:highlight w:val="yellow"/>
        </w:rPr>
        <w:t xml:space="preserve">Supplementary Fig. </w:t>
      </w:r>
      <w:r w:rsidR="00724B39">
        <w:rPr>
          <w:rFonts w:ascii="Arial" w:hAnsi="Arial" w:cs="Arial"/>
          <w:b/>
          <w:color w:val="0033CC"/>
          <w:sz w:val="20"/>
          <w:szCs w:val="20"/>
          <w:highlight w:val="yellow"/>
        </w:rPr>
        <w:t>RR20</w:t>
      </w:r>
      <w:r w:rsidR="00A11A4A" w:rsidRPr="007F2130">
        <w:rPr>
          <w:rFonts w:ascii="Arial" w:hAnsi="Arial" w:cs="Arial"/>
          <w:b/>
          <w:color w:val="0033CC"/>
          <w:sz w:val="20"/>
          <w:szCs w:val="20"/>
        </w:rPr>
        <w:t xml:space="preserve"> of the revised manuscript</w:t>
      </w:r>
      <w:r w:rsidR="00A11A4A" w:rsidRPr="00CD033A">
        <w:rPr>
          <w:rFonts w:ascii="Arial" w:hAnsi="Arial" w:cs="Arial"/>
          <w:b/>
          <w:color w:val="0033CC"/>
          <w:sz w:val="20"/>
          <w:szCs w:val="20"/>
        </w:rPr>
        <w:t>)</w:t>
      </w:r>
      <w:r w:rsidR="00C80ED4" w:rsidRPr="00CD033A">
        <w:rPr>
          <w:rFonts w:ascii="Arial" w:eastAsia="Arial" w:hAnsi="Arial" w:cs="Arial"/>
          <w:b/>
          <w:color w:val="0033CC"/>
          <w:sz w:val="20"/>
          <w:szCs w:val="20"/>
        </w:rPr>
        <w:t xml:space="preserve">: Comparison of copy number alterations in tumor biopsy and matched cfDNA. </w:t>
      </w:r>
      <w:r w:rsidR="00C80ED4" w:rsidRPr="00CD033A">
        <w:rPr>
          <w:rFonts w:ascii="Arial" w:eastAsia="Arial" w:hAnsi="Arial" w:cs="Arial"/>
          <w:color w:val="0033CC"/>
          <w:sz w:val="20"/>
          <w:szCs w:val="20"/>
        </w:rPr>
        <w:t xml:space="preserve">Heatmap of all genes where an </w:t>
      </w:r>
      <w:r w:rsidR="00C80ED4" w:rsidRPr="00C554E4">
        <w:rPr>
          <w:rFonts w:ascii="Arial" w:eastAsia="Arial" w:hAnsi="Arial" w:cs="Arial"/>
          <w:color w:val="0033CC"/>
          <w:sz w:val="20"/>
          <w:szCs w:val="20"/>
        </w:rPr>
        <w:t>amplification or a homozygous deletion was found in either the tumor biopsy or cfDNA.</w:t>
      </w:r>
      <w:r w:rsidR="00B4071F" w:rsidRPr="00C554E4">
        <w:rPr>
          <w:rFonts w:ascii="Arial" w:eastAsia="Arial" w:hAnsi="Arial" w:cs="Arial"/>
          <w:color w:val="0033CC"/>
          <w:sz w:val="20"/>
          <w:szCs w:val="20"/>
        </w:rPr>
        <w:t xml:space="preserve"> The alterations are color coded and indicated in the accompanying legend. The samples are interleaved </w:t>
      </w:r>
      <w:r w:rsidR="00C80ED4" w:rsidRPr="00C554E4">
        <w:rPr>
          <w:rFonts w:ascii="Arial" w:eastAsia="Arial" w:hAnsi="Arial" w:cs="Arial"/>
          <w:color w:val="0033CC"/>
          <w:sz w:val="20"/>
          <w:szCs w:val="20"/>
        </w:rPr>
        <w:t>i.e. tumor biopsy and cfDNA and represented along the rows whilst genes are ordered in columns relative to their genomic coordinates. Chromosome numbers are indicated along the bottom axis.</w:t>
      </w:r>
    </w:p>
    <w:p w14:paraId="56DD4D44" w14:textId="097B2DCC" w:rsidR="005835E1" w:rsidRPr="00727001" w:rsidRDefault="005835E1" w:rsidP="00212D50">
      <w:pPr>
        <w:spacing w:after="0" w:line="240" w:lineRule="auto"/>
        <w:jc w:val="both"/>
        <w:rPr>
          <w:rFonts w:ascii="Arial" w:eastAsia="Arial" w:hAnsi="Arial" w:cs="Arial"/>
          <w:color w:val="0033CC"/>
          <w:sz w:val="20"/>
          <w:szCs w:val="20"/>
        </w:rPr>
      </w:pPr>
      <w:r w:rsidRPr="00727001">
        <w:rPr>
          <w:rFonts w:ascii="Arial" w:eastAsia="Arial" w:hAnsi="Arial" w:cs="Arial"/>
          <w:color w:val="0033CC"/>
          <w:sz w:val="20"/>
          <w:szCs w:val="20"/>
        </w:rPr>
        <w:br w:type="page"/>
      </w:r>
    </w:p>
    <w:p w14:paraId="2450497E" w14:textId="50979352" w:rsidR="00602866" w:rsidRPr="00C554E4" w:rsidRDefault="005835E1" w:rsidP="007F2130">
      <w:pPr>
        <w:spacing w:after="0" w:line="240" w:lineRule="auto"/>
        <w:jc w:val="both"/>
        <w:rPr>
          <w:rFonts w:ascii="Arial" w:eastAsia="Arial" w:hAnsi="Arial" w:cs="Arial"/>
          <w:color w:val="0033CC"/>
        </w:rPr>
      </w:pPr>
      <w:r w:rsidRPr="00C554E4">
        <w:rPr>
          <w:rFonts w:ascii="Arial" w:eastAsia="Arial" w:hAnsi="Arial" w:cs="Arial"/>
          <w:b/>
          <w:noProof/>
          <w:color w:val="0033CC"/>
          <w:sz w:val="20"/>
          <w:szCs w:val="20"/>
        </w:rPr>
        <w:lastRenderedPageBreak/>
        <w:drawing>
          <wp:anchor distT="0" distB="0" distL="114300" distR="114300" simplePos="0" relativeHeight="251726848" behindDoc="0" locked="0" layoutInCell="1" allowOverlap="1" wp14:anchorId="5883C2AA" wp14:editId="69826AA5">
            <wp:simplePos x="0" y="0"/>
            <wp:positionH relativeFrom="column">
              <wp:posOffset>0</wp:posOffset>
            </wp:positionH>
            <wp:positionV relativeFrom="margin">
              <wp:align>top</wp:align>
            </wp:positionV>
            <wp:extent cx="6793230" cy="2472055"/>
            <wp:effectExtent l="0" t="0" r="1270" b="4445"/>
            <wp:wrapTopAndBottom/>
            <wp:docPr id="38"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32" cstate="print">
                      <a:extLst>
                        <a:ext uri="{28A0092B-C50C-407E-A947-70E740481C1C}">
                          <a14:useLocalDpi xmlns:a14="http://schemas.microsoft.com/office/drawing/2010/main" val="0"/>
                        </a:ext>
                      </a:extLst>
                    </a:blip>
                    <a:srcRect t="1" r="1394" b="3491"/>
                    <a:stretch/>
                  </pic:blipFill>
                  <pic:spPr bwMode="auto">
                    <a:xfrm>
                      <a:off x="0" y="0"/>
                      <a:ext cx="6793992" cy="24724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2866" w:rsidRPr="00C554E4">
        <w:rPr>
          <w:rFonts w:ascii="Arial" w:eastAsia="Arial" w:hAnsi="Arial" w:cs="Arial"/>
          <w:b/>
          <w:color w:val="0033CC"/>
          <w:sz w:val="20"/>
          <w:szCs w:val="20"/>
        </w:rPr>
        <w:t xml:space="preserve">Response to Reviewers </w:t>
      </w:r>
      <w:r w:rsidR="00C80ED4" w:rsidRPr="00C554E4">
        <w:rPr>
          <w:rFonts w:ascii="Arial" w:eastAsia="Arial" w:hAnsi="Arial" w:cs="Arial"/>
          <w:b/>
          <w:color w:val="0033CC"/>
          <w:sz w:val="20"/>
          <w:szCs w:val="20"/>
        </w:rPr>
        <w:t xml:space="preserve">Figure </w:t>
      </w:r>
      <w:r w:rsidR="00CC380D" w:rsidRPr="00C554E4">
        <w:rPr>
          <w:rFonts w:ascii="Arial" w:eastAsia="Arial" w:hAnsi="Arial" w:cs="Arial"/>
          <w:b/>
          <w:color w:val="0033CC"/>
          <w:sz w:val="20"/>
          <w:szCs w:val="20"/>
        </w:rPr>
        <w:t>2</w:t>
      </w:r>
      <w:r w:rsidR="004C300A" w:rsidRPr="00C554E4">
        <w:rPr>
          <w:rFonts w:ascii="Arial" w:eastAsia="Arial" w:hAnsi="Arial" w:cs="Arial"/>
          <w:b/>
          <w:color w:val="0033CC"/>
          <w:sz w:val="20"/>
          <w:szCs w:val="20"/>
        </w:rPr>
        <w:t>1</w:t>
      </w:r>
      <w:r w:rsidR="00A11A4A" w:rsidRPr="00C554E4">
        <w:rPr>
          <w:rFonts w:ascii="Arial" w:eastAsia="Arial" w:hAnsi="Arial" w:cs="Arial"/>
          <w:b/>
          <w:color w:val="0033CC"/>
          <w:sz w:val="20"/>
          <w:szCs w:val="20"/>
        </w:rPr>
        <w:t xml:space="preserve"> </w:t>
      </w:r>
      <w:r w:rsidR="00A11A4A" w:rsidRPr="00CD033A">
        <w:rPr>
          <w:rFonts w:ascii="Arial" w:hAnsi="Arial" w:cs="Arial"/>
          <w:b/>
          <w:color w:val="0033CC"/>
          <w:sz w:val="20"/>
          <w:szCs w:val="20"/>
        </w:rPr>
        <w:t>(</w:t>
      </w:r>
      <w:r w:rsidR="00A11A4A" w:rsidRPr="00CD033A">
        <w:rPr>
          <w:rFonts w:ascii="Arial" w:hAnsi="Arial" w:cs="Arial"/>
          <w:b/>
          <w:color w:val="0033CC"/>
          <w:sz w:val="20"/>
          <w:szCs w:val="20"/>
          <w:highlight w:val="yellow"/>
        </w:rPr>
        <w:t xml:space="preserve">Supplementary Fig. </w:t>
      </w:r>
      <w:r w:rsidR="00724B39">
        <w:rPr>
          <w:rFonts w:ascii="Arial" w:hAnsi="Arial" w:cs="Arial"/>
          <w:b/>
          <w:color w:val="0033CC"/>
          <w:sz w:val="20"/>
          <w:szCs w:val="20"/>
          <w:highlight w:val="yellow"/>
        </w:rPr>
        <w:t>RR21</w:t>
      </w:r>
      <w:r w:rsidR="00A11A4A" w:rsidRPr="007F2130">
        <w:rPr>
          <w:rFonts w:ascii="Arial" w:hAnsi="Arial" w:cs="Arial"/>
          <w:b/>
          <w:color w:val="0033CC"/>
          <w:sz w:val="20"/>
          <w:szCs w:val="20"/>
        </w:rPr>
        <w:t xml:space="preserve"> of the revised manuscript</w:t>
      </w:r>
      <w:r w:rsidR="00A11A4A" w:rsidRPr="00CD033A">
        <w:rPr>
          <w:rFonts w:ascii="Arial" w:hAnsi="Arial" w:cs="Arial"/>
          <w:b/>
          <w:color w:val="0033CC"/>
          <w:sz w:val="20"/>
          <w:szCs w:val="20"/>
        </w:rPr>
        <w:t>)</w:t>
      </w:r>
      <w:r w:rsidR="00B4071F" w:rsidRPr="00C554E4">
        <w:rPr>
          <w:rFonts w:ascii="Arial" w:eastAsia="Arial" w:hAnsi="Arial" w:cs="Arial"/>
          <w:b/>
          <w:color w:val="0033CC"/>
          <w:sz w:val="20"/>
          <w:szCs w:val="20"/>
        </w:rPr>
        <w:t xml:space="preserve">: Comparison of copy number alterations in tumor biopsy and matched cfDNA. </w:t>
      </w:r>
      <w:r w:rsidR="00B4071F" w:rsidRPr="00C554E4">
        <w:rPr>
          <w:rFonts w:ascii="Arial" w:eastAsia="Arial" w:hAnsi="Arial" w:cs="Arial"/>
          <w:color w:val="0033CC"/>
          <w:sz w:val="20"/>
          <w:szCs w:val="20"/>
        </w:rPr>
        <w:t xml:space="preserve">Four breast cancer patients (a) MSK-VB-0006, (b) MSK-VB-0044, (c) MSK-VB-0059 and (d) MSK-VB-0069 with a reported amplification of </w:t>
      </w:r>
      <w:r w:rsidR="00B4071F" w:rsidRPr="00C554E4">
        <w:rPr>
          <w:rFonts w:ascii="Arial" w:eastAsia="Arial" w:hAnsi="Arial" w:cs="Arial"/>
          <w:i/>
          <w:color w:val="0033CC"/>
          <w:sz w:val="20"/>
          <w:szCs w:val="20"/>
        </w:rPr>
        <w:t>ERBB2</w:t>
      </w:r>
      <w:r w:rsidR="00B4071F" w:rsidRPr="00C554E4">
        <w:rPr>
          <w:rFonts w:ascii="Arial" w:eastAsia="Arial" w:hAnsi="Arial" w:cs="Arial"/>
          <w:color w:val="0033CC"/>
          <w:sz w:val="20"/>
          <w:szCs w:val="20"/>
        </w:rPr>
        <w:t xml:space="preserve"> on chromosome 17q are shown together with one lung cancer patient (e) MSK-VL-0044 with a reported </w:t>
      </w:r>
      <w:r w:rsidR="00B4071F" w:rsidRPr="00C554E4">
        <w:rPr>
          <w:rFonts w:ascii="Arial" w:eastAsia="Arial" w:hAnsi="Arial" w:cs="Arial"/>
          <w:i/>
          <w:color w:val="0033CC"/>
          <w:sz w:val="20"/>
          <w:szCs w:val="20"/>
        </w:rPr>
        <w:t>MET</w:t>
      </w:r>
      <w:r w:rsidR="00B4071F" w:rsidRPr="00C554E4">
        <w:rPr>
          <w:rFonts w:ascii="Arial" w:eastAsia="Arial" w:hAnsi="Arial" w:cs="Arial"/>
          <w:color w:val="0033CC"/>
          <w:sz w:val="20"/>
          <w:szCs w:val="20"/>
        </w:rPr>
        <w:t xml:space="preserve"> amplification on chromosome 7q. In panels (a) to (e), the tumor biopsies are displayed on top and the cfDNA is shown below together with a chromosome ideogram. The genomic coordinates of </w:t>
      </w:r>
      <w:r w:rsidR="00B4071F" w:rsidRPr="00C554E4">
        <w:rPr>
          <w:rFonts w:ascii="Arial" w:eastAsia="Arial" w:hAnsi="Arial" w:cs="Arial"/>
          <w:i/>
          <w:color w:val="0033CC"/>
          <w:sz w:val="20"/>
          <w:szCs w:val="20"/>
        </w:rPr>
        <w:t>ERBB2</w:t>
      </w:r>
      <w:r w:rsidR="00B4071F" w:rsidRPr="00C554E4">
        <w:rPr>
          <w:rFonts w:ascii="Arial" w:eastAsia="Arial" w:hAnsi="Arial" w:cs="Arial"/>
          <w:color w:val="0033CC"/>
          <w:sz w:val="20"/>
          <w:szCs w:val="20"/>
        </w:rPr>
        <w:t xml:space="preserve"> and </w:t>
      </w:r>
      <w:r w:rsidR="00B4071F" w:rsidRPr="00C554E4">
        <w:rPr>
          <w:rFonts w:ascii="Arial" w:eastAsia="Arial" w:hAnsi="Arial" w:cs="Arial"/>
          <w:i/>
          <w:color w:val="0033CC"/>
          <w:sz w:val="20"/>
          <w:szCs w:val="20"/>
        </w:rPr>
        <w:t>MET</w:t>
      </w:r>
      <w:r w:rsidR="00B4071F" w:rsidRPr="00C554E4">
        <w:rPr>
          <w:rFonts w:ascii="Arial" w:eastAsia="Arial" w:hAnsi="Arial" w:cs="Arial"/>
          <w:color w:val="0033CC"/>
          <w:sz w:val="20"/>
          <w:szCs w:val="20"/>
        </w:rPr>
        <w:t xml:space="preserve"> are displayed by orange arrows and labelled accordingly</w:t>
      </w:r>
      <w:r w:rsidR="00602866" w:rsidRPr="00C554E4">
        <w:rPr>
          <w:rFonts w:ascii="Arial" w:eastAsia="Arial" w:hAnsi="Arial" w:cs="Arial"/>
          <w:color w:val="0033CC"/>
          <w:sz w:val="20"/>
          <w:szCs w:val="20"/>
        </w:rPr>
        <w:t>.</w:t>
      </w:r>
    </w:p>
    <w:p w14:paraId="68FD13FE" w14:textId="607787D7" w:rsidR="00602866" w:rsidRPr="00C554E4" w:rsidRDefault="00602866" w:rsidP="00A7225E">
      <w:pPr>
        <w:spacing w:after="0" w:line="240" w:lineRule="auto"/>
        <w:jc w:val="both"/>
        <w:rPr>
          <w:rFonts w:ascii="Arial" w:eastAsia="Arial" w:hAnsi="Arial" w:cs="Arial"/>
          <w:color w:val="0033CC"/>
        </w:rPr>
      </w:pPr>
    </w:p>
    <w:p w14:paraId="6B956658" w14:textId="41873B72" w:rsidR="00ED7EC3" w:rsidRPr="00CD033A" w:rsidRDefault="00602866" w:rsidP="00A7225E">
      <w:pPr>
        <w:spacing w:after="0" w:line="240" w:lineRule="auto"/>
        <w:jc w:val="both"/>
        <w:rPr>
          <w:rFonts w:ascii="Arial" w:hAnsi="Arial" w:cs="Arial"/>
          <w:color w:val="0033CC"/>
        </w:rPr>
      </w:pPr>
      <w:r w:rsidRPr="00C554E4">
        <w:rPr>
          <w:rFonts w:ascii="Arial" w:eastAsia="Arial" w:hAnsi="Arial" w:cs="Arial"/>
          <w:color w:val="0033CC"/>
        </w:rPr>
        <w:t xml:space="preserve">Taken together, our exploratory, hypothesis generating analysis of CNVs utilizing the high-intensity cfDNA assay demonstrated that for samples with </w:t>
      </w:r>
      <w:r w:rsidR="00AB454A" w:rsidRPr="00C554E4">
        <w:rPr>
          <w:rFonts w:ascii="Arial" w:eastAsia="Arial" w:hAnsi="Arial" w:cs="Arial"/>
          <w:color w:val="0033CC"/>
        </w:rPr>
        <w:t>≥</w:t>
      </w:r>
      <w:r w:rsidRPr="00C554E4">
        <w:rPr>
          <w:rFonts w:ascii="Arial" w:eastAsia="Arial" w:hAnsi="Arial" w:cs="Arial"/>
          <w:color w:val="0033CC"/>
        </w:rPr>
        <w:t xml:space="preserve">10% </w:t>
      </w:r>
      <w:proofErr w:type="spellStart"/>
      <w:r w:rsidRPr="00C554E4">
        <w:rPr>
          <w:rFonts w:ascii="Arial" w:eastAsia="Arial" w:hAnsi="Arial" w:cs="Arial"/>
          <w:color w:val="0033CC"/>
        </w:rPr>
        <w:t>ctDNA</w:t>
      </w:r>
      <w:proofErr w:type="spellEnd"/>
      <w:r w:rsidRPr="00C554E4">
        <w:rPr>
          <w:rFonts w:ascii="Arial" w:eastAsia="Arial" w:hAnsi="Arial" w:cs="Arial"/>
          <w:color w:val="0033CC"/>
        </w:rPr>
        <w:t xml:space="preserve"> fraction, amplifications and homozygous deletions can be detected with relatively good accuracy. The assay, however, in the way it was originally designed, is not optimal for the detection of </w:t>
      </w:r>
      <w:r w:rsidR="00AB454A" w:rsidRPr="00C554E4">
        <w:rPr>
          <w:rFonts w:ascii="Arial" w:eastAsia="Arial" w:hAnsi="Arial" w:cs="Arial"/>
          <w:color w:val="0033CC"/>
        </w:rPr>
        <w:t>complex structural rearrangements and gene fusions</w:t>
      </w:r>
      <w:r w:rsidR="00B4071F" w:rsidRPr="00C554E4">
        <w:rPr>
          <w:rFonts w:ascii="Arial" w:eastAsia="Arial" w:hAnsi="Arial" w:cs="Arial"/>
          <w:color w:val="0033CC"/>
        </w:rPr>
        <w:t>.</w:t>
      </w:r>
      <w:r w:rsidRPr="00C554E4">
        <w:rPr>
          <w:rFonts w:ascii="Arial" w:eastAsia="Arial" w:hAnsi="Arial" w:cs="Arial"/>
          <w:color w:val="0033CC"/>
        </w:rPr>
        <w:t xml:space="preserve"> We have now included a brief passage in the manuscript, on </w:t>
      </w:r>
      <w:r w:rsidR="00AB454A" w:rsidRPr="007F2130">
        <w:rPr>
          <w:rFonts w:ascii="Arial" w:eastAsia="Arial" w:hAnsi="Arial" w:cs="Arial"/>
          <w:color w:val="0033CC"/>
          <w:highlight w:val="yellow"/>
        </w:rPr>
        <w:t>p</w:t>
      </w:r>
      <w:r w:rsidRPr="007F2130">
        <w:rPr>
          <w:rFonts w:ascii="Arial" w:eastAsia="Arial" w:hAnsi="Arial" w:cs="Arial"/>
          <w:color w:val="0033CC"/>
          <w:highlight w:val="yellow"/>
        </w:rPr>
        <w:t xml:space="preserve">age </w:t>
      </w:r>
      <w:r w:rsidR="00AB454A" w:rsidRPr="007F2130">
        <w:rPr>
          <w:rFonts w:ascii="Arial" w:eastAsia="Arial" w:hAnsi="Arial" w:cs="Arial"/>
          <w:color w:val="0033CC"/>
          <w:highlight w:val="yellow"/>
        </w:rPr>
        <w:t>XX</w:t>
      </w:r>
      <w:r w:rsidRPr="00C554E4">
        <w:rPr>
          <w:rFonts w:ascii="Arial" w:eastAsia="Arial" w:hAnsi="Arial" w:cs="Arial"/>
          <w:color w:val="0033CC"/>
        </w:rPr>
        <w:t>, section “</w:t>
      </w:r>
      <w:r w:rsidR="00A11A4A" w:rsidRPr="00C554E4">
        <w:rPr>
          <w:rFonts w:ascii="Arial" w:eastAsia="Arial" w:hAnsi="Arial" w:cs="Arial"/>
          <w:color w:val="0033CC"/>
        </w:rPr>
        <w:t>Gene copy number variation (CNV) detection</w:t>
      </w:r>
      <w:r w:rsidRPr="00C554E4">
        <w:rPr>
          <w:rFonts w:ascii="Arial" w:eastAsia="Arial" w:hAnsi="Arial" w:cs="Arial"/>
          <w:color w:val="0033CC"/>
        </w:rPr>
        <w:t xml:space="preserve">” of the revised manuscript, and included </w:t>
      </w:r>
      <w:r w:rsidRPr="00C554E4">
        <w:rPr>
          <w:rFonts w:ascii="Arial" w:eastAsia="Arial" w:hAnsi="Arial" w:cs="Arial"/>
          <w:b/>
          <w:color w:val="0033CC"/>
          <w:highlight w:val="yellow"/>
        </w:rPr>
        <w:t>Supplementary Fig</w:t>
      </w:r>
      <w:r w:rsidR="00A11A4A" w:rsidRPr="00C554E4">
        <w:rPr>
          <w:rFonts w:ascii="Arial" w:eastAsia="Arial" w:hAnsi="Arial" w:cs="Arial"/>
          <w:b/>
          <w:color w:val="0033CC"/>
          <w:highlight w:val="yellow"/>
        </w:rPr>
        <w:t>s.</w:t>
      </w:r>
      <w:r w:rsidRPr="00C554E4">
        <w:rPr>
          <w:rFonts w:ascii="Arial" w:eastAsia="Arial" w:hAnsi="Arial" w:cs="Arial"/>
          <w:b/>
          <w:color w:val="0033CC"/>
          <w:highlight w:val="yellow"/>
        </w:rPr>
        <w:t xml:space="preserve"> </w:t>
      </w:r>
      <w:r w:rsidR="00724B39">
        <w:rPr>
          <w:rFonts w:ascii="Arial" w:eastAsia="Arial" w:hAnsi="Arial" w:cs="Arial"/>
          <w:b/>
          <w:color w:val="0033CC"/>
          <w:highlight w:val="yellow"/>
        </w:rPr>
        <w:t>RR18</w:t>
      </w:r>
      <w:r w:rsidR="00A11A4A" w:rsidRPr="00C554E4">
        <w:rPr>
          <w:rFonts w:ascii="Arial" w:eastAsia="Arial" w:hAnsi="Arial" w:cs="Arial"/>
          <w:b/>
          <w:color w:val="0033CC"/>
          <w:highlight w:val="yellow"/>
        </w:rPr>
        <w:t>-</w:t>
      </w:r>
      <w:r w:rsidR="00724B39">
        <w:rPr>
          <w:rFonts w:ascii="Arial" w:eastAsia="Arial" w:hAnsi="Arial" w:cs="Arial"/>
          <w:b/>
          <w:color w:val="0033CC"/>
          <w:highlight w:val="yellow"/>
        </w:rPr>
        <w:t>RR21</w:t>
      </w:r>
      <w:r w:rsidRPr="00C554E4">
        <w:rPr>
          <w:rFonts w:ascii="Arial" w:eastAsia="Arial" w:hAnsi="Arial" w:cs="Arial"/>
          <w:color w:val="0033CC"/>
        </w:rPr>
        <w:t>, illustrating the</w:t>
      </w:r>
      <w:r w:rsidR="00AB454A" w:rsidRPr="00C554E4">
        <w:rPr>
          <w:rFonts w:ascii="Arial" w:eastAsia="Arial" w:hAnsi="Arial" w:cs="Arial"/>
          <w:color w:val="0033CC"/>
        </w:rPr>
        <w:t xml:space="preserve"> above</w:t>
      </w:r>
      <w:r w:rsidRPr="00C554E4">
        <w:rPr>
          <w:rFonts w:ascii="Arial" w:eastAsia="Arial" w:hAnsi="Arial" w:cs="Arial"/>
          <w:color w:val="0033CC"/>
        </w:rPr>
        <w:t xml:space="preserve"> findings.</w:t>
      </w:r>
    </w:p>
    <w:p w14:paraId="137304A3" w14:textId="77777777" w:rsidR="00AE0348" w:rsidRPr="00A7225E" w:rsidRDefault="00AE0348" w:rsidP="00A7225E">
      <w:pPr>
        <w:spacing w:after="0" w:line="240" w:lineRule="auto"/>
        <w:jc w:val="both"/>
        <w:rPr>
          <w:rFonts w:ascii="Arial" w:eastAsia="Arial" w:hAnsi="Arial" w:cs="Arial"/>
        </w:rPr>
      </w:pPr>
    </w:p>
    <w:p w14:paraId="14A60593" w14:textId="3E859F8E"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10. Library preparation involves an amount of 75 ng … which were the minimal requirements for performing library preparation? </w:t>
      </w:r>
      <w:commentRangeStart w:id="44"/>
      <w:r w:rsidRPr="00A7225E">
        <w:rPr>
          <w:rFonts w:ascii="Arial" w:eastAsia="Arial" w:hAnsi="Arial" w:cs="Arial"/>
        </w:rPr>
        <w:t>Which was the LODs for known-tissue mutations in cases in the low range of initial cfDNA?</w:t>
      </w:r>
      <w:commentRangeEnd w:id="44"/>
      <w:r w:rsidR="004343CE">
        <w:rPr>
          <w:rStyle w:val="CommentReference"/>
        </w:rPr>
        <w:commentReference w:id="44"/>
      </w:r>
    </w:p>
    <w:p w14:paraId="2746E939" w14:textId="77777777" w:rsidR="00AE0348" w:rsidRPr="00A7225E" w:rsidRDefault="00AE0348" w:rsidP="00A7225E">
      <w:pPr>
        <w:spacing w:after="0" w:line="240" w:lineRule="auto"/>
        <w:jc w:val="both"/>
        <w:rPr>
          <w:rFonts w:ascii="Arial" w:eastAsia="Arial" w:hAnsi="Arial" w:cs="Arial"/>
        </w:rPr>
      </w:pPr>
    </w:p>
    <w:p w14:paraId="1B1384EE" w14:textId="3E6924D9" w:rsidR="000E5FBA" w:rsidRPr="00C554E4" w:rsidRDefault="000E5FBA" w:rsidP="00A7225E">
      <w:pPr>
        <w:spacing w:after="0" w:line="240" w:lineRule="auto"/>
        <w:jc w:val="both"/>
        <w:rPr>
          <w:rFonts w:ascii="Arial" w:eastAsia="Arial" w:hAnsi="Arial" w:cs="Arial"/>
          <w:color w:val="0033CC"/>
        </w:rPr>
      </w:pPr>
      <w:r w:rsidRPr="00C554E4">
        <w:rPr>
          <w:rFonts w:ascii="Arial" w:eastAsia="Arial" w:hAnsi="Arial" w:cs="Arial"/>
          <w:color w:val="0033CC"/>
        </w:rPr>
        <w:t xml:space="preserve">Authors: A maximum input of 75 ng cfDNA with no lower limit was deemed acceptable for library preparation. For the WBC assay, a fixed 50 ng of sheared size selected genomic DNA extracted from buffy coat was used. </w:t>
      </w:r>
      <w:r w:rsidR="00602866" w:rsidRPr="00C554E4">
        <w:rPr>
          <w:rFonts w:ascii="Arial" w:eastAsia="Arial" w:hAnsi="Arial" w:cs="Arial"/>
          <w:b/>
          <w:color w:val="0033CC"/>
        </w:rPr>
        <w:t xml:space="preserve">Response to Reviewers </w:t>
      </w:r>
      <w:r w:rsidRPr="00C554E4">
        <w:rPr>
          <w:rFonts w:ascii="Arial" w:eastAsia="Arial" w:hAnsi="Arial" w:cs="Arial"/>
          <w:b/>
          <w:color w:val="0033CC"/>
        </w:rPr>
        <w:t>Figure 7</w:t>
      </w:r>
      <w:r w:rsidR="004343CE" w:rsidRPr="00C554E4">
        <w:rPr>
          <w:rFonts w:ascii="Arial" w:eastAsia="Arial" w:hAnsi="Arial" w:cs="Arial"/>
          <w:b/>
          <w:color w:val="0033CC"/>
        </w:rPr>
        <w:t xml:space="preserve"> </w:t>
      </w:r>
      <w:r w:rsidR="004343CE" w:rsidRPr="005A63B2">
        <w:rPr>
          <w:rFonts w:ascii="Arial" w:eastAsia="Arial" w:hAnsi="Arial" w:cs="Arial"/>
          <w:color w:val="0033CC"/>
        </w:rPr>
        <w:t>(</w:t>
      </w:r>
      <w:r w:rsidR="004343CE" w:rsidRPr="005A63B2">
        <w:rPr>
          <w:rFonts w:ascii="Arial" w:eastAsia="Arial" w:hAnsi="Arial" w:cs="Arial"/>
          <w:b/>
          <w:color w:val="0033CC"/>
          <w:highlight w:val="yellow"/>
        </w:rPr>
        <w:t xml:space="preserve">Supplementary Fig. </w:t>
      </w:r>
      <w:r w:rsidR="00724B39">
        <w:rPr>
          <w:rFonts w:ascii="Arial" w:eastAsia="Arial" w:hAnsi="Arial" w:cs="Arial"/>
          <w:b/>
          <w:color w:val="0033CC"/>
          <w:highlight w:val="yellow"/>
        </w:rPr>
        <w:t>RR7</w:t>
      </w:r>
      <w:r w:rsidR="004343CE" w:rsidRPr="00C554E4">
        <w:rPr>
          <w:rFonts w:ascii="Arial" w:eastAsia="Arial" w:hAnsi="Arial" w:cs="Arial"/>
          <w:b/>
          <w:color w:val="0033CC"/>
        </w:rPr>
        <w:t xml:space="preserve"> of the revised manuscript</w:t>
      </w:r>
      <w:r w:rsidR="004343CE" w:rsidRPr="005A63B2">
        <w:rPr>
          <w:rFonts w:ascii="Arial" w:eastAsia="Arial" w:hAnsi="Arial" w:cs="Arial"/>
          <w:color w:val="0033CC"/>
        </w:rPr>
        <w:t>)</w:t>
      </w:r>
      <w:r w:rsidRPr="00C554E4">
        <w:rPr>
          <w:rFonts w:ascii="Arial" w:eastAsia="Arial" w:hAnsi="Arial" w:cs="Arial"/>
          <w:color w:val="0033CC"/>
        </w:rPr>
        <w:t xml:space="preserve"> </w:t>
      </w:r>
      <w:r w:rsidR="004343CE" w:rsidRPr="00C554E4">
        <w:rPr>
          <w:rFonts w:ascii="Arial" w:eastAsia="Arial" w:hAnsi="Arial" w:cs="Arial"/>
          <w:color w:val="0033CC"/>
        </w:rPr>
        <w:t xml:space="preserve">demonstrates </w:t>
      </w:r>
      <w:r w:rsidRPr="00C554E4">
        <w:rPr>
          <w:rFonts w:ascii="Arial" w:eastAsia="Arial" w:hAnsi="Arial" w:cs="Arial"/>
          <w:color w:val="0033CC"/>
        </w:rPr>
        <w:t xml:space="preserve">that the input DNA for library preparation explains the variability of cfDNA mean target coverage from collapsed reads. </w:t>
      </w:r>
      <w:r w:rsidRPr="00C554E4">
        <w:rPr>
          <w:rFonts w:ascii="Arial" w:eastAsia="Arial" w:hAnsi="Arial" w:cs="Arial"/>
          <w:b/>
          <w:color w:val="0033CC"/>
        </w:rPr>
        <w:t>Fig</w:t>
      </w:r>
      <w:r w:rsidR="00724B39">
        <w:rPr>
          <w:rFonts w:ascii="Arial" w:eastAsia="Arial" w:hAnsi="Arial" w:cs="Arial"/>
          <w:b/>
          <w:color w:val="0033CC"/>
        </w:rPr>
        <w:t>.</w:t>
      </w:r>
      <w:r w:rsidRPr="00C554E4">
        <w:rPr>
          <w:rFonts w:ascii="Arial" w:eastAsia="Arial" w:hAnsi="Arial" w:cs="Arial"/>
          <w:b/>
          <w:color w:val="0033CC"/>
        </w:rPr>
        <w:t xml:space="preserve"> 2</w:t>
      </w:r>
      <w:r w:rsidRPr="00C554E4">
        <w:rPr>
          <w:rFonts w:ascii="Arial" w:eastAsia="Arial" w:hAnsi="Arial" w:cs="Arial"/>
          <w:color w:val="0033CC"/>
        </w:rPr>
        <w:t xml:space="preserve"> of the</w:t>
      </w:r>
      <w:r w:rsidR="00602866" w:rsidRPr="00C554E4">
        <w:rPr>
          <w:rFonts w:ascii="Arial" w:eastAsia="Arial" w:hAnsi="Arial" w:cs="Arial"/>
          <w:color w:val="0033CC"/>
        </w:rPr>
        <w:t xml:space="preserve"> revised</w:t>
      </w:r>
      <w:r w:rsidRPr="00C554E4">
        <w:rPr>
          <w:rFonts w:ascii="Arial" w:eastAsia="Arial" w:hAnsi="Arial" w:cs="Arial"/>
          <w:color w:val="0033CC"/>
        </w:rPr>
        <w:t xml:space="preserve"> manuscript shows the distribution of VAF in cfDNA of all Biopsy-matched mutations</w:t>
      </w:r>
      <w:r w:rsidR="004343CE" w:rsidRPr="00C554E4">
        <w:rPr>
          <w:rFonts w:ascii="Arial" w:eastAsia="Arial" w:hAnsi="Arial" w:cs="Arial"/>
          <w:color w:val="0033CC"/>
        </w:rPr>
        <w:t>,</w:t>
      </w:r>
      <w:r w:rsidRPr="00C554E4">
        <w:rPr>
          <w:rFonts w:ascii="Arial" w:eastAsia="Arial" w:hAnsi="Arial" w:cs="Arial"/>
          <w:color w:val="0033CC"/>
        </w:rPr>
        <w:t xml:space="preserve"> </w:t>
      </w:r>
      <w:r w:rsidR="004343CE" w:rsidRPr="00C554E4">
        <w:rPr>
          <w:rFonts w:ascii="Arial" w:eastAsia="Arial" w:hAnsi="Arial" w:cs="Arial"/>
          <w:color w:val="0033CC"/>
        </w:rPr>
        <w:t xml:space="preserve">whereas </w:t>
      </w:r>
      <w:r w:rsidR="00602866" w:rsidRPr="00C554E4">
        <w:rPr>
          <w:rFonts w:ascii="Arial" w:eastAsia="Arial" w:hAnsi="Arial" w:cs="Arial"/>
          <w:b/>
          <w:color w:val="0033CC"/>
        </w:rPr>
        <w:t xml:space="preserve">Response to Reviewers </w:t>
      </w:r>
      <w:r w:rsidRPr="00C554E4">
        <w:rPr>
          <w:rFonts w:ascii="Arial" w:eastAsia="Arial" w:hAnsi="Arial" w:cs="Arial"/>
          <w:b/>
          <w:color w:val="0033CC"/>
        </w:rPr>
        <w:t>Figure 2</w:t>
      </w:r>
      <w:r w:rsidR="004C300A" w:rsidRPr="00C554E4">
        <w:rPr>
          <w:rFonts w:ascii="Arial" w:eastAsia="Arial" w:hAnsi="Arial" w:cs="Arial"/>
          <w:b/>
          <w:color w:val="0033CC"/>
        </w:rPr>
        <w:t>2</w:t>
      </w:r>
      <w:r w:rsidRPr="00C554E4">
        <w:rPr>
          <w:rFonts w:ascii="Arial" w:eastAsia="Arial" w:hAnsi="Arial" w:cs="Arial"/>
          <w:color w:val="0033CC"/>
        </w:rPr>
        <w:t xml:space="preserve"> </w:t>
      </w:r>
      <w:r w:rsidR="004343CE" w:rsidRPr="00C554E4">
        <w:rPr>
          <w:rFonts w:ascii="Arial" w:eastAsia="Arial" w:hAnsi="Arial" w:cs="Arial"/>
          <w:color w:val="0033CC"/>
        </w:rPr>
        <w:t>(</w:t>
      </w:r>
      <w:commentRangeStart w:id="45"/>
      <w:r w:rsidR="004343CE" w:rsidRPr="005A63B2">
        <w:rPr>
          <w:rFonts w:ascii="Arial" w:eastAsia="Arial" w:hAnsi="Arial" w:cs="Arial"/>
          <w:b/>
          <w:color w:val="0033CC"/>
          <w:highlight w:val="yellow"/>
        </w:rPr>
        <w:t xml:space="preserve">Supplementary Fig. </w:t>
      </w:r>
      <w:r w:rsidR="00724B39">
        <w:rPr>
          <w:rFonts w:ascii="Arial" w:eastAsia="Arial" w:hAnsi="Arial" w:cs="Arial"/>
          <w:b/>
          <w:color w:val="0033CC"/>
          <w:highlight w:val="yellow"/>
        </w:rPr>
        <w:t>RR22</w:t>
      </w:r>
      <w:r w:rsidR="004343CE" w:rsidRPr="00C554E4">
        <w:rPr>
          <w:rFonts w:ascii="Arial" w:eastAsia="Arial" w:hAnsi="Arial" w:cs="Arial"/>
          <w:b/>
          <w:color w:val="0033CC"/>
        </w:rPr>
        <w:t xml:space="preserve"> </w:t>
      </w:r>
      <w:commentRangeEnd w:id="45"/>
      <w:r w:rsidR="00C554E4">
        <w:rPr>
          <w:rStyle w:val="CommentReference"/>
        </w:rPr>
        <w:commentReference w:id="45"/>
      </w:r>
      <w:r w:rsidR="004343CE" w:rsidRPr="00C554E4">
        <w:rPr>
          <w:rFonts w:ascii="Arial" w:eastAsia="Arial" w:hAnsi="Arial" w:cs="Arial"/>
          <w:b/>
          <w:color w:val="0033CC"/>
        </w:rPr>
        <w:t>of the revised manuscript</w:t>
      </w:r>
      <w:r w:rsidR="004343CE" w:rsidRPr="00C554E4">
        <w:rPr>
          <w:rFonts w:ascii="Arial" w:eastAsia="Arial" w:hAnsi="Arial" w:cs="Arial"/>
          <w:color w:val="0033CC"/>
        </w:rPr>
        <w:t xml:space="preserve">) </w:t>
      </w:r>
      <w:r w:rsidRPr="00C554E4">
        <w:rPr>
          <w:rFonts w:ascii="Arial" w:eastAsia="Arial" w:hAnsi="Arial" w:cs="Arial"/>
          <w:color w:val="0033CC"/>
        </w:rPr>
        <w:t>displays the input DNA used for library preparation against the VAF, allelic, and total depth of the lowest VAF Biopsy-matched mutation observed in cfDNA for every case with ≥1 concordant mutation.</w:t>
      </w:r>
    </w:p>
    <w:p w14:paraId="3B06A887" w14:textId="4C9213EF" w:rsidR="00413E5F" w:rsidRPr="00C554E4" w:rsidRDefault="00B4071F" w:rsidP="00A7225E">
      <w:pPr>
        <w:spacing w:after="0" w:line="240" w:lineRule="auto"/>
        <w:jc w:val="both"/>
        <w:rPr>
          <w:rFonts w:ascii="Arial" w:eastAsia="Arial" w:hAnsi="Arial" w:cs="Arial"/>
          <w:color w:val="0033CC"/>
        </w:rPr>
      </w:pPr>
      <w:r w:rsidRPr="00CD033A">
        <w:rPr>
          <w:rFonts w:ascii="Arial" w:hAnsi="Arial" w:cs="Arial"/>
          <w:color w:val="0033CC"/>
        </w:rPr>
        <w:br w:type="page"/>
      </w:r>
    </w:p>
    <w:p w14:paraId="7A0DD487" w14:textId="15DB4E21" w:rsidR="00413E5F" w:rsidRPr="00C554E4" w:rsidRDefault="00C80ED4" w:rsidP="00A7225E">
      <w:pPr>
        <w:spacing w:after="0" w:line="240" w:lineRule="auto"/>
        <w:jc w:val="both"/>
        <w:rPr>
          <w:rFonts w:ascii="Arial" w:hAnsi="Arial" w:cs="Arial"/>
          <w:color w:val="0033CC"/>
          <w:sz w:val="20"/>
          <w:szCs w:val="20"/>
        </w:rPr>
      </w:pPr>
      <w:r w:rsidRPr="00CD033A">
        <w:rPr>
          <w:rFonts w:ascii="Arial" w:hAnsi="Arial" w:cs="Arial"/>
          <w:noProof/>
          <w:color w:val="0033CC"/>
          <w:sz w:val="20"/>
          <w:szCs w:val="20"/>
        </w:rPr>
        <w:lastRenderedPageBreak/>
        <w:drawing>
          <wp:anchor distT="114300" distB="114300" distL="114300" distR="114300" simplePos="0" relativeHeight="251709440" behindDoc="0" locked="0" layoutInCell="1" hidden="0" allowOverlap="1" wp14:anchorId="6DA050E8" wp14:editId="70BBFBFD">
            <wp:simplePos x="0" y="0"/>
            <wp:positionH relativeFrom="margin">
              <wp:align>center</wp:align>
            </wp:positionH>
            <wp:positionV relativeFrom="margin">
              <wp:align>top</wp:align>
            </wp:positionV>
            <wp:extent cx="6793992" cy="6839134"/>
            <wp:effectExtent l="0" t="0" r="635" b="6350"/>
            <wp:wrapTopAndBottom distT="114300" distB="114300"/>
            <wp:docPr id="3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t="-491" b="491"/>
                    <a:stretch>
                      <a:fillRect/>
                    </a:stretch>
                  </pic:blipFill>
                  <pic:spPr>
                    <a:xfrm>
                      <a:off x="0" y="0"/>
                      <a:ext cx="6793992" cy="6839134"/>
                    </a:xfrm>
                    <a:prstGeom prst="rect">
                      <a:avLst/>
                    </a:prstGeom>
                    <a:ln/>
                  </pic:spPr>
                </pic:pic>
              </a:graphicData>
            </a:graphic>
            <wp14:sizeRelH relativeFrom="margin">
              <wp14:pctWidth>0</wp14:pctWidth>
            </wp14:sizeRelH>
            <wp14:sizeRelV relativeFrom="margin">
              <wp14:pctHeight>0</wp14:pctHeight>
            </wp14:sizeRelV>
          </wp:anchor>
        </w:drawing>
      </w:r>
      <w:r w:rsidR="00602866" w:rsidRPr="00C554E4">
        <w:rPr>
          <w:rFonts w:ascii="Arial" w:hAnsi="Arial" w:cs="Arial"/>
          <w:b/>
          <w:color w:val="0033CC"/>
          <w:sz w:val="20"/>
          <w:szCs w:val="20"/>
        </w:rPr>
        <w:t xml:space="preserve">Response to Reviewers </w:t>
      </w:r>
      <w:r w:rsidR="00B4071F" w:rsidRPr="00C554E4">
        <w:rPr>
          <w:rFonts w:ascii="Arial" w:hAnsi="Arial" w:cs="Arial"/>
          <w:b/>
          <w:color w:val="0033CC"/>
          <w:sz w:val="20"/>
          <w:szCs w:val="20"/>
        </w:rPr>
        <w:t xml:space="preserve">Figure </w:t>
      </w:r>
      <w:r w:rsidRPr="00C554E4">
        <w:rPr>
          <w:rFonts w:ascii="Arial" w:eastAsia="Arial" w:hAnsi="Arial" w:cs="Arial"/>
          <w:b/>
          <w:color w:val="0033CC"/>
          <w:sz w:val="20"/>
          <w:szCs w:val="20"/>
        </w:rPr>
        <w:t>2</w:t>
      </w:r>
      <w:r w:rsidR="004C300A" w:rsidRPr="00C554E4">
        <w:rPr>
          <w:rFonts w:ascii="Arial" w:eastAsia="Arial" w:hAnsi="Arial" w:cs="Arial"/>
          <w:b/>
          <w:color w:val="0033CC"/>
          <w:sz w:val="20"/>
          <w:szCs w:val="20"/>
        </w:rPr>
        <w:t>2</w:t>
      </w:r>
      <w:r w:rsidR="004343CE" w:rsidRPr="00C554E4">
        <w:rPr>
          <w:rFonts w:ascii="Arial" w:eastAsia="Arial" w:hAnsi="Arial" w:cs="Arial"/>
          <w:b/>
          <w:color w:val="0033CC"/>
          <w:sz w:val="20"/>
          <w:szCs w:val="20"/>
        </w:rPr>
        <w:t xml:space="preserve"> (</w:t>
      </w:r>
      <w:r w:rsidR="004343CE" w:rsidRPr="005A63B2">
        <w:rPr>
          <w:rFonts w:ascii="Arial" w:eastAsia="Arial" w:hAnsi="Arial" w:cs="Arial"/>
          <w:b/>
          <w:color w:val="0033CC"/>
          <w:sz w:val="20"/>
          <w:szCs w:val="20"/>
          <w:highlight w:val="yellow"/>
        </w:rPr>
        <w:t xml:space="preserve">Supplementary Fig. </w:t>
      </w:r>
      <w:r w:rsidR="00724B39">
        <w:rPr>
          <w:rFonts w:ascii="Arial" w:eastAsia="Arial" w:hAnsi="Arial" w:cs="Arial"/>
          <w:b/>
          <w:color w:val="0033CC"/>
          <w:sz w:val="20"/>
          <w:szCs w:val="20"/>
          <w:highlight w:val="yellow"/>
        </w:rPr>
        <w:t>RR22</w:t>
      </w:r>
      <w:r w:rsidR="004343CE" w:rsidRPr="00CD033A">
        <w:rPr>
          <w:rFonts w:ascii="Arial" w:eastAsia="Arial" w:hAnsi="Arial" w:cs="Arial"/>
          <w:b/>
          <w:color w:val="0033CC"/>
          <w:sz w:val="20"/>
          <w:szCs w:val="20"/>
        </w:rPr>
        <w:t xml:space="preserve"> of the revised manuscript</w:t>
      </w:r>
      <w:r w:rsidR="004343CE" w:rsidRPr="00C554E4">
        <w:rPr>
          <w:rFonts w:ascii="Arial" w:eastAsia="Arial" w:hAnsi="Arial" w:cs="Arial"/>
          <w:b/>
          <w:color w:val="0033CC"/>
          <w:sz w:val="20"/>
          <w:szCs w:val="20"/>
        </w:rPr>
        <w:t>)</w:t>
      </w:r>
      <w:r w:rsidR="00B4071F" w:rsidRPr="00C554E4">
        <w:rPr>
          <w:rFonts w:ascii="Arial" w:hAnsi="Arial" w:cs="Arial"/>
          <w:b/>
          <w:color w:val="0033CC"/>
          <w:sz w:val="20"/>
          <w:szCs w:val="20"/>
        </w:rPr>
        <w:t>: Limits of detection in cfDNA of tumor-matched variants.</w:t>
      </w:r>
      <w:r w:rsidR="00B4071F" w:rsidRPr="00C554E4">
        <w:rPr>
          <w:rFonts w:ascii="Arial" w:hAnsi="Arial" w:cs="Arial"/>
          <w:color w:val="0033CC"/>
          <w:sz w:val="20"/>
          <w:szCs w:val="20"/>
        </w:rPr>
        <w:t xml:space="preserve"> For each patient, tumor-matched variants in cfDNA occurring at lowest (a) VAF, (b) allelic depth and (c) total depth are shown against the amount of input DNA used for library preparation. Panel (d) further shows the variant level collapsed depth of the tumor-matched variant at lowest depth against the corresponding VAF where the size of the individual dots is proportional to the amount of input DNA for library preparation. In all panels, the variants are color coded according to cancer type and indicated in the corresponding legends.</w:t>
      </w:r>
    </w:p>
    <w:p w14:paraId="7F9F3E31"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hAnsi="Arial" w:cs="Arial"/>
        </w:rPr>
        <w:br w:type="page"/>
      </w:r>
    </w:p>
    <w:p w14:paraId="1B21E772" w14:textId="666DF2FE" w:rsidR="00413E5F" w:rsidRDefault="00B4071F" w:rsidP="00A7225E">
      <w:pPr>
        <w:spacing w:after="0" w:line="240" w:lineRule="auto"/>
        <w:jc w:val="both"/>
        <w:rPr>
          <w:rFonts w:ascii="Arial" w:eastAsia="Arial" w:hAnsi="Arial" w:cs="Arial"/>
        </w:rPr>
      </w:pPr>
      <w:r w:rsidRPr="00A7225E">
        <w:rPr>
          <w:rFonts w:ascii="Arial" w:eastAsia="Arial" w:hAnsi="Arial" w:cs="Arial"/>
        </w:rPr>
        <w:lastRenderedPageBreak/>
        <w:t>11. It would be advisable that the authors present the commands used and packages developed for the identification of the variants, as this will allow to obtain reproducible and comparable results with other series</w:t>
      </w:r>
    </w:p>
    <w:p w14:paraId="230FD876" w14:textId="77777777" w:rsidR="00AE0348" w:rsidRPr="00A7225E" w:rsidRDefault="00AE0348" w:rsidP="00A7225E">
      <w:pPr>
        <w:spacing w:after="0" w:line="240" w:lineRule="auto"/>
        <w:jc w:val="both"/>
        <w:rPr>
          <w:rFonts w:ascii="Arial" w:eastAsia="Arial" w:hAnsi="Arial" w:cs="Arial"/>
        </w:rPr>
      </w:pPr>
    </w:p>
    <w:p w14:paraId="12BC96C2" w14:textId="59A6E578" w:rsidR="00413E5F" w:rsidRPr="00AB5580" w:rsidRDefault="00B4071F" w:rsidP="00A7225E">
      <w:pPr>
        <w:spacing w:after="0" w:line="240" w:lineRule="auto"/>
        <w:jc w:val="both"/>
        <w:rPr>
          <w:rFonts w:ascii="Arial" w:eastAsia="Arial" w:hAnsi="Arial" w:cs="Arial"/>
          <w:color w:val="0033CC"/>
        </w:rPr>
      </w:pPr>
      <w:r w:rsidRPr="00AB5580">
        <w:rPr>
          <w:rFonts w:ascii="Arial" w:eastAsia="Arial" w:hAnsi="Arial" w:cs="Arial"/>
          <w:color w:val="0033CC"/>
        </w:rPr>
        <w:t>Authors</w:t>
      </w:r>
      <w:r w:rsidR="00C80ED4" w:rsidRPr="00AB5580">
        <w:rPr>
          <w:rFonts w:ascii="Arial" w:eastAsia="Arial" w:hAnsi="Arial" w:cs="Arial"/>
          <w:color w:val="0033CC"/>
        </w:rPr>
        <w:t>:</w:t>
      </w:r>
      <w:r w:rsidRPr="00AB5580">
        <w:rPr>
          <w:rFonts w:ascii="Arial" w:eastAsia="Arial" w:hAnsi="Arial" w:cs="Arial"/>
          <w:color w:val="0033CC"/>
        </w:rPr>
        <w:t xml:space="preserve"> </w:t>
      </w:r>
      <w:r w:rsidR="00310597" w:rsidRPr="00AB5580">
        <w:rPr>
          <w:rFonts w:ascii="Arial" w:eastAsia="Arial" w:hAnsi="Arial" w:cs="Arial"/>
          <w:color w:val="0033CC"/>
        </w:rPr>
        <w:t xml:space="preserve">As </w:t>
      </w:r>
      <w:r w:rsidR="00EB7BB7" w:rsidRPr="00AB5580">
        <w:rPr>
          <w:rFonts w:ascii="Arial" w:eastAsia="Arial" w:hAnsi="Arial" w:cs="Arial"/>
          <w:color w:val="0033CC"/>
        </w:rPr>
        <w:t xml:space="preserve">recommended by the </w:t>
      </w:r>
      <w:r w:rsidR="00C80ED4" w:rsidRPr="00AB5580">
        <w:rPr>
          <w:rFonts w:ascii="Arial" w:eastAsia="Arial" w:hAnsi="Arial" w:cs="Arial"/>
          <w:color w:val="0033CC"/>
        </w:rPr>
        <w:t>Reviewer</w:t>
      </w:r>
      <w:r w:rsidR="00EB7BB7" w:rsidRPr="00AB5580">
        <w:rPr>
          <w:rFonts w:ascii="Arial" w:eastAsia="Arial" w:hAnsi="Arial" w:cs="Arial"/>
          <w:color w:val="0033CC"/>
        </w:rPr>
        <w:t xml:space="preserve">, we have now packaged all </w:t>
      </w:r>
      <w:r w:rsidRPr="00AB5580">
        <w:rPr>
          <w:rFonts w:ascii="Arial" w:eastAsia="Arial" w:hAnsi="Arial" w:cs="Arial"/>
          <w:color w:val="0033CC"/>
        </w:rPr>
        <w:t xml:space="preserve">the computer codes on GitHub. These can be accessed </w:t>
      </w:r>
      <w:r w:rsidR="00310597" w:rsidRPr="00AB5580">
        <w:rPr>
          <w:rFonts w:ascii="Arial" w:eastAsia="Arial" w:hAnsi="Arial" w:cs="Arial"/>
          <w:color w:val="0033CC"/>
        </w:rPr>
        <w:t>at</w:t>
      </w:r>
      <w:r w:rsidRPr="00AB5580">
        <w:rPr>
          <w:rFonts w:ascii="Arial" w:eastAsia="Arial" w:hAnsi="Arial" w:cs="Arial"/>
          <w:color w:val="0033CC"/>
        </w:rPr>
        <w:t xml:space="preserve"> </w:t>
      </w:r>
      <w:hyperlink r:id="rId34">
        <w:r w:rsidRPr="00CD033A">
          <w:rPr>
            <w:rFonts w:ascii="Arial" w:eastAsia="Arial" w:hAnsi="Arial" w:cs="Arial"/>
            <w:color w:val="0033CC"/>
            <w:u w:val="single"/>
          </w:rPr>
          <w:t>https://github.com/ndbrown6/MSK-GRAIL-TECHVAL</w:t>
        </w:r>
      </w:hyperlink>
      <w:r w:rsidR="004343CE" w:rsidRPr="00CD033A">
        <w:rPr>
          <w:rFonts w:ascii="Arial" w:eastAsia="Arial" w:hAnsi="Arial" w:cs="Arial"/>
          <w:color w:val="0033CC"/>
          <w:u w:val="single"/>
        </w:rPr>
        <w:t>.</w:t>
      </w:r>
    </w:p>
    <w:p w14:paraId="5B727E4D" w14:textId="77777777" w:rsidR="00AE0348" w:rsidRPr="00A7225E" w:rsidRDefault="00AE0348" w:rsidP="00A7225E">
      <w:pPr>
        <w:spacing w:after="0" w:line="240" w:lineRule="auto"/>
        <w:jc w:val="both"/>
        <w:rPr>
          <w:rFonts w:ascii="Arial" w:eastAsia="Arial" w:hAnsi="Arial" w:cs="Arial"/>
          <w:color w:val="0033CC"/>
        </w:rPr>
      </w:pPr>
    </w:p>
    <w:p w14:paraId="06634537" w14:textId="526433ED"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12. PPM1D and TP53 gene mutations were associated with chemotherapy and/or radiotherapy. These results confirm previous observations. </w:t>
      </w:r>
      <w:proofErr w:type="gramStart"/>
      <w:r w:rsidRPr="00A7225E">
        <w:rPr>
          <w:rFonts w:ascii="Arial" w:eastAsia="Arial" w:hAnsi="Arial" w:cs="Arial"/>
        </w:rPr>
        <w:t>However</w:t>
      </w:r>
      <w:proofErr w:type="gramEnd"/>
      <w:r w:rsidRPr="00A7225E">
        <w:rPr>
          <w:rFonts w:ascii="Arial" w:eastAsia="Arial" w:hAnsi="Arial" w:cs="Arial"/>
        </w:rPr>
        <w:t xml:space="preserve"> it has also been described that mutations in these genes in these settings associate with the development of therapy related myeloid neoplasms. It would be very interesting if the authors could provide the experience in this regard in their series.</w:t>
      </w:r>
    </w:p>
    <w:p w14:paraId="6928F0C6" w14:textId="77777777" w:rsidR="00AE0348" w:rsidRPr="00A7225E" w:rsidRDefault="00AE0348" w:rsidP="00A7225E">
      <w:pPr>
        <w:spacing w:after="0" w:line="240" w:lineRule="auto"/>
        <w:jc w:val="both"/>
        <w:rPr>
          <w:rFonts w:ascii="Arial" w:eastAsia="Arial" w:hAnsi="Arial" w:cs="Arial"/>
        </w:rPr>
      </w:pPr>
    </w:p>
    <w:p w14:paraId="08F31659" w14:textId="1364755E" w:rsidR="00EE1F5D" w:rsidRPr="00CD033A" w:rsidRDefault="00B4071F" w:rsidP="00212D50">
      <w:pPr>
        <w:spacing w:after="0" w:line="240" w:lineRule="auto"/>
        <w:jc w:val="both"/>
        <w:rPr>
          <w:rFonts w:ascii="Arial" w:eastAsia="Arial" w:hAnsi="Arial" w:cs="Arial"/>
          <w:color w:val="0033CC"/>
        </w:rPr>
      </w:pPr>
      <w:r w:rsidRPr="00AB5580">
        <w:rPr>
          <w:rFonts w:ascii="Arial" w:eastAsia="Arial" w:hAnsi="Arial" w:cs="Arial"/>
          <w:color w:val="0033CC"/>
        </w:rPr>
        <w:t>Authors:</w:t>
      </w:r>
      <w:r w:rsidR="00EB7BB7" w:rsidRPr="00AB5580">
        <w:rPr>
          <w:rFonts w:ascii="Arial" w:eastAsia="Arial" w:hAnsi="Arial" w:cs="Arial"/>
          <w:color w:val="0033CC"/>
        </w:rPr>
        <w:t xml:space="preserve"> The</w:t>
      </w:r>
      <w:r w:rsidRPr="00AB5580">
        <w:rPr>
          <w:rFonts w:ascii="Arial" w:eastAsia="Arial" w:hAnsi="Arial" w:cs="Arial"/>
          <w:color w:val="0033CC"/>
        </w:rPr>
        <w:t xml:space="preserve"> </w:t>
      </w:r>
      <w:r w:rsidR="00EB7BB7" w:rsidRPr="00AB5580">
        <w:rPr>
          <w:rFonts w:ascii="Arial" w:eastAsia="Arial" w:hAnsi="Arial" w:cs="Arial"/>
          <w:color w:val="0033CC"/>
        </w:rPr>
        <w:t>Reviewer raises a very important aspect of paired cfDNA</w:t>
      </w:r>
      <w:r w:rsidR="00C80ED4" w:rsidRPr="00AB5580">
        <w:rPr>
          <w:rFonts w:ascii="Arial" w:eastAsia="Arial" w:hAnsi="Arial" w:cs="Arial"/>
          <w:color w:val="0033CC"/>
        </w:rPr>
        <w:t>-</w:t>
      </w:r>
      <w:r w:rsidR="00EB7BB7" w:rsidRPr="00AB5580">
        <w:rPr>
          <w:rFonts w:ascii="Arial" w:eastAsia="Arial" w:hAnsi="Arial" w:cs="Arial"/>
          <w:color w:val="0033CC"/>
        </w:rPr>
        <w:t xml:space="preserve">/WBC analysis </w:t>
      </w:r>
      <w:r w:rsidR="00C80ED4" w:rsidRPr="00AB5580">
        <w:rPr>
          <w:rFonts w:ascii="Arial" w:eastAsia="Arial" w:hAnsi="Arial" w:cs="Arial"/>
          <w:color w:val="0033CC"/>
        </w:rPr>
        <w:t>as frequent</w:t>
      </w:r>
      <w:r w:rsidR="00EC1014" w:rsidRPr="00AB5580">
        <w:rPr>
          <w:rFonts w:ascii="Arial" w:eastAsia="Arial" w:hAnsi="Arial" w:cs="Arial"/>
          <w:color w:val="0033CC"/>
        </w:rPr>
        <w:t xml:space="preserve"> </w:t>
      </w:r>
      <w:r w:rsidR="00EB7BB7" w:rsidRPr="00AB5580">
        <w:rPr>
          <w:rFonts w:ascii="Arial" w:eastAsia="Arial" w:hAnsi="Arial" w:cs="Arial"/>
          <w:color w:val="0033CC"/>
        </w:rPr>
        <w:t xml:space="preserve">detection of CH in routine cancer care may have important clinical significance. </w:t>
      </w:r>
      <w:r w:rsidR="00EC1014" w:rsidRPr="00AB5580">
        <w:rPr>
          <w:rFonts w:ascii="Arial" w:eastAsia="Arial" w:hAnsi="Arial" w:cs="Arial"/>
          <w:color w:val="0033CC"/>
        </w:rPr>
        <w:t>T</w:t>
      </w:r>
      <w:r w:rsidR="00EB7BB7" w:rsidRPr="00AB5580">
        <w:rPr>
          <w:rFonts w:ascii="Arial" w:eastAsia="Arial" w:hAnsi="Arial" w:cs="Arial"/>
          <w:color w:val="0033CC"/>
        </w:rPr>
        <w:t>his analysis is not possible utilizing our current cohort as all the patients included in our study had advanced progressive metastatic disease at the time of enrollment</w:t>
      </w:r>
      <w:r w:rsidR="00C80ED4" w:rsidRPr="00AB5580">
        <w:rPr>
          <w:rFonts w:ascii="Arial" w:eastAsia="Arial" w:hAnsi="Arial" w:cs="Arial"/>
          <w:color w:val="0033CC"/>
        </w:rPr>
        <w:t>,</w:t>
      </w:r>
      <w:r w:rsidR="00EB7BB7" w:rsidRPr="00AB5580">
        <w:rPr>
          <w:rFonts w:ascii="Arial" w:eastAsia="Arial" w:hAnsi="Arial" w:cs="Arial"/>
          <w:color w:val="0033CC"/>
        </w:rPr>
        <w:t xml:space="preserve"> and </w:t>
      </w:r>
      <w:r w:rsidR="00EC1014" w:rsidRPr="00AB5580">
        <w:rPr>
          <w:rFonts w:ascii="Arial" w:eastAsia="Arial" w:hAnsi="Arial" w:cs="Arial"/>
          <w:color w:val="0033CC"/>
        </w:rPr>
        <w:t xml:space="preserve">unfortunately, </w:t>
      </w:r>
      <w:r w:rsidR="00EB7BB7" w:rsidRPr="00AB5580">
        <w:rPr>
          <w:rFonts w:ascii="Arial" w:eastAsia="Arial" w:hAnsi="Arial" w:cs="Arial"/>
          <w:color w:val="0033CC"/>
        </w:rPr>
        <w:t xml:space="preserve">many of </w:t>
      </w:r>
      <w:r w:rsidR="0045143D" w:rsidRPr="00AB5580">
        <w:rPr>
          <w:rFonts w:ascii="Arial" w:eastAsia="Arial" w:hAnsi="Arial" w:cs="Arial"/>
          <w:color w:val="0033CC"/>
        </w:rPr>
        <w:t xml:space="preserve">them </w:t>
      </w:r>
      <w:r w:rsidR="0038681A" w:rsidRPr="00AB5580">
        <w:rPr>
          <w:rFonts w:ascii="Arial" w:eastAsia="Arial" w:hAnsi="Arial" w:cs="Arial"/>
          <w:color w:val="0033CC"/>
        </w:rPr>
        <w:t xml:space="preserve">have </w:t>
      </w:r>
      <w:r w:rsidR="00EC1014" w:rsidRPr="00AB5580">
        <w:rPr>
          <w:rFonts w:ascii="Arial" w:eastAsia="Arial" w:hAnsi="Arial" w:cs="Arial"/>
          <w:color w:val="0033CC"/>
        </w:rPr>
        <w:t>succumb</w:t>
      </w:r>
      <w:r w:rsidR="008C6FAA" w:rsidRPr="00AB5580">
        <w:rPr>
          <w:rFonts w:ascii="Arial" w:eastAsia="Arial" w:hAnsi="Arial" w:cs="Arial"/>
          <w:color w:val="0033CC"/>
        </w:rPr>
        <w:t>ed</w:t>
      </w:r>
      <w:r w:rsidR="0038681A" w:rsidRPr="00AB5580">
        <w:rPr>
          <w:rFonts w:ascii="Arial" w:eastAsia="Arial" w:hAnsi="Arial" w:cs="Arial"/>
          <w:color w:val="0033CC"/>
        </w:rPr>
        <w:t xml:space="preserve"> </w:t>
      </w:r>
      <w:r w:rsidR="00EC1014" w:rsidRPr="00AB5580">
        <w:rPr>
          <w:rFonts w:ascii="Arial" w:eastAsia="Arial" w:hAnsi="Arial" w:cs="Arial"/>
          <w:color w:val="0033CC"/>
        </w:rPr>
        <w:t>to</w:t>
      </w:r>
      <w:r w:rsidR="0038681A" w:rsidRPr="00AB5580">
        <w:rPr>
          <w:rFonts w:ascii="Arial" w:eastAsia="Arial" w:hAnsi="Arial" w:cs="Arial"/>
          <w:color w:val="0033CC"/>
        </w:rPr>
        <w:t xml:space="preserve"> their disease before developing myeloid neoplasms</w:t>
      </w:r>
      <w:r w:rsidR="00B71E11" w:rsidRPr="00AB5580">
        <w:rPr>
          <w:rFonts w:ascii="Arial" w:eastAsia="Arial" w:hAnsi="Arial" w:cs="Arial"/>
          <w:color w:val="0033CC"/>
        </w:rPr>
        <w:t xml:space="preserve">. In fact, of the metastatic breast, lung and prostate cancer patients included in this study, </w:t>
      </w:r>
      <w:r w:rsidR="006D215C" w:rsidRPr="00AB5580">
        <w:rPr>
          <w:rFonts w:ascii="Arial" w:eastAsia="Arial" w:hAnsi="Arial" w:cs="Arial"/>
          <w:color w:val="0033CC"/>
        </w:rPr>
        <w:t>23</w:t>
      </w:r>
      <w:r w:rsidR="00B71E11" w:rsidRPr="00AB5580">
        <w:rPr>
          <w:rFonts w:ascii="Arial" w:eastAsia="Arial" w:hAnsi="Arial" w:cs="Arial"/>
          <w:color w:val="0033CC"/>
        </w:rPr>
        <w:t xml:space="preserve">, </w:t>
      </w:r>
      <w:r w:rsidR="006D215C" w:rsidRPr="00AB5580">
        <w:rPr>
          <w:rFonts w:ascii="Arial" w:eastAsia="Arial" w:hAnsi="Arial" w:cs="Arial"/>
          <w:color w:val="0033CC"/>
        </w:rPr>
        <w:t>27</w:t>
      </w:r>
      <w:r w:rsidR="00B71E11" w:rsidRPr="00AB5580">
        <w:rPr>
          <w:rFonts w:ascii="Arial" w:eastAsia="Arial" w:hAnsi="Arial" w:cs="Arial"/>
          <w:color w:val="0033CC"/>
        </w:rPr>
        <w:t xml:space="preserve"> and </w:t>
      </w:r>
      <w:r w:rsidR="008C6FAA" w:rsidRPr="00AB5580">
        <w:rPr>
          <w:rFonts w:ascii="Arial" w:eastAsia="Arial" w:hAnsi="Arial" w:cs="Arial"/>
          <w:color w:val="0033CC"/>
        </w:rPr>
        <w:t>27</w:t>
      </w:r>
      <w:r w:rsidR="00B71E11" w:rsidRPr="00AB5580">
        <w:rPr>
          <w:rFonts w:ascii="Arial" w:eastAsia="Arial" w:hAnsi="Arial" w:cs="Arial"/>
          <w:color w:val="0033CC"/>
        </w:rPr>
        <w:t xml:space="preserve"> have expired since the enrollment</w:t>
      </w:r>
      <w:r w:rsidR="0038681A" w:rsidRPr="00AB5580">
        <w:rPr>
          <w:rFonts w:ascii="Arial" w:eastAsia="Arial" w:hAnsi="Arial" w:cs="Arial"/>
          <w:color w:val="0033CC"/>
        </w:rPr>
        <w:t xml:space="preserve">. Additionally, our sample size and the relatively short </w:t>
      </w:r>
      <w:r w:rsidR="00EB7BB7" w:rsidRPr="00AB5580">
        <w:rPr>
          <w:rFonts w:ascii="Arial" w:eastAsia="Arial" w:hAnsi="Arial" w:cs="Arial"/>
          <w:color w:val="0033CC"/>
        </w:rPr>
        <w:t>follow-up period</w:t>
      </w:r>
      <w:r w:rsidR="008C6FAA" w:rsidRPr="00AB5580">
        <w:rPr>
          <w:rFonts w:ascii="Arial" w:eastAsia="Arial" w:hAnsi="Arial" w:cs="Arial"/>
          <w:color w:val="0033CC"/>
        </w:rPr>
        <w:t xml:space="preserve"> </w:t>
      </w:r>
      <w:r w:rsidR="0038681A" w:rsidRPr="00AB5580">
        <w:rPr>
          <w:rFonts w:ascii="Arial" w:eastAsia="Arial" w:hAnsi="Arial" w:cs="Arial"/>
          <w:color w:val="0033CC"/>
        </w:rPr>
        <w:t xml:space="preserve">make our study </w:t>
      </w:r>
      <w:r w:rsidR="00C80ED4" w:rsidRPr="00AB5580">
        <w:rPr>
          <w:rFonts w:ascii="Arial" w:eastAsia="Arial" w:hAnsi="Arial" w:cs="Arial"/>
          <w:color w:val="0033CC"/>
        </w:rPr>
        <w:t>underpowered</w:t>
      </w:r>
      <w:r w:rsidR="00EC1014" w:rsidRPr="00AB5580">
        <w:rPr>
          <w:rFonts w:ascii="Arial" w:eastAsia="Arial" w:hAnsi="Arial" w:cs="Arial"/>
          <w:color w:val="0033CC"/>
        </w:rPr>
        <w:t xml:space="preserve"> </w:t>
      </w:r>
      <w:r w:rsidR="0038681A" w:rsidRPr="00AB5580">
        <w:rPr>
          <w:rFonts w:ascii="Arial" w:eastAsia="Arial" w:hAnsi="Arial" w:cs="Arial"/>
          <w:color w:val="0033CC"/>
        </w:rPr>
        <w:t xml:space="preserve">to further assess this association. We believe that cfDNA studies of patients with early-stage disease who receive adjuvant or neoadjuvant chemotherapy and/or radiation therapy as part of their definitive therapy </w:t>
      </w:r>
      <w:r w:rsidR="00B71E11" w:rsidRPr="00AB5580">
        <w:rPr>
          <w:rFonts w:ascii="Arial" w:eastAsia="Arial" w:hAnsi="Arial" w:cs="Arial"/>
          <w:color w:val="0033CC"/>
        </w:rPr>
        <w:t>w</w:t>
      </w:r>
      <w:r w:rsidR="0038681A" w:rsidRPr="00AB5580">
        <w:rPr>
          <w:rFonts w:ascii="Arial" w:eastAsia="Arial" w:hAnsi="Arial" w:cs="Arial"/>
          <w:color w:val="0033CC"/>
        </w:rPr>
        <w:t xml:space="preserve">ould provide a better clinical setting </w:t>
      </w:r>
      <w:r w:rsidR="008C6FAA" w:rsidRPr="00AB5580">
        <w:rPr>
          <w:rFonts w:ascii="Arial" w:eastAsia="Arial" w:hAnsi="Arial" w:cs="Arial"/>
          <w:color w:val="0033CC"/>
        </w:rPr>
        <w:t xml:space="preserve">to further elaborate on </w:t>
      </w:r>
      <w:r w:rsidR="00B71E11" w:rsidRPr="00AB5580">
        <w:rPr>
          <w:rFonts w:ascii="Arial" w:eastAsia="Arial" w:hAnsi="Arial" w:cs="Arial"/>
          <w:color w:val="0033CC"/>
        </w:rPr>
        <w:t>the excellent suggestion the Reviewer has offered</w:t>
      </w:r>
      <w:r w:rsidR="0038681A" w:rsidRPr="00AB5580">
        <w:rPr>
          <w:rFonts w:ascii="Arial" w:eastAsia="Arial" w:hAnsi="Arial" w:cs="Arial"/>
          <w:color w:val="0033CC"/>
        </w:rPr>
        <w:t xml:space="preserve">. We have already embarked on such </w:t>
      </w:r>
      <w:r w:rsidR="00C80ED4" w:rsidRPr="00AB5580">
        <w:rPr>
          <w:rFonts w:ascii="Arial" w:eastAsia="Arial" w:hAnsi="Arial" w:cs="Arial"/>
          <w:color w:val="0033CC"/>
        </w:rPr>
        <w:t xml:space="preserve">a </w:t>
      </w:r>
      <w:r w:rsidR="0038681A" w:rsidRPr="00AB5580">
        <w:rPr>
          <w:rFonts w:ascii="Arial" w:eastAsia="Arial" w:hAnsi="Arial" w:cs="Arial"/>
          <w:color w:val="0033CC"/>
        </w:rPr>
        <w:t xml:space="preserve">study and are hopeful to be able to present our results </w:t>
      </w:r>
      <w:r w:rsidR="00B9560F" w:rsidRPr="00AB5580">
        <w:rPr>
          <w:rFonts w:ascii="Arial" w:eastAsia="Arial" w:hAnsi="Arial" w:cs="Arial"/>
          <w:color w:val="0033CC"/>
        </w:rPr>
        <w:t>with</w:t>
      </w:r>
      <w:r w:rsidR="0038681A" w:rsidRPr="00AB5580">
        <w:rPr>
          <w:rFonts w:ascii="Arial" w:eastAsia="Arial" w:hAnsi="Arial" w:cs="Arial"/>
          <w:color w:val="0033CC"/>
        </w:rPr>
        <w:t xml:space="preserve">in the next </w:t>
      </w:r>
      <w:r w:rsidR="00C80ED4" w:rsidRPr="00AB5580">
        <w:rPr>
          <w:rFonts w:ascii="Arial" w:eastAsia="Arial" w:hAnsi="Arial" w:cs="Arial"/>
          <w:color w:val="0033CC"/>
        </w:rPr>
        <w:t>two to three</w:t>
      </w:r>
      <w:r w:rsidR="00EC1014" w:rsidRPr="00AB5580">
        <w:rPr>
          <w:rFonts w:ascii="Arial" w:eastAsia="Arial" w:hAnsi="Arial" w:cs="Arial"/>
          <w:color w:val="0033CC"/>
        </w:rPr>
        <w:t xml:space="preserve"> </w:t>
      </w:r>
      <w:r w:rsidR="0038681A" w:rsidRPr="00AB5580">
        <w:rPr>
          <w:rFonts w:ascii="Arial" w:eastAsia="Arial" w:hAnsi="Arial" w:cs="Arial"/>
          <w:color w:val="0033CC"/>
        </w:rPr>
        <w:t>years.</w:t>
      </w:r>
    </w:p>
    <w:p w14:paraId="394DBF28" w14:textId="77777777" w:rsidR="00EE1F5D" w:rsidRPr="00CD033A" w:rsidRDefault="00EE1F5D" w:rsidP="00EE1F5D">
      <w:pPr>
        <w:spacing w:after="0"/>
        <w:jc w:val="both"/>
        <w:rPr>
          <w:rFonts w:ascii="Arial" w:eastAsia="Arial" w:hAnsi="Arial" w:cs="Arial"/>
        </w:rPr>
      </w:pPr>
    </w:p>
    <w:p w14:paraId="27CA0281" w14:textId="6F7E3FA0"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Reviewer #3:</w:t>
      </w:r>
    </w:p>
    <w:p w14:paraId="0BCEDCDE"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Remarks to the Author:</w:t>
      </w:r>
    </w:p>
    <w:p w14:paraId="19FBE780"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Summary: Razavi and colleagues describe a study of 124 patients with metastatic cancer that had plasma cell-free DNA and WBC DNA sequenced to very high depth (60,000x) using a ~2Mb capture panel at GRAIL, with matched tumor biopsy sequencing using the MSK-IMPACT panel at standard depth (900x). In addition, they evaluate plasma and matched WBC in 47 healthy controls. They find that most of the somatic mutations in cfDNA are due to clonal hematopoiesis (CH), with important implications for clinical cfDNA testing in cancer. The paper is well-</w:t>
      </w:r>
      <w:proofErr w:type="gramStart"/>
      <w:r w:rsidRPr="00A7225E">
        <w:rPr>
          <w:rFonts w:ascii="Arial" w:eastAsia="Arial" w:hAnsi="Arial" w:cs="Arial"/>
        </w:rPr>
        <w:t>written</w:t>
      </w:r>
      <w:proofErr w:type="gramEnd"/>
      <w:r w:rsidRPr="00A7225E">
        <w:rPr>
          <w:rFonts w:ascii="Arial" w:eastAsia="Arial" w:hAnsi="Arial" w:cs="Arial"/>
        </w:rPr>
        <w:t xml:space="preserve"> and the findings are important and compelling. The manuscript might be improved by addressing the following comments.</w:t>
      </w:r>
    </w:p>
    <w:p w14:paraId="6FECCB79" w14:textId="77777777" w:rsidR="00413E5F" w:rsidRPr="00A7225E" w:rsidRDefault="00413E5F" w:rsidP="00A7225E">
      <w:pPr>
        <w:spacing w:after="0" w:line="240" w:lineRule="auto"/>
        <w:jc w:val="both"/>
        <w:rPr>
          <w:rFonts w:ascii="Arial" w:eastAsia="Arial" w:hAnsi="Arial" w:cs="Arial"/>
        </w:rPr>
      </w:pPr>
    </w:p>
    <w:p w14:paraId="6A46E714"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Major Comments:</w:t>
      </w:r>
    </w:p>
    <w:p w14:paraId="3D1BC980" w14:textId="4483DC7E" w:rsidR="00413E5F" w:rsidRDefault="00B4071F" w:rsidP="00A7225E">
      <w:pPr>
        <w:spacing w:after="0" w:line="240" w:lineRule="auto"/>
        <w:jc w:val="both"/>
        <w:rPr>
          <w:rFonts w:ascii="Arial" w:eastAsia="Arial" w:hAnsi="Arial" w:cs="Arial"/>
        </w:rPr>
      </w:pPr>
      <w:r w:rsidRPr="00A7225E">
        <w:rPr>
          <w:rFonts w:ascii="Arial" w:eastAsia="Arial" w:hAnsi="Arial" w:cs="Arial"/>
        </w:rPr>
        <w:t>1. Authors might give more detail and discussion on other sources of variants of unknown source (“</w:t>
      </w:r>
      <w:proofErr w:type="spellStart"/>
      <w:r w:rsidRPr="00A7225E">
        <w:rPr>
          <w:rFonts w:ascii="Arial" w:eastAsia="Arial" w:hAnsi="Arial" w:cs="Arial"/>
        </w:rPr>
        <w:t>VUSo</w:t>
      </w:r>
      <w:proofErr w:type="spellEnd"/>
      <w:r w:rsidRPr="00A7225E">
        <w:rPr>
          <w:rFonts w:ascii="Arial" w:eastAsia="Arial" w:hAnsi="Arial" w:cs="Arial"/>
        </w:rPr>
        <w:t xml:space="preserve">”) beyond tumor heterogeneity/biopsy sampling issues. This is an important area of exploration and in scope for the stated purpose of defining the sources of cell-free DNA. Particularly of interest would be a discussion of the </w:t>
      </w:r>
      <w:proofErr w:type="spellStart"/>
      <w:r w:rsidRPr="00A7225E">
        <w:rPr>
          <w:rFonts w:ascii="Arial" w:eastAsia="Arial" w:hAnsi="Arial" w:cs="Arial"/>
        </w:rPr>
        <w:t>VUSo</w:t>
      </w:r>
      <w:proofErr w:type="spellEnd"/>
      <w:r w:rsidRPr="00A7225E">
        <w:rPr>
          <w:rFonts w:ascii="Arial" w:eastAsia="Arial" w:hAnsi="Arial" w:cs="Arial"/>
        </w:rPr>
        <w:t xml:space="preserve"> in the healthy control subjects as that opens a window into possible sources of somatic variation beyond CHIP (CH) and known cancers. This seems to be at the heart of GRAIL needs to understand to do early detection with cfDNA. Benign neoplasms? Occult cancer(s)? Other cell types beyond hematopoietic cells with evidence of age-related clonal somatic mosaicism? The specific 67 </w:t>
      </w:r>
      <w:proofErr w:type="spellStart"/>
      <w:r w:rsidRPr="00A7225E">
        <w:rPr>
          <w:rFonts w:ascii="Arial" w:eastAsia="Arial" w:hAnsi="Arial" w:cs="Arial"/>
        </w:rPr>
        <w:t>VUSo</w:t>
      </w:r>
      <w:proofErr w:type="spellEnd"/>
      <w:r w:rsidRPr="00A7225E">
        <w:rPr>
          <w:rFonts w:ascii="Arial" w:eastAsia="Arial" w:hAnsi="Arial" w:cs="Arial"/>
        </w:rPr>
        <w:t xml:space="preserve"> in the healthy controls should be provided as a supplement with as much detail as possible. Reviewer’s apologies if this was provided and missed it. I looked in Supplemental Table 7 and had trouble figuring out which cases were these, if any.</w:t>
      </w:r>
    </w:p>
    <w:p w14:paraId="11AEAD9C" w14:textId="77777777" w:rsidR="00AE0348" w:rsidRPr="00A7225E" w:rsidRDefault="00AE0348" w:rsidP="00A7225E">
      <w:pPr>
        <w:spacing w:after="0" w:line="240" w:lineRule="auto"/>
        <w:jc w:val="both"/>
        <w:rPr>
          <w:rFonts w:ascii="Arial" w:eastAsia="Arial" w:hAnsi="Arial" w:cs="Arial"/>
        </w:rPr>
      </w:pPr>
    </w:p>
    <w:p w14:paraId="2B5C3D34" w14:textId="41602836" w:rsidR="00413E5F" w:rsidRPr="00AB5580" w:rsidRDefault="00B4071F" w:rsidP="00A7225E">
      <w:pPr>
        <w:spacing w:after="0" w:line="240" w:lineRule="auto"/>
        <w:jc w:val="both"/>
        <w:rPr>
          <w:rFonts w:ascii="Arial" w:eastAsia="Arial" w:hAnsi="Arial" w:cs="Arial"/>
          <w:color w:val="0033CC"/>
        </w:rPr>
      </w:pPr>
      <w:r w:rsidRPr="00AB5580">
        <w:rPr>
          <w:rFonts w:ascii="Arial" w:eastAsia="Arial" w:hAnsi="Arial" w:cs="Arial"/>
          <w:color w:val="0033CC"/>
        </w:rPr>
        <w:t>Authors:</w:t>
      </w:r>
      <w:r w:rsidR="0038681A" w:rsidRPr="00AB5580">
        <w:rPr>
          <w:rFonts w:ascii="Arial" w:eastAsia="Arial" w:hAnsi="Arial" w:cs="Arial"/>
          <w:color w:val="0033CC"/>
        </w:rPr>
        <w:t xml:space="preserve"> We thank the </w:t>
      </w:r>
      <w:r w:rsidR="00571735" w:rsidRPr="00AB5580">
        <w:rPr>
          <w:rFonts w:ascii="Arial" w:eastAsia="Arial" w:hAnsi="Arial" w:cs="Arial"/>
          <w:color w:val="0033CC"/>
        </w:rPr>
        <w:t>Reviewer</w:t>
      </w:r>
      <w:r w:rsidR="0038681A" w:rsidRPr="00AB5580">
        <w:rPr>
          <w:rFonts w:ascii="Arial" w:eastAsia="Arial" w:hAnsi="Arial" w:cs="Arial"/>
          <w:color w:val="0033CC"/>
        </w:rPr>
        <w:t xml:space="preserve"> for highlighting this important aspect of our study. We </w:t>
      </w:r>
      <w:r w:rsidR="00141714" w:rsidRPr="00AB5580">
        <w:rPr>
          <w:rFonts w:ascii="Arial" w:eastAsia="Arial" w:hAnsi="Arial" w:cs="Arial"/>
          <w:color w:val="0033CC"/>
        </w:rPr>
        <w:t xml:space="preserve">fully </w:t>
      </w:r>
      <w:r w:rsidR="0038681A" w:rsidRPr="00AB5580">
        <w:rPr>
          <w:rFonts w:ascii="Arial" w:eastAsia="Arial" w:hAnsi="Arial" w:cs="Arial"/>
          <w:color w:val="0033CC"/>
        </w:rPr>
        <w:t xml:space="preserve">agree with the Reviewer that other sources of somatic mutations such as benign tumors </w:t>
      </w:r>
      <w:r w:rsidR="00B71E11" w:rsidRPr="00AB5580">
        <w:rPr>
          <w:rFonts w:ascii="Arial" w:eastAsia="Arial" w:hAnsi="Arial" w:cs="Arial"/>
          <w:color w:val="0033CC"/>
        </w:rPr>
        <w:t>(</w:t>
      </w:r>
      <w:r w:rsidR="000E5FBA" w:rsidRPr="00AB5580">
        <w:rPr>
          <w:rFonts w:ascii="Arial" w:eastAsia="Arial" w:hAnsi="Arial" w:cs="Arial"/>
          <w:color w:val="0033CC"/>
        </w:rPr>
        <w:t xml:space="preserve">e.g. </w:t>
      </w:r>
      <w:r w:rsidR="00B71E11" w:rsidRPr="00AB5580">
        <w:rPr>
          <w:rFonts w:ascii="Arial" w:eastAsia="Arial" w:hAnsi="Arial" w:cs="Arial"/>
          <w:color w:val="0033CC"/>
        </w:rPr>
        <w:t>nevi</w:t>
      </w:r>
      <w:r w:rsidR="0038681A" w:rsidRPr="00AB5580">
        <w:rPr>
          <w:rFonts w:ascii="Arial" w:eastAsia="Arial" w:hAnsi="Arial" w:cs="Arial"/>
          <w:color w:val="0033CC"/>
        </w:rPr>
        <w:t>, polyps</w:t>
      </w:r>
      <w:r w:rsidR="00C80ED4" w:rsidRPr="00AB5580">
        <w:rPr>
          <w:rFonts w:ascii="Arial" w:eastAsia="Arial" w:hAnsi="Arial" w:cs="Arial"/>
          <w:color w:val="0033CC"/>
        </w:rPr>
        <w:t>,</w:t>
      </w:r>
      <w:r w:rsidR="0038681A" w:rsidRPr="00AB5580">
        <w:rPr>
          <w:rFonts w:ascii="Arial" w:eastAsia="Arial" w:hAnsi="Arial" w:cs="Arial"/>
          <w:color w:val="0033CC"/>
        </w:rPr>
        <w:t xml:space="preserve"> etc</w:t>
      </w:r>
      <w:r w:rsidR="009D1BC0" w:rsidRPr="00AB5580">
        <w:rPr>
          <w:rFonts w:ascii="Arial" w:eastAsia="Arial" w:hAnsi="Arial" w:cs="Arial"/>
          <w:color w:val="0033CC"/>
        </w:rPr>
        <w:t>.</w:t>
      </w:r>
      <w:r w:rsidR="00B71E11" w:rsidRPr="00AB5580">
        <w:rPr>
          <w:rFonts w:ascii="Arial" w:eastAsia="Arial" w:hAnsi="Arial" w:cs="Arial"/>
          <w:color w:val="0033CC"/>
        </w:rPr>
        <w:t>)</w:t>
      </w:r>
      <w:r w:rsidR="0038681A" w:rsidRPr="00AB5580">
        <w:rPr>
          <w:rFonts w:ascii="Arial" w:eastAsia="Arial" w:hAnsi="Arial" w:cs="Arial"/>
          <w:color w:val="0033CC"/>
        </w:rPr>
        <w:t xml:space="preserve">, somatic </w:t>
      </w:r>
      <w:r w:rsidR="00C80ED4" w:rsidRPr="00AB5580">
        <w:rPr>
          <w:rFonts w:ascii="Arial" w:eastAsia="Arial" w:hAnsi="Arial" w:cs="Arial"/>
          <w:color w:val="0033CC"/>
        </w:rPr>
        <w:t>mosaicism</w:t>
      </w:r>
      <w:r w:rsidR="0038681A" w:rsidRPr="00AB5580">
        <w:rPr>
          <w:rFonts w:ascii="Arial" w:eastAsia="Arial" w:hAnsi="Arial" w:cs="Arial"/>
          <w:color w:val="0033CC"/>
        </w:rPr>
        <w:t xml:space="preserve"> beyond CH and occult malignancies </w:t>
      </w:r>
      <w:r w:rsidR="009D1BC0" w:rsidRPr="00AB5580">
        <w:rPr>
          <w:rFonts w:ascii="Arial" w:eastAsia="Arial" w:hAnsi="Arial" w:cs="Arial"/>
          <w:color w:val="0033CC"/>
        </w:rPr>
        <w:t xml:space="preserve">could explain a portion of the </w:t>
      </w:r>
      <w:proofErr w:type="spellStart"/>
      <w:r w:rsidR="009D1BC0" w:rsidRPr="00AB5580">
        <w:rPr>
          <w:rFonts w:ascii="Arial" w:eastAsia="Arial" w:hAnsi="Arial" w:cs="Arial"/>
          <w:color w:val="0033CC"/>
        </w:rPr>
        <w:t>VUSo</w:t>
      </w:r>
      <w:proofErr w:type="spellEnd"/>
      <w:r w:rsidR="009D1BC0" w:rsidRPr="00AB5580">
        <w:rPr>
          <w:rFonts w:ascii="Arial" w:eastAsia="Arial" w:hAnsi="Arial" w:cs="Arial"/>
          <w:color w:val="0033CC"/>
        </w:rPr>
        <w:t>. We have now</w:t>
      </w:r>
      <w:r w:rsidR="00C80ED4" w:rsidRPr="00AB5580">
        <w:rPr>
          <w:rFonts w:ascii="Arial" w:eastAsia="Arial" w:hAnsi="Arial" w:cs="Arial"/>
          <w:color w:val="0033CC"/>
        </w:rPr>
        <w:t xml:space="preserve"> more</w:t>
      </w:r>
      <w:r w:rsidR="00AC2BDB" w:rsidRPr="00AB5580">
        <w:rPr>
          <w:rFonts w:ascii="Arial" w:eastAsia="Arial" w:hAnsi="Arial" w:cs="Arial"/>
          <w:color w:val="0033CC"/>
        </w:rPr>
        <w:t xml:space="preserve"> </w:t>
      </w:r>
      <w:r w:rsidR="009D1BC0" w:rsidRPr="00AB5580">
        <w:rPr>
          <w:rFonts w:ascii="Arial" w:eastAsia="Arial" w:hAnsi="Arial" w:cs="Arial"/>
          <w:color w:val="0033CC"/>
        </w:rPr>
        <w:t xml:space="preserve">clearly discussed these possibilities in the </w:t>
      </w:r>
      <w:r w:rsidR="00C80ED4" w:rsidRPr="00AB5580">
        <w:rPr>
          <w:rFonts w:ascii="Arial" w:eastAsia="Arial" w:hAnsi="Arial" w:cs="Arial"/>
          <w:color w:val="0033CC"/>
        </w:rPr>
        <w:t xml:space="preserve">revised version of the </w:t>
      </w:r>
      <w:r w:rsidR="009D1BC0" w:rsidRPr="00AB5580">
        <w:rPr>
          <w:rFonts w:ascii="Arial" w:eastAsia="Arial" w:hAnsi="Arial" w:cs="Arial"/>
          <w:color w:val="0033CC"/>
        </w:rPr>
        <w:t xml:space="preserve">manuscript </w:t>
      </w:r>
      <w:r w:rsidR="00141714" w:rsidRPr="00AB5580">
        <w:rPr>
          <w:rFonts w:ascii="Arial" w:eastAsia="Arial" w:hAnsi="Arial" w:cs="Arial"/>
          <w:color w:val="0033CC"/>
        </w:rPr>
        <w:t>(</w:t>
      </w:r>
      <w:r w:rsidR="0080590E" w:rsidRPr="00AB5580">
        <w:rPr>
          <w:rFonts w:ascii="Arial" w:eastAsia="Arial" w:hAnsi="Arial" w:cs="Arial"/>
          <w:color w:val="0033CC"/>
        </w:rPr>
        <w:t xml:space="preserve">in the </w:t>
      </w:r>
      <w:proofErr w:type="spellStart"/>
      <w:r w:rsidR="0080590E" w:rsidRPr="00AB5580">
        <w:rPr>
          <w:rFonts w:ascii="Arial" w:eastAsia="Arial" w:hAnsi="Arial" w:cs="Arial"/>
          <w:color w:val="0033CC"/>
        </w:rPr>
        <w:t>Disucssion</w:t>
      </w:r>
      <w:proofErr w:type="spellEnd"/>
      <w:r w:rsidR="0080590E" w:rsidRPr="00AB5580">
        <w:rPr>
          <w:rFonts w:ascii="Arial" w:eastAsia="Arial" w:hAnsi="Arial" w:cs="Arial"/>
          <w:color w:val="0033CC"/>
        </w:rPr>
        <w:t xml:space="preserve">, </w:t>
      </w:r>
      <w:r w:rsidR="00203C1F" w:rsidRPr="00AB5580">
        <w:rPr>
          <w:rFonts w:ascii="Arial" w:eastAsia="Arial" w:hAnsi="Arial" w:cs="Arial"/>
          <w:color w:val="0033CC"/>
          <w:highlight w:val="yellow"/>
        </w:rPr>
        <w:t>p</w:t>
      </w:r>
      <w:r w:rsidR="00141714" w:rsidRPr="00AB5580">
        <w:rPr>
          <w:rFonts w:ascii="Arial" w:eastAsia="Arial" w:hAnsi="Arial" w:cs="Arial"/>
          <w:color w:val="0033CC"/>
          <w:highlight w:val="yellow"/>
        </w:rPr>
        <w:t xml:space="preserve">age </w:t>
      </w:r>
      <w:r w:rsidR="00AB454A" w:rsidRPr="00AB5580">
        <w:rPr>
          <w:rFonts w:ascii="Arial" w:eastAsia="Arial" w:hAnsi="Arial" w:cs="Arial"/>
          <w:color w:val="0033CC"/>
          <w:highlight w:val="yellow"/>
        </w:rPr>
        <w:t>X</w:t>
      </w:r>
      <w:r w:rsidR="00141714" w:rsidRPr="00AB5580">
        <w:rPr>
          <w:rFonts w:ascii="Arial" w:eastAsia="Arial" w:hAnsi="Arial" w:cs="Arial"/>
          <w:color w:val="0033CC"/>
          <w:highlight w:val="yellow"/>
        </w:rPr>
        <w:t xml:space="preserve">X, </w:t>
      </w:r>
      <w:r w:rsidR="0080590E" w:rsidRPr="00AB5580">
        <w:rPr>
          <w:rFonts w:ascii="Arial" w:eastAsia="Arial" w:hAnsi="Arial" w:cs="Arial"/>
          <w:color w:val="0033CC"/>
          <w:highlight w:val="yellow"/>
        </w:rPr>
        <w:t xml:space="preserve">lines </w:t>
      </w:r>
      <w:r w:rsidR="00AB454A" w:rsidRPr="00AB5580">
        <w:rPr>
          <w:rFonts w:ascii="Arial" w:eastAsia="Arial" w:hAnsi="Arial" w:cs="Arial"/>
          <w:color w:val="0033CC"/>
          <w:highlight w:val="yellow"/>
        </w:rPr>
        <w:t>X</w:t>
      </w:r>
      <w:r w:rsidR="00141714" w:rsidRPr="00AB5580">
        <w:rPr>
          <w:rFonts w:ascii="Arial" w:eastAsia="Arial" w:hAnsi="Arial" w:cs="Arial"/>
          <w:color w:val="0033CC"/>
          <w:highlight w:val="yellow"/>
        </w:rPr>
        <w:t>X</w:t>
      </w:r>
      <w:r w:rsidR="0080590E" w:rsidRPr="005A63B2">
        <w:rPr>
          <w:rFonts w:ascii="Arial" w:eastAsia="Arial" w:hAnsi="Arial" w:cs="Arial"/>
          <w:color w:val="0033CC"/>
        </w:rPr>
        <w:t>, “</w:t>
      </w:r>
      <w:r w:rsidR="0080590E" w:rsidRPr="00CD033A">
        <w:rPr>
          <w:rFonts w:ascii="Arial" w:eastAsia="Arial" w:hAnsi="Arial" w:cs="Arial"/>
          <w:color w:val="0033CC"/>
        </w:rPr>
        <w:t xml:space="preserve">a subset of </w:t>
      </w:r>
      <w:proofErr w:type="spellStart"/>
      <w:r w:rsidR="0080590E" w:rsidRPr="00CD033A">
        <w:rPr>
          <w:rFonts w:ascii="Arial" w:eastAsia="Arial" w:hAnsi="Arial" w:cs="Arial"/>
          <w:color w:val="0033CC"/>
        </w:rPr>
        <w:t>VUSo</w:t>
      </w:r>
      <w:proofErr w:type="spellEnd"/>
      <w:r w:rsidR="0080590E" w:rsidRPr="00CD033A">
        <w:rPr>
          <w:rFonts w:ascii="Arial" w:eastAsia="Arial" w:hAnsi="Arial" w:cs="Arial"/>
          <w:color w:val="0033CC"/>
        </w:rPr>
        <w:t xml:space="preserve"> might originate from CH not detected in the matched WBC sample, other sources of somatic mosaicism</w:t>
      </w:r>
      <w:r w:rsidR="0080590E" w:rsidRPr="00AB5580">
        <w:rPr>
          <w:rFonts w:ascii="Arial" w:eastAsia="Arial" w:hAnsi="Arial" w:cs="Arial"/>
          <w:color w:val="0033CC"/>
        </w:rPr>
        <w:t>, benign neoplasms and/or other forms of occult cancers not detected in the extensive clinical work up performed in the patients included in this study</w:t>
      </w:r>
      <w:r w:rsidR="005A63B2" w:rsidRPr="005A63B2">
        <w:rPr>
          <w:rFonts w:ascii="Arial" w:eastAsia="Arial" w:hAnsi="Arial" w:cs="Arial"/>
          <w:color w:val="0033CC"/>
        </w:rPr>
        <w:t>”</w:t>
      </w:r>
      <w:r w:rsidR="00141714" w:rsidRPr="00AB5580">
        <w:rPr>
          <w:rFonts w:ascii="Arial" w:eastAsia="Arial" w:hAnsi="Arial" w:cs="Arial"/>
          <w:color w:val="0033CC"/>
        </w:rPr>
        <w:t>).</w:t>
      </w:r>
      <w:r w:rsidR="009D1BC0" w:rsidRPr="00AB5580">
        <w:rPr>
          <w:rFonts w:ascii="Arial" w:eastAsia="Arial" w:hAnsi="Arial" w:cs="Arial"/>
          <w:color w:val="0033CC"/>
        </w:rPr>
        <w:t xml:space="preserve"> </w:t>
      </w:r>
      <w:r w:rsidR="00AC2BDB" w:rsidRPr="00AB5580">
        <w:rPr>
          <w:rFonts w:ascii="Arial" w:eastAsia="Arial" w:hAnsi="Arial" w:cs="Arial"/>
          <w:color w:val="0033CC"/>
        </w:rPr>
        <w:t>We beli</w:t>
      </w:r>
      <w:r w:rsidR="000E5FBA" w:rsidRPr="00AB5580">
        <w:rPr>
          <w:rFonts w:ascii="Arial" w:eastAsia="Arial" w:hAnsi="Arial" w:cs="Arial"/>
          <w:color w:val="0033CC"/>
        </w:rPr>
        <w:t>e</w:t>
      </w:r>
      <w:r w:rsidR="00AC2BDB" w:rsidRPr="00AB5580">
        <w:rPr>
          <w:rFonts w:ascii="Arial" w:eastAsia="Arial" w:hAnsi="Arial" w:cs="Arial"/>
          <w:color w:val="0033CC"/>
        </w:rPr>
        <w:t>ve that d</w:t>
      </w:r>
      <w:r w:rsidR="00C80ED4" w:rsidRPr="00AB5580">
        <w:rPr>
          <w:rFonts w:ascii="Arial" w:eastAsia="Arial" w:hAnsi="Arial" w:cs="Arial"/>
          <w:color w:val="0033CC"/>
        </w:rPr>
        <w:t>efinitive</w:t>
      </w:r>
      <w:r w:rsidR="009D1BC0" w:rsidRPr="00AB5580">
        <w:rPr>
          <w:rFonts w:ascii="Arial" w:eastAsia="Arial" w:hAnsi="Arial" w:cs="Arial"/>
          <w:color w:val="0033CC"/>
        </w:rPr>
        <w:t xml:space="preserve"> clinical validation of these other possible sources of </w:t>
      </w:r>
      <w:proofErr w:type="spellStart"/>
      <w:r w:rsidR="009D1BC0" w:rsidRPr="00AB5580">
        <w:rPr>
          <w:rFonts w:ascii="Arial" w:eastAsia="Arial" w:hAnsi="Arial" w:cs="Arial"/>
          <w:color w:val="0033CC"/>
        </w:rPr>
        <w:t>VUSo</w:t>
      </w:r>
      <w:proofErr w:type="spellEnd"/>
      <w:r w:rsidR="009D1BC0" w:rsidRPr="00AB5580">
        <w:rPr>
          <w:rFonts w:ascii="Arial" w:eastAsia="Arial" w:hAnsi="Arial" w:cs="Arial"/>
          <w:color w:val="0033CC"/>
        </w:rPr>
        <w:t xml:space="preserve"> is extremely challenging clinically and </w:t>
      </w:r>
      <w:r w:rsidR="00B71E11" w:rsidRPr="00AB5580">
        <w:rPr>
          <w:rFonts w:ascii="Arial" w:eastAsia="Arial" w:hAnsi="Arial" w:cs="Arial"/>
          <w:color w:val="0033CC"/>
        </w:rPr>
        <w:t xml:space="preserve">would be </w:t>
      </w:r>
      <w:r w:rsidR="00C80ED4" w:rsidRPr="00AB5580">
        <w:rPr>
          <w:rFonts w:ascii="Arial" w:eastAsia="Arial" w:hAnsi="Arial" w:cs="Arial"/>
          <w:color w:val="0033CC"/>
        </w:rPr>
        <w:t>outside the</w:t>
      </w:r>
      <w:r w:rsidR="009D1BC0" w:rsidRPr="00AB5580">
        <w:rPr>
          <w:rFonts w:ascii="Arial" w:eastAsia="Arial" w:hAnsi="Arial" w:cs="Arial"/>
          <w:color w:val="0033CC"/>
        </w:rPr>
        <w:t xml:space="preserve"> of scope of the current study. </w:t>
      </w:r>
      <w:r w:rsidR="00AC2BDB" w:rsidRPr="00AB5580">
        <w:rPr>
          <w:rFonts w:ascii="Arial" w:eastAsia="Arial" w:hAnsi="Arial" w:cs="Arial"/>
          <w:color w:val="0033CC"/>
        </w:rPr>
        <w:t xml:space="preserve">Perhaps, studies involving longitudinal </w:t>
      </w:r>
      <w:r w:rsidR="000E5FBA" w:rsidRPr="00AB5580">
        <w:rPr>
          <w:rFonts w:ascii="Arial" w:eastAsia="Arial" w:hAnsi="Arial" w:cs="Arial"/>
          <w:color w:val="0033CC"/>
        </w:rPr>
        <w:t>monitoring</w:t>
      </w:r>
      <w:r w:rsidR="00AC2BDB" w:rsidRPr="00AB5580">
        <w:rPr>
          <w:rFonts w:ascii="Arial" w:eastAsia="Arial" w:hAnsi="Arial" w:cs="Arial"/>
          <w:color w:val="0033CC"/>
        </w:rPr>
        <w:t xml:space="preserve"> of c</w:t>
      </w:r>
      <w:r w:rsidR="000E5FBA" w:rsidRPr="00AB5580">
        <w:rPr>
          <w:rFonts w:ascii="Arial" w:eastAsia="Arial" w:hAnsi="Arial" w:cs="Arial"/>
          <w:color w:val="0033CC"/>
        </w:rPr>
        <w:t>f</w:t>
      </w:r>
      <w:r w:rsidR="00AC2BDB" w:rsidRPr="00AB5580">
        <w:rPr>
          <w:rFonts w:ascii="Arial" w:eastAsia="Arial" w:hAnsi="Arial" w:cs="Arial"/>
          <w:color w:val="0033CC"/>
        </w:rPr>
        <w:t xml:space="preserve">DNA </w:t>
      </w:r>
      <w:r w:rsidR="000E5FBA" w:rsidRPr="00AB5580">
        <w:rPr>
          <w:rFonts w:ascii="Arial" w:eastAsia="Arial" w:hAnsi="Arial" w:cs="Arial"/>
          <w:color w:val="0033CC"/>
        </w:rPr>
        <w:t xml:space="preserve">in hitherto healthy individuals who would </w:t>
      </w:r>
      <w:r w:rsidR="005A407A" w:rsidRPr="00AB5580">
        <w:rPr>
          <w:rFonts w:ascii="Arial" w:eastAsia="Arial" w:hAnsi="Arial" w:cs="Arial"/>
          <w:color w:val="0033CC"/>
        </w:rPr>
        <w:t xml:space="preserve">later </w:t>
      </w:r>
      <w:r w:rsidR="005A407A" w:rsidRPr="00AB5580">
        <w:rPr>
          <w:rFonts w:ascii="Arial" w:eastAsia="Arial" w:hAnsi="Arial" w:cs="Arial"/>
          <w:color w:val="0033CC"/>
        </w:rPr>
        <w:lastRenderedPageBreak/>
        <w:t xml:space="preserve">be diagnosed with cancer </w:t>
      </w:r>
      <w:r w:rsidR="00AC2BDB" w:rsidRPr="00AB5580">
        <w:rPr>
          <w:rFonts w:ascii="Arial" w:eastAsia="Arial" w:hAnsi="Arial" w:cs="Arial"/>
          <w:color w:val="0033CC"/>
        </w:rPr>
        <w:t xml:space="preserve">combined with autopsies of cancer </w:t>
      </w:r>
      <w:r w:rsidR="000E5FBA" w:rsidRPr="00AB5580">
        <w:rPr>
          <w:rFonts w:ascii="Arial" w:eastAsia="Arial" w:hAnsi="Arial" w:cs="Arial"/>
          <w:color w:val="0033CC"/>
        </w:rPr>
        <w:t xml:space="preserve">patients and healthy </w:t>
      </w:r>
      <w:r w:rsidR="005A407A" w:rsidRPr="00AB5580">
        <w:rPr>
          <w:rFonts w:ascii="Arial" w:eastAsia="Arial" w:hAnsi="Arial" w:cs="Arial"/>
          <w:color w:val="0033CC"/>
        </w:rPr>
        <w:t>individuals</w:t>
      </w:r>
      <w:r w:rsidR="000E5FBA" w:rsidRPr="00AB5580">
        <w:rPr>
          <w:rFonts w:ascii="Arial" w:eastAsia="Arial" w:hAnsi="Arial" w:cs="Arial"/>
          <w:color w:val="0033CC"/>
        </w:rPr>
        <w:t xml:space="preserve"> </w:t>
      </w:r>
      <w:r w:rsidR="005A407A" w:rsidRPr="00AB5580">
        <w:rPr>
          <w:rFonts w:ascii="Arial" w:eastAsia="Arial" w:hAnsi="Arial" w:cs="Arial"/>
          <w:color w:val="0033CC"/>
        </w:rPr>
        <w:t xml:space="preserve">could help </w:t>
      </w:r>
      <w:r w:rsidR="00AC2BDB" w:rsidRPr="00AB5580">
        <w:rPr>
          <w:rFonts w:ascii="Arial" w:eastAsia="Arial" w:hAnsi="Arial" w:cs="Arial"/>
          <w:color w:val="0033CC"/>
        </w:rPr>
        <w:t>determine the full genomic landscape of the tumors and other possible sources of somatic mutations.</w:t>
      </w:r>
    </w:p>
    <w:p w14:paraId="34C517C3" w14:textId="082D6CB5" w:rsidR="009D1BC0" w:rsidRPr="00AB5580" w:rsidRDefault="009D1BC0" w:rsidP="00A7225E">
      <w:pPr>
        <w:spacing w:after="0" w:line="240" w:lineRule="auto"/>
        <w:jc w:val="both"/>
        <w:rPr>
          <w:rFonts w:ascii="Arial" w:eastAsia="Arial" w:hAnsi="Arial" w:cs="Arial"/>
          <w:color w:val="0033CC"/>
        </w:rPr>
      </w:pPr>
    </w:p>
    <w:p w14:paraId="51B01F90" w14:textId="7B7CAC55" w:rsidR="009D1BC0" w:rsidRPr="00AB5580" w:rsidRDefault="009D1BC0" w:rsidP="00A7225E">
      <w:pPr>
        <w:spacing w:after="0" w:line="240" w:lineRule="auto"/>
        <w:jc w:val="both"/>
        <w:rPr>
          <w:rFonts w:ascii="Arial" w:eastAsia="Arial" w:hAnsi="Arial" w:cs="Arial"/>
          <w:color w:val="0033CC"/>
        </w:rPr>
      </w:pPr>
      <w:r w:rsidRPr="00AB5580">
        <w:rPr>
          <w:rFonts w:ascii="Arial" w:eastAsia="Arial" w:hAnsi="Arial" w:cs="Arial"/>
          <w:color w:val="0033CC"/>
        </w:rPr>
        <w:t xml:space="preserve">The full list of </w:t>
      </w:r>
      <w:proofErr w:type="spellStart"/>
      <w:r w:rsidRPr="00AB5580">
        <w:rPr>
          <w:rFonts w:ascii="Arial" w:eastAsia="Arial" w:hAnsi="Arial" w:cs="Arial"/>
          <w:color w:val="0033CC"/>
        </w:rPr>
        <w:t>VUSo</w:t>
      </w:r>
      <w:proofErr w:type="spellEnd"/>
      <w:r w:rsidRPr="00AB5580">
        <w:rPr>
          <w:rFonts w:ascii="Arial" w:eastAsia="Arial" w:hAnsi="Arial" w:cs="Arial"/>
          <w:color w:val="0033CC"/>
        </w:rPr>
        <w:t xml:space="preserve"> along with all other cfDNA variants are provided in </w:t>
      </w:r>
      <w:r w:rsidR="00C80ED4" w:rsidRPr="0055192D">
        <w:rPr>
          <w:rFonts w:ascii="Arial" w:eastAsia="Arial" w:hAnsi="Arial" w:cs="Arial"/>
          <w:b/>
          <w:color w:val="0033CC"/>
          <w:highlight w:val="yellow"/>
        </w:rPr>
        <w:t xml:space="preserve">Supplementary Table </w:t>
      </w:r>
      <w:r w:rsidR="005A63B2" w:rsidRPr="0055192D">
        <w:rPr>
          <w:rFonts w:ascii="Arial" w:eastAsia="Arial" w:hAnsi="Arial" w:cs="Arial"/>
          <w:b/>
          <w:color w:val="0033CC"/>
          <w:highlight w:val="yellow"/>
        </w:rPr>
        <w:t>XX</w:t>
      </w:r>
      <w:r w:rsidR="00C80ED4" w:rsidRPr="00AB5580">
        <w:rPr>
          <w:rFonts w:ascii="Arial" w:eastAsia="Arial" w:hAnsi="Arial" w:cs="Arial"/>
          <w:color w:val="0033CC"/>
        </w:rPr>
        <w:t xml:space="preserve"> of the manuscript</w:t>
      </w:r>
      <w:r w:rsidRPr="00AB5580">
        <w:rPr>
          <w:rFonts w:ascii="Arial" w:eastAsia="Arial" w:hAnsi="Arial" w:cs="Arial"/>
          <w:color w:val="0033CC"/>
        </w:rPr>
        <w:t xml:space="preserve">. </w:t>
      </w:r>
      <w:r w:rsidR="00B71E11" w:rsidRPr="00AB5580">
        <w:rPr>
          <w:rFonts w:ascii="Arial" w:eastAsia="Arial" w:hAnsi="Arial" w:cs="Arial"/>
          <w:color w:val="0033CC"/>
        </w:rPr>
        <w:t>Following the</w:t>
      </w:r>
      <w:r w:rsidR="00C80ED4" w:rsidRPr="00AB5580">
        <w:rPr>
          <w:rFonts w:ascii="Arial" w:eastAsia="Arial" w:hAnsi="Arial" w:cs="Arial"/>
          <w:color w:val="0033CC"/>
        </w:rPr>
        <w:t xml:space="preserve"> </w:t>
      </w:r>
      <w:r w:rsidRPr="00AB5580">
        <w:rPr>
          <w:rFonts w:ascii="Arial" w:eastAsia="Arial" w:hAnsi="Arial" w:cs="Arial"/>
          <w:color w:val="0033CC"/>
        </w:rPr>
        <w:t>Reviewer’s</w:t>
      </w:r>
      <w:r w:rsidR="00B71E11" w:rsidRPr="00AB5580">
        <w:rPr>
          <w:rFonts w:ascii="Arial" w:eastAsia="Arial" w:hAnsi="Arial" w:cs="Arial"/>
          <w:color w:val="0033CC"/>
        </w:rPr>
        <w:t xml:space="preserve"> excellent</w:t>
      </w:r>
      <w:r w:rsidRPr="00AB5580">
        <w:rPr>
          <w:rFonts w:ascii="Arial" w:eastAsia="Arial" w:hAnsi="Arial" w:cs="Arial"/>
          <w:color w:val="0033CC"/>
        </w:rPr>
        <w:t xml:space="preserve"> recommendation, we updated </w:t>
      </w:r>
      <w:r w:rsidR="00724B39">
        <w:rPr>
          <w:rFonts w:ascii="Arial" w:eastAsia="Arial" w:hAnsi="Arial" w:cs="Arial"/>
          <w:b/>
          <w:color w:val="0033CC"/>
          <w:highlight w:val="yellow"/>
        </w:rPr>
        <w:t>Supplementary</w:t>
      </w:r>
      <w:r w:rsidR="005A63B2">
        <w:rPr>
          <w:rFonts w:ascii="Arial" w:eastAsia="Arial" w:hAnsi="Arial" w:cs="Arial"/>
          <w:b/>
          <w:color w:val="0033CC"/>
          <w:highlight w:val="yellow"/>
        </w:rPr>
        <w:t xml:space="preserve"> </w:t>
      </w:r>
      <w:r w:rsidRPr="00AB5580">
        <w:rPr>
          <w:rFonts w:ascii="Arial" w:eastAsia="Arial" w:hAnsi="Arial" w:cs="Arial"/>
          <w:b/>
          <w:color w:val="0033CC"/>
          <w:highlight w:val="yellow"/>
        </w:rPr>
        <w:t>Fig</w:t>
      </w:r>
      <w:r w:rsidR="005A63B2">
        <w:rPr>
          <w:rFonts w:ascii="Arial" w:eastAsia="Arial" w:hAnsi="Arial" w:cs="Arial"/>
          <w:b/>
          <w:color w:val="0033CC"/>
          <w:highlight w:val="yellow"/>
        </w:rPr>
        <w:t>.</w:t>
      </w:r>
      <w:r w:rsidRPr="00AB5580">
        <w:rPr>
          <w:rFonts w:ascii="Arial" w:eastAsia="Arial" w:hAnsi="Arial" w:cs="Arial"/>
          <w:b/>
          <w:color w:val="0033CC"/>
          <w:highlight w:val="yellow"/>
        </w:rPr>
        <w:t xml:space="preserve"> </w:t>
      </w:r>
      <w:r w:rsidR="00724B39">
        <w:rPr>
          <w:rFonts w:ascii="Arial" w:eastAsia="Arial" w:hAnsi="Arial" w:cs="Arial"/>
          <w:b/>
          <w:color w:val="0033CC"/>
          <w:highlight w:val="yellow"/>
        </w:rPr>
        <w:t>RR16</w:t>
      </w:r>
      <w:r w:rsidR="00C80ED4" w:rsidRPr="00AB5580">
        <w:rPr>
          <w:rFonts w:ascii="Arial" w:eastAsia="Arial" w:hAnsi="Arial" w:cs="Arial"/>
          <w:color w:val="0033CC"/>
        </w:rPr>
        <w:t xml:space="preserve"> to</w:t>
      </w:r>
      <w:r w:rsidR="00AC2BDB" w:rsidRPr="00AB5580">
        <w:rPr>
          <w:rFonts w:ascii="Arial" w:eastAsia="Arial" w:hAnsi="Arial" w:cs="Arial"/>
          <w:color w:val="0033CC"/>
        </w:rPr>
        <w:t xml:space="preserve"> </w:t>
      </w:r>
      <w:r w:rsidR="00C80ED4" w:rsidRPr="00AB5580">
        <w:rPr>
          <w:rFonts w:ascii="Arial" w:eastAsia="Arial" w:hAnsi="Arial" w:cs="Arial"/>
          <w:color w:val="0033CC"/>
        </w:rPr>
        <w:t>separate</w:t>
      </w:r>
      <w:r w:rsidR="00AC2BDB" w:rsidRPr="00AB5580">
        <w:rPr>
          <w:rFonts w:ascii="Arial" w:eastAsia="Arial" w:hAnsi="Arial" w:cs="Arial"/>
          <w:color w:val="0033CC"/>
        </w:rPr>
        <w:t xml:space="preserve"> </w:t>
      </w:r>
      <w:r w:rsidRPr="00AB5580">
        <w:rPr>
          <w:rFonts w:ascii="Arial" w:eastAsia="Arial" w:hAnsi="Arial" w:cs="Arial"/>
          <w:color w:val="0033CC"/>
        </w:rPr>
        <w:t xml:space="preserve">healthy controls from the </w:t>
      </w:r>
      <w:r w:rsidR="008C6FAA" w:rsidRPr="00AB5580">
        <w:rPr>
          <w:rFonts w:ascii="Arial" w:eastAsia="Arial" w:hAnsi="Arial" w:cs="Arial"/>
          <w:color w:val="0033CC"/>
        </w:rPr>
        <w:t>cancer patients</w:t>
      </w:r>
      <w:r w:rsidR="00AC2BDB" w:rsidRPr="00AB5580">
        <w:rPr>
          <w:rFonts w:ascii="Arial" w:eastAsia="Arial" w:hAnsi="Arial" w:cs="Arial"/>
          <w:color w:val="0033CC"/>
        </w:rPr>
        <w:t xml:space="preserve"> </w:t>
      </w:r>
      <w:r w:rsidR="005839B6" w:rsidRPr="00AB5580">
        <w:rPr>
          <w:rFonts w:ascii="Arial" w:eastAsia="Arial" w:hAnsi="Arial" w:cs="Arial"/>
          <w:color w:val="0033CC"/>
        </w:rPr>
        <w:t>and</w:t>
      </w:r>
      <w:r w:rsidRPr="00AB5580">
        <w:rPr>
          <w:rFonts w:ascii="Arial" w:eastAsia="Arial" w:hAnsi="Arial" w:cs="Arial"/>
          <w:color w:val="0033CC"/>
        </w:rPr>
        <w:t xml:space="preserve"> highlight the genes that are </w:t>
      </w:r>
      <w:r w:rsidR="00C80ED4" w:rsidRPr="00AB5580">
        <w:rPr>
          <w:rFonts w:ascii="Arial" w:eastAsia="Arial" w:hAnsi="Arial" w:cs="Arial"/>
          <w:color w:val="0033CC"/>
        </w:rPr>
        <w:t xml:space="preserve">most </w:t>
      </w:r>
      <w:r w:rsidRPr="00AB5580">
        <w:rPr>
          <w:rFonts w:ascii="Arial" w:eastAsia="Arial" w:hAnsi="Arial" w:cs="Arial"/>
          <w:color w:val="0033CC"/>
        </w:rPr>
        <w:t xml:space="preserve">frequently altered as </w:t>
      </w:r>
      <w:proofErr w:type="spellStart"/>
      <w:r w:rsidRPr="00AB5580">
        <w:rPr>
          <w:rFonts w:ascii="Arial" w:eastAsia="Arial" w:hAnsi="Arial" w:cs="Arial"/>
          <w:color w:val="0033CC"/>
        </w:rPr>
        <w:t>VUSo</w:t>
      </w:r>
      <w:proofErr w:type="spellEnd"/>
      <w:r w:rsidRPr="00AB5580">
        <w:rPr>
          <w:rFonts w:ascii="Arial" w:eastAsia="Arial" w:hAnsi="Arial" w:cs="Arial"/>
          <w:color w:val="0033CC"/>
        </w:rPr>
        <w:t xml:space="preserve"> in healthy controls (</w:t>
      </w:r>
      <w:r w:rsidR="005839B6" w:rsidRPr="00AB5580">
        <w:rPr>
          <w:rFonts w:ascii="Arial" w:eastAsia="Arial" w:hAnsi="Arial" w:cs="Arial"/>
          <w:color w:val="0033CC"/>
        </w:rPr>
        <w:t xml:space="preserve">see </w:t>
      </w:r>
      <w:r w:rsidR="00724B39">
        <w:rPr>
          <w:rFonts w:ascii="Arial" w:eastAsia="Arial" w:hAnsi="Arial" w:cs="Arial"/>
          <w:b/>
          <w:color w:val="0033CC"/>
          <w:highlight w:val="yellow"/>
        </w:rPr>
        <w:t xml:space="preserve">Supplementary </w:t>
      </w:r>
      <w:commentRangeStart w:id="46"/>
      <w:r w:rsidRPr="005A63B2">
        <w:rPr>
          <w:rFonts w:ascii="Arial" w:eastAsia="Arial" w:hAnsi="Arial" w:cs="Arial"/>
          <w:b/>
          <w:color w:val="0033CC"/>
          <w:highlight w:val="yellow"/>
        </w:rPr>
        <w:t>Fig</w:t>
      </w:r>
      <w:r w:rsidR="00727001" w:rsidRPr="005A63B2">
        <w:rPr>
          <w:rFonts w:ascii="Arial" w:eastAsia="Arial" w:hAnsi="Arial" w:cs="Arial"/>
          <w:b/>
          <w:color w:val="0033CC"/>
          <w:highlight w:val="yellow"/>
        </w:rPr>
        <w:t>.</w:t>
      </w:r>
      <w:r w:rsidRPr="005A63B2">
        <w:rPr>
          <w:rFonts w:ascii="Arial" w:eastAsia="Arial" w:hAnsi="Arial" w:cs="Arial"/>
          <w:b/>
          <w:color w:val="0033CC"/>
          <w:highlight w:val="yellow"/>
        </w:rPr>
        <w:t xml:space="preserve"> </w:t>
      </w:r>
      <w:r w:rsidR="00724B39">
        <w:rPr>
          <w:rFonts w:ascii="Arial" w:eastAsia="Arial" w:hAnsi="Arial" w:cs="Arial"/>
          <w:b/>
          <w:color w:val="0033CC"/>
          <w:highlight w:val="yellow"/>
        </w:rPr>
        <w:t>RR16</w:t>
      </w:r>
      <w:r w:rsidR="005A407A" w:rsidRPr="00AB5580">
        <w:rPr>
          <w:rFonts w:ascii="Arial" w:eastAsia="Arial" w:hAnsi="Arial" w:cs="Arial"/>
          <w:color w:val="0033CC"/>
        </w:rPr>
        <w:t xml:space="preserve"> </w:t>
      </w:r>
      <w:commentRangeEnd w:id="46"/>
      <w:r w:rsidR="00727001" w:rsidRPr="00CD033A">
        <w:rPr>
          <w:rStyle w:val="CommentReference"/>
          <w:color w:val="0033CC"/>
          <w:sz w:val="22"/>
          <w:szCs w:val="22"/>
        </w:rPr>
        <w:commentReference w:id="46"/>
      </w:r>
      <w:r w:rsidR="005A407A" w:rsidRPr="00AB5580">
        <w:rPr>
          <w:rFonts w:ascii="Arial" w:eastAsia="Arial" w:hAnsi="Arial" w:cs="Arial"/>
          <w:color w:val="0033CC"/>
        </w:rPr>
        <w:t xml:space="preserve">of the </w:t>
      </w:r>
      <w:r w:rsidR="005839B6" w:rsidRPr="00AB5580">
        <w:rPr>
          <w:rFonts w:ascii="Arial" w:eastAsia="Arial" w:hAnsi="Arial" w:cs="Arial"/>
          <w:color w:val="0033CC"/>
        </w:rPr>
        <w:t xml:space="preserve">revised </w:t>
      </w:r>
      <w:r w:rsidR="005A407A" w:rsidRPr="00AB5580">
        <w:rPr>
          <w:rFonts w:ascii="Arial" w:eastAsia="Arial" w:hAnsi="Arial" w:cs="Arial"/>
          <w:color w:val="0033CC"/>
        </w:rPr>
        <w:t>manuscript</w:t>
      </w:r>
      <w:r w:rsidRPr="00AB5580">
        <w:rPr>
          <w:rFonts w:ascii="Arial" w:eastAsia="Arial" w:hAnsi="Arial" w:cs="Arial"/>
          <w:color w:val="0033CC"/>
        </w:rPr>
        <w:t xml:space="preserve"> and </w:t>
      </w:r>
      <w:r w:rsidR="00B71E11" w:rsidRPr="00AB5580">
        <w:rPr>
          <w:rFonts w:ascii="Arial" w:eastAsia="Arial" w:hAnsi="Arial" w:cs="Arial"/>
          <w:b/>
          <w:color w:val="0033CC"/>
        </w:rPr>
        <w:t xml:space="preserve">Response to Reviewers </w:t>
      </w:r>
      <w:r w:rsidRPr="00AB5580">
        <w:rPr>
          <w:rFonts w:ascii="Arial" w:eastAsia="Arial" w:hAnsi="Arial" w:cs="Arial"/>
          <w:b/>
          <w:color w:val="0033CC"/>
        </w:rPr>
        <w:t xml:space="preserve">Figure </w:t>
      </w:r>
      <w:r w:rsidR="005839B6" w:rsidRPr="00AB5580">
        <w:rPr>
          <w:rFonts w:ascii="Arial" w:eastAsia="Arial" w:hAnsi="Arial" w:cs="Arial"/>
          <w:b/>
          <w:color w:val="0033CC"/>
        </w:rPr>
        <w:t>16</w:t>
      </w:r>
      <w:r w:rsidRPr="00AB5580">
        <w:rPr>
          <w:rFonts w:ascii="Arial" w:eastAsia="Arial" w:hAnsi="Arial" w:cs="Arial"/>
          <w:color w:val="0033CC"/>
        </w:rPr>
        <w:t>).</w:t>
      </w:r>
    </w:p>
    <w:p w14:paraId="2B4A9C86" w14:textId="77777777" w:rsidR="00AE0348" w:rsidRPr="00A7225E" w:rsidRDefault="00AE0348" w:rsidP="00A7225E">
      <w:pPr>
        <w:spacing w:after="0" w:line="240" w:lineRule="auto"/>
        <w:jc w:val="both"/>
        <w:rPr>
          <w:rFonts w:ascii="Arial" w:eastAsia="Arial" w:hAnsi="Arial" w:cs="Arial"/>
        </w:rPr>
      </w:pPr>
    </w:p>
    <w:p w14:paraId="2605B82E" w14:textId="62C84854" w:rsidR="00413E5F" w:rsidRDefault="00B4071F" w:rsidP="00A7225E">
      <w:pPr>
        <w:spacing w:after="0" w:line="240" w:lineRule="auto"/>
        <w:jc w:val="both"/>
        <w:rPr>
          <w:rFonts w:ascii="Arial" w:eastAsia="Arial" w:hAnsi="Arial" w:cs="Arial"/>
        </w:rPr>
      </w:pPr>
      <w:r w:rsidRPr="00A7225E">
        <w:rPr>
          <w:rFonts w:ascii="Arial" w:eastAsia="Arial" w:hAnsi="Arial" w:cs="Arial"/>
        </w:rPr>
        <w:t>2. There is some good discussion of the problem of CHIP (CH) interfering clones in cfDNA assays used for cancer care, but this could be emphasized more, including in the abstract. This is a major problem with the current analysis approach and interpretation of these assays. Harm is very likely happening to cancer patients as a result of hematopoietic clones being often misinterpreted as being cancer-derived in clinical cfDNA testing. Do authors think standard of care that all cfDNA assays used for cancer require matched WBC sequencing, for example? Could one or two specific case study examples be given that highlight this issue? The clinical authors are likely to have knowledge of such cases.</w:t>
      </w:r>
    </w:p>
    <w:p w14:paraId="388BA2FF" w14:textId="77777777" w:rsidR="00AE0348" w:rsidRPr="00A7225E" w:rsidRDefault="00AE0348" w:rsidP="00A7225E">
      <w:pPr>
        <w:spacing w:after="0" w:line="240" w:lineRule="auto"/>
        <w:jc w:val="both"/>
        <w:rPr>
          <w:rFonts w:ascii="Arial" w:eastAsia="Arial" w:hAnsi="Arial" w:cs="Arial"/>
        </w:rPr>
      </w:pPr>
    </w:p>
    <w:p w14:paraId="3A087A35" w14:textId="6A15D599" w:rsidR="00413E5F" w:rsidRPr="00AB5580" w:rsidRDefault="00B4071F" w:rsidP="00A7225E">
      <w:pPr>
        <w:spacing w:after="0" w:line="240" w:lineRule="auto"/>
        <w:jc w:val="both"/>
        <w:rPr>
          <w:rFonts w:ascii="Arial" w:eastAsia="Arial" w:hAnsi="Arial" w:cs="Arial"/>
          <w:color w:val="0033CC"/>
        </w:rPr>
      </w:pPr>
      <w:r w:rsidRPr="00AB5580">
        <w:rPr>
          <w:rFonts w:ascii="Arial" w:eastAsia="Arial" w:hAnsi="Arial" w:cs="Arial"/>
          <w:color w:val="0033CC"/>
        </w:rPr>
        <w:t>Authors:</w:t>
      </w:r>
      <w:r w:rsidR="001A10F1" w:rsidRPr="00AB5580">
        <w:rPr>
          <w:rFonts w:ascii="Arial" w:eastAsia="Arial" w:hAnsi="Arial" w:cs="Arial"/>
          <w:color w:val="0033CC"/>
        </w:rPr>
        <w:t xml:space="preserve"> We thank the Reviewer for appreciating this important aspect of our study as </w:t>
      </w:r>
      <w:r w:rsidR="005A407A" w:rsidRPr="00AB5580">
        <w:rPr>
          <w:rFonts w:ascii="Arial" w:eastAsia="Arial" w:hAnsi="Arial" w:cs="Arial"/>
          <w:color w:val="0033CC"/>
        </w:rPr>
        <w:t xml:space="preserve">nearly all </w:t>
      </w:r>
      <w:r w:rsidR="001A10F1" w:rsidRPr="00AB5580">
        <w:rPr>
          <w:rFonts w:ascii="Arial" w:eastAsia="Arial" w:hAnsi="Arial" w:cs="Arial"/>
          <w:color w:val="0033CC"/>
        </w:rPr>
        <w:t xml:space="preserve">commercially available cfDNA assays and many of </w:t>
      </w:r>
      <w:r w:rsidR="005A407A" w:rsidRPr="00AB5580">
        <w:rPr>
          <w:rFonts w:ascii="Arial" w:eastAsia="Arial" w:hAnsi="Arial" w:cs="Arial"/>
          <w:color w:val="0033CC"/>
        </w:rPr>
        <w:t>those</w:t>
      </w:r>
      <w:r w:rsidR="001A10F1" w:rsidRPr="00AB5580">
        <w:rPr>
          <w:rFonts w:ascii="Arial" w:eastAsia="Arial" w:hAnsi="Arial" w:cs="Arial"/>
          <w:color w:val="0033CC"/>
        </w:rPr>
        <w:t xml:space="preserve"> used in </w:t>
      </w:r>
      <w:r w:rsidR="00C80ED4" w:rsidRPr="00AB5580">
        <w:rPr>
          <w:rFonts w:ascii="Arial" w:eastAsia="Arial" w:hAnsi="Arial" w:cs="Arial"/>
          <w:color w:val="0033CC"/>
        </w:rPr>
        <w:t>academia</w:t>
      </w:r>
      <w:r w:rsidR="001A10F1" w:rsidRPr="00AB5580">
        <w:rPr>
          <w:rFonts w:ascii="Arial" w:eastAsia="Arial" w:hAnsi="Arial" w:cs="Arial"/>
          <w:color w:val="0033CC"/>
        </w:rPr>
        <w:t xml:space="preserve"> do not incorporate paired WBC sequencing and</w:t>
      </w:r>
      <w:r w:rsidR="005A407A" w:rsidRPr="00AB5580">
        <w:rPr>
          <w:rFonts w:ascii="Arial" w:eastAsia="Arial" w:hAnsi="Arial" w:cs="Arial"/>
          <w:color w:val="0033CC"/>
        </w:rPr>
        <w:t xml:space="preserve"> could</w:t>
      </w:r>
      <w:r w:rsidR="001A10F1" w:rsidRPr="00AB5580">
        <w:rPr>
          <w:rFonts w:ascii="Arial" w:eastAsia="Arial" w:hAnsi="Arial" w:cs="Arial"/>
          <w:color w:val="0033CC"/>
        </w:rPr>
        <w:t xml:space="preserve"> erroneously report cfDNA variants originating from CH as tumor derived. As we highlighted in our response to </w:t>
      </w:r>
      <w:r w:rsidR="000A4D49" w:rsidRPr="00AB5580">
        <w:rPr>
          <w:rFonts w:ascii="Arial" w:eastAsia="Arial" w:hAnsi="Arial" w:cs="Arial"/>
          <w:color w:val="0033CC"/>
        </w:rPr>
        <w:t>Reviewer 1</w:t>
      </w:r>
      <w:r w:rsidR="00B71E11" w:rsidRPr="00AB5580">
        <w:rPr>
          <w:rFonts w:ascii="Arial" w:eastAsia="Arial" w:hAnsi="Arial" w:cs="Arial"/>
          <w:color w:val="0033CC"/>
        </w:rPr>
        <w:t xml:space="preserve">’s </w:t>
      </w:r>
      <w:r w:rsidR="00570C25" w:rsidRPr="00AB5580">
        <w:rPr>
          <w:rFonts w:ascii="Arial" w:eastAsia="Arial" w:hAnsi="Arial" w:cs="Arial"/>
          <w:color w:val="0033CC"/>
        </w:rPr>
        <w:t>C</w:t>
      </w:r>
      <w:r w:rsidR="00061A78" w:rsidRPr="00AB5580">
        <w:rPr>
          <w:rFonts w:ascii="Arial" w:eastAsia="Arial" w:hAnsi="Arial" w:cs="Arial"/>
          <w:color w:val="0033CC"/>
        </w:rPr>
        <w:t>omment</w:t>
      </w:r>
      <w:r w:rsidR="00B71E11" w:rsidRPr="00AB5580">
        <w:rPr>
          <w:rFonts w:ascii="Arial" w:eastAsia="Arial" w:hAnsi="Arial" w:cs="Arial"/>
          <w:color w:val="0033CC"/>
        </w:rPr>
        <w:t xml:space="preserve"> </w:t>
      </w:r>
      <w:r w:rsidR="00061A78" w:rsidRPr="00AB5580">
        <w:rPr>
          <w:rFonts w:ascii="Arial" w:eastAsia="Arial" w:hAnsi="Arial" w:cs="Arial"/>
          <w:color w:val="0033CC"/>
        </w:rPr>
        <w:t>#</w:t>
      </w:r>
      <w:r w:rsidR="00B71E11" w:rsidRPr="00AB5580">
        <w:rPr>
          <w:rFonts w:ascii="Arial" w:eastAsia="Arial" w:hAnsi="Arial" w:cs="Arial"/>
          <w:color w:val="0033CC"/>
        </w:rPr>
        <w:t>2</w:t>
      </w:r>
      <w:r w:rsidR="00C80ED4" w:rsidRPr="00AB5580">
        <w:rPr>
          <w:rFonts w:ascii="Arial" w:eastAsia="Arial" w:hAnsi="Arial" w:cs="Arial"/>
          <w:color w:val="0033CC"/>
        </w:rPr>
        <w:t>,</w:t>
      </w:r>
      <w:r w:rsidR="001A10F1" w:rsidRPr="00AB5580">
        <w:rPr>
          <w:rFonts w:ascii="Arial" w:eastAsia="Arial" w:hAnsi="Arial" w:cs="Arial"/>
          <w:color w:val="0033CC"/>
        </w:rPr>
        <w:t xml:space="preserve"> many of such mutations are pathogenic (</w:t>
      </w:r>
      <w:r w:rsidR="000A4D49" w:rsidRPr="00AB5580">
        <w:rPr>
          <w:rFonts w:ascii="Arial" w:eastAsia="Arial" w:hAnsi="Arial" w:cs="Arial"/>
          <w:color w:val="0033CC"/>
        </w:rPr>
        <w:t>e.g.</w:t>
      </w:r>
      <w:r w:rsidR="001A10F1" w:rsidRPr="00AB5580">
        <w:rPr>
          <w:rFonts w:ascii="Arial" w:eastAsia="Arial" w:hAnsi="Arial" w:cs="Arial"/>
          <w:color w:val="0033CC"/>
        </w:rPr>
        <w:t xml:space="preserve"> </w:t>
      </w:r>
      <w:r w:rsidR="001A10F1" w:rsidRPr="00AB5580">
        <w:rPr>
          <w:rFonts w:ascii="Arial" w:hAnsi="Arial" w:cs="Arial"/>
          <w:i/>
          <w:color w:val="0033CC"/>
        </w:rPr>
        <w:t xml:space="preserve">NF1, ATM, </w:t>
      </w:r>
      <w:r w:rsidR="00C80ED4" w:rsidRPr="00AB5580">
        <w:rPr>
          <w:rFonts w:ascii="Arial" w:eastAsia="Arial" w:hAnsi="Arial" w:cs="Arial"/>
          <w:i/>
          <w:color w:val="0033CC"/>
        </w:rPr>
        <w:t>PIK3CA</w:t>
      </w:r>
      <w:r w:rsidR="001A10F1" w:rsidRPr="00AB5580">
        <w:rPr>
          <w:rFonts w:ascii="Arial" w:hAnsi="Arial" w:cs="Arial"/>
          <w:i/>
          <w:color w:val="0033CC"/>
        </w:rPr>
        <w:t>, TP53</w:t>
      </w:r>
      <w:r w:rsidR="001A10F1" w:rsidRPr="00AB5580">
        <w:rPr>
          <w:rFonts w:ascii="Arial" w:eastAsia="Arial" w:hAnsi="Arial" w:cs="Arial"/>
          <w:color w:val="0033CC"/>
        </w:rPr>
        <w:t xml:space="preserve">) and may </w:t>
      </w:r>
      <w:r w:rsidR="00C80ED4" w:rsidRPr="00AB5580">
        <w:rPr>
          <w:rFonts w:ascii="Arial" w:eastAsia="Arial" w:hAnsi="Arial" w:cs="Arial"/>
          <w:color w:val="0033CC"/>
        </w:rPr>
        <w:t>adversely</w:t>
      </w:r>
      <w:r w:rsidR="001A10F1" w:rsidRPr="00AB5580">
        <w:rPr>
          <w:rFonts w:ascii="Arial" w:eastAsia="Arial" w:hAnsi="Arial" w:cs="Arial"/>
          <w:color w:val="0033CC"/>
        </w:rPr>
        <w:t xml:space="preserve"> affect clinical decision making. Additionally, with the increasing </w:t>
      </w:r>
      <w:r w:rsidR="005A407A" w:rsidRPr="00AB5580">
        <w:rPr>
          <w:rFonts w:ascii="Arial" w:eastAsia="Arial" w:hAnsi="Arial" w:cs="Arial"/>
          <w:color w:val="0033CC"/>
        </w:rPr>
        <w:t>use</w:t>
      </w:r>
      <w:r w:rsidR="001A10F1" w:rsidRPr="00AB5580">
        <w:rPr>
          <w:rFonts w:ascii="Arial" w:eastAsia="Arial" w:hAnsi="Arial" w:cs="Arial"/>
          <w:color w:val="0033CC"/>
        </w:rPr>
        <w:t xml:space="preserve"> of cfDNA assays </w:t>
      </w:r>
      <w:r w:rsidR="00C80ED4" w:rsidRPr="00AB5580">
        <w:rPr>
          <w:rFonts w:ascii="Arial" w:eastAsia="Arial" w:hAnsi="Arial" w:cs="Arial"/>
          <w:color w:val="0033CC"/>
        </w:rPr>
        <w:t xml:space="preserve">for </w:t>
      </w:r>
      <w:r w:rsidR="005A407A" w:rsidRPr="00AB5580">
        <w:rPr>
          <w:rFonts w:ascii="Arial" w:eastAsia="Arial" w:hAnsi="Arial" w:cs="Arial"/>
          <w:color w:val="0033CC"/>
        </w:rPr>
        <w:t xml:space="preserve">the </w:t>
      </w:r>
      <w:r w:rsidR="001A10F1" w:rsidRPr="00AB5580">
        <w:rPr>
          <w:rFonts w:ascii="Arial" w:eastAsia="Arial" w:hAnsi="Arial" w:cs="Arial"/>
          <w:color w:val="0033CC"/>
        </w:rPr>
        <w:t xml:space="preserve">detection of </w:t>
      </w:r>
      <w:r w:rsidR="001A10F1" w:rsidRPr="00AB5580">
        <w:rPr>
          <w:rFonts w:ascii="Arial" w:hAnsi="Arial" w:cs="Arial"/>
          <w:color w:val="0033CC"/>
        </w:rPr>
        <w:t>m</w:t>
      </w:r>
      <w:r w:rsidR="001A10F1" w:rsidRPr="00AB5580">
        <w:rPr>
          <w:rFonts w:ascii="Arial" w:eastAsia="Arial" w:hAnsi="Arial" w:cs="Arial"/>
          <w:color w:val="0033CC"/>
        </w:rPr>
        <w:t xml:space="preserve">inimal </w:t>
      </w:r>
      <w:r w:rsidR="001A10F1" w:rsidRPr="00AB5580">
        <w:rPr>
          <w:rFonts w:ascii="Arial" w:hAnsi="Arial" w:cs="Arial"/>
          <w:color w:val="0033CC"/>
        </w:rPr>
        <w:t>r</w:t>
      </w:r>
      <w:r w:rsidR="001A10F1" w:rsidRPr="00AB5580">
        <w:rPr>
          <w:rFonts w:ascii="Arial" w:eastAsia="Arial" w:hAnsi="Arial" w:cs="Arial"/>
          <w:color w:val="0033CC"/>
        </w:rPr>
        <w:t xml:space="preserve">esidual </w:t>
      </w:r>
      <w:r w:rsidR="001A10F1" w:rsidRPr="00AB5580">
        <w:rPr>
          <w:rFonts w:ascii="Arial" w:hAnsi="Arial" w:cs="Arial"/>
          <w:color w:val="0033CC"/>
        </w:rPr>
        <w:t>d</w:t>
      </w:r>
      <w:r w:rsidR="001A10F1" w:rsidRPr="00AB5580">
        <w:rPr>
          <w:rFonts w:ascii="Arial" w:eastAsia="Arial" w:hAnsi="Arial" w:cs="Arial"/>
          <w:color w:val="0033CC"/>
        </w:rPr>
        <w:t xml:space="preserve">isease (MRD) to direct clinical care, any false positive results regardless of their actionability can potentially result in misclassification of </w:t>
      </w:r>
      <w:r w:rsidR="00C80ED4" w:rsidRPr="00AB5580">
        <w:rPr>
          <w:rFonts w:ascii="Arial" w:eastAsia="Arial" w:hAnsi="Arial" w:cs="Arial"/>
          <w:color w:val="0033CC"/>
        </w:rPr>
        <w:t xml:space="preserve">the </w:t>
      </w:r>
      <w:r w:rsidR="001A10F1" w:rsidRPr="00AB5580">
        <w:rPr>
          <w:rFonts w:ascii="Arial" w:eastAsia="Arial" w:hAnsi="Arial" w:cs="Arial"/>
          <w:color w:val="0033CC"/>
        </w:rPr>
        <w:t>MRD status of patients. As per</w:t>
      </w:r>
      <w:r w:rsidR="00C80ED4" w:rsidRPr="00AB5580">
        <w:rPr>
          <w:rFonts w:ascii="Arial" w:eastAsia="Arial" w:hAnsi="Arial" w:cs="Arial"/>
          <w:color w:val="0033CC"/>
        </w:rPr>
        <w:t xml:space="preserve"> the</w:t>
      </w:r>
      <w:r w:rsidR="001A10F1" w:rsidRPr="00AB5580">
        <w:rPr>
          <w:rFonts w:ascii="Arial" w:eastAsia="Arial" w:hAnsi="Arial" w:cs="Arial"/>
          <w:color w:val="0033CC"/>
        </w:rPr>
        <w:t xml:space="preserve"> Reviewer’s suggestion, we have modified the </w:t>
      </w:r>
      <w:r w:rsidR="00727001" w:rsidRPr="00AB5580">
        <w:rPr>
          <w:rFonts w:ascii="Arial" w:eastAsia="Arial" w:hAnsi="Arial" w:cs="Arial"/>
          <w:color w:val="0033CC"/>
        </w:rPr>
        <w:t>abstract (“</w:t>
      </w:r>
      <w:r w:rsidR="00727001" w:rsidRPr="00CD033A">
        <w:rPr>
          <w:rFonts w:ascii="Arial" w:eastAsia="Arial" w:hAnsi="Arial" w:cs="Arial"/>
          <w:color w:val="0033CC"/>
        </w:rPr>
        <w:t xml:space="preserve">The vast majority of cfDNA mutations (81.6% in controls and 53.2% </w:t>
      </w:r>
      <w:r w:rsidR="00727001" w:rsidRPr="00CD033A">
        <w:rPr>
          <w:rFonts w:ascii="Arial" w:hAnsi="Arial" w:cs="Arial"/>
          <w:color w:val="0033CC"/>
        </w:rPr>
        <w:t>in cancer patients)</w:t>
      </w:r>
      <w:r w:rsidR="00727001" w:rsidRPr="00CD033A">
        <w:rPr>
          <w:rFonts w:ascii="Arial" w:eastAsia="Arial" w:hAnsi="Arial" w:cs="Arial"/>
          <w:color w:val="0033CC"/>
        </w:rPr>
        <w:t xml:space="preserve"> had features consistent with </w:t>
      </w:r>
      <w:r w:rsidR="00727001" w:rsidRPr="00CD033A">
        <w:rPr>
          <w:rFonts w:ascii="Arial" w:hAnsi="Arial" w:cs="Arial"/>
          <w:color w:val="0033CC"/>
        </w:rPr>
        <w:t>clonal hematopoiesis (CH</w:t>
      </w:r>
      <w:r w:rsidR="00727001" w:rsidRPr="00CD033A">
        <w:rPr>
          <w:rFonts w:ascii="Arial" w:eastAsia="Arial" w:hAnsi="Arial" w:cs="Arial"/>
          <w:color w:val="0033CC"/>
        </w:rPr>
        <w:t>)</w:t>
      </w:r>
      <w:r w:rsidR="00727001" w:rsidRPr="00AB5580">
        <w:rPr>
          <w:rFonts w:ascii="Arial" w:eastAsia="Arial" w:hAnsi="Arial" w:cs="Arial"/>
          <w:color w:val="0033CC"/>
        </w:rPr>
        <w:t xml:space="preserve">, emphasizing the importance of matched WBC-cfDNA sequencing”) and </w:t>
      </w:r>
      <w:r w:rsidR="001A10F1" w:rsidRPr="00AB5580">
        <w:rPr>
          <w:rFonts w:ascii="Arial" w:eastAsia="Arial" w:hAnsi="Arial" w:cs="Arial"/>
          <w:color w:val="0033CC"/>
        </w:rPr>
        <w:t>discussion</w:t>
      </w:r>
      <w:r w:rsidR="00727001" w:rsidRPr="00AB5580">
        <w:rPr>
          <w:rFonts w:ascii="Arial" w:eastAsia="Arial" w:hAnsi="Arial" w:cs="Arial"/>
          <w:color w:val="0033CC"/>
        </w:rPr>
        <w:t xml:space="preserve"> (</w:t>
      </w:r>
      <w:r w:rsidR="00727001" w:rsidRPr="0055192D">
        <w:rPr>
          <w:rFonts w:ascii="Arial" w:eastAsia="Arial" w:hAnsi="Arial" w:cs="Arial"/>
          <w:color w:val="0033CC"/>
          <w:highlight w:val="yellow"/>
        </w:rPr>
        <w:t xml:space="preserve">page </w:t>
      </w:r>
      <w:r w:rsidR="0055192D">
        <w:rPr>
          <w:rFonts w:ascii="Arial" w:eastAsia="Arial" w:hAnsi="Arial" w:cs="Arial"/>
          <w:color w:val="0033CC"/>
          <w:highlight w:val="yellow"/>
        </w:rPr>
        <w:t>XX</w:t>
      </w:r>
      <w:r w:rsidR="00727001" w:rsidRPr="0055192D">
        <w:rPr>
          <w:rFonts w:ascii="Arial" w:eastAsia="Arial" w:hAnsi="Arial" w:cs="Arial"/>
          <w:color w:val="0033CC"/>
          <w:highlight w:val="yellow"/>
        </w:rPr>
        <w:t xml:space="preserve">, lines </w:t>
      </w:r>
      <w:r w:rsidR="0055192D">
        <w:rPr>
          <w:rFonts w:ascii="Arial" w:eastAsia="Arial" w:hAnsi="Arial" w:cs="Arial"/>
          <w:color w:val="0033CC"/>
          <w:highlight w:val="yellow"/>
        </w:rPr>
        <w:t>XX</w:t>
      </w:r>
      <w:r w:rsidR="00727001" w:rsidRPr="00AB5580">
        <w:rPr>
          <w:rFonts w:ascii="Arial" w:eastAsia="Arial" w:hAnsi="Arial" w:cs="Arial"/>
          <w:color w:val="0033CC"/>
        </w:rPr>
        <w:t>, “Our findings also emphasize the importance of matched WBC-cfDNA sequencing at similar depths to avoid the potential misclassification of CH affecting cancer genes as tumor-derived mutations”),</w:t>
      </w:r>
      <w:r w:rsidR="001A10F1" w:rsidRPr="00AB5580">
        <w:rPr>
          <w:rFonts w:ascii="Arial" w:eastAsia="Arial" w:hAnsi="Arial" w:cs="Arial"/>
          <w:color w:val="0033CC"/>
        </w:rPr>
        <w:t xml:space="preserve"> highlight</w:t>
      </w:r>
      <w:r w:rsidR="00727001" w:rsidRPr="00AB5580">
        <w:rPr>
          <w:rFonts w:ascii="Arial" w:eastAsia="Arial" w:hAnsi="Arial" w:cs="Arial"/>
          <w:color w:val="0033CC"/>
        </w:rPr>
        <w:t>ing</w:t>
      </w:r>
      <w:r w:rsidR="001A10F1" w:rsidRPr="00AB5580">
        <w:rPr>
          <w:rFonts w:ascii="Arial" w:eastAsia="Arial" w:hAnsi="Arial" w:cs="Arial"/>
          <w:color w:val="0033CC"/>
        </w:rPr>
        <w:t xml:space="preserve"> th</w:t>
      </w:r>
      <w:r w:rsidR="00061A78" w:rsidRPr="00AB5580">
        <w:rPr>
          <w:rFonts w:ascii="Arial" w:eastAsia="Arial" w:hAnsi="Arial" w:cs="Arial"/>
          <w:color w:val="0033CC"/>
        </w:rPr>
        <w:t>is</w:t>
      </w:r>
      <w:r w:rsidR="00727001" w:rsidRPr="00AB5580">
        <w:rPr>
          <w:rFonts w:ascii="Arial" w:eastAsia="Arial" w:hAnsi="Arial" w:cs="Arial"/>
          <w:color w:val="0033CC"/>
        </w:rPr>
        <w:t xml:space="preserve"> important</w:t>
      </w:r>
      <w:r w:rsidR="001A10F1" w:rsidRPr="00AB5580">
        <w:rPr>
          <w:rFonts w:ascii="Arial" w:eastAsia="Arial" w:hAnsi="Arial" w:cs="Arial"/>
          <w:color w:val="0033CC"/>
        </w:rPr>
        <w:t xml:space="preserve"> issue raised by the Reviewer.</w:t>
      </w:r>
    </w:p>
    <w:p w14:paraId="42DDDA81" w14:textId="77777777" w:rsidR="00AE0348" w:rsidRPr="00AB5580" w:rsidRDefault="00AE0348" w:rsidP="00A7225E">
      <w:pPr>
        <w:spacing w:after="0" w:line="240" w:lineRule="auto"/>
        <w:jc w:val="both"/>
        <w:rPr>
          <w:rFonts w:ascii="Arial" w:eastAsia="Arial" w:hAnsi="Arial" w:cs="Arial"/>
          <w:color w:val="0033CC"/>
        </w:rPr>
      </w:pPr>
    </w:p>
    <w:p w14:paraId="5EE1C5C1" w14:textId="0901F192" w:rsidR="00413E5F" w:rsidRDefault="00B4071F" w:rsidP="00A7225E">
      <w:pPr>
        <w:spacing w:after="0" w:line="240" w:lineRule="auto"/>
        <w:jc w:val="both"/>
        <w:rPr>
          <w:rFonts w:ascii="Arial" w:eastAsia="Arial" w:hAnsi="Arial" w:cs="Arial"/>
        </w:rPr>
      </w:pPr>
      <w:r w:rsidRPr="00A7225E">
        <w:rPr>
          <w:rFonts w:ascii="Arial" w:eastAsia="Arial" w:hAnsi="Arial" w:cs="Arial"/>
        </w:rPr>
        <w:t>3. Cost of the ultra-deep sequencing approach should be discussed as a potential limitation of the broad applicability of this method. Sequencing a ~2Mb capture to &gt;60,000x depth is likely to be cost-prohibitive for most labs.</w:t>
      </w:r>
    </w:p>
    <w:p w14:paraId="2A9D27E3" w14:textId="77777777" w:rsidR="00AE0348" w:rsidRPr="00A7225E" w:rsidRDefault="00AE0348" w:rsidP="00A7225E">
      <w:pPr>
        <w:spacing w:after="0" w:line="240" w:lineRule="auto"/>
        <w:jc w:val="both"/>
        <w:rPr>
          <w:rFonts w:ascii="Arial" w:eastAsia="Arial" w:hAnsi="Arial" w:cs="Arial"/>
        </w:rPr>
      </w:pPr>
    </w:p>
    <w:p w14:paraId="56B51046" w14:textId="3C5EEC2D" w:rsidR="00413E5F" w:rsidRPr="00AB5580" w:rsidRDefault="00B4071F" w:rsidP="00A7225E">
      <w:pPr>
        <w:spacing w:after="0" w:line="240" w:lineRule="auto"/>
        <w:jc w:val="both"/>
        <w:rPr>
          <w:rFonts w:ascii="Arial" w:eastAsia="Arial" w:hAnsi="Arial" w:cs="Arial"/>
          <w:color w:val="0033CC"/>
        </w:rPr>
      </w:pPr>
      <w:r w:rsidRPr="00AB5580">
        <w:rPr>
          <w:rFonts w:ascii="Arial" w:eastAsia="Arial" w:hAnsi="Arial" w:cs="Arial"/>
          <w:color w:val="0033CC"/>
        </w:rPr>
        <w:t>Authors:</w:t>
      </w:r>
      <w:r w:rsidR="001A10F1" w:rsidRPr="00AB5580">
        <w:rPr>
          <w:rFonts w:ascii="Arial" w:eastAsia="Arial" w:hAnsi="Arial" w:cs="Arial"/>
          <w:color w:val="0033CC"/>
        </w:rPr>
        <w:t xml:space="preserve"> </w:t>
      </w:r>
      <w:r w:rsidR="000F56DF" w:rsidRPr="00AB5580">
        <w:rPr>
          <w:rFonts w:ascii="Arial" w:eastAsia="Arial" w:hAnsi="Arial" w:cs="Arial"/>
          <w:color w:val="0033CC"/>
        </w:rPr>
        <w:t xml:space="preserve">We agree with the Reviewer and acknowledge that the </w:t>
      </w:r>
      <w:r w:rsidR="00B71E11" w:rsidRPr="00AB5580">
        <w:rPr>
          <w:rFonts w:ascii="Arial" w:eastAsia="Arial" w:hAnsi="Arial" w:cs="Arial"/>
          <w:color w:val="0033CC"/>
        </w:rPr>
        <w:t>high-intensity</w:t>
      </w:r>
      <w:r w:rsidR="000F56DF" w:rsidRPr="00AB5580">
        <w:rPr>
          <w:rFonts w:ascii="Arial" w:eastAsia="Arial" w:hAnsi="Arial" w:cs="Arial"/>
          <w:color w:val="0033CC"/>
        </w:rPr>
        <w:t xml:space="preserve"> </w:t>
      </w:r>
      <w:r w:rsidR="00B71E11" w:rsidRPr="00AB5580">
        <w:rPr>
          <w:rFonts w:ascii="Arial" w:eastAsia="Arial" w:hAnsi="Arial" w:cs="Arial"/>
          <w:color w:val="0033CC"/>
        </w:rPr>
        <w:t xml:space="preserve">cfDNA </w:t>
      </w:r>
      <w:r w:rsidR="000F56DF" w:rsidRPr="00AB5580">
        <w:rPr>
          <w:rFonts w:ascii="Arial" w:eastAsia="Arial" w:hAnsi="Arial" w:cs="Arial"/>
          <w:color w:val="0033CC"/>
        </w:rPr>
        <w:t xml:space="preserve">sequencing </w:t>
      </w:r>
      <w:r w:rsidR="00B71E11" w:rsidRPr="00AB5580">
        <w:rPr>
          <w:rFonts w:ascii="Arial" w:eastAsia="Arial" w:hAnsi="Arial" w:cs="Arial"/>
          <w:color w:val="0033CC"/>
        </w:rPr>
        <w:t xml:space="preserve">assay </w:t>
      </w:r>
      <w:r w:rsidR="000F56DF" w:rsidRPr="00AB5580">
        <w:rPr>
          <w:rFonts w:ascii="Arial" w:eastAsia="Arial" w:hAnsi="Arial" w:cs="Arial"/>
          <w:color w:val="0033CC"/>
        </w:rPr>
        <w:t xml:space="preserve">reported here may be cost-prohibitive and the </w:t>
      </w:r>
      <w:r w:rsidR="000A4D49" w:rsidRPr="00AB5580">
        <w:rPr>
          <w:rFonts w:ascii="Arial" w:eastAsia="Arial" w:hAnsi="Arial" w:cs="Arial"/>
          <w:color w:val="0033CC"/>
        </w:rPr>
        <w:t>financial burden</w:t>
      </w:r>
      <w:r w:rsidR="001A10F1" w:rsidRPr="00AB5580">
        <w:rPr>
          <w:rFonts w:ascii="Arial" w:eastAsia="Arial" w:hAnsi="Arial" w:cs="Arial"/>
          <w:color w:val="0033CC"/>
        </w:rPr>
        <w:t xml:space="preserve"> of such comprehensive assay </w:t>
      </w:r>
      <w:r w:rsidR="000F56DF" w:rsidRPr="00AB5580">
        <w:rPr>
          <w:rFonts w:ascii="Arial" w:eastAsia="Arial" w:hAnsi="Arial" w:cs="Arial"/>
          <w:color w:val="0033CC"/>
        </w:rPr>
        <w:t>c</w:t>
      </w:r>
      <w:r w:rsidR="001A10F1" w:rsidRPr="00AB5580">
        <w:rPr>
          <w:rFonts w:ascii="Arial" w:eastAsia="Arial" w:hAnsi="Arial" w:cs="Arial"/>
          <w:color w:val="0033CC"/>
        </w:rPr>
        <w:t xml:space="preserve">ould </w:t>
      </w:r>
      <w:r w:rsidR="000F56DF" w:rsidRPr="00AB5580">
        <w:rPr>
          <w:rFonts w:ascii="Arial" w:eastAsia="Arial" w:hAnsi="Arial" w:cs="Arial"/>
          <w:color w:val="0033CC"/>
        </w:rPr>
        <w:t xml:space="preserve">potentially </w:t>
      </w:r>
      <w:r w:rsidR="001A10F1" w:rsidRPr="00AB5580">
        <w:rPr>
          <w:rFonts w:ascii="Arial" w:eastAsia="Arial" w:hAnsi="Arial" w:cs="Arial"/>
          <w:color w:val="0033CC"/>
        </w:rPr>
        <w:t>be a ma</w:t>
      </w:r>
      <w:r w:rsidR="000F56DF" w:rsidRPr="00AB5580">
        <w:rPr>
          <w:rFonts w:ascii="Arial" w:eastAsia="Arial" w:hAnsi="Arial" w:cs="Arial"/>
          <w:color w:val="0033CC"/>
        </w:rPr>
        <w:t>j</w:t>
      </w:r>
      <w:r w:rsidR="001A10F1" w:rsidRPr="00AB5580">
        <w:rPr>
          <w:rFonts w:ascii="Arial" w:eastAsia="Arial" w:hAnsi="Arial" w:cs="Arial"/>
          <w:color w:val="0033CC"/>
        </w:rPr>
        <w:t xml:space="preserve">or hurdle </w:t>
      </w:r>
      <w:r w:rsidR="00C80ED4" w:rsidRPr="00AB5580">
        <w:rPr>
          <w:rFonts w:ascii="Arial" w:eastAsia="Arial" w:hAnsi="Arial" w:cs="Arial"/>
          <w:color w:val="0033CC"/>
        </w:rPr>
        <w:t xml:space="preserve">for </w:t>
      </w:r>
      <w:r w:rsidR="000A4D49" w:rsidRPr="00AB5580">
        <w:rPr>
          <w:rFonts w:ascii="Arial" w:eastAsia="Arial" w:hAnsi="Arial" w:cs="Arial"/>
          <w:color w:val="0033CC"/>
        </w:rPr>
        <w:t xml:space="preserve">its </w:t>
      </w:r>
      <w:r w:rsidR="00C80ED4" w:rsidRPr="00AB5580">
        <w:rPr>
          <w:rFonts w:ascii="Arial" w:eastAsia="Arial" w:hAnsi="Arial" w:cs="Arial"/>
          <w:color w:val="0033CC"/>
        </w:rPr>
        <w:t>adoption</w:t>
      </w:r>
      <w:r w:rsidR="000A4D49" w:rsidRPr="00AB5580">
        <w:rPr>
          <w:rFonts w:ascii="Arial" w:eastAsia="Arial" w:hAnsi="Arial" w:cs="Arial"/>
          <w:color w:val="0033CC"/>
        </w:rPr>
        <w:t xml:space="preserve"> </w:t>
      </w:r>
      <w:r w:rsidR="001A10F1" w:rsidRPr="00AB5580">
        <w:rPr>
          <w:rFonts w:ascii="Arial" w:eastAsia="Arial" w:hAnsi="Arial" w:cs="Arial"/>
          <w:color w:val="0033CC"/>
        </w:rPr>
        <w:t xml:space="preserve">in routine clinical practice. </w:t>
      </w:r>
      <w:r w:rsidR="00B71E11" w:rsidRPr="00AB5580">
        <w:rPr>
          <w:rFonts w:ascii="Arial" w:eastAsia="Arial" w:hAnsi="Arial" w:cs="Arial"/>
          <w:color w:val="0033CC"/>
        </w:rPr>
        <w:t>G</w:t>
      </w:r>
      <w:r w:rsidR="00C80ED4" w:rsidRPr="00AB5580">
        <w:rPr>
          <w:rFonts w:ascii="Arial" w:eastAsia="Arial" w:hAnsi="Arial" w:cs="Arial"/>
          <w:color w:val="0033CC"/>
        </w:rPr>
        <w:t>iven</w:t>
      </w:r>
      <w:r w:rsidR="000A4D49" w:rsidRPr="00AB5580">
        <w:rPr>
          <w:rFonts w:ascii="Arial" w:eastAsia="Arial" w:hAnsi="Arial" w:cs="Arial"/>
          <w:color w:val="0033CC"/>
        </w:rPr>
        <w:t xml:space="preserve"> the rapid</w:t>
      </w:r>
      <w:r w:rsidRPr="00AB5580">
        <w:rPr>
          <w:rFonts w:ascii="Arial" w:eastAsia="Arial" w:hAnsi="Arial" w:cs="Arial"/>
          <w:color w:val="0033CC"/>
        </w:rPr>
        <w:t xml:space="preserve"> advances in sequencing technology, </w:t>
      </w:r>
      <w:r w:rsidR="00B71E11" w:rsidRPr="00AB5580">
        <w:rPr>
          <w:rFonts w:ascii="Arial" w:eastAsia="Arial" w:hAnsi="Arial" w:cs="Arial"/>
          <w:color w:val="0033CC"/>
        </w:rPr>
        <w:t xml:space="preserve">however, </w:t>
      </w:r>
      <w:r w:rsidRPr="00AB5580">
        <w:rPr>
          <w:rFonts w:ascii="Arial" w:eastAsia="Arial" w:hAnsi="Arial" w:cs="Arial"/>
          <w:color w:val="0033CC"/>
        </w:rPr>
        <w:t xml:space="preserve">as of the writing of this manuscript, the </w:t>
      </w:r>
      <w:r w:rsidR="00C80ED4" w:rsidRPr="00AB5580">
        <w:rPr>
          <w:rFonts w:ascii="Arial" w:eastAsia="Arial" w:hAnsi="Arial" w:cs="Arial"/>
          <w:color w:val="0033CC"/>
        </w:rPr>
        <w:t xml:space="preserve">initial </w:t>
      </w:r>
      <w:r w:rsidRPr="00AB5580">
        <w:rPr>
          <w:rFonts w:ascii="Arial" w:eastAsia="Arial" w:hAnsi="Arial" w:cs="Arial"/>
          <w:color w:val="0033CC"/>
        </w:rPr>
        <w:t xml:space="preserve">costs of the raw sequencing </w:t>
      </w:r>
      <w:r w:rsidR="000F56DF" w:rsidRPr="00AB5580">
        <w:rPr>
          <w:rFonts w:ascii="Arial" w:eastAsia="Arial" w:hAnsi="Arial" w:cs="Arial"/>
          <w:color w:val="0033CC"/>
        </w:rPr>
        <w:t xml:space="preserve">at the time of sequencing </w:t>
      </w:r>
      <w:r w:rsidRPr="00AB5580">
        <w:rPr>
          <w:rFonts w:ascii="Arial" w:eastAsia="Arial" w:hAnsi="Arial" w:cs="Arial"/>
          <w:color w:val="0033CC"/>
        </w:rPr>
        <w:t xml:space="preserve">are outdated. Taken together with the overhead of storing, processing and analyzing the sequence data, the global costs are difficult to quantify. It is possible to evaluate approximately what it would cost by today’s standards based on the sample raw mean sequence depth which required four libraries per </w:t>
      </w:r>
      <w:proofErr w:type="spellStart"/>
      <w:r w:rsidRPr="00AB5580">
        <w:rPr>
          <w:rFonts w:ascii="Arial" w:eastAsia="Arial" w:hAnsi="Arial" w:cs="Arial"/>
          <w:color w:val="0033CC"/>
        </w:rPr>
        <w:t>HiSeq</w:t>
      </w:r>
      <w:proofErr w:type="spellEnd"/>
      <w:r w:rsidRPr="00AB5580">
        <w:rPr>
          <w:rFonts w:ascii="Arial" w:eastAsia="Arial" w:hAnsi="Arial" w:cs="Arial"/>
          <w:color w:val="0033CC"/>
        </w:rPr>
        <w:t xml:space="preserve"> X Ten flow cell or 0.5 flow cell per sample for cfDNA and WBC sequencing. The prototype assay in this study was, however, designed to guide the development of future assays using ultra-deep sequencing with UMI barcoding in order to optimize sequence depth and narrow down informative targets. Following the Reviewer’s suggestion, </w:t>
      </w:r>
      <w:r w:rsidR="000F56DF" w:rsidRPr="00AB5580">
        <w:rPr>
          <w:rFonts w:ascii="Arial" w:eastAsia="Arial" w:hAnsi="Arial" w:cs="Arial"/>
          <w:color w:val="0033CC"/>
        </w:rPr>
        <w:t xml:space="preserve">we have revised </w:t>
      </w:r>
      <w:r w:rsidRPr="00AB5580">
        <w:rPr>
          <w:rFonts w:ascii="Arial" w:eastAsia="Arial" w:hAnsi="Arial" w:cs="Arial"/>
          <w:color w:val="0033CC"/>
        </w:rPr>
        <w:t>the manuscript</w:t>
      </w:r>
      <w:r w:rsidR="005A407A" w:rsidRPr="00AB5580">
        <w:rPr>
          <w:rFonts w:ascii="Arial" w:eastAsia="Arial" w:hAnsi="Arial" w:cs="Arial"/>
          <w:color w:val="0033CC"/>
        </w:rPr>
        <w:t xml:space="preserve"> </w:t>
      </w:r>
      <w:r w:rsidRPr="00AB5580">
        <w:rPr>
          <w:rFonts w:ascii="Arial" w:eastAsia="Arial" w:hAnsi="Arial" w:cs="Arial"/>
          <w:color w:val="0033CC"/>
        </w:rPr>
        <w:t>to highlight the cost as a potential deterrent to a broader adoption of this technology</w:t>
      </w:r>
      <w:r w:rsidR="00141714" w:rsidRPr="00AB5580">
        <w:rPr>
          <w:rFonts w:ascii="Arial" w:eastAsia="Arial" w:hAnsi="Arial" w:cs="Arial"/>
          <w:color w:val="0033CC"/>
        </w:rPr>
        <w:t xml:space="preserve"> (</w:t>
      </w:r>
      <w:r w:rsidR="00203C1F" w:rsidRPr="00AB5580">
        <w:rPr>
          <w:rFonts w:ascii="Arial" w:eastAsia="Arial" w:hAnsi="Arial" w:cs="Arial"/>
          <w:color w:val="0033CC"/>
          <w:highlight w:val="yellow"/>
        </w:rPr>
        <w:t>p</w:t>
      </w:r>
      <w:r w:rsidR="00141714" w:rsidRPr="00AB5580">
        <w:rPr>
          <w:rFonts w:ascii="Arial" w:eastAsia="Arial" w:hAnsi="Arial" w:cs="Arial"/>
          <w:color w:val="0033CC"/>
          <w:highlight w:val="yellow"/>
        </w:rPr>
        <w:t xml:space="preserve">age </w:t>
      </w:r>
      <w:r w:rsidR="00AB454A" w:rsidRPr="00AB5580">
        <w:rPr>
          <w:rFonts w:ascii="Arial" w:eastAsia="Arial" w:hAnsi="Arial" w:cs="Arial"/>
          <w:color w:val="0033CC"/>
          <w:highlight w:val="yellow"/>
        </w:rPr>
        <w:t>X</w:t>
      </w:r>
      <w:r w:rsidR="00141714" w:rsidRPr="00AB5580">
        <w:rPr>
          <w:rFonts w:ascii="Arial" w:eastAsia="Arial" w:hAnsi="Arial" w:cs="Arial"/>
          <w:color w:val="0033CC"/>
          <w:highlight w:val="yellow"/>
        </w:rPr>
        <w:t xml:space="preserve">X, </w:t>
      </w:r>
      <w:r w:rsidR="00727001" w:rsidRPr="00AB5580">
        <w:rPr>
          <w:rFonts w:ascii="Arial" w:eastAsia="Arial" w:hAnsi="Arial" w:cs="Arial"/>
          <w:color w:val="0033CC"/>
          <w:highlight w:val="yellow"/>
        </w:rPr>
        <w:t xml:space="preserve">lines </w:t>
      </w:r>
      <w:r w:rsidR="00AB454A" w:rsidRPr="00AB5580">
        <w:rPr>
          <w:rFonts w:ascii="Arial" w:eastAsia="Arial" w:hAnsi="Arial" w:cs="Arial"/>
          <w:color w:val="0033CC"/>
          <w:highlight w:val="yellow"/>
        </w:rPr>
        <w:t>X</w:t>
      </w:r>
      <w:r w:rsidR="00141714" w:rsidRPr="00AB5580">
        <w:rPr>
          <w:rFonts w:ascii="Arial" w:eastAsia="Arial" w:hAnsi="Arial" w:cs="Arial"/>
          <w:color w:val="0033CC"/>
          <w:highlight w:val="yellow"/>
        </w:rPr>
        <w:t>X</w:t>
      </w:r>
      <w:r w:rsidR="00727001" w:rsidRPr="005A63B2">
        <w:rPr>
          <w:rFonts w:ascii="Arial" w:eastAsia="Arial" w:hAnsi="Arial" w:cs="Arial"/>
          <w:color w:val="0033CC"/>
        </w:rPr>
        <w:t>, “</w:t>
      </w:r>
      <w:r w:rsidR="00727001" w:rsidRPr="00AB5580">
        <w:rPr>
          <w:rFonts w:ascii="Arial" w:eastAsia="Arial" w:hAnsi="Arial" w:cs="Arial"/>
          <w:color w:val="0033CC"/>
        </w:rPr>
        <w:t>Finally, the</w:t>
      </w:r>
      <w:r w:rsidR="005A63B2">
        <w:rPr>
          <w:rFonts w:ascii="Arial" w:eastAsia="Arial" w:hAnsi="Arial" w:cs="Arial"/>
          <w:color w:val="0033CC"/>
        </w:rPr>
        <w:t xml:space="preserve"> </w:t>
      </w:r>
      <w:r w:rsidR="00727001" w:rsidRPr="00AB5580">
        <w:rPr>
          <w:rFonts w:ascii="Arial" w:eastAsia="Arial" w:hAnsi="Arial" w:cs="Arial"/>
          <w:color w:val="0033CC"/>
        </w:rPr>
        <w:t>cost of th</w:t>
      </w:r>
      <w:r w:rsidR="005A63B2">
        <w:rPr>
          <w:rFonts w:ascii="Arial" w:eastAsia="Arial" w:hAnsi="Arial" w:cs="Arial"/>
          <w:color w:val="0033CC"/>
        </w:rPr>
        <w:t>is</w:t>
      </w:r>
      <w:r w:rsidR="00727001" w:rsidRPr="00AB5580">
        <w:rPr>
          <w:rFonts w:ascii="Arial" w:eastAsia="Arial" w:hAnsi="Arial" w:cs="Arial"/>
          <w:color w:val="0033CC"/>
        </w:rPr>
        <w:t xml:space="preserve"> high-intensity cfDNA sequencing assay may preclude its broader adoption in the clinical context at present</w:t>
      </w:r>
      <w:r w:rsidR="00727001" w:rsidRPr="005A63B2">
        <w:rPr>
          <w:rFonts w:ascii="Arial" w:eastAsia="Arial" w:hAnsi="Arial" w:cs="Arial"/>
          <w:color w:val="0033CC"/>
        </w:rPr>
        <w:t>”</w:t>
      </w:r>
      <w:r w:rsidR="00141714" w:rsidRPr="00AB5580">
        <w:rPr>
          <w:rFonts w:ascii="Arial" w:eastAsia="Arial" w:hAnsi="Arial" w:cs="Arial"/>
          <w:color w:val="0033CC"/>
        </w:rPr>
        <w:t>)</w:t>
      </w:r>
      <w:r w:rsidRPr="00AB5580">
        <w:rPr>
          <w:rFonts w:ascii="Arial" w:eastAsia="Arial" w:hAnsi="Arial" w:cs="Arial"/>
          <w:color w:val="0033CC"/>
        </w:rPr>
        <w:t>.</w:t>
      </w:r>
    </w:p>
    <w:p w14:paraId="0E172A56" w14:textId="77777777" w:rsidR="00AE0348" w:rsidRPr="00A7225E" w:rsidRDefault="00AE0348" w:rsidP="00A7225E">
      <w:pPr>
        <w:spacing w:after="0" w:line="240" w:lineRule="auto"/>
        <w:jc w:val="both"/>
        <w:rPr>
          <w:rFonts w:ascii="Arial" w:eastAsia="Arial" w:hAnsi="Arial" w:cs="Arial"/>
        </w:rPr>
      </w:pPr>
    </w:p>
    <w:p w14:paraId="1E4C6783" w14:textId="798D7D11" w:rsidR="00413E5F" w:rsidRDefault="00B4071F" w:rsidP="00A7225E">
      <w:pPr>
        <w:spacing w:after="0" w:line="240" w:lineRule="auto"/>
        <w:jc w:val="both"/>
        <w:rPr>
          <w:rFonts w:ascii="Arial" w:eastAsia="Arial" w:hAnsi="Arial" w:cs="Arial"/>
        </w:rPr>
      </w:pPr>
      <w:r w:rsidRPr="00A7225E">
        <w:rPr>
          <w:rFonts w:ascii="Arial" w:eastAsia="Arial" w:hAnsi="Arial" w:cs="Arial"/>
        </w:rPr>
        <w:t>4. Since this is presented as a technical report focused on assay performance, between-run and within run reproducibility of the assay might be discussed. This is especially important given the very low limit of detection.</w:t>
      </w:r>
    </w:p>
    <w:p w14:paraId="4403FB86" w14:textId="77777777" w:rsidR="00AE0348" w:rsidRPr="00A7225E" w:rsidRDefault="00AE0348" w:rsidP="00A7225E">
      <w:pPr>
        <w:spacing w:after="0" w:line="240" w:lineRule="auto"/>
        <w:jc w:val="both"/>
        <w:rPr>
          <w:rFonts w:ascii="Arial" w:eastAsia="Arial" w:hAnsi="Arial" w:cs="Arial"/>
        </w:rPr>
      </w:pPr>
    </w:p>
    <w:p w14:paraId="1DDED961" w14:textId="573032C6" w:rsidR="00413E5F" w:rsidRPr="00CD033A" w:rsidRDefault="00B4071F" w:rsidP="00A7225E">
      <w:pPr>
        <w:spacing w:after="0" w:line="240" w:lineRule="auto"/>
        <w:jc w:val="both"/>
        <w:rPr>
          <w:rFonts w:ascii="Arial" w:eastAsia="Arial" w:hAnsi="Arial" w:cs="Arial"/>
          <w:color w:val="0033CC"/>
        </w:rPr>
      </w:pPr>
      <w:r w:rsidRPr="00AB5580">
        <w:rPr>
          <w:rFonts w:ascii="Arial" w:eastAsia="Arial" w:hAnsi="Arial" w:cs="Arial"/>
          <w:color w:val="0033CC"/>
        </w:rPr>
        <w:t>Authors:</w:t>
      </w:r>
      <w:r w:rsidR="000F56DF" w:rsidRPr="00AB5580">
        <w:rPr>
          <w:rFonts w:ascii="Arial" w:eastAsia="Arial" w:hAnsi="Arial" w:cs="Arial"/>
          <w:color w:val="0033CC"/>
        </w:rPr>
        <w:t xml:space="preserve"> </w:t>
      </w:r>
      <w:r w:rsidR="005A407A" w:rsidRPr="00AB5580">
        <w:rPr>
          <w:rFonts w:ascii="Arial" w:eastAsia="Arial" w:hAnsi="Arial" w:cs="Arial"/>
          <w:color w:val="0033CC"/>
        </w:rPr>
        <w:t>We</w:t>
      </w:r>
      <w:r w:rsidRPr="00AB5580">
        <w:rPr>
          <w:rFonts w:ascii="Arial" w:eastAsia="Arial" w:hAnsi="Arial" w:cs="Arial"/>
          <w:color w:val="0033CC"/>
        </w:rPr>
        <w:t xml:space="preserve"> kindly refer the </w:t>
      </w:r>
      <w:r w:rsidR="008169C3" w:rsidRPr="00AB5580">
        <w:rPr>
          <w:rFonts w:ascii="Arial" w:eastAsia="Arial" w:hAnsi="Arial" w:cs="Arial"/>
          <w:color w:val="0033CC"/>
        </w:rPr>
        <w:t>Reviewer to</w:t>
      </w:r>
      <w:r w:rsidR="00B106F7" w:rsidRPr="00AB5580">
        <w:rPr>
          <w:rFonts w:ascii="Arial" w:eastAsia="Arial" w:hAnsi="Arial" w:cs="Arial"/>
          <w:color w:val="0033CC"/>
        </w:rPr>
        <w:t xml:space="preserve"> the response to</w:t>
      </w:r>
      <w:r w:rsidR="008169C3" w:rsidRPr="00AB5580">
        <w:rPr>
          <w:rFonts w:ascii="Arial" w:eastAsia="Arial" w:hAnsi="Arial" w:cs="Arial"/>
          <w:color w:val="0033CC"/>
        </w:rPr>
        <w:t xml:space="preserve"> </w:t>
      </w:r>
      <w:r w:rsidR="00B71E11" w:rsidRPr="00AB5580">
        <w:rPr>
          <w:rFonts w:ascii="Arial" w:eastAsia="Arial" w:hAnsi="Arial" w:cs="Arial"/>
          <w:color w:val="0033CC"/>
        </w:rPr>
        <w:t xml:space="preserve">Reviewer 1’s </w:t>
      </w:r>
      <w:r w:rsidR="00570C25" w:rsidRPr="00AB5580">
        <w:rPr>
          <w:rFonts w:ascii="Arial" w:eastAsia="Arial" w:hAnsi="Arial" w:cs="Arial"/>
          <w:color w:val="0033CC"/>
        </w:rPr>
        <w:t>C</w:t>
      </w:r>
      <w:r w:rsidR="00B106F7" w:rsidRPr="00AB5580">
        <w:rPr>
          <w:rFonts w:ascii="Arial" w:eastAsia="Arial" w:hAnsi="Arial" w:cs="Arial"/>
          <w:color w:val="0033CC"/>
        </w:rPr>
        <w:t xml:space="preserve">omment </w:t>
      </w:r>
      <w:r w:rsidR="00C80ED4" w:rsidRPr="00AB5580">
        <w:rPr>
          <w:rFonts w:ascii="Arial" w:eastAsia="Arial" w:hAnsi="Arial" w:cs="Arial"/>
          <w:color w:val="0033CC"/>
        </w:rPr>
        <w:t>#10, which addresses a similar concern,</w:t>
      </w:r>
      <w:r w:rsidRPr="00AB5580">
        <w:rPr>
          <w:rFonts w:ascii="Arial" w:eastAsia="Arial" w:hAnsi="Arial" w:cs="Arial"/>
          <w:color w:val="0033CC"/>
        </w:rPr>
        <w:t xml:space="preserve"> for a more elaborate discussion. In summary, the manuscript included technical replicates carried out to test reproducibility using two different versions (V1 and V2) of the assay for cfDNA and WBC. Samples from </w:t>
      </w:r>
      <w:r w:rsidRPr="00AB5580">
        <w:rPr>
          <w:rFonts w:ascii="Arial" w:eastAsia="Arial" w:hAnsi="Arial" w:cs="Arial"/>
          <w:color w:val="0033CC"/>
        </w:rPr>
        <w:lastRenderedPageBreak/>
        <w:t xml:space="preserve">six patients, detailed in </w:t>
      </w:r>
      <w:commentRangeStart w:id="47"/>
      <w:r w:rsidRPr="00AB5580">
        <w:rPr>
          <w:rFonts w:ascii="Arial" w:eastAsia="Arial" w:hAnsi="Arial" w:cs="Arial"/>
          <w:b/>
          <w:color w:val="0033CC"/>
        </w:rPr>
        <w:t xml:space="preserve">Supplementary Table </w:t>
      </w:r>
      <w:r w:rsidR="005A63B2">
        <w:rPr>
          <w:rFonts w:ascii="Arial" w:eastAsia="Arial" w:hAnsi="Arial" w:cs="Arial"/>
          <w:b/>
          <w:color w:val="0033CC"/>
        </w:rPr>
        <w:t>XX</w:t>
      </w:r>
      <w:r w:rsidRPr="00AB5580">
        <w:rPr>
          <w:rFonts w:ascii="Arial" w:eastAsia="Arial" w:hAnsi="Arial" w:cs="Arial"/>
          <w:color w:val="0033CC"/>
        </w:rPr>
        <w:t xml:space="preserve"> </w:t>
      </w:r>
      <w:commentRangeEnd w:id="47"/>
      <w:r w:rsidR="007D0EAE" w:rsidRPr="00CD033A">
        <w:rPr>
          <w:rStyle w:val="CommentReference"/>
          <w:color w:val="0033CC"/>
        </w:rPr>
        <w:commentReference w:id="47"/>
      </w:r>
      <w:r w:rsidRPr="00AB5580">
        <w:rPr>
          <w:rFonts w:ascii="Arial" w:eastAsia="Arial" w:hAnsi="Arial" w:cs="Arial"/>
          <w:color w:val="0033CC"/>
        </w:rPr>
        <w:t xml:space="preserve">of the manuscript, were selected for processing with both assay protocols. The results are shown in </w:t>
      </w:r>
      <w:r w:rsidRPr="00AB5580">
        <w:rPr>
          <w:rFonts w:ascii="Arial" w:eastAsia="Arial" w:hAnsi="Arial" w:cs="Arial"/>
          <w:b/>
          <w:color w:val="0033CC"/>
        </w:rPr>
        <w:t>Fig</w:t>
      </w:r>
      <w:r w:rsidR="005A63B2">
        <w:rPr>
          <w:rFonts w:ascii="Arial" w:eastAsia="Arial" w:hAnsi="Arial" w:cs="Arial"/>
          <w:b/>
          <w:color w:val="0033CC"/>
        </w:rPr>
        <w:t>.</w:t>
      </w:r>
      <w:r w:rsidRPr="00AB5580">
        <w:rPr>
          <w:rFonts w:ascii="Arial" w:eastAsia="Arial" w:hAnsi="Arial" w:cs="Arial"/>
          <w:b/>
          <w:color w:val="0033CC"/>
        </w:rPr>
        <w:t xml:space="preserve"> 1</w:t>
      </w:r>
      <w:r w:rsidRPr="00AB5580">
        <w:rPr>
          <w:rFonts w:ascii="Arial" w:eastAsia="Arial" w:hAnsi="Arial" w:cs="Arial"/>
          <w:color w:val="0033CC"/>
        </w:rPr>
        <w:t xml:space="preserve"> and </w:t>
      </w:r>
      <w:r w:rsidR="00724B39">
        <w:rPr>
          <w:rFonts w:ascii="Arial" w:eastAsia="Arial" w:hAnsi="Arial" w:cs="Arial"/>
          <w:b/>
          <w:color w:val="0033CC"/>
          <w:highlight w:val="yellow"/>
        </w:rPr>
        <w:t>Supplementary</w:t>
      </w:r>
      <w:r w:rsidR="005A63B2" w:rsidRPr="0055192D">
        <w:rPr>
          <w:rFonts w:ascii="Arial" w:eastAsia="Arial" w:hAnsi="Arial" w:cs="Arial"/>
          <w:b/>
          <w:color w:val="0033CC"/>
          <w:highlight w:val="yellow"/>
        </w:rPr>
        <w:t xml:space="preserve"> </w:t>
      </w:r>
      <w:commentRangeStart w:id="48"/>
      <w:r w:rsidRPr="0055192D">
        <w:rPr>
          <w:rFonts w:ascii="Arial" w:eastAsia="Arial" w:hAnsi="Arial" w:cs="Arial"/>
          <w:b/>
          <w:color w:val="0033CC"/>
          <w:highlight w:val="yellow"/>
        </w:rPr>
        <w:t>Fig</w:t>
      </w:r>
      <w:r w:rsidR="005A63B2" w:rsidRPr="0055192D">
        <w:rPr>
          <w:rFonts w:ascii="Arial" w:eastAsia="Arial" w:hAnsi="Arial" w:cs="Arial"/>
          <w:b/>
          <w:color w:val="0033CC"/>
          <w:highlight w:val="yellow"/>
        </w:rPr>
        <w:t>.</w:t>
      </w:r>
      <w:r w:rsidRPr="0055192D">
        <w:rPr>
          <w:rFonts w:ascii="Arial" w:eastAsia="Arial" w:hAnsi="Arial" w:cs="Arial"/>
          <w:b/>
          <w:color w:val="0033CC"/>
          <w:highlight w:val="yellow"/>
        </w:rPr>
        <w:t xml:space="preserve"> </w:t>
      </w:r>
      <w:r w:rsidR="00724B39">
        <w:rPr>
          <w:rFonts w:ascii="Arial" w:eastAsia="Arial" w:hAnsi="Arial" w:cs="Arial"/>
          <w:b/>
          <w:color w:val="0033CC"/>
          <w:highlight w:val="yellow"/>
        </w:rPr>
        <w:t>3</w:t>
      </w:r>
      <w:r w:rsidRPr="00AB5580">
        <w:rPr>
          <w:rFonts w:ascii="Arial" w:eastAsia="Arial" w:hAnsi="Arial" w:cs="Arial"/>
          <w:color w:val="0033CC"/>
        </w:rPr>
        <w:t xml:space="preserve"> </w:t>
      </w:r>
      <w:commentRangeEnd w:id="48"/>
      <w:r w:rsidR="007D0EAE" w:rsidRPr="00CD033A">
        <w:rPr>
          <w:rStyle w:val="CommentReference"/>
          <w:color w:val="0033CC"/>
        </w:rPr>
        <w:commentReference w:id="48"/>
      </w:r>
      <w:r w:rsidRPr="00AB5580">
        <w:rPr>
          <w:rFonts w:ascii="Arial" w:eastAsia="Arial" w:hAnsi="Arial" w:cs="Arial"/>
          <w:color w:val="0033CC"/>
        </w:rPr>
        <w:t>of the manuscript. The measured VAFs between the two technical replicates for samples from the five non-hypermutated patients showed a strong agreement (</w:t>
      </w:r>
      <w:r w:rsidRPr="00AB5580">
        <w:rPr>
          <w:rFonts w:ascii="Arial" w:eastAsia="Arial" w:hAnsi="Arial" w:cs="Arial"/>
          <w:i/>
          <w:color w:val="0033CC"/>
        </w:rPr>
        <w:t>R</w:t>
      </w:r>
      <w:r w:rsidRPr="00AB5580">
        <w:rPr>
          <w:rFonts w:ascii="Arial" w:eastAsia="Arial" w:hAnsi="Arial" w:cs="Arial"/>
          <w:i/>
          <w:color w:val="0033CC"/>
          <w:vertAlign w:val="superscript"/>
        </w:rPr>
        <w:t>2</w:t>
      </w:r>
      <w:r w:rsidR="00306309" w:rsidRPr="00AB5580">
        <w:rPr>
          <w:rFonts w:ascii="Arial" w:eastAsia="Arial" w:hAnsi="Arial" w:cs="Arial"/>
          <w:color w:val="0033CC"/>
        </w:rPr>
        <w:t xml:space="preserve"> = </w:t>
      </w:r>
      <w:r w:rsidRPr="00AB5580">
        <w:rPr>
          <w:rFonts w:ascii="Arial" w:eastAsia="Arial" w:hAnsi="Arial" w:cs="Arial"/>
          <w:color w:val="0033CC"/>
        </w:rPr>
        <w:t xml:space="preserve">0.9997, </w:t>
      </w:r>
      <w:r w:rsidRPr="00AB5580">
        <w:rPr>
          <w:rFonts w:ascii="Arial" w:eastAsia="Arial" w:hAnsi="Arial" w:cs="Arial"/>
          <w:b/>
          <w:color w:val="0033CC"/>
        </w:rPr>
        <w:t>Fig</w:t>
      </w:r>
      <w:r w:rsidR="005A63B2">
        <w:rPr>
          <w:rFonts w:ascii="Arial" w:eastAsia="Arial" w:hAnsi="Arial" w:cs="Arial"/>
          <w:b/>
          <w:color w:val="0033CC"/>
        </w:rPr>
        <w:t>.</w:t>
      </w:r>
      <w:r w:rsidRPr="00AB5580">
        <w:rPr>
          <w:rFonts w:ascii="Arial" w:eastAsia="Arial" w:hAnsi="Arial" w:cs="Arial"/>
          <w:b/>
          <w:color w:val="0033CC"/>
        </w:rPr>
        <w:t xml:space="preserve"> 1</w:t>
      </w:r>
      <w:r w:rsidR="005A63B2">
        <w:rPr>
          <w:rFonts w:ascii="Arial" w:eastAsia="Arial" w:hAnsi="Arial" w:cs="Arial"/>
          <w:b/>
          <w:color w:val="0033CC"/>
        </w:rPr>
        <w:t>c</w:t>
      </w:r>
      <w:r w:rsidRPr="00AB5580">
        <w:rPr>
          <w:rFonts w:ascii="Arial" w:eastAsia="Arial" w:hAnsi="Arial" w:cs="Arial"/>
          <w:color w:val="0033CC"/>
        </w:rPr>
        <w:t>) as well as for one sample from a hypermutated case (</w:t>
      </w:r>
      <w:r w:rsidRPr="00AB5580">
        <w:rPr>
          <w:rFonts w:ascii="Arial" w:eastAsia="Arial" w:hAnsi="Arial" w:cs="Arial"/>
          <w:i/>
          <w:color w:val="0033CC"/>
        </w:rPr>
        <w:t>R</w:t>
      </w:r>
      <w:r w:rsidRPr="00AB5580">
        <w:rPr>
          <w:rFonts w:ascii="Arial" w:eastAsia="Arial" w:hAnsi="Arial" w:cs="Arial"/>
          <w:i/>
          <w:color w:val="0033CC"/>
          <w:vertAlign w:val="superscript"/>
        </w:rPr>
        <w:t>2</w:t>
      </w:r>
      <w:r w:rsidR="00306309" w:rsidRPr="00AB5580">
        <w:rPr>
          <w:rFonts w:ascii="Arial" w:eastAsia="Arial" w:hAnsi="Arial" w:cs="Arial"/>
          <w:color w:val="0033CC"/>
        </w:rPr>
        <w:t xml:space="preserve"> =</w:t>
      </w:r>
      <w:r w:rsidRPr="00AB5580">
        <w:rPr>
          <w:rFonts w:ascii="Arial" w:eastAsia="Arial" w:hAnsi="Arial" w:cs="Arial"/>
          <w:color w:val="0033CC"/>
        </w:rPr>
        <w:t xml:space="preserve"> 0.9972, </w:t>
      </w:r>
      <w:r w:rsidR="00724B39">
        <w:rPr>
          <w:rFonts w:ascii="Arial" w:eastAsia="Arial" w:hAnsi="Arial" w:cs="Arial"/>
          <w:b/>
          <w:color w:val="0033CC"/>
          <w:highlight w:val="yellow"/>
        </w:rPr>
        <w:t xml:space="preserve">Supplementary </w:t>
      </w:r>
      <w:r w:rsidRPr="0055192D">
        <w:rPr>
          <w:rFonts w:ascii="Arial" w:eastAsia="Arial" w:hAnsi="Arial" w:cs="Arial"/>
          <w:b/>
          <w:color w:val="0033CC"/>
          <w:highlight w:val="yellow"/>
        </w:rPr>
        <w:t>Fig</w:t>
      </w:r>
      <w:r w:rsidR="005A63B2" w:rsidRPr="0055192D">
        <w:rPr>
          <w:rFonts w:ascii="Arial" w:eastAsia="Arial" w:hAnsi="Arial" w:cs="Arial"/>
          <w:b/>
          <w:color w:val="0033CC"/>
          <w:highlight w:val="yellow"/>
        </w:rPr>
        <w:t>.</w:t>
      </w:r>
      <w:r w:rsidRPr="0055192D">
        <w:rPr>
          <w:rFonts w:ascii="Arial" w:eastAsia="Arial" w:hAnsi="Arial" w:cs="Arial"/>
          <w:b/>
          <w:color w:val="0033CC"/>
          <w:highlight w:val="yellow"/>
        </w:rPr>
        <w:t xml:space="preserve"> 3</w:t>
      </w:r>
      <w:r w:rsidRPr="00AB5580">
        <w:rPr>
          <w:rFonts w:ascii="Arial" w:eastAsia="Arial" w:hAnsi="Arial" w:cs="Arial"/>
          <w:color w:val="0033CC"/>
        </w:rPr>
        <w:t xml:space="preserve">). Additionally, </w:t>
      </w:r>
      <w:r w:rsidRPr="00AB5580">
        <w:rPr>
          <w:rFonts w:ascii="Arial" w:eastAsia="Arial" w:hAnsi="Arial" w:cs="Arial"/>
          <w:color w:val="0033CC"/>
          <w:u w:val="single"/>
        </w:rPr>
        <w:t>three of the above patients have</w:t>
      </w:r>
      <w:r w:rsidR="00B71E11" w:rsidRPr="00AB5580">
        <w:rPr>
          <w:rFonts w:ascii="Arial" w:eastAsia="Arial" w:hAnsi="Arial" w:cs="Arial"/>
          <w:color w:val="0033CC"/>
          <w:u w:val="single"/>
        </w:rPr>
        <w:t xml:space="preserve"> now</w:t>
      </w:r>
      <w:r w:rsidRPr="00AB5580">
        <w:rPr>
          <w:rFonts w:ascii="Arial" w:eastAsia="Arial" w:hAnsi="Arial" w:cs="Arial"/>
          <w:color w:val="0033CC"/>
          <w:u w:val="single"/>
        </w:rPr>
        <w:t xml:space="preserve"> been retested using version V2 of the protocol</w:t>
      </w:r>
      <w:r w:rsidRPr="00AB5580">
        <w:rPr>
          <w:rFonts w:ascii="Arial" w:eastAsia="Arial" w:hAnsi="Arial" w:cs="Arial"/>
          <w:color w:val="0033CC"/>
        </w:rPr>
        <w:t xml:space="preserve">. The pairwise comparison of VAFs between versions V1 vs V2 and V2 vs V2 for all the samples that have been retested are shown in </w:t>
      </w:r>
      <w:r w:rsidR="00B71E11" w:rsidRPr="00AB5580">
        <w:rPr>
          <w:rFonts w:ascii="Arial" w:eastAsia="Arial" w:hAnsi="Arial" w:cs="Arial"/>
          <w:b/>
          <w:color w:val="0033CC"/>
        </w:rPr>
        <w:t xml:space="preserve">Response to Reviewers </w:t>
      </w:r>
      <w:r w:rsidRPr="00AB5580">
        <w:rPr>
          <w:rFonts w:ascii="Arial" w:eastAsia="Arial" w:hAnsi="Arial" w:cs="Arial"/>
          <w:b/>
          <w:color w:val="0033CC"/>
        </w:rPr>
        <w:t>Figure 8</w:t>
      </w:r>
      <w:r w:rsidR="007D0EAE" w:rsidRPr="00AB5580">
        <w:rPr>
          <w:rFonts w:ascii="Arial" w:eastAsia="Arial" w:hAnsi="Arial" w:cs="Arial"/>
          <w:b/>
          <w:color w:val="0033CC"/>
        </w:rPr>
        <w:t xml:space="preserve"> </w:t>
      </w:r>
      <w:r w:rsidR="007D0EAE" w:rsidRPr="005A63B2">
        <w:rPr>
          <w:rFonts w:ascii="Arial" w:eastAsia="Arial" w:hAnsi="Arial" w:cs="Arial"/>
          <w:color w:val="0033CC"/>
        </w:rPr>
        <w:t>(</w:t>
      </w:r>
      <w:r w:rsidR="00724B39">
        <w:rPr>
          <w:rFonts w:ascii="Arial" w:eastAsia="Arial" w:hAnsi="Arial" w:cs="Arial"/>
          <w:b/>
          <w:color w:val="0033CC"/>
          <w:highlight w:val="yellow"/>
        </w:rPr>
        <w:t>Supplementary</w:t>
      </w:r>
      <w:r w:rsidR="007D0EAE" w:rsidRPr="005A63B2">
        <w:rPr>
          <w:rFonts w:ascii="Arial" w:eastAsia="Arial" w:hAnsi="Arial" w:cs="Arial"/>
          <w:b/>
          <w:color w:val="0033CC"/>
          <w:highlight w:val="yellow"/>
        </w:rPr>
        <w:t xml:space="preserve"> Fig. </w:t>
      </w:r>
      <w:r w:rsidR="00724B39">
        <w:rPr>
          <w:rFonts w:ascii="Arial" w:eastAsia="Arial" w:hAnsi="Arial" w:cs="Arial"/>
          <w:b/>
          <w:color w:val="0033CC"/>
          <w:highlight w:val="yellow"/>
        </w:rPr>
        <w:t>RR8</w:t>
      </w:r>
      <w:r w:rsidR="007D0EAE" w:rsidRPr="00AB5580">
        <w:rPr>
          <w:rFonts w:ascii="Arial" w:eastAsia="Arial" w:hAnsi="Arial" w:cs="Arial"/>
          <w:b/>
          <w:color w:val="0033CC"/>
        </w:rPr>
        <w:t xml:space="preserve"> of the revised manuscript</w:t>
      </w:r>
      <w:r w:rsidR="007D0EAE" w:rsidRPr="005A63B2">
        <w:rPr>
          <w:rFonts w:ascii="Arial" w:eastAsia="Arial" w:hAnsi="Arial" w:cs="Arial"/>
          <w:color w:val="0033CC"/>
        </w:rPr>
        <w:t>)</w:t>
      </w:r>
      <w:r w:rsidRPr="00AB5580">
        <w:rPr>
          <w:rFonts w:ascii="Arial" w:eastAsia="Arial" w:hAnsi="Arial" w:cs="Arial"/>
          <w:color w:val="0033CC"/>
        </w:rPr>
        <w:t>.</w:t>
      </w:r>
      <w:r w:rsidR="00B71E11" w:rsidRPr="00AB5580">
        <w:rPr>
          <w:rFonts w:ascii="Arial" w:eastAsia="Arial" w:hAnsi="Arial" w:cs="Arial"/>
          <w:color w:val="0033CC"/>
        </w:rPr>
        <w:t xml:space="preserve"> In addition, we have now also performed </w:t>
      </w:r>
      <w:proofErr w:type="spellStart"/>
      <w:r w:rsidR="00B71E11" w:rsidRPr="00AB5580">
        <w:rPr>
          <w:rFonts w:ascii="Arial" w:eastAsia="Arial" w:hAnsi="Arial" w:cs="Arial"/>
          <w:color w:val="0033CC"/>
        </w:rPr>
        <w:t>ddPCR</w:t>
      </w:r>
      <w:proofErr w:type="spellEnd"/>
      <w:r w:rsidR="00B71E11" w:rsidRPr="00AB5580">
        <w:rPr>
          <w:rFonts w:ascii="Arial" w:eastAsia="Arial" w:hAnsi="Arial" w:cs="Arial"/>
          <w:color w:val="0033CC"/>
        </w:rPr>
        <w:t xml:space="preserve"> of low VAF </w:t>
      </w:r>
      <w:proofErr w:type="spellStart"/>
      <w:r w:rsidR="00B71E11" w:rsidRPr="00AB5580">
        <w:rPr>
          <w:rFonts w:ascii="Arial" w:eastAsia="Arial" w:hAnsi="Arial" w:cs="Arial"/>
          <w:color w:val="0033CC"/>
        </w:rPr>
        <w:t>VUSo</w:t>
      </w:r>
      <w:proofErr w:type="spellEnd"/>
      <w:r w:rsidR="00B71E11" w:rsidRPr="00AB5580">
        <w:rPr>
          <w:rFonts w:ascii="Arial" w:eastAsia="Arial" w:hAnsi="Arial" w:cs="Arial"/>
          <w:color w:val="0033CC"/>
        </w:rPr>
        <w:t xml:space="preserve">, which confirmed both the technical sensitivity </w:t>
      </w:r>
      <w:r w:rsidR="00306309" w:rsidRPr="00AB5580">
        <w:rPr>
          <w:rFonts w:ascii="Arial" w:eastAsia="Arial" w:hAnsi="Arial" w:cs="Arial"/>
          <w:color w:val="0033CC"/>
        </w:rPr>
        <w:t xml:space="preserve">and specificity </w:t>
      </w:r>
      <w:r w:rsidR="00B71E11" w:rsidRPr="00AB5580">
        <w:rPr>
          <w:rFonts w:ascii="Arial" w:eastAsia="Arial" w:hAnsi="Arial" w:cs="Arial"/>
          <w:color w:val="0033CC"/>
        </w:rPr>
        <w:t xml:space="preserve">of the high-intensity cfDNA sequencing assay </w:t>
      </w:r>
      <w:r w:rsidR="00306309" w:rsidRPr="00AB5580">
        <w:rPr>
          <w:rFonts w:ascii="Arial" w:eastAsia="Arial" w:hAnsi="Arial" w:cs="Arial"/>
          <w:color w:val="0033CC"/>
        </w:rPr>
        <w:t>as well as</w:t>
      </w:r>
      <w:r w:rsidR="00B71E11" w:rsidRPr="00AB5580">
        <w:rPr>
          <w:rFonts w:ascii="Arial" w:eastAsia="Arial" w:hAnsi="Arial" w:cs="Arial"/>
          <w:color w:val="0033CC"/>
        </w:rPr>
        <w:t xml:space="preserve"> the </w:t>
      </w:r>
      <w:r w:rsidR="00306309" w:rsidRPr="00AB5580">
        <w:rPr>
          <w:rFonts w:ascii="Arial" w:eastAsia="Arial" w:hAnsi="Arial" w:cs="Arial"/>
          <w:color w:val="0033CC"/>
        </w:rPr>
        <w:t>accuracy</w:t>
      </w:r>
      <w:r w:rsidR="00B71E11" w:rsidRPr="00AB5580">
        <w:rPr>
          <w:rFonts w:ascii="Arial" w:eastAsia="Arial" w:hAnsi="Arial" w:cs="Arial"/>
          <w:color w:val="0033CC"/>
        </w:rPr>
        <w:t xml:space="preserve"> </w:t>
      </w:r>
      <w:r w:rsidR="00306309" w:rsidRPr="00AB5580">
        <w:rPr>
          <w:rFonts w:ascii="Arial" w:eastAsia="Arial" w:hAnsi="Arial" w:cs="Arial"/>
          <w:color w:val="0033CC"/>
        </w:rPr>
        <w:t>for measuring</w:t>
      </w:r>
      <w:r w:rsidR="00B71E11" w:rsidRPr="00AB5580">
        <w:rPr>
          <w:rFonts w:ascii="Arial" w:eastAsia="Arial" w:hAnsi="Arial" w:cs="Arial"/>
          <w:color w:val="0033CC"/>
        </w:rPr>
        <w:t xml:space="preserve"> VAFs utilizing </w:t>
      </w:r>
      <w:proofErr w:type="spellStart"/>
      <w:r w:rsidR="00B71E11" w:rsidRPr="00AB5580">
        <w:rPr>
          <w:rFonts w:ascii="Arial" w:eastAsia="Arial" w:hAnsi="Arial" w:cs="Arial"/>
          <w:color w:val="0033CC"/>
        </w:rPr>
        <w:t>ddPCR</w:t>
      </w:r>
      <w:proofErr w:type="spellEnd"/>
      <w:r w:rsidR="00B71E11" w:rsidRPr="00AB5580">
        <w:rPr>
          <w:rFonts w:ascii="Arial" w:eastAsia="Arial" w:hAnsi="Arial" w:cs="Arial"/>
          <w:color w:val="0033CC"/>
        </w:rPr>
        <w:t xml:space="preserve"> as the ‘</w:t>
      </w:r>
      <w:r w:rsidR="00306309" w:rsidRPr="00AB5580">
        <w:rPr>
          <w:rFonts w:ascii="Arial" w:eastAsia="Arial" w:hAnsi="Arial" w:cs="Arial"/>
          <w:color w:val="0033CC"/>
        </w:rPr>
        <w:t>g</w:t>
      </w:r>
      <w:r w:rsidR="00B71E11" w:rsidRPr="00AB5580">
        <w:rPr>
          <w:rFonts w:ascii="Arial" w:eastAsia="Arial" w:hAnsi="Arial" w:cs="Arial"/>
          <w:color w:val="0033CC"/>
        </w:rPr>
        <w:t xml:space="preserve">old </w:t>
      </w:r>
      <w:r w:rsidR="00306309" w:rsidRPr="00AB5580">
        <w:rPr>
          <w:rFonts w:ascii="Arial" w:eastAsia="Arial" w:hAnsi="Arial" w:cs="Arial"/>
          <w:color w:val="0033CC"/>
        </w:rPr>
        <w:t>s</w:t>
      </w:r>
      <w:r w:rsidR="00B71E11" w:rsidRPr="00AB5580">
        <w:rPr>
          <w:rFonts w:ascii="Arial" w:eastAsia="Arial" w:hAnsi="Arial" w:cs="Arial"/>
          <w:color w:val="0033CC"/>
        </w:rPr>
        <w:t>tandard’.</w:t>
      </w:r>
    </w:p>
    <w:p w14:paraId="7DBF617D" w14:textId="77777777" w:rsidR="00AE0348" w:rsidRPr="00A7225E" w:rsidRDefault="00AE0348" w:rsidP="00A7225E">
      <w:pPr>
        <w:spacing w:after="0" w:line="240" w:lineRule="auto"/>
        <w:jc w:val="both"/>
        <w:rPr>
          <w:rFonts w:ascii="Arial" w:eastAsia="Arial" w:hAnsi="Arial" w:cs="Arial"/>
        </w:rPr>
      </w:pPr>
    </w:p>
    <w:p w14:paraId="09461DA2"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Minor Comments:</w:t>
      </w:r>
    </w:p>
    <w:p w14:paraId="61EB7696" w14:textId="162EA043"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1. At </w:t>
      </w:r>
      <w:proofErr w:type="gramStart"/>
      <w:r w:rsidRPr="00A7225E">
        <w:rPr>
          <w:rFonts w:ascii="Arial" w:eastAsia="Arial" w:hAnsi="Arial" w:cs="Arial"/>
        </w:rPr>
        <w:t>first</w:t>
      </w:r>
      <w:proofErr w:type="gramEnd"/>
      <w:r w:rsidRPr="00A7225E">
        <w:rPr>
          <w:rFonts w:ascii="Arial" w:eastAsia="Arial" w:hAnsi="Arial" w:cs="Arial"/>
        </w:rPr>
        <w:t xml:space="preserve"> I was confused and thought MSK-IMPACT had been used for both plasma and tumor; run at ~60,000x with UMI and error correction added on. Instead, a different assay from GRAIL was used for plasma at </w:t>
      </w:r>
      <w:proofErr w:type="spellStart"/>
      <w:r w:rsidRPr="00A7225E">
        <w:rPr>
          <w:rFonts w:ascii="Arial" w:eastAsia="Arial" w:hAnsi="Arial" w:cs="Arial"/>
        </w:rPr>
        <w:t>ultra high</w:t>
      </w:r>
      <w:proofErr w:type="spellEnd"/>
      <w:r w:rsidRPr="00A7225E">
        <w:rPr>
          <w:rFonts w:ascii="Arial" w:eastAsia="Arial" w:hAnsi="Arial" w:cs="Arial"/>
        </w:rPr>
        <w:t xml:space="preserve">-depth with UMI and error correction, and MSK-IMPACT for tumor at the regular depth (~900x). This could be made clearer to the reader early on the abstract/introduction. Fig 1a schematic is good showing </w:t>
      </w:r>
      <w:proofErr w:type="gramStart"/>
      <w:r w:rsidRPr="00A7225E">
        <w:rPr>
          <w:rFonts w:ascii="Arial" w:eastAsia="Arial" w:hAnsi="Arial" w:cs="Arial"/>
        </w:rPr>
        <w:t>this, but</w:t>
      </w:r>
      <w:proofErr w:type="gramEnd"/>
      <w:r w:rsidRPr="00A7225E">
        <w:rPr>
          <w:rFonts w:ascii="Arial" w:eastAsia="Arial" w:hAnsi="Arial" w:cs="Arial"/>
        </w:rPr>
        <w:t xml:space="preserve"> could be better outlined in text too.</w:t>
      </w:r>
    </w:p>
    <w:p w14:paraId="15C6EAEE" w14:textId="77777777" w:rsidR="00AE0348" w:rsidRPr="00A7225E" w:rsidRDefault="00AE0348" w:rsidP="00A7225E">
      <w:pPr>
        <w:spacing w:after="0" w:line="240" w:lineRule="auto"/>
        <w:jc w:val="both"/>
        <w:rPr>
          <w:rFonts w:ascii="Arial" w:eastAsia="Arial" w:hAnsi="Arial" w:cs="Arial"/>
        </w:rPr>
      </w:pPr>
    </w:p>
    <w:p w14:paraId="3BEF29C5" w14:textId="1178A2C9" w:rsidR="00413E5F" w:rsidRPr="00AB5580" w:rsidRDefault="00B4071F" w:rsidP="00A7225E">
      <w:pPr>
        <w:spacing w:after="0" w:line="240" w:lineRule="auto"/>
        <w:jc w:val="both"/>
        <w:rPr>
          <w:rFonts w:ascii="Arial" w:eastAsia="Arial" w:hAnsi="Arial" w:cs="Arial"/>
          <w:color w:val="0033CC"/>
        </w:rPr>
      </w:pPr>
      <w:r w:rsidRPr="00AB5580">
        <w:rPr>
          <w:rFonts w:ascii="Arial" w:eastAsia="Arial" w:hAnsi="Arial" w:cs="Arial"/>
          <w:color w:val="0033CC"/>
        </w:rPr>
        <w:t xml:space="preserve">Authors: </w:t>
      </w:r>
      <w:r w:rsidR="000F56DF" w:rsidRPr="00AB5580">
        <w:rPr>
          <w:rFonts w:ascii="Arial" w:eastAsia="Arial" w:hAnsi="Arial" w:cs="Arial"/>
          <w:color w:val="0033CC"/>
        </w:rPr>
        <w:t>We apologize for the lack of clarity</w:t>
      </w:r>
      <w:r w:rsidR="00B71E11" w:rsidRPr="00AB5580">
        <w:rPr>
          <w:rFonts w:ascii="Arial" w:eastAsia="Arial" w:hAnsi="Arial" w:cs="Arial"/>
          <w:color w:val="0033CC"/>
        </w:rPr>
        <w:t xml:space="preserve"> in the original version of our manuscript</w:t>
      </w:r>
      <w:r w:rsidR="000F56DF" w:rsidRPr="00AB5580">
        <w:rPr>
          <w:rFonts w:ascii="Arial" w:eastAsia="Arial" w:hAnsi="Arial" w:cs="Arial"/>
          <w:color w:val="0033CC"/>
        </w:rPr>
        <w:t xml:space="preserve">. </w:t>
      </w:r>
      <w:r w:rsidRPr="00AB5580">
        <w:rPr>
          <w:rFonts w:ascii="Arial" w:eastAsia="Arial" w:hAnsi="Arial" w:cs="Arial"/>
          <w:color w:val="0033CC"/>
        </w:rPr>
        <w:t xml:space="preserve">Tumor biopsies and matched normal tissue were sequenced using the MSK-IMPACT assay whilst plasma cfDNA and genomic </w:t>
      </w:r>
      <w:r w:rsidR="000F7A82" w:rsidRPr="00AB5580">
        <w:rPr>
          <w:rFonts w:ascii="Arial" w:eastAsia="Arial" w:hAnsi="Arial" w:cs="Arial"/>
          <w:color w:val="0033CC"/>
        </w:rPr>
        <w:t xml:space="preserve">WBC </w:t>
      </w:r>
      <w:r w:rsidRPr="00AB5580">
        <w:rPr>
          <w:rFonts w:ascii="Arial" w:eastAsia="Arial" w:hAnsi="Arial" w:cs="Arial"/>
          <w:color w:val="0033CC"/>
        </w:rPr>
        <w:t xml:space="preserve">DNA extracted from buffy coat were sequenced by GRAIL, Inc using an ultra-high depth assay with UMI barcoding to allow error correction and a bespoke bioinformatic pipeline. The two assays have </w:t>
      </w:r>
      <w:r w:rsidR="007445F5" w:rsidRPr="00AB5580">
        <w:rPr>
          <w:rFonts w:ascii="Arial" w:eastAsia="Arial" w:hAnsi="Arial" w:cs="Arial"/>
          <w:color w:val="0033CC"/>
        </w:rPr>
        <w:t xml:space="preserve">approximately </w:t>
      </w:r>
      <w:r w:rsidRPr="00AB5580">
        <w:rPr>
          <w:rFonts w:ascii="Arial" w:eastAsia="Arial" w:hAnsi="Arial" w:cs="Arial"/>
          <w:color w:val="0033CC"/>
        </w:rPr>
        <w:t>1Mb of human genome in common. There is, at present, no equivalent of MSK-IMPACT using UMI barcoding in routine clinical use for plasma cfDNA sequencing although a research version exists (</w:t>
      </w:r>
      <w:r w:rsidR="000C7262" w:rsidRPr="00AB5580">
        <w:rPr>
          <w:rFonts w:ascii="Arial" w:eastAsia="Arial" w:hAnsi="Arial" w:cs="Arial"/>
          <w:color w:val="0033CC"/>
        </w:rPr>
        <w:t xml:space="preserve">PMID: </w:t>
      </w:r>
      <w:r w:rsidR="00C80ED4" w:rsidRPr="00AB5580">
        <w:rPr>
          <w:rFonts w:ascii="Arial" w:eastAsia="Arial" w:hAnsi="Arial" w:cs="Arial"/>
          <w:color w:val="0033CC"/>
        </w:rPr>
        <w:t>30675060</w:t>
      </w:r>
      <w:r w:rsidRPr="00AB5580">
        <w:rPr>
          <w:rFonts w:ascii="Arial" w:eastAsia="Arial" w:hAnsi="Arial" w:cs="Arial"/>
          <w:color w:val="0033CC"/>
        </w:rPr>
        <w:t xml:space="preserve">) which is still under development. Following the Reviewer’s suggestion, the caption of </w:t>
      </w:r>
      <w:r w:rsidRPr="00AB5580">
        <w:rPr>
          <w:rFonts w:ascii="Arial" w:eastAsia="Arial" w:hAnsi="Arial" w:cs="Arial"/>
          <w:b/>
          <w:color w:val="0033CC"/>
        </w:rPr>
        <w:t>Fig</w:t>
      </w:r>
      <w:r w:rsidR="005A63B2">
        <w:rPr>
          <w:rFonts w:ascii="Arial" w:eastAsia="Arial" w:hAnsi="Arial" w:cs="Arial"/>
          <w:b/>
          <w:color w:val="0033CC"/>
        </w:rPr>
        <w:t>.</w:t>
      </w:r>
      <w:r w:rsidRPr="00AB5580">
        <w:rPr>
          <w:rFonts w:ascii="Arial" w:eastAsia="Arial" w:hAnsi="Arial" w:cs="Arial"/>
          <w:b/>
          <w:color w:val="0033CC"/>
        </w:rPr>
        <w:t xml:space="preserve"> 1</w:t>
      </w:r>
      <w:r w:rsidRPr="00AB5580">
        <w:rPr>
          <w:rFonts w:ascii="Arial" w:eastAsia="Arial" w:hAnsi="Arial" w:cs="Arial"/>
          <w:color w:val="0033CC"/>
        </w:rPr>
        <w:t xml:space="preserve"> </w:t>
      </w:r>
      <w:r w:rsidR="00B91ED5" w:rsidRPr="00AB5580">
        <w:rPr>
          <w:rFonts w:ascii="Arial" w:eastAsia="Arial" w:hAnsi="Arial" w:cs="Arial"/>
          <w:color w:val="0033CC"/>
        </w:rPr>
        <w:t>and the Introduction (</w:t>
      </w:r>
      <w:r w:rsidR="00B91ED5" w:rsidRPr="00CD033A">
        <w:rPr>
          <w:rFonts w:ascii="Arial" w:eastAsia="Arial" w:hAnsi="Arial" w:cs="Arial"/>
          <w:color w:val="0033CC"/>
          <w:highlight w:val="yellow"/>
        </w:rPr>
        <w:t>page xx, lines xx</w:t>
      </w:r>
      <w:r w:rsidR="00B16CDA" w:rsidRPr="00B16CDA">
        <w:rPr>
          <w:rFonts w:ascii="Arial" w:eastAsia="Arial" w:hAnsi="Arial" w:cs="Arial"/>
          <w:color w:val="0033CC"/>
        </w:rPr>
        <w:t>)</w:t>
      </w:r>
      <w:r w:rsidR="00B91ED5" w:rsidRPr="00B16CDA">
        <w:rPr>
          <w:rFonts w:ascii="Arial" w:eastAsia="Arial" w:hAnsi="Arial" w:cs="Arial"/>
          <w:color w:val="0033CC"/>
        </w:rPr>
        <w:t>,</w:t>
      </w:r>
      <w:r w:rsidR="00B91ED5" w:rsidRPr="00AB5580">
        <w:rPr>
          <w:rFonts w:ascii="Arial" w:eastAsia="Arial" w:hAnsi="Arial" w:cs="Arial"/>
          <w:color w:val="0033CC"/>
        </w:rPr>
        <w:t xml:space="preserve"> “</w:t>
      </w:r>
      <w:r w:rsidR="00B91ED5" w:rsidRPr="00CD033A">
        <w:rPr>
          <w:rFonts w:ascii="Arial" w:eastAsia="Arial" w:hAnsi="Arial" w:cs="Arial"/>
          <w:color w:val="0033CC"/>
        </w:rPr>
        <w:t xml:space="preserve">Here we report on the development of a </w:t>
      </w:r>
      <w:r w:rsidR="00B91ED5" w:rsidRPr="00AB5580">
        <w:rPr>
          <w:rFonts w:ascii="Arial" w:eastAsia="Arial" w:hAnsi="Arial" w:cs="Arial"/>
          <w:color w:val="0033CC"/>
        </w:rPr>
        <w:t>high-intensity sequencing assay of matched cfDNA and white blood cells (WBCs)</w:t>
      </w:r>
      <w:r w:rsidR="00B91ED5" w:rsidRPr="00CD033A">
        <w:rPr>
          <w:rFonts w:ascii="Arial" w:eastAsia="Arial" w:hAnsi="Arial" w:cs="Arial"/>
          <w:color w:val="0033CC"/>
        </w:rPr>
        <w:t xml:space="preserve"> for </w:t>
      </w:r>
      <w:r w:rsidR="00B91ED5" w:rsidRPr="00CD033A">
        <w:rPr>
          <w:rFonts w:ascii="Arial" w:eastAsia="Arial" w:hAnsi="Arial" w:cs="Arial"/>
          <w:i/>
          <w:color w:val="0033CC"/>
        </w:rPr>
        <w:t>de novo</w:t>
      </w:r>
      <w:r w:rsidR="00B91ED5" w:rsidRPr="00CD033A">
        <w:rPr>
          <w:rFonts w:ascii="Arial" w:eastAsia="Arial" w:hAnsi="Arial" w:cs="Arial"/>
          <w:color w:val="0033CC"/>
        </w:rPr>
        <w:t xml:space="preserve"> characterization of the repertoire of somatic mutations in cfDNA, without </w:t>
      </w:r>
      <w:r w:rsidR="00B91ED5" w:rsidRPr="00CD033A">
        <w:rPr>
          <w:rFonts w:ascii="Arial" w:eastAsia="Arial" w:hAnsi="Arial" w:cs="Arial"/>
          <w:i/>
          <w:color w:val="0033CC"/>
        </w:rPr>
        <w:t>a priori</w:t>
      </w:r>
      <w:r w:rsidR="00B91ED5" w:rsidRPr="00CD033A">
        <w:rPr>
          <w:rFonts w:ascii="Arial" w:eastAsia="Arial" w:hAnsi="Arial" w:cs="Arial"/>
          <w:color w:val="0033CC"/>
        </w:rPr>
        <w:t xml:space="preserve"> knowledge of variants present in a matched tumor biopsy. This approach, combined with sequencing of DNA samples extracted from matched tumor tissue biopsies </w:t>
      </w:r>
      <w:r w:rsidR="00B91ED5" w:rsidRPr="00AB5580">
        <w:rPr>
          <w:rFonts w:ascii="Arial" w:eastAsia="Arial" w:hAnsi="Arial" w:cs="Arial"/>
          <w:color w:val="0033CC"/>
        </w:rPr>
        <w:t xml:space="preserve">using an FDA-cleared sequencing assay (i.e. MSK-IMPACT), </w:t>
      </w:r>
      <w:r w:rsidR="00B91ED5" w:rsidRPr="00CD033A">
        <w:rPr>
          <w:rFonts w:ascii="Arial" w:eastAsia="Arial" w:hAnsi="Arial" w:cs="Arial"/>
          <w:color w:val="0033CC"/>
        </w:rPr>
        <w:t>allowed for categorization and quantification of cfDNA variant sources</w:t>
      </w:r>
      <w:r w:rsidR="00B91ED5" w:rsidRPr="00AB5580">
        <w:rPr>
          <w:rFonts w:ascii="Arial" w:eastAsia="Arial" w:hAnsi="Arial" w:cs="Arial"/>
          <w:color w:val="0033CC"/>
        </w:rPr>
        <w:t xml:space="preserve">”) </w:t>
      </w:r>
      <w:r w:rsidRPr="00AB5580">
        <w:rPr>
          <w:rFonts w:ascii="Arial" w:eastAsia="Arial" w:hAnsi="Arial" w:cs="Arial"/>
          <w:color w:val="0033CC"/>
        </w:rPr>
        <w:t>have been updated in the revised version of the manuscript.</w:t>
      </w:r>
    </w:p>
    <w:p w14:paraId="43B6F148" w14:textId="77777777" w:rsidR="00AE0348" w:rsidRPr="00A7225E" w:rsidRDefault="00AE0348" w:rsidP="00A7225E">
      <w:pPr>
        <w:spacing w:after="0" w:line="240" w:lineRule="auto"/>
        <w:jc w:val="both"/>
        <w:rPr>
          <w:rFonts w:ascii="Arial" w:eastAsia="Arial" w:hAnsi="Arial" w:cs="Arial"/>
        </w:rPr>
      </w:pPr>
    </w:p>
    <w:p w14:paraId="61224DB2" w14:textId="47CA8263" w:rsidR="00413E5F" w:rsidRDefault="00B4071F" w:rsidP="00A7225E">
      <w:pPr>
        <w:spacing w:after="0" w:line="240" w:lineRule="auto"/>
        <w:jc w:val="both"/>
        <w:rPr>
          <w:rFonts w:ascii="Arial" w:eastAsia="Arial" w:hAnsi="Arial" w:cs="Arial"/>
        </w:rPr>
      </w:pPr>
      <w:r w:rsidRPr="00A7225E">
        <w:rPr>
          <w:rFonts w:ascii="Arial" w:eastAsia="Arial" w:hAnsi="Arial" w:cs="Arial"/>
        </w:rPr>
        <w:t>2. Underlying mismatch repair gene mutation(s) identified in the MSI-high prostate cancer case described? If not, why not?</w:t>
      </w:r>
    </w:p>
    <w:p w14:paraId="3EF8DA25" w14:textId="77777777" w:rsidR="00AE0348" w:rsidRPr="00A7225E" w:rsidRDefault="00AE0348" w:rsidP="00A7225E">
      <w:pPr>
        <w:spacing w:after="0" w:line="240" w:lineRule="auto"/>
        <w:jc w:val="both"/>
        <w:rPr>
          <w:rFonts w:ascii="Arial" w:eastAsia="Arial" w:hAnsi="Arial" w:cs="Arial"/>
        </w:rPr>
      </w:pPr>
    </w:p>
    <w:p w14:paraId="5BF8AAD9" w14:textId="68E10379" w:rsidR="00413E5F" w:rsidRPr="00AB5580" w:rsidRDefault="00B4071F" w:rsidP="00A7225E">
      <w:pPr>
        <w:spacing w:after="0" w:line="240" w:lineRule="auto"/>
        <w:jc w:val="both"/>
        <w:rPr>
          <w:rFonts w:ascii="Arial" w:eastAsia="Arial" w:hAnsi="Arial" w:cs="Arial"/>
          <w:color w:val="0033CC"/>
        </w:rPr>
      </w:pPr>
      <w:r w:rsidRPr="00AB5580">
        <w:rPr>
          <w:rFonts w:ascii="Arial" w:eastAsia="Arial" w:hAnsi="Arial" w:cs="Arial"/>
          <w:color w:val="0033CC"/>
        </w:rPr>
        <w:t>Authors: The case illustrated in Figure 3(e) of the manuscript is a 55-year old patient with castration- and enzalutamide-resistant prostate cancer. The tumor biopsy harbored 27 somatic mutations including 6 frameshifting indels, 10 of which were label</w:t>
      </w:r>
      <w:r w:rsidR="005A407A" w:rsidRPr="00AB5580">
        <w:rPr>
          <w:rFonts w:ascii="Arial" w:eastAsia="Arial" w:hAnsi="Arial" w:cs="Arial"/>
          <w:color w:val="0033CC"/>
        </w:rPr>
        <w:t>l</w:t>
      </w:r>
      <w:r w:rsidRPr="00AB5580">
        <w:rPr>
          <w:rFonts w:ascii="Arial" w:eastAsia="Arial" w:hAnsi="Arial" w:cs="Arial"/>
          <w:color w:val="0033CC"/>
        </w:rPr>
        <w:t>ed Biopsy-subthreshold and only detected by parallel analysis of the matched cfDNA (</w:t>
      </w:r>
      <w:commentRangeStart w:id="49"/>
      <w:r w:rsidRPr="00B16CDA">
        <w:rPr>
          <w:rFonts w:ascii="Arial" w:eastAsia="Arial" w:hAnsi="Arial" w:cs="Arial"/>
          <w:b/>
          <w:color w:val="0033CC"/>
          <w:highlight w:val="yellow"/>
        </w:rPr>
        <w:t xml:space="preserve">Supplementary Table </w:t>
      </w:r>
      <w:commentRangeEnd w:id="49"/>
      <w:r w:rsidR="00B91ED5" w:rsidRPr="00B16CDA">
        <w:rPr>
          <w:rStyle w:val="CommentReference"/>
          <w:color w:val="0033CC"/>
          <w:highlight w:val="yellow"/>
        </w:rPr>
        <w:commentReference w:id="49"/>
      </w:r>
      <w:r w:rsidR="00B16CDA" w:rsidRPr="00B16CDA">
        <w:rPr>
          <w:rFonts w:ascii="Arial" w:eastAsia="Arial" w:hAnsi="Arial" w:cs="Arial"/>
          <w:b/>
          <w:color w:val="0033CC"/>
          <w:highlight w:val="yellow"/>
        </w:rPr>
        <w:t>XX</w:t>
      </w:r>
      <w:r w:rsidRPr="00AB5580">
        <w:rPr>
          <w:rFonts w:ascii="Arial" w:eastAsia="Arial" w:hAnsi="Arial" w:cs="Arial"/>
          <w:color w:val="0033CC"/>
        </w:rPr>
        <w:t xml:space="preserve">). None of these mutations were related to the DNA mismatch repair pathway (MMR). Previous analyses had shown that the mutational profile of these tumor-matched mutations </w:t>
      </w:r>
      <w:r w:rsidR="005A407A" w:rsidRPr="00AB5580">
        <w:rPr>
          <w:rFonts w:ascii="Arial" w:eastAsia="Arial" w:hAnsi="Arial" w:cs="Arial"/>
          <w:color w:val="0033CC"/>
        </w:rPr>
        <w:t>was</w:t>
      </w:r>
      <w:r w:rsidRPr="00AB5580">
        <w:rPr>
          <w:rFonts w:ascii="Arial" w:eastAsia="Arial" w:hAnsi="Arial" w:cs="Arial"/>
          <w:color w:val="0033CC"/>
        </w:rPr>
        <w:t xml:space="preserve"> consistent with the MMR signature (</w:t>
      </w:r>
      <w:r w:rsidR="00444268" w:rsidRPr="00AB5580">
        <w:rPr>
          <w:rFonts w:ascii="Arial" w:eastAsia="Arial" w:hAnsi="Arial" w:cs="Arial"/>
          <w:color w:val="0033CC"/>
        </w:rPr>
        <w:t xml:space="preserve">PMID: </w:t>
      </w:r>
      <w:r w:rsidR="000F56DF" w:rsidRPr="00AB5580">
        <w:rPr>
          <w:rFonts w:ascii="Arial" w:eastAsia="Arial" w:hAnsi="Arial" w:cs="Arial"/>
          <w:color w:val="0033CC"/>
        </w:rPr>
        <w:t>28481359)</w:t>
      </w:r>
      <w:r w:rsidRPr="00AB5580">
        <w:rPr>
          <w:rFonts w:ascii="Arial" w:eastAsia="Arial" w:hAnsi="Arial" w:cs="Arial"/>
          <w:color w:val="0033CC"/>
        </w:rPr>
        <w:t xml:space="preserve">. </w:t>
      </w:r>
      <w:r w:rsidRPr="00AB5580">
        <w:rPr>
          <w:rFonts w:ascii="Arial" w:eastAsia="Arial" w:hAnsi="Arial" w:cs="Arial"/>
          <w:b/>
          <w:color w:val="0033CC"/>
        </w:rPr>
        <w:t>Fig</w:t>
      </w:r>
      <w:r w:rsidR="00B16CDA">
        <w:rPr>
          <w:rFonts w:ascii="Arial" w:eastAsia="Arial" w:hAnsi="Arial" w:cs="Arial"/>
          <w:b/>
          <w:color w:val="0033CC"/>
        </w:rPr>
        <w:t>.</w:t>
      </w:r>
      <w:r w:rsidRPr="00AB5580">
        <w:rPr>
          <w:rFonts w:ascii="Arial" w:eastAsia="Arial" w:hAnsi="Arial" w:cs="Arial"/>
          <w:b/>
          <w:color w:val="0033CC"/>
        </w:rPr>
        <w:t xml:space="preserve"> 3</w:t>
      </w:r>
      <w:r w:rsidRPr="00AB5580">
        <w:rPr>
          <w:rFonts w:ascii="Arial" w:eastAsia="Arial" w:hAnsi="Arial" w:cs="Arial"/>
          <w:color w:val="0033CC"/>
        </w:rPr>
        <w:t xml:space="preserve"> of the </w:t>
      </w:r>
      <w:r w:rsidR="007445F5" w:rsidRPr="00AB5580">
        <w:rPr>
          <w:rFonts w:ascii="Arial" w:eastAsia="Arial" w:hAnsi="Arial" w:cs="Arial"/>
          <w:color w:val="0033CC"/>
        </w:rPr>
        <w:t xml:space="preserve">original </w:t>
      </w:r>
      <w:r w:rsidRPr="00AB5580">
        <w:rPr>
          <w:rFonts w:ascii="Arial" w:eastAsia="Arial" w:hAnsi="Arial" w:cs="Arial"/>
          <w:color w:val="0033CC"/>
        </w:rPr>
        <w:t xml:space="preserve">manuscript shows that sequencing of the matched cfDNA captured the MMR signature and MSI-high phenotype. Analysis of the germline DNA revealed a missense </w:t>
      </w:r>
      <w:r w:rsidRPr="00AB5580">
        <w:rPr>
          <w:rFonts w:ascii="Arial" w:hAnsi="Arial" w:cs="Arial"/>
          <w:i/>
          <w:color w:val="0033CC"/>
        </w:rPr>
        <w:t>MUTYH</w:t>
      </w:r>
      <w:r w:rsidRPr="00AB5580">
        <w:rPr>
          <w:rFonts w:ascii="Arial" w:eastAsia="Arial" w:hAnsi="Arial" w:cs="Arial"/>
          <w:color w:val="0033CC"/>
        </w:rPr>
        <w:t xml:space="preserve"> Y176C variant which is considered pathogenic in </w:t>
      </w:r>
      <w:proofErr w:type="spellStart"/>
      <w:r w:rsidRPr="00AB5580">
        <w:rPr>
          <w:rFonts w:ascii="Arial" w:eastAsia="Arial" w:hAnsi="Arial" w:cs="Arial"/>
          <w:color w:val="0033CC"/>
        </w:rPr>
        <w:t>ClinVar</w:t>
      </w:r>
      <w:proofErr w:type="spellEnd"/>
      <w:r w:rsidRPr="00AB5580">
        <w:rPr>
          <w:rFonts w:ascii="Arial" w:eastAsia="Arial" w:hAnsi="Arial" w:cs="Arial"/>
          <w:color w:val="0033CC"/>
        </w:rPr>
        <w:t xml:space="preserve"> (</w:t>
      </w:r>
      <w:r w:rsidR="000C7262" w:rsidRPr="00AB5580">
        <w:rPr>
          <w:rFonts w:ascii="Arial" w:eastAsia="Arial" w:hAnsi="Arial" w:cs="Arial"/>
          <w:color w:val="0033CC"/>
        </w:rPr>
        <w:t xml:space="preserve">PMID: </w:t>
      </w:r>
      <w:r w:rsidR="000F56DF" w:rsidRPr="00AB5580">
        <w:rPr>
          <w:rFonts w:ascii="Arial" w:eastAsia="Arial" w:hAnsi="Arial" w:cs="Arial"/>
          <w:color w:val="0033CC"/>
        </w:rPr>
        <w:t>29165669)</w:t>
      </w:r>
      <w:r w:rsidRPr="00AB5580">
        <w:rPr>
          <w:rFonts w:ascii="Arial" w:eastAsia="Arial" w:hAnsi="Arial" w:cs="Arial"/>
          <w:color w:val="0033CC"/>
        </w:rPr>
        <w:t xml:space="preserve"> and associated with MUTYH-associated polyposis</w:t>
      </w:r>
      <w:r w:rsidR="000F23EB" w:rsidRPr="00AB5580">
        <w:rPr>
          <w:rFonts w:ascii="Arial" w:eastAsia="Arial" w:hAnsi="Arial" w:cs="Arial"/>
          <w:color w:val="0033CC"/>
        </w:rPr>
        <w:t xml:space="preserve"> (MAP</w:t>
      </w:r>
      <w:r w:rsidR="00C80ED4" w:rsidRPr="00AB5580">
        <w:rPr>
          <w:rFonts w:ascii="Arial" w:eastAsia="Arial" w:hAnsi="Arial" w:cs="Arial"/>
          <w:color w:val="0033CC"/>
        </w:rPr>
        <w:t>)</w:t>
      </w:r>
      <w:r w:rsidR="000F23EB" w:rsidRPr="00AB5580">
        <w:rPr>
          <w:rFonts w:ascii="Arial" w:eastAsia="Arial" w:hAnsi="Arial" w:cs="Arial"/>
          <w:color w:val="0033CC"/>
        </w:rPr>
        <w:t xml:space="preserve">. It is possible that the germline </w:t>
      </w:r>
      <w:r w:rsidR="000F23EB" w:rsidRPr="00AB5580">
        <w:rPr>
          <w:rFonts w:ascii="Arial" w:eastAsia="Arial" w:hAnsi="Arial" w:cs="Arial"/>
          <w:i/>
          <w:color w:val="0033CC"/>
        </w:rPr>
        <w:t>MUTYH</w:t>
      </w:r>
      <w:r w:rsidR="005A407A" w:rsidRPr="00AB5580">
        <w:rPr>
          <w:rFonts w:ascii="Arial" w:eastAsia="Arial" w:hAnsi="Arial" w:cs="Arial"/>
          <w:color w:val="0033CC"/>
        </w:rPr>
        <w:t xml:space="preserve"> </w:t>
      </w:r>
      <w:r w:rsidR="00C80ED4" w:rsidRPr="00AB5580">
        <w:rPr>
          <w:rFonts w:ascii="Arial" w:eastAsia="Arial" w:hAnsi="Arial" w:cs="Arial"/>
          <w:color w:val="0033CC"/>
        </w:rPr>
        <w:t>mutation</w:t>
      </w:r>
      <w:r w:rsidR="000F23EB" w:rsidRPr="00AB5580">
        <w:rPr>
          <w:rFonts w:ascii="Arial" w:eastAsia="Arial" w:hAnsi="Arial" w:cs="Arial"/>
          <w:color w:val="0033CC"/>
        </w:rPr>
        <w:t xml:space="preserve"> resulted in the MMR signature or </w:t>
      </w:r>
      <w:r w:rsidR="00C80ED4" w:rsidRPr="00AB5580">
        <w:rPr>
          <w:rFonts w:ascii="Arial" w:eastAsia="Arial" w:hAnsi="Arial" w:cs="Arial"/>
          <w:color w:val="0033CC"/>
        </w:rPr>
        <w:t>that</w:t>
      </w:r>
      <w:r w:rsidR="005A407A" w:rsidRPr="00AB5580">
        <w:rPr>
          <w:rFonts w:ascii="Arial" w:eastAsia="Arial" w:hAnsi="Arial" w:cs="Arial"/>
          <w:color w:val="0033CC"/>
        </w:rPr>
        <w:t xml:space="preserve">, equally likely, </w:t>
      </w:r>
      <w:r w:rsidR="000F23EB" w:rsidRPr="00AB5580">
        <w:rPr>
          <w:rFonts w:ascii="Arial" w:eastAsia="Arial" w:hAnsi="Arial" w:cs="Arial"/>
          <w:color w:val="0033CC"/>
        </w:rPr>
        <w:t xml:space="preserve">epigenetic factors </w:t>
      </w:r>
      <w:r w:rsidR="00C80ED4" w:rsidRPr="00AB5580">
        <w:rPr>
          <w:rFonts w:ascii="Arial" w:eastAsia="Arial" w:hAnsi="Arial" w:cs="Arial"/>
          <w:color w:val="0033CC"/>
        </w:rPr>
        <w:t xml:space="preserve">lead to </w:t>
      </w:r>
      <w:r w:rsidR="000F23EB" w:rsidRPr="00AB5580">
        <w:rPr>
          <w:rFonts w:ascii="Arial" w:eastAsia="Arial" w:hAnsi="Arial" w:cs="Arial"/>
          <w:color w:val="0033CC"/>
        </w:rPr>
        <w:t xml:space="preserve">MMR deficiency in this tumor. </w:t>
      </w:r>
      <w:r w:rsidR="00C80ED4" w:rsidRPr="00AB5580">
        <w:rPr>
          <w:rFonts w:ascii="Arial" w:eastAsia="Arial" w:hAnsi="Arial" w:cs="Arial"/>
          <w:color w:val="0033CC"/>
        </w:rPr>
        <w:t>Although</w:t>
      </w:r>
      <w:r w:rsidRPr="00AB5580">
        <w:rPr>
          <w:rFonts w:ascii="Arial" w:eastAsia="Arial" w:hAnsi="Arial" w:cs="Arial"/>
          <w:color w:val="0033CC"/>
        </w:rPr>
        <w:t xml:space="preserve"> there is no definite evidence of MMR pathway lesion, the patient was enrolled on a clinical trial of an anti-PD-L1 immunotherapy regimen, has exhibited a marked</w:t>
      </w:r>
      <w:r w:rsidR="000F23EB" w:rsidRPr="00AB5580">
        <w:rPr>
          <w:rFonts w:ascii="Arial" w:eastAsia="Arial" w:hAnsi="Arial" w:cs="Arial"/>
          <w:color w:val="0033CC"/>
        </w:rPr>
        <w:t xml:space="preserve"> and sustained </w:t>
      </w:r>
      <w:r w:rsidRPr="00AB5580">
        <w:rPr>
          <w:rFonts w:ascii="Arial" w:eastAsia="Arial" w:hAnsi="Arial" w:cs="Arial"/>
          <w:color w:val="0033CC"/>
        </w:rPr>
        <w:t xml:space="preserve">response to treatment </w:t>
      </w:r>
      <w:r w:rsidR="00214DEB" w:rsidRPr="00AB5580">
        <w:rPr>
          <w:rFonts w:ascii="Arial" w:eastAsia="Arial" w:hAnsi="Arial" w:cs="Arial"/>
          <w:color w:val="0033CC"/>
        </w:rPr>
        <w:t>for</w:t>
      </w:r>
      <w:r w:rsidR="00444268" w:rsidRPr="00AB5580">
        <w:rPr>
          <w:rFonts w:ascii="Arial" w:eastAsia="Arial" w:hAnsi="Arial" w:cs="Arial"/>
          <w:color w:val="0033CC"/>
        </w:rPr>
        <w:t xml:space="preserve"> </w:t>
      </w:r>
      <w:r w:rsidR="00214DEB" w:rsidRPr="00AB5580">
        <w:rPr>
          <w:rFonts w:ascii="Arial" w:eastAsia="Arial" w:hAnsi="Arial" w:cs="Arial"/>
          <w:color w:val="0033CC"/>
        </w:rPr>
        <w:t>35</w:t>
      </w:r>
      <w:r w:rsidR="00444268" w:rsidRPr="00AB5580">
        <w:rPr>
          <w:rFonts w:ascii="Arial" w:eastAsia="Arial" w:hAnsi="Arial" w:cs="Arial"/>
          <w:color w:val="0033CC"/>
        </w:rPr>
        <w:t xml:space="preserve"> months after initiating the immunotherapy regimen</w:t>
      </w:r>
      <w:r w:rsidRPr="00AB5580">
        <w:rPr>
          <w:rFonts w:ascii="Arial" w:eastAsia="Arial" w:hAnsi="Arial" w:cs="Arial"/>
          <w:color w:val="0033CC"/>
        </w:rPr>
        <w:t>.</w:t>
      </w:r>
    </w:p>
    <w:p w14:paraId="3F5090D2" w14:textId="77777777" w:rsidR="00AE0348" w:rsidRPr="00A7225E" w:rsidRDefault="00AE0348" w:rsidP="00A7225E">
      <w:pPr>
        <w:spacing w:after="0" w:line="240" w:lineRule="auto"/>
        <w:jc w:val="both"/>
        <w:rPr>
          <w:rFonts w:ascii="Arial" w:eastAsia="Arial" w:hAnsi="Arial" w:cs="Arial"/>
        </w:rPr>
      </w:pPr>
    </w:p>
    <w:p w14:paraId="6DBF313A" w14:textId="686386F6"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3. Why were synonymous variants separated out of some of the analyses? </w:t>
      </w:r>
      <w:proofErr w:type="gramStart"/>
      <w:r w:rsidRPr="00A7225E">
        <w:rPr>
          <w:rFonts w:ascii="Arial" w:eastAsia="Arial" w:hAnsi="Arial" w:cs="Arial"/>
        </w:rPr>
        <w:t>Certainly</w:t>
      </w:r>
      <w:proofErr w:type="gramEnd"/>
      <w:r w:rsidRPr="00A7225E">
        <w:rPr>
          <w:rFonts w:ascii="Arial" w:eastAsia="Arial" w:hAnsi="Arial" w:cs="Arial"/>
        </w:rPr>
        <w:t xml:space="preserve"> many of these will be passenger mutations, but the same is true for non-synonymous mutations, and does pathogenicity matter here?</w:t>
      </w:r>
    </w:p>
    <w:p w14:paraId="4D3D73BE" w14:textId="77777777" w:rsidR="00AE0348" w:rsidRPr="00A7225E" w:rsidRDefault="00AE0348" w:rsidP="00A7225E">
      <w:pPr>
        <w:spacing w:after="0" w:line="240" w:lineRule="auto"/>
        <w:jc w:val="both"/>
        <w:rPr>
          <w:rFonts w:ascii="Arial" w:eastAsia="Arial" w:hAnsi="Arial" w:cs="Arial"/>
        </w:rPr>
      </w:pPr>
    </w:p>
    <w:p w14:paraId="23175BA5" w14:textId="51DB1CAF" w:rsidR="00413E5F" w:rsidRPr="00AB5580" w:rsidRDefault="00B4071F" w:rsidP="00A7225E">
      <w:pPr>
        <w:spacing w:after="0" w:line="240" w:lineRule="auto"/>
        <w:jc w:val="both"/>
        <w:rPr>
          <w:rFonts w:ascii="Arial" w:eastAsia="Arial" w:hAnsi="Arial" w:cs="Arial"/>
          <w:color w:val="0033CC"/>
        </w:rPr>
      </w:pPr>
      <w:r w:rsidRPr="00AB5580">
        <w:rPr>
          <w:rFonts w:ascii="Arial" w:eastAsia="Arial" w:hAnsi="Arial" w:cs="Arial"/>
          <w:color w:val="0033CC"/>
        </w:rPr>
        <w:t>Authors: All somatic mutations reported as part of the clinically validated MSK-IMPACT pipeline are non-synonymous variants. All comparisons in the manuscript were</w:t>
      </w:r>
      <w:r w:rsidR="000C1DDA" w:rsidRPr="00AB5580">
        <w:rPr>
          <w:rFonts w:ascii="Arial" w:eastAsia="Arial" w:hAnsi="Arial" w:cs="Arial"/>
          <w:color w:val="0033CC"/>
        </w:rPr>
        <w:t xml:space="preserve">, </w:t>
      </w:r>
      <w:r w:rsidRPr="00AB5580">
        <w:rPr>
          <w:rFonts w:ascii="Arial" w:eastAsia="Arial" w:hAnsi="Arial" w:cs="Arial"/>
          <w:color w:val="0033CC"/>
        </w:rPr>
        <w:t xml:space="preserve">therefore, limited to somatic non-synonymous </w:t>
      </w:r>
      <w:r w:rsidRPr="00AB5580">
        <w:rPr>
          <w:rFonts w:ascii="Arial" w:eastAsia="Arial" w:hAnsi="Arial" w:cs="Arial"/>
          <w:color w:val="0033CC"/>
        </w:rPr>
        <w:lastRenderedPageBreak/>
        <w:t xml:space="preserve">variants which were detected in overlapping regions interrogated by both MSK-IMPACT and GRAIL’s cfDNA assay. Although the submitted version of the manuscript does not involve an elaborate discussion of the pathogenicity of these mutations, for the purpose of this </w:t>
      </w:r>
      <w:r w:rsidR="003A08F4" w:rsidRPr="00AB5580">
        <w:rPr>
          <w:rFonts w:ascii="Arial" w:eastAsia="Arial" w:hAnsi="Arial" w:cs="Arial"/>
          <w:color w:val="0033CC"/>
        </w:rPr>
        <w:t>response</w:t>
      </w:r>
      <w:r w:rsidRPr="00AB5580">
        <w:rPr>
          <w:rFonts w:ascii="Arial" w:eastAsia="Arial" w:hAnsi="Arial" w:cs="Arial"/>
          <w:color w:val="0033CC"/>
        </w:rPr>
        <w:t xml:space="preserve">, all non-synonymous variants were annotated using </w:t>
      </w:r>
      <w:proofErr w:type="spellStart"/>
      <w:r w:rsidRPr="00AB5580">
        <w:rPr>
          <w:rFonts w:ascii="Arial" w:eastAsia="Arial" w:hAnsi="Arial" w:cs="Arial"/>
          <w:color w:val="0033CC"/>
        </w:rPr>
        <w:t>OncoKB</w:t>
      </w:r>
      <w:proofErr w:type="spellEnd"/>
      <w:r w:rsidRPr="00AB5580">
        <w:rPr>
          <w:rFonts w:ascii="Arial" w:eastAsia="Arial" w:hAnsi="Arial" w:cs="Arial"/>
          <w:color w:val="0033CC"/>
        </w:rPr>
        <w:t xml:space="preserve"> (</w:t>
      </w:r>
      <w:r w:rsidR="000C7262" w:rsidRPr="00AB5580">
        <w:rPr>
          <w:rFonts w:ascii="Arial" w:eastAsia="Arial" w:hAnsi="Arial" w:cs="Arial"/>
          <w:color w:val="0033CC"/>
        </w:rPr>
        <w:t xml:space="preserve">PMID: </w:t>
      </w:r>
      <w:r w:rsidR="00DB5F05" w:rsidRPr="00AB5580">
        <w:rPr>
          <w:rFonts w:ascii="Arial" w:eastAsia="Arial" w:hAnsi="Arial" w:cs="Arial"/>
          <w:color w:val="0033CC"/>
        </w:rPr>
        <w:t>28890946)</w:t>
      </w:r>
      <w:r w:rsidRPr="00AB5580">
        <w:rPr>
          <w:rFonts w:ascii="Arial" w:eastAsia="Arial" w:hAnsi="Arial" w:cs="Arial"/>
          <w:color w:val="0033CC"/>
        </w:rPr>
        <w:t>.</w:t>
      </w:r>
      <w:bookmarkStart w:id="50" w:name="_gjdgxs" w:colFirst="0" w:colLast="0"/>
      <w:bookmarkEnd w:id="50"/>
    </w:p>
    <w:p w14:paraId="16C704CA" w14:textId="1C24D73D" w:rsidR="000C7262" w:rsidRPr="00AB5580" w:rsidRDefault="000C7262" w:rsidP="00A7225E">
      <w:pPr>
        <w:spacing w:after="0" w:line="240" w:lineRule="auto"/>
        <w:jc w:val="both"/>
        <w:rPr>
          <w:rFonts w:ascii="Arial" w:eastAsia="Arial" w:hAnsi="Arial" w:cs="Arial"/>
          <w:color w:val="0033CC"/>
        </w:rPr>
      </w:pPr>
    </w:p>
    <w:p w14:paraId="4C62127B" w14:textId="2ECB0FD5" w:rsidR="00B9560F" w:rsidRPr="00AB5580" w:rsidRDefault="00B9560F" w:rsidP="00A7225E">
      <w:pPr>
        <w:spacing w:after="0" w:line="240" w:lineRule="auto"/>
        <w:jc w:val="both"/>
        <w:rPr>
          <w:rFonts w:ascii="Arial" w:eastAsia="Arial" w:hAnsi="Arial" w:cs="Arial"/>
          <w:color w:val="0033CC"/>
        </w:rPr>
      </w:pPr>
      <w:r w:rsidRPr="00AB5580">
        <w:rPr>
          <w:rFonts w:ascii="Arial" w:eastAsia="Arial" w:hAnsi="Arial" w:cs="Arial"/>
          <w:color w:val="0033CC"/>
        </w:rPr>
        <w:t>We hope to have satisfactorily addressed the Reviewers’ insightful comments and constructive criticisms.</w:t>
      </w:r>
    </w:p>
    <w:sectPr w:rsidR="00B9560F" w:rsidRPr="00AB5580" w:rsidSect="00C63D60">
      <w:headerReference w:type="default" r:id="rId35"/>
      <w:type w:val="continuous"/>
      <w:pgSz w:w="12240" w:h="15840"/>
      <w:pgMar w:top="720" w:right="720" w:bottom="720" w:left="720" w:header="720" w:footer="720" w:gutter="0"/>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Reis-Filho, Jorge S./Pathology" w:date="2019-07-13T12:12:00Z" w:initials="RJS">
    <w:p w14:paraId="66F71B41" w14:textId="41D5AF1C" w:rsidR="00A0490B" w:rsidRDefault="00A0490B">
      <w:pPr>
        <w:pStyle w:val="CommentText"/>
      </w:pPr>
      <w:r>
        <w:rPr>
          <w:rStyle w:val="CommentReference"/>
        </w:rPr>
        <w:annotationRef/>
      </w:r>
      <w:r>
        <w:t>Supplementary Table 4 is a merge of the two tables above.</w:t>
      </w:r>
    </w:p>
  </w:comment>
  <w:comment w:id="10" w:author="Reis-Filho, Jorge S./Pathology" w:date="2019-07-13T22:30:00Z" w:initials="RJS">
    <w:p w14:paraId="68F9FC62" w14:textId="77777777" w:rsidR="00A0490B" w:rsidRDefault="00A0490B" w:rsidP="00F25AAA">
      <w:pPr>
        <w:pStyle w:val="CommentText"/>
      </w:pPr>
      <w:r>
        <w:rPr>
          <w:rStyle w:val="CommentReference"/>
        </w:rPr>
        <w:annotationRef/>
      </w:r>
      <w:r>
        <w:t>Update this</w:t>
      </w:r>
    </w:p>
  </w:comment>
  <w:comment w:id="12" w:author="Reis-Filho, Jorge S./Pathology" w:date="2019-07-13T22:43:00Z" w:initials="RJS">
    <w:p w14:paraId="442EC16C" w14:textId="3CE4FC6D" w:rsidR="00A0490B" w:rsidRDefault="00A0490B">
      <w:pPr>
        <w:pStyle w:val="CommentText"/>
      </w:pPr>
      <w:r>
        <w:rPr>
          <w:rStyle w:val="CommentReference"/>
        </w:rPr>
        <w:annotationRef/>
      </w:r>
      <w:r>
        <w:t xml:space="preserve">Throughout the response and the </w:t>
      </w:r>
      <w:proofErr w:type="gramStart"/>
      <w:r>
        <w:t>manuscript</w:t>
      </w:r>
      <w:proofErr w:type="gramEnd"/>
      <w:r>
        <w:t xml:space="preserve"> we need to standardize this. The supplementary figures and tables were NOT labelled “S” when we submitted. This needs to be rectified throughout.</w:t>
      </w:r>
    </w:p>
  </w:comment>
  <w:comment w:id="13" w:author="David Brown" w:date="2019-07-13T05:00:00Z" w:initials="DB">
    <w:p w14:paraId="5D54CAB7" w14:textId="77777777" w:rsidR="00A0490B" w:rsidRDefault="00A0490B">
      <w:pPr>
        <w:pStyle w:val="CommentText"/>
      </w:pPr>
      <w:r>
        <w:rPr>
          <w:rStyle w:val="CommentReference"/>
        </w:rPr>
        <w:annotationRef/>
      </w:r>
      <w:r>
        <w:t>Jorge’s original comment:</w:t>
      </w:r>
    </w:p>
    <w:p w14:paraId="5C17459B" w14:textId="77777777" w:rsidR="00A0490B" w:rsidRDefault="00A0490B">
      <w:pPr>
        <w:pStyle w:val="CommentText"/>
      </w:pPr>
      <w:r>
        <w:t>Double check if this has been added</w:t>
      </w:r>
    </w:p>
    <w:p w14:paraId="4AF1423E" w14:textId="77777777" w:rsidR="00A0490B" w:rsidRDefault="00A0490B">
      <w:pPr>
        <w:pStyle w:val="CommentText"/>
      </w:pPr>
    </w:p>
    <w:p w14:paraId="33ECCC30" w14:textId="77777777" w:rsidR="00A0490B" w:rsidRDefault="00A0490B">
      <w:pPr>
        <w:pStyle w:val="CommentText"/>
      </w:pPr>
      <w:r>
        <w:t>Answer:</w:t>
      </w:r>
    </w:p>
    <w:p w14:paraId="6F35A4DD" w14:textId="24680B6B" w:rsidR="00A0490B" w:rsidRDefault="00A0490B">
      <w:pPr>
        <w:pStyle w:val="CommentText"/>
      </w:pPr>
      <w:r>
        <w:t>Agreed. The text that appears as a list from 1) to 14) in the Response at Point #9 of this Reviewer has been added verbatim as a separate sheet in the table. This is located on GitHub together with all the R codes, figures and supplementary tables/figures</w:t>
      </w:r>
    </w:p>
  </w:comment>
  <w:comment w:id="14" w:author="Reis-Filho, Jorge S./Pathology" w:date="2019-07-13T22:54:00Z" w:initials="RJS">
    <w:p w14:paraId="5AEC1F64" w14:textId="564A2076" w:rsidR="00A0490B" w:rsidRDefault="00A0490B">
      <w:pPr>
        <w:pStyle w:val="CommentText"/>
      </w:pPr>
      <w:r>
        <w:rPr>
          <w:rStyle w:val="CommentReference"/>
        </w:rPr>
        <w:annotationRef/>
      </w:r>
      <w:r>
        <w:t>Update this number. There is no “S”.</w:t>
      </w:r>
    </w:p>
  </w:comment>
  <w:comment w:id="18" w:author="Reis-Filho, Jorge S./Pathology" w:date="2019-07-13T15:03:00Z" w:initials="RJS">
    <w:p w14:paraId="486F96BA" w14:textId="66F8683F" w:rsidR="00A0490B" w:rsidRDefault="00A0490B">
      <w:pPr>
        <w:pStyle w:val="CommentText"/>
      </w:pPr>
      <w:r>
        <w:rPr>
          <w:rStyle w:val="CommentReference"/>
        </w:rPr>
        <w:annotationRef/>
      </w:r>
      <w:r>
        <w:t>This needs to be updated in the figure legend.</w:t>
      </w:r>
    </w:p>
  </w:comment>
  <w:comment w:id="21" w:author="David Brown" w:date="2019-07-13T05:05:00Z" w:initials="DB">
    <w:p w14:paraId="0D040746" w14:textId="77777777" w:rsidR="00A0490B" w:rsidRDefault="00A0490B">
      <w:pPr>
        <w:pStyle w:val="CommentText"/>
      </w:pPr>
      <w:r>
        <w:rPr>
          <w:rStyle w:val="CommentReference"/>
        </w:rPr>
        <w:annotationRef/>
      </w:r>
      <w:r>
        <w:t>Jorge’s original comment:</w:t>
      </w:r>
    </w:p>
    <w:p w14:paraId="06E88D7D" w14:textId="77777777" w:rsidR="00A0490B" w:rsidRDefault="00A0490B">
      <w:pPr>
        <w:pStyle w:val="CommentText"/>
      </w:pPr>
      <w:r>
        <w:t>Update this info once the manuscript is redrafted</w:t>
      </w:r>
    </w:p>
    <w:p w14:paraId="6D10FE7E" w14:textId="77777777" w:rsidR="00A0490B" w:rsidRDefault="00A0490B">
      <w:pPr>
        <w:pStyle w:val="CommentText"/>
      </w:pPr>
    </w:p>
    <w:p w14:paraId="056C0D66" w14:textId="77777777" w:rsidR="00A0490B" w:rsidRDefault="00A0490B">
      <w:pPr>
        <w:pStyle w:val="CommentText"/>
      </w:pPr>
      <w:r>
        <w:t>Answer:</w:t>
      </w:r>
    </w:p>
    <w:p w14:paraId="468AD040" w14:textId="102E9136" w:rsidR="00A0490B" w:rsidRDefault="00A0490B">
      <w:pPr>
        <w:pStyle w:val="CommentText"/>
      </w:pPr>
      <w:r>
        <w:t>Agreed: This originally referred to the submitted version of the manuscript but it’s easier to refer to the revised version of the manuscript</w:t>
      </w:r>
    </w:p>
  </w:comment>
  <w:comment w:id="29" w:author="David Brown" w:date="2019-07-13T05:08:00Z" w:initials="DB">
    <w:p w14:paraId="2875198E" w14:textId="77777777" w:rsidR="00A0490B" w:rsidRDefault="00A0490B">
      <w:pPr>
        <w:pStyle w:val="CommentText"/>
      </w:pPr>
      <w:r>
        <w:rPr>
          <w:rStyle w:val="CommentReference"/>
        </w:rPr>
        <w:annotationRef/>
      </w:r>
      <w:r>
        <w:t>Jorge’s original comment:</w:t>
      </w:r>
    </w:p>
    <w:p w14:paraId="1734C995" w14:textId="51F410EC" w:rsidR="00A0490B" w:rsidRDefault="00A0490B">
      <w:pPr>
        <w:pStyle w:val="CommentText"/>
      </w:pPr>
      <w:r>
        <w:t>This is a critical point. Does GRAIL have any data to support this other than the samples included in this study (e.g. cell lines or whatever samples) sequenced with both assays to demonstrate their equivalence.</w:t>
      </w:r>
    </w:p>
    <w:p w14:paraId="1B3A0E8B" w14:textId="1D4CB80D" w:rsidR="00A0490B" w:rsidRDefault="00A0490B">
      <w:pPr>
        <w:pStyle w:val="CommentText"/>
      </w:pPr>
    </w:p>
    <w:p w14:paraId="233D7E20" w14:textId="3A09FA59" w:rsidR="00A0490B" w:rsidRDefault="00A0490B">
      <w:pPr>
        <w:pStyle w:val="CommentText"/>
      </w:pPr>
      <w:r>
        <w:t>Any additional results we can show here in the letter??? We are not concerned with this reviewer, but with reviewer 1 noticing that there might have been a systematic bias in the deployment of the different versions of the assay.</w:t>
      </w:r>
    </w:p>
    <w:p w14:paraId="529BBE06" w14:textId="77777777" w:rsidR="00A0490B" w:rsidRDefault="00A0490B">
      <w:pPr>
        <w:pStyle w:val="CommentText"/>
      </w:pPr>
    </w:p>
    <w:p w14:paraId="02F5C6C7" w14:textId="77777777" w:rsidR="00A0490B" w:rsidRDefault="00A0490B">
      <w:pPr>
        <w:pStyle w:val="CommentText"/>
      </w:pPr>
      <w:r>
        <w:t>Answer:</w:t>
      </w:r>
    </w:p>
    <w:p w14:paraId="753FA3E1" w14:textId="1D61F4AB" w:rsidR="00A0490B" w:rsidRDefault="00A0490B">
      <w:pPr>
        <w:pStyle w:val="CommentText"/>
      </w:pPr>
      <w:r>
        <w:t xml:space="preserve">As per the last call and Megan’s mail, GRAIL confirmed that they do not have additional data that could be added. Nonetheless, the answer provided by Earl that was added to the Response describes the </w:t>
      </w:r>
      <w:proofErr w:type="spellStart"/>
      <w:r>
        <w:t>break down</w:t>
      </w:r>
      <w:proofErr w:type="spellEnd"/>
      <w:r>
        <w:t xml:space="preserve"> of samples into V1 and V2. The training set included samples from both V1 and V2 in balanced proportions which mitigates batch effects. Similarly, note that except for comparing CH in Figure 5 of the manuscript, there is no head-to-head comparison of cases and controls. Lastly, in the eventuality that this would not be deemed acceptable, one could pull out the results of the internal cross-validation. This would probably set us back a few to several weeks though.</w:t>
      </w:r>
    </w:p>
    <w:p w14:paraId="108D71B7" w14:textId="77777777" w:rsidR="00A0490B" w:rsidRDefault="00A0490B">
      <w:pPr>
        <w:pStyle w:val="CommentText"/>
      </w:pPr>
    </w:p>
    <w:p w14:paraId="658581AF" w14:textId="257EE7C0" w:rsidR="00A0490B" w:rsidRDefault="00A0490B">
      <w:pPr>
        <w:pStyle w:val="CommentText"/>
      </w:pPr>
    </w:p>
  </w:comment>
  <w:comment w:id="30" w:author="Reis-Filho, Jorge S./Pathology" w:date="2019-07-13T20:25:00Z" w:initials="RJS">
    <w:p w14:paraId="223207CD" w14:textId="1A83C6C6" w:rsidR="00A0490B" w:rsidRDefault="00A0490B">
      <w:pPr>
        <w:pStyle w:val="CommentText"/>
      </w:pPr>
      <w:r>
        <w:rPr>
          <w:rStyle w:val="CommentReference"/>
        </w:rPr>
        <w:annotationRef/>
      </w:r>
      <w:r>
        <w:t>This is the only point that can really get us…</w:t>
      </w:r>
    </w:p>
  </w:comment>
  <w:comment w:id="31" w:author="Reis-Filho, Jorge S./Pathology" w:date="2019-07-13T22:56:00Z" w:initials="RJS">
    <w:p w14:paraId="4FD87917" w14:textId="0ED01A17" w:rsidR="00A0490B" w:rsidRDefault="00A0490B">
      <w:pPr>
        <w:pStyle w:val="CommentText"/>
      </w:pPr>
      <w:r>
        <w:rPr>
          <w:rStyle w:val="CommentReference"/>
        </w:rPr>
        <w:annotationRef/>
      </w:r>
      <w:r>
        <w:t>Update this. There is no “S”.</w:t>
      </w:r>
    </w:p>
  </w:comment>
  <w:comment w:id="32" w:author="Reis-Filho, Jorge S./Pathology" w:date="2019-07-13T22:57:00Z" w:initials="RJS">
    <w:p w14:paraId="6085A850" w14:textId="4A99FD80" w:rsidR="00A0490B" w:rsidRDefault="00A0490B">
      <w:pPr>
        <w:pStyle w:val="CommentText"/>
      </w:pPr>
      <w:r>
        <w:rPr>
          <w:rStyle w:val="CommentReference"/>
        </w:rPr>
        <w:annotationRef/>
      </w:r>
      <w:r>
        <w:t>Update this number. There is no “S”.</w:t>
      </w:r>
    </w:p>
  </w:comment>
  <w:comment w:id="33" w:author="Reis-Filho, Jorge S./Pathology" w:date="2019-07-13T20:51:00Z" w:initials="RJS">
    <w:p w14:paraId="101F6E2A" w14:textId="29597AF8" w:rsidR="00A0490B" w:rsidRDefault="00A0490B">
      <w:pPr>
        <w:pStyle w:val="CommentText"/>
      </w:pPr>
      <w:r>
        <w:rPr>
          <w:rStyle w:val="CommentReference"/>
        </w:rPr>
        <w:annotationRef/>
      </w:r>
      <w:r>
        <w:t>I do not think we need to include it in the manuscript.</w:t>
      </w:r>
    </w:p>
  </w:comment>
  <w:comment w:id="34" w:author="Reis-Filho, Jorge S./Pathology" w:date="2019-07-13T20:45:00Z" w:initials="RJS">
    <w:p w14:paraId="743397A6" w14:textId="0DCD208A" w:rsidR="00A0490B" w:rsidRDefault="00A0490B">
      <w:pPr>
        <w:pStyle w:val="CommentText"/>
      </w:pPr>
      <w:r>
        <w:rPr>
          <w:rStyle w:val="CommentReference"/>
        </w:rPr>
        <w:annotationRef/>
      </w:r>
      <w:r>
        <w:t xml:space="preserve">I would suggest changing this to </w:t>
      </w:r>
      <w:proofErr w:type="spellStart"/>
      <w:r>
        <w:t>misassignment</w:t>
      </w:r>
      <w:proofErr w:type="spellEnd"/>
      <w:r>
        <w:t xml:space="preserve"> rather than incorrect assignment, as this is too strongly worded.</w:t>
      </w:r>
    </w:p>
  </w:comment>
  <w:comment w:id="35" w:author="Reis-Filho, Jorge S./Pathology" w:date="2019-07-13T22:57:00Z" w:initials="RJS">
    <w:p w14:paraId="3311059B" w14:textId="32961E1F" w:rsidR="00A0490B" w:rsidRDefault="00A0490B">
      <w:pPr>
        <w:pStyle w:val="CommentText"/>
      </w:pPr>
      <w:r>
        <w:rPr>
          <w:rStyle w:val="CommentReference"/>
        </w:rPr>
        <w:annotationRef/>
      </w:r>
      <w:r>
        <w:t>Please update this. There is no “S”.</w:t>
      </w:r>
    </w:p>
  </w:comment>
  <w:comment w:id="36" w:author="Reis-Filho, Jorge S./Pathology" w:date="2019-07-13T22:57:00Z" w:initials="RJS">
    <w:p w14:paraId="165F1F1D" w14:textId="04AD504C" w:rsidR="00A0490B" w:rsidRDefault="00A0490B">
      <w:pPr>
        <w:pStyle w:val="CommentText"/>
      </w:pPr>
      <w:r>
        <w:rPr>
          <w:rStyle w:val="CommentReference"/>
        </w:rPr>
        <w:annotationRef/>
      </w:r>
      <w:r>
        <w:t>Please update this. There is no “S”.</w:t>
      </w:r>
    </w:p>
  </w:comment>
  <w:comment w:id="40" w:author="Reis-Filho, Jorge S./Pathology" w:date="2019-07-13T21:33:00Z" w:initials="RJS">
    <w:p w14:paraId="23E15016" w14:textId="3FC49F9F" w:rsidR="00A0490B" w:rsidRDefault="00A0490B">
      <w:pPr>
        <w:pStyle w:val="CommentText"/>
      </w:pPr>
      <w:r>
        <w:rPr>
          <w:rStyle w:val="CommentReference"/>
        </w:rPr>
        <w:annotationRef/>
      </w:r>
      <w:r>
        <w:t>These need to be highlighted in the table.</w:t>
      </w:r>
    </w:p>
  </w:comment>
  <w:comment w:id="43" w:author="Reis-Filho, Jorge S./Pathology" w:date="2019-07-13T22:13:00Z" w:initials="RJS">
    <w:p w14:paraId="09B67853" w14:textId="728AEA68" w:rsidR="00A0490B" w:rsidRDefault="00A0490B">
      <w:pPr>
        <w:pStyle w:val="CommentText"/>
      </w:pPr>
      <w:r>
        <w:rPr>
          <w:rStyle w:val="CommentReference"/>
        </w:rPr>
        <w:annotationRef/>
      </w:r>
      <w:r>
        <w:t>It is crucial to define here how many additional HER2 and MET amplifications were detected in the cases that were NOT HER2 or MET amplified in the biopsies! This would provide evidence that our assay is specific…</w:t>
      </w:r>
    </w:p>
  </w:comment>
  <w:comment w:id="44" w:author="Reis-Filho, Jorge S./Pathology" w:date="2019-07-13T22:24:00Z" w:initials="RJS">
    <w:p w14:paraId="329039B7" w14:textId="62CF3A1B" w:rsidR="00A0490B" w:rsidRDefault="00A0490B">
      <w:pPr>
        <w:pStyle w:val="CommentText"/>
      </w:pPr>
      <w:r>
        <w:rPr>
          <w:rStyle w:val="CommentReference"/>
        </w:rPr>
        <w:annotationRef/>
      </w:r>
      <w:r>
        <w:t>This question has not been adequately answered.</w:t>
      </w:r>
    </w:p>
  </w:comment>
  <w:comment w:id="45" w:author="Reis-Filho, Jorge S./Pathology" w:date="2019-07-13T22:58:00Z" w:initials="RJS">
    <w:p w14:paraId="2F4D50E8" w14:textId="1E380C54" w:rsidR="00A0490B" w:rsidRDefault="00A0490B">
      <w:pPr>
        <w:pStyle w:val="CommentText"/>
      </w:pPr>
      <w:r>
        <w:rPr>
          <w:rStyle w:val="CommentReference"/>
        </w:rPr>
        <w:annotationRef/>
      </w:r>
      <w:r>
        <w:t>Where should this be cited???</w:t>
      </w:r>
    </w:p>
  </w:comment>
  <w:comment w:id="46" w:author="Reis-Filho, Jorge S./Pathology" w:date="2019-07-13T22:30:00Z" w:initials="RJS">
    <w:p w14:paraId="074E6EFF" w14:textId="3405A146" w:rsidR="00A0490B" w:rsidRDefault="00A0490B">
      <w:pPr>
        <w:pStyle w:val="CommentText"/>
      </w:pPr>
      <w:r>
        <w:rPr>
          <w:rStyle w:val="CommentReference"/>
        </w:rPr>
        <w:annotationRef/>
      </w:r>
      <w:r>
        <w:t>Update this</w:t>
      </w:r>
    </w:p>
  </w:comment>
  <w:comment w:id="47" w:author="Reis-Filho, Jorge S./Pathology" w:date="2019-07-13T22:46:00Z" w:initials="RJS">
    <w:p w14:paraId="37B4C122" w14:textId="1F14045D" w:rsidR="00A0490B" w:rsidRDefault="00A0490B">
      <w:pPr>
        <w:pStyle w:val="CommentText"/>
      </w:pPr>
      <w:r>
        <w:rPr>
          <w:rStyle w:val="CommentReference"/>
        </w:rPr>
        <w:annotationRef/>
      </w:r>
      <w:r>
        <w:t>Update the number</w:t>
      </w:r>
    </w:p>
  </w:comment>
  <w:comment w:id="48" w:author="Reis-Filho, Jorge S./Pathology" w:date="2019-07-13T22:46:00Z" w:initials="RJS">
    <w:p w14:paraId="5DF81C34" w14:textId="15736EAD" w:rsidR="00A0490B" w:rsidRDefault="00A0490B">
      <w:pPr>
        <w:pStyle w:val="CommentText"/>
      </w:pPr>
      <w:r>
        <w:rPr>
          <w:rStyle w:val="CommentReference"/>
        </w:rPr>
        <w:annotationRef/>
      </w:r>
      <w:r>
        <w:t>Update the number</w:t>
      </w:r>
    </w:p>
  </w:comment>
  <w:comment w:id="49" w:author="Reis-Filho, Jorge S./Pathology" w:date="2019-07-13T22:52:00Z" w:initials="RJS">
    <w:p w14:paraId="6FF7B1CD" w14:textId="3A0B9D0C" w:rsidR="00A0490B" w:rsidRDefault="00A0490B">
      <w:pPr>
        <w:pStyle w:val="CommentText"/>
      </w:pPr>
      <w:r>
        <w:rPr>
          <w:rStyle w:val="CommentReference"/>
        </w:rPr>
        <w:annotationRef/>
      </w:r>
      <w:r>
        <w:t>Please update this number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6F71B41" w15:done="1"/>
  <w15:commentEx w15:paraId="68F9FC62" w15:done="1"/>
  <w15:commentEx w15:paraId="442EC16C" w15:done="1"/>
  <w15:commentEx w15:paraId="6F35A4DD" w15:done="1"/>
  <w15:commentEx w15:paraId="5AEC1F64" w15:done="1"/>
  <w15:commentEx w15:paraId="486F96BA" w15:done="1"/>
  <w15:commentEx w15:paraId="468AD040" w15:done="1"/>
  <w15:commentEx w15:paraId="658581AF" w15:done="1"/>
  <w15:commentEx w15:paraId="223207CD" w15:paraIdParent="658581AF" w15:done="1"/>
  <w15:commentEx w15:paraId="4FD87917" w15:done="1"/>
  <w15:commentEx w15:paraId="6085A850" w15:done="1"/>
  <w15:commentEx w15:paraId="101F6E2A" w15:done="1"/>
  <w15:commentEx w15:paraId="743397A6" w15:done="1"/>
  <w15:commentEx w15:paraId="3311059B" w15:done="1"/>
  <w15:commentEx w15:paraId="165F1F1D" w15:done="1"/>
  <w15:commentEx w15:paraId="23E15016" w15:done="1"/>
  <w15:commentEx w15:paraId="09B67853" w15:done="1"/>
  <w15:commentEx w15:paraId="329039B7" w15:done="1"/>
  <w15:commentEx w15:paraId="2F4D50E8" w15:done="1"/>
  <w15:commentEx w15:paraId="074E6EFF" w15:done="1"/>
  <w15:commentEx w15:paraId="37B4C122" w15:done="1"/>
  <w15:commentEx w15:paraId="5DF81C34" w15:done="1"/>
  <w15:commentEx w15:paraId="6FF7B1CD"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6F71B41" w16cid:durableId="20D44942"/>
  <w16cid:commentId w16cid:paraId="68F9FC62" w16cid:durableId="20D4DA08"/>
  <w16cid:commentId w16cid:paraId="442EC16C" w16cid:durableId="20D4DD0A"/>
  <w16cid:commentId w16cid:paraId="6F35A4DD" w16cid:durableId="20D3E3E3"/>
  <w16cid:commentId w16cid:paraId="5AEC1F64" w16cid:durableId="20D4DFBD"/>
  <w16cid:commentId w16cid:paraId="486F96BA" w16cid:durableId="20D47124"/>
  <w16cid:commentId w16cid:paraId="468AD040" w16cid:durableId="20D3E514"/>
  <w16cid:commentId w16cid:paraId="658581AF" w16cid:durableId="20D3E5DA"/>
  <w16cid:commentId w16cid:paraId="223207CD" w16cid:durableId="20D4BC9D"/>
  <w16cid:commentId w16cid:paraId="4FD87917" w16cid:durableId="20D4E02F"/>
  <w16cid:commentId w16cid:paraId="6085A850" w16cid:durableId="20D4E03F"/>
  <w16cid:commentId w16cid:paraId="101F6E2A" w16cid:durableId="20D4C2C5"/>
  <w16cid:commentId w16cid:paraId="743397A6" w16cid:durableId="20D4C166"/>
  <w16cid:commentId w16cid:paraId="3311059B" w16cid:durableId="20D4E065"/>
  <w16cid:commentId w16cid:paraId="165F1F1D" w16cid:durableId="20D4E055"/>
  <w16cid:commentId w16cid:paraId="23E15016" w16cid:durableId="20D4CC95"/>
  <w16cid:commentId w16cid:paraId="09B67853" w16cid:durableId="20D4D626"/>
  <w16cid:commentId w16cid:paraId="329039B7" w16cid:durableId="20D4D8B0"/>
  <w16cid:commentId w16cid:paraId="2F4D50E8" w16cid:durableId="20D4E0A9"/>
  <w16cid:commentId w16cid:paraId="074E6EFF" w16cid:durableId="20D4DA1A"/>
  <w16cid:commentId w16cid:paraId="37B4C122" w16cid:durableId="20D4DDCA"/>
  <w16cid:commentId w16cid:paraId="5DF81C34" w16cid:durableId="20D4DDD1"/>
  <w16cid:commentId w16cid:paraId="6FF7B1CD" w16cid:durableId="20D4DF3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BC1ED5" w14:textId="77777777" w:rsidR="00C117C2" w:rsidRDefault="00C117C2">
      <w:pPr>
        <w:spacing w:after="0" w:line="240" w:lineRule="auto"/>
      </w:pPr>
      <w:r>
        <w:separator/>
      </w:r>
    </w:p>
  </w:endnote>
  <w:endnote w:type="continuationSeparator" w:id="0">
    <w:p w14:paraId="5E3ABC88" w14:textId="77777777" w:rsidR="00C117C2" w:rsidRDefault="00C117C2">
      <w:pPr>
        <w:spacing w:after="0" w:line="240" w:lineRule="auto"/>
      </w:pPr>
      <w:r>
        <w:continuationSeparator/>
      </w:r>
    </w:p>
  </w:endnote>
  <w:endnote w:type="continuationNotice" w:id="1">
    <w:p w14:paraId="04161391" w14:textId="77777777" w:rsidR="00C117C2" w:rsidRDefault="00C117C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F8FE14" w14:textId="77777777" w:rsidR="00C117C2" w:rsidRDefault="00C117C2">
      <w:pPr>
        <w:spacing w:after="0" w:line="240" w:lineRule="auto"/>
      </w:pPr>
      <w:r>
        <w:separator/>
      </w:r>
    </w:p>
  </w:footnote>
  <w:footnote w:type="continuationSeparator" w:id="0">
    <w:p w14:paraId="5B653626" w14:textId="77777777" w:rsidR="00C117C2" w:rsidRDefault="00C117C2">
      <w:pPr>
        <w:spacing w:after="0" w:line="240" w:lineRule="auto"/>
      </w:pPr>
      <w:r>
        <w:continuationSeparator/>
      </w:r>
    </w:p>
  </w:footnote>
  <w:footnote w:type="continuationNotice" w:id="1">
    <w:p w14:paraId="7A1DEAFA" w14:textId="77777777" w:rsidR="00C117C2" w:rsidRDefault="00C117C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BBDC8B" w14:textId="58538362" w:rsidR="00A0490B" w:rsidRDefault="00A0490B" w:rsidP="00881A6E">
    <w:pPr>
      <w:pBdr>
        <w:top w:val="nil"/>
        <w:left w:val="nil"/>
        <w:bottom w:val="nil"/>
        <w:right w:val="nil"/>
        <w:between w:val="nil"/>
      </w:pBdr>
      <w:tabs>
        <w:tab w:val="center" w:pos="4680"/>
        <w:tab w:val="right" w:pos="9360"/>
      </w:tabs>
      <w:spacing w:after="0" w:line="240" w:lineRule="auto"/>
      <w:jc w:val="right"/>
      <w:rPr>
        <w:rFonts w:ascii="Arial" w:eastAsia="Arial" w:hAnsi="Arial" w:cs="Arial"/>
        <w:color w:val="000000"/>
      </w:rPr>
    </w:pPr>
    <w:r>
      <w:rPr>
        <w:rFonts w:ascii="Arial" w:eastAsia="Arial" w:hAnsi="Arial" w:cs="Arial"/>
        <w:color w:val="000000"/>
      </w:rPr>
      <w:fldChar w:fldCharType="begin"/>
    </w:r>
    <w:r>
      <w:rPr>
        <w:rFonts w:ascii="Arial" w:eastAsia="Arial" w:hAnsi="Arial" w:cs="Arial"/>
        <w:color w:val="000000"/>
      </w:rPr>
      <w:instrText>PAGE</w:instrText>
    </w:r>
    <w:r>
      <w:rPr>
        <w:rFonts w:ascii="Arial" w:eastAsia="Arial" w:hAnsi="Arial" w:cs="Arial"/>
        <w:color w:val="000000"/>
      </w:rPr>
      <w:fldChar w:fldCharType="separate"/>
    </w:r>
    <w:r>
      <w:rPr>
        <w:rFonts w:ascii="Arial" w:eastAsia="Arial" w:hAnsi="Arial" w:cs="Arial"/>
        <w:noProof/>
        <w:color w:val="000000"/>
      </w:rPr>
      <w:t>1</w:t>
    </w:r>
    <w:r>
      <w:rPr>
        <w:rFonts w:ascii="Arial" w:eastAsia="Arial" w:hAnsi="Arial" w:cs="Arial"/>
        <w:color w:val="000000"/>
      </w:rPr>
      <w:fldChar w:fldCharType="end"/>
    </w:r>
  </w:p>
  <w:p w14:paraId="16E41F3F" w14:textId="77777777" w:rsidR="00A0490B" w:rsidRDefault="00A0490B" w:rsidP="00467956">
    <w:pPr>
      <w:pBdr>
        <w:top w:val="nil"/>
        <w:left w:val="nil"/>
        <w:bottom w:val="nil"/>
        <w:right w:val="nil"/>
        <w:between w:val="nil"/>
      </w:pBdr>
      <w:tabs>
        <w:tab w:val="center" w:pos="4680"/>
        <w:tab w:val="right" w:pos="9360"/>
      </w:tabs>
      <w:spacing w:after="0" w:line="240" w:lineRule="auto"/>
      <w:rPr>
        <w:rFonts w:ascii="Arial" w:eastAsia="Arial" w:hAnsi="Arial" w:cs="Arial"/>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7E3034"/>
    <w:multiLevelType w:val="multilevel"/>
    <w:tmpl w:val="CA8E48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9575E63"/>
    <w:multiLevelType w:val="multilevel"/>
    <w:tmpl w:val="8418FD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F7756DB"/>
    <w:multiLevelType w:val="hybridMultilevel"/>
    <w:tmpl w:val="8F064F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EC564A"/>
    <w:multiLevelType w:val="hybridMultilevel"/>
    <w:tmpl w:val="235012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4B955BE"/>
    <w:multiLevelType w:val="hybridMultilevel"/>
    <w:tmpl w:val="D35CF2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1853FE4"/>
    <w:multiLevelType w:val="multilevel"/>
    <w:tmpl w:val="A31CFB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79EB79EE"/>
    <w:multiLevelType w:val="hybridMultilevel"/>
    <w:tmpl w:val="D102EA60"/>
    <w:lvl w:ilvl="0" w:tplc="38A444D4">
      <w:start w:val="57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
  </w:num>
  <w:num w:numId="3">
    <w:abstractNumId w:val="4"/>
  </w:num>
  <w:num w:numId="4">
    <w:abstractNumId w:val="1"/>
  </w:num>
  <w:num w:numId="5">
    <w:abstractNumId w:val="0"/>
  </w:num>
  <w:num w:numId="6">
    <w:abstractNumId w:val="6"/>
  </w:num>
  <w:num w:numId="7">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eis-Filho, Jorge S./Pathology">
    <w15:presenceInfo w15:providerId="AD" w15:userId="S-1-5-21-1980894526-2390567-2099212325-18398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3E5F"/>
    <w:rsid w:val="0000400E"/>
    <w:rsid w:val="00010544"/>
    <w:rsid w:val="00012D0C"/>
    <w:rsid w:val="000145F4"/>
    <w:rsid w:val="000155DC"/>
    <w:rsid w:val="00025A7D"/>
    <w:rsid w:val="00025CCE"/>
    <w:rsid w:val="00027A7C"/>
    <w:rsid w:val="00027AD5"/>
    <w:rsid w:val="00032C1A"/>
    <w:rsid w:val="00034F5E"/>
    <w:rsid w:val="000402BC"/>
    <w:rsid w:val="00041C8A"/>
    <w:rsid w:val="00042C01"/>
    <w:rsid w:val="00050E65"/>
    <w:rsid w:val="0006154C"/>
    <w:rsid w:val="00061A78"/>
    <w:rsid w:val="00062312"/>
    <w:rsid w:val="000678DD"/>
    <w:rsid w:val="00073C5C"/>
    <w:rsid w:val="0007694D"/>
    <w:rsid w:val="000800F4"/>
    <w:rsid w:val="000832D0"/>
    <w:rsid w:val="000863B7"/>
    <w:rsid w:val="00086F73"/>
    <w:rsid w:val="00090688"/>
    <w:rsid w:val="000A3839"/>
    <w:rsid w:val="000A4D49"/>
    <w:rsid w:val="000A710B"/>
    <w:rsid w:val="000B331F"/>
    <w:rsid w:val="000B504D"/>
    <w:rsid w:val="000C1DDA"/>
    <w:rsid w:val="000C2865"/>
    <w:rsid w:val="000C614D"/>
    <w:rsid w:val="000C7262"/>
    <w:rsid w:val="000E0133"/>
    <w:rsid w:val="000E130A"/>
    <w:rsid w:val="000E22ED"/>
    <w:rsid w:val="000E5FBA"/>
    <w:rsid w:val="000F062F"/>
    <w:rsid w:val="000F229E"/>
    <w:rsid w:val="000F23EB"/>
    <w:rsid w:val="000F56DF"/>
    <w:rsid w:val="000F591E"/>
    <w:rsid w:val="000F7A82"/>
    <w:rsid w:val="001057AE"/>
    <w:rsid w:val="00111785"/>
    <w:rsid w:val="00114B70"/>
    <w:rsid w:val="0011566C"/>
    <w:rsid w:val="00116A7E"/>
    <w:rsid w:val="001271E7"/>
    <w:rsid w:val="00141484"/>
    <w:rsid w:val="00141714"/>
    <w:rsid w:val="00142513"/>
    <w:rsid w:val="00152750"/>
    <w:rsid w:val="00163129"/>
    <w:rsid w:val="00167B7E"/>
    <w:rsid w:val="001713FE"/>
    <w:rsid w:val="001745D6"/>
    <w:rsid w:val="00181F98"/>
    <w:rsid w:val="00190B38"/>
    <w:rsid w:val="00191549"/>
    <w:rsid w:val="001925A7"/>
    <w:rsid w:val="00192AA7"/>
    <w:rsid w:val="001A10F1"/>
    <w:rsid w:val="001A1BD3"/>
    <w:rsid w:val="001A2936"/>
    <w:rsid w:val="001A4BCE"/>
    <w:rsid w:val="001B196C"/>
    <w:rsid w:val="001B7FB6"/>
    <w:rsid w:val="001C0ED6"/>
    <w:rsid w:val="001C1C49"/>
    <w:rsid w:val="001C415E"/>
    <w:rsid w:val="001D4069"/>
    <w:rsid w:val="001D5C85"/>
    <w:rsid w:val="001D7817"/>
    <w:rsid w:val="001E69A9"/>
    <w:rsid w:val="001F0B9F"/>
    <w:rsid w:val="001F130E"/>
    <w:rsid w:val="001F5DB3"/>
    <w:rsid w:val="001F79EB"/>
    <w:rsid w:val="00203C1F"/>
    <w:rsid w:val="00205B5D"/>
    <w:rsid w:val="00212D50"/>
    <w:rsid w:val="0021343E"/>
    <w:rsid w:val="00213F3E"/>
    <w:rsid w:val="00214DEB"/>
    <w:rsid w:val="00215C5A"/>
    <w:rsid w:val="00221CA1"/>
    <w:rsid w:val="00225C56"/>
    <w:rsid w:val="00233594"/>
    <w:rsid w:val="00243FAB"/>
    <w:rsid w:val="002538F6"/>
    <w:rsid w:val="00253BD4"/>
    <w:rsid w:val="00256EB9"/>
    <w:rsid w:val="00260CB3"/>
    <w:rsid w:val="00262604"/>
    <w:rsid w:val="002822C5"/>
    <w:rsid w:val="002843DC"/>
    <w:rsid w:val="00287B87"/>
    <w:rsid w:val="0029289F"/>
    <w:rsid w:val="0029412E"/>
    <w:rsid w:val="00296359"/>
    <w:rsid w:val="002A0139"/>
    <w:rsid w:val="002A12A0"/>
    <w:rsid w:val="002A40EC"/>
    <w:rsid w:val="002B2FEE"/>
    <w:rsid w:val="002C2CE5"/>
    <w:rsid w:val="002C7404"/>
    <w:rsid w:val="002E317A"/>
    <w:rsid w:val="002E3190"/>
    <w:rsid w:val="002F1FB2"/>
    <w:rsid w:val="002F74A0"/>
    <w:rsid w:val="003000E2"/>
    <w:rsid w:val="00302FA4"/>
    <w:rsid w:val="00303E6C"/>
    <w:rsid w:val="00306309"/>
    <w:rsid w:val="00310597"/>
    <w:rsid w:val="0031314A"/>
    <w:rsid w:val="00313C0F"/>
    <w:rsid w:val="00315905"/>
    <w:rsid w:val="003206A7"/>
    <w:rsid w:val="00333249"/>
    <w:rsid w:val="00333B36"/>
    <w:rsid w:val="003442C7"/>
    <w:rsid w:val="00344C48"/>
    <w:rsid w:val="0035073C"/>
    <w:rsid w:val="00350D35"/>
    <w:rsid w:val="0035105C"/>
    <w:rsid w:val="00353AE8"/>
    <w:rsid w:val="003625F0"/>
    <w:rsid w:val="0036265B"/>
    <w:rsid w:val="003666D5"/>
    <w:rsid w:val="00370A3E"/>
    <w:rsid w:val="00383A49"/>
    <w:rsid w:val="003846DE"/>
    <w:rsid w:val="00386738"/>
    <w:rsid w:val="0038681A"/>
    <w:rsid w:val="003920BA"/>
    <w:rsid w:val="0039346E"/>
    <w:rsid w:val="00394B9B"/>
    <w:rsid w:val="00397249"/>
    <w:rsid w:val="00397C20"/>
    <w:rsid w:val="003A08F4"/>
    <w:rsid w:val="003A0D4C"/>
    <w:rsid w:val="003A380A"/>
    <w:rsid w:val="003A3CD9"/>
    <w:rsid w:val="003B0FC3"/>
    <w:rsid w:val="003C3B5A"/>
    <w:rsid w:val="003C3C2A"/>
    <w:rsid w:val="003C3FE9"/>
    <w:rsid w:val="003D66CF"/>
    <w:rsid w:val="003D75E4"/>
    <w:rsid w:val="003E539F"/>
    <w:rsid w:val="003E55CD"/>
    <w:rsid w:val="003F0454"/>
    <w:rsid w:val="003F173E"/>
    <w:rsid w:val="003F4170"/>
    <w:rsid w:val="00403757"/>
    <w:rsid w:val="00407861"/>
    <w:rsid w:val="00407C92"/>
    <w:rsid w:val="00413E5F"/>
    <w:rsid w:val="0041586E"/>
    <w:rsid w:val="00430EF5"/>
    <w:rsid w:val="00431C45"/>
    <w:rsid w:val="004343CE"/>
    <w:rsid w:val="00437926"/>
    <w:rsid w:val="00444268"/>
    <w:rsid w:val="00444D77"/>
    <w:rsid w:val="004501D4"/>
    <w:rsid w:val="0045143D"/>
    <w:rsid w:val="00454264"/>
    <w:rsid w:val="004600E0"/>
    <w:rsid w:val="00464D98"/>
    <w:rsid w:val="00467956"/>
    <w:rsid w:val="004703C3"/>
    <w:rsid w:val="00472404"/>
    <w:rsid w:val="00473F95"/>
    <w:rsid w:val="00476FE2"/>
    <w:rsid w:val="004818C4"/>
    <w:rsid w:val="00482953"/>
    <w:rsid w:val="004975B7"/>
    <w:rsid w:val="00497928"/>
    <w:rsid w:val="004A14EB"/>
    <w:rsid w:val="004B03EB"/>
    <w:rsid w:val="004C300A"/>
    <w:rsid w:val="004C769A"/>
    <w:rsid w:val="004D498C"/>
    <w:rsid w:val="004D49C3"/>
    <w:rsid w:val="004D4C5D"/>
    <w:rsid w:val="004D66E1"/>
    <w:rsid w:val="004F0618"/>
    <w:rsid w:val="004F10DD"/>
    <w:rsid w:val="004F288C"/>
    <w:rsid w:val="005008EA"/>
    <w:rsid w:val="00501219"/>
    <w:rsid w:val="00504212"/>
    <w:rsid w:val="00513BA5"/>
    <w:rsid w:val="00513CC9"/>
    <w:rsid w:val="00530E17"/>
    <w:rsid w:val="00533A1E"/>
    <w:rsid w:val="00534C5B"/>
    <w:rsid w:val="005401F8"/>
    <w:rsid w:val="00540AC5"/>
    <w:rsid w:val="00546E06"/>
    <w:rsid w:val="00546E37"/>
    <w:rsid w:val="0055192D"/>
    <w:rsid w:val="00555733"/>
    <w:rsid w:val="00556849"/>
    <w:rsid w:val="0056030F"/>
    <w:rsid w:val="005660E5"/>
    <w:rsid w:val="00566734"/>
    <w:rsid w:val="00570C25"/>
    <w:rsid w:val="00571735"/>
    <w:rsid w:val="005835E1"/>
    <w:rsid w:val="005839B6"/>
    <w:rsid w:val="00586724"/>
    <w:rsid w:val="00586889"/>
    <w:rsid w:val="00595713"/>
    <w:rsid w:val="005A332E"/>
    <w:rsid w:val="005A37B1"/>
    <w:rsid w:val="005A407A"/>
    <w:rsid w:val="005A4295"/>
    <w:rsid w:val="005A63B2"/>
    <w:rsid w:val="005B3074"/>
    <w:rsid w:val="005B4CCF"/>
    <w:rsid w:val="005C1B81"/>
    <w:rsid w:val="005C260C"/>
    <w:rsid w:val="005C395E"/>
    <w:rsid w:val="005C5BF8"/>
    <w:rsid w:val="005D3701"/>
    <w:rsid w:val="005D3BAF"/>
    <w:rsid w:val="005E0233"/>
    <w:rsid w:val="005E037C"/>
    <w:rsid w:val="005E36C5"/>
    <w:rsid w:val="006009FB"/>
    <w:rsid w:val="00602213"/>
    <w:rsid w:val="00602866"/>
    <w:rsid w:val="00603E6E"/>
    <w:rsid w:val="00611564"/>
    <w:rsid w:val="00611C71"/>
    <w:rsid w:val="00611C9A"/>
    <w:rsid w:val="00613514"/>
    <w:rsid w:val="00615543"/>
    <w:rsid w:val="00623441"/>
    <w:rsid w:val="00626527"/>
    <w:rsid w:val="00626778"/>
    <w:rsid w:val="00630E3A"/>
    <w:rsid w:val="00631A16"/>
    <w:rsid w:val="0063274B"/>
    <w:rsid w:val="00647F17"/>
    <w:rsid w:val="00650F4F"/>
    <w:rsid w:val="006515BA"/>
    <w:rsid w:val="0065202E"/>
    <w:rsid w:val="00652669"/>
    <w:rsid w:val="00652DB1"/>
    <w:rsid w:val="00653D3D"/>
    <w:rsid w:val="00662355"/>
    <w:rsid w:val="00664C13"/>
    <w:rsid w:val="006669F5"/>
    <w:rsid w:val="00692CA4"/>
    <w:rsid w:val="00694987"/>
    <w:rsid w:val="006B1BFF"/>
    <w:rsid w:val="006B1C34"/>
    <w:rsid w:val="006B2F37"/>
    <w:rsid w:val="006C5808"/>
    <w:rsid w:val="006C796B"/>
    <w:rsid w:val="006D1D74"/>
    <w:rsid w:val="006D215C"/>
    <w:rsid w:val="006D3A4C"/>
    <w:rsid w:val="006D4F1D"/>
    <w:rsid w:val="006E0470"/>
    <w:rsid w:val="006E04C6"/>
    <w:rsid w:val="006E1F9B"/>
    <w:rsid w:val="006F093F"/>
    <w:rsid w:val="00707656"/>
    <w:rsid w:val="007176FF"/>
    <w:rsid w:val="00724B39"/>
    <w:rsid w:val="0072606C"/>
    <w:rsid w:val="00727001"/>
    <w:rsid w:val="0073025B"/>
    <w:rsid w:val="00730998"/>
    <w:rsid w:val="00730A45"/>
    <w:rsid w:val="00743C55"/>
    <w:rsid w:val="007445F5"/>
    <w:rsid w:val="00753642"/>
    <w:rsid w:val="00760210"/>
    <w:rsid w:val="00764046"/>
    <w:rsid w:val="0076751D"/>
    <w:rsid w:val="00773D89"/>
    <w:rsid w:val="00780924"/>
    <w:rsid w:val="00784486"/>
    <w:rsid w:val="00793DEB"/>
    <w:rsid w:val="007A743E"/>
    <w:rsid w:val="007B4E09"/>
    <w:rsid w:val="007B749E"/>
    <w:rsid w:val="007C0F66"/>
    <w:rsid w:val="007C15F8"/>
    <w:rsid w:val="007C1C64"/>
    <w:rsid w:val="007D0EAE"/>
    <w:rsid w:val="007D1F51"/>
    <w:rsid w:val="007E25F4"/>
    <w:rsid w:val="007E380A"/>
    <w:rsid w:val="007F153E"/>
    <w:rsid w:val="007F1F53"/>
    <w:rsid w:val="007F2130"/>
    <w:rsid w:val="007F7F14"/>
    <w:rsid w:val="00801499"/>
    <w:rsid w:val="0080590E"/>
    <w:rsid w:val="00805C7B"/>
    <w:rsid w:val="00812C09"/>
    <w:rsid w:val="00812FBE"/>
    <w:rsid w:val="00816557"/>
    <w:rsid w:val="008169C3"/>
    <w:rsid w:val="00820999"/>
    <w:rsid w:val="00821E16"/>
    <w:rsid w:val="008224D1"/>
    <w:rsid w:val="00823D0B"/>
    <w:rsid w:val="008243C1"/>
    <w:rsid w:val="00833ED7"/>
    <w:rsid w:val="00835270"/>
    <w:rsid w:val="0083558B"/>
    <w:rsid w:val="00846D06"/>
    <w:rsid w:val="008476B0"/>
    <w:rsid w:val="008533AB"/>
    <w:rsid w:val="00853ABA"/>
    <w:rsid w:val="00856B49"/>
    <w:rsid w:val="00862322"/>
    <w:rsid w:val="00863E2A"/>
    <w:rsid w:val="00881A6E"/>
    <w:rsid w:val="008A5631"/>
    <w:rsid w:val="008B1071"/>
    <w:rsid w:val="008B6DAD"/>
    <w:rsid w:val="008B74C0"/>
    <w:rsid w:val="008C6FAA"/>
    <w:rsid w:val="008E79AE"/>
    <w:rsid w:val="008F0488"/>
    <w:rsid w:val="008F3B1E"/>
    <w:rsid w:val="008F685D"/>
    <w:rsid w:val="009066F7"/>
    <w:rsid w:val="00907CB4"/>
    <w:rsid w:val="009206A4"/>
    <w:rsid w:val="00920F01"/>
    <w:rsid w:val="009218EE"/>
    <w:rsid w:val="00924394"/>
    <w:rsid w:val="00927EC4"/>
    <w:rsid w:val="00936A78"/>
    <w:rsid w:val="009402FC"/>
    <w:rsid w:val="00941506"/>
    <w:rsid w:val="0094690E"/>
    <w:rsid w:val="00954898"/>
    <w:rsid w:val="0095609F"/>
    <w:rsid w:val="00963EC7"/>
    <w:rsid w:val="00973DB2"/>
    <w:rsid w:val="00985DDE"/>
    <w:rsid w:val="009873FC"/>
    <w:rsid w:val="009A0E12"/>
    <w:rsid w:val="009A439F"/>
    <w:rsid w:val="009B1027"/>
    <w:rsid w:val="009B238F"/>
    <w:rsid w:val="009C12FD"/>
    <w:rsid w:val="009C385D"/>
    <w:rsid w:val="009D1BC0"/>
    <w:rsid w:val="009D674D"/>
    <w:rsid w:val="009E3EAC"/>
    <w:rsid w:val="009F2AA1"/>
    <w:rsid w:val="00A021E7"/>
    <w:rsid w:val="00A0490B"/>
    <w:rsid w:val="00A07953"/>
    <w:rsid w:val="00A11A4A"/>
    <w:rsid w:val="00A1397F"/>
    <w:rsid w:val="00A1553B"/>
    <w:rsid w:val="00A2112A"/>
    <w:rsid w:val="00A21233"/>
    <w:rsid w:val="00A225D5"/>
    <w:rsid w:val="00A23345"/>
    <w:rsid w:val="00A2647C"/>
    <w:rsid w:val="00A304E7"/>
    <w:rsid w:val="00A30BB9"/>
    <w:rsid w:val="00A31752"/>
    <w:rsid w:val="00A348A4"/>
    <w:rsid w:val="00A453ED"/>
    <w:rsid w:val="00A4608E"/>
    <w:rsid w:val="00A576AF"/>
    <w:rsid w:val="00A7184A"/>
    <w:rsid w:val="00A7225E"/>
    <w:rsid w:val="00A75325"/>
    <w:rsid w:val="00A85364"/>
    <w:rsid w:val="00AA07CB"/>
    <w:rsid w:val="00AB454A"/>
    <w:rsid w:val="00AB5580"/>
    <w:rsid w:val="00AC06ED"/>
    <w:rsid w:val="00AC1B7C"/>
    <w:rsid w:val="00AC2BDB"/>
    <w:rsid w:val="00AC72FB"/>
    <w:rsid w:val="00AE0348"/>
    <w:rsid w:val="00AE1617"/>
    <w:rsid w:val="00AE27CD"/>
    <w:rsid w:val="00AE490B"/>
    <w:rsid w:val="00AF308F"/>
    <w:rsid w:val="00AF7908"/>
    <w:rsid w:val="00B06F9A"/>
    <w:rsid w:val="00B106F7"/>
    <w:rsid w:val="00B12FAB"/>
    <w:rsid w:val="00B138ED"/>
    <w:rsid w:val="00B16CDA"/>
    <w:rsid w:val="00B23C67"/>
    <w:rsid w:val="00B27DA3"/>
    <w:rsid w:val="00B322BF"/>
    <w:rsid w:val="00B32D77"/>
    <w:rsid w:val="00B33238"/>
    <w:rsid w:val="00B33B6C"/>
    <w:rsid w:val="00B35033"/>
    <w:rsid w:val="00B35663"/>
    <w:rsid w:val="00B4071F"/>
    <w:rsid w:val="00B51B90"/>
    <w:rsid w:val="00B6666B"/>
    <w:rsid w:val="00B670F5"/>
    <w:rsid w:val="00B71E11"/>
    <w:rsid w:val="00B80138"/>
    <w:rsid w:val="00B8173A"/>
    <w:rsid w:val="00B91ED5"/>
    <w:rsid w:val="00B92AAA"/>
    <w:rsid w:val="00B9560F"/>
    <w:rsid w:val="00BA2277"/>
    <w:rsid w:val="00BA2EF5"/>
    <w:rsid w:val="00BB1FCF"/>
    <w:rsid w:val="00BB2992"/>
    <w:rsid w:val="00BC1EF0"/>
    <w:rsid w:val="00BD163E"/>
    <w:rsid w:val="00BD5047"/>
    <w:rsid w:val="00BE09C2"/>
    <w:rsid w:val="00BE5978"/>
    <w:rsid w:val="00BF14D2"/>
    <w:rsid w:val="00BF2B27"/>
    <w:rsid w:val="00BF45F4"/>
    <w:rsid w:val="00C03EC4"/>
    <w:rsid w:val="00C04A03"/>
    <w:rsid w:val="00C105A1"/>
    <w:rsid w:val="00C117C2"/>
    <w:rsid w:val="00C134E7"/>
    <w:rsid w:val="00C21647"/>
    <w:rsid w:val="00C22B75"/>
    <w:rsid w:val="00C4006C"/>
    <w:rsid w:val="00C4225F"/>
    <w:rsid w:val="00C451BC"/>
    <w:rsid w:val="00C47606"/>
    <w:rsid w:val="00C530E9"/>
    <w:rsid w:val="00C53F9B"/>
    <w:rsid w:val="00C554E4"/>
    <w:rsid w:val="00C57EBF"/>
    <w:rsid w:val="00C6281A"/>
    <w:rsid w:val="00C63D60"/>
    <w:rsid w:val="00C747EA"/>
    <w:rsid w:val="00C7522A"/>
    <w:rsid w:val="00C771CB"/>
    <w:rsid w:val="00C80ED4"/>
    <w:rsid w:val="00C82F45"/>
    <w:rsid w:val="00C84A8A"/>
    <w:rsid w:val="00C855A9"/>
    <w:rsid w:val="00C9338E"/>
    <w:rsid w:val="00C96980"/>
    <w:rsid w:val="00CA598F"/>
    <w:rsid w:val="00CB07F2"/>
    <w:rsid w:val="00CB6151"/>
    <w:rsid w:val="00CB6412"/>
    <w:rsid w:val="00CB6AFD"/>
    <w:rsid w:val="00CC1ADC"/>
    <w:rsid w:val="00CC380D"/>
    <w:rsid w:val="00CC791E"/>
    <w:rsid w:val="00CD033A"/>
    <w:rsid w:val="00CD0517"/>
    <w:rsid w:val="00CD52AF"/>
    <w:rsid w:val="00CE02B4"/>
    <w:rsid w:val="00CF2006"/>
    <w:rsid w:val="00CF5323"/>
    <w:rsid w:val="00D02890"/>
    <w:rsid w:val="00D03452"/>
    <w:rsid w:val="00D11A33"/>
    <w:rsid w:val="00D11B14"/>
    <w:rsid w:val="00D12DE6"/>
    <w:rsid w:val="00D211FB"/>
    <w:rsid w:val="00D33A49"/>
    <w:rsid w:val="00D43B6B"/>
    <w:rsid w:val="00D558BA"/>
    <w:rsid w:val="00D56E78"/>
    <w:rsid w:val="00D61B3C"/>
    <w:rsid w:val="00D65A92"/>
    <w:rsid w:val="00D72BF8"/>
    <w:rsid w:val="00D73574"/>
    <w:rsid w:val="00D778F4"/>
    <w:rsid w:val="00D8213D"/>
    <w:rsid w:val="00D85CD1"/>
    <w:rsid w:val="00D8655A"/>
    <w:rsid w:val="00D94B08"/>
    <w:rsid w:val="00DB5F05"/>
    <w:rsid w:val="00DC2847"/>
    <w:rsid w:val="00DC770E"/>
    <w:rsid w:val="00DD3194"/>
    <w:rsid w:val="00DE4099"/>
    <w:rsid w:val="00DE658C"/>
    <w:rsid w:val="00DE6EA1"/>
    <w:rsid w:val="00DF03C4"/>
    <w:rsid w:val="00DF2422"/>
    <w:rsid w:val="00DF30AA"/>
    <w:rsid w:val="00E019AB"/>
    <w:rsid w:val="00E05200"/>
    <w:rsid w:val="00E11D0C"/>
    <w:rsid w:val="00E13D3C"/>
    <w:rsid w:val="00E218AA"/>
    <w:rsid w:val="00E21FF0"/>
    <w:rsid w:val="00E23C53"/>
    <w:rsid w:val="00E25995"/>
    <w:rsid w:val="00E26E90"/>
    <w:rsid w:val="00E40CA2"/>
    <w:rsid w:val="00E46D45"/>
    <w:rsid w:val="00E5179F"/>
    <w:rsid w:val="00E54187"/>
    <w:rsid w:val="00E6643B"/>
    <w:rsid w:val="00E670A8"/>
    <w:rsid w:val="00E7003D"/>
    <w:rsid w:val="00E700D4"/>
    <w:rsid w:val="00E71714"/>
    <w:rsid w:val="00E7376A"/>
    <w:rsid w:val="00E82E54"/>
    <w:rsid w:val="00E848DF"/>
    <w:rsid w:val="00E951DA"/>
    <w:rsid w:val="00EA5B4D"/>
    <w:rsid w:val="00EB1459"/>
    <w:rsid w:val="00EB1585"/>
    <w:rsid w:val="00EB18FE"/>
    <w:rsid w:val="00EB29EF"/>
    <w:rsid w:val="00EB6BF9"/>
    <w:rsid w:val="00EB7BB7"/>
    <w:rsid w:val="00EC0A39"/>
    <w:rsid w:val="00EC0DDE"/>
    <w:rsid w:val="00EC1014"/>
    <w:rsid w:val="00EC2689"/>
    <w:rsid w:val="00EC2943"/>
    <w:rsid w:val="00EC2E42"/>
    <w:rsid w:val="00EC4060"/>
    <w:rsid w:val="00ED0D4B"/>
    <w:rsid w:val="00ED11A7"/>
    <w:rsid w:val="00ED7EC3"/>
    <w:rsid w:val="00EE1375"/>
    <w:rsid w:val="00EE1D15"/>
    <w:rsid w:val="00EE1F5D"/>
    <w:rsid w:val="00EE3667"/>
    <w:rsid w:val="00EF21A6"/>
    <w:rsid w:val="00F0124B"/>
    <w:rsid w:val="00F05C26"/>
    <w:rsid w:val="00F100F6"/>
    <w:rsid w:val="00F2085F"/>
    <w:rsid w:val="00F2138E"/>
    <w:rsid w:val="00F21577"/>
    <w:rsid w:val="00F230D8"/>
    <w:rsid w:val="00F25AAA"/>
    <w:rsid w:val="00F30D61"/>
    <w:rsid w:val="00F419CA"/>
    <w:rsid w:val="00F43A39"/>
    <w:rsid w:val="00F45BF8"/>
    <w:rsid w:val="00F608E6"/>
    <w:rsid w:val="00F67B34"/>
    <w:rsid w:val="00F717C1"/>
    <w:rsid w:val="00F768C4"/>
    <w:rsid w:val="00F80FA6"/>
    <w:rsid w:val="00F81451"/>
    <w:rsid w:val="00F83E4B"/>
    <w:rsid w:val="00F84781"/>
    <w:rsid w:val="00F87E34"/>
    <w:rsid w:val="00F90BF2"/>
    <w:rsid w:val="00FA73CE"/>
    <w:rsid w:val="00FB2721"/>
    <w:rsid w:val="00FC031D"/>
    <w:rsid w:val="00FC332E"/>
    <w:rsid w:val="00FC3E40"/>
    <w:rsid w:val="00FC553F"/>
    <w:rsid w:val="00FC5E20"/>
    <w:rsid w:val="00FD16E7"/>
    <w:rsid w:val="00FD41C8"/>
    <w:rsid w:val="00FE0653"/>
    <w:rsid w:val="00FE0EA1"/>
    <w:rsid w:val="00FF17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97E49D"/>
  <w15:docId w15:val="{273903AE-E371-C54B-9F71-675525324C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B4071F"/>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4071F"/>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B4071F"/>
    <w:rPr>
      <w:b/>
      <w:bCs/>
    </w:rPr>
  </w:style>
  <w:style w:type="character" w:customStyle="1" w:styleId="CommentSubjectChar">
    <w:name w:val="Comment Subject Char"/>
    <w:basedOn w:val="CommentTextChar"/>
    <w:link w:val="CommentSubject"/>
    <w:uiPriority w:val="99"/>
    <w:semiHidden/>
    <w:rsid w:val="00B4071F"/>
    <w:rPr>
      <w:b/>
      <w:bCs/>
      <w:sz w:val="20"/>
      <w:szCs w:val="20"/>
    </w:rPr>
  </w:style>
  <w:style w:type="paragraph" w:styleId="ListParagraph">
    <w:name w:val="List Paragraph"/>
    <w:basedOn w:val="Normal"/>
    <w:uiPriority w:val="34"/>
    <w:qFormat/>
    <w:rsid w:val="00EC0A39"/>
    <w:pPr>
      <w:ind w:left="720"/>
      <w:contextualSpacing/>
    </w:pPr>
  </w:style>
  <w:style w:type="paragraph" w:styleId="Revision">
    <w:name w:val="Revision"/>
    <w:hidden/>
    <w:uiPriority w:val="99"/>
    <w:semiHidden/>
    <w:rsid w:val="001A1BD3"/>
    <w:pPr>
      <w:spacing w:after="0" w:line="240" w:lineRule="auto"/>
    </w:pPr>
  </w:style>
  <w:style w:type="paragraph" w:styleId="Footer">
    <w:name w:val="footer"/>
    <w:basedOn w:val="Normal"/>
    <w:link w:val="FooterChar"/>
    <w:uiPriority w:val="99"/>
    <w:unhideWhenUsed/>
    <w:rsid w:val="00C80E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0ED4"/>
  </w:style>
  <w:style w:type="paragraph" w:styleId="NormalWeb">
    <w:name w:val="Normal (Web)"/>
    <w:basedOn w:val="Normal"/>
    <w:uiPriority w:val="99"/>
    <w:semiHidden/>
    <w:unhideWhenUsed/>
    <w:rsid w:val="00773D89"/>
    <w:rPr>
      <w:rFonts w:ascii="Times New Roman" w:hAnsi="Times New Roman" w:cs="Times New Roman"/>
      <w:sz w:val="24"/>
      <w:szCs w:val="24"/>
    </w:rPr>
  </w:style>
  <w:style w:type="character" w:styleId="Hyperlink">
    <w:name w:val="Hyperlink"/>
    <w:basedOn w:val="DefaultParagraphFont"/>
    <w:uiPriority w:val="99"/>
    <w:unhideWhenUsed/>
    <w:rsid w:val="00773D89"/>
    <w:rPr>
      <w:color w:val="0000FF" w:themeColor="hyperlink"/>
      <w:u w:val="single"/>
    </w:rPr>
  </w:style>
  <w:style w:type="character" w:styleId="UnresolvedMention">
    <w:name w:val="Unresolved Mention"/>
    <w:basedOn w:val="DefaultParagraphFont"/>
    <w:uiPriority w:val="99"/>
    <w:semiHidden/>
    <w:unhideWhenUsed/>
    <w:rsid w:val="00773D89"/>
    <w:rPr>
      <w:color w:val="605E5C"/>
      <w:shd w:val="clear" w:color="auto" w:fill="E1DFDD"/>
    </w:rPr>
  </w:style>
  <w:style w:type="character" w:styleId="PlaceholderText">
    <w:name w:val="Placeholder Text"/>
    <w:basedOn w:val="DefaultParagraphFont"/>
    <w:uiPriority w:val="99"/>
    <w:semiHidden/>
    <w:rsid w:val="001745D6"/>
    <w:rPr>
      <w:color w:val="808080"/>
    </w:rPr>
  </w:style>
  <w:style w:type="character" w:styleId="Emphasis">
    <w:name w:val="Emphasis"/>
    <w:basedOn w:val="DefaultParagraphFont"/>
    <w:uiPriority w:val="20"/>
    <w:qFormat/>
    <w:rsid w:val="007D0EAE"/>
    <w:rPr>
      <w:i/>
      <w:iCs/>
    </w:rPr>
  </w:style>
  <w:style w:type="paragraph" w:styleId="Header">
    <w:name w:val="header"/>
    <w:basedOn w:val="Normal"/>
    <w:link w:val="HeaderChar"/>
    <w:uiPriority w:val="99"/>
    <w:unhideWhenUsed/>
    <w:rsid w:val="00881A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1A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5350800">
      <w:bodyDiv w:val="1"/>
      <w:marLeft w:val="0"/>
      <w:marRight w:val="0"/>
      <w:marTop w:val="0"/>
      <w:marBottom w:val="0"/>
      <w:divBdr>
        <w:top w:val="none" w:sz="0" w:space="0" w:color="auto"/>
        <w:left w:val="none" w:sz="0" w:space="0" w:color="auto"/>
        <w:bottom w:val="none" w:sz="0" w:space="0" w:color="auto"/>
        <w:right w:val="none" w:sz="0" w:space="0" w:color="auto"/>
      </w:divBdr>
      <w:divsChild>
        <w:div w:id="1163744682">
          <w:marLeft w:val="0"/>
          <w:marRight w:val="0"/>
          <w:marTop w:val="0"/>
          <w:marBottom w:val="0"/>
          <w:divBdr>
            <w:top w:val="none" w:sz="0" w:space="0" w:color="auto"/>
            <w:left w:val="none" w:sz="0" w:space="0" w:color="auto"/>
            <w:bottom w:val="none" w:sz="0" w:space="0" w:color="auto"/>
            <w:right w:val="none" w:sz="0" w:space="0" w:color="auto"/>
          </w:divBdr>
        </w:div>
        <w:div w:id="1878854739">
          <w:marLeft w:val="0"/>
          <w:marRight w:val="0"/>
          <w:marTop w:val="0"/>
          <w:marBottom w:val="0"/>
          <w:divBdr>
            <w:top w:val="none" w:sz="0" w:space="0" w:color="auto"/>
            <w:left w:val="none" w:sz="0" w:space="0" w:color="auto"/>
            <w:bottom w:val="none" w:sz="0" w:space="0" w:color="auto"/>
            <w:right w:val="none" w:sz="0" w:space="0" w:color="auto"/>
          </w:divBdr>
        </w:div>
        <w:div w:id="1242369971">
          <w:marLeft w:val="0"/>
          <w:marRight w:val="0"/>
          <w:marTop w:val="0"/>
          <w:marBottom w:val="0"/>
          <w:divBdr>
            <w:top w:val="none" w:sz="0" w:space="0" w:color="auto"/>
            <w:left w:val="none" w:sz="0" w:space="0" w:color="auto"/>
            <w:bottom w:val="none" w:sz="0" w:space="0" w:color="auto"/>
            <w:right w:val="none" w:sz="0" w:space="0" w:color="auto"/>
          </w:divBdr>
        </w:div>
        <w:div w:id="1165049459">
          <w:marLeft w:val="0"/>
          <w:marRight w:val="0"/>
          <w:marTop w:val="0"/>
          <w:marBottom w:val="0"/>
          <w:divBdr>
            <w:top w:val="none" w:sz="0" w:space="0" w:color="auto"/>
            <w:left w:val="none" w:sz="0" w:space="0" w:color="auto"/>
            <w:bottom w:val="none" w:sz="0" w:space="0" w:color="auto"/>
            <w:right w:val="none" w:sz="0" w:space="0" w:color="auto"/>
          </w:divBdr>
        </w:div>
        <w:div w:id="1679232188">
          <w:marLeft w:val="0"/>
          <w:marRight w:val="0"/>
          <w:marTop w:val="0"/>
          <w:marBottom w:val="0"/>
          <w:divBdr>
            <w:top w:val="none" w:sz="0" w:space="0" w:color="auto"/>
            <w:left w:val="none" w:sz="0" w:space="0" w:color="auto"/>
            <w:bottom w:val="none" w:sz="0" w:space="0" w:color="auto"/>
            <w:right w:val="none" w:sz="0" w:space="0" w:color="auto"/>
          </w:divBdr>
        </w:div>
        <w:div w:id="295841124">
          <w:marLeft w:val="0"/>
          <w:marRight w:val="0"/>
          <w:marTop w:val="0"/>
          <w:marBottom w:val="0"/>
          <w:divBdr>
            <w:top w:val="none" w:sz="0" w:space="0" w:color="auto"/>
            <w:left w:val="none" w:sz="0" w:space="0" w:color="auto"/>
            <w:bottom w:val="none" w:sz="0" w:space="0" w:color="auto"/>
            <w:right w:val="none" w:sz="0" w:space="0" w:color="auto"/>
          </w:divBdr>
        </w:div>
        <w:div w:id="1808085389">
          <w:marLeft w:val="0"/>
          <w:marRight w:val="0"/>
          <w:marTop w:val="0"/>
          <w:marBottom w:val="0"/>
          <w:divBdr>
            <w:top w:val="none" w:sz="0" w:space="0" w:color="auto"/>
            <w:left w:val="none" w:sz="0" w:space="0" w:color="auto"/>
            <w:bottom w:val="none" w:sz="0" w:space="0" w:color="auto"/>
            <w:right w:val="none" w:sz="0" w:space="0" w:color="auto"/>
          </w:divBdr>
        </w:div>
        <w:div w:id="181824596">
          <w:marLeft w:val="0"/>
          <w:marRight w:val="0"/>
          <w:marTop w:val="0"/>
          <w:marBottom w:val="0"/>
          <w:divBdr>
            <w:top w:val="none" w:sz="0" w:space="0" w:color="auto"/>
            <w:left w:val="none" w:sz="0" w:space="0" w:color="auto"/>
            <w:bottom w:val="none" w:sz="0" w:space="0" w:color="auto"/>
            <w:right w:val="none" w:sz="0" w:space="0" w:color="auto"/>
          </w:divBdr>
        </w:div>
        <w:div w:id="2086493364">
          <w:marLeft w:val="0"/>
          <w:marRight w:val="0"/>
          <w:marTop w:val="0"/>
          <w:marBottom w:val="0"/>
          <w:divBdr>
            <w:top w:val="none" w:sz="0" w:space="0" w:color="auto"/>
            <w:left w:val="none" w:sz="0" w:space="0" w:color="auto"/>
            <w:bottom w:val="none" w:sz="0" w:space="0" w:color="auto"/>
            <w:right w:val="none" w:sz="0" w:space="0" w:color="auto"/>
          </w:divBdr>
        </w:div>
      </w:divsChild>
    </w:div>
    <w:div w:id="563103961">
      <w:bodyDiv w:val="1"/>
      <w:marLeft w:val="0"/>
      <w:marRight w:val="0"/>
      <w:marTop w:val="0"/>
      <w:marBottom w:val="0"/>
      <w:divBdr>
        <w:top w:val="none" w:sz="0" w:space="0" w:color="auto"/>
        <w:left w:val="none" w:sz="0" w:space="0" w:color="auto"/>
        <w:bottom w:val="none" w:sz="0" w:space="0" w:color="auto"/>
        <w:right w:val="none" w:sz="0" w:space="0" w:color="auto"/>
      </w:divBdr>
    </w:div>
    <w:div w:id="675034864">
      <w:bodyDiv w:val="1"/>
      <w:marLeft w:val="0"/>
      <w:marRight w:val="0"/>
      <w:marTop w:val="0"/>
      <w:marBottom w:val="0"/>
      <w:divBdr>
        <w:top w:val="none" w:sz="0" w:space="0" w:color="auto"/>
        <w:left w:val="none" w:sz="0" w:space="0" w:color="auto"/>
        <w:bottom w:val="none" w:sz="0" w:space="0" w:color="auto"/>
        <w:right w:val="none" w:sz="0" w:space="0" w:color="auto"/>
      </w:divBdr>
    </w:div>
    <w:div w:id="825320361">
      <w:bodyDiv w:val="1"/>
      <w:marLeft w:val="0"/>
      <w:marRight w:val="0"/>
      <w:marTop w:val="0"/>
      <w:marBottom w:val="0"/>
      <w:divBdr>
        <w:top w:val="none" w:sz="0" w:space="0" w:color="auto"/>
        <w:left w:val="none" w:sz="0" w:space="0" w:color="auto"/>
        <w:bottom w:val="none" w:sz="0" w:space="0" w:color="auto"/>
        <w:right w:val="none" w:sz="0" w:space="0" w:color="auto"/>
      </w:divBdr>
    </w:div>
    <w:div w:id="976032878">
      <w:bodyDiv w:val="1"/>
      <w:marLeft w:val="0"/>
      <w:marRight w:val="0"/>
      <w:marTop w:val="0"/>
      <w:marBottom w:val="0"/>
      <w:divBdr>
        <w:top w:val="none" w:sz="0" w:space="0" w:color="auto"/>
        <w:left w:val="none" w:sz="0" w:space="0" w:color="auto"/>
        <w:bottom w:val="none" w:sz="0" w:space="0" w:color="auto"/>
        <w:right w:val="none" w:sz="0" w:space="0" w:color="auto"/>
      </w:divBdr>
    </w:div>
    <w:div w:id="1196388639">
      <w:bodyDiv w:val="1"/>
      <w:marLeft w:val="0"/>
      <w:marRight w:val="0"/>
      <w:marTop w:val="0"/>
      <w:marBottom w:val="0"/>
      <w:divBdr>
        <w:top w:val="none" w:sz="0" w:space="0" w:color="auto"/>
        <w:left w:val="none" w:sz="0" w:space="0" w:color="auto"/>
        <w:bottom w:val="none" w:sz="0" w:space="0" w:color="auto"/>
        <w:right w:val="none" w:sz="0" w:space="0" w:color="auto"/>
      </w:divBdr>
    </w:div>
    <w:div w:id="1241409538">
      <w:bodyDiv w:val="1"/>
      <w:marLeft w:val="0"/>
      <w:marRight w:val="0"/>
      <w:marTop w:val="0"/>
      <w:marBottom w:val="0"/>
      <w:divBdr>
        <w:top w:val="none" w:sz="0" w:space="0" w:color="auto"/>
        <w:left w:val="none" w:sz="0" w:space="0" w:color="auto"/>
        <w:bottom w:val="none" w:sz="0" w:space="0" w:color="auto"/>
        <w:right w:val="none" w:sz="0" w:space="0" w:color="auto"/>
      </w:divBdr>
    </w:div>
    <w:div w:id="1261599343">
      <w:bodyDiv w:val="1"/>
      <w:marLeft w:val="0"/>
      <w:marRight w:val="0"/>
      <w:marTop w:val="0"/>
      <w:marBottom w:val="0"/>
      <w:divBdr>
        <w:top w:val="none" w:sz="0" w:space="0" w:color="auto"/>
        <w:left w:val="none" w:sz="0" w:space="0" w:color="auto"/>
        <w:bottom w:val="none" w:sz="0" w:space="0" w:color="auto"/>
        <w:right w:val="none" w:sz="0" w:space="0" w:color="auto"/>
      </w:divBdr>
    </w:div>
    <w:div w:id="1274558638">
      <w:bodyDiv w:val="1"/>
      <w:marLeft w:val="0"/>
      <w:marRight w:val="0"/>
      <w:marTop w:val="0"/>
      <w:marBottom w:val="0"/>
      <w:divBdr>
        <w:top w:val="none" w:sz="0" w:space="0" w:color="auto"/>
        <w:left w:val="none" w:sz="0" w:space="0" w:color="auto"/>
        <w:bottom w:val="none" w:sz="0" w:space="0" w:color="auto"/>
        <w:right w:val="none" w:sz="0" w:space="0" w:color="auto"/>
      </w:divBdr>
    </w:div>
    <w:div w:id="1542670687">
      <w:bodyDiv w:val="1"/>
      <w:marLeft w:val="0"/>
      <w:marRight w:val="0"/>
      <w:marTop w:val="0"/>
      <w:marBottom w:val="0"/>
      <w:divBdr>
        <w:top w:val="none" w:sz="0" w:space="0" w:color="auto"/>
        <w:left w:val="none" w:sz="0" w:space="0" w:color="auto"/>
        <w:bottom w:val="none" w:sz="0" w:space="0" w:color="auto"/>
        <w:right w:val="none" w:sz="0" w:space="0" w:color="auto"/>
      </w:divBdr>
    </w:div>
    <w:div w:id="1729109814">
      <w:bodyDiv w:val="1"/>
      <w:marLeft w:val="0"/>
      <w:marRight w:val="0"/>
      <w:marTop w:val="0"/>
      <w:marBottom w:val="0"/>
      <w:divBdr>
        <w:top w:val="none" w:sz="0" w:space="0" w:color="auto"/>
        <w:left w:val="none" w:sz="0" w:space="0" w:color="auto"/>
        <w:bottom w:val="none" w:sz="0" w:space="0" w:color="auto"/>
        <w:right w:val="none" w:sz="0" w:space="0" w:color="auto"/>
      </w:divBdr>
    </w:div>
    <w:div w:id="1887718913">
      <w:bodyDiv w:val="1"/>
      <w:marLeft w:val="0"/>
      <w:marRight w:val="0"/>
      <w:marTop w:val="0"/>
      <w:marBottom w:val="0"/>
      <w:divBdr>
        <w:top w:val="none" w:sz="0" w:space="0" w:color="auto"/>
        <w:left w:val="none" w:sz="0" w:space="0" w:color="auto"/>
        <w:bottom w:val="none" w:sz="0" w:space="0" w:color="auto"/>
        <w:right w:val="none" w:sz="0" w:space="0" w:color="auto"/>
      </w:divBdr>
    </w:div>
    <w:div w:id="20584340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hyperlink" Target="https://github.com/ndbrown6/MSK-GRAIL-TECHVAL"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s://docs.gdc.cancer.gov/Data/File_Formats/MAF_Format/"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FCD5A5-5B7B-9F4E-A08B-5EB4B5917A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TotalTime>
  <Pages>48</Pages>
  <Words>23258</Words>
  <Characters>123504</Characters>
  <Application>Microsoft Office Word</Application>
  <DocSecurity>0</DocSecurity>
  <Lines>2573</Lines>
  <Paragraphs>1310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145452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Reis-Filho, Jorge S./Pathology</dc:creator>
  <cp:keywords/>
  <dc:description/>
  <cp:lastModifiedBy>David Brown</cp:lastModifiedBy>
  <cp:revision>26</cp:revision>
  <dcterms:created xsi:type="dcterms:W3CDTF">2019-07-14T02:59:00Z</dcterms:created>
  <dcterms:modified xsi:type="dcterms:W3CDTF">2019-07-18T05:03:00Z</dcterms:modified>
  <cp:category/>
</cp:coreProperties>
</file>